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0989CBE3" w14:textId="77777777" w:rsidR="0033378F"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bookmarkStart w:id="2" w:name="_GoBack"/>
          <w:bookmarkEnd w:id="2"/>
          <w:r w:rsidR="0033378F">
            <w:rPr>
              <w:noProof/>
            </w:rPr>
            <w:t>List of Figures</w:t>
          </w:r>
          <w:r w:rsidR="0033378F">
            <w:rPr>
              <w:noProof/>
            </w:rPr>
            <w:tab/>
          </w:r>
          <w:r w:rsidR="0033378F">
            <w:rPr>
              <w:noProof/>
            </w:rPr>
            <w:fldChar w:fldCharType="begin"/>
          </w:r>
          <w:r w:rsidR="0033378F">
            <w:rPr>
              <w:noProof/>
            </w:rPr>
            <w:instrText xml:space="preserve"> PAGEREF _Toc386158905 \h </w:instrText>
          </w:r>
          <w:r w:rsidR="0033378F">
            <w:rPr>
              <w:noProof/>
            </w:rPr>
          </w:r>
          <w:r w:rsidR="0033378F">
            <w:rPr>
              <w:noProof/>
            </w:rPr>
            <w:fldChar w:fldCharType="separate"/>
          </w:r>
          <w:r w:rsidR="0033378F">
            <w:rPr>
              <w:noProof/>
            </w:rPr>
            <w:t>I</w:t>
          </w:r>
          <w:r w:rsidR="0033378F">
            <w:rPr>
              <w:noProof/>
            </w:rPr>
            <w:fldChar w:fldCharType="end"/>
          </w:r>
        </w:p>
        <w:p w14:paraId="065F70E0" w14:textId="77777777" w:rsidR="0033378F" w:rsidRDefault="0033378F">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_Toc386158906 \h </w:instrText>
          </w:r>
          <w:r>
            <w:rPr>
              <w:noProof/>
            </w:rPr>
          </w:r>
          <w:r>
            <w:rPr>
              <w:noProof/>
            </w:rPr>
            <w:fldChar w:fldCharType="separate"/>
          </w:r>
          <w:r>
            <w:rPr>
              <w:noProof/>
            </w:rPr>
            <w:t>VI</w:t>
          </w:r>
          <w:r>
            <w:rPr>
              <w:noProof/>
            </w:rPr>
            <w:fldChar w:fldCharType="end"/>
          </w:r>
        </w:p>
        <w:p w14:paraId="1679F7B3" w14:textId="77777777" w:rsidR="0033378F" w:rsidRDefault="0033378F">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_Toc386158907 \h </w:instrText>
          </w:r>
          <w:r>
            <w:rPr>
              <w:noProof/>
            </w:rPr>
          </w:r>
          <w:r>
            <w:rPr>
              <w:noProof/>
            </w:rPr>
            <w:fldChar w:fldCharType="separate"/>
          </w:r>
          <w:r>
            <w:rPr>
              <w:noProof/>
            </w:rPr>
            <w:t>1</w:t>
          </w:r>
          <w:r>
            <w:rPr>
              <w:noProof/>
            </w:rPr>
            <w:fldChar w:fldCharType="end"/>
          </w:r>
        </w:p>
        <w:p w14:paraId="60205BF3"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_Toc386158908 \h </w:instrText>
          </w:r>
          <w:r>
            <w:rPr>
              <w:noProof/>
            </w:rPr>
          </w:r>
          <w:r>
            <w:rPr>
              <w:noProof/>
            </w:rPr>
            <w:fldChar w:fldCharType="separate"/>
          </w:r>
          <w:r>
            <w:rPr>
              <w:noProof/>
            </w:rPr>
            <w:t>1</w:t>
          </w:r>
          <w:r>
            <w:rPr>
              <w:noProof/>
            </w:rPr>
            <w:fldChar w:fldCharType="end"/>
          </w:r>
        </w:p>
        <w:p w14:paraId="547475E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_Toc386158909 \h </w:instrText>
          </w:r>
          <w:r>
            <w:rPr>
              <w:noProof/>
            </w:rPr>
          </w:r>
          <w:r>
            <w:rPr>
              <w:noProof/>
            </w:rPr>
            <w:fldChar w:fldCharType="separate"/>
          </w:r>
          <w:r>
            <w:rPr>
              <w:noProof/>
            </w:rPr>
            <w:t>3</w:t>
          </w:r>
          <w:r>
            <w:rPr>
              <w:noProof/>
            </w:rPr>
            <w:fldChar w:fldCharType="end"/>
          </w:r>
        </w:p>
        <w:p w14:paraId="12DB3B9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_Toc386158910 \h </w:instrText>
          </w:r>
          <w:r>
            <w:rPr>
              <w:noProof/>
            </w:rPr>
          </w:r>
          <w:r>
            <w:rPr>
              <w:noProof/>
            </w:rPr>
            <w:fldChar w:fldCharType="separate"/>
          </w:r>
          <w:r>
            <w:rPr>
              <w:noProof/>
            </w:rPr>
            <w:t>4</w:t>
          </w:r>
          <w:r>
            <w:rPr>
              <w:noProof/>
            </w:rPr>
            <w:fldChar w:fldCharType="end"/>
          </w:r>
        </w:p>
        <w:p w14:paraId="7F88E2B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_Toc386158911 \h </w:instrText>
          </w:r>
          <w:r>
            <w:rPr>
              <w:noProof/>
            </w:rPr>
          </w:r>
          <w:r>
            <w:rPr>
              <w:noProof/>
            </w:rPr>
            <w:fldChar w:fldCharType="separate"/>
          </w:r>
          <w:r>
            <w:rPr>
              <w:noProof/>
            </w:rPr>
            <w:t>7</w:t>
          </w:r>
          <w:r>
            <w:rPr>
              <w:noProof/>
            </w:rPr>
            <w:fldChar w:fldCharType="end"/>
          </w:r>
        </w:p>
        <w:p w14:paraId="416DA945"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 (The threat of microsporidiosis requires a deeper understanding about microsporidia)</w:t>
          </w:r>
          <w:r>
            <w:rPr>
              <w:noProof/>
            </w:rPr>
            <w:tab/>
          </w:r>
          <w:r>
            <w:rPr>
              <w:noProof/>
            </w:rPr>
            <w:fldChar w:fldCharType="begin"/>
          </w:r>
          <w:r>
            <w:rPr>
              <w:noProof/>
            </w:rPr>
            <w:instrText xml:space="preserve"> PAGEREF _Toc386158912 \h </w:instrText>
          </w:r>
          <w:r>
            <w:rPr>
              <w:noProof/>
            </w:rPr>
          </w:r>
          <w:r>
            <w:rPr>
              <w:noProof/>
            </w:rPr>
            <w:fldChar w:fldCharType="separate"/>
          </w:r>
          <w:r>
            <w:rPr>
              <w:noProof/>
            </w:rPr>
            <w:t>8</w:t>
          </w:r>
          <w:r>
            <w:rPr>
              <w:noProof/>
            </w:rPr>
            <w:fldChar w:fldCharType="end"/>
          </w:r>
        </w:p>
        <w:p w14:paraId="27039768" w14:textId="77777777" w:rsidR="0033378F" w:rsidRDefault="0033378F">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_Toc386158913 \h </w:instrText>
          </w:r>
          <w:r>
            <w:rPr>
              <w:noProof/>
            </w:rPr>
          </w:r>
          <w:r>
            <w:rPr>
              <w:noProof/>
            </w:rPr>
            <w:fldChar w:fldCharType="separate"/>
          </w:r>
          <w:r>
            <w:rPr>
              <w:noProof/>
            </w:rPr>
            <w:t>12</w:t>
          </w:r>
          <w:r>
            <w:rPr>
              <w:noProof/>
            </w:rPr>
            <w:fldChar w:fldCharType="end"/>
          </w:r>
        </w:p>
        <w:p w14:paraId="4FD4345E"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_Toc386158914 \h </w:instrText>
          </w:r>
          <w:r>
            <w:rPr>
              <w:noProof/>
            </w:rPr>
          </w:r>
          <w:r>
            <w:rPr>
              <w:noProof/>
            </w:rPr>
            <w:fldChar w:fldCharType="separate"/>
          </w:r>
          <w:r>
            <w:rPr>
              <w:noProof/>
            </w:rPr>
            <w:t>12</w:t>
          </w:r>
          <w:r>
            <w:rPr>
              <w:noProof/>
            </w:rPr>
            <w:fldChar w:fldCharType="end"/>
          </w:r>
        </w:p>
        <w:p w14:paraId="1AE9CDD9" w14:textId="77777777" w:rsidR="0033378F" w:rsidRDefault="0033378F">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_Toc386158915 \h </w:instrText>
          </w:r>
          <w:r>
            <w:rPr>
              <w:noProof/>
            </w:rPr>
          </w:r>
          <w:r>
            <w:rPr>
              <w:noProof/>
            </w:rPr>
            <w:fldChar w:fldCharType="separate"/>
          </w:r>
          <w:r>
            <w:rPr>
              <w:noProof/>
            </w:rPr>
            <w:t>12</w:t>
          </w:r>
          <w:r>
            <w:rPr>
              <w:noProof/>
            </w:rPr>
            <w:fldChar w:fldCharType="end"/>
          </w:r>
        </w:p>
        <w:p w14:paraId="168AAD31" w14:textId="77777777" w:rsidR="0033378F" w:rsidRDefault="0033378F">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_Toc386158916 \h </w:instrText>
          </w:r>
          <w:r>
            <w:rPr>
              <w:noProof/>
            </w:rPr>
          </w:r>
          <w:r>
            <w:rPr>
              <w:noProof/>
            </w:rPr>
            <w:fldChar w:fldCharType="separate"/>
          </w:r>
          <w:r>
            <w:rPr>
              <w:noProof/>
            </w:rPr>
            <w:t>13</w:t>
          </w:r>
          <w:r>
            <w:rPr>
              <w:noProof/>
            </w:rPr>
            <w:fldChar w:fldCharType="end"/>
          </w:r>
        </w:p>
        <w:p w14:paraId="6122DC7B" w14:textId="77777777" w:rsidR="0033378F" w:rsidRDefault="0033378F">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_Toc386158917 \h </w:instrText>
          </w:r>
          <w:r>
            <w:rPr>
              <w:noProof/>
            </w:rPr>
          </w:r>
          <w:r>
            <w:rPr>
              <w:noProof/>
            </w:rPr>
            <w:fldChar w:fldCharType="separate"/>
          </w:r>
          <w:r>
            <w:rPr>
              <w:noProof/>
            </w:rPr>
            <w:t>13</w:t>
          </w:r>
          <w:r>
            <w:rPr>
              <w:noProof/>
            </w:rPr>
            <w:fldChar w:fldCharType="end"/>
          </w:r>
        </w:p>
        <w:p w14:paraId="117156E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_Toc386158918 \h </w:instrText>
          </w:r>
          <w:r>
            <w:rPr>
              <w:noProof/>
            </w:rPr>
          </w:r>
          <w:r>
            <w:rPr>
              <w:noProof/>
            </w:rPr>
            <w:fldChar w:fldCharType="separate"/>
          </w:r>
          <w:r>
            <w:rPr>
              <w:noProof/>
            </w:rPr>
            <w:t>14</w:t>
          </w:r>
          <w:r>
            <w:rPr>
              <w:noProof/>
            </w:rPr>
            <w:fldChar w:fldCharType="end"/>
          </w:r>
        </w:p>
        <w:p w14:paraId="44202EFE" w14:textId="77777777" w:rsidR="0033378F" w:rsidRDefault="0033378F">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Identification of homologous and orphan proteins within the microsporidian lineage</w:t>
          </w:r>
          <w:r>
            <w:rPr>
              <w:noProof/>
            </w:rPr>
            <w:tab/>
          </w:r>
          <w:r>
            <w:rPr>
              <w:noProof/>
            </w:rPr>
            <w:fldChar w:fldCharType="begin"/>
          </w:r>
          <w:r>
            <w:rPr>
              <w:noProof/>
            </w:rPr>
            <w:instrText xml:space="preserve"> PAGEREF _Toc386158919 \h </w:instrText>
          </w:r>
          <w:r>
            <w:rPr>
              <w:noProof/>
            </w:rPr>
          </w:r>
          <w:r>
            <w:rPr>
              <w:noProof/>
            </w:rPr>
            <w:fldChar w:fldCharType="separate"/>
          </w:r>
          <w:r>
            <w:rPr>
              <w:noProof/>
            </w:rPr>
            <w:t>14</w:t>
          </w:r>
          <w:r>
            <w:rPr>
              <w:noProof/>
            </w:rPr>
            <w:fldChar w:fldCharType="end"/>
          </w:r>
        </w:p>
        <w:p w14:paraId="21B793E7" w14:textId="77777777" w:rsidR="0033378F" w:rsidRDefault="0033378F">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_Toc386158920 \h </w:instrText>
          </w:r>
          <w:r>
            <w:rPr>
              <w:noProof/>
            </w:rPr>
          </w:r>
          <w:r>
            <w:rPr>
              <w:noProof/>
            </w:rPr>
            <w:fldChar w:fldCharType="separate"/>
          </w:r>
          <w:r>
            <w:rPr>
              <w:noProof/>
            </w:rPr>
            <w:t>15</w:t>
          </w:r>
          <w:r>
            <w:rPr>
              <w:noProof/>
            </w:rPr>
            <w:fldChar w:fldCharType="end"/>
          </w:r>
        </w:p>
        <w:p w14:paraId="1AB1BF4A" w14:textId="77777777" w:rsidR="0033378F" w:rsidRDefault="0033378F">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_Toc386158921 \h </w:instrText>
          </w:r>
          <w:r>
            <w:rPr>
              <w:noProof/>
            </w:rPr>
          </w:r>
          <w:r>
            <w:rPr>
              <w:noProof/>
            </w:rPr>
            <w:fldChar w:fldCharType="separate"/>
          </w:r>
          <w:r>
            <w:rPr>
              <w:noProof/>
            </w:rPr>
            <w:t>19</w:t>
          </w:r>
          <w:r>
            <w:rPr>
              <w:noProof/>
            </w:rPr>
            <w:fldChar w:fldCharType="end"/>
          </w:r>
        </w:p>
        <w:p w14:paraId="3004407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_Toc386158922 \h </w:instrText>
          </w:r>
          <w:r>
            <w:rPr>
              <w:noProof/>
            </w:rPr>
          </w:r>
          <w:r>
            <w:rPr>
              <w:noProof/>
            </w:rPr>
            <w:fldChar w:fldCharType="separate"/>
          </w:r>
          <w:r>
            <w:rPr>
              <w:noProof/>
            </w:rPr>
            <w:t>21</w:t>
          </w:r>
          <w:r>
            <w:rPr>
              <w:noProof/>
            </w:rPr>
            <w:fldChar w:fldCharType="end"/>
          </w:r>
        </w:p>
        <w:p w14:paraId="2E29F31E" w14:textId="77777777" w:rsidR="0033378F" w:rsidRDefault="0033378F">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Homologous and orphan proteins within the microsporidian lineage</w:t>
          </w:r>
          <w:r>
            <w:rPr>
              <w:noProof/>
            </w:rPr>
            <w:tab/>
          </w:r>
          <w:r>
            <w:rPr>
              <w:noProof/>
            </w:rPr>
            <w:fldChar w:fldCharType="begin"/>
          </w:r>
          <w:r>
            <w:rPr>
              <w:noProof/>
            </w:rPr>
            <w:instrText xml:space="preserve"> PAGEREF _Toc386158923 \h </w:instrText>
          </w:r>
          <w:r>
            <w:rPr>
              <w:noProof/>
            </w:rPr>
          </w:r>
          <w:r>
            <w:rPr>
              <w:noProof/>
            </w:rPr>
            <w:fldChar w:fldCharType="separate"/>
          </w:r>
          <w:r>
            <w:rPr>
              <w:noProof/>
            </w:rPr>
            <w:t>21</w:t>
          </w:r>
          <w:r>
            <w:rPr>
              <w:noProof/>
            </w:rPr>
            <w:fldChar w:fldCharType="end"/>
          </w:r>
        </w:p>
        <w:p w14:paraId="1A60903B" w14:textId="77777777" w:rsidR="0033378F" w:rsidRDefault="0033378F">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The microsporidian LCA protein set and the origin of microsporidia</w:t>
          </w:r>
          <w:r>
            <w:rPr>
              <w:noProof/>
            </w:rPr>
            <w:tab/>
          </w:r>
          <w:r>
            <w:rPr>
              <w:noProof/>
            </w:rPr>
            <w:fldChar w:fldCharType="begin"/>
          </w:r>
          <w:r>
            <w:rPr>
              <w:noProof/>
            </w:rPr>
            <w:instrText xml:space="preserve"> PAGEREF _Toc386158924 \h </w:instrText>
          </w:r>
          <w:r>
            <w:rPr>
              <w:noProof/>
            </w:rPr>
          </w:r>
          <w:r>
            <w:rPr>
              <w:noProof/>
            </w:rPr>
            <w:fldChar w:fldCharType="separate"/>
          </w:r>
          <w:r>
            <w:rPr>
              <w:noProof/>
            </w:rPr>
            <w:t>25</w:t>
          </w:r>
          <w:r>
            <w:rPr>
              <w:noProof/>
            </w:rPr>
            <w:fldChar w:fldCharType="end"/>
          </w:r>
        </w:p>
        <w:p w14:paraId="0589E21B" w14:textId="77777777" w:rsidR="0033378F" w:rsidRDefault="0033378F">
          <w:pPr>
            <w:pStyle w:val="TOC3"/>
            <w:tabs>
              <w:tab w:val="left" w:pos="1176"/>
              <w:tab w:val="right" w:pos="8268"/>
            </w:tabs>
            <w:rPr>
              <w:rFonts w:eastAsiaTheme="minorEastAsia"/>
              <w:noProof/>
              <w:sz w:val="24"/>
              <w:szCs w:val="24"/>
              <w:lang w:eastAsia="ja-JP"/>
            </w:rPr>
          </w:pPr>
          <w:r>
            <w:rPr>
              <w:noProof/>
            </w:rPr>
            <w:t>2.3.3</w:t>
          </w:r>
          <w:r>
            <w:rPr>
              <w:rFonts w:eastAsiaTheme="minorEastAsia"/>
              <w:noProof/>
              <w:sz w:val="24"/>
              <w:szCs w:val="24"/>
              <w:lang w:eastAsia="ja-JP"/>
            </w:rPr>
            <w:tab/>
          </w:r>
          <w:r>
            <w:rPr>
              <w:noProof/>
            </w:rPr>
            <w:t>The microsporidia phylogenetic profile</w:t>
          </w:r>
          <w:r>
            <w:rPr>
              <w:noProof/>
            </w:rPr>
            <w:tab/>
          </w:r>
          <w:r>
            <w:rPr>
              <w:noProof/>
            </w:rPr>
            <w:fldChar w:fldCharType="begin"/>
          </w:r>
          <w:r>
            <w:rPr>
              <w:noProof/>
            </w:rPr>
            <w:instrText xml:space="preserve"> PAGEREF _Toc386158925 \h </w:instrText>
          </w:r>
          <w:r>
            <w:rPr>
              <w:noProof/>
            </w:rPr>
          </w:r>
          <w:r>
            <w:rPr>
              <w:noProof/>
            </w:rPr>
            <w:fldChar w:fldCharType="separate"/>
          </w:r>
          <w:r>
            <w:rPr>
              <w:noProof/>
            </w:rPr>
            <w:t>29</w:t>
          </w:r>
          <w:r>
            <w:rPr>
              <w:noProof/>
            </w:rPr>
            <w:fldChar w:fldCharType="end"/>
          </w:r>
        </w:p>
        <w:p w14:paraId="15B3E1E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_Toc386158926 \h </w:instrText>
          </w:r>
          <w:r>
            <w:rPr>
              <w:noProof/>
            </w:rPr>
          </w:r>
          <w:r>
            <w:rPr>
              <w:noProof/>
            </w:rPr>
            <w:fldChar w:fldCharType="separate"/>
          </w:r>
          <w:r>
            <w:rPr>
              <w:noProof/>
            </w:rPr>
            <w:t>32</w:t>
          </w:r>
          <w:r>
            <w:rPr>
              <w:noProof/>
            </w:rPr>
            <w:fldChar w:fldCharType="end"/>
          </w:r>
        </w:p>
        <w:p w14:paraId="30EE285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_Toc386158927 \h </w:instrText>
          </w:r>
          <w:r>
            <w:rPr>
              <w:noProof/>
            </w:rPr>
          </w:r>
          <w:r>
            <w:rPr>
              <w:noProof/>
            </w:rPr>
            <w:fldChar w:fldCharType="separate"/>
          </w:r>
          <w:r>
            <w:rPr>
              <w:noProof/>
            </w:rPr>
            <w:t>34</w:t>
          </w:r>
          <w:r>
            <w:rPr>
              <w:noProof/>
            </w:rPr>
            <w:fldChar w:fldCharType="end"/>
          </w:r>
        </w:p>
        <w:p w14:paraId="3B8D9D9E" w14:textId="77777777" w:rsidR="0033378F" w:rsidRDefault="0033378F">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_Toc386158928 \h </w:instrText>
          </w:r>
          <w:r>
            <w:rPr>
              <w:noProof/>
            </w:rPr>
          </w:r>
          <w:r>
            <w:rPr>
              <w:noProof/>
            </w:rPr>
            <w:fldChar w:fldCharType="separate"/>
          </w:r>
          <w:r>
            <w:rPr>
              <w:noProof/>
            </w:rPr>
            <w:t>37</w:t>
          </w:r>
          <w:r>
            <w:rPr>
              <w:noProof/>
            </w:rPr>
            <w:fldChar w:fldCharType="end"/>
          </w:r>
        </w:p>
        <w:p w14:paraId="42E48958"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_Toc386158929 \h </w:instrText>
          </w:r>
          <w:r>
            <w:rPr>
              <w:noProof/>
            </w:rPr>
          </w:r>
          <w:r>
            <w:rPr>
              <w:noProof/>
            </w:rPr>
            <w:fldChar w:fldCharType="separate"/>
          </w:r>
          <w:r>
            <w:rPr>
              <w:noProof/>
            </w:rPr>
            <w:t>37</w:t>
          </w:r>
          <w:r>
            <w:rPr>
              <w:noProof/>
            </w:rPr>
            <w:fldChar w:fldCharType="end"/>
          </w:r>
        </w:p>
        <w:p w14:paraId="5475D1B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_Toc386158930 \h </w:instrText>
          </w:r>
          <w:r>
            <w:rPr>
              <w:noProof/>
            </w:rPr>
          </w:r>
          <w:r>
            <w:rPr>
              <w:noProof/>
            </w:rPr>
            <w:fldChar w:fldCharType="separate"/>
          </w:r>
          <w:r>
            <w:rPr>
              <w:noProof/>
            </w:rPr>
            <w:t>37</w:t>
          </w:r>
          <w:r>
            <w:rPr>
              <w:noProof/>
            </w:rPr>
            <w:fldChar w:fldCharType="end"/>
          </w:r>
        </w:p>
        <w:p w14:paraId="46FBC7D4" w14:textId="77777777" w:rsidR="0033378F" w:rsidRDefault="0033378F">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_Toc386158931 \h </w:instrText>
          </w:r>
          <w:r>
            <w:rPr>
              <w:noProof/>
            </w:rPr>
          </w:r>
          <w:r>
            <w:rPr>
              <w:noProof/>
            </w:rPr>
            <w:fldChar w:fldCharType="separate"/>
          </w:r>
          <w:r>
            <w:rPr>
              <w:noProof/>
            </w:rPr>
            <w:t>37</w:t>
          </w:r>
          <w:r>
            <w:rPr>
              <w:noProof/>
            </w:rPr>
            <w:fldChar w:fldCharType="end"/>
          </w:r>
        </w:p>
        <w:p w14:paraId="442DE223" w14:textId="77777777" w:rsidR="0033378F" w:rsidRDefault="0033378F">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_Toc386158932 \h </w:instrText>
          </w:r>
          <w:r>
            <w:rPr>
              <w:noProof/>
            </w:rPr>
          </w:r>
          <w:r>
            <w:rPr>
              <w:noProof/>
            </w:rPr>
            <w:fldChar w:fldCharType="separate"/>
          </w:r>
          <w:r>
            <w:rPr>
              <w:noProof/>
            </w:rPr>
            <w:t>38</w:t>
          </w:r>
          <w:r>
            <w:rPr>
              <w:noProof/>
            </w:rPr>
            <w:fldChar w:fldCharType="end"/>
          </w:r>
        </w:p>
        <w:p w14:paraId="2F49358D"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_Toc386158933 \h </w:instrText>
          </w:r>
          <w:r>
            <w:rPr>
              <w:noProof/>
            </w:rPr>
          </w:r>
          <w:r>
            <w:rPr>
              <w:noProof/>
            </w:rPr>
            <w:fldChar w:fldCharType="separate"/>
          </w:r>
          <w:r>
            <w:rPr>
              <w:noProof/>
            </w:rPr>
            <w:t>39</w:t>
          </w:r>
          <w:r>
            <w:rPr>
              <w:noProof/>
            </w:rPr>
            <w:fldChar w:fldCharType="end"/>
          </w:r>
        </w:p>
        <w:p w14:paraId="26983E16" w14:textId="77777777" w:rsidR="0033378F" w:rsidRDefault="0033378F">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_Toc386158934 \h </w:instrText>
          </w:r>
          <w:r>
            <w:rPr>
              <w:noProof/>
            </w:rPr>
          </w:r>
          <w:r>
            <w:rPr>
              <w:noProof/>
            </w:rPr>
            <w:fldChar w:fldCharType="separate"/>
          </w:r>
          <w:r>
            <w:rPr>
              <w:noProof/>
            </w:rPr>
            <w:t>39</w:t>
          </w:r>
          <w:r>
            <w:rPr>
              <w:noProof/>
            </w:rPr>
            <w:fldChar w:fldCharType="end"/>
          </w:r>
        </w:p>
        <w:p w14:paraId="39929FFE" w14:textId="77777777" w:rsidR="0033378F" w:rsidRDefault="0033378F">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_Toc386158935 \h </w:instrText>
          </w:r>
          <w:r>
            <w:rPr>
              <w:noProof/>
            </w:rPr>
          </w:r>
          <w:r>
            <w:rPr>
              <w:noProof/>
            </w:rPr>
            <w:fldChar w:fldCharType="separate"/>
          </w:r>
          <w:r>
            <w:rPr>
              <w:noProof/>
            </w:rPr>
            <w:t>39</w:t>
          </w:r>
          <w:r>
            <w:rPr>
              <w:noProof/>
            </w:rPr>
            <w:fldChar w:fldCharType="end"/>
          </w:r>
        </w:p>
        <w:p w14:paraId="4910B07C" w14:textId="77777777" w:rsidR="0033378F" w:rsidRDefault="0033378F">
          <w:pPr>
            <w:pStyle w:val="TOC3"/>
            <w:tabs>
              <w:tab w:val="left" w:pos="1176"/>
              <w:tab w:val="right" w:pos="8268"/>
            </w:tabs>
            <w:rPr>
              <w:rFonts w:eastAsiaTheme="minorEastAsia"/>
              <w:noProof/>
              <w:sz w:val="24"/>
              <w:szCs w:val="24"/>
              <w:lang w:eastAsia="ja-JP"/>
            </w:rPr>
          </w:pPr>
          <w:r>
            <w:rPr>
              <w:noProof/>
            </w:rPr>
            <w:t>3.3.3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_Toc386158936 \h </w:instrText>
          </w:r>
          <w:r>
            <w:rPr>
              <w:noProof/>
            </w:rPr>
          </w:r>
          <w:r>
            <w:rPr>
              <w:noProof/>
            </w:rPr>
            <w:fldChar w:fldCharType="separate"/>
          </w:r>
          <w:r>
            <w:rPr>
              <w:noProof/>
            </w:rPr>
            <w:t>41</w:t>
          </w:r>
          <w:r>
            <w:rPr>
              <w:noProof/>
            </w:rPr>
            <w:fldChar w:fldCharType="end"/>
          </w:r>
        </w:p>
        <w:p w14:paraId="204F5D64" w14:textId="77777777" w:rsidR="0033378F" w:rsidRDefault="0033378F">
          <w:pPr>
            <w:pStyle w:val="TOC3"/>
            <w:tabs>
              <w:tab w:val="left" w:pos="1176"/>
              <w:tab w:val="right" w:pos="8268"/>
            </w:tabs>
            <w:rPr>
              <w:rFonts w:eastAsiaTheme="minorEastAsia"/>
              <w:noProof/>
              <w:sz w:val="24"/>
              <w:szCs w:val="24"/>
              <w:lang w:eastAsia="ja-JP"/>
            </w:rPr>
          </w:pPr>
          <w:r>
            <w:rPr>
              <w:noProof/>
            </w:rPr>
            <w:t>3.3.4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_Toc386158937 \h </w:instrText>
          </w:r>
          <w:r>
            <w:rPr>
              <w:noProof/>
            </w:rPr>
          </w:r>
          <w:r>
            <w:rPr>
              <w:noProof/>
            </w:rPr>
            <w:fldChar w:fldCharType="separate"/>
          </w:r>
          <w:r>
            <w:rPr>
              <w:noProof/>
            </w:rPr>
            <w:t>42</w:t>
          </w:r>
          <w:r>
            <w:rPr>
              <w:noProof/>
            </w:rPr>
            <w:fldChar w:fldCharType="end"/>
          </w:r>
        </w:p>
        <w:p w14:paraId="1FBE7EBA" w14:textId="77777777" w:rsidR="0033378F" w:rsidRDefault="0033378F">
          <w:pPr>
            <w:pStyle w:val="TOC3"/>
            <w:tabs>
              <w:tab w:val="left" w:pos="1176"/>
              <w:tab w:val="right" w:pos="8268"/>
            </w:tabs>
            <w:rPr>
              <w:rFonts w:eastAsiaTheme="minorEastAsia"/>
              <w:noProof/>
              <w:sz w:val="24"/>
              <w:szCs w:val="24"/>
              <w:lang w:eastAsia="ja-JP"/>
            </w:rPr>
          </w:pPr>
          <w:r>
            <w:rPr>
              <w:noProof/>
            </w:rPr>
            <w:t>3.3.5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_Toc386158938 \h </w:instrText>
          </w:r>
          <w:r>
            <w:rPr>
              <w:noProof/>
            </w:rPr>
          </w:r>
          <w:r>
            <w:rPr>
              <w:noProof/>
            </w:rPr>
            <w:fldChar w:fldCharType="separate"/>
          </w:r>
          <w:r>
            <w:rPr>
              <w:noProof/>
            </w:rPr>
            <w:t>43</w:t>
          </w:r>
          <w:r>
            <w:rPr>
              <w:noProof/>
            </w:rPr>
            <w:fldChar w:fldCharType="end"/>
          </w:r>
        </w:p>
        <w:p w14:paraId="6A105E4A" w14:textId="77777777" w:rsidR="0033378F" w:rsidRDefault="0033378F">
          <w:pPr>
            <w:pStyle w:val="TOC3"/>
            <w:tabs>
              <w:tab w:val="left" w:pos="1176"/>
              <w:tab w:val="right" w:pos="8268"/>
            </w:tabs>
            <w:rPr>
              <w:rFonts w:eastAsiaTheme="minorEastAsia"/>
              <w:noProof/>
              <w:sz w:val="24"/>
              <w:szCs w:val="24"/>
              <w:lang w:eastAsia="ja-JP"/>
            </w:rPr>
          </w:pPr>
          <w:r>
            <w:rPr>
              <w:noProof/>
            </w:rPr>
            <w:t>3.3.6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_Toc386158939 \h </w:instrText>
          </w:r>
          <w:r>
            <w:rPr>
              <w:noProof/>
            </w:rPr>
          </w:r>
          <w:r>
            <w:rPr>
              <w:noProof/>
            </w:rPr>
            <w:fldChar w:fldCharType="separate"/>
          </w:r>
          <w:r>
            <w:rPr>
              <w:noProof/>
            </w:rPr>
            <w:t>45</w:t>
          </w:r>
          <w:r>
            <w:rPr>
              <w:noProof/>
            </w:rPr>
            <w:fldChar w:fldCharType="end"/>
          </w:r>
        </w:p>
        <w:p w14:paraId="10FE29F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lastRenderedPageBreak/>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_Toc386158940 \h </w:instrText>
          </w:r>
          <w:r>
            <w:rPr>
              <w:noProof/>
            </w:rPr>
          </w:r>
          <w:r>
            <w:rPr>
              <w:noProof/>
            </w:rPr>
            <w:fldChar w:fldCharType="separate"/>
          </w:r>
          <w:r>
            <w:rPr>
              <w:noProof/>
            </w:rPr>
            <w:t>47</w:t>
          </w:r>
          <w:r>
            <w:rPr>
              <w:noProof/>
            </w:rPr>
            <w:fldChar w:fldCharType="end"/>
          </w:r>
        </w:p>
        <w:p w14:paraId="019D47A5"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_Toc386158941 \h </w:instrText>
          </w:r>
          <w:r>
            <w:rPr>
              <w:noProof/>
            </w:rPr>
          </w:r>
          <w:r>
            <w:rPr>
              <w:noProof/>
            </w:rPr>
            <w:fldChar w:fldCharType="separate"/>
          </w:r>
          <w:r>
            <w:rPr>
              <w:noProof/>
            </w:rPr>
            <w:t>48</w:t>
          </w:r>
          <w:r>
            <w:rPr>
              <w:noProof/>
            </w:rPr>
            <w:fldChar w:fldCharType="end"/>
          </w:r>
        </w:p>
        <w:p w14:paraId="09D24708" w14:textId="77777777" w:rsidR="0033378F" w:rsidRDefault="0033378F">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_Toc386158942 \h </w:instrText>
          </w:r>
          <w:r>
            <w:rPr>
              <w:noProof/>
            </w:rPr>
          </w:r>
          <w:r>
            <w:rPr>
              <w:noProof/>
            </w:rPr>
            <w:fldChar w:fldCharType="separate"/>
          </w:r>
          <w:r>
            <w:rPr>
              <w:noProof/>
            </w:rPr>
            <w:t>50</w:t>
          </w:r>
          <w:r>
            <w:rPr>
              <w:noProof/>
            </w:rPr>
            <w:fldChar w:fldCharType="end"/>
          </w:r>
        </w:p>
        <w:p w14:paraId="62FBB953"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_Toc386158943 \h </w:instrText>
          </w:r>
          <w:r>
            <w:rPr>
              <w:noProof/>
            </w:rPr>
          </w:r>
          <w:r>
            <w:rPr>
              <w:noProof/>
            </w:rPr>
            <w:fldChar w:fldCharType="separate"/>
          </w:r>
          <w:r>
            <w:rPr>
              <w:noProof/>
            </w:rPr>
            <w:t>50</w:t>
          </w:r>
          <w:r>
            <w:rPr>
              <w:noProof/>
            </w:rPr>
            <w:fldChar w:fldCharType="end"/>
          </w:r>
        </w:p>
        <w:p w14:paraId="6E018C10"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_Toc386158944 \h </w:instrText>
          </w:r>
          <w:r>
            <w:rPr>
              <w:noProof/>
            </w:rPr>
          </w:r>
          <w:r>
            <w:rPr>
              <w:noProof/>
            </w:rPr>
            <w:fldChar w:fldCharType="separate"/>
          </w:r>
          <w:r>
            <w:rPr>
              <w:noProof/>
            </w:rPr>
            <w:t>51</w:t>
          </w:r>
          <w:r>
            <w:rPr>
              <w:noProof/>
            </w:rPr>
            <w:fldChar w:fldCharType="end"/>
          </w:r>
        </w:p>
        <w:p w14:paraId="4C674157" w14:textId="77777777" w:rsidR="0033378F" w:rsidRDefault="0033378F">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_Toc386158945 \h </w:instrText>
          </w:r>
          <w:r>
            <w:rPr>
              <w:noProof/>
            </w:rPr>
          </w:r>
          <w:r>
            <w:rPr>
              <w:noProof/>
            </w:rPr>
            <w:fldChar w:fldCharType="separate"/>
          </w:r>
          <w:r>
            <w:rPr>
              <w:noProof/>
            </w:rPr>
            <w:t>51</w:t>
          </w:r>
          <w:r>
            <w:rPr>
              <w:noProof/>
            </w:rPr>
            <w:fldChar w:fldCharType="end"/>
          </w:r>
        </w:p>
        <w:p w14:paraId="30428671" w14:textId="77777777" w:rsidR="0033378F" w:rsidRDefault="0033378F">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_Toc386158946 \h </w:instrText>
          </w:r>
          <w:r>
            <w:rPr>
              <w:noProof/>
            </w:rPr>
          </w:r>
          <w:r>
            <w:rPr>
              <w:noProof/>
            </w:rPr>
            <w:fldChar w:fldCharType="separate"/>
          </w:r>
          <w:r>
            <w:rPr>
              <w:noProof/>
            </w:rPr>
            <w:t>52</w:t>
          </w:r>
          <w:r>
            <w:rPr>
              <w:noProof/>
            </w:rPr>
            <w:fldChar w:fldCharType="end"/>
          </w:r>
        </w:p>
        <w:p w14:paraId="032C5CBE" w14:textId="77777777" w:rsidR="0033378F" w:rsidRDefault="0033378F">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_Toc386158947 \h </w:instrText>
          </w:r>
          <w:r>
            <w:rPr>
              <w:noProof/>
            </w:rPr>
          </w:r>
          <w:r>
            <w:rPr>
              <w:noProof/>
            </w:rPr>
            <w:fldChar w:fldCharType="separate"/>
          </w:r>
          <w:r>
            <w:rPr>
              <w:noProof/>
            </w:rPr>
            <w:t>54</w:t>
          </w:r>
          <w:r>
            <w:rPr>
              <w:noProof/>
            </w:rPr>
            <w:fldChar w:fldCharType="end"/>
          </w:r>
        </w:p>
        <w:p w14:paraId="57EEA7A2" w14:textId="77777777" w:rsidR="0033378F" w:rsidRDefault="0033378F">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_Toc386158948 \h </w:instrText>
          </w:r>
          <w:r>
            <w:rPr>
              <w:noProof/>
            </w:rPr>
          </w:r>
          <w:r>
            <w:rPr>
              <w:noProof/>
            </w:rPr>
            <w:fldChar w:fldCharType="separate"/>
          </w:r>
          <w:r>
            <w:rPr>
              <w:noProof/>
            </w:rPr>
            <w:t>54</w:t>
          </w:r>
          <w:r>
            <w:rPr>
              <w:noProof/>
            </w:rPr>
            <w:fldChar w:fldCharType="end"/>
          </w:r>
        </w:p>
        <w:p w14:paraId="79A1DE0C" w14:textId="77777777" w:rsidR="0033378F" w:rsidRDefault="0033378F">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_Toc386158949 \h </w:instrText>
          </w:r>
          <w:r>
            <w:rPr>
              <w:noProof/>
            </w:rPr>
          </w:r>
          <w:r>
            <w:rPr>
              <w:noProof/>
            </w:rPr>
            <w:fldChar w:fldCharType="separate"/>
          </w:r>
          <w:r>
            <w:rPr>
              <w:noProof/>
            </w:rPr>
            <w:t>55</w:t>
          </w:r>
          <w:r>
            <w:rPr>
              <w:noProof/>
            </w:rPr>
            <w:fldChar w:fldCharType="end"/>
          </w:r>
        </w:p>
        <w:p w14:paraId="51D06E4A" w14:textId="77777777" w:rsidR="0033378F" w:rsidRDefault="0033378F">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_Toc386158950 \h </w:instrText>
          </w:r>
          <w:r>
            <w:rPr>
              <w:noProof/>
            </w:rPr>
          </w:r>
          <w:r>
            <w:rPr>
              <w:noProof/>
            </w:rPr>
            <w:fldChar w:fldCharType="separate"/>
          </w:r>
          <w:r>
            <w:rPr>
              <w:noProof/>
            </w:rPr>
            <w:t>57</w:t>
          </w:r>
          <w:r>
            <w:rPr>
              <w:noProof/>
            </w:rPr>
            <w:fldChar w:fldCharType="end"/>
          </w:r>
        </w:p>
        <w:p w14:paraId="4423F78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_Toc386158951 \h </w:instrText>
          </w:r>
          <w:r>
            <w:rPr>
              <w:noProof/>
            </w:rPr>
          </w:r>
          <w:r>
            <w:rPr>
              <w:noProof/>
            </w:rPr>
            <w:fldChar w:fldCharType="separate"/>
          </w:r>
          <w:r>
            <w:rPr>
              <w:noProof/>
            </w:rPr>
            <w:t>57</w:t>
          </w:r>
          <w:r>
            <w:rPr>
              <w:noProof/>
            </w:rPr>
            <w:fldChar w:fldCharType="end"/>
          </w:r>
        </w:p>
        <w:p w14:paraId="32DAFBE9" w14:textId="77777777" w:rsidR="0033378F" w:rsidRDefault="0033378F">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_Toc386158952 \h </w:instrText>
          </w:r>
          <w:r>
            <w:rPr>
              <w:noProof/>
            </w:rPr>
          </w:r>
          <w:r>
            <w:rPr>
              <w:noProof/>
            </w:rPr>
            <w:fldChar w:fldCharType="separate"/>
          </w:r>
          <w:r>
            <w:rPr>
              <w:noProof/>
            </w:rPr>
            <w:t>57</w:t>
          </w:r>
          <w:r>
            <w:rPr>
              <w:noProof/>
            </w:rPr>
            <w:fldChar w:fldCharType="end"/>
          </w:r>
        </w:p>
        <w:p w14:paraId="15FEF0A4" w14:textId="77777777" w:rsidR="0033378F" w:rsidRDefault="0033378F">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_Toc386158953 \h </w:instrText>
          </w:r>
          <w:r>
            <w:rPr>
              <w:noProof/>
            </w:rPr>
          </w:r>
          <w:r>
            <w:rPr>
              <w:noProof/>
            </w:rPr>
            <w:fldChar w:fldCharType="separate"/>
          </w:r>
          <w:r>
            <w:rPr>
              <w:noProof/>
            </w:rPr>
            <w:t>58</w:t>
          </w:r>
          <w:r>
            <w:rPr>
              <w:noProof/>
            </w:rPr>
            <w:fldChar w:fldCharType="end"/>
          </w:r>
        </w:p>
        <w:p w14:paraId="706272A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_Toc386158954 \h </w:instrText>
          </w:r>
          <w:r>
            <w:rPr>
              <w:noProof/>
            </w:rPr>
          </w:r>
          <w:r>
            <w:rPr>
              <w:noProof/>
            </w:rPr>
            <w:fldChar w:fldCharType="separate"/>
          </w:r>
          <w:r>
            <w:rPr>
              <w:noProof/>
            </w:rPr>
            <w:t>59</w:t>
          </w:r>
          <w:r>
            <w:rPr>
              <w:noProof/>
            </w:rPr>
            <w:fldChar w:fldCharType="end"/>
          </w:r>
        </w:p>
        <w:p w14:paraId="0BD48D64" w14:textId="77777777" w:rsidR="0033378F" w:rsidRDefault="0033378F">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_Toc386158955 \h </w:instrText>
          </w:r>
          <w:r>
            <w:rPr>
              <w:noProof/>
            </w:rPr>
          </w:r>
          <w:r>
            <w:rPr>
              <w:noProof/>
            </w:rPr>
            <w:fldChar w:fldCharType="separate"/>
          </w:r>
          <w:r>
            <w:rPr>
              <w:noProof/>
            </w:rPr>
            <w:t>60</w:t>
          </w:r>
          <w:r>
            <w:rPr>
              <w:noProof/>
            </w:rPr>
            <w:fldChar w:fldCharType="end"/>
          </w:r>
        </w:p>
        <w:p w14:paraId="7440F564"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_Toc386158956 \h </w:instrText>
          </w:r>
          <w:r>
            <w:rPr>
              <w:noProof/>
            </w:rPr>
          </w:r>
          <w:r>
            <w:rPr>
              <w:noProof/>
            </w:rPr>
            <w:fldChar w:fldCharType="separate"/>
          </w:r>
          <w:r>
            <w:rPr>
              <w:noProof/>
            </w:rPr>
            <w:t>60</w:t>
          </w:r>
          <w:r>
            <w:rPr>
              <w:noProof/>
            </w:rPr>
            <w:fldChar w:fldCharType="end"/>
          </w:r>
        </w:p>
        <w:p w14:paraId="7B12E2C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_Toc386158957 \h </w:instrText>
          </w:r>
          <w:r>
            <w:rPr>
              <w:noProof/>
            </w:rPr>
          </w:r>
          <w:r>
            <w:rPr>
              <w:noProof/>
            </w:rPr>
            <w:fldChar w:fldCharType="separate"/>
          </w:r>
          <w:r>
            <w:rPr>
              <w:noProof/>
            </w:rPr>
            <w:t>61</w:t>
          </w:r>
          <w:r>
            <w:rPr>
              <w:noProof/>
            </w:rPr>
            <w:fldChar w:fldCharType="end"/>
          </w:r>
        </w:p>
        <w:p w14:paraId="1E92EA66" w14:textId="77777777" w:rsidR="0033378F" w:rsidRDefault="0033378F">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_Toc386158958 \h </w:instrText>
          </w:r>
          <w:r>
            <w:rPr>
              <w:noProof/>
            </w:rPr>
          </w:r>
          <w:r>
            <w:rPr>
              <w:noProof/>
            </w:rPr>
            <w:fldChar w:fldCharType="separate"/>
          </w:r>
          <w:r>
            <w:rPr>
              <w:noProof/>
            </w:rPr>
            <w:t>61</w:t>
          </w:r>
          <w:r>
            <w:rPr>
              <w:noProof/>
            </w:rPr>
            <w:fldChar w:fldCharType="end"/>
          </w:r>
        </w:p>
        <w:p w14:paraId="05371982" w14:textId="77777777" w:rsidR="0033378F" w:rsidRDefault="0033378F">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_Toc386158959 \h </w:instrText>
          </w:r>
          <w:r>
            <w:rPr>
              <w:noProof/>
            </w:rPr>
          </w:r>
          <w:r>
            <w:rPr>
              <w:noProof/>
            </w:rPr>
            <w:fldChar w:fldCharType="separate"/>
          </w:r>
          <w:r>
            <w:rPr>
              <w:noProof/>
            </w:rPr>
            <w:t>62</w:t>
          </w:r>
          <w:r>
            <w:rPr>
              <w:noProof/>
            </w:rPr>
            <w:fldChar w:fldCharType="end"/>
          </w:r>
        </w:p>
        <w:p w14:paraId="2DDA4A86"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_Toc386158960 \h </w:instrText>
          </w:r>
          <w:r>
            <w:rPr>
              <w:noProof/>
            </w:rPr>
          </w:r>
          <w:r>
            <w:rPr>
              <w:noProof/>
            </w:rPr>
            <w:fldChar w:fldCharType="separate"/>
          </w:r>
          <w:r>
            <w:rPr>
              <w:noProof/>
            </w:rPr>
            <w:t>63</w:t>
          </w:r>
          <w:r>
            <w:rPr>
              <w:noProof/>
            </w:rPr>
            <w:fldChar w:fldCharType="end"/>
          </w:r>
        </w:p>
        <w:p w14:paraId="2A69B64C" w14:textId="77777777" w:rsidR="0033378F" w:rsidRDefault="0033378F">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_Toc386158961 \h </w:instrText>
          </w:r>
          <w:r>
            <w:rPr>
              <w:noProof/>
            </w:rPr>
          </w:r>
          <w:r>
            <w:rPr>
              <w:noProof/>
            </w:rPr>
            <w:fldChar w:fldCharType="separate"/>
          </w:r>
          <w:r>
            <w:rPr>
              <w:noProof/>
            </w:rPr>
            <w:t>63</w:t>
          </w:r>
          <w:r>
            <w:rPr>
              <w:noProof/>
            </w:rPr>
            <w:fldChar w:fldCharType="end"/>
          </w:r>
        </w:p>
        <w:p w14:paraId="34833D41" w14:textId="77777777" w:rsidR="0033378F" w:rsidRDefault="0033378F">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_Toc386158962 \h </w:instrText>
          </w:r>
          <w:r>
            <w:rPr>
              <w:noProof/>
            </w:rPr>
          </w:r>
          <w:r>
            <w:rPr>
              <w:noProof/>
            </w:rPr>
            <w:fldChar w:fldCharType="separate"/>
          </w:r>
          <w:r>
            <w:rPr>
              <w:noProof/>
            </w:rPr>
            <w:t>64</w:t>
          </w:r>
          <w:r>
            <w:rPr>
              <w:noProof/>
            </w:rPr>
            <w:fldChar w:fldCharType="end"/>
          </w:r>
        </w:p>
        <w:p w14:paraId="29D1B09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_Toc386158963 \h </w:instrText>
          </w:r>
          <w:r>
            <w:rPr>
              <w:noProof/>
            </w:rPr>
          </w:r>
          <w:r>
            <w:rPr>
              <w:noProof/>
            </w:rPr>
            <w:fldChar w:fldCharType="separate"/>
          </w:r>
          <w:r>
            <w:rPr>
              <w:noProof/>
            </w:rPr>
            <w:t>68</w:t>
          </w:r>
          <w:r>
            <w:rPr>
              <w:noProof/>
            </w:rPr>
            <w:fldChar w:fldCharType="end"/>
          </w:r>
        </w:p>
        <w:p w14:paraId="6C6F8F3A" w14:textId="77777777" w:rsidR="0033378F" w:rsidRDefault="0033378F">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_Toc386158964 \h </w:instrText>
          </w:r>
          <w:r>
            <w:rPr>
              <w:noProof/>
            </w:rPr>
          </w:r>
          <w:r>
            <w:rPr>
              <w:noProof/>
            </w:rPr>
            <w:fldChar w:fldCharType="separate"/>
          </w:r>
          <w:r>
            <w:rPr>
              <w:noProof/>
            </w:rPr>
            <w:t>68</w:t>
          </w:r>
          <w:r>
            <w:rPr>
              <w:noProof/>
            </w:rPr>
            <w:fldChar w:fldCharType="end"/>
          </w:r>
        </w:p>
        <w:p w14:paraId="0ED69B22" w14:textId="77777777" w:rsidR="0033378F" w:rsidRDefault="0033378F">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_Toc386158965 \h </w:instrText>
          </w:r>
          <w:r>
            <w:rPr>
              <w:noProof/>
            </w:rPr>
          </w:r>
          <w:r>
            <w:rPr>
              <w:noProof/>
            </w:rPr>
            <w:fldChar w:fldCharType="separate"/>
          </w:r>
          <w:r>
            <w:rPr>
              <w:noProof/>
            </w:rPr>
            <w:t>68</w:t>
          </w:r>
          <w:r>
            <w:rPr>
              <w:noProof/>
            </w:rPr>
            <w:fldChar w:fldCharType="end"/>
          </w:r>
        </w:p>
        <w:p w14:paraId="5A0A32F4"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_Toc386158966 \h </w:instrText>
          </w:r>
          <w:r>
            <w:rPr>
              <w:noProof/>
            </w:rPr>
          </w:r>
          <w:r>
            <w:rPr>
              <w:noProof/>
            </w:rPr>
            <w:fldChar w:fldCharType="separate"/>
          </w:r>
          <w:r>
            <w:rPr>
              <w:noProof/>
            </w:rPr>
            <w:t>72</w:t>
          </w:r>
          <w:r>
            <w:rPr>
              <w:noProof/>
            </w:rPr>
            <w:fldChar w:fldCharType="end"/>
          </w:r>
        </w:p>
        <w:p w14:paraId="54519F0B" w14:textId="77777777" w:rsidR="0033378F" w:rsidRDefault="0033378F">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_Toc386158967 \h </w:instrText>
          </w:r>
          <w:r>
            <w:rPr>
              <w:noProof/>
            </w:rPr>
          </w:r>
          <w:r>
            <w:rPr>
              <w:noProof/>
            </w:rPr>
            <w:fldChar w:fldCharType="separate"/>
          </w:r>
          <w:r>
            <w:rPr>
              <w:noProof/>
            </w:rPr>
            <w:t>74</w:t>
          </w:r>
          <w:r>
            <w:rPr>
              <w:noProof/>
            </w:rPr>
            <w:fldChar w:fldCharType="end"/>
          </w:r>
        </w:p>
        <w:p w14:paraId="5A4F521F"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_Toc386158968 \h </w:instrText>
          </w:r>
          <w:r>
            <w:rPr>
              <w:noProof/>
            </w:rPr>
          </w:r>
          <w:r>
            <w:rPr>
              <w:noProof/>
            </w:rPr>
            <w:fldChar w:fldCharType="separate"/>
          </w:r>
          <w:r>
            <w:rPr>
              <w:noProof/>
            </w:rPr>
            <w:t>74</w:t>
          </w:r>
          <w:r>
            <w:rPr>
              <w:noProof/>
            </w:rPr>
            <w:fldChar w:fldCharType="end"/>
          </w:r>
        </w:p>
        <w:p w14:paraId="300E4308"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_Toc386158969 \h </w:instrText>
          </w:r>
          <w:r>
            <w:rPr>
              <w:noProof/>
            </w:rPr>
          </w:r>
          <w:r>
            <w:rPr>
              <w:noProof/>
            </w:rPr>
            <w:fldChar w:fldCharType="separate"/>
          </w:r>
          <w:r>
            <w:rPr>
              <w:noProof/>
            </w:rPr>
            <w:t>75</w:t>
          </w:r>
          <w:r>
            <w:rPr>
              <w:noProof/>
            </w:rPr>
            <w:fldChar w:fldCharType="end"/>
          </w:r>
        </w:p>
        <w:p w14:paraId="2E2E6698" w14:textId="77777777" w:rsidR="0033378F" w:rsidRDefault="0033378F">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_Toc386158970 \h </w:instrText>
          </w:r>
          <w:r>
            <w:rPr>
              <w:noProof/>
            </w:rPr>
          </w:r>
          <w:r>
            <w:rPr>
              <w:noProof/>
            </w:rPr>
            <w:fldChar w:fldCharType="separate"/>
          </w:r>
          <w:r>
            <w:rPr>
              <w:noProof/>
            </w:rPr>
            <w:t>75</w:t>
          </w:r>
          <w:r>
            <w:rPr>
              <w:noProof/>
            </w:rPr>
            <w:fldChar w:fldCharType="end"/>
          </w:r>
        </w:p>
        <w:p w14:paraId="4522A325" w14:textId="77777777" w:rsidR="0033378F" w:rsidRDefault="0033378F">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_Toc386158971 \h </w:instrText>
          </w:r>
          <w:r>
            <w:rPr>
              <w:noProof/>
            </w:rPr>
          </w:r>
          <w:r>
            <w:rPr>
              <w:noProof/>
            </w:rPr>
            <w:fldChar w:fldCharType="separate"/>
          </w:r>
          <w:r>
            <w:rPr>
              <w:noProof/>
            </w:rPr>
            <w:t>76</w:t>
          </w:r>
          <w:r>
            <w:rPr>
              <w:noProof/>
            </w:rPr>
            <w:fldChar w:fldCharType="end"/>
          </w:r>
        </w:p>
        <w:p w14:paraId="5CD998AF" w14:textId="77777777" w:rsidR="0033378F" w:rsidRDefault="0033378F">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_Toc386158972 \h </w:instrText>
          </w:r>
          <w:r>
            <w:rPr>
              <w:noProof/>
            </w:rPr>
          </w:r>
          <w:r>
            <w:rPr>
              <w:noProof/>
            </w:rPr>
            <w:fldChar w:fldCharType="separate"/>
          </w:r>
          <w:r>
            <w:rPr>
              <w:noProof/>
            </w:rPr>
            <w:t>77</w:t>
          </w:r>
          <w:r>
            <w:rPr>
              <w:noProof/>
            </w:rPr>
            <w:fldChar w:fldCharType="end"/>
          </w:r>
        </w:p>
        <w:p w14:paraId="22C34E0A" w14:textId="77777777" w:rsidR="0033378F" w:rsidRDefault="0033378F">
          <w:pPr>
            <w:pStyle w:val="TOC1"/>
            <w:tabs>
              <w:tab w:val="left" w:pos="466"/>
              <w:tab w:val="right" w:pos="8268"/>
            </w:tabs>
            <w:rPr>
              <w:rFonts w:eastAsiaTheme="minorEastAsia"/>
              <w:b w:val="0"/>
              <w:noProof/>
              <w:sz w:val="24"/>
              <w:szCs w:val="24"/>
              <w:lang w:eastAsia="ja-JP"/>
            </w:rPr>
          </w:pPr>
          <w:r w:rsidRPr="00435860">
            <w:rPr>
              <w:rFonts w:ascii="Palatino Linotype" w:hAnsi="Palatino Linotype"/>
              <w:noProof/>
            </w:rPr>
            <w:t>A.</w:t>
          </w:r>
          <w:r>
            <w:rPr>
              <w:rFonts w:eastAsiaTheme="minorEastAsia"/>
              <w:b w:val="0"/>
              <w:noProof/>
              <w:sz w:val="24"/>
              <w:szCs w:val="24"/>
              <w:lang w:eastAsia="ja-JP"/>
            </w:rPr>
            <w:tab/>
          </w:r>
          <w:r w:rsidRPr="00435860">
            <w:rPr>
              <w:rFonts w:ascii="Palatino Linotype" w:hAnsi="Palatino Linotype"/>
              <w:noProof/>
            </w:rPr>
            <w:t>Appendix</w:t>
          </w:r>
          <w:r>
            <w:rPr>
              <w:noProof/>
            </w:rPr>
            <w:tab/>
          </w:r>
          <w:r>
            <w:rPr>
              <w:noProof/>
            </w:rPr>
            <w:fldChar w:fldCharType="begin"/>
          </w:r>
          <w:r>
            <w:rPr>
              <w:noProof/>
            </w:rPr>
            <w:instrText xml:space="preserve"> PAGEREF _Toc386158973 \h </w:instrText>
          </w:r>
          <w:r>
            <w:rPr>
              <w:noProof/>
            </w:rPr>
          </w:r>
          <w:r>
            <w:rPr>
              <w:noProof/>
            </w:rPr>
            <w:fldChar w:fldCharType="separate"/>
          </w:r>
          <w:r>
            <w:rPr>
              <w:noProof/>
            </w:rPr>
            <w:t>93</w:t>
          </w:r>
          <w:r>
            <w:rPr>
              <w:noProof/>
            </w:rPr>
            <w:fldChar w:fldCharType="end"/>
          </w:r>
        </w:p>
        <w:p w14:paraId="39958EA7" w14:textId="77777777" w:rsidR="0033378F" w:rsidRDefault="0033378F">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_Toc386158974 \h </w:instrText>
          </w:r>
          <w:r>
            <w:rPr>
              <w:noProof/>
            </w:rPr>
          </w:r>
          <w:r>
            <w:rPr>
              <w:noProof/>
            </w:rPr>
            <w:fldChar w:fldCharType="separate"/>
          </w:r>
          <w:r>
            <w:rPr>
              <w:noProof/>
            </w:rPr>
            <w:t>93</w:t>
          </w:r>
          <w:r>
            <w:rPr>
              <w:noProof/>
            </w:rPr>
            <w:fldChar w:fldCharType="end"/>
          </w:r>
        </w:p>
        <w:p w14:paraId="398E7F46" w14:textId="77777777" w:rsidR="0033378F" w:rsidRDefault="0033378F">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_Toc386158975 \h </w:instrText>
          </w:r>
          <w:r>
            <w:rPr>
              <w:noProof/>
            </w:rPr>
          </w:r>
          <w:r>
            <w:rPr>
              <w:noProof/>
            </w:rPr>
            <w:fldChar w:fldCharType="separate"/>
          </w:r>
          <w:r>
            <w:rPr>
              <w:noProof/>
            </w:rPr>
            <w:t>118</w:t>
          </w:r>
          <w:r>
            <w:rPr>
              <w:noProof/>
            </w:rPr>
            <w:fldChar w:fldCharType="end"/>
          </w:r>
        </w:p>
        <w:p w14:paraId="2AB57BC5" w14:textId="77777777" w:rsidR="0033378F" w:rsidRDefault="0033378F">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_Toc386158976 \h </w:instrText>
          </w:r>
          <w:r>
            <w:rPr>
              <w:noProof/>
            </w:rPr>
          </w:r>
          <w:r>
            <w:rPr>
              <w:noProof/>
            </w:rPr>
            <w:fldChar w:fldCharType="separate"/>
          </w:r>
          <w:r>
            <w:rPr>
              <w:noProof/>
            </w:rPr>
            <w:t>126</w:t>
          </w:r>
          <w:r>
            <w:rPr>
              <w:noProof/>
            </w:rPr>
            <w:fldChar w:fldCharType="end"/>
          </w:r>
        </w:p>
        <w:p w14:paraId="0F59F828" w14:textId="77777777" w:rsidR="0033378F" w:rsidRDefault="0033378F">
          <w:pPr>
            <w:pStyle w:val="TOC1"/>
            <w:tabs>
              <w:tab w:val="right" w:pos="8268"/>
            </w:tabs>
            <w:rPr>
              <w:rFonts w:eastAsiaTheme="minorEastAsia"/>
              <w:b w:val="0"/>
              <w:noProof/>
              <w:sz w:val="24"/>
              <w:szCs w:val="24"/>
              <w:lang w:eastAsia="ja-JP"/>
            </w:rPr>
          </w:pPr>
          <w:r>
            <w:rPr>
              <w:noProof/>
            </w:rPr>
            <w:lastRenderedPageBreak/>
            <w:t>Curriculum Vitae</w:t>
          </w:r>
          <w:r>
            <w:rPr>
              <w:noProof/>
            </w:rPr>
            <w:tab/>
          </w:r>
          <w:r>
            <w:rPr>
              <w:noProof/>
            </w:rPr>
            <w:fldChar w:fldCharType="begin"/>
          </w:r>
          <w:r>
            <w:rPr>
              <w:noProof/>
            </w:rPr>
            <w:instrText xml:space="preserve"> PAGEREF _Toc386158977 \h </w:instrText>
          </w:r>
          <w:r>
            <w:rPr>
              <w:noProof/>
            </w:rPr>
          </w:r>
          <w:r>
            <w:rPr>
              <w:noProof/>
            </w:rPr>
            <w:fldChar w:fldCharType="separate"/>
          </w:r>
          <w:r>
            <w:rPr>
              <w:noProof/>
            </w:rPr>
            <w:t>127</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3" w:name="_Toc384627472"/>
      <w:bookmarkStart w:id="4" w:name="_Toc386158905"/>
      <w:r w:rsidRPr="00FC6093">
        <w:lastRenderedPageBreak/>
        <w:t>List of Figures</w:t>
      </w:r>
      <w:bookmarkEnd w:id="3"/>
      <w:bookmarkEnd w:id="4"/>
    </w:p>
    <w:p w14:paraId="055F883F" w14:textId="77777777" w:rsidR="00BD532F" w:rsidRPr="00BD532F" w:rsidRDefault="00BD532F" w:rsidP="00BD532F"/>
    <w:p w14:paraId="38DD30EC" w14:textId="77777777" w:rsidR="00FD48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FD48E3">
        <w:rPr>
          <w:noProof/>
        </w:rPr>
        <w:t>Figure 1</w:t>
      </w:r>
      <w:r w:rsidR="00FD48E3">
        <w:rPr>
          <w:noProof/>
        </w:rPr>
        <w:noBreakHyphen/>
        <w:t>1: A schematic tree of life shows the relative positions of some kingdoms according to the evolutionary time.</w:t>
      </w:r>
      <w:r w:rsidR="00FD48E3">
        <w:rPr>
          <w:noProof/>
        </w:rPr>
        <w:tab/>
      </w:r>
      <w:r w:rsidR="00FD48E3">
        <w:rPr>
          <w:noProof/>
        </w:rPr>
        <w:fldChar w:fldCharType="begin"/>
      </w:r>
      <w:r w:rsidR="00FD48E3">
        <w:rPr>
          <w:noProof/>
        </w:rPr>
        <w:instrText xml:space="preserve"> PAGEREF _Toc386158591 \h </w:instrText>
      </w:r>
      <w:r w:rsidR="00FD48E3">
        <w:rPr>
          <w:noProof/>
        </w:rPr>
      </w:r>
      <w:r w:rsidR="00FD48E3">
        <w:rPr>
          <w:noProof/>
        </w:rPr>
        <w:fldChar w:fldCharType="separate"/>
      </w:r>
      <w:r w:rsidR="00FD48E3">
        <w:rPr>
          <w:noProof/>
        </w:rPr>
        <w:t>4</w:t>
      </w:r>
      <w:r w:rsidR="00FD48E3">
        <w:rPr>
          <w:noProof/>
        </w:rPr>
        <w:fldChar w:fldCharType="end"/>
      </w:r>
    </w:p>
    <w:p w14:paraId="18AA8D6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C8085E">
        <w:rPr>
          <w:noProof/>
          <w:vertAlign w:val="subscript"/>
        </w:rPr>
        <w:t>1</w:t>
      </w:r>
      <w:r>
        <w:rPr>
          <w:noProof/>
        </w:rPr>
        <w:t xml:space="preserve"> is the last common ancestor of A, B and C. Similarly, I</w:t>
      </w:r>
      <w:r w:rsidRPr="00C8085E">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_Toc386158592 \h </w:instrText>
      </w:r>
      <w:r>
        <w:rPr>
          <w:noProof/>
        </w:rPr>
      </w:r>
      <w:r>
        <w:rPr>
          <w:noProof/>
        </w:rPr>
        <w:fldChar w:fldCharType="separate"/>
      </w:r>
      <w:r>
        <w:rPr>
          <w:noProof/>
        </w:rPr>
        <w:t>12</w:t>
      </w:r>
      <w:r>
        <w:rPr>
          <w:noProof/>
        </w:rPr>
        <w:fldChar w:fldCharType="end"/>
      </w:r>
    </w:p>
    <w:p w14:paraId="6200513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_Toc386158593 \h </w:instrText>
      </w:r>
      <w:r>
        <w:rPr>
          <w:noProof/>
        </w:rPr>
      </w:r>
      <w:r>
        <w:rPr>
          <w:noProof/>
        </w:rPr>
        <w:fldChar w:fldCharType="separate"/>
      </w:r>
      <w:r>
        <w:rPr>
          <w:noProof/>
        </w:rPr>
        <w:t>19</w:t>
      </w:r>
      <w:r>
        <w:rPr>
          <w:noProof/>
        </w:rPr>
        <w:fldChar w:fldCharType="end"/>
      </w:r>
    </w:p>
    <w:p w14:paraId="41384A7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_Toc386158594 \h </w:instrText>
      </w:r>
      <w:r>
        <w:rPr>
          <w:noProof/>
        </w:rPr>
      </w:r>
      <w:r>
        <w:rPr>
          <w:noProof/>
        </w:rPr>
        <w:fldChar w:fldCharType="separate"/>
      </w:r>
      <w:r>
        <w:rPr>
          <w:noProof/>
        </w:rPr>
        <w:t>20</w:t>
      </w:r>
      <w:r>
        <w:rPr>
          <w:noProof/>
        </w:rPr>
        <w:fldChar w:fldCharType="end"/>
      </w:r>
    </w:p>
    <w:p w14:paraId="278D02B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Fractions of non-orthologous (orange) and orthologous (green) proteins in different microsporidia species.</w:t>
      </w:r>
      <w:r>
        <w:rPr>
          <w:noProof/>
        </w:rPr>
        <w:tab/>
      </w:r>
      <w:r>
        <w:rPr>
          <w:noProof/>
        </w:rPr>
        <w:fldChar w:fldCharType="begin"/>
      </w:r>
      <w:r>
        <w:rPr>
          <w:noProof/>
        </w:rPr>
        <w:instrText xml:space="preserve"> PAGEREF _Toc386158595 \h </w:instrText>
      </w:r>
      <w:r>
        <w:rPr>
          <w:noProof/>
        </w:rPr>
      </w:r>
      <w:r>
        <w:rPr>
          <w:noProof/>
        </w:rPr>
        <w:fldChar w:fldCharType="separate"/>
      </w:r>
      <w:r>
        <w:rPr>
          <w:noProof/>
        </w:rPr>
        <w:t>22</w:t>
      </w:r>
      <w:r>
        <w:rPr>
          <w:noProof/>
        </w:rPr>
        <w:fldChar w:fldCharType="end"/>
      </w:r>
    </w:p>
    <w:p w14:paraId="67ADA6E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orthologous proteins (orange) and orphan proteins (green) in different microsporidia taxa.</w:t>
      </w:r>
      <w:r>
        <w:rPr>
          <w:noProof/>
        </w:rPr>
        <w:tab/>
      </w:r>
      <w:r>
        <w:rPr>
          <w:noProof/>
        </w:rPr>
        <w:fldChar w:fldCharType="begin"/>
      </w:r>
      <w:r>
        <w:rPr>
          <w:noProof/>
        </w:rPr>
        <w:instrText xml:space="preserve"> PAGEREF _Toc386158596 \h </w:instrText>
      </w:r>
      <w:r>
        <w:rPr>
          <w:noProof/>
        </w:rPr>
      </w:r>
      <w:r>
        <w:rPr>
          <w:noProof/>
        </w:rPr>
        <w:fldChar w:fldCharType="separate"/>
      </w:r>
      <w:r>
        <w:rPr>
          <w:noProof/>
        </w:rPr>
        <w:t>23</w:t>
      </w:r>
      <w:r>
        <w:rPr>
          <w:noProof/>
        </w:rPr>
        <w:fldChar w:fldCharType="end"/>
      </w:r>
    </w:p>
    <w:p w14:paraId="0BE9D5C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_Toc386158597 \h </w:instrText>
      </w:r>
      <w:r>
        <w:rPr>
          <w:noProof/>
        </w:rPr>
      </w:r>
      <w:r>
        <w:rPr>
          <w:noProof/>
        </w:rPr>
        <w:fldChar w:fldCharType="separate"/>
      </w:r>
      <w:r>
        <w:rPr>
          <w:noProof/>
        </w:rPr>
        <w:t>25</w:t>
      </w:r>
      <w:r>
        <w:rPr>
          <w:noProof/>
        </w:rPr>
        <w:fldChar w:fldCharType="end"/>
      </w:r>
    </w:p>
    <w:p w14:paraId="24B9DFB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Maximum likelihood tree over 35 species. The 11 microsporidia taxa are highlighted in red. Other non-microsporidia taxa include 13 Fungi (green), 2 Metazoa and </w:t>
      </w:r>
      <w:r w:rsidRPr="00C8085E">
        <w:rPr>
          <w:i/>
          <w:noProof/>
        </w:rPr>
        <w:t>M.brevicollis</w:t>
      </w:r>
      <w:r>
        <w:rPr>
          <w:noProof/>
        </w:rPr>
        <w:t xml:space="preserve">, </w:t>
      </w:r>
      <w:r w:rsidRPr="00C8085E">
        <w:rPr>
          <w:i/>
          <w:noProof/>
        </w:rPr>
        <w:t>C.owczarzaki</w:t>
      </w:r>
      <w:r>
        <w:rPr>
          <w:noProof/>
        </w:rPr>
        <w:t xml:space="preserve"> (yellow) and 7 outgroup species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_Toc386158598 \h </w:instrText>
      </w:r>
      <w:r>
        <w:rPr>
          <w:noProof/>
        </w:rPr>
      </w:r>
      <w:r>
        <w:rPr>
          <w:noProof/>
        </w:rPr>
        <w:fldChar w:fldCharType="separate"/>
      </w:r>
      <w:r>
        <w:rPr>
          <w:noProof/>
        </w:rPr>
        <w:t>26</w:t>
      </w:r>
      <w:r>
        <w:rPr>
          <w:noProof/>
        </w:rPr>
        <w:fldChar w:fldCharType="end"/>
      </w:r>
    </w:p>
    <w:p w14:paraId="09C78B4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8: The maximum likelihood fungal tree generated based on the microsporidian core gene set. The tree reconstruction pipeline is similar to the one that was explained in the methods part (point </w:t>
      </w:r>
      <w:r w:rsidRPr="00C8085E">
        <w:rPr>
          <w:noProof/>
        </w:rPr>
        <w:t>Error! Reference source not found.</w:t>
      </w:r>
      <w:r>
        <w:rPr>
          <w:noProof/>
        </w:rPr>
        <w:t>).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_Toc386158599 \h </w:instrText>
      </w:r>
      <w:r>
        <w:rPr>
          <w:noProof/>
        </w:rPr>
      </w:r>
      <w:r>
        <w:rPr>
          <w:noProof/>
        </w:rPr>
        <w:fldChar w:fldCharType="separate"/>
      </w:r>
      <w:r>
        <w:rPr>
          <w:noProof/>
        </w:rPr>
        <w:t>28</w:t>
      </w:r>
      <w:r>
        <w:rPr>
          <w:noProof/>
        </w:rPr>
        <w:fldChar w:fldCharType="end"/>
      </w:r>
    </w:p>
    <w:p w14:paraId="4737E86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_Toc386158600 \h </w:instrText>
      </w:r>
      <w:r>
        <w:rPr>
          <w:noProof/>
        </w:rPr>
      </w:r>
      <w:r>
        <w:rPr>
          <w:noProof/>
        </w:rPr>
        <w:fldChar w:fldCharType="separate"/>
      </w:r>
      <w:r>
        <w:rPr>
          <w:noProof/>
        </w:rPr>
        <w:t>29</w:t>
      </w:r>
      <w:r>
        <w:rPr>
          <w:noProof/>
        </w:rPr>
        <w:fldChar w:fldCharType="end"/>
      </w:r>
    </w:p>
    <w:p w14:paraId="46DCAD8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_Toc386158601 \h </w:instrText>
      </w:r>
      <w:r>
        <w:rPr>
          <w:noProof/>
        </w:rPr>
      </w:r>
      <w:r>
        <w:rPr>
          <w:noProof/>
        </w:rPr>
        <w:fldChar w:fldCharType="separate"/>
      </w:r>
      <w:r>
        <w:rPr>
          <w:noProof/>
        </w:rPr>
        <w:t>30</w:t>
      </w:r>
      <w:r>
        <w:rPr>
          <w:noProof/>
        </w:rPr>
        <w:fldChar w:fldCharType="end"/>
      </w:r>
    </w:p>
    <w:p w14:paraId="1AFA37F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_Toc386158602 \h </w:instrText>
      </w:r>
      <w:r>
        <w:rPr>
          <w:noProof/>
        </w:rPr>
      </w:r>
      <w:r>
        <w:rPr>
          <w:noProof/>
        </w:rPr>
        <w:fldChar w:fldCharType="separate"/>
      </w:r>
      <w:r>
        <w:rPr>
          <w:noProof/>
        </w:rPr>
        <w:t>31</w:t>
      </w:r>
      <w:r>
        <w:rPr>
          <w:noProof/>
        </w:rPr>
        <w:fldChar w:fldCharType="end"/>
      </w:r>
    </w:p>
    <w:p w14:paraId="0C42A8E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12: GO annotation for microsporidia specific proteins.</w:t>
      </w:r>
      <w:r>
        <w:rPr>
          <w:noProof/>
        </w:rPr>
        <w:tab/>
      </w:r>
      <w:r>
        <w:rPr>
          <w:noProof/>
        </w:rPr>
        <w:fldChar w:fldCharType="begin"/>
      </w:r>
      <w:r>
        <w:rPr>
          <w:noProof/>
        </w:rPr>
        <w:instrText xml:space="preserve"> PAGEREF _Toc386158603 \h </w:instrText>
      </w:r>
      <w:r>
        <w:rPr>
          <w:noProof/>
        </w:rPr>
      </w:r>
      <w:r>
        <w:rPr>
          <w:noProof/>
        </w:rPr>
        <w:fldChar w:fldCharType="separate"/>
      </w:r>
      <w:r>
        <w:rPr>
          <w:noProof/>
        </w:rPr>
        <w:t>32</w:t>
      </w:r>
      <w:r>
        <w:rPr>
          <w:noProof/>
        </w:rPr>
        <w:fldChar w:fldCharType="end"/>
      </w:r>
    </w:p>
    <w:p w14:paraId="7455432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_Toc386158604 \h </w:instrText>
      </w:r>
      <w:r>
        <w:rPr>
          <w:noProof/>
        </w:rPr>
      </w:r>
      <w:r>
        <w:rPr>
          <w:noProof/>
        </w:rPr>
        <w:fldChar w:fldCharType="separate"/>
      </w:r>
      <w:r>
        <w:rPr>
          <w:noProof/>
        </w:rPr>
        <w:t>37</w:t>
      </w:r>
      <w:r>
        <w:rPr>
          <w:noProof/>
        </w:rPr>
        <w:fldChar w:fldCharType="end"/>
      </w:r>
    </w:p>
    <w:p w14:paraId="05FF498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_Toc386158605 \h </w:instrText>
      </w:r>
      <w:r>
        <w:rPr>
          <w:noProof/>
        </w:rPr>
      </w:r>
      <w:r>
        <w:rPr>
          <w:noProof/>
        </w:rPr>
        <w:fldChar w:fldCharType="separate"/>
      </w:r>
      <w:r>
        <w:rPr>
          <w:noProof/>
        </w:rPr>
        <w:t>39</w:t>
      </w:r>
      <w:r>
        <w:rPr>
          <w:noProof/>
        </w:rPr>
        <w:fldChar w:fldCharType="end"/>
      </w:r>
    </w:p>
    <w:p w14:paraId="2DB57A3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_Toc386158606 \h </w:instrText>
      </w:r>
      <w:r>
        <w:rPr>
          <w:noProof/>
        </w:rPr>
      </w:r>
      <w:r>
        <w:rPr>
          <w:noProof/>
        </w:rPr>
        <w:fldChar w:fldCharType="separate"/>
      </w:r>
      <w:r>
        <w:rPr>
          <w:noProof/>
        </w:rPr>
        <w:t>39</w:t>
      </w:r>
      <w:r>
        <w:rPr>
          <w:noProof/>
        </w:rPr>
        <w:fldChar w:fldCharType="end"/>
      </w:r>
    </w:p>
    <w:p w14:paraId="261E819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_Toc386158607 \h </w:instrText>
      </w:r>
      <w:r>
        <w:rPr>
          <w:noProof/>
        </w:rPr>
      </w:r>
      <w:r>
        <w:rPr>
          <w:noProof/>
        </w:rPr>
        <w:fldChar w:fldCharType="separate"/>
      </w:r>
      <w:r>
        <w:rPr>
          <w:noProof/>
        </w:rPr>
        <w:t>41</w:t>
      </w:r>
      <w:r>
        <w:rPr>
          <w:noProof/>
        </w:rPr>
        <w:fldChar w:fldCharType="end"/>
      </w:r>
    </w:p>
    <w:p w14:paraId="7B5DA5F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_Toc386158608 \h </w:instrText>
      </w:r>
      <w:r>
        <w:rPr>
          <w:noProof/>
        </w:rPr>
      </w:r>
      <w:r>
        <w:rPr>
          <w:noProof/>
        </w:rPr>
        <w:fldChar w:fldCharType="separate"/>
      </w:r>
      <w:r>
        <w:rPr>
          <w:noProof/>
        </w:rPr>
        <w:t>42</w:t>
      </w:r>
      <w:r>
        <w:rPr>
          <w:noProof/>
        </w:rPr>
        <w:fldChar w:fldCharType="end"/>
      </w:r>
    </w:p>
    <w:p w14:paraId="52B4CC1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_Toc386158609 \h </w:instrText>
      </w:r>
      <w:r>
        <w:rPr>
          <w:noProof/>
        </w:rPr>
      </w:r>
      <w:r>
        <w:rPr>
          <w:noProof/>
        </w:rPr>
        <w:fldChar w:fldCharType="separate"/>
      </w:r>
      <w:r>
        <w:rPr>
          <w:noProof/>
        </w:rPr>
        <w:t>42</w:t>
      </w:r>
      <w:r>
        <w:rPr>
          <w:noProof/>
        </w:rPr>
        <w:fldChar w:fldCharType="end"/>
      </w:r>
    </w:p>
    <w:p w14:paraId="7D06AD2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_Toc386158610 \h </w:instrText>
      </w:r>
      <w:r>
        <w:rPr>
          <w:noProof/>
        </w:rPr>
      </w:r>
      <w:r>
        <w:rPr>
          <w:noProof/>
        </w:rPr>
        <w:fldChar w:fldCharType="separate"/>
      </w:r>
      <w:r>
        <w:rPr>
          <w:noProof/>
        </w:rPr>
        <w:t>43</w:t>
      </w:r>
      <w:r>
        <w:rPr>
          <w:noProof/>
        </w:rPr>
        <w:fldChar w:fldCharType="end"/>
      </w:r>
    </w:p>
    <w:p w14:paraId="042CA0D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_Toc386158611 \h </w:instrText>
      </w:r>
      <w:r>
        <w:rPr>
          <w:noProof/>
        </w:rPr>
      </w:r>
      <w:r>
        <w:rPr>
          <w:noProof/>
        </w:rPr>
        <w:fldChar w:fldCharType="separate"/>
      </w:r>
      <w:r>
        <w:rPr>
          <w:noProof/>
        </w:rPr>
        <w:t>44</w:t>
      </w:r>
      <w:r>
        <w:rPr>
          <w:noProof/>
        </w:rPr>
        <w:fldChar w:fldCharType="end"/>
      </w:r>
    </w:p>
    <w:p w14:paraId="3F23D1B1"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_Toc386158612 \h </w:instrText>
      </w:r>
      <w:r>
        <w:rPr>
          <w:noProof/>
        </w:rPr>
      </w:r>
      <w:r>
        <w:rPr>
          <w:noProof/>
        </w:rPr>
        <w:fldChar w:fldCharType="separate"/>
      </w:r>
      <w:r>
        <w:rPr>
          <w:noProof/>
        </w:rPr>
        <w:t>45</w:t>
      </w:r>
      <w:r>
        <w:rPr>
          <w:noProof/>
        </w:rPr>
        <w:fldChar w:fldCharType="end"/>
      </w:r>
    </w:p>
    <w:p w14:paraId="5C304ED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_Toc386158613 \h </w:instrText>
      </w:r>
      <w:r>
        <w:rPr>
          <w:noProof/>
        </w:rPr>
      </w:r>
      <w:r>
        <w:rPr>
          <w:noProof/>
        </w:rPr>
        <w:fldChar w:fldCharType="separate"/>
      </w:r>
      <w:r>
        <w:rPr>
          <w:noProof/>
        </w:rPr>
        <w:t>48</w:t>
      </w:r>
      <w:r>
        <w:rPr>
          <w:noProof/>
        </w:rPr>
        <w:fldChar w:fldCharType="end"/>
      </w:r>
    </w:p>
    <w:p w14:paraId="444E4CC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C8085E">
        <w:rPr>
          <w:noProof/>
          <w:vertAlign w:val="subscript"/>
        </w:rPr>
        <w:t>FAS_KO</w:t>
      </w:r>
      <w:r>
        <w:rPr>
          <w:noProof/>
        </w:rPr>
        <w:t xml:space="preserve"> for 12,748 KO groups</w:t>
      </w:r>
      <w:r>
        <w:rPr>
          <w:noProof/>
        </w:rPr>
        <w:tab/>
      </w:r>
      <w:r>
        <w:rPr>
          <w:noProof/>
        </w:rPr>
        <w:fldChar w:fldCharType="begin"/>
      </w:r>
      <w:r>
        <w:rPr>
          <w:noProof/>
        </w:rPr>
        <w:instrText xml:space="preserve"> PAGEREF _Toc386158614 \h </w:instrText>
      </w:r>
      <w:r>
        <w:rPr>
          <w:noProof/>
        </w:rPr>
      </w:r>
      <w:r>
        <w:rPr>
          <w:noProof/>
        </w:rPr>
        <w:fldChar w:fldCharType="separate"/>
      </w:r>
      <w:r>
        <w:rPr>
          <w:noProof/>
        </w:rPr>
        <w:t>50</w:t>
      </w:r>
      <w:r>
        <w:rPr>
          <w:noProof/>
        </w:rPr>
        <w:fldChar w:fldCharType="end"/>
      </w:r>
    </w:p>
    <w:p w14:paraId="0AE435A1"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_Toc386158615 \h </w:instrText>
      </w:r>
      <w:r>
        <w:rPr>
          <w:noProof/>
        </w:rPr>
      </w:r>
      <w:r>
        <w:rPr>
          <w:noProof/>
        </w:rPr>
        <w:fldChar w:fldCharType="separate"/>
      </w:r>
      <w:r>
        <w:rPr>
          <w:noProof/>
        </w:rPr>
        <w:t>51</w:t>
      </w:r>
      <w:r>
        <w:rPr>
          <w:noProof/>
        </w:rPr>
        <w:fldChar w:fldCharType="end"/>
      </w:r>
    </w:p>
    <w:p w14:paraId="6FEA11F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_Toc386158616 \h </w:instrText>
      </w:r>
      <w:r>
        <w:rPr>
          <w:noProof/>
        </w:rPr>
      </w:r>
      <w:r>
        <w:rPr>
          <w:noProof/>
        </w:rPr>
        <w:fldChar w:fldCharType="separate"/>
      </w:r>
      <w:r>
        <w:rPr>
          <w:noProof/>
        </w:rPr>
        <w:t>52</w:t>
      </w:r>
      <w:r>
        <w:rPr>
          <w:noProof/>
        </w:rPr>
        <w:fldChar w:fldCharType="end"/>
      </w:r>
    </w:p>
    <w:p w14:paraId="01C01E9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_Toc386158617 \h </w:instrText>
      </w:r>
      <w:r>
        <w:rPr>
          <w:noProof/>
        </w:rPr>
      </w:r>
      <w:r>
        <w:rPr>
          <w:noProof/>
        </w:rPr>
        <w:fldChar w:fldCharType="separate"/>
      </w:r>
      <w:r>
        <w:rPr>
          <w:noProof/>
        </w:rPr>
        <w:t>53</w:t>
      </w:r>
      <w:r>
        <w:rPr>
          <w:noProof/>
        </w:rPr>
        <w:fldChar w:fldCharType="end"/>
      </w:r>
    </w:p>
    <w:p w14:paraId="4261D25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_Toc386158618 \h </w:instrText>
      </w:r>
      <w:r>
        <w:rPr>
          <w:noProof/>
        </w:rPr>
      </w:r>
      <w:r>
        <w:rPr>
          <w:noProof/>
        </w:rPr>
        <w:fldChar w:fldCharType="separate"/>
      </w:r>
      <w:r>
        <w:rPr>
          <w:noProof/>
        </w:rPr>
        <w:t>54</w:t>
      </w:r>
      <w:r>
        <w:rPr>
          <w:noProof/>
        </w:rPr>
        <w:fldChar w:fldCharType="end"/>
      </w:r>
    </w:p>
    <w:p w14:paraId="3DCED40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_Toc386158619 \h </w:instrText>
      </w:r>
      <w:r>
        <w:rPr>
          <w:noProof/>
        </w:rPr>
      </w:r>
      <w:r>
        <w:rPr>
          <w:noProof/>
        </w:rPr>
        <w:fldChar w:fldCharType="separate"/>
      </w:r>
      <w:r>
        <w:rPr>
          <w:noProof/>
        </w:rPr>
        <w:t>55</w:t>
      </w:r>
      <w:r>
        <w:rPr>
          <w:noProof/>
        </w:rPr>
        <w:fldChar w:fldCharType="end"/>
      </w:r>
    </w:p>
    <w:p w14:paraId="42AA116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_Toc386158620 \h </w:instrText>
      </w:r>
      <w:r>
        <w:rPr>
          <w:noProof/>
        </w:rPr>
      </w:r>
      <w:r>
        <w:rPr>
          <w:noProof/>
        </w:rPr>
        <w:fldChar w:fldCharType="separate"/>
      </w:r>
      <w:r>
        <w:rPr>
          <w:noProof/>
        </w:rPr>
        <w:t>56</w:t>
      </w:r>
      <w:r>
        <w:rPr>
          <w:noProof/>
        </w:rPr>
        <w:fldChar w:fldCharType="end"/>
      </w:r>
    </w:p>
    <w:p w14:paraId="1169661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_Toc386158621 \h </w:instrText>
      </w:r>
      <w:r>
        <w:rPr>
          <w:noProof/>
        </w:rPr>
      </w:r>
      <w:r>
        <w:rPr>
          <w:noProof/>
        </w:rPr>
        <w:fldChar w:fldCharType="separate"/>
      </w:r>
      <w:r>
        <w:rPr>
          <w:noProof/>
        </w:rPr>
        <w:t>56</w:t>
      </w:r>
      <w:r>
        <w:rPr>
          <w:noProof/>
        </w:rPr>
        <w:fldChar w:fldCharType="end"/>
      </w:r>
    </w:p>
    <w:p w14:paraId="137F695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_Toc386158622 \h </w:instrText>
      </w:r>
      <w:r>
        <w:rPr>
          <w:noProof/>
        </w:rPr>
      </w:r>
      <w:r>
        <w:rPr>
          <w:noProof/>
        </w:rPr>
        <w:fldChar w:fldCharType="separate"/>
      </w:r>
      <w:r>
        <w:rPr>
          <w:noProof/>
        </w:rPr>
        <w:t>57</w:t>
      </w:r>
      <w:r>
        <w:rPr>
          <w:noProof/>
        </w:rPr>
        <w:fldChar w:fldCharType="end"/>
      </w:r>
    </w:p>
    <w:p w14:paraId="19F9CDC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_Toc386158623 \h </w:instrText>
      </w:r>
      <w:r>
        <w:rPr>
          <w:noProof/>
        </w:rPr>
      </w:r>
      <w:r>
        <w:rPr>
          <w:noProof/>
        </w:rPr>
        <w:fldChar w:fldCharType="separate"/>
      </w:r>
      <w:r>
        <w:rPr>
          <w:noProof/>
        </w:rPr>
        <w:t>58</w:t>
      </w:r>
      <w:r>
        <w:rPr>
          <w:noProof/>
        </w:rPr>
        <w:fldChar w:fldCharType="end"/>
      </w:r>
    </w:p>
    <w:p w14:paraId="1F593A7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_Toc386158624 \h </w:instrText>
      </w:r>
      <w:r>
        <w:rPr>
          <w:noProof/>
        </w:rPr>
      </w:r>
      <w:r>
        <w:rPr>
          <w:noProof/>
        </w:rPr>
        <w:fldChar w:fldCharType="separate"/>
      </w:r>
      <w:r>
        <w:rPr>
          <w:noProof/>
        </w:rPr>
        <w:t>58</w:t>
      </w:r>
      <w:r>
        <w:rPr>
          <w:noProof/>
        </w:rPr>
        <w:fldChar w:fldCharType="end"/>
      </w:r>
    </w:p>
    <w:p w14:paraId="3D23DC6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_Toc386158625 \h </w:instrText>
      </w:r>
      <w:r>
        <w:rPr>
          <w:noProof/>
        </w:rPr>
      </w:r>
      <w:r>
        <w:rPr>
          <w:noProof/>
        </w:rPr>
        <w:fldChar w:fldCharType="separate"/>
      </w:r>
      <w:r>
        <w:rPr>
          <w:noProof/>
        </w:rPr>
        <w:t>59</w:t>
      </w:r>
      <w:r>
        <w:rPr>
          <w:noProof/>
        </w:rPr>
        <w:fldChar w:fldCharType="end"/>
      </w:r>
    </w:p>
    <w:p w14:paraId="23CAABE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_Toc386158626 \h </w:instrText>
      </w:r>
      <w:r>
        <w:rPr>
          <w:noProof/>
        </w:rPr>
      </w:r>
      <w:r>
        <w:rPr>
          <w:noProof/>
        </w:rPr>
        <w:fldChar w:fldCharType="separate"/>
      </w:r>
      <w:r>
        <w:rPr>
          <w:noProof/>
        </w:rPr>
        <w:t>63</w:t>
      </w:r>
      <w:r>
        <w:rPr>
          <w:noProof/>
        </w:rPr>
        <w:fldChar w:fldCharType="end"/>
      </w:r>
    </w:p>
    <w:p w14:paraId="313203B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_Toc386158627 \h </w:instrText>
      </w:r>
      <w:r>
        <w:rPr>
          <w:noProof/>
        </w:rPr>
      </w:r>
      <w:r>
        <w:rPr>
          <w:noProof/>
        </w:rPr>
        <w:fldChar w:fldCharType="separate"/>
      </w:r>
      <w:r>
        <w:rPr>
          <w:noProof/>
        </w:rPr>
        <w:t>64</w:t>
      </w:r>
      <w:r>
        <w:rPr>
          <w:noProof/>
        </w:rPr>
        <w:fldChar w:fldCharType="end"/>
      </w:r>
    </w:p>
    <w:p w14:paraId="66C4E61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w:t>
      </w:r>
      <w:r>
        <w:rPr>
          <w:noProof/>
        </w:rPr>
        <w:tab/>
      </w:r>
      <w:r>
        <w:rPr>
          <w:noProof/>
        </w:rPr>
        <w:fldChar w:fldCharType="begin"/>
      </w:r>
      <w:r>
        <w:rPr>
          <w:noProof/>
        </w:rPr>
        <w:instrText xml:space="preserve"> PAGEREF _Toc386158628 \h </w:instrText>
      </w:r>
      <w:r>
        <w:rPr>
          <w:noProof/>
        </w:rPr>
      </w:r>
      <w:r>
        <w:rPr>
          <w:noProof/>
        </w:rPr>
        <w:fldChar w:fldCharType="separate"/>
      </w:r>
      <w:r>
        <w:rPr>
          <w:noProof/>
        </w:rPr>
        <w:t>64</w:t>
      </w:r>
      <w:r>
        <w:rPr>
          <w:noProof/>
        </w:rPr>
        <w:fldChar w:fldCharType="end"/>
      </w:r>
    </w:p>
    <w:p w14:paraId="2ABC923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C8085E">
        <w:rPr>
          <w:i/>
          <w:noProof/>
        </w:rPr>
        <w:t>E.cuniculi</w:t>
      </w:r>
      <w:r>
        <w:rPr>
          <w:noProof/>
        </w:rPr>
        <w:t xml:space="preserve">, </w:t>
      </w:r>
      <w:r w:rsidRPr="00C8085E">
        <w:rPr>
          <w:i/>
          <w:noProof/>
        </w:rPr>
        <w:t>E.hellem</w:t>
      </w:r>
      <w:r>
        <w:rPr>
          <w:noProof/>
        </w:rPr>
        <w:t xml:space="preserve">, </w:t>
      </w:r>
      <w:r w:rsidRPr="00C8085E">
        <w:rPr>
          <w:i/>
          <w:noProof/>
        </w:rPr>
        <w:t>E.intestinali</w:t>
      </w:r>
      <w:r>
        <w:rPr>
          <w:noProof/>
        </w:rPr>
        <w:t xml:space="preserve"> and </w:t>
      </w:r>
      <w:r w:rsidRPr="00C8085E">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_Toc386158629 \h </w:instrText>
      </w:r>
      <w:r>
        <w:rPr>
          <w:noProof/>
        </w:rPr>
      </w:r>
      <w:r>
        <w:rPr>
          <w:noProof/>
        </w:rPr>
        <w:fldChar w:fldCharType="separate"/>
      </w:r>
      <w:r>
        <w:rPr>
          <w:noProof/>
        </w:rPr>
        <w:t>65</w:t>
      </w:r>
      <w:r>
        <w:rPr>
          <w:noProof/>
        </w:rPr>
        <w:fldChar w:fldCharType="end"/>
      </w:r>
    </w:p>
    <w:p w14:paraId="1F42443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_Toc386158630 \h </w:instrText>
      </w:r>
      <w:r>
        <w:rPr>
          <w:noProof/>
        </w:rPr>
      </w:r>
      <w:r>
        <w:rPr>
          <w:noProof/>
        </w:rPr>
        <w:fldChar w:fldCharType="separate"/>
      </w:r>
      <w:r>
        <w:rPr>
          <w:noProof/>
        </w:rPr>
        <w:t>66</w:t>
      </w:r>
      <w:r>
        <w:rPr>
          <w:noProof/>
        </w:rPr>
        <w:fldChar w:fldCharType="end"/>
      </w:r>
    </w:p>
    <w:p w14:paraId="4C3FAB9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_Toc386158631 \h </w:instrText>
      </w:r>
      <w:r>
        <w:rPr>
          <w:noProof/>
        </w:rPr>
      </w:r>
      <w:r>
        <w:rPr>
          <w:noProof/>
        </w:rPr>
        <w:fldChar w:fldCharType="separate"/>
      </w:r>
      <w:r>
        <w:rPr>
          <w:noProof/>
        </w:rPr>
        <w:t>68</w:t>
      </w:r>
      <w:r>
        <w:rPr>
          <w:noProof/>
        </w:rPr>
        <w:fldChar w:fldCharType="end"/>
      </w:r>
    </w:p>
    <w:p w14:paraId="41A7009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C8085E">
        <w:rPr>
          <w:i/>
          <w:noProof/>
        </w:rPr>
        <w:t>E.hellem</w:t>
      </w:r>
      <w:r>
        <w:rPr>
          <w:noProof/>
        </w:rPr>
        <w:t xml:space="preserve"> and </w:t>
      </w:r>
      <w:r w:rsidRPr="00C8085E">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_Toc386158632 \h </w:instrText>
      </w:r>
      <w:r>
        <w:rPr>
          <w:noProof/>
        </w:rPr>
      </w:r>
      <w:r>
        <w:rPr>
          <w:noProof/>
        </w:rPr>
        <w:fldChar w:fldCharType="separate"/>
      </w:r>
      <w:r>
        <w:rPr>
          <w:noProof/>
        </w:rPr>
        <w:t>69</w:t>
      </w:r>
      <w:r>
        <w:rPr>
          <w:noProof/>
        </w:rPr>
        <w:fldChar w:fldCharType="end"/>
      </w:r>
    </w:p>
    <w:p w14:paraId="3ECDC1C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_Toc386158633 \h </w:instrText>
      </w:r>
      <w:r>
        <w:rPr>
          <w:noProof/>
        </w:rPr>
      </w:r>
      <w:r>
        <w:rPr>
          <w:noProof/>
        </w:rPr>
        <w:fldChar w:fldCharType="separate"/>
      </w:r>
      <w:r>
        <w:rPr>
          <w:noProof/>
        </w:rPr>
        <w:t>70</w:t>
      </w:r>
      <w:r>
        <w:rPr>
          <w:noProof/>
        </w:rPr>
        <w:fldChar w:fldCharType="end"/>
      </w:r>
    </w:p>
    <w:p w14:paraId="768F8F8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6</w:t>
      </w:r>
      <w:r>
        <w:rPr>
          <w:noProof/>
        </w:rPr>
        <w:noBreakHyphen/>
        <w:t xml:space="preserve">9: Domain architecture of </w:t>
      </w:r>
      <w:r w:rsidRPr="00C8085E">
        <w:rPr>
          <w:i/>
          <w:noProof/>
        </w:rPr>
        <w:t>E.hellem</w:t>
      </w:r>
      <w:r>
        <w:rPr>
          <w:noProof/>
        </w:rPr>
        <w:t xml:space="preserve"> protein (enche_5516_1:EHEL_100430) and its ortholog (chltr_5669_1:1220) of the bacteria </w:t>
      </w:r>
      <w:r w:rsidRPr="00C8085E">
        <w:rPr>
          <w:i/>
          <w:noProof/>
        </w:rPr>
        <w:t>Chlamydia trachomatis</w:t>
      </w:r>
      <w:r>
        <w:rPr>
          <w:noProof/>
        </w:rPr>
        <w:t>.</w:t>
      </w:r>
      <w:r>
        <w:rPr>
          <w:noProof/>
        </w:rPr>
        <w:tab/>
      </w:r>
      <w:r>
        <w:rPr>
          <w:noProof/>
        </w:rPr>
        <w:fldChar w:fldCharType="begin"/>
      </w:r>
      <w:r>
        <w:rPr>
          <w:noProof/>
        </w:rPr>
        <w:instrText xml:space="preserve"> PAGEREF _Toc386158634 \h </w:instrText>
      </w:r>
      <w:r>
        <w:rPr>
          <w:noProof/>
        </w:rPr>
      </w:r>
      <w:r>
        <w:rPr>
          <w:noProof/>
        </w:rPr>
        <w:fldChar w:fldCharType="separate"/>
      </w:r>
      <w:r>
        <w:rPr>
          <w:noProof/>
        </w:rPr>
        <w:t>71</w:t>
      </w:r>
      <w:r>
        <w:rPr>
          <w:noProof/>
        </w:rPr>
        <w:fldChar w:fldCharType="end"/>
      </w:r>
    </w:p>
    <w:p w14:paraId="7C81727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_Toc386158635 \h </w:instrText>
      </w:r>
      <w:r>
        <w:rPr>
          <w:noProof/>
        </w:rPr>
      </w:r>
      <w:r>
        <w:rPr>
          <w:noProof/>
        </w:rPr>
        <w:fldChar w:fldCharType="separate"/>
      </w:r>
      <w:r>
        <w:rPr>
          <w:noProof/>
        </w:rPr>
        <w:t>118</w:t>
      </w:r>
      <w:r>
        <w:rPr>
          <w:noProof/>
        </w:rPr>
        <w:fldChar w:fldCharType="end"/>
      </w:r>
    </w:p>
    <w:p w14:paraId="0D117CB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_Toc386158636 \h </w:instrText>
      </w:r>
      <w:r>
        <w:rPr>
          <w:noProof/>
        </w:rPr>
      </w:r>
      <w:r>
        <w:rPr>
          <w:noProof/>
        </w:rPr>
        <w:fldChar w:fldCharType="separate"/>
      </w:r>
      <w:r>
        <w:rPr>
          <w:noProof/>
        </w:rPr>
        <w:t>118</w:t>
      </w:r>
      <w:r>
        <w:rPr>
          <w:noProof/>
        </w:rPr>
        <w:fldChar w:fldCharType="end"/>
      </w:r>
    </w:p>
    <w:p w14:paraId="72EAAD4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_Toc386158637 \h </w:instrText>
      </w:r>
      <w:r>
        <w:rPr>
          <w:noProof/>
        </w:rPr>
      </w:r>
      <w:r>
        <w:rPr>
          <w:noProof/>
        </w:rPr>
        <w:fldChar w:fldCharType="separate"/>
      </w:r>
      <w:r>
        <w:rPr>
          <w:noProof/>
        </w:rPr>
        <w:t>119</w:t>
      </w:r>
      <w:r>
        <w:rPr>
          <w:noProof/>
        </w:rPr>
        <w:fldChar w:fldCharType="end"/>
      </w:r>
    </w:p>
    <w:p w14:paraId="3006887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_Toc386158638 \h </w:instrText>
      </w:r>
      <w:r>
        <w:rPr>
          <w:noProof/>
        </w:rPr>
      </w:r>
      <w:r>
        <w:rPr>
          <w:noProof/>
        </w:rPr>
        <w:fldChar w:fldCharType="separate"/>
      </w:r>
      <w:r>
        <w:rPr>
          <w:noProof/>
        </w:rPr>
        <w:t>119</w:t>
      </w:r>
      <w:r>
        <w:rPr>
          <w:noProof/>
        </w:rPr>
        <w:fldChar w:fldCharType="end"/>
      </w:r>
    </w:p>
    <w:p w14:paraId="05ADE08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_Toc386158639 \h </w:instrText>
      </w:r>
      <w:r>
        <w:rPr>
          <w:noProof/>
        </w:rPr>
      </w:r>
      <w:r>
        <w:rPr>
          <w:noProof/>
        </w:rPr>
        <w:fldChar w:fldCharType="separate"/>
      </w:r>
      <w:r>
        <w:rPr>
          <w:noProof/>
        </w:rPr>
        <w:t>120</w:t>
      </w:r>
      <w:r>
        <w:rPr>
          <w:noProof/>
        </w:rPr>
        <w:fldChar w:fldCharType="end"/>
      </w:r>
    </w:p>
    <w:p w14:paraId="7A8B3D5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_Toc386158640 \h </w:instrText>
      </w:r>
      <w:r>
        <w:rPr>
          <w:noProof/>
        </w:rPr>
      </w:r>
      <w:r>
        <w:rPr>
          <w:noProof/>
        </w:rPr>
        <w:fldChar w:fldCharType="separate"/>
      </w:r>
      <w:r>
        <w:rPr>
          <w:noProof/>
        </w:rPr>
        <w:t>120</w:t>
      </w:r>
      <w:r>
        <w:rPr>
          <w:noProof/>
        </w:rPr>
        <w:fldChar w:fldCharType="end"/>
      </w:r>
    </w:p>
    <w:p w14:paraId="4ABDD39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_Toc386158641 \h </w:instrText>
      </w:r>
      <w:r>
        <w:rPr>
          <w:noProof/>
        </w:rPr>
      </w:r>
      <w:r>
        <w:rPr>
          <w:noProof/>
        </w:rPr>
        <w:fldChar w:fldCharType="separate"/>
      </w:r>
      <w:r>
        <w:rPr>
          <w:noProof/>
        </w:rPr>
        <w:t>121</w:t>
      </w:r>
      <w:r>
        <w:rPr>
          <w:noProof/>
        </w:rPr>
        <w:fldChar w:fldCharType="end"/>
      </w:r>
    </w:p>
    <w:p w14:paraId="6F6BAB6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C8085E">
        <w:rPr>
          <w:i/>
          <w:noProof/>
        </w:rPr>
        <w:t>E.cuniculi</w:t>
      </w:r>
      <w:r>
        <w:rPr>
          <w:noProof/>
        </w:rPr>
        <w:t xml:space="preserve">, purple for </w:t>
      </w:r>
      <w:r w:rsidRPr="00C8085E">
        <w:rPr>
          <w:i/>
          <w:noProof/>
        </w:rPr>
        <w:t>E.hellem</w:t>
      </w:r>
      <w:r>
        <w:rPr>
          <w:noProof/>
        </w:rPr>
        <w:t xml:space="preserve">, pink for </w:t>
      </w:r>
      <w:r w:rsidRPr="00C8085E">
        <w:rPr>
          <w:i/>
          <w:noProof/>
        </w:rPr>
        <w:t>E.intestinalis</w:t>
      </w:r>
      <w:r>
        <w:rPr>
          <w:noProof/>
        </w:rPr>
        <w:t xml:space="preserve">, light green for </w:t>
      </w:r>
      <w:r w:rsidRPr="00C8085E">
        <w:rPr>
          <w:i/>
          <w:noProof/>
        </w:rPr>
        <w:t>N.ceranae</w:t>
      </w:r>
      <w:r>
        <w:rPr>
          <w:noProof/>
        </w:rPr>
        <w:t xml:space="preserve"> and yellow for </w:t>
      </w:r>
      <w:r w:rsidRPr="00C8085E">
        <w:rPr>
          <w:i/>
          <w:noProof/>
        </w:rPr>
        <w:t>S.cerevisiae</w:t>
      </w:r>
      <w:r>
        <w:rPr>
          <w:noProof/>
        </w:rPr>
        <w:t>.</w:t>
      </w:r>
      <w:r>
        <w:rPr>
          <w:noProof/>
        </w:rPr>
        <w:tab/>
      </w:r>
      <w:r>
        <w:rPr>
          <w:noProof/>
        </w:rPr>
        <w:fldChar w:fldCharType="begin"/>
      </w:r>
      <w:r>
        <w:rPr>
          <w:noProof/>
        </w:rPr>
        <w:instrText xml:space="preserve"> PAGEREF _Toc386158642 \h </w:instrText>
      </w:r>
      <w:r>
        <w:rPr>
          <w:noProof/>
        </w:rPr>
      </w:r>
      <w:r>
        <w:rPr>
          <w:noProof/>
        </w:rPr>
        <w:fldChar w:fldCharType="separate"/>
      </w:r>
      <w:r>
        <w:rPr>
          <w:noProof/>
        </w:rPr>
        <w:t>122</w:t>
      </w:r>
      <w:r>
        <w:rPr>
          <w:noProof/>
        </w:rPr>
        <w:fldChar w:fldCharType="end"/>
      </w:r>
    </w:p>
    <w:p w14:paraId="109BCDA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_Toc386158643 \h </w:instrText>
      </w:r>
      <w:r>
        <w:rPr>
          <w:noProof/>
        </w:rPr>
      </w:r>
      <w:r>
        <w:rPr>
          <w:noProof/>
        </w:rPr>
        <w:fldChar w:fldCharType="separate"/>
      </w:r>
      <w:r>
        <w:rPr>
          <w:noProof/>
        </w:rPr>
        <w:t>122</w:t>
      </w:r>
      <w:r>
        <w:rPr>
          <w:noProof/>
        </w:rPr>
        <w:fldChar w:fldCharType="end"/>
      </w:r>
    </w:p>
    <w:p w14:paraId="442CAEA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_Toc386158644 \h </w:instrText>
      </w:r>
      <w:r>
        <w:rPr>
          <w:noProof/>
        </w:rPr>
      </w:r>
      <w:r>
        <w:rPr>
          <w:noProof/>
        </w:rPr>
        <w:fldChar w:fldCharType="separate"/>
      </w:r>
      <w:r>
        <w:rPr>
          <w:noProof/>
        </w:rPr>
        <w:t>123</w:t>
      </w:r>
      <w:r>
        <w:rPr>
          <w:noProof/>
        </w:rPr>
        <w:fldChar w:fldCharType="end"/>
      </w:r>
    </w:p>
    <w:p w14:paraId="0135C8C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_Toc386158645 \h </w:instrText>
      </w:r>
      <w:r>
        <w:rPr>
          <w:noProof/>
        </w:rPr>
      </w:r>
      <w:r>
        <w:rPr>
          <w:noProof/>
        </w:rPr>
        <w:fldChar w:fldCharType="separate"/>
      </w:r>
      <w:r>
        <w:rPr>
          <w:noProof/>
        </w:rPr>
        <w:t>123</w:t>
      </w:r>
      <w:r>
        <w:rPr>
          <w:noProof/>
        </w:rPr>
        <w:fldChar w:fldCharType="end"/>
      </w:r>
    </w:p>
    <w:p w14:paraId="0763B73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_Toc386158646 \h </w:instrText>
      </w:r>
      <w:r>
        <w:rPr>
          <w:noProof/>
        </w:rPr>
      </w:r>
      <w:r>
        <w:rPr>
          <w:noProof/>
        </w:rPr>
        <w:fldChar w:fldCharType="separate"/>
      </w:r>
      <w:r>
        <w:rPr>
          <w:noProof/>
        </w:rPr>
        <w:t>124</w:t>
      </w:r>
      <w:r>
        <w:rPr>
          <w:noProof/>
        </w:rPr>
        <w:fldChar w:fldCharType="end"/>
      </w:r>
    </w:p>
    <w:p w14:paraId="17793CD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_Toc386158647 \h </w:instrText>
      </w:r>
      <w:r>
        <w:rPr>
          <w:noProof/>
        </w:rPr>
      </w:r>
      <w:r>
        <w:rPr>
          <w:noProof/>
        </w:rPr>
        <w:fldChar w:fldCharType="separate"/>
      </w:r>
      <w:r>
        <w:rPr>
          <w:noProof/>
        </w:rPr>
        <w:t>125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5" w:name="_Toc384627473"/>
      <w:bookmarkStart w:id="6" w:name="_Toc386158906"/>
      <w:r w:rsidRPr="00FC6093">
        <w:lastRenderedPageBreak/>
        <w:t>List of Tables</w:t>
      </w:r>
      <w:bookmarkEnd w:id="5"/>
      <w:bookmarkEnd w:id="6"/>
    </w:p>
    <w:p w14:paraId="3CFA967A" w14:textId="77777777" w:rsidR="00BD532F" w:rsidRPr="00BD532F" w:rsidRDefault="00BD532F" w:rsidP="00BD532F"/>
    <w:p w14:paraId="457D909F" w14:textId="77777777" w:rsidR="00FD48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FD48E3">
        <w:rPr>
          <w:noProof/>
        </w:rPr>
        <w:t>Table 2</w:t>
      </w:r>
      <w:r w:rsidR="00FD48E3">
        <w:rPr>
          <w:noProof/>
        </w:rPr>
        <w:noBreakHyphen/>
        <w:t>1: The microsporidia data set that was used for the estimation of the microsporidia last common ancestor protein set. The columns denote species name, strain, number of protein and the source, where their proteomes were downloaded.</w:t>
      </w:r>
      <w:r w:rsidR="00FD48E3">
        <w:rPr>
          <w:noProof/>
        </w:rPr>
        <w:tab/>
      </w:r>
      <w:r w:rsidR="00FD48E3">
        <w:rPr>
          <w:noProof/>
        </w:rPr>
        <w:fldChar w:fldCharType="begin"/>
      </w:r>
      <w:r w:rsidR="00FD48E3">
        <w:rPr>
          <w:noProof/>
        </w:rPr>
        <w:instrText xml:space="preserve"> PAGEREF _Toc386158648 \h </w:instrText>
      </w:r>
      <w:r w:rsidR="00FD48E3">
        <w:rPr>
          <w:noProof/>
        </w:rPr>
      </w:r>
      <w:r w:rsidR="00FD48E3">
        <w:rPr>
          <w:noProof/>
        </w:rPr>
        <w:fldChar w:fldCharType="separate"/>
      </w:r>
      <w:r w:rsidR="00FD48E3">
        <w:rPr>
          <w:noProof/>
        </w:rPr>
        <w:t>14</w:t>
      </w:r>
      <w:r w:rsidR="00FD48E3">
        <w:rPr>
          <w:noProof/>
        </w:rPr>
        <w:fldChar w:fldCharType="end"/>
      </w:r>
    </w:p>
    <w:p w14:paraId="7D21EEE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 The sources for those proteomes are JGI (https://jgi.doe.gov), Broad Institute (https://www.broadinstitute.org), UniProt (http://www.uniprot.org), Ensembl (https://www.ensembl.org/index.html), NCBI (https://www.ncbi.nlm.nih.gov), Candida Genome Database (CGD, http://www.candidagenome.org), PlasmoDB (http://plasmodb.org/plasmo/) and Sanger Institute (http://www.sanger.ac.uk/science/data).</w:t>
      </w:r>
      <w:r>
        <w:rPr>
          <w:noProof/>
        </w:rPr>
        <w:tab/>
      </w:r>
      <w:r>
        <w:rPr>
          <w:noProof/>
        </w:rPr>
        <w:fldChar w:fldCharType="begin"/>
      </w:r>
      <w:r>
        <w:rPr>
          <w:noProof/>
        </w:rPr>
        <w:instrText xml:space="preserve"> PAGEREF _Toc386158649 \h </w:instrText>
      </w:r>
      <w:r>
        <w:rPr>
          <w:noProof/>
        </w:rPr>
      </w:r>
      <w:r>
        <w:rPr>
          <w:noProof/>
        </w:rPr>
        <w:fldChar w:fldCharType="separate"/>
      </w:r>
      <w:r>
        <w:rPr>
          <w:noProof/>
        </w:rPr>
        <w:t>16</w:t>
      </w:r>
      <w:r>
        <w:rPr>
          <w:noProof/>
        </w:rPr>
        <w:fldChar w:fldCharType="end"/>
      </w:r>
    </w:p>
    <w:p w14:paraId="19D767F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3: KO annotation for 42 microsporidia specific proteins using BlastKOALA</w:t>
      </w:r>
      <w:r>
        <w:rPr>
          <w:noProof/>
        </w:rPr>
        <w:tab/>
      </w:r>
      <w:r>
        <w:rPr>
          <w:noProof/>
        </w:rPr>
        <w:fldChar w:fldCharType="begin"/>
      </w:r>
      <w:r>
        <w:rPr>
          <w:noProof/>
        </w:rPr>
        <w:instrText xml:space="preserve"> PAGEREF _Toc386158650 \h </w:instrText>
      </w:r>
      <w:r>
        <w:rPr>
          <w:noProof/>
        </w:rPr>
      </w:r>
      <w:r>
        <w:rPr>
          <w:noProof/>
        </w:rPr>
        <w:fldChar w:fldCharType="separate"/>
      </w:r>
      <w:r>
        <w:rPr>
          <w:noProof/>
        </w:rPr>
        <w:t>31</w:t>
      </w:r>
      <w:r>
        <w:rPr>
          <w:noProof/>
        </w:rPr>
        <w:fldChar w:fldCharType="end"/>
      </w:r>
    </w:p>
    <w:p w14:paraId="77BC4A5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4: Estimated microsporidia specific proteins by applying different FAS cutoffs.</w:t>
      </w:r>
      <w:r>
        <w:rPr>
          <w:noProof/>
        </w:rPr>
        <w:tab/>
      </w:r>
      <w:r>
        <w:rPr>
          <w:noProof/>
        </w:rPr>
        <w:fldChar w:fldCharType="begin"/>
      </w:r>
      <w:r>
        <w:rPr>
          <w:noProof/>
        </w:rPr>
        <w:instrText xml:space="preserve"> PAGEREF _Toc386158651 \h </w:instrText>
      </w:r>
      <w:r>
        <w:rPr>
          <w:noProof/>
        </w:rPr>
      </w:r>
      <w:r>
        <w:rPr>
          <w:noProof/>
        </w:rPr>
        <w:fldChar w:fldCharType="separate"/>
      </w:r>
      <w:r>
        <w:rPr>
          <w:noProof/>
        </w:rPr>
        <w:t>32</w:t>
      </w:r>
      <w:r>
        <w:rPr>
          <w:noProof/>
        </w:rPr>
        <w:fldChar w:fldCharType="end"/>
      </w:r>
    </w:p>
    <w:p w14:paraId="0D7DD79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_Toc386158652 \h </w:instrText>
      </w:r>
      <w:r>
        <w:rPr>
          <w:noProof/>
        </w:rPr>
      </w:r>
      <w:r>
        <w:rPr>
          <w:noProof/>
        </w:rPr>
        <w:fldChar w:fldCharType="separate"/>
      </w:r>
      <w:r>
        <w:rPr>
          <w:noProof/>
        </w:rPr>
        <w:t>52</w:t>
      </w:r>
      <w:r>
        <w:rPr>
          <w:noProof/>
        </w:rPr>
        <w:fldChar w:fldCharType="end"/>
      </w:r>
    </w:p>
    <w:p w14:paraId="2FC53F0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_Toc386158653 \h </w:instrText>
      </w:r>
      <w:r>
        <w:rPr>
          <w:noProof/>
        </w:rPr>
      </w:r>
      <w:r>
        <w:rPr>
          <w:noProof/>
        </w:rPr>
        <w:fldChar w:fldCharType="separate"/>
      </w:r>
      <w:r>
        <w:rPr>
          <w:noProof/>
        </w:rPr>
        <w:t>54</w:t>
      </w:r>
      <w:r>
        <w:rPr>
          <w:noProof/>
        </w:rPr>
        <w:fldChar w:fldCharType="end"/>
      </w:r>
    </w:p>
    <w:p w14:paraId="3D0FFB0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_Toc386158654 \h </w:instrText>
      </w:r>
      <w:r>
        <w:rPr>
          <w:noProof/>
        </w:rPr>
      </w:r>
      <w:r>
        <w:rPr>
          <w:noProof/>
        </w:rPr>
        <w:fldChar w:fldCharType="separate"/>
      </w:r>
      <w:r>
        <w:rPr>
          <w:noProof/>
        </w:rPr>
        <w:t>67</w:t>
      </w:r>
      <w:r>
        <w:rPr>
          <w:noProof/>
        </w:rPr>
        <w:fldChar w:fldCharType="end"/>
      </w:r>
    </w:p>
    <w:p w14:paraId="291F508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_Toc386158655 \h </w:instrText>
      </w:r>
      <w:r>
        <w:rPr>
          <w:noProof/>
        </w:rPr>
      </w:r>
      <w:r>
        <w:rPr>
          <w:noProof/>
        </w:rPr>
        <w:fldChar w:fldCharType="separate"/>
      </w:r>
      <w:r>
        <w:rPr>
          <w:noProof/>
        </w:rPr>
        <w:t>93</w:t>
      </w:r>
      <w:r>
        <w:rPr>
          <w:noProof/>
        </w:rPr>
        <w:fldChar w:fldCharType="end"/>
      </w:r>
    </w:p>
    <w:p w14:paraId="3161425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30 manually KO-annotated reference taxa from KEGG.</w:t>
      </w:r>
      <w:r>
        <w:rPr>
          <w:noProof/>
        </w:rPr>
        <w:tab/>
      </w:r>
      <w:r>
        <w:rPr>
          <w:noProof/>
        </w:rPr>
        <w:fldChar w:fldCharType="begin"/>
      </w:r>
      <w:r>
        <w:rPr>
          <w:noProof/>
        </w:rPr>
        <w:instrText xml:space="preserve"> PAGEREF _Toc386158656 \h </w:instrText>
      </w:r>
      <w:r>
        <w:rPr>
          <w:noProof/>
        </w:rPr>
      </w:r>
      <w:r>
        <w:rPr>
          <w:noProof/>
        </w:rPr>
        <w:fldChar w:fldCharType="separate"/>
      </w:r>
      <w:r>
        <w:rPr>
          <w:noProof/>
        </w:rPr>
        <w:t>113</w:t>
      </w:r>
      <w:r>
        <w:rPr>
          <w:noProof/>
        </w:rPr>
        <w:fldChar w:fldCharType="end"/>
      </w:r>
    </w:p>
    <w:p w14:paraId="7B3A70F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_Toc386158657 \h </w:instrText>
      </w:r>
      <w:r>
        <w:rPr>
          <w:noProof/>
        </w:rPr>
      </w:r>
      <w:r>
        <w:rPr>
          <w:noProof/>
        </w:rPr>
        <w:fldChar w:fldCharType="separate"/>
      </w:r>
      <w:r>
        <w:rPr>
          <w:noProof/>
        </w:rPr>
        <w:t>114</w:t>
      </w:r>
      <w:r>
        <w:rPr>
          <w:noProof/>
        </w:rPr>
        <w:fldChar w:fldCharType="end"/>
      </w:r>
    </w:p>
    <w:p w14:paraId="0C0BEB5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_Toc386158658 \h </w:instrText>
      </w:r>
      <w:r>
        <w:rPr>
          <w:noProof/>
        </w:rPr>
      </w:r>
      <w:r>
        <w:rPr>
          <w:noProof/>
        </w:rPr>
        <w:fldChar w:fldCharType="separate"/>
      </w:r>
      <w:r>
        <w:rPr>
          <w:noProof/>
        </w:rPr>
        <w:t>115</w:t>
      </w:r>
      <w:r>
        <w:rPr>
          <w:noProof/>
        </w:rPr>
        <w:fldChar w:fldCharType="end"/>
      </w:r>
    </w:p>
    <w:p w14:paraId="4050A3D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_Toc386158659 \h </w:instrText>
      </w:r>
      <w:r>
        <w:rPr>
          <w:noProof/>
        </w:rPr>
      </w:r>
      <w:r>
        <w:rPr>
          <w:noProof/>
        </w:rPr>
        <w:fldChar w:fldCharType="separate"/>
      </w:r>
      <w:r>
        <w:rPr>
          <w:noProof/>
        </w:rPr>
        <w:t>116</w:t>
      </w:r>
      <w:r>
        <w:rPr>
          <w:noProof/>
        </w:rPr>
        <w:fldChar w:fldCharType="end"/>
      </w:r>
    </w:p>
    <w:p w14:paraId="70AAB8F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6: Annotated microsporidia proteins for PDH complex, trehalose synthesis and degradation and NTT proteins.</w:t>
      </w:r>
      <w:r>
        <w:rPr>
          <w:noProof/>
        </w:rPr>
        <w:tab/>
      </w:r>
      <w:r>
        <w:rPr>
          <w:noProof/>
        </w:rPr>
        <w:fldChar w:fldCharType="begin"/>
      </w:r>
      <w:r>
        <w:rPr>
          <w:noProof/>
        </w:rPr>
        <w:instrText xml:space="preserve"> PAGEREF _Toc386158660 \h </w:instrText>
      </w:r>
      <w:r>
        <w:rPr>
          <w:noProof/>
        </w:rPr>
      </w:r>
      <w:r>
        <w:rPr>
          <w:noProof/>
        </w:rPr>
        <w:fldChar w:fldCharType="separate"/>
      </w:r>
      <w:r>
        <w:rPr>
          <w:noProof/>
        </w:rPr>
        <w:t>116</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7" w:name="_Toc384627474"/>
      <w:bookmarkStart w:id="8" w:name="_Toc386158907"/>
      <w:r w:rsidRPr="002F3773">
        <w:lastRenderedPageBreak/>
        <w:t>Introduction</w:t>
      </w:r>
      <w:bookmarkEnd w:id="7"/>
      <w:bookmarkEnd w:id="8"/>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9" w:name="_Toc384627475"/>
      <w:bookmarkStart w:id="10" w:name="_Toc386158908"/>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9"/>
      <w:bookmarkEnd w:id="10"/>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1" w:name="_Toc384627476"/>
      <w:bookmarkStart w:id="12" w:name="_Toc386158909"/>
      <w:r w:rsidRPr="002F3773">
        <w:t>The symbiotic lifestyle of microsporidia</w:t>
      </w:r>
      <w:bookmarkEnd w:id="11"/>
      <w:bookmarkEnd w:id="12"/>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3" w:name="_Toc384627478"/>
      <w:bookmarkStart w:id="14" w:name="_Toc386158910"/>
      <w:r w:rsidRPr="002F3773">
        <w:t>The origin of microsporidia</w:t>
      </w:r>
      <w:bookmarkEnd w:id="13"/>
      <w:bookmarkEnd w:id="14"/>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FD48E3">
        <w:t xml:space="preserve">Figure </w:t>
      </w:r>
      <w:r w:rsidR="00FD48E3">
        <w:rPr>
          <w:noProof/>
        </w:rPr>
        <w:t>1</w:t>
      </w:r>
      <w:r w:rsidR="00FD48E3">
        <w:noBreakHyphen/>
      </w:r>
      <w:r w:rsidR="00FD48E3">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68D4B71B" w:rsidR="009C02F2" w:rsidRDefault="00FF05FE" w:rsidP="00FF05FE">
      <w:pPr>
        <w:pStyle w:val="Caption"/>
        <w:jc w:val="both"/>
        <w:rPr>
          <w:szCs w:val="24"/>
        </w:rPr>
      </w:pPr>
      <w:bookmarkStart w:id="15" w:name="_Ref386145272"/>
      <w:bookmarkStart w:id="16" w:name="_Toc386158591"/>
      <w:r>
        <w:t xml:space="preserve">Figure </w:t>
      </w:r>
      <w:r>
        <w:fldChar w:fldCharType="begin"/>
      </w:r>
      <w:r>
        <w:instrText xml:space="preserve"> STYLEREF 1 \s </w:instrText>
      </w:r>
      <w:r>
        <w:fldChar w:fldCharType="separate"/>
      </w:r>
      <w:r w:rsidR="00FD48E3">
        <w:rPr>
          <w:noProof/>
        </w:rPr>
        <w:t>1</w:t>
      </w:r>
      <w:r>
        <w:fldChar w:fldCharType="end"/>
      </w:r>
      <w:r>
        <w:noBreakHyphen/>
      </w:r>
      <w:r>
        <w:fldChar w:fldCharType="begin"/>
      </w:r>
      <w:r>
        <w:instrText xml:space="preserve"> SEQ Figure \* ARABIC \s 1 </w:instrText>
      </w:r>
      <w:r>
        <w:fldChar w:fldCharType="separate"/>
      </w:r>
      <w:r w:rsidR="00FD48E3">
        <w:rPr>
          <w:noProof/>
        </w:rPr>
        <w:t>1</w:t>
      </w:r>
      <w:r>
        <w:fldChar w:fldCharType="end"/>
      </w:r>
      <w:bookmarkEnd w:id="15"/>
      <w:r w:rsidR="00816F3C">
        <w:t>: A schematic tree of life</w:t>
      </w:r>
      <w:r w:rsidR="002D0C46">
        <w:t xml:space="preserve"> shows the relative positions of some kingdoms according to the evolutionary time.</w:t>
      </w:r>
      <w:bookmarkEnd w:id="16"/>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7"/>
      <w:r>
        <w:rPr>
          <w:szCs w:val="24"/>
        </w:rPr>
        <w:t xml:space="preserve">to the effect of the long-branch attraction </w:t>
      </w:r>
      <w:commentRangeEnd w:id="17"/>
      <w:r>
        <w:rPr>
          <w:rStyle w:val="CommentReference"/>
        </w:rPr>
        <w:commentReference w:id="17"/>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3118A3">
        <w:rPr>
          <w:szCs w:val="24"/>
          <w:highlight w:val="yellow"/>
        </w:rPr>
        <w:t>Thereafter,</w:t>
      </w:r>
      <w:r w:rsidRPr="003118A3">
        <w:rPr>
          <w:szCs w:val="24"/>
          <w:highlight w:val="yellow"/>
        </w:rPr>
        <w:t xml:space="preserve"> </w:t>
      </w:r>
      <w:r w:rsidR="008A6E26" w:rsidRPr="003118A3">
        <w:rPr>
          <w:szCs w:val="24"/>
          <w:highlight w:val="yellow"/>
        </w:rPr>
        <w:t>several f</w:t>
      </w:r>
      <w:r w:rsidRPr="003118A3">
        <w:rPr>
          <w:szCs w:val="24"/>
          <w:highlight w:val="yellow"/>
        </w:rPr>
        <w:t>urther evidence</w:t>
      </w:r>
      <w:r w:rsidR="00C07E4B" w:rsidRPr="003118A3">
        <w:rPr>
          <w:szCs w:val="24"/>
          <w:highlight w:val="yellow"/>
        </w:rPr>
        <w:t>s</w:t>
      </w:r>
      <w:r w:rsidRPr="003118A3">
        <w:rPr>
          <w:szCs w:val="24"/>
          <w:highlight w:val="yellow"/>
        </w:rPr>
        <w:t xml:space="preserve"> for this hypothesis </w:t>
      </w:r>
      <w:r w:rsidR="008A6E26" w:rsidRPr="003118A3">
        <w:rPr>
          <w:szCs w:val="24"/>
          <w:highlight w:val="yellow"/>
        </w:rPr>
        <w:t>have been carried out</w:t>
      </w:r>
      <w:r w:rsidR="004D5C05" w:rsidRPr="003118A3">
        <w:rPr>
          <w:szCs w:val="24"/>
          <w:highlight w:val="yellow"/>
        </w:rPr>
        <w:t xml:space="preserve"> by the </w:t>
      </w:r>
      <w:r w:rsidR="00220EB5" w:rsidRPr="003118A3">
        <w:rPr>
          <w:szCs w:val="24"/>
          <w:highlight w:val="yellow"/>
        </w:rPr>
        <w:t>phylogenetic analysis of</w:t>
      </w:r>
      <w:r w:rsidR="00B01896" w:rsidRPr="003118A3">
        <w:rPr>
          <w:szCs w:val="24"/>
          <w:highlight w:val="yellow"/>
        </w:rPr>
        <w:t xml:space="preserve"> other genes, such as</w:t>
      </w:r>
      <w:r w:rsidR="00A12D67">
        <w:rPr>
          <w:szCs w:val="24"/>
          <w:highlight w:val="yellow"/>
        </w:rPr>
        <w:t xml:space="preserve"> the mitochondrial</w:t>
      </w:r>
      <w:r w:rsidR="00220EB5" w:rsidRPr="003118A3">
        <w:rPr>
          <w:szCs w:val="24"/>
          <w:highlight w:val="yellow"/>
        </w:rPr>
        <w:t xml:space="preserve"> Hsp70 </w: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 </w:instrTex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EN.CITE.DATA </w:instrText>
      </w:r>
      <w:r w:rsidR="00332179" w:rsidRPr="003118A3">
        <w:rPr>
          <w:szCs w:val="24"/>
          <w:highlight w:val="yellow"/>
        </w:rPr>
      </w:r>
      <w:r w:rsidR="00332179" w:rsidRPr="003118A3">
        <w:rPr>
          <w:szCs w:val="24"/>
          <w:highlight w:val="yellow"/>
        </w:rPr>
        <w:fldChar w:fldCharType="end"/>
      </w:r>
      <w:r w:rsidR="00332179" w:rsidRPr="003118A3">
        <w:rPr>
          <w:szCs w:val="24"/>
          <w:highlight w:val="yellow"/>
        </w:rPr>
      </w:r>
      <w:r w:rsidR="00332179" w:rsidRPr="003118A3">
        <w:rPr>
          <w:szCs w:val="24"/>
          <w:highlight w:val="yellow"/>
        </w:rPr>
        <w:fldChar w:fldCharType="separate"/>
      </w:r>
      <w:r w:rsidR="00332179" w:rsidRPr="003118A3">
        <w:rPr>
          <w:noProof/>
          <w:szCs w:val="24"/>
          <w:highlight w:val="yellow"/>
        </w:rPr>
        <w:t>(Germot, Philippe, and Guyader 1997; Hirt et al. 1997)</w:t>
      </w:r>
      <w:r w:rsidR="00332179" w:rsidRPr="003118A3">
        <w:rPr>
          <w:szCs w:val="24"/>
          <w:highlight w:val="yellow"/>
        </w:rPr>
        <w:fldChar w:fldCharType="end"/>
      </w:r>
      <w:r w:rsidR="00B01896" w:rsidRPr="003118A3">
        <w:rPr>
          <w:szCs w:val="24"/>
          <w:highlight w:val="yellow"/>
        </w:rPr>
        <w:t xml:space="preserve"> or</w:t>
      </w:r>
      <w:r w:rsidR="00E80104" w:rsidRPr="003118A3">
        <w:rPr>
          <w:szCs w:val="24"/>
          <w:highlight w:val="yellow"/>
        </w:rPr>
        <w:t xml:space="preserve"> </w:t>
      </w:r>
      <w:r w:rsidR="00332179" w:rsidRPr="003118A3">
        <w:rPr>
          <w:szCs w:val="24"/>
          <w:highlight w:val="yellow"/>
        </w:rPr>
        <w:t xml:space="preserve">the </w:t>
      </w:r>
      <w:commentRangeStart w:id="18"/>
      <w:commentRangeStart w:id="19"/>
      <w:r w:rsidRPr="003118A3">
        <w:rPr>
          <w:szCs w:val="24"/>
          <w:highlight w:val="yellow"/>
        </w:rPr>
        <w:t xml:space="preserve">largest </w:t>
      </w:r>
      <w:commentRangeEnd w:id="18"/>
      <w:r w:rsidRPr="003118A3">
        <w:rPr>
          <w:rStyle w:val="CommentReference"/>
          <w:highlight w:val="yellow"/>
        </w:rPr>
        <w:commentReference w:id="18"/>
      </w:r>
      <w:commentRangeEnd w:id="19"/>
      <w:r w:rsidRPr="003118A3">
        <w:rPr>
          <w:rStyle w:val="CommentReference"/>
          <w:highlight w:val="yellow"/>
        </w:rPr>
        <w:commentReference w:id="19"/>
      </w:r>
      <w:r w:rsidRPr="003118A3">
        <w:rPr>
          <w:szCs w:val="24"/>
          <w:highlight w:val="yellow"/>
        </w:rPr>
        <w:t xml:space="preserve">subunit of the RNA polymerase II </w:t>
      </w:r>
      <w:r w:rsidRPr="003118A3">
        <w:rPr>
          <w:szCs w:val="24"/>
          <w:highlight w:val="yellow"/>
        </w:rPr>
        <w:fldChar w:fldCharType="begin"/>
      </w:r>
      <w:r w:rsidRPr="003118A3">
        <w:rPr>
          <w:szCs w:val="24"/>
          <w:highlight w:val="yellow"/>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3118A3">
        <w:rPr>
          <w:szCs w:val="24"/>
          <w:highlight w:val="yellow"/>
        </w:rPr>
        <w:fldChar w:fldCharType="separate"/>
      </w:r>
      <w:r w:rsidRPr="003118A3">
        <w:rPr>
          <w:noProof/>
          <w:szCs w:val="24"/>
          <w:highlight w:val="yellow"/>
        </w:rPr>
        <w:t>(Hirt et al. 1999)</w:t>
      </w:r>
      <w:r w:rsidRPr="003118A3">
        <w:rPr>
          <w:szCs w:val="24"/>
          <w:highlight w:val="yellow"/>
        </w:rPr>
        <w:fldChar w:fldCharType="end"/>
      </w:r>
      <w:r w:rsidR="00B01896" w:rsidRPr="003118A3">
        <w:rPr>
          <w:szCs w:val="24"/>
          <w:highlight w:val="yellow"/>
        </w:rPr>
        <w:t xml:space="preserve">. Other multiple gene approaches </w:t>
      </w:r>
      <w:r w:rsidR="00B01896" w:rsidRPr="003118A3">
        <w:rPr>
          <w:szCs w:val="24"/>
          <w:highlight w:val="yellow"/>
        </w:rPr>
        <w:lastRenderedPageBreak/>
        <w:t>also supported the fungal relationship of microsporidia, including the study of</w:t>
      </w:r>
      <w:r w:rsidR="00E80104" w:rsidRPr="003118A3">
        <w:rPr>
          <w:szCs w:val="24"/>
          <w:highlight w:val="yellow"/>
        </w:rPr>
        <w:t xml:space="preserve"> </w:t>
      </w:r>
      <w:r w:rsidRPr="003118A3">
        <w:rPr>
          <w:szCs w:val="24"/>
          <w:highlight w:val="yellow"/>
        </w:rPr>
        <w:t xml:space="preserve">alpha and beta subunits of pyruvate dehydrogenase E1 </w:t>
      </w:r>
      <w:r w:rsidRPr="003118A3">
        <w:rPr>
          <w:szCs w:val="24"/>
          <w:highlight w:val="yellow"/>
        </w:rPr>
        <w:fldChar w:fldCharType="begin"/>
      </w:r>
      <w:r w:rsidRPr="003118A3">
        <w:rPr>
          <w:szCs w:val="24"/>
          <w:highlight w:val="yellow"/>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3118A3">
        <w:rPr>
          <w:szCs w:val="24"/>
          <w:highlight w:val="yellow"/>
        </w:rPr>
        <w:fldChar w:fldCharType="separate"/>
      </w:r>
      <w:r w:rsidRPr="003118A3">
        <w:rPr>
          <w:noProof/>
          <w:szCs w:val="24"/>
          <w:highlight w:val="yellow"/>
        </w:rPr>
        <w:t>(Fast and Keeling 2001)</w:t>
      </w:r>
      <w:r w:rsidRPr="003118A3">
        <w:rPr>
          <w:szCs w:val="24"/>
          <w:highlight w:val="yellow"/>
        </w:rPr>
        <w:fldChar w:fldCharType="end"/>
      </w:r>
      <w:r w:rsidR="00960B03" w:rsidRPr="003118A3">
        <w:rPr>
          <w:szCs w:val="24"/>
          <w:highlight w:val="yellow"/>
        </w:rPr>
        <w:t xml:space="preserve">, or </w:t>
      </w:r>
      <w:r w:rsidRPr="003118A3">
        <w:rPr>
          <w:szCs w:val="24"/>
          <w:highlight w:val="yellow"/>
        </w:rPr>
        <w:t>the new</w:t>
      </w:r>
      <w:r w:rsidR="00960B03" w:rsidRPr="003118A3">
        <w:rPr>
          <w:szCs w:val="24"/>
          <w:highlight w:val="yellow"/>
        </w:rPr>
        <w:t>ly determined</w:t>
      </w:r>
      <w:r w:rsidRPr="003118A3">
        <w:rPr>
          <w:szCs w:val="24"/>
          <w:highlight w:val="yellow"/>
        </w:rPr>
        <w:t xml:space="preserve"> DNA-dependent RNA polymerase II largest subunit RPB1 and translation elongation factor I alpha </w:t>
      </w:r>
      <w:r w:rsidRPr="003118A3">
        <w:rPr>
          <w:szCs w:val="24"/>
          <w:highlight w:val="yellow"/>
        </w:rPr>
        <w:fldChar w:fldCharType="begin"/>
      </w:r>
      <w:r w:rsidRPr="003118A3">
        <w:rPr>
          <w:szCs w:val="24"/>
          <w:highlight w:val="yellow"/>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3118A3">
        <w:rPr>
          <w:szCs w:val="24"/>
          <w:highlight w:val="yellow"/>
        </w:rPr>
        <w:fldChar w:fldCharType="separate"/>
      </w:r>
      <w:r w:rsidRPr="003118A3">
        <w:rPr>
          <w:noProof/>
          <w:szCs w:val="24"/>
          <w:highlight w:val="yellow"/>
        </w:rPr>
        <w:t>(Tanabe, Watanabe, and Sugiyama 2002)</w:t>
      </w:r>
      <w:r w:rsidRPr="003118A3">
        <w:rPr>
          <w:szCs w:val="24"/>
          <w:highlight w:val="yellow"/>
        </w:rPr>
        <w:fldChar w:fldCharType="end"/>
      </w:r>
      <w:r w:rsidR="004E5BEC" w:rsidRPr="003118A3">
        <w:rPr>
          <w:szCs w:val="24"/>
          <w:highlight w:val="yellow"/>
        </w:rPr>
        <w:t xml:space="preserve">. </w:t>
      </w:r>
      <w:r w:rsidR="006353AC" w:rsidRPr="003118A3">
        <w:rPr>
          <w:szCs w:val="24"/>
          <w:highlight w:val="yellow"/>
        </w:rPr>
        <w:t>Previous</w:t>
      </w:r>
      <w:r w:rsidR="006D5565" w:rsidRPr="003118A3">
        <w:rPr>
          <w:szCs w:val="24"/>
          <w:highlight w:val="yellow"/>
        </w:rPr>
        <w:t xml:space="preserve"> studies </w:t>
      </w:r>
      <w:r w:rsidR="00080079" w:rsidRPr="003118A3">
        <w:rPr>
          <w:szCs w:val="24"/>
          <w:highlight w:val="yellow"/>
        </w:rPr>
        <w:t>proposed</w:t>
      </w:r>
      <w:r w:rsidR="00550BB5" w:rsidRPr="003118A3">
        <w:rPr>
          <w:szCs w:val="24"/>
          <w:highlight w:val="yellow"/>
        </w:rPr>
        <w:t xml:space="preserve"> different relationships between microsporidia and fungi. </w:t>
      </w:r>
      <w:r w:rsidR="00080079" w:rsidRPr="003118A3">
        <w:rPr>
          <w:szCs w:val="24"/>
          <w:highlight w:val="yellow"/>
        </w:rPr>
        <w:fldChar w:fldCharType="begin"/>
      </w:r>
      <w:r w:rsidR="00080079" w:rsidRPr="003118A3">
        <w:rPr>
          <w:szCs w:val="24"/>
          <w:highlight w:val="yellow"/>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3118A3">
        <w:rPr>
          <w:szCs w:val="24"/>
          <w:highlight w:val="yellow"/>
        </w:rPr>
        <w:fldChar w:fldCharType="separate"/>
      </w:r>
      <w:r w:rsidR="00080079" w:rsidRPr="003118A3">
        <w:rPr>
          <w:noProof/>
          <w:szCs w:val="24"/>
          <w:highlight w:val="yellow"/>
        </w:rPr>
        <w:t>(Keeling, Luker, and Palmer 2000)</w:t>
      </w:r>
      <w:r w:rsidR="00080079" w:rsidRPr="003118A3">
        <w:rPr>
          <w:szCs w:val="24"/>
          <w:highlight w:val="yellow"/>
        </w:rPr>
        <w:fldChar w:fldCharType="end"/>
      </w:r>
      <w:r w:rsidR="00080079" w:rsidRPr="003118A3">
        <w:rPr>
          <w:szCs w:val="24"/>
          <w:highlight w:val="yellow"/>
        </w:rPr>
        <w:t xml:space="preserve"> branched microsporidia based on the beta-tubulin phylogeny either with </w:t>
      </w:r>
      <w:r w:rsidR="005F0285" w:rsidRPr="003118A3">
        <w:rPr>
          <w:szCs w:val="24"/>
          <w:highlight w:val="yellow"/>
        </w:rPr>
        <w:t>a</w:t>
      </w:r>
      <w:r w:rsidR="00080079" w:rsidRPr="003118A3">
        <w:rPr>
          <w:szCs w:val="24"/>
          <w:highlight w:val="yellow"/>
        </w:rPr>
        <w:t xml:space="preserve">scomycetes or </w:t>
      </w:r>
      <w:r w:rsidR="005F0285" w:rsidRPr="003118A3">
        <w:rPr>
          <w:szCs w:val="24"/>
          <w:highlight w:val="yellow"/>
        </w:rPr>
        <w:t>z</w:t>
      </w:r>
      <w:r w:rsidR="00080079" w:rsidRPr="003118A3">
        <w:rPr>
          <w:szCs w:val="24"/>
          <w:highlight w:val="yellow"/>
        </w:rPr>
        <w:t>ygomycetes but not as a sister group of fungi.</w:t>
      </w:r>
      <w:r w:rsidR="005F0285" w:rsidRPr="003118A3">
        <w:rPr>
          <w:szCs w:val="24"/>
          <w:highlight w:val="yellow"/>
        </w:rPr>
        <w:t xml:space="preserve"> The close relationship between microsporidia and zygomycetes was however not resolved according to the analysis sugar transporters and the RNA helicases by </w:t>
      </w:r>
      <w:r w:rsidR="005F0285" w:rsidRPr="003118A3">
        <w:rPr>
          <w:szCs w:val="24"/>
          <w:highlight w:val="yellow"/>
        </w:rPr>
        <w:fldChar w:fldCharType="begin"/>
      </w:r>
      <w:r w:rsidR="005F0285" w:rsidRPr="003118A3">
        <w:rPr>
          <w:szCs w:val="24"/>
          <w:highlight w:val="yellow"/>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3118A3">
        <w:rPr>
          <w:szCs w:val="24"/>
          <w:highlight w:val="yellow"/>
        </w:rPr>
        <w:fldChar w:fldCharType="separate"/>
      </w:r>
      <w:r w:rsidR="005F0285" w:rsidRPr="003118A3">
        <w:rPr>
          <w:noProof/>
          <w:szCs w:val="24"/>
          <w:highlight w:val="yellow"/>
        </w:rPr>
        <w:t>(Koestler and Ebersberger 2011)</w:t>
      </w:r>
      <w:r w:rsidR="005F0285" w:rsidRPr="003118A3">
        <w:rPr>
          <w:szCs w:val="24"/>
          <w:highlight w:val="yellow"/>
        </w:rPr>
        <w:fldChar w:fldCharType="end"/>
      </w:r>
      <w:r w:rsidR="005F0285" w:rsidRPr="003118A3">
        <w:rPr>
          <w:szCs w:val="24"/>
          <w:highlight w:val="yellow"/>
        </w:rPr>
        <w:t>.</w:t>
      </w:r>
      <w:r w:rsidR="00A46686" w:rsidRPr="003118A3">
        <w:rPr>
          <w:szCs w:val="24"/>
          <w:highlight w:val="yellow"/>
        </w:rPr>
        <w:t xml:space="preserve"> </w:t>
      </w:r>
      <w:r w:rsidR="00205071" w:rsidRPr="003118A3">
        <w:rPr>
          <w:szCs w:val="24"/>
          <w:highlight w:val="yellow"/>
        </w:rPr>
        <w:t xml:space="preserve">Another study </w:t>
      </w:r>
      <w:r w:rsidR="00205071" w:rsidRPr="003118A3">
        <w:rPr>
          <w:szCs w:val="24"/>
          <w:highlight w:val="yellow"/>
        </w:rPr>
        <w:fldChar w:fldCharType="begin"/>
      </w:r>
      <w:r w:rsidR="00205071" w:rsidRPr="003118A3">
        <w:rPr>
          <w:szCs w:val="24"/>
          <w:highlight w:val="yellow"/>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3118A3">
        <w:rPr>
          <w:szCs w:val="24"/>
          <w:highlight w:val="yellow"/>
        </w:rPr>
        <w:fldChar w:fldCharType="separate"/>
      </w:r>
      <w:r w:rsidR="00205071" w:rsidRPr="003118A3">
        <w:rPr>
          <w:noProof/>
          <w:szCs w:val="24"/>
          <w:highlight w:val="yellow"/>
        </w:rPr>
        <w:t>(James et al. 2013)</w:t>
      </w:r>
      <w:r w:rsidR="00205071" w:rsidRPr="003118A3">
        <w:rPr>
          <w:szCs w:val="24"/>
          <w:highlight w:val="yellow"/>
        </w:rPr>
        <w:fldChar w:fldCharType="end"/>
      </w:r>
      <w:r w:rsidR="00760512" w:rsidRPr="003118A3">
        <w:rPr>
          <w:szCs w:val="24"/>
          <w:highlight w:val="yellow"/>
        </w:rPr>
        <w:t xml:space="preserve"> placed microsporidia together with cry</w:t>
      </w:r>
      <w:r w:rsidR="00A34462" w:rsidRPr="003118A3">
        <w:rPr>
          <w:szCs w:val="24"/>
          <w:highlight w:val="yellow"/>
        </w:rPr>
        <w:t>p</w:t>
      </w:r>
      <w:r w:rsidR="00760512" w:rsidRPr="003118A3">
        <w:rPr>
          <w:szCs w:val="24"/>
          <w:highlight w:val="yellow"/>
        </w:rPr>
        <w:t xml:space="preserve">tomycota. </w:t>
      </w:r>
      <w:r w:rsidR="00E97367" w:rsidRPr="003118A3">
        <w:rPr>
          <w:szCs w:val="24"/>
          <w:highlight w:val="yellow"/>
        </w:rPr>
        <w:t xml:space="preserve">Excluding cryptomycota from the taxa sampling, </w:t>
      </w:r>
      <w:r w:rsidR="00E97367" w:rsidRPr="003118A3">
        <w:rPr>
          <w:szCs w:val="24"/>
          <w:highlight w:val="yellow"/>
        </w:rPr>
        <w:fldChar w:fldCharType="begin"/>
      </w:r>
      <w:r w:rsidR="00E97367" w:rsidRPr="003118A3">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3118A3">
        <w:rPr>
          <w:szCs w:val="24"/>
          <w:highlight w:val="yellow"/>
        </w:rPr>
        <w:fldChar w:fldCharType="separate"/>
      </w:r>
      <w:r w:rsidR="00E97367" w:rsidRPr="003118A3">
        <w:rPr>
          <w:noProof/>
          <w:szCs w:val="24"/>
          <w:highlight w:val="yellow"/>
        </w:rPr>
        <w:t>(Capella-Gutiérrez, Marcet-Houben, and Gabaldón 2012)</w:t>
      </w:r>
      <w:r w:rsidR="00E97367" w:rsidRPr="003118A3">
        <w:rPr>
          <w:szCs w:val="24"/>
          <w:highlight w:val="yellow"/>
        </w:rPr>
        <w:fldChar w:fldCharType="end"/>
      </w:r>
      <w:r w:rsidR="00E97367" w:rsidRPr="003118A3">
        <w:rPr>
          <w:szCs w:val="24"/>
          <w:highlight w:val="yellow"/>
        </w:rPr>
        <w:t xml:space="preserve"> </w:t>
      </w:r>
      <w:r w:rsidR="00CC4FB6" w:rsidRPr="003118A3">
        <w:rPr>
          <w:szCs w:val="24"/>
          <w:highlight w:val="yellow"/>
        </w:rPr>
        <w:t>suggested microsporidia as the sister group of fungi</w:t>
      </w:r>
      <w:r w:rsidR="00474B77" w:rsidRPr="003118A3">
        <w:rPr>
          <w:szCs w:val="24"/>
          <w:highlight w:val="yellow"/>
        </w:rPr>
        <w:t xml:space="preserve"> by </w:t>
      </w:r>
      <w:r w:rsidR="00B056F5" w:rsidRPr="003118A3">
        <w:rPr>
          <w:szCs w:val="24"/>
          <w:highlight w:val="yellow"/>
        </w:rPr>
        <w:t xml:space="preserve">analyzing the phylogeny of </w:t>
      </w:r>
      <w:r w:rsidR="004E0C0E" w:rsidRPr="003118A3">
        <w:rPr>
          <w:szCs w:val="24"/>
          <w:highlight w:val="yellow"/>
        </w:rPr>
        <w:t xml:space="preserve">53 </w:t>
      </w:r>
      <w:r w:rsidR="00A349B7" w:rsidRPr="003118A3">
        <w:rPr>
          <w:szCs w:val="24"/>
          <w:highlight w:val="yellow"/>
        </w:rPr>
        <w:t>protein families</w:t>
      </w:r>
      <w:r w:rsidR="00CC4FB6" w:rsidRPr="003118A3">
        <w:rPr>
          <w:szCs w:val="24"/>
          <w:highlight w:val="yellow"/>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E05B31">
        <w:rPr>
          <w:szCs w:val="24"/>
          <w:highlight w:val="yellow"/>
        </w:rPr>
        <w:t xml:space="preserve">However, their exact phylogenetic position stays unresolved </w:t>
      </w:r>
      <w:r w:rsidRPr="00E05B31">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 </w:instrText>
      </w:r>
      <w:r w:rsidR="00E01E2A">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EN.CITE.DATA </w:instrText>
      </w:r>
      <w:r w:rsidR="00E01E2A">
        <w:rPr>
          <w:szCs w:val="24"/>
          <w:highlight w:val="yellow"/>
        </w:rPr>
      </w:r>
      <w:r w:rsidR="00E01E2A">
        <w:rPr>
          <w:szCs w:val="24"/>
          <w:highlight w:val="yellow"/>
        </w:rPr>
        <w:fldChar w:fldCharType="end"/>
      </w:r>
      <w:r w:rsidRPr="00E05B31">
        <w:rPr>
          <w:szCs w:val="24"/>
          <w:highlight w:val="yellow"/>
        </w:rPr>
        <w:fldChar w:fldCharType="separate"/>
      </w:r>
      <w:r w:rsidR="00E01E2A">
        <w:rPr>
          <w:noProof/>
          <w:szCs w:val="24"/>
          <w:highlight w:val="yellow"/>
        </w:rPr>
        <w:t>(Tanabe, Watanabe, and Sugiyama 2002; McLaughlin et al. 2009; Stentiford et al. 2016)</w:t>
      </w:r>
      <w:r w:rsidRPr="00E05B31">
        <w:rPr>
          <w:szCs w:val="24"/>
          <w:highlight w:val="yellow"/>
        </w:rPr>
        <w:fldChar w:fldCharType="end"/>
      </w:r>
      <w:r w:rsidRPr="00E05B31">
        <w:rPr>
          <w:szCs w:val="24"/>
          <w:highlight w:val="yellow"/>
        </w:rPr>
        <w:t xml:space="preserve">. This uncertainty is mostly due to the poor taxon sampling of the previous studies, as well as the </w:t>
      </w:r>
      <w:r w:rsidR="00CF6404" w:rsidRPr="00E05B31">
        <w:rPr>
          <w:szCs w:val="24"/>
          <w:highlight w:val="yellow"/>
        </w:rPr>
        <w:t>artifact of the phylogenetic analyses based on a</w:t>
      </w:r>
      <w:r w:rsidRPr="00E05B31">
        <w:rPr>
          <w:szCs w:val="24"/>
          <w:highlight w:val="yellow"/>
        </w:rPr>
        <w:t xml:space="preserve"> single gene</w:t>
      </w:r>
      <w:r w:rsidR="0032240C" w:rsidRPr="00E05B31">
        <w:rPr>
          <w:szCs w:val="24"/>
          <w:highlight w:val="yellow"/>
        </w:rPr>
        <w:t xml:space="preserve"> </w:t>
      </w:r>
      <w:r w:rsidR="0032240C"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 </w:instrText>
      </w:r>
      <w:r w:rsidR="0022536E"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EN.CITE.DATA </w:instrText>
      </w:r>
      <w:r w:rsidR="0022536E" w:rsidRPr="00E05B31">
        <w:rPr>
          <w:szCs w:val="24"/>
          <w:highlight w:val="yellow"/>
        </w:rPr>
      </w:r>
      <w:r w:rsidR="0022536E" w:rsidRPr="00E05B31">
        <w:rPr>
          <w:szCs w:val="24"/>
          <w:highlight w:val="yellow"/>
        </w:rPr>
        <w:fldChar w:fldCharType="end"/>
      </w:r>
      <w:r w:rsidR="0032240C" w:rsidRPr="00E05B31">
        <w:rPr>
          <w:szCs w:val="24"/>
          <w:highlight w:val="yellow"/>
        </w:rPr>
      </w:r>
      <w:r w:rsidR="0032240C" w:rsidRPr="00E05B31">
        <w:rPr>
          <w:szCs w:val="24"/>
          <w:highlight w:val="yellow"/>
        </w:rPr>
        <w:fldChar w:fldCharType="separate"/>
      </w:r>
      <w:r w:rsidR="0022536E" w:rsidRPr="00E05B31">
        <w:rPr>
          <w:noProof/>
          <w:szCs w:val="24"/>
          <w:highlight w:val="yellow"/>
        </w:rPr>
        <w:t>(Keeling and Fast 2002; Tanabe, Watanabe, and Sugiyama 2002; Thomarat, Vivarès, and Gouy 2004)</w:t>
      </w:r>
      <w:r w:rsidR="0032240C" w:rsidRPr="00E05B31">
        <w:rPr>
          <w:szCs w:val="24"/>
          <w:highlight w:val="yellow"/>
        </w:rPr>
        <w:fldChar w:fldCharType="end"/>
      </w:r>
      <w:r w:rsidR="006E5831" w:rsidRPr="00E05B31">
        <w:rPr>
          <w:szCs w:val="24"/>
          <w:highlight w:val="yellow"/>
        </w:rPr>
        <w:t xml:space="preserve">. The multiple genes approach of </w:t>
      </w:r>
      <w:r w:rsidR="0032240C" w:rsidRPr="00E05B31">
        <w:rPr>
          <w:szCs w:val="24"/>
          <w:highlight w:val="yellow"/>
        </w:rPr>
        <w:fldChar w:fldCharType="begin"/>
      </w:r>
      <w:r w:rsidR="0032240C" w:rsidRPr="00E05B31">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E05B31">
        <w:rPr>
          <w:szCs w:val="24"/>
          <w:highlight w:val="yellow"/>
        </w:rPr>
        <w:fldChar w:fldCharType="separate"/>
      </w:r>
      <w:r w:rsidR="0032240C" w:rsidRPr="00E05B31">
        <w:rPr>
          <w:noProof/>
          <w:szCs w:val="24"/>
          <w:highlight w:val="yellow"/>
        </w:rPr>
        <w:t>(Capella-Gutiérrez, Marcet-Houben, and Gabaldón 2012)</w:t>
      </w:r>
      <w:r w:rsidR="0032240C" w:rsidRPr="00E05B31">
        <w:rPr>
          <w:szCs w:val="24"/>
          <w:highlight w:val="yellow"/>
        </w:rPr>
        <w:fldChar w:fldCharType="end"/>
      </w:r>
      <w:r w:rsidR="006E5831" w:rsidRPr="00E05B31">
        <w:rPr>
          <w:szCs w:val="24"/>
          <w:highlight w:val="yellow"/>
        </w:rPr>
        <w:t xml:space="preserve"> was nonetheless not convinced enough to conclude the fungal sister clade hypothesis</w:t>
      </w:r>
      <w:r w:rsidR="009A7391" w:rsidRPr="00E05B31">
        <w:rPr>
          <w:szCs w:val="24"/>
          <w:highlight w:val="yellow"/>
        </w:rPr>
        <w:t xml:space="preserve"> of microsporidia. </w:t>
      </w:r>
      <w:r w:rsidR="0051721B" w:rsidRPr="00E05B31">
        <w:rPr>
          <w:szCs w:val="24"/>
          <w:highlight w:val="yellow"/>
        </w:rPr>
        <w:t xml:space="preserve">Although they increased the taxon sampling with six microsporidia, </w:t>
      </w:r>
      <w:r w:rsidR="00211F6E" w:rsidRPr="00E05B31">
        <w:rPr>
          <w:szCs w:val="24"/>
          <w:highlight w:val="yellow"/>
        </w:rPr>
        <w:t>twelve</w:t>
      </w:r>
      <w:r w:rsidR="0051721B" w:rsidRPr="00E05B31">
        <w:rPr>
          <w:szCs w:val="24"/>
          <w:highlight w:val="yellow"/>
        </w:rPr>
        <w:t xml:space="preserve"> representative </w:t>
      </w:r>
      <w:r w:rsidR="00211F6E" w:rsidRPr="00E05B31">
        <w:rPr>
          <w:szCs w:val="24"/>
          <w:highlight w:val="yellow"/>
        </w:rPr>
        <w:t>species</w:t>
      </w:r>
      <w:r w:rsidR="0051721B" w:rsidRPr="00E05B31">
        <w:rPr>
          <w:szCs w:val="24"/>
          <w:highlight w:val="yellow"/>
        </w:rPr>
        <w:t xml:space="preserve"> from </w:t>
      </w:r>
      <w:r w:rsidR="00D226FA" w:rsidRPr="00E05B31">
        <w:rPr>
          <w:szCs w:val="24"/>
          <w:highlight w:val="yellow"/>
        </w:rPr>
        <w:t>six</w:t>
      </w:r>
      <w:r w:rsidR="0051721B" w:rsidRPr="00E05B31">
        <w:rPr>
          <w:szCs w:val="24"/>
          <w:highlight w:val="yellow"/>
        </w:rPr>
        <w:t xml:space="preserve"> different </w:t>
      </w:r>
      <w:r w:rsidR="00211F6E" w:rsidRPr="00E05B31">
        <w:rPr>
          <w:szCs w:val="24"/>
          <w:highlight w:val="yellow"/>
        </w:rPr>
        <w:t xml:space="preserve">fungal </w:t>
      </w:r>
      <w:r w:rsidR="0051721B" w:rsidRPr="00E05B31">
        <w:rPr>
          <w:szCs w:val="24"/>
          <w:highlight w:val="yellow"/>
        </w:rPr>
        <w:t xml:space="preserve">phyla, and an </w:t>
      </w:r>
      <w:r w:rsidR="001E59CC">
        <w:rPr>
          <w:szCs w:val="24"/>
          <w:highlight w:val="yellow"/>
        </w:rPr>
        <w:t>outgroup</w:t>
      </w:r>
      <w:r w:rsidR="0051721B" w:rsidRPr="00E05B31">
        <w:rPr>
          <w:szCs w:val="24"/>
          <w:highlight w:val="yellow"/>
        </w:rPr>
        <w:t xml:space="preserve"> containing two animals together with </w:t>
      </w:r>
      <w:r w:rsidR="0051721B" w:rsidRPr="00E05B31">
        <w:rPr>
          <w:i/>
          <w:szCs w:val="24"/>
          <w:highlight w:val="yellow"/>
        </w:rPr>
        <w:t>Monosiga brevicollis</w:t>
      </w:r>
      <w:r w:rsidR="0051721B" w:rsidRPr="00E05B31">
        <w:rPr>
          <w:szCs w:val="24"/>
          <w:highlight w:val="yellow"/>
        </w:rPr>
        <w:t xml:space="preserve"> and </w:t>
      </w:r>
      <w:r w:rsidR="0051721B" w:rsidRPr="00E05B31">
        <w:rPr>
          <w:i/>
          <w:szCs w:val="24"/>
          <w:highlight w:val="yellow"/>
        </w:rPr>
        <w:t xml:space="preserve">Capsaspora </w:t>
      </w:r>
      <w:r w:rsidR="0051721B" w:rsidRPr="00E05B31">
        <w:rPr>
          <w:i/>
          <w:szCs w:val="24"/>
          <w:highlight w:val="yellow"/>
        </w:rPr>
        <w:lastRenderedPageBreak/>
        <w:t>owczarzaki</w:t>
      </w:r>
      <w:r w:rsidR="009A7391" w:rsidRPr="00E05B31">
        <w:rPr>
          <w:szCs w:val="24"/>
          <w:highlight w:val="yellow"/>
        </w:rPr>
        <w:t xml:space="preserve">, it is not sufficient to </w:t>
      </w:r>
      <w:r w:rsidR="000037BF" w:rsidRPr="00E05B31">
        <w:rPr>
          <w:szCs w:val="24"/>
          <w:highlight w:val="yellow"/>
        </w:rPr>
        <w:t>root the species tree using</w:t>
      </w:r>
      <w:r w:rsidR="009A7391" w:rsidRPr="00E05B31">
        <w:rPr>
          <w:szCs w:val="24"/>
          <w:highlight w:val="yellow"/>
        </w:rPr>
        <w:t xml:space="preserve"> </w:t>
      </w:r>
      <w:r w:rsidR="0051721B" w:rsidRPr="00E05B31">
        <w:rPr>
          <w:szCs w:val="24"/>
          <w:highlight w:val="yellow"/>
        </w:rPr>
        <w:t xml:space="preserve">the </w:t>
      </w:r>
      <w:r w:rsidR="001E59CC">
        <w:rPr>
          <w:szCs w:val="24"/>
          <w:highlight w:val="yellow"/>
        </w:rPr>
        <w:t>outgroup</w:t>
      </w:r>
      <w:r w:rsidR="009A7391" w:rsidRPr="00E05B31">
        <w:rPr>
          <w:szCs w:val="24"/>
          <w:highlight w:val="yellow"/>
        </w:rPr>
        <w:t xml:space="preserve"> unless </w:t>
      </w:r>
      <w:r w:rsidR="008B1324" w:rsidRPr="00E05B31">
        <w:rPr>
          <w:szCs w:val="24"/>
          <w:highlight w:val="yellow"/>
        </w:rPr>
        <w:t>the fungal relationship of microsporidia is definitely confirmed.</w:t>
      </w:r>
    </w:p>
    <w:p w14:paraId="2B5CD1DF" w14:textId="7A2FE2B2" w:rsidR="00F72D39" w:rsidRPr="002F3773" w:rsidRDefault="00F72D39" w:rsidP="00324278">
      <w:pPr>
        <w:pStyle w:val="Heading2"/>
        <w:jc w:val="both"/>
      </w:pPr>
      <w:bookmarkStart w:id="20" w:name="_Toc384627477"/>
      <w:bookmarkStart w:id="21" w:name="_Ref384630816"/>
      <w:bookmarkStart w:id="22" w:name="_Toc386158911"/>
      <w:r w:rsidRPr="002F3773">
        <w:t xml:space="preserve">The reduction of microsporidian genomes and </w:t>
      </w:r>
      <w:r w:rsidR="006135E9" w:rsidRPr="002F3773">
        <w:t>metabolism</w:t>
      </w:r>
      <w:bookmarkEnd w:id="20"/>
      <w:bookmarkEnd w:id="21"/>
      <w:bookmarkEnd w:id="22"/>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3"/>
      <w:r w:rsidR="0037131F">
        <w:rPr>
          <w:szCs w:val="24"/>
        </w:rPr>
        <w:t xml:space="preserve">They range among </w:t>
      </w:r>
      <w:commentRangeEnd w:id="23"/>
      <w:r w:rsidR="00640582">
        <w:rPr>
          <w:rStyle w:val="CommentReference"/>
        </w:rPr>
        <w:commentReference w:id="23"/>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60EBA80C" w:rsidR="000B6719" w:rsidRPr="00076E91" w:rsidRDefault="000B6719" w:rsidP="00324278">
      <w:pPr>
        <w:pStyle w:val="Heading2"/>
        <w:jc w:val="both"/>
      </w:pPr>
      <w:bookmarkStart w:id="24" w:name="_Toc384627479"/>
      <w:bookmarkStart w:id="25" w:name="_Toc386158912"/>
      <w:commentRangeStart w:id="26"/>
      <w:commentRangeStart w:id="27"/>
      <w:r w:rsidRPr="002F3773">
        <w:t xml:space="preserve">Potential </w:t>
      </w:r>
      <w:r w:rsidR="00C777F8" w:rsidRPr="002F3773">
        <w:t>research</w:t>
      </w:r>
      <w:r w:rsidRPr="002F3773">
        <w:t xml:space="preserve"> of microsporidia</w:t>
      </w:r>
      <w:bookmarkEnd w:id="24"/>
      <w:commentRangeEnd w:id="26"/>
      <w:r w:rsidR="00FF60F4">
        <w:rPr>
          <w:rStyle w:val="CommentReference"/>
          <w:rFonts w:eastAsiaTheme="minorHAnsi" w:cstheme="minorBidi"/>
          <w:b w:val="0"/>
          <w:bCs w:val="0"/>
          <w:color w:val="auto"/>
        </w:rPr>
        <w:commentReference w:id="26"/>
      </w:r>
      <w:commentRangeEnd w:id="27"/>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7"/>
      </w:r>
      <w:bookmarkEnd w:id="25"/>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8"/>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8"/>
      <w:r w:rsidR="0033702A">
        <w:rPr>
          <w:rStyle w:val="CommentReference"/>
        </w:rPr>
        <w:commentReference w:id="28"/>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9"/>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9"/>
      <w:r w:rsidR="0033702A">
        <w:rPr>
          <w:rStyle w:val="CommentReference"/>
        </w:rPr>
        <w:commentReference w:id="29"/>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described in </w:t>
      </w:r>
      <w:r w:rsidR="003F390E">
        <w:rPr>
          <w:szCs w:val="24"/>
        </w:rPr>
        <w:lastRenderedPageBreak/>
        <w:t>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AD123E" w:rsidR="00F32A99" w:rsidRDefault="00996B2B" w:rsidP="00324278">
      <w:pPr>
        <w:pStyle w:val="Heading1"/>
        <w:jc w:val="both"/>
      </w:pPr>
      <w:bookmarkStart w:id="30" w:name="_Toc386158913"/>
      <w:r>
        <w:lastRenderedPageBreak/>
        <w:t>The evolutionary</w:t>
      </w:r>
      <w:r w:rsidR="00F26C27">
        <w:t xml:space="preserve"> history</w:t>
      </w:r>
      <w:r>
        <w:t xml:space="preserve"> of microsporidian proteins and the</w:t>
      </w:r>
      <w:r w:rsidR="00D766BF">
        <w:t xml:space="preserve"> origin of microsporidia</w:t>
      </w:r>
      <w:bookmarkEnd w:id="30"/>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1" w:name="_Toc386158914"/>
      <w:commentRangeStart w:id="32"/>
      <w:r w:rsidRPr="00A7099E">
        <w:t>Introduction</w:t>
      </w:r>
      <w:commentRangeEnd w:id="32"/>
      <w:r w:rsidR="004115B6">
        <w:rPr>
          <w:rStyle w:val="CommentReference"/>
          <w:rFonts w:eastAsiaTheme="minorHAnsi" w:cstheme="minorBidi"/>
          <w:b w:val="0"/>
          <w:bCs w:val="0"/>
          <w:color w:val="auto"/>
        </w:rPr>
        <w:commentReference w:id="32"/>
      </w:r>
      <w:bookmarkEnd w:id="31"/>
    </w:p>
    <w:p w14:paraId="70EC40E2" w14:textId="77777777" w:rsidR="009E4958" w:rsidRDefault="009E4958" w:rsidP="009E4958">
      <w:pPr>
        <w:pStyle w:val="Heading3"/>
      </w:pPr>
      <w:bookmarkStart w:id="33" w:name="_Toc385094318"/>
      <w:bookmarkStart w:id="34" w:name="_Toc386158915"/>
      <w:r>
        <w:t>Phylogenetic tree</w:t>
      </w:r>
      <w:bookmarkEnd w:id="33"/>
      <w:bookmarkEnd w:id="34"/>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4CBF88C9" w:rsidR="00E5453E" w:rsidRDefault="00E5453E" w:rsidP="00E5453E">
      <w:pPr>
        <w:pStyle w:val="Caption"/>
        <w:jc w:val="both"/>
        <w:rPr>
          <w:szCs w:val="24"/>
        </w:rPr>
      </w:pPr>
      <w:bookmarkStart w:id="35" w:name="_Ref385665794"/>
      <w:bookmarkStart w:id="36" w:name="_Toc386158592"/>
      <w:r>
        <w:t xml:space="preserve">Figure </w:t>
      </w:r>
      <w:r w:rsidR="00FF05FE">
        <w:fldChar w:fldCharType="begin"/>
      </w:r>
      <w:r w:rsidR="00FF05FE">
        <w:instrText xml:space="preserve"> STYLEREF 1 \s </w:instrText>
      </w:r>
      <w:r w:rsidR="00FF05FE">
        <w:fldChar w:fldCharType="separate"/>
      </w:r>
      <w:r w:rsidR="00FD48E3">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35"/>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6"/>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FD48E3">
        <w:t xml:space="preserve">Figure </w:t>
      </w:r>
      <w:r w:rsidR="00FD48E3">
        <w:rPr>
          <w:noProof/>
        </w:rPr>
        <w:t>2</w:t>
      </w:r>
      <w:r w:rsidR="00FD48E3">
        <w:noBreakHyphen/>
      </w:r>
      <w:r w:rsidR="00FD48E3">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7" w:name="_Toc385094319"/>
      <w:bookmarkStart w:id="38" w:name="_Toc386158916"/>
      <w:r>
        <w:t>Orthology prediction</w:t>
      </w:r>
      <w:bookmarkEnd w:id="37"/>
      <w:bookmarkEnd w:id="38"/>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9" w:name="_Toc386158917"/>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9"/>
    </w:p>
    <w:p w14:paraId="6EB69B3B" w14:textId="58A8173C"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them and the others in the phylogenetic tree of life, or how their pathways evolved across species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w:t>
      </w:r>
      <w:r w:rsidR="004E626B">
        <w:rPr>
          <w:szCs w:val="24"/>
        </w:rPr>
        <w:lastRenderedPageBreak/>
        <w:t>individual lineage</w:t>
      </w:r>
      <w:r w:rsidR="004A2CF4">
        <w:rPr>
          <w:szCs w:val="24"/>
        </w:rPr>
        <w:t>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3E12A933" w14:textId="45FCD615" w:rsidR="007D7C63"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F93AF1">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40" w:name="_Toc386158918"/>
      <w:r w:rsidRPr="00A7099E">
        <w:t>Methods</w:t>
      </w:r>
      <w:bookmarkEnd w:id="40"/>
    </w:p>
    <w:p w14:paraId="57E25CB8" w14:textId="3D834359" w:rsidR="00E612B8" w:rsidRDefault="00E612B8" w:rsidP="00DB3CE4">
      <w:pPr>
        <w:pStyle w:val="Heading3"/>
        <w:jc w:val="both"/>
      </w:pPr>
      <w:bookmarkStart w:id="41" w:name="_Ref386155502"/>
      <w:bookmarkStart w:id="42" w:name="_Toc386158919"/>
      <w:r>
        <w:t>Identification of homologous and orphan proteins within the microsporidia</w:t>
      </w:r>
      <w:r w:rsidR="00DB3CE4">
        <w:t>n</w:t>
      </w:r>
      <w:r>
        <w:t xml:space="preserve"> lineage</w:t>
      </w:r>
      <w:bookmarkEnd w:id="41"/>
      <w:bookmarkEnd w:id="42"/>
    </w:p>
    <w:p w14:paraId="2F6C1F1E" w14:textId="77777777" w:rsidR="002246AA" w:rsidRDefault="002246AA" w:rsidP="002246AA">
      <w:pPr>
        <w:spacing w:after="0" w:line="360" w:lineRule="auto"/>
        <w:jc w:val="both"/>
        <w:rPr>
          <w:szCs w:val="24"/>
        </w:rPr>
      </w:pPr>
      <w:r>
        <w:rPr>
          <w:szCs w:val="24"/>
        </w:rPr>
        <w:t xml:space="preserve">In the scope of this study, we used a microsporidian data set comprising eleven species downloaded from the genome portal of the JGI database of Join Genome Institute </w:t>
      </w:r>
      <w:r>
        <w:rPr>
          <w:szCs w:val="24"/>
        </w:rPr>
        <w:fldChar w:fldCharType="begin"/>
      </w:r>
      <w:r>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Pr>
          <w:szCs w:val="24"/>
        </w:rPr>
        <w:fldChar w:fldCharType="separate"/>
      </w:r>
      <w:r>
        <w:rPr>
          <w:noProof/>
          <w:szCs w:val="24"/>
        </w:rPr>
        <w:t>(Nordberg et al. 2014)</w:t>
      </w:r>
      <w:r>
        <w:rPr>
          <w:szCs w:val="24"/>
        </w:rPr>
        <w:fldChar w:fldCharType="end"/>
      </w:r>
      <w:r>
        <w:rPr>
          <w:szCs w:val="24"/>
        </w:rPr>
        <w:t xml:space="preserve"> and the MicrosporidiaDB </w:t>
      </w:r>
      <w:r>
        <w:fldChar w:fldCharType="begin"/>
      </w:r>
      <w:r>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fldChar w:fldCharType="separate"/>
      </w:r>
      <w:r>
        <w:rPr>
          <w:noProof/>
        </w:rPr>
        <w:t>(Aurrecoechea et al. 2011)</w:t>
      </w:r>
      <w:r>
        <w:fldChar w:fldCharType="end"/>
      </w:r>
      <w:r>
        <w:rPr>
          <w:szCs w:val="24"/>
        </w:rPr>
        <w:t xml:space="preserve"> from the microsporidia genome sequencing project of the Broad Institute </w: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 </w:instrTex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(Cuomo et al. 2012; Pombert et al. 2013; Bakowski et al. 2014; Desjardins et al. 2015)</w:t>
      </w:r>
      <w:r>
        <w:rPr>
          <w:szCs w:val="24"/>
        </w:rPr>
        <w:fldChar w:fldCharType="end"/>
      </w:r>
      <w:r>
        <w:rPr>
          <w:szCs w:val="24"/>
        </w:rPr>
        <w:t xml:space="preserve">. The species name, strain name, number of proteins as well as the source database of those eleven microsporidia can be found in </w:t>
      </w:r>
      <w:r w:rsidRPr="0096265A">
        <w:rPr>
          <w:szCs w:val="24"/>
        </w:rPr>
        <w:fldChar w:fldCharType="begin"/>
      </w:r>
      <w:r w:rsidRPr="0096265A">
        <w:rPr>
          <w:szCs w:val="24"/>
        </w:rPr>
        <w:instrText xml:space="preserve"> REF _Ref381275723 \h </w:instrText>
      </w:r>
      <w:r w:rsidRPr="0096265A">
        <w:rPr>
          <w:szCs w:val="24"/>
        </w:rPr>
      </w:r>
      <w:r w:rsidRPr="0096265A">
        <w:rPr>
          <w:szCs w:val="24"/>
        </w:rPr>
        <w:fldChar w:fldCharType="separate"/>
      </w:r>
      <w:r w:rsidR="00FD48E3" w:rsidRPr="00076E91">
        <w:t xml:space="preserve">Table </w:t>
      </w:r>
      <w:r w:rsidR="00FD48E3">
        <w:rPr>
          <w:noProof/>
        </w:rPr>
        <w:t>2</w:t>
      </w:r>
      <w:r w:rsidR="00FD48E3">
        <w:noBreakHyphen/>
      </w:r>
      <w:r w:rsidR="00FD48E3">
        <w:rPr>
          <w:noProof/>
        </w:rPr>
        <w:t>1</w:t>
      </w:r>
      <w:r w:rsidRPr="0096265A">
        <w:rPr>
          <w:szCs w:val="24"/>
        </w:rPr>
        <w:fldChar w:fldCharType="end"/>
      </w:r>
      <w:r w:rsidRPr="0096265A">
        <w:rPr>
          <w:szCs w:val="24"/>
        </w:rPr>
        <w:t>.</w:t>
      </w:r>
    </w:p>
    <w:p w14:paraId="61F2827C" w14:textId="77777777" w:rsidR="002246AA" w:rsidRPr="00076E91" w:rsidRDefault="002246AA" w:rsidP="002246AA">
      <w:pPr>
        <w:pStyle w:val="Caption"/>
        <w:keepNext/>
        <w:spacing w:after="0" w:line="360" w:lineRule="auto"/>
        <w:jc w:val="both"/>
      </w:pPr>
      <w:bookmarkStart w:id="43" w:name="_Ref381275723"/>
      <w:bookmarkStart w:id="44" w:name="_Toc386158648"/>
      <w:r w:rsidRPr="00076E91">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1</w:t>
      </w:r>
      <w:r>
        <w:fldChar w:fldCharType="end"/>
      </w:r>
      <w:bookmarkEnd w:id="43"/>
      <w:r w:rsidRPr="00076E91">
        <w:t xml:space="preserve">: </w:t>
      </w:r>
      <w:r>
        <w:t>The microsporidia data set</w:t>
      </w:r>
      <w:r w:rsidRPr="00076E91">
        <w:t xml:space="preserve"> </w:t>
      </w:r>
      <w:r>
        <w:t>that was used for the estimation of the microsporidia last common ancestor protein set. The columns denote species name, strain, number of protein and the source, where their proteomes were downloaded.</w:t>
      </w:r>
      <w:bookmarkEnd w:id="44"/>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6EF01B61" w14:textId="2B69D827" w:rsidR="00E612B8" w:rsidRDefault="00EE6039" w:rsidP="00111422">
      <w:pPr>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homologous 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l-against-all BLASTP comparison</w:t>
      </w:r>
      <w:r w:rsidR="00111422" w:rsidRPr="00076E91">
        <w:rPr>
          <w:szCs w:val="24"/>
        </w:rPr>
        <w:t xml:space="preserve"> for </w:t>
      </w:r>
      <w:r w:rsidR="00111422">
        <w:rPr>
          <w:szCs w:val="24"/>
        </w:rPr>
        <w:t>all input data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0C536B1C" w14:textId="16DAFB68" w:rsidR="00E612B8" w:rsidRDefault="00E612B8" w:rsidP="00E612B8">
      <w:r w:rsidRPr="009F4437">
        <w:rPr>
          <w:highlight w:val="yellow"/>
        </w:rPr>
        <w:t>compare length and pfam</w:t>
      </w:r>
    </w:p>
    <w:p w14:paraId="213E4767" w14:textId="6D46105C" w:rsidR="00280B87" w:rsidRDefault="00280B87" w:rsidP="00713532">
      <w:pPr>
        <w:spacing w:after="0" w:line="360" w:lineRule="auto"/>
        <w:rPr>
          <w:szCs w:val="24"/>
        </w:rPr>
      </w:pPr>
      <w:r w:rsidRPr="00076E91">
        <w:rPr>
          <w:szCs w:val="24"/>
        </w:rPr>
        <w:t>We use</w:t>
      </w:r>
      <w:r>
        <w:rPr>
          <w:szCs w:val="24"/>
        </w:rPr>
        <w:t xml:space="preserve">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Pr>
          <w:szCs w:val="24"/>
        </w:rPr>
        <w:t xml:space="preserve"> </w:t>
      </w:r>
      <w:r w:rsidRPr="00076E91">
        <w:rPr>
          <w:szCs w:val="24"/>
        </w:rPr>
        <w:t>to compare the two length categories.</w:t>
      </w:r>
    </w:p>
    <w:p w14:paraId="65D27B2C" w14:textId="77777777" w:rsidR="00280B87" w:rsidRDefault="00280B87" w:rsidP="00280B87">
      <w:pPr>
        <w:spacing w:after="0" w:line="360" w:lineRule="auto"/>
        <w:jc w:val="both"/>
        <w:rPr>
          <w:szCs w:val="24"/>
        </w:rPr>
      </w:pPr>
      <w:r>
        <w:rPr>
          <w:szCs w:val="24"/>
        </w:rPr>
        <w:t xml:space="preserve">To assess this hypothesis, we performed a protein family domain annotation analysis for the orphan and orthologous proteins in each microsporidia species. Protein family, or PFAM domains are the conserved regions in the sequences, which can be used to classify the proteins into different functional families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Each protein family in PFAM database is represented as a HMM profile. We use hmmscan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 annotate the </w:t>
      </w:r>
      <w:r w:rsidRPr="00226205">
        <w:rPr>
          <w:szCs w:val="24"/>
        </w:rPr>
        <w:t>proteins with the PFAM</w:t>
      </w:r>
      <w:r>
        <w:rPr>
          <w:szCs w:val="24"/>
        </w:rPr>
        <w:t xml:space="preserve"> domains in the pfam-A database.</w:t>
      </w:r>
    </w:p>
    <w:p w14:paraId="33EE8060" w14:textId="77777777" w:rsidR="00280B87" w:rsidRDefault="00280B87" w:rsidP="00E612B8"/>
    <w:p w14:paraId="0DA1E500" w14:textId="23BBE75C" w:rsidR="00E612B8" w:rsidRDefault="00D22520" w:rsidP="00E612B8">
      <w:pPr>
        <w:pStyle w:val="Heading3"/>
      </w:pPr>
      <w:bookmarkStart w:id="45" w:name="_Toc386158920"/>
      <w:r>
        <w:t>M</w:t>
      </w:r>
      <w:r w:rsidR="00E612B8">
        <w:t xml:space="preserve">icrosporidian LCA protein set </w:t>
      </w:r>
      <w:r>
        <w:t>estimation</w:t>
      </w:r>
      <w:bookmarkEnd w:id="45"/>
    </w:p>
    <w:p w14:paraId="7457976A" w14:textId="32561F9E" w:rsidR="00C9562B" w:rsidRDefault="00C9562B" w:rsidP="00C9562B">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other taxa to use as the non-microsporidian group for the phylogenetic analysis. We provide the </w:t>
      </w:r>
      <w:r w:rsidRPr="009F4437">
        <w:rPr>
          <w:szCs w:val="24"/>
        </w:rPr>
        <w:lastRenderedPageBreak/>
        <w:t xml:space="preserve">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FD48E3">
        <w:t xml:space="preserve">Table </w:t>
      </w:r>
      <w:r w:rsidR="00FD48E3">
        <w:rPr>
          <w:noProof/>
        </w:rPr>
        <w:t>2</w:t>
      </w:r>
      <w:r w:rsidR="00FD48E3">
        <w:noBreakHyphen/>
      </w:r>
      <w:r w:rsidR="00FD48E3">
        <w:rPr>
          <w:noProof/>
        </w:rPr>
        <w:t>2</w:t>
      </w:r>
      <w:r w:rsidRPr="009F4437">
        <w:rPr>
          <w:szCs w:val="24"/>
        </w:rPr>
        <w:fldChar w:fldCharType="end"/>
      </w:r>
      <w:r w:rsidRPr="009F4437">
        <w:rPr>
          <w:szCs w:val="24"/>
        </w:rPr>
        <w:t>.</w:t>
      </w:r>
    </w:p>
    <w:p w14:paraId="1F613F47" w14:textId="77777777" w:rsidR="00127297" w:rsidRDefault="00127297" w:rsidP="00127297">
      <w:pPr>
        <w:pStyle w:val="Caption"/>
        <w:keepNext/>
      </w:pPr>
      <w:bookmarkStart w:id="46" w:name="_Ref384422965"/>
      <w:bookmarkStart w:id="47" w:name="_Toc386158649"/>
      <w:r>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2</w:t>
      </w:r>
      <w:r>
        <w:fldChar w:fldCharType="end"/>
      </w:r>
      <w:bookmarkEnd w:id="46"/>
      <w:r>
        <w:t xml:space="preserve">: </w:t>
      </w:r>
      <w:r w:rsidRPr="00076E91">
        <w:t>24 taxa used for extent the initial homologous groups</w:t>
      </w:r>
      <w:r>
        <w:t xml:space="preserve"> including 17 non-microsporidia species used in the phylogenetic study </w:t>
      </w:r>
      <w:r w:rsidRPr="002A7762">
        <w:t>of</w:t>
      </w:r>
      <w:r>
        <w:t xml:space="preserve"> </w:t>
      </w:r>
      <w:r>
        <w:fldChar w:fldCharType="begin"/>
      </w:r>
      <w: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fldChar w:fldCharType="separate"/>
      </w:r>
      <w:r>
        <w:rPr>
          <w:noProof/>
        </w:rPr>
        <w:t>(Capella-Gutiérrez, Marcet-Houben, and Gabaldón 2012)</w:t>
      </w:r>
      <w:r>
        <w:fldChar w:fldCharType="end"/>
      </w:r>
      <w:r w:rsidRPr="002A7762">
        <w:t xml:space="preserve"> </w:t>
      </w:r>
      <w:r>
        <w:t>and other 7 outgroup taxa (highlighted in red). Columns indicate NCBI taxonomy ID, taxon name, phylum, kingdom and the source where the proteomes were downloaded. The sources for those proteomes are JGI (</w:t>
      </w:r>
      <w:r w:rsidRPr="0092384A">
        <w:t>https://jgi.doe.gov</w:t>
      </w:r>
      <w:r>
        <w:t>), Broad Institute (</w:t>
      </w:r>
      <w:r w:rsidRPr="00F265E6">
        <w:t>https://www.broadinstitute.org</w:t>
      </w:r>
      <w:r>
        <w:t>), UniProt (</w:t>
      </w:r>
      <w:r w:rsidRPr="00782768">
        <w:t>http://www.uniprot.org</w:t>
      </w:r>
      <w:r>
        <w:t>), Ensembl (</w:t>
      </w:r>
      <w:r w:rsidRPr="004830C1">
        <w:t>https://www.ensembl.org/index.html</w:t>
      </w:r>
      <w:r>
        <w:t>), NCBI (</w:t>
      </w:r>
      <w:r w:rsidRPr="000329B1">
        <w:t>https://www.ncbi.nlm.nih.gov</w:t>
      </w:r>
      <w:r>
        <w:t xml:space="preserve">), Candida Genome Database (CGD, </w:t>
      </w:r>
      <w:r w:rsidRPr="00116F47">
        <w:t>http://www.candidagenome.org</w:t>
      </w:r>
      <w:r>
        <w:t>), PlasmoDB (</w:t>
      </w:r>
      <w:r w:rsidRPr="00116F47">
        <w:t>http://plasmodb.org/plasmo/</w:t>
      </w:r>
      <w:r>
        <w:t>) and Sanger Institute (</w:t>
      </w:r>
      <w:r w:rsidRPr="009F1D7C">
        <w:t>http://www.sanger.ac.uk/science/data</w:t>
      </w:r>
      <w:r>
        <w:t>).</w:t>
      </w:r>
      <w:bookmarkEnd w:id="47"/>
      <w:r>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127297" w:rsidRPr="00893F92" w14:paraId="75D56C7B" w14:textId="77777777" w:rsidTr="003671FB">
        <w:trPr>
          <w:trHeight w:val="300"/>
        </w:trPr>
        <w:tc>
          <w:tcPr>
            <w:tcW w:w="550" w:type="pct"/>
            <w:noWrap/>
            <w:hideMark/>
          </w:tcPr>
          <w:p w14:paraId="70C55624" w14:textId="77777777" w:rsidR="00127297" w:rsidRPr="00893F92" w:rsidRDefault="00127297" w:rsidP="003671FB">
            <w:pPr>
              <w:spacing w:line="360" w:lineRule="auto"/>
              <w:rPr>
                <w:sz w:val="20"/>
                <w:szCs w:val="20"/>
              </w:rPr>
            </w:pPr>
            <w:r w:rsidRPr="00893F92">
              <w:rPr>
                <w:sz w:val="20"/>
                <w:szCs w:val="20"/>
              </w:rPr>
              <w:t>ID</w:t>
            </w:r>
          </w:p>
        </w:tc>
        <w:tc>
          <w:tcPr>
            <w:tcW w:w="1589" w:type="pct"/>
            <w:noWrap/>
            <w:hideMark/>
          </w:tcPr>
          <w:p w14:paraId="5D868AA1" w14:textId="77777777" w:rsidR="00127297" w:rsidRPr="00893F92" w:rsidRDefault="00127297" w:rsidP="003671FB">
            <w:pPr>
              <w:spacing w:line="360" w:lineRule="auto"/>
              <w:rPr>
                <w:sz w:val="20"/>
                <w:szCs w:val="20"/>
              </w:rPr>
            </w:pPr>
            <w:r w:rsidRPr="00893F92">
              <w:rPr>
                <w:sz w:val="20"/>
                <w:szCs w:val="20"/>
              </w:rPr>
              <w:t>Taxon name</w:t>
            </w:r>
          </w:p>
        </w:tc>
        <w:tc>
          <w:tcPr>
            <w:tcW w:w="1193" w:type="pct"/>
            <w:noWrap/>
            <w:hideMark/>
          </w:tcPr>
          <w:p w14:paraId="0D811D88" w14:textId="77777777" w:rsidR="00127297" w:rsidRPr="00893F92" w:rsidRDefault="00127297" w:rsidP="003671FB">
            <w:pPr>
              <w:spacing w:line="360" w:lineRule="auto"/>
              <w:rPr>
                <w:sz w:val="20"/>
                <w:szCs w:val="20"/>
              </w:rPr>
            </w:pPr>
            <w:r w:rsidRPr="00893F92">
              <w:rPr>
                <w:sz w:val="20"/>
                <w:szCs w:val="20"/>
              </w:rPr>
              <w:t>Phylum</w:t>
            </w:r>
          </w:p>
        </w:tc>
        <w:tc>
          <w:tcPr>
            <w:tcW w:w="818" w:type="pct"/>
            <w:noWrap/>
            <w:hideMark/>
          </w:tcPr>
          <w:p w14:paraId="2D56921F" w14:textId="77777777" w:rsidR="00127297" w:rsidRPr="00893F92" w:rsidRDefault="00127297" w:rsidP="003671FB">
            <w:pPr>
              <w:spacing w:line="360" w:lineRule="auto"/>
              <w:rPr>
                <w:sz w:val="20"/>
                <w:szCs w:val="20"/>
              </w:rPr>
            </w:pPr>
            <w:r w:rsidRPr="00893F92">
              <w:rPr>
                <w:sz w:val="20"/>
                <w:szCs w:val="20"/>
              </w:rPr>
              <w:t>Kingdom</w:t>
            </w:r>
          </w:p>
        </w:tc>
        <w:tc>
          <w:tcPr>
            <w:tcW w:w="850" w:type="pct"/>
          </w:tcPr>
          <w:p w14:paraId="6D306D13" w14:textId="77777777" w:rsidR="00127297" w:rsidRPr="00893F92" w:rsidRDefault="00127297" w:rsidP="003671FB">
            <w:pPr>
              <w:spacing w:line="360" w:lineRule="auto"/>
              <w:rPr>
                <w:sz w:val="20"/>
                <w:szCs w:val="20"/>
              </w:rPr>
            </w:pPr>
            <w:r w:rsidRPr="00893F92">
              <w:rPr>
                <w:sz w:val="20"/>
                <w:szCs w:val="20"/>
              </w:rPr>
              <w:t>Source</w:t>
            </w:r>
          </w:p>
        </w:tc>
      </w:tr>
      <w:tr w:rsidR="00127297" w:rsidRPr="00893F92" w14:paraId="5DF4A8AA" w14:textId="77777777" w:rsidTr="003671FB">
        <w:trPr>
          <w:trHeight w:val="300"/>
        </w:trPr>
        <w:tc>
          <w:tcPr>
            <w:tcW w:w="550" w:type="pct"/>
            <w:noWrap/>
            <w:hideMark/>
          </w:tcPr>
          <w:p w14:paraId="17AFB12F" w14:textId="77777777" w:rsidR="00127297" w:rsidRPr="00893F92" w:rsidRDefault="00127297" w:rsidP="003671FB">
            <w:pPr>
              <w:spacing w:line="360" w:lineRule="auto"/>
              <w:rPr>
                <w:sz w:val="20"/>
                <w:szCs w:val="20"/>
              </w:rPr>
            </w:pPr>
            <w:r w:rsidRPr="00893F92">
              <w:rPr>
                <w:sz w:val="20"/>
                <w:szCs w:val="20"/>
              </w:rPr>
              <w:t>4932</w:t>
            </w:r>
          </w:p>
        </w:tc>
        <w:tc>
          <w:tcPr>
            <w:tcW w:w="1589" w:type="pct"/>
            <w:noWrap/>
            <w:hideMark/>
          </w:tcPr>
          <w:p w14:paraId="4A2D0D59" w14:textId="77777777" w:rsidR="00127297" w:rsidRPr="00893F92" w:rsidRDefault="00127297" w:rsidP="003671FB">
            <w:pPr>
              <w:spacing w:line="360" w:lineRule="auto"/>
              <w:rPr>
                <w:i/>
                <w:sz w:val="20"/>
                <w:szCs w:val="20"/>
              </w:rPr>
            </w:pPr>
            <w:r w:rsidRPr="00893F92">
              <w:rPr>
                <w:i/>
                <w:sz w:val="20"/>
                <w:szCs w:val="20"/>
              </w:rPr>
              <w:t>Saccharomyces cerevisiae</w:t>
            </w:r>
          </w:p>
        </w:tc>
        <w:tc>
          <w:tcPr>
            <w:tcW w:w="1193" w:type="pct"/>
            <w:noWrap/>
            <w:hideMark/>
          </w:tcPr>
          <w:p w14:paraId="3D65EECB"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0A86A4F6"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6A732238" w14:textId="77777777" w:rsidR="00127297" w:rsidRPr="00893F92" w:rsidRDefault="00127297" w:rsidP="003671FB">
            <w:pPr>
              <w:spacing w:line="360" w:lineRule="auto"/>
              <w:rPr>
                <w:sz w:val="20"/>
                <w:szCs w:val="20"/>
                <w:lang w:val="de-DE"/>
              </w:rPr>
            </w:pPr>
            <w:r w:rsidRPr="00893F92">
              <w:rPr>
                <w:sz w:val="20"/>
                <w:szCs w:val="20"/>
              </w:rPr>
              <w:t>Ensembl</w:t>
            </w:r>
          </w:p>
        </w:tc>
      </w:tr>
      <w:tr w:rsidR="00127297" w:rsidRPr="00893F92" w14:paraId="5E9C36F7" w14:textId="77777777" w:rsidTr="003671FB">
        <w:trPr>
          <w:trHeight w:val="300"/>
        </w:trPr>
        <w:tc>
          <w:tcPr>
            <w:tcW w:w="550" w:type="pct"/>
            <w:noWrap/>
            <w:hideMark/>
          </w:tcPr>
          <w:p w14:paraId="0DF7784C" w14:textId="77777777" w:rsidR="00127297" w:rsidRPr="00893F92" w:rsidRDefault="00127297" w:rsidP="003671FB">
            <w:pPr>
              <w:spacing w:line="360" w:lineRule="auto"/>
              <w:rPr>
                <w:sz w:val="20"/>
                <w:szCs w:val="20"/>
              </w:rPr>
            </w:pPr>
            <w:r w:rsidRPr="00893F92">
              <w:rPr>
                <w:sz w:val="20"/>
                <w:szCs w:val="20"/>
              </w:rPr>
              <w:t>5476</w:t>
            </w:r>
          </w:p>
        </w:tc>
        <w:tc>
          <w:tcPr>
            <w:tcW w:w="1589" w:type="pct"/>
            <w:noWrap/>
            <w:hideMark/>
          </w:tcPr>
          <w:p w14:paraId="69CEBCB8" w14:textId="77777777" w:rsidR="00127297" w:rsidRPr="00893F92" w:rsidRDefault="00127297" w:rsidP="003671FB">
            <w:pPr>
              <w:spacing w:line="360" w:lineRule="auto"/>
              <w:rPr>
                <w:i/>
                <w:sz w:val="20"/>
                <w:szCs w:val="20"/>
              </w:rPr>
            </w:pPr>
            <w:r w:rsidRPr="00893F92">
              <w:rPr>
                <w:i/>
                <w:sz w:val="20"/>
                <w:szCs w:val="20"/>
              </w:rPr>
              <w:t>Candida albicans</w:t>
            </w:r>
          </w:p>
        </w:tc>
        <w:tc>
          <w:tcPr>
            <w:tcW w:w="1193" w:type="pct"/>
            <w:noWrap/>
            <w:hideMark/>
          </w:tcPr>
          <w:p w14:paraId="3B2AD921"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75D88B3F"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F62DBF0" w14:textId="77777777" w:rsidR="00127297" w:rsidRPr="00893F92" w:rsidRDefault="00127297" w:rsidP="003671FB">
            <w:pPr>
              <w:spacing w:line="360" w:lineRule="auto"/>
              <w:rPr>
                <w:sz w:val="20"/>
                <w:szCs w:val="20"/>
              </w:rPr>
            </w:pPr>
            <w:r w:rsidRPr="00893F92">
              <w:rPr>
                <w:sz w:val="20"/>
                <w:szCs w:val="20"/>
              </w:rPr>
              <w:t>CGD</w:t>
            </w:r>
          </w:p>
        </w:tc>
      </w:tr>
      <w:tr w:rsidR="00127297" w:rsidRPr="00893F92" w14:paraId="7655C449" w14:textId="77777777" w:rsidTr="003671FB">
        <w:trPr>
          <w:trHeight w:val="300"/>
        </w:trPr>
        <w:tc>
          <w:tcPr>
            <w:tcW w:w="550" w:type="pct"/>
            <w:noWrap/>
            <w:hideMark/>
          </w:tcPr>
          <w:p w14:paraId="29F58516" w14:textId="77777777" w:rsidR="00127297" w:rsidRPr="00893F92" w:rsidRDefault="00127297" w:rsidP="003671FB">
            <w:pPr>
              <w:spacing w:line="360" w:lineRule="auto"/>
              <w:rPr>
                <w:sz w:val="20"/>
                <w:szCs w:val="20"/>
              </w:rPr>
            </w:pPr>
            <w:r w:rsidRPr="00893F92">
              <w:rPr>
                <w:sz w:val="20"/>
                <w:szCs w:val="20"/>
              </w:rPr>
              <w:t>5141</w:t>
            </w:r>
          </w:p>
        </w:tc>
        <w:tc>
          <w:tcPr>
            <w:tcW w:w="1589" w:type="pct"/>
            <w:noWrap/>
            <w:hideMark/>
          </w:tcPr>
          <w:p w14:paraId="4AFF7149" w14:textId="77777777" w:rsidR="00127297" w:rsidRPr="00893F92" w:rsidRDefault="00127297" w:rsidP="003671FB">
            <w:pPr>
              <w:spacing w:line="360" w:lineRule="auto"/>
              <w:rPr>
                <w:i/>
                <w:sz w:val="20"/>
                <w:szCs w:val="20"/>
              </w:rPr>
            </w:pPr>
            <w:r w:rsidRPr="00893F92">
              <w:rPr>
                <w:i/>
                <w:sz w:val="20"/>
                <w:szCs w:val="20"/>
              </w:rPr>
              <w:t>Neurospora crassa</w:t>
            </w:r>
          </w:p>
        </w:tc>
        <w:tc>
          <w:tcPr>
            <w:tcW w:w="1193" w:type="pct"/>
            <w:noWrap/>
            <w:hideMark/>
          </w:tcPr>
          <w:p w14:paraId="44A9E49F"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44B47F3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5B80C6C1"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76645086" w14:textId="77777777" w:rsidTr="003671FB">
        <w:trPr>
          <w:trHeight w:val="300"/>
        </w:trPr>
        <w:tc>
          <w:tcPr>
            <w:tcW w:w="550" w:type="pct"/>
            <w:noWrap/>
            <w:hideMark/>
          </w:tcPr>
          <w:p w14:paraId="53580D1E" w14:textId="77777777" w:rsidR="00127297" w:rsidRPr="00893F92" w:rsidRDefault="00127297" w:rsidP="003671FB">
            <w:pPr>
              <w:spacing w:line="360" w:lineRule="auto"/>
              <w:rPr>
                <w:sz w:val="20"/>
                <w:szCs w:val="20"/>
              </w:rPr>
            </w:pPr>
            <w:r w:rsidRPr="00893F92">
              <w:rPr>
                <w:sz w:val="20"/>
                <w:szCs w:val="20"/>
              </w:rPr>
              <w:t>162425</w:t>
            </w:r>
          </w:p>
        </w:tc>
        <w:tc>
          <w:tcPr>
            <w:tcW w:w="1589" w:type="pct"/>
            <w:noWrap/>
            <w:hideMark/>
          </w:tcPr>
          <w:p w14:paraId="73FC279D" w14:textId="77777777" w:rsidR="00127297" w:rsidRPr="00893F92" w:rsidRDefault="00127297" w:rsidP="003671FB">
            <w:pPr>
              <w:spacing w:line="360" w:lineRule="auto"/>
              <w:rPr>
                <w:i/>
                <w:sz w:val="20"/>
                <w:szCs w:val="20"/>
              </w:rPr>
            </w:pPr>
            <w:r w:rsidRPr="00893F92">
              <w:rPr>
                <w:i/>
                <w:sz w:val="20"/>
                <w:szCs w:val="20"/>
              </w:rPr>
              <w:t>Aspergillus nidulans</w:t>
            </w:r>
          </w:p>
        </w:tc>
        <w:tc>
          <w:tcPr>
            <w:tcW w:w="1193" w:type="pct"/>
            <w:noWrap/>
            <w:hideMark/>
          </w:tcPr>
          <w:p w14:paraId="2B88AB92"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352ACB7E"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5CD773E"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D9D17C4" w14:textId="77777777" w:rsidTr="003671FB">
        <w:trPr>
          <w:trHeight w:val="300"/>
        </w:trPr>
        <w:tc>
          <w:tcPr>
            <w:tcW w:w="550" w:type="pct"/>
            <w:noWrap/>
            <w:hideMark/>
          </w:tcPr>
          <w:p w14:paraId="01721E11" w14:textId="77777777" w:rsidR="00127297" w:rsidRPr="00893F92" w:rsidRDefault="00127297" w:rsidP="003671FB">
            <w:pPr>
              <w:spacing w:line="360" w:lineRule="auto"/>
              <w:rPr>
                <w:sz w:val="20"/>
                <w:szCs w:val="20"/>
              </w:rPr>
            </w:pPr>
            <w:r w:rsidRPr="00893F92">
              <w:rPr>
                <w:sz w:val="20"/>
                <w:szCs w:val="20"/>
              </w:rPr>
              <w:t>4896</w:t>
            </w:r>
          </w:p>
        </w:tc>
        <w:tc>
          <w:tcPr>
            <w:tcW w:w="1589" w:type="pct"/>
            <w:noWrap/>
            <w:hideMark/>
          </w:tcPr>
          <w:p w14:paraId="11F82F8C" w14:textId="77777777" w:rsidR="00127297" w:rsidRPr="00893F92" w:rsidRDefault="00127297" w:rsidP="003671FB">
            <w:pPr>
              <w:spacing w:line="360" w:lineRule="auto"/>
              <w:rPr>
                <w:i/>
                <w:sz w:val="20"/>
                <w:szCs w:val="20"/>
              </w:rPr>
            </w:pPr>
            <w:r w:rsidRPr="00893F92">
              <w:rPr>
                <w:i/>
                <w:sz w:val="20"/>
                <w:szCs w:val="20"/>
              </w:rPr>
              <w:t>Schizosaccharomyces pombe</w:t>
            </w:r>
          </w:p>
        </w:tc>
        <w:tc>
          <w:tcPr>
            <w:tcW w:w="1193" w:type="pct"/>
            <w:noWrap/>
            <w:hideMark/>
          </w:tcPr>
          <w:p w14:paraId="7944B844"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5C5E0D10"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F2806E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0CAE13E7" w14:textId="77777777" w:rsidTr="003671FB">
        <w:trPr>
          <w:trHeight w:val="300"/>
        </w:trPr>
        <w:tc>
          <w:tcPr>
            <w:tcW w:w="550" w:type="pct"/>
            <w:noWrap/>
            <w:hideMark/>
          </w:tcPr>
          <w:p w14:paraId="6EA5AA38" w14:textId="77777777" w:rsidR="00127297" w:rsidRPr="00893F92" w:rsidRDefault="00127297" w:rsidP="003671FB">
            <w:pPr>
              <w:spacing w:line="360" w:lineRule="auto"/>
              <w:rPr>
                <w:sz w:val="20"/>
                <w:szCs w:val="20"/>
              </w:rPr>
            </w:pPr>
            <w:r w:rsidRPr="00893F92">
              <w:rPr>
                <w:sz w:val="20"/>
                <w:szCs w:val="20"/>
              </w:rPr>
              <w:t>29883</w:t>
            </w:r>
          </w:p>
        </w:tc>
        <w:tc>
          <w:tcPr>
            <w:tcW w:w="1589" w:type="pct"/>
            <w:noWrap/>
            <w:hideMark/>
          </w:tcPr>
          <w:p w14:paraId="64801563" w14:textId="77777777" w:rsidR="00127297" w:rsidRPr="00893F92" w:rsidRDefault="00127297" w:rsidP="003671FB">
            <w:pPr>
              <w:spacing w:line="360" w:lineRule="auto"/>
              <w:rPr>
                <w:i/>
                <w:sz w:val="20"/>
                <w:szCs w:val="20"/>
              </w:rPr>
            </w:pPr>
            <w:r w:rsidRPr="00893F92">
              <w:rPr>
                <w:i/>
                <w:sz w:val="20"/>
                <w:szCs w:val="20"/>
              </w:rPr>
              <w:t>Laccaria bicolor</w:t>
            </w:r>
          </w:p>
        </w:tc>
        <w:tc>
          <w:tcPr>
            <w:tcW w:w="1193" w:type="pct"/>
            <w:noWrap/>
            <w:hideMark/>
          </w:tcPr>
          <w:p w14:paraId="20C1584D"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3465339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97871AF"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67B2F8CD" w14:textId="77777777" w:rsidTr="003671FB">
        <w:trPr>
          <w:trHeight w:val="300"/>
        </w:trPr>
        <w:tc>
          <w:tcPr>
            <w:tcW w:w="550" w:type="pct"/>
            <w:noWrap/>
            <w:hideMark/>
          </w:tcPr>
          <w:p w14:paraId="0D3E49C8" w14:textId="77777777" w:rsidR="00127297" w:rsidRPr="00893F92" w:rsidRDefault="00127297" w:rsidP="003671FB">
            <w:pPr>
              <w:spacing w:line="360" w:lineRule="auto"/>
              <w:rPr>
                <w:sz w:val="20"/>
                <w:szCs w:val="20"/>
              </w:rPr>
            </w:pPr>
            <w:r w:rsidRPr="00893F92">
              <w:rPr>
                <w:sz w:val="20"/>
                <w:szCs w:val="20"/>
              </w:rPr>
              <w:t>5297</w:t>
            </w:r>
          </w:p>
        </w:tc>
        <w:tc>
          <w:tcPr>
            <w:tcW w:w="1589" w:type="pct"/>
            <w:noWrap/>
            <w:hideMark/>
          </w:tcPr>
          <w:p w14:paraId="29A12E5D" w14:textId="77777777" w:rsidR="00127297" w:rsidRPr="00893F92" w:rsidRDefault="00127297" w:rsidP="003671FB">
            <w:pPr>
              <w:spacing w:line="360" w:lineRule="auto"/>
              <w:rPr>
                <w:i/>
                <w:sz w:val="20"/>
                <w:szCs w:val="20"/>
              </w:rPr>
            </w:pPr>
            <w:r w:rsidRPr="00893F92">
              <w:rPr>
                <w:i/>
                <w:sz w:val="20"/>
                <w:szCs w:val="20"/>
              </w:rPr>
              <w:t>Puccinia graminis</w:t>
            </w:r>
          </w:p>
        </w:tc>
        <w:tc>
          <w:tcPr>
            <w:tcW w:w="1193" w:type="pct"/>
            <w:noWrap/>
            <w:hideMark/>
          </w:tcPr>
          <w:p w14:paraId="277C5BCF"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68DAEC9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31B429C3" w14:textId="77777777" w:rsidR="00127297" w:rsidRPr="00893F92" w:rsidRDefault="00127297" w:rsidP="003671FB">
            <w:pPr>
              <w:spacing w:line="360" w:lineRule="auto"/>
              <w:rPr>
                <w:sz w:val="20"/>
                <w:szCs w:val="20"/>
              </w:rPr>
            </w:pPr>
            <w:r w:rsidRPr="00893F92">
              <w:rPr>
                <w:sz w:val="20"/>
                <w:szCs w:val="20"/>
              </w:rPr>
              <w:t>Broad</w:t>
            </w:r>
          </w:p>
        </w:tc>
      </w:tr>
      <w:tr w:rsidR="00127297" w:rsidRPr="00893F92" w14:paraId="4127DA8E" w14:textId="77777777" w:rsidTr="003671FB">
        <w:trPr>
          <w:trHeight w:val="300"/>
        </w:trPr>
        <w:tc>
          <w:tcPr>
            <w:tcW w:w="550" w:type="pct"/>
            <w:noWrap/>
            <w:hideMark/>
          </w:tcPr>
          <w:p w14:paraId="57FFBDF1" w14:textId="77777777" w:rsidR="00127297" w:rsidRPr="00893F92" w:rsidRDefault="00127297" w:rsidP="003671FB">
            <w:pPr>
              <w:spacing w:line="360" w:lineRule="auto"/>
              <w:rPr>
                <w:sz w:val="20"/>
                <w:szCs w:val="20"/>
              </w:rPr>
            </w:pPr>
            <w:r w:rsidRPr="00893F92">
              <w:rPr>
                <w:sz w:val="20"/>
                <w:szCs w:val="20"/>
              </w:rPr>
              <w:t>36080</w:t>
            </w:r>
          </w:p>
        </w:tc>
        <w:tc>
          <w:tcPr>
            <w:tcW w:w="1589" w:type="pct"/>
            <w:noWrap/>
            <w:hideMark/>
          </w:tcPr>
          <w:p w14:paraId="0926AEDB" w14:textId="77777777" w:rsidR="00127297" w:rsidRPr="00893F92" w:rsidRDefault="00127297" w:rsidP="003671FB">
            <w:pPr>
              <w:spacing w:line="360" w:lineRule="auto"/>
              <w:rPr>
                <w:i/>
                <w:sz w:val="20"/>
                <w:szCs w:val="20"/>
              </w:rPr>
            </w:pPr>
            <w:r w:rsidRPr="00893F92">
              <w:rPr>
                <w:i/>
                <w:sz w:val="20"/>
                <w:szCs w:val="20"/>
              </w:rPr>
              <w:t>Mucor circinelloides</w:t>
            </w:r>
          </w:p>
        </w:tc>
        <w:tc>
          <w:tcPr>
            <w:tcW w:w="1193" w:type="pct"/>
            <w:noWrap/>
            <w:hideMark/>
          </w:tcPr>
          <w:p w14:paraId="2C0EB50B"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B442449"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030F4B1"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0CD01A0A" w14:textId="77777777" w:rsidTr="003671FB">
        <w:trPr>
          <w:trHeight w:val="300"/>
        </w:trPr>
        <w:tc>
          <w:tcPr>
            <w:tcW w:w="550" w:type="pct"/>
            <w:noWrap/>
            <w:hideMark/>
          </w:tcPr>
          <w:p w14:paraId="30F85287" w14:textId="77777777" w:rsidR="00127297" w:rsidRPr="00893F92" w:rsidRDefault="00127297" w:rsidP="003671FB">
            <w:pPr>
              <w:spacing w:line="360" w:lineRule="auto"/>
              <w:rPr>
                <w:sz w:val="20"/>
                <w:szCs w:val="20"/>
              </w:rPr>
            </w:pPr>
            <w:r w:rsidRPr="00893F92">
              <w:rPr>
                <w:sz w:val="20"/>
                <w:szCs w:val="20"/>
              </w:rPr>
              <w:t>64495</w:t>
            </w:r>
          </w:p>
        </w:tc>
        <w:tc>
          <w:tcPr>
            <w:tcW w:w="1589" w:type="pct"/>
            <w:noWrap/>
            <w:hideMark/>
          </w:tcPr>
          <w:p w14:paraId="4182CFD2" w14:textId="77777777" w:rsidR="00127297" w:rsidRPr="00893F92" w:rsidRDefault="00127297" w:rsidP="003671FB">
            <w:pPr>
              <w:spacing w:line="360" w:lineRule="auto"/>
              <w:rPr>
                <w:i/>
                <w:sz w:val="20"/>
                <w:szCs w:val="20"/>
              </w:rPr>
            </w:pPr>
            <w:r w:rsidRPr="00893F92">
              <w:rPr>
                <w:i/>
                <w:sz w:val="20"/>
                <w:szCs w:val="20"/>
              </w:rPr>
              <w:t>Rhizopus oryzae</w:t>
            </w:r>
          </w:p>
        </w:tc>
        <w:tc>
          <w:tcPr>
            <w:tcW w:w="1193" w:type="pct"/>
            <w:noWrap/>
            <w:hideMark/>
          </w:tcPr>
          <w:p w14:paraId="526B8FC4"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0377424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1372D43"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11C0594D" w14:textId="77777777" w:rsidTr="003671FB">
        <w:trPr>
          <w:trHeight w:val="300"/>
        </w:trPr>
        <w:tc>
          <w:tcPr>
            <w:tcW w:w="550" w:type="pct"/>
            <w:noWrap/>
            <w:hideMark/>
          </w:tcPr>
          <w:p w14:paraId="2683BC0A" w14:textId="77777777" w:rsidR="00127297" w:rsidRPr="00893F92" w:rsidRDefault="00127297" w:rsidP="003671FB">
            <w:pPr>
              <w:spacing w:line="360" w:lineRule="auto"/>
              <w:rPr>
                <w:sz w:val="20"/>
                <w:szCs w:val="20"/>
              </w:rPr>
            </w:pPr>
            <w:r w:rsidRPr="00893F92">
              <w:rPr>
                <w:sz w:val="20"/>
                <w:szCs w:val="20"/>
              </w:rPr>
              <w:t>4837</w:t>
            </w:r>
          </w:p>
        </w:tc>
        <w:tc>
          <w:tcPr>
            <w:tcW w:w="1589" w:type="pct"/>
            <w:noWrap/>
            <w:hideMark/>
          </w:tcPr>
          <w:p w14:paraId="26D18D46" w14:textId="77777777" w:rsidR="00127297" w:rsidRPr="00893F92" w:rsidRDefault="00127297" w:rsidP="003671FB">
            <w:pPr>
              <w:spacing w:line="360" w:lineRule="auto"/>
              <w:rPr>
                <w:i/>
                <w:sz w:val="20"/>
                <w:szCs w:val="20"/>
              </w:rPr>
            </w:pPr>
            <w:r w:rsidRPr="00893F92">
              <w:rPr>
                <w:i/>
                <w:sz w:val="20"/>
                <w:szCs w:val="20"/>
              </w:rPr>
              <w:t>Phycomyces blakesleeanus</w:t>
            </w:r>
          </w:p>
        </w:tc>
        <w:tc>
          <w:tcPr>
            <w:tcW w:w="1193" w:type="pct"/>
            <w:noWrap/>
            <w:hideMark/>
          </w:tcPr>
          <w:p w14:paraId="50256E67"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7093332"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6FDCD78"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1C0B77C" w14:textId="77777777" w:rsidTr="003671FB">
        <w:trPr>
          <w:trHeight w:val="300"/>
        </w:trPr>
        <w:tc>
          <w:tcPr>
            <w:tcW w:w="550" w:type="pct"/>
            <w:noWrap/>
            <w:hideMark/>
          </w:tcPr>
          <w:p w14:paraId="1B2E973F" w14:textId="77777777" w:rsidR="00127297" w:rsidRPr="00893F92" w:rsidRDefault="00127297" w:rsidP="003671FB">
            <w:pPr>
              <w:spacing w:line="360" w:lineRule="auto"/>
              <w:rPr>
                <w:sz w:val="20"/>
                <w:szCs w:val="20"/>
              </w:rPr>
            </w:pPr>
            <w:r w:rsidRPr="00893F92">
              <w:rPr>
                <w:sz w:val="20"/>
                <w:szCs w:val="20"/>
              </w:rPr>
              <w:t>109871</w:t>
            </w:r>
          </w:p>
        </w:tc>
        <w:tc>
          <w:tcPr>
            <w:tcW w:w="1589" w:type="pct"/>
            <w:noWrap/>
            <w:hideMark/>
          </w:tcPr>
          <w:p w14:paraId="656D0F2C" w14:textId="77777777" w:rsidR="00127297" w:rsidRPr="00893F92" w:rsidRDefault="00127297" w:rsidP="003671FB">
            <w:pPr>
              <w:spacing w:line="360" w:lineRule="auto"/>
              <w:rPr>
                <w:i/>
                <w:sz w:val="20"/>
                <w:szCs w:val="20"/>
              </w:rPr>
            </w:pPr>
            <w:r w:rsidRPr="00893F92">
              <w:rPr>
                <w:i/>
                <w:sz w:val="20"/>
                <w:szCs w:val="20"/>
              </w:rPr>
              <w:t>Batrachochytrium dendrobatidis</w:t>
            </w:r>
          </w:p>
        </w:tc>
        <w:tc>
          <w:tcPr>
            <w:tcW w:w="1193" w:type="pct"/>
            <w:noWrap/>
            <w:hideMark/>
          </w:tcPr>
          <w:p w14:paraId="23EBE92C"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2C5CFCD3"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65BFB34"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5647AB47" w14:textId="77777777" w:rsidTr="003671FB">
        <w:trPr>
          <w:trHeight w:val="300"/>
        </w:trPr>
        <w:tc>
          <w:tcPr>
            <w:tcW w:w="550" w:type="pct"/>
            <w:noWrap/>
            <w:hideMark/>
          </w:tcPr>
          <w:p w14:paraId="294BCF5D" w14:textId="77777777" w:rsidR="00127297" w:rsidRPr="00893F92" w:rsidRDefault="00127297" w:rsidP="003671FB">
            <w:pPr>
              <w:spacing w:line="360" w:lineRule="auto"/>
              <w:rPr>
                <w:sz w:val="20"/>
                <w:szCs w:val="20"/>
              </w:rPr>
            </w:pPr>
            <w:r w:rsidRPr="00893F92">
              <w:rPr>
                <w:sz w:val="20"/>
                <w:szCs w:val="20"/>
              </w:rPr>
              <w:t>109760</w:t>
            </w:r>
          </w:p>
        </w:tc>
        <w:tc>
          <w:tcPr>
            <w:tcW w:w="1589" w:type="pct"/>
            <w:noWrap/>
            <w:hideMark/>
          </w:tcPr>
          <w:p w14:paraId="5C5EE8EB" w14:textId="77777777" w:rsidR="00127297" w:rsidRPr="00893F92" w:rsidRDefault="00127297" w:rsidP="003671FB">
            <w:pPr>
              <w:spacing w:line="360" w:lineRule="auto"/>
              <w:rPr>
                <w:i/>
                <w:sz w:val="20"/>
                <w:szCs w:val="20"/>
              </w:rPr>
            </w:pPr>
            <w:r w:rsidRPr="00893F92">
              <w:rPr>
                <w:i/>
                <w:sz w:val="20"/>
                <w:szCs w:val="20"/>
              </w:rPr>
              <w:t>Spizellomyces punctatus</w:t>
            </w:r>
          </w:p>
        </w:tc>
        <w:tc>
          <w:tcPr>
            <w:tcW w:w="1193" w:type="pct"/>
            <w:noWrap/>
            <w:hideMark/>
          </w:tcPr>
          <w:p w14:paraId="401A59CF"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4DF43D41"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DDEC566"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02A457DA" w14:textId="77777777" w:rsidTr="003671FB">
        <w:trPr>
          <w:trHeight w:val="320"/>
        </w:trPr>
        <w:tc>
          <w:tcPr>
            <w:tcW w:w="550" w:type="pct"/>
            <w:noWrap/>
            <w:hideMark/>
          </w:tcPr>
          <w:p w14:paraId="168298BD" w14:textId="77777777" w:rsidR="00127297" w:rsidRPr="00893F92" w:rsidRDefault="00127297" w:rsidP="003671FB">
            <w:pPr>
              <w:spacing w:line="360" w:lineRule="auto"/>
              <w:rPr>
                <w:sz w:val="20"/>
                <w:szCs w:val="20"/>
              </w:rPr>
            </w:pPr>
            <w:r w:rsidRPr="00893F92">
              <w:rPr>
                <w:sz w:val="20"/>
                <w:szCs w:val="20"/>
              </w:rPr>
              <w:t>281847</w:t>
            </w:r>
          </w:p>
        </w:tc>
        <w:tc>
          <w:tcPr>
            <w:tcW w:w="1589" w:type="pct"/>
            <w:noWrap/>
            <w:hideMark/>
          </w:tcPr>
          <w:p w14:paraId="2B2A4B40" w14:textId="77777777" w:rsidR="00127297" w:rsidRPr="00893F92" w:rsidRDefault="00127297" w:rsidP="003671FB">
            <w:pPr>
              <w:spacing w:line="360" w:lineRule="auto"/>
              <w:rPr>
                <w:bCs/>
                <w:i/>
                <w:sz w:val="20"/>
                <w:szCs w:val="20"/>
              </w:rPr>
            </w:pPr>
            <w:r w:rsidRPr="00893F92">
              <w:rPr>
                <w:bCs/>
                <w:i/>
                <w:sz w:val="20"/>
                <w:szCs w:val="20"/>
              </w:rPr>
              <w:t>Rozella allomycis</w:t>
            </w:r>
          </w:p>
        </w:tc>
        <w:tc>
          <w:tcPr>
            <w:tcW w:w="1193" w:type="pct"/>
            <w:noWrap/>
            <w:hideMark/>
          </w:tcPr>
          <w:p w14:paraId="10959FC2" w14:textId="77777777" w:rsidR="00127297" w:rsidRPr="00893F92" w:rsidRDefault="00127297" w:rsidP="003671FB">
            <w:pPr>
              <w:spacing w:line="360" w:lineRule="auto"/>
              <w:rPr>
                <w:sz w:val="20"/>
                <w:szCs w:val="20"/>
              </w:rPr>
            </w:pPr>
            <w:r w:rsidRPr="00893F92">
              <w:rPr>
                <w:sz w:val="20"/>
                <w:szCs w:val="20"/>
              </w:rPr>
              <w:t>Cryptomycota</w:t>
            </w:r>
          </w:p>
        </w:tc>
        <w:tc>
          <w:tcPr>
            <w:tcW w:w="818" w:type="pct"/>
            <w:noWrap/>
            <w:hideMark/>
          </w:tcPr>
          <w:p w14:paraId="571E9038"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A8F9DC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57A456B8" w14:textId="77777777" w:rsidTr="003671FB">
        <w:trPr>
          <w:trHeight w:val="300"/>
        </w:trPr>
        <w:tc>
          <w:tcPr>
            <w:tcW w:w="550" w:type="pct"/>
            <w:noWrap/>
            <w:hideMark/>
          </w:tcPr>
          <w:p w14:paraId="75CAEC08" w14:textId="77777777" w:rsidR="00127297" w:rsidRPr="00893F92" w:rsidRDefault="00127297" w:rsidP="003671FB">
            <w:pPr>
              <w:spacing w:line="360" w:lineRule="auto"/>
              <w:rPr>
                <w:sz w:val="20"/>
                <w:szCs w:val="20"/>
              </w:rPr>
            </w:pPr>
            <w:r w:rsidRPr="00893F92">
              <w:rPr>
                <w:sz w:val="20"/>
                <w:szCs w:val="20"/>
              </w:rPr>
              <w:t>45351</w:t>
            </w:r>
          </w:p>
        </w:tc>
        <w:tc>
          <w:tcPr>
            <w:tcW w:w="1589" w:type="pct"/>
            <w:noWrap/>
            <w:hideMark/>
          </w:tcPr>
          <w:p w14:paraId="04CDE4B3" w14:textId="77777777" w:rsidR="00127297" w:rsidRPr="00893F92" w:rsidRDefault="00127297" w:rsidP="003671FB">
            <w:pPr>
              <w:spacing w:line="360" w:lineRule="auto"/>
              <w:rPr>
                <w:i/>
                <w:sz w:val="20"/>
                <w:szCs w:val="20"/>
              </w:rPr>
            </w:pPr>
            <w:r w:rsidRPr="00893F92">
              <w:rPr>
                <w:i/>
                <w:sz w:val="20"/>
                <w:szCs w:val="20"/>
              </w:rPr>
              <w:t>Nematostella vectensis</w:t>
            </w:r>
          </w:p>
        </w:tc>
        <w:tc>
          <w:tcPr>
            <w:tcW w:w="1193" w:type="pct"/>
            <w:noWrap/>
            <w:hideMark/>
          </w:tcPr>
          <w:p w14:paraId="69CB5FE5" w14:textId="77777777" w:rsidR="00127297" w:rsidRPr="00893F92" w:rsidRDefault="00127297" w:rsidP="003671FB">
            <w:pPr>
              <w:spacing w:line="360" w:lineRule="auto"/>
              <w:rPr>
                <w:sz w:val="20"/>
                <w:szCs w:val="20"/>
              </w:rPr>
            </w:pPr>
            <w:r w:rsidRPr="00893F92">
              <w:rPr>
                <w:sz w:val="20"/>
                <w:szCs w:val="20"/>
              </w:rPr>
              <w:t>Cnidaria</w:t>
            </w:r>
          </w:p>
        </w:tc>
        <w:tc>
          <w:tcPr>
            <w:tcW w:w="818" w:type="pct"/>
            <w:noWrap/>
            <w:hideMark/>
          </w:tcPr>
          <w:p w14:paraId="3A2ACF39"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175CA14A"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27429FE5" w14:textId="77777777" w:rsidTr="003671FB">
        <w:trPr>
          <w:trHeight w:val="300"/>
        </w:trPr>
        <w:tc>
          <w:tcPr>
            <w:tcW w:w="550" w:type="pct"/>
            <w:noWrap/>
            <w:hideMark/>
          </w:tcPr>
          <w:p w14:paraId="569FAB95" w14:textId="77777777" w:rsidR="00127297" w:rsidRPr="00893F92" w:rsidRDefault="00127297" w:rsidP="003671FB">
            <w:pPr>
              <w:spacing w:line="360" w:lineRule="auto"/>
              <w:rPr>
                <w:sz w:val="20"/>
                <w:szCs w:val="20"/>
              </w:rPr>
            </w:pPr>
            <w:r w:rsidRPr="00893F92">
              <w:rPr>
                <w:sz w:val="20"/>
                <w:szCs w:val="20"/>
              </w:rPr>
              <w:t>400682</w:t>
            </w:r>
          </w:p>
        </w:tc>
        <w:tc>
          <w:tcPr>
            <w:tcW w:w="1589" w:type="pct"/>
            <w:noWrap/>
            <w:hideMark/>
          </w:tcPr>
          <w:p w14:paraId="46864BB2" w14:textId="77777777" w:rsidR="00127297" w:rsidRPr="00893F92" w:rsidRDefault="00127297" w:rsidP="003671FB">
            <w:pPr>
              <w:spacing w:line="360" w:lineRule="auto"/>
              <w:rPr>
                <w:i/>
                <w:sz w:val="20"/>
                <w:szCs w:val="20"/>
              </w:rPr>
            </w:pPr>
            <w:r w:rsidRPr="00893F92">
              <w:rPr>
                <w:i/>
                <w:sz w:val="20"/>
                <w:szCs w:val="20"/>
              </w:rPr>
              <w:t>Amphimedon queenslandica</w:t>
            </w:r>
          </w:p>
        </w:tc>
        <w:tc>
          <w:tcPr>
            <w:tcW w:w="1193" w:type="pct"/>
            <w:noWrap/>
            <w:hideMark/>
          </w:tcPr>
          <w:p w14:paraId="2912B9F7" w14:textId="77777777" w:rsidR="00127297" w:rsidRPr="00893F92" w:rsidRDefault="00127297" w:rsidP="003671FB">
            <w:pPr>
              <w:spacing w:line="360" w:lineRule="auto"/>
              <w:rPr>
                <w:sz w:val="20"/>
                <w:szCs w:val="20"/>
              </w:rPr>
            </w:pPr>
            <w:r w:rsidRPr="00893F92">
              <w:rPr>
                <w:sz w:val="20"/>
                <w:szCs w:val="20"/>
              </w:rPr>
              <w:t>Porifera</w:t>
            </w:r>
          </w:p>
        </w:tc>
        <w:tc>
          <w:tcPr>
            <w:tcW w:w="818" w:type="pct"/>
            <w:noWrap/>
            <w:hideMark/>
          </w:tcPr>
          <w:p w14:paraId="4E750B73"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7B4528FE"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366BE144" w14:textId="77777777" w:rsidTr="003671FB">
        <w:trPr>
          <w:trHeight w:val="300"/>
        </w:trPr>
        <w:tc>
          <w:tcPr>
            <w:tcW w:w="550" w:type="pct"/>
            <w:noWrap/>
            <w:hideMark/>
          </w:tcPr>
          <w:p w14:paraId="41FCE557" w14:textId="77777777" w:rsidR="00127297" w:rsidRPr="00893F92" w:rsidRDefault="00127297" w:rsidP="003671FB">
            <w:pPr>
              <w:spacing w:line="360" w:lineRule="auto"/>
              <w:rPr>
                <w:sz w:val="20"/>
                <w:szCs w:val="20"/>
              </w:rPr>
            </w:pPr>
            <w:r w:rsidRPr="00893F92">
              <w:rPr>
                <w:sz w:val="20"/>
                <w:szCs w:val="20"/>
              </w:rPr>
              <w:t>81824</w:t>
            </w:r>
          </w:p>
        </w:tc>
        <w:tc>
          <w:tcPr>
            <w:tcW w:w="1589" w:type="pct"/>
            <w:noWrap/>
            <w:hideMark/>
          </w:tcPr>
          <w:p w14:paraId="1DF70995" w14:textId="77777777" w:rsidR="00127297" w:rsidRPr="00893F92" w:rsidRDefault="00127297" w:rsidP="003671FB">
            <w:pPr>
              <w:spacing w:line="360" w:lineRule="auto"/>
              <w:rPr>
                <w:i/>
                <w:sz w:val="20"/>
                <w:szCs w:val="20"/>
              </w:rPr>
            </w:pPr>
            <w:r w:rsidRPr="00893F92">
              <w:rPr>
                <w:i/>
                <w:sz w:val="20"/>
                <w:szCs w:val="20"/>
              </w:rPr>
              <w:t>Monosiga brevicollis</w:t>
            </w:r>
          </w:p>
        </w:tc>
        <w:tc>
          <w:tcPr>
            <w:tcW w:w="1193" w:type="pct"/>
            <w:noWrap/>
            <w:hideMark/>
          </w:tcPr>
          <w:p w14:paraId="29375DD7" w14:textId="77777777" w:rsidR="00127297" w:rsidRPr="00893F92" w:rsidRDefault="00127297" w:rsidP="003671FB">
            <w:pPr>
              <w:spacing w:line="360" w:lineRule="auto"/>
              <w:rPr>
                <w:sz w:val="20"/>
                <w:szCs w:val="20"/>
              </w:rPr>
            </w:pPr>
            <w:r w:rsidRPr="00893F92">
              <w:rPr>
                <w:i/>
                <w:sz w:val="20"/>
                <w:szCs w:val="20"/>
              </w:rPr>
              <w:t>Monosiga</w:t>
            </w:r>
            <w:r w:rsidRPr="00893F92">
              <w:rPr>
                <w:sz w:val="20"/>
                <w:szCs w:val="20"/>
              </w:rPr>
              <w:t xml:space="preserve"> (genus)</w:t>
            </w:r>
          </w:p>
        </w:tc>
        <w:tc>
          <w:tcPr>
            <w:tcW w:w="818" w:type="pct"/>
            <w:noWrap/>
            <w:hideMark/>
          </w:tcPr>
          <w:p w14:paraId="4C17CA3C"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7B6446D"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CFD79B5" w14:textId="77777777" w:rsidTr="003671FB">
        <w:trPr>
          <w:trHeight w:val="300"/>
        </w:trPr>
        <w:tc>
          <w:tcPr>
            <w:tcW w:w="550" w:type="pct"/>
            <w:noWrap/>
            <w:hideMark/>
          </w:tcPr>
          <w:p w14:paraId="63ADB51C" w14:textId="77777777" w:rsidR="00127297" w:rsidRPr="00893F92" w:rsidRDefault="00127297" w:rsidP="003671FB">
            <w:pPr>
              <w:spacing w:line="360" w:lineRule="auto"/>
              <w:rPr>
                <w:sz w:val="20"/>
                <w:szCs w:val="20"/>
              </w:rPr>
            </w:pPr>
            <w:r w:rsidRPr="00893F92">
              <w:rPr>
                <w:sz w:val="20"/>
                <w:szCs w:val="20"/>
              </w:rPr>
              <w:t>192875</w:t>
            </w:r>
          </w:p>
        </w:tc>
        <w:tc>
          <w:tcPr>
            <w:tcW w:w="1589" w:type="pct"/>
            <w:noWrap/>
            <w:hideMark/>
          </w:tcPr>
          <w:p w14:paraId="1A09D0FC" w14:textId="77777777" w:rsidR="00127297" w:rsidRPr="00893F92" w:rsidRDefault="00127297" w:rsidP="003671FB">
            <w:pPr>
              <w:spacing w:line="360" w:lineRule="auto"/>
              <w:rPr>
                <w:i/>
                <w:sz w:val="20"/>
                <w:szCs w:val="20"/>
              </w:rPr>
            </w:pPr>
            <w:r w:rsidRPr="00893F92">
              <w:rPr>
                <w:i/>
                <w:sz w:val="20"/>
                <w:szCs w:val="20"/>
              </w:rPr>
              <w:t>Capsaspora owczarzaki</w:t>
            </w:r>
          </w:p>
        </w:tc>
        <w:tc>
          <w:tcPr>
            <w:tcW w:w="1193" w:type="pct"/>
            <w:noWrap/>
            <w:hideMark/>
          </w:tcPr>
          <w:p w14:paraId="05A316E9" w14:textId="77777777" w:rsidR="00127297" w:rsidRPr="00893F92" w:rsidRDefault="00127297" w:rsidP="003671FB">
            <w:pPr>
              <w:spacing w:line="360" w:lineRule="auto"/>
              <w:rPr>
                <w:sz w:val="20"/>
                <w:szCs w:val="20"/>
              </w:rPr>
            </w:pPr>
            <w:r w:rsidRPr="00893F92">
              <w:rPr>
                <w:i/>
                <w:sz w:val="20"/>
                <w:szCs w:val="20"/>
              </w:rPr>
              <w:t>Capsaspora</w:t>
            </w:r>
            <w:r w:rsidRPr="00893F92">
              <w:rPr>
                <w:sz w:val="20"/>
                <w:szCs w:val="20"/>
              </w:rPr>
              <w:t xml:space="preserve"> (genus)</w:t>
            </w:r>
          </w:p>
        </w:tc>
        <w:tc>
          <w:tcPr>
            <w:tcW w:w="818" w:type="pct"/>
            <w:noWrap/>
            <w:hideMark/>
          </w:tcPr>
          <w:p w14:paraId="5CB2A76F"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CCE2F68"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4ABA764" w14:textId="77777777" w:rsidTr="003671FB">
        <w:trPr>
          <w:trHeight w:val="300"/>
        </w:trPr>
        <w:tc>
          <w:tcPr>
            <w:tcW w:w="550" w:type="pct"/>
            <w:noWrap/>
            <w:hideMark/>
          </w:tcPr>
          <w:p w14:paraId="4332CED3" w14:textId="77777777" w:rsidR="00127297" w:rsidRPr="00893F92" w:rsidRDefault="00127297" w:rsidP="003671FB">
            <w:pPr>
              <w:spacing w:line="360" w:lineRule="auto"/>
              <w:rPr>
                <w:color w:val="FF0000"/>
                <w:sz w:val="20"/>
                <w:szCs w:val="20"/>
              </w:rPr>
            </w:pPr>
            <w:r w:rsidRPr="00893F92">
              <w:rPr>
                <w:color w:val="FF0000"/>
                <w:sz w:val="20"/>
                <w:szCs w:val="20"/>
              </w:rPr>
              <w:t>5833</w:t>
            </w:r>
          </w:p>
        </w:tc>
        <w:tc>
          <w:tcPr>
            <w:tcW w:w="1589" w:type="pct"/>
            <w:noWrap/>
            <w:hideMark/>
          </w:tcPr>
          <w:p w14:paraId="0F3545BA" w14:textId="77777777" w:rsidR="00127297" w:rsidRPr="00893F92" w:rsidRDefault="00127297" w:rsidP="003671FB">
            <w:pPr>
              <w:spacing w:line="360" w:lineRule="auto"/>
              <w:rPr>
                <w:i/>
                <w:color w:val="FF0000"/>
                <w:sz w:val="20"/>
                <w:szCs w:val="20"/>
              </w:rPr>
            </w:pPr>
            <w:r w:rsidRPr="00893F92">
              <w:rPr>
                <w:i/>
                <w:color w:val="FF0000"/>
                <w:sz w:val="20"/>
                <w:szCs w:val="20"/>
              </w:rPr>
              <w:t>Plasmodium falciparum</w:t>
            </w:r>
          </w:p>
        </w:tc>
        <w:tc>
          <w:tcPr>
            <w:tcW w:w="1193" w:type="pct"/>
            <w:noWrap/>
            <w:hideMark/>
          </w:tcPr>
          <w:p w14:paraId="09C0B894"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4175CE99"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F838C56" w14:textId="77777777" w:rsidR="00127297" w:rsidRPr="00893F92" w:rsidRDefault="00127297" w:rsidP="003671FB">
            <w:pPr>
              <w:spacing w:line="360" w:lineRule="auto"/>
              <w:rPr>
                <w:color w:val="FF0000"/>
                <w:sz w:val="20"/>
                <w:szCs w:val="20"/>
              </w:rPr>
            </w:pPr>
            <w:r w:rsidRPr="00893F92">
              <w:rPr>
                <w:color w:val="FF0000"/>
                <w:sz w:val="20"/>
                <w:szCs w:val="20"/>
              </w:rPr>
              <w:t>plasmodb.org</w:t>
            </w:r>
          </w:p>
        </w:tc>
      </w:tr>
      <w:tr w:rsidR="00127297" w:rsidRPr="00893F92" w14:paraId="755A68CB" w14:textId="77777777" w:rsidTr="003671FB">
        <w:trPr>
          <w:trHeight w:val="300"/>
        </w:trPr>
        <w:tc>
          <w:tcPr>
            <w:tcW w:w="550" w:type="pct"/>
            <w:noWrap/>
            <w:hideMark/>
          </w:tcPr>
          <w:p w14:paraId="58419399" w14:textId="77777777" w:rsidR="00127297" w:rsidRPr="00893F92" w:rsidRDefault="00127297" w:rsidP="003671FB">
            <w:pPr>
              <w:spacing w:line="360" w:lineRule="auto"/>
              <w:rPr>
                <w:color w:val="FF0000"/>
                <w:sz w:val="20"/>
                <w:szCs w:val="20"/>
              </w:rPr>
            </w:pPr>
            <w:r w:rsidRPr="00893F92">
              <w:rPr>
                <w:color w:val="FF0000"/>
                <w:sz w:val="20"/>
                <w:szCs w:val="20"/>
              </w:rPr>
              <w:t>237895</w:t>
            </w:r>
          </w:p>
        </w:tc>
        <w:tc>
          <w:tcPr>
            <w:tcW w:w="1589" w:type="pct"/>
            <w:noWrap/>
            <w:hideMark/>
          </w:tcPr>
          <w:p w14:paraId="66C8407A" w14:textId="77777777" w:rsidR="00127297" w:rsidRPr="00893F92" w:rsidRDefault="00127297" w:rsidP="003671FB">
            <w:pPr>
              <w:spacing w:line="360" w:lineRule="auto"/>
              <w:rPr>
                <w:i/>
                <w:color w:val="FF0000"/>
                <w:sz w:val="20"/>
                <w:szCs w:val="20"/>
              </w:rPr>
            </w:pPr>
            <w:r w:rsidRPr="00893F92">
              <w:rPr>
                <w:i/>
                <w:color w:val="FF0000"/>
                <w:sz w:val="20"/>
                <w:szCs w:val="20"/>
              </w:rPr>
              <w:t>Cryptosporidium hominis</w:t>
            </w:r>
          </w:p>
        </w:tc>
        <w:tc>
          <w:tcPr>
            <w:tcW w:w="1193" w:type="pct"/>
            <w:noWrap/>
            <w:hideMark/>
          </w:tcPr>
          <w:p w14:paraId="2B5E77BE"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62246B52"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2A360494" w14:textId="77777777" w:rsidR="00127297" w:rsidRPr="00893F92" w:rsidRDefault="00127297" w:rsidP="003671FB">
            <w:pPr>
              <w:spacing w:line="360" w:lineRule="auto"/>
              <w:rPr>
                <w:color w:val="FF0000"/>
                <w:sz w:val="20"/>
                <w:szCs w:val="20"/>
              </w:rPr>
            </w:pPr>
            <w:r w:rsidRPr="00893F92">
              <w:rPr>
                <w:color w:val="FF0000"/>
                <w:sz w:val="20"/>
                <w:szCs w:val="20"/>
              </w:rPr>
              <w:t>NCBI</w:t>
            </w:r>
          </w:p>
        </w:tc>
      </w:tr>
      <w:tr w:rsidR="00127297" w:rsidRPr="00893F92" w14:paraId="3AE67AFC" w14:textId="77777777" w:rsidTr="003671FB">
        <w:trPr>
          <w:trHeight w:val="300"/>
        </w:trPr>
        <w:tc>
          <w:tcPr>
            <w:tcW w:w="550" w:type="pct"/>
            <w:noWrap/>
            <w:hideMark/>
          </w:tcPr>
          <w:p w14:paraId="28733B71" w14:textId="77777777" w:rsidR="00127297" w:rsidRPr="00893F92" w:rsidRDefault="00127297" w:rsidP="003671FB">
            <w:pPr>
              <w:spacing w:line="360" w:lineRule="auto"/>
              <w:rPr>
                <w:color w:val="FF0000"/>
                <w:sz w:val="20"/>
                <w:szCs w:val="20"/>
              </w:rPr>
            </w:pPr>
            <w:r w:rsidRPr="00893F92">
              <w:rPr>
                <w:color w:val="FF0000"/>
                <w:sz w:val="20"/>
                <w:szCs w:val="20"/>
              </w:rPr>
              <w:t>5691</w:t>
            </w:r>
          </w:p>
        </w:tc>
        <w:tc>
          <w:tcPr>
            <w:tcW w:w="1589" w:type="pct"/>
            <w:noWrap/>
            <w:hideMark/>
          </w:tcPr>
          <w:p w14:paraId="67BC3617" w14:textId="77777777" w:rsidR="00127297" w:rsidRPr="00893F92" w:rsidRDefault="00127297" w:rsidP="003671FB">
            <w:pPr>
              <w:spacing w:line="360" w:lineRule="auto"/>
              <w:rPr>
                <w:i/>
                <w:color w:val="FF0000"/>
                <w:sz w:val="20"/>
                <w:szCs w:val="20"/>
              </w:rPr>
            </w:pPr>
            <w:r w:rsidRPr="00893F92">
              <w:rPr>
                <w:i/>
                <w:color w:val="FF0000"/>
                <w:sz w:val="20"/>
                <w:szCs w:val="20"/>
              </w:rPr>
              <w:t>Trypanosoma brucei</w:t>
            </w:r>
          </w:p>
        </w:tc>
        <w:tc>
          <w:tcPr>
            <w:tcW w:w="1193" w:type="pct"/>
            <w:noWrap/>
            <w:hideMark/>
          </w:tcPr>
          <w:p w14:paraId="3A73FA9B" w14:textId="77777777" w:rsidR="00127297" w:rsidRPr="00893F92" w:rsidRDefault="00127297" w:rsidP="003671FB">
            <w:pPr>
              <w:spacing w:line="360" w:lineRule="auto"/>
              <w:rPr>
                <w:color w:val="FF0000"/>
                <w:sz w:val="20"/>
                <w:szCs w:val="20"/>
              </w:rPr>
            </w:pPr>
            <w:r w:rsidRPr="00893F92">
              <w:rPr>
                <w:i/>
                <w:color w:val="FF0000"/>
                <w:sz w:val="20"/>
                <w:szCs w:val="20"/>
              </w:rPr>
              <w:t>Trypanosoma</w:t>
            </w:r>
            <w:r w:rsidRPr="00893F92">
              <w:rPr>
                <w:color w:val="FF0000"/>
                <w:sz w:val="20"/>
                <w:szCs w:val="20"/>
              </w:rPr>
              <w:t xml:space="preserve"> (genus)</w:t>
            </w:r>
          </w:p>
        </w:tc>
        <w:tc>
          <w:tcPr>
            <w:tcW w:w="818" w:type="pct"/>
            <w:noWrap/>
            <w:hideMark/>
          </w:tcPr>
          <w:p w14:paraId="0E61D584"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A48EE30" w14:textId="77777777" w:rsidR="00127297" w:rsidRPr="00893F92" w:rsidRDefault="00127297" w:rsidP="003671FB">
            <w:pPr>
              <w:spacing w:line="360" w:lineRule="auto"/>
              <w:rPr>
                <w:color w:val="FF0000"/>
                <w:sz w:val="20"/>
                <w:szCs w:val="20"/>
              </w:rPr>
            </w:pPr>
            <w:r w:rsidRPr="00893F92">
              <w:rPr>
                <w:color w:val="FF0000"/>
                <w:sz w:val="20"/>
                <w:szCs w:val="20"/>
              </w:rPr>
              <w:t>Sanger</w:t>
            </w:r>
          </w:p>
        </w:tc>
      </w:tr>
      <w:tr w:rsidR="00127297" w:rsidRPr="00893F92" w14:paraId="10734B35" w14:textId="77777777" w:rsidTr="003671FB">
        <w:trPr>
          <w:trHeight w:val="300"/>
        </w:trPr>
        <w:tc>
          <w:tcPr>
            <w:tcW w:w="550" w:type="pct"/>
            <w:noWrap/>
            <w:hideMark/>
          </w:tcPr>
          <w:p w14:paraId="3708DD54" w14:textId="77777777" w:rsidR="00127297" w:rsidRPr="00893F92" w:rsidRDefault="00127297" w:rsidP="003671FB">
            <w:pPr>
              <w:spacing w:line="360" w:lineRule="auto"/>
              <w:rPr>
                <w:color w:val="FF0000"/>
                <w:sz w:val="20"/>
                <w:szCs w:val="20"/>
              </w:rPr>
            </w:pPr>
            <w:r w:rsidRPr="00893F92">
              <w:rPr>
                <w:color w:val="FF0000"/>
                <w:sz w:val="20"/>
                <w:szCs w:val="20"/>
              </w:rPr>
              <w:t>5762</w:t>
            </w:r>
          </w:p>
        </w:tc>
        <w:tc>
          <w:tcPr>
            <w:tcW w:w="1589" w:type="pct"/>
            <w:noWrap/>
            <w:hideMark/>
          </w:tcPr>
          <w:p w14:paraId="6A1FB9CD" w14:textId="77777777" w:rsidR="00127297" w:rsidRPr="00893F92" w:rsidRDefault="00127297" w:rsidP="003671FB">
            <w:pPr>
              <w:spacing w:line="360" w:lineRule="auto"/>
              <w:rPr>
                <w:i/>
                <w:color w:val="FF0000"/>
                <w:sz w:val="20"/>
                <w:szCs w:val="20"/>
              </w:rPr>
            </w:pPr>
            <w:r w:rsidRPr="00893F92">
              <w:rPr>
                <w:i/>
                <w:color w:val="FF0000"/>
                <w:sz w:val="20"/>
                <w:szCs w:val="20"/>
              </w:rPr>
              <w:t>Naegleria gruberi</w:t>
            </w:r>
          </w:p>
        </w:tc>
        <w:tc>
          <w:tcPr>
            <w:tcW w:w="1193" w:type="pct"/>
            <w:noWrap/>
            <w:hideMark/>
          </w:tcPr>
          <w:p w14:paraId="5E27E8F4" w14:textId="77777777" w:rsidR="00127297" w:rsidRPr="00893F92" w:rsidRDefault="00127297" w:rsidP="003671FB">
            <w:pPr>
              <w:spacing w:line="360" w:lineRule="auto"/>
              <w:rPr>
                <w:color w:val="FF0000"/>
                <w:sz w:val="20"/>
                <w:szCs w:val="20"/>
              </w:rPr>
            </w:pPr>
            <w:r w:rsidRPr="00893F92">
              <w:rPr>
                <w:i/>
                <w:color w:val="FF0000"/>
                <w:sz w:val="20"/>
                <w:szCs w:val="20"/>
              </w:rPr>
              <w:t>Naegleria</w:t>
            </w:r>
            <w:r w:rsidRPr="00893F92">
              <w:rPr>
                <w:color w:val="FF0000"/>
                <w:sz w:val="20"/>
                <w:szCs w:val="20"/>
              </w:rPr>
              <w:t xml:space="preserve"> (genus)</w:t>
            </w:r>
          </w:p>
        </w:tc>
        <w:tc>
          <w:tcPr>
            <w:tcW w:w="818" w:type="pct"/>
            <w:noWrap/>
            <w:hideMark/>
          </w:tcPr>
          <w:p w14:paraId="3C20BFAB"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4F65D398"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0A464093" w14:textId="77777777" w:rsidTr="003671FB">
        <w:trPr>
          <w:trHeight w:val="300"/>
        </w:trPr>
        <w:tc>
          <w:tcPr>
            <w:tcW w:w="550" w:type="pct"/>
            <w:noWrap/>
            <w:hideMark/>
          </w:tcPr>
          <w:p w14:paraId="3218F3B1" w14:textId="77777777" w:rsidR="00127297" w:rsidRPr="00893F92" w:rsidRDefault="00127297" w:rsidP="003671FB">
            <w:pPr>
              <w:spacing w:line="360" w:lineRule="auto"/>
              <w:rPr>
                <w:color w:val="FF0000"/>
                <w:sz w:val="20"/>
                <w:szCs w:val="20"/>
              </w:rPr>
            </w:pPr>
            <w:r w:rsidRPr="00893F92">
              <w:rPr>
                <w:color w:val="FF0000"/>
                <w:sz w:val="20"/>
                <w:szCs w:val="20"/>
              </w:rPr>
              <w:t>3702</w:t>
            </w:r>
          </w:p>
        </w:tc>
        <w:tc>
          <w:tcPr>
            <w:tcW w:w="1589" w:type="pct"/>
            <w:noWrap/>
            <w:hideMark/>
          </w:tcPr>
          <w:p w14:paraId="02499310" w14:textId="77777777" w:rsidR="00127297" w:rsidRPr="00893F92" w:rsidRDefault="00127297" w:rsidP="003671FB">
            <w:pPr>
              <w:spacing w:line="360" w:lineRule="auto"/>
              <w:rPr>
                <w:i/>
                <w:color w:val="FF0000"/>
                <w:sz w:val="20"/>
                <w:szCs w:val="20"/>
              </w:rPr>
            </w:pPr>
            <w:r w:rsidRPr="00893F92">
              <w:rPr>
                <w:i/>
                <w:color w:val="FF0000"/>
                <w:sz w:val="20"/>
                <w:szCs w:val="20"/>
              </w:rPr>
              <w:t>Arabidopsis thaliana</w:t>
            </w:r>
          </w:p>
        </w:tc>
        <w:tc>
          <w:tcPr>
            <w:tcW w:w="1193" w:type="pct"/>
            <w:noWrap/>
            <w:hideMark/>
          </w:tcPr>
          <w:p w14:paraId="5B9B8468" w14:textId="77777777" w:rsidR="00127297" w:rsidRPr="00893F92" w:rsidRDefault="00127297" w:rsidP="003671FB">
            <w:pPr>
              <w:spacing w:line="360" w:lineRule="auto"/>
              <w:rPr>
                <w:color w:val="FF0000"/>
                <w:sz w:val="20"/>
                <w:szCs w:val="20"/>
              </w:rPr>
            </w:pPr>
            <w:r w:rsidRPr="00893F92">
              <w:rPr>
                <w:color w:val="FF0000"/>
                <w:sz w:val="20"/>
                <w:szCs w:val="20"/>
              </w:rPr>
              <w:t>Streptophyta</w:t>
            </w:r>
          </w:p>
        </w:tc>
        <w:tc>
          <w:tcPr>
            <w:tcW w:w="818" w:type="pct"/>
            <w:noWrap/>
            <w:hideMark/>
          </w:tcPr>
          <w:p w14:paraId="78338171"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6AF9BFF6" w14:textId="77777777" w:rsidR="00127297" w:rsidRPr="00893F92" w:rsidRDefault="00127297" w:rsidP="003671FB">
            <w:pPr>
              <w:spacing w:line="360" w:lineRule="auto"/>
              <w:rPr>
                <w:color w:val="FF0000"/>
                <w:sz w:val="20"/>
                <w:szCs w:val="20"/>
              </w:rPr>
            </w:pPr>
            <w:r w:rsidRPr="00893F92">
              <w:rPr>
                <w:color w:val="FF0000"/>
                <w:sz w:val="20"/>
                <w:szCs w:val="20"/>
              </w:rPr>
              <w:t>UniProt</w:t>
            </w:r>
          </w:p>
        </w:tc>
      </w:tr>
      <w:tr w:rsidR="00127297" w:rsidRPr="00893F92" w14:paraId="6D663968" w14:textId="77777777" w:rsidTr="003671FB">
        <w:trPr>
          <w:trHeight w:val="300"/>
        </w:trPr>
        <w:tc>
          <w:tcPr>
            <w:tcW w:w="550" w:type="pct"/>
            <w:noWrap/>
            <w:hideMark/>
          </w:tcPr>
          <w:p w14:paraId="4427F2C9" w14:textId="77777777" w:rsidR="00127297" w:rsidRPr="00893F92" w:rsidRDefault="00127297" w:rsidP="003671FB">
            <w:pPr>
              <w:spacing w:line="360" w:lineRule="auto"/>
              <w:rPr>
                <w:color w:val="FF0000"/>
                <w:sz w:val="20"/>
                <w:szCs w:val="20"/>
              </w:rPr>
            </w:pPr>
            <w:r w:rsidRPr="00893F92">
              <w:rPr>
                <w:color w:val="FF0000"/>
                <w:sz w:val="20"/>
                <w:szCs w:val="20"/>
              </w:rPr>
              <w:lastRenderedPageBreak/>
              <w:t>3055</w:t>
            </w:r>
          </w:p>
        </w:tc>
        <w:tc>
          <w:tcPr>
            <w:tcW w:w="1589" w:type="pct"/>
            <w:noWrap/>
            <w:hideMark/>
          </w:tcPr>
          <w:p w14:paraId="4B99E960" w14:textId="77777777" w:rsidR="00127297" w:rsidRPr="00893F92" w:rsidRDefault="00127297" w:rsidP="003671FB">
            <w:pPr>
              <w:spacing w:line="360" w:lineRule="auto"/>
              <w:rPr>
                <w:i/>
                <w:color w:val="FF0000"/>
                <w:sz w:val="20"/>
                <w:szCs w:val="20"/>
              </w:rPr>
            </w:pPr>
            <w:r w:rsidRPr="00893F92">
              <w:rPr>
                <w:i/>
                <w:color w:val="FF0000"/>
                <w:sz w:val="20"/>
                <w:szCs w:val="20"/>
              </w:rPr>
              <w:t>Chlamydomonas reinhardtii</w:t>
            </w:r>
          </w:p>
        </w:tc>
        <w:tc>
          <w:tcPr>
            <w:tcW w:w="1193" w:type="pct"/>
            <w:noWrap/>
            <w:hideMark/>
          </w:tcPr>
          <w:p w14:paraId="6A9AF857" w14:textId="77777777" w:rsidR="00127297" w:rsidRPr="00893F92" w:rsidRDefault="00127297" w:rsidP="003671FB">
            <w:pPr>
              <w:spacing w:line="360" w:lineRule="auto"/>
              <w:rPr>
                <w:color w:val="FF0000"/>
                <w:sz w:val="20"/>
                <w:szCs w:val="20"/>
              </w:rPr>
            </w:pPr>
            <w:r w:rsidRPr="00893F92">
              <w:rPr>
                <w:color w:val="FF0000"/>
                <w:sz w:val="20"/>
                <w:szCs w:val="20"/>
              </w:rPr>
              <w:t>Chlorophyta</w:t>
            </w:r>
          </w:p>
        </w:tc>
        <w:tc>
          <w:tcPr>
            <w:tcW w:w="818" w:type="pct"/>
            <w:noWrap/>
            <w:hideMark/>
          </w:tcPr>
          <w:p w14:paraId="56361418"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73ADCB89"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5198C7C9" w14:textId="77777777" w:rsidTr="003671FB">
        <w:trPr>
          <w:trHeight w:val="300"/>
        </w:trPr>
        <w:tc>
          <w:tcPr>
            <w:tcW w:w="550" w:type="pct"/>
            <w:noWrap/>
            <w:hideMark/>
          </w:tcPr>
          <w:p w14:paraId="05B547B1" w14:textId="77777777" w:rsidR="00127297" w:rsidRPr="00893F92" w:rsidRDefault="00127297" w:rsidP="003671FB">
            <w:pPr>
              <w:spacing w:line="360" w:lineRule="auto"/>
              <w:rPr>
                <w:color w:val="FF0000"/>
                <w:sz w:val="20"/>
                <w:szCs w:val="20"/>
              </w:rPr>
            </w:pPr>
            <w:r w:rsidRPr="00893F92">
              <w:rPr>
                <w:color w:val="FF0000"/>
                <w:sz w:val="20"/>
                <w:szCs w:val="20"/>
              </w:rPr>
              <w:t>67593</w:t>
            </w:r>
          </w:p>
        </w:tc>
        <w:tc>
          <w:tcPr>
            <w:tcW w:w="1589" w:type="pct"/>
            <w:noWrap/>
            <w:hideMark/>
          </w:tcPr>
          <w:p w14:paraId="168BFCFD" w14:textId="77777777" w:rsidR="00127297" w:rsidRPr="00893F92" w:rsidRDefault="00127297" w:rsidP="003671FB">
            <w:pPr>
              <w:spacing w:line="360" w:lineRule="auto"/>
              <w:rPr>
                <w:i/>
                <w:color w:val="FF0000"/>
                <w:sz w:val="20"/>
                <w:szCs w:val="20"/>
              </w:rPr>
            </w:pPr>
            <w:r w:rsidRPr="00893F92">
              <w:rPr>
                <w:i/>
                <w:color w:val="FF0000"/>
                <w:sz w:val="20"/>
                <w:szCs w:val="20"/>
              </w:rPr>
              <w:t>Phytophthora sojae</w:t>
            </w:r>
          </w:p>
        </w:tc>
        <w:tc>
          <w:tcPr>
            <w:tcW w:w="1193" w:type="pct"/>
            <w:noWrap/>
            <w:hideMark/>
          </w:tcPr>
          <w:p w14:paraId="1375256B" w14:textId="77777777" w:rsidR="00127297" w:rsidRPr="00893F92" w:rsidRDefault="00127297" w:rsidP="003671FB">
            <w:pPr>
              <w:spacing w:line="360" w:lineRule="auto"/>
              <w:rPr>
                <w:color w:val="FF0000"/>
                <w:sz w:val="20"/>
                <w:szCs w:val="20"/>
              </w:rPr>
            </w:pPr>
            <w:r w:rsidRPr="00893F92">
              <w:rPr>
                <w:i/>
                <w:color w:val="FF0000"/>
                <w:sz w:val="20"/>
                <w:szCs w:val="20"/>
              </w:rPr>
              <w:t>Phytophthora</w:t>
            </w:r>
            <w:r w:rsidRPr="00893F92">
              <w:rPr>
                <w:color w:val="FF0000"/>
                <w:sz w:val="20"/>
                <w:szCs w:val="20"/>
              </w:rPr>
              <w:t xml:space="preserve"> (genus)</w:t>
            </w:r>
          </w:p>
        </w:tc>
        <w:tc>
          <w:tcPr>
            <w:tcW w:w="818" w:type="pct"/>
            <w:noWrap/>
            <w:hideMark/>
          </w:tcPr>
          <w:p w14:paraId="1029337F"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17A93667" w14:textId="77777777" w:rsidR="00127297" w:rsidRPr="00893F92" w:rsidRDefault="00127297" w:rsidP="003671FB">
            <w:pPr>
              <w:spacing w:line="360" w:lineRule="auto"/>
              <w:rPr>
                <w:color w:val="FF0000"/>
                <w:sz w:val="20"/>
                <w:szCs w:val="20"/>
              </w:rPr>
            </w:pPr>
            <w:r w:rsidRPr="00893F92">
              <w:rPr>
                <w:color w:val="FF0000"/>
                <w:sz w:val="20"/>
                <w:szCs w:val="20"/>
              </w:rPr>
              <w:t>JGI</w:t>
            </w:r>
          </w:p>
        </w:tc>
      </w:tr>
    </w:tbl>
    <w:p w14:paraId="03775B37" w14:textId="43D242C0" w:rsidR="00E612B8" w:rsidRDefault="00E612B8" w:rsidP="00E612B8"/>
    <w:p w14:paraId="61059589" w14:textId="3B65CDC3" w:rsidR="00314EC1" w:rsidRDefault="00314EC1" w:rsidP="00763B70">
      <w:pPr>
        <w:spacing w:after="0" w:line="360" w:lineRule="auto"/>
        <w:jc w:val="both"/>
      </w:pPr>
      <w:r>
        <w:rPr>
          <w:szCs w:val="24"/>
        </w:rPr>
        <w:t xml:space="preserve">We extended the </w:t>
      </w:r>
      <w:r w:rsidRPr="00076E91">
        <w:rPr>
          <w:szCs w:val="24"/>
        </w:rPr>
        <w:t xml:space="preserve">homologous groups </w:t>
      </w:r>
      <w:r>
        <w:rPr>
          <w:szCs w:val="24"/>
        </w:rPr>
        <w:t xml:space="preserve">retrieved from OrthoMCL </w:t>
      </w:r>
      <w:r w:rsidR="003258D0">
        <w:rPr>
          <w:szCs w:val="24"/>
        </w:rPr>
        <w:t xml:space="preserve">in </w:t>
      </w:r>
      <w:r w:rsidR="003258D0">
        <w:rPr>
          <w:szCs w:val="24"/>
        </w:rPr>
        <w:fldChar w:fldCharType="begin"/>
      </w:r>
      <w:r w:rsidR="003258D0">
        <w:rPr>
          <w:szCs w:val="24"/>
        </w:rPr>
        <w:instrText xml:space="preserve"> REF _Ref386155502 \r \h </w:instrText>
      </w:r>
      <w:r w:rsidR="003258D0">
        <w:rPr>
          <w:szCs w:val="24"/>
        </w:rPr>
      </w:r>
      <w:r w:rsidR="003258D0">
        <w:rPr>
          <w:szCs w:val="24"/>
        </w:rPr>
        <w:fldChar w:fldCharType="separate"/>
      </w:r>
      <w:r w:rsidR="00FD48E3">
        <w:rPr>
          <w:szCs w:val="24"/>
        </w:rPr>
        <w:t>2.2.1</w:t>
      </w:r>
      <w:r w:rsidR="003258D0">
        <w:rPr>
          <w:szCs w:val="24"/>
        </w:rPr>
        <w:fldChar w:fldCharType="end"/>
      </w:r>
      <w:r w:rsidR="003258D0">
        <w:rPr>
          <w:szCs w:val="24"/>
        </w:rPr>
        <w:t xml:space="preserve"> </w:t>
      </w:r>
      <w:r>
        <w:rPr>
          <w:szCs w:val="24"/>
        </w:rPr>
        <w:t>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sidR="00F2727C">
        <w:rPr>
          <w:szCs w:val="24"/>
        </w:rPr>
        <w:t xml:space="preserve">the </w:t>
      </w:r>
      <w:r w:rsidRPr="00076E91">
        <w:rPr>
          <w:szCs w:val="24"/>
        </w:rPr>
        <w:t xml:space="preserve">other 24 search taxa </w:t>
      </w:r>
      <w:r w:rsidR="00CF61BF">
        <w:rPr>
          <w:szCs w:val="24"/>
        </w:rPr>
        <w:t>in</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FD48E3">
        <w:t xml:space="preserve">Table </w:t>
      </w:r>
      <w:r w:rsidR="00FD48E3">
        <w:rPr>
          <w:noProof/>
        </w:rPr>
        <w:t>2</w:t>
      </w:r>
      <w:r w:rsidR="00FD48E3">
        <w:noBreakHyphen/>
      </w:r>
      <w:r w:rsidR="00FD48E3">
        <w:rPr>
          <w:noProof/>
        </w:rPr>
        <w:t>2</w:t>
      </w:r>
      <w:r>
        <w:rPr>
          <w:szCs w:val="24"/>
        </w:rPr>
        <w:fldChar w:fldCharType="end"/>
      </w:r>
      <w:r>
        <w:rPr>
          <w:szCs w:val="24"/>
        </w:rPr>
        <w:t xml:space="preserve"> with </w:t>
      </w:r>
      <w:commentRangeStart w:id="48"/>
      <w:commentRangeStart w:id="49"/>
      <w:r w:rsidRPr="00076E91">
        <w:rPr>
          <w:szCs w:val="24"/>
        </w:rPr>
        <w:t>HaMStR</w:t>
      </w:r>
      <w:r>
        <w:rPr>
          <w:szCs w:val="24"/>
        </w:rPr>
        <w:t xml:space="preserve"> </w:t>
      </w:r>
      <w:commentRangeEnd w:id="48"/>
      <w:r>
        <w:rPr>
          <w:rStyle w:val="CommentReference"/>
        </w:rPr>
        <w:commentReference w:id="48"/>
      </w:r>
      <w:commentRangeEnd w:id="49"/>
      <w:r>
        <w:rPr>
          <w:rStyle w:val="CommentReference"/>
        </w:rPr>
        <w:commentReference w:id="49"/>
      </w:r>
      <w:r>
        <w:rPr>
          <w:szCs w:val="24"/>
        </w:rPr>
        <w:t xml:space="preserve">v13.2.9 from </w:t>
      </w:r>
      <w:r w:rsidRPr="00DC614C">
        <w:rPr>
          <w:szCs w:val="24"/>
        </w:rPr>
        <w:t>https://github.</w:t>
      </w:r>
      <w:r>
        <w:rPr>
          <w:szCs w:val="24"/>
        </w:rPr>
        <w:t xml:space="preserve">com/BIONF/HaMStR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w:t>
      </w:r>
      <w:r w:rsidRPr="00076E91">
        <w:rPr>
          <w:szCs w:val="24"/>
        </w:rPr>
        <w:t xml:space="preserve"> </w:t>
      </w:r>
      <w:r>
        <w:rPr>
          <w:szCs w:val="24"/>
        </w:rPr>
        <w:t>To this end, we used each orthologous group predicted by OrthoMCL as training data for a corresponding profile h</w:t>
      </w:r>
      <w:r w:rsidRPr="00076E91">
        <w:rPr>
          <w:szCs w:val="24"/>
        </w:rPr>
        <w:t>idden</w:t>
      </w:r>
      <w:r>
        <w:rPr>
          <w:szCs w:val="24"/>
        </w:rPr>
        <w:t xml:space="preserve"> Markov model (HMM)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HaMStR then used these pHMMs in a targeted search to identify orthologs in further species outside the microsporidia. Each candidate protein obtained by the HMM search were added into the original orthologous group, if it fulfilled the reverse BLAST search </w:t>
      </w:r>
      <w:r>
        <w:rPr>
          <w:szCs w:val="24"/>
        </w:rPr>
        <w:fldChar w:fldCharType="begin"/>
      </w:r>
      <w:r>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Pr>
          <w:szCs w:val="24"/>
        </w:rPr>
        <w:fldChar w:fldCharType="separate"/>
      </w:r>
      <w:r>
        <w:rPr>
          <w:noProof/>
          <w:szCs w:val="24"/>
        </w:rPr>
        <w:t>(Altschul et al. 1990)</w:t>
      </w:r>
      <w:r>
        <w:rPr>
          <w:szCs w:val="24"/>
        </w:rPr>
        <w:fldChar w:fldCharType="end"/>
      </w:r>
      <w:r>
        <w:rPr>
          <w:szCs w:val="24"/>
        </w:rPr>
        <w:t xml:space="preserve"> criteria. In the reverse BLAST search, the candidate protein was searched against the proteomes</w:t>
      </w:r>
      <w:r w:rsidRPr="00076E91">
        <w:rPr>
          <w:szCs w:val="24"/>
        </w:rPr>
        <w:t xml:space="preserve"> of </w:t>
      </w:r>
      <w:r>
        <w:rPr>
          <w:szCs w:val="24"/>
        </w:rPr>
        <w:t xml:space="preserve">the </w:t>
      </w:r>
      <w:r w:rsidRPr="00076E91">
        <w:rPr>
          <w:szCs w:val="24"/>
        </w:rPr>
        <w:t xml:space="preserve">seed </w:t>
      </w:r>
      <w:r>
        <w:rPr>
          <w:szCs w:val="24"/>
        </w:rPr>
        <w:t>species in the original orthologous group</w:t>
      </w:r>
      <w:r w:rsidRPr="00076E91">
        <w:rPr>
          <w:szCs w:val="24"/>
        </w:rPr>
        <w:t>.</w:t>
      </w:r>
      <w:r>
        <w:rPr>
          <w:szCs w:val="24"/>
        </w:rPr>
        <w:t xml:space="preserve"> By default, the candidate protein will be confirmed as a new ortholog, if the best hit from the reverse BLAST search is the same as the seed sequence. As microsporidia genes tend to evolve quickly </w:t>
      </w:r>
      <w:r>
        <w:rPr>
          <w:szCs w:val="24"/>
        </w:rPr>
        <w:fldChar w:fldCharType="begin"/>
      </w:r>
      <w:r>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Pr>
          <w:szCs w:val="24"/>
        </w:rPr>
        <w:fldChar w:fldCharType="separate"/>
      </w:r>
      <w:r>
        <w:rPr>
          <w:noProof/>
          <w:szCs w:val="24"/>
        </w:rPr>
        <w:t>(Lee et al. 2008)</w:t>
      </w:r>
      <w:r>
        <w:rPr>
          <w:szCs w:val="24"/>
        </w:rPr>
        <w:fldChar w:fldCharType="end"/>
      </w:r>
      <w:r>
        <w:rPr>
          <w:szCs w:val="24"/>
        </w:rPr>
        <w:t xml:space="preserve">, the BLAST search could be false to return the seed sequence as its best hit. We therefore run HaMStR with the options </w:t>
      </w:r>
      <w:r w:rsidRPr="00242AC3">
        <w:rPr>
          <w:rFonts w:ascii="Courier New" w:hAnsi="Courier New" w:cs="Courier New"/>
          <w:i/>
          <w:szCs w:val="24"/>
        </w:rPr>
        <w:t>-checkCoorthologsRef</w:t>
      </w:r>
      <w:r>
        <w:rPr>
          <w:szCs w:val="24"/>
        </w:rPr>
        <w:t xml:space="preserve"> to increased the sensitivity of the prediction by accepting the seed protein to be co-orthologous to the best reverse BLAST hit. Besides, we used other options to increase the specificity of HaMStR, including </w:t>
      </w:r>
      <w:r w:rsidRPr="000B396E">
        <w:rPr>
          <w:rFonts w:ascii="Courier New" w:hAnsi="Courier New" w:cs="Courier New"/>
          <w:i/>
          <w:szCs w:val="24"/>
        </w:rPr>
        <w:t>-hit_limit = 10</w:t>
      </w:r>
      <w:r>
        <w:rPr>
          <w:szCs w:val="24"/>
        </w:rPr>
        <w:t xml:space="preserve"> to take only the first ten hits from the HMM search, </w:t>
      </w:r>
      <w:r w:rsidRPr="000B396E">
        <w:rPr>
          <w:rFonts w:ascii="Courier New" w:hAnsi="Courier New" w:cs="Courier New"/>
          <w:i/>
          <w:szCs w:val="24"/>
        </w:rPr>
        <w:t>-strict</w:t>
      </w:r>
      <w:r>
        <w:rPr>
          <w:szCs w:val="24"/>
        </w:rPr>
        <w:t xml:space="preserve"> to force the candidate protein has to be orthologous with all seed proteins in the original group, and </w:t>
      </w:r>
      <w:r w:rsidRPr="000B396E">
        <w:rPr>
          <w:rFonts w:ascii="Courier New" w:hAnsi="Courier New" w:cs="Courier New"/>
          <w:i/>
          <w:szCs w:val="24"/>
        </w:rPr>
        <w:t>-representative</w:t>
      </w:r>
      <w:r>
        <w:rPr>
          <w:szCs w:val="24"/>
        </w:rPr>
        <w:t xml:space="preserve"> to select only one ortholog for each search species.</w:t>
      </w:r>
    </w:p>
    <w:p w14:paraId="3080397E" w14:textId="77777777" w:rsidR="000471BF" w:rsidRDefault="000471BF" w:rsidP="000471BF">
      <w:pPr>
        <w:spacing w:after="0" w:line="360" w:lineRule="auto"/>
        <w:jc w:val="both"/>
        <w:rPr>
          <w:szCs w:val="24"/>
        </w:rPr>
      </w:pPr>
      <w:r>
        <w:rPr>
          <w:szCs w:val="24"/>
        </w:rPr>
        <w:t>We identified</w:t>
      </w:r>
      <w:r w:rsidRPr="00076E91">
        <w:rPr>
          <w:szCs w:val="24"/>
        </w:rPr>
        <w:t xml:space="preserve"> a core gene set</w:t>
      </w:r>
      <w:r>
        <w:rPr>
          <w:szCs w:val="24"/>
        </w:rPr>
        <w:t xml:space="preserve"> from the extended orthologous groups to reconstruct the maximum likelihood species tree of the 35 selected taxa. We defined core genes as orthologous groups that</w:t>
      </w:r>
      <w:r w:rsidRPr="00076E91">
        <w:rPr>
          <w:szCs w:val="24"/>
        </w:rPr>
        <w:t xml:space="preserve"> </w:t>
      </w:r>
      <w:r>
        <w:rPr>
          <w:szCs w:val="24"/>
        </w:rPr>
        <w:t>contain</w:t>
      </w:r>
      <w:r w:rsidRPr="00076E91">
        <w:rPr>
          <w:szCs w:val="24"/>
        </w:rPr>
        <w:t xml:space="preserve"> orthologs in all taxa and each taxon </w:t>
      </w:r>
      <w:r>
        <w:rPr>
          <w:szCs w:val="24"/>
        </w:rPr>
        <w:t>is presented by</w:t>
      </w:r>
      <w:r w:rsidRPr="00076E91">
        <w:rPr>
          <w:szCs w:val="24"/>
        </w:rPr>
        <w:t xml:space="preserve"> exactly one protein. Firstly, we </w:t>
      </w:r>
      <w:r>
        <w:rPr>
          <w:szCs w:val="24"/>
        </w:rPr>
        <w:t xml:space="preserve">aligned the </w:t>
      </w:r>
      <w:r>
        <w:rPr>
          <w:szCs w:val="24"/>
        </w:rPr>
        <w:lastRenderedPageBreak/>
        <w:t>sequences of individual orthologous groups of the core genes with the program</w:t>
      </w:r>
      <w:r w:rsidRPr="00076E91">
        <w:rPr>
          <w:szCs w:val="24"/>
        </w:rPr>
        <w:t xml:space="preserve"> ClustalW</w:t>
      </w:r>
      <w:r>
        <w:rPr>
          <w:szCs w:val="24"/>
        </w:rPr>
        <w:t xml:space="preserve">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sidRPr="00076E91">
        <w:rPr>
          <w:szCs w:val="24"/>
        </w:rPr>
        <w:t xml:space="preserve">. </w:t>
      </w:r>
      <w:r>
        <w:rPr>
          <w:szCs w:val="24"/>
        </w:rPr>
        <w:t>Secondly,</w:t>
      </w:r>
      <w:r w:rsidRPr="00076E91">
        <w:rPr>
          <w:szCs w:val="24"/>
        </w:rPr>
        <w:t xml:space="preserve"> </w:t>
      </w:r>
      <w:r>
        <w:rPr>
          <w:szCs w:val="24"/>
        </w:rPr>
        <w:t>a super-alignment was generated by concatenating the individual alignments using a custom Perl script.</w:t>
      </w:r>
      <w:r w:rsidRPr="00076E91">
        <w:rPr>
          <w:szCs w:val="24"/>
        </w:rPr>
        <w:t xml:space="preserve"> </w:t>
      </w:r>
      <w:r>
        <w:rPr>
          <w:szCs w:val="24"/>
        </w:rPr>
        <w:t>In order to eliminate the data that contain poor phylogenetic signals, we removed alignment columns that have at least 50% of gaps in the super-alignment.</w:t>
      </w:r>
    </w:p>
    <w:p w14:paraId="14F30B53" w14:textId="5D842A2C" w:rsidR="00E612B8" w:rsidRDefault="000471BF" w:rsidP="00E4039D">
      <w:pPr>
        <w:spacing w:after="0" w:line="360" w:lineRule="auto"/>
        <w:jc w:val="both"/>
        <w:rPr>
          <w:szCs w:val="24"/>
        </w:rPr>
      </w:pPr>
      <w:r>
        <w:rPr>
          <w:szCs w:val="24"/>
        </w:rPr>
        <w:t>Then, w</w:t>
      </w:r>
      <w:r w:rsidRPr="00076E91">
        <w:rPr>
          <w:szCs w:val="24"/>
        </w:rPr>
        <w:t>e used 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sidRPr="00076E91">
        <w:rPr>
          <w:szCs w:val="24"/>
        </w:rPr>
        <w:t>to find the best fitting model for the tree reconstruction procedure</w:t>
      </w:r>
      <w:r>
        <w:rPr>
          <w:szCs w:val="24"/>
        </w:rPr>
        <w:t xml:space="preserve"> using the de-gapped super-alignment.</w:t>
      </w:r>
      <w:r w:rsidRPr="00076E91">
        <w:rPr>
          <w:szCs w:val="24"/>
        </w:rPr>
        <w:t xml:space="preserve"> </w:t>
      </w:r>
      <w:r w:rsidRPr="00E4039D">
        <w:rPr>
          <w:szCs w:val="24"/>
        </w:rPr>
        <w:t xml:space="preserve">Based on the best model parameters obtained from ProtTest, we reconstructed 100 bootstrap species trees from the processed super-alignment using the tool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sidRPr="00E4039D">
        <w:rPr>
          <w:szCs w:val="24"/>
        </w:rPr>
        <w:t xml:space="preserve"> with the increasing of the random 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maximum likelihood trees was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-p b</w:t>
      </w:r>
      <w:r w:rsidRPr="00E4039D">
        <w:rPr>
          <w:szCs w:val="24"/>
        </w:rPr>
        <w:t>. The final tree was rooted using the taxon group outside of the opisthokonts.</w:t>
      </w:r>
    </w:p>
    <w:p w14:paraId="19F7FA38" w14:textId="77777777"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Pr>
          <w:szCs w:val="24"/>
        </w:rPr>
        <w:t xml:space="preserve">To assign a microsporidian </w:t>
      </w:r>
      <w:commentRangeStart w:id="50"/>
      <w:commentRangeStart w:id="51"/>
      <w:r>
        <w:rPr>
          <w:szCs w:val="24"/>
        </w:rPr>
        <w:t xml:space="preserve">protein </w:t>
      </w:r>
      <w:commentRangeEnd w:id="50"/>
      <w:r>
        <w:rPr>
          <w:rStyle w:val="CommentReference"/>
        </w:rPr>
        <w:commentReference w:id="50"/>
      </w:r>
      <w:commentRangeEnd w:id="51"/>
      <w:r>
        <w:rPr>
          <w:rStyle w:val="CommentReference"/>
        </w:rPr>
        <w:commentReference w:id="51"/>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FD48E3">
        <w:t xml:space="preserve">Figure </w:t>
      </w:r>
      <w:r w:rsidR="00FD48E3">
        <w:rPr>
          <w:noProof/>
        </w:rPr>
        <w:t>2</w:t>
      </w:r>
      <w:r w:rsidR="00FD48E3">
        <w:noBreakHyphen/>
      </w:r>
      <w:r w:rsidR="00FD48E3">
        <w:rPr>
          <w:noProof/>
        </w:rPr>
        <w:t>2</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custom Perl script.</w:t>
      </w: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10C9EBDC" w14:textId="77777777" w:rsidR="007F592A" w:rsidRDefault="007F592A" w:rsidP="007F592A">
      <w:pPr>
        <w:pStyle w:val="Caption"/>
        <w:jc w:val="both"/>
      </w:pPr>
      <w:bookmarkStart w:id="52" w:name="_Ref385263048"/>
      <w:bookmarkStart w:id="53" w:name="_Toc385094389"/>
      <w:bookmarkStart w:id="54" w:name="_Toc386158593"/>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2</w:t>
      </w:r>
      <w:r>
        <w:fldChar w:fldCharType="end"/>
      </w:r>
      <w:bookmarkEnd w:id="52"/>
      <w:r>
        <w:t xml:space="preserve">: Dendrogram tree demonstrates the microsporidian phylogeny. The tree topology is derived from </w:t>
      </w:r>
      <w:r>
        <w:fldChar w:fldCharType="begin"/>
      </w:r>
      <w:r>
        <w:instrText xml:space="preserve"> REF _Ref381357941 \h </w:instrText>
      </w:r>
      <w:r>
        <w:fldChar w:fldCharType="separate"/>
      </w:r>
      <w:r w:rsidR="00FD48E3" w:rsidRPr="00076E91">
        <w:t xml:space="preserve">Figure </w:t>
      </w:r>
      <w:r w:rsidR="00FD48E3">
        <w:rPr>
          <w:noProof/>
        </w:rPr>
        <w:t>2</w:t>
      </w:r>
      <w:r w:rsidR="00FD48E3">
        <w:noBreakHyphen/>
      </w:r>
      <w:r w:rsidR="00FD48E3">
        <w:rPr>
          <w:noProof/>
        </w:rPr>
        <w:t>7</w:t>
      </w:r>
      <w:r>
        <w:fldChar w:fldCharType="end"/>
      </w:r>
      <w:r>
        <w:t>.</w:t>
      </w:r>
      <w:bookmarkEnd w:id="53"/>
      <w:r>
        <w:t xml:space="preserve"> This tree gives the basic for identifying the microsporidian LCA ancestor proteins using the principle of minimum evolution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t>.</w:t>
      </w:r>
      <w:bookmarkEnd w:id="54"/>
    </w:p>
    <w:p w14:paraId="4B230808" w14:textId="77777777" w:rsidR="007F592A" w:rsidRPr="00E4039D" w:rsidRDefault="007F592A" w:rsidP="00E4039D">
      <w:pPr>
        <w:spacing w:after="0" w:line="360" w:lineRule="auto"/>
        <w:jc w:val="both"/>
        <w:rPr>
          <w:szCs w:val="24"/>
        </w:rPr>
      </w:pPr>
    </w:p>
    <w:p w14:paraId="462343E2" w14:textId="3D1B32C1" w:rsidR="00E612B8" w:rsidRDefault="00E612B8" w:rsidP="00E612B8">
      <w:r w:rsidRPr="00E4039D">
        <w:rPr>
          <w:highlight w:val="yellow"/>
        </w:rPr>
        <w:t>fungal tree??</w:t>
      </w:r>
    </w:p>
    <w:p w14:paraId="5776FA12" w14:textId="46FE66FD" w:rsidR="00E612B8" w:rsidRDefault="00E612B8" w:rsidP="00D56927">
      <w:pPr>
        <w:pStyle w:val="Heading3"/>
      </w:pPr>
      <w:bookmarkStart w:id="55" w:name="_Toc386158921"/>
      <w:r>
        <w:t>Phylogenetic profile analysis</w:t>
      </w:r>
      <w:bookmarkEnd w:id="55"/>
    </w:p>
    <w:p w14:paraId="02A24D3B" w14:textId="77777777" w:rsidR="00AD1939" w:rsidRPr="00076E91" w:rsidRDefault="00AD1939" w:rsidP="00AD1939">
      <w:pPr>
        <w:spacing w:after="0" w:line="360" w:lineRule="auto"/>
        <w:jc w:val="both"/>
        <w:rPr>
          <w:szCs w:val="24"/>
        </w:rPr>
      </w:pPr>
      <w:r>
        <w:rPr>
          <w:szCs w:val="24"/>
        </w:rPr>
        <w:t xml:space="preserve">For a sufficient data, we use 491 taxa across the tree of life including eukaryote, archaea and bacteria, which are </w:t>
      </w:r>
      <w:r w:rsidRPr="00076E91">
        <w:rPr>
          <w:szCs w:val="24"/>
        </w:rPr>
        <w:t>grouped into 44 s</w:t>
      </w:r>
      <w:r>
        <w:rPr>
          <w:szCs w:val="24"/>
        </w:rPr>
        <w:t>uper taxa as can be seen in the</w:t>
      </w:r>
      <w:r w:rsidRPr="00076E91">
        <w:rPr>
          <w:szCs w:val="24"/>
        </w:rPr>
        <w:t xml:space="preserve"> schematic species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3</w:t>
      </w:r>
      <w:r w:rsidRPr="00076E91">
        <w:rPr>
          <w:szCs w:val="24"/>
        </w:rPr>
        <w:fldChar w:fldCharType="end"/>
      </w:r>
      <w:r w:rsidRPr="00076E91">
        <w:rPr>
          <w:szCs w:val="24"/>
        </w:rPr>
        <w:t>. The</w:t>
      </w:r>
      <w:r>
        <w:rPr>
          <w:szCs w:val="24"/>
        </w:rPr>
        <w:t xml:space="preserve"> full</w:t>
      </w:r>
      <w:r w:rsidRPr="00076E91">
        <w:rPr>
          <w:szCs w:val="24"/>
        </w:rPr>
        <w:t xml:space="preserve"> list of the taxa under this analysis is </w:t>
      </w:r>
      <w:r>
        <w:rPr>
          <w:szCs w:val="24"/>
        </w:rPr>
        <w:t>described</w:t>
      </w:r>
      <w:r w:rsidRPr="00076E91">
        <w:rPr>
          <w:szCs w:val="24"/>
        </w:rPr>
        <w:t xml:space="preserve"> in</w:t>
      </w:r>
      <w:r>
        <w:rPr>
          <w:szCs w:val="24"/>
        </w:rPr>
        <w:t xml:space="preserve"> Appendix,</w:t>
      </w:r>
      <w:r w:rsidRPr="00076E91">
        <w:rPr>
          <w:szCs w:val="24"/>
        </w:rPr>
        <w:t xml:space="preserve">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FD48E3" w:rsidRPr="00076E91">
        <w:t xml:space="preserve">Table </w:t>
      </w:r>
      <w:r w:rsidR="00FD48E3">
        <w:rPr>
          <w:noProof/>
        </w:rPr>
        <w:t>A</w:t>
      </w:r>
      <w:r w:rsidR="00FD48E3">
        <w:noBreakHyphen/>
      </w:r>
      <w:r w:rsidR="00FD48E3">
        <w:rPr>
          <w:noProof/>
        </w:rPr>
        <w:t>1</w:t>
      </w:r>
      <w:r w:rsidRPr="00076E91">
        <w:rPr>
          <w:szCs w:val="24"/>
        </w:rPr>
        <w:fldChar w:fldCharType="end"/>
      </w:r>
      <w:r w:rsidRPr="00076E91">
        <w:rPr>
          <w:szCs w:val="24"/>
        </w:rPr>
        <w:t xml:space="preserve">. </w:t>
      </w:r>
      <w:r>
        <w:rPr>
          <w:szCs w:val="24"/>
        </w:rPr>
        <w:t xml:space="preserve">We used HaMStR to search orthologs for </w:t>
      </w:r>
      <w:r w:rsidRPr="00076E91">
        <w:rPr>
          <w:szCs w:val="24"/>
        </w:rPr>
        <w:t>1605 microsporidian LCA proteins</w:t>
      </w:r>
      <w:r>
        <w:rPr>
          <w:szCs w:val="24"/>
        </w:rPr>
        <w:t xml:space="preserve"> were searched in the 480 non-microsporidia species using HaMStR approach. To 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representative ortholog was selected. Furthermore, we also checked for the co-orthologs during the reverse BLAST search as discussed in </w:t>
      </w:r>
      <w:r w:rsidRPr="000D3309">
        <w:rPr>
          <w:szCs w:val="24"/>
        </w:rPr>
        <w:t xml:space="preserve">Chapter 2, point </w:t>
      </w:r>
      <w:r w:rsidRPr="000D3309">
        <w:rPr>
          <w:szCs w:val="24"/>
        </w:rPr>
        <w:fldChar w:fldCharType="begin"/>
      </w:r>
      <w:r w:rsidRPr="000D3309">
        <w:rPr>
          <w:szCs w:val="24"/>
        </w:rPr>
        <w:instrText xml:space="preserve"> REF _Ref384631038 \r \h </w:instrText>
      </w:r>
      <w:r w:rsidRPr="000D3309">
        <w:rPr>
          <w:szCs w:val="24"/>
        </w:rPr>
        <w:fldChar w:fldCharType="separate"/>
      </w:r>
      <w:r w:rsidR="00FD48E3">
        <w:rPr>
          <w:b/>
          <w:szCs w:val="24"/>
        </w:rPr>
        <w:t>Error! Reference source not found.</w:t>
      </w:r>
      <w:r w:rsidRPr="000D3309">
        <w:rPr>
          <w:szCs w:val="24"/>
        </w:rPr>
        <w:fldChar w:fldCharType="end"/>
      </w:r>
      <w:r w:rsidRPr="000D3309">
        <w:rPr>
          <w:szCs w:val="24"/>
        </w:rPr>
        <w:t>.</w:t>
      </w:r>
    </w:p>
    <w:p w14:paraId="277981AA" w14:textId="77777777" w:rsidR="00AD1939" w:rsidRPr="00076E91" w:rsidRDefault="00AD1939" w:rsidP="00AD1939">
      <w:pPr>
        <w:keepNext/>
        <w:spacing w:after="0" w:line="360" w:lineRule="auto"/>
        <w:jc w:val="both"/>
        <w:rPr>
          <w:szCs w:val="24"/>
        </w:rPr>
      </w:pPr>
      <w:r w:rsidRPr="00076E91">
        <w:rPr>
          <w:noProof/>
          <w:szCs w:val="24"/>
        </w:rPr>
        <w:lastRenderedPageBreak/>
        <w:drawing>
          <wp:inline distT="0" distB="0" distL="0" distR="0" wp14:anchorId="02F79C22" wp14:editId="702D6DB6">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7B701732" w14:textId="77777777" w:rsidR="00AD1939" w:rsidRPr="00C87C0D" w:rsidRDefault="00AD1939" w:rsidP="00AD1939">
      <w:pPr>
        <w:pStyle w:val="Caption"/>
        <w:spacing w:after="0" w:line="360" w:lineRule="auto"/>
        <w:jc w:val="both"/>
      </w:pPr>
      <w:bookmarkStart w:id="56" w:name="_Ref381452921"/>
      <w:bookmarkStart w:id="57" w:name="_Toc386158594"/>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3</w:t>
      </w:r>
      <w:r>
        <w:fldChar w:fldCharType="end"/>
      </w:r>
      <w:bookmarkEnd w:id="56"/>
      <w:r w:rsidRPr="00076E91">
        <w:t>:</w:t>
      </w:r>
      <w:r>
        <w:t xml:space="preserve"> </w:t>
      </w:r>
      <w:r w:rsidRPr="00076E91">
        <w:t xml:space="preserve">A cladogram depicts a species tree for all taxa used in the distribution analysis of microsporidian LCA proteins. The number in parenthesis next to the taxon names denotes the number of species in each </w:t>
      </w:r>
      <w:r>
        <w:t>(</w:t>
      </w:r>
      <w:r w:rsidRPr="00076E91">
        <w:t>super</w:t>
      </w:r>
      <w:r>
        <w:t>)</w:t>
      </w:r>
      <w:r w:rsidRPr="00076E91">
        <w:t>taxon.</w:t>
      </w:r>
      <w:bookmarkEnd w:id="57"/>
      <w:r w:rsidRPr="00076E91">
        <w:t xml:space="preserve"> </w:t>
      </w:r>
    </w:p>
    <w:p w14:paraId="5026E984" w14:textId="77777777" w:rsidR="00AD1939" w:rsidRDefault="00AD1939" w:rsidP="00AD1939">
      <w:pPr>
        <w:spacing w:after="0" w:line="360" w:lineRule="auto"/>
        <w:jc w:val="both"/>
        <w:rPr>
          <w:szCs w:val="24"/>
        </w:rPr>
      </w:pPr>
      <w:r w:rsidRPr="00076E91">
        <w:rPr>
          <w:szCs w:val="24"/>
        </w:rPr>
        <w:t>For a comprehensive analysis and to complement the orthology assignment, we calculated the feature architecture similarity</w:t>
      </w:r>
      <w:r>
        <w:rPr>
          <w:szCs w:val="24"/>
        </w:rPr>
        <w:t xml:space="preserv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sidRPr="00076E91">
        <w:rPr>
          <w:szCs w:val="24"/>
        </w:rPr>
        <w:t xml:space="preserve"> scores (FAS scores) for all pair</w:t>
      </w:r>
      <w:r>
        <w:rPr>
          <w:szCs w:val="24"/>
        </w:rPr>
        <w:t>wise proteins between</w:t>
      </w:r>
      <w:r w:rsidRPr="00076E91">
        <w:rPr>
          <w:szCs w:val="24"/>
        </w:rPr>
        <w:t xml:space="preserve"> microsporidia seed and non-microsporidia</w:t>
      </w:r>
      <w:r>
        <w:rPr>
          <w:szCs w:val="24"/>
        </w:rPr>
        <w:t xml:space="preserve"> ortholog</w:t>
      </w:r>
      <w:r w:rsidRPr="00076E91">
        <w:rPr>
          <w:szCs w:val="24"/>
        </w:rPr>
        <w:t xml:space="preserve">. Feature architecture of a protein is the arrangement of different types of protein domains such as PFAM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sidRPr="00076E91">
        <w:rPr>
          <w:rStyle w:val="FootnoteReference"/>
          <w:szCs w:val="24"/>
        </w:rPr>
        <w:t xml:space="preserve"> </w:t>
      </w:r>
      <w:r w:rsidRPr="00076E91">
        <w:rPr>
          <w:szCs w:val="24"/>
        </w:rPr>
        <w:t>or SMART</w:t>
      </w:r>
      <w:r>
        <w:rPr>
          <w:szCs w:val="24"/>
        </w:rPr>
        <w:t xml:space="preserve"> </w:t>
      </w:r>
      <w:r>
        <w:rPr>
          <w:szCs w:val="24"/>
        </w:rPr>
        <w:fldChar w:fldCharType="begin"/>
      </w:r>
      <w:r>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Pr>
          <w:szCs w:val="24"/>
        </w:rPr>
        <w:fldChar w:fldCharType="separate"/>
      </w:r>
      <w:r>
        <w:rPr>
          <w:noProof/>
          <w:szCs w:val="24"/>
        </w:rPr>
        <w:t>(Letunic, Doerks, and Bork 2012)</w:t>
      </w:r>
      <w:r>
        <w:rPr>
          <w:szCs w:val="24"/>
        </w:rPr>
        <w:fldChar w:fldCharType="end"/>
      </w:r>
      <w:r w:rsidRPr="00076E91">
        <w:rPr>
          <w:szCs w:val="24"/>
        </w:rPr>
        <w:t xml:space="preserve"> domains, transmembrane domains, low complexity regions,</w:t>
      </w:r>
      <w:r>
        <w:rPr>
          <w:szCs w:val="24"/>
        </w:rPr>
        <w:t xml:space="preserve"> or</w:t>
      </w:r>
      <w:r w:rsidRPr="00076E91">
        <w:rPr>
          <w:szCs w:val="24"/>
        </w:rPr>
        <w:t xml:space="preserve"> </w:t>
      </w:r>
      <w:r>
        <w:rPr>
          <w:szCs w:val="24"/>
        </w:rPr>
        <w:t>secondary structures</w:t>
      </w:r>
      <w:r w:rsidRPr="00076E91">
        <w:rPr>
          <w:szCs w:val="24"/>
        </w:rPr>
        <w:t>. Comparison of feature architecture between two proteins gives a FAS score between 0 and 1. The higher the FAS score, the more similar those 2 proteins are in term of functional equivalence.</w:t>
      </w:r>
    </w:p>
    <w:p w14:paraId="4C2D5A8C" w14:textId="57AA7225" w:rsidR="00AD1939" w:rsidRDefault="00564776" w:rsidP="00AD1939">
      <w:pPr>
        <w:spacing w:after="0" w:line="360" w:lineRule="auto"/>
        <w:jc w:val="both"/>
        <w:rPr>
          <w:szCs w:val="24"/>
        </w:rPr>
      </w:pPr>
      <w:r>
        <w:rPr>
          <w:szCs w:val="24"/>
        </w:rPr>
        <w:lastRenderedPageBreak/>
        <w:t>At the end, w</w:t>
      </w:r>
      <w:r w:rsidR="00AD1939">
        <w:rPr>
          <w:szCs w:val="24"/>
        </w:rPr>
        <w:t xml:space="preserve">e applied </w:t>
      </w:r>
      <w:r w:rsidR="00AD1939" w:rsidRPr="00076E91">
        <w:rPr>
          <w:szCs w:val="24"/>
        </w:rPr>
        <w:t>PhyloProfile</w:t>
      </w:r>
      <w:r w:rsidR="002C5D74">
        <w:rPr>
          <w:szCs w:val="24"/>
        </w:rPr>
        <w:t xml:space="preserve"> </w:t>
      </w:r>
      <w:r w:rsidR="008673AC">
        <w:rPr>
          <w:szCs w:val="24"/>
        </w:rPr>
        <w:fldChar w:fldCharType="begin"/>
      </w:r>
      <w:r w:rsidR="008673AC">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sidR="008673AC">
        <w:rPr>
          <w:szCs w:val="24"/>
        </w:rPr>
        <w:fldChar w:fldCharType="separate"/>
      </w:r>
      <w:r w:rsidR="008673AC">
        <w:rPr>
          <w:noProof/>
          <w:szCs w:val="24"/>
        </w:rPr>
        <w:t>(Tran, Greshake Tzovaras, and Ebersberger 2018)</w:t>
      </w:r>
      <w:r w:rsidR="008673AC">
        <w:rPr>
          <w:szCs w:val="24"/>
        </w:rPr>
        <w:fldChar w:fldCharType="end"/>
      </w:r>
      <w:r w:rsidR="00AD1939" w:rsidRPr="00076E91">
        <w:rPr>
          <w:szCs w:val="24"/>
        </w:rPr>
        <w:t xml:space="preserve"> </w:t>
      </w:r>
      <w:r w:rsidR="00AD1939">
        <w:rPr>
          <w:szCs w:val="24"/>
        </w:rPr>
        <w:t xml:space="preserve">to analyze the phylogenetic profiles of the microsporidia LCA proteins with FAS scores as the complementary information to the presence/absence of the orthologs across 491 selected taxa. </w:t>
      </w:r>
    </w:p>
    <w:p w14:paraId="47AC0513" w14:textId="77777777" w:rsidR="00D56927" w:rsidRDefault="00D56927" w:rsidP="00E612B8"/>
    <w:p w14:paraId="4761530D" w14:textId="57DFB421" w:rsidR="003E464A" w:rsidRDefault="007B20B9" w:rsidP="00A719B5">
      <w:pPr>
        <w:pStyle w:val="Heading2"/>
      </w:pPr>
      <w:bookmarkStart w:id="58" w:name="_Toc386158922"/>
      <w:r>
        <w:t>Results</w:t>
      </w:r>
      <w:bookmarkEnd w:id="58"/>
    </w:p>
    <w:p w14:paraId="7FF0E720" w14:textId="3300B177" w:rsidR="007B20B9" w:rsidRDefault="00950DB8" w:rsidP="00DF2522">
      <w:pPr>
        <w:pStyle w:val="Heading3"/>
      </w:pPr>
      <w:bookmarkStart w:id="59" w:name="_Toc386158923"/>
      <w:r>
        <w:t>Homologous and orphan proteins within the microsporidian lineage</w:t>
      </w:r>
      <w:bookmarkEnd w:id="59"/>
    </w:p>
    <w:p w14:paraId="24476951" w14:textId="77777777" w:rsidR="003671FB" w:rsidRDefault="003671FB" w:rsidP="003671FB">
      <w:pPr>
        <w:spacing w:after="0" w:line="360" w:lineRule="auto"/>
        <w:jc w:val="both"/>
        <w:rPr>
          <w:szCs w:val="24"/>
        </w:rPr>
      </w:pPr>
      <w:r>
        <w:rPr>
          <w:szCs w:val="24"/>
        </w:rPr>
        <w:t xml:space="preserve">Using OrthoMCL, we obtained </w:t>
      </w:r>
      <w:commentRangeStart w:id="60"/>
      <w:commentRangeStart w:id="61"/>
      <w:r>
        <w:rPr>
          <w:szCs w:val="24"/>
        </w:rPr>
        <w:t xml:space="preserve">2904 initial </w:t>
      </w:r>
      <w:del w:id="62" w:author="Ingo Ebersberger" w:date="2018-04-11T22:18:00Z">
        <w:r w:rsidDel="00606BA8">
          <w:rPr>
            <w:szCs w:val="24"/>
          </w:rPr>
          <w:delText xml:space="preserve">homologous </w:delText>
        </w:r>
      </w:del>
      <w:ins w:id="63" w:author="Ingo Ebersberger" w:date="2018-04-11T22:18:00Z">
        <w:r>
          <w:rPr>
            <w:szCs w:val="24"/>
          </w:rPr>
          <w:t>orthologous</w:t>
        </w:r>
      </w:ins>
      <w:r>
        <w:rPr>
          <w:szCs w:val="24"/>
        </w:rPr>
        <w:t xml:space="preserve"> (</w:t>
      </w:r>
      <w:commentRangeStart w:id="64"/>
      <w:r>
        <w:rPr>
          <w:szCs w:val="24"/>
        </w:rPr>
        <w:t>homologous</w:t>
      </w:r>
      <w:commentRangeEnd w:id="64"/>
      <w:r>
        <w:rPr>
          <w:rStyle w:val="CommentReference"/>
        </w:rPr>
        <w:commentReference w:id="64"/>
      </w:r>
      <w:r>
        <w:rPr>
          <w:szCs w:val="24"/>
        </w:rPr>
        <w:t>)</w:t>
      </w:r>
      <w:ins w:id="65" w:author="Ingo Ebersberger" w:date="2018-04-11T22:18:00Z">
        <w:r>
          <w:rPr>
            <w:szCs w:val="24"/>
          </w:rPr>
          <w:t xml:space="preserve"> </w:t>
        </w:r>
      </w:ins>
      <w:commentRangeEnd w:id="60"/>
      <w:ins w:id="66" w:author="Ingo Ebersberger" w:date="2018-04-11T22:19:00Z">
        <w:r>
          <w:rPr>
            <w:rStyle w:val="CommentReference"/>
          </w:rPr>
          <w:commentReference w:id="60"/>
        </w:r>
      </w:ins>
      <w:commentRangeEnd w:id="61"/>
      <w:r>
        <w:rPr>
          <w:rStyle w:val="CommentReference"/>
        </w:rPr>
        <w:commentReference w:id="61"/>
      </w:r>
      <w:r>
        <w:rPr>
          <w:szCs w:val="24"/>
        </w:rPr>
        <w:t xml:space="preserve">groups for eleven microsporidian species. </w:t>
      </w:r>
      <w:commentRangeStart w:id="67"/>
      <w:r>
        <w:rPr>
          <w:szCs w:val="24"/>
        </w:rPr>
        <w:t xml:space="preserve">Because of the methodology used </w:t>
      </w:r>
      <w:commentRangeEnd w:id="67"/>
      <w:r>
        <w:rPr>
          <w:rStyle w:val="CommentReference"/>
        </w:rPr>
        <w:commentReference w:id="67"/>
      </w:r>
      <w:r>
        <w:rPr>
          <w:szCs w:val="24"/>
        </w:rPr>
        <w:t xml:space="preserve">in OrthoMCL, those groups contain both orthologs between species and in-paralogs within the species. </w:t>
      </w:r>
      <w:r w:rsidRPr="00B73579">
        <w:rPr>
          <w:szCs w:val="24"/>
          <w:highlight w:val="yellow"/>
        </w:rPr>
        <w:fldChar w:fldCharType="begin"/>
      </w:r>
      <w:r w:rsidRPr="00B73579">
        <w:rPr>
          <w:szCs w:val="24"/>
          <w:highlight w:val="yellow"/>
        </w:rPr>
        <w:instrText xml:space="preserve"> REF _Ref384988866 \h </w:instrText>
      </w:r>
      <w:r w:rsidRPr="00B73579">
        <w:rPr>
          <w:szCs w:val="24"/>
          <w:highlight w:val="yellow"/>
        </w:rPr>
      </w:r>
      <w:r w:rsidRPr="00B73579">
        <w:rPr>
          <w:szCs w:val="24"/>
          <w:highlight w:val="yellow"/>
        </w:rPr>
        <w:fldChar w:fldCharType="separate"/>
      </w:r>
      <w:r w:rsidR="00FD48E3" w:rsidRPr="00076E91">
        <w:t xml:space="preserve">Figure </w:t>
      </w:r>
      <w:r w:rsidR="00FD48E3">
        <w:rPr>
          <w:noProof/>
        </w:rPr>
        <w:t>2</w:t>
      </w:r>
      <w:r w:rsidR="00FD48E3">
        <w:noBreakHyphen/>
      </w:r>
      <w:r w:rsidR="00FD48E3">
        <w:rPr>
          <w:noProof/>
        </w:rPr>
        <w:t>4</w:t>
      </w:r>
      <w:r w:rsidRPr="00B73579">
        <w:rPr>
          <w:szCs w:val="24"/>
          <w:highlight w:val="yellow"/>
        </w:rPr>
        <w:fldChar w:fldCharType="end"/>
      </w:r>
      <w:r w:rsidRPr="00B73579">
        <w:rPr>
          <w:szCs w:val="24"/>
          <w:highlight w:val="yellow"/>
        </w:rPr>
        <w:t xml:space="preserve"> shows the proportion of orthologous and lineage specific proteins in 11 microsporidia species</w:t>
      </w:r>
      <w:r w:rsidRPr="00B73579">
        <w:rPr>
          <w:highlight w:val="yellow"/>
        </w:rPr>
        <w:t>.</w:t>
      </w:r>
      <w:r w:rsidRPr="00B73579">
        <w:rPr>
          <w:szCs w:val="24"/>
          <w:highlight w:val="yellow"/>
        </w:rPr>
        <w:t xml:space="preserve"> As a model for the genome reduction in microsporidia, the species in </w:t>
      </w:r>
      <w:r w:rsidRPr="00B73579">
        <w:rPr>
          <w:i/>
          <w:szCs w:val="24"/>
          <w:highlight w:val="yellow"/>
        </w:rPr>
        <w:t>Encephalitozoon</w:t>
      </w:r>
      <w:r w:rsidRPr="00B73579">
        <w:rPr>
          <w:szCs w:val="24"/>
          <w:highlight w:val="yellow"/>
        </w:rPr>
        <w:t xml:space="preserve"> genus share almost 98% of their proteins with other microsporidia species. Only 2% are lineage specific proteins (orphans). In other taxa, there are larger fractions of orphan proteins, from approximately 21% in </w:t>
      </w:r>
      <w:r w:rsidRPr="00B73579">
        <w:rPr>
          <w:i/>
          <w:szCs w:val="24"/>
          <w:highlight w:val="yellow"/>
        </w:rPr>
        <w:t>N.ceranae</w:t>
      </w:r>
      <w:r w:rsidRPr="00B73579">
        <w:rPr>
          <w:szCs w:val="24"/>
          <w:highlight w:val="yellow"/>
        </w:rPr>
        <w:t xml:space="preserve"> up to 49% in </w:t>
      </w:r>
      <w:r w:rsidRPr="00B73579">
        <w:rPr>
          <w:i/>
          <w:szCs w:val="24"/>
          <w:highlight w:val="yellow"/>
        </w:rPr>
        <w:t>E.aedis</w:t>
      </w:r>
      <w:r w:rsidRPr="00B73579">
        <w:rPr>
          <w:szCs w:val="24"/>
          <w:highlight w:val="yellow"/>
        </w:rPr>
        <w:t>.</w:t>
      </w:r>
    </w:p>
    <w:p w14:paraId="6BB6EAE4" w14:textId="2FA02B7B" w:rsidR="00B73579" w:rsidRPr="00076E91" w:rsidRDefault="00B73579" w:rsidP="003671FB">
      <w:pPr>
        <w:spacing w:after="0" w:line="360" w:lineRule="auto"/>
        <w:jc w:val="both"/>
        <w:rPr>
          <w:szCs w:val="24"/>
        </w:rPr>
      </w:pPr>
      <w:r>
        <w:rPr>
          <w:szCs w:val="24"/>
        </w:rPr>
        <w:t xml:space="preserve">Based on the results of the ortholog search, we subsequently investigated the evolutionary history of the genes encoded in the contemporary microsporidian genomes. As a start, we distinguished two fractions, those genes with at least one ortholog in another species, and those genes for which neither orthoMCL nor HaMStR could detected an orthologs. In the following, we refer to these latter genes as ‘orphans’. When focusing on the individual species in our microsporidian set, we noted a considerable variation in the fraction of orphans (Figure 2-2), where the fraction of orphans increases with the genome size and with the total number of genes annotated in a genome. The three species from the genus Encephalitozoon have with xxx – zzz the fewest orphans among all microsporidia analysed. In these species, only 2% of the genes appear as </w:t>
      </w:r>
      <w:r>
        <w:rPr>
          <w:szCs w:val="24"/>
        </w:rPr>
        <w:lastRenderedPageBreak/>
        <w:t>orphans. In turn, orphans make up about 1/5</w:t>
      </w:r>
      <w:r w:rsidRPr="00513705">
        <w:rPr>
          <w:szCs w:val="24"/>
          <w:vertAlign w:val="superscript"/>
        </w:rPr>
        <w:t>th</w:t>
      </w:r>
      <w:r>
        <w:rPr>
          <w:szCs w:val="24"/>
        </w:rPr>
        <w:t xml:space="preserve"> of the annotated genes in N. ceranae, and almost half (49%) of the genes in the genome of </w:t>
      </w:r>
      <w:commentRangeStart w:id="68"/>
      <w:r>
        <w:rPr>
          <w:szCs w:val="24"/>
        </w:rPr>
        <w:t xml:space="preserve">E. aedis. </w:t>
      </w:r>
      <w:commentRangeEnd w:id="68"/>
      <w:r>
        <w:rPr>
          <w:rStyle w:val="CommentReference"/>
        </w:rPr>
        <w:commentReference w:id="68"/>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ABBF038">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330D6ADC" w14:textId="77777777" w:rsidR="003671FB" w:rsidRDefault="003671FB" w:rsidP="003671FB">
      <w:pPr>
        <w:pStyle w:val="Caption"/>
        <w:spacing w:after="0" w:line="360" w:lineRule="auto"/>
        <w:jc w:val="both"/>
      </w:pPr>
      <w:bookmarkStart w:id="69" w:name="_Ref384988866"/>
      <w:bookmarkStart w:id="70" w:name="_Toc385094390"/>
      <w:bookmarkStart w:id="71" w:name="_Toc386158595"/>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4</w:t>
      </w:r>
      <w:r>
        <w:fldChar w:fldCharType="end"/>
      </w:r>
      <w:bookmarkEnd w:id="69"/>
      <w:r w:rsidRPr="00076E91">
        <w:t xml:space="preserve">: Fractions of non-orthologous (orange) and orthologous (green) proteins in different microsporidia </w:t>
      </w:r>
      <w:commentRangeStart w:id="72"/>
      <w:r w:rsidRPr="00076E91">
        <w:t>species</w:t>
      </w:r>
      <w:commentRangeEnd w:id="72"/>
      <w:r w:rsidR="00F53453">
        <w:rPr>
          <w:rStyle w:val="CommentReference"/>
          <w:b w:val="0"/>
          <w:bCs w:val="0"/>
          <w:color w:val="auto"/>
        </w:rPr>
        <w:commentReference w:id="72"/>
      </w:r>
      <w:r w:rsidRPr="00076E91">
        <w:t>.</w:t>
      </w:r>
      <w:bookmarkEnd w:id="70"/>
      <w:bookmarkEnd w:id="71"/>
    </w:p>
    <w:p w14:paraId="529846B0" w14:textId="1F37F392"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orthologs in other species. Figure … shows that orphans are, with an average length of XYZ (exemplarily for species …) about ZZZ aa shorter than genes with orthologs (</w:t>
      </w:r>
      <w:r>
        <w:rPr>
          <w:szCs w:val="24"/>
        </w:rPr>
        <w:t>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Pr>
          <w:szCs w:val="24"/>
        </w:rPr>
        <w:t xml:space="preserve">; </w:t>
      </w:r>
      <w:r>
        <w:t xml:space="preserve">p&lt;0.05). The sole exception is </w:t>
      </w:r>
      <w:r w:rsidRPr="00513705">
        <w:rPr>
          <w:i/>
        </w:rPr>
        <w:t>E. hellem</w:t>
      </w:r>
      <w:r>
        <w:t xml:space="preserve">, where the length difference is not significant. However, this species harbors only XYZ orphans, suggesting that the small sample size might interfere with the power of the test (CITE </w:t>
      </w:r>
      <w:r>
        <w:rPr>
          <w:szCs w:val="24"/>
        </w:rPr>
        <w:t>(Noether 1987)</w:t>
      </w:r>
      <w:r w:rsidRPr="00076E91">
        <w:rPr>
          <w:szCs w:val="24"/>
        </w:rPr>
        <w:t>.</w:t>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7EF80CFC">
            <wp:extent cx="5400040" cy="3593549"/>
            <wp:effectExtent l="0" t="0" r="1016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502E32C1" w14:textId="77777777" w:rsidR="00AB2C8D" w:rsidRPr="00076E91" w:rsidRDefault="00AB2C8D" w:rsidP="00AB2C8D">
      <w:pPr>
        <w:pStyle w:val="Caption"/>
        <w:spacing w:after="0" w:line="360" w:lineRule="auto"/>
        <w:jc w:val="both"/>
      </w:pPr>
      <w:bookmarkStart w:id="73" w:name="_Toc384637960"/>
      <w:bookmarkStart w:id="74" w:name="_Toc386158596"/>
      <w:commentRangeStart w:id="75"/>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5</w:t>
      </w:r>
      <w:r>
        <w:fldChar w:fldCharType="end"/>
      </w:r>
      <w:r w:rsidRPr="00076E91">
        <w:t xml:space="preserve">: </w:t>
      </w:r>
      <w:commentRangeEnd w:id="75"/>
      <w:r>
        <w:rPr>
          <w:rStyle w:val="CommentReference"/>
          <w:b w:val="0"/>
          <w:bCs w:val="0"/>
          <w:color w:val="auto"/>
        </w:rPr>
        <w:commentReference w:id="75"/>
      </w:r>
      <w:r w:rsidRPr="00076E91">
        <w:t>Length distribution of orthologous proteins (orange) and orphan proteins (green) in different microsporidia taxa.</w:t>
      </w:r>
      <w:bookmarkEnd w:id="73"/>
      <w:bookmarkEnd w:id="74"/>
    </w:p>
    <w:p w14:paraId="175DF08E" w14:textId="77777777" w:rsidR="00AB2C8D" w:rsidRPr="00076E91" w:rsidRDefault="00AB2C8D" w:rsidP="00AB2C8D">
      <w:pPr>
        <w:spacing w:after="0" w:line="360" w:lineRule="auto"/>
        <w:jc w:val="both"/>
        <w:rPr>
          <w:szCs w:val="24"/>
        </w:rPr>
      </w:pPr>
    </w:p>
    <w:p w14:paraId="09E23448" w14:textId="77777777" w:rsidR="00AB2C8D" w:rsidRDefault="00AB2C8D" w:rsidP="00AB2C8D">
      <w:pPr>
        <w:spacing w:after="0" w:line="360" w:lineRule="auto"/>
        <w:jc w:val="both"/>
        <w:rPr>
          <w:szCs w:val="24"/>
        </w:rPr>
      </w:pPr>
      <w:r w:rsidRPr="00AB2C8D">
        <w:rPr>
          <w:szCs w:val="24"/>
          <w:highlight w:val="yellow"/>
        </w:rPr>
        <w:fldChar w:fldCharType="begin"/>
      </w:r>
      <w:r w:rsidRPr="00AB2C8D">
        <w:rPr>
          <w:szCs w:val="24"/>
          <w:highlight w:val="yellow"/>
        </w:rPr>
        <w:instrText xml:space="preserve"> REF _Ref381357979 \h </w:instrText>
      </w:r>
      <w:r w:rsidRPr="00AB2C8D">
        <w:rPr>
          <w:szCs w:val="24"/>
          <w:highlight w:val="yellow"/>
        </w:rPr>
        <w:fldChar w:fldCharType="separate"/>
      </w:r>
      <w:r w:rsidR="00FD48E3">
        <w:rPr>
          <w:b/>
          <w:szCs w:val="24"/>
          <w:highlight w:val="yellow"/>
        </w:rPr>
        <w:t>Error! Reference source not found.</w:t>
      </w:r>
      <w:r w:rsidRPr="00AB2C8D">
        <w:rPr>
          <w:szCs w:val="24"/>
          <w:highlight w:val="yellow"/>
        </w:rPr>
        <w:fldChar w:fldCharType="end"/>
      </w:r>
      <w:r w:rsidRPr="00AB2C8D">
        <w:rPr>
          <w:szCs w:val="24"/>
          <w:highlight w:val="yellow"/>
        </w:rPr>
        <w:t xml:space="preserve"> above and </w:t>
      </w:r>
      <w:r w:rsidRPr="00AB2C8D">
        <w:rPr>
          <w:szCs w:val="24"/>
          <w:highlight w:val="yellow"/>
        </w:rPr>
        <w:fldChar w:fldCharType="begin"/>
      </w:r>
      <w:r w:rsidRPr="00AB2C8D">
        <w:rPr>
          <w:szCs w:val="24"/>
          <w:highlight w:val="yellow"/>
        </w:rPr>
        <w:instrText xml:space="preserve"> REF _Ref384421859 \h </w:instrText>
      </w:r>
      <w:r w:rsidRPr="00AB2C8D">
        <w:rPr>
          <w:szCs w:val="24"/>
          <w:highlight w:val="yellow"/>
        </w:rPr>
      </w:r>
      <w:r w:rsidRPr="00AB2C8D">
        <w:rPr>
          <w:szCs w:val="24"/>
          <w:highlight w:val="yellow"/>
        </w:rPr>
        <w:fldChar w:fldCharType="separate"/>
      </w:r>
      <w:r w:rsidR="00FD48E3" w:rsidRPr="00076E91">
        <w:t xml:space="preserve">Table </w:t>
      </w:r>
      <w:r w:rsidR="00FD48E3">
        <w:rPr>
          <w:noProof/>
        </w:rPr>
        <w:t>A</w:t>
      </w:r>
      <w:r w:rsidR="00FD48E3">
        <w:noBreakHyphen/>
      </w:r>
      <w:r w:rsidR="00FD48E3">
        <w:rPr>
          <w:noProof/>
        </w:rPr>
        <w:t>3</w:t>
      </w:r>
      <w:r w:rsidRPr="00AB2C8D">
        <w:rPr>
          <w:szCs w:val="24"/>
          <w:highlight w:val="yellow"/>
        </w:rPr>
        <w:fldChar w:fldCharType="end"/>
      </w:r>
      <w:r w:rsidRPr="00AB2C8D">
        <w:rPr>
          <w:szCs w:val="24"/>
          <w:highlight w:val="yellow"/>
        </w:rPr>
        <w:t xml:space="preserve"> in Appendix show the length distribution of orthologous and orphan proteins </w:t>
      </w:r>
      <w:ins w:id="76" w:author="Ingo Ebersberger" w:date="2018-04-19T21:07:00Z">
        <w:r w:rsidRPr="00AB2C8D">
          <w:rPr>
            <w:szCs w:val="24"/>
            <w:highlight w:val="yellow"/>
          </w:rPr>
          <w:t xml:space="preserve">across all </w:t>
        </w:r>
      </w:ins>
      <w:r w:rsidRPr="00AB2C8D">
        <w:rPr>
          <w:szCs w:val="24"/>
          <w:highlight w:val="yellow"/>
        </w:rPr>
        <w:t xml:space="preserve">11 microsporidia taxa. We use the nonparametric U-test Wilcoxon-Mann-Whitney </w:t>
      </w:r>
      <w:r w:rsidRPr="00AB2C8D">
        <w:rPr>
          <w:szCs w:val="24"/>
          <w:highlight w:val="yellow"/>
        </w:rPr>
        <w:fldChar w:fldCharType="begin"/>
      </w:r>
      <w:r w:rsidRPr="00AB2C8D">
        <w:rPr>
          <w:szCs w:val="24"/>
          <w:highlight w:val="yellow"/>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Pr="00AB2C8D">
        <w:rPr>
          <w:szCs w:val="24"/>
          <w:highlight w:val="yellow"/>
        </w:rPr>
        <w:fldChar w:fldCharType="separate"/>
      </w:r>
      <w:r w:rsidRPr="00AB2C8D">
        <w:rPr>
          <w:noProof/>
          <w:szCs w:val="24"/>
          <w:highlight w:val="yellow"/>
        </w:rPr>
        <w:t>(Mann and Whitney 1947)</w:t>
      </w:r>
      <w:r w:rsidRPr="00AB2C8D">
        <w:rPr>
          <w:szCs w:val="24"/>
          <w:highlight w:val="yellow"/>
        </w:rPr>
        <w:fldChar w:fldCharType="end"/>
      </w:r>
      <w:r w:rsidRPr="00AB2C8D">
        <w:rPr>
          <w:szCs w:val="24"/>
          <w:highlight w:val="yellow"/>
        </w:rPr>
        <w:t xml:space="preserve"> to compare the two length categories. </w:t>
      </w:r>
      <w:ins w:id="77" w:author="Ingo Ebersberger" w:date="2018-04-19T21:10:00Z">
        <w:r w:rsidRPr="00AB2C8D">
          <w:rPr>
            <w:szCs w:val="24"/>
            <w:highlight w:val="yellow"/>
          </w:rPr>
          <w:t>This revealed that</w:t>
        </w:r>
      </w:ins>
      <w:ins w:id="78" w:author="Ingo Ebersberger" w:date="2018-04-19T21:09:00Z">
        <w:r w:rsidRPr="00AB2C8D">
          <w:rPr>
            <w:szCs w:val="24"/>
            <w:highlight w:val="yellow"/>
          </w:rPr>
          <w:t xml:space="preserve"> for all but one species, E. hellem,</w:t>
        </w:r>
      </w:ins>
      <w:r w:rsidRPr="00AB2C8D">
        <w:rPr>
          <w:szCs w:val="24"/>
          <w:highlight w:val="yellow"/>
        </w:rPr>
        <w:t xml:space="preserve"> </w:t>
      </w:r>
      <w:ins w:id="79" w:author="Ingo Ebersberger" w:date="2018-04-19T21:09:00Z">
        <w:r w:rsidRPr="00AB2C8D">
          <w:rPr>
            <w:szCs w:val="24"/>
            <w:highlight w:val="yellow"/>
          </w:rPr>
          <w:t>the</w:t>
        </w:r>
      </w:ins>
      <w:r w:rsidRPr="00AB2C8D">
        <w:rPr>
          <w:szCs w:val="24"/>
          <w:highlight w:val="yellow"/>
        </w:rPr>
        <w:t xml:space="preserve"> orphan proteins are significantly </w:t>
      </w:r>
      <w:ins w:id="80" w:author="Ingo Ebersberger" w:date="2018-04-19T21:09:00Z">
        <w:r w:rsidRPr="00AB2C8D">
          <w:rPr>
            <w:szCs w:val="24"/>
            <w:highlight w:val="yellow"/>
          </w:rPr>
          <w:t xml:space="preserve">shorter </w:t>
        </w:r>
      </w:ins>
      <w:r w:rsidRPr="00AB2C8D">
        <w:rPr>
          <w:szCs w:val="24"/>
          <w:highlight w:val="yellow"/>
        </w:rPr>
        <w:t xml:space="preserve">than </w:t>
      </w:r>
      <w:del w:id="81" w:author="Ingo Ebersberger" w:date="2018-04-19T21:09:00Z">
        <w:r w:rsidRPr="00AB2C8D" w:rsidDel="00E868A2">
          <w:rPr>
            <w:szCs w:val="24"/>
            <w:highlight w:val="yellow"/>
          </w:rPr>
          <w:delText>the one of</w:delText>
        </w:r>
      </w:del>
      <w:ins w:id="82" w:author="Ingo Ebersberger" w:date="2018-04-19T21:09:00Z">
        <w:r w:rsidRPr="00AB2C8D">
          <w:rPr>
            <w:szCs w:val="24"/>
            <w:highlight w:val="yellow"/>
          </w:rPr>
          <w:t>genes with</w:t>
        </w:r>
      </w:ins>
      <w:r w:rsidRPr="00AB2C8D">
        <w:rPr>
          <w:szCs w:val="24"/>
          <w:highlight w:val="yellow"/>
        </w:rPr>
        <w:t xml:space="preserve"> </w:t>
      </w:r>
      <w:del w:id="83" w:author="Ingo Ebersberger" w:date="2018-04-19T21:09:00Z">
        <w:r w:rsidRPr="00AB2C8D" w:rsidDel="00E868A2">
          <w:rPr>
            <w:szCs w:val="24"/>
            <w:highlight w:val="yellow"/>
          </w:rPr>
          <w:delText xml:space="preserve">orthologous </w:delText>
        </w:r>
      </w:del>
      <w:ins w:id="84" w:author="Ingo Ebersberger" w:date="2018-04-19T21:09:00Z">
        <w:r w:rsidRPr="00AB2C8D">
          <w:rPr>
            <w:szCs w:val="24"/>
            <w:highlight w:val="yellow"/>
          </w:rPr>
          <w:t>orthologs in at least one other species</w:t>
        </w:r>
      </w:ins>
      <w:del w:id="85" w:author="Ingo Ebersberger" w:date="2018-04-19T21:10:00Z">
        <w:r w:rsidRPr="00AB2C8D" w:rsidDel="00E868A2">
          <w:rPr>
            <w:szCs w:val="24"/>
            <w:highlight w:val="yellow"/>
          </w:rPr>
          <w:delText>proteins</w:delText>
        </w:r>
      </w:del>
      <w:r w:rsidRPr="00AB2C8D">
        <w:rPr>
          <w:szCs w:val="24"/>
          <w:highlight w:val="yellow"/>
        </w:rPr>
        <w:t xml:space="preserve"> </w:t>
      </w:r>
      <w:del w:id="86" w:author="Ingo Ebersberger" w:date="2018-04-19T21:07:00Z">
        <w:r w:rsidRPr="00AB2C8D" w:rsidDel="00ED32A7">
          <w:rPr>
            <w:szCs w:val="24"/>
            <w:highlight w:val="yellow"/>
          </w:rPr>
          <w:delText xml:space="preserve">with </w:delText>
        </w:r>
      </w:del>
      <w:ins w:id="87" w:author="Ingo Ebersberger" w:date="2018-04-19T21:07:00Z">
        <w:r w:rsidRPr="00AB2C8D">
          <w:rPr>
            <w:szCs w:val="24"/>
            <w:highlight w:val="yellow"/>
          </w:rPr>
          <w:t>(p &lt;</w:t>
        </w:r>
      </w:ins>
      <w:del w:id="88" w:author="Ingo Ebersberger" w:date="2018-04-19T21:07:00Z">
        <w:r w:rsidRPr="00AB2C8D" w:rsidDel="00ED32A7">
          <w:rPr>
            <w:szCs w:val="24"/>
            <w:highlight w:val="yellow"/>
          </w:rPr>
          <w:delText>the significant level of</w:delText>
        </w:r>
      </w:del>
      <w:r w:rsidRPr="00AB2C8D">
        <w:rPr>
          <w:szCs w:val="24"/>
          <w:highlight w:val="yellow"/>
        </w:rPr>
        <w:t xml:space="preserve"> </w:t>
      </w:r>
      <w:ins w:id="89" w:author="Ingo Ebersberger" w:date="2018-04-19T21:07:00Z">
        <w:r w:rsidRPr="00AB2C8D">
          <w:rPr>
            <w:szCs w:val="24"/>
            <w:highlight w:val="yellow"/>
          </w:rPr>
          <w:t>0.0</w:t>
        </w:r>
      </w:ins>
      <w:r w:rsidRPr="00AB2C8D">
        <w:rPr>
          <w:szCs w:val="24"/>
          <w:highlight w:val="yellow"/>
        </w:rPr>
        <w:t>5</w:t>
      </w:r>
      <w:ins w:id="90" w:author="Ingo Ebersberger" w:date="2018-04-19T21:07:00Z">
        <w:r w:rsidRPr="00AB2C8D">
          <w:rPr>
            <w:szCs w:val="24"/>
            <w:highlight w:val="yellow"/>
          </w:rPr>
          <w:t>)</w:t>
        </w:r>
      </w:ins>
      <w:del w:id="91" w:author="Ingo Ebersberger" w:date="2018-04-19T21:07:00Z">
        <w:r w:rsidRPr="00AB2C8D" w:rsidDel="00ED32A7">
          <w:rPr>
            <w:szCs w:val="24"/>
            <w:highlight w:val="yellow"/>
          </w:rPr>
          <w:delText>%</w:delText>
        </w:r>
      </w:del>
      <w:r w:rsidRPr="00AB2C8D">
        <w:rPr>
          <w:szCs w:val="24"/>
          <w:highlight w:val="yellow"/>
        </w:rPr>
        <w:t xml:space="preserve">. </w:t>
      </w:r>
      <w:ins w:id="92" w:author="Ingo Ebersberger" w:date="2018-04-19T21:10:00Z">
        <w:r w:rsidRPr="00AB2C8D">
          <w:rPr>
            <w:szCs w:val="24"/>
            <w:highlight w:val="yellow"/>
          </w:rPr>
          <w:t xml:space="preserve">Note, that </w:t>
        </w:r>
      </w:ins>
      <w:ins w:id="93" w:author="Ingo Ebersberger" w:date="2018-04-19T21:11:00Z">
        <w:r w:rsidRPr="00AB2C8D">
          <w:rPr>
            <w:szCs w:val="24"/>
            <w:highlight w:val="yellow"/>
          </w:rPr>
          <w:t>o</w:t>
        </w:r>
      </w:ins>
      <w:del w:id="94" w:author="Ingo Ebersberger" w:date="2018-04-19T21:11:00Z">
        <w:r w:rsidRPr="00AB2C8D" w:rsidDel="0049181C">
          <w:rPr>
            <w:szCs w:val="24"/>
            <w:highlight w:val="yellow"/>
          </w:rPr>
          <w:delText>O</w:delText>
        </w:r>
      </w:del>
      <w:r w:rsidRPr="00AB2C8D">
        <w:rPr>
          <w:szCs w:val="24"/>
          <w:highlight w:val="yellow"/>
        </w:rPr>
        <w:t xml:space="preserve">nly in the case of </w:t>
      </w:r>
      <w:r w:rsidRPr="00AB2C8D">
        <w:rPr>
          <w:i/>
          <w:szCs w:val="24"/>
          <w:highlight w:val="yellow"/>
        </w:rPr>
        <w:t>E.hellem</w:t>
      </w:r>
      <w:r w:rsidRPr="00AB2C8D">
        <w:rPr>
          <w:szCs w:val="24"/>
          <w:highlight w:val="yellow"/>
        </w:rPr>
        <w:t xml:space="preserve">, the </w:t>
      </w:r>
      <w:del w:id="95" w:author="Ingo Ebersberger" w:date="2018-04-19T21:11:00Z">
        <w:r w:rsidRPr="00AB2C8D" w:rsidDel="0049181C">
          <w:rPr>
            <w:szCs w:val="24"/>
            <w:highlight w:val="yellow"/>
          </w:rPr>
          <w:delText>p-value was 0.20 &gt; 0.05</w:delText>
        </w:r>
      </w:del>
      <w:ins w:id="96" w:author="Ingo Ebersberger" w:date="2018-04-19T21:11:00Z">
        <w:r w:rsidRPr="00AB2C8D">
          <w:rPr>
            <w:szCs w:val="24"/>
            <w:highlight w:val="yellow"/>
          </w:rPr>
          <w:t xml:space="preserve">length differences where not significantly different, yet this species harbors only XYZ orphans suggesting that the small sample size </w:t>
        </w:r>
      </w:ins>
      <w:ins w:id="97" w:author="Ingo Ebersberger" w:date="2018-04-19T21:15:00Z">
        <w:r w:rsidRPr="00AB2C8D">
          <w:rPr>
            <w:szCs w:val="24"/>
            <w:highlight w:val="yellow"/>
          </w:rPr>
          <w:t>affects the power of the</w:t>
        </w:r>
      </w:ins>
      <w:ins w:id="98" w:author="Ingo Ebersberger" w:date="2018-04-19T21:11:00Z">
        <w:r w:rsidRPr="00AB2C8D">
          <w:rPr>
            <w:szCs w:val="24"/>
            <w:highlight w:val="yellow"/>
          </w:rPr>
          <w:t xml:space="preserve"> te</w:t>
        </w:r>
      </w:ins>
      <w:ins w:id="99" w:author="Ingo Ebersberger" w:date="2018-04-19T21:13:00Z">
        <w:r w:rsidRPr="00AB2C8D">
          <w:rPr>
            <w:szCs w:val="24"/>
            <w:highlight w:val="yellow"/>
          </w:rPr>
          <w:t>st</w:t>
        </w:r>
      </w:ins>
      <w:ins w:id="100" w:author="Ingo Ebersberger" w:date="2018-04-19T21:15:00Z">
        <w:r w:rsidRPr="00AB2C8D">
          <w:rPr>
            <w:szCs w:val="24"/>
            <w:highlight w:val="yellow"/>
          </w:rPr>
          <w:t xml:space="preserve"> (Noether 1987)</w:t>
        </w:r>
      </w:ins>
      <w:r w:rsidRPr="00AB2C8D">
        <w:rPr>
          <w:szCs w:val="24"/>
          <w:highlight w:val="yellow"/>
        </w:rPr>
        <w:t xml:space="preserve">. </w:t>
      </w:r>
      <w:commentRangeStart w:id="101"/>
      <w:r w:rsidRPr="00AB2C8D">
        <w:rPr>
          <w:szCs w:val="24"/>
          <w:highlight w:val="yellow"/>
        </w:rPr>
        <w:t xml:space="preserve">However, the comparison in cases </w:t>
      </w:r>
      <w:commentRangeEnd w:id="101"/>
      <w:r w:rsidRPr="00AB2C8D">
        <w:rPr>
          <w:rStyle w:val="CommentReference"/>
          <w:highlight w:val="yellow"/>
        </w:rPr>
        <w:commentReference w:id="101"/>
      </w:r>
      <w:r w:rsidRPr="00AB2C8D">
        <w:rPr>
          <w:szCs w:val="24"/>
          <w:highlight w:val="yellow"/>
        </w:rPr>
        <w:t xml:space="preserve">of </w:t>
      </w:r>
      <w:r w:rsidRPr="00AB2C8D">
        <w:rPr>
          <w:i/>
          <w:szCs w:val="24"/>
          <w:highlight w:val="yellow"/>
        </w:rPr>
        <w:t>Encephalitozoon</w:t>
      </w:r>
      <w:r w:rsidRPr="00AB2C8D">
        <w:rPr>
          <w:szCs w:val="24"/>
          <w:highlight w:val="yellow"/>
        </w:rPr>
        <w:t xml:space="preserve"> taxa should be ignored because of the small number of orphan proteins that leads to a huge difference in sample size between the two datasets, which could shrink the power of the U-test </w:t>
      </w:r>
      <w:r w:rsidRPr="00AB2C8D">
        <w:rPr>
          <w:szCs w:val="24"/>
          <w:highlight w:val="yellow"/>
        </w:rPr>
        <w:fldChar w:fldCharType="begin"/>
      </w:r>
      <w:r w:rsidRPr="00AB2C8D">
        <w:rPr>
          <w:szCs w:val="24"/>
          <w:highlight w:val="yellow"/>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Pr="00AB2C8D">
        <w:rPr>
          <w:szCs w:val="24"/>
          <w:highlight w:val="yellow"/>
        </w:rPr>
        <w:fldChar w:fldCharType="separate"/>
      </w:r>
      <w:r w:rsidRPr="00AB2C8D">
        <w:rPr>
          <w:noProof/>
          <w:szCs w:val="24"/>
          <w:highlight w:val="yellow"/>
        </w:rPr>
        <w:t>(Noether 1987)</w:t>
      </w:r>
      <w:r w:rsidRPr="00AB2C8D">
        <w:rPr>
          <w:szCs w:val="24"/>
          <w:highlight w:val="yellow"/>
        </w:rPr>
        <w:fldChar w:fldCharType="end"/>
      </w:r>
      <w:r w:rsidRPr="00AB2C8D">
        <w:rPr>
          <w:szCs w:val="24"/>
          <w:highlight w:val="yellow"/>
        </w:rPr>
        <w:t>.</w:t>
      </w:r>
    </w:p>
    <w:p w14:paraId="4087E5A1" w14:textId="77777777" w:rsidR="00AB2C8D" w:rsidRDefault="00AB2C8D" w:rsidP="00F53453">
      <w:pPr>
        <w:spacing w:after="0" w:line="360" w:lineRule="auto"/>
        <w:jc w:val="both"/>
      </w:pPr>
    </w:p>
    <w:p w14:paraId="36DCA335" w14:textId="77777777" w:rsidR="00F53453" w:rsidRDefault="00F53453" w:rsidP="00F53453">
      <w:pPr>
        <w:spacing w:after="0" w:line="360" w:lineRule="auto"/>
        <w:jc w:val="both"/>
      </w:pPr>
      <w:r>
        <w:lastRenderedPageBreak/>
        <w:t xml:space="preserve">In the next step, we determined – again for each species separately - the presence of Pfam domains in the two gene sets. To this end, we used hmmscan from the HMMER package (Finn et al…. ) in combination with the profile hidden Markov models from the Pfam-A database (Finn et al. Pfam paper). This revealed that the majority of genes with orthologs in other species do harbor at least one Pfam domain, and only between 15 and 20% of these genes lack a Pfam domain. The situation is reversed for the orphans. Here, the majority of the proteins do not contain a Pfam domain, and only between XYYZ (microsporidium A) and ZZZ (microsporidium B) proteins possess such a domain. In most of the cases, the Pfam domains observed in the orphans are also represented in the fraction of proteins with orthologs (see figure …). In summary, the microsporidian orphan proteins differ in part substantially with respect to protein length and Pfam content from their counterparts that have orthologs in other species. </w:t>
      </w:r>
    </w:p>
    <w:p w14:paraId="45AECF83" w14:textId="77777777" w:rsidR="00AB2C8D" w:rsidRPr="00AB2C8D" w:rsidRDefault="00AB2C8D" w:rsidP="00AB2C8D">
      <w:pPr>
        <w:spacing w:after="0" w:line="360" w:lineRule="auto"/>
        <w:jc w:val="both"/>
        <w:rPr>
          <w:ins w:id="102" w:author="Ingo Ebersberger" w:date="2018-04-19T21:20:00Z"/>
          <w:szCs w:val="24"/>
          <w:highlight w:val="yellow"/>
        </w:rPr>
      </w:pPr>
      <w:ins w:id="103" w:author="Ingo Ebersberger" w:date="2018-04-19T21:20:00Z">
        <w:r w:rsidRPr="00AB2C8D">
          <w:rPr>
            <w:szCs w:val="24"/>
            <w:highlight w:val="yellow"/>
          </w:rPr>
          <w:t xml:space="preserve">As a next step we annotated Pfam domains in the microsporidian protein sets. Pfam domains represent, in general, evolutionarily conserved sub-sequences in a protein, of which a considerable fraction has been associated with a particular function. </w:t>
        </w:r>
      </w:ins>
      <w:ins w:id="104" w:author="Ingo Ebersberger" w:date="2018-04-19T21:23:00Z">
        <w:r w:rsidRPr="00AB2C8D">
          <w:rPr>
            <w:szCs w:val="24"/>
            <w:highlight w:val="yellow"/>
          </w:rPr>
          <w:t>An hmmscan (REF) analysis revealed that the majority of orphan proteins</w:t>
        </w:r>
      </w:ins>
      <w:ins w:id="105" w:author="Ingo Ebersberger" w:date="2018-04-19T21:24:00Z">
        <w:r w:rsidRPr="00AB2C8D">
          <w:rPr>
            <w:szCs w:val="24"/>
            <w:highlight w:val="yellow"/>
          </w:rPr>
          <w:t xml:space="preserve">, between 70 and 80% depending on the species, </w:t>
        </w:r>
      </w:ins>
      <w:ins w:id="106" w:author="Ingo Ebersberger" w:date="2018-04-19T21:23:00Z">
        <w:r w:rsidRPr="00AB2C8D">
          <w:rPr>
            <w:szCs w:val="24"/>
            <w:highlight w:val="yellow"/>
          </w:rPr>
          <w:t>are devoid of any Pfam-A domain (Fig.</w:t>
        </w:r>
      </w:ins>
      <w:ins w:id="107" w:author="Ingo Ebersberger" w:date="2018-04-19T21:24:00Z">
        <w:r w:rsidRPr="00AB2C8D">
          <w:rPr>
            <w:szCs w:val="24"/>
            <w:highlight w:val="yellow"/>
          </w:rPr>
          <w:t xml:space="preserve"> …).</w:t>
        </w:r>
      </w:ins>
    </w:p>
    <w:p w14:paraId="5E5BA6EF" w14:textId="77777777" w:rsidR="00AB2C8D" w:rsidRDefault="00AB2C8D" w:rsidP="00AB2C8D">
      <w:pPr>
        <w:spacing w:after="0" w:line="360" w:lineRule="auto"/>
        <w:jc w:val="both"/>
        <w:rPr>
          <w:szCs w:val="24"/>
        </w:rPr>
      </w:pPr>
      <w:r w:rsidRPr="00AB2C8D">
        <w:rPr>
          <w:szCs w:val="24"/>
          <w:highlight w:val="yellow"/>
        </w:rPr>
        <w:t xml:space="preserve"> To assess those assumptions, we </w:t>
      </w:r>
      <w:ins w:id="108" w:author="Ingo Ebersberger" w:date="2018-04-19T21:20:00Z">
        <w:r w:rsidRPr="00AB2C8D">
          <w:rPr>
            <w:szCs w:val="24"/>
            <w:highlight w:val="yellow"/>
          </w:rPr>
          <w:t xml:space="preserve">identified </w:t>
        </w:r>
      </w:ins>
      <w:r w:rsidRPr="00AB2C8D">
        <w:rPr>
          <w:szCs w:val="24"/>
          <w:highlight w:val="yellow"/>
        </w:rPr>
        <w:t xml:space="preserve">PFAM (Finn et al. 2014) annotation analysis for the orphan and orthologous proteins in each microsporidia species. The PFAM annotation was done using hmmscan </w:t>
      </w:r>
      <w:r w:rsidRPr="00AB2C8D">
        <w:rPr>
          <w:szCs w:val="24"/>
          <w:highlight w:val="yellow"/>
        </w:rPr>
        <w:fldChar w:fldCharType="begin"/>
      </w:r>
      <w:r w:rsidRPr="00AB2C8D">
        <w:rPr>
          <w:szCs w:val="24"/>
          <w:highlight w:val="yellow"/>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Pr="00AB2C8D">
        <w:rPr>
          <w:szCs w:val="24"/>
          <w:highlight w:val="yellow"/>
        </w:rPr>
        <w:fldChar w:fldCharType="separate"/>
      </w:r>
      <w:r w:rsidRPr="00AB2C8D">
        <w:rPr>
          <w:noProof/>
          <w:szCs w:val="24"/>
          <w:highlight w:val="yellow"/>
        </w:rPr>
        <w:t>(Eddy 1998)</w:t>
      </w:r>
      <w:r w:rsidRPr="00AB2C8D">
        <w:rPr>
          <w:szCs w:val="24"/>
          <w:highlight w:val="yellow"/>
        </w:rPr>
        <w:fldChar w:fldCharType="end"/>
      </w:r>
      <w:r w:rsidRPr="00AB2C8D">
        <w:rPr>
          <w:szCs w:val="24"/>
          <w:highlight w:val="yellow"/>
        </w:rPr>
        <w:t xml:space="preserve"> to search for similar sequences from the pfam-A database.</w:t>
      </w:r>
      <w:r>
        <w:rPr>
          <w:szCs w:val="24"/>
        </w:rPr>
        <w:t xml:space="preserve">  </w:t>
      </w:r>
    </w:p>
    <w:p w14:paraId="7D201090" w14:textId="77777777" w:rsidR="00AB2C8D" w:rsidRDefault="00AB2C8D" w:rsidP="00AB2C8D">
      <w:pPr>
        <w:spacing w:after="0" w:line="360" w:lineRule="auto"/>
        <w:jc w:val="both"/>
        <w:rPr>
          <w:szCs w:val="24"/>
        </w:rPr>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71183F8B" w14:textId="77777777" w:rsidR="00AB2C8D" w:rsidRPr="00076E91" w:rsidRDefault="00AB2C8D" w:rsidP="00AB2C8D">
      <w:pPr>
        <w:pStyle w:val="Caption"/>
        <w:spacing w:after="0" w:line="360" w:lineRule="auto"/>
        <w:jc w:val="both"/>
      </w:pPr>
      <w:bookmarkStart w:id="109" w:name="_Toc384637961"/>
      <w:bookmarkStart w:id="110" w:name="_Toc386158597"/>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6</w:t>
      </w:r>
      <w:r>
        <w:fldChar w:fldCharType="end"/>
      </w:r>
      <w:r w:rsidRPr="00076E91">
        <w:t>: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bookmarkEnd w:id="109"/>
      <w:bookmarkEnd w:id="110"/>
    </w:p>
    <w:p w14:paraId="4A4AB779" w14:textId="77777777" w:rsidR="00AB2C8D" w:rsidRPr="0063753E" w:rsidRDefault="00AB2C8D" w:rsidP="00AB2C8D">
      <w:pPr>
        <w:spacing w:after="0" w:line="360" w:lineRule="auto"/>
        <w:jc w:val="both"/>
      </w:pPr>
      <w:r w:rsidRPr="00AB2C8D">
        <w:rPr>
          <w:szCs w:val="24"/>
          <w:highlight w:val="yellow"/>
        </w:rPr>
        <w:t xml:space="preserve">A large fraction of orphan proteins (from 70% to 86%) do not have any PFAM domain as been shown in </w:t>
      </w:r>
      <w:r w:rsidRPr="00AB2C8D">
        <w:rPr>
          <w:szCs w:val="24"/>
          <w:highlight w:val="yellow"/>
        </w:rPr>
        <w:fldChar w:fldCharType="begin"/>
      </w:r>
      <w:r w:rsidRPr="00AB2C8D">
        <w:rPr>
          <w:szCs w:val="24"/>
          <w:highlight w:val="yellow"/>
        </w:rPr>
        <w:instrText xml:space="preserve"> REF _Ref381359837 \h </w:instrText>
      </w:r>
      <w:r w:rsidRPr="00AB2C8D">
        <w:rPr>
          <w:szCs w:val="24"/>
          <w:highlight w:val="yellow"/>
        </w:rPr>
        <w:fldChar w:fldCharType="separate"/>
      </w:r>
      <w:r w:rsidR="00FD48E3">
        <w:rPr>
          <w:b/>
          <w:szCs w:val="24"/>
          <w:highlight w:val="yellow"/>
        </w:rPr>
        <w:t>Error! Reference source not found.</w:t>
      </w:r>
      <w:r w:rsidRPr="00AB2C8D">
        <w:rPr>
          <w:szCs w:val="24"/>
          <w:highlight w:val="yellow"/>
        </w:rPr>
        <w:fldChar w:fldCharType="end"/>
      </w:r>
      <w:r w:rsidRPr="00AB2C8D">
        <w:rPr>
          <w:szCs w:val="24"/>
          <w:highlight w:val="yellow"/>
        </w:rPr>
        <w:t xml:space="preserve"> suggests that either most of those orphan proteins are newly invented during the expansion process of microsporidia genomes, or it is just an artifact of the wrong gene prediction. About 12% to 28% of orphan proteins have the same PFAM domains with those from orthologous proteins. According to our assumptions, they could be the fast-evolved proteins that we could not find their orthologs using OrthoMCL and HaMStR approaches.</w:t>
      </w:r>
    </w:p>
    <w:p w14:paraId="0ABB1204" w14:textId="77777777" w:rsidR="00AB2C8D" w:rsidRDefault="00AB2C8D" w:rsidP="00F53453">
      <w:pPr>
        <w:spacing w:after="0" w:line="360" w:lineRule="auto"/>
        <w:jc w:val="both"/>
      </w:pPr>
    </w:p>
    <w:p w14:paraId="22ABC712" w14:textId="603EC4E7" w:rsidR="00950DB8" w:rsidRPr="00AB2C8D" w:rsidRDefault="006C4D59" w:rsidP="002B180A">
      <w:pPr>
        <w:spacing w:after="0" w:line="360" w:lineRule="auto"/>
        <w:jc w:val="both"/>
        <w:rPr>
          <w:color w:val="FF0000"/>
        </w:rPr>
      </w:pPr>
      <w:r w:rsidRPr="00AB2C8D">
        <w:rPr>
          <w:color w:val="FF0000"/>
        </w:rPr>
        <w:t>I would now continue with the further description of the gene ages, the LCA reconstruction and core set identification, Once this has been exhaustively described, I would then add a discussion.</w:t>
      </w:r>
    </w:p>
    <w:p w14:paraId="3CA4F759" w14:textId="35627B2E" w:rsidR="00950DB8" w:rsidRDefault="00950DB8" w:rsidP="00DF2522">
      <w:pPr>
        <w:pStyle w:val="Heading3"/>
      </w:pPr>
      <w:bookmarkStart w:id="111" w:name="_Toc386158924"/>
      <w:r>
        <w:t>The microsporidian LCA protein set and the origin of microsporidia</w:t>
      </w:r>
      <w:bookmarkEnd w:id="111"/>
    </w:p>
    <w:p w14:paraId="448E5986" w14:textId="41C3C774" w:rsidR="00022C02" w:rsidRDefault="00022C02" w:rsidP="00022C02">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sidR="00CE331B">
        <w:rPr>
          <w:szCs w:val="24"/>
        </w:rPr>
        <w:t>Out of 2904</w:t>
      </w:r>
      <w:r w:rsidRPr="00076E91">
        <w:rPr>
          <w:szCs w:val="24"/>
        </w:rPr>
        <w:t xml:space="preserve"> extended groups, we </w:t>
      </w:r>
      <w:r>
        <w:rPr>
          <w:szCs w:val="24"/>
        </w:rPr>
        <w:t>identified</w:t>
      </w:r>
      <w:r w:rsidRPr="00076E91">
        <w:rPr>
          <w:szCs w:val="24"/>
        </w:rPr>
        <w:t xml:space="preserve"> 80 </w:t>
      </w:r>
      <w:r>
        <w:rPr>
          <w:szCs w:val="24"/>
        </w:rPr>
        <w:t>one-to-</w:t>
      </w:r>
      <w:r>
        <w:rPr>
          <w:szCs w:val="24"/>
        </w:rPr>
        <w:lastRenderedPageBreak/>
        <w:t xml:space="preserve">one orthologous </w:t>
      </w:r>
      <w:r w:rsidRPr="00076E91">
        <w:rPr>
          <w:szCs w:val="24"/>
        </w:rPr>
        <w:t>groups</w:t>
      </w:r>
      <w:r>
        <w:rPr>
          <w:szCs w:val="24"/>
        </w:rPr>
        <w:t xml:space="preserve"> between</w:t>
      </w:r>
      <w:r w:rsidRPr="00076E91">
        <w:rPr>
          <w:szCs w:val="24"/>
        </w:rPr>
        <w:t xml:space="preserve"> 11 microsporidia</w:t>
      </w:r>
      <w:r>
        <w:rPr>
          <w:szCs w:val="24"/>
        </w:rPr>
        <w:t xml:space="preserve"> (</w:t>
      </w:r>
      <w:r>
        <w:rPr>
          <w:szCs w:val="24"/>
        </w:rPr>
        <w:fldChar w:fldCharType="begin"/>
      </w:r>
      <w:r>
        <w:rPr>
          <w:szCs w:val="24"/>
        </w:rPr>
        <w:instrText xml:space="preserve"> REF _Ref381275723 \h </w:instrText>
      </w:r>
      <w:r>
        <w:rPr>
          <w:szCs w:val="24"/>
        </w:rPr>
      </w:r>
      <w:r>
        <w:rPr>
          <w:szCs w:val="24"/>
        </w:rPr>
        <w:fldChar w:fldCharType="separate"/>
      </w:r>
      <w:r w:rsidR="00FD48E3" w:rsidRPr="00076E91">
        <w:t xml:space="preserve">Table </w:t>
      </w:r>
      <w:r w:rsidR="00FD48E3">
        <w:rPr>
          <w:noProof/>
        </w:rPr>
        <w:t>2</w:t>
      </w:r>
      <w:r w:rsidR="00FD48E3">
        <w:noBreakHyphen/>
      </w:r>
      <w:r w:rsidR="00FD48E3">
        <w:rPr>
          <w:noProof/>
        </w:rPr>
        <w:t>1</w:t>
      </w:r>
      <w:r>
        <w:rPr>
          <w:szCs w:val="24"/>
        </w:rPr>
        <w:fldChar w:fldCharType="end"/>
      </w:r>
      <w:r>
        <w:rPr>
          <w:szCs w:val="24"/>
        </w:rPr>
        <w:t xml:space="preserve"> in </w:t>
      </w:r>
      <w:r>
        <w:rPr>
          <w:szCs w:val="24"/>
        </w:rPr>
        <w:fldChar w:fldCharType="begin"/>
      </w:r>
      <w:r>
        <w:rPr>
          <w:szCs w:val="24"/>
        </w:rPr>
        <w:instrText xml:space="preserve"> REF _Ref386149742 \r \h </w:instrText>
      </w:r>
      <w:r>
        <w:rPr>
          <w:szCs w:val="24"/>
        </w:rPr>
        <w:fldChar w:fldCharType="separate"/>
      </w:r>
      <w:r w:rsidR="00FD48E3">
        <w:rPr>
          <w:b/>
          <w:szCs w:val="24"/>
        </w:rPr>
        <w:t>Error! Reference source not found.</w:t>
      </w:r>
      <w:r>
        <w:rPr>
          <w:szCs w:val="24"/>
        </w:rPr>
        <w:fldChar w:fldCharType="end"/>
      </w:r>
      <w:r>
        <w:rPr>
          <w:szCs w:val="24"/>
        </w:rPr>
        <w:t>)</w:t>
      </w:r>
      <w:r w:rsidRPr="00076E91">
        <w:rPr>
          <w:szCs w:val="24"/>
        </w:rPr>
        <w:t xml:space="preserve"> and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FD48E3">
        <w:t xml:space="preserve">Table </w:t>
      </w:r>
      <w:r w:rsidR="00FD48E3">
        <w:rPr>
          <w:noProof/>
        </w:rPr>
        <w:t>2</w:t>
      </w:r>
      <w:r w:rsidR="00FD48E3">
        <w:noBreakHyphen/>
      </w:r>
      <w:r w:rsidR="00FD48E3">
        <w:rPr>
          <w:noProof/>
        </w:rPr>
        <w:t>2</w:t>
      </w:r>
      <w:r>
        <w:rPr>
          <w:szCs w:val="24"/>
        </w:rPr>
        <w:fldChar w:fldCharType="end"/>
      </w:r>
      <w:r>
        <w:rPr>
          <w:szCs w:val="24"/>
        </w:rPr>
        <w:t xml:space="preserve"> in Appendix). Those 80 groups served as our core genes</w:t>
      </w:r>
      <w:r w:rsidRPr="00076E91">
        <w:rPr>
          <w:szCs w:val="24"/>
        </w:rPr>
        <w:t xml:space="preserve"> for the species tree reconstruction. </w:t>
      </w:r>
    </w:p>
    <w:p w14:paraId="240D4CE3" w14:textId="77777777" w:rsidR="00022C02" w:rsidRPr="00076E91" w:rsidRDefault="00022C02" w:rsidP="00022C02">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77777777" w:rsidR="00022C02" w:rsidRPr="00076E91" w:rsidRDefault="00022C02" w:rsidP="00022C02">
      <w:pPr>
        <w:pStyle w:val="Caption"/>
        <w:spacing w:after="0" w:line="360" w:lineRule="auto"/>
        <w:jc w:val="both"/>
      </w:pPr>
      <w:bookmarkStart w:id="112" w:name="_Ref381357941"/>
      <w:bookmarkStart w:id="113" w:name="_Toc386158598"/>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7</w:t>
      </w:r>
      <w:r>
        <w:fldChar w:fldCharType="end"/>
      </w:r>
      <w:bookmarkEnd w:id="112"/>
      <w:r w:rsidRPr="00076E91">
        <w:t xml:space="preserve">: Maximum likelihood tree over 35 species. The 11 microsporidia taxa are highlighted in red. Other non-microsporidia taxa include 13 Fungi (green), 2 Metazoa and </w:t>
      </w:r>
      <w:r w:rsidRPr="00994FF2">
        <w:rPr>
          <w:i/>
        </w:rPr>
        <w:t>M.brevicollis</w:t>
      </w:r>
      <w:r w:rsidRPr="00076E91">
        <w:t xml:space="preserve">, </w:t>
      </w:r>
      <w:r w:rsidRPr="00994FF2">
        <w:rPr>
          <w:i/>
        </w:rPr>
        <w:t>C.owczarzaki</w:t>
      </w:r>
      <w:r>
        <w:t xml:space="preserve"> (yellow) and 7 out</w:t>
      </w:r>
      <w:r w:rsidRPr="00076E91">
        <w:t xml:space="preserve">group species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Pr>
          <w:noProof/>
        </w:rPr>
        <w:t>(Roger and Simpson 2009)</w:t>
      </w:r>
      <w:r>
        <w:fldChar w:fldCharType="end"/>
      </w:r>
      <w:r>
        <w:t>.</w:t>
      </w:r>
      <w:bookmarkEnd w:id="113"/>
    </w:p>
    <w:p w14:paraId="66119E8B" w14:textId="77777777" w:rsidR="00022C02" w:rsidRDefault="00022C02" w:rsidP="00022C02">
      <w:pPr>
        <w:spacing w:after="0" w:line="360" w:lineRule="auto"/>
        <w:jc w:val="both"/>
        <w:rPr>
          <w:szCs w:val="24"/>
        </w:rPr>
      </w:pPr>
      <w:r>
        <w:rPr>
          <w:szCs w:val="24"/>
        </w:rPr>
        <w:lastRenderedPageBreak/>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7</w:t>
      </w:r>
      <w:r>
        <w:rPr>
          <w:szCs w:val="24"/>
        </w:rPr>
        <w:fldChar w:fldCharType="end"/>
      </w:r>
      <w:r>
        <w:rPr>
          <w:szCs w:val="24"/>
        </w:rPr>
        <w:t xml:space="preserve">. The tree spans the full eukaryotic </w:t>
      </w:r>
      <w:commentRangeStart w:id="114"/>
      <w:r>
        <w:rPr>
          <w:szCs w:val="24"/>
        </w:rPr>
        <w:t xml:space="preserve">diversity and is overall well </w:t>
      </w:r>
      <w:commentRangeEnd w:id="114"/>
      <w:r>
        <w:rPr>
          <w:rStyle w:val="CommentReference"/>
        </w:rPr>
        <w:commentReference w:id="114"/>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0991B1E6" w14:textId="3A13FC57" w:rsidR="00950DB8" w:rsidRDefault="002147F7" w:rsidP="002147F7">
      <w:pPr>
        <w:spacing w:after="0" w:line="360" w:lineRule="auto"/>
        <w:jc w:val="both"/>
        <w:rPr>
          <w:szCs w:val="24"/>
        </w:rPr>
      </w:pPr>
      <w:r>
        <w:rPr>
          <w:szCs w:val="24"/>
        </w:rPr>
        <w:t>Based on the species tree we f</w:t>
      </w:r>
      <w:r w:rsidRPr="00076E91">
        <w:rPr>
          <w:szCs w:val="24"/>
        </w:rPr>
        <w:t xml:space="preserve">iltered the </w:t>
      </w:r>
      <w:r>
        <w:rPr>
          <w:szCs w:val="24"/>
        </w:rPr>
        <w:t>extended homologous groups</w:t>
      </w:r>
      <w:r w:rsidRPr="00076E91">
        <w:rPr>
          <w:szCs w:val="24"/>
        </w:rPr>
        <w:t xml:space="preserve"> that did not match the parsimony criteria</w:t>
      </w:r>
      <w:r>
        <w:rPr>
          <w:szCs w:val="24"/>
        </w:rPr>
        <w:t xml:space="preserve"> as described in the method. </w:t>
      </w:r>
      <w:commentRangeStart w:id="115"/>
      <w:r>
        <w:rPr>
          <w:szCs w:val="24"/>
        </w:rPr>
        <w:t>Finally, we yielded</w:t>
      </w:r>
      <w:r w:rsidRPr="00076E91">
        <w:rPr>
          <w:szCs w:val="24"/>
        </w:rPr>
        <w:t xml:space="preserve"> 1605 final orthologous groups</w:t>
      </w:r>
      <w:r>
        <w:rPr>
          <w:szCs w:val="24"/>
        </w:rPr>
        <w:t>, which</w:t>
      </w:r>
      <w:r w:rsidRPr="00076E91">
        <w:rPr>
          <w:szCs w:val="24"/>
        </w:rPr>
        <w:t xml:space="preserve"> </w:t>
      </w:r>
      <w:r>
        <w:rPr>
          <w:szCs w:val="24"/>
        </w:rPr>
        <w:t>re</w:t>
      </w:r>
      <w:r w:rsidRPr="00076E91">
        <w:rPr>
          <w:szCs w:val="24"/>
        </w:rPr>
        <w:t>present the set of microsporidian LCA proteins.</w:t>
      </w:r>
      <w:commentRangeEnd w:id="115"/>
      <w:r>
        <w:rPr>
          <w:rStyle w:val="CommentReference"/>
        </w:rPr>
        <w:commentReference w:id="115"/>
      </w:r>
    </w:p>
    <w:p w14:paraId="41227539" w14:textId="77777777" w:rsidR="00AB2C8D" w:rsidRDefault="00AB2C8D" w:rsidP="002147F7">
      <w:pPr>
        <w:spacing w:after="0" w:line="360" w:lineRule="auto"/>
        <w:jc w:val="both"/>
        <w:rPr>
          <w:szCs w:val="24"/>
        </w:rPr>
      </w:pPr>
    </w:p>
    <w:p w14:paraId="7B879C0C" w14:textId="77777777" w:rsidR="00AB2C8D" w:rsidRDefault="00AB2C8D" w:rsidP="00AB2C8D">
      <w:pPr>
        <w:spacing w:after="0" w:line="360" w:lineRule="auto"/>
        <w:jc w:val="both"/>
        <w:rPr>
          <w:szCs w:val="24"/>
        </w:rPr>
      </w:pPr>
      <w:r w:rsidRPr="00076E91">
        <w:rPr>
          <w:szCs w:val="24"/>
        </w:rPr>
        <w:t>The 80 core genes</w:t>
      </w:r>
      <w:r>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7</w:t>
      </w:r>
      <w:r w:rsidRPr="00076E91">
        <w:rPr>
          <w:szCs w:val="24"/>
        </w:rPr>
        <w:fldChar w:fldCharType="end"/>
      </w:r>
      <w:r>
        <w:rPr>
          <w:szCs w:val="24"/>
        </w:rPr>
        <w:t xml:space="preserve"> proved</w:t>
      </w:r>
      <w:r w:rsidRPr="00076E91">
        <w:rPr>
          <w:szCs w:val="24"/>
        </w:rPr>
        <w:t xml:space="preserve"> to be a very </w:t>
      </w:r>
      <w:r>
        <w:rPr>
          <w:szCs w:val="24"/>
        </w:rPr>
        <w:t>exceptional</w:t>
      </w:r>
      <w:r w:rsidRPr="00076E91">
        <w:rPr>
          <w:szCs w:val="24"/>
        </w:rPr>
        <w:t xml:space="preserve"> set for studying the evolutionary of fungal or even eukaryotic </w:t>
      </w:r>
      <w:r>
        <w:rPr>
          <w:szCs w:val="24"/>
        </w:rPr>
        <w:t>lineage</w:t>
      </w:r>
      <w:r w:rsidRPr="00076E91">
        <w:rPr>
          <w:szCs w:val="24"/>
        </w:rPr>
        <w:t xml:space="preserve">. </w:t>
      </w:r>
      <w:commentRangeStart w:id="116"/>
      <w:r w:rsidRPr="00076E91">
        <w:rPr>
          <w:szCs w:val="24"/>
        </w:rPr>
        <w:t xml:space="preserve">It </w:t>
      </w:r>
      <w:r>
        <w:rPr>
          <w:szCs w:val="24"/>
        </w:rPr>
        <w:t>was</w:t>
      </w:r>
      <w:r w:rsidRPr="00076E91">
        <w:rPr>
          <w:szCs w:val="24"/>
        </w:rPr>
        <w:t xml:space="preserve"> used to investigate the co-evolution of PDI/RhoGID gene clusters</w:t>
      </w:r>
      <w:commentRangeEnd w:id="116"/>
      <w:r>
        <w:rPr>
          <w:rStyle w:val="CommentReference"/>
        </w:rPr>
        <w:commentReference w:id="116"/>
      </w:r>
      <w:r w:rsidRPr="00076E91">
        <w:rPr>
          <w:szCs w:val="24"/>
        </w:rPr>
        <w:t xml:space="preserve"> (protein disulfide isomerases and Rho guanine-dissociation inhibitors) across the animal phylogeny</w:t>
      </w:r>
      <w:r>
        <w:rPr>
          <w:szCs w:val="24"/>
        </w:rPr>
        <w:t xml:space="preserve"> in the research of </w:t>
      </w:r>
      <w:r>
        <w:rPr>
          <w:szCs w:val="24"/>
        </w:rPr>
        <w:fldChar w:fldCharType="begin"/>
      </w:r>
      <w:r>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Pr>
          <w:szCs w:val="24"/>
        </w:rPr>
        <w:fldChar w:fldCharType="separate"/>
      </w:r>
      <w:r>
        <w:rPr>
          <w:noProof/>
          <w:szCs w:val="24"/>
        </w:rPr>
        <w:t>(Moretti et al. 2017)</w:t>
      </w:r>
      <w:r>
        <w:rPr>
          <w:szCs w:val="24"/>
        </w:rPr>
        <w:fldChar w:fldCharType="end"/>
      </w:r>
      <w:r>
        <w:rPr>
          <w:szCs w:val="24"/>
        </w:rPr>
        <w:t xml:space="preserve">, </w:t>
      </w:r>
      <w:r w:rsidRPr="00991163">
        <w:rPr>
          <w:szCs w:val="24"/>
        </w:rPr>
        <w:t xml:space="preserve">or to study the fungal diversity using a large taxon set with 48 fungi </w:t>
      </w:r>
      <w:r>
        <w:rPr>
          <w:szCs w:val="24"/>
        </w:rPr>
        <w:t>including Ascomycota</w:t>
      </w:r>
      <w:r w:rsidRPr="00991163">
        <w:rPr>
          <w:szCs w:val="24"/>
        </w:rPr>
        <w:t>, Basidiomycota, Blastocladiomycota, Chytridiomycota, Entomophthoromycota, Glomeromycota, Neocallimastigomycota, Kickxellales, Mortierellales and Mucorales, together with 11 microsporidia and 13 other taxa</w:t>
      </w:r>
      <w:r>
        <w:rPr>
          <w:szCs w:val="24"/>
        </w:rPr>
        <w:t xml:space="preserve"> (</w:t>
      </w:r>
      <w:r>
        <w:rPr>
          <w:szCs w:val="24"/>
          <w:highlight w:val="yellow"/>
        </w:rPr>
        <w:fldChar w:fldCharType="begin"/>
      </w:r>
      <w:r>
        <w:rPr>
          <w:szCs w:val="24"/>
        </w:rPr>
        <w:instrText xml:space="preserve"> REF _Ref383775786 \h </w:instrText>
      </w:r>
      <w:r>
        <w:rPr>
          <w:szCs w:val="24"/>
          <w:highlight w:val="yellow"/>
        </w:rPr>
        <w:fldChar w:fldCharType="separate"/>
      </w:r>
      <w:r w:rsidR="00FD48E3">
        <w:rPr>
          <w:b/>
          <w:szCs w:val="24"/>
          <w:highlight w:val="yellow"/>
        </w:rPr>
        <w:t>Error! Reference source not found.</w:t>
      </w:r>
      <w:r>
        <w:rPr>
          <w:szCs w:val="24"/>
          <w:highlight w:val="yellow"/>
        </w:rPr>
        <w:fldChar w:fldCharType="end"/>
      </w:r>
      <w:r>
        <w:rPr>
          <w:szCs w:val="24"/>
        </w:rPr>
        <w:t>).</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77777777" w:rsidR="00AB2C8D" w:rsidRPr="00076E91" w:rsidRDefault="00AB2C8D" w:rsidP="00AB2C8D">
      <w:pPr>
        <w:pStyle w:val="Caption"/>
        <w:jc w:val="both"/>
        <w:rPr>
          <w:szCs w:val="24"/>
        </w:rPr>
      </w:pPr>
      <w:bookmarkStart w:id="117" w:name="_Toc384637962"/>
      <w:bookmarkStart w:id="118" w:name="_Toc386158599"/>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8</w:t>
      </w:r>
      <w:r>
        <w:fldChar w:fldCharType="end"/>
      </w:r>
      <w:r>
        <w:t xml:space="preserve">: The maximum likelihood fungal tree generated based on the microsporidian core gene set. The tree reconstruction pipeline is similar to the one that was explained in the methods part (point </w:t>
      </w:r>
      <w:r>
        <w:fldChar w:fldCharType="begin"/>
      </w:r>
      <w:r>
        <w:instrText xml:space="preserve"> REF _Ref384631115 \r \h </w:instrText>
      </w:r>
      <w:r>
        <w:fldChar w:fldCharType="separate"/>
      </w:r>
      <w:r w:rsidR="00FD48E3">
        <w:rPr>
          <w:b w:val="0"/>
        </w:rPr>
        <w:t>Error! Reference source not found.</w:t>
      </w:r>
      <w:r>
        <w:fldChar w:fldCharType="end"/>
      </w:r>
      <w:r w:rsidRPr="00757DD5">
        <w:t>)</w:t>
      </w:r>
      <w:r>
        <w: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17"/>
      <w:bookmarkEnd w:id="118"/>
    </w:p>
    <w:p w14:paraId="61F7D3DC" w14:textId="610DF4BB" w:rsidR="00AB2C8D" w:rsidRPr="002147F7" w:rsidRDefault="00AB2C8D" w:rsidP="002147F7">
      <w:pPr>
        <w:spacing w:after="0" w:line="360" w:lineRule="auto"/>
        <w:jc w:val="both"/>
        <w:rPr>
          <w:szCs w:val="24"/>
        </w:rPr>
      </w:pPr>
      <w:r>
        <w:rPr>
          <w:szCs w:val="24"/>
        </w:rPr>
        <w:t xml:space="preserve">Both reconstructed species trees in </w:t>
      </w:r>
      <w:r>
        <w:rPr>
          <w:szCs w:val="24"/>
        </w:rPr>
        <w:fldChar w:fldCharType="begin"/>
      </w:r>
      <w:r>
        <w:rPr>
          <w:szCs w:val="24"/>
        </w:rPr>
        <w:instrText xml:space="preserve"> REF _Ref381357941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7</w:t>
      </w:r>
      <w:r>
        <w:rPr>
          <w:szCs w:val="24"/>
        </w:rPr>
        <w:fldChar w:fldCharType="end"/>
      </w:r>
      <w:r>
        <w:rPr>
          <w:szCs w:val="24"/>
        </w:rPr>
        <w:t xml:space="preserve"> and </w:t>
      </w:r>
      <w:r>
        <w:rPr>
          <w:szCs w:val="24"/>
        </w:rPr>
        <w:fldChar w:fldCharType="begin"/>
      </w:r>
      <w:r>
        <w:rPr>
          <w:szCs w:val="24"/>
        </w:rPr>
        <w:instrText xml:space="preserve"> REF _Ref383775786 \h </w:instrText>
      </w:r>
      <w:r>
        <w:rPr>
          <w:szCs w:val="24"/>
        </w:rPr>
        <w:fldChar w:fldCharType="separate"/>
      </w:r>
      <w:r w:rsidR="00FD48E3">
        <w:rPr>
          <w:b/>
          <w:szCs w:val="24"/>
        </w:rPr>
        <w:t>Error! Reference source not found.</w:t>
      </w:r>
      <w:r>
        <w:rPr>
          <w:szCs w:val="24"/>
        </w:rPr>
        <w:fldChar w:fldCharType="end"/>
      </w:r>
      <w:r>
        <w:rPr>
          <w:szCs w:val="24"/>
        </w:rPr>
        <w:t xml:space="preserve"> solidly support the hypothesis that microsporidia </w:t>
      </w:r>
      <w:commentRangeStart w:id="119"/>
      <w:r>
        <w:rPr>
          <w:szCs w:val="24"/>
        </w:rPr>
        <w:t xml:space="preserve">forms the earliest </w:t>
      </w:r>
      <w:r>
        <w:rPr>
          <w:szCs w:val="24"/>
        </w:rPr>
        <w:lastRenderedPageBreak/>
        <w:t xml:space="preserve">diverging clade of fungi. </w:t>
      </w:r>
      <w:commentRangeEnd w:id="119"/>
      <w:r>
        <w:rPr>
          <w:rStyle w:val="CommentReference"/>
        </w:rPr>
        <w:commentReference w:id="119"/>
      </w:r>
      <w:r>
        <w:rPr>
          <w:szCs w:val="24"/>
        </w:rPr>
        <w:t xml:space="preserve">It is also </w:t>
      </w:r>
      <w:r w:rsidRPr="000C0396">
        <w:rPr>
          <w:szCs w:val="24"/>
        </w:rPr>
        <w:t>worthwhile</w:t>
      </w:r>
      <w:r>
        <w:rPr>
          <w:szCs w:val="24"/>
        </w:rPr>
        <w:t xml:space="preserve"> to mention that the topology of this species tree is congruent with the one from the study of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 xml:space="preserve">, </w:t>
      </w:r>
      <w:commentRangeStart w:id="120"/>
      <w:r>
        <w:rPr>
          <w:szCs w:val="24"/>
        </w:rPr>
        <w:t xml:space="preserve">which also support the same </w:t>
      </w:r>
      <w:r w:rsidRPr="00516550">
        <w:rPr>
          <w:szCs w:val="24"/>
        </w:rPr>
        <w:t>scenario</w:t>
      </w:r>
      <w:r>
        <w:rPr>
          <w:szCs w:val="24"/>
        </w:rPr>
        <w:t>.</w:t>
      </w:r>
      <w:commentRangeEnd w:id="120"/>
      <w:r>
        <w:rPr>
          <w:rStyle w:val="CommentReference"/>
        </w:rPr>
        <w:commentReference w:id="120"/>
      </w:r>
      <w:r>
        <w:rPr>
          <w:szCs w:val="24"/>
        </w:rPr>
        <w:t xml:space="preserve"> </w:t>
      </w:r>
    </w:p>
    <w:p w14:paraId="1E1C5726" w14:textId="2F66DABA" w:rsidR="00950DB8" w:rsidRDefault="00950DB8" w:rsidP="00DF2522">
      <w:pPr>
        <w:pStyle w:val="Heading3"/>
      </w:pPr>
      <w:bookmarkStart w:id="121" w:name="_Toc386158925"/>
      <w:r>
        <w:t>The microsporidia phylogenetic profile</w:t>
      </w:r>
      <w:bookmarkEnd w:id="121"/>
    </w:p>
    <w:p w14:paraId="7044540F" w14:textId="77777777" w:rsidR="00CF3C94" w:rsidRDefault="00CF3C94" w:rsidP="00CF3C94">
      <w:pPr>
        <w:spacing w:after="0" w:line="360" w:lineRule="auto"/>
        <w:jc w:val="both"/>
        <w:rPr>
          <w:szCs w:val="24"/>
        </w:rPr>
      </w:pPr>
      <w:r>
        <w:rPr>
          <w:szCs w:val="24"/>
        </w:rPr>
        <w:t xml:space="preserve">The fast evolving of microsporidia proteins could fail the orthology prediction, especially in the distantly related species. Therefore we additionally used FAS scores as a confidence value for the orthology assignment. </w:t>
      </w:r>
    </w:p>
    <w:p w14:paraId="0859BC50"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7777777" w:rsidR="00CF3C94" w:rsidRPr="00076E91" w:rsidRDefault="00CF3C94" w:rsidP="00CF3C94">
      <w:pPr>
        <w:pStyle w:val="Caption"/>
        <w:spacing w:after="0" w:line="360" w:lineRule="auto"/>
        <w:jc w:val="both"/>
      </w:pPr>
      <w:bookmarkStart w:id="122" w:name="_Ref381546097"/>
      <w:bookmarkStart w:id="123" w:name="_Toc386158600"/>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9</w:t>
      </w:r>
      <w:r>
        <w:fldChar w:fldCharType="end"/>
      </w:r>
      <w:bookmarkEnd w:id="122"/>
      <w:r w:rsidRPr="00076E91">
        <w:t>: The distribution of FAS scores for all orthologs of 1605 microsporidian LCA proteins.</w:t>
      </w:r>
      <w:bookmarkEnd w:id="123"/>
    </w:p>
    <w:p w14:paraId="2F68CC95" w14:textId="77777777" w:rsidR="00CF3C94" w:rsidRPr="00076E91" w:rsidRDefault="00CF3C94" w:rsidP="00CF3C94">
      <w:pPr>
        <w:spacing w:after="0" w:line="360" w:lineRule="auto"/>
        <w:jc w:val="both"/>
        <w:rPr>
          <w:szCs w:val="24"/>
        </w:rPr>
      </w:pPr>
      <w:r>
        <w:rPr>
          <w:szCs w:val="24"/>
        </w:rPr>
        <w:t xml:space="preserve">The FAS score frequency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9</w:t>
      </w:r>
      <w:r w:rsidRPr="00076E91">
        <w:rPr>
          <w:szCs w:val="24"/>
        </w:rPr>
        <w:fldChar w:fldCharType="end"/>
      </w:r>
      <w:r>
        <w:rPr>
          <w:szCs w:val="24"/>
        </w:rPr>
        <w:t xml:space="preserve"> revealed the similarity in the domain architectures between the microsporidia proteins and their orthologs. Most of the protein pairs have a FAS score higher than 0.75 and the mean FAS score of in total is up to 0.96.</w:t>
      </w:r>
    </w:p>
    <w:p w14:paraId="627D3BE1" w14:textId="77777777" w:rsidR="00CF3C94" w:rsidRPr="00076E91" w:rsidRDefault="00CF3C94" w:rsidP="00CF3C94">
      <w:pPr>
        <w:spacing w:after="0" w:line="360" w:lineRule="auto"/>
        <w:jc w:val="both"/>
        <w:rPr>
          <w:szCs w:val="24"/>
        </w:rPr>
      </w:pPr>
      <w:r>
        <w:rPr>
          <w:szCs w:val="24"/>
        </w:rPr>
        <w:t xml:space="preserve">We clustered 1607 phylogenetic profile of the microsporidia LCA proteins and display the whole profile plot to have an overview about their distribution. </w:t>
      </w:r>
      <w:r w:rsidRPr="00076E91">
        <w:rPr>
          <w:szCs w:val="24"/>
        </w:rPr>
        <w:fldChar w:fldCharType="begin"/>
      </w:r>
      <w:r w:rsidRPr="00076E91">
        <w:rPr>
          <w:szCs w:val="24"/>
        </w:rPr>
        <w:instrText xml:space="preserve"> REF _Ref381546185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10</w:t>
      </w:r>
      <w:r w:rsidRPr="00076E91">
        <w:rPr>
          <w:szCs w:val="24"/>
        </w:rPr>
        <w:fldChar w:fldCharType="end"/>
      </w:r>
      <w:r w:rsidRPr="00076E91">
        <w:rPr>
          <w:szCs w:val="24"/>
        </w:rPr>
        <w:t xml:space="preserve"> shows the </w:t>
      </w:r>
      <w:r>
        <w:rPr>
          <w:szCs w:val="24"/>
        </w:rPr>
        <w:t>complete</w:t>
      </w:r>
      <w:r w:rsidRPr="00076E91">
        <w:rPr>
          <w:szCs w:val="24"/>
        </w:rPr>
        <w:t xml:space="preserve"> profile across 491 taxa grouped into phylum level. </w:t>
      </w:r>
      <w:r>
        <w:rPr>
          <w:szCs w:val="24"/>
        </w:rPr>
        <w:t>It can easily be seen that a</w:t>
      </w:r>
      <w:r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77777777" w:rsidR="00CF3C94" w:rsidRPr="00076E91" w:rsidRDefault="00CF3C94" w:rsidP="00CF3C94">
      <w:pPr>
        <w:pStyle w:val="Caption"/>
        <w:spacing w:after="0" w:line="360" w:lineRule="auto"/>
        <w:jc w:val="both"/>
      </w:pPr>
      <w:bookmarkStart w:id="124" w:name="_Ref381546185"/>
      <w:bookmarkStart w:id="125" w:name="_Toc386158601"/>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10</w:t>
      </w:r>
      <w:r>
        <w:fldChar w:fldCharType="end"/>
      </w:r>
      <w:bookmarkEnd w:id="124"/>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25"/>
    </w:p>
    <w:p w14:paraId="4FC68766" w14:textId="77777777" w:rsidR="00CF3C94" w:rsidRDefault="00CF3C94" w:rsidP="00CF3C94">
      <w:pPr>
        <w:spacing w:after="0" w:line="360" w:lineRule="auto"/>
        <w:jc w:val="both"/>
        <w:rPr>
          <w:szCs w:val="24"/>
        </w:rPr>
      </w:pPr>
    </w:p>
    <w:p w14:paraId="0E4530AB" w14:textId="77777777" w:rsidR="00CF3C94" w:rsidRPr="00076E91" w:rsidRDefault="00CF3C94" w:rsidP="00CF3C94">
      <w:pPr>
        <w:spacing w:after="0" w:line="360" w:lineRule="auto"/>
        <w:jc w:val="both"/>
        <w:rPr>
          <w:szCs w:val="24"/>
        </w:rPr>
      </w:pPr>
      <w:r>
        <w:rPr>
          <w:szCs w:val="24"/>
        </w:rPr>
        <w:t>W</w:t>
      </w:r>
      <w:r w:rsidRPr="00076E91">
        <w:rPr>
          <w:szCs w:val="24"/>
        </w:rPr>
        <w:t>e</w:t>
      </w:r>
      <w:r>
        <w:rPr>
          <w:szCs w:val="24"/>
        </w:rPr>
        <w:t xml:space="preserve"> then</w:t>
      </w:r>
      <w:r w:rsidRPr="00076E91">
        <w:rPr>
          <w:szCs w:val="24"/>
        </w:rPr>
        <w:t xml:space="preserve"> estimated the evolutionary ages for</w:t>
      </w:r>
      <w:r>
        <w:rPr>
          <w:szCs w:val="24"/>
        </w:rPr>
        <w:t xml:space="preserve"> the</w:t>
      </w:r>
      <w:r w:rsidRPr="00076E91">
        <w:rPr>
          <w:szCs w:val="24"/>
        </w:rPr>
        <w:t xml:space="preserve"> microsporidian LCA proteins.</w:t>
      </w:r>
      <w:r>
        <w:rPr>
          <w:szCs w:val="24"/>
        </w:rPr>
        <w:t xml:space="preserve"> In accord with the result in </w:t>
      </w:r>
      <w:r>
        <w:rPr>
          <w:szCs w:val="24"/>
        </w:rPr>
        <w:fldChar w:fldCharType="begin"/>
      </w:r>
      <w:r>
        <w:rPr>
          <w:szCs w:val="24"/>
        </w:rPr>
        <w:instrText xml:space="preserve"> REF _Ref381546185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10</w:t>
      </w:r>
      <w:r>
        <w:rPr>
          <w:szCs w:val="24"/>
        </w:rPr>
        <w:fldChar w:fldCharType="end"/>
      </w:r>
      <w:r w:rsidRPr="00076E91">
        <w:rPr>
          <w:szCs w:val="24"/>
        </w:rPr>
        <w:t>,</w:t>
      </w:r>
      <w:r>
        <w:rPr>
          <w:szCs w:val="24"/>
        </w:rPr>
        <w:t xml:space="preserve"> half of the proteins could be found at the root of the species tree of life and another</w:t>
      </w:r>
      <w:r w:rsidRPr="00076E91">
        <w:rPr>
          <w:szCs w:val="24"/>
        </w:rPr>
        <w:t xml:space="preserve"> </w:t>
      </w:r>
      <w:r>
        <w:rPr>
          <w:szCs w:val="24"/>
        </w:rPr>
        <w:t>44</w:t>
      </w:r>
      <w:r w:rsidRPr="00076E91">
        <w:rPr>
          <w:szCs w:val="24"/>
        </w:rPr>
        <w:t xml:space="preserve">% of the proteins are as old as the </w:t>
      </w:r>
      <w:r>
        <w:rPr>
          <w:szCs w:val="24"/>
        </w:rPr>
        <w:t>last eukaryotic common ancestor. O</w:t>
      </w:r>
      <w:r w:rsidRPr="00076E91">
        <w:rPr>
          <w:szCs w:val="24"/>
        </w:rPr>
        <w:t>nly 3% are specific to microsporidia lineage</w:t>
      </w:r>
      <w:r>
        <w:rPr>
          <w:szCs w:val="24"/>
        </w:rPr>
        <w:t xml:space="preserve"> (</w:t>
      </w:r>
      <w:r w:rsidRPr="00076E91">
        <w:rPr>
          <w:szCs w:val="24"/>
        </w:rPr>
        <w:fldChar w:fldCharType="begin"/>
      </w:r>
      <w:r w:rsidRPr="00076E91">
        <w:rPr>
          <w:szCs w:val="24"/>
        </w:rPr>
        <w:instrText xml:space="preserve"> REF _Ref381546769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11</w:t>
      </w:r>
      <w:r w:rsidRPr="00076E91">
        <w:rPr>
          <w:szCs w:val="24"/>
        </w:rPr>
        <w:fldChar w:fldCharType="end"/>
      </w:r>
      <w:r>
        <w:rPr>
          <w:szCs w:val="24"/>
        </w:rPr>
        <w:t>)</w:t>
      </w:r>
      <w:r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7777777" w:rsidR="00CF3C94" w:rsidRPr="00076E91" w:rsidRDefault="00CF3C94" w:rsidP="00CF3C94">
      <w:pPr>
        <w:pStyle w:val="Caption"/>
        <w:spacing w:after="0" w:line="360" w:lineRule="auto"/>
        <w:jc w:val="both"/>
      </w:pPr>
      <w:bookmarkStart w:id="126" w:name="_Ref381546769"/>
      <w:bookmarkStart w:id="127" w:name="_Toc386158602"/>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11</w:t>
      </w:r>
      <w:r>
        <w:fldChar w:fldCharType="end"/>
      </w:r>
      <w:bookmarkEnd w:id="126"/>
      <w:r w:rsidRPr="00076E91">
        <w:t>: Gene age estimation of 1605 microsporidian LCA proteins. The fraction and corresponding absolute number of proteins for each estimated evolutionary age are written in each block. The colors denote the estimated ages for query proteins.</w:t>
      </w:r>
      <w:bookmarkEnd w:id="127"/>
    </w:p>
    <w:p w14:paraId="3328A094" w14:textId="77777777" w:rsidR="00CF3C94" w:rsidRDefault="00CF3C94" w:rsidP="00CF3C94">
      <w:pPr>
        <w:spacing w:after="0" w:line="360" w:lineRule="auto"/>
        <w:jc w:val="both"/>
        <w:rPr>
          <w:szCs w:val="24"/>
        </w:rPr>
      </w:pPr>
    </w:p>
    <w:p w14:paraId="38A50A4F" w14:textId="77777777" w:rsidR="00CF3C94" w:rsidRPr="00076E91" w:rsidRDefault="00CF3C94" w:rsidP="00CF3C94">
      <w:pPr>
        <w:spacing w:after="0" w:line="360" w:lineRule="auto"/>
        <w:jc w:val="both"/>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FD48E3" w:rsidRPr="00076E91">
        <w:t xml:space="preserve">Table </w:t>
      </w:r>
      <w:r w:rsidR="00FD48E3">
        <w:rPr>
          <w:noProof/>
        </w:rPr>
        <w:t>2</w:t>
      </w:r>
      <w:r w:rsidR="00FD48E3">
        <w:noBreakHyphen/>
      </w:r>
      <w:r w:rsidR="00FD48E3">
        <w:rPr>
          <w:noProof/>
        </w:rPr>
        <w:t>3</w:t>
      </w:r>
      <w:r>
        <w:rPr>
          <w:szCs w:val="24"/>
        </w:rPr>
        <w:fldChar w:fldCharType="end"/>
      </w:r>
      <w:r>
        <w:rPr>
          <w:szCs w:val="24"/>
        </w:rPr>
        <w:t>).</w:t>
      </w:r>
    </w:p>
    <w:p w14:paraId="2E89498C" w14:textId="77777777" w:rsidR="00CF3C94" w:rsidRPr="00076E91" w:rsidRDefault="00CF3C94" w:rsidP="00CF3C94">
      <w:pPr>
        <w:pStyle w:val="Caption"/>
        <w:keepNext/>
        <w:spacing w:after="0" w:line="360" w:lineRule="auto"/>
        <w:jc w:val="both"/>
      </w:pPr>
      <w:bookmarkStart w:id="128" w:name="_Ref383849425"/>
      <w:bookmarkStart w:id="129" w:name="_Toc386158650"/>
      <w:r w:rsidRPr="00076E91">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3</w:t>
      </w:r>
      <w:r>
        <w:fldChar w:fldCharType="end"/>
      </w:r>
      <w:bookmarkEnd w:id="128"/>
      <w:r w:rsidRPr="00076E91">
        <w:t>: KO annotation for 42 microsporidia specific proteins using BlastKOALA</w:t>
      </w:r>
      <w:bookmarkEnd w:id="129"/>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513705">
        <w:tc>
          <w:tcPr>
            <w:tcW w:w="1809" w:type="dxa"/>
          </w:tcPr>
          <w:p w14:paraId="63D75952" w14:textId="77777777" w:rsidR="00CF3C94" w:rsidRPr="00076E91" w:rsidRDefault="00CF3C94" w:rsidP="00513705">
            <w:pPr>
              <w:spacing w:line="360" w:lineRule="auto"/>
              <w:rPr>
                <w:szCs w:val="24"/>
              </w:rPr>
            </w:pPr>
            <w:r w:rsidRPr="00076E91">
              <w:rPr>
                <w:szCs w:val="24"/>
              </w:rPr>
              <w:t>LCA protein</w:t>
            </w:r>
          </w:p>
        </w:tc>
        <w:tc>
          <w:tcPr>
            <w:tcW w:w="1843" w:type="dxa"/>
          </w:tcPr>
          <w:p w14:paraId="578A9A58" w14:textId="77777777" w:rsidR="00CF3C94" w:rsidRPr="00076E91" w:rsidRDefault="00CF3C94" w:rsidP="00513705">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513705">
            <w:pPr>
              <w:spacing w:line="360" w:lineRule="auto"/>
              <w:rPr>
                <w:szCs w:val="24"/>
              </w:rPr>
            </w:pPr>
            <w:r w:rsidRPr="00076E91">
              <w:rPr>
                <w:szCs w:val="24"/>
              </w:rPr>
              <w:t>Description</w:t>
            </w:r>
          </w:p>
        </w:tc>
      </w:tr>
      <w:tr w:rsidR="00CF3C94" w:rsidRPr="00076E91" w14:paraId="0FCC757F" w14:textId="77777777" w:rsidTr="00513705">
        <w:tc>
          <w:tcPr>
            <w:tcW w:w="1809" w:type="dxa"/>
          </w:tcPr>
          <w:p w14:paraId="7EF75A10" w14:textId="77777777" w:rsidR="00CF3C94" w:rsidRPr="007813AF" w:rsidRDefault="00CF3C94" w:rsidP="00513705">
            <w:pPr>
              <w:spacing w:line="360" w:lineRule="auto"/>
              <w:rPr>
                <w:szCs w:val="24"/>
              </w:rPr>
            </w:pPr>
            <w:r w:rsidRPr="007813AF">
              <w:rPr>
                <w:szCs w:val="24"/>
              </w:rPr>
              <w:t>OG_1087</w:t>
            </w:r>
          </w:p>
        </w:tc>
        <w:tc>
          <w:tcPr>
            <w:tcW w:w="1843" w:type="dxa"/>
          </w:tcPr>
          <w:p w14:paraId="7247050E" w14:textId="77777777" w:rsidR="00CF3C94" w:rsidRPr="007813AF" w:rsidRDefault="00CF3C94" w:rsidP="00513705">
            <w:pPr>
              <w:spacing w:line="360" w:lineRule="auto"/>
              <w:rPr>
                <w:szCs w:val="24"/>
              </w:rPr>
            </w:pPr>
            <w:r w:rsidRPr="007813AF">
              <w:rPr>
                <w:szCs w:val="24"/>
              </w:rPr>
              <w:t>K17866</w:t>
            </w:r>
          </w:p>
        </w:tc>
        <w:tc>
          <w:tcPr>
            <w:tcW w:w="5068" w:type="dxa"/>
          </w:tcPr>
          <w:p w14:paraId="2999E3FF" w14:textId="77777777" w:rsidR="00CF3C94" w:rsidRPr="00076E91" w:rsidRDefault="00CF3C94" w:rsidP="00513705">
            <w:pPr>
              <w:spacing w:line="360" w:lineRule="auto"/>
              <w:rPr>
                <w:szCs w:val="24"/>
              </w:rPr>
            </w:pPr>
            <w:r>
              <w:rPr>
                <w:szCs w:val="24"/>
              </w:rPr>
              <w:t>D</w:t>
            </w:r>
            <w:r w:rsidRPr="00076E91">
              <w:rPr>
                <w:szCs w:val="24"/>
              </w:rPr>
              <w:t>iphthamide biosynthesis protein 2</w:t>
            </w:r>
          </w:p>
        </w:tc>
      </w:tr>
      <w:tr w:rsidR="00CF3C94" w:rsidRPr="00076E91" w14:paraId="364716BE" w14:textId="77777777" w:rsidTr="00513705">
        <w:tc>
          <w:tcPr>
            <w:tcW w:w="1809" w:type="dxa"/>
          </w:tcPr>
          <w:p w14:paraId="31C44408" w14:textId="77777777" w:rsidR="00CF3C94" w:rsidRPr="00D80810" w:rsidRDefault="00CF3C94" w:rsidP="00513705">
            <w:pPr>
              <w:spacing w:line="360" w:lineRule="auto"/>
              <w:rPr>
                <w:szCs w:val="24"/>
              </w:rPr>
            </w:pPr>
            <w:r w:rsidRPr="00D80810">
              <w:rPr>
                <w:szCs w:val="24"/>
              </w:rPr>
              <w:t>OG_1378</w:t>
            </w:r>
          </w:p>
        </w:tc>
        <w:tc>
          <w:tcPr>
            <w:tcW w:w="1843" w:type="dxa"/>
          </w:tcPr>
          <w:p w14:paraId="5172B7E7" w14:textId="77777777" w:rsidR="00CF3C94" w:rsidRPr="00D80810" w:rsidRDefault="00CF3C94" w:rsidP="00513705">
            <w:pPr>
              <w:spacing w:line="360" w:lineRule="auto"/>
              <w:rPr>
                <w:szCs w:val="24"/>
              </w:rPr>
            </w:pPr>
            <w:r w:rsidRPr="00D80810">
              <w:rPr>
                <w:szCs w:val="24"/>
              </w:rPr>
              <w:t>K09485</w:t>
            </w:r>
          </w:p>
        </w:tc>
        <w:tc>
          <w:tcPr>
            <w:tcW w:w="5068" w:type="dxa"/>
          </w:tcPr>
          <w:p w14:paraId="39060052" w14:textId="77777777" w:rsidR="00CF3C94" w:rsidRPr="00D80810" w:rsidRDefault="00CF3C94" w:rsidP="00513705">
            <w:pPr>
              <w:spacing w:line="360" w:lineRule="auto"/>
              <w:rPr>
                <w:szCs w:val="24"/>
              </w:rPr>
            </w:pPr>
            <w:r w:rsidRPr="00D80810">
              <w:rPr>
                <w:szCs w:val="24"/>
              </w:rPr>
              <w:t>Heat shock protein 110kDa</w:t>
            </w:r>
          </w:p>
        </w:tc>
      </w:tr>
      <w:tr w:rsidR="00CF3C94" w:rsidRPr="00076E91" w14:paraId="784D78AB" w14:textId="77777777" w:rsidTr="00513705">
        <w:tc>
          <w:tcPr>
            <w:tcW w:w="1809" w:type="dxa"/>
          </w:tcPr>
          <w:p w14:paraId="60403F67" w14:textId="77777777" w:rsidR="00CF3C94" w:rsidRPr="00D80810" w:rsidRDefault="00CF3C94" w:rsidP="00513705">
            <w:pPr>
              <w:spacing w:line="360" w:lineRule="auto"/>
              <w:rPr>
                <w:szCs w:val="24"/>
              </w:rPr>
            </w:pPr>
            <w:r w:rsidRPr="00D80810">
              <w:rPr>
                <w:szCs w:val="24"/>
              </w:rPr>
              <w:t>OG_1378</w:t>
            </w:r>
          </w:p>
        </w:tc>
        <w:tc>
          <w:tcPr>
            <w:tcW w:w="1843" w:type="dxa"/>
          </w:tcPr>
          <w:p w14:paraId="1BCD3E18" w14:textId="77777777" w:rsidR="00CF3C94" w:rsidRPr="00D80810" w:rsidRDefault="00CF3C94" w:rsidP="00513705">
            <w:pPr>
              <w:spacing w:line="360" w:lineRule="auto"/>
              <w:rPr>
                <w:szCs w:val="24"/>
              </w:rPr>
            </w:pPr>
            <w:r w:rsidRPr="00D80810">
              <w:rPr>
                <w:szCs w:val="24"/>
              </w:rPr>
              <w:t>K09489</w:t>
            </w:r>
          </w:p>
        </w:tc>
        <w:tc>
          <w:tcPr>
            <w:tcW w:w="5068" w:type="dxa"/>
          </w:tcPr>
          <w:p w14:paraId="2BD3D2DF" w14:textId="77777777" w:rsidR="00CF3C94" w:rsidRPr="00D80810" w:rsidRDefault="00CF3C94" w:rsidP="00513705">
            <w:pPr>
              <w:spacing w:line="360" w:lineRule="auto"/>
              <w:rPr>
                <w:szCs w:val="24"/>
              </w:rPr>
            </w:pPr>
            <w:r w:rsidRPr="00D80810">
              <w:rPr>
                <w:szCs w:val="24"/>
              </w:rPr>
              <w:t>Heat shock 70kDa protein 4</w:t>
            </w:r>
          </w:p>
        </w:tc>
      </w:tr>
      <w:tr w:rsidR="00CF3C94" w:rsidRPr="00076E91" w14:paraId="76F3733B" w14:textId="77777777" w:rsidTr="00513705">
        <w:tc>
          <w:tcPr>
            <w:tcW w:w="1809" w:type="dxa"/>
          </w:tcPr>
          <w:p w14:paraId="4F1B3926" w14:textId="77777777" w:rsidR="00CF3C94" w:rsidRPr="007813AF" w:rsidRDefault="00CF3C94" w:rsidP="00513705">
            <w:pPr>
              <w:spacing w:line="360" w:lineRule="auto"/>
              <w:rPr>
                <w:szCs w:val="24"/>
              </w:rPr>
            </w:pPr>
            <w:r w:rsidRPr="007813AF">
              <w:rPr>
                <w:szCs w:val="24"/>
              </w:rPr>
              <w:t>OG_1515</w:t>
            </w:r>
          </w:p>
        </w:tc>
        <w:tc>
          <w:tcPr>
            <w:tcW w:w="1843" w:type="dxa"/>
          </w:tcPr>
          <w:p w14:paraId="626C388D" w14:textId="77777777" w:rsidR="00CF3C94" w:rsidRPr="007813AF" w:rsidRDefault="00CF3C94" w:rsidP="00513705">
            <w:pPr>
              <w:spacing w:line="360" w:lineRule="auto"/>
              <w:rPr>
                <w:szCs w:val="24"/>
              </w:rPr>
            </w:pPr>
            <w:r w:rsidRPr="007813AF">
              <w:rPr>
                <w:szCs w:val="24"/>
              </w:rPr>
              <w:t>K08803</w:t>
            </w:r>
          </w:p>
        </w:tc>
        <w:tc>
          <w:tcPr>
            <w:tcW w:w="5068" w:type="dxa"/>
          </w:tcPr>
          <w:p w14:paraId="6CC25994" w14:textId="77777777" w:rsidR="00CF3C94" w:rsidRPr="00076E91" w:rsidRDefault="00CF3C94" w:rsidP="00513705">
            <w:pPr>
              <w:spacing w:line="360" w:lineRule="auto"/>
              <w:rPr>
                <w:szCs w:val="24"/>
              </w:rPr>
            </w:pPr>
            <w:r>
              <w:rPr>
                <w:szCs w:val="24"/>
              </w:rPr>
              <w:t>D</w:t>
            </w:r>
            <w:r w:rsidRPr="00076E91">
              <w:rPr>
                <w:szCs w:val="24"/>
              </w:rPr>
              <w:t>eath-associated protein kinase</w:t>
            </w:r>
          </w:p>
        </w:tc>
      </w:tr>
      <w:tr w:rsidR="00CF3C94" w:rsidRPr="00076E91" w14:paraId="5378F1A4" w14:textId="77777777" w:rsidTr="00513705">
        <w:tc>
          <w:tcPr>
            <w:tcW w:w="1809" w:type="dxa"/>
          </w:tcPr>
          <w:p w14:paraId="749890FF" w14:textId="77777777" w:rsidR="00CF3C94" w:rsidRPr="007813AF" w:rsidRDefault="00CF3C94" w:rsidP="00513705">
            <w:pPr>
              <w:spacing w:line="360" w:lineRule="auto"/>
              <w:rPr>
                <w:szCs w:val="24"/>
              </w:rPr>
            </w:pPr>
            <w:r w:rsidRPr="007813AF">
              <w:rPr>
                <w:szCs w:val="24"/>
              </w:rPr>
              <w:t>OG_1710</w:t>
            </w:r>
          </w:p>
        </w:tc>
        <w:tc>
          <w:tcPr>
            <w:tcW w:w="1843" w:type="dxa"/>
          </w:tcPr>
          <w:p w14:paraId="1BFF7C80" w14:textId="77777777" w:rsidR="00CF3C94" w:rsidRPr="007813AF" w:rsidRDefault="00CF3C94" w:rsidP="00513705">
            <w:pPr>
              <w:spacing w:line="360" w:lineRule="auto"/>
              <w:rPr>
                <w:szCs w:val="24"/>
              </w:rPr>
            </w:pPr>
            <w:r w:rsidRPr="007813AF">
              <w:rPr>
                <w:szCs w:val="24"/>
              </w:rPr>
              <w:t>K14848</w:t>
            </w:r>
          </w:p>
        </w:tc>
        <w:tc>
          <w:tcPr>
            <w:tcW w:w="5068" w:type="dxa"/>
          </w:tcPr>
          <w:p w14:paraId="335809B3" w14:textId="77777777" w:rsidR="00CF3C94" w:rsidRPr="00076E91" w:rsidRDefault="00CF3C94" w:rsidP="00513705">
            <w:pPr>
              <w:spacing w:line="360" w:lineRule="auto"/>
              <w:rPr>
                <w:szCs w:val="24"/>
              </w:rPr>
            </w:pPr>
            <w:r>
              <w:rPr>
                <w:szCs w:val="24"/>
              </w:rPr>
              <w:t>R</w:t>
            </w:r>
            <w:r w:rsidRPr="00076E91">
              <w:rPr>
                <w:szCs w:val="24"/>
              </w:rPr>
              <w:t>ibosome assembly protein RRB1</w:t>
            </w:r>
          </w:p>
        </w:tc>
      </w:tr>
      <w:tr w:rsidR="00CF3C94" w:rsidRPr="00076E91" w14:paraId="563F90D5" w14:textId="77777777" w:rsidTr="00513705">
        <w:tc>
          <w:tcPr>
            <w:tcW w:w="1809" w:type="dxa"/>
          </w:tcPr>
          <w:p w14:paraId="61DB03B5" w14:textId="77777777" w:rsidR="00CF3C94" w:rsidRPr="00076E91" w:rsidRDefault="00CF3C94" w:rsidP="00513705">
            <w:pPr>
              <w:spacing w:line="360" w:lineRule="auto"/>
              <w:rPr>
                <w:szCs w:val="24"/>
              </w:rPr>
            </w:pPr>
            <w:r w:rsidRPr="00076E91">
              <w:rPr>
                <w:szCs w:val="24"/>
              </w:rPr>
              <w:t>OG_2013</w:t>
            </w:r>
          </w:p>
        </w:tc>
        <w:tc>
          <w:tcPr>
            <w:tcW w:w="1843" w:type="dxa"/>
          </w:tcPr>
          <w:p w14:paraId="2A2A1C82" w14:textId="77777777" w:rsidR="00CF3C94" w:rsidRPr="00076E91" w:rsidRDefault="00CF3C94" w:rsidP="00513705">
            <w:pPr>
              <w:spacing w:line="360" w:lineRule="auto"/>
              <w:rPr>
                <w:szCs w:val="24"/>
              </w:rPr>
            </w:pPr>
            <w:r w:rsidRPr="00076E91">
              <w:rPr>
                <w:szCs w:val="24"/>
              </w:rPr>
              <w:t>K02155</w:t>
            </w:r>
          </w:p>
        </w:tc>
        <w:tc>
          <w:tcPr>
            <w:tcW w:w="5068" w:type="dxa"/>
          </w:tcPr>
          <w:p w14:paraId="2C947454" w14:textId="77777777" w:rsidR="00CF3C94" w:rsidRPr="00076E91" w:rsidRDefault="00CF3C94" w:rsidP="00513705">
            <w:pPr>
              <w:spacing w:line="360" w:lineRule="auto"/>
              <w:rPr>
                <w:szCs w:val="24"/>
              </w:rPr>
            </w:pPr>
            <w:r w:rsidRPr="00076E91">
              <w:rPr>
                <w:szCs w:val="24"/>
              </w:rPr>
              <w:t>V-type H+-transporting ATPase 16kDa proteolipid subunit</w:t>
            </w:r>
          </w:p>
        </w:tc>
      </w:tr>
      <w:tr w:rsidR="00CF3C94" w:rsidRPr="00076E91" w14:paraId="28457FA6" w14:textId="77777777" w:rsidTr="00513705">
        <w:tc>
          <w:tcPr>
            <w:tcW w:w="1809" w:type="dxa"/>
          </w:tcPr>
          <w:p w14:paraId="5FA41ECF" w14:textId="77777777" w:rsidR="00CF3C94" w:rsidRPr="00076E91" w:rsidRDefault="00CF3C94" w:rsidP="00513705">
            <w:pPr>
              <w:spacing w:line="360" w:lineRule="auto"/>
              <w:rPr>
                <w:szCs w:val="24"/>
              </w:rPr>
            </w:pPr>
            <w:r w:rsidRPr="00076E91">
              <w:rPr>
                <w:szCs w:val="24"/>
              </w:rPr>
              <w:t>OG_2250</w:t>
            </w:r>
          </w:p>
        </w:tc>
        <w:tc>
          <w:tcPr>
            <w:tcW w:w="1843" w:type="dxa"/>
          </w:tcPr>
          <w:p w14:paraId="363EC676" w14:textId="77777777" w:rsidR="00CF3C94" w:rsidRPr="00076E91" w:rsidRDefault="00CF3C94" w:rsidP="00513705">
            <w:pPr>
              <w:spacing w:line="360" w:lineRule="auto"/>
              <w:rPr>
                <w:szCs w:val="24"/>
              </w:rPr>
            </w:pPr>
            <w:r w:rsidRPr="00076E91">
              <w:rPr>
                <w:szCs w:val="24"/>
              </w:rPr>
              <w:t>K02896</w:t>
            </w:r>
          </w:p>
        </w:tc>
        <w:tc>
          <w:tcPr>
            <w:tcW w:w="5068" w:type="dxa"/>
          </w:tcPr>
          <w:p w14:paraId="21507FDA" w14:textId="77777777" w:rsidR="00CF3C94" w:rsidRPr="00076E91" w:rsidRDefault="00CF3C94" w:rsidP="00513705">
            <w:pPr>
              <w:spacing w:line="360" w:lineRule="auto"/>
              <w:rPr>
                <w:szCs w:val="24"/>
              </w:rPr>
            </w:pPr>
            <w:r>
              <w:rPr>
                <w:szCs w:val="24"/>
              </w:rPr>
              <w:t>L</w:t>
            </w:r>
            <w:r w:rsidRPr="00076E91">
              <w:rPr>
                <w:szCs w:val="24"/>
              </w:rPr>
              <w:t>arge subunit ribosomal protein L24e</w:t>
            </w:r>
          </w:p>
        </w:tc>
      </w:tr>
      <w:tr w:rsidR="00CF3C94" w:rsidRPr="00076E91" w14:paraId="70C8A927" w14:textId="77777777" w:rsidTr="00513705">
        <w:tc>
          <w:tcPr>
            <w:tcW w:w="1809" w:type="dxa"/>
          </w:tcPr>
          <w:p w14:paraId="0D3ED8A7" w14:textId="77777777" w:rsidR="00CF3C94" w:rsidRPr="00076E91" w:rsidRDefault="00CF3C94" w:rsidP="00513705">
            <w:pPr>
              <w:spacing w:line="360" w:lineRule="auto"/>
              <w:rPr>
                <w:szCs w:val="24"/>
              </w:rPr>
            </w:pPr>
            <w:r w:rsidRPr="00076E91">
              <w:rPr>
                <w:szCs w:val="24"/>
              </w:rPr>
              <w:t>OG_2280</w:t>
            </w:r>
          </w:p>
        </w:tc>
        <w:tc>
          <w:tcPr>
            <w:tcW w:w="1843" w:type="dxa"/>
          </w:tcPr>
          <w:p w14:paraId="3F0A2DE0" w14:textId="77777777" w:rsidR="00CF3C94" w:rsidRPr="00076E91" w:rsidRDefault="00CF3C94" w:rsidP="00513705">
            <w:pPr>
              <w:spacing w:line="360" w:lineRule="auto"/>
              <w:rPr>
                <w:szCs w:val="24"/>
              </w:rPr>
            </w:pPr>
            <w:r w:rsidRPr="00076E91">
              <w:rPr>
                <w:szCs w:val="24"/>
              </w:rPr>
              <w:t>K02180</w:t>
            </w:r>
          </w:p>
        </w:tc>
        <w:tc>
          <w:tcPr>
            <w:tcW w:w="5068" w:type="dxa"/>
          </w:tcPr>
          <w:p w14:paraId="048EAE7D" w14:textId="77777777" w:rsidR="00CF3C94" w:rsidRPr="00076E91" w:rsidRDefault="00CF3C94" w:rsidP="00513705">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FD48E3">
        <w:t xml:space="preserve">Figure </w:t>
      </w:r>
      <w:r w:rsidR="00FD48E3">
        <w:rPr>
          <w:noProof/>
        </w:rPr>
        <w:t>2</w:t>
      </w:r>
      <w:r w:rsidR="00FD48E3">
        <w:noBreakHyphen/>
      </w:r>
      <w:r w:rsidR="00FD48E3">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FD48E3">
        <w:t xml:space="preserve">Table </w:t>
      </w:r>
      <w:r w:rsidR="00FD48E3">
        <w:rPr>
          <w:noProof/>
        </w:rPr>
        <w:t>A</w:t>
      </w:r>
      <w:r w:rsidR="00FD48E3">
        <w:noBreakHyphen/>
      </w:r>
      <w:r w:rsidR="00FD48E3">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lastRenderedPageBreak/>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242F7B86" w:rsidR="00950DB8" w:rsidRPr="00CF3C94" w:rsidRDefault="00CF3C94" w:rsidP="00CF3C94">
      <w:pPr>
        <w:pStyle w:val="Caption"/>
        <w:jc w:val="both"/>
        <w:rPr>
          <w:szCs w:val="24"/>
        </w:rPr>
      </w:pPr>
      <w:bookmarkStart w:id="130" w:name="_Ref384468516"/>
      <w:bookmarkStart w:id="131" w:name="_Toc386158603"/>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12</w:t>
      </w:r>
      <w:r>
        <w:fldChar w:fldCharType="end"/>
      </w:r>
      <w:bookmarkEnd w:id="130"/>
      <w:r>
        <w:t>: GO annotation for microsporidia specific proteins.</w:t>
      </w:r>
      <w:bookmarkEnd w:id="131"/>
    </w:p>
    <w:p w14:paraId="238EAE23" w14:textId="77777777" w:rsidR="002C6C02" w:rsidRDefault="002C6C02" w:rsidP="002C6C02">
      <w:pPr>
        <w:spacing w:after="0" w:line="360" w:lineRule="auto"/>
        <w:jc w:val="both"/>
        <w:rPr>
          <w:szCs w:val="24"/>
        </w:rPr>
      </w:pPr>
      <w:r>
        <w:rPr>
          <w:szCs w:val="24"/>
        </w:rPr>
        <w:t xml:space="preserve">The stringency of the orthology prediction and the high FAS scores between the microsporidia proteins and their orthologs indicated that they are similar to each other not only in their sequences but also in term of functional equivalence. Because the FAS scores were already high, the result was not be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FD48E3">
        <w:t xml:space="preserve">Table </w:t>
      </w:r>
      <w:r w:rsidR="00FD48E3">
        <w:rPr>
          <w:noProof/>
        </w:rPr>
        <w:t>2</w:t>
      </w:r>
      <w:r w:rsidR="00FD48E3">
        <w:noBreakHyphen/>
      </w:r>
      <w:r w:rsidR="00FD48E3">
        <w:rPr>
          <w:noProof/>
        </w:rPr>
        <w:t>4</w:t>
      </w:r>
      <w:r>
        <w:rPr>
          <w:szCs w:val="24"/>
        </w:rPr>
        <w:fldChar w:fldCharType="end"/>
      </w:r>
      <w:r>
        <w:rPr>
          <w:szCs w:val="24"/>
        </w:rPr>
        <w:t>).</w:t>
      </w:r>
    </w:p>
    <w:p w14:paraId="33BB3DFF" w14:textId="77777777" w:rsidR="002C6C02" w:rsidRDefault="002C6C02" w:rsidP="002C6C02">
      <w:pPr>
        <w:pStyle w:val="Caption"/>
        <w:keepNext/>
        <w:jc w:val="both"/>
      </w:pPr>
      <w:bookmarkStart w:id="132" w:name="_Ref383866029"/>
      <w:bookmarkStart w:id="133" w:name="_Toc386158651"/>
      <w:r>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4</w:t>
      </w:r>
      <w:r>
        <w:fldChar w:fldCharType="end"/>
      </w:r>
      <w:bookmarkEnd w:id="132"/>
      <w:r>
        <w:t>: Estimated microsporidia specific proteins by applying different FAS cutoffs.</w:t>
      </w:r>
      <w:bookmarkEnd w:id="133"/>
    </w:p>
    <w:tbl>
      <w:tblPr>
        <w:tblStyle w:val="TableGrid"/>
        <w:tblW w:w="5000" w:type="pct"/>
        <w:tblLayout w:type="fixed"/>
        <w:tblLook w:val="04A0" w:firstRow="1" w:lastRow="0" w:firstColumn="1" w:lastColumn="0" w:noHBand="0" w:noVBand="1"/>
      </w:tblPr>
      <w:tblGrid>
        <w:gridCol w:w="1386"/>
        <w:gridCol w:w="1842"/>
        <w:gridCol w:w="2975"/>
        <w:gridCol w:w="2517"/>
      </w:tblGrid>
      <w:tr w:rsidR="002C6C02" w14:paraId="41B31403" w14:textId="77777777" w:rsidTr="00513705">
        <w:tc>
          <w:tcPr>
            <w:tcW w:w="795" w:type="pct"/>
          </w:tcPr>
          <w:p w14:paraId="31462BD7" w14:textId="77777777" w:rsidR="002C6C02" w:rsidRDefault="002C6C02" w:rsidP="00513705">
            <w:pPr>
              <w:spacing w:line="360" w:lineRule="auto"/>
              <w:rPr>
                <w:szCs w:val="24"/>
              </w:rPr>
            </w:pPr>
            <w:r>
              <w:rPr>
                <w:szCs w:val="24"/>
              </w:rPr>
              <w:t>FAS cutoff</w:t>
            </w:r>
          </w:p>
        </w:tc>
        <w:tc>
          <w:tcPr>
            <w:tcW w:w="1056" w:type="pct"/>
          </w:tcPr>
          <w:p w14:paraId="6C0CA687" w14:textId="77777777" w:rsidR="002C6C02" w:rsidRDefault="002C6C02" w:rsidP="00513705">
            <w:pPr>
              <w:spacing w:line="360" w:lineRule="auto"/>
              <w:rPr>
                <w:szCs w:val="24"/>
              </w:rPr>
            </w:pPr>
            <w:r>
              <w:rPr>
                <w:szCs w:val="24"/>
              </w:rPr>
              <w:t>Microsporidia specific</w:t>
            </w:r>
          </w:p>
        </w:tc>
        <w:tc>
          <w:tcPr>
            <w:tcW w:w="1706" w:type="pct"/>
          </w:tcPr>
          <w:p w14:paraId="3C5D7790" w14:textId="77777777" w:rsidR="002C6C02" w:rsidRDefault="002C6C02" w:rsidP="00513705">
            <w:pPr>
              <w:spacing w:line="360" w:lineRule="auto"/>
              <w:rPr>
                <w:szCs w:val="24"/>
              </w:rPr>
            </w:pPr>
            <w:r>
              <w:rPr>
                <w:szCs w:val="24"/>
              </w:rPr>
              <w:t>LCA between microsporidia and fungi</w:t>
            </w:r>
          </w:p>
        </w:tc>
        <w:tc>
          <w:tcPr>
            <w:tcW w:w="1443" w:type="pct"/>
          </w:tcPr>
          <w:p w14:paraId="68C0A627" w14:textId="77777777" w:rsidR="002C6C02" w:rsidRDefault="002C6C02" w:rsidP="00513705">
            <w:pPr>
              <w:spacing w:line="360" w:lineRule="auto"/>
              <w:rPr>
                <w:szCs w:val="24"/>
              </w:rPr>
            </w:pPr>
            <w:r>
              <w:rPr>
                <w:szCs w:val="24"/>
              </w:rPr>
              <w:t>Last eukaryotic common ancestor</w:t>
            </w:r>
          </w:p>
        </w:tc>
      </w:tr>
      <w:tr w:rsidR="002C6C02" w14:paraId="2A1836E1" w14:textId="77777777" w:rsidTr="00513705">
        <w:tc>
          <w:tcPr>
            <w:tcW w:w="795" w:type="pct"/>
          </w:tcPr>
          <w:p w14:paraId="0E139BDF" w14:textId="77777777" w:rsidR="002C6C02" w:rsidRDefault="002C6C02" w:rsidP="00513705">
            <w:pPr>
              <w:spacing w:line="360" w:lineRule="auto"/>
              <w:rPr>
                <w:szCs w:val="24"/>
              </w:rPr>
            </w:pPr>
            <w:r>
              <w:rPr>
                <w:szCs w:val="24"/>
              </w:rPr>
              <w:t>0.5</w:t>
            </w:r>
          </w:p>
        </w:tc>
        <w:tc>
          <w:tcPr>
            <w:tcW w:w="1056" w:type="pct"/>
          </w:tcPr>
          <w:p w14:paraId="214F7941" w14:textId="77777777" w:rsidR="002C6C02" w:rsidRDefault="002C6C02" w:rsidP="00513705">
            <w:pPr>
              <w:spacing w:line="360" w:lineRule="auto"/>
              <w:rPr>
                <w:szCs w:val="24"/>
              </w:rPr>
            </w:pPr>
            <w:r>
              <w:rPr>
                <w:szCs w:val="24"/>
              </w:rPr>
              <w:t>3%</w:t>
            </w:r>
          </w:p>
        </w:tc>
        <w:tc>
          <w:tcPr>
            <w:tcW w:w="1706" w:type="pct"/>
          </w:tcPr>
          <w:p w14:paraId="00EB71C8" w14:textId="77777777" w:rsidR="002C6C02" w:rsidRDefault="002C6C02" w:rsidP="00513705">
            <w:pPr>
              <w:spacing w:line="360" w:lineRule="auto"/>
              <w:rPr>
                <w:szCs w:val="24"/>
              </w:rPr>
            </w:pPr>
            <w:r>
              <w:rPr>
                <w:szCs w:val="24"/>
              </w:rPr>
              <w:t>3%</w:t>
            </w:r>
          </w:p>
        </w:tc>
        <w:tc>
          <w:tcPr>
            <w:tcW w:w="1443" w:type="pct"/>
          </w:tcPr>
          <w:p w14:paraId="6378BDDA" w14:textId="77777777" w:rsidR="002C6C02" w:rsidRDefault="002C6C02" w:rsidP="00513705">
            <w:pPr>
              <w:spacing w:line="360" w:lineRule="auto"/>
              <w:rPr>
                <w:szCs w:val="24"/>
              </w:rPr>
            </w:pPr>
            <w:r>
              <w:rPr>
                <w:szCs w:val="24"/>
              </w:rPr>
              <w:t>94%</w:t>
            </w:r>
          </w:p>
        </w:tc>
      </w:tr>
      <w:tr w:rsidR="002C6C02" w14:paraId="7FEEBDC0" w14:textId="77777777" w:rsidTr="00513705">
        <w:tc>
          <w:tcPr>
            <w:tcW w:w="795" w:type="pct"/>
          </w:tcPr>
          <w:p w14:paraId="7DFE1D24" w14:textId="77777777" w:rsidR="002C6C02" w:rsidRDefault="002C6C02" w:rsidP="00513705">
            <w:pPr>
              <w:spacing w:line="360" w:lineRule="auto"/>
              <w:rPr>
                <w:szCs w:val="24"/>
              </w:rPr>
            </w:pPr>
            <w:r>
              <w:rPr>
                <w:szCs w:val="24"/>
              </w:rPr>
              <w:t>0.75</w:t>
            </w:r>
          </w:p>
        </w:tc>
        <w:tc>
          <w:tcPr>
            <w:tcW w:w="1056" w:type="pct"/>
          </w:tcPr>
          <w:p w14:paraId="18B0F241" w14:textId="77777777" w:rsidR="002C6C02" w:rsidRDefault="002C6C02" w:rsidP="00513705">
            <w:pPr>
              <w:spacing w:line="360" w:lineRule="auto"/>
              <w:rPr>
                <w:szCs w:val="24"/>
              </w:rPr>
            </w:pPr>
            <w:r>
              <w:rPr>
                <w:szCs w:val="24"/>
              </w:rPr>
              <w:t>4%</w:t>
            </w:r>
          </w:p>
        </w:tc>
        <w:tc>
          <w:tcPr>
            <w:tcW w:w="1706" w:type="pct"/>
          </w:tcPr>
          <w:p w14:paraId="574A6AF9" w14:textId="77777777" w:rsidR="002C6C02" w:rsidRDefault="002C6C02" w:rsidP="00513705">
            <w:pPr>
              <w:spacing w:line="360" w:lineRule="auto"/>
              <w:rPr>
                <w:szCs w:val="24"/>
              </w:rPr>
            </w:pPr>
            <w:r>
              <w:rPr>
                <w:szCs w:val="24"/>
              </w:rPr>
              <w:t>3%</w:t>
            </w:r>
          </w:p>
        </w:tc>
        <w:tc>
          <w:tcPr>
            <w:tcW w:w="1443" w:type="pct"/>
          </w:tcPr>
          <w:p w14:paraId="5CF6B79C" w14:textId="77777777" w:rsidR="002C6C02" w:rsidRDefault="002C6C02" w:rsidP="00513705">
            <w:pPr>
              <w:spacing w:line="360" w:lineRule="auto"/>
              <w:rPr>
                <w:szCs w:val="24"/>
              </w:rPr>
            </w:pPr>
            <w:r>
              <w:rPr>
                <w:szCs w:val="24"/>
              </w:rPr>
              <w:t>93%</w:t>
            </w:r>
          </w:p>
        </w:tc>
      </w:tr>
      <w:tr w:rsidR="002C6C02" w14:paraId="58A0F310" w14:textId="77777777" w:rsidTr="00513705">
        <w:tc>
          <w:tcPr>
            <w:tcW w:w="795" w:type="pct"/>
          </w:tcPr>
          <w:p w14:paraId="04F2660A" w14:textId="77777777" w:rsidR="002C6C02" w:rsidRDefault="002C6C02" w:rsidP="00513705">
            <w:pPr>
              <w:spacing w:line="360" w:lineRule="auto"/>
              <w:rPr>
                <w:szCs w:val="24"/>
              </w:rPr>
            </w:pPr>
            <w:r>
              <w:rPr>
                <w:szCs w:val="24"/>
              </w:rPr>
              <w:t>0.9</w:t>
            </w:r>
          </w:p>
        </w:tc>
        <w:tc>
          <w:tcPr>
            <w:tcW w:w="1056" w:type="pct"/>
          </w:tcPr>
          <w:p w14:paraId="624147B3" w14:textId="77777777" w:rsidR="002C6C02" w:rsidRDefault="002C6C02" w:rsidP="00513705">
            <w:pPr>
              <w:spacing w:line="360" w:lineRule="auto"/>
              <w:rPr>
                <w:szCs w:val="24"/>
              </w:rPr>
            </w:pPr>
            <w:r>
              <w:rPr>
                <w:szCs w:val="24"/>
              </w:rPr>
              <w:t>5%</w:t>
            </w:r>
          </w:p>
        </w:tc>
        <w:tc>
          <w:tcPr>
            <w:tcW w:w="1706" w:type="pct"/>
          </w:tcPr>
          <w:p w14:paraId="7D689576" w14:textId="77777777" w:rsidR="002C6C02" w:rsidRDefault="002C6C02" w:rsidP="00513705">
            <w:pPr>
              <w:spacing w:line="360" w:lineRule="auto"/>
              <w:rPr>
                <w:szCs w:val="24"/>
              </w:rPr>
            </w:pPr>
            <w:r>
              <w:rPr>
                <w:szCs w:val="24"/>
              </w:rPr>
              <w:t>3%</w:t>
            </w:r>
          </w:p>
        </w:tc>
        <w:tc>
          <w:tcPr>
            <w:tcW w:w="1443" w:type="pct"/>
          </w:tcPr>
          <w:p w14:paraId="303ABE3D" w14:textId="77777777" w:rsidR="002C6C02" w:rsidRDefault="002C6C02" w:rsidP="00513705">
            <w:pPr>
              <w:spacing w:line="360" w:lineRule="auto"/>
              <w:rPr>
                <w:szCs w:val="24"/>
              </w:rPr>
            </w:pPr>
            <w:r>
              <w:rPr>
                <w:szCs w:val="24"/>
              </w:rPr>
              <w:t>92%</w:t>
            </w:r>
          </w:p>
        </w:tc>
      </w:tr>
    </w:tbl>
    <w:p w14:paraId="17E1EE7C" w14:textId="77777777" w:rsidR="00950DB8" w:rsidRDefault="00950DB8" w:rsidP="00E612B8"/>
    <w:p w14:paraId="3199A2E7" w14:textId="77777777" w:rsidR="002C6C02" w:rsidRDefault="002C6C02" w:rsidP="00E612B8"/>
    <w:p w14:paraId="5F1FB645" w14:textId="4AE83EF3" w:rsidR="00D212B9" w:rsidRDefault="00D212B9" w:rsidP="006A5853">
      <w:pPr>
        <w:pStyle w:val="Heading2"/>
      </w:pPr>
      <w:bookmarkStart w:id="134" w:name="_Toc386158926"/>
      <w:r>
        <w:t>Discussion</w:t>
      </w:r>
      <w:bookmarkEnd w:id="134"/>
    </w:p>
    <w:p w14:paraId="29CDF0C9" w14:textId="77777777" w:rsidR="00996017" w:rsidRPr="00A7099E" w:rsidRDefault="00996017" w:rsidP="00996017">
      <w:pPr>
        <w:spacing w:after="0" w:line="360" w:lineRule="auto"/>
        <w:jc w:val="both"/>
        <w:rPr>
          <w:rStyle w:val="IntenseEmphasis"/>
        </w:rPr>
      </w:pPr>
      <w:r w:rsidRPr="00A7099E">
        <w:rPr>
          <w:rStyle w:val="IntenseEmphasis"/>
        </w:rPr>
        <w:t>(1</w:t>
      </w:r>
      <w:commentRangeStart w:id="135"/>
      <w:r w:rsidRPr="00A7099E">
        <w:rPr>
          <w:rStyle w:val="IntenseEmphasis"/>
        </w:rPr>
        <w:t>) Wrong gene assignment</w:t>
      </w:r>
      <w:commentRangeEnd w:id="135"/>
      <w:r>
        <w:rPr>
          <w:rStyle w:val="CommentReference"/>
        </w:rPr>
        <w:commentReference w:id="135"/>
      </w:r>
      <w:r w:rsidRPr="00A7099E">
        <w:rPr>
          <w:rStyle w:val="IntenseEmphasis"/>
        </w:rPr>
        <w:t>:</w:t>
      </w:r>
    </w:p>
    <w:p w14:paraId="5C9B23E9" w14:textId="77777777" w:rsidR="00996017" w:rsidRPr="00076E91" w:rsidRDefault="00996017" w:rsidP="00996017">
      <w:pPr>
        <w:spacing w:after="0" w:line="360" w:lineRule="auto"/>
        <w:jc w:val="both"/>
        <w:rPr>
          <w:szCs w:val="24"/>
        </w:rPr>
      </w:pPr>
      <w:commentRangeStart w:id="136"/>
      <w:r>
        <w:rPr>
          <w:szCs w:val="24"/>
        </w:rPr>
        <w:lastRenderedPageBreak/>
        <w:t>As on hypothesis, orphans are the result of errors during gene prediction. To assess this, we compared the sequence length of orphans and orthologous proteins, assuming that falsely predicted genes would on average be shorter than true genes.</w:t>
      </w:r>
      <w:commentRangeEnd w:id="136"/>
      <w:r>
        <w:rPr>
          <w:rStyle w:val="CommentReference"/>
        </w:rPr>
        <w:commentReference w:id="136"/>
      </w:r>
    </w:p>
    <w:p w14:paraId="4C770134" w14:textId="77777777" w:rsidR="00AB2C8D" w:rsidRPr="00A7099E" w:rsidRDefault="00AB2C8D" w:rsidP="00AB2C8D">
      <w:pPr>
        <w:spacing w:after="0" w:line="360" w:lineRule="auto"/>
        <w:jc w:val="both"/>
        <w:rPr>
          <w:rStyle w:val="IntenseEmphasis"/>
        </w:rPr>
      </w:pPr>
      <w:r w:rsidRPr="00A7099E">
        <w:rPr>
          <w:rStyle w:val="IntenseEmphasis"/>
        </w:rPr>
        <w:t>(2</w:t>
      </w:r>
      <w:commentRangeStart w:id="137"/>
      <w:r w:rsidRPr="00A7099E">
        <w:rPr>
          <w:rStyle w:val="IntenseEmphasis"/>
        </w:rPr>
        <w:t>) Orphans are new</w:t>
      </w:r>
      <w:r>
        <w:rPr>
          <w:rStyle w:val="IntenseEmphasis"/>
        </w:rPr>
        <w:t>ly</w:t>
      </w:r>
      <w:r w:rsidRPr="00A7099E">
        <w:rPr>
          <w:rStyle w:val="IntenseEmphasis"/>
        </w:rPr>
        <w:t xml:space="preserve"> invented </w:t>
      </w:r>
      <w:commentRangeEnd w:id="137"/>
      <w:r>
        <w:rPr>
          <w:rStyle w:val="CommentReference"/>
        </w:rPr>
        <w:commentReference w:id="137"/>
      </w:r>
      <w:r w:rsidRPr="00A7099E">
        <w:rPr>
          <w:rStyle w:val="IntenseEmphasis"/>
        </w:rPr>
        <w:t xml:space="preserve">genes, or genes from horizontal gene transfer events, or they </w:t>
      </w:r>
      <w:commentRangeStart w:id="138"/>
      <w:r w:rsidRPr="00A7099E">
        <w:rPr>
          <w:rStyle w:val="IntenseEmphasis"/>
        </w:rPr>
        <w:t>cannot be detectable as orthologs</w:t>
      </w:r>
      <w:commentRangeEnd w:id="138"/>
      <w:r>
        <w:rPr>
          <w:rStyle w:val="CommentReference"/>
        </w:rPr>
        <w:commentReference w:id="138"/>
      </w:r>
      <w:r w:rsidRPr="00A7099E">
        <w:rPr>
          <w:rStyle w:val="IntenseEmphasis"/>
        </w:rPr>
        <w:t>.</w:t>
      </w:r>
    </w:p>
    <w:p w14:paraId="5EA068FB" w14:textId="0433BD07" w:rsidR="00D212B9" w:rsidRPr="00AB2C8D" w:rsidRDefault="00AB2C8D" w:rsidP="00AB2C8D">
      <w:pPr>
        <w:spacing w:after="0" w:line="360" w:lineRule="auto"/>
        <w:jc w:val="both"/>
        <w:rPr>
          <w:szCs w:val="24"/>
        </w:rPr>
      </w:pPr>
      <w:commentRangeStart w:id="139"/>
      <w:r>
        <w:rPr>
          <w:szCs w:val="24"/>
        </w:rPr>
        <w:t>If the orphan genes are correctly predicted</w:t>
      </w:r>
      <w:commentRangeEnd w:id="139"/>
      <w:r>
        <w:rPr>
          <w:rStyle w:val="CommentReference"/>
        </w:rPr>
        <w:commentReference w:id="139"/>
      </w:r>
      <w:r>
        <w:rPr>
          <w:szCs w:val="24"/>
        </w:rPr>
        <w:t>, there are some possible explanations for the absence of their orthologous partners in other species.</w:t>
      </w:r>
    </w:p>
    <w:p w14:paraId="00EEBD12" w14:textId="77777777" w:rsidR="00AB2C8D" w:rsidRDefault="00AB2C8D" w:rsidP="00AB2C8D">
      <w:pPr>
        <w:spacing w:after="0" w:line="360" w:lineRule="auto"/>
        <w:jc w:val="both"/>
        <w:rPr>
          <w:szCs w:val="24"/>
        </w:rPr>
      </w:pPr>
      <w:commentRangeStart w:id="140"/>
      <w:r>
        <w:rPr>
          <w:szCs w:val="24"/>
        </w:rPr>
        <w:t xml:space="preserve">Firstly, the orphans could be new genes, which have been invented after the speciation event within the microsporidia lineages. For those new acquired genes we expect to not find PFAM domains. Secondly, the orphans could be horizontally transferred from other taxa. In this case, they would have PFAM domains, which are otherwise not found in the proteins of microsporidia. </w:t>
      </w:r>
      <w:commentRangeEnd w:id="140"/>
      <w:r>
        <w:rPr>
          <w:rStyle w:val="CommentReference"/>
        </w:rPr>
        <w:commentReference w:id="140"/>
      </w:r>
      <w:commentRangeStart w:id="141"/>
      <w:r>
        <w:rPr>
          <w:szCs w:val="24"/>
        </w:rPr>
        <w:t xml:space="preserve">Lastly, those orphan genes have been evolved quickly so that we could not find their orthologous partners with the current sequence similarity based approaches. </w:t>
      </w:r>
      <w:commentRangeEnd w:id="141"/>
      <w:r>
        <w:rPr>
          <w:rStyle w:val="CommentReference"/>
        </w:rPr>
        <w:commentReference w:id="141"/>
      </w:r>
      <w:commentRangeStart w:id="142"/>
      <w:r>
        <w:rPr>
          <w:szCs w:val="24"/>
        </w:rPr>
        <w:t>However, as PFAM domains are the highly conserved regions throughout sequences and species, we expected to find the domains of microsporidian orthologous genes even in the fast-evolved orphans</w:t>
      </w:r>
      <w:commentRangeEnd w:id="142"/>
      <w:r>
        <w:rPr>
          <w:rStyle w:val="CommentReference"/>
        </w:rPr>
        <w:commentReference w:id="142"/>
      </w:r>
      <w:r>
        <w:rPr>
          <w:szCs w:val="24"/>
        </w:rPr>
        <w:t>.</w:t>
      </w:r>
    </w:p>
    <w:p w14:paraId="3B75571A" w14:textId="77777777" w:rsidR="007C4A81" w:rsidRDefault="007C4A81" w:rsidP="00DB7430">
      <w:pPr>
        <w:spacing w:after="0" w:line="360" w:lineRule="auto"/>
        <w:jc w:val="both"/>
        <w:rPr>
          <w:szCs w:val="24"/>
        </w:rPr>
      </w:pPr>
    </w:p>
    <w:p w14:paraId="1002AD53" w14:textId="77777777" w:rsidR="000D2470" w:rsidRPr="00076E91" w:rsidRDefault="000D2470" w:rsidP="000D2470">
      <w:pPr>
        <w:spacing w:after="0" w:line="360" w:lineRule="auto"/>
        <w:jc w:val="both"/>
        <w:rPr>
          <w:szCs w:val="24"/>
        </w:rPr>
      </w:pPr>
    </w:p>
    <w:p w14:paraId="51BFF489" w14:textId="77777777" w:rsidR="000D2470" w:rsidRDefault="000D2470" w:rsidP="000D2470">
      <w:pPr>
        <w:spacing w:after="0" w:line="360" w:lineRule="auto"/>
        <w:jc w:val="both"/>
        <w:rPr>
          <w:szCs w:val="24"/>
        </w:rPr>
      </w:pPr>
    </w:p>
    <w:p w14:paraId="4C150C20" w14:textId="77777777" w:rsidR="000D2470" w:rsidRDefault="000D2470" w:rsidP="000D2470">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to reduce the affect of LBA?</w:t>
      </w:r>
    </w:p>
    <w:p w14:paraId="5E7F1817" w14:textId="77777777" w:rsidR="000D2470" w:rsidRPr="00133214" w:rsidRDefault="000D2470" w:rsidP="000D2470">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4CCC1CD8" w14:textId="77777777" w:rsidR="000D2470" w:rsidRPr="00252B47" w:rsidRDefault="000D2470" w:rsidP="000D2470">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4D7B794A" w14:textId="77777777" w:rsidR="000D2470" w:rsidRDefault="000D2470" w:rsidP="000D2470">
      <w:pPr>
        <w:spacing w:after="0" w:line="360" w:lineRule="auto"/>
        <w:jc w:val="both"/>
        <w:rPr>
          <w:szCs w:val="24"/>
        </w:rPr>
      </w:pPr>
    </w:p>
    <w:p w14:paraId="14E8D82A" w14:textId="77777777" w:rsidR="000D2470" w:rsidRDefault="000D2470" w:rsidP="000D2470">
      <w:pPr>
        <w:spacing w:after="0" w:line="360" w:lineRule="auto"/>
        <w:jc w:val="both"/>
        <w:rPr>
          <w:szCs w:val="24"/>
        </w:rPr>
      </w:pPr>
    </w:p>
    <w:p w14:paraId="43B97349" w14:textId="77777777" w:rsidR="000D2470" w:rsidRDefault="000D2470" w:rsidP="000D2470">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0A1984A7" w14:textId="77777777" w:rsidR="000D2470" w:rsidRDefault="000D2470" w:rsidP="00DB7430">
      <w:pPr>
        <w:spacing w:after="0" w:line="360" w:lineRule="auto"/>
        <w:jc w:val="both"/>
        <w:rPr>
          <w:szCs w:val="24"/>
        </w:rPr>
      </w:pPr>
    </w:p>
    <w:p w14:paraId="1278C3C9" w14:textId="77777777" w:rsidR="00280B87" w:rsidRDefault="00280B87" w:rsidP="00280B87">
      <w:pPr>
        <w:spacing w:after="0" w:line="360" w:lineRule="auto"/>
        <w:jc w:val="both"/>
        <w:rPr>
          <w:szCs w:val="24"/>
        </w:rPr>
      </w:pPr>
    </w:p>
    <w:p w14:paraId="3DFBA048" w14:textId="77777777" w:rsidR="00280B87" w:rsidRPr="00076E91" w:rsidRDefault="00280B87" w:rsidP="00280B87">
      <w:pPr>
        <w:pStyle w:val="Heading2"/>
        <w:jc w:val="both"/>
      </w:pPr>
      <w:bookmarkStart w:id="143" w:name="_Toc384637898"/>
      <w:bookmarkStart w:id="144" w:name="_Toc386158927"/>
      <w:commentRangeStart w:id="145"/>
      <w:r w:rsidRPr="00A7099E">
        <w:t>Conclusion</w:t>
      </w:r>
      <w:bookmarkEnd w:id="143"/>
      <w:commentRangeEnd w:id="145"/>
      <w:r>
        <w:rPr>
          <w:rStyle w:val="CommentReference"/>
          <w:rFonts w:eastAsiaTheme="minorHAnsi" w:cstheme="minorBidi"/>
          <w:b w:val="0"/>
          <w:bCs w:val="0"/>
          <w:color w:val="auto"/>
        </w:rPr>
        <w:commentReference w:id="145"/>
      </w:r>
      <w:bookmarkEnd w:id="144"/>
    </w:p>
    <w:p w14:paraId="7940AEB6" w14:textId="77777777" w:rsidR="00280B87" w:rsidRDefault="00280B87" w:rsidP="00280B87">
      <w:pPr>
        <w:spacing w:after="0" w:line="360" w:lineRule="auto"/>
        <w:jc w:val="both"/>
        <w:rPr>
          <w:szCs w:val="24"/>
        </w:rPr>
      </w:pPr>
      <w:r w:rsidRPr="00076E91">
        <w:rPr>
          <w:szCs w:val="24"/>
        </w:rPr>
        <w:t xml:space="preserve">The </w:t>
      </w:r>
      <w:r>
        <w:rPr>
          <w:szCs w:val="24"/>
        </w:rPr>
        <w:t>identification</w:t>
      </w:r>
      <w:r w:rsidRPr="00076E91">
        <w:rPr>
          <w:szCs w:val="24"/>
        </w:rPr>
        <w:t xml:space="preserve"> of microsporidian LCA proteins is the basic step for </w:t>
      </w:r>
      <w:r>
        <w:rPr>
          <w:szCs w:val="24"/>
        </w:rPr>
        <w:t>our further analyses</w:t>
      </w:r>
      <w:r w:rsidRPr="00076E91">
        <w:rPr>
          <w:szCs w:val="24"/>
        </w:rPr>
        <w:t xml:space="preserve">. </w:t>
      </w:r>
      <w:r>
        <w:rPr>
          <w:szCs w:val="24"/>
        </w:rPr>
        <w:t xml:space="preserve">By including all eleven microsporidia species for which </w:t>
      </w:r>
      <w:del w:id="146" w:author="Ingo Ebersberger" w:date="2018-04-19T20:48:00Z">
        <w:r w:rsidDel="00CB02DD">
          <w:rPr>
            <w:szCs w:val="24"/>
          </w:rPr>
          <w:delText xml:space="preserve">public </w:delText>
        </w:r>
      </w:del>
      <w:ins w:id="147" w:author="Ingo Ebersberger" w:date="2018-04-19T20:48:00Z">
        <w:r>
          <w:rPr>
            <w:szCs w:val="24"/>
          </w:rPr>
          <w:t xml:space="preserve">genome </w:t>
        </w:r>
      </w:ins>
      <w:r>
        <w:rPr>
          <w:szCs w:val="24"/>
        </w:rPr>
        <w:t xml:space="preserve">sequences were </w:t>
      </w:r>
      <w:ins w:id="148" w:author="Ingo Ebersberger" w:date="2018-04-19T20:48:00Z">
        <w:r>
          <w:rPr>
            <w:szCs w:val="24"/>
          </w:rPr>
          <w:t xml:space="preserve">publicly </w:t>
        </w:r>
      </w:ins>
      <w:r>
        <w:rPr>
          <w:szCs w:val="24"/>
        </w:rPr>
        <w:t xml:space="preserve">available at the start of this study, </w:t>
      </w:r>
      <w:commentRangeStart w:id="149"/>
      <w:r>
        <w:rPr>
          <w:szCs w:val="24"/>
        </w:rPr>
        <w:t xml:space="preserve">we expected to have a sufficient </w:t>
      </w:r>
      <w:commentRangeEnd w:id="149"/>
      <w:r>
        <w:rPr>
          <w:rStyle w:val="CommentReference"/>
        </w:rPr>
        <w:commentReference w:id="149"/>
      </w:r>
      <w:r>
        <w:rPr>
          <w:szCs w:val="24"/>
        </w:rPr>
        <w:t>taxon sampling for this comparative study.</w:t>
      </w:r>
    </w:p>
    <w:p w14:paraId="417B840A" w14:textId="77777777" w:rsidR="00280B87" w:rsidRDefault="00280B87" w:rsidP="00280B87">
      <w:pPr>
        <w:spacing w:after="0" w:line="360" w:lineRule="auto"/>
        <w:jc w:val="both"/>
        <w:rPr>
          <w:szCs w:val="24"/>
        </w:rPr>
      </w:pPr>
      <w:r>
        <w:rPr>
          <w:szCs w:val="24"/>
        </w:rPr>
        <w:t xml:space="preserve">It has been shown that, even with the </w:t>
      </w:r>
      <w:del w:id="150" w:author="Ingo Ebersberger" w:date="2018-04-19T20:49:00Z">
        <w:r w:rsidDel="00C02C55">
          <w:rPr>
            <w:szCs w:val="24"/>
          </w:rPr>
          <w:delText xml:space="preserve">intense </w:delText>
        </w:r>
      </w:del>
      <w:ins w:id="151" w:author="Ingo Ebersberger" w:date="2018-04-19T20:49:00Z">
        <w:r>
          <w:rPr>
            <w:szCs w:val="24"/>
          </w:rPr>
          <w:t xml:space="preserve">pronounced </w:t>
        </w:r>
      </w:ins>
      <w:r>
        <w:rPr>
          <w:szCs w:val="24"/>
        </w:rPr>
        <w:t xml:space="preserve">genome reduction, microsporidia species still have a </w:t>
      </w:r>
      <w:commentRangeStart w:id="152"/>
      <w:r>
        <w:rPr>
          <w:szCs w:val="24"/>
        </w:rPr>
        <w:t xml:space="preserve">fraction of lineage specific genes </w:t>
      </w:r>
      <w:commentRangeEnd w:id="152"/>
      <w:r>
        <w:rPr>
          <w:rStyle w:val="CommentReference"/>
        </w:rPr>
        <w:commentReference w:id="152"/>
      </w:r>
      <w:r>
        <w:rPr>
          <w:szCs w:val="24"/>
        </w:rPr>
        <w:fldChar w:fldCharType="begin"/>
      </w:r>
      <w:r>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Pr>
          <w:szCs w:val="24"/>
        </w:rPr>
        <w:fldChar w:fldCharType="separate"/>
      </w:r>
      <w:r>
        <w:rPr>
          <w:noProof/>
          <w:szCs w:val="24"/>
        </w:rPr>
        <w:t>(Peyretaillade et al. 2012)</w:t>
      </w:r>
      <w:r>
        <w:rPr>
          <w:szCs w:val="24"/>
        </w:rPr>
        <w:fldChar w:fldCharType="end"/>
      </w:r>
      <w:r>
        <w:rPr>
          <w:szCs w:val="24"/>
        </w:rPr>
        <w:t xml:space="preserve">. We found 21% to 49% of the </w:t>
      </w:r>
      <w:commentRangeStart w:id="153"/>
      <w:r>
        <w:rPr>
          <w:szCs w:val="24"/>
        </w:rPr>
        <w:t xml:space="preserve">assigned proteins </w:t>
      </w:r>
      <w:commentRangeEnd w:id="153"/>
      <w:r>
        <w:rPr>
          <w:rStyle w:val="CommentReference"/>
        </w:rPr>
        <w:commentReference w:id="153"/>
      </w:r>
      <w:r>
        <w:rPr>
          <w:szCs w:val="24"/>
        </w:rPr>
        <w:t xml:space="preserve">were the microsporidian </w:t>
      </w:r>
      <w:commentRangeStart w:id="154"/>
      <w:r>
        <w:rPr>
          <w:szCs w:val="24"/>
        </w:rPr>
        <w:t xml:space="preserve">orphan </w:t>
      </w:r>
      <w:commentRangeEnd w:id="154"/>
      <w:r>
        <w:rPr>
          <w:rStyle w:val="CommentReference"/>
        </w:rPr>
        <w:commentReference w:id="154"/>
      </w:r>
      <w:r>
        <w:rPr>
          <w:szCs w:val="24"/>
        </w:rPr>
        <w:t xml:space="preserve">proteins. </w:t>
      </w:r>
      <w:commentRangeStart w:id="155"/>
      <w:r>
        <w:rPr>
          <w:szCs w:val="24"/>
        </w:rPr>
        <w:t>Excluding the false</w:t>
      </w:r>
      <w:ins w:id="156" w:author="Ingo Ebersberger" w:date="2018-04-19T20:54:00Z">
        <w:r>
          <w:rPr>
            <w:szCs w:val="24"/>
          </w:rPr>
          <w:t>ly</w:t>
        </w:r>
      </w:ins>
      <w:r>
        <w:rPr>
          <w:szCs w:val="24"/>
        </w:rPr>
        <w:t xml:space="preserve"> predicted proteins</w:t>
      </w:r>
      <w:commentRangeEnd w:id="155"/>
      <w:r>
        <w:rPr>
          <w:rStyle w:val="CommentReference"/>
        </w:rPr>
        <w:commentReference w:id="155"/>
      </w:r>
      <w:r>
        <w:rPr>
          <w:szCs w:val="24"/>
        </w:rPr>
        <w:t xml:space="preserve">, most of the orphans are </w:t>
      </w:r>
      <w:del w:id="157" w:author="Ingo Ebersberger" w:date="2018-04-19T20:52:00Z">
        <w:r w:rsidDel="00C02C55">
          <w:rPr>
            <w:szCs w:val="24"/>
          </w:rPr>
          <w:delText xml:space="preserve">new </w:delText>
        </w:r>
      </w:del>
      <w:r>
        <w:rPr>
          <w:szCs w:val="24"/>
        </w:rPr>
        <w:t xml:space="preserve">newly invented genes in the microsporidia clade and </w:t>
      </w:r>
      <w:commentRangeStart w:id="158"/>
      <w:r>
        <w:rPr>
          <w:szCs w:val="24"/>
        </w:rPr>
        <w:t>some of them are the quickly evolv</w:t>
      </w:r>
      <w:ins w:id="159" w:author="Ingo Ebersberger" w:date="2018-04-19T20:54:00Z">
        <w:r>
          <w:rPr>
            <w:szCs w:val="24"/>
          </w:rPr>
          <w:t>ing</w:t>
        </w:r>
      </w:ins>
      <w:del w:id="160" w:author="Ingo Ebersberger" w:date="2018-04-19T20:54:00Z">
        <w:r w:rsidDel="00AC16C7">
          <w:rPr>
            <w:szCs w:val="24"/>
          </w:rPr>
          <w:delText>ed</w:delText>
        </w:r>
      </w:del>
      <w:r>
        <w:rPr>
          <w:szCs w:val="24"/>
        </w:rPr>
        <w:t xml:space="preserve"> genes that cannot traceable</w:t>
      </w:r>
      <w:commentRangeEnd w:id="158"/>
      <w:r>
        <w:rPr>
          <w:rStyle w:val="CommentReference"/>
        </w:rPr>
        <w:commentReference w:id="158"/>
      </w:r>
      <w:r>
        <w:rPr>
          <w:szCs w:val="24"/>
        </w:rPr>
        <w:t xml:space="preserve">. This outcome consists with the dynamic evolution of microsporidian genomes, in which they underwent not only the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3A853A4A" w14:textId="77777777" w:rsidR="00280B87" w:rsidRDefault="00280B87" w:rsidP="00280B87">
      <w:pPr>
        <w:spacing w:after="0" w:line="360" w:lineRule="auto"/>
        <w:jc w:val="both"/>
        <w:rPr>
          <w:szCs w:val="24"/>
        </w:rPr>
      </w:pPr>
      <w:r>
        <w:rPr>
          <w:szCs w:val="24"/>
        </w:rPr>
        <w:t xml:space="preserve">The phylogenetic trees reconstructed from the microsporidia core gene set strongly support the hypothesis that microsporidia is the sister clade of fungi. With a larger taxon sample including more diverge taxa, our data can clarify this assumption better than the one used by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w:t>
      </w:r>
    </w:p>
    <w:p w14:paraId="0C8F6175" w14:textId="30A8EB5B" w:rsidR="00AF327C" w:rsidRDefault="00280B87" w:rsidP="00324278">
      <w:pPr>
        <w:spacing w:after="0" w:line="360" w:lineRule="auto"/>
        <w:jc w:val="both"/>
        <w:rPr>
          <w:szCs w:val="24"/>
        </w:rPr>
      </w:pPr>
      <w:r>
        <w:rPr>
          <w:szCs w:val="24"/>
        </w:rPr>
        <w:lastRenderedPageBreak/>
        <w:t xml:space="preserve">The microsporidia species tree </w:t>
      </w:r>
      <w:r w:rsidRPr="00076E91">
        <w:rPr>
          <w:szCs w:val="24"/>
        </w:rPr>
        <w:t>can serve as a fundamental phylogenetic background for filtering the orthology assignment and estimating the set of 1605 proteins for the LCA of</w:t>
      </w:r>
      <w:r>
        <w:rPr>
          <w:szCs w:val="24"/>
        </w:rPr>
        <w:t xml:space="preserve"> the</w:t>
      </w:r>
      <w:r w:rsidRPr="00076E91">
        <w:rPr>
          <w:szCs w:val="24"/>
        </w:rPr>
        <w:t xml:space="preserve"> microsporidia</w:t>
      </w:r>
      <w:r>
        <w:rPr>
          <w:szCs w:val="24"/>
        </w:rPr>
        <w:t>.</w:t>
      </w:r>
    </w:p>
    <w:p w14:paraId="1E3E9F12" w14:textId="77777777" w:rsidR="002375EF" w:rsidRDefault="002375EF" w:rsidP="00324278">
      <w:pPr>
        <w:spacing w:after="0" w:line="360" w:lineRule="auto"/>
        <w:jc w:val="both"/>
        <w:rPr>
          <w:szCs w:val="24"/>
        </w:rPr>
      </w:pPr>
    </w:p>
    <w:p w14:paraId="53BC171C" w14:textId="77777777" w:rsidR="002375EF" w:rsidRDefault="002375EF" w:rsidP="002375EF">
      <w:pPr>
        <w:spacing w:after="0" w:line="360" w:lineRule="auto"/>
        <w:jc w:val="both"/>
        <w:rPr>
          <w:szCs w:val="24"/>
        </w:rPr>
      </w:pPr>
      <w:r>
        <w:rPr>
          <w:szCs w:val="24"/>
        </w:rPr>
        <w:t xml:space="preserve">Not surprisingly, </w:t>
      </w:r>
      <w:r w:rsidRPr="00076E91">
        <w:rPr>
          <w:szCs w:val="24"/>
        </w:rPr>
        <w:t>due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 </w:t>
      </w:r>
      <w:r>
        <w:rPr>
          <w:szCs w:val="24"/>
        </w:rPr>
        <w:t xml:space="preserve">Even with a much larger dataset including taxa from all three domains, our result was consistent with the outcome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About</w:t>
      </w:r>
      <w:r w:rsidRPr="00076E91">
        <w:rPr>
          <w:szCs w:val="24"/>
        </w:rPr>
        <w:t xml:space="preserve"> </w:t>
      </w:r>
      <w:r>
        <w:rPr>
          <w:szCs w:val="24"/>
        </w:rPr>
        <w:t xml:space="preserve">94% the </w:t>
      </w:r>
      <w:r w:rsidRPr="00076E91">
        <w:rPr>
          <w:szCs w:val="24"/>
        </w:rPr>
        <w:t>proteins can be traced to the LCA of all eukaryotes and</w:t>
      </w:r>
      <w:r>
        <w:rPr>
          <w:szCs w:val="24"/>
        </w:rPr>
        <w:t xml:space="preserve"> the other</w:t>
      </w:r>
      <w:r w:rsidRPr="00076E91">
        <w:rPr>
          <w:szCs w:val="24"/>
        </w:rPr>
        <w:t xml:space="preserve"> 3% share the </w:t>
      </w:r>
      <w:r>
        <w:rPr>
          <w:szCs w:val="24"/>
        </w:rPr>
        <w:t xml:space="preserve">same common ancestor with fungal clade. As reported by the authors, they are essential genes for </w:t>
      </w:r>
      <w:r w:rsidRPr="00314502">
        <w:rPr>
          <w:szCs w:val="24"/>
        </w:rPr>
        <w:t>maintenance</w:t>
      </w:r>
      <w:r>
        <w:rPr>
          <w:szCs w:val="24"/>
        </w:rPr>
        <w:t xml:space="preserve"> the survival and development of the microsporidia cells.</w:t>
      </w:r>
    </w:p>
    <w:p w14:paraId="71CF5EEA" w14:textId="77777777" w:rsidR="002375EF" w:rsidRPr="00076E91" w:rsidRDefault="002375EF" w:rsidP="002375EF">
      <w:pPr>
        <w:spacing w:after="0" w:line="360" w:lineRule="auto"/>
        <w:jc w:val="both"/>
        <w:rPr>
          <w:szCs w:val="24"/>
        </w:rPr>
      </w:pPr>
      <w:r>
        <w:rPr>
          <w:szCs w:val="24"/>
        </w:rPr>
        <w:t>Likewise, there are</w:t>
      </w:r>
      <w:r w:rsidRPr="00076E91">
        <w:rPr>
          <w:szCs w:val="24"/>
        </w:rPr>
        <w:t xml:space="preserve"> 3%</w:t>
      </w:r>
      <w:r>
        <w:rPr>
          <w:szCs w:val="24"/>
        </w:rPr>
        <w:t xml:space="preserve"> the LCA proteins that</w:t>
      </w:r>
      <w:r w:rsidRPr="00076E91">
        <w:rPr>
          <w:szCs w:val="24"/>
        </w:rPr>
        <w:t xml:space="preserve"> are specific to</w:t>
      </w:r>
      <w:r>
        <w:rPr>
          <w:szCs w:val="24"/>
        </w:rPr>
        <w:t xml:space="preserve"> the</w:t>
      </w:r>
      <w:r w:rsidRPr="00076E91">
        <w:rPr>
          <w:szCs w:val="24"/>
        </w:rPr>
        <w:t xml:space="preserve"> microsporidia lineage. </w:t>
      </w:r>
      <w:r>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636924F8" w14:textId="77777777" w:rsidR="002375EF" w:rsidRPr="00076E91" w:rsidRDefault="002375EF"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61" w:name="_Toc386158928"/>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61"/>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62" w:name="_Toc386158929"/>
      <w:r w:rsidRPr="00ED70D1">
        <w:t>Introduction</w:t>
      </w:r>
      <w:bookmarkEnd w:id="162"/>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63" w:name="_Toc386158930"/>
      <w:r w:rsidRPr="00ED70D1">
        <w:t>Methods</w:t>
      </w:r>
      <w:bookmarkEnd w:id="163"/>
    </w:p>
    <w:p w14:paraId="323AA48B" w14:textId="0EC7438A" w:rsidR="004972DD" w:rsidRDefault="004972DD" w:rsidP="00560D81">
      <w:pPr>
        <w:pStyle w:val="Heading3"/>
        <w:jc w:val="both"/>
      </w:pPr>
      <w:bookmarkStart w:id="164" w:name="_Toc386158931"/>
      <w:r w:rsidRPr="00ED70D1">
        <w:t>KEGG Orthology annotation</w:t>
      </w:r>
      <w:bookmarkEnd w:id="164"/>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FD48E3">
        <w:t xml:space="preserve">Table </w:t>
      </w:r>
      <w:r w:rsidR="00FD48E3">
        <w:rPr>
          <w:noProof/>
        </w:rPr>
        <w:t>A</w:t>
      </w:r>
      <w:r w:rsidR="00FD48E3">
        <w:noBreakHyphen/>
      </w:r>
      <w:r w:rsidR="00FD48E3">
        <w:rPr>
          <w:noProof/>
        </w:rPr>
        <w:t>2</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65" w:name="_Toc386158932"/>
      <w:r w:rsidRPr="00ED70D1">
        <w:t>Metabolic pathway analysis</w:t>
      </w:r>
      <w:bookmarkEnd w:id="165"/>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66" w:name="_Toc386158933"/>
      <w:r w:rsidRPr="00ED70D1">
        <w:lastRenderedPageBreak/>
        <w:t>Results</w:t>
      </w:r>
      <w:bookmarkEnd w:id="166"/>
    </w:p>
    <w:p w14:paraId="30D5A3EF" w14:textId="0EFEC44B" w:rsidR="00823CB2" w:rsidRPr="00ED70D1" w:rsidRDefault="00823CB2" w:rsidP="00560D81">
      <w:pPr>
        <w:pStyle w:val="Heading3"/>
        <w:jc w:val="both"/>
      </w:pPr>
      <w:bookmarkStart w:id="167" w:name="_Toc386158934"/>
      <w:r w:rsidRPr="00ED70D1">
        <w:t>KO annotation for microsporidian LCA proteins</w:t>
      </w:r>
      <w:bookmarkEnd w:id="167"/>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1FE78D" w:rsidR="00B73F2B" w:rsidRPr="00B73F2B" w:rsidRDefault="009A63CE" w:rsidP="00560D81">
      <w:pPr>
        <w:pStyle w:val="Caption"/>
        <w:spacing w:after="0" w:line="360" w:lineRule="auto"/>
        <w:jc w:val="both"/>
      </w:pPr>
      <w:bookmarkStart w:id="168" w:name="_Ref383262809"/>
      <w:bookmarkStart w:id="169" w:name="_Toc386158626"/>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168"/>
      <w:r w:rsidRPr="00076E91">
        <w:t xml:space="preserve">: Distribution of FAS scores and patristic distances of KO-annotated microsporidian </w:t>
      </w:r>
      <w:r w:rsidR="000975BB" w:rsidRPr="00076E91">
        <w:t>LCA</w:t>
      </w:r>
      <w:r w:rsidRPr="00076E91">
        <w:t xml:space="preserve"> proteins.</w:t>
      </w:r>
      <w:bookmarkEnd w:id="169"/>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FD48E3" w:rsidRPr="00076E91">
        <w:t xml:space="preserve">Figure </w:t>
      </w:r>
      <w:r w:rsidR="00FD48E3">
        <w:rPr>
          <w:noProof/>
        </w:rPr>
        <w:t>6</w:t>
      </w:r>
      <w:r w:rsidR="00FD48E3">
        <w:noBreakHyphen/>
      </w:r>
      <w:r w:rsidR="00FD48E3">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70" w:name="_Toc386158935"/>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70"/>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31">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51FD79E" w:rsidR="004028D8" w:rsidRPr="00076E91" w:rsidRDefault="004028D8" w:rsidP="00560D81">
      <w:pPr>
        <w:pStyle w:val="Caption"/>
        <w:spacing w:after="0" w:line="360" w:lineRule="auto"/>
        <w:jc w:val="both"/>
      </w:pPr>
      <w:bookmarkStart w:id="171" w:name="_Ref381618468"/>
      <w:bookmarkStart w:id="172" w:name="_Toc386158627"/>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2</w:t>
      </w:r>
      <w:r w:rsidR="00FF05FE">
        <w:fldChar w:fldCharType="end"/>
      </w:r>
      <w:bookmarkEnd w:id="171"/>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72"/>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FD48E3" w:rsidRPr="00076E91">
        <w:t xml:space="preserve">Figure </w:t>
      </w:r>
      <w:r w:rsidR="00FD48E3">
        <w:rPr>
          <w:noProof/>
        </w:rPr>
        <w:t>6</w:t>
      </w:r>
      <w:r w:rsidR="00FD48E3">
        <w:noBreakHyphen/>
      </w:r>
      <w:r w:rsidR="00FD48E3">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FD48E3" w:rsidRPr="00076E91">
        <w:t xml:space="preserve">Figure </w:t>
      </w:r>
      <w:r w:rsidR="00FD48E3">
        <w:rPr>
          <w:noProof/>
        </w:rPr>
        <w:t>A</w:t>
      </w:r>
      <w:r w:rsidR="00FD48E3">
        <w:noBreakHyphen/>
      </w:r>
      <w:r w:rsidR="00FD48E3">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32">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C7D46A0" w:rsidR="00D60C9E" w:rsidRDefault="00D60C9E" w:rsidP="00560D81">
      <w:pPr>
        <w:pStyle w:val="Caption"/>
        <w:jc w:val="both"/>
        <w:rPr>
          <w:szCs w:val="24"/>
        </w:rPr>
      </w:pPr>
      <w:bookmarkStart w:id="173" w:name="_Ref384219482"/>
      <w:bookmarkStart w:id="174" w:name="_Toc386158628"/>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3</w:t>
      </w:r>
      <w:r w:rsidR="00FF05FE">
        <w:fldChar w:fldCharType="end"/>
      </w:r>
      <w:bookmarkEnd w:id="173"/>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74"/>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FD48E3">
        <w:t xml:space="preserve">Figure </w:t>
      </w:r>
      <w:r w:rsidR="00FD48E3">
        <w:rPr>
          <w:noProof/>
        </w:rPr>
        <w:t>6</w:t>
      </w:r>
      <w:r w:rsidR="00FD48E3">
        <w:noBreakHyphen/>
      </w:r>
      <w:r w:rsidR="00FD48E3">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FD48E3">
        <w:t xml:space="preserve">Figure </w:t>
      </w:r>
      <w:r w:rsidR="00FD48E3">
        <w:rPr>
          <w:noProof/>
        </w:rPr>
        <w:t>6</w:t>
      </w:r>
      <w:r w:rsidR="00FD48E3">
        <w:noBreakHyphen/>
      </w:r>
      <w:r w:rsidR="00FD48E3">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33">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79EEDC6" w:rsidR="0046335D" w:rsidRDefault="008838B6" w:rsidP="00560D81">
      <w:pPr>
        <w:pStyle w:val="Caption"/>
        <w:jc w:val="both"/>
        <w:rPr>
          <w:szCs w:val="24"/>
        </w:rPr>
      </w:pPr>
      <w:bookmarkStart w:id="175" w:name="_Ref384219574"/>
      <w:bookmarkStart w:id="176" w:name="_Toc386158629"/>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4</w:t>
      </w:r>
      <w:r w:rsidR="00FF05FE">
        <w:fldChar w:fldCharType="end"/>
      </w:r>
      <w:bookmarkEnd w:id="175"/>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76"/>
    </w:p>
    <w:p w14:paraId="1FD3C11D" w14:textId="0B18E0DD" w:rsidR="000E1076" w:rsidRPr="00ED70D1" w:rsidRDefault="001C28A5" w:rsidP="00560D81">
      <w:pPr>
        <w:pStyle w:val="Heading3"/>
        <w:jc w:val="both"/>
      </w:pPr>
      <w:bookmarkStart w:id="177" w:name="_Toc386158936"/>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77"/>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FD48E3">
        <w:t xml:space="preserve">Table </w:t>
      </w:r>
      <w:r w:rsidR="00FD48E3">
        <w:rPr>
          <w:noProof/>
        </w:rPr>
        <w:t>A</w:t>
      </w:r>
      <w:r w:rsidR="00FD48E3">
        <w:noBreakHyphen/>
      </w:r>
      <w:r w:rsidR="00FD48E3">
        <w:rPr>
          <w:noProof/>
        </w:rPr>
        <w:t>6</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FD48E3" w:rsidRPr="00076E91">
        <w:t xml:space="preserve">Figure </w:t>
      </w:r>
      <w:r w:rsidR="00FD48E3">
        <w:rPr>
          <w:noProof/>
        </w:rPr>
        <w:t>6</w:t>
      </w:r>
      <w:r w:rsidR="00FD48E3">
        <w:noBreakHyphen/>
      </w:r>
      <w:r w:rsidR="00FD48E3">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7B185A1D" w:rsidR="00A21626" w:rsidRPr="0033169A" w:rsidRDefault="004E1AA9" w:rsidP="00560D81">
      <w:pPr>
        <w:pStyle w:val="Caption"/>
        <w:spacing w:after="0" w:line="360" w:lineRule="auto"/>
        <w:jc w:val="both"/>
      </w:pPr>
      <w:bookmarkStart w:id="178" w:name="_Ref381890854"/>
      <w:bookmarkStart w:id="179" w:name="_Toc386158630"/>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5</w:t>
      </w:r>
      <w:r w:rsidR="00FF05FE">
        <w:fldChar w:fldCharType="end"/>
      </w:r>
      <w:bookmarkEnd w:id="178"/>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79"/>
    </w:p>
    <w:p w14:paraId="6949B344" w14:textId="4D2F4BF6" w:rsidR="008421CC" w:rsidRPr="00ED70D1" w:rsidRDefault="00AC7AFF" w:rsidP="00560D81">
      <w:pPr>
        <w:pStyle w:val="Heading3"/>
        <w:jc w:val="both"/>
      </w:pPr>
      <w:bookmarkStart w:id="180" w:name="_Toc386158937"/>
      <w:r w:rsidRPr="00ED70D1">
        <w:t xml:space="preserve">The </w:t>
      </w:r>
      <w:r w:rsidR="00AE2957" w:rsidRPr="00ED70D1">
        <w:t xml:space="preserve">lack </w:t>
      </w:r>
      <w:r w:rsidR="00326F23" w:rsidRPr="00ED70D1">
        <w:t>of TCA cycle and its replacement</w:t>
      </w:r>
      <w:bookmarkEnd w:id="180"/>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FD48E3" w:rsidRPr="00076E91">
        <w:t xml:space="preserve">Table </w:t>
      </w:r>
      <w:r w:rsidR="00FD48E3">
        <w:rPr>
          <w:noProof/>
        </w:rPr>
        <w:t>6</w:t>
      </w:r>
      <w:r w:rsidR="00FD48E3">
        <w:noBreakHyphen/>
      </w:r>
      <w:r w:rsidR="00FD48E3">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181" w:name="_Ref382643410"/>
      <w:bookmarkStart w:id="182" w:name="_Toc386158654"/>
      <w:r w:rsidRPr="00076E91">
        <w:t xml:space="preserve">Table </w:t>
      </w:r>
      <w:r w:rsidR="009F5610">
        <w:fldChar w:fldCharType="begin"/>
      </w:r>
      <w:r w:rsidR="009F5610">
        <w:instrText xml:space="preserve"> STYLEREF 1 \s </w:instrText>
      </w:r>
      <w:r w:rsidR="009F5610">
        <w:fldChar w:fldCharType="separate"/>
      </w:r>
      <w:r w:rsidR="00FD48E3">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1</w:t>
      </w:r>
      <w:r w:rsidR="009F5610">
        <w:fldChar w:fldCharType="end"/>
      </w:r>
      <w:bookmarkEnd w:id="181"/>
      <w:r w:rsidRPr="00076E91">
        <w:t xml:space="preserve">: Microsporidian </w:t>
      </w:r>
      <w:r w:rsidR="000975BB" w:rsidRPr="00076E91">
        <w:t>LCA</w:t>
      </w:r>
      <w:r w:rsidRPr="00076E91">
        <w:t xml:space="preserve"> MFS and ABC transporters.</w:t>
      </w:r>
      <w:bookmarkEnd w:id="182"/>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183" w:name="_Toc386158938"/>
      <w:r w:rsidRPr="00ED70D1">
        <w:t>The microsporidian LCA's carbohydrate metabolism</w:t>
      </w:r>
      <w:bookmarkEnd w:id="183"/>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D48E3">
        <w:t xml:space="preserve">Table </w:t>
      </w:r>
      <w:r w:rsidR="00FD48E3">
        <w:rPr>
          <w:noProof/>
        </w:rPr>
        <w:t>A</w:t>
      </w:r>
      <w:r w:rsidR="00FD48E3">
        <w:noBreakHyphen/>
      </w:r>
      <w:r w:rsidR="00FD48E3">
        <w:rPr>
          <w:noProof/>
        </w:rPr>
        <w:t>6</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FD48E3">
        <w:t xml:space="preserve">Figure </w:t>
      </w:r>
      <w:r w:rsidR="00FD48E3">
        <w:rPr>
          <w:noProof/>
        </w:rPr>
        <w:t>6</w:t>
      </w:r>
      <w:r w:rsidR="00FD48E3">
        <w:noBreakHyphen/>
      </w:r>
      <w:r w:rsidR="00FD48E3">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35">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6D1C5768" w:rsidR="0054572C" w:rsidRDefault="004246C6" w:rsidP="00560D81">
      <w:pPr>
        <w:pStyle w:val="Caption"/>
        <w:jc w:val="both"/>
        <w:rPr>
          <w:szCs w:val="24"/>
        </w:rPr>
      </w:pPr>
      <w:bookmarkStart w:id="184" w:name="_Ref384229265"/>
      <w:bookmarkStart w:id="185" w:name="_Toc386158631"/>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6</w:t>
      </w:r>
      <w:r w:rsidR="00FF05FE">
        <w:fldChar w:fldCharType="end"/>
      </w:r>
      <w:bookmarkEnd w:id="184"/>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185"/>
    </w:p>
    <w:p w14:paraId="58BB47DE" w14:textId="4AD5BCAE" w:rsidR="00DA0BDA" w:rsidRPr="00ED70D1" w:rsidRDefault="00E132E6" w:rsidP="00560D81">
      <w:pPr>
        <w:pStyle w:val="Heading3"/>
        <w:jc w:val="both"/>
      </w:pPr>
      <w:bookmarkStart w:id="186" w:name="_Toc386158939"/>
      <w:r w:rsidRPr="00ED70D1">
        <w:lastRenderedPageBreak/>
        <w:t>The</w:t>
      </w:r>
      <w:r w:rsidR="000E4C2C" w:rsidRPr="00ED70D1">
        <w:t xml:space="preserve"> inability of nucleotide production in microsporidia</w:t>
      </w:r>
      <w:bookmarkEnd w:id="186"/>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FD48E3">
        <w:t xml:space="preserve">Figure </w:t>
      </w:r>
      <w:r w:rsidR="00FD48E3">
        <w:rPr>
          <w:noProof/>
        </w:rPr>
        <w:t>6</w:t>
      </w:r>
      <w:r w:rsidR="00FD48E3">
        <w:noBreakHyphen/>
      </w:r>
      <w:r w:rsidR="00FD48E3">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36">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0AFBA04" w:rsidR="001772E1" w:rsidRPr="00076E91" w:rsidRDefault="00B15988" w:rsidP="00560D81">
      <w:pPr>
        <w:pStyle w:val="Caption"/>
        <w:jc w:val="both"/>
        <w:rPr>
          <w:szCs w:val="24"/>
        </w:rPr>
      </w:pPr>
      <w:bookmarkStart w:id="187" w:name="_Ref384375467"/>
      <w:bookmarkStart w:id="188" w:name="_Toc386158632"/>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7</w:t>
      </w:r>
      <w:r w:rsidR="00FF05FE">
        <w:fldChar w:fldCharType="end"/>
      </w:r>
      <w:bookmarkEnd w:id="187"/>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188"/>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D48E3">
        <w:t xml:space="preserve">Table </w:t>
      </w:r>
      <w:r w:rsidR="00FD48E3">
        <w:rPr>
          <w:noProof/>
        </w:rPr>
        <w:t>A</w:t>
      </w:r>
      <w:r w:rsidR="00FD48E3">
        <w:noBreakHyphen/>
      </w:r>
      <w:r w:rsidR="00FD48E3">
        <w:rPr>
          <w:noProof/>
        </w:rPr>
        <w:t>6</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3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C8C50D9" w:rsidR="002D2C0B" w:rsidRPr="00076E91" w:rsidRDefault="00FF0408" w:rsidP="00560D81">
      <w:pPr>
        <w:pStyle w:val="Caption"/>
        <w:spacing w:after="0" w:line="360" w:lineRule="auto"/>
        <w:jc w:val="both"/>
      </w:pPr>
      <w:bookmarkStart w:id="189" w:name="_Ref382669565"/>
      <w:bookmarkStart w:id="190" w:name="_Toc386158633"/>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8</w:t>
      </w:r>
      <w:r w:rsidR="00FF05FE">
        <w:fldChar w:fldCharType="end"/>
      </w:r>
      <w:bookmarkEnd w:id="189"/>
      <w:r w:rsidRPr="00076E91">
        <w:t xml:space="preserve">: Phylogenetic profile of 3 </w:t>
      </w:r>
      <w:r w:rsidR="000975BB" w:rsidRPr="00076E91">
        <w:t>microsporidian LCA</w:t>
      </w:r>
      <w:r w:rsidRPr="00076E91">
        <w:t xml:space="preserve"> NTT proteins</w:t>
      </w:r>
      <w:bookmarkEnd w:id="190"/>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FD48E3" w:rsidRPr="00076E91">
        <w:t xml:space="preserve">Figure </w:t>
      </w:r>
      <w:r w:rsidR="00FD48E3">
        <w:rPr>
          <w:noProof/>
        </w:rPr>
        <w:t>6</w:t>
      </w:r>
      <w:r w:rsidR="00FD48E3">
        <w:noBreakHyphen/>
      </w:r>
      <w:r w:rsidR="00FD48E3">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FD48E3" w:rsidRPr="00076E91">
        <w:t xml:space="preserve">Figure </w:t>
      </w:r>
      <w:r w:rsidR="00FD48E3">
        <w:rPr>
          <w:noProof/>
        </w:rPr>
        <w:t>6</w:t>
      </w:r>
      <w:r w:rsidR="00FD48E3">
        <w:noBreakHyphen/>
      </w:r>
      <w:r w:rsidR="00FD48E3">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38">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F3B46BC" w:rsidR="00FF0408" w:rsidRPr="00076E91" w:rsidRDefault="00FF0408" w:rsidP="00560D81">
      <w:pPr>
        <w:pStyle w:val="Caption"/>
        <w:spacing w:after="0" w:line="360" w:lineRule="auto"/>
        <w:jc w:val="both"/>
      </w:pPr>
      <w:bookmarkStart w:id="191" w:name="_Ref382670116"/>
      <w:bookmarkStart w:id="192" w:name="_Toc386158634"/>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9</w:t>
      </w:r>
      <w:r w:rsidR="00FF05FE">
        <w:fldChar w:fldCharType="end"/>
      </w:r>
      <w:bookmarkEnd w:id="191"/>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192"/>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193" w:name="_Toc386158940"/>
      <w:r w:rsidRPr="00ED70D1">
        <w:t>Discussion</w:t>
      </w:r>
      <w:bookmarkEnd w:id="193"/>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FD48E3" w:rsidRPr="00076E91">
        <w:t xml:space="preserve">Figure </w:t>
      </w:r>
      <w:r w:rsidR="00FD48E3">
        <w:rPr>
          <w:noProof/>
        </w:rPr>
        <w:t>A</w:t>
      </w:r>
      <w:r w:rsidR="00FD48E3">
        <w:noBreakHyphen/>
      </w:r>
      <w:r w:rsidR="00FD48E3">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FD48E3">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194" w:name="_Toc386158941"/>
      <w:r w:rsidRPr="00ED70D1">
        <w:t>Conclusion</w:t>
      </w:r>
      <w:bookmarkEnd w:id="194"/>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FD48E3">
        <w:t xml:space="preserve">Figure </w:t>
      </w:r>
      <w:r w:rsidR="00FD48E3">
        <w:rPr>
          <w:noProof/>
        </w:rPr>
        <w:t>6</w:t>
      </w:r>
      <w:r w:rsidR="00FD48E3">
        <w:noBreakHyphen/>
      </w:r>
      <w:r w:rsidR="00FD48E3">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FD48E3">
        <w:t xml:space="preserve">Figure </w:t>
      </w:r>
      <w:r w:rsidR="00FD48E3">
        <w:rPr>
          <w:noProof/>
        </w:rPr>
        <w:t>A</w:t>
      </w:r>
      <w:r w:rsidR="00FD48E3">
        <w:noBreakHyphen/>
      </w:r>
      <w:r w:rsidR="00FD48E3">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FD48E3">
        <w:t xml:space="preserve">Figure </w:t>
      </w:r>
      <w:r w:rsidR="00FD48E3">
        <w:rPr>
          <w:noProof/>
        </w:rPr>
        <w:t>A</w:t>
      </w:r>
      <w:r w:rsidR="00FD48E3">
        <w:noBreakHyphen/>
      </w:r>
      <w:r w:rsidR="00FD48E3">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FD48E3">
        <w:t xml:space="preserve">Figure </w:t>
      </w:r>
      <w:r w:rsidR="00FD48E3">
        <w:rPr>
          <w:noProof/>
        </w:rPr>
        <w:t>6</w:t>
      </w:r>
      <w:r w:rsidR="00FD48E3">
        <w:noBreakHyphen/>
      </w:r>
      <w:r w:rsidR="00FD48E3">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038E9273" w14:textId="77777777" w:rsidR="00453721" w:rsidRDefault="00453721" w:rsidP="00560D81">
      <w:pPr>
        <w:spacing w:after="0" w:line="360" w:lineRule="auto"/>
        <w:jc w:val="both"/>
        <w:rPr>
          <w:szCs w:val="24"/>
        </w:rPr>
        <w:sectPr w:rsidR="00453721" w:rsidSect="00F013CE">
          <w:footnotePr>
            <w:pos w:val="beneathText"/>
          </w:footnotePr>
          <w:endnotePr>
            <w:numFmt w:val="decimal"/>
          </w:endnotePr>
          <w:pgSz w:w="11906" w:h="16838"/>
          <w:pgMar w:top="1418" w:right="1701" w:bottom="851" w:left="1701" w:header="709" w:footer="709" w:gutter="0"/>
          <w:cols w:space="708"/>
          <w:docGrid w:linePitch="360"/>
        </w:sectPr>
      </w:pPr>
    </w:p>
    <w:p w14:paraId="0F94FD01" w14:textId="77777777" w:rsidR="00453721" w:rsidRDefault="00453721" w:rsidP="00453721">
      <w:pPr>
        <w:pStyle w:val="Heading1"/>
        <w:jc w:val="both"/>
      </w:pPr>
      <w:bookmarkStart w:id="195" w:name="_Toc386158942"/>
      <w:r w:rsidRPr="00756D71">
        <w:lastRenderedPageBreak/>
        <w:t>PhyloProfile: an interactive visualization tool for exploring complex phylogenetic profiles</w:t>
      </w:r>
      <w:bookmarkEnd w:id="195"/>
    </w:p>
    <w:p w14:paraId="61BABDD1" w14:textId="77777777" w:rsidR="00453721" w:rsidRPr="00DC102A" w:rsidRDefault="00453721" w:rsidP="00453721">
      <w:pPr>
        <w:jc w:val="both"/>
      </w:pPr>
    </w:p>
    <w:p w14:paraId="5410EC71" w14:textId="77777777" w:rsidR="00453721" w:rsidRPr="00756D71" w:rsidRDefault="00453721" w:rsidP="00453721">
      <w:pPr>
        <w:pStyle w:val="Heading2"/>
        <w:jc w:val="both"/>
      </w:pPr>
      <w:bookmarkStart w:id="196" w:name="_Toc386158943"/>
      <w:r w:rsidRPr="00756D71">
        <w:t>Introduction</w:t>
      </w:r>
      <w:bookmarkEnd w:id="196"/>
    </w:p>
    <w:p w14:paraId="284B8C02" w14:textId="77777777" w:rsidR="00453721" w:rsidRDefault="00453721" w:rsidP="0045372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75470436" w14:textId="77777777" w:rsidR="00453721" w:rsidRDefault="00453721" w:rsidP="0045372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0798381" w14:textId="77777777" w:rsidR="00453721" w:rsidRDefault="00453721" w:rsidP="00453721">
      <w:pPr>
        <w:spacing w:after="0" w:line="360" w:lineRule="auto"/>
        <w:jc w:val="both"/>
        <w:rPr>
          <w:szCs w:val="24"/>
        </w:rPr>
      </w:pPr>
    </w:p>
    <w:p w14:paraId="10B6B752" w14:textId="77777777" w:rsidR="00453721" w:rsidRPr="00756D71" w:rsidRDefault="00453721" w:rsidP="00453721">
      <w:pPr>
        <w:pStyle w:val="Heading2"/>
        <w:jc w:val="both"/>
      </w:pPr>
      <w:bookmarkStart w:id="197" w:name="_Toc386158944"/>
      <w:r w:rsidRPr="00756D71">
        <w:lastRenderedPageBreak/>
        <w:t>Features and capabilities</w:t>
      </w:r>
      <w:bookmarkEnd w:id="197"/>
    </w:p>
    <w:p w14:paraId="4CA374E5" w14:textId="77777777" w:rsidR="00453721" w:rsidRPr="00756D71" w:rsidRDefault="00453721" w:rsidP="00453721">
      <w:pPr>
        <w:pStyle w:val="Heading3"/>
        <w:jc w:val="both"/>
      </w:pPr>
      <w:bookmarkStart w:id="198" w:name="_Toc386158945"/>
      <w:r w:rsidRPr="00756D71">
        <w:t>Multiple input options</w:t>
      </w:r>
      <w:bookmarkEnd w:id="198"/>
    </w:p>
    <w:p w14:paraId="35C84032" w14:textId="77777777" w:rsidR="00453721" w:rsidRDefault="00453721" w:rsidP="0045372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5E53912F" w14:textId="77777777" w:rsidR="00453721" w:rsidRDefault="00453721" w:rsidP="0045372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46F59BCE" w14:textId="77777777" w:rsidR="00453721" w:rsidRDefault="00453721" w:rsidP="00453721">
      <w:pPr>
        <w:spacing w:after="0" w:line="360" w:lineRule="auto"/>
        <w:jc w:val="both"/>
        <w:rPr>
          <w:szCs w:val="24"/>
        </w:rPr>
      </w:pPr>
      <w:r>
        <w:rPr>
          <w:szCs w:val="24"/>
        </w:rPr>
        <w:t>The FASTA sequences can be either obtained directly from the multi-FASTA main input, or optionally added to the tool.</w:t>
      </w:r>
    </w:p>
    <w:p w14:paraId="5766FE9C" w14:textId="77777777" w:rsidR="00453721" w:rsidRDefault="00453721" w:rsidP="00453721">
      <w:pPr>
        <w:keepNext/>
        <w:spacing w:after="0" w:line="360" w:lineRule="auto"/>
        <w:jc w:val="both"/>
      </w:pPr>
      <w:r>
        <w:rPr>
          <w:noProof/>
          <w:szCs w:val="24"/>
        </w:rPr>
        <w:drawing>
          <wp:inline distT="0" distB="0" distL="0" distR="0" wp14:anchorId="3CAE1881" wp14:editId="7DEEECFE">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2542792B" w14:textId="77777777" w:rsidR="00453721" w:rsidRDefault="00453721" w:rsidP="00453721">
      <w:pPr>
        <w:pStyle w:val="Caption"/>
        <w:jc w:val="both"/>
        <w:rPr>
          <w:szCs w:val="24"/>
        </w:rPr>
      </w:pPr>
      <w:bookmarkStart w:id="199" w:name="_Ref384072234"/>
      <w:bookmarkStart w:id="200" w:name="_Toc38615860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199"/>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200"/>
    </w:p>
    <w:p w14:paraId="022F3FF1" w14:textId="77777777" w:rsidR="00453721" w:rsidRDefault="00453721" w:rsidP="0045372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69B4A171" w14:textId="77777777" w:rsidR="00453721" w:rsidRDefault="00453721" w:rsidP="0045372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t xml:space="preserve">Figure </w:t>
      </w:r>
      <w:r>
        <w:rPr>
          <w:noProof/>
        </w:rPr>
        <w:t>4</w:t>
      </w:r>
      <w:r>
        <w:noBreakHyphen/>
      </w:r>
      <w:r>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51A2624A" w14:textId="77777777" w:rsidR="00453721" w:rsidRPr="00756D71" w:rsidRDefault="00453721" w:rsidP="00453721">
      <w:pPr>
        <w:pStyle w:val="Heading3"/>
        <w:jc w:val="both"/>
      </w:pPr>
      <w:bookmarkStart w:id="201" w:name="_Toc386158946"/>
      <w:r w:rsidRPr="00756D71">
        <w:t>Interactive visualization</w:t>
      </w:r>
      <w:bookmarkEnd w:id="201"/>
    </w:p>
    <w:p w14:paraId="5DA1937D" w14:textId="77777777" w:rsidR="00453721" w:rsidRDefault="00453721" w:rsidP="0045372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1AA3FDC0" w14:textId="77777777" w:rsidR="00453721" w:rsidRDefault="00453721" w:rsidP="00453721">
      <w:pPr>
        <w:keepNext/>
        <w:spacing w:after="0" w:line="360" w:lineRule="auto"/>
        <w:jc w:val="both"/>
      </w:pPr>
      <w:r>
        <w:rPr>
          <w:noProof/>
          <w:szCs w:val="24"/>
        </w:rPr>
        <w:lastRenderedPageBreak/>
        <w:drawing>
          <wp:inline distT="0" distB="0" distL="0" distR="0" wp14:anchorId="5206CE33" wp14:editId="6A21532A">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204A7256" w14:textId="77777777" w:rsidR="00453721" w:rsidRDefault="00453721" w:rsidP="00453721">
      <w:pPr>
        <w:pStyle w:val="Caption"/>
        <w:jc w:val="both"/>
      </w:pPr>
      <w:bookmarkStart w:id="202" w:name="_Ref384073005"/>
      <w:bookmarkStart w:id="203" w:name="_Toc38615860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bookmarkEnd w:id="202"/>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203"/>
    </w:p>
    <w:p w14:paraId="631120EF" w14:textId="77777777" w:rsidR="00453721" w:rsidRDefault="00453721" w:rsidP="00453721">
      <w:pPr>
        <w:jc w:val="both"/>
      </w:pPr>
      <w:r>
        <w:t xml:space="preserve">As can be seen in </w:t>
      </w:r>
      <w:r>
        <w:fldChar w:fldCharType="begin"/>
      </w:r>
      <w:r>
        <w:instrText xml:space="preserve"> REF _Ref384073005 \h </w:instrText>
      </w:r>
      <w:r>
        <w:fldChar w:fldCharType="separate"/>
      </w:r>
      <w:r>
        <w:t xml:space="preserve">Figure </w:t>
      </w:r>
      <w:r>
        <w:rPr>
          <w:noProof/>
        </w:rPr>
        <w:t>4</w:t>
      </w:r>
      <w:r>
        <w:noBreakHyphen/>
      </w:r>
      <w:r>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t xml:space="preserve">Figure </w:t>
      </w:r>
      <w:r>
        <w:rPr>
          <w:noProof/>
        </w:rPr>
        <w:t>4</w:t>
      </w:r>
      <w:r>
        <w:noBreakHyphen/>
      </w:r>
      <w:r>
        <w:rPr>
          <w:noProof/>
        </w:rPr>
        <w:t>3</w:t>
      </w:r>
      <w:r>
        <w:fldChar w:fldCharType="end"/>
      </w:r>
      <w:r>
        <w:t xml:space="preserve">). </w:t>
      </w:r>
    </w:p>
    <w:p w14:paraId="23296CE8" w14:textId="77777777" w:rsidR="00453721" w:rsidRDefault="00453721" w:rsidP="00453721">
      <w:pPr>
        <w:keepNext/>
        <w:jc w:val="both"/>
      </w:pPr>
      <w:r>
        <w:rPr>
          <w:noProof/>
        </w:rPr>
        <w:drawing>
          <wp:inline distT="0" distB="0" distL="0" distR="0" wp14:anchorId="1B806DE4" wp14:editId="2904926E">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0743D255" w14:textId="77777777" w:rsidR="00453721" w:rsidRDefault="00453721" w:rsidP="00453721">
      <w:pPr>
        <w:pStyle w:val="Caption"/>
        <w:jc w:val="both"/>
      </w:pPr>
      <w:bookmarkStart w:id="204" w:name="_Ref384081133"/>
      <w:bookmarkStart w:id="205" w:name="_Toc38615860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04"/>
      <w:r>
        <w:t>: The interactive visualization enables linking between different data.</w:t>
      </w:r>
      <w:bookmarkEnd w:id="205"/>
    </w:p>
    <w:p w14:paraId="4FE8B662" w14:textId="77777777" w:rsidR="00453721" w:rsidRDefault="00453721" w:rsidP="0045372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2DA9AD96" w14:textId="77777777" w:rsidR="00453721" w:rsidRPr="00756D71" w:rsidRDefault="00453721" w:rsidP="00453721">
      <w:pPr>
        <w:pStyle w:val="Heading3"/>
        <w:jc w:val="both"/>
      </w:pPr>
      <w:bookmarkStart w:id="206" w:name="_Toc386158947"/>
      <w:r w:rsidRPr="00756D71">
        <w:t>The use of NCBI taxonomy information in PhyloProfile</w:t>
      </w:r>
      <w:bookmarkEnd w:id="206"/>
    </w:p>
    <w:p w14:paraId="6175211E" w14:textId="77777777" w:rsidR="00453721" w:rsidRDefault="00453721" w:rsidP="0045372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65845CA1" w14:textId="77777777" w:rsidR="00453721" w:rsidRDefault="00453721" w:rsidP="0045372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21E27970" w14:textId="77777777" w:rsidR="00453721" w:rsidRPr="00861630" w:rsidRDefault="00453721" w:rsidP="00453721">
      <w:pPr>
        <w:jc w:val="both"/>
        <w:rPr>
          <w:szCs w:val="24"/>
        </w:rPr>
      </w:pPr>
      <w:r>
        <w:rPr>
          <w:szCs w:val="24"/>
        </w:rPr>
        <w:t>Moreover, novel taxa, which do not exist in NCBI taxonomy database, can be manually added into this process.</w:t>
      </w:r>
    </w:p>
    <w:p w14:paraId="08597537" w14:textId="77777777" w:rsidR="00453721" w:rsidRPr="00756D71" w:rsidRDefault="00453721" w:rsidP="00453721">
      <w:pPr>
        <w:pStyle w:val="Heading3"/>
        <w:jc w:val="both"/>
      </w:pPr>
      <w:bookmarkStart w:id="207" w:name="_Toc386158948"/>
      <w:r w:rsidRPr="00756D71">
        <w:t>Dynamic data filtering</w:t>
      </w:r>
      <w:bookmarkEnd w:id="207"/>
    </w:p>
    <w:p w14:paraId="6AF262F2" w14:textId="77777777" w:rsidR="00453721" w:rsidRDefault="00453721" w:rsidP="0045372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t xml:space="preserve">Figure </w:t>
      </w:r>
      <w:r>
        <w:rPr>
          <w:noProof/>
        </w:rPr>
        <w:t>4</w:t>
      </w:r>
      <w:r>
        <w:noBreakHyphen/>
      </w:r>
      <w:r>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t xml:space="preserve">Figure </w:t>
      </w:r>
      <w:r>
        <w:rPr>
          <w:noProof/>
        </w:rPr>
        <w:t>4</w:t>
      </w:r>
      <w:r>
        <w:noBreakHyphen/>
      </w:r>
      <w:r>
        <w:rPr>
          <w:noProof/>
        </w:rPr>
        <w:t>4</w:t>
      </w:r>
      <w:r>
        <w:rPr>
          <w:szCs w:val="24"/>
        </w:rPr>
        <w:fldChar w:fldCharType="end"/>
      </w:r>
      <w:r>
        <w:rPr>
          <w:szCs w:val="24"/>
        </w:rPr>
        <w:t>).</w:t>
      </w:r>
    </w:p>
    <w:p w14:paraId="6FCABEF2" w14:textId="77777777" w:rsidR="00453721" w:rsidRDefault="00453721" w:rsidP="00453721">
      <w:pPr>
        <w:keepNext/>
        <w:spacing w:after="0" w:line="360" w:lineRule="auto"/>
        <w:jc w:val="both"/>
      </w:pPr>
      <w:r>
        <w:rPr>
          <w:noProof/>
          <w:szCs w:val="24"/>
        </w:rPr>
        <w:lastRenderedPageBreak/>
        <w:drawing>
          <wp:inline distT="0" distB="0" distL="0" distR="0" wp14:anchorId="2F724E31" wp14:editId="4F2E8B89">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4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500C2C72" w14:textId="77777777" w:rsidR="00453721" w:rsidRDefault="00453721" w:rsidP="00453721">
      <w:pPr>
        <w:pStyle w:val="Caption"/>
        <w:jc w:val="both"/>
        <w:rPr>
          <w:szCs w:val="24"/>
        </w:rPr>
      </w:pPr>
      <w:bookmarkStart w:id="208" w:name="_Ref384081559"/>
      <w:bookmarkStart w:id="209" w:name="_Toc38615860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08"/>
      <w:r>
        <w:t>: List of genes resulting from the Core gene identification function can be directly input to the customized profile for further investigating.</w:t>
      </w:r>
      <w:bookmarkEnd w:id="209"/>
    </w:p>
    <w:p w14:paraId="7E11E5DB" w14:textId="77777777" w:rsidR="00453721" w:rsidRDefault="00453721" w:rsidP="0045372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0FABF79A" w14:textId="77777777" w:rsidR="00453721" w:rsidRPr="00756D71" w:rsidRDefault="00453721" w:rsidP="00453721">
      <w:pPr>
        <w:pStyle w:val="Heading3"/>
        <w:jc w:val="both"/>
      </w:pPr>
      <w:bookmarkStart w:id="210" w:name="_Toc386158949"/>
      <w:r w:rsidRPr="00756D71">
        <w:t>Phylogenetic profiling</w:t>
      </w:r>
      <w:bookmarkEnd w:id="210"/>
    </w:p>
    <w:p w14:paraId="534677EE" w14:textId="77777777" w:rsidR="00453721" w:rsidRDefault="00453721" w:rsidP="00453721">
      <w:pPr>
        <w:spacing w:after="0" w:line="360" w:lineRule="auto"/>
        <w:jc w:val="both"/>
        <w:rPr>
          <w:szCs w:val="24"/>
        </w:rPr>
      </w:pPr>
      <w:r>
        <w:rPr>
          <w:szCs w:val="24"/>
        </w:rPr>
        <w:t>In addition to the interactive visualization, PhyloProfile further provides several functions for dynamic analyzing the phylogenetic profiles.</w:t>
      </w:r>
    </w:p>
    <w:p w14:paraId="5173CD03" w14:textId="77777777" w:rsidR="00453721" w:rsidRDefault="00453721" w:rsidP="00453721">
      <w:pPr>
        <w:spacing w:after="0" w:line="360" w:lineRule="auto"/>
        <w:jc w:val="both"/>
        <w:rPr>
          <w:szCs w:val="24"/>
        </w:rPr>
      </w:pPr>
    </w:p>
    <w:p w14:paraId="628CC6FA" w14:textId="77777777" w:rsidR="00453721" w:rsidRPr="00756D71" w:rsidRDefault="00453721" w:rsidP="00453721">
      <w:pPr>
        <w:spacing w:after="0" w:line="360" w:lineRule="auto"/>
        <w:jc w:val="both"/>
        <w:rPr>
          <w:rStyle w:val="IntenseEmphasis"/>
        </w:rPr>
      </w:pPr>
      <w:r w:rsidRPr="00756D71">
        <w:rPr>
          <w:rStyle w:val="IntenseEmphasis"/>
        </w:rPr>
        <w:t>Profile clustering</w:t>
      </w:r>
    </w:p>
    <w:p w14:paraId="4DBA4B52" w14:textId="77777777" w:rsidR="00453721" w:rsidRDefault="00453721" w:rsidP="0045372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t xml:space="preserve">Figure </w:t>
      </w:r>
      <w:r>
        <w:rPr>
          <w:noProof/>
        </w:rPr>
        <w:t>4</w:t>
      </w:r>
      <w:r>
        <w:noBreakHyphen/>
      </w:r>
      <w:r>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7EE87535" w14:textId="77777777" w:rsidR="00453721" w:rsidRDefault="00453721" w:rsidP="00453721">
      <w:pPr>
        <w:keepNext/>
        <w:spacing w:after="0" w:line="360" w:lineRule="auto"/>
        <w:jc w:val="both"/>
      </w:pPr>
      <w:r>
        <w:rPr>
          <w:noProof/>
          <w:szCs w:val="24"/>
        </w:rPr>
        <w:drawing>
          <wp:inline distT="0" distB="0" distL="0" distR="0" wp14:anchorId="47ABE986" wp14:editId="292AA2F5">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4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36E56C17" w14:textId="77777777" w:rsidR="00453721" w:rsidRDefault="00453721" w:rsidP="00453721">
      <w:pPr>
        <w:pStyle w:val="Caption"/>
        <w:jc w:val="both"/>
        <w:rPr>
          <w:szCs w:val="24"/>
        </w:rPr>
      </w:pPr>
      <w:bookmarkStart w:id="211" w:name="_Ref384080616"/>
      <w:bookmarkStart w:id="212" w:name="_Toc38615860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11"/>
      <w:r>
        <w:t>: Phylogenetic profile dot matrix before (left) and after (right) clustering.</w:t>
      </w:r>
      <w:bookmarkEnd w:id="212"/>
    </w:p>
    <w:p w14:paraId="1A706F52" w14:textId="77777777" w:rsidR="00453721" w:rsidRDefault="00453721" w:rsidP="00453721">
      <w:pPr>
        <w:spacing w:after="0" w:line="360" w:lineRule="auto"/>
        <w:jc w:val="both"/>
        <w:rPr>
          <w:rStyle w:val="IntenseEmphasis"/>
        </w:rPr>
      </w:pPr>
    </w:p>
    <w:p w14:paraId="666B62C5" w14:textId="77777777" w:rsidR="00453721" w:rsidRPr="00756D71" w:rsidRDefault="00453721" w:rsidP="00453721">
      <w:pPr>
        <w:spacing w:after="0" w:line="360" w:lineRule="auto"/>
        <w:jc w:val="both"/>
        <w:rPr>
          <w:rStyle w:val="IntenseEmphasis"/>
        </w:rPr>
      </w:pPr>
      <w:r>
        <w:rPr>
          <w:rStyle w:val="IntenseEmphasis"/>
        </w:rPr>
        <w:t>Gene age estimation</w:t>
      </w:r>
    </w:p>
    <w:p w14:paraId="40B9126F" w14:textId="77777777" w:rsidR="00453721" w:rsidRDefault="00453721" w:rsidP="0045372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t xml:space="preserve">Figure </w:t>
      </w:r>
      <w:r>
        <w:rPr>
          <w:noProof/>
        </w:rPr>
        <w:t>4</w:t>
      </w:r>
      <w:r>
        <w:noBreakHyphen/>
      </w:r>
      <w:r>
        <w:rPr>
          <w:noProof/>
        </w:rPr>
        <w:t>6</w:t>
      </w:r>
      <w:r>
        <w:rPr>
          <w:szCs w:val="24"/>
        </w:rPr>
        <w:fldChar w:fldCharType="end"/>
      </w:r>
      <w:r>
        <w:rPr>
          <w:szCs w:val="24"/>
        </w:rPr>
        <w:t>)</w:t>
      </w:r>
      <w:r w:rsidRPr="00241516">
        <w:rPr>
          <w:szCs w:val="24"/>
        </w:rPr>
        <w:t>.</w:t>
      </w:r>
    </w:p>
    <w:p w14:paraId="1704F143" w14:textId="77777777" w:rsidR="00453721" w:rsidRDefault="00453721" w:rsidP="00453721">
      <w:pPr>
        <w:keepNext/>
        <w:spacing w:after="0" w:line="360" w:lineRule="auto"/>
        <w:jc w:val="both"/>
      </w:pPr>
      <w:r>
        <w:rPr>
          <w:noProof/>
          <w:szCs w:val="24"/>
        </w:rPr>
        <w:drawing>
          <wp:inline distT="0" distB="0" distL="0" distR="0" wp14:anchorId="63BA4C58" wp14:editId="7D0FC6C6">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33A84F03" w14:textId="77777777" w:rsidR="00453721" w:rsidRDefault="00453721" w:rsidP="00453721">
      <w:pPr>
        <w:pStyle w:val="Caption"/>
        <w:jc w:val="both"/>
        <w:rPr>
          <w:szCs w:val="24"/>
        </w:rPr>
      </w:pPr>
      <w:bookmarkStart w:id="213" w:name="_Ref384080679"/>
      <w:bookmarkStart w:id="214" w:name="_Toc38615860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13"/>
      <w:r>
        <w:t>: Gene age estimation based on LCA algorithm.</w:t>
      </w:r>
      <w:bookmarkEnd w:id="214"/>
      <w:r>
        <w:t xml:space="preserve"> </w:t>
      </w:r>
    </w:p>
    <w:p w14:paraId="5AEBFE5B" w14:textId="77777777" w:rsidR="00453721" w:rsidRDefault="00453721" w:rsidP="00453721">
      <w:pPr>
        <w:spacing w:after="0" w:line="360" w:lineRule="auto"/>
        <w:jc w:val="both"/>
        <w:rPr>
          <w:szCs w:val="24"/>
        </w:rPr>
      </w:pPr>
    </w:p>
    <w:p w14:paraId="2A89C1DA" w14:textId="77777777" w:rsidR="00453721" w:rsidRPr="00756D71" w:rsidRDefault="00453721" w:rsidP="00453721">
      <w:pPr>
        <w:spacing w:after="0" w:line="360" w:lineRule="auto"/>
        <w:jc w:val="both"/>
        <w:rPr>
          <w:rStyle w:val="IntenseEmphasis"/>
        </w:rPr>
      </w:pPr>
      <w:r w:rsidRPr="00756D71">
        <w:rPr>
          <w:rStyle w:val="IntenseEmphasis"/>
        </w:rPr>
        <w:t>Core gene identification</w:t>
      </w:r>
    </w:p>
    <w:p w14:paraId="01DE850B" w14:textId="77777777" w:rsidR="00453721" w:rsidRDefault="00453721" w:rsidP="0045372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50A296FD" w14:textId="77777777" w:rsidR="00453721" w:rsidRPr="00241516" w:rsidRDefault="00453721" w:rsidP="00453721">
      <w:pPr>
        <w:spacing w:after="0" w:line="360" w:lineRule="auto"/>
        <w:jc w:val="both"/>
        <w:rPr>
          <w:szCs w:val="24"/>
        </w:rPr>
      </w:pPr>
    </w:p>
    <w:p w14:paraId="08875742" w14:textId="77777777" w:rsidR="00453721" w:rsidRPr="00756D71" w:rsidRDefault="00453721" w:rsidP="00453721">
      <w:pPr>
        <w:spacing w:after="0" w:line="360" w:lineRule="auto"/>
        <w:jc w:val="both"/>
        <w:rPr>
          <w:rStyle w:val="IntenseEmphasis"/>
        </w:rPr>
      </w:pPr>
      <w:r w:rsidRPr="00756D71">
        <w:rPr>
          <w:rStyle w:val="IntenseEmphasis"/>
        </w:rPr>
        <w:t>Distribution analysis</w:t>
      </w:r>
    </w:p>
    <w:p w14:paraId="4B2B464F" w14:textId="77777777" w:rsidR="00453721" w:rsidRDefault="00453721" w:rsidP="0045372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t xml:space="preserve">Figure </w:t>
      </w:r>
      <w:r>
        <w:rPr>
          <w:noProof/>
        </w:rPr>
        <w:t>4</w:t>
      </w:r>
      <w:r>
        <w:noBreakHyphen/>
      </w:r>
      <w:r>
        <w:rPr>
          <w:noProof/>
        </w:rPr>
        <w:t>7</w:t>
      </w:r>
      <w:r>
        <w:rPr>
          <w:szCs w:val="24"/>
        </w:rPr>
        <w:fldChar w:fldCharType="end"/>
      </w:r>
      <w:r>
        <w:rPr>
          <w:szCs w:val="24"/>
        </w:rPr>
        <w:t>).</w:t>
      </w:r>
    </w:p>
    <w:p w14:paraId="56351B8A" w14:textId="77777777" w:rsidR="00453721" w:rsidRDefault="00453721" w:rsidP="00453721">
      <w:pPr>
        <w:keepNext/>
        <w:spacing w:after="0" w:line="360" w:lineRule="auto"/>
        <w:jc w:val="both"/>
      </w:pPr>
      <w:r>
        <w:rPr>
          <w:noProof/>
          <w:szCs w:val="24"/>
        </w:rPr>
        <w:drawing>
          <wp:inline distT="0" distB="0" distL="0" distR="0" wp14:anchorId="61498EF7" wp14:editId="5DFE8F71">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4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E6E6AFA" w14:textId="77777777" w:rsidR="00453721" w:rsidRDefault="00453721" w:rsidP="00453721">
      <w:pPr>
        <w:pStyle w:val="Caption"/>
        <w:jc w:val="both"/>
        <w:rPr>
          <w:szCs w:val="24"/>
        </w:rPr>
      </w:pPr>
      <w:bookmarkStart w:id="215" w:name="_Ref384080896"/>
      <w:bookmarkStart w:id="216" w:name="_Toc38615861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15"/>
      <w:r>
        <w:t>: Distribution analysis of two integrated data and the fraction of species in the systematic group. Those distributions can be dynamically changed depending on the defined thresholds of those variables.</w:t>
      </w:r>
      <w:bookmarkEnd w:id="216"/>
    </w:p>
    <w:p w14:paraId="7D0ADD98" w14:textId="77777777" w:rsidR="00453721" w:rsidRPr="00756D71" w:rsidRDefault="00453721" w:rsidP="00453721">
      <w:pPr>
        <w:pStyle w:val="Heading3"/>
        <w:jc w:val="both"/>
      </w:pPr>
      <w:bookmarkStart w:id="217" w:name="_Toc386158950"/>
      <w:r w:rsidRPr="00756D71">
        <w:t>Interoperable output</w:t>
      </w:r>
      <w:bookmarkEnd w:id="217"/>
    </w:p>
    <w:p w14:paraId="24E41C30" w14:textId="77777777" w:rsidR="00453721" w:rsidRDefault="00453721" w:rsidP="0045372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5E1A1C9A" w14:textId="77777777" w:rsidR="00453721" w:rsidRDefault="00453721" w:rsidP="00453721">
      <w:pPr>
        <w:spacing w:after="0" w:line="360" w:lineRule="auto"/>
        <w:jc w:val="both"/>
        <w:rPr>
          <w:szCs w:val="24"/>
        </w:rPr>
      </w:pPr>
    </w:p>
    <w:p w14:paraId="2AC81E82" w14:textId="77777777" w:rsidR="00453721" w:rsidRPr="00756D71" w:rsidRDefault="00453721" w:rsidP="00453721">
      <w:pPr>
        <w:pStyle w:val="Heading2"/>
        <w:jc w:val="both"/>
      </w:pPr>
      <w:bookmarkStart w:id="218" w:name="_Toc386158951"/>
      <w:r w:rsidRPr="00756D71">
        <w:t>Result</w:t>
      </w:r>
      <w:bookmarkEnd w:id="218"/>
      <w:r w:rsidRPr="00756D71">
        <w:t xml:space="preserve"> </w:t>
      </w:r>
    </w:p>
    <w:p w14:paraId="5A471D8B" w14:textId="77777777" w:rsidR="00453721" w:rsidRPr="00756D71" w:rsidRDefault="00453721" w:rsidP="00453721">
      <w:pPr>
        <w:pStyle w:val="Heading3"/>
        <w:jc w:val="both"/>
      </w:pPr>
      <w:bookmarkStart w:id="219" w:name="_Toc386158952"/>
      <w:r w:rsidRPr="00756D71">
        <w:t>The availability</w:t>
      </w:r>
      <w:bookmarkEnd w:id="219"/>
    </w:p>
    <w:p w14:paraId="75453FCD" w14:textId="77777777" w:rsidR="00453721" w:rsidRPr="009C2362" w:rsidRDefault="00453721" w:rsidP="0045372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CAD814C" w14:textId="77777777" w:rsidR="00453721" w:rsidRPr="00756D71" w:rsidRDefault="00453721" w:rsidP="00453721">
      <w:pPr>
        <w:pStyle w:val="Heading3"/>
        <w:jc w:val="both"/>
      </w:pPr>
      <w:bookmarkStart w:id="220" w:name="_Toc386158953"/>
      <w:r w:rsidRPr="00756D71">
        <w:t>Performance test</w:t>
      </w:r>
      <w:bookmarkEnd w:id="220"/>
    </w:p>
    <w:p w14:paraId="27463B1E" w14:textId="77777777" w:rsidR="00453721" w:rsidRDefault="00453721" w:rsidP="0045372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t xml:space="preserve">Figure </w:t>
      </w:r>
      <w:r>
        <w:rPr>
          <w:noProof/>
        </w:rPr>
        <w:t>4</w:t>
      </w:r>
      <w:r>
        <w:noBreakHyphen/>
      </w:r>
      <w:r>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Pr>
          <w:szCs w:val="24"/>
        </w:rPr>
        <w:t xml:space="preserve"> b</w:t>
      </w:r>
      <w:r w:rsidRPr="00842AB7">
        <w:rPr>
          <w:szCs w:val="24"/>
        </w:rPr>
        <w:t>), and measured the time to upload and plot the data.</w:t>
      </w:r>
    </w:p>
    <w:p w14:paraId="4C56C723" w14:textId="77777777" w:rsidR="00453721" w:rsidRDefault="00453721" w:rsidP="00453721">
      <w:pPr>
        <w:spacing w:after="0" w:line="360" w:lineRule="auto"/>
        <w:jc w:val="both"/>
        <w:rPr>
          <w:szCs w:val="24"/>
        </w:rPr>
      </w:pPr>
    </w:p>
    <w:p w14:paraId="3822705E" w14:textId="77777777" w:rsidR="00453721" w:rsidRDefault="00453721" w:rsidP="00453721">
      <w:pPr>
        <w:keepNext/>
        <w:spacing w:after="0" w:line="360" w:lineRule="auto"/>
        <w:jc w:val="both"/>
      </w:pPr>
      <w:r>
        <w:rPr>
          <w:noProof/>
          <w:szCs w:val="24"/>
        </w:rPr>
        <w:drawing>
          <wp:inline distT="0" distB="0" distL="0" distR="0" wp14:anchorId="09D1C99B" wp14:editId="502FF3D5">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1C3D9A25" w14:textId="77777777" w:rsidR="00453721" w:rsidRDefault="00453721" w:rsidP="00453721">
      <w:pPr>
        <w:pStyle w:val="Caption"/>
        <w:jc w:val="both"/>
        <w:rPr>
          <w:szCs w:val="24"/>
        </w:rPr>
      </w:pPr>
      <w:bookmarkStart w:id="221" w:name="_Ref384067296"/>
      <w:bookmarkStart w:id="222" w:name="_Toc38615861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8</w:t>
      </w:r>
      <w:r>
        <w:fldChar w:fldCharType="end"/>
      </w:r>
      <w:bookmarkEnd w:id="221"/>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222"/>
    </w:p>
    <w:p w14:paraId="024F48AC" w14:textId="77777777" w:rsidR="00453721" w:rsidRDefault="00453721" w:rsidP="0045372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36A3B00C" w14:textId="77777777" w:rsidR="00453721" w:rsidRDefault="00453721" w:rsidP="00453721">
      <w:pPr>
        <w:keepNext/>
        <w:spacing w:after="0" w:line="360" w:lineRule="auto"/>
        <w:jc w:val="both"/>
      </w:pPr>
      <w:r>
        <w:rPr>
          <w:noProof/>
          <w:szCs w:val="24"/>
        </w:rPr>
        <w:drawing>
          <wp:inline distT="0" distB="0" distL="0" distR="0" wp14:anchorId="5AAA18E1" wp14:editId="4A895C29">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40A593BA" w14:textId="77777777" w:rsidR="00453721" w:rsidRPr="00842AB7" w:rsidRDefault="00453721" w:rsidP="00453721">
      <w:pPr>
        <w:pStyle w:val="Caption"/>
        <w:jc w:val="both"/>
        <w:rPr>
          <w:szCs w:val="24"/>
        </w:rPr>
      </w:pPr>
      <w:bookmarkStart w:id="223" w:name="_Ref384080946"/>
      <w:bookmarkStart w:id="224" w:name="_Toc38615861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9</w:t>
      </w:r>
      <w:r>
        <w:fldChar w:fldCharType="end"/>
      </w:r>
      <w:bookmarkEnd w:id="223"/>
      <w:r>
        <w:t xml:space="preserve">: </w:t>
      </w:r>
      <w:r w:rsidRPr="00001AD8">
        <w:t>RAM usage during data display increases linearly as the data matrix grows. (a) RAM usage as a function of number of genes analyzed, and (b) as a function of the number of taxa analyzed.</w:t>
      </w:r>
      <w:bookmarkEnd w:id="224"/>
    </w:p>
    <w:p w14:paraId="2B212F79" w14:textId="77777777" w:rsidR="00453721" w:rsidRDefault="00453721" w:rsidP="00453721">
      <w:pPr>
        <w:spacing w:after="0" w:line="360" w:lineRule="auto"/>
        <w:jc w:val="both"/>
        <w:rPr>
          <w:szCs w:val="24"/>
        </w:rPr>
      </w:pPr>
    </w:p>
    <w:p w14:paraId="3326F3D3" w14:textId="77777777" w:rsidR="00453721" w:rsidRDefault="00453721" w:rsidP="0045372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7864A856" w14:textId="77777777" w:rsidR="00453721" w:rsidRDefault="00453721" w:rsidP="00453721">
      <w:pPr>
        <w:spacing w:after="0" w:line="360" w:lineRule="auto"/>
        <w:jc w:val="both"/>
        <w:rPr>
          <w:szCs w:val="24"/>
        </w:rPr>
      </w:pPr>
    </w:p>
    <w:p w14:paraId="489ADE68" w14:textId="77777777" w:rsidR="00453721" w:rsidRPr="00756D71" w:rsidRDefault="00453721" w:rsidP="00453721">
      <w:pPr>
        <w:pStyle w:val="Heading2"/>
        <w:jc w:val="both"/>
      </w:pPr>
      <w:bookmarkStart w:id="225" w:name="_Toc386158954"/>
      <w:r w:rsidRPr="00756D71">
        <w:t>Conclusion</w:t>
      </w:r>
      <w:bookmarkEnd w:id="225"/>
    </w:p>
    <w:p w14:paraId="78531CA9" w14:textId="77777777" w:rsidR="00453721" w:rsidRDefault="00453721" w:rsidP="0045372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277F7A47" w14:textId="77777777" w:rsidR="00453721" w:rsidRPr="00076E91" w:rsidRDefault="00453721" w:rsidP="00453721">
      <w:pPr>
        <w:spacing w:after="0" w:line="360" w:lineRule="auto"/>
        <w:jc w:val="both"/>
        <w:rPr>
          <w:szCs w:val="24"/>
        </w:rPr>
        <w:sectPr w:rsidR="0045372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082CB6F" w14:textId="77777777" w:rsidR="00453721" w:rsidRDefault="00453721" w:rsidP="00453721">
      <w:pPr>
        <w:pStyle w:val="Heading1"/>
        <w:jc w:val="both"/>
      </w:pPr>
      <w:bookmarkStart w:id="226" w:name="_Toc386158955"/>
      <w:r w:rsidRPr="00A115AD">
        <w:lastRenderedPageBreak/>
        <w:t>HamFAS: a novel functional annotation approach based on feature-aware orthology inference</w:t>
      </w:r>
      <w:bookmarkEnd w:id="226"/>
    </w:p>
    <w:p w14:paraId="14C352C5" w14:textId="77777777" w:rsidR="00453721" w:rsidRPr="005E2368" w:rsidRDefault="00453721" w:rsidP="00453721">
      <w:pPr>
        <w:jc w:val="both"/>
      </w:pPr>
    </w:p>
    <w:p w14:paraId="244B0332" w14:textId="77777777" w:rsidR="00453721" w:rsidRPr="00A115AD" w:rsidRDefault="00453721" w:rsidP="00453721">
      <w:pPr>
        <w:pStyle w:val="Heading2"/>
        <w:jc w:val="both"/>
      </w:pPr>
      <w:bookmarkStart w:id="227" w:name="_Toc386158956"/>
      <w:r w:rsidRPr="00A115AD">
        <w:t>Introduction</w:t>
      </w:r>
      <w:bookmarkEnd w:id="227"/>
    </w:p>
    <w:p w14:paraId="6CC64E68" w14:textId="77777777" w:rsidR="00453721" w:rsidRDefault="00453721" w:rsidP="00453721">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0EBAE34C" w14:textId="77777777" w:rsidR="00453721" w:rsidRDefault="00453721" w:rsidP="00453721">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for a more accurate function prediction, especially for transferring annotations between distantly </w:t>
      </w:r>
      <w:r>
        <w:rPr>
          <w:szCs w:val="24"/>
        </w:rPr>
        <w:lastRenderedPageBreak/>
        <w:t xml:space="preserve">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32AE834C" w14:textId="77777777" w:rsidR="00453721" w:rsidRDefault="00453721" w:rsidP="00453721">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6BEFC649" w14:textId="77777777" w:rsidR="00453721" w:rsidRDefault="00453721" w:rsidP="00453721">
      <w:pPr>
        <w:spacing w:after="0" w:line="360" w:lineRule="auto"/>
        <w:jc w:val="both"/>
        <w:rPr>
          <w:szCs w:val="24"/>
        </w:rPr>
      </w:pPr>
    </w:p>
    <w:p w14:paraId="6896C9E4" w14:textId="77777777" w:rsidR="00453721" w:rsidRPr="00A115AD" w:rsidRDefault="00453721" w:rsidP="00453721">
      <w:pPr>
        <w:pStyle w:val="Heading2"/>
        <w:spacing w:line="276" w:lineRule="auto"/>
        <w:jc w:val="both"/>
      </w:pPr>
      <w:bookmarkStart w:id="228" w:name="_Toc386158957"/>
      <w:r w:rsidRPr="00A115AD">
        <w:t>Methods</w:t>
      </w:r>
      <w:bookmarkEnd w:id="228"/>
    </w:p>
    <w:p w14:paraId="7BCC14E7" w14:textId="77777777" w:rsidR="00453721" w:rsidRPr="00A115AD" w:rsidRDefault="00453721" w:rsidP="00453721">
      <w:pPr>
        <w:pStyle w:val="Heading3"/>
        <w:jc w:val="both"/>
      </w:pPr>
      <w:bookmarkStart w:id="229" w:name="_Toc386158958"/>
      <w:r w:rsidRPr="00A115AD">
        <w:t>HamFAS approach</w:t>
      </w:r>
      <w:bookmarkEnd w:id="229"/>
    </w:p>
    <w:p w14:paraId="5F4AE364" w14:textId="77777777" w:rsidR="00453721" w:rsidRPr="00076E91" w:rsidRDefault="00453721" w:rsidP="0045372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Pr="00076E91">
        <w:t xml:space="preserve">Figure </w:t>
      </w:r>
      <w:r>
        <w:rPr>
          <w:noProof/>
        </w:rPr>
        <w:t>5</w:t>
      </w:r>
      <w:r>
        <w:noBreakHyphen/>
      </w:r>
      <w:r>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57026EBC"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12A1645E" wp14:editId="54942AF6">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35F025C" w14:textId="77777777" w:rsidR="00453721" w:rsidRPr="00076E91" w:rsidRDefault="00453721" w:rsidP="00453721">
      <w:pPr>
        <w:pStyle w:val="Caption"/>
        <w:spacing w:after="0" w:line="360" w:lineRule="auto"/>
        <w:jc w:val="both"/>
      </w:pPr>
      <w:bookmarkStart w:id="230" w:name="_Ref381605755"/>
      <w:bookmarkStart w:id="231" w:name="_Toc386158613"/>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30"/>
      <w:r w:rsidRPr="00076E91">
        <w:t>: KO annotation transfer using HamFAS approach.</w:t>
      </w:r>
      <w:bookmarkEnd w:id="231"/>
    </w:p>
    <w:p w14:paraId="3EEA31A7" w14:textId="77777777" w:rsidR="00453721" w:rsidRPr="00076E91" w:rsidRDefault="00453721" w:rsidP="00453721">
      <w:pPr>
        <w:spacing w:after="0" w:line="360" w:lineRule="auto"/>
        <w:jc w:val="both"/>
        <w:rPr>
          <w:szCs w:val="24"/>
        </w:rPr>
      </w:pPr>
      <w:r>
        <w:rPr>
          <w:szCs w:val="24"/>
        </w:rPr>
        <w:lastRenderedPageBreak/>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t xml:space="preserve">Table </w:t>
      </w:r>
      <w:r>
        <w:rPr>
          <w:noProof/>
        </w:rPr>
        <w:t>A</w:t>
      </w:r>
      <w:r>
        <w:noBreakHyphen/>
      </w:r>
      <w:r>
        <w:rPr>
          <w:noProof/>
        </w:rPr>
        <w:t>2</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397FB048" w14:textId="77777777" w:rsidR="00453721" w:rsidRPr="00076E91" w:rsidRDefault="00453721" w:rsidP="0045372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729A811C" w14:textId="77777777" w:rsidR="00453721" w:rsidRPr="00C3276D" w:rsidRDefault="00453721" w:rsidP="00453721">
      <w:pPr>
        <w:pStyle w:val="Heading3"/>
        <w:jc w:val="both"/>
      </w:pPr>
      <w:bookmarkStart w:id="232" w:name="_Toc386158959"/>
      <w:r w:rsidRPr="00C3276D">
        <w:t>Benchmarking HamFAS</w:t>
      </w:r>
      <w:bookmarkEnd w:id="232"/>
    </w:p>
    <w:p w14:paraId="2C580FE6" w14:textId="77777777" w:rsidR="00453721" w:rsidRPr="00076E91" w:rsidRDefault="00453721" w:rsidP="0045372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966C6CB" w14:textId="77777777" w:rsidR="00453721" w:rsidRPr="001A3E4F" w:rsidRDefault="00453721" w:rsidP="0045372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w:t>
      </w:r>
      <w:r w:rsidRPr="00076E91">
        <w:rPr>
          <w:szCs w:val="24"/>
        </w:rPr>
        <w:lastRenderedPageBreak/>
        <w:t>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06E5243B" w14:textId="77777777" w:rsidR="00453721" w:rsidRPr="00076E91" w:rsidRDefault="00453721" w:rsidP="00453721">
      <w:pPr>
        <w:spacing w:after="0" w:line="360" w:lineRule="auto"/>
        <w:jc w:val="both"/>
        <w:rPr>
          <w:szCs w:val="24"/>
        </w:rPr>
      </w:pPr>
    </w:p>
    <w:p w14:paraId="1FAB8DAE" w14:textId="77777777" w:rsidR="00453721" w:rsidRPr="00A115AD" w:rsidRDefault="00453721" w:rsidP="00453721">
      <w:pPr>
        <w:pStyle w:val="Heading2"/>
        <w:spacing w:line="276" w:lineRule="auto"/>
        <w:jc w:val="both"/>
      </w:pPr>
      <w:bookmarkStart w:id="233" w:name="_Toc386158960"/>
      <w:r w:rsidRPr="00A115AD">
        <w:t>Results</w:t>
      </w:r>
      <w:bookmarkEnd w:id="233"/>
    </w:p>
    <w:p w14:paraId="13670010" w14:textId="77777777" w:rsidR="00453721" w:rsidRPr="00A115AD" w:rsidRDefault="00453721" w:rsidP="00453721">
      <w:pPr>
        <w:pStyle w:val="Heading3"/>
        <w:jc w:val="both"/>
      </w:pPr>
      <w:bookmarkStart w:id="234" w:name="_Toc386158961"/>
      <w:r w:rsidRPr="00A115AD">
        <w:t>The establishment of the reference species and annotations</w:t>
      </w:r>
      <w:bookmarkEnd w:id="234"/>
    </w:p>
    <w:p w14:paraId="717A33F6" w14:textId="77777777" w:rsidR="00453721" w:rsidRDefault="00453721" w:rsidP="0045372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t xml:space="preserve">Figure </w:t>
      </w:r>
      <w:r>
        <w:rPr>
          <w:noProof/>
        </w:rPr>
        <w:t>5</w:t>
      </w:r>
      <w:r>
        <w:noBreakHyphen/>
      </w:r>
      <w:r>
        <w:rPr>
          <w:noProof/>
        </w:rPr>
        <w:t>2</w:t>
      </w:r>
      <w:r>
        <w:rPr>
          <w:szCs w:val="24"/>
        </w:rPr>
        <w:fldChar w:fldCharType="end"/>
      </w:r>
      <w:r>
        <w:rPr>
          <w:szCs w:val="24"/>
        </w:rPr>
        <w:t xml:space="preserve">. </w:t>
      </w:r>
    </w:p>
    <w:p w14:paraId="78284F83" w14:textId="77777777" w:rsidR="00453721" w:rsidRDefault="00453721" w:rsidP="00453721">
      <w:pPr>
        <w:keepNext/>
        <w:spacing w:after="0" w:line="360" w:lineRule="auto"/>
        <w:jc w:val="both"/>
      </w:pPr>
      <w:r>
        <w:rPr>
          <w:noProof/>
          <w:szCs w:val="24"/>
        </w:rPr>
        <w:drawing>
          <wp:inline distT="0" distB="0" distL="0" distR="0" wp14:anchorId="5340FDC7" wp14:editId="7F549009">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3D7F4B34" w14:textId="77777777" w:rsidR="00453721" w:rsidRPr="00076E91" w:rsidRDefault="00453721" w:rsidP="00453721">
      <w:pPr>
        <w:pStyle w:val="Caption"/>
        <w:jc w:val="both"/>
        <w:rPr>
          <w:szCs w:val="24"/>
        </w:rPr>
      </w:pPr>
      <w:bookmarkStart w:id="235" w:name="_Ref384434851"/>
      <w:bookmarkStart w:id="236" w:name="_Toc38615861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235"/>
      <w:r>
        <w:t xml:space="preserve">: </w:t>
      </w:r>
      <w:r w:rsidRPr="00076E91">
        <w:t>Distribution of T</w:t>
      </w:r>
      <w:r w:rsidRPr="00076E91">
        <w:rPr>
          <w:vertAlign w:val="subscript"/>
        </w:rPr>
        <w:t>FAS_KO</w:t>
      </w:r>
      <w:r w:rsidRPr="00076E91">
        <w:t xml:space="preserve"> for 12,748 KO groups</w:t>
      </w:r>
      <w:bookmarkEnd w:id="236"/>
    </w:p>
    <w:p w14:paraId="5774D20C" w14:textId="77777777" w:rsidR="00453721" w:rsidRPr="00076E91" w:rsidRDefault="00453721" w:rsidP="0045372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Pr="00076E91">
        <w:t xml:space="preserve">Figure </w:t>
      </w:r>
      <w:r>
        <w:rPr>
          <w:noProof/>
        </w:rPr>
        <w:t>5</w:t>
      </w:r>
      <w:r>
        <w:noBreakHyphen/>
      </w:r>
      <w:r>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7AAED21" w14:textId="77777777" w:rsidR="00453721" w:rsidRPr="00076E91" w:rsidRDefault="00453721" w:rsidP="00453721">
      <w:pPr>
        <w:spacing w:after="0" w:line="360" w:lineRule="auto"/>
        <w:jc w:val="both"/>
        <w:rPr>
          <w:szCs w:val="24"/>
        </w:rPr>
      </w:pPr>
      <w:r w:rsidRPr="00076E91">
        <w:rPr>
          <w:noProof/>
          <w:szCs w:val="24"/>
        </w:rPr>
        <w:lastRenderedPageBreak/>
        <w:drawing>
          <wp:inline distT="0" distB="0" distL="0" distR="0" wp14:anchorId="6A2693D1" wp14:editId="65019E27">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357CB81" w14:textId="77777777" w:rsidR="00453721" w:rsidRPr="00076E91" w:rsidRDefault="00453721" w:rsidP="00453721">
      <w:pPr>
        <w:pStyle w:val="Caption"/>
        <w:spacing w:after="0" w:line="360" w:lineRule="auto"/>
        <w:jc w:val="both"/>
      </w:pPr>
      <w:bookmarkStart w:id="237" w:name="_Ref339564538"/>
      <w:bookmarkStart w:id="238" w:name="_Toc386158615"/>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37"/>
      <w:r w:rsidRPr="00076E91">
        <w:t>: FAS score density of KO group K00542 (left) and K07888 (right)</w:t>
      </w:r>
      <w:bookmarkEnd w:id="238"/>
    </w:p>
    <w:p w14:paraId="4A26D666" w14:textId="77777777" w:rsidR="00453721" w:rsidRPr="004F12DB" w:rsidRDefault="00453721" w:rsidP="0045372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4EFBEC48" w14:textId="77777777" w:rsidR="00453721" w:rsidRPr="00C3276D" w:rsidRDefault="00453721" w:rsidP="00453721">
      <w:pPr>
        <w:pStyle w:val="Heading3"/>
        <w:spacing w:line="276" w:lineRule="auto"/>
        <w:jc w:val="both"/>
      </w:pPr>
      <w:bookmarkStart w:id="239" w:name="_Toc386158962"/>
      <w:r w:rsidRPr="00C3276D">
        <w:t>Benchmarking result</w:t>
      </w:r>
      <w:bookmarkEnd w:id="239"/>
    </w:p>
    <w:p w14:paraId="31A46F35" w14:textId="77777777" w:rsidR="00453721" w:rsidRPr="00C3276D" w:rsidRDefault="00453721" w:rsidP="00453721">
      <w:pPr>
        <w:pStyle w:val="Heading4"/>
        <w:jc w:val="both"/>
      </w:pPr>
      <w:r w:rsidRPr="00C3276D">
        <w:t>The specificity of HamFAS approach</w:t>
      </w:r>
    </w:p>
    <w:p w14:paraId="0C4B110F" w14:textId="77777777" w:rsidR="00453721" w:rsidRPr="00076E91" w:rsidRDefault="00453721" w:rsidP="0045372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36DA26E5" w14:textId="77777777" w:rsidR="00453721" w:rsidRPr="00A144F5" w:rsidRDefault="00453721" w:rsidP="0045372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m:t>
            </m:r>
            <m:r>
              <w:rPr>
                <w:rFonts w:ascii="Cambria Math" w:eastAsiaTheme="minorEastAsia" w:hAnsi="Cambria Math"/>
                <w:szCs w:val="24"/>
              </w:rPr>
              <m:t>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6A12ECBD" w14:textId="77777777" w:rsidR="00453721" w:rsidRPr="00A144F5" w:rsidRDefault="00453721" w:rsidP="00453721">
      <w:pPr>
        <w:spacing w:after="0" w:line="360" w:lineRule="auto"/>
        <w:jc w:val="both"/>
        <w:rPr>
          <w:rFonts w:eastAsiaTheme="minorEastAsia"/>
          <w:szCs w:val="24"/>
        </w:rPr>
      </w:pPr>
    </w:p>
    <w:p w14:paraId="73110EC9" w14:textId="77777777" w:rsidR="00453721" w:rsidRPr="00076E91" w:rsidRDefault="00453721" w:rsidP="0045372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t xml:space="preserve">Table </w:t>
      </w:r>
      <w:r>
        <w:rPr>
          <w:noProof/>
        </w:rPr>
        <w:t>5</w:t>
      </w:r>
      <w:r>
        <w:noBreakHyphen/>
      </w:r>
      <w:r>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70712615" w14:textId="77777777" w:rsidR="00453721" w:rsidRDefault="00453721" w:rsidP="00453721">
      <w:pPr>
        <w:pStyle w:val="Caption"/>
        <w:keepNext/>
        <w:jc w:val="both"/>
      </w:pPr>
      <w:bookmarkStart w:id="240" w:name="_Ref383951269"/>
      <w:bookmarkStart w:id="241" w:name="_Toc386158652"/>
      <w:r>
        <w:lastRenderedPageBreak/>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bookmarkEnd w:id="240"/>
      <w:r>
        <w:t xml:space="preserve">: </w:t>
      </w:r>
      <w:r w:rsidRPr="00076E91">
        <w:t>Recall, precision and F1-score of HamFAS in comparison to BlastKOALA and KAAS. Second column shows values of HamFAS after filtering the orthology assignment with InParanoid's orthologs.</w:t>
      </w:r>
      <w:bookmarkEnd w:id="241"/>
    </w:p>
    <w:tbl>
      <w:tblPr>
        <w:tblStyle w:val="TableGrid"/>
        <w:tblW w:w="0" w:type="auto"/>
        <w:tblLook w:val="04A0" w:firstRow="1" w:lastRow="0" w:firstColumn="1" w:lastColumn="0" w:noHBand="0" w:noVBand="1"/>
      </w:tblPr>
      <w:tblGrid>
        <w:gridCol w:w="1574"/>
        <w:gridCol w:w="1544"/>
        <w:gridCol w:w="2457"/>
        <w:gridCol w:w="1714"/>
        <w:gridCol w:w="1431"/>
      </w:tblGrid>
      <w:tr w:rsidR="00453721" w14:paraId="68D67E2F" w14:textId="77777777" w:rsidTr="00513705">
        <w:tc>
          <w:tcPr>
            <w:tcW w:w="1574" w:type="dxa"/>
          </w:tcPr>
          <w:p w14:paraId="3FCEF794" w14:textId="77777777" w:rsidR="00453721" w:rsidRDefault="00453721" w:rsidP="00513705">
            <w:pPr>
              <w:spacing w:line="360" w:lineRule="auto"/>
              <w:rPr>
                <w:szCs w:val="24"/>
              </w:rPr>
            </w:pPr>
            <w:r w:rsidRPr="00076E91">
              <w:rPr>
                <w:rFonts w:cs="Times New Roman"/>
                <w:b/>
                <w:bCs/>
                <w:color w:val="000000"/>
                <w:szCs w:val="24"/>
              </w:rPr>
              <w:t>Approach</w:t>
            </w:r>
          </w:p>
        </w:tc>
        <w:tc>
          <w:tcPr>
            <w:tcW w:w="1544" w:type="dxa"/>
          </w:tcPr>
          <w:p w14:paraId="01FCBDAA" w14:textId="77777777" w:rsidR="00453721" w:rsidRDefault="00453721" w:rsidP="00513705">
            <w:pPr>
              <w:spacing w:line="360" w:lineRule="auto"/>
              <w:rPr>
                <w:szCs w:val="24"/>
              </w:rPr>
            </w:pPr>
            <w:r w:rsidRPr="00076E91">
              <w:rPr>
                <w:rFonts w:cs="Times New Roman"/>
                <w:b/>
                <w:bCs/>
                <w:color w:val="000000"/>
                <w:szCs w:val="24"/>
              </w:rPr>
              <w:t>HamFAS</w:t>
            </w:r>
          </w:p>
        </w:tc>
        <w:tc>
          <w:tcPr>
            <w:tcW w:w="2457" w:type="dxa"/>
          </w:tcPr>
          <w:p w14:paraId="5804CE84" w14:textId="77777777" w:rsidR="00453721" w:rsidRPr="0061586B" w:rsidRDefault="00453721" w:rsidP="00513705">
            <w:pPr>
              <w:spacing w:line="360" w:lineRule="auto"/>
              <w:rPr>
                <w:szCs w:val="24"/>
              </w:rPr>
            </w:pPr>
            <w:r w:rsidRPr="0061586B">
              <w:rPr>
                <w:rFonts w:cs="Times New Roman"/>
                <w:b/>
                <w:bCs/>
                <w:szCs w:val="24"/>
              </w:rPr>
              <w:t>supported_HamFAS</w:t>
            </w:r>
          </w:p>
        </w:tc>
        <w:tc>
          <w:tcPr>
            <w:tcW w:w="1714" w:type="dxa"/>
          </w:tcPr>
          <w:p w14:paraId="4B737ACB" w14:textId="77777777" w:rsidR="00453721" w:rsidRDefault="00453721" w:rsidP="00513705">
            <w:pPr>
              <w:spacing w:line="360" w:lineRule="auto"/>
              <w:rPr>
                <w:szCs w:val="24"/>
              </w:rPr>
            </w:pPr>
            <w:r w:rsidRPr="00076E91">
              <w:rPr>
                <w:rFonts w:cs="Times New Roman"/>
                <w:b/>
                <w:bCs/>
                <w:color w:val="000000"/>
                <w:szCs w:val="24"/>
              </w:rPr>
              <w:t>BlastKOALA</w:t>
            </w:r>
          </w:p>
        </w:tc>
        <w:tc>
          <w:tcPr>
            <w:tcW w:w="1431" w:type="dxa"/>
          </w:tcPr>
          <w:p w14:paraId="283A8A40" w14:textId="77777777" w:rsidR="00453721" w:rsidRDefault="00453721" w:rsidP="00513705">
            <w:pPr>
              <w:spacing w:line="360" w:lineRule="auto"/>
              <w:rPr>
                <w:szCs w:val="24"/>
              </w:rPr>
            </w:pPr>
            <w:r w:rsidRPr="00076E91">
              <w:rPr>
                <w:rFonts w:cs="Times New Roman"/>
                <w:b/>
                <w:bCs/>
                <w:color w:val="000000"/>
                <w:szCs w:val="24"/>
              </w:rPr>
              <w:t>KAAS</w:t>
            </w:r>
          </w:p>
        </w:tc>
      </w:tr>
      <w:tr w:rsidR="00453721" w14:paraId="5B9FAA66" w14:textId="77777777" w:rsidTr="00513705">
        <w:tc>
          <w:tcPr>
            <w:tcW w:w="1574" w:type="dxa"/>
          </w:tcPr>
          <w:p w14:paraId="07B3AF1D" w14:textId="77777777" w:rsidR="00453721" w:rsidRDefault="00453721" w:rsidP="00513705">
            <w:pPr>
              <w:spacing w:line="360" w:lineRule="auto"/>
              <w:rPr>
                <w:szCs w:val="24"/>
              </w:rPr>
            </w:pPr>
            <w:r w:rsidRPr="00076E91">
              <w:rPr>
                <w:rFonts w:cs="Times New Roman"/>
                <w:color w:val="000000"/>
                <w:szCs w:val="24"/>
              </w:rPr>
              <w:t>Recall</w:t>
            </w:r>
          </w:p>
        </w:tc>
        <w:tc>
          <w:tcPr>
            <w:tcW w:w="1544" w:type="dxa"/>
          </w:tcPr>
          <w:p w14:paraId="13519D71" w14:textId="77777777" w:rsidR="00453721" w:rsidRDefault="00453721" w:rsidP="00513705">
            <w:pPr>
              <w:spacing w:line="360" w:lineRule="auto"/>
              <w:rPr>
                <w:szCs w:val="24"/>
              </w:rPr>
            </w:pPr>
            <w:r w:rsidRPr="00076E91">
              <w:rPr>
                <w:rFonts w:cs="Times New Roman"/>
                <w:color w:val="000000"/>
                <w:szCs w:val="24"/>
              </w:rPr>
              <w:t>0.915</w:t>
            </w:r>
          </w:p>
        </w:tc>
        <w:tc>
          <w:tcPr>
            <w:tcW w:w="2457" w:type="dxa"/>
          </w:tcPr>
          <w:p w14:paraId="3D11AA7A" w14:textId="77777777" w:rsidR="00453721" w:rsidRPr="0061586B" w:rsidRDefault="00453721" w:rsidP="00513705">
            <w:pPr>
              <w:spacing w:line="360" w:lineRule="auto"/>
              <w:rPr>
                <w:szCs w:val="24"/>
              </w:rPr>
            </w:pPr>
            <w:r w:rsidRPr="0061586B">
              <w:rPr>
                <w:rFonts w:cs="Times New Roman"/>
                <w:szCs w:val="24"/>
              </w:rPr>
              <w:t>0.861</w:t>
            </w:r>
          </w:p>
        </w:tc>
        <w:tc>
          <w:tcPr>
            <w:tcW w:w="1714" w:type="dxa"/>
          </w:tcPr>
          <w:p w14:paraId="69C5ED86" w14:textId="77777777" w:rsidR="00453721" w:rsidRDefault="00453721" w:rsidP="00513705">
            <w:pPr>
              <w:spacing w:line="360" w:lineRule="auto"/>
              <w:rPr>
                <w:szCs w:val="24"/>
              </w:rPr>
            </w:pPr>
            <w:r w:rsidRPr="00076E91">
              <w:rPr>
                <w:rFonts w:cs="Times New Roman"/>
                <w:color w:val="000000"/>
                <w:szCs w:val="24"/>
              </w:rPr>
              <w:t>0.905</w:t>
            </w:r>
          </w:p>
        </w:tc>
        <w:tc>
          <w:tcPr>
            <w:tcW w:w="1431" w:type="dxa"/>
          </w:tcPr>
          <w:p w14:paraId="69361A66" w14:textId="77777777" w:rsidR="00453721" w:rsidRDefault="00453721" w:rsidP="00513705">
            <w:pPr>
              <w:spacing w:line="360" w:lineRule="auto"/>
              <w:rPr>
                <w:szCs w:val="24"/>
              </w:rPr>
            </w:pPr>
            <w:r w:rsidRPr="00076E91">
              <w:rPr>
                <w:rFonts w:cs="Times New Roman"/>
                <w:color w:val="000000"/>
                <w:szCs w:val="24"/>
                <w:u w:val="single"/>
              </w:rPr>
              <w:t>0.931</w:t>
            </w:r>
          </w:p>
        </w:tc>
      </w:tr>
      <w:tr w:rsidR="00453721" w14:paraId="1AA4CEAF" w14:textId="77777777" w:rsidTr="00513705">
        <w:tc>
          <w:tcPr>
            <w:tcW w:w="1574" w:type="dxa"/>
          </w:tcPr>
          <w:p w14:paraId="1758E1C0" w14:textId="77777777" w:rsidR="00453721" w:rsidRDefault="00453721" w:rsidP="00513705">
            <w:pPr>
              <w:spacing w:line="360" w:lineRule="auto"/>
              <w:rPr>
                <w:szCs w:val="24"/>
              </w:rPr>
            </w:pPr>
            <w:r w:rsidRPr="00076E91">
              <w:rPr>
                <w:rFonts w:cs="Times New Roman"/>
                <w:color w:val="000000"/>
                <w:szCs w:val="24"/>
              </w:rPr>
              <w:t>Precision</w:t>
            </w:r>
          </w:p>
        </w:tc>
        <w:tc>
          <w:tcPr>
            <w:tcW w:w="1544" w:type="dxa"/>
          </w:tcPr>
          <w:p w14:paraId="47D93C4B" w14:textId="77777777" w:rsidR="00453721" w:rsidRDefault="00453721" w:rsidP="00513705">
            <w:pPr>
              <w:spacing w:line="360" w:lineRule="auto"/>
              <w:rPr>
                <w:szCs w:val="24"/>
              </w:rPr>
            </w:pPr>
            <w:r w:rsidRPr="00076E91">
              <w:rPr>
                <w:rFonts w:cs="Times New Roman"/>
                <w:color w:val="000000"/>
                <w:szCs w:val="24"/>
                <w:u w:val="single"/>
              </w:rPr>
              <w:t>0.985</w:t>
            </w:r>
          </w:p>
        </w:tc>
        <w:tc>
          <w:tcPr>
            <w:tcW w:w="2457" w:type="dxa"/>
          </w:tcPr>
          <w:p w14:paraId="73EAF644" w14:textId="77777777" w:rsidR="00453721" w:rsidRPr="0061586B" w:rsidRDefault="00453721" w:rsidP="00513705">
            <w:pPr>
              <w:spacing w:line="360" w:lineRule="auto"/>
              <w:rPr>
                <w:szCs w:val="24"/>
                <w:u w:val="single"/>
              </w:rPr>
            </w:pPr>
            <w:r w:rsidRPr="0061586B">
              <w:rPr>
                <w:rFonts w:cs="Times New Roman"/>
                <w:szCs w:val="24"/>
                <w:u w:val="single"/>
              </w:rPr>
              <w:t>0.985</w:t>
            </w:r>
          </w:p>
        </w:tc>
        <w:tc>
          <w:tcPr>
            <w:tcW w:w="1714" w:type="dxa"/>
          </w:tcPr>
          <w:p w14:paraId="17F6738F" w14:textId="77777777" w:rsidR="00453721" w:rsidRDefault="00453721" w:rsidP="00513705">
            <w:pPr>
              <w:spacing w:line="360" w:lineRule="auto"/>
              <w:rPr>
                <w:szCs w:val="24"/>
              </w:rPr>
            </w:pPr>
            <w:r w:rsidRPr="00076E91">
              <w:rPr>
                <w:rFonts w:cs="Times New Roman"/>
                <w:color w:val="000000"/>
                <w:szCs w:val="24"/>
              </w:rPr>
              <w:t>0.979</w:t>
            </w:r>
          </w:p>
        </w:tc>
        <w:tc>
          <w:tcPr>
            <w:tcW w:w="1431" w:type="dxa"/>
          </w:tcPr>
          <w:p w14:paraId="64BBFB4E" w14:textId="77777777" w:rsidR="00453721" w:rsidRDefault="00453721" w:rsidP="00513705">
            <w:pPr>
              <w:spacing w:line="360" w:lineRule="auto"/>
              <w:rPr>
                <w:szCs w:val="24"/>
              </w:rPr>
            </w:pPr>
            <w:r w:rsidRPr="00076E91">
              <w:rPr>
                <w:rFonts w:cs="Times New Roman"/>
                <w:color w:val="000000"/>
                <w:szCs w:val="24"/>
              </w:rPr>
              <w:t>0.984</w:t>
            </w:r>
          </w:p>
        </w:tc>
      </w:tr>
      <w:tr w:rsidR="00453721" w14:paraId="2907D9B6" w14:textId="77777777" w:rsidTr="00513705">
        <w:tc>
          <w:tcPr>
            <w:tcW w:w="1574" w:type="dxa"/>
          </w:tcPr>
          <w:p w14:paraId="3F99BFE7" w14:textId="77777777" w:rsidR="00453721" w:rsidRDefault="00453721" w:rsidP="00513705">
            <w:pPr>
              <w:spacing w:line="360" w:lineRule="auto"/>
              <w:rPr>
                <w:szCs w:val="24"/>
              </w:rPr>
            </w:pPr>
            <w:r w:rsidRPr="00076E91">
              <w:rPr>
                <w:rFonts w:cs="Times New Roman"/>
                <w:color w:val="000000"/>
                <w:szCs w:val="24"/>
              </w:rPr>
              <w:t>F1-score</w:t>
            </w:r>
          </w:p>
        </w:tc>
        <w:tc>
          <w:tcPr>
            <w:tcW w:w="1544" w:type="dxa"/>
          </w:tcPr>
          <w:p w14:paraId="0863E0D4" w14:textId="77777777" w:rsidR="00453721" w:rsidRDefault="00453721" w:rsidP="00513705">
            <w:pPr>
              <w:spacing w:line="360" w:lineRule="auto"/>
              <w:rPr>
                <w:szCs w:val="24"/>
              </w:rPr>
            </w:pPr>
            <w:r w:rsidRPr="00076E91">
              <w:rPr>
                <w:rFonts w:cs="Times New Roman"/>
                <w:color w:val="000000"/>
                <w:szCs w:val="24"/>
              </w:rPr>
              <w:t>0.949</w:t>
            </w:r>
          </w:p>
        </w:tc>
        <w:tc>
          <w:tcPr>
            <w:tcW w:w="2457" w:type="dxa"/>
          </w:tcPr>
          <w:p w14:paraId="7AB4EBAB" w14:textId="77777777" w:rsidR="00453721" w:rsidRPr="0061586B" w:rsidRDefault="00453721" w:rsidP="00513705">
            <w:pPr>
              <w:spacing w:line="360" w:lineRule="auto"/>
              <w:rPr>
                <w:szCs w:val="24"/>
              </w:rPr>
            </w:pPr>
            <w:r w:rsidRPr="0061586B">
              <w:rPr>
                <w:rFonts w:cs="Times New Roman"/>
                <w:szCs w:val="24"/>
              </w:rPr>
              <w:t>0.919</w:t>
            </w:r>
          </w:p>
        </w:tc>
        <w:tc>
          <w:tcPr>
            <w:tcW w:w="1714" w:type="dxa"/>
          </w:tcPr>
          <w:p w14:paraId="09C20A57" w14:textId="77777777" w:rsidR="00453721" w:rsidRDefault="00453721" w:rsidP="00513705">
            <w:pPr>
              <w:spacing w:line="360" w:lineRule="auto"/>
              <w:rPr>
                <w:szCs w:val="24"/>
              </w:rPr>
            </w:pPr>
            <w:r w:rsidRPr="00076E91">
              <w:rPr>
                <w:rFonts w:cs="Times New Roman"/>
                <w:color w:val="000000"/>
                <w:szCs w:val="24"/>
              </w:rPr>
              <w:t>0.940</w:t>
            </w:r>
          </w:p>
        </w:tc>
        <w:tc>
          <w:tcPr>
            <w:tcW w:w="1431" w:type="dxa"/>
          </w:tcPr>
          <w:p w14:paraId="741371F6" w14:textId="77777777" w:rsidR="00453721" w:rsidRDefault="00453721" w:rsidP="00513705">
            <w:pPr>
              <w:spacing w:line="360" w:lineRule="auto"/>
              <w:rPr>
                <w:szCs w:val="24"/>
              </w:rPr>
            </w:pPr>
            <w:r w:rsidRPr="00076E91">
              <w:rPr>
                <w:rFonts w:cs="Times New Roman"/>
                <w:color w:val="000000"/>
                <w:szCs w:val="24"/>
                <w:u w:val="single"/>
              </w:rPr>
              <w:t>0.957</w:t>
            </w:r>
          </w:p>
        </w:tc>
      </w:tr>
    </w:tbl>
    <w:p w14:paraId="2D37F1F6" w14:textId="77777777" w:rsidR="00453721" w:rsidRPr="00076E91" w:rsidRDefault="00453721" w:rsidP="00453721">
      <w:pPr>
        <w:spacing w:after="0" w:line="360" w:lineRule="auto"/>
        <w:jc w:val="both"/>
        <w:rPr>
          <w:szCs w:val="24"/>
        </w:rPr>
      </w:pPr>
    </w:p>
    <w:p w14:paraId="564A31D9" w14:textId="77777777" w:rsidR="00453721" w:rsidRDefault="00453721" w:rsidP="0045372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t xml:space="preserve">Table </w:t>
      </w:r>
      <w:r>
        <w:rPr>
          <w:noProof/>
        </w:rPr>
        <w:t>5</w:t>
      </w:r>
      <w:r>
        <w:noBreakHyphen/>
      </w:r>
      <w:r>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t xml:space="preserve">Figure </w:t>
      </w:r>
      <w:r>
        <w:rPr>
          <w:noProof/>
        </w:rPr>
        <w:t>5</w:t>
      </w:r>
      <w:r>
        <w:noBreakHyphen/>
      </w:r>
      <w:r>
        <w:rPr>
          <w:noProof/>
        </w:rPr>
        <w:t>4</w:t>
      </w:r>
      <w:r>
        <w:rPr>
          <w:szCs w:val="24"/>
        </w:rPr>
        <w:fldChar w:fldCharType="end"/>
      </w:r>
      <w:r w:rsidRPr="00076E91">
        <w:rPr>
          <w:szCs w:val="24"/>
        </w:rPr>
        <w:t>).</w:t>
      </w:r>
    </w:p>
    <w:p w14:paraId="7767369C" w14:textId="77777777" w:rsidR="00453721" w:rsidRDefault="00453721" w:rsidP="00453721">
      <w:pPr>
        <w:keepNext/>
        <w:spacing w:after="0" w:line="360" w:lineRule="auto"/>
        <w:jc w:val="both"/>
      </w:pPr>
      <w:r>
        <w:rPr>
          <w:noProof/>
          <w:szCs w:val="24"/>
        </w:rPr>
        <w:drawing>
          <wp:inline distT="0" distB="0" distL="0" distR="0" wp14:anchorId="0A1D2739" wp14:editId="1B765C26">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4DA6E446" w14:textId="77777777" w:rsidR="00453721" w:rsidRPr="00076E91" w:rsidRDefault="00453721" w:rsidP="00453721">
      <w:pPr>
        <w:pStyle w:val="Caption"/>
        <w:jc w:val="both"/>
        <w:rPr>
          <w:szCs w:val="24"/>
        </w:rPr>
      </w:pPr>
      <w:bookmarkStart w:id="242" w:name="_Ref384435233"/>
      <w:bookmarkStart w:id="243" w:name="_Toc3861586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242"/>
      <w:r>
        <w:t xml:space="preserve">: </w:t>
      </w:r>
      <w:r w:rsidRPr="00076E91">
        <w:t>FAS score distribution of all HamFAS orthologs, only supported orthologs and unsupported orthologs</w:t>
      </w:r>
      <w:r>
        <w:t>. The red dashed vertical lines identify the mean score for each set.</w:t>
      </w:r>
      <w:bookmarkEnd w:id="243"/>
    </w:p>
    <w:p w14:paraId="169036F6" w14:textId="77777777" w:rsidR="00453721" w:rsidRPr="00076E91" w:rsidRDefault="00453721" w:rsidP="00453721">
      <w:pPr>
        <w:pStyle w:val="Caption"/>
        <w:spacing w:after="0" w:line="360" w:lineRule="auto"/>
        <w:jc w:val="both"/>
      </w:pPr>
    </w:p>
    <w:p w14:paraId="35993390" w14:textId="77777777" w:rsidR="00453721" w:rsidRPr="00076E91" w:rsidRDefault="00453721" w:rsidP="0045372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Pr="00076E91">
        <w:t xml:space="preserve">Figure </w:t>
      </w:r>
      <w:r>
        <w:rPr>
          <w:noProof/>
        </w:rPr>
        <w:t>5</w:t>
      </w:r>
      <w:r>
        <w:noBreakHyphen/>
      </w:r>
      <w:r>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15BFDFE"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26B9D840" wp14:editId="42A9DCCD">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512BDB94" w14:textId="77777777" w:rsidR="00453721" w:rsidRPr="00076E91" w:rsidRDefault="00453721" w:rsidP="00453721">
      <w:pPr>
        <w:pStyle w:val="Caption"/>
        <w:spacing w:after="0" w:line="360" w:lineRule="auto"/>
        <w:jc w:val="both"/>
      </w:pPr>
      <w:bookmarkStart w:id="244" w:name="_Ref371840694"/>
      <w:bookmarkStart w:id="245" w:name="_Toc386158617"/>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44"/>
      <w:r w:rsidRPr="00076E91">
        <w:t>: Fraction of proteins annotated by HamFAS, BlastKOALA and KAAS</w:t>
      </w:r>
      <w:bookmarkEnd w:id="245"/>
    </w:p>
    <w:p w14:paraId="1A93A299" w14:textId="77777777" w:rsidR="00453721" w:rsidRDefault="00453721" w:rsidP="00453721">
      <w:pPr>
        <w:spacing w:after="0" w:line="360" w:lineRule="auto"/>
        <w:jc w:val="both"/>
        <w:rPr>
          <w:szCs w:val="24"/>
        </w:rPr>
      </w:pPr>
    </w:p>
    <w:p w14:paraId="2CD1754A" w14:textId="77777777" w:rsidR="00453721" w:rsidRDefault="00453721" w:rsidP="00453721">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t xml:space="preserve">Table </w:t>
      </w:r>
      <w:r>
        <w:rPr>
          <w:noProof/>
        </w:rPr>
        <w:t>5</w:t>
      </w:r>
      <w:r>
        <w:noBreakHyphen/>
      </w:r>
      <w:r>
        <w:rPr>
          <w:noProof/>
        </w:rPr>
        <w:t>2</w:t>
      </w:r>
      <w:r>
        <w:rPr>
          <w:szCs w:val="24"/>
        </w:rPr>
        <w:fldChar w:fldCharType="end"/>
      </w:r>
      <w:r>
        <w:rPr>
          <w:szCs w:val="24"/>
        </w:rPr>
        <w:t xml:space="preserve"> </w:t>
      </w:r>
      <w:r w:rsidRPr="00076E91">
        <w:rPr>
          <w:szCs w:val="24"/>
        </w:rPr>
        <w:t>below.</w:t>
      </w:r>
    </w:p>
    <w:p w14:paraId="7A8D6A13" w14:textId="77777777" w:rsidR="00453721" w:rsidRPr="00076E91" w:rsidRDefault="00453721" w:rsidP="0045372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E2B6513" w14:textId="77777777" w:rsidR="00453721" w:rsidRPr="00076E91" w:rsidRDefault="00453721" w:rsidP="00453721">
      <w:pPr>
        <w:spacing w:after="0" w:line="360" w:lineRule="auto"/>
        <w:jc w:val="both"/>
        <w:rPr>
          <w:szCs w:val="24"/>
        </w:rPr>
      </w:pPr>
      <w:r w:rsidRPr="00076E91">
        <w:rPr>
          <w:szCs w:val="24"/>
        </w:rPr>
        <w:t>Some examples of synonymous KOs:</w:t>
      </w:r>
    </w:p>
    <w:p w14:paraId="01D13B49" w14:textId="77777777" w:rsidR="00453721" w:rsidRPr="00076E91" w:rsidRDefault="00453721" w:rsidP="0045372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2DC0788" w14:textId="77777777" w:rsidR="00453721" w:rsidRPr="00076E91" w:rsidRDefault="00453721" w:rsidP="0045372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5E19C619" w14:textId="77777777" w:rsidR="00453721" w:rsidRDefault="00453721" w:rsidP="00453721">
      <w:pPr>
        <w:spacing w:after="0" w:line="360" w:lineRule="auto"/>
        <w:jc w:val="both"/>
        <w:rPr>
          <w:szCs w:val="24"/>
        </w:rPr>
      </w:pPr>
      <w:r>
        <w:rPr>
          <w:szCs w:val="24"/>
        </w:rPr>
        <w:lastRenderedPageBreak/>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1DD187D3" w14:textId="77777777" w:rsidR="00453721" w:rsidRDefault="00453721" w:rsidP="00453721">
      <w:pPr>
        <w:pStyle w:val="Caption"/>
        <w:keepNext/>
        <w:jc w:val="both"/>
      </w:pPr>
      <w:bookmarkStart w:id="246" w:name="_Ref383957002"/>
      <w:bookmarkStart w:id="247" w:name="_Toc386158653"/>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2</w:t>
      </w:r>
      <w:r>
        <w:fldChar w:fldCharType="end"/>
      </w:r>
      <w:bookmarkEnd w:id="246"/>
      <w:r>
        <w:t xml:space="preserve">: Compare </w:t>
      </w:r>
      <w:r w:rsidRPr="00076E91">
        <w:t>KEGG identifiers annotated by HamFAS, BlastKOALA and KAAS. Numbers in parentheses are the different KOs after filtered by synonymous KOs.</w:t>
      </w:r>
      <w:bookmarkEnd w:id="247"/>
    </w:p>
    <w:tbl>
      <w:tblPr>
        <w:tblStyle w:val="TableGrid"/>
        <w:tblW w:w="8720" w:type="dxa"/>
        <w:tblLook w:val="04A0" w:firstRow="1" w:lastRow="0" w:firstColumn="1" w:lastColumn="0" w:noHBand="0" w:noVBand="1"/>
      </w:tblPr>
      <w:tblGrid>
        <w:gridCol w:w="1744"/>
        <w:gridCol w:w="1744"/>
        <w:gridCol w:w="1744"/>
        <w:gridCol w:w="1744"/>
        <w:gridCol w:w="1744"/>
      </w:tblGrid>
      <w:tr w:rsidR="00453721" w14:paraId="407DF725" w14:textId="77777777" w:rsidTr="00513705">
        <w:tc>
          <w:tcPr>
            <w:tcW w:w="1744" w:type="dxa"/>
            <w:vAlign w:val="center"/>
          </w:tcPr>
          <w:p w14:paraId="0A545BDC" w14:textId="77777777" w:rsidR="00453721" w:rsidRPr="006534D5" w:rsidRDefault="00453721" w:rsidP="00513705">
            <w:pPr>
              <w:spacing w:line="360" w:lineRule="auto"/>
              <w:rPr>
                <w:szCs w:val="24"/>
                <w:lang w:val="de-DE"/>
              </w:rPr>
            </w:pPr>
            <w:r w:rsidRPr="006534D5">
              <w:rPr>
                <w:szCs w:val="24"/>
                <w:lang w:val="de-DE"/>
              </w:rPr>
              <w:t>Approach</w:t>
            </w:r>
          </w:p>
        </w:tc>
        <w:tc>
          <w:tcPr>
            <w:tcW w:w="1744" w:type="dxa"/>
            <w:vAlign w:val="center"/>
          </w:tcPr>
          <w:p w14:paraId="6154AEDB" w14:textId="77777777" w:rsidR="00453721" w:rsidRPr="006534D5" w:rsidRDefault="00453721" w:rsidP="00513705">
            <w:pPr>
              <w:spacing w:line="360" w:lineRule="auto"/>
              <w:rPr>
                <w:szCs w:val="24"/>
                <w:lang w:val="de-DE"/>
              </w:rPr>
            </w:pPr>
            <w:r w:rsidRPr="006534D5">
              <w:rPr>
                <w:rFonts w:cs="Times New Roman"/>
                <w:bCs/>
                <w:color w:val="000000"/>
                <w:szCs w:val="24"/>
              </w:rPr>
              <w:t>All 3 approaches</w:t>
            </w:r>
          </w:p>
        </w:tc>
        <w:tc>
          <w:tcPr>
            <w:tcW w:w="1744" w:type="dxa"/>
          </w:tcPr>
          <w:p w14:paraId="08C500A5" w14:textId="77777777" w:rsidR="00453721" w:rsidRPr="006534D5" w:rsidRDefault="00453721" w:rsidP="00513705">
            <w:pPr>
              <w:spacing w:line="360" w:lineRule="auto"/>
              <w:rPr>
                <w:szCs w:val="24"/>
                <w:lang w:val="de-DE"/>
              </w:rPr>
            </w:pPr>
            <w:r w:rsidRPr="006534D5">
              <w:rPr>
                <w:rFonts w:cs="Times New Roman"/>
                <w:bCs/>
                <w:color w:val="000000"/>
                <w:szCs w:val="24"/>
              </w:rPr>
              <w:t>HamFAS + BlastKOALA</w:t>
            </w:r>
          </w:p>
        </w:tc>
        <w:tc>
          <w:tcPr>
            <w:tcW w:w="1744" w:type="dxa"/>
            <w:vAlign w:val="center"/>
          </w:tcPr>
          <w:p w14:paraId="08B681CD" w14:textId="77777777" w:rsidR="00453721" w:rsidRPr="006534D5" w:rsidRDefault="00453721" w:rsidP="00513705">
            <w:pPr>
              <w:spacing w:line="360" w:lineRule="auto"/>
              <w:rPr>
                <w:szCs w:val="24"/>
                <w:lang w:val="de-DE"/>
              </w:rPr>
            </w:pPr>
            <w:r w:rsidRPr="006534D5">
              <w:rPr>
                <w:rFonts w:cs="Times New Roman"/>
                <w:bCs/>
                <w:color w:val="000000"/>
                <w:szCs w:val="24"/>
              </w:rPr>
              <w:t>HamFAS + KAAS</w:t>
            </w:r>
          </w:p>
        </w:tc>
        <w:tc>
          <w:tcPr>
            <w:tcW w:w="1744" w:type="dxa"/>
          </w:tcPr>
          <w:p w14:paraId="5C9E505D" w14:textId="77777777" w:rsidR="00453721" w:rsidRPr="006534D5" w:rsidRDefault="00453721" w:rsidP="00513705">
            <w:pPr>
              <w:spacing w:line="360" w:lineRule="auto"/>
              <w:rPr>
                <w:szCs w:val="24"/>
              </w:rPr>
            </w:pPr>
            <w:r w:rsidRPr="006534D5">
              <w:rPr>
                <w:szCs w:val="24"/>
              </w:rPr>
              <w:t>KAAS + BlastKOALA</w:t>
            </w:r>
          </w:p>
        </w:tc>
      </w:tr>
      <w:tr w:rsidR="00453721" w14:paraId="36FF05BA" w14:textId="77777777" w:rsidTr="00513705">
        <w:tc>
          <w:tcPr>
            <w:tcW w:w="1744" w:type="dxa"/>
          </w:tcPr>
          <w:p w14:paraId="3B7F2DD8" w14:textId="77777777" w:rsidR="00453721" w:rsidRDefault="00453721" w:rsidP="00513705">
            <w:pPr>
              <w:spacing w:line="360" w:lineRule="auto"/>
              <w:rPr>
                <w:szCs w:val="24"/>
              </w:rPr>
            </w:pPr>
            <w:r w:rsidRPr="00076E91">
              <w:rPr>
                <w:rFonts w:cs="Times New Roman"/>
                <w:color w:val="000000"/>
                <w:szCs w:val="24"/>
              </w:rPr>
              <w:t>Same KOs</w:t>
            </w:r>
          </w:p>
        </w:tc>
        <w:tc>
          <w:tcPr>
            <w:tcW w:w="1744" w:type="dxa"/>
          </w:tcPr>
          <w:p w14:paraId="190E846C" w14:textId="77777777" w:rsidR="00453721" w:rsidRDefault="00453721" w:rsidP="00513705">
            <w:pPr>
              <w:spacing w:line="360" w:lineRule="auto"/>
              <w:rPr>
                <w:szCs w:val="24"/>
              </w:rPr>
            </w:pPr>
            <w:r w:rsidRPr="00076E91">
              <w:rPr>
                <w:rFonts w:cs="Times New Roman"/>
                <w:szCs w:val="24"/>
              </w:rPr>
              <w:t>2951</w:t>
            </w:r>
          </w:p>
        </w:tc>
        <w:tc>
          <w:tcPr>
            <w:tcW w:w="1744" w:type="dxa"/>
          </w:tcPr>
          <w:p w14:paraId="5CFAEB9D" w14:textId="77777777" w:rsidR="00453721" w:rsidRDefault="00453721" w:rsidP="00513705">
            <w:pPr>
              <w:spacing w:line="360" w:lineRule="auto"/>
              <w:rPr>
                <w:szCs w:val="24"/>
              </w:rPr>
            </w:pPr>
            <w:r w:rsidRPr="00076E91">
              <w:rPr>
                <w:rFonts w:cs="Times New Roman"/>
                <w:color w:val="000000"/>
                <w:szCs w:val="24"/>
              </w:rPr>
              <w:t>54</w:t>
            </w:r>
          </w:p>
        </w:tc>
        <w:tc>
          <w:tcPr>
            <w:tcW w:w="1744" w:type="dxa"/>
          </w:tcPr>
          <w:p w14:paraId="212DD1B6" w14:textId="77777777" w:rsidR="00453721" w:rsidRDefault="00453721" w:rsidP="00513705">
            <w:pPr>
              <w:spacing w:line="360" w:lineRule="auto"/>
              <w:rPr>
                <w:szCs w:val="24"/>
              </w:rPr>
            </w:pPr>
            <w:r w:rsidRPr="00076E91">
              <w:rPr>
                <w:rFonts w:cs="Times New Roman"/>
                <w:szCs w:val="24"/>
              </w:rPr>
              <w:t>168</w:t>
            </w:r>
          </w:p>
        </w:tc>
        <w:tc>
          <w:tcPr>
            <w:tcW w:w="1744" w:type="dxa"/>
          </w:tcPr>
          <w:p w14:paraId="75D2E744" w14:textId="77777777" w:rsidR="00453721" w:rsidRDefault="00453721" w:rsidP="00513705">
            <w:pPr>
              <w:spacing w:line="360" w:lineRule="auto"/>
              <w:rPr>
                <w:szCs w:val="24"/>
              </w:rPr>
            </w:pPr>
            <w:r w:rsidRPr="00076E91">
              <w:rPr>
                <w:rFonts w:cs="Times New Roman"/>
                <w:color w:val="000000"/>
                <w:szCs w:val="24"/>
              </w:rPr>
              <w:t>108</w:t>
            </w:r>
          </w:p>
        </w:tc>
      </w:tr>
      <w:tr w:rsidR="00453721" w14:paraId="2FF1F77F" w14:textId="77777777" w:rsidTr="00513705">
        <w:tc>
          <w:tcPr>
            <w:tcW w:w="1744" w:type="dxa"/>
          </w:tcPr>
          <w:p w14:paraId="708B8B4E" w14:textId="77777777" w:rsidR="00453721" w:rsidRDefault="00453721" w:rsidP="00513705">
            <w:pPr>
              <w:spacing w:line="360" w:lineRule="auto"/>
              <w:rPr>
                <w:szCs w:val="24"/>
              </w:rPr>
            </w:pPr>
            <w:r w:rsidRPr="00076E91">
              <w:rPr>
                <w:rFonts w:cs="Times New Roman"/>
                <w:color w:val="000000"/>
                <w:szCs w:val="24"/>
              </w:rPr>
              <w:t>Diff. KOs</w:t>
            </w:r>
          </w:p>
        </w:tc>
        <w:tc>
          <w:tcPr>
            <w:tcW w:w="1744" w:type="dxa"/>
          </w:tcPr>
          <w:p w14:paraId="346C2E44" w14:textId="77777777" w:rsidR="00453721" w:rsidRDefault="00453721" w:rsidP="00513705">
            <w:pPr>
              <w:spacing w:line="360" w:lineRule="auto"/>
              <w:rPr>
                <w:szCs w:val="24"/>
              </w:rPr>
            </w:pPr>
            <w:r w:rsidRPr="00076E91">
              <w:rPr>
                <w:rFonts w:cs="Times New Roman"/>
                <w:szCs w:val="24"/>
              </w:rPr>
              <w:t>5 (1)</w:t>
            </w:r>
          </w:p>
        </w:tc>
        <w:tc>
          <w:tcPr>
            <w:tcW w:w="1744" w:type="dxa"/>
          </w:tcPr>
          <w:p w14:paraId="3537B527" w14:textId="77777777" w:rsidR="00453721" w:rsidRDefault="00453721" w:rsidP="00513705">
            <w:pPr>
              <w:spacing w:line="360" w:lineRule="auto"/>
              <w:rPr>
                <w:szCs w:val="24"/>
              </w:rPr>
            </w:pPr>
            <w:r w:rsidRPr="00076E91">
              <w:rPr>
                <w:rFonts w:cs="Times New Roman"/>
                <w:color w:val="000000"/>
                <w:szCs w:val="24"/>
              </w:rPr>
              <w:t>3 (1)</w:t>
            </w:r>
          </w:p>
        </w:tc>
        <w:tc>
          <w:tcPr>
            <w:tcW w:w="1744" w:type="dxa"/>
          </w:tcPr>
          <w:p w14:paraId="352D79D4" w14:textId="77777777" w:rsidR="00453721" w:rsidRDefault="00453721" w:rsidP="00513705">
            <w:pPr>
              <w:spacing w:line="360" w:lineRule="auto"/>
              <w:rPr>
                <w:szCs w:val="24"/>
              </w:rPr>
            </w:pPr>
            <w:r w:rsidRPr="00076E91">
              <w:rPr>
                <w:rFonts w:cs="Times New Roman"/>
                <w:color w:val="000000"/>
                <w:szCs w:val="24"/>
              </w:rPr>
              <w:t>10 (5)</w:t>
            </w:r>
          </w:p>
        </w:tc>
        <w:tc>
          <w:tcPr>
            <w:tcW w:w="1744" w:type="dxa"/>
          </w:tcPr>
          <w:p w14:paraId="2CA779A2" w14:textId="77777777" w:rsidR="00453721" w:rsidRDefault="00453721" w:rsidP="00513705">
            <w:pPr>
              <w:spacing w:line="360" w:lineRule="auto"/>
              <w:rPr>
                <w:szCs w:val="24"/>
              </w:rPr>
            </w:pPr>
            <w:r w:rsidRPr="00076E91">
              <w:rPr>
                <w:rFonts w:cs="Times New Roman"/>
                <w:color w:val="000000"/>
                <w:szCs w:val="24"/>
              </w:rPr>
              <w:t>9 (6)</w:t>
            </w:r>
          </w:p>
        </w:tc>
      </w:tr>
      <w:tr w:rsidR="00453721" w14:paraId="21FA18B1" w14:textId="77777777" w:rsidTr="00513705">
        <w:tc>
          <w:tcPr>
            <w:tcW w:w="1744" w:type="dxa"/>
          </w:tcPr>
          <w:p w14:paraId="70B08D17" w14:textId="77777777" w:rsidR="00453721" w:rsidRDefault="00453721" w:rsidP="00513705">
            <w:pPr>
              <w:spacing w:line="360" w:lineRule="auto"/>
              <w:rPr>
                <w:szCs w:val="24"/>
              </w:rPr>
            </w:pPr>
            <w:r w:rsidRPr="00076E91">
              <w:rPr>
                <w:rFonts w:cs="Times New Roman"/>
                <w:color w:val="000000"/>
                <w:szCs w:val="24"/>
              </w:rPr>
              <w:t>Total</w:t>
            </w:r>
          </w:p>
        </w:tc>
        <w:tc>
          <w:tcPr>
            <w:tcW w:w="1744" w:type="dxa"/>
          </w:tcPr>
          <w:p w14:paraId="40218FE9" w14:textId="77777777" w:rsidR="00453721" w:rsidRDefault="00453721" w:rsidP="00513705">
            <w:pPr>
              <w:spacing w:line="360" w:lineRule="auto"/>
              <w:rPr>
                <w:szCs w:val="24"/>
              </w:rPr>
            </w:pPr>
            <w:r w:rsidRPr="00076E91">
              <w:rPr>
                <w:rFonts w:cs="Times New Roman"/>
                <w:szCs w:val="24"/>
              </w:rPr>
              <w:t>2956</w:t>
            </w:r>
          </w:p>
        </w:tc>
        <w:tc>
          <w:tcPr>
            <w:tcW w:w="1744" w:type="dxa"/>
          </w:tcPr>
          <w:p w14:paraId="629AAE7E" w14:textId="77777777" w:rsidR="00453721" w:rsidRDefault="00453721" w:rsidP="00513705">
            <w:pPr>
              <w:spacing w:line="360" w:lineRule="auto"/>
              <w:rPr>
                <w:szCs w:val="24"/>
              </w:rPr>
            </w:pPr>
            <w:r w:rsidRPr="00076E91">
              <w:rPr>
                <w:rFonts w:cs="Times New Roman"/>
                <w:color w:val="000000"/>
                <w:szCs w:val="24"/>
              </w:rPr>
              <w:t>57</w:t>
            </w:r>
          </w:p>
        </w:tc>
        <w:tc>
          <w:tcPr>
            <w:tcW w:w="1744" w:type="dxa"/>
          </w:tcPr>
          <w:p w14:paraId="6324F13C" w14:textId="77777777" w:rsidR="00453721" w:rsidRDefault="00453721" w:rsidP="00513705">
            <w:pPr>
              <w:spacing w:line="360" w:lineRule="auto"/>
              <w:rPr>
                <w:szCs w:val="24"/>
              </w:rPr>
            </w:pPr>
            <w:r w:rsidRPr="00076E91">
              <w:rPr>
                <w:rFonts w:cs="Times New Roman"/>
                <w:color w:val="000000"/>
                <w:szCs w:val="24"/>
              </w:rPr>
              <w:t>178</w:t>
            </w:r>
          </w:p>
        </w:tc>
        <w:tc>
          <w:tcPr>
            <w:tcW w:w="1744" w:type="dxa"/>
          </w:tcPr>
          <w:p w14:paraId="1B47865B" w14:textId="77777777" w:rsidR="00453721" w:rsidRDefault="00453721" w:rsidP="00513705">
            <w:pPr>
              <w:spacing w:line="360" w:lineRule="auto"/>
              <w:rPr>
                <w:szCs w:val="24"/>
              </w:rPr>
            </w:pPr>
            <w:r w:rsidRPr="00076E91">
              <w:rPr>
                <w:rFonts w:cs="Times New Roman"/>
                <w:color w:val="000000"/>
                <w:szCs w:val="24"/>
              </w:rPr>
              <w:t>117</w:t>
            </w:r>
          </w:p>
        </w:tc>
      </w:tr>
    </w:tbl>
    <w:p w14:paraId="12920AA8" w14:textId="77777777" w:rsidR="00453721" w:rsidRDefault="00453721" w:rsidP="00453721">
      <w:pPr>
        <w:spacing w:after="0" w:line="360" w:lineRule="auto"/>
        <w:jc w:val="both"/>
        <w:rPr>
          <w:szCs w:val="24"/>
        </w:rPr>
      </w:pPr>
    </w:p>
    <w:p w14:paraId="07AF8608" w14:textId="77777777" w:rsidR="00453721" w:rsidRDefault="00453721" w:rsidP="00453721">
      <w:pPr>
        <w:pStyle w:val="Heading4"/>
        <w:jc w:val="both"/>
      </w:pPr>
      <w:r w:rsidRPr="003F06CE">
        <w:t>The sensitivity of HamFAS approach</w:t>
      </w:r>
    </w:p>
    <w:p w14:paraId="73B5A0D1" w14:textId="77777777" w:rsidR="00453721" w:rsidRPr="00076E91" w:rsidRDefault="00453721" w:rsidP="0045372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Pr="00076E91">
        <w:t xml:space="preserve">Figure </w:t>
      </w:r>
      <w:r>
        <w:rPr>
          <w:noProof/>
        </w:rPr>
        <w:t>5</w:t>
      </w:r>
      <w:r>
        <w:noBreakHyphen/>
      </w:r>
      <w:r>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19E76FCF"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09887E3E" wp14:editId="545FB4DD">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5EB911AB" w14:textId="77777777" w:rsidR="00453721" w:rsidRPr="00076E91" w:rsidRDefault="00453721" w:rsidP="00453721">
      <w:pPr>
        <w:pStyle w:val="Caption"/>
        <w:spacing w:after="0" w:line="360" w:lineRule="auto"/>
        <w:jc w:val="both"/>
      </w:pPr>
      <w:bookmarkStart w:id="248" w:name="_Ref371841357"/>
      <w:bookmarkStart w:id="249" w:name="_Toc386158618"/>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48"/>
      <w:r w:rsidRPr="00076E91">
        <w:t>: Fraction of proteins annotated by HamFAS, BlastKOALA and KAAS</w:t>
      </w:r>
      <w:bookmarkEnd w:id="249"/>
    </w:p>
    <w:p w14:paraId="7CE7B32C" w14:textId="77777777" w:rsidR="00453721" w:rsidRDefault="00453721" w:rsidP="00453721">
      <w:pPr>
        <w:spacing w:after="0" w:line="360" w:lineRule="auto"/>
        <w:jc w:val="both"/>
        <w:rPr>
          <w:szCs w:val="24"/>
        </w:rPr>
      </w:pPr>
    </w:p>
    <w:p w14:paraId="5FD187F5" w14:textId="77777777" w:rsidR="00453721" w:rsidRPr="003F06CE" w:rsidRDefault="00453721" w:rsidP="00453721">
      <w:pPr>
        <w:pStyle w:val="Heading2"/>
        <w:spacing w:line="276" w:lineRule="auto"/>
        <w:jc w:val="both"/>
      </w:pPr>
      <w:bookmarkStart w:id="250" w:name="_Toc386158963"/>
      <w:r w:rsidRPr="003F06CE">
        <w:lastRenderedPageBreak/>
        <w:t>Discussion</w:t>
      </w:r>
      <w:bookmarkEnd w:id="250"/>
    </w:p>
    <w:p w14:paraId="0459AE47" w14:textId="77777777" w:rsidR="00453721" w:rsidRPr="003F06CE" w:rsidRDefault="00453721" w:rsidP="00453721">
      <w:pPr>
        <w:pStyle w:val="Heading3"/>
        <w:jc w:val="both"/>
      </w:pPr>
      <w:bookmarkStart w:id="251" w:name="_Toc386158964"/>
      <w:r w:rsidRPr="003F06CE">
        <w:t>The specificity of HamFAS</w:t>
      </w:r>
      <w:bookmarkEnd w:id="251"/>
    </w:p>
    <w:p w14:paraId="7F7F9F53" w14:textId="77777777" w:rsidR="00453721" w:rsidRPr="00076E91" w:rsidRDefault="00453721" w:rsidP="00453721">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5E102292" w14:textId="77777777" w:rsidR="00453721" w:rsidRPr="001E3BE3" w:rsidRDefault="00453721" w:rsidP="00453721">
      <w:pPr>
        <w:pStyle w:val="Heading3"/>
        <w:jc w:val="both"/>
      </w:pPr>
      <w:bookmarkStart w:id="252" w:name="_Toc386158965"/>
      <w:r w:rsidRPr="001E3BE3">
        <w:t>The sensitivity of HamFAS</w:t>
      </w:r>
      <w:bookmarkEnd w:id="252"/>
    </w:p>
    <w:p w14:paraId="2C0B18C7" w14:textId="77777777" w:rsidR="00453721" w:rsidRPr="00076E91" w:rsidRDefault="00453721" w:rsidP="00453721">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40C246AF" w14:textId="77777777" w:rsidR="00453721" w:rsidRDefault="00453721" w:rsidP="00453721">
      <w:pPr>
        <w:spacing w:after="0" w:line="360" w:lineRule="auto"/>
        <w:jc w:val="both"/>
        <w:rPr>
          <w:szCs w:val="24"/>
        </w:rPr>
      </w:pPr>
    </w:p>
    <w:p w14:paraId="781E90D8" w14:textId="77777777" w:rsidR="00453721" w:rsidRPr="00076E91" w:rsidRDefault="00453721" w:rsidP="00453721">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47A7B68A"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76AA5FCB" wp14:editId="0129E2F7">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0812A095" w14:textId="77777777" w:rsidR="00453721" w:rsidRPr="00076E91" w:rsidRDefault="00453721" w:rsidP="00453721">
      <w:pPr>
        <w:pStyle w:val="Caption"/>
        <w:spacing w:after="0" w:line="360" w:lineRule="auto"/>
        <w:jc w:val="both"/>
      </w:pPr>
      <w:bookmarkStart w:id="253" w:name="_Ref371842424"/>
      <w:bookmarkStart w:id="254" w:name="_Toc386158619"/>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53"/>
      <w:r w:rsidRPr="00076E91">
        <w:t xml:space="preserve">: Length distribution of HamFAS-only proteins and </w:t>
      </w:r>
      <w:r>
        <w:t xml:space="preserve">the </w:t>
      </w:r>
      <w:r w:rsidRPr="00076E91">
        <w:t>others</w:t>
      </w:r>
      <w:bookmarkEnd w:id="254"/>
    </w:p>
    <w:p w14:paraId="4DA71C71" w14:textId="77777777" w:rsidR="00453721" w:rsidRDefault="00453721" w:rsidP="0045372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Pr="00076E91">
        <w:t xml:space="preserve">Figure </w:t>
      </w:r>
      <w:r>
        <w:rPr>
          <w:noProof/>
        </w:rPr>
        <w:t>5</w:t>
      </w:r>
      <w:r>
        <w:noBreakHyphen/>
      </w:r>
      <w:r>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Pr="00076E91">
        <w:t xml:space="preserve">Figure </w:t>
      </w:r>
      <w:r>
        <w:rPr>
          <w:noProof/>
        </w:rPr>
        <w:t>5</w:t>
      </w:r>
      <w:r>
        <w:noBreakHyphen/>
      </w:r>
      <w:r>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1EFAEA41" w14:textId="77777777" w:rsidR="00453721" w:rsidRPr="00076E91" w:rsidRDefault="00453721" w:rsidP="00453721">
      <w:pPr>
        <w:spacing w:after="0" w:line="360" w:lineRule="auto"/>
        <w:jc w:val="both"/>
        <w:rPr>
          <w:szCs w:val="24"/>
        </w:rPr>
      </w:pPr>
    </w:p>
    <w:p w14:paraId="1AF972DE"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3EF4C6B7" wp14:editId="4F784208">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6EB86B6A" w14:textId="77777777" w:rsidR="00453721" w:rsidRPr="00076E91" w:rsidRDefault="00453721" w:rsidP="00453721">
      <w:pPr>
        <w:pStyle w:val="Caption"/>
        <w:spacing w:after="0" w:line="360" w:lineRule="auto"/>
        <w:jc w:val="both"/>
      </w:pPr>
      <w:bookmarkStart w:id="255" w:name="_Ref371842426"/>
      <w:bookmarkStart w:id="256" w:name="_Toc386158620"/>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255"/>
      <w:r w:rsidRPr="00076E91">
        <w:t>: Number of Pfam domains distribution of HamFAS-only proteins and</w:t>
      </w:r>
      <w:r>
        <w:t xml:space="preserve"> the</w:t>
      </w:r>
      <w:r w:rsidRPr="00076E91">
        <w:t xml:space="preserve"> others</w:t>
      </w:r>
      <w:bookmarkEnd w:id="256"/>
    </w:p>
    <w:p w14:paraId="33FDA743" w14:textId="77777777" w:rsidR="00453721" w:rsidRDefault="00453721" w:rsidP="00453721">
      <w:pPr>
        <w:spacing w:after="0" w:line="360" w:lineRule="auto"/>
        <w:jc w:val="both"/>
        <w:rPr>
          <w:szCs w:val="24"/>
        </w:rPr>
      </w:pPr>
    </w:p>
    <w:p w14:paraId="25068298" w14:textId="77777777" w:rsidR="00453721" w:rsidRDefault="00453721" w:rsidP="00453721">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t xml:space="preserve">Figure </w:t>
      </w:r>
      <w:r>
        <w:rPr>
          <w:noProof/>
        </w:rPr>
        <w:t>5</w:t>
      </w:r>
      <w:r>
        <w:noBreakHyphen/>
      </w:r>
      <w:r>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05CCBF1D" w14:textId="77777777" w:rsidR="00453721" w:rsidRDefault="00453721" w:rsidP="00453721">
      <w:pPr>
        <w:keepNext/>
        <w:spacing w:after="0" w:line="360" w:lineRule="auto"/>
        <w:jc w:val="both"/>
      </w:pPr>
      <w:r>
        <w:rPr>
          <w:noProof/>
          <w:szCs w:val="24"/>
        </w:rPr>
        <w:drawing>
          <wp:inline distT="0" distB="0" distL="0" distR="0" wp14:anchorId="538A1342" wp14:editId="7311A975">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1ACC705D" w14:textId="77777777" w:rsidR="00453721" w:rsidRDefault="00453721" w:rsidP="00453721">
      <w:pPr>
        <w:pStyle w:val="Caption"/>
        <w:jc w:val="both"/>
        <w:rPr>
          <w:szCs w:val="24"/>
        </w:rPr>
      </w:pPr>
      <w:bookmarkStart w:id="257" w:name="_Ref384436828"/>
      <w:bookmarkStart w:id="258" w:name="_Toc38615862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257"/>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258"/>
    </w:p>
    <w:p w14:paraId="2FFF556F" w14:textId="77777777" w:rsidR="00453721" w:rsidRPr="00076E91" w:rsidRDefault="00453721" w:rsidP="00453721">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Pr="00076E91">
        <w:t xml:space="preserve">Figure </w:t>
      </w:r>
      <w:r>
        <w:rPr>
          <w:noProof/>
        </w:rPr>
        <w:t>5</w:t>
      </w:r>
      <w:r>
        <w:noBreakHyphen/>
      </w:r>
      <w:r>
        <w:rPr>
          <w:noProof/>
        </w:rPr>
        <w:t>10</w:t>
      </w:r>
      <w:r w:rsidRPr="00076E91">
        <w:rPr>
          <w:szCs w:val="24"/>
        </w:rPr>
        <w:fldChar w:fldCharType="end"/>
      </w:r>
      <w:r w:rsidRPr="00076E91">
        <w:rPr>
          <w:szCs w:val="24"/>
        </w:rPr>
        <w:t>).</w:t>
      </w:r>
    </w:p>
    <w:p w14:paraId="717D5F42" w14:textId="77777777" w:rsidR="00453721" w:rsidRPr="00076E91" w:rsidRDefault="00453721" w:rsidP="00453721">
      <w:pPr>
        <w:keepNext/>
        <w:spacing w:after="0" w:line="360" w:lineRule="auto"/>
        <w:jc w:val="both"/>
        <w:rPr>
          <w:szCs w:val="24"/>
        </w:rPr>
      </w:pPr>
      <w:r w:rsidRPr="00076E91">
        <w:rPr>
          <w:noProof/>
          <w:szCs w:val="24"/>
        </w:rPr>
        <w:lastRenderedPageBreak/>
        <w:drawing>
          <wp:inline distT="0" distB="0" distL="0" distR="0" wp14:anchorId="079EEF95" wp14:editId="7759E731">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1BC624E" w14:textId="77777777" w:rsidR="00453721" w:rsidRPr="00076E91" w:rsidRDefault="00453721" w:rsidP="00453721">
      <w:pPr>
        <w:pStyle w:val="Caption"/>
        <w:spacing w:after="0" w:line="360" w:lineRule="auto"/>
        <w:jc w:val="both"/>
      </w:pPr>
      <w:bookmarkStart w:id="259" w:name="_Ref374250297"/>
      <w:bookmarkStart w:id="260" w:name="_Toc386158622"/>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259"/>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260"/>
    </w:p>
    <w:p w14:paraId="631449F0" w14:textId="77777777" w:rsidR="00453721" w:rsidRPr="00076E91" w:rsidRDefault="00453721" w:rsidP="00453721">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1C6562EB" w14:textId="77777777" w:rsidR="00453721" w:rsidRDefault="00453721" w:rsidP="00453721">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t xml:space="preserve">Table </w:t>
      </w:r>
      <w:r>
        <w:rPr>
          <w:noProof/>
        </w:rPr>
        <w:t>A</w:t>
      </w:r>
      <w:r>
        <w:noBreakHyphen/>
      </w:r>
      <w:r>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Pr="00076E91">
        <w:t xml:space="preserve">Figure </w:t>
      </w:r>
      <w:r>
        <w:rPr>
          <w:noProof/>
        </w:rPr>
        <w:t>A</w:t>
      </w:r>
      <w:r>
        <w:noBreakHyphen/>
      </w:r>
      <w:r>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Pr="00076E91">
        <w:t xml:space="preserve">Figure </w:t>
      </w:r>
      <w:r>
        <w:rPr>
          <w:noProof/>
        </w:rPr>
        <w:t>A</w:t>
      </w:r>
      <w:r>
        <w:noBreakHyphen/>
      </w:r>
      <w:r>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Pr="00076E91">
        <w:t xml:space="preserve">Figure </w:t>
      </w:r>
      <w:r>
        <w:rPr>
          <w:noProof/>
        </w:rPr>
        <w:t>A</w:t>
      </w:r>
      <w:r>
        <w:noBreakHyphen/>
      </w:r>
      <w:r>
        <w:rPr>
          <w:noProof/>
        </w:rPr>
        <w:t>3</w:t>
      </w:r>
      <w:r>
        <w:rPr>
          <w:szCs w:val="24"/>
        </w:rPr>
        <w:fldChar w:fldCharType="end"/>
      </w:r>
      <w:r>
        <w:rPr>
          <w:szCs w:val="24"/>
        </w:rPr>
        <w:t xml:space="preserve">). </w:t>
      </w:r>
    </w:p>
    <w:p w14:paraId="789085F8" w14:textId="77777777" w:rsidR="00453721" w:rsidRDefault="00453721" w:rsidP="00453721">
      <w:pPr>
        <w:spacing w:after="0" w:line="360" w:lineRule="auto"/>
        <w:jc w:val="both"/>
        <w:rPr>
          <w:szCs w:val="24"/>
        </w:rPr>
      </w:pPr>
    </w:p>
    <w:p w14:paraId="5B706890" w14:textId="77777777" w:rsidR="00453721" w:rsidRDefault="00453721" w:rsidP="00453721">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w:t>
      </w:r>
      <w:r w:rsidRPr="00076E91">
        <w:rPr>
          <w:szCs w:val="24"/>
        </w:rPr>
        <w:lastRenderedPageBreak/>
        <w:t>(http://interactome.dfci.harvard.edu/S_cerevisiae/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26844B1" w14:textId="77777777" w:rsidR="00453721" w:rsidRPr="00076E91" w:rsidRDefault="00453721" w:rsidP="00453721">
      <w:pPr>
        <w:keepNext/>
        <w:spacing w:after="0" w:line="360" w:lineRule="auto"/>
        <w:jc w:val="both"/>
        <w:rPr>
          <w:szCs w:val="24"/>
        </w:rPr>
      </w:pPr>
      <w:r w:rsidRPr="00076E91">
        <w:rPr>
          <w:bCs/>
          <w:iCs/>
          <w:noProof/>
          <w:color w:val="4F81BD" w:themeColor="accent1"/>
          <w:szCs w:val="24"/>
        </w:rPr>
        <w:drawing>
          <wp:inline distT="0" distB="0" distL="0" distR="0" wp14:anchorId="4F072841" wp14:editId="60A01D5A">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51FEEBF" w14:textId="77777777" w:rsidR="00453721" w:rsidRPr="00076E91" w:rsidRDefault="00453721" w:rsidP="00453721">
      <w:pPr>
        <w:pStyle w:val="Caption"/>
        <w:spacing w:after="0" w:line="360" w:lineRule="auto"/>
        <w:jc w:val="both"/>
      </w:pPr>
      <w:bookmarkStart w:id="261" w:name="_Ref374253766"/>
      <w:bookmarkStart w:id="262" w:name="_Toc386158623"/>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11</w:t>
      </w:r>
      <w:r>
        <w:fldChar w:fldCharType="end"/>
      </w:r>
      <w:bookmarkEnd w:id="261"/>
      <w:r w:rsidRPr="00076E91">
        <w:t>: The PPI degree distribution of 3 protein sets</w:t>
      </w:r>
      <w:bookmarkEnd w:id="262"/>
    </w:p>
    <w:p w14:paraId="65171B49" w14:textId="77777777" w:rsidR="00453721" w:rsidRDefault="00453721" w:rsidP="0045372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Pr="00076E91">
        <w:t xml:space="preserve">Figure </w:t>
      </w:r>
      <w:r>
        <w:rPr>
          <w:noProof/>
        </w:rPr>
        <w:t>5</w:t>
      </w:r>
      <w:r>
        <w:noBreakHyphen/>
      </w:r>
      <w:r>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427EA0B4" w14:textId="77777777" w:rsidR="00453721" w:rsidRPr="00076E91" w:rsidRDefault="00453721" w:rsidP="00453721">
      <w:pPr>
        <w:spacing w:after="0" w:line="360" w:lineRule="auto"/>
        <w:jc w:val="both"/>
        <w:rPr>
          <w:rStyle w:val="IntenseEmphasis"/>
          <w:b w:val="0"/>
          <w:i w:val="0"/>
          <w:szCs w:val="24"/>
        </w:rPr>
      </w:pPr>
    </w:p>
    <w:p w14:paraId="0EE7E36C" w14:textId="77777777" w:rsidR="00453721" w:rsidRPr="00076E91" w:rsidRDefault="00453721" w:rsidP="00453721">
      <w:pPr>
        <w:keepNext/>
        <w:spacing w:after="0" w:line="360" w:lineRule="auto"/>
        <w:jc w:val="both"/>
        <w:rPr>
          <w:szCs w:val="24"/>
        </w:rPr>
      </w:pPr>
      <w:r w:rsidRPr="00076E91">
        <w:rPr>
          <w:bCs/>
          <w:iCs/>
          <w:noProof/>
          <w:color w:val="4F81BD" w:themeColor="accent1"/>
          <w:szCs w:val="24"/>
        </w:rPr>
        <w:drawing>
          <wp:inline distT="0" distB="0" distL="0" distR="0" wp14:anchorId="7992FA6E" wp14:editId="169E4E04">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710C6B64" w14:textId="77777777" w:rsidR="00453721" w:rsidRPr="00076E91" w:rsidRDefault="00453721" w:rsidP="00453721">
      <w:pPr>
        <w:pStyle w:val="Caption"/>
        <w:spacing w:after="0" w:line="360" w:lineRule="auto"/>
        <w:jc w:val="both"/>
        <w:rPr>
          <w:rStyle w:val="IntenseEmphasis"/>
          <w:b/>
          <w:i w:val="0"/>
        </w:rPr>
      </w:pPr>
      <w:bookmarkStart w:id="263" w:name="_Ref374264459"/>
      <w:bookmarkStart w:id="264" w:name="_Toc386158624"/>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12</w:t>
      </w:r>
      <w:r>
        <w:fldChar w:fldCharType="end"/>
      </w:r>
      <w:bookmarkEnd w:id="263"/>
      <w:r w:rsidRPr="00076E91">
        <w:t>: Distribution of the number of pathways in which annotated KOs are involved</w:t>
      </w:r>
      <w:bookmarkEnd w:id="264"/>
    </w:p>
    <w:p w14:paraId="0480CE46" w14:textId="77777777" w:rsidR="00453721" w:rsidRDefault="00453721" w:rsidP="00453721">
      <w:pPr>
        <w:spacing w:after="0" w:line="360" w:lineRule="auto"/>
        <w:jc w:val="both"/>
        <w:rPr>
          <w:szCs w:val="24"/>
        </w:rPr>
      </w:pPr>
    </w:p>
    <w:p w14:paraId="5C75F91E" w14:textId="77777777" w:rsidR="00453721" w:rsidRPr="00076E91" w:rsidRDefault="00453721" w:rsidP="00453721">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Pr="00076E91">
        <w:t xml:space="preserve">Figure </w:t>
      </w:r>
      <w:r>
        <w:rPr>
          <w:noProof/>
        </w:rPr>
        <w:t>5</w:t>
      </w:r>
      <w:r>
        <w:noBreakHyphen/>
      </w:r>
      <w:r>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34E2DBC0" w14:textId="77777777" w:rsidR="00453721" w:rsidRPr="00076E91" w:rsidRDefault="00453721" w:rsidP="00453721">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Pr="00076E91">
        <w:t xml:space="preserve">Figure </w:t>
      </w:r>
      <w:r>
        <w:rPr>
          <w:noProof/>
        </w:rPr>
        <w:t>5</w:t>
      </w:r>
      <w:r>
        <w:noBreakHyphen/>
      </w:r>
      <w:r>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t xml:space="preserve">Figure </w:t>
      </w:r>
      <w:r>
        <w:rPr>
          <w:noProof/>
        </w:rPr>
        <w:t>A</w:t>
      </w:r>
      <w:r>
        <w:noBreakHyphen/>
      </w:r>
      <w:r>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t xml:space="preserve">Figure </w:t>
      </w:r>
      <w:r>
        <w:rPr>
          <w:noProof/>
        </w:rPr>
        <w:t>A</w:t>
      </w:r>
      <w:r>
        <w:noBreakHyphen/>
      </w:r>
      <w:r>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t xml:space="preserve">Figure </w:t>
      </w:r>
      <w:r>
        <w:rPr>
          <w:noProof/>
        </w:rPr>
        <w:t>A</w:t>
      </w:r>
      <w:r>
        <w:noBreakHyphen/>
      </w:r>
      <w:r>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t xml:space="preserve">Figure </w:t>
      </w:r>
      <w:r>
        <w:rPr>
          <w:noProof/>
        </w:rPr>
        <w:t>A</w:t>
      </w:r>
      <w:r>
        <w:noBreakHyphen/>
      </w:r>
      <w:r>
        <w:rPr>
          <w:noProof/>
        </w:rPr>
        <w:t>7</w:t>
      </w:r>
      <w:r>
        <w:rPr>
          <w:szCs w:val="24"/>
        </w:rPr>
        <w:fldChar w:fldCharType="end"/>
      </w:r>
      <w:r w:rsidRPr="00076E91">
        <w:rPr>
          <w:szCs w:val="24"/>
        </w:rPr>
        <w:t>)</w:t>
      </w:r>
      <w:r>
        <w:rPr>
          <w:szCs w:val="24"/>
        </w:rPr>
        <w:t>.</w:t>
      </w:r>
    </w:p>
    <w:p w14:paraId="7E152525"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5223B343" wp14:editId="3EA0F9F1">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60">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0C3EF8D3" w14:textId="77777777" w:rsidR="00453721" w:rsidRPr="00076E91" w:rsidRDefault="00453721" w:rsidP="00453721">
      <w:pPr>
        <w:pStyle w:val="Caption"/>
        <w:spacing w:after="0" w:line="360" w:lineRule="auto"/>
        <w:jc w:val="both"/>
      </w:pPr>
      <w:bookmarkStart w:id="265" w:name="_Ref371843960"/>
      <w:bookmarkStart w:id="266" w:name="_Toc386158625"/>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13</w:t>
      </w:r>
      <w:r>
        <w:fldChar w:fldCharType="end"/>
      </w:r>
      <w:bookmarkEnd w:id="265"/>
      <w:r w:rsidRPr="00076E91">
        <w:t>: The numbers of HamFAS-only KOs distributed into different pathway categories</w:t>
      </w:r>
      <w:bookmarkEnd w:id="266"/>
    </w:p>
    <w:p w14:paraId="66DC7E35" w14:textId="77777777" w:rsidR="00453721" w:rsidRDefault="00453721" w:rsidP="00453721">
      <w:pPr>
        <w:spacing w:after="0" w:line="360" w:lineRule="auto"/>
        <w:jc w:val="both"/>
        <w:rPr>
          <w:szCs w:val="24"/>
        </w:rPr>
      </w:pPr>
    </w:p>
    <w:p w14:paraId="33E2A300" w14:textId="77777777" w:rsidR="00453721" w:rsidRPr="001E3BE3" w:rsidRDefault="00453721" w:rsidP="00453721">
      <w:pPr>
        <w:pStyle w:val="Heading2"/>
        <w:jc w:val="both"/>
      </w:pPr>
      <w:bookmarkStart w:id="267" w:name="_Toc386158966"/>
      <w:r w:rsidRPr="001E3BE3">
        <w:t>Conclusion</w:t>
      </w:r>
      <w:bookmarkEnd w:id="267"/>
    </w:p>
    <w:p w14:paraId="1894187C" w14:textId="77777777" w:rsidR="00453721" w:rsidRDefault="00453721" w:rsidP="00453721">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w:t>
      </w:r>
      <w:r>
        <w:rPr>
          <w:szCs w:val="24"/>
        </w:rPr>
        <w:lastRenderedPageBreak/>
        <w:t xml:space="preserve">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047C0C97" w14:textId="77777777" w:rsidR="00453721" w:rsidRDefault="00453721" w:rsidP="00453721">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25FBB188" w14:textId="77777777" w:rsidR="00453721" w:rsidRDefault="00453721" w:rsidP="0045372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43D67C7B" w14:textId="77777777" w:rsidR="00453721" w:rsidRPr="00076E91" w:rsidRDefault="00453721" w:rsidP="00453721">
      <w:pPr>
        <w:spacing w:after="0" w:line="360" w:lineRule="auto"/>
        <w:jc w:val="both"/>
        <w:rPr>
          <w:szCs w:val="24"/>
        </w:rPr>
      </w:pPr>
    </w:p>
    <w:p w14:paraId="16725EDE" w14:textId="77777777" w:rsidR="00453721" w:rsidRPr="00076E91" w:rsidRDefault="00453721" w:rsidP="0045372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68" w:name="_Toc386158967"/>
      <w:r w:rsidRPr="00C14AE6">
        <w:lastRenderedPageBreak/>
        <w:t>Discussion &amp; Outlook</w:t>
      </w:r>
      <w:bookmarkEnd w:id="268"/>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69" w:name="_Toc386158968"/>
      <w:r w:rsidRPr="00C14AE6">
        <w:t>Microsporidia</w:t>
      </w:r>
      <w:r w:rsidR="00CE1876" w:rsidRPr="00C14AE6">
        <w:t xml:space="preserve"> evolutionary history and their fungal related origin</w:t>
      </w:r>
      <w:bookmarkEnd w:id="269"/>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70" w:name="_Toc386158969"/>
      <w:r w:rsidRPr="00C14AE6">
        <w:t>Methodology for phylogenetic profiling and functional annotation</w:t>
      </w:r>
      <w:bookmarkEnd w:id="270"/>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71" w:name="_Toc386158970"/>
      <w:r>
        <w:t>PhyloProfile</w:t>
      </w:r>
      <w:bookmarkEnd w:id="271"/>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72" w:name="_Toc386158971"/>
      <w:r>
        <w:t>HamFAS</w:t>
      </w:r>
      <w:bookmarkEnd w:id="272"/>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73" w:name="_Toc386158972"/>
      <w:r>
        <w:lastRenderedPageBreak/>
        <w:t>References</w:t>
      </w:r>
      <w:bookmarkEnd w:id="273"/>
    </w:p>
    <w:p w14:paraId="2A5D6790" w14:textId="77777777" w:rsidR="00785690" w:rsidRPr="00785690" w:rsidRDefault="00785690" w:rsidP="000448FA">
      <w:pPr>
        <w:jc w:val="both"/>
      </w:pPr>
    </w:p>
    <w:p w14:paraId="50842791" w14:textId="77777777" w:rsidR="008673AC" w:rsidRPr="008673AC" w:rsidRDefault="00785690" w:rsidP="008673AC">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8673AC" w:rsidRPr="008673AC">
        <w:rPr>
          <w:noProof/>
        </w:rPr>
        <w:t xml:space="preserve">Abascal, Federico, Rafael Zardoya, and David Posada. 2005. "ProtTest: Selection of best-fit models of protein evolution."  </w:t>
      </w:r>
      <w:r w:rsidR="008673AC" w:rsidRPr="008673AC">
        <w:rPr>
          <w:i/>
          <w:noProof/>
        </w:rPr>
        <w:t>Bioinformatics</w:t>
      </w:r>
      <w:r w:rsidR="008673AC" w:rsidRPr="008673AC">
        <w:rPr>
          <w:noProof/>
        </w:rPr>
        <w:t xml:space="preserve"> 21:2104-2105. doi: 10.1093/bioinformatics/bti263.</w:t>
      </w:r>
    </w:p>
    <w:p w14:paraId="627DFA53" w14:textId="77777777" w:rsidR="008673AC" w:rsidRPr="008673AC" w:rsidRDefault="008673AC" w:rsidP="008673AC">
      <w:pPr>
        <w:pStyle w:val="EndNoteBibliography"/>
        <w:spacing w:after="0"/>
        <w:ind w:left="720" w:hanging="720"/>
        <w:rPr>
          <w:noProof/>
        </w:rPr>
      </w:pPr>
      <w:r w:rsidRPr="008673AC">
        <w:rPr>
          <w:noProof/>
        </w:rPr>
        <w:t xml:space="preserve">Adams, Melanie A., Michael D. L. Suits, Jimin Zheng, and Zongchao Jia. 2007. "Piecing together the structure–function puzzle: Experiences in structure‐based functional annotation of hypothetical proteins."  </w:t>
      </w:r>
      <w:r w:rsidRPr="008673AC">
        <w:rPr>
          <w:i/>
          <w:noProof/>
        </w:rPr>
        <w:t>PROTEOMICS</w:t>
      </w:r>
      <w:r w:rsidRPr="008673AC">
        <w:rPr>
          <w:noProof/>
        </w:rPr>
        <w:t xml:space="preserve"> 7:2920-2932. doi: 10.1002/pmic.200700099.</w:t>
      </w:r>
    </w:p>
    <w:p w14:paraId="6977D7AA" w14:textId="77777777" w:rsidR="008673AC" w:rsidRPr="008673AC" w:rsidRDefault="008673AC" w:rsidP="008673AC">
      <w:pPr>
        <w:pStyle w:val="EndNoteBibliography"/>
        <w:spacing w:after="0"/>
        <w:ind w:left="720" w:hanging="720"/>
        <w:rPr>
          <w:noProof/>
        </w:rPr>
      </w:pPr>
      <w:r w:rsidRPr="008673AC">
        <w:rPr>
          <w:noProof/>
        </w:rPr>
        <w:t xml:space="preserve">Adebali, Ogun, and Igor B. Zhulin. 2017. "Aquerium: a web application for comparative exploration of domain-based protein occurrences on the taxonomically clustered genome tree."  </w:t>
      </w:r>
      <w:r w:rsidRPr="008673AC">
        <w:rPr>
          <w:i/>
          <w:noProof/>
        </w:rPr>
        <w:t>Proteins</w:t>
      </w:r>
      <w:r w:rsidRPr="008673AC">
        <w:rPr>
          <w:noProof/>
        </w:rPr>
        <w:t xml:space="preserve"> 85:72-77. doi: 10.1002/prot.25199.</w:t>
      </w:r>
    </w:p>
    <w:p w14:paraId="0F880EAE" w14:textId="77777777" w:rsidR="008673AC" w:rsidRPr="008673AC" w:rsidRDefault="008673AC" w:rsidP="008673AC">
      <w:pPr>
        <w:pStyle w:val="EndNoteBibliography"/>
        <w:spacing w:after="0"/>
        <w:ind w:left="720" w:hanging="720"/>
        <w:rPr>
          <w:noProof/>
        </w:rPr>
      </w:pPr>
      <w:r w:rsidRPr="008673AC">
        <w:rPr>
          <w:noProof/>
        </w:rPr>
        <w:t xml:space="preserve">Agnew, Philip, JJ Becnel, Dieter Ebert, and Y Michalakis. 2003. "Symbiosis of microsporidia and insects."  </w:t>
      </w:r>
      <w:r w:rsidRPr="008673AC">
        <w:rPr>
          <w:i/>
          <w:noProof/>
        </w:rPr>
        <w:t>Insect Symbiosis. Volume</w:t>
      </w:r>
      <w:r w:rsidRPr="008673AC">
        <w:rPr>
          <w:noProof/>
        </w:rPr>
        <w:t>:145-164.</w:t>
      </w:r>
    </w:p>
    <w:p w14:paraId="21613788" w14:textId="77777777" w:rsidR="008673AC" w:rsidRPr="008673AC" w:rsidRDefault="008673AC" w:rsidP="008673AC">
      <w:pPr>
        <w:pStyle w:val="EndNoteBibliography"/>
        <w:spacing w:after="0"/>
        <w:ind w:left="720" w:hanging="720"/>
        <w:rPr>
          <w:noProof/>
        </w:rPr>
      </w:pPr>
      <w:r w:rsidRPr="008673AC">
        <w:rPr>
          <w:noProof/>
        </w:rPr>
        <w:t xml:space="preserve">Alam, I., A. Dress, M. Rehmsmeier, and G. Fuellen. 2004. "Comparative homology agreement search: An effective combination of homology-search methods."  </w:t>
      </w:r>
      <w:r w:rsidRPr="008673AC">
        <w:rPr>
          <w:i/>
          <w:noProof/>
        </w:rPr>
        <w:t>Proceedings of the National Academy of Sciences</w:t>
      </w:r>
      <w:r w:rsidRPr="008673AC">
        <w:rPr>
          <w:noProof/>
        </w:rPr>
        <w:t xml:space="preserve"> 101:13814-13819. doi: 10.1073/pnas.0405612101.</w:t>
      </w:r>
    </w:p>
    <w:p w14:paraId="2B7F02E7" w14:textId="77777777" w:rsidR="008673AC" w:rsidRPr="008673AC" w:rsidRDefault="008673AC" w:rsidP="008673AC">
      <w:pPr>
        <w:pStyle w:val="EndNoteBibliography"/>
        <w:spacing w:after="0"/>
        <w:ind w:left="720" w:hanging="720"/>
        <w:rPr>
          <w:noProof/>
        </w:rPr>
      </w:pPr>
      <w:r w:rsidRPr="008673A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8673AC">
        <w:rPr>
          <w:i/>
          <w:noProof/>
        </w:rPr>
        <w:t>Nature Methods</w:t>
      </w:r>
      <w:r w:rsidRPr="008673AC">
        <w:rPr>
          <w:noProof/>
        </w:rPr>
        <w:t xml:space="preserve"> 13:425-430. doi: 10.1038/nmeth.3830.</w:t>
      </w:r>
    </w:p>
    <w:p w14:paraId="10D66638" w14:textId="77777777" w:rsidR="008673AC" w:rsidRPr="008673AC" w:rsidRDefault="008673AC" w:rsidP="008673AC">
      <w:pPr>
        <w:pStyle w:val="EndNoteBibliography"/>
        <w:spacing w:after="0"/>
        <w:ind w:left="720" w:hanging="720"/>
        <w:rPr>
          <w:noProof/>
        </w:rPr>
      </w:pPr>
      <w:r w:rsidRPr="008673A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8673AC">
        <w:rPr>
          <w:noProof/>
        </w:rPr>
        <w:lastRenderedPageBreak/>
        <w:t xml:space="preserve">plant support, synteny view and other improvements."  </w:t>
      </w:r>
      <w:r w:rsidRPr="008673AC">
        <w:rPr>
          <w:i/>
          <w:noProof/>
        </w:rPr>
        <w:t>Nucleic Acids Research</w:t>
      </w:r>
      <w:r w:rsidRPr="008673AC">
        <w:rPr>
          <w:noProof/>
        </w:rPr>
        <w:t xml:space="preserve"> 43:D240-D249. doi: 10.1093/nar/gku1158.</w:t>
      </w:r>
    </w:p>
    <w:p w14:paraId="2657B3C4" w14:textId="77777777" w:rsidR="008673AC" w:rsidRPr="008673AC" w:rsidRDefault="008673AC" w:rsidP="008673AC">
      <w:pPr>
        <w:pStyle w:val="EndNoteBibliography"/>
        <w:spacing w:after="0"/>
        <w:ind w:left="720" w:hanging="720"/>
        <w:rPr>
          <w:noProof/>
        </w:rPr>
      </w:pPr>
      <w:r w:rsidRPr="008673AC">
        <w:rPr>
          <w:noProof/>
        </w:rPr>
        <w:t xml:space="preserve">Altschul, S. F., W. Gish, W. Miller, E. W. Myers, and D. J. Lipman. 1990. "Basic local alignment search tool."  </w:t>
      </w:r>
      <w:r w:rsidRPr="008673AC">
        <w:rPr>
          <w:i/>
          <w:noProof/>
        </w:rPr>
        <w:t>Journal of Molecular Biology</w:t>
      </w:r>
      <w:r w:rsidRPr="008673AC">
        <w:rPr>
          <w:noProof/>
        </w:rPr>
        <w:t xml:space="preserve"> 215:403-410. doi: 10.1016/S0022-2836(05)80360-2.</w:t>
      </w:r>
    </w:p>
    <w:p w14:paraId="129F5E75" w14:textId="77777777" w:rsidR="008673AC" w:rsidRPr="008673AC" w:rsidRDefault="008673AC" w:rsidP="008673AC">
      <w:pPr>
        <w:pStyle w:val="EndNoteBibliography"/>
        <w:spacing w:after="0"/>
        <w:ind w:left="720" w:hanging="720"/>
        <w:rPr>
          <w:noProof/>
        </w:rPr>
      </w:pPr>
      <w:r w:rsidRPr="008673AC">
        <w:rPr>
          <w:noProof/>
        </w:rPr>
        <w:t xml:space="preserve">Apic, Gordana, Julian Gough, and Sarah A Teichmann. 2001. "Domain combinations in archaeal, eubacterial and eukaryotic proteomes."  </w:t>
      </w:r>
      <w:r w:rsidRPr="008673AC">
        <w:rPr>
          <w:i/>
          <w:noProof/>
        </w:rPr>
        <w:t>Journal of Molecular Biology</w:t>
      </w:r>
      <w:r w:rsidRPr="008673AC">
        <w:rPr>
          <w:noProof/>
        </w:rPr>
        <w:t xml:space="preserve"> 310:311-325. doi: 10.1006/jmbi.2001.4776.</w:t>
      </w:r>
    </w:p>
    <w:p w14:paraId="72B0D77E" w14:textId="77777777" w:rsidR="008673AC" w:rsidRPr="008673AC" w:rsidRDefault="008673AC" w:rsidP="008673AC">
      <w:pPr>
        <w:pStyle w:val="EndNoteBibliography"/>
        <w:spacing w:after="0"/>
        <w:ind w:left="720" w:hanging="720"/>
        <w:rPr>
          <w:noProof/>
        </w:rPr>
      </w:pPr>
      <w:r w:rsidRPr="008673A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8673AC">
        <w:rPr>
          <w:i/>
          <w:noProof/>
        </w:rPr>
        <w:t>Nature Genetics</w:t>
      </w:r>
      <w:r w:rsidRPr="008673AC">
        <w:rPr>
          <w:noProof/>
        </w:rPr>
        <w:t xml:space="preserve"> 25:25-29. doi: 10.1038/75556.</w:t>
      </w:r>
    </w:p>
    <w:p w14:paraId="3DC145E5" w14:textId="77777777" w:rsidR="008673AC" w:rsidRPr="008673AC" w:rsidRDefault="008673AC" w:rsidP="008673AC">
      <w:pPr>
        <w:pStyle w:val="EndNoteBibliography"/>
        <w:spacing w:after="0"/>
        <w:ind w:left="720" w:hanging="720"/>
        <w:rPr>
          <w:noProof/>
        </w:rPr>
      </w:pPr>
      <w:r w:rsidRPr="008673A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8673AC">
        <w:rPr>
          <w:i/>
          <w:noProof/>
        </w:rPr>
        <w:t>Nucleic acids research</w:t>
      </w:r>
      <w:r w:rsidRPr="008673AC">
        <w:rPr>
          <w:noProof/>
        </w:rPr>
        <w:t xml:space="preserve"> 39:D612-9. doi: 10.1093/nar/gkq1006.</w:t>
      </w:r>
    </w:p>
    <w:p w14:paraId="224E7B93" w14:textId="77777777" w:rsidR="008673AC" w:rsidRPr="008673AC" w:rsidRDefault="008673AC" w:rsidP="008673AC">
      <w:pPr>
        <w:pStyle w:val="EndNoteBibliography"/>
        <w:spacing w:after="0"/>
        <w:ind w:left="720" w:hanging="720"/>
        <w:rPr>
          <w:noProof/>
        </w:rPr>
      </w:pPr>
      <w:r w:rsidRPr="008673AC">
        <w:rPr>
          <w:noProof/>
        </w:rPr>
        <w:t xml:space="preserve">Baker, D. 2001. "Protein Structure Prediction and Structural Genomics."  </w:t>
      </w:r>
      <w:r w:rsidRPr="008673AC">
        <w:rPr>
          <w:i/>
          <w:noProof/>
        </w:rPr>
        <w:t>Science</w:t>
      </w:r>
      <w:r w:rsidRPr="008673AC">
        <w:rPr>
          <w:noProof/>
        </w:rPr>
        <w:t xml:space="preserve"> 294:93-96. doi: 10.1126/science.1065659.</w:t>
      </w:r>
    </w:p>
    <w:p w14:paraId="3E5806DD" w14:textId="77777777" w:rsidR="008673AC" w:rsidRPr="008673AC" w:rsidRDefault="008673AC" w:rsidP="008673AC">
      <w:pPr>
        <w:pStyle w:val="EndNoteBibliography"/>
        <w:spacing w:after="0"/>
        <w:ind w:left="720" w:hanging="720"/>
        <w:rPr>
          <w:noProof/>
        </w:rPr>
      </w:pPr>
      <w:r w:rsidRPr="008673AC">
        <w:rPr>
          <w:noProof/>
        </w:rPr>
        <w:t xml:space="preserve">Bakowski, Malina A., Margaret Priest, Sarah Young, Christina A. Cuomo, and Emily R. Troemel. 2014. "Genome Sequence of the Microsporidian Species Nematocida sp1 Strain ERTm6 (ATCC PRA-372)."  </w:t>
      </w:r>
      <w:r w:rsidRPr="008673AC">
        <w:rPr>
          <w:i/>
          <w:noProof/>
        </w:rPr>
        <w:t>Genome Announcements</w:t>
      </w:r>
      <w:r w:rsidRPr="008673AC">
        <w:rPr>
          <w:noProof/>
        </w:rPr>
        <w:t xml:space="preserve"> 2:e00905-14. doi: 10.1128/genomeA.00905-14.</w:t>
      </w:r>
    </w:p>
    <w:p w14:paraId="68A62799" w14:textId="77777777" w:rsidR="008673AC" w:rsidRPr="008673AC" w:rsidRDefault="008673AC" w:rsidP="008673AC">
      <w:pPr>
        <w:pStyle w:val="EndNoteBibliography"/>
        <w:spacing w:after="0"/>
        <w:ind w:left="720" w:hanging="720"/>
        <w:rPr>
          <w:noProof/>
        </w:rPr>
      </w:pPr>
      <w:r w:rsidRPr="008673AC">
        <w:rPr>
          <w:noProof/>
        </w:rPr>
        <w:t xml:space="preserve">Baum, David A., Stacey DeWitt Smith, and Samuel S. S. Donovan. 2005. "The Tree-Thinking Challenge."  </w:t>
      </w:r>
      <w:r w:rsidRPr="008673AC">
        <w:rPr>
          <w:i/>
          <w:noProof/>
        </w:rPr>
        <w:t>Science</w:t>
      </w:r>
      <w:r w:rsidRPr="008673AC">
        <w:rPr>
          <w:noProof/>
        </w:rPr>
        <w:t xml:space="preserve"> 310:979-980. doi: 10.1126/science.1117727.</w:t>
      </w:r>
    </w:p>
    <w:p w14:paraId="7AC55889" w14:textId="77777777" w:rsidR="008673AC" w:rsidRPr="008673AC" w:rsidRDefault="008673AC" w:rsidP="008673AC">
      <w:pPr>
        <w:pStyle w:val="EndNoteBibliography"/>
        <w:spacing w:after="0"/>
        <w:ind w:left="720" w:hanging="720"/>
        <w:rPr>
          <w:noProof/>
        </w:rPr>
      </w:pPr>
      <w:r w:rsidRPr="008673AC">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8673AC">
        <w:rPr>
          <w:i/>
          <w:noProof/>
        </w:rPr>
        <w:t>Parasitology International</w:t>
      </w:r>
      <w:r w:rsidRPr="008673AC">
        <w:rPr>
          <w:noProof/>
        </w:rPr>
        <w:t xml:space="preserve"> 57:62-71. doi: 10.1016/j.parint.2007.09.002.</w:t>
      </w:r>
    </w:p>
    <w:p w14:paraId="2F686460" w14:textId="77777777" w:rsidR="008673AC" w:rsidRPr="008673AC" w:rsidRDefault="008673AC" w:rsidP="008673AC">
      <w:pPr>
        <w:pStyle w:val="EndNoteBibliography"/>
        <w:spacing w:after="0"/>
        <w:ind w:left="720" w:hanging="720"/>
        <w:rPr>
          <w:noProof/>
        </w:rPr>
      </w:pPr>
      <w:r w:rsidRPr="008673AC">
        <w:rPr>
          <w:noProof/>
        </w:rPr>
        <w:t xml:space="preserve">Bjørnson, Susan, and David Oi. 2014. "Microsporidia Biological Control Agents and Pathogens of Beneficial Insects." In </w:t>
      </w:r>
      <w:r w:rsidRPr="008673AC">
        <w:rPr>
          <w:i/>
          <w:noProof/>
        </w:rPr>
        <w:t>Microsporidia</w:t>
      </w:r>
      <w:r w:rsidRPr="008673AC">
        <w:rPr>
          <w:noProof/>
        </w:rPr>
        <w:t>, edited by Louis M. Weiss and James J. Becnel, 635-670. Chichester, UK: John Wiley &amp; Sons, Inc.</w:t>
      </w:r>
    </w:p>
    <w:p w14:paraId="579F1DCF" w14:textId="77777777" w:rsidR="008673AC" w:rsidRPr="008673AC" w:rsidRDefault="008673AC" w:rsidP="008673AC">
      <w:pPr>
        <w:pStyle w:val="EndNoteBibliography"/>
        <w:spacing w:after="0"/>
        <w:ind w:left="720" w:hanging="720"/>
        <w:rPr>
          <w:noProof/>
        </w:rPr>
      </w:pPr>
      <w:r w:rsidRPr="008673AC">
        <w:rPr>
          <w:noProof/>
        </w:rPr>
        <w:lastRenderedPageBreak/>
        <w:t xml:space="preserve">Bretagne, S., F. Foulet, W. Alkassoum, J. Fleury-Feith, and M. Develoux. 1993. "Prevalence of Enterocytozoon bieneusi spores in the stool of AIDS patients and African children not infected by HIV."  </w:t>
      </w:r>
      <w:r w:rsidRPr="008673AC">
        <w:rPr>
          <w:i/>
          <w:noProof/>
        </w:rPr>
        <w:t>Bulletin De La Societe De Pathologie Exotique (1990)</w:t>
      </w:r>
      <w:r w:rsidRPr="008673AC">
        <w:rPr>
          <w:noProof/>
        </w:rPr>
        <w:t xml:space="preserve"> 86:351-357.</w:t>
      </w:r>
    </w:p>
    <w:p w14:paraId="66800182" w14:textId="77777777" w:rsidR="008673AC" w:rsidRPr="008673AC" w:rsidRDefault="008673AC" w:rsidP="008673AC">
      <w:pPr>
        <w:pStyle w:val="EndNoteBibliography"/>
        <w:spacing w:after="0"/>
        <w:ind w:left="720" w:hanging="720"/>
        <w:rPr>
          <w:noProof/>
        </w:rPr>
      </w:pPr>
      <w:r w:rsidRPr="008673AC">
        <w:rPr>
          <w:noProof/>
        </w:rPr>
        <w:t xml:space="preserve">Brown, J. R., and W. F. Doolittle. 1995. "Root of the universal tree of life based on ancient aminoacyl-tRNA synthetase gene duplications."  </w:t>
      </w:r>
      <w:r w:rsidRPr="008673AC">
        <w:rPr>
          <w:i/>
          <w:noProof/>
        </w:rPr>
        <w:t>Proceedings of the National Academy of Sciences</w:t>
      </w:r>
      <w:r w:rsidRPr="008673AC">
        <w:rPr>
          <w:noProof/>
        </w:rPr>
        <w:t xml:space="preserve"> 92:2441-2445. doi: 10.1073/pnas.92.7.2441.</w:t>
      </w:r>
    </w:p>
    <w:p w14:paraId="3D5710C2" w14:textId="77777777" w:rsidR="008673AC" w:rsidRPr="008673AC" w:rsidRDefault="008673AC" w:rsidP="008673AC">
      <w:pPr>
        <w:pStyle w:val="EndNoteBibliography"/>
        <w:spacing w:after="0"/>
        <w:ind w:left="720" w:hanging="720"/>
        <w:rPr>
          <w:noProof/>
        </w:rPr>
      </w:pPr>
      <w:r w:rsidRPr="008673AC">
        <w:rPr>
          <w:noProof/>
        </w:rPr>
        <w:t xml:space="preserve">Canning, Elizabeth U. 1986. </w:t>
      </w:r>
      <w:r w:rsidRPr="008673AC">
        <w:rPr>
          <w:i/>
          <w:noProof/>
        </w:rPr>
        <w:t>The microsporidia of vertebrates</w:t>
      </w:r>
      <w:r w:rsidRPr="008673AC">
        <w:rPr>
          <w:noProof/>
        </w:rPr>
        <w:t>: Academic Press.</w:t>
      </w:r>
    </w:p>
    <w:p w14:paraId="0F717FF9" w14:textId="77777777" w:rsidR="008673AC" w:rsidRPr="008673AC" w:rsidRDefault="008673AC" w:rsidP="008673AC">
      <w:pPr>
        <w:pStyle w:val="EndNoteBibliography"/>
        <w:spacing w:after="0"/>
        <w:ind w:left="720" w:hanging="720"/>
        <w:rPr>
          <w:noProof/>
        </w:rPr>
      </w:pPr>
      <w:r w:rsidRPr="008673AC">
        <w:rPr>
          <w:noProof/>
        </w:rPr>
        <w:t xml:space="preserve">Capella-Gutiérrez, Salvador, Marina Marcet-Houben, and Toni Gabaldón. 2012. "Phylogenomics supports microsporidia as the earliest diverging clade of sequenced fungi."  </w:t>
      </w:r>
      <w:r w:rsidRPr="008673AC">
        <w:rPr>
          <w:i/>
          <w:noProof/>
        </w:rPr>
        <w:t>BMC biology</w:t>
      </w:r>
      <w:r w:rsidRPr="008673AC">
        <w:rPr>
          <w:noProof/>
        </w:rPr>
        <w:t xml:space="preserve"> 10:47-47. doi: 10.1186/1741-7007-10-47.</w:t>
      </w:r>
    </w:p>
    <w:p w14:paraId="134BE068" w14:textId="77777777" w:rsidR="008673AC" w:rsidRPr="008673AC" w:rsidRDefault="008673AC" w:rsidP="008673AC">
      <w:pPr>
        <w:pStyle w:val="EndNoteBibliography"/>
        <w:spacing w:after="0"/>
        <w:ind w:left="720" w:hanging="720"/>
        <w:rPr>
          <w:noProof/>
        </w:rPr>
      </w:pPr>
      <w:r w:rsidRPr="008673AC">
        <w:rPr>
          <w:noProof/>
        </w:rPr>
        <w:t xml:space="preserve">Capra, John A., Maureen Stolzer, Dannie Durand, and Katherine S. Pollard. 2013. "How old is my gene?"  </w:t>
      </w:r>
      <w:r w:rsidRPr="008673AC">
        <w:rPr>
          <w:i/>
          <w:noProof/>
        </w:rPr>
        <w:t>Trends in Genetics</w:t>
      </w:r>
      <w:r w:rsidRPr="008673AC">
        <w:rPr>
          <w:noProof/>
        </w:rPr>
        <w:t xml:space="preserve"> 29:659-668. doi: 10.1016/j.tig.2013.07.001.</w:t>
      </w:r>
    </w:p>
    <w:p w14:paraId="192DC66F" w14:textId="77777777" w:rsidR="008673AC" w:rsidRPr="008673AC" w:rsidRDefault="008673AC" w:rsidP="008673AC">
      <w:pPr>
        <w:pStyle w:val="EndNoteBibliography"/>
        <w:spacing w:after="0"/>
        <w:ind w:left="720" w:hanging="720"/>
        <w:rPr>
          <w:noProof/>
        </w:rPr>
      </w:pPr>
      <w:r w:rsidRPr="008673AC">
        <w:rPr>
          <w:noProof/>
        </w:rPr>
        <w:t xml:space="preserve">Cavalier-Smith, T. 1989. "Archaebacteria and Archezoa."  </w:t>
      </w:r>
      <w:r w:rsidRPr="008673AC">
        <w:rPr>
          <w:i/>
          <w:noProof/>
        </w:rPr>
        <w:t>Nature</w:t>
      </w:r>
      <w:r w:rsidRPr="008673AC">
        <w:rPr>
          <w:noProof/>
        </w:rPr>
        <w:t xml:space="preserve"> 339:100-101. doi: 10.1038/339100a0.</w:t>
      </w:r>
    </w:p>
    <w:p w14:paraId="1D9AB297" w14:textId="77777777" w:rsidR="008673AC" w:rsidRPr="008673AC" w:rsidRDefault="008673AC" w:rsidP="008673AC">
      <w:pPr>
        <w:pStyle w:val="EndNoteBibliography"/>
        <w:spacing w:after="0"/>
        <w:ind w:left="720" w:hanging="720"/>
        <w:rPr>
          <w:noProof/>
        </w:rPr>
      </w:pPr>
      <w:r w:rsidRPr="008673AC">
        <w:rPr>
          <w:noProof/>
        </w:rPr>
        <w:t xml:space="preserve">Cavalier-Smith, T. 2004. "Only six kingdoms of life."  </w:t>
      </w:r>
      <w:r w:rsidRPr="008673AC">
        <w:rPr>
          <w:i/>
          <w:noProof/>
        </w:rPr>
        <w:t>Proceedings of the Royal Society B: Biological Sciences</w:t>
      </w:r>
      <w:r w:rsidRPr="008673AC">
        <w:rPr>
          <w:noProof/>
        </w:rPr>
        <w:t xml:space="preserve"> 271:1251-1262. doi: 10.1098/rspb.2004.2705.</w:t>
      </w:r>
    </w:p>
    <w:p w14:paraId="3BE400E6" w14:textId="77777777" w:rsidR="008673AC" w:rsidRPr="008673AC" w:rsidRDefault="008673AC" w:rsidP="008673AC">
      <w:pPr>
        <w:pStyle w:val="EndNoteBibliography"/>
        <w:spacing w:after="0"/>
        <w:ind w:left="720" w:hanging="720"/>
        <w:rPr>
          <w:noProof/>
        </w:rPr>
      </w:pPr>
      <w:r w:rsidRPr="008673AC">
        <w:rPr>
          <w:noProof/>
        </w:rPr>
        <w:t xml:space="preserve">Charbonneau, Lise R., Neil Kirk Hillier, Richard E. L. Rogers, Geoffrey R. Williams, and Dave Shutler. 2016. "Effects of Nosema apis, N. ceranae, and coinfections on honey bee (Apis mellifera) learning and memory."  </w:t>
      </w:r>
      <w:r w:rsidRPr="008673AC">
        <w:rPr>
          <w:i/>
          <w:noProof/>
        </w:rPr>
        <w:t>Scientific Reports</w:t>
      </w:r>
      <w:r w:rsidRPr="008673AC">
        <w:rPr>
          <w:noProof/>
        </w:rPr>
        <w:t xml:space="preserve"> 6. doi: 10.1038/srep22626.</w:t>
      </w:r>
    </w:p>
    <w:p w14:paraId="237D966F" w14:textId="77777777" w:rsidR="008673AC" w:rsidRPr="008673AC" w:rsidRDefault="008673AC" w:rsidP="008673AC">
      <w:pPr>
        <w:pStyle w:val="EndNoteBibliography"/>
        <w:spacing w:after="0"/>
        <w:ind w:left="720" w:hanging="720"/>
        <w:rPr>
          <w:noProof/>
        </w:rPr>
      </w:pPr>
      <w:r w:rsidRPr="008673AC">
        <w:rPr>
          <w:noProof/>
        </w:rPr>
        <w:t xml:space="preserve">Cheng, Hui-Wen A., Frances E. Lucy, Thaddeus K. Graczyk, Michael A. Broaders, and Sergey E. Mastitsky. 2011. "Municipal wastewater treatment plants as removal systems and environmental sources of human-virulent microsporidian spores."  </w:t>
      </w:r>
      <w:r w:rsidRPr="008673AC">
        <w:rPr>
          <w:i/>
          <w:noProof/>
        </w:rPr>
        <w:t>Parasitology Research</w:t>
      </w:r>
      <w:r w:rsidRPr="008673AC">
        <w:rPr>
          <w:noProof/>
        </w:rPr>
        <w:t xml:space="preserve"> 109:595-603. doi: 10.1007/s00436-011-2291-x.</w:t>
      </w:r>
    </w:p>
    <w:p w14:paraId="12601E0A" w14:textId="77777777" w:rsidR="008673AC" w:rsidRPr="008673AC" w:rsidRDefault="008673AC" w:rsidP="008673AC">
      <w:pPr>
        <w:pStyle w:val="EndNoteBibliography"/>
        <w:spacing w:after="0"/>
        <w:ind w:left="720" w:hanging="720"/>
        <w:rPr>
          <w:noProof/>
        </w:rPr>
      </w:pPr>
      <w:r w:rsidRPr="008673AC">
        <w:rPr>
          <w:noProof/>
        </w:rPr>
        <w:t xml:space="preserve">Chothia, C, and A M Lesk. 1986. "The relation between the divergence of sequence and structure in proteins."  </w:t>
      </w:r>
      <w:r w:rsidRPr="008673AC">
        <w:rPr>
          <w:i/>
          <w:noProof/>
        </w:rPr>
        <w:t>The EMBO Journal</w:t>
      </w:r>
      <w:r w:rsidRPr="008673AC">
        <w:rPr>
          <w:noProof/>
        </w:rPr>
        <w:t xml:space="preserve"> 5:823-826.</w:t>
      </w:r>
    </w:p>
    <w:p w14:paraId="4D2C6FD5" w14:textId="77777777" w:rsidR="008673AC" w:rsidRPr="008673AC" w:rsidRDefault="008673AC" w:rsidP="008673AC">
      <w:pPr>
        <w:pStyle w:val="EndNoteBibliography"/>
        <w:spacing w:after="0"/>
        <w:ind w:left="720" w:hanging="720"/>
        <w:rPr>
          <w:noProof/>
        </w:rPr>
      </w:pPr>
      <w:r w:rsidRPr="008673AC">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8673AC">
        <w:rPr>
          <w:i/>
          <w:noProof/>
        </w:rPr>
        <w:t>Emerging Infectious Diseases</w:t>
      </w:r>
      <w:r w:rsidRPr="008673AC">
        <w:rPr>
          <w:noProof/>
        </w:rPr>
        <w:t xml:space="preserve"> 17:1727-1730. doi: 10.3201/eid1709.101926.</w:t>
      </w:r>
    </w:p>
    <w:p w14:paraId="45C583A3" w14:textId="77777777" w:rsidR="008673AC" w:rsidRPr="008673AC" w:rsidRDefault="008673AC" w:rsidP="008673AC">
      <w:pPr>
        <w:pStyle w:val="EndNoteBibliography"/>
        <w:spacing w:after="0"/>
        <w:ind w:left="720" w:hanging="720"/>
        <w:rPr>
          <w:noProof/>
        </w:rPr>
      </w:pPr>
      <w:r w:rsidRPr="008673AC">
        <w:rPr>
          <w:noProof/>
        </w:rPr>
        <w:t xml:space="preserve">Choudhuri, Supratim. 2014. "Phylogenetic Analysis." In </w:t>
      </w:r>
      <w:r w:rsidRPr="008673AC">
        <w:rPr>
          <w:i/>
          <w:noProof/>
        </w:rPr>
        <w:t>Bioinformatics for Beginners</w:t>
      </w:r>
      <w:r w:rsidRPr="008673AC">
        <w:rPr>
          <w:noProof/>
        </w:rPr>
        <w:t>, 209-218. Oxford: Academic Press.</w:t>
      </w:r>
    </w:p>
    <w:p w14:paraId="627DECCB" w14:textId="77777777" w:rsidR="008673AC" w:rsidRPr="008673AC" w:rsidRDefault="008673AC" w:rsidP="008673AC">
      <w:pPr>
        <w:pStyle w:val="EndNoteBibliography"/>
        <w:spacing w:after="0"/>
        <w:ind w:left="720" w:hanging="720"/>
        <w:rPr>
          <w:noProof/>
        </w:rPr>
      </w:pPr>
      <w:r w:rsidRPr="008673AC">
        <w:rPr>
          <w:noProof/>
        </w:rPr>
        <w:t xml:space="preserve">Corradi, Nicolas, and Patrick J. Keeling. 2009. "Microsporidia: a journey through radical taxonomical revisions."  </w:t>
      </w:r>
      <w:r w:rsidRPr="008673AC">
        <w:rPr>
          <w:i/>
          <w:noProof/>
        </w:rPr>
        <w:t>Fungal Biology Reviews</w:t>
      </w:r>
      <w:r w:rsidRPr="008673AC">
        <w:rPr>
          <w:noProof/>
        </w:rPr>
        <w:t xml:space="preserve"> 23:1-8. doi: 10.1016/j.fbr.2009.05.001.</w:t>
      </w:r>
    </w:p>
    <w:p w14:paraId="1737394D" w14:textId="77777777" w:rsidR="008673AC" w:rsidRPr="008673AC" w:rsidRDefault="008673AC" w:rsidP="008673AC">
      <w:pPr>
        <w:pStyle w:val="EndNoteBibliography"/>
        <w:spacing w:after="0"/>
        <w:ind w:left="720" w:hanging="720"/>
        <w:rPr>
          <w:noProof/>
        </w:rPr>
      </w:pPr>
      <w:r w:rsidRPr="008673AC">
        <w:rPr>
          <w:noProof/>
        </w:rPr>
        <w:t xml:space="preserve">Corradi, Nicolas, Jean-François Pombert, Laurent Farinelli, Elizabeth S. Didier, and Patrick J. Keeling. 2010. "The complete sequence of the smallest </w:t>
      </w:r>
      <w:r w:rsidRPr="008673AC">
        <w:rPr>
          <w:noProof/>
        </w:rPr>
        <w:lastRenderedPageBreak/>
        <w:t xml:space="preserve">known nuclear genome from the microsporidian Encephalitozoon intestinalis."  </w:t>
      </w:r>
      <w:r w:rsidRPr="008673AC">
        <w:rPr>
          <w:i/>
          <w:noProof/>
        </w:rPr>
        <w:t>Nature Communications</w:t>
      </w:r>
      <w:r w:rsidRPr="008673AC">
        <w:rPr>
          <w:noProof/>
        </w:rPr>
        <w:t xml:space="preserve"> 1:77. doi: 10.1038/ncomms1082.</w:t>
      </w:r>
    </w:p>
    <w:p w14:paraId="5FCA9153" w14:textId="77777777" w:rsidR="008673AC" w:rsidRPr="008673AC" w:rsidRDefault="008673AC" w:rsidP="008673AC">
      <w:pPr>
        <w:pStyle w:val="EndNoteBibliography"/>
        <w:spacing w:after="0"/>
        <w:ind w:left="720" w:hanging="720"/>
        <w:rPr>
          <w:noProof/>
        </w:rPr>
      </w:pPr>
      <w:r w:rsidRPr="008673AC">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8673AC">
        <w:rPr>
          <w:i/>
          <w:noProof/>
        </w:rPr>
        <w:t>The New England journal of medicine</w:t>
      </w:r>
      <w:r w:rsidRPr="008673AC">
        <w:rPr>
          <w:noProof/>
        </w:rPr>
        <w:t xml:space="preserve"> 351:42-47. doi: 10.1056/NEJMoa032655.</w:t>
      </w:r>
    </w:p>
    <w:p w14:paraId="061A895E" w14:textId="77777777" w:rsidR="008673AC" w:rsidRPr="008673AC" w:rsidRDefault="008673AC" w:rsidP="008673AC">
      <w:pPr>
        <w:pStyle w:val="EndNoteBibliography"/>
        <w:spacing w:after="0"/>
        <w:ind w:left="720" w:hanging="720"/>
        <w:rPr>
          <w:noProof/>
        </w:rPr>
      </w:pPr>
      <w:r w:rsidRPr="008673A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8673AC">
        <w:rPr>
          <w:i/>
          <w:noProof/>
        </w:rPr>
        <w:t>Genome Research</w:t>
      </w:r>
      <w:r w:rsidRPr="008673AC">
        <w:rPr>
          <w:noProof/>
        </w:rPr>
        <w:t xml:space="preserve"> 22:2478-2488. doi: 10.1101/gr.142802.112.</w:t>
      </w:r>
    </w:p>
    <w:p w14:paraId="05A7EDB3" w14:textId="77777777" w:rsidR="008673AC" w:rsidRPr="008673AC" w:rsidRDefault="008673AC" w:rsidP="008673AC">
      <w:pPr>
        <w:pStyle w:val="EndNoteBibliography"/>
        <w:spacing w:after="0"/>
        <w:ind w:left="720" w:hanging="720"/>
        <w:rPr>
          <w:noProof/>
        </w:rPr>
      </w:pPr>
      <w:r w:rsidRPr="008673AC">
        <w:rPr>
          <w:noProof/>
        </w:rPr>
        <w:t xml:space="preserve">Date, Shailesh V., and José M. Peregrín-Alvarez. 2008. "Phylogenetic profiling."  </w:t>
      </w:r>
      <w:r w:rsidRPr="008673AC">
        <w:rPr>
          <w:i/>
          <w:noProof/>
        </w:rPr>
        <w:t>Methods in Molecular Biology</w:t>
      </w:r>
      <w:r w:rsidRPr="008673AC">
        <w:rPr>
          <w:noProof/>
        </w:rPr>
        <w:t xml:space="preserve"> 453:201-216. doi: 10.1007/978-1-60327-429-6-9.</w:t>
      </w:r>
    </w:p>
    <w:p w14:paraId="6BB1B95F" w14:textId="77777777" w:rsidR="008673AC" w:rsidRPr="008673AC" w:rsidRDefault="008673AC" w:rsidP="008673AC">
      <w:pPr>
        <w:pStyle w:val="EndNoteBibliography"/>
        <w:spacing w:after="0"/>
        <w:ind w:left="720" w:hanging="720"/>
        <w:rPr>
          <w:noProof/>
        </w:rPr>
      </w:pPr>
      <w:r w:rsidRPr="008673AC">
        <w:rPr>
          <w:noProof/>
        </w:rPr>
        <w:t xml:space="preserve">Daubin, Vincent, Manolo Gouy, and Guy Perrière. 2002. "A phylogenomic approach to bacterial phylogeny: Evidence of a core of genes sharing a common history."  </w:t>
      </w:r>
      <w:r w:rsidRPr="008673AC">
        <w:rPr>
          <w:i/>
          <w:noProof/>
        </w:rPr>
        <w:t>Genome Research</w:t>
      </w:r>
      <w:r w:rsidRPr="008673AC">
        <w:rPr>
          <w:noProof/>
        </w:rPr>
        <w:t xml:space="preserve"> 12:1080-1090. doi: 10.1101/gr.187002.</w:t>
      </w:r>
    </w:p>
    <w:p w14:paraId="2906DB59" w14:textId="77777777" w:rsidR="008673AC" w:rsidRPr="008673AC" w:rsidRDefault="008673AC" w:rsidP="008673AC">
      <w:pPr>
        <w:pStyle w:val="EndNoteBibliography"/>
        <w:spacing w:after="0"/>
        <w:ind w:left="720" w:hanging="720"/>
        <w:rPr>
          <w:noProof/>
        </w:rPr>
      </w:pPr>
      <w:r w:rsidRPr="008673AC">
        <w:rPr>
          <w:noProof/>
        </w:rPr>
        <w:t xml:space="preserve">Dean, Paul, Robert P. Hirt, and T. Martin Embley. 2016. "Microsporidia: Why Make Nucleotides if You Can Steal Them?"  </w:t>
      </w:r>
      <w:r w:rsidRPr="008673AC">
        <w:rPr>
          <w:i/>
          <w:noProof/>
        </w:rPr>
        <w:t>PLoS Pathogens</w:t>
      </w:r>
      <w:r w:rsidRPr="008673AC">
        <w:rPr>
          <w:noProof/>
        </w:rPr>
        <w:t xml:space="preserve"> 12. doi: 10.1371/journal.ppat.1005870.</w:t>
      </w:r>
    </w:p>
    <w:p w14:paraId="69415CA2" w14:textId="77777777" w:rsidR="008673AC" w:rsidRPr="008673AC" w:rsidRDefault="008673AC" w:rsidP="008673AC">
      <w:pPr>
        <w:pStyle w:val="EndNoteBibliography"/>
        <w:spacing w:after="0"/>
        <w:ind w:left="720" w:hanging="720"/>
        <w:rPr>
          <w:noProof/>
        </w:rPr>
      </w:pPr>
      <w:r w:rsidRPr="008673AC">
        <w:rPr>
          <w:noProof/>
        </w:rPr>
        <w:t xml:space="preserve">Decraene, V., M. Lebbad, S. Botero-Kleiven, A.-M. Gustavsson, and M. Löfdahl. 2012. "First reported foodborne outbreak associated with microsporidia, Sweden, October 2009."  </w:t>
      </w:r>
      <w:r w:rsidRPr="008673AC">
        <w:rPr>
          <w:i/>
          <w:noProof/>
        </w:rPr>
        <w:t>Epidemiology and Infection</w:t>
      </w:r>
      <w:r w:rsidRPr="008673AC">
        <w:rPr>
          <w:noProof/>
        </w:rPr>
        <w:t xml:space="preserve"> 140:519-527. doi: 10.1017/S095026881100077X.</w:t>
      </w:r>
    </w:p>
    <w:p w14:paraId="32B82E13" w14:textId="77777777" w:rsidR="008673AC" w:rsidRPr="008673AC" w:rsidRDefault="008673AC" w:rsidP="008673AC">
      <w:pPr>
        <w:pStyle w:val="EndNoteBibliography"/>
        <w:spacing w:after="0"/>
        <w:ind w:left="720" w:hanging="720"/>
        <w:rPr>
          <w:noProof/>
        </w:rPr>
      </w:pPr>
      <w:r w:rsidRPr="008673A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8673AC">
        <w:rPr>
          <w:i/>
          <w:noProof/>
        </w:rPr>
        <w:t>Nature Communications</w:t>
      </w:r>
      <w:r w:rsidRPr="008673AC">
        <w:rPr>
          <w:noProof/>
        </w:rPr>
        <w:t xml:space="preserve"> 6:7121. doi: 10.1038/ncomms8121.</w:t>
      </w:r>
    </w:p>
    <w:p w14:paraId="0249F43B" w14:textId="77777777" w:rsidR="008673AC" w:rsidRPr="008673AC" w:rsidRDefault="008673AC" w:rsidP="008673AC">
      <w:pPr>
        <w:pStyle w:val="EndNoteBibliography"/>
        <w:spacing w:after="0"/>
        <w:ind w:left="720" w:hanging="720"/>
        <w:rPr>
          <w:noProof/>
        </w:rPr>
      </w:pPr>
      <w:r w:rsidRPr="008673AC">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8673AC">
        <w:rPr>
          <w:i/>
          <w:noProof/>
        </w:rPr>
        <w:t>The Journal of Protozoology</w:t>
      </w:r>
      <w:r w:rsidRPr="008673AC">
        <w:rPr>
          <w:noProof/>
        </w:rPr>
        <w:t xml:space="preserve"> 32:250-254.</w:t>
      </w:r>
    </w:p>
    <w:p w14:paraId="6B46F5B4" w14:textId="77777777" w:rsidR="008673AC" w:rsidRPr="008673AC" w:rsidRDefault="008673AC" w:rsidP="008673AC">
      <w:pPr>
        <w:pStyle w:val="EndNoteBibliography"/>
        <w:spacing w:after="0"/>
        <w:ind w:left="720" w:hanging="720"/>
        <w:rPr>
          <w:noProof/>
        </w:rPr>
      </w:pPr>
      <w:r w:rsidRPr="008673AC">
        <w:rPr>
          <w:noProof/>
        </w:rPr>
        <w:t xml:space="preserve">Dey, Gautam, Ariel Jaimovich, Sean R. Collins, Akiko Seki, and Tobias Meyer. 2015. "Systematic Discovery of Human Gene Function and Principles of Modular Organization through Phylogenetic Profiling."  </w:t>
      </w:r>
      <w:r w:rsidRPr="008673AC">
        <w:rPr>
          <w:i/>
          <w:noProof/>
        </w:rPr>
        <w:t>Cell Reports</w:t>
      </w:r>
      <w:r w:rsidRPr="008673AC">
        <w:rPr>
          <w:noProof/>
        </w:rPr>
        <w:t xml:space="preserve"> 10:993-1006. doi: 10.1016/j.celrep.2015.01.025.</w:t>
      </w:r>
    </w:p>
    <w:p w14:paraId="4BBB7E7E" w14:textId="77777777" w:rsidR="008673AC" w:rsidRPr="008673AC" w:rsidRDefault="008673AC" w:rsidP="008673AC">
      <w:pPr>
        <w:pStyle w:val="EndNoteBibliography"/>
        <w:spacing w:after="0"/>
        <w:ind w:left="720" w:hanging="720"/>
        <w:rPr>
          <w:noProof/>
        </w:rPr>
      </w:pPr>
      <w:r w:rsidRPr="008673AC">
        <w:rPr>
          <w:noProof/>
        </w:rPr>
        <w:t xml:space="preserve">Didier, Elizabeth S, and Louis M Weiss. 2008. "Overview of microsporidia and microsporidiosis."  </w:t>
      </w:r>
      <w:r w:rsidRPr="008673AC">
        <w:rPr>
          <w:i/>
          <w:noProof/>
        </w:rPr>
        <w:t>Protistology</w:t>
      </w:r>
      <w:r w:rsidRPr="008673AC">
        <w:rPr>
          <w:noProof/>
        </w:rPr>
        <w:t xml:space="preserve"> 4 (5):243–255.</w:t>
      </w:r>
    </w:p>
    <w:p w14:paraId="3E5060A3" w14:textId="77777777" w:rsidR="008673AC" w:rsidRPr="008673AC" w:rsidRDefault="008673AC" w:rsidP="008673AC">
      <w:pPr>
        <w:pStyle w:val="EndNoteBibliography"/>
        <w:spacing w:after="0"/>
        <w:ind w:left="720" w:hanging="720"/>
        <w:rPr>
          <w:noProof/>
        </w:rPr>
      </w:pPr>
      <w:r w:rsidRPr="008673AC">
        <w:rPr>
          <w:noProof/>
        </w:rPr>
        <w:lastRenderedPageBreak/>
        <w:t xml:space="preserve">Didier, Elizabeth S., and Louis M. Weiss. 2011. "Microsporidiosis: Not just in AIDS patients."  </w:t>
      </w:r>
      <w:r w:rsidRPr="008673AC">
        <w:rPr>
          <w:i/>
          <w:noProof/>
        </w:rPr>
        <w:t>Current opinion in infectious diseases</w:t>
      </w:r>
      <w:r w:rsidRPr="008673AC">
        <w:rPr>
          <w:noProof/>
        </w:rPr>
        <w:t xml:space="preserve"> 24:490-495. doi: 10.1097/QCO.0b013e32834aa152.</w:t>
      </w:r>
    </w:p>
    <w:p w14:paraId="64D9ED5A" w14:textId="77777777" w:rsidR="008673AC" w:rsidRPr="008673AC" w:rsidRDefault="008673AC" w:rsidP="008673AC">
      <w:pPr>
        <w:pStyle w:val="EndNoteBibliography"/>
        <w:spacing w:after="0"/>
        <w:ind w:left="720" w:hanging="720"/>
        <w:rPr>
          <w:noProof/>
        </w:rPr>
      </w:pPr>
      <w:r w:rsidRPr="008673AC">
        <w:rPr>
          <w:noProof/>
        </w:rPr>
        <w:t xml:space="preserve">Dolgikh, Viacheslav V. 2000. "Activities of enzymes of carbohydrate and energy metabolism of the intracellular stages of the microsporidian, Nosema grylli."  </w:t>
      </w:r>
      <w:r w:rsidRPr="008673AC">
        <w:rPr>
          <w:i/>
          <w:noProof/>
        </w:rPr>
        <w:t>Protistology</w:t>
      </w:r>
      <w:r w:rsidRPr="008673AC">
        <w:rPr>
          <w:noProof/>
        </w:rPr>
        <w:t xml:space="preserve"> 1:87-91.</w:t>
      </w:r>
    </w:p>
    <w:p w14:paraId="27D9821D" w14:textId="77777777" w:rsidR="008673AC" w:rsidRPr="008673AC" w:rsidRDefault="008673AC" w:rsidP="008673AC">
      <w:pPr>
        <w:pStyle w:val="EndNoteBibliography"/>
        <w:spacing w:after="0"/>
        <w:ind w:left="720" w:hanging="720"/>
        <w:rPr>
          <w:noProof/>
        </w:rPr>
      </w:pPr>
      <w:r w:rsidRPr="008673AC">
        <w:rPr>
          <w:noProof/>
        </w:rPr>
        <w:t xml:space="preserve">Dolgikh, Viacheslav V., Julia J. Sokolova, and Irma V. Issi. 1997. "Activities of enzymes of carbohydrate and energy metabolism of the spores of the microsporidian, Nosema grylli."  </w:t>
      </w:r>
      <w:r w:rsidRPr="008673AC">
        <w:rPr>
          <w:i/>
          <w:noProof/>
        </w:rPr>
        <w:t>Journal of Eukaryotic Microbiology</w:t>
      </w:r>
      <w:r w:rsidRPr="008673AC">
        <w:rPr>
          <w:noProof/>
        </w:rPr>
        <w:t xml:space="preserve"> 44:246-249. doi: 10.1111/j.1550-7408.1997.tb05707.x.</w:t>
      </w:r>
    </w:p>
    <w:p w14:paraId="4A739B8E" w14:textId="77777777" w:rsidR="008673AC" w:rsidRPr="008673AC" w:rsidRDefault="008673AC" w:rsidP="008673AC">
      <w:pPr>
        <w:pStyle w:val="EndNoteBibliography"/>
        <w:spacing w:after="0"/>
        <w:ind w:left="720" w:hanging="720"/>
        <w:rPr>
          <w:noProof/>
        </w:rPr>
      </w:pPr>
      <w:r w:rsidRPr="008673AC">
        <w:rPr>
          <w:noProof/>
        </w:rPr>
        <w:t xml:space="preserve">Ebersberger, Ingo, Sascha Strauss, and Arndt von Haeseler. 2009. "HaMStR: profile hidden markov model based search for orthologs in ESTs."  </w:t>
      </w:r>
      <w:r w:rsidRPr="008673AC">
        <w:rPr>
          <w:i/>
          <w:noProof/>
        </w:rPr>
        <w:t>BMC evolutionary biology</w:t>
      </w:r>
      <w:r w:rsidRPr="008673AC">
        <w:rPr>
          <w:noProof/>
        </w:rPr>
        <w:t xml:space="preserve"> 9:157-157. doi: 10.1186/1471-2148-9-157.</w:t>
      </w:r>
    </w:p>
    <w:p w14:paraId="3A7732FB" w14:textId="77777777" w:rsidR="008673AC" w:rsidRPr="008673AC" w:rsidRDefault="008673AC" w:rsidP="008673AC">
      <w:pPr>
        <w:pStyle w:val="EndNoteBibliography"/>
        <w:spacing w:after="0"/>
        <w:ind w:left="720" w:hanging="720"/>
        <w:rPr>
          <w:noProof/>
        </w:rPr>
      </w:pPr>
      <w:r w:rsidRPr="008673AC">
        <w:rPr>
          <w:noProof/>
        </w:rPr>
        <w:t xml:space="preserve">Eddy, S. R. 1998. "Profile hidden Markov models."  </w:t>
      </w:r>
      <w:r w:rsidRPr="008673AC">
        <w:rPr>
          <w:i/>
          <w:noProof/>
        </w:rPr>
        <w:t>Bioinformatics (Oxford, England)</w:t>
      </w:r>
      <w:r w:rsidRPr="008673AC">
        <w:rPr>
          <w:noProof/>
        </w:rPr>
        <w:t xml:space="preserve"> 14:755-763.</w:t>
      </w:r>
    </w:p>
    <w:p w14:paraId="53E014E2" w14:textId="77777777" w:rsidR="008673AC" w:rsidRPr="008673AC" w:rsidRDefault="008673AC" w:rsidP="008673AC">
      <w:pPr>
        <w:pStyle w:val="EndNoteBibliography"/>
        <w:spacing w:after="0"/>
        <w:ind w:left="720" w:hanging="720"/>
        <w:rPr>
          <w:noProof/>
        </w:rPr>
      </w:pPr>
      <w:r w:rsidRPr="008673AC">
        <w:rPr>
          <w:noProof/>
        </w:rPr>
        <w:t xml:space="preserve">Edlind, Thomas D, Jing Li, Govinda S Visvesvara, Michael H Vodkin, Gerald L McLaughlin, and Santosh K Katiyar. 1996. "Phylogenetic Analysis of β-Tubulin Sequences from Amitochondrial Protozoa."  </w:t>
      </w:r>
      <w:r w:rsidRPr="008673AC">
        <w:rPr>
          <w:i/>
          <w:noProof/>
        </w:rPr>
        <w:t>Molecular Phylogenetics and Evolution</w:t>
      </w:r>
      <w:r w:rsidRPr="008673AC">
        <w:rPr>
          <w:noProof/>
        </w:rPr>
        <w:t xml:space="preserve"> 5:359-367. doi: 10.1006/mpev.1996.0031.</w:t>
      </w:r>
    </w:p>
    <w:p w14:paraId="22A4E018" w14:textId="77777777" w:rsidR="008673AC" w:rsidRPr="008673AC" w:rsidRDefault="008673AC" w:rsidP="008673AC">
      <w:pPr>
        <w:pStyle w:val="EndNoteBibliography"/>
        <w:spacing w:after="0"/>
        <w:ind w:left="720" w:hanging="720"/>
        <w:rPr>
          <w:noProof/>
        </w:rPr>
      </w:pPr>
      <w:r w:rsidRPr="008673AC">
        <w:rPr>
          <w:noProof/>
        </w:rPr>
        <w:t xml:space="preserve">Edwards, A W F. 1996. "The Origin and Early Development of the Method of Minimum Evolution for the Reconstruction of …."  </w:t>
      </w:r>
      <w:r w:rsidRPr="008673AC">
        <w:rPr>
          <w:i/>
          <w:noProof/>
        </w:rPr>
        <w:t>Systematic Biology</w:t>
      </w:r>
      <w:r w:rsidRPr="008673AC">
        <w:rPr>
          <w:noProof/>
        </w:rPr>
        <w:t>.</w:t>
      </w:r>
    </w:p>
    <w:p w14:paraId="01A0FA6F" w14:textId="77777777" w:rsidR="008673AC" w:rsidRPr="008673AC" w:rsidRDefault="008673AC" w:rsidP="008673AC">
      <w:pPr>
        <w:pStyle w:val="EndNoteBibliography"/>
        <w:spacing w:after="0"/>
        <w:ind w:left="720" w:hanging="720"/>
        <w:rPr>
          <w:noProof/>
        </w:rPr>
      </w:pPr>
      <w:r w:rsidRPr="008673AC">
        <w:rPr>
          <w:noProof/>
        </w:rPr>
        <w:t xml:space="preserve">Fast, N M, and P J Keeling. 2001. "Alpha and beta subunits of pyruvate dehydrogenase E1 from the microsporidian Nosema locustae: mitochondrion-derived carbon metabolism in microsporidia."  </w:t>
      </w:r>
      <w:r w:rsidRPr="008673AC">
        <w:rPr>
          <w:i/>
          <w:noProof/>
        </w:rPr>
        <w:t>Molecular and biochemical parasitology</w:t>
      </w:r>
      <w:r w:rsidRPr="008673AC">
        <w:rPr>
          <w:noProof/>
        </w:rPr>
        <w:t xml:space="preserve"> 117:201-9.</w:t>
      </w:r>
    </w:p>
    <w:p w14:paraId="2719A5C3" w14:textId="77777777" w:rsidR="008673AC" w:rsidRPr="008673AC" w:rsidRDefault="008673AC" w:rsidP="008673AC">
      <w:pPr>
        <w:pStyle w:val="EndNoteBibliography"/>
        <w:spacing w:after="0"/>
        <w:ind w:left="720" w:hanging="720"/>
        <w:rPr>
          <w:noProof/>
        </w:rPr>
      </w:pPr>
      <w:r w:rsidRPr="008673AC">
        <w:rPr>
          <w:noProof/>
        </w:rPr>
        <w:t xml:space="preserve">Federhen, Scott. 2012. "The NCBI Taxonomy."  </w:t>
      </w:r>
      <w:r w:rsidRPr="008673AC">
        <w:rPr>
          <w:i/>
          <w:noProof/>
        </w:rPr>
        <w:t>Nucleic Acids Res.</w:t>
      </w:r>
      <w:r w:rsidRPr="008673AC">
        <w:rPr>
          <w:noProof/>
        </w:rPr>
        <w:t xml:space="preserve"> 40:D136-D143. doi: 10.1093/nar/gkr1178.</w:t>
      </w:r>
    </w:p>
    <w:p w14:paraId="726E5A24" w14:textId="77777777" w:rsidR="008673AC" w:rsidRPr="008673AC" w:rsidRDefault="008673AC" w:rsidP="008673AC">
      <w:pPr>
        <w:pStyle w:val="EndNoteBibliography"/>
        <w:spacing w:after="0"/>
        <w:ind w:left="720" w:hanging="720"/>
        <w:rPr>
          <w:noProof/>
        </w:rPr>
      </w:pPr>
      <w:r w:rsidRPr="008673AC">
        <w:rPr>
          <w:noProof/>
        </w:rPr>
        <w:t xml:space="preserve">Felsenstein, Joseph. 1978. "Cases in which Parsimony or Compatibility Methods Will be Positively Misleading."  </w:t>
      </w:r>
      <w:r w:rsidRPr="008673AC">
        <w:rPr>
          <w:i/>
          <w:noProof/>
        </w:rPr>
        <w:t>Systematic Zoology</w:t>
      </w:r>
      <w:r w:rsidRPr="008673AC">
        <w:rPr>
          <w:noProof/>
        </w:rPr>
        <w:t xml:space="preserve"> 27:401-410. doi: 10.2307/2412923.</w:t>
      </w:r>
    </w:p>
    <w:p w14:paraId="56D95547" w14:textId="77777777" w:rsidR="008673AC" w:rsidRPr="008673AC" w:rsidRDefault="008673AC" w:rsidP="008673AC">
      <w:pPr>
        <w:pStyle w:val="EndNoteBibliography"/>
        <w:spacing w:after="0"/>
        <w:ind w:left="720" w:hanging="720"/>
        <w:rPr>
          <w:noProof/>
        </w:rPr>
      </w:pPr>
      <w:r w:rsidRPr="008673A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8673AC">
        <w:rPr>
          <w:i/>
          <w:noProof/>
        </w:rPr>
        <w:t>Nucleic Acids Research</w:t>
      </w:r>
      <w:r w:rsidRPr="008673AC">
        <w:rPr>
          <w:noProof/>
        </w:rPr>
        <w:t xml:space="preserve"> 42. doi: 10.1093/nar/gkt1223.</w:t>
      </w:r>
    </w:p>
    <w:p w14:paraId="46CCF40B" w14:textId="77777777" w:rsidR="008673AC" w:rsidRPr="008673AC" w:rsidRDefault="008673AC" w:rsidP="008673AC">
      <w:pPr>
        <w:pStyle w:val="EndNoteBibliography"/>
        <w:spacing w:after="0"/>
        <w:ind w:left="720" w:hanging="720"/>
        <w:rPr>
          <w:noProof/>
        </w:rPr>
      </w:pPr>
      <w:r w:rsidRPr="008673AC">
        <w:rPr>
          <w:noProof/>
        </w:rPr>
        <w:t xml:space="preserve">Fitch, Walter M. 1970. "Distinguishing Homologous from Analogous Proteins."  </w:t>
      </w:r>
      <w:r w:rsidRPr="008673AC">
        <w:rPr>
          <w:i/>
          <w:noProof/>
        </w:rPr>
        <w:t>Systematic Zoology</w:t>
      </w:r>
      <w:r w:rsidRPr="008673AC">
        <w:rPr>
          <w:noProof/>
        </w:rPr>
        <w:t xml:space="preserve"> 19:99. doi: 10.2307/2412448.</w:t>
      </w:r>
    </w:p>
    <w:p w14:paraId="7BFAB294" w14:textId="77777777" w:rsidR="008673AC" w:rsidRPr="008673AC" w:rsidRDefault="008673AC" w:rsidP="008673AC">
      <w:pPr>
        <w:pStyle w:val="EndNoteBibliography"/>
        <w:spacing w:after="0"/>
        <w:ind w:left="720" w:hanging="720"/>
        <w:rPr>
          <w:noProof/>
        </w:rPr>
      </w:pPr>
      <w:r w:rsidRPr="008673AC">
        <w:rPr>
          <w:noProof/>
        </w:rPr>
        <w:t xml:space="preserve">Fourment, Mathieu, and Mark J Gibbs. 2006. "PATRISTIC: a program for calculating patristic distances and graphically comparing the components of genetic change."  </w:t>
      </w:r>
      <w:r w:rsidRPr="008673AC">
        <w:rPr>
          <w:i/>
          <w:noProof/>
        </w:rPr>
        <w:t>BMC Evolutionary Biology</w:t>
      </w:r>
      <w:r w:rsidRPr="008673AC">
        <w:rPr>
          <w:noProof/>
        </w:rPr>
        <w:t xml:space="preserve"> 6:1. doi: 10.1186/1471-2148-6-1.</w:t>
      </w:r>
    </w:p>
    <w:p w14:paraId="6866139A" w14:textId="77777777" w:rsidR="008673AC" w:rsidRPr="008673AC" w:rsidRDefault="008673AC" w:rsidP="008673AC">
      <w:pPr>
        <w:pStyle w:val="EndNoteBibliography"/>
        <w:spacing w:after="0"/>
        <w:ind w:left="720" w:hanging="720"/>
        <w:rPr>
          <w:noProof/>
        </w:rPr>
      </w:pPr>
      <w:r w:rsidRPr="008673AC">
        <w:rPr>
          <w:noProof/>
        </w:rPr>
        <w:t xml:space="preserve">Futuyma, Douglas J. 2005. </w:t>
      </w:r>
      <w:r w:rsidRPr="008673AC">
        <w:rPr>
          <w:i/>
          <w:noProof/>
        </w:rPr>
        <w:t>Evolution</w:t>
      </w:r>
      <w:r w:rsidRPr="008673AC">
        <w:rPr>
          <w:noProof/>
        </w:rPr>
        <w:t>: Sinauer Associates Inc.</w:t>
      </w:r>
    </w:p>
    <w:p w14:paraId="023ECCE2" w14:textId="77777777" w:rsidR="008673AC" w:rsidRPr="008673AC" w:rsidRDefault="008673AC" w:rsidP="008673AC">
      <w:pPr>
        <w:pStyle w:val="EndNoteBibliography"/>
        <w:spacing w:after="0"/>
        <w:ind w:left="720" w:hanging="720"/>
        <w:rPr>
          <w:noProof/>
        </w:rPr>
      </w:pPr>
      <w:r w:rsidRPr="008673AC">
        <w:rPr>
          <w:noProof/>
        </w:rPr>
        <w:lastRenderedPageBreak/>
        <w:t xml:space="preserve">Gabaldón, T., and M. A. Huynen. 2004. "Prediction of protein function and pathways in the genome era."  </w:t>
      </w:r>
      <w:r w:rsidRPr="008673AC">
        <w:rPr>
          <w:i/>
          <w:noProof/>
        </w:rPr>
        <w:t>Cellular and Molecular Life Sciences (CMLS)</w:t>
      </w:r>
      <w:r w:rsidRPr="008673AC">
        <w:rPr>
          <w:noProof/>
        </w:rPr>
        <w:t xml:space="preserve"> 61:930-944. doi: 10.1007/s00018-003-3387-y.</w:t>
      </w:r>
    </w:p>
    <w:p w14:paraId="3ADF3D06" w14:textId="77777777" w:rsidR="008673AC" w:rsidRPr="008673AC" w:rsidRDefault="008673AC" w:rsidP="008673AC">
      <w:pPr>
        <w:pStyle w:val="EndNoteBibliography"/>
        <w:spacing w:after="0"/>
        <w:ind w:left="720" w:hanging="720"/>
        <w:rPr>
          <w:noProof/>
        </w:rPr>
      </w:pPr>
      <w:r w:rsidRPr="008673AC">
        <w:rPr>
          <w:noProof/>
        </w:rPr>
        <w:t xml:space="preserve">Gabaldón, Toni. 2007. "Evolution of proteins and proteomes: a phylogenetics approach."  </w:t>
      </w:r>
      <w:r w:rsidRPr="008673AC">
        <w:rPr>
          <w:i/>
          <w:noProof/>
        </w:rPr>
        <w:t>Evolutionary Bioinformatics Online</w:t>
      </w:r>
      <w:r w:rsidRPr="008673AC">
        <w:rPr>
          <w:noProof/>
        </w:rPr>
        <w:t xml:space="preserve"> 1:51-61.</w:t>
      </w:r>
    </w:p>
    <w:p w14:paraId="0001E731" w14:textId="77777777" w:rsidR="008673AC" w:rsidRPr="008673AC" w:rsidRDefault="008673AC" w:rsidP="008673AC">
      <w:pPr>
        <w:pStyle w:val="EndNoteBibliography"/>
        <w:spacing w:after="0"/>
        <w:ind w:left="720" w:hanging="720"/>
        <w:rPr>
          <w:noProof/>
        </w:rPr>
      </w:pPr>
      <w:r w:rsidRPr="008673AC">
        <w:rPr>
          <w:noProof/>
        </w:rPr>
        <w:t xml:space="preserve">Gabaldón, Toni. 2008. "Large-scale assignment of orthology: back to phylogenetics?"  </w:t>
      </w:r>
      <w:r w:rsidRPr="008673AC">
        <w:rPr>
          <w:i/>
          <w:noProof/>
        </w:rPr>
        <w:t>Genome Biology</w:t>
      </w:r>
      <w:r w:rsidRPr="008673AC">
        <w:rPr>
          <w:noProof/>
        </w:rPr>
        <w:t xml:space="preserve"> 9:235. doi: 10.1186/gb-2008-9-10-235.</w:t>
      </w:r>
    </w:p>
    <w:p w14:paraId="3EEA9462" w14:textId="77777777" w:rsidR="008673AC" w:rsidRPr="008673AC" w:rsidRDefault="008673AC" w:rsidP="008673AC">
      <w:pPr>
        <w:pStyle w:val="EndNoteBibliography"/>
        <w:spacing w:after="0"/>
        <w:ind w:left="720" w:hanging="720"/>
        <w:rPr>
          <w:noProof/>
        </w:rPr>
      </w:pPr>
      <w:r w:rsidRPr="008673AC">
        <w:rPr>
          <w:noProof/>
        </w:rPr>
        <w:t xml:space="preserve">Gabaldón, Toni, and Eugene V. Koonin. 2013. "Functional and evolutionary implications of gene orthology."  </w:t>
      </w:r>
      <w:r w:rsidRPr="008673AC">
        <w:rPr>
          <w:i/>
          <w:noProof/>
        </w:rPr>
        <w:t>Nature Reviews Genetics</w:t>
      </w:r>
      <w:r w:rsidRPr="008673AC">
        <w:rPr>
          <w:noProof/>
        </w:rPr>
        <w:t xml:space="preserve"> 14:360-366. doi: 10.1038/nrg3456.</w:t>
      </w:r>
    </w:p>
    <w:p w14:paraId="0CC12FE6" w14:textId="77777777" w:rsidR="008673AC" w:rsidRPr="008673AC" w:rsidRDefault="008673AC" w:rsidP="008673AC">
      <w:pPr>
        <w:pStyle w:val="EndNoteBibliography"/>
        <w:spacing w:after="0"/>
        <w:ind w:left="720" w:hanging="720"/>
        <w:rPr>
          <w:noProof/>
        </w:rPr>
      </w:pPr>
      <w:r w:rsidRPr="008673AC">
        <w:rPr>
          <w:noProof/>
        </w:rPr>
        <w:t xml:space="preserve">Gaucher, Eric A., James T. Kratzer, and Ryan N. Randall. 2010. "Deep Phylogeny—How a Tree Can Help Characterize Early Life on Earth."  </w:t>
      </w:r>
      <w:r w:rsidRPr="008673AC">
        <w:rPr>
          <w:i/>
          <w:noProof/>
        </w:rPr>
        <w:t>Cold Spring Harbor Perspectives in Biology</w:t>
      </w:r>
      <w:r w:rsidRPr="008673AC">
        <w:rPr>
          <w:noProof/>
        </w:rPr>
        <w:t xml:space="preserve"> 2. doi: 10.1101/cshperspect.a002238.</w:t>
      </w:r>
    </w:p>
    <w:p w14:paraId="6856EEFE" w14:textId="77777777" w:rsidR="008673AC" w:rsidRPr="008673AC" w:rsidRDefault="008673AC" w:rsidP="008673AC">
      <w:pPr>
        <w:pStyle w:val="EndNoteBibliography"/>
        <w:spacing w:after="0"/>
        <w:ind w:left="720" w:hanging="720"/>
        <w:rPr>
          <w:noProof/>
        </w:rPr>
      </w:pPr>
      <w:r w:rsidRPr="008673AC">
        <w:rPr>
          <w:noProof/>
        </w:rPr>
        <w:t xml:space="preserve">Germot, Agnes, Herve Philippe, and Herve Le Guyader. 1997. "Evidence for loss of mitochondria in Microsporidia from a mitochondrial-type HSP70 in Nosema locustae."  </w:t>
      </w:r>
      <w:r w:rsidRPr="008673AC">
        <w:rPr>
          <w:i/>
          <w:noProof/>
        </w:rPr>
        <w:t>Molecular and Biochemical Parasitology</w:t>
      </w:r>
      <w:r w:rsidRPr="008673AC">
        <w:rPr>
          <w:noProof/>
        </w:rPr>
        <w:t>:10.</w:t>
      </w:r>
    </w:p>
    <w:p w14:paraId="1F2ABCD5" w14:textId="77777777" w:rsidR="008673AC" w:rsidRPr="008673AC" w:rsidRDefault="008673AC" w:rsidP="008673AC">
      <w:pPr>
        <w:pStyle w:val="EndNoteBibliography"/>
        <w:spacing w:after="0"/>
        <w:ind w:left="720" w:hanging="720"/>
        <w:rPr>
          <w:noProof/>
        </w:rPr>
      </w:pPr>
      <w:r w:rsidRPr="008673A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8673AC">
        <w:rPr>
          <w:i/>
          <w:noProof/>
        </w:rPr>
        <w:t>Nucleic Acids Research</w:t>
      </w:r>
      <w:r w:rsidRPr="008673AC">
        <w:rPr>
          <w:noProof/>
        </w:rPr>
        <w:t xml:space="preserve"> 36:3420-3435. doi: 10.1093/nar/gkn176.</w:t>
      </w:r>
    </w:p>
    <w:p w14:paraId="635EBDA6" w14:textId="77777777" w:rsidR="008673AC" w:rsidRPr="008673AC" w:rsidRDefault="008673AC" w:rsidP="008673AC">
      <w:pPr>
        <w:pStyle w:val="EndNoteBibliography"/>
        <w:spacing w:after="0"/>
        <w:ind w:left="720" w:hanging="720"/>
        <w:rPr>
          <w:noProof/>
        </w:rPr>
      </w:pPr>
      <w:r w:rsidRPr="008673AC">
        <w:rPr>
          <w:noProof/>
        </w:rPr>
        <w:t xml:space="preserve">Gregory, T. Ryan. 2008. "Understanding Evolutionary Trees."  </w:t>
      </w:r>
      <w:r w:rsidRPr="008673AC">
        <w:rPr>
          <w:i/>
          <w:noProof/>
        </w:rPr>
        <w:t>Evolution: Education and Outreach</w:t>
      </w:r>
      <w:r w:rsidRPr="008673AC">
        <w:rPr>
          <w:noProof/>
        </w:rPr>
        <w:t xml:space="preserve"> 1:121-137. doi: 10.1007/s12052-008-0035-x.</w:t>
      </w:r>
    </w:p>
    <w:p w14:paraId="1B4C2609" w14:textId="77777777" w:rsidR="008673AC" w:rsidRPr="008673AC" w:rsidRDefault="008673AC" w:rsidP="008673AC">
      <w:pPr>
        <w:pStyle w:val="EndNoteBibliography"/>
        <w:spacing w:after="0"/>
        <w:ind w:left="720" w:hanging="720"/>
        <w:rPr>
          <w:noProof/>
        </w:rPr>
      </w:pPr>
      <w:r w:rsidRPr="008673A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8673AC">
        <w:rPr>
          <w:i/>
          <w:noProof/>
        </w:rPr>
        <w:t>PLoS Pathogens</w:t>
      </w:r>
      <w:r w:rsidRPr="008673AC">
        <w:rPr>
          <w:noProof/>
        </w:rPr>
        <w:t xml:space="preserve"> 10. doi: 10.1371/journal.ppat.1004547.</w:t>
      </w:r>
    </w:p>
    <w:p w14:paraId="522BF624" w14:textId="77777777" w:rsidR="008673AC" w:rsidRPr="008673AC" w:rsidRDefault="008673AC" w:rsidP="008673AC">
      <w:pPr>
        <w:pStyle w:val="EndNoteBibliography"/>
        <w:spacing w:after="0"/>
        <w:ind w:left="720" w:hanging="720"/>
        <w:rPr>
          <w:noProof/>
        </w:rPr>
      </w:pPr>
      <w:r w:rsidRPr="008673A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8673AC">
        <w:rPr>
          <w:i/>
          <w:noProof/>
        </w:rPr>
        <w:t>PLoS pathogens</w:t>
      </w:r>
      <w:r w:rsidRPr="008673AC">
        <w:rPr>
          <w:noProof/>
        </w:rPr>
        <w:t xml:space="preserve"> 8:e1002979-e1002979. doi: 10.1371/journal.ppat.1002979.</w:t>
      </w:r>
    </w:p>
    <w:p w14:paraId="0BAB771D" w14:textId="77777777" w:rsidR="008673AC" w:rsidRPr="008673AC" w:rsidRDefault="008673AC" w:rsidP="008673AC">
      <w:pPr>
        <w:pStyle w:val="EndNoteBibliography"/>
        <w:spacing w:after="0"/>
        <w:ind w:left="720" w:hanging="720"/>
        <w:rPr>
          <w:noProof/>
        </w:rPr>
      </w:pPr>
      <w:r w:rsidRPr="008673AC">
        <w:rPr>
          <w:noProof/>
        </w:rPr>
        <w:t xml:space="preserve">Hirt, R. P., J. M. Logsdon, B. Healy, M. W. Dorey, W. F. Doolittle, and T. M. Embley. 1999. "Microsporidia are related to Fungi: Evidence from the largest subunit of RNA polymerase II and other proteins."  </w:t>
      </w:r>
      <w:r w:rsidRPr="008673AC">
        <w:rPr>
          <w:i/>
          <w:noProof/>
        </w:rPr>
        <w:t>Proceedings of the National Academy of Sciences</w:t>
      </w:r>
      <w:r w:rsidRPr="008673AC">
        <w:rPr>
          <w:noProof/>
        </w:rPr>
        <w:t xml:space="preserve"> 96:580-585. doi: 10.1073/pnas.96.2.580.</w:t>
      </w:r>
    </w:p>
    <w:p w14:paraId="605A6134" w14:textId="77777777" w:rsidR="008673AC" w:rsidRPr="008673AC" w:rsidRDefault="008673AC" w:rsidP="008673AC">
      <w:pPr>
        <w:pStyle w:val="EndNoteBibliography"/>
        <w:spacing w:after="0"/>
        <w:ind w:left="720" w:hanging="720"/>
        <w:rPr>
          <w:noProof/>
        </w:rPr>
      </w:pPr>
      <w:r w:rsidRPr="008673AC">
        <w:rPr>
          <w:noProof/>
        </w:rPr>
        <w:lastRenderedPageBreak/>
        <w:t xml:space="preserve">Hirt, Robert P., Bryan Healy, Charles R. Vossbrinck, Elizabeth U. Canning, and T. Martin Embley. 1997. "A mitochondrial Hsp70 orthologue in Vairimorpha necatrix: molecular evidence that microsporidia once contained mitochondria."  </w:t>
      </w:r>
      <w:r w:rsidRPr="008673AC">
        <w:rPr>
          <w:i/>
          <w:noProof/>
        </w:rPr>
        <w:t>Current Biology</w:t>
      </w:r>
      <w:r w:rsidRPr="008673AC">
        <w:rPr>
          <w:noProof/>
        </w:rPr>
        <w:t xml:space="preserve"> 7:995-998. doi: 10.1016/S0960-9822(06)00420-9.</w:t>
      </w:r>
    </w:p>
    <w:p w14:paraId="4D245E96" w14:textId="77777777" w:rsidR="008673AC" w:rsidRPr="008673AC" w:rsidRDefault="008673AC" w:rsidP="008673AC">
      <w:pPr>
        <w:pStyle w:val="EndNoteBibliography"/>
        <w:spacing w:after="0"/>
        <w:ind w:left="720" w:hanging="720"/>
        <w:rPr>
          <w:noProof/>
        </w:rPr>
      </w:pPr>
      <w:r w:rsidRPr="008673AC">
        <w:rPr>
          <w:noProof/>
        </w:rPr>
        <w:t xml:space="preserve">Huerta-Cepas, Jaime, François Serra, and Peer Bork. 2016. "ETE 3: Reconstruction, Analysis, and Visualization of Phylogenomic Data."  </w:t>
      </w:r>
      <w:r w:rsidRPr="008673AC">
        <w:rPr>
          <w:i/>
          <w:noProof/>
        </w:rPr>
        <w:t>Molecular Biology and Evolution</w:t>
      </w:r>
      <w:r w:rsidRPr="008673AC">
        <w:rPr>
          <w:noProof/>
        </w:rPr>
        <w:t xml:space="preserve"> 33:1635-1638. doi: 10.1093/molbev/msw046.</w:t>
      </w:r>
    </w:p>
    <w:p w14:paraId="1D6187F3" w14:textId="77777777" w:rsidR="008673AC" w:rsidRPr="008673AC" w:rsidRDefault="008673AC" w:rsidP="008673AC">
      <w:pPr>
        <w:pStyle w:val="EndNoteBibliography"/>
        <w:spacing w:after="0"/>
        <w:ind w:left="720" w:hanging="720"/>
        <w:rPr>
          <w:noProof/>
        </w:rPr>
      </w:pPr>
      <w:r w:rsidRPr="008673AC">
        <w:rPr>
          <w:noProof/>
        </w:rPr>
        <w:t xml:space="preserve">James, Timothy Y, Adrian Pelin, Linda Bonen, Steven Ahrendt, Divya Sain, Nicolas Corradi, and Jason E Stajich. 2013. "Shared signatures of parasitism and phylogenomics unite Cryptomycota and microsporidia."  </w:t>
      </w:r>
      <w:r w:rsidRPr="008673AC">
        <w:rPr>
          <w:i/>
          <w:noProof/>
        </w:rPr>
        <w:t>Current biology : CB</w:t>
      </w:r>
      <w:r w:rsidRPr="008673AC">
        <w:rPr>
          <w:noProof/>
        </w:rPr>
        <w:t xml:space="preserve"> 23:1548-53. doi: 10.1016/j.cub.2013.06.057.</w:t>
      </w:r>
    </w:p>
    <w:p w14:paraId="34320704" w14:textId="77777777" w:rsidR="008673AC" w:rsidRPr="008673AC" w:rsidRDefault="008673AC" w:rsidP="008673AC">
      <w:pPr>
        <w:pStyle w:val="EndNoteBibliography"/>
        <w:spacing w:after="0"/>
        <w:ind w:left="720" w:hanging="720"/>
        <w:rPr>
          <w:noProof/>
        </w:rPr>
      </w:pPr>
      <w:r w:rsidRPr="008673AC">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8673AC">
        <w:rPr>
          <w:i/>
          <w:noProof/>
        </w:rPr>
        <w:t>Applied and Environmental Microbiology</w:t>
      </w:r>
      <w:r w:rsidRPr="008673AC">
        <w:rPr>
          <w:noProof/>
        </w:rPr>
        <w:t xml:space="preserve"> 73:4071-4073. doi: 10.1128/AEM.00477-07.</w:t>
      </w:r>
    </w:p>
    <w:p w14:paraId="27455DE8" w14:textId="77777777" w:rsidR="008673AC" w:rsidRPr="008673AC" w:rsidRDefault="008673AC" w:rsidP="008673AC">
      <w:pPr>
        <w:pStyle w:val="EndNoteBibliography"/>
        <w:spacing w:after="0"/>
        <w:ind w:left="720" w:hanging="720"/>
        <w:rPr>
          <w:noProof/>
        </w:rPr>
      </w:pPr>
      <w:r w:rsidRPr="008673AC">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8673AC">
        <w:rPr>
          <w:i/>
          <w:noProof/>
        </w:rPr>
        <w:t>Journal of Eukaryotic Microbiology</w:t>
      </w:r>
      <w:r w:rsidRPr="008673AC">
        <w:rPr>
          <w:noProof/>
        </w:rPr>
        <w:t xml:space="preserve"> 45:273-283. doi: 10.1111/j.1550-7408.1998.tb04536.x.</w:t>
      </w:r>
    </w:p>
    <w:p w14:paraId="6F45B672" w14:textId="77777777" w:rsidR="008673AC" w:rsidRPr="008673AC" w:rsidRDefault="008673AC" w:rsidP="008673AC">
      <w:pPr>
        <w:pStyle w:val="EndNoteBibliography"/>
        <w:spacing w:after="0"/>
        <w:ind w:left="720" w:hanging="720"/>
        <w:rPr>
          <w:noProof/>
        </w:rPr>
      </w:pPr>
      <w:r w:rsidRPr="008673AC">
        <w:rPr>
          <w:noProof/>
        </w:rPr>
        <w:t xml:space="preserve">Jothi, Raja, Teresa M Przytycka, and L Aravind. 2007. "Discovering functional linkages and uncharacterized cellular pathways using phylogenetic profile comparisons: a comprehensive assessment."  </w:t>
      </w:r>
      <w:r w:rsidRPr="008673AC">
        <w:rPr>
          <w:i/>
          <w:noProof/>
        </w:rPr>
        <w:t>BMC bioinformatics</w:t>
      </w:r>
      <w:r w:rsidRPr="008673AC">
        <w:rPr>
          <w:noProof/>
        </w:rPr>
        <w:t xml:space="preserve"> 8:173-173. doi: 10.1186/1471-2105-8-173.</w:t>
      </w:r>
    </w:p>
    <w:p w14:paraId="1CB092E3" w14:textId="77777777" w:rsidR="008673AC" w:rsidRPr="008673AC" w:rsidRDefault="008673AC" w:rsidP="008673AC">
      <w:pPr>
        <w:pStyle w:val="EndNoteBibliography"/>
        <w:spacing w:after="0"/>
        <w:ind w:left="720" w:hanging="720"/>
        <w:rPr>
          <w:noProof/>
        </w:rPr>
      </w:pPr>
      <w:r w:rsidRPr="008673AC">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8673AC">
        <w:rPr>
          <w:i/>
          <w:noProof/>
        </w:rPr>
        <w:t>The Journal of Biochemistry</w:t>
      </w:r>
      <w:r w:rsidRPr="008673AC">
        <w:rPr>
          <w:noProof/>
        </w:rPr>
        <w:t xml:space="preserve"> 120:1095-1103.</w:t>
      </w:r>
    </w:p>
    <w:p w14:paraId="3B881889" w14:textId="77777777" w:rsidR="008673AC" w:rsidRPr="008673AC" w:rsidRDefault="008673AC" w:rsidP="008673AC">
      <w:pPr>
        <w:pStyle w:val="EndNoteBibliography"/>
        <w:spacing w:after="0"/>
        <w:ind w:left="720" w:hanging="720"/>
        <w:rPr>
          <w:noProof/>
        </w:rPr>
      </w:pPr>
      <w:r w:rsidRPr="008673AC">
        <w:rPr>
          <w:noProof/>
        </w:rPr>
        <w:t xml:space="preserve">Kanehisa, M, and S Goto. 2000. "KEGG: kyoto encyclopedia of genes and genomes."  </w:t>
      </w:r>
      <w:r w:rsidRPr="008673AC">
        <w:rPr>
          <w:i/>
          <w:noProof/>
        </w:rPr>
        <w:t>Nucleic acids research</w:t>
      </w:r>
      <w:r w:rsidRPr="008673AC">
        <w:rPr>
          <w:noProof/>
        </w:rPr>
        <w:t xml:space="preserve"> 28:27-30.</w:t>
      </w:r>
    </w:p>
    <w:p w14:paraId="08463DFB" w14:textId="77777777" w:rsidR="008673AC" w:rsidRPr="008673AC" w:rsidRDefault="008673AC" w:rsidP="008673AC">
      <w:pPr>
        <w:pStyle w:val="EndNoteBibliography"/>
        <w:spacing w:after="0"/>
        <w:ind w:left="720" w:hanging="720"/>
        <w:rPr>
          <w:noProof/>
        </w:rPr>
      </w:pPr>
      <w:r w:rsidRPr="008673AC">
        <w:rPr>
          <w:noProof/>
        </w:rPr>
        <w:t xml:space="preserve">Kanehisa, Minoru, Susumu Goto, Yoko Sato, Masayuki Kawashima, Miho Furumichi, and Mao Tanabe. 2014. "Data, information, knowledge and principle: Back to metabolism in KEGG."  </w:t>
      </w:r>
      <w:r w:rsidRPr="008673AC">
        <w:rPr>
          <w:i/>
          <w:noProof/>
        </w:rPr>
        <w:t>Nucleic Acids Research</w:t>
      </w:r>
      <w:r w:rsidRPr="008673AC">
        <w:rPr>
          <w:noProof/>
        </w:rPr>
        <w:t xml:space="preserve"> 42. doi: 10.1093/nar/gkt1076.</w:t>
      </w:r>
    </w:p>
    <w:p w14:paraId="1B4C2B60" w14:textId="77777777" w:rsidR="008673AC" w:rsidRPr="008673AC" w:rsidRDefault="008673AC" w:rsidP="008673AC">
      <w:pPr>
        <w:pStyle w:val="EndNoteBibliography"/>
        <w:spacing w:after="0"/>
        <w:ind w:left="720" w:hanging="720"/>
        <w:rPr>
          <w:noProof/>
        </w:rPr>
      </w:pPr>
      <w:r w:rsidRPr="008673AC">
        <w:rPr>
          <w:noProof/>
        </w:rPr>
        <w:t xml:space="preserve">Kanehisa, Minoru, Yoko Sato, Masayuki Kawashima, Miho Furumichi, and Mao Tanabe. 2016. "KEGG as a reference resource for gene and protein annotation."  </w:t>
      </w:r>
      <w:r w:rsidRPr="008673AC">
        <w:rPr>
          <w:i/>
          <w:noProof/>
        </w:rPr>
        <w:t>Nucleic Acids Research</w:t>
      </w:r>
      <w:r w:rsidRPr="008673AC">
        <w:rPr>
          <w:noProof/>
        </w:rPr>
        <w:t xml:space="preserve"> 44:D457-D462. doi: 10.1093/nar/gkv1070.</w:t>
      </w:r>
    </w:p>
    <w:p w14:paraId="40527891" w14:textId="77777777" w:rsidR="008673AC" w:rsidRPr="008673AC" w:rsidRDefault="008673AC" w:rsidP="008673AC">
      <w:pPr>
        <w:pStyle w:val="EndNoteBibliography"/>
        <w:spacing w:after="0"/>
        <w:ind w:left="720" w:hanging="720"/>
        <w:rPr>
          <w:noProof/>
        </w:rPr>
      </w:pPr>
      <w:r w:rsidRPr="008673AC">
        <w:rPr>
          <w:noProof/>
        </w:rPr>
        <w:lastRenderedPageBreak/>
        <w:t xml:space="preserve">Kanehisa, Minoru, Yoko Sato, and Kanae Morishima. 2016. "BlastKOALA and GhostKOALA: KEGG Tools for Functional Characterization of Genome and Metagenome Sequences."  </w:t>
      </w:r>
      <w:r w:rsidRPr="008673AC">
        <w:rPr>
          <w:i/>
          <w:noProof/>
        </w:rPr>
        <w:t>Journal of Molecular Biology</w:t>
      </w:r>
      <w:r w:rsidRPr="008673AC">
        <w:rPr>
          <w:noProof/>
        </w:rPr>
        <w:t xml:space="preserve"> 428:726-731. doi: 10.1016/j.jmb.2015.11.006.</w:t>
      </w:r>
    </w:p>
    <w:p w14:paraId="1492D0DB" w14:textId="77777777" w:rsidR="008673AC" w:rsidRPr="008673AC" w:rsidRDefault="008673AC" w:rsidP="008673AC">
      <w:pPr>
        <w:pStyle w:val="EndNoteBibliography"/>
        <w:spacing w:after="0"/>
        <w:ind w:left="720" w:hanging="720"/>
        <w:rPr>
          <w:noProof/>
        </w:rPr>
      </w:pPr>
      <w:r w:rsidRPr="008673A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8673AC">
        <w:rPr>
          <w:i/>
          <w:noProof/>
        </w:rPr>
        <w:t>Nature</w:t>
      </w:r>
      <w:r w:rsidRPr="008673AC">
        <w:rPr>
          <w:noProof/>
        </w:rPr>
        <w:t xml:space="preserve"> 414:450-453. doi: 10.1038/35106579.</w:t>
      </w:r>
    </w:p>
    <w:p w14:paraId="76561582" w14:textId="77777777" w:rsidR="008673AC" w:rsidRPr="008673AC" w:rsidRDefault="008673AC" w:rsidP="008673AC">
      <w:pPr>
        <w:pStyle w:val="EndNoteBibliography"/>
        <w:spacing w:after="0"/>
        <w:ind w:left="720" w:hanging="720"/>
        <w:rPr>
          <w:noProof/>
        </w:rPr>
      </w:pPr>
      <w:r w:rsidRPr="008673AC">
        <w:rPr>
          <w:noProof/>
        </w:rPr>
        <w:t xml:space="preserve">Kaya, Ghosh, and Weiss Louis M. 2012. "T cell response and persistence of the microsporidia."  </w:t>
      </w:r>
      <w:r w:rsidRPr="008673AC">
        <w:rPr>
          <w:i/>
          <w:noProof/>
        </w:rPr>
        <w:t>FEMS Microbiology Reviews</w:t>
      </w:r>
      <w:r w:rsidRPr="008673AC">
        <w:rPr>
          <w:noProof/>
        </w:rPr>
        <w:t xml:space="preserve"> 36:748-760. doi: 10.1111/j.1574-6976.2011.00318.x.</w:t>
      </w:r>
    </w:p>
    <w:p w14:paraId="70D3B89C" w14:textId="77777777" w:rsidR="008673AC" w:rsidRPr="008673AC" w:rsidRDefault="008673AC" w:rsidP="008673AC">
      <w:pPr>
        <w:pStyle w:val="EndNoteBibliography"/>
        <w:spacing w:after="0"/>
        <w:ind w:left="720" w:hanging="720"/>
        <w:rPr>
          <w:noProof/>
        </w:rPr>
      </w:pPr>
      <w:r w:rsidRPr="008673AC">
        <w:rPr>
          <w:noProof/>
        </w:rPr>
        <w:t xml:space="preserve">Keeling, P. J., and W. F. Doolittle. 1996. "Alpha-tubulin from early-diverging eukaryotic lineages and the evolution of the tubulin family."  </w:t>
      </w:r>
      <w:r w:rsidRPr="008673AC">
        <w:rPr>
          <w:i/>
          <w:noProof/>
        </w:rPr>
        <w:t>Molecular Biology and Evolution</w:t>
      </w:r>
      <w:r w:rsidRPr="008673AC">
        <w:rPr>
          <w:noProof/>
        </w:rPr>
        <w:t xml:space="preserve"> 13:1297-1305. doi: 10.1093/oxfordjournals.molbev.a025576.</w:t>
      </w:r>
    </w:p>
    <w:p w14:paraId="0A2A6914" w14:textId="77777777" w:rsidR="008673AC" w:rsidRPr="008673AC" w:rsidRDefault="008673AC" w:rsidP="008673AC">
      <w:pPr>
        <w:pStyle w:val="EndNoteBibliography"/>
        <w:spacing w:after="0"/>
        <w:ind w:left="720" w:hanging="720"/>
        <w:rPr>
          <w:noProof/>
        </w:rPr>
      </w:pPr>
      <w:r w:rsidRPr="008673AC">
        <w:rPr>
          <w:noProof/>
        </w:rPr>
        <w:t xml:space="preserve">Keeling, Patrick. 2009. "Five questions about microsporidia."  </w:t>
      </w:r>
      <w:r w:rsidRPr="008673AC">
        <w:rPr>
          <w:i/>
          <w:noProof/>
        </w:rPr>
        <w:t>PLoS pathogens</w:t>
      </w:r>
      <w:r w:rsidRPr="008673AC">
        <w:rPr>
          <w:noProof/>
        </w:rPr>
        <w:t xml:space="preserve"> 5:e1000489-e1000489. doi: 10.1371/journal.ppat.1000489.</w:t>
      </w:r>
    </w:p>
    <w:p w14:paraId="65F7E73F" w14:textId="77777777" w:rsidR="008673AC" w:rsidRPr="008673AC" w:rsidRDefault="008673AC" w:rsidP="008673AC">
      <w:pPr>
        <w:pStyle w:val="EndNoteBibliography"/>
        <w:spacing w:after="0"/>
        <w:ind w:left="720" w:hanging="720"/>
        <w:rPr>
          <w:noProof/>
        </w:rPr>
      </w:pPr>
      <w:r w:rsidRPr="008673AC">
        <w:rPr>
          <w:noProof/>
        </w:rPr>
        <w:t xml:space="preserve">Keeling, Patrick J, and Nicolas Corradi. 2011. "Shrink it or lose it: balancing loss of function with shrinking genomes in the microsporidia."  </w:t>
      </w:r>
      <w:r w:rsidRPr="008673AC">
        <w:rPr>
          <w:i/>
          <w:noProof/>
        </w:rPr>
        <w:t>Virulence</w:t>
      </w:r>
      <w:r w:rsidRPr="008673AC">
        <w:rPr>
          <w:noProof/>
        </w:rPr>
        <w:t xml:space="preserve"> 2:67-70. doi: 10.4161/viru.2.1.14606.</w:t>
      </w:r>
    </w:p>
    <w:p w14:paraId="2CA4CA63" w14:textId="77777777" w:rsidR="008673AC" w:rsidRPr="008673AC" w:rsidRDefault="008673AC" w:rsidP="008673AC">
      <w:pPr>
        <w:pStyle w:val="EndNoteBibliography"/>
        <w:spacing w:after="0"/>
        <w:ind w:left="720" w:hanging="720"/>
        <w:rPr>
          <w:noProof/>
        </w:rPr>
      </w:pPr>
      <w:r w:rsidRPr="008673AC">
        <w:rPr>
          <w:noProof/>
        </w:rPr>
        <w:t xml:space="preserve">Keeling, Patrick J, and Naomi M Fast. 2002. "Microsporidia: biology and evolution of highly reduced intracellular parasites."  </w:t>
      </w:r>
      <w:r w:rsidRPr="008673AC">
        <w:rPr>
          <w:i/>
          <w:noProof/>
        </w:rPr>
        <w:t>Annual review of microbiology</w:t>
      </w:r>
      <w:r w:rsidRPr="008673AC">
        <w:rPr>
          <w:noProof/>
        </w:rPr>
        <w:t xml:space="preserve"> 56:93-116. doi: 10.1146/annurev.micro.56.012302.160854.</w:t>
      </w:r>
    </w:p>
    <w:p w14:paraId="60EA66EA" w14:textId="77777777" w:rsidR="008673AC" w:rsidRPr="008673AC" w:rsidRDefault="008673AC" w:rsidP="008673AC">
      <w:pPr>
        <w:pStyle w:val="EndNoteBibliography"/>
        <w:spacing w:after="0"/>
        <w:ind w:left="720" w:hanging="720"/>
        <w:rPr>
          <w:noProof/>
        </w:rPr>
      </w:pPr>
      <w:r w:rsidRPr="008673AC">
        <w:rPr>
          <w:noProof/>
        </w:rPr>
        <w:t xml:space="preserve">Keeling, Patrick J., Melissa A. Luker, and Jeffrey D. Palmer. 2000. "Evidence from beta-tubulin phylogeny that microsporidia evolved from within the fungi."  </w:t>
      </w:r>
      <w:r w:rsidRPr="008673AC">
        <w:rPr>
          <w:i/>
          <w:noProof/>
        </w:rPr>
        <w:t>Molecular Biology and Evolution</w:t>
      </w:r>
      <w:r w:rsidRPr="008673AC">
        <w:rPr>
          <w:noProof/>
        </w:rPr>
        <w:t xml:space="preserve"> 17:23-31. doi: 10.1093/oxfordjournals.molbev.a026235.</w:t>
      </w:r>
    </w:p>
    <w:p w14:paraId="7281F5B1" w14:textId="77777777" w:rsidR="008673AC" w:rsidRPr="008673AC" w:rsidRDefault="008673AC" w:rsidP="008673AC">
      <w:pPr>
        <w:pStyle w:val="EndNoteBibliography"/>
        <w:spacing w:after="0"/>
        <w:ind w:left="720" w:hanging="720"/>
        <w:rPr>
          <w:noProof/>
        </w:rPr>
      </w:pPr>
      <w:r w:rsidRPr="008673AC">
        <w:rPr>
          <w:noProof/>
        </w:rPr>
        <w:t xml:space="preserve">Kensche, Philip R, Vera van Noort, Bas E Dutilh, and Martijn A Huynen. 2008. "Practical and theoretical advances in predicting the function of a protein by its phylogenetic distribution."  </w:t>
      </w:r>
      <w:r w:rsidRPr="008673AC">
        <w:rPr>
          <w:i/>
          <w:noProof/>
        </w:rPr>
        <w:t>Journal of the Royal Society, Interface / the Royal Society</w:t>
      </w:r>
      <w:r w:rsidRPr="008673AC">
        <w:rPr>
          <w:noProof/>
        </w:rPr>
        <w:t xml:space="preserve"> 5:151-70. doi: 10.1098/rsif.2007.1047.</w:t>
      </w:r>
    </w:p>
    <w:p w14:paraId="5169605C" w14:textId="77777777" w:rsidR="008673AC" w:rsidRPr="008673AC" w:rsidRDefault="008673AC" w:rsidP="008673AC">
      <w:pPr>
        <w:pStyle w:val="EndNoteBibliography"/>
        <w:spacing w:after="0"/>
        <w:ind w:left="720" w:hanging="720"/>
        <w:rPr>
          <w:noProof/>
        </w:rPr>
      </w:pPr>
      <w:r w:rsidRPr="008673AC">
        <w:rPr>
          <w:noProof/>
        </w:rPr>
        <w:t xml:space="preserve">Kmmari, Suresh, Srinu Rathlavath, Devika Pillai, and Gadasu Rajesh. 2018. "Hepatopancreatic Microsporidiasis (HPM) in Shrimp Culture: A Review."  </w:t>
      </w:r>
      <w:r w:rsidRPr="008673AC">
        <w:rPr>
          <w:i/>
          <w:noProof/>
        </w:rPr>
        <w:t>International Journal of Current Microbiology and Applied Sciences</w:t>
      </w:r>
      <w:r w:rsidRPr="008673AC">
        <w:rPr>
          <w:noProof/>
        </w:rPr>
        <w:t xml:space="preserve"> 7:3208-3215. doi: 10.20546/ijcmas.2018.701.383.</w:t>
      </w:r>
    </w:p>
    <w:p w14:paraId="6A21F2DC" w14:textId="77777777" w:rsidR="008673AC" w:rsidRPr="008673AC" w:rsidRDefault="008673AC" w:rsidP="008673AC">
      <w:pPr>
        <w:pStyle w:val="EndNoteBibliography"/>
        <w:spacing w:after="0"/>
        <w:ind w:left="720" w:hanging="720"/>
        <w:rPr>
          <w:noProof/>
        </w:rPr>
      </w:pPr>
      <w:r w:rsidRPr="008673AC">
        <w:rPr>
          <w:noProof/>
        </w:rPr>
        <w:t xml:space="preserve">Koestler, Tina, and Ingo Ebersberger. 2011. "Zygomycetes, Microsporidia, and the Evolutionary Ancestry of Sex Determination."  </w:t>
      </w:r>
      <w:r w:rsidRPr="008673AC">
        <w:rPr>
          <w:i/>
          <w:noProof/>
        </w:rPr>
        <w:t>Genome Biology and Evolution</w:t>
      </w:r>
      <w:r w:rsidRPr="008673AC">
        <w:rPr>
          <w:noProof/>
        </w:rPr>
        <w:t xml:space="preserve"> 3:186-194. doi: 10.1093/gbe/evr009.</w:t>
      </w:r>
    </w:p>
    <w:p w14:paraId="6D7667CF" w14:textId="77777777" w:rsidR="008673AC" w:rsidRPr="008673AC" w:rsidRDefault="008673AC" w:rsidP="008673AC">
      <w:pPr>
        <w:pStyle w:val="EndNoteBibliography"/>
        <w:spacing w:after="0"/>
        <w:ind w:left="720" w:hanging="720"/>
        <w:rPr>
          <w:noProof/>
        </w:rPr>
      </w:pPr>
      <w:r w:rsidRPr="008673AC">
        <w:rPr>
          <w:noProof/>
        </w:rPr>
        <w:t xml:space="preserve">Koestler, Tina, Arndt von Haeseler, and Ingo Ebersberger. 2010. "FACT: functional annotation transfer between proteins with similar feature architectures."  </w:t>
      </w:r>
      <w:r w:rsidRPr="008673AC">
        <w:rPr>
          <w:i/>
          <w:noProof/>
        </w:rPr>
        <w:t>BMC bioinformatics</w:t>
      </w:r>
      <w:r w:rsidRPr="008673AC">
        <w:rPr>
          <w:noProof/>
        </w:rPr>
        <w:t xml:space="preserve"> 11:417-417. doi: 10.1186/1471-2105-11-417.</w:t>
      </w:r>
    </w:p>
    <w:p w14:paraId="3B762AC7" w14:textId="77777777" w:rsidR="008673AC" w:rsidRPr="008673AC" w:rsidRDefault="008673AC" w:rsidP="008673AC">
      <w:pPr>
        <w:pStyle w:val="EndNoteBibliography"/>
        <w:spacing w:after="0"/>
        <w:ind w:left="720" w:hanging="720"/>
        <w:rPr>
          <w:noProof/>
        </w:rPr>
      </w:pPr>
      <w:r w:rsidRPr="008673AC">
        <w:rPr>
          <w:noProof/>
        </w:rPr>
        <w:lastRenderedPageBreak/>
        <w:t xml:space="preserve">Kolaczkowski, Bryan, and Joseph W Thornton. 2009. "Long-Branch Attraction Bias and Inconsistency in Bayesian Phylogenetics."  </w:t>
      </w:r>
      <w:r w:rsidRPr="008673AC">
        <w:rPr>
          <w:i/>
          <w:noProof/>
        </w:rPr>
        <w:t>PLoS ONE</w:t>
      </w:r>
      <w:r w:rsidRPr="008673AC">
        <w:rPr>
          <w:noProof/>
        </w:rPr>
        <w:t xml:space="preserve"> 4:12.</w:t>
      </w:r>
    </w:p>
    <w:p w14:paraId="10BB4D59" w14:textId="77777777" w:rsidR="008673AC" w:rsidRPr="008673AC" w:rsidRDefault="008673AC" w:rsidP="008673AC">
      <w:pPr>
        <w:pStyle w:val="EndNoteBibliography"/>
        <w:spacing w:after="0"/>
        <w:ind w:left="720" w:hanging="720"/>
        <w:rPr>
          <w:noProof/>
        </w:rPr>
      </w:pPr>
      <w:r w:rsidRPr="008673AC">
        <w:rPr>
          <w:noProof/>
        </w:rPr>
        <w:t xml:space="preserve">Kristensen, D. M., Y. I. Wolf, A. R. Mushegian, and E. V. Koonin. 2011. "Computational methods for Gene Orthology inference."  </w:t>
      </w:r>
      <w:r w:rsidRPr="008673AC">
        <w:rPr>
          <w:i/>
          <w:noProof/>
        </w:rPr>
        <w:t>Briefings in Bioinformatics</w:t>
      </w:r>
      <w:r w:rsidRPr="008673AC">
        <w:rPr>
          <w:noProof/>
        </w:rPr>
        <w:t xml:space="preserve"> 12:379-391. doi: 10.1093/bib/bbr030.</w:t>
      </w:r>
    </w:p>
    <w:p w14:paraId="7332BF85" w14:textId="77777777" w:rsidR="008673AC" w:rsidRPr="008673AC" w:rsidRDefault="008673AC" w:rsidP="008673AC">
      <w:pPr>
        <w:pStyle w:val="EndNoteBibliography"/>
        <w:spacing w:after="0"/>
        <w:ind w:left="720" w:hanging="720"/>
        <w:rPr>
          <w:noProof/>
        </w:rPr>
      </w:pPr>
      <w:r w:rsidRPr="008673AC">
        <w:rPr>
          <w:noProof/>
        </w:rPr>
        <w:t xml:space="preserve">Kück, Patrick, Christoph Mayer, Johann-Wolfgang Wägele, and Bernhard Misof. 2012. "Long Branch Effects Distort Maximum Likelihood Phylogenies in Simulations Despite Selection of the Correct Model."  </w:t>
      </w:r>
      <w:r w:rsidRPr="008673AC">
        <w:rPr>
          <w:i/>
          <w:noProof/>
        </w:rPr>
        <w:t>PLoS ONE</w:t>
      </w:r>
      <w:r w:rsidRPr="008673AC">
        <w:rPr>
          <w:noProof/>
        </w:rPr>
        <w:t xml:space="preserve"> 7:e36593. doi: 10.1371/journal.pone.0036593.</w:t>
      </w:r>
    </w:p>
    <w:p w14:paraId="454CF165" w14:textId="77777777" w:rsidR="008673AC" w:rsidRPr="008673AC" w:rsidRDefault="008673AC" w:rsidP="008673AC">
      <w:pPr>
        <w:pStyle w:val="EndNoteBibliography"/>
        <w:spacing w:after="0"/>
        <w:ind w:left="720" w:hanging="720"/>
        <w:rPr>
          <w:noProof/>
        </w:rPr>
      </w:pPr>
      <w:r w:rsidRPr="008673AC">
        <w:rPr>
          <w:noProof/>
        </w:rPr>
        <w:t xml:space="preserve">Kudo, R. R., and E. W. Daniels. 1963. "An Electron Microscope Study of the Spore of a Microsporidian, Thelohania californica*."  </w:t>
      </w:r>
      <w:r w:rsidRPr="008673AC">
        <w:rPr>
          <w:i/>
          <w:noProof/>
        </w:rPr>
        <w:t>The Journal of Protozoology</w:t>
      </w:r>
      <w:r w:rsidRPr="008673AC">
        <w:rPr>
          <w:noProof/>
        </w:rPr>
        <w:t xml:space="preserve"> 10:112-120. doi: 10.1111/j.1550-7408.1963.tb01645.x.</w:t>
      </w:r>
    </w:p>
    <w:p w14:paraId="6C027D81" w14:textId="77777777" w:rsidR="008673AC" w:rsidRPr="008673AC" w:rsidRDefault="008673AC" w:rsidP="008673AC">
      <w:pPr>
        <w:pStyle w:val="EndNoteBibliography"/>
        <w:spacing w:after="0"/>
        <w:ind w:left="720" w:hanging="720"/>
        <w:rPr>
          <w:noProof/>
        </w:rPr>
      </w:pPr>
      <w:r w:rsidRPr="008673AC">
        <w:rPr>
          <w:noProof/>
        </w:rPr>
        <w:t xml:space="preserve">Larkin, M. A., G. Blackshields, N. P. Brown, R. Chenna, P. A. McGettigan, H. McWilliam, F. Valentin, I. M. Wallace, A. Wilm, R. Lopez, J. D. Thompson, T. J. Gibson, and D. G. Higgins. 2007. "Clustal W and Clustal X version 2.0."  </w:t>
      </w:r>
      <w:r w:rsidRPr="008673AC">
        <w:rPr>
          <w:i/>
          <w:noProof/>
        </w:rPr>
        <w:t>Bioinformatics</w:t>
      </w:r>
      <w:r w:rsidRPr="008673AC">
        <w:rPr>
          <w:noProof/>
        </w:rPr>
        <w:t xml:space="preserve"> 23:2947-2948. doi: 10.1093/bioinformatics/btm404.</w:t>
      </w:r>
    </w:p>
    <w:p w14:paraId="12026857" w14:textId="77777777" w:rsidR="008673AC" w:rsidRPr="008673AC" w:rsidRDefault="008673AC" w:rsidP="008673AC">
      <w:pPr>
        <w:pStyle w:val="EndNoteBibliography"/>
        <w:spacing w:after="0"/>
        <w:ind w:left="720" w:hanging="720"/>
        <w:rPr>
          <w:noProof/>
        </w:rPr>
      </w:pPr>
      <w:r w:rsidRPr="008673AC">
        <w:rPr>
          <w:noProof/>
        </w:rPr>
        <w:t xml:space="preserve">Le, Si Quang, and Olivier Gascuel. 2008. "An improved general amino acid replacement matrix."  </w:t>
      </w:r>
      <w:r w:rsidRPr="008673AC">
        <w:rPr>
          <w:i/>
          <w:noProof/>
        </w:rPr>
        <w:t>Molecular Biology and Evolution</w:t>
      </w:r>
      <w:r w:rsidRPr="008673AC">
        <w:rPr>
          <w:noProof/>
        </w:rPr>
        <w:t xml:space="preserve"> 25:1307-1320. doi: 10.1093/molbev/msn067.</w:t>
      </w:r>
    </w:p>
    <w:p w14:paraId="1E723E95" w14:textId="77777777" w:rsidR="008673AC" w:rsidRPr="008673AC" w:rsidRDefault="008673AC" w:rsidP="008673AC">
      <w:pPr>
        <w:pStyle w:val="EndNoteBibliography"/>
        <w:spacing w:after="0"/>
        <w:ind w:left="720" w:hanging="720"/>
        <w:rPr>
          <w:noProof/>
        </w:rPr>
      </w:pPr>
      <w:r w:rsidRPr="008673AC">
        <w:rPr>
          <w:noProof/>
        </w:rPr>
        <w:t xml:space="preserve">Lee, John Hwa. 2008. "Molecular Detection of Enterocytozoon bieneusi and Identification of a Potentially Human-Pathogenic Genotype in Milk."  </w:t>
      </w:r>
      <w:r w:rsidRPr="008673AC">
        <w:rPr>
          <w:i/>
          <w:noProof/>
        </w:rPr>
        <w:t>Applied and Environmental Microbiology</w:t>
      </w:r>
      <w:r w:rsidRPr="008673AC">
        <w:rPr>
          <w:noProof/>
        </w:rPr>
        <w:t xml:space="preserve"> 74:1664-1666. doi: 10.1128/AEM.02110-07.</w:t>
      </w:r>
    </w:p>
    <w:p w14:paraId="30C59EE5" w14:textId="77777777" w:rsidR="008673AC" w:rsidRPr="008673AC" w:rsidRDefault="008673AC" w:rsidP="008673AC">
      <w:pPr>
        <w:pStyle w:val="EndNoteBibliography"/>
        <w:spacing w:after="0"/>
        <w:ind w:left="720" w:hanging="720"/>
        <w:rPr>
          <w:noProof/>
        </w:rPr>
      </w:pPr>
      <w:r w:rsidRPr="008673AC">
        <w:rPr>
          <w:noProof/>
        </w:rPr>
        <w:t xml:space="preserve">Lee, Soo Chan, Nicolas Corradi, Edmond J. Byrnes, Santiago Torres-Martinez, Fred S. Dietrich, Patrick J. Keeling, and Joseph Heitman. 2008. "Microsporidia evolved from ancestral sexual fungi."  </w:t>
      </w:r>
      <w:r w:rsidRPr="008673AC">
        <w:rPr>
          <w:i/>
          <w:noProof/>
        </w:rPr>
        <w:t>Current biology : CB</w:t>
      </w:r>
      <w:r w:rsidRPr="008673AC">
        <w:rPr>
          <w:noProof/>
        </w:rPr>
        <w:t xml:space="preserve"> 18:1675-1679. doi: 10.1016/j.cub.2008.09.030.</w:t>
      </w:r>
    </w:p>
    <w:p w14:paraId="0B3FB5AA" w14:textId="77777777" w:rsidR="008673AC" w:rsidRPr="008673AC" w:rsidRDefault="008673AC" w:rsidP="008673AC">
      <w:pPr>
        <w:pStyle w:val="EndNoteBibliography"/>
        <w:spacing w:after="0"/>
        <w:ind w:left="720" w:hanging="720"/>
        <w:rPr>
          <w:noProof/>
        </w:rPr>
      </w:pPr>
      <w:r w:rsidRPr="008673AC">
        <w:rPr>
          <w:noProof/>
        </w:rPr>
        <w:t xml:space="preserve">Letunic, Ivica, Tobias Doerks, and Peer Bork. 2012. "SMART 7: Recent updates to the protein domain annotation resource."  </w:t>
      </w:r>
      <w:r w:rsidRPr="008673AC">
        <w:rPr>
          <w:i/>
          <w:noProof/>
        </w:rPr>
        <w:t>Nucleic Acids Research</w:t>
      </w:r>
      <w:r w:rsidRPr="008673AC">
        <w:rPr>
          <w:noProof/>
        </w:rPr>
        <w:t xml:space="preserve"> 40. doi: 10.1093/nar/gkr931.</w:t>
      </w:r>
    </w:p>
    <w:p w14:paraId="62D73647" w14:textId="77777777" w:rsidR="008673AC" w:rsidRPr="008673AC" w:rsidRDefault="008673AC" w:rsidP="008673AC">
      <w:pPr>
        <w:pStyle w:val="EndNoteBibliography"/>
        <w:spacing w:after="0"/>
        <w:ind w:left="720" w:hanging="720"/>
        <w:rPr>
          <w:noProof/>
        </w:rPr>
      </w:pPr>
      <w:r w:rsidRPr="008673AC">
        <w:rPr>
          <w:noProof/>
        </w:rPr>
        <w:t xml:space="preserve">Li, Li, Christian J Stoeckert, and David S Roos. 2003. "OrthoMCL: identification of ortholog groups for eukaryotic genomes."  </w:t>
      </w:r>
      <w:r w:rsidRPr="008673AC">
        <w:rPr>
          <w:i/>
          <w:noProof/>
        </w:rPr>
        <w:t>Genome research</w:t>
      </w:r>
      <w:r w:rsidRPr="008673AC">
        <w:rPr>
          <w:noProof/>
        </w:rPr>
        <w:t xml:space="preserve"> 13:2178-89. doi: 10.1101/gr.1224503.</w:t>
      </w:r>
    </w:p>
    <w:p w14:paraId="789915AA" w14:textId="77777777" w:rsidR="008673AC" w:rsidRPr="008673AC" w:rsidRDefault="008673AC" w:rsidP="008673AC">
      <w:pPr>
        <w:pStyle w:val="EndNoteBibliography"/>
        <w:spacing w:after="0"/>
        <w:ind w:left="720" w:hanging="720"/>
        <w:rPr>
          <w:noProof/>
        </w:rPr>
      </w:pPr>
      <w:r w:rsidRPr="008673AC">
        <w:rPr>
          <w:noProof/>
        </w:rPr>
        <w:t xml:space="preserve">Li, Teng, Jimeng Hua, April M Wright, Ying Cui, Qiang Xie, Wenjun Bu, and David M Hillis. 2014. "Long-branch attraction and the phylogeny of true water bugs (Hemiptera: Nepomorpha) as estimated from mitochondrial genomes."  </w:t>
      </w:r>
      <w:r w:rsidRPr="008673AC">
        <w:rPr>
          <w:i/>
          <w:noProof/>
        </w:rPr>
        <w:t>BMC Evolutionary Biology</w:t>
      </w:r>
      <w:r w:rsidRPr="008673AC">
        <w:rPr>
          <w:noProof/>
        </w:rPr>
        <w:t xml:space="preserve"> 14:99. doi: 10.1186/1471-2148-14-99.</w:t>
      </w:r>
    </w:p>
    <w:p w14:paraId="14A6BE8E" w14:textId="77777777" w:rsidR="008673AC" w:rsidRPr="008673AC" w:rsidRDefault="008673AC" w:rsidP="008673AC">
      <w:pPr>
        <w:pStyle w:val="EndNoteBibliography"/>
        <w:spacing w:after="0"/>
        <w:ind w:left="720" w:hanging="720"/>
        <w:rPr>
          <w:noProof/>
        </w:rPr>
      </w:pPr>
      <w:r w:rsidRPr="008673AC">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8673AC">
        <w:rPr>
          <w:i/>
          <w:noProof/>
        </w:rPr>
        <w:t>PLoS ONE</w:t>
      </w:r>
      <w:r w:rsidRPr="008673AC">
        <w:rPr>
          <w:noProof/>
        </w:rPr>
        <w:t xml:space="preserve"> 9:e97623. doi: 10.1371/journal.pone.0097623.</w:t>
      </w:r>
    </w:p>
    <w:p w14:paraId="71263967" w14:textId="77777777" w:rsidR="008673AC" w:rsidRPr="008673AC" w:rsidRDefault="008673AC" w:rsidP="008673AC">
      <w:pPr>
        <w:pStyle w:val="EndNoteBibliography"/>
        <w:spacing w:after="0"/>
        <w:ind w:left="720" w:hanging="720"/>
        <w:rPr>
          <w:noProof/>
        </w:rPr>
      </w:pPr>
      <w:r w:rsidRPr="008673AC">
        <w:rPr>
          <w:noProof/>
        </w:rPr>
        <w:lastRenderedPageBreak/>
        <w:t xml:space="preserve">Li, Yang, Sarah E. Calvo, Roee Gutman, Jun S. Liu, and Vamsi K. Mootha. 2014. "Expansion of Biological Pathways Based on Evolutionary Inference."  </w:t>
      </w:r>
      <w:r w:rsidRPr="008673AC">
        <w:rPr>
          <w:i/>
          <w:noProof/>
        </w:rPr>
        <w:t>Cell</w:t>
      </w:r>
      <w:r w:rsidRPr="008673AC">
        <w:rPr>
          <w:noProof/>
        </w:rPr>
        <w:t xml:space="preserve"> 158:213-225. doi: 10.1016/j.cell.2014.05.034.</w:t>
      </w:r>
    </w:p>
    <w:p w14:paraId="5C1F7641" w14:textId="77777777" w:rsidR="008673AC" w:rsidRPr="008673AC" w:rsidRDefault="008673AC" w:rsidP="008673AC">
      <w:pPr>
        <w:pStyle w:val="EndNoteBibliography"/>
        <w:spacing w:after="0"/>
        <w:ind w:left="720" w:hanging="720"/>
        <w:rPr>
          <w:noProof/>
        </w:rPr>
      </w:pPr>
      <w:r w:rsidRPr="008673AC">
        <w:rPr>
          <w:noProof/>
        </w:rPr>
        <w:t xml:space="preserve">Loewenstein, Yaniv, Domenico Raimondo, Oliver C Redfern, James Watson, Dmitrij Frishman, Michal Linial, Christine Orengo, Janet Thornton, and Anna Tramontano. 2009. "Protein function annotation by homology-based inference."  </w:t>
      </w:r>
      <w:r w:rsidRPr="008673AC">
        <w:rPr>
          <w:i/>
          <w:noProof/>
        </w:rPr>
        <w:t>Genome Biology</w:t>
      </w:r>
      <w:r w:rsidRPr="008673AC">
        <w:rPr>
          <w:noProof/>
        </w:rPr>
        <w:t xml:space="preserve"> 10:207. doi: 10.1186/gb-2009-10-2-207.</w:t>
      </w:r>
    </w:p>
    <w:p w14:paraId="51809D2B" w14:textId="77777777" w:rsidR="008673AC" w:rsidRPr="008673AC" w:rsidRDefault="008673AC" w:rsidP="008673AC">
      <w:pPr>
        <w:pStyle w:val="EndNoteBibliography"/>
        <w:spacing w:after="0"/>
        <w:ind w:left="720" w:hanging="720"/>
        <w:rPr>
          <w:noProof/>
        </w:rPr>
      </w:pPr>
      <w:r w:rsidRPr="008673AC">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8673AC">
        <w:rPr>
          <w:i/>
          <w:noProof/>
        </w:rPr>
        <w:t>Clinical Infectious Diseases</w:t>
      </w:r>
      <w:r w:rsidRPr="008673AC">
        <w:rPr>
          <w:noProof/>
        </w:rPr>
        <w:t xml:space="preserve"> 34:918-921. doi: 10.1086/339205.</w:t>
      </w:r>
    </w:p>
    <w:p w14:paraId="663AA11A" w14:textId="77777777" w:rsidR="008673AC" w:rsidRPr="008673AC" w:rsidRDefault="008673AC" w:rsidP="008673AC">
      <w:pPr>
        <w:pStyle w:val="EndNoteBibliography"/>
        <w:spacing w:after="0"/>
        <w:ind w:left="720" w:hanging="720"/>
        <w:rPr>
          <w:noProof/>
        </w:rPr>
      </w:pPr>
      <w:r w:rsidRPr="008673AC">
        <w:rPr>
          <w:noProof/>
        </w:rPr>
        <w:t xml:space="preserve">Luallen, Robert J, Aaron W Reinke, Linda Tong, Michael R Botts, Marie-Anne Félix, and Emily R Troemel. 2016. "Discovery of a Natural Microsporidian Pathogen with a Broad Tissue Tropism in Caenorhabditis elegans."  </w:t>
      </w:r>
      <w:r w:rsidRPr="008673AC">
        <w:rPr>
          <w:i/>
          <w:noProof/>
        </w:rPr>
        <w:t>PLOS Pathogens</w:t>
      </w:r>
      <w:r w:rsidRPr="008673AC">
        <w:rPr>
          <w:noProof/>
        </w:rPr>
        <w:t>:28.</w:t>
      </w:r>
    </w:p>
    <w:p w14:paraId="6DB54049" w14:textId="77777777" w:rsidR="008673AC" w:rsidRPr="008673AC" w:rsidRDefault="008673AC" w:rsidP="008673AC">
      <w:pPr>
        <w:pStyle w:val="EndNoteBibliography"/>
        <w:spacing w:after="0"/>
        <w:ind w:left="720" w:hanging="720"/>
        <w:rPr>
          <w:noProof/>
        </w:rPr>
      </w:pPr>
      <w:r w:rsidRPr="008673AC">
        <w:rPr>
          <w:noProof/>
        </w:rPr>
        <w:t xml:space="preserve">Madera, Martin, and Julian Gough. 2002. "A comparison of profile hidden Markov model procedures for remote homology detection."  </w:t>
      </w:r>
      <w:r w:rsidRPr="008673AC">
        <w:rPr>
          <w:i/>
          <w:noProof/>
        </w:rPr>
        <w:t>Nucleic Acids Research</w:t>
      </w:r>
      <w:r w:rsidRPr="008673AC">
        <w:rPr>
          <w:noProof/>
        </w:rPr>
        <w:t xml:space="preserve"> 30:4321-4328.</w:t>
      </w:r>
    </w:p>
    <w:p w14:paraId="608EFA29" w14:textId="77777777" w:rsidR="008673AC" w:rsidRPr="008673AC" w:rsidRDefault="008673AC" w:rsidP="008673AC">
      <w:pPr>
        <w:pStyle w:val="EndNoteBibliography"/>
        <w:spacing w:after="0"/>
        <w:ind w:left="720" w:hanging="720"/>
        <w:rPr>
          <w:noProof/>
        </w:rPr>
      </w:pPr>
      <w:r w:rsidRPr="008673AC">
        <w:rPr>
          <w:noProof/>
        </w:rPr>
        <w:t xml:space="preserve">Mann, H. B., and D. R. Whitney. 1947. "On a Test of Whether one of Two Random Variables is Stochastically Larger than the Other."  </w:t>
      </w:r>
      <w:r w:rsidRPr="008673AC">
        <w:rPr>
          <w:i/>
          <w:noProof/>
        </w:rPr>
        <w:t>The Annals of Mathematical Statistics</w:t>
      </w:r>
      <w:r w:rsidRPr="008673AC">
        <w:rPr>
          <w:noProof/>
        </w:rPr>
        <w:t xml:space="preserve"> 18:50-60.</w:t>
      </w:r>
    </w:p>
    <w:p w14:paraId="5C0C63F7" w14:textId="77777777" w:rsidR="008673AC" w:rsidRPr="008673AC" w:rsidRDefault="008673AC" w:rsidP="008673AC">
      <w:pPr>
        <w:pStyle w:val="EndNoteBibliography"/>
        <w:spacing w:after="0"/>
        <w:ind w:left="720" w:hanging="720"/>
        <w:rPr>
          <w:noProof/>
        </w:rPr>
      </w:pPr>
      <w:r w:rsidRPr="008673AC">
        <w:rPr>
          <w:noProof/>
        </w:rPr>
        <w:t xml:space="preserve">Mathis, Alexander, Rainer Weber, and Peter Deplazes. 2005. "Zoonotic Potential of the Microsporidia."  </w:t>
      </w:r>
      <w:r w:rsidRPr="008673AC">
        <w:rPr>
          <w:i/>
          <w:noProof/>
        </w:rPr>
        <w:t>Clinical Microbiology Reviews</w:t>
      </w:r>
      <w:r w:rsidRPr="008673AC">
        <w:rPr>
          <w:noProof/>
        </w:rPr>
        <w:t xml:space="preserve"> 18:423-445. doi: 10.1128/CMR.18.3.423-445.2005.</w:t>
      </w:r>
    </w:p>
    <w:p w14:paraId="2AA2596E" w14:textId="77777777" w:rsidR="008673AC" w:rsidRPr="008673AC" w:rsidRDefault="008673AC" w:rsidP="008673AC">
      <w:pPr>
        <w:pStyle w:val="EndNoteBibliography"/>
        <w:spacing w:after="0"/>
        <w:ind w:left="720" w:hanging="720"/>
        <w:rPr>
          <w:noProof/>
        </w:rPr>
      </w:pPr>
      <w:r w:rsidRPr="008673AC">
        <w:rPr>
          <w:noProof/>
        </w:rPr>
        <w:t>Matos, Olga, Maria Luisa Lobo, and Lihua Xiao. 2012. "Epidemiology of Enterocytozoon bieneusi Infection in Humans." [Research article], Last Modified 2012.</w:t>
      </w:r>
    </w:p>
    <w:p w14:paraId="1E69ED26" w14:textId="77777777" w:rsidR="008673AC" w:rsidRPr="008673AC" w:rsidRDefault="008673AC" w:rsidP="008673AC">
      <w:pPr>
        <w:pStyle w:val="EndNoteBibliography"/>
        <w:spacing w:after="0"/>
        <w:ind w:left="720" w:hanging="720"/>
        <w:rPr>
          <w:noProof/>
        </w:rPr>
      </w:pPr>
      <w:r w:rsidRPr="008673AC">
        <w:rPr>
          <w:noProof/>
        </w:rPr>
        <w:t xml:space="preserve">McLaughlin, David J., David S. Hibbett, François Lutzoni, Joseph W. Spatafora, and Rytas Vilgalys. 2009. "The search for the fungal tree of life."  </w:t>
      </w:r>
      <w:r w:rsidRPr="008673AC">
        <w:rPr>
          <w:i/>
          <w:noProof/>
        </w:rPr>
        <w:t>Trends in Microbiology</w:t>
      </w:r>
      <w:r w:rsidRPr="008673AC">
        <w:rPr>
          <w:noProof/>
        </w:rPr>
        <w:t xml:space="preserve"> 17:488-497. doi: 10.1016/j.tim.2009.08.001.</w:t>
      </w:r>
    </w:p>
    <w:p w14:paraId="3D707BFF" w14:textId="77777777" w:rsidR="008673AC" w:rsidRPr="008673AC" w:rsidRDefault="008673AC" w:rsidP="008673AC">
      <w:pPr>
        <w:pStyle w:val="EndNoteBibliography"/>
        <w:spacing w:after="0"/>
        <w:ind w:left="720" w:hanging="720"/>
        <w:rPr>
          <w:noProof/>
        </w:rPr>
      </w:pPr>
      <w:r w:rsidRPr="008673AC">
        <w:rPr>
          <w:noProof/>
        </w:rPr>
        <w:t xml:space="preserve">Méténier, Guy, and Christian P. Vivarès. 2001. "Molecular characteristics and physiology of microsporidia."  </w:t>
      </w:r>
      <w:r w:rsidRPr="008673AC">
        <w:rPr>
          <w:i/>
          <w:noProof/>
        </w:rPr>
        <w:t>Microbes and Infection</w:t>
      </w:r>
      <w:r w:rsidRPr="008673AC">
        <w:rPr>
          <w:noProof/>
        </w:rPr>
        <w:t xml:space="preserve"> 3:407-415. doi: 10.1016/S1286-4579(01)01398-3.</w:t>
      </w:r>
    </w:p>
    <w:p w14:paraId="57D5C397" w14:textId="77777777" w:rsidR="008673AC" w:rsidRPr="008673AC" w:rsidRDefault="008673AC" w:rsidP="008673AC">
      <w:pPr>
        <w:pStyle w:val="EndNoteBibliography"/>
        <w:spacing w:after="0"/>
        <w:ind w:left="720" w:hanging="720"/>
        <w:rPr>
          <w:noProof/>
        </w:rPr>
      </w:pPr>
      <w:r w:rsidRPr="008673AC">
        <w:rPr>
          <w:noProof/>
        </w:rPr>
        <w:t xml:space="preserve">Moore, A. D., A. Held, N. Terrapon, J. Weiner, and E. Bornberg-Bauer. 2014. "DoMosaics: software for domain arrangement visualization and domain-centric analysis of proteins."  </w:t>
      </w:r>
      <w:r w:rsidRPr="008673AC">
        <w:rPr>
          <w:i/>
          <w:noProof/>
        </w:rPr>
        <w:t>Bioinformatics</w:t>
      </w:r>
      <w:r w:rsidRPr="008673AC">
        <w:rPr>
          <w:noProof/>
        </w:rPr>
        <w:t xml:space="preserve"> 30:282-283. doi: 10.1093/bioinformatics/btt640.</w:t>
      </w:r>
    </w:p>
    <w:p w14:paraId="164C3C33" w14:textId="77777777" w:rsidR="008673AC" w:rsidRPr="008673AC" w:rsidRDefault="008673AC" w:rsidP="008673AC">
      <w:pPr>
        <w:pStyle w:val="EndNoteBibliography"/>
        <w:spacing w:after="0"/>
        <w:ind w:left="720" w:hanging="720"/>
        <w:rPr>
          <w:noProof/>
        </w:rPr>
      </w:pPr>
      <w:r w:rsidRPr="008673AC">
        <w:rPr>
          <w:noProof/>
        </w:rPr>
        <w:t xml:space="preserve">Moreira, David, and Purificación López-García. 2007. "The Last Common Ancestor of Modern Cells." In </w:t>
      </w:r>
      <w:r w:rsidRPr="008673AC">
        <w:rPr>
          <w:i/>
          <w:noProof/>
        </w:rPr>
        <w:t>Lectures in Astrobiology</w:t>
      </w:r>
      <w:r w:rsidRPr="008673AC">
        <w:rPr>
          <w:noProof/>
        </w:rPr>
        <w:t>, edited by Muriel Gargaud, Hervé Martin and Philippe Claeys, 305-317. Berlin, Heidelberg: Springer Berlin Heidelberg.</w:t>
      </w:r>
    </w:p>
    <w:p w14:paraId="38E62B59" w14:textId="77777777" w:rsidR="008673AC" w:rsidRPr="008673AC" w:rsidRDefault="008673AC" w:rsidP="008673AC">
      <w:pPr>
        <w:pStyle w:val="EndNoteBibliography"/>
        <w:spacing w:after="0"/>
        <w:ind w:left="720" w:hanging="720"/>
        <w:rPr>
          <w:noProof/>
        </w:rPr>
      </w:pPr>
      <w:r w:rsidRPr="008673AC">
        <w:rPr>
          <w:noProof/>
        </w:rPr>
        <w:lastRenderedPageBreak/>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8673AC">
        <w:rPr>
          <w:i/>
          <w:noProof/>
        </w:rPr>
        <w:t>Scientific Reports</w:t>
      </w:r>
      <w:r w:rsidRPr="008673AC">
        <w:rPr>
          <w:noProof/>
        </w:rPr>
        <w:t xml:space="preserve"> 7. doi: 10.1038/s41598-017-16947-5.</w:t>
      </w:r>
    </w:p>
    <w:p w14:paraId="070DD293" w14:textId="77777777" w:rsidR="008673AC" w:rsidRPr="008673AC" w:rsidRDefault="008673AC" w:rsidP="008673AC">
      <w:pPr>
        <w:pStyle w:val="EndNoteBibliography"/>
        <w:spacing w:after="0"/>
        <w:ind w:left="720" w:hanging="720"/>
        <w:rPr>
          <w:noProof/>
        </w:rPr>
      </w:pPr>
      <w:r w:rsidRPr="008673AC">
        <w:rPr>
          <w:noProof/>
        </w:rPr>
        <w:t xml:space="preserve">Moriya, Yuki, Masumi Itoh, Shujiro Okuda, Akiyasu C Yoshizawa, and Minoru Kanehisa. 2007. "KAAS: an automatic genome annotation and pathway reconstruction server."  </w:t>
      </w:r>
      <w:r w:rsidRPr="008673AC">
        <w:rPr>
          <w:i/>
          <w:noProof/>
        </w:rPr>
        <w:t>Nucleic acids research</w:t>
      </w:r>
      <w:r w:rsidRPr="008673AC">
        <w:rPr>
          <w:noProof/>
        </w:rPr>
        <w:t xml:space="preserve"> 35:W182-5. doi: 10.1093/nar/gkm321.</w:t>
      </w:r>
    </w:p>
    <w:p w14:paraId="11757372" w14:textId="77777777" w:rsidR="008673AC" w:rsidRPr="008673AC" w:rsidRDefault="008673AC" w:rsidP="008673AC">
      <w:pPr>
        <w:pStyle w:val="EndNoteBibliography"/>
        <w:spacing w:after="0"/>
        <w:ind w:left="720" w:hanging="720"/>
        <w:rPr>
          <w:noProof/>
        </w:rPr>
      </w:pPr>
      <w:r w:rsidRPr="008673AC">
        <w:rPr>
          <w:noProof/>
        </w:rPr>
        <w:t xml:space="preserve">Mungthin, Mathirut, Ravis Suwannasaeng, Tawee Naaglor, Wirote Areekul, and Saovanee Leelayoova. 2001. "Asymptomatic intestinal microsporidiosis in Thai orphans and child-care workers."  </w:t>
      </w:r>
      <w:r w:rsidRPr="008673AC">
        <w:rPr>
          <w:i/>
          <w:noProof/>
        </w:rPr>
        <w:t>Transactions of the Royal Society of Tropical Medicine and Hygiene</w:t>
      </w:r>
      <w:r w:rsidRPr="008673AC">
        <w:rPr>
          <w:noProof/>
        </w:rPr>
        <w:t xml:space="preserve"> 95:304-306. doi: 10.1016/S0035-9203(01)90243-3.</w:t>
      </w:r>
    </w:p>
    <w:p w14:paraId="18C37005" w14:textId="77777777" w:rsidR="008673AC" w:rsidRPr="008673AC" w:rsidRDefault="008673AC" w:rsidP="008673AC">
      <w:pPr>
        <w:pStyle w:val="EndNoteBibliography"/>
        <w:spacing w:after="0"/>
        <w:ind w:left="720" w:hanging="720"/>
        <w:rPr>
          <w:noProof/>
        </w:rPr>
      </w:pPr>
      <w:r w:rsidRPr="008673AC">
        <w:rPr>
          <w:noProof/>
        </w:rPr>
        <w:t xml:space="preserve">Naegeli, K. 1857. "Über die neue Krankheit der Seidenraupe und verwandte Organismen." </w:t>
      </w:r>
      <w:r w:rsidRPr="008673AC">
        <w:rPr>
          <w:i/>
          <w:noProof/>
        </w:rPr>
        <w:t>Botanische Zeitung</w:t>
      </w:r>
      <w:r w:rsidRPr="008673AC">
        <w:rPr>
          <w:noProof/>
        </w:rPr>
        <w:t>, 1857, 760-761. Accessed 2018-03-25 20:33:39.</w:t>
      </w:r>
    </w:p>
    <w:p w14:paraId="05BD8F76" w14:textId="77777777" w:rsidR="008673AC" w:rsidRPr="008673AC" w:rsidRDefault="008673AC" w:rsidP="008673AC">
      <w:pPr>
        <w:pStyle w:val="EndNoteBibliography"/>
        <w:spacing w:after="0"/>
        <w:ind w:left="720" w:hanging="720"/>
        <w:rPr>
          <w:noProof/>
        </w:rPr>
      </w:pPr>
      <w:r w:rsidRPr="008673A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8673AC">
        <w:rPr>
          <w:i/>
          <w:noProof/>
        </w:rPr>
        <w:t>Genome biology and evolution</w:t>
      </w:r>
      <w:r w:rsidRPr="008673AC">
        <w:rPr>
          <w:noProof/>
        </w:rPr>
        <w:t xml:space="preserve"> 5:2285-303. doi: 10.1093/gbe/evt184.</w:t>
      </w:r>
    </w:p>
    <w:p w14:paraId="1D06A36B" w14:textId="77777777" w:rsidR="008673AC" w:rsidRPr="008673AC" w:rsidRDefault="008673AC" w:rsidP="008673AC">
      <w:pPr>
        <w:pStyle w:val="EndNoteBibliography"/>
        <w:spacing w:after="0"/>
        <w:ind w:left="720" w:hanging="720"/>
        <w:rPr>
          <w:noProof/>
        </w:rPr>
      </w:pPr>
      <w:r w:rsidRPr="008673AC">
        <w:rPr>
          <w:noProof/>
        </w:rPr>
        <w:t xml:space="preserve">Neumann, Peter, and Norman L Carreck. 2010. "Honey bee colony losses."  </w:t>
      </w:r>
      <w:r w:rsidRPr="008673AC">
        <w:rPr>
          <w:i/>
          <w:noProof/>
        </w:rPr>
        <w:t>Journal of Apicultural Research</w:t>
      </w:r>
      <w:r w:rsidRPr="008673AC">
        <w:rPr>
          <w:noProof/>
        </w:rPr>
        <w:t xml:space="preserve"> 49:1-6. doi: 10.3896/IBRA.1.49.1.01.</w:t>
      </w:r>
    </w:p>
    <w:p w14:paraId="44705754" w14:textId="77777777" w:rsidR="008673AC" w:rsidRPr="008673AC" w:rsidRDefault="008673AC" w:rsidP="008673AC">
      <w:pPr>
        <w:pStyle w:val="EndNoteBibliography"/>
        <w:spacing w:after="0"/>
        <w:ind w:left="720" w:hanging="720"/>
        <w:rPr>
          <w:noProof/>
        </w:rPr>
      </w:pPr>
      <w:r w:rsidRPr="008673AC">
        <w:rPr>
          <w:noProof/>
        </w:rPr>
        <w:t xml:space="preserve">Noether, Gottfried E. 1987. "Sample Size Determination for Some Common Nonparametric Tests."  </w:t>
      </w:r>
      <w:r w:rsidRPr="008673AC">
        <w:rPr>
          <w:i/>
          <w:noProof/>
        </w:rPr>
        <w:t>Journal of the American Statistical Association</w:t>
      </w:r>
      <w:r w:rsidRPr="008673AC">
        <w:rPr>
          <w:noProof/>
        </w:rPr>
        <w:t xml:space="preserve"> 82:645-647. doi: 10.2307/2289477.</w:t>
      </w:r>
    </w:p>
    <w:p w14:paraId="39484816" w14:textId="77777777" w:rsidR="008673AC" w:rsidRPr="008673AC" w:rsidRDefault="008673AC" w:rsidP="008673AC">
      <w:pPr>
        <w:pStyle w:val="EndNoteBibliography"/>
        <w:spacing w:after="0"/>
        <w:ind w:left="720" w:hanging="720"/>
        <w:rPr>
          <w:noProof/>
        </w:rPr>
      </w:pPr>
      <w:r w:rsidRPr="008673A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8673AC">
        <w:rPr>
          <w:i/>
          <w:noProof/>
        </w:rPr>
        <w:t>Nucleic Acids Research</w:t>
      </w:r>
      <w:r w:rsidRPr="008673AC">
        <w:rPr>
          <w:noProof/>
        </w:rPr>
        <w:t xml:space="preserve"> 42:D26-D31. doi: 10.1093/nar/gkt1069.</w:t>
      </w:r>
    </w:p>
    <w:p w14:paraId="2F91BDE5" w14:textId="77777777" w:rsidR="008673AC" w:rsidRPr="008673AC" w:rsidRDefault="008673AC" w:rsidP="008673AC">
      <w:pPr>
        <w:pStyle w:val="EndNoteBibliography"/>
        <w:spacing w:after="0"/>
        <w:ind w:left="720" w:hanging="720"/>
        <w:rPr>
          <w:noProof/>
        </w:rPr>
      </w:pPr>
      <w:r w:rsidRPr="008673AC">
        <w:rPr>
          <w:noProof/>
        </w:rPr>
        <w:t xml:space="preserve">O'Brien, Kevin P, Maido Remm, and Erik L L Sonnhammer. 2005. "Inparanoid: a comprehensive database of eukaryotic orthologs."  </w:t>
      </w:r>
      <w:r w:rsidRPr="008673AC">
        <w:rPr>
          <w:i/>
          <w:noProof/>
        </w:rPr>
        <w:t>Nucleic acids research</w:t>
      </w:r>
      <w:r w:rsidRPr="008673AC">
        <w:rPr>
          <w:noProof/>
        </w:rPr>
        <w:t xml:space="preserve"> 33:D476-80. doi: 10.1093/nar/gki107.</w:t>
      </w:r>
    </w:p>
    <w:p w14:paraId="6EE83B54" w14:textId="77777777" w:rsidR="008673AC" w:rsidRPr="008673AC" w:rsidRDefault="008673AC" w:rsidP="008673AC">
      <w:pPr>
        <w:pStyle w:val="EndNoteBibliography"/>
        <w:spacing w:after="0"/>
        <w:ind w:left="720" w:hanging="720"/>
        <w:rPr>
          <w:noProof/>
        </w:rPr>
      </w:pPr>
      <w:r w:rsidRPr="008673AC">
        <w:rPr>
          <w:noProof/>
        </w:rPr>
        <w:t xml:space="preserve">Paracer, Surindar, and Vernon Ahmadjian. 2000. </w:t>
      </w:r>
      <w:r w:rsidRPr="008673AC">
        <w:rPr>
          <w:i/>
          <w:noProof/>
        </w:rPr>
        <w:t>Symbiosis: An Introduction to Biological Associations</w:t>
      </w:r>
      <w:r w:rsidRPr="008673AC">
        <w:rPr>
          <w:noProof/>
        </w:rPr>
        <w:t>: Oxford University Press.</w:t>
      </w:r>
    </w:p>
    <w:p w14:paraId="36C4A4BA" w14:textId="77777777" w:rsidR="008673AC" w:rsidRPr="008673AC" w:rsidRDefault="008673AC" w:rsidP="008673AC">
      <w:pPr>
        <w:pStyle w:val="EndNoteBibliography"/>
        <w:spacing w:after="0"/>
        <w:ind w:left="720" w:hanging="720"/>
        <w:rPr>
          <w:noProof/>
        </w:rPr>
      </w:pPr>
      <w:r w:rsidRPr="008673AC">
        <w:rPr>
          <w:noProof/>
        </w:rPr>
        <w:t xml:space="preserve">Parks, Sarah L., and Nick Goldman. 2014. "Maximum likelihood inference of small trees in the presence of long branches."  </w:t>
      </w:r>
      <w:r w:rsidRPr="008673AC">
        <w:rPr>
          <w:i/>
          <w:noProof/>
        </w:rPr>
        <w:t>Systematic Biology</w:t>
      </w:r>
      <w:r w:rsidRPr="008673AC">
        <w:rPr>
          <w:noProof/>
        </w:rPr>
        <w:t xml:space="preserve"> 63:798-811. doi: 10.1093/sysbio/syu044.</w:t>
      </w:r>
    </w:p>
    <w:p w14:paraId="02551837" w14:textId="77777777" w:rsidR="008673AC" w:rsidRPr="008673AC" w:rsidRDefault="008673AC" w:rsidP="008673AC">
      <w:pPr>
        <w:pStyle w:val="EndNoteBibliography"/>
        <w:spacing w:after="0"/>
        <w:ind w:left="720" w:hanging="720"/>
        <w:rPr>
          <w:noProof/>
        </w:rPr>
      </w:pPr>
      <w:r w:rsidRPr="008673AC">
        <w:rPr>
          <w:noProof/>
        </w:rPr>
        <w:lastRenderedPageBreak/>
        <w:t xml:space="preserve">Pellegrini, M., E. M. Marcotte, M. J. Thompson, D. Eisenberg, and T. O. Yeates. 1999. "Assigning protein functions by comparative genome analysis: Protein phylogenetic profiles."  </w:t>
      </w:r>
      <w:r w:rsidRPr="008673AC">
        <w:rPr>
          <w:i/>
          <w:noProof/>
        </w:rPr>
        <w:t>Proceedings of the National Academy of Sciences</w:t>
      </w:r>
      <w:r w:rsidRPr="008673AC">
        <w:rPr>
          <w:noProof/>
        </w:rPr>
        <w:t xml:space="preserve"> 96:4285-4288. doi: 10.1073/pnas.96.8.4285.</w:t>
      </w:r>
    </w:p>
    <w:p w14:paraId="533EB9CD" w14:textId="77777777" w:rsidR="008673AC" w:rsidRPr="008673AC" w:rsidRDefault="008673AC" w:rsidP="008673AC">
      <w:pPr>
        <w:pStyle w:val="EndNoteBibliography"/>
        <w:spacing w:after="0"/>
        <w:ind w:left="720" w:hanging="720"/>
        <w:rPr>
          <w:noProof/>
        </w:rPr>
      </w:pPr>
      <w:r w:rsidRPr="008673A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8673AC">
        <w:rPr>
          <w:i/>
          <w:noProof/>
        </w:rPr>
        <w:t>Nature Communications</w:t>
      </w:r>
      <w:r w:rsidRPr="008673AC">
        <w:rPr>
          <w:noProof/>
        </w:rPr>
        <w:t xml:space="preserve"> 3:1137. doi: 10.1038/ncomms2156.</w:t>
      </w:r>
    </w:p>
    <w:p w14:paraId="223C6772" w14:textId="77777777" w:rsidR="008673AC" w:rsidRPr="008673AC" w:rsidRDefault="008673AC" w:rsidP="008673AC">
      <w:pPr>
        <w:pStyle w:val="EndNoteBibliography"/>
        <w:spacing w:after="0"/>
        <w:ind w:left="720" w:hanging="720"/>
        <w:rPr>
          <w:noProof/>
        </w:rPr>
      </w:pPr>
      <w:r w:rsidRPr="008673AC">
        <w:rPr>
          <w:noProof/>
        </w:rPr>
        <w:t xml:space="preserve">Philippe, H. 2000. "Opinion: long branch attraction and protist phylogeny."  </w:t>
      </w:r>
      <w:r w:rsidRPr="008673AC">
        <w:rPr>
          <w:i/>
          <w:noProof/>
        </w:rPr>
        <w:t>Protist</w:t>
      </w:r>
      <w:r w:rsidRPr="008673AC">
        <w:rPr>
          <w:noProof/>
        </w:rPr>
        <w:t xml:space="preserve"> 151:307-316. doi: 10.1078/S1434-4610(04)70029-2.</w:t>
      </w:r>
    </w:p>
    <w:p w14:paraId="691909E6" w14:textId="77777777" w:rsidR="008673AC" w:rsidRPr="008673AC" w:rsidRDefault="008673AC" w:rsidP="008673AC">
      <w:pPr>
        <w:pStyle w:val="EndNoteBibliography"/>
        <w:spacing w:after="0"/>
        <w:ind w:left="720" w:hanging="720"/>
        <w:rPr>
          <w:noProof/>
        </w:rPr>
      </w:pPr>
      <w:r w:rsidRPr="008673AC">
        <w:rPr>
          <w:noProof/>
        </w:rPr>
        <w:t xml:space="preserve">Philippe, Hervé, Yan Zhou, Henner Brinkmann, Nicolas Rodrigue, and Frédéric Delsuc. 2005. "Heterotachy and long-branch attraction in phylogenetics."  </w:t>
      </w:r>
      <w:r w:rsidRPr="008673AC">
        <w:rPr>
          <w:i/>
          <w:noProof/>
        </w:rPr>
        <w:t>BMC Evolutionary Biology</w:t>
      </w:r>
      <w:r w:rsidRPr="008673AC">
        <w:rPr>
          <w:noProof/>
        </w:rPr>
        <w:t xml:space="preserve"> 5:50. doi: 10.1186/1471-2148-5-50.</w:t>
      </w:r>
    </w:p>
    <w:p w14:paraId="4A3AB0E1" w14:textId="77777777" w:rsidR="008673AC" w:rsidRPr="008673AC" w:rsidRDefault="008673AC" w:rsidP="008673AC">
      <w:pPr>
        <w:pStyle w:val="EndNoteBibliography"/>
        <w:spacing w:after="0"/>
        <w:ind w:left="720" w:hanging="720"/>
        <w:rPr>
          <w:noProof/>
        </w:rPr>
      </w:pPr>
      <w:r w:rsidRPr="008673A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8673AC">
        <w:rPr>
          <w:i/>
          <w:noProof/>
        </w:rPr>
        <w:t>Eukaryotic Cell</w:t>
      </w:r>
      <w:r w:rsidRPr="008673AC">
        <w:rPr>
          <w:noProof/>
        </w:rPr>
        <w:t xml:space="preserve"> 12:503-511. doi: 10.1128/EC.00312-12.</w:t>
      </w:r>
    </w:p>
    <w:p w14:paraId="5294A58C" w14:textId="77777777" w:rsidR="008673AC" w:rsidRPr="008673AC" w:rsidRDefault="008673AC" w:rsidP="008673AC">
      <w:pPr>
        <w:pStyle w:val="EndNoteBibliography"/>
        <w:spacing w:after="0"/>
        <w:ind w:left="720" w:hanging="720"/>
        <w:rPr>
          <w:noProof/>
        </w:rPr>
      </w:pPr>
      <w:r w:rsidRPr="008673AC">
        <w:rPr>
          <w:noProof/>
        </w:rPr>
        <w:t xml:space="preserve">Ramanan, P., and B. S. Pritt. 2014. "Extraintestinal Microsporidiosis."  </w:t>
      </w:r>
      <w:r w:rsidRPr="008673AC">
        <w:rPr>
          <w:i/>
          <w:noProof/>
        </w:rPr>
        <w:t>Journal of Clinical Microbiology</w:t>
      </w:r>
      <w:r w:rsidRPr="008673AC">
        <w:rPr>
          <w:noProof/>
        </w:rPr>
        <w:t xml:space="preserve"> 52:3839-3844. doi: 10.1128/JCM.00971-14.</w:t>
      </w:r>
    </w:p>
    <w:p w14:paraId="71358CD6" w14:textId="77777777" w:rsidR="008673AC" w:rsidRPr="008673AC" w:rsidRDefault="008673AC" w:rsidP="008673AC">
      <w:pPr>
        <w:pStyle w:val="EndNoteBibliography"/>
        <w:spacing w:after="0"/>
        <w:ind w:left="720" w:hanging="720"/>
        <w:rPr>
          <w:noProof/>
        </w:rPr>
      </w:pPr>
      <w:r w:rsidRPr="008673AC">
        <w:rPr>
          <w:noProof/>
        </w:rPr>
        <w:t xml:space="preserve">Ramsay, Jennifer M., Virginia Watral, Carl B. Schreck, and Michael L. Kent. 2009. "Pseudoloma neurophilia (Microsporidia) infections in zebrafish (Danio rerio): effects of stress on survival, growth and reproduction."  </w:t>
      </w:r>
      <w:r w:rsidRPr="008673AC">
        <w:rPr>
          <w:i/>
          <w:noProof/>
        </w:rPr>
        <w:t>Diseases of aquatic organisms</w:t>
      </w:r>
      <w:r w:rsidRPr="008673AC">
        <w:rPr>
          <w:noProof/>
        </w:rPr>
        <w:t xml:space="preserve"> 88:69-84. doi: 10.3354/dao02145.</w:t>
      </w:r>
    </w:p>
    <w:p w14:paraId="3AF0E9CF" w14:textId="77777777" w:rsidR="008673AC" w:rsidRPr="008673AC" w:rsidRDefault="008673AC" w:rsidP="008673AC">
      <w:pPr>
        <w:pStyle w:val="EndNoteBibliography"/>
        <w:spacing w:after="0"/>
        <w:ind w:left="720" w:hanging="720"/>
        <w:rPr>
          <w:noProof/>
        </w:rPr>
      </w:pPr>
      <w:r w:rsidRPr="008673AC">
        <w:rPr>
          <w:noProof/>
        </w:rPr>
        <w:t xml:space="preserve">Reid, Adam James, Corin Yeats, and Christine Anne Orengo. 2007. "Methods of remote homology detection can be combined to increase coverage by 10% in the midnight zone."  </w:t>
      </w:r>
      <w:r w:rsidRPr="008673AC">
        <w:rPr>
          <w:i/>
          <w:noProof/>
        </w:rPr>
        <w:t>Bioinformatics</w:t>
      </w:r>
      <w:r w:rsidRPr="008673AC">
        <w:rPr>
          <w:noProof/>
        </w:rPr>
        <w:t xml:space="preserve"> 23:2353-2360. doi: 10.1093/bioinformatics/btm355.</w:t>
      </w:r>
    </w:p>
    <w:p w14:paraId="5E794DFF" w14:textId="77777777" w:rsidR="008673AC" w:rsidRPr="008673AC" w:rsidRDefault="008673AC" w:rsidP="008673AC">
      <w:pPr>
        <w:pStyle w:val="EndNoteBibliography"/>
        <w:spacing w:after="0"/>
        <w:ind w:left="720" w:hanging="720"/>
        <w:rPr>
          <w:noProof/>
        </w:rPr>
      </w:pPr>
      <w:r w:rsidRPr="008673AC">
        <w:rPr>
          <w:noProof/>
        </w:rPr>
        <w:t xml:space="preserve">Rogelio, López‐Vélez, Turrientes M. Carmen, Garrón Carla, Montilla Pedro, Navajas Raquel, Fenoy Soledad, and Aguila Carmen. 2006. "Microsporidiosis in Travelers with Diarrhea from the Tropics."  </w:t>
      </w:r>
      <w:r w:rsidRPr="008673AC">
        <w:rPr>
          <w:i/>
          <w:noProof/>
        </w:rPr>
        <w:t>Journal of Travel Medicine</w:t>
      </w:r>
      <w:r w:rsidRPr="008673AC">
        <w:rPr>
          <w:noProof/>
        </w:rPr>
        <w:t xml:space="preserve"> 6:223-227. doi: 10.1111/j.1708-8305.1999.tb00522.x.</w:t>
      </w:r>
    </w:p>
    <w:p w14:paraId="776F350F" w14:textId="77777777" w:rsidR="008673AC" w:rsidRPr="008673AC" w:rsidRDefault="008673AC" w:rsidP="008673AC">
      <w:pPr>
        <w:pStyle w:val="EndNoteBibliography"/>
        <w:spacing w:after="0"/>
        <w:ind w:left="720" w:hanging="720"/>
        <w:rPr>
          <w:noProof/>
        </w:rPr>
      </w:pPr>
      <w:r w:rsidRPr="008673AC">
        <w:rPr>
          <w:noProof/>
        </w:rPr>
        <w:t xml:space="preserve">Roger, Andrew J., and Alastair G.B. Simpson. 2009. "Evolution: Revisiting the Root of the Eukaryote Tree."  </w:t>
      </w:r>
      <w:r w:rsidRPr="008673AC">
        <w:rPr>
          <w:i/>
          <w:noProof/>
        </w:rPr>
        <w:t>Current Biology</w:t>
      </w:r>
      <w:r w:rsidRPr="008673AC">
        <w:rPr>
          <w:noProof/>
        </w:rPr>
        <w:t xml:space="preserve"> 19:R165-R167. doi: 10.1016/j.cub.2008.12.032.</w:t>
      </w:r>
    </w:p>
    <w:p w14:paraId="75822796" w14:textId="77777777" w:rsidR="008673AC" w:rsidRPr="008673AC" w:rsidRDefault="008673AC" w:rsidP="008673AC">
      <w:pPr>
        <w:pStyle w:val="EndNoteBibliography"/>
        <w:spacing w:after="0"/>
        <w:ind w:left="720" w:hanging="720"/>
        <w:rPr>
          <w:noProof/>
        </w:rPr>
      </w:pPr>
      <w:r w:rsidRPr="008673AC">
        <w:rPr>
          <w:noProof/>
        </w:rPr>
        <w:t xml:space="preserve">Ryan, Ja, and Sl Kohler. 2016. "Distribution, prevalence, and pathology of a microsporidian infecting freshwater sculpins."  </w:t>
      </w:r>
      <w:r w:rsidRPr="008673AC">
        <w:rPr>
          <w:i/>
          <w:noProof/>
        </w:rPr>
        <w:t>Diseases of Aquatic Organisms</w:t>
      </w:r>
      <w:r w:rsidRPr="008673AC">
        <w:rPr>
          <w:noProof/>
        </w:rPr>
        <w:t xml:space="preserve"> 118:195-206. doi: 10.3354/dao02974.</w:t>
      </w:r>
    </w:p>
    <w:p w14:paraId="7C3E0DC7" w14:textId="77777777" w:rsidR="008673AC" w:rsidRPr="008673AC" w:rsidRDefault="008673AC" w:rsidP="008673AC">
      <w:pPr>
        <w:pStyle w:val="EndNoteBibliography"/>
        <w:spacing w:after="0"/>
        <w:ind w:left="720" w:hanging="720"/>
        <w:rPr>
          <w:noProof/>
        </w:rPr>
      </w:pPr>
      <w:r w:rsidRPr="008673AC">
        <w:rPr>
          <w:noProof/>
        </w:rPr>
        <w:lastRenderedPageBreak/>
        <w:t xml:space="preserve">Sael, Lee, Meghana Chitale, and Daisuke Kihara. 2012. "Structure- and Sequence-Based Function Prediction for Non-Homologous Proteins."  </w:t>
      </w:r>
      <w:r w:rsidRPr="008673AC">
        <w:rPr>
          <w:i/>
          <w:noProof/>
        </w:rPr>
        <w:t>Journal of Structural and Functional Genomics</w:t>
      </w:r>
      <w:r w:rsidRPr="008673AC">
        <w:rPr>
          <w:noProof/>
        </w:rPr>
        <w:t xml:space="preserve"> 13:111-123. doi: 10.1007/s10969-012-9126-6.</w:t>
      </w:r>
    </w:p>
    <w:p w14:paraId="62486E9C" w14:textId="77777777" w:rsidR="008673AC" w:rsidRPr="008673AC" w:rsidRDefault="008673AC" w:rsidP="008673AC">
      <w:pPr>
        <w:pStyle w:val="EndNoteBibliography"/>
        <w:spacing w:after="0"/>
        <w:ind w:left="720" w:hanging="720"/>
        <w:rPr>
          <w:noProof/>
        </w:rPr>
      </w:pPr>
      <w:r w:rsidRPr="008673AC">
        <w:rPr>
          <w:noProof/>
        </w:rPr>
        <w:t xml:space="preserve">Santín, Mónica, and Ronald Fayer. 2011. "Microsporidiosis: Enterocytozoon bieneusi in domesticated and wild animals."  </w:t>
      </w:r>
      <w:r w:rsidRPr="008673AC">
        <w:rPr>
          <w:i/>
          <w:noProof/>
        </w:rPr>
        <w:t>Research in Veterinary Science</w:t>
      </w:r>
      <w:r w:rsidRPr="008673AC">
        <w:rPr>
          <w:noProof/>
        </w:rPr>
        <w:t xml:space="preserve"> 90:363-371. doi: 10.1016/j.rvsc.2010.07.014.</w:t>
      </w:r>
    </w:p>
    <w:p w14:paraId="055EAE7D" w14:textId="77777777" w:rsidR="008673AC" w:rsidRPr="008673AC" w:rsidRDefault="008673AC" w:rsidP="008673AC">
      <w:pPr>
        <w:pStyle w:val="EndNoteBibliography"/>
        <w:spacing w:after="0"/>
        <w:ind w:left="720" w:hanging="720"/>
        <w:rPr>
          <w:noProof/>
        </w:rPr>
      </w:pPr>
      <w:r w:rsidRPr="008673AC">
        <w:rPr>
          <w:noProof/>
        </w:rPr>
        <w:t xml:space="preserve">Scanlon, Mary, Andrew P. Shaw, Cheng J. Zhou, Govinda S. Visvesvara, and Gordon J. Leitch. 2000. "Infection by microsporidia disrupts the host cell cycle."  </w:t>
      </w:r>
      <w:r w:rsidRPr="008673AC">
        <w:rPr>
          <w:i/>
          <w:noProof/>
        </w:rPr>
        <w:t>Journal of Eukaryotic Microbiology</w:t>
      </w:r>
      <w:r w:rsidRPr="008673AC">
        <w:rPr>
          <w:noProof/>
        </w:rPr>
        <w:t xml:space="preserve"> 47:525-531. doi: 10.1111/j.1550-7408.2000.tb00085.x.</w:t>
      </w:r>
    </w:p>
    <w:p w14:paraId="661857CD" w14:textId="77777777" w:rsidR="008673AC" w:rsidRPr="008673AC" w:rsidRDefault="008673AC" w:rsidP="008673AC">
      <w:pPr>
        <w:pStyle w:val="EndNoteBibliography"/>
        <w:spacing w:after="0"/>
        <w:ind w:left="720" w:hanging="720"/>
        <w:rPr>
          <w:noProof/>
        </w:rPr>
      </w:pPr>
      <w:r w:rsidRPr="008673AC">
        <w:rPr>
          <w:noProof/>
        </w:rPr>
        <w:t xml:space="preserve">Schmidt, H.A., E. Petzold, M. Vingron, and A. von Haeseler. 2003. "Molecular phylogenetics: parallelized parameter estimation and quartet puzzling."  </w:t>
      </w:r>
      <w:r w:rsidRPr="008673AC">
        <w:rPr>
          <w:i/>
          <w:noProof/>
        </w:rPr>
        <w:t>Journal of Parallel and Distributed Computing</w:t>
      </w:r>
      <w:r w:rsidRPr="008673AC">
        <w:rPr>
          <w:noProof/>
        </w:rPr>
        <w:t xml:space="preserve"> 63:719-727. doi: 10.1016/S0743-7315(03)00129-1.</w:t>
      </w:r>
    </w:p>
    <w:p w14:paraId="270F582B" w14:textId="77777777" w:rsidR="008673AC" w:rsidRPr="008673AC" w:rsidRDefault="008673AC" w:rsidP="008673AC">
      <w:pPr>
        <w:pStyle w:val="EndNoteBibliography"/>
        <w:spacing w:after="0"/>
        <w:ind w:left="720" w:hanging="720"/>
        <w:rPr>
          <w:noProof/>
        </w:rPr>
      </w:pPr>
      <w:r w:rsidRPr="008673AC">
        <w:rPr>
          <w:noProof/>
        </w:rPr>
        <w:t xml:space="preserve">Schmitt, Thomas, David N. Messina, Fabian Schreiber, and Erik L L Sonnhammer. 2011. "Letter to the Editor: SeqXML and orthoXML: Standards for sequence and orthology information."  </w:t>
      </w:r>
      <w:r w:rsidRPr="008673AC">
        <w:rPr>
          <w:i/>
          <w:noProof/>
        </w:rPr>
        <w:t>Briefings in Bioinformatics</w:t>
      </w:r>
      <w:r w:rsidRPr="008673AC">
        <w:rPr>
          <w:noProof/>
        </w:rPr>
        <w:t xml:space="preserve"> 12:485-488. doi: 10.1093/bib/bbr025.</w:t>
      </w:r>
    </w:p>
    <w:p w14:paraId="1C475CB6" w14:textId="77777777" w:rsidR="008673AC" w:rsidRPr="008673AC" w:rsidRDefault="008673AC" w:rsidP="008673AC">
      <w:pPr>
        <w:pStyle w:val="EndNoteBibliography"/>
        <w:spacing w:after="0"/>
        <w:ind w:left="720" w:hanging="720"/>
        <w:rPr>
          <w:noProof/>
        </w:rPr>
      </w:pPr>
      <w:r w:rsidRPr="008673AC">
        <w:rPr>
          <w:noProof/>
        </w:rPr>
        <w:t xml:space="preserve">Slamovits, Claudio H, Naomi M Fast, Joyce S Law, and Patrick J Keeling. 2004. "Genome Compaction and Stability in Microsporidian Intracellular Parasites."  </w:t>
      </w:r>
      <w:r w:rsidRPr="008673AC">
        <w:rPr>
          <w:i/>
          <w:noProof/>
        </w:rPr>
        <w:t>Current Biology</w:t>
      </w:r>
      <w:r w:rsidRPr="008673AC">
        <w:rPr>
          <w:noProof/>
        </w:rPr>
        <w:t xml:space="preserve"> 14:891-896. doi: 10.1016/j.cub.2004.04.041.</w:t>
      </w:r>
    </w:p>
    <w:p w14:paraId="20204103" w14:textId="77777777" w:rsidR="008673AC" w:rsidRPr="008673AC" w:rsidRDefault="008673AC" w:rsidP="008673AC">
      <w:pPr>
        <w:pStyle w:val="EndNoteBibliography"/>
        <w:spacing w:after="0"/>
        <w:ind w:left="720" w:hanging="720"/>
        <w:rPr>
          <w:noProof/>
        </w:rPr>
      </w:pPr>
      <w:r w:rsidRPr="008673AC">
        <w:rPr>
          <w:noProof/>
        </w:rPr>
        <w:t xml:space="preserve">Soltis, Douglas E., and Pamela S. Soltis. 2003. "The Role of Phylogenetics in Comparative  Genetics."  </w:t>
      </w:r>
      <w:r w:rsidRPr="008673AC">
        <w:rPr>
          <w:i/>
          <w:noProof/>
        </w:rPr>
        <w:t>Plant Physiology</w:t>
      </w:r>
      <w:r w:rsidRPr="008673AC">
        <w:rPr>
          <w:noProof/>
        </w:rPr>
        <w:t xml:space="preserve"> 132:1790-1800. doi: 10.1104/pp.103.022509.</w:t>
      </w:r>
    </w:p>
    <w:p w14:paraId="6C1F54DC" w14:textId="77777777" w:rsidR="008673AC" w:rsidRPr="008673AC" w:rsidRDefault="008673AC" w:rsidP="008673AC">
      <w:pPr>
        <w:pStyle w:val="EndNoteBibliography"/>
        <w:spacing w:after="0"/>
        <w:ind w:left="720" w:hanging="720"/>
        <w:rPr>
          <w:noProof/>
        </w:rPr>
      </w:pPr>
      <w:r w:rsidRPr="008673AC">
        <w:rPr>
          <w:noProof/>
        </w:rPr>
        <w:t xml:space="preserve">Stamatakis, Alexandros. 2014. "RAxML version 8: A tool for phylogenetic analysis and post-analysis of large phylogenies."  </w:t>
      </w:r>
      <w:r w:rsidRPr="008673AC">
        <w:rPr>
          <w:i/>
          <w:noProof/>
        </w:rPr>
        <w:t>Bioinformatics</w:t>
      </w:r>
      <w:r w:rsidRPr="008673AC">
        <w:rPr>
          <w:noProof/>
        </w:rPr>
        <w:t xml:space="preserve"> 30:1312-1313. doi: 10.1093/bioinformatics/btu033.</w:t>
      </w:r>
    </w:p>
    <w:p w14:paraId="352E6847" w14:textId="77777777" w:rsidR="008673AC" w:rsidRPr="008673AC" w:rsidRDefault="008673AC" w:rsidP="008673AC">
      <w:pPr>
        <w:pStyle w:val="EndNoteBibliography"/>
        <w:spacing w:after="0"/>
        <w:ind w:left="720" w:hanging="720"/>
        <w:rPr>
          <w:noProof/>
        </w:rPr>
      </w:pPr>
      <w:r w:rsidRPr="008673AC">
        <w:rPr>
          <w:noProof/>
        </w:rPr>
        <w:t xml:space="preserve">Steel, Mike, Daniel Huson, and Peter J Lockhart. 2000. "Invariable Sites Models and Their Use in Phylogeny Reconstruction."  </w:t>
      </w:r>
      <w:r w:rsidRPr="008673AC">
        <w:rPr>
          <w:i/>
          <w:noProof/>
        </w:rPr>
        <w:t>Systematic Biology</w:t>
      </w:r>
      <w:r w:rsidRPr="008673AC">
        <w:rPr>
          <w:noProof/>
        </w:rPr>
        <w:t>:8.</w:t>
      </w:r>
    </w:p>
    <w:p w14:paraId="04087610" w14:textId="77777777" w:rsidR="008673AC" w:rsidRPr="008673AC" w:rsidRDefault="008673AC" w:rsidP="008673AC">
      <w:pPr>
        <w:pStyle w:val="EndNoteBibliography"/>
        <w:spacing w:after="0"/>
        <w:ind w:left="720" w:hanging="720"/>
        <w:rPr>
          <w:noProof/>
        </w:rPr>
      </w:pPr>
      <w:r w:rsidRPr="008673AC">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8673AC">
        <w:rPr>
          <w:i/>
          <w:noProof/>
        </w:rPr>
        <w:t>Trends in parasitology</w:t>
      </w:r>
      <w:r w:rsidRPr="008673AC">
        <w:rPr>
          <w:noProof/>
        </w:rPr>
        <w:t xml:space="preserve"> 32:336-348. doi: 10.1016/j.pt.2015.12.004.</w:t>
      </w:r>
    </w:p>
    <w:p w14:paraId="26AEC1EC" w14:textId="77777777" w:rsidR="008673AC" w:rsidRPr="008673AC" w:rsidRDefault="008673AC" w:rsidP="008673AC">
      <w:pPr>
        <w:pStyle w:val="EndNoteBibliography"/>
        <w:spacing w:after="0"/>
        <w:ind w:left="720" w:hanging="720"/>
        <w:rPr>
          <w:noProof/>
        </w:rPr>
      </w:pPr>
      <w:r w:rsidRPr="008673AC">
        <w:rPr>
          <w:noProof/>
        </w:rPr>
        <w:t xml:space="preserve">Studer, Romain A., and Marc Robinson-Rechavi. 2009. "How confident can we be that orthologs are similar, but paralogs differ?"  </w:t>
      </w:r>
      <w:r w:rsidRPr="008673AC">
        <w:rPr>
          <w:i/>
          <w:noProof/>
        </w:rPr>
        <w:t>Trends in Genetics</w:t>
      </w:r>
      <w:r w:rsidRPr="008673AC">
        <w:rPr>
          <w:noProof/>
        </w:rPr>
        <w:t xml:space="preserve"> 25:210-216. doi: 10.1016/j.tig.2009.03.004.</w:t>
      </w:r>
    </w:p>
    <w:p w14:paraId="1E6D0001" w14:textId="77777777" w:rsidR="008673AC" w:rsidRPr="008673AC" w:rsidRDefault="008673AC" w:rsidP="008673AC">
      <w:pPr>
        <w:pStyle w:val="EndNoteBibliography"/>
        <w:spacing w:after="0"/>
        <w:ind w:left="720" w:hanging="720"/>
        <w:rPr>
          <w:noProof/>
        </w:rPr>
      </w:pPr>
      <w:r w:rsidRPr="008673AC">
        <w:rPr>
          <w:noProof/>
        </w:rPr>
        <w:t xml:space="preserve">Sukumaran, Jeet, and Mark T. Holder. 2010. "DendroPy: a Python library for phylogenetic computing."  </w:t>
      </w:r>
      <w:r w:rsidRPr="008673AC">
        <w:rPr>
          <w:i/>
          <w:noProof/>
        </w:rPr>
        <w:t>Bioinformatics</w:t>
      </w:r>
      <w:r w:rsidRPr="008673AC">
        <w:rPr>
          <w:noProof/>
        </w:rPr>
        <w:t xml:space="preserve"> 26:1569-1571. doi: 10.1093/bioinformatics/btq228.</w:t>
      </w:r>
    </w:p>
    <w:p w14:paraId="2953243E" w14:textId="77777777" w:rsidR="008673AC" w:rsidRPr="008673AC" w:rsidRDefault="008673AC" w:rsidP="008673AC">
      <w:pPr>
        <w:pStyle w:val="EndNoteBibliography"/>
        <w:spacing w:after="0"/>
        <w:ind w:left="720" w:hanging="720"/>
        <w:rPr>
          <w:noProof/>
        </w:rPr>
      </w:pPr>
      <w:r w:rsidRPr="008673AC">
        <w:rPr>
          <w:noProof/>
        </w:rPr>
        <w:t xml:space="preserve">Szklarczyk, Damian, Andrea Franceschini, Stefan Wyder, Kristoffer Forslund, Davide Heller, Jaime Huerta-Cepas, Milan Simonovic, Alexander Roth, </w:t>
      </w:r>
      <w:r w:rsidRPr="008673AC">
        <w:rPr>
          <w:noProof/>
        </w:rPr>
        <w:lastRenderedPageBreak/>
        <w:t xml:space="preserve">Alberto Santos, Kalliopi P. Tsafou, Michael Kuhn, Peer Bork, Lars J. Jensen, and Christian von Mering. 2015. "STRING v10: protein–protein interaction networks, integrated over the tree of life."  </w:t>
      </w:r>
      <w:r w:rsidRPr="008673AC">
        <w:rPr>
          <w:i/>
          <w:noProof/>
        </w:rPr>
        <w:t>Nucleic Acids Research</w:t>
      </w:r>
      <w:r w:rsidRPr="008673AC">
        <w:rPr>
          <w:noProof/>
        </w:rPr>
        <w:t xml:space="preserve"> 43:D447-D452. doi: 10.1093/nar/gku1003.</w:t>
      </w:r>
    </w:p>
    <w:p w14:paraId="04461EB8" w14:textId="77777777" w:rsidR="008673AC" w:rsidRPr="008673AC" w:rsidRDefault="008673AC" w:rsidP="008673AC">
      <w:pPr>
        <w:pStyle w:val="EndNoteBibliography"/>
        <w:spacing w:after="0"/>
        <w:ind w:left="720" w:hanging="720"/>
        <w:rPr>
          <w:noProof/>
        </w:rPr>
      </w:pPr>
      <w:r w:rsidRPr="008673AC">
        <w:rPr>
          <w:noProof/>
        </w:rPr>
        <w:t xml:space="preserve">Tanabe, Yuuhiko, Makoto M. Watanabe, and Junta Sugiyama. 2002. "Are Microsporidia really related to Fungi?: a reappraisal based on additional gene sequences from basal fungi."  </w:t>
      </w:r>
      <w:r w:rsidRPr="008673AC">
        <w:rPr>
          <w:i/>
          <w:noProof/>
        </w:rPr>
        <w:t>Mycological Research</w:t>
      </w:r>
      <w:r w:rsidRPr="008673AC">
        <w:rPr>
          <w:noProof/>
        </w:rPr>
        <w:t xml:space="preserve"> 106:1380-1391. doi: 10.1017/S095375620200686X.</w:t>
      </w:r>
    </w:p>
    <w:p w14:paraId="48B184B9" w14:textId="77777777" w:rsidR="008673AC" w:rsidRPr="008673AC" w:rsidRDefault="008673AC" w:rsidP="008673AC">
      <w:pPr>
        <w:pStyle w:val="EndNoteBibliography"/>
        <w:spacing w:after="0"/>
        <w:ind w:left="720" w:hanging="720"/>
        <w:rPr>
          <w:noProof/>
        </w:rPr>
      </w:pPr>
      <w:r w:rsidRPr="008673AC">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8673AC">
        <w:rPr>
          <w:i/>
          <w:noProof/>
        </w:rPr>
        <w:t>Journal of Molecular Evolution</w:t>
      </w:r>
      <w:r w:rsidRPr="008673AC">
        <w:rPr>
          <w:noProof/>
        </w:rPr>
        <w:t xml:space="preserve"> 59:780-791. doi: 10.1007/s00239-004-2673-0.</w:t>
      </w:r>
    </w:p>
    <w:p w14:paraId="5A512CA7" w14:textId="77777777" w:rsidR="008673AC" w:rsidRPr="008673AC" w:rsidRDefault="008673AC" w:rsidP="008673AC">
      <w:pPr>
        <w:pStyle w:val="EndNoteBibliography"/>
        <w:spacing w:after="0"/>
        <w:ind w:left="720" w:hanging="720"/>
        <w:rPr>
          <w:noProof/>
        </w:rPr>
      </w:pPr>
      <w:r w:rsidRPr="008673AC">
        <w:rPr>
          <w:noProof/>
        </w:rPr>
        <w:t xml:space="preserve">Trachana, Kalliopi, Tomas a Larsson, Sean Powell, Wei-Hua Chen, Tobias Doerks, Jean Muller, and Peer Bork. 2011. "Orthology prediction methods: a quality assessment using curated protein families."  </w:t>
      </w:r>
      <w:r w:rsidRPr="008673AC">
        <w:rPr>
          <w:i/>
          <w:noProof/>
        </w:rPr>
        <w:t>BioEssays : news and reviews in molecular, cellular and developmental biology</w:t>
      </w:r>
      <w:r w:rsidRPr="008673AC">
        <w:rPr>
          <w:noProof/>
        </w:rPr>
        <w:t xml:space="preserve"> 33:769-80. doi: 10.1002/bies.201100062.</w:t>
      </w:r>
    </w:p>
    <w:p w14:paraId="5913FCD9" w14:textId="77777777" w:rsidR="008673AC" w:rsidRPr="008673AC" w:rsidRDefault="008673AC" w:rsidP="008673AC">
      <w:pPr>
        <w:pStyle w:val="EndNoteBibliography"/>
        <w:spacing w:after="0"/>
        <w:ind w:left="720" w:hanging="720"/>
        <w:rPr>
          <w:noProof/>
        </w:rPr>
      </w:pPr>
      <w:r w:rsidRPr="008673AC">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8673AC">
        <w:rPr>
          <w:i/>
          <w:noProof/>
        </w:rPr>
        <w:t>Bioinformatics</w:t>
      </w:r>
      <w:r w:rsidRPr="008673AC">
        <w:rPr>
          <w:noProof/>
        </w:rPr>
        <w:t xml:space="preserve"> 33:i75-i82. doi: 10.1093/bioinformatics/btx229.</w:t>
      </w:r>
    </w:p>
    <w:p w14:paraId="3FAB775C" w14:textId="77777777" w:rsidR="008673AC" w:rsidRPr="008673AC" w:rsidRDefault="008673AC" w:rsidP="008673AC">
      <w:pPr>
        <w:pStyle w:val="EndNoteBibliography"/>
        <w:spacing w:after="0"/>
        <w:ind w:left="720" w:hanging="720"/>
        <w:rPr>
          <w:noProof/>
        </w:rPr>
      </w:pPr>
      <w:r w:rsidRPr="008673AC">
        <w:rPr>
          <w:noProof/>
        </w:rPr>
        <w:t xml:space="preserve">Tran, Ngoc-Vinh, Bastian Greshake Tzovaras, and Ingo Ebersberger. 2018. "PhyloProfile: Dynamic visualization and exploration of multi-layered phylogenetic profiles."  </w:t>
      </w:r>
      <w:r w:rsidRPr="008673AC">
        <w:rPr>
          <w:i/>
          <w:noProof/>
        </w:rPr>
        <w:t>Bioinformatics</w:t>
      </w:r>
      <w:r w:rsidRPr="008673AC">
        <w:rPr>
          <w:noProof/>
        </w:rPr>
        <w:t>. doi: 10.1093/bioinformatics/bty225.</w:t>
      </w:r>
    </w:p>
    <w:p w14:paraId="019FE5F2" w14:textId="77777777" w:rsidR="008673AC" w:rsidRPr="008673AC" w:rsidRDefault="008673AC" w:rsidP="008673AC">
      <w:pPr>
        <w:pStyle w:val="EndNoteBibliography"/>
        <w:spacing w:after="0"/>
        <w:ind w:left="720" w:hanging="720"/>
        <w:rPr>
          <w:noProof/>
        </w:rPr>
      </w:pPr>
      <w:r w:rsidRPr="008673AC">
        <w:rPr>
          <w:noProof/>
        </w:rPr>
        <w:t xml:space="preserve">Tsaousis, Anastasios D., Edmund R S Kunji, Alina V. Goldberg, John M. Lucocq, Robert P. Hirt, and T. Martin Embley. 2008. "A novel route for ATP acquisition by the remnant mitochondria of Encephalitozoon cuniculi."  </w:t>
      </w:r>
      <w:r w:rsidRPr="008673AC">
        <w:rPr>
          <w:i/>
          <w:noProof/>
        </w:rPr>
        <w:t>Nature</w:t>
      </w:r>
      <w:r w:rsidRPr="008673AC">
        <w:rPr>
          <w:noProof/>
        </w:rPr>
        <w:t xml:space="preserve"> 453:553-556. doi: 10.1038/nature06903.</w:t>
      </w:r>
    </w:p>
    <w:p w14:paraId="03C8734E" w14:textId="77777777" w:rsidR="008673AC" w:rsidRPr="008673AC" w:rsidRDefault="008673AC" w:rsidP="008673AC">
      <w:pPr>
        <w:pStyle w:val="EndNoteBibliography"/>
        <w:spacing w:after="0"/>
        <w:ind w:left="720" w:hanging="720"/>
        <w:rPr>
          <w:noProof/>
        </w:rPr>
      </w:pPr>
      <w:r w:rsidRPr="008673AC">
        <w:rPr>
          <w:noProof/>
        </w:rPr>
        <w:t xml:space="preserve">van Dongen, Stjin. 2000. "Graph clustering by flow simulation."  </w:t>
      </w:r>
      <w:r w:rsidRPr="008673AC">
        <w:rPr>
          <w:i/>
          <w:noProof/>
        </w:rPr>
        <w:t>Graph stimulation by flow clustering</w:t>
      </w:r>
      <w:r w:rsidRPr="008673AC">
        <w:rPr>
          <w:noProof/>
        </w:rPr>
        <w:t xml:space="preserve"> PhD thesis:University of Utrecht-University of Utrecht. doi: 10.1016/j.cosrev.2007.05.001.</w:t>
      </w:r>
    </w:p>
    <w:p w14:paraId="51FDD683" w14:textId="77777777" w:rsidR="008673AC" w:rsidRPr="008673AC" w:rsidRDefault="008673AC" w:rsidP="008673AC">
      <w:pPr>
        <w:pStyle w:val="EndNoteBibliography"/>
        <w:spacing w:after="0"/>
        <w:ind w:left="720" w:hanging="720"/>
        <w:rPr>
          <w:noProof/>
        </w:rPr>
      </w:pPr>
      <w:r w:rsidRPr="008673AC">
        <w:rPr>
          <w:noProof/>
        </w:rPr>
        <w:t xml:space="preserve">Vandermeer, J. W., and T. A. Gochnauer. 1971. "Trehalase activity associated with spores of Nosema apis."  </w:t>
      </w:r>
      <w:r w:rsidRPr="008673AC">
        <w:rPr>
          <w:i/>
          <w:noProof/>
        </w:rPr>
        <w:t>Journal of Invertebrate Pathology</w:t>
      </w:r>
      <w:r w:rsidRPr="008673AC">
        <w:rPr>
          <w:noProof/>
        </w:rPr>
        <w:t xml:space="preserve"> 17:38-41. doi: 10.1016/0022-2011(71)90122-4.</w:t>
      </w:r>
    </w:p>
    <w:p w14:paraId="27558418" w14:textId="77777777" w:rsidR="008673AC" w:rsidRPr="008673AC" w:rsidRDefault="008673AC" w:rsidP="008673AC">
      <w:pPr>
        <w:pStyle w:val="EndNoteBibliography"/>
        <w:spacing w:after="0"/>
        <w:ind w:left="720" w:hanging="720"/>
        <w:rPr>
          <w:noProof/>
        </w:rPr>
      </w:pPr>
      <w:r w:rsidRPr="008673AC">
        <w:rPr>
          <w:noProof/>
        </w:rPr>
        <w:t xml:space="preserve">Vivarès, CP, and G Méténier. 2001. "The microsporidian Encephalitozoon."  </w:t>
      </w:r>
      <w:r w:rsidRPr="008673AC">
        <w:rPr>
          <w:i/>
          <w:noProof/>
        </w:rPr>
        <w:t>Bioessays</w:t>
      </w:r>
      <w:r w:rsidRPr="008673AC">
        <w:rPr>
          <w:noProof/>
        </w:rPr>
        <w:t>:194-202.</w:t>
      </w:r>
    </w:p>
    <w:p w14:paraId="07D04A50" w14:textId="77777777" w:rsidR="008673AC" w:rsidRPr="008673AC" w:rsidRDefault="008673AC" w:rsidP="008673AC">
      <w:pPr>
        <w:pStyle w:val="EndNoteBibliography"/>
        <w:spacing w:after="0"/>
        <w:ind w:left="720" w:hanging="720"/>
        <w:rPr>
          <w:noProof/>
        </w:rPr>
      </w:pPr>
      <w:r w:rsidRPr="008673AC">
        <w:rPr>
          <w:noProof/>
        </w:rPr>
        <w:t xml:space="preserve">Vossbrinck, C. R., J. V. Maddox, S. Friedman, B. A. Debrunner-Vossbrinck, and C. R. Woese. 1987. "Ribosomal RNA sequence suggests microsporidia are extremely ancient eukaryotes."  </w:t>
      </w:r>
      <w:r w:rsidRPr="008673AC">
        <w:rPr>
          <w:i/>
          <w:noProof/>
        </w:rPr>
        <w:t>Nature</w:t>
      </w:r>
      <w:r w:rsidRPr="008673AC">
        <w:rPr>
          <w:noProof/>
        </w:rPr>
        <w:t xml:space="preserve"> 326:411-414. doi: 10.1038/326411a0.</w:t>
      </w:r>
    </w:p>
    <w:p w14:paraId="3E0EF6AA" w14:textId="77777777" w:rsidR="008673AC" w:rsidRPr="008673AC" w:rsidRDefault="008673AC" w:rsidP="008673AC">
      <w:pPr>
        <w:pStyle w:val="EndNoteBibliography"/>
        <w:spacing w:after="0"/>
        <w:ind w:left="720" w:hanging="720"/>
        <w:rPr>
          <w:noProof/>
        </w:rPr>
      </w:pPr>
      <w:r w:rsidRPr="008673AC">
        <w:rPr>
          <w:noProof/>
        </w:rPr>
        <w:lastRenderedPageBreak/>
        <w:t xml:space="preserve">Vossbrinck, Charles R., Bettina A. Debrunner‐Vossbrinck, and Louis M. Weiss. 2014. "Phylogeny of the Microsporidia."  </w:t>
      </w:r>
      <w:r w:rsidRPr="008673AC">
        <w:rPr>
          <w:i/>
          <w:noProof/>
        </w:rPr>
        <w:t>Microsporidia</w:t>
      </w:r>
      <w:r w:rsidRPr="008673AC">
        <w:rPr>
          <w:noProof/>
        </w:rPr>
        <w:t>. doi: 10.1002/9781118395264.ch6.</w:t>
      </w:r>
    </w:p>
    <w:p w14:paraId="693EA4FD" w14:textId="77777777" w:rsidR="008673AC" w:rsidRPr="008673AC" w:rsidRDefault="008673AC" w:rsidP="008673AC">
      <w:pPr>
        <w:pStyle w:val="EndNoteBibliography"/>
        <w:spacing w:after="0"/>
        <w:ind w:left="720" w:hanging="720"/>
        <w:rPr>
          <w:noProof/>
        </w:rPr>
      </w:pPr>
      <w:r w:rsidRPr="008673A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8673AC">
        <w:rPr>
          <w:i/>
          <w:noProof/>
        </w:rPr>
        <w:t>Cell</w:t>
      </w:r>
      <w:r w:rsidRPr="008673AC">
        <w:rPr>
          <w:noProof/>
        </w:rPr>
        <w:t xml:space="preserve"> 168:890-903.e15. doi: 10.1016/j.cell.2017.01.013.</w:t>
      </w:r>
    </w:p>
    <w:p w14:paraId="46362B3C" w14:textId="77777777" w:rsidR="008673AC" w:rsidRPr="008673AC" w:rsidRDefault="008673AC" w:rsidP="008673AC">
      <w:pPr>
        <w:pStyle w:val="EndNoteBibliography"/>
        <w:spacing w:after="0"/>
        <w:ind w:left="720" w:hanging="720"/>
        <w:rPr>
          <w:noProof/>
        </w:rPr>
      </w:pPr>
      <w:r w:rsidRPr="008673AC">
        <w:rPr>
          <w:noProof/>
        </w:rPr>
        <w:t xml:space="preserve">Weiser, Jaroslav. 1976. "Microsporidia in Invertebrates: Host-Parasite Relations at the Organismal Level." In </w:t>
      </w:r>
      <w:r w:rsidRPr="008673AC">
        <w:rPr>
          <w:i/>
          <w:noProof/>
        </w:rPr>
        <w:t>Biology of the Microsporidia</w:t>
      </w:r>
      <w:r w:rsidRPr="008673AC">
        <w:rPr>
          <w:noProof/>
        </w:rPr>
        <w:t>, 163-201. Springer, Boston, MA.</w:t>
      </w:r>
    </w:p>
    <w:p w14:paraId="59551B41" w14:textId="77777777" w:rsidR="008673AC" w:rsidRPr="008673AC" w:rsidRDefault="008673AC" w:rsidP="008673AC">
      <w:pPr>
        <w:pStyle w:val="EndNoteBibliography"/>
        <w:spacing w:after="0"/>
        <w:ind w:left="720" w:hanging="720"/>
        <w:rPr>
          <w:noProof/>
        </w:rPr>
      </w:pPr>
      <w:r w:rsidRPr="008673AC">
        <w:rPr>
          <w:noProof/>
        </w:rPr>
        <w:t xml:space="preserve">Williams, Bryony A. P. 2009. "Unique physiology of host–parasite interactions in microsporidia infections."  </w:t>
      </w:r>
      <w:r w:rsidRPr="008673AC">
        <w:rPr>
          <w:i/>
          <w:noProof/>
        </w:rPr>
        <w:t>Cellular Microbiology</w:t>
      </w:r>
      <w:r w:rsidRPr="008673AC">
        <w:rPr>
          <w:noProof/>
        </w:rPr>
        <w:t xml:space="preserve"> 11:1551-1560. doi: 10.1111/j.1462-5822.2009.01362.x.</w:t>
      </w:r>
    </w:p>
    <w:p w14:paraId="45D54BDB" w14:textId="77777777" w:rsidR="008673AC" w:rsidRPr="008673AC" w:rsidRDefault="008673AC" w:rsidP="008673AC">
      <w:pPr>
        <w:pStyle w:val="EndNoteBibliography"/>
        <w:spacing w:after="0"/>
        <w:ind w:left="720" w:hanging="720"/>
        <w:rPr>
          <w:noProof/>
        </w:rPr>
      </w:pPr>
      <w:r w:rsidRPr="008673AC">
        <w:rPr>
          <w:noProof/>
        </w:rPr>
        <w:t xml:space="preserve">Williams, Bryony A. P., and Patrick J. Keeling. 2011. "Microsporidia – Highly Reduced and Derived Relatives of Fungi." In </w:t>
      </w:r>
      <w:r w:rsidRPr="008673AC">
        <w:rPr>
          <w:i/>
          <w:noProof/>
        </w:rPr>
        <w:t>Evolution of Fungi and Fungal-Like Organisms</w:t>
      </w:r>
      <w:r w:rsidRPr="008673AC">
        <w:rPr>
          <w:noProof/>
        </w:rPr>
        <w:t>, 25-36. Springer, Berlin, Heidelberg.</w:t>
      </w:r>
    </w:p>
    <w:p w14:paraId="0E04E173" w14:textId="77777777" w:rsidR="008673AC" w:rsidRPr="008673AC" w:rsidRDefault="008673AC" w:rsidP="008673AC">
      <w:pPr>
        <w:pStyle w:val="EndNoteBibliography"/>
        <w:spacing w:after="0"/>
        <w:ind w:left="720" w:hanging="720"/>
        <w:rPr>
          <w:noProof/>
        </w:rPr>
      </w:pPr>
      <w:r w:rsidRPr="008673AC">
        <w:rPr>
          <w:noProof/>
        </w:rPr>
        <w:t xml:space="preserve">Williams, Simon G., and Simon C. Lovell. 2009. "The Effect of Sequence Evolution on Protein Structural Divergence."  </w:t>
      </w:r>
      <w:r w:rsidRPr="008673AC">
        <w:rPr>
          <w:i/>
          <w:noProof/>
        </w:rPr>
        <w:t>Molecular Biology and Evolution</w:t>
      </w:r>
      <w:r w:rsidRPr="008673AC">
        <w:rPr>
          <w:noProof/>
        </w:rPr>
        <w:t xml:space="preserve"> 26:1055-1065. doi: 10.1093/molbev/msp020.</w:t>
      </w:r>
    </w:p>
    <w:p w14:paraId="6486E712" w14:textId="77777777" w:rsidR="008673AC" w:rsidRPr="008673AC" w:rsidRDefault="008673AC" w:rsidP="008673AC">
      <w:pPr>
        <w:pStyle w:val="EndNoteBibliography"/>
        <w:spacing w:after="0"/>
        <w:ind w:left="720" w:hanging="720"/>
        <w:rPr>
          <w:noProof/>
        </w:rPr>
      </w:pPr>
      <w:r w:rsidRPr="008673AC">
        <w:rPr>
          <w:noProof/>
        </w:rPr>
        <w:t xml:space="preserve">Winkler, Herbert H., and H. Ekkehard Neuhaus. 1999. "Non-mitochondrial ATP transport."  </w:t>
      </w:r>
      <w:r w:rsidRPr="008673AC">
        <w:rPr>
          <w:i/>
          <w:noProof/>
        </w:rPr>
        <w:t>Trends in Biochemical Sciences</w:t>
      </w:r>
      <w:r w:rsidRPr="008673AC">
        <w:rPr>
          <w:noProof/>
        </w:rPr>
        <w:t xml:space="preserve"> 24:64-68. doi: 10.1016/S0968-0004(98)01334-6.</w:t>
      </w:r>
    </w:p>
    <w:p w14:paraId="03AFF765" w14:textId="77777777" w:rsidR="008673AC" w:rsidRPr="008673AC" w:rsidRDefault="008673AC" w:rsidP="008673AC">
      <w:pPr>
        <w:pStyle w:val="EndNoteBibliography"/>
        <w:spacing w:after="0"/>
        <w:ind w:left="720" w:hanging="720"/>
        <w:rPr>
          <w:noProof/>
        </w:rPr>
      </w:pPr>
      <w:r w:rsidRPr="008673A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8673AC">
        <w:rPr>
          <w:i/>
          <w:noProof/>
        </w:rPr>
        <w:t>Environmental Microbiology</w:t>
      </w:r>
      <w:r w:rsidRPr="008673AC">
        <w:rPr>
          <w:noProof/>
        </w:rPr>
        <w:t xml:space="preserve"> 19:2077-2089. doi: 10.1111/1462-2920.13734.</w:t>
      </w:r>
    </w:p>
    <w:p w14:paraId="2B700760" w14:textId="77777777" w:rsidR="008673AC" w:rsidRPr="008673AC" w:rsidRDefault="008673AC" w:rsidP="008673AC">
      <w:pPr>
        <w:pStyle w:val="EndNoteBibliography"/>
        <w:spacing w:after="0"/>
        <w:ind w:left="720" w:hanging="720"/>
        <w:rPr>
          <w:noProof/>
        </w:rPr>
      </w:pPr>
      <w:r w:rsidRPr="008673AC">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8673AC">
        <w:rPr>
          <w:i/>
          <w:noProof/>
        </w:rPr>
        <w:t>Science</w:t>
      </w:r>
      <w:r w:rsidRPr="008673AC">
        <w:rPr>
          <w:noProof/>
        </w:rPr>
        <w:t xml:space="preserve"> 322:104-110. doi: 10.1126/science.1158684.</w:t>
      </w:r>
    </w:p>
    <w:p w14:paraId="4CEF0B7F" w14:textId="77777777" w:rsidR="008673AC" w:rsidRPr="008673AC" w:rsidRDefault="008673AC" w:rsidP="008673AC">
      <w:pPr>
        <w:pStyle w:val="EndNoteBibliography"/>
        <w:ind w:left="720" w:hanging="720"/>
        <w:rPr>
          <w:noProof/>
        </w:rPr>
      </w:pPr>
      <w:r w:rsidRPr="008673AC">
        <w:rPr>
          <w:noProof/>
        </w:rPr>
        <w:t xml:space="preserve">Zudilova-Seinstra, Elena, Tony Adriaansen, and Robert van Liere. 2009. "Overview of Interactive Visualization." In </w:t>
      </w:r>
      <w:r w:rsidRPr="008673AC">
        <w:rPr>
          <w:i/>
          <w:noProof/>
        </w:rPr>
        <w:t>Advanced Information and Knowledge Processing</w:t>
      </w:r>
      <w:r w:rsidRPr="008673AC">
        <w:rPr>
          <w:noProof/>
        </w:rPr>
        <w:t>, 3-15.</w:t>
      </w:r>
    </w:p>
    <w:p w14:paraId="592BE48D" w14:textId="08660589"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74" w:name="_Toc384627480"/>
      <w:bookmarkStart w:id="275" w:name="_Toc386158973"/>
      <w:r w:rsidRPr="00076E91">
        <w:rPr>
          <w:rFonts w:ascii="Palatino Linotype" w:hAnsi="Palatino Linotype"/>
          <w:sz w:val="24"/>
          <w:szCs w:val="24"/>
        </w:rPr>
        <w:lastRenderedPageBreak/>
        <w:t>Appendix</w:t>
      </w:r>
      <w:bookmarkEnd w:id="274"/>
      <w:bookmarkEnd w:id="275"/>
    </w:p>
    <w:p w14:paraId="3845406E" w14:textId="5EB483C5" w:rsidR="003955E8" w:rsidRDefault="003955E8" w:rsidP="00785690">
      <w:pPr>
        <w:pStyle w:val="Heading2"/>
        <w:numPr>
          <w:ilvl w:val="0"/>
          <w:numId w:val="0"/>
        </w:numPr>
      </w:pPr>
      <w:bookmarkStart w:id="276" w:name="_Toc386158974"/>
      <w:r w:rsidRPr="00785690">
        <w:t>Tables</w:t>
      </w:r>
      <w:bookmarkEnd w:id="276"/>
    </w:p>
    <w:p w14:paraId="328D328F" w14:textId="77777777" w:rsidR="002C44D0" w:rsidRDefault="002C44D0"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77" w:name="_Ref381452965"/>
      <w:bookmarkStart w:id="278" w:name="_Toc386158655"/>
      <w:r w:rsidRPr="00076E91">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1</w:t>
      </w:r>
      <w:r w:rsidR="009F5610">
        <w:fldChar w:fldCharType="end"/>
      </w:r>
      <w:bookmarkEnd w:id="277"/>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78"/>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lastRenderedPageBreak/>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lastRenderedPageBreak/>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lastRenderedPageBreak/>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lastRenderedPageBreak/>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lastRenderedPageBreak/>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lastRenderedPageBreak/>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lastRenderedPageBreak/>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lastRenderedPageBreak/>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lastRenderedPageBreak/>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lastRenderedPageBreak/>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lastRenderedPageBreak/>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lastRenderedPageBreak/>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 xml:space="preserve">Candidatus Caldiarchaeum </w:t>
            </w:r>
            <w:r w:rsidRPr="00611578">
              <w:rPr>
                <w:i/>
                <w:szCs w:val="24"/>
              </w:rPr>
              <w:lastRenderedPageBreak/>
              <w:t>subterraneum</w:t>
            </w:r>
          </w:p>
        </w:tc>
        <w:tc>
          <w:tcPr>
            <w:tcW w:w="0" w:type="auto"/>
          </w:tcPr>
          <w:p w14:paraId="2666054C" w14:textId="77777777" w:rsidR="007C0D28" w:rsidRPr="00076E91" w:rsidRDefault="007C0D28" w:rsidP="008D799A">
            <w:pPr>
              <w:spacing w:line="360" w:lineRule="auto"/>
              <w:rPr>
                <w:szCs w:val="24"/>
              </w:rPr>
            </w:pPr>
            <w:r w:rsidRPr="00076E91">
              <w:rPr>
                <w:szCs w:val="24"/>
              </w:rPr>
              <w:lastRenderedPageBreak/>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lastRenderedPageBreak/>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lastRenderedPageBreak/>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lastRenderedPageBreak/>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 xml:space="preserve">Thermosynechococcus elongatus </w:t>
            </w:r>
            <w:r w:rsidRPr="00611578">
              <w:rPr>
                <w:i/>
                <w:szCs w:val="24"/>
              </w:rPr>
              <w:lastRenderedPageBreak/>
              <w:t>5741</w:t>
            </w:r>
          </w:p>
        </w:tc>
        <w:tc>
          <w:tcPr>
            <w:tcW w:w="0" w:type="auto"/>
          </w:tcPr>
          <w:p w14:paraId="1B1793C5"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lastRenderedPageBreak/>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lastRenderedPageBreak/>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79" w:name="_Ref384424711"/>
      <w:bookmarkStart w:id="280" w:name="_Toc386158656"/>
      <w:r>
        <w:lastRenderedPageBreak/>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2</w:t>
      </w:r>
      <w:r>
        <w:fldChar w:fldCharType="end"/>
      </w:r>
      <w:bookmarkEnd w:id="279"/>
      <w:r>
        <w:t xml:space="preserve">: </w:t>
      </w:r>
      <w:r w:rsidRPr="00076E91">
        <w:t>List of 30 manually KO-annotated reference taxa</w:t>
      </w:r>
      <w:r>
        <w:t xml:space="preserve"> from KEGG.</w:t>
      </w:r>
      <w:bookmarkEnd w:id="280"/>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lastRenderedPageBreak/>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81" w:name="_Ref384421859"/>
      <w:bookmarkStart w:id="282" w:name="_Toc386158657"/>
      <w:r w:rsidRPr="00076E91">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3</w:t>
      </w:r>
      <w:r w:rsidR="009F5610">
        <w:fldChar w:fldCharType="end"/>
      </w:r>
      <w:bookmarkEnd w:id="281"/>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82"/>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lastRenderedPageBreak/>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83" w:name="_Ref383861995"/>
      <w:bookmarkStart w:id="284" w:name="_Toc386158658"/>
      <w:r>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4</w:t>
      </w:r>
      <w:r>
        <w:fldChar w:fldCharType="end"/>
      </w:r>
      <w:bookmarkEnd w:id="283"/>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84"/>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lastRenderedPageBreak/>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85" w:name="_Ref383964119"/>
      <w:bookmarkStart w:id="286" w:name="_Toc386158659"/>
      <w:r>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5</w:t>
      </w:r>
      <w:r>
        <w:fldChar w:fldCharType="end"/>
      </w:r>
      <w:bookmarkEnd w:id="285"/>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86"/>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87" w:name="_Ref384394557"/>
      <w:bookmarkStart w:id="288" w:name="_Toc386158660"/>
      <w:r>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6</w:t>
      </w:r>
      <w:r w:rsidR="009F5610">
        <w:fldChar w:fldCharType="end"/>
      </w:r>
      <w:bookmarkEnd w:id="287"/>
      <w:r>
        <w:t>: Annotated microsporidia proteins for PDH complex, trehalose sy</w:t>
      </w:r>
      <w:r w:rsidR="000014E9">
        <w:t>n</w:t>
      </w:r>
      <w:r>
        <w:t>thesis and degradation and NTT proteins.</w:t>
      </w:r>
      <w:bookmarkEnd w:id="288"/>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lastRenderedPageBreak/>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89" w:name="_Toc386158975"/>
      <w:r>
        <w:lastRenderedPageBreak/>
        <w:t>Figures</w:t>
      </w:r>
      <w:bookmarkEnd w:id="289"/>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111F207" w:rsidR="005F6E7F" w:rsidRPr="00076E91" w:rsidRDefault="005F6E7F" w:rsidP="00BA2B31">
      <w:pPr>
        <w:pStyle w:val="Caption"/>
        <w:spacing w:after="0" w:line="360" w:lineRule="auto"/>
        <w:jc w:val="both"/>
      </w:pPr>
      <w:bookmarkStart w:id="290" w:name="_Ref374253196"/>
      <w:bookmarkStart w:id="291" w:name="_Toc386158635"/>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290"/>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91"/>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1AF86DCB" w:rsidR="005B5758" w:rsidRPr="00076E91" w:rsidRDefault="005B5758" w:rsidP="00BA2B31">
      <w:pPr>
        <w:pStyle w:val="Caption"/>
        <w:spacing w:after="0" w:line="360" w:lineRule="auto"/>
        <w:jc w:val="both"/>
        <w:rPr>
          <w:u w:val="single"/>
        </w:rPr>
      </w:pPr>
      <w:bookmarkStart w:id="292" w:name="_Ref374250743"/>
      <w:bookmarkStart w:id="293" w:name="_Toc386158636"/>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2</w:t>
      </w:r>
      <w:r w:rsidR="00FF05FE">
        <w:fldChar w:fldCharType="end"/>
      </w:r>
      <w:bookmarkEnd w:id="292"/>
      <w:r w:rsidRPr="00076E91">
        <w:t>: Phylogenetic profile of 44 HamFAS-only proteins that annotated based on archaea and bacterial orthologs.</w:t>
      </w:r>
      <w:bookmarkEnd w:id="293"/>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BE290A" w:rsidR="005B5758" w:rsidRPr="00076E91" w:rsidRDefault="005B5758" w:rsidP="00BA2B31">
      <w:pPr>
        <w:pStyle w:val="Caption"/>
        <w:spacing w:after="0" w:line="360" w:lineRule="auto"/>
        <w:jc w:val="both"/>
        <w:rPr>
          <w:u w:val="single"/>
        </w:rPr>
      </w:pPr>
      <w:bookmarkStart w:id="294" w:name="_Ref374250746"/>
      <w:bookmarkStart w:id="295" w:name="_Toc386158637"/>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3</w:t>
      </w:r>
      <w:r w:rsidR="00FF05FE">
        <w:fldChar w:fldCharType="end"/>
      </w:r>
      <w:bookmarkEnd w:id="294"/>
      <w:r w:rsidRPr="00076E91">
        <w:t>: Phylogenetic profile of 12 un-annotated proteins that annotated by HamFAS and at least one other approach (BlastKOALA and/or KAAS), where their annotations originate from archaea or bacteria reference taxa.</w:t>
      </w:r>
      <w:bookmarkEnd w:id="295"/>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06E786" w:rsidR="00FA7EC7" w:rsidRDefault="007A3836" w:rsidP="007A3836">
      <w:pPr>
        <w:pStyle w:val="Caption"/>
        <w:jc w:val="both"/>
      </w:pPr>
      <w:bookmarkStart w:id="296" w:name="_Ref384395857"/>
      <w:bookmarkStart w:id="297" w:name="_Toc386158638"/>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4</w:t>
      </w:r>
      <w:r w:rsidR="00FF05FE">
        <w:fldChar w:fldCharType="end"/>
      </w:r>
      <w:bookmarkEnd w:id="296"/>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97"/>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128BE71A" w:rsidR="00FA7EC7" w:rsidRDefault="00C13985" w:rsidP="00C13985">
      <w:pPr>
        <w:pStyle w:val="Caption"/>
        <w:jc w:val="both"/>
      </w:pPr>
      <w:bookmarkStart w:id="298" w:name="_Ref384395862"/>
      <w:bookmarkStart w:id="299" w:name="_Toc386158639"/>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5</w:t>
      </w:r>
      <w:r w:rsidR="00FF05FE">
        <w:fldChar w:fldCharType="end"/>
      </w:r>
      <w:bookmarkEnd w:id="298"/>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99"/>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07F2B011" w:rsidR="00FA7EC7" w:rsidRDefault="0007274F" w:rsidP="0007274F">
      <w:pPr>
        <w:pStyle w:val="Caption"/>
        <w:jc w:val="both"/>
      </w:pPr>
      <w:bookmarkStart w:id="300" w:name="_Ref384395863"/>
      <w:bookmarkStart w:id="301" w:name="_Toc386158640"/>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6</w:t>
      </w:r>
      <w:r w:rsidR="00FF05FE">
        <w:fldChar w:fldCharType="end"/>
      </w:r>
      <w:bookmarkEnd w:id="300"/>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301"/>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10032FB2" w:rsidR="00FA7EC7" w:rsidRPr="00076E91" w:rsidRDefault="00FA5A52" w:rsidP="00FA5A52">
      <w:pPr>
        <w:pStyle w:val="Caption"/>
        <w:jc w:val="both"/>
        <w:rPr>
          <w:szCs w:val="24"/>
        </w:rPr>
      </w:pPr>
      <w:bookmarkStart w:id="302" w:name="_Ref384395865"/>
      <w:bookmarkStart w:id="303" w:name="_Toc386158641"/>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7</w:t>
      </w:r>
      <w:r w:rsidR="00FF05FE">
        <w:fldChar w:fldCharType="end"/>
      </w:r>
      <w:bookmarkEnd w:id="302"/>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303"/>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51039B10" w:rsidR="00386C41" w:rsidRPr="00EF3117" w:rsidRDefault="00386C41" w:rsidP="00BA2B31">
      <w:pPr>
        <w:pStyle w:val="Caption"/>
        <w:spacing w:after="0" w:line="360" w:lineRule="auto"/>
        <w:jc w:val="both"/>
      </w:pPr>
      <w:bookmarkStart w:id="304" w:name="_Ref381628048"/>
      <w:bookmarkStart w:id="305" w:name="_Toc386158642"/>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8</w:t>
      </w:r>
      <w:r w:rsidR="00FF05FE">
        <w:fldChar w:fldCharType="end"/>
      </w:r>
      <w:bookmarkEnd w:id="304"/>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305"/>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18445FF" w:rsidR="00317CE4" w:rsidRDefault="00317CE4" w:rsidP="00BA2B31">
      <w:pPr>
        <w:pStyle w:val="Caption"/>
        <w:jc w:val="both"/>
        <w:rPr>
          <w:szCs w:val="24"/>
        </w:rPr>
      </w:pPr>
      <w:bookmarkStart w:id="306" w:name="_Ref384390503"/>
      <w:bookmarkStart w:id="307" w:name="_Toc386158643"/>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9</w:t>
      </w:r>
      <w:r w:rsidR="00FF05FE">
        <w:fldChar w:fldCharType="end"/>
      </w:r>
      <w:bookmarkEnd w:id="306"/>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307"/>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555D862" w:rsidR="00317CE4" w:rsidRDefault="00317CE4" w:rsidP="00BA2B31">
      <w:pPr>
        <w:pStyle w:val="Caption"/>
        <w:jc w:val="both"/>
      </w:pPr>
      <w:bookmarkStart w:id="308" w:name="_Ref384390516"/>
      <w:bookmarkStart w:id="309" w:name="_Toc386158644"/>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10</w:t>
      </w:r>
      <w:r w:rsidR="00FF05FE">
        <w:fldChar w:fldCharType="end"/>
      </w:r>
      <w:bookmarkEnd w:id="308"/>
      <w:r>
        <w:t>: Scheme of glycerophospholipid metabolism in the microsporidia LCA. Red arrows indicate reactions that could be found only in the LCA, while solid black arrows are the one present in both LCA and extant microsporidia.</w:t>
      </w:r>
      <w:bookmarkEnd w:id="309"/>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16213B04" w:rsidR="00317CE4" w:rsidRDefault="00317CE4" w:rsidP="00BA2B31">
      <w:pPr>
        <w:pStyle w:val="Caption"/>
        <w:jc w:val="both"/>
      </w:pPr>
      <w:bookmarkStart w:id="310" w:name="_Ref384391787"/>
      <w:bookmarkStart w:id="311" w:name="_Toc386158645"/>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11</w:t>
      </w:r>
      <w:r w:rsidR="00FF05FE">
        <w:fldChar w:fldCharType="end"/>
      </w:r>
      <w:bookmarkEnd w:id="310"/>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11"/>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97A0BCE" w:rsidR="00317CE4" w:rsidRDefault="00317CE4" w:rsidP="00BA2B31">
      <w:pPr>
        <w:pStyle w:val="Caption"/>
        <w:jc w:val="both"/>
      </w:pPr>
      <w:bookmarkStart w:id="312" w:name="_Ref384391789"/>
      <w:bookmarkStart w:id="313" w:name="_Toc386158646"/>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12</w:t>
      </w:r>
      <w:r w:rsidR="00FF05FE">
        <w:fldChar w:fldCharType="end"/>
      </w:r>
      <w:bookmarkEnd w:id="312"/>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13"/>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E31593" w:rsidR="00507BD2" w:rsidRDefault="00317CE4" w:rsidP="00BA2B31">
      <w:pPr>
        <w:pStyle w:val="Caption"/>
        <w:jc w:val="both"/>
      </w:pPr>
      <w:bookmarkStart w:id="314" w:name="_Ref384391790"/>
      <w:bookmarkStart w:id="315" w:name="_Toc386158647"/>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13</w:t>
      </w:r>
      <w:r w:rsidR="00FF05FE">
        <w:fldChar w:fldCharType="end"/>
      </w:r>
      <w:bookmarkEnd w:id="314"/>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15"/>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316" w:name="_Toc386158976"/>
      <w:r>
        <w:lastRenderedPageBreak/>
        <w:t>Acknowledgements</w:t>
      </w:r>
      <w:bookmarkEnd w:id="316"/>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317" w:name="_Toc386158977"/>
      <w:r>
        <w:lastRenderedPageBreak/>
        <w:t>Curriculum Vitae</w:t>
      </w:r>
      <w:bookmarkEnd w:id="317"/>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3671FB" w:rsidRDefault="003671FB">
      <w:pPr>
        <w:pStyle w:val="CommentText"/>
      </w:pPr>
      <w:r>
        <w:rPr>
          <w:rStyle w:val="CommentReference"/>
        </w:rPr>
        <w:annotationRef/>
      </w:r>
      <w:r>
        <w:t>Hm, let’s discus the title</w:t>
      </w:r>
    </w:p>
  </w:comment>
  <w:comment w:id="1" w:author="Ingo Ebersberger" w:date="2018-04-10T20:37:00Z" w:initials="IE">
    <w:p w14:paraId="4A04E002" w14:textId="0FA0DBE2" w:rsidR="003671FB" w:rsidRDefault="003671FB">
      <w:pPr>
        <w:pStyle w:val="CommentText"/>
      </w:pPr>
      <w:r>
        <w:rPr>
          <w:rStyle w:val="CommentReference"/>
        </w:rPr>
        <w:annotationRef/>
      </w:r>
      <w:r>
        <w:t xml:space="preserve">Hm, with 64 pages up to the refs is the thesis very, if not too short. </w:t>
      </w:r>
    </w:p>
  </w:comment>
  <w:comment w:id="17" w:author="Ingo Ebersberger" w:date="2018-04-23T14:18:00Z" w:initials="IE">
    <w:p w14:paraId="27687F03" w14:textId="77777777" w:rsidR="003671FB" w:rsidRDefault="003671FB"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8" w:author="Ingo Ebersberger" w:date="2018-04-12T18:14:00Z" w:initials="IE">
    <w:p w14:paraId="3C86D863" w14:textId="77777777" w:rsidR="003671FB" w:rsidRDefault="003671FB" w:rsidP="005442EB">
      <w:pPr>
        <w:pStyle w:val="CommentText"/>
      </w:pPr>
      <w:r>
        <w:rPr>
          <w:rStyle w:val="CommentReference"/>
        </w:rPr>
        <w:annotationRef/>
      </w:r>
      <w:r>
        <w:t>Largest or large?</w:t>
      </w:r>
    </w:p>
  </w:comment>
  <w:comment w:id="19" w:author="V" w:date="2018-04-12T18:14:00Z" w:initials="V">
    <w:p w14:paraId="1C2831B2" w14:textId="77777777" w:rsidR="003671FB" w:rsidRPr="004A7CCF" w:rsidRDefault="003671FB"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3" w:author="Ingo Ebersberger" w:date="2018-04-10T21:16:00Z" w:initials="IE">
    <w:p w14:paraId="7CB95EC4" w14:textId="036F32CC" w:rsidR="003671FB" w:rsidRDefault="003671FB">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6" w:author="Ingo Ebersberger" w:date="2018-04-10T21:32:00Z" w:initials="IE">
    <w:p w14:paraId="565CBFED" w14:textId="3F7BD879" w:rsidR="003671FB" w:rsidRDefault="003671FB">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7" w:author="Ingo Ebersberger" w:date="2018-04-11T11:01:00Z" w:initials="IE">
    <w:p w14:paraId="36E44C08" w14:textId="2CB26279" w:rsidR="003671FB" w:rsidRDefault="003671FB">
      <w:pPr>
        <w:pStyle w:val="CommentText"/>
      </w:pPr>
      <w:r>
        <w:rPr>
          <w:rStyle w:val="CommentReference"/>
        </w:rPr>
        <w:annotationRef/>
      </w:r>
      <w:r>
        <w:t>You need a different title here. This does not read good. What are the open questions, and what do you address?</w:t>
      </w:r>
    </w:p>
    <w:p w14:paraId="12D6580B" w14:textId="77777777" w:rsidR="003671FB" w:rsidRDefault="003671FB">
      <w:pPr>
        <w:pStyle w:val="CommentText"/>
      </w:pPr>
    </w:p>
    <w:p w14:paraId="43FC6B3F" w14:textId="4B60C3EC" w:rsidR="003671FB" w:rsidRDefault="003671FB">
      <w:pPr>
        <w:pStyle w:val="CommentText"/>
      </w:pPr>
      <w:r>
        <w:t>Moreover, I think the intro is not complete. See the following page for further info</w:t>
      </w:r>
    </w:p>
    <w:p w14:paraId="455790F4" w14:textId="3DE0E4AC" w:rsidR="003671FB" w:rsidRDefault="003671FB">
      <w:pPr>
        <w:pStyle w:val="CommentText"/>
      </w:pPr>
      <w:r w:rsidRPr="007342D1">
        <w:t>https://web.stanford.edu/group/parasites/ParaSites2006/Microsporidiosis/microsporidia1.html</w:t>
      </w:r>
    </w:p>
  </w:comment>
  <w:comment w:id="28" w:author="Ingo Ebersberger" w:date="2018-04-11T21:48:00Z" w:initials="IE">
    <w:p w14:paraId="35FA1E25" w14:textId="3BE7A29D" w:rsidR="003671FB" w:rsidRDefault="003671FB">
      <w:pPr>
        <w:pStyle w:val="CommentText"/>
      </w:pPr>
      <w:r>
        <w:rPr>
          <w:rStyle w:val="CommentReference"/>
        </w:rPr>
        <w:annotationRef/>
      </w:r>
      <w:r>
        <w:t>nice</w:t>
      </w:r>
    </w:p>
  </w:comment>
  <w:comment w:id="29" w:author="Ingo Ebersberger" w:date="2018-04-11T21:49:00Z" w:initials="IE">
    <w:p w14:paraId="07F06069" w14:textId="0862969F" w:rsidR="003671FB" w:rsidRDefault="003671FB">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32" w:author="Ingo Ebersberger" w:date="2018-04-11T21:55:00Z" w:initials="IE">
    <w:p w14:paraId="19FEAFBA" w14:textId="4BB59CB4" w:rsidR="003671FB" w:rsidRDefault="003671FB">
      <w:pPr>
        <w:pStyle w:val="CommentText"/>
      </w:pPr>
      <w:r>
        <w:rPr>
          <w:rStyle w:val="CommentReference"/>
        </w:rPr>
        <w:annotationRef/>
      </w:r>
      <w:r>
        <w:t>This introduction is not an introduction, to be honest. It is only 7 lines…</w:t>
      </w:r>
    </w:p>
    <w:p w14:paraId="5843D9DC" w14:textId="3ACCBE73" w:rsidR="003671FB" w:rsidRDefault="003671FB">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8" w:author="Ingo Ebersberger" w:date="2018-04-24T02:15:00Z" w:initials="IE">
    <w:p w14:paraId="61CE2F30" w14:textId="77777777" w:rsidR="003671FB" w:rsidRDefault="003671FB" w:rsidP="00314EC1">
      <w:pPr>
        <w:pStyle w:val="CommentText"/>
      </w:pPr>
      <w:r>
        <w:rPr>
          <w:rStyle w:val="CommentReference"/>
        </w:rPr>
        <w:annotationRef/>
      </w:r>
      <w:r>
        <w:t>Which version? And what parameters? Please list also the github repository.</w:t>
      </w:r>
    </w:p>
  </w:comment>
  <w:comment w:id="49" w:author="V" w:date="2018-04-24T02:15:00Z" w:initials="V">
    <w:p w14:paraId="3DF52BC4" w14:textId="77777777" w:rsidR="003671FB" w:rsidRDefault="003671FB" w:rsidP="00314EC1">
      <w:pPr>
        <w:pStyle w:val="CommentText"/>
      </w:pPr>
      <w:r>
        <w:rPr>
          <w:rStyle w:val="CommentReference"/>
        </w:rPr>
        <w:annotationRef/>
      </w:r>
      <w:r>
        <w:t>which version should I write here? the latest version in our /share/applications/ is 13.2.6, the one in github is 13.2.9. I actually used the one from /share/applications/.</w:t>
      </w:r>
    </w:p>
  </w:comment>
  <w:comment w:id="50" w:author="Ingo Ebersberger" w:date="2018-04-24T02:21:00Z" w:initials="IE">
    <w:p w14:paraId="7DA0E1FF" w14:textId="77777777" w:rsidR="003671FB" w:rsidRDefault="003671FB" w:rsidP="007F592A">
      <w:pPr>
        <w:pStyle w:val="CommentText"/>
      </w:pPr>
      <w:r>
        <w:rPr>
          <w:rStyle w:val="CommentReference"/>
        </w:rPr>
        <w:annotationRef/>
      </w:r>
      <w:r>
        <w:t>At one point we should say that we treat proteins and genes as synonyms</w:t>
      </w:r>
    </w:p>
  </w:comment>
  <w:comment w:id="51" w:author="V" w:date="2018-04-24T02:21:00Z" w:initials="V">
    <w:p w14:paraId="200AEA2D" w14:textId="77777777" w:rsidR="003671FB" w:rsidRDefault="003671FB" w:rsidP="007F592A">
      <w:pPr>
        <w:pStyle w:val="CommentText"/>
      </w:pPr>
      <w:r>
        <w:rPr>
          <w:rStyle w:val="CommentReference"/>
        </w:rPr>
        <w:annotationRef/>
      </w:r>
      <w:r>
        <w:t>last sentence in the introduction</w:t>
      </w:r>
    </w:p>
  </w:comment>
  <w:comment w:id="64" w:author="V" w:date="2018-04-24T02:29:00Z" w:initials="V">
    <w:p w14:paraId="76FB6AE2" w14:textId="77777777" w:rsidR="003671FB" w:rsidRDefault="003671FB" w:rsidP="003671FB">
      <w:pPr>
        <w:pStyle w:val="CommentText"/>
      </w:pPr>
      <w:r>
        <w:rPr>
          <w:rStyle w:val="CommentReference"/>
        </w:rPr>
        <w:annotationRef/>
      </w:r>
      <w:r>
        <w:t>wie kann ich hier besser schreiben? Da OrthoMCL liefert nicht nur Gruppen von Orthologen sondern auch Paralogen (in-paralogs).</w:t>
      </w:r>
    </w:p>
  </w:comment>
  <w:comment w:id="60" w:author="Ingo Ebersberger" w:date="2018-04-24T02:29:00Z" w:initials="IE">
    <w:p w14:paraId="26405870" w14:textId="77777777" w:rsidR="003671FB" w:rsidRPr="00A17841" w:rsidRDefault="003671FB" w:rsidP="003671FB">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1" w:author="V" w:date="2018-04-24T02:29:00Z" w:initials="V">
    <w:p w14:paraId="0D8D8FBE" w14:textId="77777777" w:rsidR="003671FB" w:rsidRDefault="003671FB" w:rsidP="003671FB">
      <w:pPr>
        <w:pStyle w:val="CommentText"/>
      </w:pPr>
      <w:r>
        <w:rPr>
          <w:rStyle w:val="CommentReference"/>
        </w:rPr>
        <w:annotationRef/>
      </w:r>
      <w:r>
        <w:t xml:space="preserve">doch, 2904 sind die Anzahl der Gruppen die ich von OrthoXML bekommen habe. Danach habe ich für die LCA nur noch 1605 Gruppen. </w:t>
      </w:r>
    </w:p>
  </w:comment>
  <w:comment w:id="67" w:author="Ingo Ebersberger" w:date="2018-04-24T02:29:00Z" w:initials="IE">
    <w:p w14:paraId="0AD01157" w14:textId="77777777" w:rsidR="003671FB" w:rsidRPr="00663536" w:rsidRDefault="003671FB" w:rsidP="003671FB">
      <w:pPr>
        <w:pStyle w:val="CommentText"/>
        <w:rPr>
          <w:lang w:val="de-DE"/>
        </w:rPr>
      </w:pPr>
      <w:r>
        <w:rPr>
          <w:rStyle w:val="CommentReference"/>
        </w:rPr>
        <w:annotationRef/>
      </w:r>
      <w:r w:rsidRPr="00663536">
        <w:rPr>
          <w:lang w:val="de-DE"/>
        </w:rPr>
        <w:t>Das ist unpräzise. Entweder sagt man nichts besonderes, oder man erklärt genau was OrhoM</w:t>
      </w:r>
      <w:r>
        <w:rPr>
          <w:lang w:val="de-DE"/>
        </w:rPr>
        <w:t>CL macht. Aber bitte nicht ‚because oft he methodology...‘</w:t>
      </w:r>
    </w:p>
  </w:comment>
  <w:comment w:id="68" w:author="Ingo Ebersberger" w:date="2018-04-24T02:42:00Z" w:initials="IE">
    <w:p w14:paraId="2A12D5C8" w14:textId="77777777" w:rsidR="00B73579" w:rsidRDefault="00B73579" w:rsidP="00B73579">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72" w:author="V" w:date="2018-04-24T02:35:00Z" w:initials="V">
    <w:p w14:paraId="581A8E2F" w14:textId="6C21528E" w:rsidR="00F53453" w:rsidRDefault="00F53453">
      <w:pPr>
        <w:pStyle w:val="CommentText"/>
      </w:pPr>
      <w:r>
        <w:rPr>
          <w:rStyle w:val="CommentReference"/>
        </w:rPr>
        <w:annotationRef/>
      </w:r>
      <w:r>
        <w:t>Results. Species names in italics, what are ‘non-orthologous’ proteins? Can we somehow have the genome size information in here? Probably, you could just order the species acco</w:t>
      </w:r>
      <w:r>
        <w:t>rding to increasing genome size</w:t>
      </w:r>
    </w:p>
  </w:comment>
  <w:comment w:id="75" w:author="Ingo Ebersberger" w:date="2018-04-24T02:47:00Z" w:initials="IE">
    <w:p w14:paraId="0D171BDB" w14:textId="77777777" w:rsidR="00AB2C8D" w:rsidRDefault="00AB2C8D"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101" w:author="Ingo Ebersberger" w:date="2018-04-24T02:47:00Z" w:initials="IE">
    <w:p w14:paraId="4A946139" w14:textId="77777777" w:rsidR="00AB2C8D" w:rsidRDefault="00AB2C8D" w:rsidP="00AB2C8D">
      <w:pPr>
        <w:pStyle w:val="CommentText"/>
      </w:pPr>
      <w:r>
        <w:rPr>
          <w:rStyle w:val="CommentReference"/>
        </w:rPr>
        <w:annotationRef/>
      </w:r>
      <w:r>
        <w:t xml:space="preserve">My phrasing is better. By the way, you cannot argue with a small sample size if the test is able to reject your null hypothesis. </w:t>
      </w:r>
    </w:p>
  </w:comment>
  <w:comment w:id="114" w:author="Ingo Ebersberger" w:date="2018-04-24T02:31:00Z" w:initials="IE">
    <w:p w14:paraId="2135838B" w14:textId="77777777" w:rsidR="00022C02" w:rsidRDefault="00022C02"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115" w:author="V" w:date="2018-04-24T02:34:00Z" w:initials="V">
    <w:p w14:paraId="0046E035" w14:textId="77777777" w:rsidR="002147F7" w:rsidRDefault="002147F7" w:rsidP="002147F7">
      <w:pPr>
        <w:pStyle w:val="CommentText"/>
      </w:pPr>
      <w:r>
        <w:rPr>
          <w:rStyle w:val="CommentReference"/>
        </w:rPr>
        <w:annotationRef/>
      </w:r>
      <w:r>
        <w:t>too short?</w:t>
      </w:r>
    </w:p>
  </w:comment>
  <w:comment w:id="116" w:author="Ingo Ebersberger" w:date="2018-04-24T02:52:00Z" w:initials="IE">
    <w:p w14:paraId="6949A368" w14:textId="77777777" w:rsidR="00AB2C8D" w:rsidRDefault="00AB2C8D" w:rsidP="00AB2C8D">
      <w:pPr>
        <w:pStyle w:val="CommentText"/>
      </w:pPr>
      <w:r>
        <w:rPr>
          <w:rStyle w:val="CommentReference"/>
        </w:rPr>
        <w:annotationRef/>
      </w:r>
      <w:r>
        <w:t>this does not belong here. This is a totally different story.</w:t>
      </w:r>
    </w:p>
  </w:comment>
  <w:comment w:id="119" w:author="Ingo Ebersberger" w:date="2018-04-24T02:52:00Z" w:initials="IE">
    <w:p w14:paraId="490EAC17" w14:textId="77777777" w:rsidR="00AB2C8D" w:rsidRDefault="00AB2C8D" w:rsidP="00AB2C8D">
      <w:pPr>
        <w:pStyle w:val="CommentText"/>
      </w:pPr>
      <w:r>
        <w:rPr>
          <w:rStyle w:val="CommentReference"/>
        </w:rPr>
        <w:annotationRef/>
      </w:r>
      <w:r>
        <w:t>not true, it tells us that microsporidia are the siter to the fungal lineage. If somebody then tells us that microsporidia are fungi, then ok, the statement is correct. I would not dwell in this discussion.</w:t>
      </w:r>
    </w:p>
  </w:comment>
  <w:comment w:id="120" w:author="Ingo Ebersberger" w:date="2018-04-24T02:52:00Z" w:initials="IE">
    <w:p w14:paraId="52ECC9FE" w14:textId="77777777" w:rsidR="00AB2C8D" w:rsidRDefault="00AB2C8D" w:rsidP="00AB2C8D">
      <w:pPr>
        <w:pStyle w:val="CommentText"/>
      </w:pPr>
      <w:r>
        <w:rPr>
          <w:rStyle w:val="CommentReference"/>
        </w:rPr>
        <w:annotationRef/>
      </w:r>
      <w:r>
        <w:t>If I am not wrong, the tree from Gabaldon was outgroup rooted, so there was no way in distinguishing between microsporidia early, or microsporidia as sister to fungi</w:t>
      </w:r>
    </w:p>
  </w:comment>
  <w:comment w:id="135" w:author="Ingo Ebersberger" w:date="2018-04-24T02:46:00Z" w:initials="IE">
    <w:p w14:paraId="46BD9A21" w14:textId="77777777" w:rsidR="00996017" w:rsidRDefault="00996017" w:rsidP="00996017">
      <w:pPr>
        <w:pStyle w:val="CommentText"/>
      </w:pPr>
      <w:r>
        <w:rPr>
          <w:rStyle w:val="CommentReference"/>
        </w:rPr>
        <w:annotationRef/>
      </w:r>
      <w:r>
        <w:t>Personally, I would first check for various characteristics, such as length and pfam content. And then later discuss, whether it is likely that a substantial fraction of these proteins/genes have been falsely predicted.</w:t>
      </w:r>
    </w:p>
  </w:comment>
  <w:comment w:id="136" w:author="Ingo Ebersberger" w:date="2018-04-24T02:46:00Z" w:initials="IE">
    <w:p w14:paraId="72CEC0D2" w14:textId="77777777" w:rsidR="00996017" w:rsidRDefault="00996017" w:rsidP="00996017">
      <w:pPr>
        <w:pStyle w:val="CommentText"/>
      </w:pPr>
      <w:r>
        <w:rPr>
          <w:rStyle w:val="CommentReference"/>
        </w:rPr>
        <w:annotationRef/>
      </w:r>
      <w:r>
        <w:t>Move to discussion and rephrase.</w:t>
      </w:r>
    </w:p>
  </w:comment>
  <w:comment w:id="137" w:author="Ingo Ebersberger" w:date="2018-04-24T02:49:00Z" w:initials="IE">
    <w:p w14:paraId="27BFA280" w14:textId="77777777" w:rsidR="00AB2C8D" w:rsidRDefault="00AB2C8D" w:rsidP="00AB2C8D">
      <w:pPr>
        <w:pStyle w:val="CommentText"/>
      </w:pPr>
      <w:r>
        <w:rPr>
          <w:rStyle w:val="CommentReference"/>
        </w:rPr>
        <w:annotationRef/>
      </w:r>
      <w:r>
        <w:t>See comment above. Discuss later!</w:t>
      </w:r>
    </w:p>
  </w:comment>
  <w:comment w:id="138" w:author="Ingo Ebersberger" w:date="2018-04-24T02:49:00Z" w:initials="IE">
    <w:p w14:paraId="7DC9E063" w14:textId="77777777" w:rsidR="00AB2C8D" w:rsidRDefault="00AB2C8D" w:rsidP="00AB2C8D">
      <w:pPr>
        <w:pStyle w:val="CommentText"/>
      </w:pPr>
      <w:r>
        <w:rPr>
          <w:rStyle w:val="CommentReference"/>
        </w:rPr>
        <w:annotationRef/>
      </w:r>
      <w:r>
        <w:t xml:space="preserve">Wrong phrasing, </w:t>
      </w:r>
    </w:p>
  </w:comment>
  <w:comment w:id="139" w:author="Ingo Ebersberger" w:date="2018-04-24T02:49:00Z" w:initials="IE">
    <w:p w14:paraId="44B238A4" w14:textId="77777777" w:rsidR="00AB2C8D" w:rsidRDefault="00AB2C8D" w:rsidP="00AB2C8D">
      <w:pPr>
        <w:pStyle w:val="CommentText"/>
      </w:pPr>
      <w:r>
        <w:rPr>
          <w:rStyle w:val="CommentReference"/>
        </w:rPr>
        <w:annotationRef/>
      </w:r>
      <w:r>
        <w:t xml:space="preserve">You have a problem with your argumentation. Above, you stated that wrongly predicted genes are short. The you see that the orphans are short, so… ?? One more argument to have all characteristics first checked. Then you finally discuss your results under consideration of the literature,. </w:t>
      </w:r>
    </w:p>
  </w:comment>
  <w:comment w:id="140" w:author="Ingo Ebersberger" w:date="2018-04-24T02:49:00Z" w:initials="IE">
    <w:p w14:paraId="61D80905" w14:textId="77777777" w:rsidR="00AB2C8D" w:rsidRDefault="00AB2C8D" w:rsidP="00AB2C8D">
      <w:pPr>
        <w:pStyle w:val="CommentText"/>
      </w:pPr>
      <w:r>
        <w:rPr>
          <w:rStyle w:val="CommentReference"/>
        </w:rPr>
        <w:annotationRef/>
      </w:r>
      <w:r>
        <w:t>This is discussion</w:t>
      </w:r>
    </w:p>
  </w:comment>
  <w:comment w:id="141" w:author="Ingo Ebersberger" w:date="2018-04-24T02:49:00Z" w:initials="IE">
    <w:p w14:paraId="37DEFF78" w14:textId="77777777" w:rsidR="00AB2C8D" w:rsidRDefault="00AB2C8D" w:rsidP="00AB2C8D">
      <w:pPr>
        <w:pStyle w:val="CommentText"/>
      </w:pPr>
      <w:r>
        <w:rPr>
          <w:rStyle w:val="CommentReference"/>
        </w:rPr>
        <w:annotationRef/>
      </w:r>
      <w:r>
        <w:t>This links to traceability??</w:t>
      </w:r>
    </w:p>
  </w:comment>
  <w:comment w:id="142" w:author="Ingo Ebersberger" w:date="2018-04-24T02:49:00Z" w:initials="IE">
    <w:p w14:paraId="00FB7298" w14:textId="77777777" w:rsidR="00AB2C8D" w:rsidRDefault="00AB2C8D" w:rsidP="00AB2C8D">
      <w:pPr>
        <w:pStyle w:val="CommentText"/>
      </w:pPr>
      <w:r>
        <w:rPr>
          <w:rStyle w:val="CommentReference"/>
        </w:rPr>
        <w:annotationRef/>
      </w:r>
      <w:r>
        <w:t>Tricky bit…</w:t>
      </w:r>
    </w:p>
  </w:comment>
  <w:comment w:id="145" w:author="Ingo Ebersberger" w:date="2018-04-24T02:54:00Z" w:initials="IE">
    <w:p w14:paraId="168DD1DF" w14:textId="77777777" w:rsidR="00280B87" w:rsidRDefault="00280B87" w:rsidP="00280B87">
      <w:pPr>
        <w:pStyle w:val="CommentText"/>
      </w:pPr>
      <w:r>
        <w:rPr>
          <w:rStyle w:val="CommentReference"/>
        </w:rPr>
        <w:annotationRef/>
      </w:r>
      <w:r>
        <w:t>To my taste, chapters that look like a manuscript (intro, matmet, results and discussion) where individual parts are very short do not make much sense. It simply leads to a strange picture. Somehow, you could think of combining chapters such that you have more information in them. Probaly, a conclusion here is not necessary. Put the bits into the discussion.</w:t>
      </w:r>
    </w:p>
    <w:p w14:paraId="59B9130E" w14:textId="77777777" w:rsidR="00280B87" w:rsidRDefault="00280B87" w:rsidP="00280B87">
      <w:pPr>
        <w:pStyle w:val="CommentText"/>
      </w:pPr>
      <w:r>
        <w:t xml:space="preserve"> </w:t>
      </w:r>
    </w:p>
  </w:comment>
  <w:comment w:id="149" w:author="Ingo Ebersberger" w:date="2018-04-24T02:54:00Z" w:initials="IE">
    <w:p w14:paraId="2C1CDF06" w14:textId="77777777" w:rsidR="00280B87" w:rsidRDefault="00280B87" w:rsidP="00280B87">
      <w:pPr>
        <w:pStyle w:val="CommentText"/>
      </w:pPr>
      <w:r>
        <w:rPr>
          <w:rStyle w:val="CommentReference"/>
        </w:rPr>
        <w:annotationRef/>
      </w:r>
      <w:r>
        <w:t>Weak. How much of the currently known diversity of microsporidia do you have represented?</w:t>
      </w:r>
    </w:p>
  </w:comment>
  <w:comment w:id="152" w:author="Ingo Ebersberger" w:date="2018-04-24T02:54:00Z" w:initials="IE">
    <w:p w14:paraId="6AA4A1F9" w14:textId="77777777" w:rsidR="00280B87" w:rsidRDefault="00280B87" w:rsidP="00280B87">
      <w:pPr>
        <w:pStyle w:val="CommentText"/>
      </w:pPr>
      <w:r>
        <w:rPr>
          <w:rStyle w:val="CommentReference"/>
        </w:rPr>
        <w:annotationRef/>
      </w:r>
      <w:r>
        <w:t xml:space="preserve">What does this mean? You refer to genes that apparently have been invented on the microsporidian lineage? </w:t>
      </w:r>
    </w:p>
  </w:comment>
  <w:comment w:id="153" w:author="Ingo Ebersberger" w:date="2018-04-24T02:54:00Z" w:initials="IE">
    <w:p w14:paraId="48E6C185" w14:textId="77777777" w:rsidR="00280B87" w:rsidRDefault="00280B87" w:rsidP="00280B87">
      <w:pPr>
        <w:pStyle w:val="CommentText"/>
      </w:pPr>
      <w:r>
        <w:rPr>
          <w:rStyle w:val="CommentReference"/>
        </w:rPr>
        <w:annotationRef/>
      </w:r>
      <w:r>
        <w:t>What does ‘assigned’ mean?</w:t>
      </w:r>
    </w:p>
  </w:comment>
  <w:comment w:id="154" w:author="Ingo Ebersberger" w:date="2018-04-24T02:54:00Z" w:initials="IE">
    <w:p w14:paraId="579AF304" w14:textId="77777777" w:rsidR="00280B87" w:rsidRDefault="00280B87" w:rsidP="00280B87">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 w:id="155" w:author="Ingo Ebersberger" w:date="2018-04-24T02:54:00Z" w:initials="IE">
    <w:p w14:paraId="6E69C946" w14:textId="77777777" w:rsidR="00280B87" w:rsidRDefault="00280B87" w:rsidP="00280B87">
      <w:pPr>
        <w:pStyle w:val="CommentText"/>
      </w:pPr>
      <w:r>
        <w:rPr>
          <w:rStyle w:val="CommentReference"/>
        </w:rPr>
        <w:annotationRef/>
      </w:r>
      <w:r>
        <w:t>How did you do this?</w:t>
      </w:r>
    </w:p>
  </w:comment>
  <w:comment w:id="158" w:author="Ingo Ebersberger" w:date="2018-04-24T02:54:00Z" w:initials="IE">
    <w:p w14:paraId="6B5B870D" w14:textId="77777777" w:rsidR="00280B87" w:rsidRDefault="00280B87" w:rsidP="00280B87">
      <w:pPr>
        <w:pStyle w:val="CommentText"/>
      </w:pPr>
      <w:r>
        <w:rPr>
          <w:rStyle w:val="CommentReference"/>
        </w:rPr>
        <w:annotationRef/>
      </w:r>
      <w:r>
        <w:t xml:space="preserve">You can’t just mention  genes that are not traceable. How do you know?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3671FB" w:rsidRDefault="003671FB" w:rsidP="000A17B2">
      <w:pPr>
        <w:spacing w:after="0" w:line="240" w:lineRule="auto"/>
      </w:pPr>
      <w:r>
        <w:separator/>
      </w:r>
    </w:p>
  </w:endnote>
  <w:endnote w:type="continuationSeparator" w:id="0">
    <w:p w14:paraId="6F95D1CA" w14:textId="77777777" w:rsidR="003671FB" w:rsidRDefault="003671FB"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3671FB" w:rsidRDefault="003671FB" w:rsidP="009F2A64">
    <w:pPr>
      <w:pStyle w:val="Footer"/>
      <w:jc w:val="center"/>
    </w:pPr>
  </w:p>
  <w:p w14:paraId="5AA1AD57" w14:textId="4C9ABF92" w:rsidR="003671FB" w:rsidRDefault="003671FB"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3671FB" w:rsidRDefault="003671FB" w:rsidP="009F2A64">
    <w:pPr>
      <w:pStyle w:val="Footer"/>
      <w:jc w:val="center"/>
    </w:pPr>
  </w:p>
  <w:p w14:paraId="05A32A18" w14:textId="570DA275" w:rsidR="003671FB" w:rsidRDefault="003671FB"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3671FB" w:rsidRDefault="003671FB" w:rsidP="009F2A64">
    <w:pPr>
      <w:pStyle w:val="Footer"/>
      <w:jc w:val="center"/>
    </w:pPr>
  </w:p>
  <w:p w14:paraId="5CB59BD7" w14:textId="48F38D2B" w:rsidR="003671FB" w:rsidRDefault="003671FB"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3671FB" w:rsidRDefault="003671FB" w:rsidP="009F2A64">
    <w:pPr>
      <w:pStyle w:val="Footer"/>
      <w:jc w:val="center"/>
    </w:pPr>
  </w:p>
  <w:p w14:paraId="03B6962C" w14:textId="70F00EA3" w:rsidR="003671FB" w:rsidRDefault="003671FB"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3671FB" w:rsidRDefault="003671FB" w:rsidP="009F2A64">
    <w:pPr>
      <w:pStyle w:val="Footer"/>
      <w:jc w:val="center"/>
    </w:pPr>
  </w:p>
  <w:p w14:paraId="6DF37147" w14:textId="4B2AFAF3" w:rsidR="003671FB" w:rsidRDefault="003671FB"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33378F">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3671FB" w:rsidRDefault="003671FB" w:rsidP="009F2A64">
    <w:pPr>
      <w:pStyle w:val="Footer"/>
      <w:jc w:val="center"/>
    </w:pPr>
  </w:p>
  <w:p w14:paraId="3A381F25" w14:textId="77777777" w:rsidR="003671FB" w:rsidRDefault="003671FB"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33378F">
          <w:rPr>
            <w:rStyle w:val="PageNumber"/>
            <w:noProof/>
          </w:rPr>
          <w:t>127</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3671FB" w:rsidRDefault="003671FB" w:rsidP="000A17B2">
      <w:pPr>
        <w:spacing w:after="0" w:line="240" w:lineRule="auto"/>
      </w:pPr>
      <w:r>
        <w:separator/>
      </w:r>
    </w:p>
  </w:footnote>
  <w:footnote w:type="continuationSeparator" w:id="0">
    <w:p w14:paraId="09519C90" w14:textId="77777777" w:rsidR="003671FB" w:rsidRDefault="003671FB"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3671FB" w:rsidRPr="000A17B2" w:rsidRDefault="003671FB">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4476"/>
    <w:rsid w:val="00024930"/>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C31"/>
    <w:rsid w:val="00042FD9"/>
    <w:rsid w:val="00043DED"/>
    <w:rsid w:val="000440DC"/>
    <w:rsid w:val="000448FA"/>
    <w:rsid w:val="000449A6"/>
    <w:rsid w:val="0004539D"/>
    <w:rsid w:val="0004554D"/>
    <w:rsid w:val="00045850"/>
    <w:rsid w:val="00046288"/>
    <w:rsid w:val="00046593"/>
    <w:rsid w:val="000466EA"/>
    <w:rsid w:val="00046CA0"/>
    <w:rsid w:val="00046F86"/>
    <w:rsid w:val="000471BF"/>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6953"/>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C64"/>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1D43"/>
    <w:rsid w:val="00102C79"/>
    <w:rsid w:val="00102EE4"/>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422"/>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305BA"/>
    <w:rsid w:val="00130A2E"/>
    <w:rsid w:val="00130A70"/>
    <w:rsid w:val="00130E22"/>
    <w:rsid w:val="001312E2"/>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376D3"/>
    <w:rsid w:val="001401D6"/>
    <w:rsid w:val="001402F9"/>
    <w:rsid w:val="0014076C"/>
    <w:rsid w:val="00140AB4"/>
    <w:rsid w:val="00141118"/>
    <w:rsid w:val="00141763"/>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554"/>
    <w:rsid w:val="001456E3"/>
    <w:rsid w:val="001458B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012"/>
    <w:rsid w:val="001901D7"/>
    <w:rsid w:val="00190422"/>
    <w:rsid w:val="00190F2F"/>
    <w:rsid w:val="0019198D"/>
    <w:rsid w:val="00191BB4"/>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6C"/>
    <w:rsid w:val="001B379B"/>
    <w:rsid w:val="001B3CE3"/>
    <w:rsid w:val="001B45E5"/>
    <w:rsid w:val="001B4891"/>
    <w:rsid w:val="001B4AA8"/>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7F7"/>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51C6"/>
    <w:rsid w:val="0022536E"/>
    <w:rsid w:val="002255B2"/>
    <w:rsid w:val="002256DE"/>
    <w:rsid w:val="00225A7A"/>
    <w:rsid w:val="00225DB4"/>
    <w:rsid w:val="00225E7D"/>
    <w:rsid w:val="00225FDC"/>
    <w:rsid w:val="00226506"/>
    <w:rsid w:val="002266E9"/>
    <w:rsid w:val="00227559"/>
    <w:rsid w:val="00227A6C"/>
    <w:rsid w:val="00227C14"/>
    <w:rsid w:val="00227E70"/>
    <w:rsid w:val="00227F8B"/>
    <w:rsid w:val="002307F3"/>
    <w:rsid w:val="0023175E"/>
    <w:rsid w:val="00231B7F"/>
    <w:rsid w:val="00232207"/>
    <w:rsid w:val="0023295D"/>
    <w:rsid w:val="00232A96"/>
    <w:rsid w:val="00232E81"/>
    <w:rsid w:val="00233217"/>
    <w:rsid w:val="002334CC"/>
    <w:rsid w:val="002339CC"/>
    <w:rsid w:val="00233D60"/>
    <w:rsid w:val="002340E9"/>
    <w:rsid w:val="0023444F"/>
    <w:rsid w:val="00234902"/>
    <w:rsid w:val="00234D0C"/>
    <w:rsid w:val="00234EAC"/>
    <w:rsid w:val="0023593C"/>
    <w:rsid w:val="00235CF5"/>
    <w:rsid w:val="00236BF6"/>
    <w:rsid w:val="00236E98"/>
    <w:rsid w:val="002375B3"/>
    <w:rsid w:val="002375EF"/>
    <w:rsid w:val="00240332"/>
    <w:rsid w:val="002405A9"/>
    <w:rsid w:val="00240ADB"/>
    <w:rsid w:val="002414EE"/>
    <w:rsid w:val="00241516"/>
    <w:rsid w:val="00241FB5"/>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0B87"/>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3E3"/>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9BB"/>
    <w:rsid w:val="00323BAF"/>
    <w:rsid w:val="00323C15"/>
    <w:rsid w:val="00324278"/>
    <w:rsid w:val="00324443"/>
    <w:rsid w:val="00324520"/>
    <w:rsid w:val="003245AF"/>
    <w:rsid w:val="0032491B"/>
    <w:rsid w:val="00324C30"/>
    <w:rsid w:val="003252DA"/>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78F"/>
    <w:rsid w:val="00333874"/>
    <w:rsid w:val="00333D3D"/>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C07"/>
    <w:rsid w:val="00344E58"/>
    <w:rsid w:val="003453B9"/>
    <w:rsid w:val="003455BA"/>
    <w:rsid w:val="00345826"/>
    <w:rsid w:val="003459F6"/>
    <w:rsid w:val="00345B0D"/>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320D"/>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91D"/>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815"/>
    <w:rsid w:val="003B284A"/>
    <w:rsid w:val="003B2947"/>
    <w:rsid w:val="003B3E22"/>
    <w:rsid w:val="003B4772"/>
    <w:rsid w:val="003B4CF8"/>
    <w:rsid w:val="003B4F32"/>
    <w:rsid w:val="003B51B8"/>
    <w:rsid w:val="003B5E48"/>
    <w:rsid w:val="003B6256"/>
    <w:rsid w:val="003B665F"/>
    <w:rsid w:val="003B66B8"/>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92A"/>
    <w:rsid w:val="003E2D83"/>
    <w:rsid w:val="003E3FFD"/>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90E"/>
    <w:rsid w:val="003F3916"/>
    <w:rsid w:val="003F4B74"/>
    <w:rsid w:val="003F5B91"/>
    <w:rsid w:val="003F5C02"/>
    <w:rsid w:val="003F5C74"/>
    <w:rsid w:val="003F5E56"/>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24"/>
    <w:rsid w:val="00434BCB"/>
    <w:rsid w:val="00434E18"/>
    <w:rsid w:val="0043514D"/>
    <w:rsid w:val="0043530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72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ED3"/>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C776C"/>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09D"/>
    <w:rsid w:val="0051721B"/>
    <w:rsid w:val="00517A7B"/>
    <w:rsid w:val="00517A8E"/>
    <w:rsid w:val="00520746"/>
    <w:rsid w:val="00520852"/>
    <w:rsid w:val="00521140"/>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F38"/>
    <w:rsid w:val="0054153D"/>
    <w:rsid w:val="00541718"/>
    <w:rsid w:val="00541FF0"/>
    <w:rsid w:val="00542536"/>
    <w:rsid w:val="00542731"/>
    <w:rsid w:val="005434BD"/>
    <w:rsid w:val="00543B18"/>
    <w:rsid w:val="00543C36"/>
    <w:rsid w:val="005442EB"/>
    <w:rsid w:val="005446EE"/>
    <w:rsid w:val="005449F4"/>
    <w:rsid w:val="0054572C"/>
    <w:rsid w:val="00545A74"/>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987"/>
    <w:rsid w:val="00564D70"/>
    <w:rsid w:val="00564E15"/>
    <w:rsid w:val="00564F9B"/>
    <w:rsid w:val="00565D0D"/>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AB"/>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88"/>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714"/>
    <w:rsid w:val="00692BAF"/>
    <w:rsid w:val="0069337A"/>
    <w:rsid w:val="00693811"/>
    <w:rsid w:val="006941A9"/>
    <w:rsid w:val="006947EE"/>
    <w:rsid w:val="00694C52"/>
    <w:rsid w:val="006959B0"/>
    <w:rsid w:val="00695DCC"/>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4D59"/>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532"/>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C12"/>
    <w:rsid w:val="00757D1E"/>
    <w:rsid w:val="00757DD5"/>
    <w:rsid w:val="00760512"/>
    <w:rsid w:val="007605EC"/>
    <w:rsid w:val="00760A89"/>
    <w:rsid w:val="007612CB"/>
    <w:rsid w:val="00761326"/>
    <w:rsid w:val="0076190B"/>
    <w:rsid w:val="007621AB"/>
    <w:rsid w:val="007622E3"/>
    <w:rsid w:val="00762386"/>
    <w:rsid w:val="00763112"/>
    <w:rsid w:val="00763301"/>
    <w:rsid w:val="00763B70"/>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C8C"/>
    <w:rsid w:val="007A2CB7"/>
    <w:rsid w:val="007A3304"/>
    <w:rsid w:val="007A3836"/>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20B8"/>
    <w:rsid w:val="007B20B9"/>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8BC"/>
    <w:rsid w:val="007C2D30"/>
    <w:rsid w:val="007C3613"/>
    <w:rsid w:val="007C3719"/>
    <w:rsid w:val="007C3A8B"/>
    <w:rsid w:val="007C411F"/>
    <w:rsid w:val="007C4A81"/>
    <w:rsid w:val="007C4BE5"/>
    <w:rsid w:val="007C4F22"/>
    <w:rsid w:val="007C5720"/>
    <w:rsid w:val="007C5AE6"/>
    <w:rsid w:val="007C5E68"/>
    <w:rsid w:val="007C5F69"/>
    <w:rsid w:val="007C5F83"/>
    <w:rsid w:val="007C6398"/>
    <w:rsid w:val="007C763F"/>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3F2"/>
    <w:rsid w:val="007F540E"/>
    <w:rsid w:val="007F5594"/>
    <w:rsid w:val="007F592A"/>
    <w:rsid w:val="007F6214"/>
    <w:rsid w:val="007F71C2"/>
    <w:rsid w:val="007F7913"/>
    <w:rsid w:val="008005A9"/>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3C"/>
    <w:rsid w:val="00816FF8"/>
    <w:rsid w:val="00817002"/>
    <w:rsid w:val="008171E2"/>
    <w:rsid w:val="00817781"/>
    <w:rsid w:val="00817A8B"/>
    <w:rsid w:val="00817B80"/>
    <w:rsid w:val="00820DF2"/>
    <w:rsid w:val="0082108D"/>
    <w:rsid w:val="00821199"/>
    <w:rsid w:val="008212D9"/>
    <w:rsid w:val="00821622"/>
    <w:rsid w:val="00821981"/>
    <w:rsid w:val="00821B66"/>
    <w:rsid w:val="0082252D"/>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898"/>
    <w:rsid w:val="0085199D"/>
    <w:rsid w:val="00852038"/>
    <w:rsid w:val="00852DCC"/>
    <w:rsid w:val="00853361"/>
    <w:rsid w:val="0085382D"/>
    <w:rsid w:val="00854427"/>
    <w:rsid w:val="00854D03"/>
    <w:rsid w:val="00854F2B"/>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518"/>
    <w:rsid w:val="008765F1"/>
    <w:rsid w:val="0087670A"/>
    <w:rsid w:val="00876AC0"/>
    <w:rsid w:val="00876E93"/>
    <w:rsid w:val="00876FBB"/>
    <w:rsid w:val="00876FC1"/>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ACC"/>
    <w:rsid w:val="008950C8"/>
    <w:rsid w:val="00895327"/>
    <w:rsid w:val="00895370"/>
    <w:rsid w:val="00895413"/>
    <w:rsid w:val="00895BA8"/>
    <w:rsid w:val="00895F47"/>
    <w:rsid w:val="00895FFE"/>
    <w:rsid w:val="00896197"/>
    <w:rsid w:val="008961BD"/>
    <w:rsid w:val="0089627F"/>
    <w:rsid w:val="008965C3"/>
    <w:rsid w:val="008A05D9"/>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66D"/>
    <w:rsid w:val="008C282A"/>
    <w:rsid w:val="008C2EF2"/>
    <w:rsid w:val="008C3886"/>
    <w:rsid w:val="008C3913"/>
    <w:rsid w:val="008C4022"/>
    <w:rsid w:val="008C41F5"/>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75D"/>
    <w:rsid w:val="008F4C91"/>
    <w:rsid w:val="008F53E3"/>
    <w:rsid w:val="008F5818"/>
    <w:rsid w:val="008F5883"/>
    <w:rsid w:val="008F5CFF"/>
    <w:rsid w:val="008F603F"/>
    <w:rsid w:val="008F66EC"/>
    <w:rsid w:val="008F6883"/>
    <w:rsid w:val="008F69FF"/>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89B"/>
    <w:rsid w:val="0091600D"/>
    <w:rsid w:val="009165C2"/>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B00"/>
    <w:rsid w:val="00947C5D"/>
    <w:rsid w:val="00947C67"/>
    <w:rsid w:val="00947E81"/>
    <w:rsid w:val="00950449"/>
    <w:rsid w:val="00950461"/>
    <w:rsid w:val="009507C6"/>
    <w:rsid w:val="00950DB8"/>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C02F2"/>
    <w:rsid w:val="009C0792"/>
    <w:rsid w:val="009C0AE8"/>
    <w:rsid w:val="009C0FEE"/>
    <w:rsid w:val="009C11D2"/>
    <w:rsid w:val="009C120F"/>
    <w:rsid w:val="009C13FB"/>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437"/>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9B5"/>
    <w:rsid w:val="00A71A05"/>
    <w:rsid w:val="00A7262C"/>
    <w:rsid w:val="00A729E3"/>
    <w:rsid w:val="00A732DF"/>
    <w:rsid w:val="00A73691"/>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2C8D"/>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1939"/>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79"/>
    <w:rsid w:val="00B259A3"/>
    <w:rsid w:val="00B25A9B"/>
    <w:rsid w:val="00B25B8F"/>
    <w:rsid w:val="00B2603F"/>
    <w:rsid w:val="00B262F4"/>
    <w:rsid w:val="00B2679D"/>
    <w:rsid w:val="00B270D9"/>
    <w:rsid w:val="00B2759E"/>
    <w:rsid w:val="00B30107"/>
    <w:rsid w:val="00B303EF"/>
    <w:rsid w:val="00B30847"/>
    <w:rsid w:val="00B30EA3"/>
    <w:rsid w:val="00B31984"/>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60B6"/>
    <w:rsid w:val="00B472D9"/>
    <w:rsid w:val="00B47711"/>
    <w:rsid w:val="00B47A3A"/>
    <w:rsid w:val="00B47DAE"/>
    <w:rsid w:val="00B503C8"/>
    <w:rsid w:val="00B50C6E"/>
    <w:rsid w:val="00B5119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6B"/>
    <w:rsid w:val="00B65F0F"/>
    <w:rsid w:val="00B668CF"/>
    <w:rsid w:val="00B66A74"/>
    <w:rsid w:val="00B67598"/>
    <w:rsid w:val="00B70102"/>
    <w:rsid w:val="00B705C1"/>
    <w:rsid w:val="00B70AF0"/>
    <w:rsid w:val="00B712D1"/>
    <w:rsid w:val="00B71417"/>
    <w:rsid w:val="00B7149A"/>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7113"/>
    <w:rsid w:val="00B9711A"/>
    <w:rsid w:val="00BA0457"/>
    <w:rsid w:val="00BA05B0"/>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84F"/>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64F"/>
    <w:rsid w:val="00CD699B"/>
    <w:rsid w:val="00CD69D2"/>
    <w:rsid w:val="00CD71E3"/>
    <w:rsid w:val="00CD736A"/>
    <w:rsid w:val="00CD7491"/>
    <w:rsid w:val="00CE058D"/>
    <w:rsid w:val="00CE06AB"/>
    <w:rsid w:val="00CE0C91"/>
    <w:rsid w:val="00CE1876"/>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ADC"/>
    <w:rsid w:val="00CF1C10"/>
    <w:rsid w:val="00CF1D32"/>
    <w:rsid w:val="00CF201D"/>
    <w:rsid w:val="00CF2160"/>
    <w:rsid w:val="00CF22CE"/>
    <w:rsid w:val="00CF23A3"/>
    <w:rsid w:val="00CF2453"/>
    <w:rsid w:val="00CF268D"/>
    <w:rsid w:val="00CF2932"/>
    <w:rsid w:val="00CF2D32"/>
    <w:rsid w:val="00CF3B79"/>
    <w:rsid w:val="00CF3C94"/>
    <w:rsid w:val="00CF3D7F"/>
    <w:rsid w:val="00CF44E7"/>
    <w:rsid w:val="00CF4581"/>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203E8"/>
    <w:rsid w:val="00D2096B"/>
    <w:rsid w:val="00D20F39"/>
    <w:rsid w:val="00D2114E"/>
    <w:rsid w:val="00D212B9"/>
    <w:rsid w:val="00D21DFF"/>
    <w:rsid w:val="00D21F61"/>
    <w:rsid w:val="00D22107"/>
    <w:rsid w:val="00D22520"/>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6927"/>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2B8"/>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BC"/>
    <w:rsid w:val="00E90961"/>
    <w:rsid w:val="00E909D2"/>
    <w:rsid w:val="00E90E5A"/>
    <w:rsid w:val="00E918CB"/>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3F9C"/>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515"/>
    <w:rsid w:val="00EE4D9D"/>
    <w:rsid w:val="00EE4F02"/>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6C27"/>
    <w:rsid w:val="00F2727C"/>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2366"/>
    <w:rsid w:val="00F4328D"/>
    <w:rsid w:val="00F434DD"/>
    <w:rsid w:val="00F4374C"/>
    <w:rsid w:val="00F43AF8"/>
    <w:rsid w:val="00F43E54"/>
    <w:rsid w:val="00F43E79"/>
    <w:rsid w:val="00F44068"/>
    <w:rsid w:val="00F4468D"/>
    <w:rsid w:val="00F44710"/>
    <w:rsid w:val="00F44D19"/>
    <w:rsid w:val="00F45E7A"/>
    <w:rsid w:val="00F4614A"/>
    <w:rsid w:val="00F4667E"/>
    <w:rsid w:val="00F46A3D"/>
    <w:rsid w:val="00F47237"/>
    <w:rsid w:val="00F47546"/>
    <w:rsid w:val="00F478DD"/>
    <w:rsid w:val="00F47B14"/>
    <w:rsid w:val="00F50324"/>
    <w:rsid w:val="00F50879"/>
    <w:rsid w:val="00F50BF6"/>
    <w:rsid w:val="00F50C56"/>
    <w:rsid w:val="00F50C8A"/>
    <w:rsid w:val="00F50ED9"/>
    <w:rsid w:val="00F50EF1"/>
    <w:rsid w:val="00F51B79"/>
    <w:rsid w:val="00F51BEB"/>
    <w:rsid w:val="00F51C13"/>
    <w:rsid w:val="00F51DC0"/>
    <w:rsid w:val="00F51E00"/>
    <w:rsid w:val="00F522F4"/>
    <w:rsid w:val="00F52324"/>
    <w:rsid w:val="00F525A8"/>
    <w:rsid w:val="00F5271D"/>
    <w:rsid w:val="00F52C5E"/>
    <w:rsid w:val="00F53300"/>
    <w:rsid w:val="00F53453"/>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B6"/>
    <w:rsid w:val="00F607C5"/>
    <w:rsid w:val="00F60835"/>
    <w:rsid w:val="00F60847"/>
    <w:rsid w:val="00F60901"/>
    <w:rsid w:val="00F609B0"/>
    <w:rsid w:val="00F612DA"/>
    <w:rsid w:val="00F61BEE"/>
    <w:rsid w:val="00F61FA4"/>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6ED"/>
    <w:rsid w:val="00F75D21"/>
    <w:rsid w:val="00F76077"/>
    <w:rsid w:val="00F769E1"/>
    <w:rsid w:val="00F7714A"/>
    <w:rsid w:val="00F7795E"/>
    <w:rsid w:val="00F77D57"/>
    <w:rsid w:val="00F80537"/>
    <w:rsid w:val="00F805B6"/>
    <w:rsid w:val="00F80CFA"/>
    <w:rsid w:val="00F80F54"/>
    <w:rsid w:val="00F81402"/>
    <w:rsid w:val="00F81576"/>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810"/>
    <w:rsid w:val="00FA072E"/>
    <w:rsid w:val="00FA08CF"/>
    <w:rsid w:val="00FA093A"/>
    <w:rsid w:val="00FA0A3D"/>
    <w:rsid w:val="00FA0CDC"/>
    <w:rsid w:val="00FA0EAB"/>
    <w:rsid w:val="00FA0F7F"/>
    <w:rsid w:val="00FA1FF4"/>
    <w:rsid w:val="00FA23CA"/>
    <w:rsid w:val="00FA2F4E"/>
    <w:rsid w:val="00FA3453"/>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9D0"/>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79A"/>
    <w:rsid w:val="00FF416C"/>
    <w:rsid w:val="00FF43EB"/>
    <w:rsid w:val="00FF4936"/>
    <w:rsid w:val="00FF4EEF"/>
    <w:rsid w:val="00FF5058"/>
    <w:rsid w:val="00FF509E"/>
    <w:rsid w:val="00FF58B5"/>
    <w:rsid w:val="00FF5D3B"/>
    <w:rsid w:val="00FF5FAF"/>
    <w:rsid w:val="00FF60F4"/>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chart" Target="charts/chart1.xml"/><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jp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emf"/><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emf"/><Relationship Id="rId34" Type="http://schemas.openxmlformats.org/officeDocument/2006/relationships/image" Target="media/image18.jpg"/><Relationship Id="rId35" Type="http://schemas.openxmlformats.org/officeDocument/2006/relationships/image" Target="media/image19.jpg"/><Relationship Id="rId36" Type="http://schemas.openxmlformats.org/officeDocument/2006/relationships/image" Target="media/image20.jp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jp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41052424"/>
        <c:axId val="-2040983048"/>
      </c:barChart>
      <c:catAx>
        <c:axId val="-2041052424"/>
        <c:scaling>
          <c:orientation val="minMax"/>
        </c:scaling>
        <c:delete val="0"/>
        <c:axPos val="b"/>
        <c:numFmt formatCode="General" sourceLinked="0"/>
        <c:majorTickMark val="none"/>
        <c:minorTickMark val="none"/>
        <c:tickLblPos val="nextTo"/>
        <c:crossAx val="-2040983048"/>
        <c:crosses val="autoZero"/>
        <c:auto val="1"/>
        <c:lblAlgn val="ctr"/>
        <c:lblOffset val="100"/>
        <c:noMultiLvlLbl val="0"/>
      </c:catAx>
      <c:valAx>
        <c:axId val="-2040983048"/>
        <c:scaling>
          <c:orientation val="minMax"/>
        </c:scaling>
        <c:delete val="0"/>
        <c:axPos val="l"/>
        <c:numFmt formatCode="0.00" sourceLinked="1"/>
        <c:majorTickMark val="none"/>
        <c:minorTickMark val="none"/>
        <c:tickLblPos val="nextTo"/>
        <c:crossAx val="-204105242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7BEBE1BD-0C97-8B44-B349-4FF56CDB4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140</Pages>
  <Words>57119</Words>
  <Characters>325579</Characters>
  <Application>Microsoft Macintosh Word</Application>
  <DocSecurity>0</DocSecurity>
  <Lines>2713</Lines>
  <Paragraphs>763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77</cp:revision>
  <cp:lastPrinted>2018-04-04T13:13:00Z</cp:lastPrinted>
  <dcterms:created xsi:type="dcterms:W3CDTF">2018-04-23T23:57:00Z</dcterms:created>
  <dcterms:modified xsi:type="dcterms:W3CDTF">2018-04-24T01:13:00Z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