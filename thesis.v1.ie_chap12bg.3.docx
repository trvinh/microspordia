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CB80E7" w14:textId="77777777" w:rsidR="0065225F" w:rsidRDefault="0065225F" w:rsidP="008D799A">
      <w:pPr>
        <w:spacing w:after="0" w:line="360" w:lineRule="auto"/>
        <w:rPr>
          <w:szCs w:val="24"/>
        </w:rPr>
      </w:pPr>
    </w:p>
    <w:p w14:paraId="291D022C" w14:textId="77777777" w:rsidR="0065225F" w:rsidRDefault="0065225F" w:rsidP="008D799A">
      <w:pPr>
        <w:spacing w:after="0" w:line="360" w:lineRule="auto"/>
        <w:rPr>
          <w:szCs w:val="24"/>
        </w:rPr>
      </w:pPr>
    </w:p>
    <w:p w14:paraId="58E92D2C" w14:textId="77777777" w:rsidR="0065225F" w:rsidRPr="001C2E85" w:rsidRDefault="005F1A11" w:rsidP="0065225F">
      <w:pPr>
        <w:pStyle w:val="Title"/>
        <w:jc w:val="center"/>
        <w:rPr>
          <w:sz w:val="48"/>
          <w:szCs w:val="48"/>
        </w:rPr>
      </w:pPr>
      <w:commentRangeStart w:id="0"/>
      <w:r w:rsidRPr="001C2E85">
        <w:rPr>
          <w:sz w:val="48"/>
          <w:szCs w:val="48"/>
        </w:rPr>
        <w:t xml:space="preserve">Evolutionary Process </w:t>
      </w:r>
      <w:commentRangeEnd w:id="0"/>
      <w:r w:rsidR="00EC3A9D">
        <w:rPr>
          <w:rStyle w:val="CommentReference"/>
          <w:rFonts w:ascii="Palatino Linotype" w:eastAsiaTheme="minorHAnsi" w:hAnsi="Palatino Linotype" w:cstheme="minorBidi"/>
          <w:color w:val="auto"/>
          <w:spacing w:val="0"/>
          <w:kern w:val="0"/>
        </w:rPr>
        <w:commentReference w:id="0"/>
      </w:r>
      <w:r w:rsidRPr="001C2E85">
        <w:rPr>
          <w:sz w:val="48"/>
          <w:szCs w:val="48"/>
        </w:rPr>
        <w:t xml:space="preserve">and </w:t>
      </w:r>
    </w:p>
    <w:p w14:paraId="324CFC8F" w14:textId="6CC9FEF0" w:rsidR="005F1A11" w:rsidRDefault="005F1A11" w:rsidP="0065225F">
      <w:pPr>
        <w:pStyle w:val="Title"/>
        <w:jc w:val="center"/>
      </w:pPr>
      <w:r w:rsidRPr="001C2E85">
        <w:rPr>
          <w:sz w:val="48"/>
          <w:szCs w:val="48"/>
        </w:rPr>
        <w:t>Metabolic Pathway Analysis of the Microsporidia</w:t>
      </w:r>
      <w:r w:rsidR="001C2E85" w:rsidRPr="001C2E85">
        <w:rPr>
          <w:sz w:val="48"/>
          <w:szCs w:val="48"/>
        </w:rPr>
        <w:t>n</w:t>
      </w:r>
      <w:r w:rsidRPr="001C2E85">
        <w:rPr>
          <w:sz w:val="48"/>
          <w:szCs w:val="48"/>
        </w:rPr>
        <w:t xml:space="preserve"> Last Common Ancestor</w:t>
      </w:r>
    </w:p>
    <w:p w14:paraId="5CA32E93" w14:textId="77777777" w:rsidR="0065225F" w:rsidRDefault="0065225F" w:rsidP="008D799A">
      <w:pPr>
        <w:spacing w:after="0" w:line="360" w:lineRule="auto"/>
        <w:rPr>
          <w:szCs w:val="24"/>
        </w:rPr>
      </w:pPr>
    </w:p>
    <w:p w14:paraId="7B3E925E"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 xml:space="preserve">Dissertation zur Erlangung </w:t>
      </w:r>
    </w:p>
    <w:p w14:paraId="3135065D" w14:textId="2A821F9A" w:rsidR="005F1A11" w:rsidRPr="0065225F" w:rsidRDefault="005F1A11" w:rsidP="005826F2">
      <w:pPr>
        <w:pStyle w:val="Caption"/>
        <w:spacing w:after="0" w:line="360" w:lineRule="auto"/>
        <w:jc w:val="center"/>
        <w:rPr>
          <w:b w:val="0"/>
          <w:sz w:val="30"/>
          <w:szCs w:val="30"/>
          <w:lang w:val="de-DE"/>
        </w:rPr>
      </w:pPr>
      <w:r w:rsidRPr="0065225F">
        <w:rPr>
          <w:b w:val="0"/>
          <w:sz w:val="30"/>
          <w:szCs w:val="30"/>
          <w:lang w:val="de-DE"/>
        </w:rPr>
        <w:t>des Doktorgrades der Naturwissenschaften</w:t>
      </w:r>
    </w:p>
    <w:p w14:paraId="5116800C" w14:textId="77777777" w:rsidR="005F1A11" w:rsidRPr="0065225F" w:rsidRDefault="005F1A11" w:rsidP="0065225F">
      <w:pPr>
        <w:pStyle w:val="Caption"/>
        <w:jc w:val="center"/>
        <w:rPr>
          <w:b w:val="0"/>
          <w:sz w:val="30"/>
          <w:szCs w:val="30"/>
          <w:lang w:val="de-DE"/>
        </w:rPr>
      </w:pPr>
    </w:p>
    <w:p w14:paraId="5D032FBC"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vorgelegt beim Fachbereich Biowissenschaften</w:t>
      </w:r>
      <w:r w:rsidR="003C0010" w:rsidRPr="0065225F">
        <w:rPr>
          <w:b w:val="0"/>
          <w:sz w:val="30"/>
          <w:szCs w:val="30"/>
          <w:lang w:val="de-DE"/>
        </w:rPr>
        <w:t xml:space="preserve"> </w:t>
      </w:r>
    </w:p>
    <w:p w14:paraId="0377753A" w14:textId="0D2A1266" w:rsidR="0065225F" w:rsidRDefault="003C0010" w:rsidP="005826F2">
      <w:pPr>
        <w:pStyle w:val="Caption"/>
        <w:spacing w:after="0" w:line="360" w:lineRule="auto"/>
        <w:jc w:val="center"/>
        <w:rPr>
          <w:b w:val="0"/>
          <w:sz w:val="30"/>
          <w:szCs w:val="30"/>
          <w:lang w:val="de-DE"/>
        </w:rPr>
      </w:pPr>
      <w:r w:rsidRPr="0065225F">
        <w:rPr>
          <w:b w:val="0"/>
          <w:sz w:val="30"/>
          <w:szCs w:val="30"/>
          <w:lang w:val="de-DE"/>
        </w:rPr>
        <w:t>der Johann Wolfgang Goethe-</w:t>
      </w:r>
      <w:r w:rsidR="0065225F" w:rsidRPr="0065225F">
        <w:rPr>
          <w:b w:val="0"/>
          <w:sz w:val="30"/>
          <w:szCs w:val="30"/>
          <w:lang w:val="de-DE"/>
        </w:rPr>
        <w:t>Universität</w:t>
      </w:r>
      <w:r w:rsidRPr="0065225F">
        <w:rPr>
          <w:b w:val="0"/>
          <w:sz w:val="30"/>
          <w:szCs w:val="30"/>
          <w:lang w:val="de-DE"/>
        </w:rPr>
        <w:t xml:space="preserve"> </w:t>
      </w:r>
    </w:p>
    <w:p w14:paraId="673B3DCC" w14:textId="18D8D4B1" w:rsidR="005F1A11" w:rsidRPr="0065225F" w:rsidRDefault="003C0010" w:rsidP="005826F2">
      <w:pPr>
        <w:pStyle w:val="Caption"/>
        <w:spacing w:after="0" w:line="360" w:lineRule="auto"/>
        <w:jc w:val="center"/>
        <w:rPr>
          <w:b w:val="0"/>
          <w:sz w:val="30"/>
          <w:szCs w:val="30"/>
          <w:lang w:val="de-DE"/>
        </w:rPr>
      </w:pPr>
      <w:r w:rsidRPr="0065225F">
        <w:rPr>
          <w:b w:val="0"/>
          <w:sz w:val="30"/>
          <w:szCs w:val="30"/>
          <w:lang w:val="de-DE"/>
        </w:rPr>
        <w:t>in Frankfurt am Main</w:t>
      </w:r>
    </w:p>
    <w:p w14:paraId="075ED57C" w14:textId="77777777" w:rsidR="003C0010" w:rsidRPr="0065225F" w:rsidRDefault="003C0010" w:rsidP="0065225F">
      <w:pPr>
        <w:pStyle w:val="Caption"/>
        <w:jc w:val="center"/>
        <w:rPr>
          <w:b w:val="0"/>
          <w:sz w:val="30"/>
          <w:szCs w:val="30"/>
          <w:lang w:val="de-DE"/>
        </w:rPr>
      </w:pPr>
    </w:p>
    <w:p w14:paraId="51184230" w14:textId="4079276D"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von</w:t>
      </w:r>
    </w:p>
    <w:p w14:paraId="2AB01743" w14:textId="74CCFEA6"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Ngoc Vinh Tran</w:t>
      </w:r>
    </w:p>
    <w:p w14:paraId="02EA6262" w14:textId="117D4E56" w:rsidR="003C0010" w:rsidRDefault="007E277C" w:rsidP="005826F2">
      <w:pPr>
        <w:pStyle w:val="Caption"/>
        <w:spacing w:after="0" w:line="360" w:lineRule="auto"/>
        <w:jc w:val="center"/>
        <w:rPr>
          <w:b w:val="0"/>
          <w:sz w:val="30"/>
          <w:szCs w:val="30"/>
          <w:lang w:val="de-DE"/>
        </w:rPr>
      </w:pPr>
      <w:r>
        <w:rPr>
          <w:b w:val="0"/>
          <w:sz w:val="30"/>
          <w:szCs w:val="30"/>
          <w:lang w:val="de-DE"/>
        </w:rPr>
        <w:t>aus Vietnam</w:t>
      </w:r>
    </w:p>
    <w:p w14:paraId="221099B7" w14:textId="77777777" w:rsidR="0065225F" w:rsidRDefault="0065225F" w:rsidP="0065225F"/>
    <w:p w14:paraId="529B5C47" w14:textId="77777777" w:rsidR="005826F2" w:rsidRDefault="005826F2" w:rsidP="0065225F"/>
    <w:p w14:paraId="698F2845" w14:textId="77777777" w:rsidR="006E647A" w:rsidRPr="0065225F" w:rsidRDefault="006E647A" w:rsidP="0065225F"/>
    <w:p w14:paraId="0F32E47B" w14:textId="2E73EEBE" w:rsidR="007E277C" w:rsidRDefault="003C0010" w:rsidP="005826F2">
      <w:pPr>
        <w:pStyle w:val="Caption"/>
        <w:spacing w:after="0" w:line="360" w:lineRule="auto"/>
        <w:jc w:val="center"/>
        <w:rPr>
          <w:b w:val="0"/>
          <w:sz w:val="30"/>
          <w:szCs w:val="30"/>
          <w:lang w:val="de-DE"/>
        </w:rPr>
      </w:pPr>
      <w:r w:rsidRPr="0065225F">
        <w:rPr>
          <w:b w:val="0"/>
          <w:sz w:val="30"/>
          <w:szCs w:val="30"/>
          <w:lang w:val="de-DE"/>
        </w:rPr>
        <w:t>Frankfurt (2018)</w:t>
      </w:r>
    </w:p>
    <w:p w14:paraId="138A190B" w14:textId="10DA2663" w:rsidR="005F1A11" w:rsidRPr="007E277C" w:rsidRDefault="007E277C" w:rsidP="005826F2">
      <w:pPr>
        <w:pStyle w:val="Caption"/>
        <w:spacing w:after="0" w:line="360" w:lineRule="auto"/>
        <w:jc w:val="center"/>
        <w:rPr>
          <w:b w:val="0"/>
          <w:sz w:val="30"/>
          <w:szCs w:val="30"/>
          <w:lang w:val="de-DE"/>
        </w:rPr>
      </w:pPr>
      <w:r w:rsidRPr="007E277C">
        <w:rPr>
          <w:b w:val="0"/>
          <w:sz w:val="30"/>
          <w:szCs w:val="30"/>
          <w:lang w:val="de-DE"/>
        </w:rPr>
        <w:t>(D30)</w:t>
      </w:r>
    </w:p>
    <w:p w14:paraId="55C41604" w14:textId="77777777" w:rsidR="00306254" w:rsidRDefault="00306254" w:rsidP="008D799A">
      <w:pPr>
        <w:spacing w:after="0" w:line="360" w:lineRule="auto"/>
        <w:rPr>
          <w:szCs w:val="24"/>
          <w:highlight w:val="green"/>
        </w:rPr>
        <w:sectPr w:rsidR="00306254" w:rsidSect="00C6234A">
          <w:headerReference w:type="default" r:id="rId10"/>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5B8B24A6" w14:textId="6B7DD793" w:rsidR="005F1A11" w:rsidRDefault="005F1A11" w:rsidP="008D799A">
      <w:pPr>
        <w:spacing w:after="0" w:line="360" w:lineRule="auto"/>
        <w:rPr>
          <w:szCs w:val="24"/>
          <w:highlight w:val="green"/>
        </w:rPr>
      </w:pPr>
    </w:p>
    <w:p w14:paraId="08662E81" w14:textId="77777777" w:rsidR="000C3B8C" w:rsidRDefault="000C3B8C" w:rsidP="008D799A">
      <w:pPr>
        <w:spacing w:after="0" w:line="360" w:lineRule="auto"/>
        <w:rPr>
          <w:szCs w:val="24"/>
          <w:highlight w:val="green"/>
        </w:rPr>
      </w:pPr>
    </w:p>
    <w:p w14:paraId="0F287ABB" w14:textId="77777777" w:rsidR="000C3B8C" w:rsidRDefault="000C3B8C" w:rsidP="008D799A">
      <w:pPr>
        <w:spacing w:after="0" w:line="360" w:lineRule="auto"/>
        <w:rPr>
          <w:szCs w:val="24"/>
          <w:highlight w:val="green"/>
        </w:rPr>
      </w:pPr>
    </w:p>
    <w:p w14:paraId="471EAEC8" w14:textId="246F616C" w:rsidR="00BE783A" w:rsidRDefault="000C3B8C" w:rsidP="008D799A">
      <w:pPr>
        <w:spacing w:after="0" w:line="360" w:lineRule="auto"/>
        <w:rPr>
          <w:szCs w:val="24"/>
          <w:lang w:val="de-DE"/>
        </w:rPr>
      </w:pPr>
      <w:r w:rsidRPr="000C3B8C">
        <w:rPr>
          <w:szCs w:val="24"/>
          <w:lang w:val="de-DE"/>
        </w:rPr>
        <w:t>vom</w:t>
      </w:r>
      <w:r w:rsidR="00BE783A">
        <w:rPr>
          <w:szCs w:val="24"/>
          <w:lang w:val="de-DE"/>
        </w:rPr>
        <w:t xml:space="preserve"> Fachbereich Biowissenschaften der</w:t>
      </w:r>
    </w:p>
    <w:p w14:paraId="5FF93955" w14:textId="4F86F18A" w:rsidR="00BE783A" w:rsidRDefault="00BE783A" w:rsidP="008D799A">
      <w:pPr>
        <w:spacing w:after="0" w:line="360" w:lineRule="auto"/>
        <w:rPr>
          <w:szCs w:val="24"/>
          <w:lang w:val="de-DE"/>
        </w:rPr>
      </w:pPr>
      <w:r>
        <w:rPr>
          <w:szCs w:val="24"/>
          <w:lang w:val="de-DE"/>
        </w:rPr>
        <w:t>Johann Wolfgang Goethe-Universität als Dissertation angekommen.</w:t>
      </w:r>
    </w:p>
    <w:p w14:paraId="06ED1B7F" w14:textId="77777777" w:rsidR="00BE783A" w:rsidRDefault="00BE783A" w:rsidP="008D799A">
      <w:pPr>
        <w:spacing w:after="0" w:line="360" w:lineRule="auto"/>
        <w:rPr>
          <w:szCs w:val="24"/>
          <w:lang w:val="de-DE"/>
        </w:rPr>
      </w:pPr>
    </w:p>
    <w:p w14:paraId="1A41CC8E" w14:textId="77777777" w:rsidR="00CA3A23" w:rsidRDefault="00CA3A23" w:rsidP="008D799A">
      <w:pPr>
        <w:spacing w:after="0" w:line="360" w:lineRule="auto"/>
        <w:rPr>
          <w:szCs w:val="24"/>
          <w:lang w:val="de-DE"/>
        </w:rPr>
      </w:pPr>
    </w:p>
    <w:p w14:paraId="51447AE0" w14:textId="77777777" w:rsidR="00BE783A" w:rsidRDefault="00BE783A" w:rsidP="008D799A">
      <w:pPr>
        <w:spacing w:after="0" w:line="360" w:lineRule="auto"/>
        <w:rPr>
          <w:szCs w:val="24"/>
          <w:lang w:val="de-DE"/>
        </w:rPr>
      </w:pPr>
    </w:p>
    <w:p w14:paraId="3D1F416B" w14:textId="0CE0E7A0" w:rsidR="00BE783A" w:rsidRDefault="00060900" w:rsidP="00BE783A">
      <w:pPr>
        <w:tabs>
          <w:tab w:val="left" w:pos="2127"/>
        </w:tabs>
        <w:spacing w:after="0" w:line="360" w:lineRule="auto"/>
        <w:rPr>
          <w:szCs w:val="24"/>
          <w:lang w:val="de-DE"/>
        </w:rPr>
      </w:pPr>
      <w:r>
        <w:rPr>
          <w:szCs w:val="24"/>
          <w:lang w:val="de-DE"/>
        </w:rPr>
        <w:t>Dekan</w:t>
      </w:r>
      <w:r w:rsidR="00BE783A">
        <w:rPr>
          <w:szCs w:val="24"/>
          <w:lang w:val="de-DE"/>
        </w:rPr>
        <w:t>:</w:t>
      </w:r>
      <w:r w:rsidR="00BE783A">
        <w:rPr>
          <w:szCs w:val="24"/>
          <w:lang w:val="de-DE"/>
        </w:rPr>
        <w:tab/>
        <w:t xml:space="preserve">Prof. Dr. </w:t>
      </w:r>
      <w:r w:rsidR="00C13A51">
        <w:rPr>
          <w:szCs w:val="24"/>
          <w:lang w:val="de-DE"/>
        </w:rPr>
        <w:t>Sven</w:t>
      </w:r>
      <w:r w:rsidR="00BE783A">
        <w:rPr>
          <w:szCs w:val="24"/>
          <w:lang w:val="de-DE"/>
        </w:rPr>
        <w:t xml:space="preserve"> </w:t>
      </w:r>
      <w:r w:rsidR="00C13A51">
        <w:rPr>
          <w:szCs w:val="24"/>
          <w:lang w:val="de-DE"/>
        </w:rPr>
        <w:t>Klimpel</w:t>
      </w:r>
    </w:p>
    <w:p w14:paraId="4F82463A" w14:textId="675FDAB1" w:rsidR="00BE783A" w:rsidRDefault="00BE783A" w:rsidP="00BE783A">
      <w:pPr>
        <w:tabs>
          <w:tab w:val="left" w:pos="2127"/>
        </w:tabs>
        <w:spacing w:after="0" w:line="360" w:lineRule="auto"/>
        <w:rPr>
          <w:szCs w:val="24"/>
          <w:lang w:val="de-DE"/>
        </w:rPr>
      </w:pPr>
      <w:r>
        <w:rPr>
          <w:szCs w:val="24"/>
          <w:lang w:val="de-DE"/>
        </w:rPr>
        <w:tab/>
        <w:t>Institut für Ökologie, Evolution und Diversität</w:t>
      </w:r>
    </w:p>
    <w:p w14:paraId="78F19A43" w14:textId="185738BC" w:rsidR="00BE783A" w:rsidRDefault="00BE783A" w:rsidP="00BE783A">
      <w:pPr>
        <w:tabs>
          <w:tab w:val="left" w:pos="2127"/>
        </w:tabs>
        <w:spacing w:after="0" w:line="360" w:lineRule="auto"/>
        <w:rPr>
          <w:szCs w:val="24"/>
          <w:lang w:val="de-DE"/>
        </w:rPr>
      </w:pPr>
      <w:r>
        <w:rPr>
          <w:szCs w:val="24"/>
          <w:lang w:val="de-DE"/>
        </w:rPr>
        <w:tab/>
        <w:t>Johann Wolfgang Goethe-Universität</w:t>
      </w:r>
    </w:p>
    <w:p w14:paraId="3BADDF2B" w14:textId="4C8AE9CB" w:rsidR="00BE783A" w:rsidRDefault="00BE783A" w:rsidP="00BE783A">
      <w:pPr>
        <w:tabs>
          <w:tab w:val="left" w:pos="2127"/>
        </w:tabs>
        <w:spacing w:after="0" w:line="360" w:lineRule="auto"/>
        <w:rPr>
          <w:szCs w:val="24"/>
          <w:lang w:val="de-DE"/>
        </w:rPr>
      </w:pPr>
      <w:r>
        <w:rPr>
          <w:szCs w:val="24"/>
          <w:lang w:val="de-DE"/>
        </w:rPr>
        <w:tab/>
        <w:t>D-60438 Frankfurt am Main</w:t>
      </w:r>
    </w:p>
    <w:p w14:paraId="0837EA5D" w14:textId="77777777" w:rsidR="00BE783A" w:rsidRDefault="00BE783A" w:rsidP="00BE783A">
      <w:pPr>
        <w:tabs>
          <w:tab w:val="left" w:pos="2127"/>
        </w:tabs>
        <w:spacing w:after="0" w:line="360" w:lineRule="auto"/>
        <w:rPr>
          <w:szCs w:val="24"/>
          <w:lang w:val="de-DE"/>
        </w:rPr>
      </w:pPr>
    </w:p>
    <w:p w14:paraId="6426AE8D" w14:textId="6F3AA70D" w:rsidR="00BE783A" w:rsidRDefault="00BE783A" w:rsidP="00BE783A">
      <w:pPr>
        <w:tabs>
          <w:tab w:val="left" w:pos="2127"/>
        </w:tabs>
        <w:spacing w:after="0" w:line="360" w:lineRule="auto"/>
        <w:rPr>
          <w:szCs w:val="24"/>
          <w:lang w:val="de-DE"/>
        </w:rPr>
      </w:pPr>
      <w:r>
        <w:rPr>
          <w:szCs w:val="24"/>
          <w:lang w:val="de-DE"/>
        </w:rPr>
        <w:t>Gutachter:</w:t>
      </w:r>
      <w:r>
        <w:rPr>
          <w:szCs w:val="24"/>
          <w:lang w:val="de-DE"/>
        </w:rPr>
        <w:tab/>
        <w:t>Prof. Dr. Ingo Ebersberger</w:t>
      </w:r>
    </w:p>
    <w:p w14:paraId="06470FED" w14:textId="1539691E" w:rsidR="00BE783A" w:rsidRDefault="00BE783A" w:rsidP="00BE783A">
      <w:pPr>
        <w:tabs>
          <w:tab w:val="left" w:pos="2127"/>
        </w:tabs>
        <w:spacing w:after="0" w:line="360" w:lineRule="auto"/>
        <w:rPr>
          <w:szCs w:val="24"/>
          <w:lang w:val="de-DE"/>
        </w:rPr>
      </w:pPr>
      <w:r>
        <w:rPr>
          <w:szCs w:val="24"/>
          <w:lang w:val="de-DE"/>
        </w:rPr>
        <w:tab/>
      </w:r>
      <w:r w:rsidR="00EC3A9D">
        <w:rPr>
          <w:szCs w:val="24"/>
          <w:lang w:val="de-DE"/>
        </w:rPr>
        <w:t xml:space="preserve">AK für </w:t>
      </w:r>
      <w:r>
        <w:rPr>
          <w:szCs w:val="24"/>
          <w:lang w:val="de-DE"/>
        </w:rPr>
        <w:t>Angewandte Bioinformatik</w:t>
      </w:r>
    </w:p>
    <w:p w14:paraId="38278127" w14:textId="69690BFC" w:rsidR="00BE783A" w:rsidRDefault="00BE783A" w:rsidP="00BE783A">
      <w:pPr>
        <w:tabs>
          <w:tab w:val="left" w:pos="2127"/>
        </w:tabs>
        <w:spacing w:after="0" w:line="360" w:lineRule="auto"/>
        <w:rPr>
          <w:szCs w:val="24"/>
          <w:lang w:val="de-DE"/>
        </w:rPr>
      </w:pPr>
      <w:r>
        <w:rPr>
          <w:szCs w:val="24"/>
          <w:lang w:val="de-DE"/>
        </w:rPr>
        <w:tab/>
        <w:t>Institut für Zellbiologie und Neurowissenschaften</w:t>
      </w:r>
    </w:p>
    <w:p w14:paraId="5F0F9EBA"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6355B0B5" w14:textId="75491E5B" w:rsidR="00BE783A" w:rsidRDefault="00BE783A" w:rsidP="00BE783A">
      <w:pPr>
        <w:tabs>
          <w:tab w:val="left" w:pos="2127"/>
        </w:tabs>
        <w:spacing w:after="0" w:line="360" w:lineRule="auto"/>
        <w:rPr>
          <w:szCs w:val="24"/>
          <w:lang w:val="de-DE"/>
        </w:rPr>
      </w:pPr>
      <w:r>
        <w:rPr>
          <w:szCs w:val="24"/>
          <w:lang w:val="de-DE"/>
        </w:rPr>
        <w:tab/>
        <w:t>D-60438 Frankfurt am Main</w:t>
      </w:r>
    </w:p>
    <w:p w14:paraId="111E92A1" w14:textId="77777777" w:rsidR="00BE783A" w:rsidRDefault="00BE783A" w:rsidP="00BE783A">
      <w:pPr>
        <w:tabs>
          <w:tab w:val="left" w:pos="2127"/>
        </w:tabs>
        <w:spacing w:after="0" w:line="360" w:lineRule="auto"/>
        <w:rPr>
          <w:szCs w:val="24"/>
          <w:lang w:val="de-DE"/>
        </w:rPr>
      </w:pPr>
    </w:p>
    <w:p w14:paraId="5CEBF0D8" w14:textId="31E57C86" w:rsidR="00BE783A" w:rsidRDefault="00BE783A" w:rsidP="00BE783A">
      <w:pPr>
        <w:tabs>
          <w:tab w:val="left" w:pos="2127"/>
        </w:tabs>
        <w:spacing w:after="0" w:line="360" w:lineRule="auto"/>
        <w:rPr>
          <w:szCs w:val="24"/>
          <w:lang w:val="de-DE"/>
        </w:rPr>
      </w:pPr>
      <w:r>
        <w:rPr>
          <w:szCs w:val="24"/>
          <w:lang w:val="de-DE"/>
        </w:rPr>
        <w:tab/>
        <w:t>Prof. Dr.</w:t>
      </w:r>
    </w:p>
    <w:p w14:paraId="4BE6E756" w14:textId="30F48C4B" w:rsidR="00BE783A" w:rsidRDefault="00BE783A" w:rsidP="00BE783A">
      <w:pPr>
        <w:tabs>
          <w:tab w:val="left" w:pos="2127"/>
        </w:tabs>
        <w:spacing w:after="0" w:line="360" w:lineRule="auto"/>
        <w:rPr>
          <w:szCs w:val="24"/>
          <w:lang w:val="de-DE"/>
        </w:rPr>
      </w:pPr>
      <w:r>
        <w:rPr>
          <w:szCs w:val="24"/>
          <w:lang w:val="de-DE"/>
        </w:rPr>
        <w:tab/>
        <w:t>()</w:t>
      </w:r>
    </w:p>
    <w:p w14:paraId="30B6D45E" w14:textId="5292B7F8" w:rsidR="00BE783A" w:rsidRDefault="00BE783A" w:rsidP="00BE783A">
      <w:pPr>
        <w:tabs>
          <w:tab w:val="left" w:pos="2127"/>
        </w:tabs>
        <w:spacing w:after="0" w:line="360" w:lineRule="auto"/>
        <w:rPr>
          <w:szCs w:val="24"/>
          <w:lang w:val="de-DE"/>
        </w:rPr>
      </w:pPr>
      <w:r>
        <w:rPr>
          <w:szCs w:val="24"/>
          <w:lang w:val="de-DE"/>
        </w:rPr>
        <w:tab/>
        <w:t>...</w:t>
      </w:r>
    </w:p>
    <w:p w14:paraId="5E786F0E"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55950FF9" w14:textId="4D495BA7" w:rsidR="00BE783A" w:rsidRDefault="00BE783A" w:rsidP="00BE783A">
      <w:pPr>
        <w:tabs>
          <w:tab w:val="left" w:pos="2127"/>
        </w:tabs>
        <w:spacing w:after="0" w:line="360" w:lineRule="auto"/>
        <w:rPr>
          <w:szCs w:val="24"/>
          <w:lang w:val="de-DE"/>
        </w:rPr>
      </w:pPr>
      <w:r>
        <w:rPr>
          <w:szCs w:val="24"/>
          <w:lang w:val="de-DE"/>
        </w:rPr>
        <w:tab/>
        <w:t>D-60438 Frankfurt am Main</w:t>
      </w:r>
    </w:p>
    <w:p w14:paraId="124E0145" w14:textId="77777777" w:rsidR="00BE783A" w:rsidRDefault="00BE783A" w:rsidP="00BE783A">
      <w:pPr>
        <w:tabs>
          <w:tab w:val="left" w:pos="2127"/>
        </w:tabs>
        <w:spacing w:after="0" w:line="360" w:lineRule="auto"/>
        <w:rPr>
          <w:szCs w:val="24"/>
          <w:lang w:val="de-DE"/>
        </w:rPr>
      </w:pPr>
    </w:p>
    <w:p w14:paraId="5593613F" w14:textId="77777777" w:rsidR="00BE783A" w:rsidRDefault="00BE783A" w:rsidP="00BE783A">
      <w:pPr>
        <w:tabs>
          <w:tab w:val="left" w:pos="2127"/>
        </w:tabs>
        <w:spacing w:after="0" w:line="360" w:lineRule="auto"/>
        <w:rPr>
          <w:szCs w:val="24"/>
          <w:lang w:val="de-DE"/>
        </w:rPr>
      </w:pPr>
    </w:p>
    <w:p w14:paraId="12069C09" w14:textId="07D1E103" w:rsidR="00BE783A" w:rsidRDefault="00BE783A" w:rsidP="00BE783A">
      <w:pPr>
        <w:tabs>
          <w:tab w:val="left" w:leader="underscore" w:pos="2127"/>
          <w:tab w:val="left" w:pos="5670"/>
        </w:tabs>
        <w:spacing w:after="0" w:line="360" w:lineRule="auto"/>
        <w:rPr>
          <w:szCs w:val="24"/>
          <w:lang w:val="de-DE"/>
        </w:rPr>
      </w:pPr>
      <w:r>
        <w:rPr>
          <w:szCs w:val="24"/>
          <w:lang w:val="de-DE"/>
        </w:rPr>
        <w:t>Datum der Disputation: ____________________________</w:t>
      </w:r>
      <w:r>
        <w:rPr>
          <w:szCs w:val="24"/>
          <w:lang w:val="de-DE"/>
        </w:rPr>
        <w:tab/>
      </w:r>
      <w:r>
        <w:rPr>
          <w:szCs w:val="24"/>
          <w:lang w:val="de-DE"/>
        </w:rPr>
        <w:tab/>
      </w:r>
    </w:p>
    <w:p w14:paraId="77196E8E" w14:textId="77777777" w:rsidR="00BE783A" w:rsidRDefault="00BE783A" w:rsidP="008D799A">
      <w:pPr>
        <w:spacing w:after="0" w:line="360" w:lineRule="auto"/>
        <w:rPr>
          <w:szCs w:val="24"/>
          <w:lang w:val="de-DE"/>
        </w:rPr>
      </w:pPr>
    </w:p>
    <w:p w14:paraId="25B34762" w14:textId="77777777" w:rsidR="00BE783A" w:rsidRPr="000C3B8C" w:rsidRDefault="00BE783A" w:rsidP="008D799A">
      <w:pPr>
        <w:spacing w:after="0" w:line="360" w:lineRule="auto"/>
        <w:rPr>
          <w:szCs w:val="24"/>
          <w:lang w:val="de-DE"/>
        </w:rPr>
        <w:sectPr w:rsidR="00BE783A" w:rsidRPr="000C3B8C" w:rsidSect="00C6234A">
          <w:footerReference w:type="default" r:id="rId12"/>
          <w:footnotePr>
            <w:pos w:val="beneathText"/>
          </w:footnotePr>
          <w:endnotePr>
            <w:numFmt w:val="decimal"/>
          </w:endnotePr>
          <w:pgSz w:w="11906" w:h="16838"/>
          <w:pgMar w:top="1418" w:right="1814" w:bottom="1418" w:left="1814" w:header="709" w:footer="709" w:gutter="0"/>
          <w:cols w:space="708"/>
          <w:docGrid w:linePitch="360"/>
        </w:sectPr>
      </w:pPr>
    </w:p>
    <w:p w14:paraId="5699EBA0" w14:textId="620BB06A" w:rsidR="00024476" w:rsidRDefault="00024476" w:rsidP="008D799A">
      <w:pPr>
        <w:spacing w:after="0" w:line="360" w:lineRule="auto"/>
        <w:rPr>
          <w:szCs w:val="24"/>
          <w:highlight w:val="green"/>
        </w:rPr>
      </w:pPr>
      <w:r>
        <w:rPr>
          <w:szCs w:val="24"/>
          <w:highlight w:val="green"/>
        </w:rPr>
        <w:lastRenderedPageBreak/>
        <w:t>ABSTRACT / ZUSAMMENFASSUNG</w:t>
      </w:r>
    </w:p>
    <w:p w14:paraId="352E1061" w14:textId="62579E6C" w:rsidR="00EA4BE1" w:rsidRPr="00871BC3" w:rsidRDefault="00871BC3" w:rsidP="008D799A">
      <w:pPr>
        <w:spacing w:after="0" w:line="360" w:lineRule="auto"/>
        <w:rPr>
          <w:szCs w:val="24"/>
        </w:rPr>
      </w:pPr>
      <w:proofErr w:type="gramStart"/>
      <w:r>
        <w:rPr>
          <w:szCs w:val="24"/>
        </w:rPr>
        <w:t>the</w:t>
      </w:r>
      <w:proofErr w:type="gramEnd"/>
      <w:r>
        <w:rPr>
          <w:szCs w:val="24"/>
        </w:rPr>
        <w:t xml:space="preserve"> most difficult part</w:t>
      </w:r>
      <w:r w:rsidR="00BA522D">
        <w:rPr>
          <w:szCs w:val="24"/>
        </w:rPr>
        <w:t xml:space="preserve"> ever</w:t>
      </w:r>
      <w:r>
        <w:rPr>
          <w:szCs w:val="24"/>
        </w:rPr>
        <w:t xml:space="preserve"> :'(</w:t>
      </w:r>
    </w:p>
    <w:p w14:paraId="2E89F30C" w14:textId="77777777" w:rsidR="00024476" w:rsidRDefault="00024476" w:rsidP="008D799A">
      <w:pPr>
        <w:spacing w:after="0" w:line="360" w:lineRule="auto"/>
        <w:rPr>
          <w:szCs w:val="24"/>
          <w:highlight w:val="green"/>
        </w:rPr>
      </w:pPr>
    </w:p>
    <w:p w14:paraId="6F9D428F" w14:textId="77777777" w:rsidR="00024476" w:rsidRDefault="00024476" w:rsidP="008D799A">
      <w:pPr>
        <w:spacing w:after="0" w:line="360" w:lineRule="auto"/>
        <w:rPr>
          <w:szCs w:val="24"/>
          <w:highlight w:val="green"/>
        </w:rPr>
        <w:sectPr w:rsidR="00024476" w:rsidSect="00C6234A">
          <w:footerReference w:type="default" r:id="rId13"/>
          <w:footnotePr>
            <w:pos w:val="beneathText"/>
          </w:footnotePr>
          <w:endnotePr>
            <w:numFmt w:val="decimal"/>
          </w:endnotePr>
          <w:pgSz w:w="11906" w:h="16838"/>
          <w:pgMar w:top="1418" w:right="1814" w:bottom="1418" w:left="1814" w:header="709" w:footer="709" w:gutter="0"/>
          <w:cols w:space="708"/>
          <w:docGrid w:linePitch="360"/>
        </w:sectPr>
      </w:pPr>
    </w:p>
    <w:sdt>
      <w:sdtPr>
        <w:rPr>
          <w:rFonts w:ascii="Palatino Linotype" w:eastAsiaTheme="minorHAnsi" w:hAnsi="Palatino Linotype" w:cstheme="minorBidi"/>
          <w:b w:val="0"/>
          <w:bCs w:val="0"/>
          <w:color w:val="auto"/>
          <w:sz w:val="24"/>
          <w:szCs w:val="22"/>
        </w:rPr>
        <w:id w:val="1687406160"/>
        <w:docPartObj>
          <w:docPartGallery w:val="Table of Contents"/>
          <w:docPartUnique/>
        </w:docPartObj>
      </w:sdtPr>
      <w:sdtEndPr>
        <w:rPr>
          <w:noProof/>
        </w:rPr>
      </w:sdtEndPr>
      <w:sdtContent>
        <w:p w14:paraId="7CA8D0FE" w14:textId="6E89A9F6" w:rsidR="00BC7BB6" w:rsidRDefault="00BC7BB6">
          <w:pPr>
            <w:pStyle w:val="TOCHeading"/>
          </w:pPr>
          <w:r>
            <w:t>Table of Contents</w:t>
          </w:r>
        </w:p>
        <w:commentRangeStart w:id="1"/>
        <w:p w14:paraId="0989CBE3" w14:textId="77777777" w:rsidR="0033378F" w:rsidRDefault="00BC7BB6">
          <w:pPr>
            <w:pStyle w:val="TOC1"/>
            <w:tabs>
              <w:tab w:val="right" w:pos="8268"/>
            </w:tabs>
            <w:rPr>
              <w:rFonts w:eastAsiaTheme="minorEastAsia"/>
              <w:b w:val="0"/>
              <w:noProof/>
              <w:sz w:val="24"/>
              <w:szCs w:val="24"/>
              <w:lang w:eastAsia="ja-JP"/>
            </w:rPr>
          </w:pPr>
          <w:r>
            <w:rPr>
              <w:b w:val="0"/>
            </w:rPr>
            <w:fldChar w:fldCharType="begin"/>
          </w:r>
          <w:r>
            <w:instrText xml:space="preserve"> TOC \o "1-3" \h \z \u </w:instrText>
          </w:r>
          <w:r>
            <w:rPr>
              <w:b w:val="0"/>
            </w:rPr>
            <w:fldChar w:fldCharType="separate"/>
          </w:r>
          <w:r w:rsidR="0033378F">
            <w:rPr>
              <w:noProof/>
            </w:rPr>
            <w:t>List of Figures</w:t>
          </w:r>
          <w:r w:rsidR="0033378F">
            <w:rPr>
              <w:noProof/>
            </w:rPr>
            <w:tab/>
          </w:r>
          <w:r w:rsidR="0033378F">
            <w:rPr>
              <w:noProof/>
            </w:rPr>
            <w:fldChar w:fldCharType="begin"/>
          </w:r>
          <w:r w:rsidR="0033378F">
            <w:rPr>
              <w:noProof/>
            </w:rPr>
            <w:instrText xml:space="preserve"> PAGEREF _Toc386158905 \h </w:instrText>
          </w:r>
          <w:r w:rsidR="0033378F">
            <w:rPr>
              <w:noProof/>
            </w:rPr>
          </w:r>
          <w:r w:rsidR="0033378F">
            <w:rPr>
              <w:noProof/>
            </w:rPr>
            <w:fldChar w:fldCharType="separate"/>
          </w:r>
          <w:r w:rsidR="0033378F">
            <w:rPr>
              <w:noProof/>
            </w:rPr>
            <w:t>I</w:t>
          </w:r>
          <w:r w:rsidR="0033378F">
            <w:rPr>
              <w:noProof/>
            </w:rPr>
            <w:fldChar w:fldCharType="end"/>
          </w:r>
        </w:p>
        <w:p w14:paraId="065F70E0" w14:textId="77777777" w:rsidR="0033378F" w:rsidRDefault="0033378F">
          <w:pPr>
            <w:pStyle w:val="TOC1"/>
            <w:tabs>
              <w:tab w:val="right" w:pos="8268"/>
            </w:tabs>
            <w:rPr>
              <w:rFonts w:eastAsiaTheme="minorEastAsia"/>
              <w:b w:val="0"/>
              <w:noProof/>
              <w:sz w:val="24"/>
              <w:szCs w:val="24"/>
              <w:lang w:eastAsia="ja-JP"/>
            </w:rPr>
          </w:pPr>
          <w:r>
            <w:rPr>
              <w:noProof/>
            </w:rPr>
            <w:t>List of Tables</w:t>
          </w:r>
          <w:r>
            <w:rPr>
              <w:noProof/>
            </w:rPr>
            <w:tab/>
          </w:r>
          <w:r>
            <w:rPr>
              <w:noProof/>
            </w:rPr>
            <w:fldChar w:fldCharType="begin"/>
          </w:r>
          <w:r>
            <w:rPr>
              <w:noProof/>
            </w:rPr>
            <w:instrText xml:space="preserve"> PAGEREF _Toc386158906 \h </w:instrText>
          </w:r>
          <w:r>
            <w:rPr>
              <w:noProof/>
            </w:rPr>
          </w:r>
          <w:r>
            <w:rPr>
              <w:noProof/>
            </w:rPr>
            <w:fldChar w:fldCharType="separate"/>
          </w:r>
          <w:r>
            <w:rPr>
              <w:noProof/>
            </w:rPr>
            <w:t>VI</w:t>
          </w:r>
          <w:r>
            <w:rPr>
              <w:noProof/>
            </w:rPr>
            <w:fldChar w:fldCharType="end"/>
          </w:r>
        </w:p>
        <w:p w14:paraId="1679F7B3" w14:textId="77777777" w:rsidR="0033378F" w:rsidRDefault="0033378F">
          <w:pPr>
            <w:pStyle w:val="TOC1"/>
            <w:tabs>
              <w:tab w:val="left" w:pos="370"/>
              <w:tab w:val="right" w:pos="8268"/>
            </w:tabs>
            <w:rPr>
              <w:rFonts w:eastAsiaTheme="minorEastAsia"/>
              <w:b w:val="0"/>
              <w:noProof/>
              <w:sz w:val="24"/>
              <w:szCs w:val="24"/>
              <w:lang w:eastAsia="ja-JP"/>
            </w:rPr>
          </w:pPr>
          <w:r>
            <w:rPr>
              <w:noProof/>
            </w:rPr>
            <w:t>1</w:t>
          </w:r>
          <w:r>
            <w:rPr>
              <w:rFonts w:eastAsiaTheme="minorEastAsia"/>
              <w:b w:val="0"/>
              <w:noProof/>
              <w:sz w:val="24"/>
              <w:szCs w:val="24"/>
              <w:lang w:eastAsia="ja-JP"/>
            </w:rPr>
            <w:tab/>
          </w:r>
          <w:r>
            <w:rPr>
              <w:noProof/>
            </w:rPr>
            <w:t>Introduction</w:t>
          </w:r>
          <w:r>
            <w:rPr>
              <w:noProof/>
            </w:rPr>
            <w:tab/>
          </w:r>
          <w:r>
            <w:rPr>
              <w:noProof/>
            </w:rPr>
            <w:fldChar w:fldCharType="begin"/>
          </w:r>
          <w:r>
            <w:rPr>
              <w:noProof/>
            </w:rPr>
            <w:instrText xml:space="preserve"> PAGEREF _Toc386158907 \h </w:instrText>
          </w:r>
          <w:r>
            <w:rPr>
              <w:noProof/>
            </w:rPr>
          </w:r>
          <w:r>
            <w:rPr>
              <w:noProof/>
            </w:rPr>
            <w:fldChar w:fldCharType="separate"/>
          </w:r>
          <w:r>
            <w:rPr>
              <w:noProof/>
            </w:rPr>
            <w:t>1</w:t>
          </w:r>
          <w:r>
            <w:rPr>
              <w:noProof/>
            </w:rPr>
            <w:fldChar w:fldCharType="end"/>
          </w:r>
        </w:p>
        <w:p w14:paraId="60205BF3"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1.1</w:t>
          </w:r>
          <w:r>
            <w:rPr>
              <w:rFonts w:asciiTheme="minorHAnsi" w:eastAsiaTheme="minorEastAsia" w:hAnsiTheme="minorHAnsi"/>
              <w:i w:val="0"/>
              <w:noProof/>
              <w:szCs w:val="24"/>
              <w:lang w:eastAsia="ja-JP"/>
            </w:rPr>
            <w:tab/>
          </w:r>
          <w:r>
            <w:rPr>
              <w:noProof/>
            </w:rPr>
            <w:t>Microsporidia - An emergent pathogen</w:t>
          </w:r>
          <w:r>
            <w:rPr>
              <w:noProof/>
            </w:rPr>
            <w:tab/>
          </w:r>
          <w:r>
            <w:rPr>
              <w:noProof/>
            </w:rPr>
            <w:fldChar w:fldCharType="begin"/>
          </w:r>
          <w:r>
            <w:rPr>
              <w:noProof/>
            </w:rPr>
            <w:instrText xml:space="preserve"> PAGEREF _Toc386158908 \h </w:instrText>
          </w:r>
          <w:r>
            <w:rPr>
              <w:noProof/>
            </w:rPr>
          </w:r>
          <w:r>
            <w:rPr>
              <w:noProof/>
            </w:rPr>
            <w:fldChar w:fldCharType="separate"/>
          </w:r>
          <w:r>
            <w:rPr>
              <w:noProof/>
            </w:rPr>
            <w:t>1</w:t>
          </w:r>
          <w:r>
            <w:rPr>
              <w:noProof/>
            </w:rPr>
            <w:fldChar w:fldCharType="end"/>
          </w:r>
        </w:p>
        <w:p w14:paraId="547475E2"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1.2</w:t>
          </w:r>
          <w:r>
            <w:rPr>
              <w:rFonts w:asciiTheme="minorHAnsi" w:eastAsiaTheme="minorEastAsia" w:hAnsiTheme="minorHAnsi"/>
              <w:i w:val="0"/>
              <w:noProof/>
              <w:szCs w:val="24"/>
              <w:lang w:eastAsia="ja-JP"/>
            </w:rPr>
            <w:tab/>
          </w:r>
          <w:r>
            <w:rPr>
              <w:noProof/>
            </w:rPr>
            <w:t>The symbiotic lifestyle of microsporidia</w:t>
          </w:r>
          <w:r>
            <w:rPr>
              <w:noProof/>
            </w:rPr>
            <w:tab/>
          </w:r>
          <w:r>
            <w:rPr>
              <w:noProof/>
            </w:rPr>
            <w:fldChar w:fldCharType="begin"/>
          </w:r>
          <w:r>
            <w:rPr>
              <w:noProof/>
            </w:rPr>
            <w:instrText xml:space="preserve"> PAGEREF _Toc386158909 \h </w:instrText>
          </w:r>
          <w:r>
            <w:rPr>
              <w:noProof/>
            </w:rPr>
          </w:r>
          <w:r>
            <w:rPr>
              <w:noProof/>
            </w:rPr>
            <w:fldChar w:fldCharType="separate"/>
          </w:r>
          <w:r>
            <w:rPr>
              <w:noProof/>
            </w:rPr>
            <w:t>3</w:t>
          </w:r>
          <w:r>
            <w:rPr>
              <w:noProof/>
            </w:rPr>
            <w:fldChar w:fldCharType="end"/>
          </w:r>
        </w:p>
        <w:p w14:paraId="12DB3B91"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1.3</w:t>
          </w:r>
          <w:r>
            <w:rPr>
              <w:rFonts w:asciiTheme="minorHAnsi" w:eastAsiaTheme="minorEastAsia" w:hAnsiTheme="minorHAnsi"/>
              <w:i w:val="0"/>
              <w:noProof/>
              <w:szCs w:val="24"/>
              <w:lang w:eastAsia="ja-JP"/>
            </w:rPr>
            <w:tab/>
          </w:r>
          <w:r>
            <w:rPr>
              <w:noProof/>
            </w:rPr>
            <w:t>The origin of microsporidia</w:t>
          </w:r>
          <w:r>
            <w:rPr>
              <w:noProof/>
            </w:rPr>
            <w:tab/>
          </w:r>
          <w:r>
            <w:rPr>
              <w:noProof/>
            </w:rPr>
            <w:fldChar w:fldCharType="begin"/>
          </w:r>
          <w:r>
            <w:rPr>
              <w:noProof/>
            </w:rPr>
            <w:instrText xml:space="preserve"> PAGEREF _Toc386158910 \h </w:instrText>
          </w:r>
          <w:r>
            <w:rPr>
              <w:noProof/>
            </w:rPr>
          </w:r>
          <w:r>
            <w:rPr>
              <w:noProof/>
            </w:rPr>
            <w:fldChar w:fldCharType="separate"/>
          </w:r>
          <w:r>
            <w:rPr>
              <w:noProof/>
            </w:rPr>
            <w:t>4</w:t>
          </w:r>
          <w:r>
            <w:rPr>
              <w:noProof/>
            </w:rPr>
            <w:fldChar w:fldCharType="end"/>
          </w:r>
        </w:p>
        <w:p w14:paraId="7F88E2B1"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1.4</w:t>
          </w:r>
          <w:r>
            <w:rPr>
              <w:rFonts w:asciiTheme="minorHAnsi" w:eastAsiaTheme="minorEastAsia" w:hAnsiTheme="minorHAnsi"/>
              <w:i w:val="0"/>
              <w:noProof/>
              <w:szCs w:val="24"/>
              <w:lang w:eastAsia="ja-JP"/>
            </w:rPr>
            <w:tab/>
          </w:r>
          <w:r>
            <w:rPr>
              <w:noProof/>
            </w:rPr>
            <w:t>The reduction of microsporidian genomes and metabolism</w:t>
          </w:r>
          <w:r>
            <w:rPr>
              <w:noProof/>
            </w:rPr>
            <w:tab/>
          </w:r>
          <w:r>
            <w:rPr>
              <w:noProof/>
            </w:rPr>
            <w:fldChar w:fldCharType="begin"/>
          </w:r>
          <w:r>
            <w:rPr>
              <w:noProof/>
            </w:rPr>
            <w:instrText xml:space="preserve"> PAGEREF _Toc386158911 \h </w:instrText>
          </w:r>
          <w:r>
            <w:rPr>
              <w:noProof/>
            </w:rPr>
          </w:r>
          <w:r>
            <w:rPr>
              <w:noProof/>
            </w:rPr>
            <w:fldChar w:fldCharType="separate"/>
          </w:r>
          <w:r>
            <w:rPr>
              <w:noProof/>
            </w:rPr>
            <w:t>7</w:t>
          </w:r>
          <w:r>
            <w:rPr>
              <w:noProof/>
            </w:rPr>
            <w:fldChar w:fldCharType="end"/>
          </w:r>
        </w:p>
        <w:p w14:paraId="416DA945"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1.5</w:t>
          </w:r>
          <w:r>
            <w:rPr>
              <w:rFonts w:asciiTheme="minorHAnsi" w:eastAsiaTheme="minorEastAsia" w:hAnsiTheme="minorHAnsi"/>
              <w:i w:val="0"/>
              <w:noProof/>
              <w:szCs w:val="24"/>
              <w:lang w:eastAsia="ja-JP"/>
            </w:rPr>
            <w:tab/>
          </w:r>
          <w:r>
            <w:rPr>
              <w:noProof/>
            </w:rPr>
            <w:t>Potential research of microsporidia (The threat of microsporidiosis requires a deeper understanding about microsporidia)</w:t>
          </w:r>
          <w:r>
            <w:rPr>
              <w:noProof/>
            </w:rPr>
            <w:tab/>
          </w:r>
          <w:r>
            <w:rPr>
              <w:noProof/>
            </w:rPr>
            <w:fldChar w:fldCharType="begin"/>
          </w:r>
          <w:r>
            <w:rPr>
              <w:noProof/>
            </w:rPr>
            <w:instrText xml:space="preserve"> PAGEREF _Toc386158912 \h </w:instrText>
          </w:r>
          <w:r>
            <w:rPr>
              <w:noProof/>
            </w:rPr>
          </w:r>
          <w:r>
            <w:rPr>
              <w:noProof/>
            </w:rPr>
            <w:fldChar w:fldCharType="separate"/>
          </w:r>
          <w:r>
            <w:rPr>
              <w:noProof/>
            </w:rPr>
            <w:t>8</w:t>
          </w:r>
          <w:r>
            <w:rPr>
              <w:noProof/>
            </w:rPr>
            <w:fldChar w:fldCharType="end"/>
          </w:r>
        </w:p>
        <w:p w14:paraId="27039768" w14:textId="77777777" w:rsidR="0033378F" w:rsidRDefault="0033378F">
          <w:pPr>
            <w:pStyle w:val="TOC1"/>
            <w:tabs>
              <w:tab w:val="left" w:pos="370"/>
              <w:tab w:val="right" w:pos="8268"/>
            </w:tabs>
            <w:rPr>
              <w:rFonts w:eastAsiaTheme="minorEastAsia"/>
              <w:b w:val="0"/>
              <w:noProof/>
              <w:sz w:val="24"/>
              <w:szCs w:val="24"/>
              <w:lang w:eastAsia="ja-JP"/>
            </w:rPr>
          </w:pPr>
          <w:r>
            <w:rPr>
              <w:noProof/>
            </w:rPr>
            <w:t>2</w:t>
          </w:r>
          <w:r>
            <w:rPr>
              <w:rFonts w:eastAsiaTheme="minorEastAsia"/>
              <w:b w:val="0"/>
              <w:noProof/>
              <w:sz w:val="24"/>
              <w:szCs w:val="24"/>
              <w:lang w:eastAsia="ja-JP"/>
            </w:rPr>
            <w:tab/>
          </w:r>
          <w:r>
            <w:rPr>
              <w:noProof/>
            </w:rPr>
            <w:t>The evolutionary history of microsporidian proteins and the origin of microsporidia</w:t>
          </w:r>
          <w:r>
            <w:rPr>
              <w:noProof/>
            </w:rPr>
            <w:tab/>
          </w:r>
          <w:r>
            <w:rPr>
              <w:noProof/>
            </w:rPr>
            <w:fldChar w:fldCharType="begin"/>
          </w:r>
          <w:r>
            <w:rPr>
              <w:noProof/>
            </w:rPr>
            <w:instrText xml:space="preserve"> PAGEREF _Toc386158913 \h </w:instrText>
          </w:r>
          <w:r>
            <w:rPr>
              <w:noProof/>
            </w:rPr>
          </w:r>
          <w:r>
            <w:rPr>
              <w:noProof/>
            </w:rPr>
            <w:fldChar w:fldCharType="separate"/>
          </w:r>
          <w:r>
            <w:rPr>
              <w:noProof/>
            </w:rPr>
            <w:t>12</w:t>
          </w:r>
          <w:r>
            <w:rPr>
              <w:noProof/>
            </w:rPr>
            <w:fldChar w:fldCharType="end"/>
          </w:r>
        </w:p>
        <w:p w14:paraId="4FD4345E"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2.1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_Toc386158914 \h </w:instrText>
          </w:r>
          <w:r>
            <w:rPr>
              <w:noProof/>
            </w:rPr>
          </w:r>
          <w:r>
            <w:rPr>
              <w:noProof/>
            </w:rPr>
            <w:fldChar w:fldCharType="separate"/>
          </w:r>
          <w:r>
            <w:rPr>
              <w:noProof/>
            </w:rPr>
            <w:t>12</w:t>
          </w:r>
          <w:r>
            <w:rPr>
              <w:noProof/>
            </w:rPr>
            <w:fldChar w:fldCharType="end"/>
          </w:r>
        </w:p>
        <w:p w14:paraId="1AE9CDD9" w14:textId="77777777" w:rsidR="0033378F" w:rsidRDefault="0033378F">
          <w:pPr>
            <w:pStyle w:val="TOC3"/>
            <w:tabs>
              <w:tab w:val="left" w:pos="1176"/>
              <w:tab w:val="right" w:pos="8268"/>
            </w:tabs>
            <w:rPr>
              <w:rFonts w:eastAsiaTheme="minorEastAsia"/>
              <w:noProof/>
              <w:sz w:val="24"/>
              <w:szCs w:val="24"/>
              <w:lang w:eastAsia="ja-JP"/>
            </w:rPr>
          </w:pPr>
          <w:r>
            <w:rPr>
              <w:noProof/>
            </w:rPr>
            <w:t>2.1.1</w:t>
          </w:r>
          <w:r>
            <w:rPr>
              <w:rFonts w:eastAsiaTheme="minorEastAsia"/>
              <w:noProof/>
              <w:sz w:val="24"/>
              <w:szCs w:val="24"/>
              <w:lang w:eastAsia="ja-JP"/>
            </w:rPr>
            <w:tab/>
          </w:r>
          <w:r>
            <w:rPr>
              <w:noProof/>
            </w:rPr>
            <w:t>Phylogenetic tree</w:t>
          </w:r>
          <w:r>
            <w:rPr>
              <w:noProof/>
            </w:rPr>
            <w:tab/>
          </w:r>
          <w:r>
            <w:rPr>
              <w:noProof/>
            </w:rPr>
            <w:fldChar w:fldCharType="begin"/>
          </w:r>
          <w:r>
            <w:rPr>
              <w:noProof/>
            </w:rPr>
            <w:instrText xml:space="preserve"> PAGEREF _Toc386158915 \h </w:instrText>
          </w:r>
          <w:r>
            <w:rPr>
              <w:noProof/>
            </w:rPr>
          </w:r>
          <w:r>
            <w:rPr>
              <w:noProof/>
            </w:rPr>
            <w:fldChar w:fldCharType="separate"/>
          </w:r>
          <w:r>
            <w:rPr>
              <w:noProof/>
            </w:rPr>
            <w:t>12</w:t>
          </w:r>
          <w:r>
            <w:rPr>
              <w:noProof/>
            </w:rPr>
            <w:fldChar w:fldCharType="end"/>
          </w:r>
        </w:p>
        <w:p w14:paraId="168AAD31" w14:textId="77777777" w:rsidR="0033378F" w:rsidRDefault="0033378F">
          <w:pPr>
            <w:pStyle w:val="TOC3"/>
            <w:tabs>
              <w:tab w:val="left" w:pos="1176"/>
              <w:tab w:val="right" w:pos="8268"/>
            </w:tabs>
            <w:rPr>
              <w:rFonts w:eastAsiaTheme="minorEastAsia"/>
              <w:noProof/>
              <w:sz w:val="24"/>
              <w:szCs w:val="24"/>
              <w:lang w:eastAsia="ja-JP"/>
            </w:rPr>
          </w:pPr>
          <w:r>
            <w:rPr>
              <w:noProof/>
            </w:rPr>
            <w:t>2.1.2</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_Toc386158916 \h </w:instrText>
          </w:r>
          <w:r>
            <w:rPr>
              <w:noProof/>
            </w:rPr>
          </w:r>
          <w:r>
            <w:rPr>
              <w:noProof/>
            </w:rPr>
            <w:fldChar w:fldCharType="separate"/>
          </w:r>
          <w:r>
            <w:rPr>
              <w:noProof/>
            </w:rPr>
            <w:t>13</w:t>
          </w:r>
          <w:r>
            <w:rPr>
              <w:noProof/>
            </w:rPr>
            <w:fldChar w:fldCharType="end"/>
          </w:r>
        </w:p>
        <w:p w14:paraId="6122DC7B" w14:textId="77777777" w:rsidR="0033378F" w:rsidRDefault="0033378F">
          <w:pPr>
            <w:pStyle w:val="TOC3"/>
            <w:tabs>
              <w:tab w:val="left" w:pos="1176"/>
              <w:tab w:val="right" w:pos="8268"/>
            </w:tabs>
            <w:rPr>
              <w:rFonts w:eastAsiaTheme="minorEastAsia"/>
              <w:noProof/>
              <w:sz w:val="24"/>
              <w:szCs w:val="24"/>
              <w:lang w:eastAsia="ja-JP"/>
            </w:rPr>
          </w:pPr>
          <w:r>
            <w:rPr>
              <w:noProof/>
            </w:rPr>
            <w:t>2.1.3</w:t>
          </w:r>
          <w:r>
            <w:rPr>
              <w:rFonts w:eastAsiaTheme="minorEastAsia"/>
              <w:noProof/>
              <w:sz w:val="24"/>
              <w:szCs w:val="24"/>
              <w:lang w:eastAsia="ja-JP"/>
            </w:rPr>
            <w:tab/>
          </w:r>
          <w:r>
            <w:rPr>
              <w:noProof/>
            </w:rPr>
            <w:t>The role of the microsporidian LCA in the understanding of their evolution</w:t>
          </w:r>
          <w:r>
            <w:rPr>
              <w:noProof/>
            </w:rPr>
            <w:tab/>
          </w:r>
          <w:r>
            <w:rPr>
              <w:noProof/>
            </w:rPr>
            <w:fldChar w:fldCharType="begin"/>
          </w:r>
          <w:r>
            <w:rPr>
              <w:noProof/>
            </w:rPr>
            <w:instrText xml:space="preserve"> PAGEREF _Toc386158917 \h </w:instrText>
          </w:r>
          <w:r>
            <w:rPr>
              <w:noProof/>
            </w:rPr>
          </w:r>
          <w:r>
            <w:rPr>
              <w:noProof/>
            </w:rPr>
            <w:fldChar w:fldCharType="separate"/>
          </w:r>
          <w:r>
            <w:rPr>
              <w:noProof/>
            </w:rPr>
            <w:t>13</w:t>
          </w:r>
          <w:r>
            <w:rPr>
              <w:noProof/>
            </w:rPr>
            <w:fldChar w:fldCharType="end"/>
          </w:r>
        </w:p>
        <w:p w14:paraId="117156EB"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2.2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_Toc386158918 \h </w:instrText>
          </w:r>
          <w:r>
            <w:rPr>
              <w:noProof/>
            </w:rPr>
          </w:r>
          <w:r>
            <w:rPr>
              <w:noProof/>
            </w:rPr>
            <w:fldChar w:fldCharType="separate"/>
          </w:r>
          <w:r>
            <w:rPr>
              <w:noProof/>
            </w:rPr>
            <w:t>14</w:t>
          </w:r>
          <w:r>
            <w:rPr>
              <w:noProof/>
            </w:rPr>
            <w:fldChar w:fldCharType="end"/>
          </w:r>
        </w:p>
        <w:p w14:paraId="44202EFE" w14:textId="77777777" w:rsidR="0033378F" w:rsidRDefault="0033378F">
          <w:pPr>
            <w:pStyle w:val="TOC3"/>
            <w:tabs>
              <w:tab w:val="left" w:pos="1176"/>
              <w:tab w:val="right" w:pos="8268"/>
            </w:tabs>
            <w:rPr>
              <w:rFonts w:eastAsiaTheme="minorEastAsia"/>
              <w:noProof/>
              <w:sz w:val="24"/>
              <w:szCs w:val="24"/>
              <w:lang w:eastAsia="ja-JP"/>
            </w:rPr>
          </w:pPr>
          <w:r>
            <w:rPr>
              <w:noProof/>
            </w:rPr>
            <w:t>2.2.1</w:t>
          </w:r>
          <w:r>
            <w:rPr>
              <w:rFonts w:eastAsiaTheme="minorEastAsia"/>
              <w:noProof/>
              <w:sz w:val="24"/>
              <w:szCs w:val="24"/>
              <w:lang w:eastAsia="ja-JP"/>
            </w:rPr>
            <w:tab/>
          </w:r>
          <w:r>
            <w:rPr>
              <w:noProof/>
            </w:rPr>
            <w:t>Identification of homologous and orphan proteins within the microsporidian lineage</w:t>
          </w:r>
          <w:r>
            <w:rPr>
              <w:noProof/>
            </w:rPr>
            <w:tab/>
          </w:r>
          <w:r>
            <w:rPr>
              <w:noProof/>
            </w:rPr>
            <w:fldChar w:fldCharType="begin"/>
          </w:r>
          <w:r>
            <w:rPr>
              <w:noProof/>
            </w:rPr>
            <w:instrText xml:space="preserve"> PAGEREF _Toc386158919 \h </w:instrText>
          </w:r>
          <w:r>
            <w:rPr>
              <w:noProof/>
            </w:rPr>
          </w:r>
          <w:r>
            <w:rPr>
              <w:noProof/>
            </w:rPr>
            <w:fldChar w:fldCharType="separate"/>
          </w:r>
          <w:r>
            <w:rPr>
              <w:noProof/>
            </w:rPr>
            <w:t>14</w:t>
          </w:r>
          <w:r>
            <w:rPr>
              <w:noProof/>
            </w:rPr>
            <w:fldChar w:fldCharType="end"/>
          </w:r>
        </w:p>
        <w:p w14:paraId="21B793E7" w14:textId="77777777" w:rsidR="0033378F" w:rsidRDefault="0033378F">
          <w:pPr>
            <w:pStyle w:val="TOC3"/>
            <w:tabs>
              <w:tab w:val="left" w:pos="1176"/>
              <w:tab w:val="right" w:pos="8268"/>
            </w:tabs>
            <w:rPr>
              <w:rFonts w:eastAsiaTheme="minorEastAsia"/>
              <w:noProof/>
              <w:sz w:val="24"/>
              <w:szCs w:val="24"/>
              <w:lang w:eastAsia="ja-JP"/>
            </w:rPr>
          </w:pPr>
          <w:r>
            <w:rPr>
              <w:noProof/>
            </w:rPr>
            <w:t>2.2.2</w:t>
          </w:r>
          <w:r>
            <w:rPr>
              <w:rFonts w:eastAsiaTheme="minorEastAsia"/>
              <w:noProof/>
              <w:sz w:val="24"/>
              <w:szCs w:val="24"/>
              <w:lang w:eastAsia="ja-JP"/>
            </w:rPr>
            <w:tab/>
          </w:r>
          <w:r>
            <w:rPr>
              <w:noProof/>
            </w:rPr>
            <w:t>Microsporidian LCA protein set estimation</w:t>
          </w:r>
          <w:r>
            <w:rPr>
              <w:noProof/>
            </w:rPr>
            <w:tab/>
          </w:r>
          <w:r>
            <w:rPr>
              <w:noProof/>
            </w:rPr>
            <w:fldChar w:fldCharType="begin"/>
          </w:r>
          <w:r>
            <w:rPr>
              <w:noProof/>
            </w:rPr>
            <w:instrText xml:space="preserve"> PAGEREF _Toc386158920 \h </w:instrText>
          </w:r>
          <w:r>
            <w:rPr>
              <w:noProof/>
            </w:rPr>
          </w:r>
          <w:r>
            <w:rPr>
              <w:noProof/>
            </w:rPr>
            <w:fldChar w:fldCharType="separate"/>
          </w:r>
          <w:r>
            <w:rPr>
              <w:noProof/>
            </w:rPr>
            <w:t>15</w:t>
          </w:r>
          <w:r>
            <w:rPr>
              <w:noProof/>
            </w:rPr>
            <w:fldChar w:fldCharType="end"/>
          </w:r>
        </w:p>
        <w:p w14:paraId="1AB1BF4A" w14:textId="77777777" w:rsidR="0033378F" w:rsidRDefault="0033378F">
          <w:pPr>
            <w:pStyle w:val="TOC3"/>
            <w:tabs>
              <w:tab w:val="left" w:pos="1176"/>
              <w:tab w:val="right" w:pos="8268"/>
            </w:tabs>
            <w:rPr>
              <w:rFonts w:eastAsiaTheme="minorEastAsia"/>
              <w:noProof/>
              <w:sz w:val="24"/>
              <w:szCs w:val="24"/>
              <w:lang w:eastAsia="ja-JP"/>
            </w:rPr>
          </w:pPr>
          <w:r>
            <w:rPr>
              <w:noProof/>
            </w:rPr>
            <w:t>2.2.3</w:t>
          </w:r>
          <w:r>
            <w:rPr>
              <w:rFonts w:eastAsiaTheme="minorEastAsia"/>
              <w:noProof/>
              <w:sz w:val="24"/>
              <w:szCs w:val="24"/>
              <w:lang w:eastAsia="ja-JP"/>
            </w:rPr>
            <w:tab/>
          </w:r>
          <w:r>
            <w:rPr>
              <w:noProof/>
            </w:rPr>
            <w:t>Phylogenetic profile analysis</w:t>
          </w:r>
          <w:r>
            <w:rPr>
              <w:noProof/>
            </w:rPr>
            <w:tab/>
          </w:r>
          <w:r>
            <w:rPr>
              <w:noProof/>
            </w:rPr>
            <w:fldChar w:fldCharType="begin"/>
          </w:r>
          <w:r>
            <w:rPr>
              <w:noProof/>
            </w:rPr>
            <w:instrText xml:space="preserve"> PAGEREF _Toc386158921 \h </w:instrText>
          </w:r>
          <w:r>
            <w:rPr>
              <w:noProof/>
            </w:rPr>
          </w:r>
          <w:r>
            <w:rPr>
              <w:noProof/>
            </w:rPr>
            <w:fldChar w:fldCharType="separate"/>
          </w:r>
          <w:r>
            <w:rPr>
              <w:noProof/>
            </w:rPr>
            <w:t>19</w:t>
          </w:r>
          <w:r>
            <w:rPr>
              <w:noProof/>
            </w:rPr>
            <w:fldChar w:fldCharType="end"/>
          </w:r>
        </w:p>
        <w:p w14:paraId="30044077"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2.3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_Toc386158922 \h </w:instrText>
          </w:r>
          <w:r>
            <w:rPr>
              <w:noProof/>
            </w:rPr>
          </w:r>
          <w:r>
            <w:rPr>
              <w:noProof/>
            </w:rPr>
            <w:fldChar w:fldCharType="separate"/>
          </w:r>
          <w:r>
            <w:rPr>
              <w:noProof/>
            </w:rPr>
            <w:t>21</w:t>
          </w:r>
          <w:r>
            <w:rPr>
              <w:noProof/>
            </w:rPr>
            <w:fldChar w:fldCharType="end"/>
          </w:r>
        </w:p>
        <w:p w14:paraId="2E29F31E" w14:textId="77777777" w:rsidR="0033378F" w:rsidRDefault="0033378F">
          <w:pPr>
            <w:pStyle w:val="TOC3"/>
            <w:tabs>
              <w:tab w:val="left" w:pos="1176"/>
              <w:tab w:val="right" w:pos="8268"/>
            </w:tabs>
            <w:rPr>
              <w:rFonts w:eastAsiaTheme="minorEastAsia"/>
              <w:noProof/>
              <w:sz w:val="24"/>
              <w:szCs w:val="24"/>
              <w:lang w:eastAsia="ja-JP"/>
            </w:rPr>
          </w:pPr>
          <w:r>
            <w:rPr>
              <w:noProof/>
            </w:rPr>
            <w:t>2.3.1</w:t>
          </w:r>
          <w:r>
            <w:rPr>
              <w:rFonts w:eastAsiaTheme="minorEastAsia"/>
              <w:noProof/>
              <w:sz w:val="24"/>
              <w:szCs w:val="24"/>
              <w:lang w:eastAsia="ja-JP"/>
            </w:rPr>
            <w:tab/>
          </w:r>
          <w:r>
            <w:rPr>
              <w:noProof/>
            </w:rPr>
            <w:t>Homologous and orphan proteins within the microsporidian lineage</w:t>
          </w:r>
          <w:r>
            <w:rPr>
              <w:noProof/>
            </w:rPr>
            <w:tab/>
          </w:r>
          <w:r>
            <w:rPr>
              <w:noProof/>
            </w:rPr>
            <w:fldChar w:fldCharType="begin"/>
          </w:r>
          <w:r>
            <w:rPr>
              <w:noProof/>
            </w:rPr>
            <w:instrText xml:space="preserve"> PAGEREF _Toc386158923 \h </w:instrText>
          </w:r>
          <w:r>
            <w:rPr>
              <w:noProof/>
            </w:rPr>
          </w:r>
          <w:r>
            <w:rPr>
              <w:noProof/>
            </w:rPr>
            <w:fldChar w:fldCharType="separate"/>
          </w:r>
          <w:r>
            <w:rPr>
              <w:noProof/>
            </w:rPr>
            <w:t>21</w:t>
          </w:r>
          <w:r>
            <w:rPr>
              <w:noProof/>
            </w:rPr>
            <w:fldChar w:fldCharType="end"/>
          </w:r>
        </w:p>
        <w:p w14:paraId="1A60903B" w14:textId="77777777" w:rsidR="0033378F" w:rsidRDefault="0033378F">
          <w:pPr>
            <w:pStyle w:val="TOC3"/>
            <w:tabs>
              <w:tab w:val="left" w:pos="1176"/>
              <w:tab w:val="right" w:pos="8268"/>
            </w:tabs>
            <w:rPr>
              <w:rFonts w:eastAsiaTheme="minorEastAsia"/>
              <w:noProof/>
              <w:sz w:val="24"/>
              <w:szCs w:val="24"/>
              <w:lang w:eastAsia="ja-JP"/>
            </w:rPr>
          </w:pPr>
          <w:r>
            <w:rPr>
              <w:noProof/>
            </w:rPr>
            <w:t>2.3.2</w:t>
          </w:r>
          <w:r>
            <w:rPr>
              <w:rFonts w:eastAsiaTheme="minorEastAsia"/>
              <w:noProof/>
              <w:sz w:val="24"/>
              <w:szCs w:val="24"/>
              <w:lang w:eastAsia="ja-JP"/>
            </w:rPr>
            <w:tab/>
          </w:r>
          <w:r>
            <w:rPr>
              <w:noProof/>
            </w:rPr>
            <w:t>The microsporidian LCA protein set and the origin of microsporidia</w:t>
          </w:r>
          <w:r>
            <w:rPr>
              <w:noProof/>
            </w:rPr>
            <w:tab/>
          </w:r>
          <w:r>
            <w:rPr>
              <w:noProof/>
            </w:rPr>
            <w:fldChar w:fldCharType="begin"/>
          </w:r>
          <w:r>
            <w:rPr>
              <w:noProof/>
            </w:rPr>
            <w:instrText xml:space="preserve"> PAGEREF _Toc386158924 \h </w:instrText>
          </w:r>
          <w:r>
            <w:rPr>
              <w:noProof/>
            </w:rPr>
          </w:r>
          <w:r>
            <w:rPr>
              <w:noProof/>
            </w:rPr>
            <w:fldChar w:fldCharType="separate"/>
          </w:r>
          <w:r>
            <w:rPr>
              <w:noProof/>
            </w:rPr>
            <w:t>25</w:t>
          </w:r>
          <w:r>
            <w:rPr>
              <w:noProof/>
            </w:rPr>
            <w:fldChar w:fldCharType="end"/>
          </w:r>
        </w:p>
        <w:p w14:paraId="0589E21B" w14:textId="77777777" w:rsidR="0033378F" w:rsidRDefault="0033378F">
          <w:pPr>
            <w:pStyle w:val="TOC3"/>
            <w:tabs>
              <w:tab w:val="left" w:pos="1176"/>
              <w:tab w:val="right" w:pos="8268"/>
            </w:tabs>
            <w:rPr>
              <w:rFonts w:eastAsiaTheme="minorEastAsia"/>
              <w:noProof/>
              <w:sz w:val="24"/>
              <w:szCs w:val="24"/>
              <w:lang w:eastAsia="ja-JP"/>
            </w:rPr>
          </w:pPr>
          <w:r>
            <w:rPr>
              <w:noProof/>
            </w:rPr>
            <w:t>2.3.3</w:t>
          </w:r>
          <w:r>
            <w:rPr>
              <w:rFonts w:eastAsiaTheme="minorEastAsia"/>
              <w:noProof/>
              <w:sz w:val="24"/>
              <w:szCs w:val="24"/>
              <w:lang w:eastAsia="ja-JP"/>
            </w:rPr>
            <w:tab/>
          </w:r>
          <w:r>
            <w:rPr>
              <w:noProof/>
            </w:rPr>
            <w:t>The microsporidia phylogenetic profile</w:t>
          </w:r>
          <w:r>
            <w:rPr>
              <w:noProof/>
            </w:rPr>
            <w:tab/>
          </w:r>
          <w:r>
            <w:rPr>
              <w:noProof/>
            </w:rPr>
            <w:fldChar w:fldCharType="begin"/>
          </w:r>
          <w:r>
            <w:rPr>
              <w:noProof/>
            </w:rPr>
            <w:instrText xml:space="preserve"> PAGEREF _Toc386158925 \h </w:instrText>
          </w:r>
          <w:r>
            <w:rPr>
              <w:noProof/>
            </w:rPr>
          </w:r>
          <w:r>
            <w:rPr>
              <w:noProof/>
            </w:rPr>
            <w:fldChar w:fldCharType="separate"/>
          </w:r>
          <w:r>
            <w:rPr>
              <w:noProof/>
            </w:rPr>
            <w:t>29</w:t>
          </w:r>
          <w:r>
            <w:rPr>
              <w:noProof/>
            </w:rPr>
            <w:fldChar w:fldCharType="end"/>
          </w:r>
        </w:p>
        <w:p w14:paraId="15B3E1E7"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2.4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_Toc386158926 \h </w:instrText>
          </w:r>
          <w:r>
            <w:rPr>
              <w:noProof/>
            </w:rPr>
          </w:r>
          <w:r>
            <w:rPr>
              <w:noProof/>
            </w:rPr>
            <w:fldChar w:fldCharType="separate"/>
          </w:r>
          <w:r>
            <w:rPr>
              <w:noProof/>
            </w:rPr>
            <w:t>32</w:t>
          </w:r>
          <w:r>
            <w:rPr>
              <w:noProof/>
            </w:rPr>
            <w:fldChar w:fldCharType="end"/>
          </w:r>
        </w:p>
        <w:p w14:paraId="30EE2852"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2.5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_Toc386158927 \h </w:instrText>
          </w:r>
          <w:r>
            <w:rPr>
              <w:noProof/>
            </w:rPr>
          </w:r>
          <w:r>
            <w:rPr>
              <w:noProof/>
            </w:rPr>
            <w:fldChar w:fldCharType="separate"/>
          </w:r>
          <w:r>
            <w:rPr>
              <w:noProof/>
            </w:rPr>
            <w:t>34</w:t>
          </w:r>
          <w:r>
            <w:rPr>
              <w:noProof/>
            </w:rPr>
            <w:fldChar w:fldCharType="end"/>
          </w:r>
        </w:p>
        <w:p w14:paraId="3B8D9D9E" w14:textId="77777777" w:rsidR="0033378F" w:rsidRDefault="0033378F">
          <w:pPr>
            <w:pStyle w:val="TOC1"/>
            <w:tabs>
              <w:tab w:val="left" w:pos="370"/>
              <w:tab w:val="right" w:pos="8268"/>
            </w:tabs>
            <w:rPr>
              <w:rFonts w:eastAsiaTheme="minorEastAsia"/>
              <w:b w:val="0"/>
              <w:noProof/>
              <w:sz w:val="24"/>
              <w:szCs w:val="24"/>
              <w:lang w:eastAsia="ja-JP"/>
            </w:rPr>
          </w:pPr>
          <w:r>
            <w:rPr>
              <w:noProof/>
            </w:rPr>
            <w:t>3</w:t>
          </w:r>
          <w:r>
            <w:rPr>
              <w:rFonts w:eastAsiaTheme="minorEastAsia"/>
              <w:b w:val="0"/>
              <w:noProof/>
              <w:sz w:val="24"/>
              <w:szCs w:val="24"/>
              <w:lang w:eastAsia="ja-JP"/>
            </w:rPr>
            <w:tab/>
          </w:r>
          <w:r>
            <w:rPr>
              <w:noProof/>
            </w:rPr>
            <w:t>Metabolic pathway analysis of the microsporidian LCA proteins</w:t>
          </w:r>
          <w:r>
            <w:rPr>
              <w:noProof/>
            </w:rPr>
            <w:tab/>
          </w:r>
          <w:r>
            <w:rPr>
              <w:noProof/>
            </w:rPr>
            <w:fldChar w:fldCharType="begin"/>
          </w:r>
          <w:r>
            <w:rPr>
              <w:noProof/>
            </w:rPr>
            <w:instrText xml:space="preserve"> PAGEREF _Toc386158928 \h </w:instrText>
          </w:r>
          <w:r>
            <w:rPr>
              <w:noProof/>
            </w:rPr>
          </w:r>
          <w:r>
            <w:rPr>
              <w:noProof/>
            </w:rPr>
            <w:fldChar w:fldCharType="separate"/>
          </w:r>
          <w:r>
            <w:rPr>
              <w:noProof/>
            </w:rPr>
            <w:t>37</w:t>
          </w:r>
          <w:r>
            <w:rPr>
              <w:noProof/>
            </w:rPr>
            <w:fldChar w:fldCharType="end"/>
          </w:r>
        </w:p>
        <w:p w14:paraId="42E48958"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3.1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_Toc386158929 \h </w:instrText>
          </w:r>
          <w:r>
            <w:rPr>
              <w:noProof/>
            </w:rPr>
          </w:r>
          <w:r>
            <w:rPr>
              <w:noProof/>
            </w:rPr>
            <w:fldChar w:fldCharType="separate"/>
          </w:r>
          <w:r>
            <w:rPr>
              <w:noProof/>
            </w:rPr>
            <w:t>37</w:t>
          </w:r>
          <w:r>
            <w:rPr>
              <w:noProof/>
            </w:rPr>
            <w:fldChar w:fldCharType="end"/>
          </w:r>
        </w:p>
        <w:p w14:paraId="5475D1BB"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3.2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_Toc386158930 \h </w:instrText>
          </w:r>
          <w:r>
            <w:rPr>
              <w:noProof/>
            </w:rPr>
          </w:r>
          <w:r>
            <w:rPr>
              <w:noProof/>
            </w:rPr>
            <w:fldChar w:fldCharType="separate"/>
          </w:r>
          <w:r>
            <w:rPr>
              <w:noProof/>
            </w:rPr>
            <w:t>37</w:t>
          </w:r>
          <w:r>
            <w:rPr>
              <w:noProof/>
            </w:rPr>
            <w:fldChar w:fldCharType="end"/>
          </w:r>
        </w:p>
        <w:p w14:paraId="46FBC7D4" w14:textId="77777777" w:rsidR="0033378F" w:rsidRDefault="0033378F">
          <w:pPr>
            <w:pStyle w:val="TOC3"/>
            <w:tabs>
              <w:tab w:val="left" w:pos="1176"/>
              <w:tab w:val="right" w:pos="8268"/>
            </w:tabs>
            <w:rPr>
              <w:rFonts w:eastAsiaTheme="minorEastAsia"/>
              <w:noProof/>
              <w:sz w:val="24"/>
              <w:szCs w:val="24"/>
              <w:lang w:eastAsia="ja-JP"/>
            </w:rPr>
          </w:pPr>
          <w:r>
            <w:rPr>
              <w:noProof/>
            </w:rPr>
            <w:t>3.2.1</w:t>
          </w:r>
          <w:r>
            <w:rPr>
              <w:rFonts w:eastAsiaTheme="minorEastAsia"/>
              <w:noProof/>
              <w:sz w:val="24"/>
              <w:szCs w:val="24"/>
              <w:lang w:eastAsia="ja-JP"/>
            </w:rPr>
            <w:tab/>
          </w:r>
          <w:r>
            <w:rPr>
              <w:noProof/>
            </w:rPr>
            <w:t>KEGG Orthology annotation</w:t>
          </w:r>
          <w:r>
            <w:rPr>
              <w:noProof/>
            </w:rPr>
            <w:tab/>
          </w:r>
          <w:r>
            <w:rPr>
              <w:noProof/>
            </w:rPr>
            <w:fldChar w:fldCharType="begin"/>
          </w:r>
          <w:r>
            <w:rPr>
              <w:noProof/>
            </w:rPr>
            <w:instrText xml:space="preserve"> PAGEREF _Toc386158931 \h </w:instrText>
          </w:r>
          <w:r>
            <w:rPr>
              <w:noProof/>
            </w:rPr>
          </w:r>
          <w:r>
            <w:rPr>
              <w:noProof/>
            </w:rPr>
            <w:fldChar w:fldCharType="separate"/>
          </w:r>
          <w:r>
            <w:rPr>
              <w:noProof/>
            </w:rPr>
            <w:t>37</w:t>
          </w:r>
          <w:r>
            <w:rPr>
              <w:noProof/>
            </w:rPr>
            <w:fldChar w:fldCharType="end"/>
          </w:r>
        </w:p>
        <w:p w14:paraId="442DE223" w14:textId="77777777" w:rsidR="0033378F" w:rsidRDefault="0033378F">
          <w:pPr>
            <w:pStyle w:val="TOC3"/>
            <w:tabs>
              <w:tab w:val="left" w:pos="1176"/>
              <w:tab w:val="right" w:pos="8268"/>
            </w:tabs>
            <w:rPr>
              <w:rFonts w:eastAsiaTheme="minorEastAsia"/>
              <w:noProof/>
              <w:sz w:val="24"/>
              <w:szCs w:val="24"/>
              <w:lang w:eastAsia="ja-JP"/>
            </w:rPr>
          </w:pPr>
          <w:r>
            <w:rPr>
              <w:noProof/>
            </w:rPr>
            <w:t>3.2.2</w:t>
          </w:r>
          <w:r>
            <w:rPr>
              <w:rFonts w:eastAsiaTheme="minorEastAsia"/>
              <w:noProof/>
              <w:sz w:val="24"/>
              <w:szCs w:val="24"/>
              <w:lang w:eastAsia="ja-JP"/>
            </w:rPr>
            <w:tab/>
          </w:r>
          <w:r>
            <w:rPr>
              <w:noProof/>
            </w:rPr>
            <w:t>Metabolic pathway analysis</w:t>
          </w:r>
          <w:r>
            <w:rPr>
              <w:noProof/>
            </w:rPr>
            <w:tab/>
          </w:r>
          <w:r>
            <w:rPr>
              <w:noProof/>
            </w:rPr>
            <w:fldChar w:fldCharType="begin"/>
          </w:r>
          <w:r>
            <w:rPr>
              <w:noProof/>
            </w:rPr>
            <w:instrText xml:space="preserve"> PAGEREF _Toc386158932 \h </w:instrText>
          </w:r>
          <w:r>
            <w:rPr>
              <w:noProof/>
            </w:rPr>
          </w:r>
          <w:r>
            <w:rPr>
              <w:noProof/>
            </w:rPr>
            <w:fldChar w:fldCharType="separate"/>
          </w:r>
          <w:r>
            <w:rPr>
              <w:noProof/>
            </w:rPr>
            <w:t>38</w:t>
          </w:r>
          <w:r>
            <w:rPr>
              <w:noProof/>
            </w:rPr>
            <w:fldChar w:fldCharType="end"/>
          </w:r>
        </w:p>
        <w:p w14:paraId="2F49358D"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3.3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_Toc386158933 \h </w:instrText>
          </w:r>
          <w:r>
            <w:rPr>
              <w:noProof/>
            </w:rPr>
          </w:r>
          <w:r>
            <w:rPr>
              <w:noProof/>
            </w:rPr>
            <w:fldChar w:fldCharType="separate"/>
          </w:r>
          <w:r>
            <w:rPr>
              <w:noProof/>
            </w:rPr>
            <w:t>39</w:t>
          </w:r>
          <w:r>
            <w:rPr>
              <w:noProof/>
            </w:rPr>
            <w:fldChar w:fldCharType="end"/>
          </w:r>
        </w:p>
        <w:p w14:paraId="26983E16" w14:textId="77777777" w:rsidR="0033378F" w:rsidRDefault="0033378F">
          <w:pPr>
            <w:pStyle w:val="TOC3"/>
            <w:tabs>
              <w:tab w:val="left" w:pos="1176"/>
              <w:tab w:val="right" w:pos="8268"/>
            </w:tabs>
            <w:rPr>
              <w:rFonts w:eastAsiaTheme="minorEastAsia"/>
              <w:noProof/>
              <w:sz w:val="24"/>
              <w:szCs w:val="24"/>
              <w:lang w:eastAsia="ja-JP"/>
            </w:rPr>
          </w:pPr>
          <w:r>
            <w:rPr>
              <w:noProof/>
            </w:rPr>
            <w:t>3.3.1</w:t>
          </w:r>
          <w:r>
            <w:rPr>
              <w:rFonts w:eastAsiaTheme="minorEastAsia"/>
              <w:noProof/>
              <w:sz w:val="24"/>
              <w:szCs w:val="24"/>
              <w:lang w:eastAsia="ja-JP"/>
            </w:rPr>
            <w:tab/>
          </w:r>
          <w:r>
            <w:rPr>
              <w:noProof/>
            </w:rPr>
            <w:t>KO annotation for microsporidian LCA proteins</w:t>
          </w:r>
          <w:r>
            <w:rPr>
              <w:noProof/>
            </w:rPr>
            <w:tab/>
          </w:r>
          <w:r>
            <w:rPr>
              <w:noProof/>
            </w:rPr>
            <w:fldChar w:fldCharType="begin"/>
          </w:r>
          <w:r>
            <w:rPr>
              <w:noProof/>
            </w:rPr>
            <w:instrText xml:space="preserve"> PAGEREF _Toc386158934 \h </w:instrText>
          </w:r>
          <w:r>
            <w:rPr>
              <w:noProof/>
            </w:rPr>
          </w:r>
          <w:r>
            <w:rPr>
              <w:noProof/>
            </w:rPr>
            <w:fldChar w:fldCharType="separate"/>
          </w:r>
          <w:r>
            <w:rPr>
              <w:noProof/>
            </w:rPr>
            <w:t>39</w:t>
          </w:r>
          <w:r>
            <w:rPr>
              <w:noProof/>
            </w:rPr>
            <w:fldChar w:fldCharType="end"/>
          </w:r>
        </w:p>
        <w:p w14:paraId="39929FFE" w14:textId="77777777" w:rsidR="0033378F" w:rsidRDefault="0033378F">
          <w:pPr>
            <w:pStyle w:val="TOC3"/>
            <w:tabs>
              <w:tab w:val="left" w:pos="1176"/>
              <w:tab w:val="right" w:pos="8268"/>
            </w:tabs>
            <w:rPr>
              <w:rFonts w:eastAsiaTheme="minorEastAsia"/>
              <w:noProof/>
              <w:sz w:val="24"/>
              <w:szCs w:val="24"/>
              <w:lang w:eastAsia="ja-JP"/>
            </w:rPr>
          </w:pPr>
          <w:r>
            <w:rPr>
              <w:noProof/>
            </w:rPr>
            <w:t>3.3.2</w:t>
          </w:r>
          <w:r>
            <w:rPr>
              <w:rFonts w:eastAsiaTheme="minorEastAsia"/>
              <w:noProof/>
              <w:sz w:val="24"/>
              <w:szCs w:val="24"/>
              <w:lang w:eastAsia="ja-JP"/>
            </w:rPr>
            <w:tab/>
          </w:r>
          <w:r>
            <w:rPr>
              <w:noProof/>
            </w:rPr>
            <w:t>The metabolic pathway analysis of the microsporidian LCA</w:t>
          </w:r>
          <w:r>
            <w:rPr>
              <w:noProof/>
            </w:rPr>
            <w:tab/>
          </w:r>
          <w:r>
            <w:rPr>
              <w:noProof/>
            </w:rPr>
            <w:fldChar w:fldCharType="begin"/>
          </w:r>
          <w:r>
            <w:rPr>
              <w:noProof/>
            </w:rPr>
            <w:instrText xml:space="preserve"> PAGEREF _Toc386158935 \h </w:instrText>
          </w:r>
          <w:r>
            <w:rPr>
              <w:noProof/>
            </w:rPr>
          </w:r>
          <w:r>
            <w:rPr>
              <w:noProof/>
            </w:rPr>
            <w:fldChar w:fldCharType="separate"/>
          </w:r>
          <w:r>
            <w:rPr>
              <w:noProof/>
            </w:rPr>
            <w:t>39</w:t>
          </w:r>
          <w:r>
            <w:rPr>
              <w:noProof/>
            </w:rPr>
            <w:fldChar w:fldCharType="end"/>
          </w:r>
        </w:p>
        <w:p w14:paraId="4910B07C" w14:textId="77777777" w:rsidR="0033378F" w:rsidRDefault="0033378F">
          <w:pPr>
            <w:pStyle w:val="TOC3"/>
            <w:tabs>
              <w:tab w:val="left" w:pos="1176"/>
              <w:tab w:val="right" w:pos="8268"/>
            </w:tabs>
            <w:rPr>
              <w:rFonts w:eastAsiaTheme="minorEastAsia"/>
              <w:noProof/>
              <w:sz w:val="24"/>
              <w:szCs w:val="24"/>
              <w:lang w:eastAsia="ja-JP"/>
            </w:rPr>
          </w:pPr>
          <w:r>
            <w:rPr>
              <w:noProof/>
            </w:rPr>
            <w:t>3.3.3</w:t>
          </w:r>
          <w:r>
            <w:rPr>
              <w:rFonts w:eastAsiaTheme="minorEastAsia"/>
              <w:noProof/>
              <w:sz w:val="24"/>
              <w:szCs w:val="24"/>
              <w:lang w:eastAsia="ja-JP"/>
            </w:rPr>
            <w:tab/>
          </w:r>
          <w:r>
            <w:rPr>
              <w:noProof/>
            </w:rPr>
            <w:t>The mitochondria evidence of the microsporidian LCA</w:t>
          </w:r>
          <w:r>
            <w:rPr>
              <w:noProof/>
            </w:rPr>
            <w:tab/>
          </w:r>
          <w:r>
            <w:rPr>
              <w:noProof/>
            </w:rPr>
            <w:fldChar w:fldCharType="begin"/>
          </w:r>
          <w:r>
            <w:rPr>
              <w:noProof/>
            </w:rPr>
            <w:instrText xml:space="preserve"> PAGEREF _Toc386158936 \h </w:instrText>
          </w:r>
          <w:r>
            <w:rPr>
              <w:noProof/>
            </w:rPr>
          </w:r>
          <w:r>
            <w:rPr>
              <w:noProof/>
            </w:rPr>
            <w:fldChar w:fldCharType="separate"/>
          </w:r>
          <w:r>
            <w:rPr>
              <w:noProof/>
            </w:rPr>
            <w:t>41</w:t>
          </w:r>
          <w:r>
            <w:rPr>
              <w:noProof/>
            </w:rPr>
            <w:fldChar w:fldCharType="end"/>
          </w:r>
        </w:p>
        <w:p w14:paraId="204F5D64" w14:textId="77777777" w:rsidR="0033378F" w:rsidRDefault="0033378F">
          <w:pPr>
            <w:pStyle w:val="TOC3"/>
            <w:tabs>
              <w:tab w:val="left" w:pos="1176"/>
              <w:tab w:val="right" w:pos="8268"/>
            </w:tabs>
            <w:rPr>
              <w:rFonts w:eastAsiaTheme="minorEastAsia"/>
              <w:noProof/>
              <w:sz w:val="24"/>
              <w:szCs w:val="24"/>
              <w:lang w:eastAsia="ja-JP"/>
            </w:rPr>
          </w:pPr>
          <w:r>
            <w:rPr>
              <w:noProof/>
            </w:rPr>
            <w:t>3.3.4</w:t>
          </w:r>
          <w:r>
            <w:rPr>
              <w:rFonts w:eastAsiaTheme="minorEastAsia"/>
              <w:noProof/>
              <w:sz w:val="24"/>
              <w:szCs w:val="24"/>
              <w:lang w:eastAsia="ja-JP"/>
            </w:rPr>
            <w:tab/>
          </w:r>
          <w:r>
            <w:rPr>
              <w:noProof/>
            </w:rPr>
            <w:t>The lack of TCA cycle and its replacement</w:t>
          </w:r>
          <w:r>
            <w:rPr>
              <w:noProof/>
            </w:rPr>
            <w:tab/>
          </w:r>
          <w:r>
            <w:rPr>
              <w:noProof/>
            </w:rPr>
            <w:fldChar w:fldCharType="begin"/>
          </w:r>
          <w:r>
            <w:rPr>
              <w:noProof/>
            </w:rPr>
            <w:instrText xml:space="preserve"> PAGEREF _Toc386158937 \h </w:instrText>
          </w:r>
          <w:r>
            <w:rPr>
              <w:noProof/>
            </w:rPr>
          </w:r>
          <w:r>
            <w:rPr>
              <w:noProof/>
            </w:rPr>
            <w:fldChar w:fldCharType="separate"/>
          </w:r>
          <w:r>
            <w:rPr>
              <w:noProof/>
            </w:rPr>
            <w:t>42</w:t>
          </w:r>
          <w:r>
            <w:rPr>
              <w:noProof/>
            </w:rPr>
            <w:fldChar w:fldCharType="end"/>
          </w:r>
        </w:p>
        <w:p w14:paraId="1FBE7EBA" w14:textId="77777777" w:rsidR="0033378F" w:rsidRDefault="0033378F">
          <w:pPr>
            <w:pStyle w:val="TOC3"/>
            <w:tabs>
              <w:tab w:val="left" w:pos="1176"/>
              <w:tab w:val="right" w:pos="8268"/>
            </w:tabs>
            <w:rPr>
              <w:rFonts w:eastAsiaTheme="minorEastAsia"/>
              <w:noProof/>
              <w:sz w:val="24"/>
              <w:szCs w:val="24"/>
              <w:lang w:eastAsia="ja-JP"/>
            </w:rPr>
          </w:pPr>
          <w:r>
            <w:rPr>
              <w:noProof/>
            </w:rPr>
            <w:t>3.3.5</w:t>
          </w:r>
          <w:r>
            <w:rPr>
              <w:rFonts w:eastAsiaTheme="minorEastAsia"/>
              <w:noProof/>
              <w:sz w:val="24"/>
              <w:szCs w:val="24"/>
              <w:lang w:eastAsia="ja-JP"/>
            </w:rPr>
            <w:tab/>
          </w:r>
          <w:r>
            <w:rPr>
              <w:noProof/>
            </w:rPr>
            <w:t>The microsporidian LCA's carbohydrate metabolism</w:t>
          </w:r>
          <w:r>
            <w:rPr>
              <w:noProof/>
            </w:rPr>
            <w:tab/>
          </w:r>
          <w:r>
            <w:rPr>
              <w:noProof/>
            </w:rPr>
            <w:fldChar w:fldCharType="begin"/>
          </w:r>
          <w:r>
            <w:rPr>
              <w:noProof/>
            </w:rPr>
            <w:instrText xml:space="preserve"> PAGEREF _Toc386158938 \h </w:instrText>
          </w:r>
          <w:r>
            <w:rPr>
              <w:noProof/>
            </w:rPr>
          </w:r>
          <w:r>
            <w:rPr>
              <w:noProof/>
            </w:rPr>
            <w:fldChar w:fldCharType="separate"/>
          </w:r>
          <w:r>
            <w:rPr>
              <w:noProof/>
            </w:rPr>
            <w:t>43</w:t>
          </w:r>
          <w:r>
            <w:rPr>
              <w:noProof/>
            </w:rPr>
            <w:fldChar w:fldCharType="end"/>
          </w:r>
        </w:p>
        <w:p w14:paraId="6A105E4A" w14:textId="77777777" w:rsidR="0033378F" w:rsidRDefault="0033378F">
          <w:pPr>
            <w:pStyle w:val="TOC3"/>
            <w:tabs>
              <w:tab w:val="left" w:pos="1176"/>
              <w:tab w:val="right" w:pos="8268"/>
            </w:tabs>
            <w:rPr>
              <w:rFonts w:eastAsiaTheme="minorEastAsia"/>
              <w:noProof/>
              <w:sz w:val="24"/>
              <w:szCs w:val="24"/>
              <w:lang w:eastAsia="ja-JP"/>
            </w:rPr>
          </w:pPr>
          <w:r>
            <w:rPr>
              <w:noProof/>
            </w:rPr>
            <w:t>3.3.6</w:t>
          </w:r>
          <w:r>
            <w:rPr>
              <w:rFonts w:eastAsiaTheme="minorEastAsia"/>
              <w:noProof/>
              <w:sz w:val="24"/>
              <w:szCs w:val="24"/>
              <w:lang w:eastAsia="ja-JP"/>
            </w:rPr>
            <w:tab/>
          </w:r>
          <w:r>
            <w:rPr>
              <w:noProof/>
            </w:rPr>
            <w:t>The inability of nucleotide production in microsporidia</w:t>
          </w:r>
          <w:r>
            <w:rPr>
              <w:noProof/>
            </w:rPr>
            <w:tab/>
          </w:r>
          <w:r>
            <w:rPr>
              <w:noProof/>
            </w:rPr>
            <w:fldChar w:fldCharType="begin"/>
          </w:r>
          <w:r>
            <w:rPr>
              <w:noProof/>
            </w:rPr>
            <w:instrText xml:space="preserve"> PAGEREF _Toc386158939 \h </w:instrText>
          </w:r>
          <w:r>
            <w:rPr>
              <w:noProof/>
            </w:rPr>
          </w:r>
          <w:r>
            <w:rPr>
              <w:noProof/>
            </w:rPr>
            <w:fldChar w:fldCharType="separate"/>
          </w:r>
          <w:r>
            <w:rPr>
              <w:noProof/>
            </w:rPr>
            <w:t>45</w:t>
          </w:r>
          <w:r>
            <w:rPr>
              <w:noProof/>
            </w:rPr>
            <w:fldChar w:fldCharType="end"/>
          </w:r>
        </w:p>
        <w:p w14:paraId="10FE29FB"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lastRenderedPageBreak/>
            <w:t>3.4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_Toc386158940 \h </w:instrText>
          </w:r>
          <w:r>
            <w:rPr>
              <w:noProof/>
            </w:rPr>
          </w:r>
          <w:r>
            <w:rPr>
              <w:noProof/>
            </w:rPr>
            <w:fldChar w:fldCharType="separate"/>
          </w:r>
          <w:r>
            <w:rPr>
              <w:noProof/>
            </w:rPr>
            <w:t>47</w:t>
          </w:r>
          <w:r>
            <w:rPr>
              <w:noProof/>
            </w:rPr>
            <w:fldChar w:fldCharType="end"/>
          </w:r>
        </w:p>
        <w:p w14:paraId="019D47A5"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3.5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_Toc386158941 \h </w:instrText>
          </w:r>
          <w:r>
            <w:rPr>
              <w:noProof/>
            </w:rPr>
          </w:r>
          <w:r>
            <w:rPr>
              <w:noProof/>
            </w:rPr>
            <w:fldChar w:fldCharType="separate"/>
          </w:r>
          <w:r>
            <w:rPr>
              <w:noProof/>
            </w:rPr>
            <w:t>48</w:t>
          </w:r>
          <w:r>
            <w:rPr>
              <w:noProof/>
            </w:rPr>
            <w:fldChar w:fldCharType="end"/>
          </w:r>
        </w:p>
        <w:p w14:paraId="09D24708" w14:textId="77777777" w:rsidR="0033378F" w:rsidRDefault="0033378F">
          <w:pPr>
            <w:pStyle w:val="TOC1"/>
            <w:tabs>
              <w:tab w:val="left" w:pos="370"/>
              <w:tab w:val="right" w:pos="8268"/>
            </w:tabs>
            <w:rPr>
              <w:rFonts w:eastAsiaTheme="minorEastAsia"/>
              <w:b w:val="0"/>
              <w:noProof/>
              <w:sz w:val="24"/>
              <w:szCs w:val="24"/>
              <w:lang w:eastAsia="ja-JP"/>
            </w:rPr>
          </w:pPr>
          <w:r>
            <w:rPr>
              <w:noProof/>
            </w:rPr>
            <w:t>4</w:t>
          </w:r>
          <w:r>
            <w:rPr>
              <w:rFonts w:eastAsiaTheme="minorEastAsia"/>
              <w:b w:val="0"/>
              <w:noProof/>
              <w:sz w:val="24"/>
              <w:szCs w:val="24"/>
              <w:lang w:eastAsia="ja-JP"/>
            </w:rPr>
            <w:tab/>
          </w:r>
          <w:r>
            <w:rPr>
              <w:noProof/>
            </w:rPr>
            <w:t>PhyloProfile: an interactive visualization tool for exploring complex phylogenetic profiles</w:t>
          </w:r>
          <w:r>
            <w:rPr>
              <w:noProof/>
            </w:rPr>
            <w:tab/>
          </w:r>
          <w:r>
            <w:rPr>
              <w:noProof/>
            </w:rPr>
            <w:fldChar w:fldCharType="begin"/>
          </w:r>
          <w:r>
            <w:rPr>
              <w:noProof/>
            </w:rPr>
            <w:instrText xml:space="preserve"> PAGEREF _Toc386158942 \h </w:instrText>
          </w:r>
          <w:r>
            <w:rPr>
              <w:noProof/>
            </w:rPr>
          </w:r>
          <w:r>
            <w:rPr>
              <w:noProof/>
            </w:rPr>
            <w:fldChar w:fldCharType="separate"/>
          </w:r>
          <w:r>
            <w:rPr>
              <w:noProof/>
            </w:rPr>
            <w:t>50</w:t>
          </w:r>
          <w:r>
            <w:rPr>
              <w:noProof/>
            </w:rPr>
            <w:fldChar w:fldCharType="end"/>
          </w:r>
        </w:p>
        <w:p w14:paraId="62FBB953"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4.1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_Toc386158943 \h </w:instrText>
          </w:r>
          <w:r>
            <w:rPr>
              <w:noProof/>
            </w:rPr>
          </w:r>
          <w:r>
            <w:rPr>
              <w:noProof/>
            </w:rPr>
            <w:fldChar w:fldCharType="separate"/>
          </w:r>
          <w:r>
            <w:rPr>
              <w:noProof/>
            </w:rPr>
            <w:t>50</w:t>
          </w:r>
          <w:r>
            <w:rPr>
              <w:noProof/>
            </w:rPr>
            <w:fldChar w:fldCharType="end"/>
          </w:r>
        </w:p>
        <w:p w14:paraId="6E018C10"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4.2</w:t>
          </w:r>
          <w:r>
            <w:rPr>
              <w:rFonts w:asciiTheme="minorHAnsi" w:eastAsiaTheme="minorEastAsia" w:hAnsiTheme="minorHAnsi"/>
              <w:i w:val="0"/>
              <w:noProof/>
              <w:szCs w:val="24"/>
              <w:lang w:eastAsia="ja-JP"/>
            </w:rPr>
            <w:tab/>
          </w:r>
          <w:r>
            <w:rPr>
              <w:noProof/>
            </w:rPr>
            <w:t>Features and capabilities</w:t>
          </w:r>
          <w:r>
            <w:rPr>
              <w:noProof/>
            </w:rPr>
            <w:tab/>
          </w:r>
          <w:r>
            <w:rPr>
              <w:noProof/>
            </w:rPr>
            <w:fldChar w:fldCharType="begin"/>
          </w:r>
          <w:r>
            <w:rPr>
              <w:noProof/>
            </w:rPr>
            <w:instrText xml:space="preserve"> PAGEREF _Toc386158944 \h </w:instrText>
          </w:r>
          <w:r>
            <w:rPr>
              <w:noProof/>
            </w:rPr>
          </w:r>
          <w:r>
            <w:rPr>
              <w:noProof/>
            </w:rPr>
            <w:fldChar w:fldCharType="separate"/>
          </w:r>
          <w:r>
            <w:rPr>
              <w:noProof/>
            </w:rPr>
            <w:t>51</w:t>
          </w:r>
          <w:r>
            <w:rPr>
              <w:noProof/>
            </w:rPr>
            <w:fldChar w:fldCharType="end"/>
          </w:r>
        </w:p>
        <w:p w14:paraId="4C674157" w14:textId="77777777" w:rsidR="0033378F" w:rsidRDefault="0033378F">
          <w:pPr>
            <w:pStyle w:val="TOC3"/>
            <w:tabs>
              <w:tab w:val="left" w:pos="1176"/>
              <w:tab w:val="right" w:pos="8268"/>
            </w:tabs>
            <w:rPr>
              <w:rFonts w:eastAsiaTheme="minorEastAsia"/>
              <w:noProof/>
              <w:sz w:val="24"/>
              <w:szCs w:val="24"/>
              <w:lang w:eastAsia="ja-JP"/>
            </w:rPr>
          </w:pPr>
          <w:r>
            <w:rPr>
              <w:noProof/>
            </w:rPr>
            <w:t>4.2.1</w:t>
          </w:r>
          <w:r>
            <w:rPr>
              <w:rFonts w:eastAsiaTheme="minorEastAsia"/>
              <w:noProof/>
              <w:sz w:val="24"/>
              <w:szCs w:val="24"/>
              <w:lang w:eastAsia="ja-JP"/>
            </w:rPr>
            <w:tab/>
          </w:r>
          <w:r>
            <w:rPr>
              <w:noProof/>
            </w:rPr>
            <w:t>Multiple input options</w:t>
          </w:r>
          <w:r>
            <w:rPr>
              <w:noProof/>
            </w:rPr>
            <w:tab/>
          </w:r>
          <w:r>
            <w:rPr>
              <w:noProof/>
            </w:rPr>
            <w:fldChar w:fldCharType="begin"/>
          </w:r>
          <w:r>
            <w:rPr>
              <w:noProof/>
            </w:rPr>
            <w:instrText xml:space="preserve"> PAGEREF _Toc386158945 \h </w:instrText>
          </w:r>
          <w:r>
            <w:rPr>
              <w:noProof/>
            </w:rPr>
          </w:r>
          <w:r>
            <w:rPr>
              <w:noProof/>
            </w:rPr>
            <w:fldChar w:fldCharType="separate"/>
          </w:r>
          <w:r>
            <w:rPr>
              <w:noProof/>
            </w:rPr>
            <w:t>51</w:t>
          </w:r>
          <w:r>
            <w:rPr>
              <w:noProof/>
            </w:rPr>
            <w:fldChar w:fldCharType="end"/>
          </w:r>
        </w:p>
        <w:p w14:paraId="30428671" w14:textId="77777777" w:rsidR="0033378F" w:rsidRDefault="0033378F">
          <w:pPr>
            <w:pStyle w:val="TOC3"/>
            <w:tabs>
              <w:tab w:val="left" w:pos="1176"/>
              <w:tab w:val="right" w:pos="8268"/>
            </w:tabs>
            <w:rPr>
              <w:rFonts w:eastAsiaTheme="minorEastAsia"/>
              <w:noProof/>
              <w:sz w:val="24"/>
              <w:szCs w:val="24"/>
              <w:lang w:eastAsia="ja-JP"/>
            </w:rPr>
          </w:pPr>
          <w:r>
            <w:rPr>
              <w:noProof/>
            </w:rPr>
            <w:t>4.2.2</w:t>
          </w:r>
          <w:r>
            <w:rPr>
              <w:rFonts w:eastAsiaTheme="minorEastAsia"/>
              <w:noProof/>
              <w:sz w:val="24"/>
              <w:szCs w:val="24"/>
              <w:lang w:eastAsia="ja-JP"/>
            </w:rPr>
            <w:tab/>
          </w:r>
          <w:r>
            <w:rPr>
              <w:noProof/>
            </w:rPr>
            <w:t>Interactive visualization</w:t>
          </w:r>
          <w:r>
            <w:rPr>
              <w:noProof/>
            </w:rPr>
            <w:tab/>
          </w:r>
          <w:r>
            <w:rPr>
              <w:noProof/>
            </w:rPr>
            <w:fldChar w:fldCharType="begin"/>
          </w:r>
          <w:r>
            <w:rPr>
              <w:noProof/>
            </w:rPr>
            <w:instrText xml:space="preserve"> PAGEREF _Toc386158946 \h </w:instrText>
          </w:r>
          <w:r>
            <w:rPr>
              <w:noProof/>
            </w:rPr>
          </w:r>
          <w:r>
            <w:rPr>
              <w:noProof/>
            </w:rPr>
            <w:fldChar w:fldCharType="separate"/>
          </w:r>
          <w:r>
            <w:rPr>
              <w:noProof/>
            </w:rPr>
            <w:t>52</w:t>
          </w:r>
          <w:r>
            <w:rPr>
              <w:noProof/>
            </w:rPr>
            <w:fldChar w:fldCharType="end"/>
          </w:r>
        </w:p>
        <w:p w14:paraId="032C5CBE" w14:textId="77777777" w:rsidR="0033378F" w:rsidRDefault="0033378F">
          <w:pPr>
            <w:pStyle w:val="TOC3"/>
            <w:tabs>
              <w:tab w:val="left" w:pos="1176"/>
              <w:tab w:val="right" w:pos="8268"/>
            </w:tabs>
            <w:rPr>
              <w:rFonts w:eastAsiaTheme="minorEastAsia"/>
              <w:noProof/>
              <w:sz w:val="24"/>
              <w:szCs w:val="24"/>
              <w:lang w:eastAsia="ja-JP"/>
            </w:rPr>
          </w:pPr>
          <w:r>
            <w:rPr>
              <w:noProof/>
            </w:rPr>
            <w:t>4.2.3</w:t>
          </w:r>
          <w:r>
            <w:rPr>
              <w:rFonts w:eastAsiaTheme="minorEastAsia"/>
              <w:noProof/>
              <w:sz w:val="24"/>
              <w:szCs w:val="24"/>
              <w:lang w:eastAsia="ja-JP"/>
            </w:rPr>
            <w:tab/>
          </w:r>
          <w:r>
            <w:rPr>
              <w:noProof/>
            </w:rPr>
            <w:t>The use of NCBI taxonomy information in PhyloProfile</w:t>
          </w:r>
          <w:r>
            <w:rPr>
              <w:noProof/>
            </w:rPr>
            <w:tab/>
          </w:r>
          <w:r>
            <w:rPr>
              <w:noProof/>
            </w:rPr>
            <w:fldChar w:fldCharType="begin"/>
          </w:r>
          <w:r>
            <w:rPr>
              <w:noProof/>
            </w:rPr>
            <w:instrText xml:space="preserve"> PAGEREF _Toc386158947 \h </w:instrText>
          </w:r>
          <w:r>
            <w:rPr>
              <w:noProof/>
            </w:rPr>
          </w:r>
          <w:r>
            <w:rPr>
              <w:noProof/>
            </w:rPr>
            <w:fldChar w:fldCharType="separate"/>
          </w:r>
          <w:r>
            <w:rPr>
              <w:noProof/>
            </w:rPr>
            <w:t>54</w:t>
          </w:r>
          <w:r>
            <w:rPr>
              <w:noProof/>
            </w:rPr>
            <w:fldChar w:fldCharType="end"/>
          </w:r>
        </w:p>
        <w:p w14:paraId="57EEA7A2" w14:textId="77777777" w:rsidR="0033378F" w:rsidRDefault="0033378F">
          <w:pPr>
            <w:pStyle w:val="TOC3"/>
            <w:tabs>
              <w:tab w:val="left" w:pos="1176"/>
              <w:tab w:val="right" w:pos="8268"/>
            </w:tabs>
            <w:rPr>
              <w:rFonts w:eastAsiaTheme="minorEastAsia"/>
              <w:noProof/>
              <w:sz w:val="24"/>
              <w:szCs w:val="24"/>
              <w:lang w:eastAsia="ja-JP"/>
            </w:rPr>
          </w:pPr>
          <w:r>
            <w:rPr>
              <w:noProof/>
            </w:rPr>
            <w:t>4.2.4</w:t>
          </w:r>
          <w:r>
            <w:rPr>
              <w:rFonts w:eastAsiaTheme="minorEastAsia"/>
              <w:noProof/>
              <w:sz w:val="24"/>
              <w:szCs w:val="24"/>
              <w:lang w:eastAsia="ja-JP"/>
            </w:rPr>
            <w:tab/>
          </w:r>
          <w:r>
            <w:rPr>
              <w:noProof/>
            </w:rPr>
            <w:t>Dynamic data filtering</w:t>
          </w:r>
          <w:r>
            <w:rPr>
              <w:noProof/>
            </w:rPr>
            <w:tab/>
          </w:r>
          <w:r>
            <w:rPr>
              <w:noProof/>
            </w:rPr>
            <w:fldChar w:fldCharType="begin"/>
          </w:r>
          <w:r>
            <w:rPr>
              <w:noProof/>
            </w:rPr>
            <w:instrText xml:space="preserve"> PAGEREF _Toc386158948 \h </w:instrText>
          </w:r>
          <w:r>
            <w:rPr>
              <w:noProof/>
            </w:rPr>
          </w:r>
          <w:r>
            <w:rPr>
              <w:noProof/>
            </w:rPr>
            <w:fldChar w:fldCharType="separate"/>
          </w:r>
          <w:r>
            <w:rPr>
              <w:noProof/>
            </w:rPr>
            <w:t>54</w:t>
          </w:r>
          <w:r>
            <w:rPr>
              <w:noProof/>
            </w:rPr>
            <w:fldChar w:fldCharType="end"/>
          </w:r>
        </w:p>
        <w:p w14:paraId="79A1DE0C" w14:textId="77777777" w:rsidR="0033378F" w:rsidRDefault="0033378F">
          <w:pPr>
            <w:pStyle w:val="TOC3"/>
            <w:tabs>
              <w:tab w:val="left" w:pos="1176"/>
              <w:tab w:val="right" w:pos="8268"/>
            </w:tabs>
            <w:rPr>
              <w:rFonts w:eastAsiaTheme="minorEastAsia"/>
              <w:noProof/>
              <w:sz w:val="24"/>
              <w:szCs w:val="24"/>
              <w:lang w:eastAsia="ja-JP"/>
            </w:rPr>
          </w:pPr>
          <w:r>
            <w:rPr>
              <w:noProof/>
            </w:rPr>
            <w:t>4.2.5</w:t>
          </w:r>
          <w:r>
            <w:rPr>
              <w:rFonts w:eastAsiaTheme="minorEastAsia"/>
              <w:noProof/>
              <w:sz w:val="24"/>
              <w:szCs w:val="24"/>
              <w:lang w:eastAsia="ja-JP"/>
            </w:rPr>
            <w:tab/>
          </w:r>
          <w:r>
            <w:rPr>
              <w:noProof/>
            </w:rPr>
            <w:t>Phylogenetic profiling</w:t>
          </w:r>
          <w:r>
            <w:rPr>
              <w:noProof/>
            </w:rPr>
            <w:tab/>
          </w:r>
          <w:r>
            <w:rPr>
              <w:noProof/>
            </w:rPr>
            <w:fldChar w:fldCharType="begin"/>
          </w:r>
          <w:r>
            <w:rPr>
              <w:noProof/>
            </w:rPr>
            <w:instrText xml:space="preserve"> PAGEREF _Toc386158949 \h </w:instrText>
          </w:r>
          <w:r>
            <w:rPr>
              <w:noProof/>
            </w:rPr>
          </w:r>
          <w:r>
            <w:rPr>
              <w:noProof/>
            </w:rPr>
            <w:fldChar w:fldCharType="separate"/>
          </w:r>
          <w:r>
            <w:rPr>
              <w:noProof/>
            </w:rPr>
            <w:t>55</w:t>
          </w:r>
          <w:r>
            <w:rPr>
              <w:noProof/>
            </w:rPr>
            <w:fldChar w:fldCharType="end"/>
          </w:r>
        </w:p>
        <w:p w14:paraId="51D06E4A" w14:textId="77777777" w:rsidR="0033378F" w:rsidRDefault="0033378F">
          <w:pPr>
            <w:pStyle w:val="TOC3"/>
            <w:tabs>
              <w:tab w:val="left" w:pos="1176"/>
              <w:tab w:val="right" w:pos="8268"/>
            </w:tabs>
            <w:rPr>
              <w:rFonts w:eastAsiaTheme="minorEastAsia"/>
              <w:noProof/>
              <w:sz w:val="24"/>
              <w:szCs w:val="24"/>
              <w:lang w:eastAsia="ja-JP"/>
            </w:rPr>
          </w:pPr>
          <w:r>
            <w:rPr>
              <w:noProof/>
            </w:rPr>
            <w:t>4.2.6</w:t>
          </w:r>
          <w:r>
            <w:rPr>
              <w:rFonts w:eastAsiaTheme="minorEastAsia"/>
              <w:noProof/>
              <w:sz w:val="24"/>
              <w:szCs w:val="24"/>
              <w:lang w:eastAsia="ja-JP"/>
            </w:rPr>
            <w:tab/>
          </w:r>
          <w:r>
            <w:rPr>
              <w:noProof/>
            </w:rPr>
            <w:t>Interoperable output</w:t>
          </w:r>
          <w:r>
            <w:rPr>
              <w:noProof/>
            </w:rPr>
            <w:tab/>
          </w:r>
          <w:r>
            <w:rPr>
              <w:noProof/>
            </w:rPr>
            <w:fldChar w:fldCharType="begin"/>
          </w:r>
          <w:r>
            <w:rPr>
              <w:noProof/>
            </w:rPr>
            <w:instrText xml:space="preserve"> PAGEREF _Toc386158950 \h </w:instrText>
          </w:r>
          <w:r>
            <w:rPr>
              <w:noProof/>
            </w:rPr>
          </w:r>
          <w:r>
            <w:rPr>
              <w:noProof/>
            </w:rPr>
            <w:fldChar w:fldCharType="separate"/>
          </w:r>
          <w:r>
            <w:rPr>
              <w:noProof/>
            </w:rPr>
            <w:t>57</w:t>
          </w:r>
          <w:r>
            <w:rPr>
              <w:noProof/>
            </w:rPr>
            <w:fldChar w:fldCharType="end"/>
          </w:r>
        </w:p>
        <w:p w14:paraId="4423F781"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4.3</w:t>
          </w:r>
          <w:r>
            <w:rPr>
              <w:rFonts w:asciiTheme="minorHAnsi" w:eastAsiaTheme="minorEastAsia" w:hAnsiTheme="minorHAnsi"/>
              <w:i w:val="0"/>
              <w:noProof/>
              <w:szCs w:val="24"/>
              <w:lang w:eastAsia="ja-JP"/>
            </w:rPr>
            <w:tab/>
          </w:r>
          <w:r>
            <w:rPr>
              <w:noProof/>
            </w:rPr>
            <w:t>Result</w:t>
          </w:r>
          <w:r>
            <w:rPr>
              <w:noProof/>
            </w:rPr>
            <w:tab/>
          </w:r>
          <w:r>
            <w:rPr>
              <w:noProof/>
            </w:rPr>
            <w:fldChar w:fldCharType="begin"/>
          </w:r>
          <w:r>
            <w:rPr>
              <w:noProof/>
            </w:rPr>
            <w:instrText xml:space="preserve"> PAGEREF _Toc386158951 \h </w:instrText>
          </w:r>
          <w:r>
            <w:rPr>
              <w:noProof/>
            </w:rPr>
          </w:r>
          <w:r>
            <w:rPr>
              <w:noProof/>
            </w:rPr>
            <w:fldChar w:fldCharType="separate"/>
          </w:r>
          <w:r>
            <w:rPr>
              <w:noProof/>
            </w:rPr>
            <w:t>57</w:t>
          </w:r>
          <w:r>
            <w:rPr>
              <w:noProof/>
            </w:rPr>
            <w:fldChar w:fldCharType="end"/>
          </w:r>
        </w:p>
        <w:p w14:paraId="32DAFBE9" w14:textId="77777777" w:rsidR="0033378F" w:rsidRDefault="0033378F">
          <w:pPr>
            <w:pStyle w:val="TOC3"/>
            <w:tabs>
              <w:tab w:val="left" w:pos="1176"/>
              <w:tab w:val="right" w:pos="8268"/>
            </w:tabs>
            <w:rPr>
              <w:rFonts w:eastAsiaTheme="minorEastAsia"/>
              <w:noProof/>
              <w:sz w:val="24"/>
              <w:szCs w:val="24"/>
              <w:lang w:eastAsia="ja-JP"/>
            </w:rPr>
          </w:pPr>
          <w:r>
            <w:rPr>
              <w:noProof/>
            </w:rPr>
            <w:t>4.3.1</w:t>
          </w:r>
          <w:r>
            <w:rPr>
              <w:rFonts w:eastAsiaTheme="minorEastAsia"/>
              <w:noProof/>
              <w:sz w:val="24"/>
              <w:szCs w:val="24"/>
              <w:lang w:eastAsia="ja-JP"/>
            </w:rPr>
            <w:tab/>
          </w:r>
          <w:r>
            <w:rPr>
              <w:noProof/>
            </w:rPr>
            <w:t>The availability</w:t>
          </w:r>
          <w:r>
            <w:rPr>
              <w:noProof/>
            </w:rPr>
            <w:tab/>
          </w:r>
          <w:r>
            <w:rPr>
              <w:noProof/>
            </w:rPr>
            <w:fldChar w:fldCharType="begin"/>
          </w:r>
          <w:r>
            <w:rPr>
              <w:noProof/>
            </w:rPr>
            <w:instrText xml:space="preserve"> PAGEREF _Toc386158952 \h </w:instrText>
          </w:r>
          <w:r>
            <w:rPr>
              <w:noProof/>
            </w:rPr>
          </w:r>
          <w:r>
            <w:rPr>
              <w:noProof/>
            </w:rPr>
            <w:fldChar w:fldCharType="separate"/>
          </w:r>
          <w:r>
            <w:rPr>
              <w:noProof/>
            </w:rPr>
            <w:t>57</w:t>
          </w:r>
          <w:r>
            <w:rPr>
              <w:noProof/>
            </w:rPr>
            <w:fldChar w:fldCharType="end"/>
          </w:r>
        </w:p>
        <w:p w14:paraId="15FEF0A4" w14:textId="77777777" w:rsidR="0033378F" w:rsidRDefault="0033378F">
          <w:pPr>
            <w:pStyle w:val="TOC3"/>
            <w:tabs>
              <w:tab w:val="left" w:pos="1176"/>
              <w:tab w:val="right" w:pos="8268"/>
            </w:tabs>
            <w:rPr>
              <w:rFonts w:eastAsiaTheme="minorEastAsia"/>
              <w:noProof/>
              <w:sz w:val="24"/>
              <w:szCs w:val="24"/>
              <w:lang w:eastAsia="ja-JP"/>
            </w:rPr>
          </w:pPr>
          <w:r>
            <w:rPr>
              <w:noProof/>
            </w:rPr>
            <w:t>4.3.2</w:t>
          </w:r>
          <w:r>
            <w:rPr>
              <w:rFonts w:eastAsiaTheme="minorEastAsia"/>
              <w:noProof/>
              <w:sz w:val="24"/>
              <w:szCs w:val="24"/>
              <w:lang w:eastAsia="ja-JP"/>
            </w:rPr>
            <w:tab/>
          </w:r>
          <w:r>
            <w:rPr>
              <w:noProof/>
            </w:rPr>
            <w:t>Performance test</w:t>
          </w:r>
          <w:r>
            <w:rPr>
              <w:noProof/>
            </w:rPr>
            <w:tab/>
          </w:r>
          <w:r>
            <w:rPr>
              <w:noProof/>
            </w:rPr>
            <w:fldChar w:fldCharType="begin"/>
          </w:r>
          <w:r>
            <w:rPr>
              <w:noProof/>
            </w:rPr>
            <w:instrText xml:space="preserve"> PAGEREF _Toc386158953 \h </w:instrText>
          </w:r>
          <w:r>
            <w:rPr>
              <w:noProof/>
            </w:rPr>
          </w:r>
          <w:r>
            <w:rPr>
              <w:noProof/>
            </w:rPr>
            <w:fldChar w:fldCharType="separate"/>
          </w:r>
          <w:r>
            <w:rPr>
              <w:noProof/>
            </w:rPr>
            <w:t>58</w:t>
          </w:r>
          <w:r>
            <w:rPr>
              <w:noProof/>
            </w:rPr>
            <w:fldChar w:fldCharType="end"/>
          </w:r>
        </w:p>
        <w:p w14:paraId="706272A1"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4.4</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_Toc386158954 \h </w:instrText>
          </w:r>
          <w:r>
            <w:rPr>
              <w:noProof/>
            </w:rPr>
          </w:r>
          <w:r>
            <w:rPr>
              <w:noProof/>
            </w:rPr>
            <w:fldChar w:fldCharType="separate"/>
          </w:r>
          <w:r>
            <w:rPr>
              <w:noProof/>
            </w:rPr>
            <w:t>59</w:t>
          </w:r>
          <w:r>
            <w:rPr>
              <w:noProof/>
            </w:rPr>
            <w:fldChar w:fldCharType="end"/>
          </w:r>
        </w:p>
        <w:p w14:paraId="0BD48D64" w14:textId="77777777" w:rsidR="0033378F" w:rsidRDefault="0033378F">
          <w:pPr>
            <w:pStyle w:val="TOC1"/>
            <w:tabs>
              <w:tab w:val="left" w:pos="370"/>
              <w:tab w:val="right" w:pos="8268"/>
            </w:tabs>
            <w:rPr>
              <w:rFonts w:eastAsiaTheme="minorEastAsia"/>
              <w:b w:val="0"/>
              <w:noProof/>
              <w:sz w:val="24"/>
              <w:szCs w:val="24"/>
              <w:lang w:eastAsia="ja-JP"/>
            </w:rPr>
          </w:pPr>
          <w:r>
            <w:rPr>
              <w:noProof/>
            </w:rPr>
            <w:t>5</w:t>
          </w:r>
          <w:r>
            <w:rPr>
              <w:rFonts w:eastAsiaTheme="minorEastAsia"/>
              <w:b w:val="0"/>
              <w:noProof/>
              <w:sz w:val="24"/>
              <w:szCs w:val="24"/>
              <w:lang w:eastAsia="ja-JP"/>
            </w:rPr>
            <w:tab/>
          </w:r>
          <w:r>
            <w:rPr>
              <w:noProof/>
            </w:rPr>
            <w:t>HamFAS: a novel functional annotation approach based on feature-aware orthology inference</w:t>
          </w:r>
          <w:r>
            <w:rPr>
              <w:noProof/>
            </w:rPr>
            <w:tab/>
          </w:r>
          <w:r>
            <w:rPr>
              <w:noProof/>
            </w:rPr>
            <w:fldChar w:fldCharType="begin"/>
          </w:r>
          <w:r>
            <w:rPr>
              <w:noProof/>
            </w:rPr>
            <w:instrText xml:space="preserve"> PAGEREF _Toc386158955 \h </w:instrText>
          </w:r>
          <w:r>
            <w:rPr>
              <w:noProof/>
            </w:rPr>
          </w:r>
          <w:r>
            <w:rPr>
              <w:noProof/>
            </w:rPr>
            <w:fldChar w:fldCharType="separate"/>
          </w:r>
          <w:r>
            <w:rPr>
              <w:noProof/>
            </w:rPr>
            <w:t>60</w:t>
          </w:r>
          <w:r>
            <w:rPr>
              <w:noProof/>
            </w:rPr>
            <w:fldChar w:fldCharType="end"/>
          </w:r>
        </w:p>
        <w:p w14:paraId="7440F564"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5.1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_Toc386158956 \h </w:instrText>
          </w:r>
          <w:r>
            <w:rPr>
              <w:noProof/>
            </w:rPr>
          </w:r>
          <w:r>
            <w:rPr>
              <w:noProof/>
            </w:rPr>
            <w:fldChar w:fldCharType="separate"/>
          </w:r>
          <w:r>
            <w:rPr>
              <w:noProof/>
            </w:rPr>
            <w:t>60</w:t>
          </w:r>
          <w:r>
            <w:rPr>
              <w:noProof/>
            </w:rPr>
            <w:fldChar w:fldCharType="end"/>
          </w:r>
        </w:p>
        <w:p w14:paraId="7B12E2C7"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5.2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_Toc386158957 \h </w:instrText>
          </w:r>
          <w:r>
            <w:rPr>
              <w:noProof/>
            </w:rPr>
          </w:r>
          <w:r>
            <w:rPr>
              <w:noProof/>
            </w:rPr>
            <w:fldChar w:fldCharType="separate"/>
          </w:r>
          <w:r>
            <w:rPr>
              <w:noProof/>
            </w:rPr>
            <w:t>61</w:t>
          </w:r>
          <w:r>
            <w:rPr>
              <w:noProof/>
            </w:rPr>
            <w:fldChar w:fldCharType="end"/>
          </w:r>
        </w:p>
        <w:p w14:paraId="1E92EA66" w14:textId="77777777" w:rsidR="0033378F" w:rsidRDefault="0033378F">
          <w:pPr>
            <w:pStyle w:val="TOC3"/>
            <w:tabs>
              <w:tab w:val="left" w:pos="1176"/>
              <w:tab w:val="right" w:pos="8268"/>
            </w:tabs>
            <w:rPr>
              <w:rFonts w:eastAsiaTheme="minorEastAsia"/>
              <w:noProof/>
              <w:sz w:val="24"/>
              <w:szCs w:val="24"/>
              <w:lang w:eastAsia="ja-JP"/>
            </w:rPr>
          </w:pPr>
          <w:r>
            <w:rPr>
              <w:noProof/>
            </w:rPr>
            <w:t>5.2.1</w:t>
          </w:r>
          <w:r>
            <w:rPr>
              <w:rFonts w:eastAsiaTheme="minorEastAsia"/>
              <w:noProof/>
              <w:sz w:val="24"/>
              <w:szCs w:val="24"/>
              <w:lang w:eastAsia="ja-JP"/>
            </w:rPr>
            <w:tab/>
          </w:r>
          <w:r>
            <w:rPr>
              <w:noProof/>
            </w:rPr>
            <w:t>HamFAS approach</w:t>
          </w:r>
          <w:r>
            <w:rPr>
              <w:noProof/>
            </w:rPr>
            <w:tab/>
          </w:r>
          <w:r>
            <w:rPr>
              <w:noProof/>
            </w:rPr>
            <w:fldChar w:fldCharType="begin"/>
          </w:r>
          <w:r>
            <w:rPr>
              <w:noProof/>
            </w:rPr>
            <w:instrText xml:space="preserve"> PAGEREF _Toc386158958 \h </w:instrText>
          </w:r>
          <w:r>
            <w:rPr>
              <w:noProof/>
            </w:rPr>
          </w:r>
          <w:r>
            <w:rPr>
              <w:noProof/>
            </w:rPr>
            <w:fldChar w:fldCharType="separate"/>
          </w:r>
          <w:r>
            <w:rPr>
              <w:noProof/>
            </w:rPr>
            <w:t>61</w:t>
          </w:r>
          <w:r>
            <w:rPr>
              <w:noProof/>
            </w:rPr>
            <w:fldChar w:fldCharType="end"/>
          </w:r>
        </w:p>
        <w:p w14:paraId="05371982" w14:textId="77777777" w:rsidR="0033378F" w:rsidRDefault="0033378F">
          <w:pPr>
            <w:pStyle w:val="TOC3"/>
            <w:tabs>
              <w:tab w:val="left" w:pos="1176"/>
              <w:tab w:val="right" w:pos="8268"/>
            </w:tabs>
            <w:rPr>
              <w:rFonts w:eastAsiaTheme="minorEastAsia"/>
              <w:noProof/>
              <w:sz w:val="24"/>
              <w:szCs w:val="24"/>
              <w:lang w:eastAsia="ja-JP"/>
            </w:rPr>
          </w:pPr>
          <w:r>
            <w:rPr>
              <w:noProof/>
            </w:rPr>
            <w:t>5.2.2</w:t>
          </w:r>
          <w:r>
            <w:rPr>
              <w:rFonts w:eastAsiaTheme="minorEastAsia"/>
              <w:noProof/>
              <w:sz w:val="24"/>
              <w:szCs w:val="24"/>
              <w:lang w:eastAsia="ja-JP"/>
            </w:rPr>
            <w:tab/>
          </w:r>
          <w:r>
            <w:rPr>
              <w:noProof/>
            </w:rPr>
            <w:t>Benchmarking HamFAS</w:t>
          </w:r>
          <w:r>
            <w:rPr>
              <w:noProof/>
            </w:rPr>
            <w:tab/>
          </w:r>
          <w:r>
            <w:rPr>
              <w:noProof/>
            </w:rPr>
            <w:fldChar w:fldCharType="begin"/>
          </w:r>
          <w:r>
            <w:rPr>
              <w:noProof/>
            </w:rPr>
            <w:instrText xml:space="preserve"> PAGEREF _Toc386158959 \h </w:instrText>
          </w:r>
          <w:r>
            <w:rPr>
              <w:noProof/>
            </w:rPr>
          </w:r>
          <w:r>
            <w:rPr>
              <w:noProof/>
            </w:rPr>
            <w:fldChar w:fldCharType="separate"/>
          </w:r>
          <w:r>
            <w:rPr>
              <w:noProof/>
            </w:rPr>
            <w:t>62</w:t>
          </w:r>
          <w:r>
            <w:rPr>
              <w:noProof/>
            </w:rPr>
            <w:fldChar w:fldCharType="end"/>
          </w:r>
        </w:p>
        <w:p w14:paraId="2DDA4A86"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5.3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_Toc386158960 \h </w:instrText>
          </w:r>
          <w:r>
            <w:rPr>
              <w:noProof/>
            </w:rPr>
          </w:r>
          <w:r>
            <w:rPr>
              <w:noProof/>
            </w:rPr>
            <w:fldChar w:fldCharType="separate"/>
          </w:r>
          <w:r>
            <w:rPr>
              <w:noProof/>
            </w:rPr>
            <w:t>63</w:t>
          </w:r>
          <w:r>
            <w:rPr>
              <w:noProof/>
            </w:rPr>
            <w:fldChar w:fldCharType="end"/>
          </w:r>
        </w:p>
        <w:p w14:paraId="2A69B64C" w14:textId="77777777" w:rsidR="0033378F" w:rsidRDefault="0033378F">
          <w:pPr>
            <w:pStyle w:val="TOC3"/>
            <w:tabs>
              <w:tab w:val="left" w:pos="1176"/>
              <w:tab w:val="right" w:pos="8268"/>
            </w:tabs>
            <w:rPr>
              <w:rFonts w:eastAsiaTheme="minorEastAsia"/>
              <w:noProof/>
              <w:sz w:val="24"/>
              <w:szCs w:val="24"/>
              <w:lang w:eastAsia="ja-JP"/>
            </w:rPr>
          </w:pPr>
          <w:r>
            <w:rPr>
              <w:noProof/>
            </w:rPr>
            <w:t>5.3.1</w:t>
          </w:r>
          <w:r>
            <w:rPr>
              <w:rFonts w:eastAsiaTheme="minorEastAsia"/>
              <w:noProof/>
              <w:sz w:val="24"/>
              <w:szCs w:val="24"/>
              <w:lang w:eastAsia="ja-JP"/>
            </w:rPr>
            <w:tab/>
          </w:r>
          <w:r>
            <w:rPr>
              <w:noProof/>
            </w:rPr>
            <w:t>The establishment of the reference species and annotations</w:t>
          </w:r>
          <w:r>
            <w:rPr>
              <w:noProof/>
            </w:rPr>
            <w:tab/>
          </w:r>
          <w:r>
            <w:rPr>
              <w:noProof/>
            </w:rPr>
            <w:fldChar w:fldCharType="begin"/>
          </w:r>
          <w:r>
            <w:rPr>
              <w:noProof/>
            </w:rPr>
            <w:instrText xml:space="preserve"> PAGEREF _Toc386158961 \h </w:instrText>
          </w:r>
          <w:r>
            <w:rPr>
              <w:noProof/>
            </w:rPr>
          </w:r>
          <w:r>
            <w:rPr>
              <w:noProof/>
            </w:rPr>
            <w:fldChar w:fldCharType="separate"/>
          </w:r>
          <w:r>
            <w:rPr>
              <w:noProof/>
            </w:rPr>
            <w:t>63</w:t>
          </w:r>
          <w:r>
            <w:rPr>
              <w:noProof/>
            </w:rPr>
            <w:fldChar w:fldCharType="end"/>
          </w:r>
        </w:p>
        <w:p w14:paraId="34833D41" w14:textId="77777777" w:rsidR="0033378F" w:rsidRDefault="0033378F">
          <w:pPr>
            <w:pStyle w:val="TOC3"/>
            <w:tabs>
              <w:tab w:val="left" w:pos="1176"/>
              <w:tab w:val="right" w:pos="8268"/>
            </w:tabs>
            <w:rPr>
              <w:rFonts w:eastAsiaTheme="minorEastAsia"/>
              <w:noProof/>
              <w:sz w:val="24"/>
              <w:szCs w:val="24"/>
              <w:lang w:eastAsia="ja-JP"/>
            </w:rPr>
          </w:pPr>
          <w:r>
            <w:rPr>
              <w:noProof/>
            </w:rPr>
            <w:t>5.3.2</w:t>
          </w:r>
          <w:r>
            <w:rPr>
              <w:rFonts w:eastAsiaTheme="minorEastAsia"/>
              <w:noProof/>
              <w:sz w:val="24"/>
              <w:szCs w:val="24"/>
              <w:lang w:eastAsia="ja-JP"/>
            </w:rPr>
            <w:tab/>
          </w:r>
          <w:r>
            <w:rPr>
              <w:noProof/>
            </w:rPr>
            <w:t>Benchmarking result</w:t>
          </w:r>
          <w:r>
            <w:rPr>
              <w:noProof/>
            </w:rPr>
            <w:tab/>
          </w:r>
          <w:r>
            <w:rPr>
              <w:noProof/>
            </w:rPr>
            <w:fldChar w:fldCharType="begin"/>
          </w:r>
          <w:r>
            <w:rPr>
              <w:noProof/>
            </w:rPr>
            <w:instrText xml:space="preserve"> PAGEREF _Toc386158962 \h </w:instrText>
          </w:r>
          <w:r>
            <w:rPr>
              <w:noProof/>
            </w:rPr>
          </w:r>
          <w:r>
            <w:rPr>
              <w:noProof/>
            </w:rPr>
            <w:fldChar w:fldCharType="separate"/>
          </w:r>
          <w:r>
            <w:rPr>
              <w:noProof/>
            </w:rPr>
            <w:t>64</w:t>
          </w:r>
          <w:r>
            <w:rPr>
              <w:noProof/>
            </w:rPr>
            <w:fldChar w:fldCharType="end"/>
          </w:r>
        </w:p>
        <w:p w14:paraId="29D1B092"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5.4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_Toc386158963 \h </w:instrText>
          </w:r>
          <w:r>
            <w:rPr>
              <w:noProof/>
            </w:rPr>
          </w:r>
          <w:r>
            <w:rPr>
              <w:noProof/>
            </w:rPr>
            <w:fldChar w:fldCharType="separate"/>
          </w:r>
          <w:r>
            <w:rPr>
              <w:noProof/>
            </w:rPr>
            <w:t>68</w:t>
          </w:r>
          <w:r>
            <w:rPr>
              <w:noProof/>
            </w:rPr>
            <w:fldChar w:fldCharType="end"/>
          </w:r>
        </w:p>
        <w:p w14:paraId="6C6F8F3A" w14:textId="77777777" w:rsidR="0033378F" w:rsidRDefault="0033378F">
          <w:pPr>
            <w:pStyle w:val="TOC3"/>
            <w:tabs>
              <w:tab w:val="left" w:pos="1176"/>
              <w:tab w:val="right" w:pos="8268"/>
            </w:tabs>
            <w:rPr>
              <w:rFonts w:eastAsiaTheme="minorEastAsia"/>
              <w:noProof/>
              <w:sz w:val="24"/>
              <w:szCs w:val="24"/>
              <w:lang w:eastAsia="ja-JP"/>
            </w:rPr>
          </w:pPr>
          <w:r>
            <w:rPr>
              <w:noProof/>
            </w:rPr>
            <w:t>5.4.1</w:t>
          </w:r>
          <w:r>
            <w:rPr>
              <w:rFonts w:eastAsiaTheme="minorEastAsia"/>
              <w:noProof/>
              <w:sz w:val="24"/>
              <w:szCs w:val="24"/>
              <w:lang w:eastAsia="ja-JP"/>
            </w:rPr>
            <w:tab/>
          </w:r>
          <w:r>
            <w:rPr>
              <w:noProof/>
            </w:rPr>
            <w:t>The specificity of HamFAS</w:t>
          </w:r>
          <w:r>
            <w:rPr>
              <w:noProof/>
            </w:rPr>
            <w:tab/>
          </w:r>
          <w:r>
            <w:rPr>
              <w:noProof/>
            </w:rPr>
            <w:fldChar w:fldCharType="begin"/>
          </w:r>
          <w:r>
            <w:rPr>
              <w:noProof/>
            </w:rPr>
            <w:instrText xml:space="preserve"> PAGEREF _Toc386158964 \h </w:instrText>
          </w:r>
          <w:r>
            <w:rPr>
              <w:noProof/>
            </w:rPr>
          </w:r>
          <w:r>
            <w:rPr>
              <w:noProof/>
            </w:rPr>
            <w:fldChar w:fldCharType="separate"/>
          </w:r>
          <w:r>
            <w:rPr>
              <w:noProof/>
            </w:rPr>
            <w:t>68</w:t>
          </w:r>
          <w:r>
            <w:rPr>
              <w:noProof/>
            </w:rPr>
            <w:fldChar w:fldCharType="end"/>
          </w:r>
        </w:p>
        <w:p w14:paraId="0ED69B22" w14:textId="77777777" w:rsidR="0033378F" w:rsidRDefault="0033378F">
          <w:pPr>
            <w:pStyle w:val="TOC3"/>
            <w:tabs>
              <w:tab w:val="left" w:pos="1176"/>
              <w:tab w:val="right" w:pos="8268"/>
            </w:tabs>
            <w:rPr>
              <w:rFonts w:eastAsiaTheme="minorEastAsia"/>
              <w:noProof/>
              <w:sz w:val="24"/>
              <w:szCs w:val="24"/>
              <w:lang w:eastAsia="ja-JP"/>
            </w:rPr>
          </w:pPr>
          <w:r>
            <w:rPr>
              <w:noProof/>
            </w:rPr>
            <w:t>5.4.2</w:t>
          </w:r>
          <w:r>
            <w:rPr>
              <w:rFonts w:eastAsiaTheme="minorEastAsia"/>
              <w:noProof/>
              <w:sz w:val="24"/>
              <w:szCs w:val="24"/>
              <w:lang w:eastAsia="ja-JP"/>
            </w:rPr>
            <w:tab/>
          </w:r>
          <w:r>
            <w:rPr>
              <w:noProof/>
            </w:rPr>
            <w:t>The sensitivity of HamFAS</w:t>
          </w:r>
          <w:r>
            <w:rPr>
              <w:noProof/>
            </w:rPr>
            <w:tab/>
          </w:r>
          <w:r>
            <w:rPr>
              <w:noProof/>
            </w:rPr>
            <w:fldChar w:fldCharType="begin"/>
          </w:r>
          <w:r>
            <w:rPr>
              <w:noProof/>
            </w:rPr>
            <w:instrText xml:space="preserve"> PAGEREF _Toc386158965 \h </w:instrText>
          </w:r>
          <w:r>
            <w:rPr>
              <w:noProof/>
            </w:rPr>
          </w:r>
          <w:r>
            <w:rPr>
              <w:noProof/>
            </w:rPr>
            <w:fldChar w:fldCharType="separate"/>
          </w:r>
          <w:r>
            <w:rPr>
              <w:noProof/>
            </w:rPr>
            <w:t>68</w:t>
          </w:r>
          <w:r>
            <w:rPr>
              <w:noProof/>
            </w:rPr>
            <w:fldChar w:fldCharType="end"/>
          </w:r>
        </w:p>
        <w:p w14:paraId="5A0A32F4"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5.5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_Toc386158966 \h </w:instrText>
          </w:r>
          <w:r>
            <w:rPr>
              <w:noProof/>
            </w:rPr>
          </w:r>
          <w:r>
            <w:rPr>
              <w:noProof/>
            </w:rPr>
            <w:fldChar w:fldCharType="separate"/>
          </w:r>
          <w:r>
            <w:rPr>
              <w:noProof/>
            </w:rPr>
            <w:t>72</w:t>
          </w:r>
          <w:r>
            <w:rPr>
              <w:noProof/>
            </w:rPr>
            <w:fldChar w:fldCharType="end"/>
          </w:r>
        </w:p>
        <w:p w14:paraId="54519F0B" w14:textId="77777777" w:rsidR="0033378F" w:rsidRDefault="0033378F">
          <w:pPr>
            <w:pStyle w:val="TOC1"/>
            <w:tabs>
              <w:tab w:val="left" w:pos="370"/>
              <w:tab w:val="right" w:pos="8268"/>
            </w:tabs>
            <w:rPr>
              <w:rFonts w:eastAsiaTheme="minorEastAsia"/>
              <w:b w:val="0"/>
              <w:noProof/>
              <w:sz w:val="24"/>
              <w:szCs w:val="24"/>
              <w:lang w:eastAsia="ja-JP"/>
            </w:rPr>
          </w:pPr>
          <w:r>
            <w:rPr>
              <w:noProof/>
            </w:rPr>
            <w:t>6</w:t>
          </w:r>
          <w:r>
            <w:rPr>
              <w:rFonts w:eastAsiaTheme="minorEastAsia"/>
              <w:b w:val="0"/>
              <w:noProof/>
              <w:sz w:val="24"/>
              <w:szCs w:val="24"/>
              <w:lang w:eastAsia="ja-JP"/>
            </w:rPr>
            <w:tab/>
          </w:r>
          <w:r>
            <w:rPr>
              <w:noProof/>
            </w:rPr>
            <w:t>Discussion &amp; Outlook</w:t>
          </w:r>
          <w:r>
            <w:rPr>
              <w:noProof/>
            </w:rPr>
            <w:tab/>
          </w:r>
          <w:r>
            <w:rPr>
              <w:noProof/>
            </w:rPr>
            <w:fldChar w:fldCharType="begin"/>
          </w:r>
          <w:r>
            <w:rPr>
              <w:noProof/>
            </w:rPr>
            <w:instrText xml:space="preserve"> PAGEREF _Toc386158967 \h </w:instrText>
          </w:r>
          <w:r>
            <w:rPr>
              <w:noProof/>
            </w:rPr>
          </w:r>
          <w:r>
            <w:rPr>
              <w:noProof/>
            </w:rPr>
            <w:fldChar w:fldCharType="separate"/>
          </w:r>
          <w:r>
            <w:rPr>
              <w:noProof/>
            </w:rPr>
            <w:t>74</w:t>
          </w:r>
          <w:r>
            <w:rPr>
              <w:noProof/>
            </w:rPr>
            <w:fldChar w:fldCharType="end"/>
          </w:r>
        </w:p>
        <w:p w14:paraId="5A4F521F"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6.1</w:t>
          </w:r>
          <w:r>
            <w:rPr>
              <w:rFonts w:asciiTheme="minorHAnsi" w:eastAsiaTheme="minorEastAsia" w:hAnsiTheme="minorHAnsi"/>
              <w:i w:val="0"/>
              <w:noProof/>
              <w:szCs w:val="24"/>
              <w:lang w:eastAsia="ja-JP"/>
            </w:rPr>
            <w:tab/>
          </w:r>
          <w:r>
            <w:rPr>
              <w:noProof/>
            </w:rPr>
            <w:t>Microsporidia evolutionary history and their fungal related origin</w:t>
          </w:r>
          <w:r>
            <w:rPr>
              <w:noProof/>
            </w:rPr>
            <w:tab/>
          </w:r>
          <w:r>
            <w:rPr>
              <w:noProof/>
            </w:rPr>
            <w:fldChar w:fldCharType="begin"/>
          </w:r>
          <w:r>
            <w:rPr>
              <w:noProof/>
            </w:rPr>
            <w:instrText xml:space="preserve"> PAGEREF _Toc386158968 \h </w:instrText>
          </w:r>
          <w:r>
            <w:rPr>
              <w:noProof/>
            </w:rPr>
          </w:r>
          <w:r>
            <w:rPr>
              <w:noProof/>
            </w:rPr>
            <w:fldChar w:fldCharType="separate"/>
          </w:r>
          <w:r>
            <w:rPr>
              <w:noProof/>
            </w:rPr>
            <w:t>74</w:t>
          </w:r>
          <w:r>
            <w:rPr>
              <w:noProof/>
            </w:rPr>
            <w:fldChar w:fldCharType="end"/>
          </w:r>
        </w:p>
        <w:p w14:paraId="300E4308" w14:textId="77777777" w:rsidR="0033378F" w:rsidRDefault="0033378F">
          <w:pPr>
            <w:pStyle w:val="TOC2"/>
            <w:tabs>
              <w:tab w:val="left" w:pos="780"/>
              <w:tab w:val="right" w:pos="8268"/>
            </w:tabs>
            <w:rPr>
              <w:rFonts w:asciiTheme="minorHAnsi" w:eastAsiaTheme="minorEastAsia" w:hAnsiTheme="minorHAnsi"/>
              <w:i w:val="0"/>
              <w:noProof/>
              <w:szCs w:val="24"/>
              <w:lang w:eastAsia="ja-JP"/>
            </w:rPr>
          </w:pPr>
          <w:r>
            <w:rPr>
              <w:noProof/>
            </w:rPr>
            <w:t>6.2</w:t>
          </w:r>
          <w:r>
            <w:rPr>
              <w:rFonts w:asciiTheme="minorHAnsi" w:eastAsiaTheme="minorEastAsia" w:hAnsiTheme="minorHAnsi"/>
              <w:i w:val="0"/>
              <w:noProof/>
              <w:szCs w:val="24"/>
              <w:lang w:eastAsia="ja-JP"/>
            </w:rPr>
            <w:tab/>
          </w:r>
          <w:r>
            <w:rPr>
              <w:noProof/>
            </w:rPr>
            <w:t>Methodology for phylogenetic profiling and functional annotation</w:t>
          </w:r>
          <w:r>
            <w:rPr>
              <w:noProof/>
            </w:rPr>
            <w:tab/>
          </w:r>
          <w:r>
            <w:rPr>
              <w:noProof/>
            </w:rPr>
            <w:fldChar w:fldCharType="begin"/>
          </w:r>
          <w:r>
            <w:rPr>
              <w:noProof/>
            </w:rPr>
            <w:instrText xml:space="preserve"> PAGEREF _Toc386158969 \h </w:instrText>
          </w:r>
          <w:r>
            <w:rPr>
              <w:noProof/>
            </w:rPr>
          </w:r>
          <w:r>
            <w:rPr>
              <w:noProof/>
            </w:rPr>
            <w:fldChar w:fldCharType="separate"/>
          </w:r>
          <w:r>
            <w:rPr>
              <w:noProof/>
            </w:rPr>
            <w:t>75</w:t>
          </w:r>
          <w:r>
            <w:rPr>
              <w:noProof/>
            </w:rPr>
            <w:fldChar w:fldCharType="end"/>
          </w:r>
        </w:p>
        <w:p w14:paraId="2E2E6698" w14:textId="77777777" w:rsidR="0033378F" w:rsidRDefault="0033378F">
          <w:pPr>
            <w:pStyle w:val="TOC3"/>
            <w:tabs>
              <w:tab w:val="left" w:pos="1176"/>
              <w:tab w:val="right" w:pos="8268"/>
            </w:tabs>
            <w:rPr>
              <w:rFonts w:eastAsiaTheme="minorEastAsia"/>
              <w:noProof/>
              <w:sz w:val="24"/>
              <w:szCs w:val="24"/>
              <w:lang w:eastAsia="ja-JP"/>
            </w:rPr>
          </w:pPr>
          <w:r>
            <w:rPr>
              <w:noProof/>
            </w:rPr>
            <w:t>6.2.1</w:t>
          </w:r>
          <w:r>
            <w:rPr>
              <w:rFonts w:eastAsiaTheme="minorEastAsia"/>
              <w:noProof/>
              <w:sz w:val="24"/>
              <w:szCs w:val="24"/>
              <w:lang w:eastAsia="ja-JP"/>
            </w:rPr>
            <w:tab/>
          </w:r>
          <w:r>
            <w:rPr>
              <w:noProof/>
            </w:rPr>
            <w:t>PhyloProfile</w:t>
          </w:r>
          <w:r>
            <w:rPr>
              <w:noProof/>
            </w:rPr>
            <w:tab/>
          </w:r>
          <w:r>
            <w:rPr>
              <w:noProof/>
            </w:rPr>
            <w:fldChar w:fldCharType="begin"/>
          </w:r>
          <w:r>
            <w:rPr>
              <w:noProof/>
            </w:rPr>
            <w:instrText xml:space="preserve"> PAGEREF _Toc386158970 \h </w:instrText>
          </w:r>
          <w:r>
            <w:rPr>
              <w:noProof/>
            </w:rPr>
          </w:r>
          <w:r>
            <w:rPr>
              <w:noProof/>
            </w:rPr>
            <w:fldChar w:fldCharType="separate"/>
          </w:r>
          <w:r>
            <w:rPr>
              <w:noProof/>
            </w:rPr>
            <w:t>75</w:t>
          </w:r>
          <w:r>
            <w:rPr>
              <w:noProof/>
            </w:rPr>
            <w:fldChar w:fldCharType="end"/>
          </w:r>
        </w:p>
        <w:p w14:paraId="4522A325" w14:textId="77777777" w:rsidR="0033378F" w:rsidRDefault="0033378F">
          <w:pPr>
            <w:pStyle w:val="TOC3"/>
            <w:tabs>
              <w:tab w:val="left" w:pos="1176"/>
              <w:tab w:val="right" w:pos="8268"/>
            </w:tabs>
            <w:rPr>
              <w:rFonts w:eastAsiaTheme="minorEastAsia"/>
              <w:noProof/>
              <w:sz w:val="24"/>
              <w:szCs w:val="24"/>
              <w:lang w:eastAsia="ja-JP"/>
            </w:rPr>
          </w:pPr>
          <w:r>
            <w:rPr>
              <w:noProof/>
            </w:rPr>
            <w:t>6.2.2</w:t>
          </w:r>
          <w:r>
            <w:rPr>
              <w:rFonts w:eastAsiaTheme="minorEastAsia"/>
              <w:noProof/>
              <w:sz w:val="24"/>
              <w:szCs w:val="24"/>
              <w:lang w:eastAsia="ja-JP"/>
            </w:rPr>
            <w:tab/>
          </w:r>
          <w:r>
            <w:rPr>
              <w:noProof/>
            </w:rPr>
            <w:t>HamFAS</w:t>
          </w:r>
          <w:r>
            <w:rPr>
              <w:noProof/>
            </w:rPr>
            <w:tab/>
          </w:r>
          <w:r>
            <w:rPr>
              <w:noProof/>
            </w:rPr>
            <w:fldChar w:fldCharType="begin"/>
          </w:r>
          <w:r>
            <w:rPr>
              <w:noProof/>
            </w:rPr>
            <w:instrText xml:space="preserve"> PAGEREF _Toc386158971 \h </w:instrText>
          </w:r>
          <w:r>
            <w:rPr>
              <w:noProof/>
            </w:rPr>
          </w:r>
          <w:r>
            <w:rPr>
              <w:noProof/>
            </w:rPr>
            <w:fldChar w:fldCharType="separate"/>
          </w:r>
          <w:r>
            <w:rPr>
              <w:noProof/>
            </w:rPr>
            <w:t>76</w:t>
          </w:r>
          <w:r>
            <w:rPr>
              <w:noProof/>
            </w:rPr>
            <w:fldChar w:fldCharType="end"/>
          </w:r>
        </w:p>
        <w:p w14:paraId="5CD998AF" w14:textId="77777777" w:rsidR="0033378F" w:rsidRDefault="0033378F">
          <w:pPr>
            <w:pStyle w:val="TOC1"/>
            <w:tabs>
              <w:tab w:val="right" w:pos="8268"/>
            </w:tabs>
            <w:rPr>
              <w:rFonts w:eastAsiaTheme="minorEastAsia"/>
              <w:b w:val="0"/>
              <w:noProof/>
              <w:sz w:val="24"/>
              <w:szCs w:val="24"/>
              <w:lang w:eastAsia="ja-JP"/>
            </w:rPr>
          </w:pPr>
          <w:r>
            <w:rPr>
              <w:noProof/>
            </w:rPr>
            <w:t>References</w:t>
          </w:r>
          <w:r>
            <w:rPr>
              <w:noProof/>
            </w:rPr>
            <w:tab/>
          </w:r>
          <w:r>
            <w:rPr>
              <w:noProof/>
            </w:rPr>
            <w:fldChar w:fldCharType="begin"/>
          </w:r>
          <w:r>
            <w:rPr>
              <w:noProof/>
            </w:rPr>
            <w:instrText xml:space="preserve"> PAGEREF _Toc386158972 \h </w:instrText>
          </w:r>
          <w:r>
            <w:rPr>
              <w:noProof/>
            </w:rPr>
          </w:r>
          <w:r>
            <w:rPr>
              <w:noProof/>
            </w:rPr>
            <w:fldChar w:fldCharType="separate"/>
          </w:r>
          <w:r>
            <w:rPr>
              <w:noProof/>
            </w:rPr>
            <w:t>77</w:t>
          </w:r>
          <w:r>
            <w:rPr>
              <w:noProof/>
            </w:rPr>
            <w:fldChar w:fldCharType="end"/>
          </w:r>
        </w:p>
        <w:p w14:paraId="22C34E0A" w14:textId="77777777" w:rsidR="0033378F" w:rsidRDefault="0033378F">
          <w:pPr>
            <w:pStyle w:val="TOC1"/>
            <w:tabs>
              <w:tab w:val="left" w:pos="466"/>
              <w:tab w:val="right" w:pos="8268"/>
            </w:tabs>
            <w:rPr>
              <w:rFonts w:eastAsiaTheme="minorEastAsia"/>
              <w:b w:val="0"/>
              <w:noProof/>
              <w:sz w:val="24"/>
              <w:szCs w:val="24"/>
              <w:lang w:eastAsia="ja-JP"/>
            </w:rPr>
          </w:pPr>
          <w:r w:rsidRPr="00435860">
            <w:rPr>
              <w:rFonts w:ascii="Palatino Linotype" w:hAnsi="Palatino Linotype"/>
              <w:noProof/>
            </w:rPr>
            <w:t>A.</w:t>
          </w:r>
          <w:r>
            <w:rPr>
              <w:rFonts w:eastAsiaTheme="minorEastAsia"/>
              <w:b w:val="0"/>
              <w:noProof/>
              <w:sz w:val="24"/>
              <w:szCs w:val="24"/>
              <w:lang w:eastAsia="ja-JP"/>
            </w:rPr>
            <w:tab/>
          </w:r>
          <w:r w:rsidRPr="00435860">
            <w:rPr>
              <w:rFonts w:ascii="Palatino Linotype" w:hAnsi="Palatino Linotype"/>
              <w:noProof/>
            </w:rPr>
            <w:t>Appendix</w:t>
          </w:r>
          <w:r>
            <w:rPr>
              <w:noProof/>
            </w:rPr>
            <w:tab/>
          </w:r>
          <w:r>
            <w:rPr>
              <w:noProof/>
            </w:rPr>
            <w:fldChar w:fldCharType="begin"/>
          </w:r>
          <w:r>
            <w:rPr>
              <w:noProof/>
            </w:rPr>
            <w:instrText xml:space="preserve"> PAGEREF _Toc386158973 \h </w:instrText>
          </w:r>
          <w:r>
            <w:rPr>
              <w:noProof/>
            </w:rPr>
          </w:r>
          <w:r>
            <w:rPr>
              <w:noProof/>
            </w:rPr>
            <w:fldChar w:fldCharType="separate"/>
          </w:r>
          <w:r>
            <w:rPr>
              <w:noProof/>
            </w:rPr>
            <w:t>93</w:t>
          </w:r>
          <w:r>
            <w:rPr>
              <w:noProof/>
            </w:rPr>
            <w:fldChar w:fldCharType="end"/>
          </w:r>
        </w:p>
        <w:p w14:paraId="39958EA7" w14:textId="77777777" w:rsidR="0033378F" w:rsidRDefault="0033378F">
          <w:pPr>
            <w:pStyle w:val="TOC2"/>
            <w:tabs>
              <w:tab w:val="right" w:pos="8268"/>
            </w:tabs>
            <w:rPr>
              <w:rFonts w:asciiTheme="minorHAnsi" w:eastAsiaTheme="minorEastAsia" w:hAnsiTheme="minorHAnsi"/>
              <w:i w:val="0"/>
              <w:noProof/>
              <w:szCs w:val="24"/>
              <w:lang w:eastAsia="ja-JP"/>
            </w:rPr>
          </w:pPr>
          <w:r>
            <w:rPr>
              <w:noProof/>
            </w:rPr>
            <w:t>Tables</w:t>
          </w:r>
          <w:r>
            <w:rPr>
              <w:noProof/>
            </w:rPr>
            <w:tab/>
          </w:r>
          <w:r>
            <w:rPr>
              <w:noProof/>
            </w:rPr>
            <w:fldChar w:fldCharType="begin"/>
          </w:r>
          <w:r>
            <w:rPr>
              <w:noProof/>
            </w:rPr>
            <w:instrText xml:space="preserve"> PAGEREF _Toc386158974 \h </w:instrText>
          </w:r>
          <w:r>
            <w:rPr>
              <w:noProof/>
            </w:rPr>
          </w:r>
          <w:r>
            <w:rPr>
              <w:noProof/>
            </w:rPr>
            <w:fldChar w:fldCharType="separate"/>
          </w:r>
          <w:r>
            <w:rPr>
              <w:noProof/>
            </w:rPr>
            <w:t>93</w:t>
          </w:r>
          <w:r>
            <w:rPr>
              <w:noProof/>
            </w:rPr>
            <w:fldChar w:fldCharType="end"/>
          </w:r>
        </w:p>
        <w:p w14:paraId="398E7F46" w14:textId="77777777" w:rsidR="0033378F" w:rsidRDefault="0033378F">
          <w:pPr>
            <w:pStyle w:val="TOC2"/>
            <w:tabs>
              <w:tab w:val="right" w:pos="8268"/>
            </w:tabs>
            <w:rPr>
              <w:rFonts w:asciiTheme="minorHAnsi" w:eastAsiaTheme="minorEastAsia" w:hAnsiTheme="minorHAnsi"/>
              <w:i w:val="0"/>
              <w:noProof/>
              <w:szCs w:val="24"/>
              <w:lang w:eastAsia="ja-JP"/>
            </w:rPr>
          </w:pPr>
          <w:r>
            <w:rPr>
              <w:noProof/>
            </w:rPr>
            <w:t>Figures</w:t>
          </w:r>
          <w:r>
            <w:rPr>
              <w:noProof/>
            </w:rPr>
            <w:tab/>
          </w:r>
          <w:r>
            <w:rPr>
              <w:noProof/>
            </w:rPr>
            <w:fldChar w:fldCharType="begin"/>
          </w:r>
          <w:r>
            <w:rPr>
              <w:noProof/>
            </w:rPr>
            <w:instrText xml:space="preserve"> PAGEREF _Toc386158975 \h </w:instrText>
          </w:r>
          <w:r>
            <w:rPr>
              <w:noProof/>
            </w:rPr>
          </w:r>
          <w:r>
            <w:rPr>
              <w:noProof/>
            </w:rPr>
            <w:fldChar w:fldCharType="separate"/>
          </w:r>
          <w:r>
            <w:rPr>
              <w:noProof/>
            </w:rPr>
            <w:t>118</w:t>
          </w:r>
          <w:r>
            <w:rPr>
              <w:noProof/>
            </w:rPr>
            <w:fldChar w:fldCharType="end"/>
          </w:r>
        </w:p>
        <w:p w14:paraId="2AB57BC5" w14:textId="77777777" w:rsidR="0033378F" w:rsidRDefault="0033378F">
          <w:pPr>
            <w:pStyle w:val="TOC1"/>
            <w:tabs>
              <w:tab w:val="right" w:pos="8268"/>
            </w:tabs>
            <w:rPr>
              <w:rFonts w:eastAsiaTheme="minorEastAsia"/>
              <w:b w:val="0"/>
              <w:noProof/>
              <w:sz w:val="24"/>
              <w:szCs w:val="24"/>
              <w:lang w:eastAsia="ja-JP"/>
            </w:rPr>
          </w:pPr>
          <w:r>
            <w:rPr>
              <w:noProof/>
            </w:rPr>
            <w:t>Acknowledgements</w:t>
          </w:r>
          <w:r>
            <w:rPr>
              <w:noProof/>
            </w:rPr>
            <w:tab/>
          </w:r>
          <w:r>
            <w:rPr>
              <w:noProof/>
            </w:rPr>
            <w:fldChar w:fldCharType="begin"/>
          </w:r>
          <w:r>
            <w:rPr>
              <w:noProof/>
            </w:rPr>
            <w:instrText xml:space="preserve"> PAGEREF _Toc386158976 \h </w:instrText>
          </w:r>
          <w:r>
            <w:rPr>
              <w:noProof/>
            </w:rPr>
          </w:r>
          <w:r>
            <w:rPr>
              <w:noProof/>
            </w:rPr>
            <w:fldChar w:fldCharType="separate"/>
          </w:r>
          <w:r>
            <w:rPr>
              <w:noProof/>
            </w:rPr>
            <w:t>126</w:t>
          </w:r>
          <w:r>
            <w:rPr>
              <w:noProof/>
            </w:rPr>
            <w:fldChar w:fldCharType="end"/>
          </w:r>
        </w:p>
        <w:p w14:paraId="0F59F828" w14:textId="77777777" w:rsidR="0033378F" w:rsidRDefault="0033378F">
          <w:pPr>
            <w:pStyle w:val="TOC1"/>
            <w:tabs>
              <w:tab w:val="right" w:pos="8268"/>
            </w:tabs>
            <w:rPr>
              <w:rFonts w:eastAsiaTheme="minorEastAsia"/>
              <w:b w:val="0"/>
              <w:noProof/>
              <w:sz w:val="24"/>
              <w:szCs w:val="24"/>
              <w:lang w:eastAsia="ja-JP"/>
            </w:rPr>
          </w:pPr>
          <w:r>
            <w:rPr>
              <w:noProof/>
            </w:rPr>
            <w:lastRenderedPageBreak/>
            <w:t>Curriculum Vitae</w:t>
          </w:r>
          <w:r>
            <w:rPr>
              <w:noProof/>
            </w:rPr>
            <w:tab/>
          </w:r>
          <w:r>
            <w:rPr>
              <w:noProof/>
            </w:rPr>
            <w:fldChar w:fldCharType="begin"/>
          </w:r>
          <w:r>
            <w:rPr>
              <w:noProof/>
            </w:rPr>
            <w:instrText xml:space="preserve"> PAGEREF _Toc386158977 \h </w:instrText>
          </w:r>
          <w:r>
            <w:rPr>
              <w:noProof/>
            </w:rPr>
          </w:r>
          <w:r>
            <w:rPr>
              <w:noProof/>
            </w:rPr>
            <w:fldChar w:fldCharType="separate"/>
          </w:r>
          <w:r>
            <w:rPr>
              <w:noProof/>
            </w:rPr>
            <w:t>127</w:t>
          </w:r>
          <w:r>
            <w:rPr>
              <w:noProof/>
            </w:rPr>
            <w:fldChar w:fldCharType="end"/>
          </w:r>
        </w:p>
        <w:p w14:paraId="73669BFA" w14:textId="43F6CFAB" w:rsidR="00BC7BB6" w:rsidRDefault="00BC7BB6">
          <w:r>
            <w:rPr>
              <w:b/>
              <w:bCs/>
              <w:noProof/>
            </w:rPr>
            <w:fldChar w:fldCharType="end"/>
          </w:r>
          <w:commentRangeEnd w:id="1"/>
          <w:r w:rsidR="00EC3A9D">
            <w:rPr>
              <w:rStyle w:val="CommentReference"/>
            </w:rPr>
            <w:commentReference w:id="1"/>
          </w:r>
        </w:p>
      </w:sdtContent>
    </w:sdt>
    <w:p w14:paraId="02877B7A" w14:textId="7BD02F05" w:rsidR="009F284B" w:rsidRDefault="009F284B" w:rsidP="008D799A">
      <w:pPr>
        <w:spacing w:after="0" w:line="360" w:lineRule="auto"/>
        <w:rPr>
          <w:szCs w:val="24"/>
          <w:highlight w:val="green"/>
        </w:rPr>
      </w:pPr>
    </w:p>
    <w:p w14:paraId="549294A8" w14:textId="77777777" w:rsidR="009F284B" w:rsidRPr="00F01C96" w:rsidRDefault="009F284B" w:rsidP="008D799A">
      <w:pPr>
        <w:spacing w:after="0" w:line="360" w:lineRule="auto"/>
        <w:rPr>
          <w:szCs w:val="24"/>
          <w:highlight w:val="green"/>
          <w:lang w:val="de-DE"/>
        </w:rPr>
        <w:sectPr w:rsidR="009F284B" w:rsidRPr="00F01C96" w:rsidSect="00C6234A">
          <w:footerReference w:type="default" r:id="rId14"/>
          <w:footnotePr>
            <w:pos w:val="beneathText"/>
          </w:footnotePr>
          <w:endnotePr>
            <w:numFmt w:val="decimal"/>
          </w:endnotePr>
          <w:pgSz w:w="11906" w:h="16838"/>
          <w:pgMar w:top="1418" w:right="1814" w:bottom="1418" w:left="1814" w:header="709" w:footer="709" w:gutter="0"/>
          <w:cols w:space="708"/>
          <w:docGrid w:linePitch="360"/>
        </w:sectPr>
      </w:pPr>
    </w:p>
    <w:p w14:paraId="4C16EDE9" w14:textId="5DDB2340" w:rsidR="00215843" w:rsidRDefault="00024476" w:rsidP="00FC6093">
      <w:pPr>
        <w:pStyle w:val="Heading1"/>
        <w:numPr>
          <w:ilvl w:val="0"/>
          <w:numId w:val="0"/>
        </w:numPr>
      </w:pPr>
      <w:bookmarkStart w:id="2" w:name="_Toc384627472"/>
      <w:bookmarkStart w:id="3" w:name="_Toc386158905"/>
      <w:r w:rsidRPr="00FC6093">
        <w:lastRenderedPageBreak/>
        <w:t>List of Figures</w:t>
      </w:r>
      <w:bookmarkEnd w:id="2"/>
      <w:bookmarkEnd w:id="3"/>
    </w:p>
    <w:p w14:paraId="055F883F" w14:textId="77777777" w:rsidR="00BD532F" w:rsidRPr="00BD532F" w:rsidRDefault="00BD532F" w:rsidP="00BD532F"/>
    <w:p w14:paraId="38DD30EC" w14:textId="77777777" w:rsidR="00FD48E3"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sidR="00FD48E3">
        <w:rPr>
          <w:noProof/>
        </w:rPr>
        <w:t>Figure 1</w:t>
      </w:r>
      <w:r w:rsidR="00FD48E3">
        <w:rPr>
          <w:noProof/>
        </w:rPr>
        <w:noBreakHyphen/>
        <w:t>1: A schematic tree of life shows the relative positions of some kingdoms according to the evolutionary time.</w:t>
      </w:r>
      <w:r w:rsidR="00FD48E3">
        <w:rPr>
          <w:noProof/>
        </w:rPr>
        <w:tab/>
      </w:r>
      <w:r w:rsidR="00FD48E3">
        <w:rPr>
          <w:noProof/>
        </w:rPr>
        <w:fldChar w:fldCharType="begin"/>
      </w:r>
      <w:r w:rsidR="00FD48E3">
        <w:rPr>
          <w:noProof/>
        </w:rPr>
        <w:instrText xml:space="preserve"> PAGEREF _Toc386158591 \h </w:instrText>
      </w:r>
      <w:r w:rsidR="00FD48E3">
        <w:rPr>
          <w:noProof/>
        </w:rPr>
      </w:r>
      <w:r w:rsidR="00FD48E3">
        <w:rPr>
          <w:noProof/>
        </w:rPr>
        <w:fldChar w:fldCharType="separate"/>
      </w:r>
      <w:r w:rsidR="00FD48E3">
        <w:rPr>
          <w:noProof/>
        </w:rPr>
        <w:t>4</w:t>
      </w:r>
      <w:r w:rsidR="00FD48E3">
        <w:rPr>
          <w:noProof/>
        </w:rPr>
        <w:fldChar w:fldCharType="end"/>
      </w:r>
    </w:p>
    <w:p w14:paraId="18AA8D6D"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 A schematic species tree demonstrates the phylogeny of five species A, B, C, D and E. Each terminal node represents an individual species, while an internal node denotes the common ancestry of its belonging descendant taxa. For instance, I</w:t>
      </w:r>
      <w:r w:rsidRPr="00C8085E">
        <w:rPr>
          <w:noProof/>
          <w:vertAlign w:val="subscript"/>
        </w:rPr>
        <w:t>1</w:t>
      </w:r>
      <w:r>
        <w:rPr>
          <w:noProof/>
        </w:rPr>
        <w:t xml:space="preserve"> is the last common ancestor of A, B and C. Similarly, I</w:t>
      </w:r>
      <w:r w:rsidRPr="00C8085E">
        <w:rPr>
          <w:noProof/>
          <w:vertAlign w:val="subscript"/>
        </w:rPr>
        <w:t>2</w:t>
      </w:r>
      <w:r>
        <w:rPr>
          <w:noProof/>
        </w:rPr>
        <w:t xml:space="preserve"> is the last common ancestor of D and E.</w:t>
      </w:r>
      <w:r>
        <w:rPr>
          <w:noProof/>
        </w:rPr>
        <w:tab/>
      </w:r>
      <w:r>
        <w:rPr>
          <w:noProof/>
        </w:rPr>
        <w:fldChar w:fldCharType="begin"/>
      </w:r>
      <w:r>
        <w:rPr>
          <w:noProof/>
        </w:rPr>
        <w:instrText xml:space="preserve"> PAGEREF _Toc386158592 \h </w:instrText>
      </w:r>
      <w:r>
        <w:rPr>
          <w:noProof/>
        </w:rPr>
      </w:r>
      <w:r>
        <w:rPr>
          <w:noProof/>
        </w:rPr>
        <w:fldChar w:fldCharType="separate"/>
      </w:r>
      <w:r>
        <w:rPr>
          <w:noProof/>
        </w:rPr>
        <w:t>12</w:t>
      </w:r>
      <w:r>
        <w:rPr>
          <w:noProof/>
        </w:rPr>
        <w:fldChar w:fldCharType="end"/>
      </w:r>
    </w:p>
    <w:p w14:paraId="62005135"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2: Dendrogram tree demonstrates the microsporidian phylogeny. The tree topology is derived from Figure 2</w:t>
      </w:r>
      <w:r>
        <w:rPr>
          <w:noProof/>
        </w:rPr>
        <w:noBreakHyphen/>
        <w:t>7. This tree gives the basic for identifying the microsporidian LCA ancestor proteins using the principle of minimum evolution (Edwards 1996).</w:t>
      </w:r>
      <w:r>
        <w:rPr>
          <w:noProof/>
        </w:rPr>
        <w:tab/>
      </w:r>
      <w:r>
        <w:rPr>
          <w:noProof/>
        </w:rPr>
        <w:fldChar w:fldCharType="begin"/>
      </w:r>
      <w:r>
        <w:rPr>
          <w:noProof/>
        </w:rPr>
        <w:instrText xml:space="preserve"> PAGEREF _Toc386158593 \h </w:instrText>
      </w:r>
      <w:r>
        <w:rPr>
          <w:noProof/>
        </w:rPr>
      </w:r>
      <w:r>
        <w:rPr>
          <w:noProof/>
        </w:rPr>
        <w:fldChar w:fldCharType="separate"/>
      </w:r>
      <w:r>
        <w:rPr>
          <w:noProof/>
        </w:rPr>
        <w:t>19</w:t>
      </w:r>
      <w:r>
        <w:rPr>
          <w:noProof/>
        </w:rPr>
        <w:fldChar w:fldCharType="end"/>
      </w:r>
    </w:p>
    <w:p w14:paraId="41384A73"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3: A cladogram depicts a species tree for all taxa used in the distribution analysis of microsporidian LCA proteins. The number in parenthesis next to the taxon names denotes the number of species in each (super)taxon.</w:t>
      </w:r>
      <w:r>
        <w:rPr>
          <w:noProof/>
        </w:rPr>
        <w:tab/>
      </w:r>
      <w:r>
        <w:rPr>
          <w:noProof/>
        </w:rPr>
        <w:fldChar w:fldCharType="begin"/>
      </w:r>
      <w:r>
        <w:rPr>
          <w:noProof/>
        </w:rPr>
        <w:instrText xml:space="preserve"> PAGEREF _Toc386158594 \h </w:instrText>
      </w:r>
      <w:r>
        <w:rPr>
          <w:noProof/>
        </w:rPr>
      </w:r>
      <w:r>
        <w:rPr>
          <w:noProof/>
        </w:rPr>
        <w:fldChar w:fldCharType="separate"/>
      </w:r>
      <w:r>
        <w:rPr>
          <w:noProof/>
        </w:rPr>
        <w:t>20</w:t>
      </w:r>
      <w:r>
        <w:rPr>
          <w:noProof/>
        </w:rPr>
        <w:fldChar w:fldCharType="end"/>
      </w:r>
    </w:p>
    <w:p w14:paraId="278D02B5"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4: Fractions of non-orthologous (orange) and orthologous (green) proteins in different microsporidia species.</w:t>
      </w:r>
      <w:r>
        <w:rPr>
          <w:noProof/>
        </w:rPr>
        <w:tab/>
      </w:r>
      <w:r>
        <w:rPr>
          <w:noProof/>
        </w:rPr>
        <w:fldChar w:fldCharType="begin"/>
      </w:r>
      <w:r>
        <w:rPr>
          <w:noProof/>
        </w:rPr>
        <w:instrText xml:space="preserve"> PAGEREF _Toc386158595 \h </w:instrText>
      </w:r>
      <w:r>
        <w:rPr>
          <w:noProof/>
        </w:rPr>
      </w:r>
      <w:r>
        <w:rPr>
          <w:noProof/>
        </w:rPr>
        <w:fldChar w:fldCharType="separate"/>
      </w:r>
      <w:r>
        <w:rPr>
          <w:noProof/>
        </w:rPr>
        <w:t>22</w:t>
      </w:r>
      <w:r>
        <w:rPr>
          <w:noProof/>
        </w:rPr>
        <w:fldChar w:fldCharType="end"/>
      </w:r>
    </w:p>
    <w:p w14:paraId="67ADA6EE"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5: Length distribution of orthologous proteins (orange) and orphan proteins (green) in different microsporidia taxa.</w:t>
      </w:r>
      <w:r>
        <w:rPr>
          <w:noProof/>
        </w:rPr>
        <w:tab/>
      </w:r>
      <w:r>
        <w:rPr>
          <w:noProof/>
        </w:rPr>
        <w:fldChar w:fldCharType="begin"/>
      </w:r>
      <w:r>
        <w:rPr>
          <w:noProof/>
        </w:rPr>
        <w:instrText xml:space="preserve"> PAGEREF _Toc386158596 \h </w:instrText>
      </w:r>
      <w:r>
        <w:rPr>
          <w:noProof/>
        </w:rPr>
      </w:r>
      <w:r>
        <w:rPr>
          <w:noProof/>
        </w:rPr>
        <w:fldChar w:fldCharType="separate"/>
      </w:r>
      <w:r>
        <w:rPr>
          <w:noProof/>
        </w:rPr>
        <w:t>23</w:t>
      </w:r>
      <w:r>
        <w:rPr>
          <w:noProof/>
        </w:rPr>
        <w:fldChar w:fldCharType="end"/>
      </w:r>
    </w:p>
    <w:p w14:paraId="0BE9D5C0"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6: Fractions of orthologous and orphan proteins that have and do not have PFAM annotations. The left columns show the number of orthologous proteins that have PFAM annotations (light green) and do not have PFAM annotations (pink). The right columns show the proportion of orphan proteins that have new PFAM annotations that are not found in orthologous proteins (dark green), do not have any PFAM annotation (orange) and orphans that have the same PFAM annotations as orthologous proteins (purple).</w:t>
      </w:r>
      <w:r>
        <w:rPr>
          <w:noProof/>
        </w:rPr>
        <w:tab/>
      </w:r>
      <w:r>
        <w:rPr>
          <w:noProof/>
        </w:rPr>
        <w:fldChar w:fldCharType="begin"/>
      </w:r>
      <w:r>
        <w:rPr>
          <w:noProof/>
        </w:rPr>
        <w:instrText xml:space="preserve"> PAGEREF _Toc386158597 \h </w:instrText>
      </w:r>
      <w:r>
        <w:rPr>
          <w:noProof/>
        </w:rPr>
      </w:r>
      <w:r>
        <w:rPr>
          <w:noProof/>
        </w:rPr>
        <w:fldChar w:fldCharType="separate"/>
      </w:r>
      <w:r>
        <w:rPr>
          <w:noProof/>
        </w:rPr>
        <w:t>25</w:t>
      </w:r>
      <w:r>
        <w:rPr>
          <w:noProof/>
        </w:rPr>
        <w:fldChar w:fldCharType="end"/>
      </w:r>
    </w:p>
    <w:p w14:paraId="24B9DFB3"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7: Maximum likelihood tree over 35 species. The 11 microsporidia taxa are highlighted in red. Other non-microsporidia taxa include 13 Fungi (green), 2 Metazoa and </w:t>
      </w:r>
      <w:r w:rsidRPr="00C8085E">
        <w:rPr>
          <w:i/>
          <w:noProof/>
        </w:rPr>
        <w:t>M.brevicollis</w:t>
      </w:r>
      <w:r>
        <w:rPr>
          <w:noProof/>
        </w:rPr>
        <w:t xml:space="preserve">, </w:t>
      </w:r>
      <w:r w:rsidRPr="00C8085E">
        <w:rPr>
          <w:i/>
          <w:noProof/>
        </w:rPr>
        <w:t>C.owczarzaki</w:t>
      </w:r>
      <w:r>
        <w:rPr>
          <w:noProof/>
        </w:rPr>
        <w:t xml:space="preserve"> (yellow) and 7 outgroup species (purple). Internal node labels denote the bootstrap support and only values less than 100 are shown. The tree is rooted according to (Roger and Simpson 2009).</w:t>
      </w:r>
      <w:r>
        <w:rPr>
          <w:noProof/>
        </w:rPr>
        <w:tab/>
      </w:r>
      <w:r>
        <w:rPr>
          <w:noProof/>
        </w:rPr>
        <w:fldChar w:fldCharType="begin"/>
      </w:r>
      <w:r>
        <w:rPr>
          <w:noProof/>
        </w:rPr>
        <w:instrText xml:space="preserve"> PAGEREF _Toc386158598 \h </w:instrText>
      </w:r>
      <w:r>
        <w:rPr>
          <w:noProof/>
        </w:rPr>
      </w:r>
      <w:r>
        <w:rPr>
          <w:noProof/>
        </w:rPr>
        <w:fldChar w:fldCharType="separate"/>
      </w:r>
      <w:r>
        <w:rPr>
          <w:noProof/>
        </w:rPr>
        <w:t>26</w:t>
      </w:r>
      <w:r>
        <w:rPr>
          <w:noProof/>
        </w:rPr>
        <w:fldChar w:fldCharType="end"/>
      </w:r>
    </w:p>
    <w:p w14:paraId="09C78B4E"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8: The maximum likelihood fungal tree generated based on the microsporidian core gene set. The tree reconstruction pipeline is similar to the one that was explained in the methods part (point </w:t>
      </w:r>
      <w:r w:rsidRPr="00C8085E">
        <w:rPr>
          <w:noProof/>
        </w:rPr>
        <w:t>Error! Reference source not found.</w:t>
      </w:r>
      <w:r>
        <w:rPr>
          <w:noProof/>
        </w:rPr>
        <w:t>). Fungal taxa are highlighted in green. Microsporidian species are highlighted in red. Internal node labels denote percent bootstrap support and only values less than 100 are shown.</w:t>
      </w:r>
      <w:r>
        <w:rPr>
          <w:noProof/>
        </w:rPr>
        <w:tab/>
      </w:r>
      <w:r>
        <w:rPr>
          <w:noProof/>
        </w:rPr>
        <w:fldChar w:fldCharType="begin"/>
      </w:r>
      <w:r>
        <w:rPr>
          <w:noProof/>
        </w:rPr>
        <w:instrText xml:space="preserve"> PAGEREF _Toc386158599 \h </w:instrText>
      </w:r>
      <w:r>
        <w:rPr>
          <w:noProof/>
        </w:rPr>
      </w:r>
      <w:r>
        <w:rPr>
          <w:noProof/>
        </w:rPr>
        <w:fldChar w:fldCharType="separate"/>
      </w:r>
      <w:r>
        <w:rPr>
          <w:noProof/>
        </w:rPr>
        <w:t>28</w:t>
      </w:r>
      <w:r>
        <w:rPr>
          <w:noProof/>
        </w:rPr>
        <w:fldChar w:fldCharType="end"/>
      </w:r>
    </w:p>
    <w:p w14:paraId="4737E86E"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9: The distribution of FAS scores for all orthologs of 1605 microsporidian LCA proteins.</w:t>
      </w:r>
      <w:r>
        <w:rPr>
          <w:noProof/>
        </w:rPr>
        <w:tab/>
      </w:r>
      <w:r>
        <w:rPr>
          <w:noProof/>
        </w:rPr>
        <w:fldChar w:fldCharType="begin"/>
      </w:r>
      <w:r>
        <w:rPr>
          <w:noProof/>
        </w:rPr>
        <w:instrText xml:space="preserve"> PAGEREF _Toc386158600 \h </w:instrText>
      </w:r>
      <w:r>
        <w:rPr>
          <w:noProof/>
        </w:rPr>
      </w:r>
      <w:r>
        <w:rPr>
          <w:noProof/>
        </w:rPr>
        <w:fldChar w:fldCharType="separate"/>
      </w:r>
      <w:r>
        <w:rPr>
          <w:noProof/>
        </w:rPr>
        <w:t>29</w:t>
      </w:r>
      <w:r>
        <w:rPr>
          <w:noProof/>
        </w:rPr>
        <w:fldChar w:fldCharType="end"/>
      </w:r>
    </w:p>
    <w:p w14:paraId="46DCAD89"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10: The full phylogenetic profile of 1605 microsporidian LCA protein across 491 taxa grouped in phylum level. The color of the points denotes the FAS score </w:t>
      </w:r>
      <w:r>
        <w:rPr>
          <w:noProof/>
        </w:rPr>
        <w:lastRenderedPageBreak/>
        <w:t>between microsporidia and non-microsporidia protein. The size of the points depicts the percentage of species that have orthologs in each phylum.</w:t>
      </w:r>
      <w:r>
        <w:rPr>
          <w:noProof/>
        </w:rPr>
        <w:tab/>
      </w:r>
      <w:r>
        <w:rPr>
          <w:noProof/>
        </w:rPr>
        <w:fldChar w:fldCharType="begin"/>
      </w:r>
      <w:r>
        <w:rPr>
          <w:noProof/>
        </w:rPr>
        <w:instrText xml:space="preserve"> PAGEREF _Toc386158601 \h </w:instrText>
      </w:r>
      <w:r>
        <w:rPr>
          <w:noProof/>
        </w:rPr>
      </w:r>
      <w:r>
        <w:rPr>
          <w:noProof/>
        </w:rPr>
        <w:fldChar w:fldCharType="separate"/>
      </w:r>
      <w:r>
        <w:rPr>
          <w:noProof/>
        </w:rPr>
        <w:t>30</w:t>
      </w:r>
      <w:r>
        <w:rPr>
          <w:noProof/>
        </w:rPr>
        <w:fldChar w:fldCharType="end"/>
      </w:r>
    </w:p>
    <w:p w14:paraId="1AFA37FD"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11: Gene age estimation of 1605 microsporidian LCA proteins. The fraction and corresponding absolute number of proteins for each estimated evolutionary age are written in each block. The colors denote the estimated ages for query proteins.</w:t>
      </w:r>
      <w:r>
        <w:rPr>
          <w:noProof/>
        </w:rPr>
        <w:tab/>
      </w:r>
      <w:r>
        <w:rPr>
          <w:noProof/>
        </w:rPr>
        <w:fldChar w:fldCharType="begin"/>
      </w:r>
      <w:r>
        <w:rPr>
          <w:noProof/>
        </w:rPr>
        <w:instrText xml:space="preserve"> PAGEREF _Toc386158602 \h </w:instrText>
      </w:r>
      <w:r>
        <w:rPr>
          <w:noProof/>
        </w:rPr>
      </w:r>
      <w:r>
        <w:rPr>
          <w:noProof/>
        </w:rPr>
        <w:fldChar w:fldCharType="separate"/>
      </w:r>
      <w:r>
        <w:rPr>
          <w:noProof/>
        </w:rPr>
        <w:t>31</w:t>
      </w:r>
      <w:r>
        <w:rPr>
          <w:noProof/>
        </w:rPr>
        <w:fldChar w:fldCharType="end"/>
      </w:r>
    </w:p>
    <w:p w14:paraId="0C42A8E0"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12: GO annotation for microsporidia specific proteins.</w:t>
      </w:r>
      <w:r>
        <w:rPr>
          <w:noProof/>
        </w:rPr>
        <w:tab/>
      </w:r>
      <w:r>
        <w:rPr>
          <w:noProof/>
        </w:rPr>
        <w:fldChar w:fldCharType="begin"/>
      </w:r>
      <w:r>
        <w:rPr>
          <w:noProof/>
        </w:rPr>
        <w:instrText xml:space="preserve"> PAGEREF _Toc386158603 \h </w:instrText>
      </w:r>
      <w:r>
        <w:rPr>
          <w:noProof/>
        </w:rPr>
      </w:r>
      <w:r>
        <w:rPr>
          <w:noProof/>
        </w:rPr>
        <w:fldChar w:fldCharType="separate"/>
      </w:r>
      <w:r>
        <w:rPr>
          <w:noProof/>
        </w:rPr>
        <w:t>32</w:t>
      </w:r>
      <w:r>
        <w:rPr>
          <w:noProof/>
        </w:rPr>
        <w:fldChar w:fldCharType="end"/>
      </w:r>
    </w:p>
    <w:p w14:paraId="7455432F"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needed), users can select the taxonomy rank for their analysis as well as the corresponding taxon of interest.</w:t>
      </w:r>
      <w:r>
        <w:rPr>
          <w:noProof/>
        </w:rPr>
        <w:tab/>
      </w:r>
      <w:r>
        <w:rPr>
          <w:noProof/>
        </w:rPr>
        <w:fldChar w:fldCharType="begin"/>
      </w:r>
      <w:r>
        <w:rPr>
          <w:noProof/>
        </w:rPr>
        <w:instrText xml:space="preserve"> PAGEREF _Toc386158604 \h </w:instrText>
      </w:r>
      <w:r>
        <w:rPr>
          <w:noProof/>
        </w:rPr>
      </w:r>
      <w:r>
        <w:rPr>
          <w:noProof/>
        </w:rPr>
        <w:fldChar w:fldCharType="separate"/>
      </w:r>
      <w:r>
        <w:rPr>
          <w:noProof/>
        </w:rPr>
        <w:t>37</w:t>
      </w:r>
      <w:r>
        <w:rPr>
          <w:noProof/>
        </w:rPr>
        <w:fldChar w:fldCharType="end"/>
      </w:r>
    </w:p>
    <w:p w14:paraId="05FF498E"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2: Screenshot for the Main profile page. The phylogenetic profile is represented by a dot matrix. Cell color and dot color denote values of two additional information layers. Dot size is corresponding for the number of species that are present in the supertaxa. List of taxa and genes on the x and y-axis can be switched. The co-orthologs, if present, will be represented as a small green dot inside the main dot. The detailed information can be accessed upon a click on the dot.</w:t>
      </w:r>
      <w:r>
        <w:rPr>
          <w:noProof/>
        </w:rPr>
        <w:tab/>
      </w:r>
      <w:r>
        <w:rPr>
          <w:noProof/>
        </w:rPr>
        <w:fldChar w:fldCharType="begin"/>
      </w:r>
      <w:r>
        <w:rPr>
          <w:noProof/>
        </w:rPr>
        <w:instrText xml:space="preserve"> PAGEREF _Toc386158605 \h </w:instrText>
      </w:r>
      <w:r>
        <w:rPr>
          <w:noProof/>
        </w:rPr>
      </w:r>
      <w:r>
        <w:rPr>
          <w:noProof/>
        </w:rPr>
        <w:fldChar w:fldCharType="separate"/>
      </w:r>
      <w:r>
        <w:rPr>
          <w:noProof/>
        </w:rPr>
        <w:t>39</w:t>
      </w:r>
      <w:r>
        <w:rPr>
          <w:noProof/>
        </w:rPr>
        <w:fldChar w:fldCharType="end"/>
      </w:r>
    </w:p>
    <w:p w14:paraId="2DB57A38"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3: The interactive visualization enables linking between different data.</w:t>
      </w:r>
      <w:r>
        <w:rPr>
          <w:noProof/>
        </w:rPr>
        <w:tab/>
      </w:r>
      <w:r>
        <w:rPr>
          <w:noProof/>
        </w:rPr>
        <w:fldChar w:fldCharType="begin"/>
      </w:r>
      <w:r>
        <w:rPr>
          <w:noProof/>
        </w:rPr>
        <w:instrText xml:space="preserve"> PAGEREF _Toc386158606 \h </w:instrText>
      </w:r>
      <w:r>
        <w:rPr>
          <w:noProof/>
        </w:rPr>
      </w:r>
      <w:r>
        <w:rPr>
          <w:noProof/>
        </w:rPr>
        <w:fldChar w:fldCharType="separate"/>
      </w:r>
      <w:r>
        <w:rPr>
          <w:noProof/>
        </w:rPr>
        <w:t>39</w:t>
      </w:r>
      <w:r>
        <w:rPr>
          <w:noProof/>
        </w:rPr>
        <w:fldChar w:fldCharType="end"/>
      </w:r>
    </w:p>
    <w:p w14:paraId="261E8193"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4: List of genes resulting from the Core gene identification function can be directly input to the customized profile for further investigating.</w:t>
      </w:r>
      <w:r>
        <w:rPr>
          <w:noProof/>
        </w:rPr>
        <w:tab/>
      </w:r>
      <w:r>
        <w:rPr>
          <w:noProof/>
        </w:rPr>
        <w:fldChar w:fldCharType="begin"/>
      </w:r>
      <w:r>
        <w:rPr>
          <w:noProof/>
        </w:rPr>
        <w:instrText xml:space="preserve"> PAGEREF _Toc386158607 \h </w:instrText>
      </w:r>
      <w:r>
        <w:rPr>
          <w:noProof/>
        </w:rPr>
      </w:r>
      <w:r>
        <w:rPr>
          <w:noProof/>
        </w:rPr>
        <w:fldChar w:fldCharType="separate"/>
      </w:r>
      <w:r>
        <w:rPr>
          <w:noProof/>
        </w:rPr>
        <w:t>41</w:t>
      </w:r>
      <w:r>
        <w:rPr>
          <w:noProof/>
        </w:rPr>
        <w:fldChar w:fldCharType="end"/>
      </w:r>
    </w:p>
    <w:p w14:paraId="7B5DA5F6"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5: Phylogenetic profile dot matrix before (left) and after (right) clustering.</w:t>
      </w:r>
      <w:r>
        <w:rPr>
          <w:noProof/>
        </w:rPr>
        <w:tab/>
      </w:r>
      <w:r>
        <w:rPr>
          <w:noProof/>
        </w:rPr>
        <w:fldChar w:fldCharType="begin"/>
      </w:r>
      <w:r>
        <w:rPr>
          <w:noProof/>
        </w:rPr>
        <w:instrText xml:space="preserve"> PAGEREF _Toc386158608 \h </w:instrText>
      </w:r>
      <w:r>
        <w:rPr>
          <w:noProof/>
        </w:rPr>
      </w:r>
      <w:r>
        <w:rPr>
          <w:noProof/>
        </w:rPr>
        <w:fldChar w:fldCharType="separate"/>
      </w:r>
      <w:r>
        <w:rPr>
          <w:noProof/>
        </w:rPr>
        <w:t>42</w:t>
      </w:r>
      <w:r>
        <w:rPr>
          <w:noProof/>
        </w:rPr>
        <w:fldChar w:fldCharType="end"/>
      </w:r>
    </w:p>
    <w:p w14:paraId="52B4CC19"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6: Gene age estimation based on LCA algorithm.</w:t>
      </w:r>
      <w:r>
        <w:rPr>
          <w:noProof/>
        </w:rPr>
        <w:tab/>
      </w:r>
      <w:r>
        <w:rPr>
          <w:noProof/>
        </w:rPr>
        <w:fldChar w:fldCharType="begin"/>
      </w:r>
      <w:r>
        <w:rPr>
          <w:noProof/>
        </w:rPr>
        <w:instrText xml:space="preserve"> PAGEREF _Toc386158609 \h </w:instrText>
      </w:r>
      <w:r>
        <w:rPr>
          <w:noProof/>
        </w:rPr>
      </w:r>
      <w:r>
        <w:rPr>
          <w:noProof/>
        </w:rPr>
        <w:fldChar w:fldCharType="separate"/>
      </w:r>
      <w:r>
        <w:rPr>
          <w:noProof/>
        </w:rPr>
        <w:t>42</w:t>
      </w:r>
      <w:r>
        <w:rPr>
          <w:noProof/>
        </w:rPr>
        <w:fldChar w:fldCharType="end"/>
      </w:r>
    </w:p>
    <w:p w14:paraId="7D06AD20"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7: Distribution analysis of two integrated data and the fraction of species in the systematic group. Those distributions can be dynamically changed depending on the defined thresholds of those variables.</w:t>
      </w:r>
      <w:r>
        <w:rPr>
          <w:noProof/>
        </w:rPr>
        <w:tab/>
      </w:r>
      <w:r>
        <w:rPr>
          <w:noProof/>
        </w:rPr>
        <w:fldChar w:fldCharType="begin"/>
      </w:r>
      <w:r>
        <w:rPr>
          <w:noProof/>
        </w:rPr>
        <w:instrText xml:space="preserve"> PAGEREF _Toc386158610 \h </w:instrText>
      </w:r>
      <w:r>
        <w:rPr>
          <w:noProof/>
        </w:rPr>
      </w:r>
      <w:r>
        <w:rPr>
          <w:noProof/>
        </w:rPr>
        <w:fldChar w:fldCharType="separate"/>
      </w:r>
      <w:r>
        <w:rPr>
          <w:noProof/>
        </w:rPr>
        <w:t>43</w:t>
      </w:r>
      <w:r>
        <w:rPr>
          <w:noProof/>
        </w:rPr>
        <w:fldChar w:fldCharType="end"/>
      </w:r>
    </w:p>
    <w:p w14:paraId="042CA0DC"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8: The running time of PhyloProfile for uploading (yellow) and plotting phylogenetic profiles of all (green) or the first 30 genes (red) scales linearly with data size. (a) Running time as a function of number of genes analyzed. (b) Running time as a function of number of taxa analyzed.</w:t>
      </w:r>
      <w:r>
        <w:rPr>
          <w:noProof/>
        </w:rPr>
        <w:tab/>
      </w:r>
      <w:r>
        <w:rPr>
          <w:noProof/>
        </w:rPr>
        <w:fldChar w:fldCharType="begin"/>
      </w:r>
      <w:r>
        <w:rPr>
          <w:noProof/>
        </w:rPr>
        <w:instrText xml:space="preserve"> PAGEREF _Toc386158611 \h </w:instrText>
      </w:r>
      <w:r>
        <w:rPr>
          <w:noProof/>
        </w:rPr>
      </w:r>
      <w:r>
        <w:rPr>
          <w:noProof/>
        </w:rPr>
        <w:fldChar w:fldCharType="separate"/>
      </w:r>
      <w:r>
        <w:rPr>
          <w:noProof/>
        </w:rPr>
        <w:t>44</w:t>
      </w:r>
      <w:r>
        <w:rPr>
          <w:noProof/>
        </w:rPr>
        <w:fldChar w:fldCharType="end"/>
      </w:r>
    </w:p>
    <w:p w14:paraId="3F23D1B1"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9: RAM usage during data display increases linearly as the data matrix grows. (a) RAM usage as a function of number of genes analyzed, and (b) as a function of the number of taxa analyzed.</w:t>
      </w:r>
      <w:r>
        <w:rPr>
          <w:noProof/>
        </w:rPr>
        <w:tab/>
      </w:r>
      <w:r>
        <w:rPr>
          <w:noProof/>
        </w:rPr>
        <w:fldChar w:fldCharType="begin"/>
      </w:r>
      <w:r>
        <w:rPr>
          <w:noProof/>
        </w:rPr>
        <w:instrText xml:space="preserve"> PAGEREF _Toc386158612 \h </w:instrText>
      </w:r>
      <w:r>
        <w:rPr>
          <w:noProof/>
        </w:rPr>
      </w:r>
      <w:r>
        <w:rPr>
          <w:noProof/>
        </w:rPr>
        <w:fldChar w:fldCharType="separate"/>
      </w:r>
      <w:r>
        <w:rPr>
          <w:noProof/>
        </w:rPr>
        <w:t>45</w:t>
      </w:r>
      <w:r>
        <w:rPr>
          <w:noProof/>
        </w:rPr>
        <w:fldChar w:fldCharType="end"/>
      </w:r>
    </w:p>
    <w:p w14:paraId="5C304EDD"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 KO annotation transfer using HamFAS approach.</w:t>
      </w:r>
      <w:r>
        <w:rPr>
          <w:noProof/>
        </w:rPr>
        <w:tab/>
      </w:r>
      <w:r>
        <w:rPr>
          <w:noProof/>
        </w:rPr>
        <w:fldChar w:fldCharType="begin"/>
      </w:r>
      <w:r>
        <w:rPr>
          <w:noProof/>
        </w:rPr>
        <w:instrText xml:space="preserve"> PAGEREF _Toc386158613 \h </w:instrText>
      </w:r>
      <w:r>
        <w:rPr>
          <w:noProof/>
        </w:rPr>
      </w:r>
      <w:r>
        <w:rPr>
          <w:noProof/>
        </w:rPr>
        <w:fldChar w:fldCharType="separate"/>
      </w:r>
      <w:r>
        <w:rPr>
          <w:noProof/>
        </w:rPr>
        <w:t>48</w:t>
      </w:r>
      <w:r>
        <w:rPr>
          <w:noProof/>
        </w:rPr>
        <w:fldChar w:fldCharType="end"/>
      </w:r>
    </w:p>
    <w:p w14:paraId="444E4CC7"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2: Distribution of T</w:t>
      </w:r>
      <w:r w:rsidRPr="00C8085E">
        <w:rPr>
          <w:noProof/>
          <w:vertAlign w:val="subscript"/>
        </w:rPr>
        <w:t>FAS_KO</w:t>
      </w:r>
      <w:r>
        <w:rPr>
          <w:noProof/>
        </w:rPr>
        <w:t xml:space="preserve"> for 12,748 KO groups</w:t>
      </w:r>
      <w:r>
        <w:rPr>
          <w:noProof/>
        </w:rPr>
        <w:tab/>
      </w:r>
      <w:r>
        <w:rPr>
          <w:noProof/>
        </w:rPr>
        <w:fldChar w:fldCharType="begin"/>
      </w:r>
      <w:r>
        <w:rPr>
          <w:noProof/>
        </w:rPr>
        <w:instrText xml:space="preserve"> PAGEREF _Toc386158614 \h </w:instrText>
      </w:r>
      <w:r>
        <w:rPr>
          <w:noProof/>
        </w:rPr>
      </w:r>
      <w:r>
        <w:rPr>
          <w:noProof/>
        </w:rPr>
        <w:fldChar w:fldCharType="separate"/>
      </w:r>
      <w:r>
        <w:rPr>
          <w:noProof/>
        </w:rPr>
        <w:t>50</w:t>
      </w:r>
      <w:r>
        <w:rPr>
          <w:noProof/>
        </w:rPr>
        <w:fldChar w:fldCharType="end"/>
      </w:r>
    </w:p>
    <w:p w14:paraId="0AE435A1"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3: FAS score density of KO group K00542 (left) and K07888 (right)</w:t>
      </w:r>
      <w:r>
        <w:rPr>
          <w:noProof/>
        </w:rPr>
        <w:tab/>
      </w:r>
      <w:r>
        <w:rPr>
          <w:noProof/>
        </w:rPr>
        <w:fldChar w:fldCharType="begin"/>
      </w:r>
      <w:r>
        <w:rPr>
          <w:noProof/>
        </w:rPr>
        <w:instrText xml:space="preserve"> PAGEREF _Toc386158615 \h </w:instrText>
      </w:r>
      <w:r>
        <w:rPr>
          <w:noProof/>
        </w:rPr>
      </w:r>
      <w:r>
        <w:rPr>
          <w:noProof/>
        </w:rPr>
        <w:fldChar w:fldCharType="separate"/>
      </w:r>
      <w:r>
        <w:rPr>
          <w:noProof/>
        </w:rPr>
        <w:t>51</w:t>
      </w:r>
      <w:r>
        <w:rPr>
          <w:noProof/>
        </w:rPr>
        <w:fldChar w:fldCharType="end"/>
      </w:r>
    </w:p>
    <w:p w14:paraId="6FEA11F7"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5</w:t>
      </w:r>
      <w:r>
        <w:rPr>
          <w:noProof/>
        </w:rPr>
        <w:noBreakHyphen/>
        <w:t>4: FAS score distribution of all HamFAS orthologs, only supported orthologs and unsupported orthologs. The red dashed vertical lines identify the mean score for each set.</w:t>
      </w:r>
      <w:r>
        <w:rPr>
          <w:noProof/>
        </w:rPr>
        <w:tab/>
      </w:r>
      <w:r>
        <w:rPr>
          <w:noProof/>
        </w:rPr>
        <w:fldChar w:fldCharType="begin"/>
      </w:r>
      <w:r>
        <w:rPr>
          <w:noProof/>
        </w:rPr>
        <w:instrText xml:space="preserve"> PAGEREF _Toc386158616 \h </w:instrText>
      </w:r>
      <w:r>
        <w:rPr>
          <w:noProof/>
        </w:rPr>
      </w:r>
      <w:r>
        <w:rPr>
          <w:noProof/>
        </w:rPr>
        <w:fldChar w:fldCharType="separate"/>
      </w:r>
      <w:r>
        <w:rPr>
          <w:noProof/>
        </w:rPr>
        <w:t>52</w:t>
      </w:r>
      <w:r>
        <w:rPr>
          <w:noProof/>
        </w:rPr>
        <w:fldChar w:fldCharType="end"/>
      </w:r>
    </w:p>
    <w:p w14:paraId="01C01E94"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5: Fraction of proteins annotated by HamFAS, BlastKOALA and KAAS</w:t>
      </w:r>
      <w:r>
        <w:rPr>
          <w:noProof/>
        </w:rPr>
        <w:tab/>
      </w:r>
      <w:r>
        <w:rPr>
          <w:noProof/>
        </w:rPr>
        <w:fldChar w:fldCharType="begin"/>
      </w:r>
      <w:r>
        <w:rPr>
          <w:noProof/>
        </w:rPr>
        <w:instrText xml:space="preserve"> PAGEREF _Toc386158617 \h </w:instrText>
      </w:r>
      <w:r>
        <w:rPr>
          <w:noProof/>
        </w:rPr>
      </w:r>
      <w:r>
        <w:rPr>
          <w:noProof/>
        </w:rPr>
        <w:fldChar w:fldCharType="separate"/>
      </w:r>
      <w:r>
        <w:rPr>
          <w:noProof/>
        </w:rPr>
        <w:t>53</w:t>
      </w:r>
      <w:r>
        <w:rPr>
          <w:noProof/>
        </w:rPr>
        <w:fldChar w:fldCharType="end"/>
      </w:r>
    </w:p>
    <w:p w14:paraId="4261D255"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6: Fraction of proteins annotated by HamFAS, BlastKOALA and KAAS</w:t>
      </w:r>
      <w:r>
        <w:rPr>
          <w:noProof/>
        </w:rPr>
        <w:tab/>
      </w:r>
      <w:r>
        <w:rPr>
          <w:noProof/>
        </w:rPr>
        <w:fldChar w:fldCharType="begin"/>
      </w:r>
      <w:r>
        <w:rPr>
          <w:noProof/>
        </w:rPr>
        <w:instrText xml:space="preserve"> PAGEREF _Toc386158618 \h </w:instrText>
      </w:r>
      <w:r>
        <w:rPr>
          <w:noProof/>
        </w:rPr>
      </w:r>
      <w:r>
        <w:rPr>
          <w:noProof/>
        </w:rPr>
        <w:fldChar w:fldCharType="separate"/>
      </w:r>
      <w:r>
        <w:rPr>
          <w:noProof/>
        </w:rPr>
        <w:t>54</w:t>
      </w:r>
      <w:r>
        <w:rPr>
          <w:noProof/>
        </w:rPr>
        <w:fldChar w:fldCharType="end"/>
      </w:r>
    </w:p>
    <w:p w14:paraId="3DCED40F"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7: Length distribution of HamFAS-only proteins and the others</w:t>
      </w:r>
      <w:r>
        <w:rPr>
          <w:noProof/>
        </w:rPr>
        <w:tab/>
      </w:r>
      <w:r>
        <w:rPr>
          <w:noProof/>
        </w:rPr>
        <w:fldChar w:fldCharType="begin"/>
      </w:r>
      <w:r>
        <w:rPr>
          <w:noProof/>
        </w:rPr>
        <w:instrText xml:space="preserve"> PAGEREF _Toc386158619 \h </w:instrText>
      </w:r>
      <w:r>
        <w:rPr>
          <w:noProof/>
        </w:rPr>
      </w:r>
      <w:r>
        <w:rPr>
          <w:noProof/>
        </w:rPr>
        <w:fldChar w:fldCharType="separate"/>
      </w:r>
      <w:r>
        <w:rPr>
          <w:noProof/>
        </w:rPr>
        <w:t>55</w:t>
      </w:r>
      <w:r>
        <w:rPr>
          <w:noProof/>
        </w:rPr>
        <w:fldChar w:fldCharType="end"/>
      </w:r>
    </w:p>
    <w:p w14:paraId="42AA1160"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8: Number of Pfam domains distribution of HamFAS-only proteins and the others</w:t>
      </w:r>
      <w:r>
        <w:rPr>
          <w:noProof/>
        </w:rPr>
        <w:tab/>
      </w:r>
      <w:r>
        <w:rPr>
          <w:noProof/>
        </w:rPr>
        <w:fldChar w:fldCharType="begin"/>
      </w:r>
      <w:r>
        <w:rPr>
          <w:noProof/>
        </w:rPr>
        <w:instrText xml:space="preserve"> PAGEREF _Toc386158620 \h </w:instrText>
      </w:r>
      <w:r>
        <w:rPr>
          <w:noProof/>
        </w:rPr>
      </w:r>
      <w:r>
        <w:rPr>
          <w:noProof/>
        </w:rPr>
        <w:fldChar w:fldCharType="separate"/>
      </w:r>
      <w:r>
        <w:rPr>
          <w:noProof/>
        </w:rPr>
        <w:t>56</w:t>
      </w:r>
      <w:r>
        <w:rPr>
          <w:noProof/>
        </w:rPr>
        <w:fldChar w:fldCharType="end"/>
      </w:r>
    </w:p>
    <w:p w14:paraId="1169661F"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9: FAS score distribution of HamFAS-only proteins and the others. . The red dashed vertical lines denode the mean score for each set.</w:t>
      </w:r>
      <w:r>
        <w:rPr>
          <w:noProof/>
        </w:rPr>
        <w:tab/>
      </w:r>
      <w:r>
        <w:rPr>
          <w:noProof/>
        </w:rPr>
        <w:fldChar w:fldCharType="begin"/>
      </w:r>
      <w:r>
        <w:rPr>
          <w:noProof/>
        </w:rPr>
        <w:instrText xml:space="preserve"> PAGEREF _Toc386158621 \h </w:instrText>
      </w:r>
      <w:r>
        <w:rPr>
          <w:noProof/>
        </w:rPr>
      </w:r>
      <w:r>
        <w:rPr>
          <w:noProof/>
        </w:rPr>
        <w:fldChar w:fldCharType="separate"/>
      </w:r>
      <w:r>
        <w:rPr>
          <w:noProof/>
        </w:rPr>
        <w:t>56</w:t>
      </w:r>
      <w:r>
        <w:rPr>
          <w:noProof/>
        </w:rPr>
        <w:fldChar w:fldCharType="end"/>
      </w:r>
    </w:p>
    <w:p w14:paraId="137F695D"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10: The fractions of annotations from fungi, mammals, other eukaryotes, archaea or bacteria for KO-annotated, un-annotated proteins and HamFAS-only proteins of un-annotated set.</w:t>
      </w:r>
      <w:r>
        <w:rPr>
          <w:noProof/>
        </w:rPr>
        <w:tab/>
      </w:r>
      <w:r>
        <w:rPr>
          <w:noProof/>
        </w:rPr>
        <w:fldChar w:fldCharType="begin"/>
      </w:r>
      <w:r>
        <w:rPr>
          <w:noProof/>
        </w:rPr>
        <w:instrText xml:space="preserve"> PAGEREF _Toc386158622 \h </w:instrText>
      </w:r>
      <w:r>
        <w:rPr>
          <w:noProof/>
        </w:rPr>
      </w:r>
      <w:r>
        <w:rPr>
          <w:noProof/>
        </w:rPr>
        <w:fldChar w:fldCharType="separate"/>
      </w:r>
      <w:r>
        <w:rPr>
          <w:noProof/>
        </w:rPr>
        <w:t>57</w:t>
      </w:r>
      <w:r>
        <w:rPr>
          <w:noProof/>
        </w:rPr>
        <w:fldChar w:fldCharType="end"/>
      </w:r>
    </w:p>
    <w:p w14:paraId="19F9CDCF"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11: The PPI degree distribution of 3 protein sets</w:t>
      </w:r>
      <w:r>
        <w:rPr>
          <w:noProof/>
        </w:rPr>
        <w:tab/>
      </w:r>
      <w:r>
        <w:rPr>
          <w:noProof/>
        </w:rPr>
        <w:fldChar w:fldCharType="begin"/>
      </w:r>
      <w:r>
        <w:rPr>
          <w:noProof/>
        </w:rPr>
        <w:instrText xml:space="preserve"> PAGEREF _Toc386158623 \h </w:instrText>
      </w:r>
      <w:r>
        <w:rPr>
          <w:noProof/>
        </w:rPr>
      </w:r>
      <w:r>
        <w:rPr>
          <w:noProof/>
        </w:rPr>
        <w:fldChar w:fldCharType="separate"/>
      </w:r>
      <w:r>
        <w:rPr>
          <w:noProof/>
        </w:rPr>
        <w:t>58</w:t>
      </w:r>
      <w:r>
        <w:rPr>
          <w:noProof/>
        </w:rPr>
        <w:fldChar w:fldCharType="end"/>
      </w:r>
    </w:p>
    <w:p w14:paraId="1F593A72"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12: Distribution of the number of pathways in which annotated KOs are involved</w:t>
      </w:r>
      <w:r>
        <w:rPr>
          <w:noProof/>
        </w:rPr>
        <w:tab/>
      </w:r>
      <w:r>
        <w:rPr>
          <w:noProof/>
        </w:rPr>
        <w:fldChar w:fldCharType="begin"/>
      </w:r>
      <w:r>
        <w:rPr>
          <w:noProof/>
        </w:rPr>
        <w:instrText xml:space="preserve"> PAGEREF _Toc386158624 \h </w:instrText>
      </w:r>
      <w:r>
        <w:rPr>
          <w:noProof/>
        </w:rPr>
      </w:r>
      <w:r>
        <w:rPr>
          <w:noProof/>
        </w:rPr>
        <w:fldChar w:fldCharType="separate"/>
      </w:r>
      <w:r>
        <w:rPr>
          <w:noProof/>
        </w:rPr>
        <w:t>58</w:t>
      </w:r>
      <w:r>
        <w:rPr>
          <w:noProof/>
        </w:rPr>
        <w:fldChar w:fldCharType="end"/>
      </w:r>
    </w:p>
    <w:p w14:paraId="3D23DC64"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13: The numbers of HamFAS-only KOs distributed into different pathway categories</w:t>
      </w:r>
      <w:r>
        <w:rPr>
          <w:noProof/>
        </w:rPr>
        <w:tab/>
      </w:r>
      <w:r>
        <w:rPr>
          <w:noProof/>
        </w:rPr>
        <w:fldChar w:fldCharType="begin"/>
      </w:r>
      <w:r>
        <w:rPr>
          <w:noProof/>
        </w:rPr>
        <w:instrText xml:space="preserve"> PAGEREF _Toc386158625 \h </w:instrText>
      </w:r>
      <w:r>
        <w:rPr>
          <w:noProof/>
        </w:rPr>
      </w:r>
      <w:r>
        <w:rPr>
          <w:noProof/>
        </w:rPr>
        <w:fldChar w:fldCharType="separate"/>
      </w:r>
      <w:r>
        <w:rPr>
          <w:noProof/>
        </w:rPr>
        <w:t>59</w:t>
      </w:r>
      <w:r>
        <w:rPr>
          <w:noProof/>
        </w:rPr>
        <w:fldChar w:fldCharType="end"/>
      </w:r>
    </w:p>
    <w:p w14:paraId="23CAABEA"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1: Distribution of FAS scores and patristic distances of KO-annotated microsporidian LCA proteins.</w:t>
      </w:r>
      <w:r>
        <w:rPr>
          <w:noProof/>
        </w:rPr>
        <w:tab/>
      </w:r>
      <w:r>
        <w:rPr>
          <w:noProof/>
        </w:rPr>
        <w:fldChar w:fldCharType="begin"/>
      </w:r>
      <w:r>
        <w:rPr>
          <w:noProof/>
        </w:rPr>
        <w:instrText xml:space="preserve"> PAGEREF _Toc386158626 \h </w:instrText>
      </w:r>
      <w:r>
        <w:rPr>
          <w:noProof/>
        </w:rPr>
      </w:r>
      <w:r>
        <w:rPr>
          <w:noProof/>
        </w:rPr>
        <w:fldChar w:fldCharType="separate"/>
      </w:r>
      <w:r>
        <w:rPr>
          <w:noProof/>
        </w:rPr>
        <w:t>63</w:t>
      </w:r>
      <w:r>
        <w:rPr>
          <w:noProof/>
        </w:rPr>
        <w:fldChar w:fldCharType="end"/>
      </w:r>
    </w:p>
    <w:p w14:paraId="313203B4"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2: The distribution of microsporidia LCA proteins in different pathway categories: cellular processes (green), environmental information processing (orange), genetic information processing (purple) and metabolism (pink).</w:t>
      </w:r>
      <w:r>
        <w:rPr>
          <w:noProof/>
        </w:rPr>
        <w:tab/>
      </w:r>
      <w:r>
        <w:rPr>
          <w:noProof/>
        </w:rPr>
        <w:fldChar w:fldCharType="begin"/>
      </w:r>
      <w:r>
        <w:rPr>
          <w:noProof/>
        </w:rPr>
        <w:instrText xml:space="preserve"> PAGEREF _Toc386158627 \h </w:instrText>
      </w:r>
      <w:r>
        <w:rPr>
          <w:noProof/>
        </w:rPr>
      </w:r>
      <w:r>
        <w:rPr>
          <w:noProof/>
        </w:rPr>
        <w:fldChar w:fldCharType="separate"/>
      </w:r>
      <w:r>
        <w:rPr>
          <w:noProof/>
        </w:rPr>
        <w:t>64</w:t>
      </w:r>
      <w:r>
        <w:rPr>
          <w:noProof/>
        </w:rPr>
        <w:fldChar w:fldCharType="end"/>
      </w:r>
    </w:p>
    <w:p w14:paraId="66C4E61B"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3: Number of nodes (left) and edges (right) of the enriched pathways for microsporidian LCA, </w:t>
      </w:r>
      <w:r w:rsidRPr="00C8085E">
        <w:rPr>
          <w:i/>
          <w:noProof/>
        </w:rPr>
        <w:t>E.cuniculi</w:t>
      </w:r>
      <w:r>
        <w:rPr>
          <w:noProof/>
        </w:rPr>
        <w:t xml:space="preserve">, </w:t>
      </w:r>
      <w:r w:rsidRPr="00C8085E">
        <w:rPr>
          <w:i/>
          <w:noProof/>
        </w:rPr>
        <w:t>E.hellem</w:t>
      </w:r>
      <w:r>
        <w:rPr>
          <w:noProof/>
        </w:rPr>
        <w:t xml:space="preserve">, </w:t>
      </w:r>
      <w:r w:rsidRPr="00C8085E">
        <w:rPr>
          <w:i/>
          <w:noProof/>
        </w:rPr>
        <w:t>E.intestinalis</w:t>
      </w:r>
      <w:r>
        <w:rPr>
          <w:noProof/>
        </w:rPr>
        <w:t xml:space="preserve"> and </w:t>
      </w:r>
      <w:r w:rsidRPr="00C8085E">
        <w:rPr>
          <w:i/>
          <w:noProof/>
        </w:rPr>
        <w:t>N.ceranae</w:t>
      </w:r>
      <w:r>
        <w:rPr>
          <w:noProof/>
        </w:rPr>
        <w:t>.</w:t>
      </w:r>
      <w:r>
        <w:rPr>
          <w:noProof/>
        </w:rPr>
        <w:tab/>
      </w:r>
      <w:r>
        <w:rPr>
          <w:noProof/>
        </w:rPr>
        <w:fldChar w:fldCharType="begin"/>
      </w:r>
      <w:r>
        <w:rPr>
          <w:noProof/>
        </w:rPr>
        <w:instrText xml:space="preserve"> PAGEREF _Toc386158628 \h </w:instrText>
      </w:r>
      <w:r>
        <w:rPr>
          <w:noProof/>
        </w:rPr>
      </w:r>
      <w:r>
        <w:rPr>
          <w:noProof/>
        </w:rPr>
        <w:fldChar w:fldCharType="separate"/>
      </w:r>
      <w:r>
        <w:rPr>
          <w:noProof/>
        </w:rPr>
        <w:t>64</w:t>
      </w:r>
      <w:r>
        <w:rPr>
          <w:noProof/>
        </w:rPr>
        <w:fldChar w:fldCharType="end"/>
      </w:r>
    </w:p>
    <w:p w14:paraId="2ABC9238"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4: Density of average node degree, average path length and diameter (maximal path length) of microsporidian LCA, </w:t>
      </w:r>
      <w:r w:rsidRPr="00C8085E">
        <w:rPr>
          <w:i/>
          <w:noProof/>
        </w:rPr>
        <w:t>E.cuniculi</w:t>
      </w:r>
      <w:r>
        <w:rPr>
          <w:noProof/>
        </w:rPr>
        <w:t xml:space="preserve">, </w:t>
      </w:r>
      <w:r w:rsidRPr="00C8085E">
        <w:rPr>
          <w:i/>
          <w:noProof/>
        </w:rPr>
        <w:t>E.hellem</w:t>
      </w:r>
      <w:r>
        <w:rPr>
          <w:noProof/>
        </w:rPr>
        <w:t xml:space="preserve">, </w:t>
      </w:r>
      <w:r w:rsidRPr="00C8085E">
        <w:rPr>
          <w:i/>
          <w:noProof/>
        </w:rPr>
        <w:t>E.intestinali</w:t>
      </w:r>
      <w:r>
        <w:rPr>
          <w:noProof/>
        </w:rPr>
        <w:t xml:space="preserve"> and </w:t>
      </w:r>
      <w:r w:rsidRPr="00C8085E">
        <w:rPr>
          <w:i/>
          <w:noProof/>
        </w:rPr>
        <w:t>N.ceranae</w:t>
      </w:r>
      <w:r>
        <w:rPr>
          <w:noProof/>
        </w:rPr>
        <w:t xml:space="preserve"> in the enriched pathways (Amino acid, Carbohydrate, Lipid metabolism, Cell growth and death, Signal transduction, Folding, sorting and degradation).</w:t>
      </w:r>
      <w:r>
        <w:rPr>
          <w:noProof/>
        </w:rPr>
        <w:tab/>
      </w:r>
      <w:r>
        <w:rPr>
          <w:noProof/>
        </w:rPr>
        <w:fldChar w:fldCharType="begin"/>
      </w:r>
      <w:r>
        <w:rPr>
          <w:noProof/>
        </w:rPr>
        <w:instrText xml:space="preserve"> PAGEREF _Toc386158629 \h </w:instrText>
      </w:r>
      <w:r>
        <w:rPr>
          <w:noProof/>
        </w:rPr>
      </w:r>
      <w:r>
        <w:rPr>
          <w:noProof/>
        </w:rPr>
        <w:fldChar w:fldCharType="separate"/>
      </w:r>
      <w:r>
        <w:rPr>
          <w:noProof/>
        </w:rPr>
        <w:t>65</w:t>
      </w:r>
      <w:r>
        <w:rPr>
          <w:noProof/>
        </w:rPr>
        <w:fldChar w:fldCharType="end"/>
      </w:r>
    </w:p>
    <w:p w14:paraId="1F424437"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5: The process converts Pyruvate into Acetyl-CoA with the help of pyruvate dehydrogenase complex (PDC). Beside the E1 component, which was found in the extant species, the microsporidia LCA has in additional the E3 component (red). E2 (blue) is the missing component in both LCA and contemporary microsporidia.</w:t>
      </w:r>
      <w:r>
        <w:rPr>
          <w:noProof/>
        </w:rPr>
        <w:tab/>
      </w:r>
      <w:r>
        <w:rPr>
          <w:noProof/>
        </w:rPr>
        <w:fldChar w:fldCharType="begin"/>
      </w:r>
      <w:r>
        <w:rPr>
          <w:noProof/>
        </w:rPr>
        <w:instrText xml:space="preserve"> PAGEREF _Toc386158630 \h </w:instrText>
      </w:r>
      <w:r>
        <w:rPr>
          <w:noProof/>
        </w:rPr>
      </w:r>
      <w:r>
        <w:rPr>
          <w:noProof/>
        </w:rPr>
        <w:fldChar w:fldCharType="separate"/>
      </w:r>
      <w:r>
        <w:rPr>
          <w:noProof/>
        </w:rPr>
        <w:t>66</w:t>
      </w:r>
      <w:r>
        <w:rPr>
          <w:noProof/>
        </w:rPr>
        <w:fldChar w:fldCharType="end"/>
      </w:r>
    </w:p>
    <w:p w14:paraId="4C3FAB9A"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6: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r>
        <w:rPr>
          <w:noProof/>
        </w:rPr>
        <w:tab/>
      </w:r>
      <w:r>
        <w:rPr>
          <w:noProof/>
        </w:rPr>
        <w:fldChar w:fldCharType="begin"/>
      </w:r>
      <w:r>
        <w:rPr>
          <w:noProof/>
        </w:rPr>
        <w:instrText xml:space="preserve"> PAGEREF _Toc386158631 \h </w:instrText>
      </w:r>
      <w:r>
        <w:rPr>
          <w:noProof/>
        </w:rPr>
      </w:r>
      <w:r>
        <w:rPr>
          <w:noProof/>
        </w:rPr>
        <w:fldChar w:fldCharType="separate"/>
      </w:r>
      <w:r>
        <w:rPr>
          <w:noProof/>
        </w:rPr>
        <w:t>68</w:t>
      </w:r>
      <w:r>
        <w:rPr>
          <w:noProof/>
        </w:rPr>
        <w:fldChar w:fldCharType="end"/>
      </w:r>
    </w:p>
    <w:p w14:paraId="41A70092"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7: Scheme of nucleotide metabolism in microsporidia. The solid black arrows represent reactions that present in both microsporidian LCA and extant species. Red, blue and green arrows are reactions, whose enzymes are found only in the LCA, </w:t>
      </w:r>
      <w:r w:rsidRPr="00C8085E">
        <w:rPr>
          <w:i/>
          <w:noProof/>
        </w:rPr>
        <w:t>E.hellem</w:t>
      </w:r>
      <w:r>
        <w:rPr>
          <w:noProof/>
        </w:rPr>
        <w:t xml:space="preserve"> and </w:t>
      </w:r>
      <w:r w:rsidRPr="00C8085E">
        <w:rPr>
          <w:i/>
          <w:noProof/>
        </w:rPr>
        <w:t>N.ceranae</w:t>
      </w:r>
      <w:r>
        <w:rPr>
          <w:noProof/>
        </w:rPr>
        <w:t xml:space="preserve"> representatively. The dashed black arrows indicate missing reactions.</w:t>
      </w:r>
      <w:r>
        <w:rPr>
          <w:noProof/>
        </w:rPr>
        <w:tab/>
      </w:r>
      <w:r>
        <w:rPr>
          <w:noProof/>
        </w:rPr>
        <w:fldChar w:fldCharType="begin"/>
      </w:r>
      <w:r>
        <w:rPr>
          <w:noProof/>
        </w:rPr>
        <w:instrText xml:space="preserve"> PAGEREF _Toc386158632 \h </w:instrText>
      </w:r>
      <w:r>
        <w:rPr>
          <w:noProof/>
        </w:rPr>
      </w:r>
      <w:r>
        <w:rPr>
          <w:noProof/>
        </w:rPr>
        <w:fldChar w:fldCharType="separate"/>
      </w:r>
      <w:r>
        <w:rPr>
          <w:noProof/>
        </w:rPr>
        <w:t>69</w:t>
      </w:r>
      <w:r>
        <w:rPr>
          <w:noProof/>
        </w:rPr>
        <w:fldChar w:fldCharType="end"/>
      </w:r>
    </w:p>
    <w:p w14:paraId="3ECDC1C6"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8: Phylogenetic profile of 3 microsporidian LCA NTT proteins</w:t>
      </w:r>
      <w:r>
        <w:rPr>
          <w:noProof/>
        </w:rPr>
        <w:tab/>
      </w:r>
      <w:r>
        <w:rPr>
          <w:noProof/>
        </w:rPr>
        <w:fldChar w:fldCharType="begin"/>
      </w:r>
      <w:r>
        <w:rPr>
          <w:noProof/>
        </w:rPr>
        <w:instrText xml:space="preserve"> PAGEREF _Toc386158633 \h </w:instrText>
      </w:r>
      <w:r>
        <w:rPr>
          <w:noProof/>
        </w:rPr>
      </w:r>
      <w:r>
        <w:rPr>
          <w:noProof/>
        </w:rPr>
        <w:fldChar w:fldCharType="separate"/>
      </w:r>
      <w:r>
        <w:rPr>
          <w:noProof/>
        </w:rPr>
        <w:t>70</w:t>
      </w:r>
      <w:r>
        <w:rPr>
          <w:noProof/>
        </w:rPr>
        <w:fldChar w:fldCharType="end"/>
      </w:r>
    </w:p>
    <w:p w14:paraId="768F8F82"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6</w:t>
      </w:r>
      <w:r>
        <w:rPr>
          <w:noProof/>
        </w:rPr>
        <w:noBreakHyphen/>
        <w:t xml:space="preserve">9: Domain architecture of </w:t>
      </w:r>
      <w:r w:rsidRPr="00C8085E">
        <w:rPr>
          <w:i/>
          <w:noProof/>
        </w:rPr>
        <w:t>E.hellem</w:t>
      </w:r>
      <w:r>
        <w:rPr>
          <w:noProof/>
        </w:rPr>
        <w:t xml:space="preserve"> protein (enche_5516_1:EHEL_100430) and its ortholog (chltr_5669_1:1220) of the bacteria </w:t>
      </w:r>
      <w:r w:rsidRPr="00C8085E">
        <w:rPr>
          <w:i/>
          <w:noProof/>
        </w:rPr>
        <w:t>Chlamydia trachomatis</w:t>
      </w:r>
      <w:r>
        <w:rPr>
          <w:noProof/>
        </w:rPr>
        <w:t>.</w:t>
      </w:r>
      <w:r>
        <w:rPr>
          <w:noProof/>
        </w:rPr>
        <w:tab/>
      </w:r>
      <w:r>
        <w:rPr>
          <w:noProof/>
        </w:rPr>
        <w:fldChar w:fldCharType="begin"/>
      </w:r>
      <w:r>
        <w:rPr>
          <w:noProof/>
        </w:rPr>
        <w:instrText xml:space="preserve"> PAGEREF _Toc386158634 \h </w:instrText>
      </w:r>
      <w:r>
        <w:rPr>
          <w:noProof/>
        </w:rPr>
      </w:r>
      <w:r>
        <w:rPr>
          <w:noProof/>
        </w:rPr>
        <w:fldChar w:fldCharType="separate"/>
      </w:r>
      <w:r>
        <w:rPr>
          <w:noProof/>
        </w:rPr>
        <w:t>71</w:t>
      </w:r>
      <w:r>
        <w:rPr>
          <w:noProof/>
        </w:rPr>
        <w:fldChar w:fldCharType="end"/>
      </w:r>
    </w:p>
    <w:p w14:paraId="7C817279"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_Toc386158635 \h </w:instrText>
      </w:r>
      <w:r>
        <w:rPr>
          <w:noProof/>
        </w:rPr>
      </w:r>
      <w:r>
        <w:rPr>
          <w:noProof/>
        </w:rPr>
        <w:fldChar w:fldCharType="separate"/>
      </w:r>
      <w:r>
        <w:rPr>
          <w:noProof/>
        </w:rPr>
        <w:t>118</w:t>
      </w:r>
      <w:r>
        <w:rPr>
          <w:noProof/>
        </w:rPr>
        <w:fldChar w:fldCharType="end"/>
      </w:r>
    </w:p>
    <w:p w14:paraId="0D117CBA"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2: Phylogenetic profile of 44 HamFAS-only proteins that annotated based on archaea and bacterial orthologs.</w:t>
      </w:r>
      <w:r>
        <w:rPr>
          <w:noProof/>
        </w:rPr>
        <w:tab/>
      </w:r>
      <w:r>
        <w:rPr>
          <w:noProof/>
        </w:rPr>
        <w:fldChar w:fldCharType="begin"/>
      </w:r>
      <w:r>
        <w:rPr>
          <w:noProof/>
        </w:rPr>
        <w:instrText xml:space="preserve"> PAGEREF _Toc386158636 \h </w:instrText>
      </w:r>
      <w:r>
        <w:rPr>
          <w:noProof/>
        </w:rPr>
      </w:r>
      <w:r>
        <w:rPr>
          <w:noProof/>
        </w:rPr>
        <w:fldChar w:fldCharType="separate"/>
      </w:r>
      <w:r>
        <w:rPr>
          <w:noProof/>
        </w:rPr>
        <w:t>118</w:t>
      </w:r>
      <w:r>
        <w:rPr>
          <w:noProof/>
        </w:rPr>
        <w:fldChar w:fldCharType="end"/>
      </w:r>
    </w:p>
    <w:p w14:paraId="72EAAD48"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3: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_Toc386158637 \h </w:instrText>
      </w:r>
      <w:r>
        <w:rPr>
          <w:noProof/>
        </w:rPr>
      </w:r>
      <w:r>
        <w:rPr>
          <w:noProof/>
        </w:rPr>
        <w:fldChar w:fldCharType="separate"/>
      </w:r>
      <w:r>
        <w:rPr>
          <w:noProof/>
        </w:rPr>
        <w:t>119</w:t>
      </w:r>
      <w:r>
        <w:rPr>
          <w:noProof/>
        </w:rPr>
        <w:fldChar w:fldCharType="end"/>
      </w:r>
    </w:p>
    <w:p w14:paraId="30068876"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4: Purine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_Toc386158638 \h </w:instrText>
      </w:r>
      <w:r>
        <w:rPr>
          <w:noProof/>
        </w:rPr>
      </w:r>
      <w:r>
        <w:rPr>
          <w:noProof/>
        </w:rPr>
        <w:fldChar w:fldCharType="separate"/>
      </w:r>
      <w:r>
        <w:rPr>
          <w:noProof/>
        </w:rPr>
        <w:t>119</w:t>
      </w:r>
      <w:r>
        <w:rPr>
          <w:noProof/>
        </w:rPr>
        <w:fldChar w:fldCharType="end"/>
      </w:r>
    </w:p>
    <w:p w14:paraId="05ADE087"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5: Pyrimidine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_Toc386158639 \h </w:instrText>
      </w:r>
      <w:r>
        <w:rPr>
          <w:noProof/>
        </w:rPr>
      </w:r>
      <w:r>
        <w:rPr>
          <w:noProof/>
        </w:rPr>
        <w:fldChar w:fldCharType="separate"/>
      </w:r>
      <w:r>
        <w:rPr>
          <w:noProof/>
        </w:rPr>
        <w:t>120</w:t>
      </w:r>
      <w:r>
        <w:rPr>
          <w:noProof/>
        </w:rPr>
        <w:fldChar w:fldCharType="end"/>
      </w:r>
    </w:p>
    <w:p w14:paraId="7A8B3D5B"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6: Inositol phosphate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_Toc386158640 \h </w:instrText>
      </w:r>
      <w:r>
        <w:rPr>
          <w:noProof/>
        </w:rPr>
      </w:r>
      <w:r>
        <w:rPr>
          <w:noProof/>
        </w:rPr>
        <w:fldChar w:fldCharType="separate"/>
      </w:r>
      <w:r>
        <w:rPr>
          <w:noProof/>
        </w:rPr>
        <w:t>120</w:t>
      </w:r>
      <w:r>
        <w:rPr>
          <w:noProof/>
        </w:rPr>
        <w:fldChar w:fldCharType="end"/>
      </w:r>
    </w:p>
    <w:p w14:paraId="4ABDD39B"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7: Phosphatidylinositol signaling system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_Toc386158641 \h </w:instrText>
      </w:r>
      <w:r>
        <w:rPr>
          <w:noProof/>
        </w:rPr>
      </w:r>
      <w:r>
        <w:rPr>
          <w:noProof/>
        </w:rPr>
        <w:fldChar w:fldCharType="separate"/>
      </w:r>
      <w:r>
        <w:rPr>
          <w:noProof/>
        </w:rPr>
        <w:t>121</w:t>
      </w:r>
      <w:r>
        <w:rPr>
          <w:noProof/>
        </w:rPr>
        <w:fldChar w:fldCharType="end"/>
      </w:r>
    </w:p>
    <w:p w14:paraId="6F6BAB69"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8: Number of proteins participating in difference KEGG pathways. Colors denote taxa: dark green for the microsporidian LCA, orange for </w:t>
      </w:r>
      <w:r w:rsidRPr="00C8085E">
        <w:rPr>
          <w:i/>
          <w:noProof/>
        </w:rPr>
        <w:t>E.cuniculi</w:t>
      </w:r>
      <w:r>
        <w:rPr>
          <w:noProof/>
        </w:rPr>
        <w:t xml:space="preserve">, purple for </w:t>
      </w:r>
      <w:r w:rsidRPr="00C8085E">
        <w:rPr>
          <w:i/>
          <w:noProof/>
        </w:rPr>
        <w:t>E.hellem</w:t>
      </w:r>
      <w:r>
        <w:rPr>
          <w:noProof/>
        </w:rPr>
        <w:t xml:space="preserve">, pink for </w:t>
      </w:r>
      <w:r w:rsidRPr="00C8085E">
        <w:rPr>
          <w:i/>
          <w:noProof/>
        </w:rPr>
        <w:t>E.intestinalis</w:t>
      </w:r>
      <w:r>
        <w:rPr>
          <w:noProof/>
        </w:rPr>
        <w:t xml:space="preserve">, light green for </w:t>
      </w:r>
      <w:r w:rsidRPr="00C8085E">
        <w:rPr>
          <w:i/>
          <w:noProof/>
        </w:rPr>
        <w:t>N.ceranae</w:t>
      </w:r>
      <w:r>
        <w:rPr>
          <w:noProof/>
        </w:rPr>
        <w:t xml:space="preserve"> and yellow for </w:t>
      </w:r>
      <w:r w:rsidRPr="00C8085E">
        <w:rPr>
          <w:i/>
          <w:noProof/>
        </w:rPr>
        <w:t>S.cerevisiae</w:t>
      </w:r>
      <w:r>
        <w:rPr>
          <w:noProof/>
        </w:rPr>
        <w:t>.</w:t>
      </w:r>
      <w:r>
        <w:rPr>
          <w:noProof/>
        </w:rPr>
        <w:tab/>
      </w:r>
      <w:r>
        <w:rPr>
          <w:noProof/>
        </w:rPr>
        <w:fldChar w:fldCharType="begin"/>
      </w:r>
      <w:r>
        <w:rPr>
          <w:noProof/>
        </w:rPr>
        <w:instrText xml:space="preserve"> PAGEREF _Toc386158642 \h </w:instrText>
      </w:r>
      <w:r>
        <w:rPr>
          <w:noProof/>
        </w:rPr>
      </w:r>
      <w:r>
        <w:rPr>
          <w:noProof/>
        </w:rPr>
        <w:fldChar w:fldCharType="separate"/>
      </w:r>
      <w:r>
        <w:rPr>
          <w:noProof/>
        </w:rPr>
        <w:t>122</w:t>
      </w:r>
      <w:r>
        <w:rPr>
          <w:noProof/>
        </w:rPr>
        <w:fldChar w:fldCharType="end"/>
      </w:r>
    </w:p>
    <w:p w14:paraId="109BCDA3"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9: Scheme of some possible amino acid metabolisms in the microsporidian LCA. Red arrows indicate reactions that could be found only in the LCA, while solid black arrows are the one present in both LCA and extant microsporidia. Dashed black arrows are missing reactions.</w:t>
      </w:r>
      <w:r>
        <w:rPr>
          <w:noProof/>
        </w:rPr>
        <w:tab/>
      </w:r>
      <w:r>
        <w:rPr>
          <w:noProof/>
        </w:rPr>
        <w:fldChar w:fldCharType="begin"/>
      </w:r>
      <w:r>
        <w:rPr>
          <w:noProof/>
        </w:rPr>
        <w:instrText xml:space="preserve"> PAGEREF _Toc386158643 \h </w:instrText>
      </w:r>
      <w:r>
        <w:rPr>
          <w:noProof/>
        </w:rPr>
      </w:r>
      <w:r>
        <w:rPr>
          <w:noProof/>
        </w:rPr>
        <w:fldChar w:fldCharType="separate"/>
      </w:r>
      <w:r>
        <w:rPr>
          <w:noProof/>
        </w:rPr>
        <w:t>122</w:t>
      </w:r>
      <w:r>
        <w:rPr>
          <w:noProof/>
        </w:rPr>
        <w:fldChar w:fldCharType="end"/>
      </w:r>
    </w:p>
    <w:p w14:paraId="442CAEAC"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10: Scheme of glycerophospholipid metabolism in the microsporidia LCA. Red arrows indicate reactions that could be found only in the LCA, while solid black arrows are the one present in both LCA and extant microsporidia.</w:t>
      </w:r>
      <w:r>
        <w:rPr>
          <w:noProof/>
        </w:rPr>
        <w:tab/>
      </w:r>
      <w:r>
        <w:rPr>
          <w:noProof/>
        </w:rPr>
        <w:fldChar w:fldCharType="begin"/>
      </w:r>
      <w:r>
        <w:rPr>
          <w:noProof/>
        </w:rPr>
        <w:instrText xml:space="preserve"> PAGEREF _Toc386158644 \h </w:instrText>
      </w:r>
      <w:r>
        <w:rPr>
          <w:noProof/>
        </w:rPr>
      </w:r>
      <w:r>
        <w:rPr>
          <w:noProof/>
        </w:rPr>
        <w:fldChar w:fldCharType="separate"/>
      </w:r>
      <w:r>
        <w:rPr>
          <w:noProof/>
        </w:rPr>
        <w:t>123</w:t>
      </w:r>
      <w:r>
        <w:rPr>
          <w:noProof/>
        </w:rPr>
        <w:fldChar w:fldCharType="end"/>
      </w:r>
    </w:p>
    <w:p w14:paraId="0135C8C4"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11: Scheme of homologous recombination in the microsporidian LCA in comparison to 4 extant species. The mapped proteins are highlighted. The order of the color bars in each annotated proteins is: the microsporidia LCA, </w:t>
      </w:r>
      <w:r w:rsidRPr="00C8085E">
        <w:rPr>
          <w:i/>
          <w:noProof/>
        </w:rPr>
        <w:t>E.cuniculi</w:t>
      </w:r>
      <w:r>
        <w:rPr>
          <w:noProof/>
        </w:rPr>
        <w:t xml:space="preserve">, </w:t>
      </w:r>
      <w:r w:rsidRPr="00C8085E">
        <w:rPr>
          <w:i/>
          <w:noProof/>
        </w:rPr>
        <w:t>E.hellem</w:t>
      </w:r>
      <w:r>
        <w:rPr>
          <w:noProof/>
        </w:rPr>
        <w:t xml:space="preserve">, </w:t>
      </w:r>
      <w:r w:rsidRPr="00C8085E">
        <w:rPr>
          <w:i/>
          <w:noProof/>
        </w:rPr>
        <w:t>E.intestinalis</w:t>
      </w:r>
      <w:r>
        <w:rPr>
          <w:noProof/>
        </w:rPr>
        <w:t xml:space="preserve"> and </w:t>
      </w:r>
      <w:r w:rsidRPr="00C8085E">
        <w:rPr>
          <w:i/>
          <w:noProof/>
        </w:rPr>
        <w:t>N.ceranae</w:t>
      </w:r>
      <w:r>
        <w:rPr>
          <w:noProof/>
        </w:rPr>
        <w:t>. Image obtained from KEGG Mapper.</w:t>
      </w:r>
      <w:r>
        <w:rPr>
          <w:noProof/>
        </w:rPr>
        <w:tab/>
      </w:r>
      <w:r>
        <w:rPr>
          <w:noProof/>
        </w:rPr>
        <w:fldChar w:fldCharType="begin"/>
      </w:r>
      <w:r>
        <w:rPr>
          <w:noProof/>
        </w:rPr>
        <w:instrText xml:space="preserve"> PAGEREF _Toc386158645 \h </w:instrText>
      </w:r>
      <w:r>
        <w:rPr>
          <w:noProof/>
        </w:rPr>
      </w:r>
      <w:r>
        <w:rPr>
          <w:noProof/>
        </w:rPr>
        <w:fldChar w:fldCharType="separate"/>
      </w:r>
      <w:r>
        <w:rPr>
          <w:noProof/>
        </w:rPr>
        <w:t>123</w:t>
      </w:r>
      <w:r>
        <w:rPr>
          <w:noProof/>
        </w:rPr>
        <w:fldChar w:fldCharType="end"/>
      </w:r>
    </w:p>
    <w:p w14:paraId="0763B73C"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12: Scheme of base excision repair process in the microsporidian LCA in comparison to 4 extant species. The mapped proteins are highlighted. The order of the color bars in each annotated proteins is: the microsporidia LCA, </w:t>
      </w:r>
      <w:r w:rsidRPr="00C8085E">
        <w:rPr>
          <w:i/>
          <w:noProof/>
        </w:rPr>
        <w:t>E.cuniculi</w:t>
      </w:r>
      <w:r>
        <w:rPr>
          <w:noProof/>
        </w:rPr>
        <w:t xml:space="preserve">, </w:t>
      </w:r>
      <w:r w:rsidRPr="00C8085E">
        <w:rPr>
          <w:i/>
          <w:noProof/>
        </w:rPr>
        <w:t>E.hellem</w:t>
      </w:r>
      <w:r>
        <w:rPr>
          <w:noProof/>
        </w:rPr>
        <w:t xml:space="preserve">, </w:t>
      </w:r>
      <w:r w:rsidRPr="00C8085E">
        <w:rPr>
          <w:i/>
          <w:noProof/>
        </w:rPr>
        <w:t>E.intestinalis</w:t>
      </w:r>
      <w:r>
        <w:rPr>
          <w:noProof/>
        </w:rPr>
        <w:t xml:space="preserve"> and </w:t>
      </w:r>
      <w:r w:rsidRPr="00C8085E">
        <w:rPr>
          <w:i/>
          <w:noProof/>
        </w:rPr>
        <w:t>N.ceranae</w:t>
      </w:r>
      <w:r>
        <w:rPr>
          <w:noProof/>
        </w:rPr>
        <w:t>. Image obtained from KEGG Mapper.</w:t>
      </w:r>
      <w:r>
        <w:rPr>
          <w:noProof/>
        </w:rPr>
        <w:tab/>
      </w:r>
      <w:r>
        <w:rPr>
          <w:noProof/>
        </w:rPr>
        <w:fldChar w:fldCharType="begin"/>
      </w:r>
      <w:r>
        <w:rPr>
          <w:noProof/>
        </w:rPr>
        <w:instrText xml:space="preserve"> PAGEREF _Toc386158646 \h </w:instrText>
      </w:r>
      <w:r>
        <w:rPr>
          <w:noProof/>
        </w:rPr>
      </w:r>
      <w:r>
        <w:rPr>
          <w:noProof/>
        </w:rPr>
        <w:fldChar w:fldCharType="separate"/>
      </w:r>
      <w:r>
        <w:rPr>
          <w:noProof/>
        </w:rPr>
        <w:t>124</w:t>
      </w:r>
      <w:r>
        <w:rPr>
          <w:noProof/>
        </w:rPr>
        <w:fldChar w:fldCharType="end"/>
      </w:r>
    </w:p>
    <w:p w14:paraId="17793CD6"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A</w:t>
      </w:r>
      <w:r>
        <w:rPr>
          <w:noProof/>
        </w:rPr>
        <w:noBreakHyphen/>
        <w:t xml:space="preserve">13: Scheme of cellular senescence pathway in the microsporidian LCA in comparison to 4 extant species. The mapped proteins are highlighted. The order of the color bars in each annotated proteins is: the microsporidia LCA, </w:t>
      </w:r>
      <w:r w:rsidRPr="00C8085E">
        <w:rPr>
          <w:i/>
          <w:noProof/>
        </w:rPr>
        <w:t>E.cuniculi</w:t>
      </w:r>
      <w:r>
        <w:rPr>
          <w:noProof/>
        </w:rPr>
        <w:t xml:space="preserve">, </w:t>
      </w:r>
      <w:r w:rsidRPr="00C8085E">
        <w:rPr>
          <w:i/>
          <w:noProof/>
        </w:rPr>
        <w:t>E.hellem</w:t>
      </w:r>
      <w:r>
        <w:rPr>
          <w:noProof/>
        </w:rPr>
        <w:t xml:space="preserve">, </w:t>
      </w:r>
      <w:r w:rsidRPr="00C8085E">
        <w:rPr>
          <w:i/>
          <w:noProof/>
        </w:rPr>
        <w:t>E.intestinalis</w:t>
      </w:r>
      <w:r>
        <w:rPr>
          <w:noProof/>
        </w:rPr>
        <w:t xml:space="preserve"> and </w:t>
      </w:r>
      <w:r w:rsidRPr="00C8085E">
        <w:rPr>
          <w:i/>
          <w:noProof/>
        </w:rPr>
        <w:t>N.ceranae</w:t>
      </w:r>
      <w:r>
        <w:rPr>
          <w:noProof/>
        </w:rPr>
        <w:t>. Image obtained from KEGG Mapper.</w:t>
      </w:r>
      <w:r>
        <w:rPr>
          <w:noProof/>
        </w:rPr>
        <w:tab/>
      </w:r>
      <w:r>
        <w:rPr>
          <w:noProof/>
        </w:rPr>
        <w:fldChar w:fldCharType="begin"/>
      </w:r>
      <w:r>
        <w:rPr>
          <w:noProof/>
        </w:rPr>
        <w:instrText xml:space="preserve"> PAGEREF _Toc386158647 \h </w:instrText>
      </w:r>
      <w:r>
        <w:rPr>
          <w:noProof/>
        </w:rPr>
      </w:r>
      <w:r>
        <w:rPr>
          <w:noProof/>
        </w:rPr>
        <w:fldChar w:fldCharType="separate"/>
      </w:r>
      <w:r>
        <w:rPr>
          <w:noProof/>
        </w:rPr>
        <w:t>125</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2D610C">
          <w:footerReference w:type="default" r:id="rId15"/>
          <w:footnotePr>
            <w:pos w:val="beneathText"/>
          </w:footnotePr>
          <w:endnotePr>
            <w:numFmt w:val="decimal"/>
          </w:endnotePr>
          <w:pgSz w:w="11906" w:h="16838"/>
          <w:pgMar w:top="1418" w:right="1814" w:bottom="1418" w:left="1814" w:header="709" w:footer="709" w:gutter="0"/>
          <w:pgNumType w:fmt="upperRoman" w:start="1"/>
          <w:cols w:space="708"/>
          <w:docGrid w:linePitch="360"/>
        </w:sectPr>
      </w:pPr>
    </w:p>
    <w:p w14:paraId="4F69F287" w14:textId="77777777" w:rsidR="00024476" w:rsidRDefault="00024476" w:rsidP="00FC6093">
      <w:pPr>
        <w:pStyle w:val="Heading1"/>
        <w:numPr>
          <w:ilvl w:val="0"/>
          <w:numId w:val="0"/>
        </w:numPr>
      </w:pPr>
      <w:bookmarkStart w:id="4" w:name="_Toc384627473"/>
      <w:bookmarkStart w:id="5" w:name="_Toc386158906"/>
      <w:r w:rsidRPr="00FC6093">
        <w:lastRenderedPageBreak/>
        <w:t>List of Tables</w:t>
      </w:r>
      <w:bookmarkEnd w:id="4"/>
      <w:bookmarkEnd w:id="5"/>
    </w:p>
    <w:p w14:paraId="3CFA967A" w14:textId="77777777" w:rsidR="00BD532F" w:rsidRPr="00BD532F" w:rsidRDefault="00BD532F" w:rsidP="00BD532F"/>
    <w:p w14:paraId="457D909F" w14:textId="77777777" w:rsidR="00FD48E3"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sidR="00FD48E3">
        <w:rPr>
          <w:noProof/>
        </w:rPr>
        <w:t>Table 2</w:t>
      </w:r>
      <w:r w:rsidR="00FD48E3">
        <w:rPr>
          <w:noProof/>
        </w:rPr>
        <w:noBreakHyphen/>
        <w:t>1: The microsporidia data set that was used for the estimation of the microsporidia last common ancestor protein set. The columns denote species name, strain, number of protein and the source, where their proteomes were downloaded.</w:t>
      </w:r>
      <w:r w:rsidR="00FD48E3">
        <w:rPr>
          <w:noProof/>
        </w:rPr>
        <w:tab/>
      </w:r>
      <w:r w:rsidR="00FD48E3">
        <w:rPr>
          <w:noProof/>
        </w:rPr>
        <w:fldChar w:fldCharType="begin"/>
      </w:r>
      <w:r w:rsidR="00FD48E3">
        <w:rPr>
          <w:noProof/>
        </w:rPr>
        <w:instrText xml:space="preserve"> PAGEREF _Toc386158648 \h </w:instrText>
      </w:r>
      <w:r w:rsidR="00FD48E3">
        <w:rPr>
          <w:noProof/>
        </w:rPr>
      </w:r>
      <w:r w:rsidR="00FD48E3">
        <w:rPr>
          <w:noProof/>
        </w:rPr>
        <w:fldChar w:fldCharType="separate"/>
      </w:r>
      <w:r w:rsidR="00FD48E3">
        <w:rPr>
          <w:noProof/>
        </w:rPr>
        <w:t>14</w:t>
      </w:r>
      <w:r w:rsidR="00FD48E3">
        <w:rPr>
          <w:noProof/>
        </w:rPr>
        <w:fldChar w:fldCharType="end"/>
      </w:r>
    </w:p>
    <w:p w14:paraId="7D21EEE9"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Table 2</w:t>
      </w:r>
      <w:r>
        <w:rPr>
          <w:noProof/>
        </w:rPr>
        <w:noBreakHyphen/>
        <w:t>2: 24 taxa used for extent the initial homologous groups including 17 non-microsporidia species used in the phylogenetic study of (Capella-Gutiérrez, Marcet-Houben, and Gabaldón 2012) and other 7 outgroup taxa (highlighted in red). Columns indicate NCBI taxonomy ID, taxon name, phylum, kingdom and the source where the proteomes were downloaded. The sources for those proteomes are JGI (https://jgi.doe.gov), Broad Institute (https://www.broadinstitute.org), UniProt (http://www.uniprot.org), Ensembl (https://www.ensembl.org/index.html), NCBI (https://www.ncbi.nlm.nih.gov), Candida Genome Database (CGD, http://www.candidagenome.org), PlasmoDB (http://plasmodb.org/plasmo/) and Sanger Institute (http://www.sanger.ac.uk/science/data).</w:t>
      </w:r>
      <w:r>
        <w:rPr>
          <w:noProof/>
        </w:rPr>
        <w:tab/>
      </w:r>
      <w:r>
        <w:rPr>
          <w:noProof/>
        </w:rPr>
        <w:fldChar w:fldCharType="begin"/>
      </w:r>
      <w:r>
        <w:rPr>
          <w:noProof/>
        </w:rPr>
        <w:instrText xml:space="preserve"> PAGEREF _Toc386158649 \h </w:instrText>
      </w:r>
      <w:r>
        <w:rPr>
          <w:noProof/>
        </w:rPr>
      </w:r>
      <w:r>
        <w:rPr>
          <w:noProof/>
        </w:rPr>
        <w:fldChar w:fldCharType="separate"/>
      </w:r>
      <w:r>
        <w:rPr>
          <w:noProof/>
        </w:rPr>
        <w:t>16</w:t>
      </w:r>
      <w:r>
        <w:rPr>
          <w:noProof/>
        </w:rPr>
        <w:fldChar w:fldCharType="end"/>
      </w:r>
    </w:p>
    <w:p w14:paraId="19D767F8"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Table 2</w:t>
      </w:r>
      <w:r>
        <w:rPr>
          <w:noProof/>
        </w:rPr>
        <w:noBreakHyphen/>
        <w:t>3: KO annotation for 42 microsporidia specific proteins using BlastKOALA</w:t>
      </w:r>
      <w:r>
        <w:rPr>
          <w:noProof/>
        </w:rPr>
        <w:tab/>
      </w:r>
      <w:r>
        <w:rPr>
          <w:noProof/>
        </w:rPr>
        <w:fldChar w:fldCharType="begin"/>
      </w:r>
      <w:r>
        <w:rPr>
          <w:noProof/>
        </w:rPr>
        <w:instrText xml:space="preserve"> PAGEREF _Toc386158650 \h </w:instrText>
      </w:r>
      <w:r>
        <w:rPr>
          <w:noProof/>
        </w:rPr>
      </w:r>
      <w:r>
        <w:rPr>
          <w:noProof/>
        </w:rPr>
        <w:fldChar w:fldCharType="separate"/>
      </w:r>
      <w:r>
        <w:rPr>
          <w:noProof/>
        </w:rPr>
        <w:t>31</w:t>
      </w:r>
      <w:r>
        <w:rPr>
          <w:noProof/>
        </w:rPr>
        <w:fldChar w:fldCharType="end"/>
      </w:r>
    </w:p>
    <w:p w14:paraId="77BC4A5D"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Table 2</w:t>
      </w:r>
      <w:r>
        <w:rPr>
          <w:noProof/>
        </w:rPr>
        <w:noBreakHyphen/>
        <w:t>4: Estimated microsporidia specific proteins by applying different FAS cutoffs.</w:t>
      </w:r>
      <w:r>
        <w:rPr>
          <w:noProof/>
        </w:rPr>
        <w:tab/>
      </w:r>
      <w:r>
        <w:rPr>
          <w:noProof/>
        </w:rPr>
        <w:fldChar w:fldCharType="begin"/>
      </w:r>
      <w:r>
        <w:rPr>
          <w:noProof/>
        </w:rPr>
        <w:instrText xml:space="preserve"> PAGEREF _Toc386158651 \h </w:instrText>
      </w:r>
      <w:r>
        <w:rPr>
          <w:noProof/>
        </w:rPr>
      </w:r>
      <w:r>
        <w:rPr>
          <w:noProof/>
        </w:rPr>
        <w:fldChar w:fldCharType="separate"/>
      </w:r>
      <w:r>
        <w:rPr>
          <w:noProof/>
        </w:rPr>
        <w:t>32</w:t>
      </w:r>
      <w:r>
        <w:rPr>
          <w:noProof/>
        </w:rPr>
        <w:fldChar w:fldCharType="end"/>
      </w:r>
    </w:p>
    <w:p w14:paraId="0D7DD79C"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Table 5</w:t>
      </w:r>
      <w:r>
        <w:rPr>
          <w:noProof/>
        </w:rPr>
        <w:noBreakHyphen/>
        <w:t>1: Recall, precision and F1-score of HamFAS in comparison to BlastKOALA and KAAS. Second column shows values of HamFAS after filtering the orthology assignment with InParanoid's orthologs.</w:t>
      </w:r>
      <w:r>
        <w:rPr>
          <w:noProof/>
        </w:rPr>
        <w:tab/>
      </w:r>
      <w:r>
        <w:rPr>
          <w:noProof/>
        </w:rPr>
        <w:fldChar w:fldCharType="begin"/>
      </w:r>
      <w:r>
        <w:rPr>
          <w:noProof/>
        </w:rPr>
        <w:instrText xml:space="preserve"> PAGEREF _Toc386158652 \h </w:instrText>
      </w:r>
      <w:r>
        <w:rPr>
          <w:noProof/>
        </w:rPr>
      </w:r>
      <w:r>
        <w:rPr>
          <w:noProof/>
        </w:rPr>
        <w:fldChar w:fldCharType="separate"/>
      </w:r>
      <w:r>
        <w:rPr>
          <w:noProof/>
        </w:rPr>
        <w:t>52</w:t>
      </w:r>
      <w:r>
        <w:rPr>
          <w:noProof/>
        </w:rPr>
        <w:fldChar w:fldCharType="end"/>
      </w:r>
    </w:p>
    <w:p w14:paraId="2FC53F09"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Table 5</w:t>
      </w:r>
      <w:r>
        <w:rPr>
          <w:noProof/>
        </w:rPr>
        <w:noBreakHyphen/>
        <w:t>2: Compare KEGG identifiers annotated by HamFAS, BlastKOALA and KAAS. Numbers in parentheses are the different KOs after filtered by synonymous KOs.</w:t>
      </w:r>
      <w:r>
        <w:rPr>
          <w:noProof/>
        </w:rPr>
        <w:tab/>
      </w:r>
      <w:r>
        <w:rPr>
          <w:noProof/>
        </w:rPr>
        <w:fldChar w:fldCharType="begin"/>
      </w:r>
      <w:r>
        <w:rPr>
          <w:noProof/>
        </w:rPr>
        <w:instrText xml:space="preserve"> PAGEREF _Toc386158653 \h </w:instrText>
      </w:r>
      <w:r>
        <w:rPr>
          <w:noProof/>
        </w:rPr>
      </w:r>
      <w:r>
        <w:rPr>
          <w:noProof/>
        </w:rPr>
        <w:fldChar w:fldCharType="separate"/>
      </w:r>
      <w:r>
        <w:rPr>
          <w:noProof/>
        </w:rPr>
        <w:t>54</w:t>
      </w:r>
      <w:r>
        <w:rPr>
          <w:noProof/>
        </w:rPr>
        <w:fldChar w:fldCharType="end"/>
      </w:r>
    </w:p>
    <w:p w14:paraId="3D0FFB0F"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Table 6</w:t>
      </w:r>
      <w:r>
        <w:rPr>
          <w:noProof/>
        </w:rPr>
        <w:noBreakHyphen/>
        <w:t>1: Microsporidian LCA MFS and ABC transporters.</w:t>
      </w:r>
      <w:r>
        <w:rPr>
          <w:noProof/>
        </w:rPr>
        <w:tab/>
      </w:r>
      <w:r>
        <w:rPr>
          <w:noProof/>
        </w:rPr>
        <w:fldChar w:fldCharType="begin"/>
      </w:r>
      <w:r>
        <w:rPr>
          <w:noProof/>
        </w:rPr>
        <w:instrText xml:space="preserve"> PAGEREF _Toc386158654 \h </w:instrText>
      </w:r>
      <w:r>
        <w:rPr>
          <w:noProof/>
        </w:rPr>
      </w:r>
      <w:r>
        <w:rPr>
          <w:noProof/>
        </w:rPr>
        <w:fldChar w:fldCharType="separate"/>
      </w:r>
      <w:r>
        <w:rPr>
          <w:noProof/>
        </w:rPr>
        <w:t>67</w:t>
      </w:r>
      <w:r>
        <w:rPr>
          <w:noProof/>
        </w:rPr>
        <w:fldChar w:fldCharType="end"/>
      </w:r>
    </w:p>
    <w:p w14:paraId="291F5088"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1: List of 491 species we used for the distribution analysis of microsporidian LCA proteins.</w:t>
      </w:r>
      <w:r>
        <w:rPr>
          <w:noProof/>
        </w:rPr>
        <w:tab/>
      </w:r>
      <w:r>
        <w:rPr>
          <w:noProof/>
        </w:rPr>
        <w:fldChar w:fldCharType="begin"/>
      </w:r>
      <w:r>
        <w:rPr>
          <w:noProof/>
        </w:rPr>
        <w:instrText xml:space="preserve"> PAGEREF _Toc386158655 \h </w:instrText>
      </w:r>
      <w:r>
        <w:rPr>
          <w:noProof/>
        </w:rPr>
      </w:r>
      <w:r>
        <w:rPr>
          <w:noProof/>
        </w:rPr>
        <w:fldChar w:fldCharType="separate"/>
      </w:r>
      <w:r>
        <w:rPr>
          <w:noProof/>
        </w:rPr>
        <w:t>93</w:t>
      </w:r>
      <w:r>
        <w:rPr>
          <w:noProof/>
        </w:rPr>
        <w:fldChar w:fldCharType="end"/>
      </w:r>
    </w:p>
    <w:p w14:paraId="31614254"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2: List of 30 manually KO-annotated reference taxa from KEGG.</w:t>
      </w:r>
      <w:r>
        <w:rPr>
          <w:noProof/>
        </w:rPr>
        <w:tab/>
      </w:r>
      <w:r>
        <w:rPr>
          <w:noProof/>
        </w:rPr>
        <w:fldChar w:fldCharType="begin"/>
      </w:r>
      <w:r>
        <w:rPr>
          <w:noProof/>
        </w:rPr>
        <w:instrText xml:space="preserve"> PAGEREF _Toc386158656 \h </w:instrText>
      </w:r>
      <w:r>
        <w:rPr>
          <w:noProof/>
        </w:rPr>
      </w:r>
      <w:r>
        <w:rPr>
          <w:noProof/>
        </w:rPr>
        <w:fldChar w:fldCharType="separate"/>
      </w:r>
      <w:r>
        <w:rPr>
          <w:noProof/>
        </w:rPr>
        <w:t>113</w:t>
      </w:r>
      <w:r>
        <w:rPr>
          <w:noProof/>
        </w:rPr>
        <w:fldChar w:fldCharType="end"/>
      </w:r>
    </w:p>
    <w:p w14:paraId="7B3A70F2"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3: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r>
        <w:rPr>
          <w:noProof/>
        </w:rPr>
        <w:tab/>
      </w:r>
      <w:r>
        <w:rPr>
          <w:noProof/>
        </w:rPr>
        <w:fldChar w:fldCharType="begin"/>
      </w:r>
      <w:r>
        <w:rPr>
          <w:noProof/>
        </w:rPr>
        <w:instrText xml:space="preserve"> PAGEREF _Toc386158657 \h </w:instrText>
      </w:r>
      <w:r>
        <w:rPr>
          <w:noProof/>
        </w:rPr>
      </w:r>
      <w:r>
        <w:rPr>
          <w:noProof/>
        </w:rPr>
        <w:fldChar w:fldCharType="separate"/>
      </w:r>
      <w:r>
        <w:rPr>
          <w:noProof/>
        </w:rPr>
        <w:t>114</w:t>
      </w:r>
      <w:r>
        <w:rPr>
          <w:noProof/>
        </w:rPr>
        <w:fldChar w:fldCharType="end"/>
      </w:r>
    </w:p>
    <w:p w14:paraId="0C0BEB5A"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4: GO term annotation for 42 microsporidia specific proteins using Blast2GO. All three GO categories were taken into account, in which P is Biological process, C is Cellular component and F is molecular function.</w:t>
      </w:r>
      <w:r>
        <w:rPr>
          <w:noProof/>
        </w:rPr>
        <w:tab/>
      </w:r>
      <w:r>
        <w:rPr>
          <w:noProof/>
        </w:rPr>
        <w:fldChar w:fldCharType="begin"/>
      </w:r>
      <w:r>
        <w:rPr>
          <w:noProof/>
        </w:rPr>
        <w:instrText xml:space="preserve"> PAGEREF _Toc386158658 \h </w:instrText>
      </w:r>
      <w:r>
        <w:rPr>
          <w:noProof/>
        </w:rPr>
      </w:r>
      <w:r>
        <w:rPr>
          <w:noProof/>
        </w:rPr>
        <w:fldChar w:fldCharType="separate"/>
      </w:r>
      <w:r>
        <w:rPr>
          <w:noProof/>
        </w:rPr>
        <w:t>115</w:t>
      </w:r>
      <w:r>
        <w:rPr>
          <w:noProof/>
        </w:rPr>
        <w:fldChar w:fldCharType="end"/>
      </w:r>
    </w:p>
    <w:p w14:paraId="4050A3DA"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5: Recall, precision and F1-score of HamFAS after excluding annotations from archaea and bacteria reference orthologs in comparison to the original HamFAS, BlastKOALA and KAAS by applying on KO-annotated yeast proteins.</w:t>
      </w:r>
      <w:r>
        <w:rPr>
          <w:noProof/>
        </w:rPr>
        <w:tab/>
      </w:r>
      <w:r>
        <w:rPr>
          <w:noProof/>
        </w:rPr>
        <w:fldChar w:fldCharType="begin"/>
      </w:r>
      <w:r>
        <w:rPr>
          <w:noProof/>
        </w:rPr>
        <w:instrText xml:space="preserve"> PAGEREF _Toc386158659 \h </w:instrText>
      </w:r>
      <w:r>
        <w:rPr>
          <w:noProof/>
        </w:rPr>
      </w:r>
      <w:r>
        <w:rPr>
          <w:noProof/>
        </w:rPr>
        <w:fldChar w:fldCharType="separate"/>
      </w:r>
      <w:r>
        <w:rPr>
          <w:noProof/>
        </w:rPr>
        <w:t>116</w:t>
      </w:r>
      <w:r>
        <w:rPr>
          <w:noProof/>
        </w:rPr>
        <w:fldChar w:fldCharType="end"/>
      </w:r>
    </w:p>
    <w:p w14:paraId="70AAB8F6" w14:textId="77777777" w:rsidR="00FD48E3" w:rsidRDefault="00FD48E3">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Table A</w:t>
      </w:r>
      <w:r>
        <w:rPr>
          <w:noProof/>
        </w:rPr>
        <w:noBreakHyphen/>
        <w:t>6: Annotated microsporidia proteins for PDH complex, trehalose synthesis and degradation and NTT proteins.</w:t>
      </w:r>
      <w:r>
        <w:rPr>
          <w:noProof/>
        </w:rPr>
        <w:tab/>
      </w:r>
      <w:r>
        <w:rPr>
          <w:noProof/>
        </w:rPr>
        <w:fldChar w:fldCharType="begin"/>
      </w:r>
      <w:r>
        <w:rPr>
          <w:noProof/>
        </w:rPr>
        <w:instrText xml:space="preserve"> PAGEREF _Toc386158660 \h </w:instrText>
      </w:r>
      <w:r>
        <w:rPr>
          <w:noProof/>
        </w:rPr>
      </w:r>
      <w:r>
        <w:rPr>
          <w:noProof/>
        </w:rPr>
        <w:fldChar w:fldCharType="separate"/>
      </w:r>
      <w:r>
        <w:rPr>
          <w:noProof/>
        </w:rPr>
        <w:t>116</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5451FA66" w14:textId="77777777" w:rsidR="00F01C96" w:rsidRDefault="00F01C96" w:rsidP="008D799A">
      <w:pPr>
        <w:spacing w:after="0" w:line="360" w:lineRule="auto"/>
        <w:rPr>
          <w:szCs w:val="24"/>
          <w:highlight w:val="green"/>
        </w:rPr>
      </w:pPr>
    </w:p>
    <w:p w14:paraId="680005AD" w14:textId="77777777" w:rsidR="00F01C96" w:rsidRDefault="00F01C96" w:rsidP="008D799A">
      <w:pPr>
        <w:spacing w:after="0" w:line="360" w:lineRule="auto"/>
        <w:rPr>
          <w:szCs w:val="24"/>
          <w:highlight w:val="green"/>
        </w:rPr>
        <w:sectPr w:rsidR="00F01C96" w:rsidSect="002D610C">
          <w:footnotePr>
            <w:pos w:val="beneathText"/>
          </w:footnotePr>
          <w:endnotePr>
            <w:numFmt w:val="decimal"/>
          </w:endnotePr>
          <w:pgSz w:w="11906" w:h="16838"/>
          <w:pgMar w:top="1418" w:right="1814" w:bottom="1418" w:left="1814" w:header="709" w:footer="709" w:gutter="0"/>
          <w:pgNumType w:fmt="upperRoman"/>
          <w:cols w:space="708"/>
          <w:docGrid w:linePitch="360"/>
        </w:sectPr>
      </w:pPr>
    </w:p>
    <w:p w14:paraId="414EE57D" w14:textId="3680C76C" w:rsidR="00BC21F7" w:rsidRDefault="00AD08DF" w:rsidP="00324278">
      <w:pPr>
        <w:pStyle w:val="Heading1"/>
        <w:jc w:val="both"/>
      </w:pPr>
      <w:bookmarkStart w:id="6" w:name="_Toc384627474"/>
      <w:bookmarkStart w:id="7" w:name="_Toc386158907"/>
      <w:r w:rsidRPr="002F3773">
        <w:lastRenderedPageBreak/>
        <w:t>Introduction</w:t>
      </w:r>
      <w:bookmarkEnd w:id="6"/>
      <w:bookmarkEnd w:id="7"/>
    </w:p>
    <w:p w14:paraId="32706BA7" w14:textId="77777777" w:rsidR="006C1509" w:rsidRPr="006C1509" w:rsidRDefault="006C1509" w:rsidP="00324278">
      <w:pPr>
        <w:jc w:val="both"/>
      </w:pPr>
    </w:p>
    <w:p w14:paraId="3B3EF897" w14:textId="1DC38442" w:rsidR="003C5AFC" w:rsidRPr="002F3773" w:rsidRDefault="000033A9" w:rsidP="00324278">
      <w:pPr>
        <w:pStyle w:val="Heading2"/>
        <w:jc w:val="both"/>
      </w:pPr>
      <w:bookmarkStart w:id="8" w:name="_Toc384627475"/>
      <w:bookmarkStart w:id="9" w:name="_Toc386158908"/>
      <w:r>
        <w:t>M</w:t>
      </w:r>
      <w:r w:rsidR="003C5AFC" w:rsidRPr="002F3773">
        <w:t xml:space="preserve">icrosporidia </w:t>
      </w:r>
      <w:r w:rsidR="003160A6">
        <w:t xml:space="preserve">- </w:t>
      </w:r>
      <w:r w:rsidR="0003192E">
        <w:t>An</w:t>
      </w:r>
      <w:r w:rsidR="003160A6">
        <w:t xml:space="preserve"> </w:t>
      </w:r>
      <w:r w:rsidR="001A0F21">
        <w:rPr>
          <w:szCs w:val="24"/>
        </w:rPr>
        <w:t>emergent pathogen</w:t>
      </w:r>
      <w:bookmarkEnd w:id="8"/>
      <w:bookmarkEnd w:id="9"/>
    </w:p>
    <w:p w14:paraId="3743D255" w14:textId="737B10B3" w:rsidR="0030781E" w:rsidRDefault="001C3D77" w:rsidP="00324278">
      <w:pPr>
        <w:spacing w:after="0" w:line="360" w:lineRule="auto"/>
        <w:jc w:val="both"/>
        <w:rPr>
          <w:szCs w:val="24"/>
        </w:rPr>
      </w:pPr>
      <w:r w:rsidRPr="00076E91">
        <w:rPr>
          <w:szCs w:val="24"/>
        </w:rPr>
        <w:t xml:space="preserve">Microsporidia are a group of obligate intracellular parasites. </w:t>
      </w:r>
      <w:r w:rsidR="00A1273D">
        <w:rPr>
          <w:szCs w:val="24"/>
        </w:rPr>
        <w:t>These microbial eukaryote species are</w:t>
      </w:r>
      <w:r w:rsidR="00EA66CD">
        <w:rPr>
          <w:szCs w:val="24"/>
        </w:rPr>
        <w:t xml:space="preserve"> </w:t>
      </w:r>
      <w:r w:rsidR="00A1273D">
        <w:rPr>
          <w:szCs w:val="24"/>
        </w:rPr>
        <w:t>special</w:t>
      </w:r>
      <w:r w:rsidR="00EA66CD">
        <w:rPr>
          <w:szCs w:val="24"/>
        </w:rPr>
        <w:t xml:space="preserve"> due to </w:t>
      </w:r>
      <w:r w:rsidR="00307C75">
        <w:rPr>
          <w:szCs w:val="24"/>
        </w:rPr>
        <w:t>their bacteria</w:t>
      </w:r>
      <w:r w:rsidR="00EA66CD">
        <w:rPr>
          <w:szCs w:val="24"/>
        </w:rPr>
        <w:t>-like genome size and the lack of several typical eukaryotic cellular components</w:t>
      </w:r>
      <w:r w:rsidR="00E33C56">
        <w:rPr>
          <w:szCs w:val="24"/>
        </w:rPr>
        <w:t xml:space="preserve"> </w:t>
      </w:r>
      <w:r w:rsidR="00E33C56">
        <w:rPr>
          <w:szCs w:val="24"/>
        </w:rPr>
        <w:fldChar w:fldCharType="begin"/>
      </w:r>
      <w:r w:rsidR="00E33C56">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E33C56">
        <w:rPr>
          <w:szCs w:val="24"/>
        </w:rPr>
        <w:fldChar w:fldCharType="separate"/>
      </w:r>
      <w:r w:rsidR="00E33C56">
        <w:rPr>
          <w:noProof/>
          <w:szCs w:val="24"/>
        </w:rPr>
        <w:t>(Keeling and Fast 2002)</w:t>
      </w:r>
      <w:r w:rsidR="00E33C56">
        <w:rPr>
          <w:szCs w:val="24"/>
        </w:rPr>
        <w:fldChar w:fldCharType="end"/>
      </w:r>
      <w:r w:rsidR="00EA66CD">
        <w:rPr>
          <w:szCs w:val="24"/>
        </w:rPr>
        <w:t xml:space="preserve">. </w:t>
      </w:r>
      <w:r>
        <w:rPr>
          <w:szCs w:val="24"/>
        </w:rPr>
        <w:t>As of today,</w:t>
      </w:r>
      <w:r w:rsidRPr="00076E91">
        <w:rPr>
          <w:szCs w:val="24"/>
        </w:rPr>
        <w:t xml:space="preserve"> approximate</w:t>
      </w:r>
      <w:r>
        <w:rPr>
          <w:szCs w:val="24"/>
        </w:rPr>
        <w:t>ly</w:t>
      </w:r>
      <w:r w:rsidRPr="00076E91">
        <w:rPr>
          <w:szCs w:val="24"/>
        </w:rPr>
        <w:t xml:space="preserve"> 1,400 species have been reported</w:t>
      </w:r>
      <w:r>
        <w:rPr>
          <w:szCs w:val="24"/>
        </w:rPr>
        <w:t xml:space="preserve"> </w:t>
      </w:r>
      <w:r>
        <w:rPr>
          <w:szCs w:val="24"/>
        </w:rPr>
        <w:fldChar w:fldCharType="begin"/>
      </w:r>
      <w:r>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Pr>
          <w:szCs w:val="24"/>
        </w:rPr>
        <w:fldChar w:fldCharType="separate"/>
      </w:r>
      <w:r>
        <w:rPr>
          <w:noProof/>
          <w:szCs w:val="24"/>
        </w:rPr>
        <w:t>(Dean, Hirt, and Embley 2016)</w:t>
      </w:r>
      <w:r>
        <w:rPr>
          <w:szCs w:val="24"/>
        </w:rPr>
        <w:fldChar w:fldCharType="end"/>
      </w:r>
      <w:r w:rsidRPr="00076E91">
        <w:rPr>
          <w:szCs w:val="24"/>
        </w:rPr>
        <w:t>, which infect a large variety of hosts from vertebrates to invertebrates</w:t>
      </w:r>
      <w:r w:rsidR="005271F1">
        <w:rPr>
          <w:szCs w:val="24"/>
        </w:rPr>
        <w:t xml:space="preserve"> such as</w:t>
      </w:r>
      <w:r w:rsidR="002375B3" w:rsidRPr="002375B3">
        <w:t xml:space="preserve"> </w:t>
      </w:r>
      <w:r w:rsidR="002375B3" w:rsidRPr="002375B3">
        <w:rPr>
          <w:szCs w:val="24"/>
        </w:rPr>
        <w:t>hornworm</w:t>
      </w:r>
      <w:r w:rsidR="002375B3">
        <w:rPr>
          <w:szCs w:val="24"/>
        </w:rPr>
        <w:t>,</w:t>
      </w:r>
      <w:r w:rsidR="005271F1">
        <w:rPr>
          <w:szCs w:val="24"/>
        </w:rPr>
        <w:t xml:space="preserve"> honey bee,</w:t>
      </w:r>
      <w:r w:rsidR="005E6AEC">
        <w:rPr>
          <w:szCs w:val="24"/>
        </w:rPr>
        <w:t xml:space="preserve"> </w:t>
      </w:r>
      <w:r w:rsidR="00AF3855" w:rsidRPr="00AF3855">
        <w:rPr>
          <w:szCs w:val="24"/>
        </w:rPr>
        <w:t>mosquitoes</w:t>
      </w:r>
      <w:r w:rsidR="00AF3855">
        <w:rPr>
          <w:szCs w:val="24"/>
        </w:rPr>
        <w:t xml:space="preserve">, </w:t>
      </w:r>
      <w:r w:rsidR="005E6AEC" w:rsidRPr="005E6AEC">
        <w:rPr>
          <w:szCs w:val="24"/>
        </w:rPr>
        <w:t>shrimp</w:t>
      </w:r>
      <w:r w:rsidR="005E6AEC">
        <w:rPr>
          <w:szCs w:val="24"/>
        </w:rPr>
        <w:t>,</w:t>
      </w:r>
      <w:r w:rsidR="005271F1">
        <w:rPr>
          <w:szCs w:val="24"/>
        </w:rPr>
        <w:t xml:space="preserve"> </w:t>
      </w:r>
      <w:r w:rsidR="00CB7955" w:rsidRPr="00CB7955">
        <w:rPr>
          <w:szCs w:val="24"/>
        </w:rPr>
        <w:t>farm-raised</w:t>
      </w:r>
      <w:r w:rsidR="00CB7955">
        <w:rPr>
          <w:szCs w:val="24"/>
        </w:rPr>
        <w:t xml:space="preserve"> </w:t>
      </w:r>
      <w:r w:rsidR="005271F1">
        <w:rPr>
          <w:szCs w:val="24"/>
        </w:rPr>
        <w:t>fishes or human</w:t>
      </w:r>
      <w:r>
        <w:rPr>
          <w:szCs w:val="24"/>
        </w:rPr>
        <w:t xml:space="preserve"> </w: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sidR="005F52A4">
        <w:rPr>
          <w:szCs w:val="24"/>
        </w:rPr>
        <w:instrText xml:space="preserve"> ADDIN EN.CITE </w:instrText>
      </w:r>
      <w:r w:rsidR="005F52A4">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sidR="005F52A4">
        <w:rPr>
          <w:szCs w:val="24"/>
        </w:rPr>
        <w:instrText xml:space="preserve"> ADDIN EN.CITE.DATA </w:instrText>
      </w:r>
      <w:r w:rsidR="005F52A4">
        <w:rPr>
          <w:szCs w:val="24"/>
        </w:rPr>
      </w:r>
      <w:r w:rsidR="005F52A4">
        <w:rPr>
          <w:szCs w:val="24"/>
        </w:rPr>
        <w:fldChar w:fldCharType="end"/>
      </w:r>
      <w:r>
        <w:rPr>
          <w:szCs w:val="24"/>
        </w:rPr>
      </w:r>
      <w:r>
        <w:rPr>
          <w:szCs w:val="24"/>
        </w:rPr>
        <w:fldChar w:fldCharType="separate"/>
      </w:r>
      <w:r w:rsidR="005F52A4">
        <w:rPr>
          <w:noProof/>
          <w:szCs w:val="24"/>
        </w:rPr>
        <w:t>(Weiser 1976; Canning 1986; Vossbrinck et al. 1987; Scanlon et al. 2000; Kmmari et al. 2018)</w:t>
      </w:r>
      <w:r>
        <w:rPr>
          <w:szCs w:val="24"/>
        </w:rPr>
        <w:fldChar w:fldCharType="end"/>
      </w:r>
      <w:r w:rsidRPr="00076E91">
        <w:rPr>
          <w:szCs w:val="24"/>
        </w:rPr>
        <w:t xml:space="preserve">. </w:t>
      </w:r>
      <w:r w:rsidR="0030781E" w:rsidRPr="0030781E">
        <w:rPr>
          <w:szCs w:val="24"/>
        </w:rPr>
        <w:t>Depend on the host and environment type, microsporidia are classified</w:t>
      </w:r>
      <w:r w:rsidR="008C68B2">
        <w:rPr>
          <w:szCs w:val="24"/>
        </w:rPr>
        <w:t xml:space="preserve"> into three groups, namely the aquasporidia, the t</w:t>
      </w:r>
      <w:r w:rsidR="0030781E" w:rsidRPr="0030781E">
        <w:rPr>
          <w:szCs w:val="24"/>
        </w:rPr>
        <w:t xml:space="preserve">erresporidia and the </w:t>
      </w:r>
      <w:r w:rsidR="008C68B2">
        <w:rPr>
          <w:szCs w:val="24"/>
        </w:rPr>
        <w:t>m</w:t>
      </w:r>
      <w:r w:rsidR="0030781E" w:rsidRPr="0030781E">
        <w:rPr>
          <w:szCs w:val="24"/>
        </w:rPr>
        <w:t>arinosporidia (Vossbrinck, Debrunner‐Vossbrinck, and Weiss 2014).</w:t>
      </w:r>
    </w:p>
    <w:p w14:paraId="0978766E" w14:textId="3FE8CA77" w:rsidR="00F41113" w:rsidRDefault="001C3D77" w:rsidP="00324278">
      <w:pPr>
        <w:spacing w:after="0" w:line="360" w:lineRule="auto"/>
        <w:jc w:val="both"/>
        <w:rPr>
          <w:szCs w:val="24"/>
        </w:rPr>
      </w:pPr>
      <w:r w:rsidRPr="00076E91">
        <w:rPr>
          <w:szCs w:val="24"/>
        </w:rPr>
        <w:t xml:space="preserve">Microsporidia were soon discovered as pathogens that are responsible for many diseases. </w:t>
      </w:r>
      <w:r>
        <w:rPr>
          <w:szCs w:val="24"/>
        </w:rPr>
        <w:t>For example, t</w:t>
      </w:r>
      <w:r w:rsidRPr="00076E91">
        <w:rPr>
          <w:szCs w:val="24"/>
        </w:rPr>
        <w:t>he first microsporidi</w:t>
      </w:r>
      <w:r>
        <w:rPr>
          <w:szCs w:val="24"/>
        </w:rPr>
        <w:t>um described,</w:t>
      </w:r>
      <w:r w:rsidRPr="00076E91">
        <w:rPr>
          <w:szCs w:val="24"/>
        </w:rPr>
        <w:t xml:space="preserve"> </w:t>
      </w:r>
      <w:r w:rsidRPr="00076E91">
        <w:rPr>
          <w:i/>
          <w:szCs w:val="24"/>
        </w:rPr>
        <w:t>Nosema bombycis</w:t>
      </w:r>
      <w:r>
        <w:rPr>
          <w:i/>
          <w:szCs w:val="24"/>
        </w:rPr>
        <w:t>,</w:t>
      </w:r>
      <w:r w:rsidRPr="00076E91">
        <w:rPr>
          <w:szCs w:val="24"/>
        </w:rPr>
        <w:t xml:space="preserve"> has been found to be the causative agent for the silkworm disease (pébrine), which has seriously affected the silk industry in the mid-nineteenth century</w:t>
      </w:r>
      <w:r>
        <w:rPr>
          <w:szCs w:val="24"/>
        </w:rPr>
        <w:t xml:space="preserve"> </w:t>
      </w:r>
      <w:r>
        <w:rPr>
          <w:szCs w:val="24"/>
        </w:rPr>
        <w:fldChar w:fldCharType="begin"/>
      </w:r>
      <w:r>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Pr>
          <w:szCs w:val="24"/>
        </w:rPr>
        <w:fldChar w:fldCharType="separate"/>
      </w:r>
      <w:r>
        <w:rPr>
          <w:noProof/>
          <w:szCs w:val="24"/>
        </w:rPr>
        <w:t>(Vivarès and Méténier 2001)</w:t>
      </w:r>
      <w:r>
        <w:rPr>
          <w:szCs w:val="24"/>
        </w:rPr>
        <w:fldChar w:fldCharType="end"/>
      </w:r>
      <w:r w:rsidRPr="00076E91">
        <w:rPr>
          <w:szCs w:val="24"/>
        </w:rPr>
        <w:t>. Other species</w:t>
      </w:r>
      <w:r>
        <w:rPr>
          <w:szCs w:val="24"/>
        </w:rPr>
        <w:t xml:space="preserve"> from the same genus</w:t>
      </w:r>
      <w:r w:rsidRPr="00076E91">
        <w:rPr>
          <w:szCs w:val="24"/>
        </w:rPr>
        <w:t xml:space="preserve">, </w:t>
      </w:r>
      <w:r w:rsidRPr="00076E91">
        <w:rPr>
          <w:i/>
          <w:szCs w:val="24"/>
        </w:rPr>
        <w:t>Nosema apis</w:t>
      </w:r>
      <w:r w:rsidRPr="00076E91">
        <w:rPr>
          <w:szCs w:val="24"/>
        </w:rPr>
        <w:t xml:space="preserve"> and </w:t>
      </w:r>
      <w:r w:rsidRPr="00076E91">
        <w:rPr>
          <w:i/>
          <w:szCs w:val="24"/>
        </w:rPr>
        <w:t>Nosema ceranae</w:t>
      </w:r>
      <w:r w:rsidRPr="00076E91">
        <w:rPr>
          <w:szCs w:val="24"/>
        </w:rPr>
        <w:t xml:space="preserve">, cause nosemosis disease on the European honeybee </w:t>
      </w:r>
      <w:r w:rsidRPr="00076E91">
        <w:rPr>
          <w:i/>
          <w:szCs w:val="24"/>
        </w:rPr>
        <w:t>Apis mellifera</w:t>
      </w:r>
      <w:r w:rsidR="009615FA">
        <w:rPr>
          <w:szCs w:val="24"/>
        </w:rPr>
        <w:t xml:space="preserve"> that</w:t>
      </w:r>
      <w:r w:rsidRPr="00076E91">
        <w:rPr>
          <w:szCs w:val="24"/>
        </w:rPr>
        <w:t xml:space="preserve"> influenced the commercial honey producers in recent years</w:t>
      </w:r>
      <w:r w:rsidR="009615FA">
        <w:rPr>
          <w:szCs w:val="24"/>
        </w:rPr>
        <w:t xml:space="preserve"> </w: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 </w:instrTex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EN.CITE.DATA </w:instrText>
      </w:r>
      <w:r w:rsidR="009615FA">
        <w:rPr>
          <w:szCs w:val="24"/>
        </w:rPr>
      </w:r>
      <w:r w:rsidR="009615FA">
        <w:rPr>
          <w:szCs w:val="24"/>
        </w:rPr>
        <w:fldChar w:fldCharType="end"/>
      </w:r>
      <w:r w:rsidR="009615FA">
        <w:rPr>
          <w:szCs w:val="24"/>
        </w:rPr>
      </w:r>
      <w:r w:rsidR="009615FA">
        <w:rPr>
          <w:szCs w:val="24"/>
        </w:rPr>
        <w:fldChar w:fldCharType="separate"/>
      </w:r>
      <w:r w:rsidR="009615FA">
        <w:rPr>
          <w:noProof/>
          <w:szCs w:val="24"/>
        </w:rPr>
        <w:t>(Neumann and Carreck 2010; Charbonneau et al. 2016)</w:t>
      </w:r>
      <w:r w:rsidR="009615FA">
        <w:rPr>
          <w:szCs w:val="24"/>
        </w:rPr>
        <w:fldChar w:fldCharType="end"/>
      </w:r>
      <w:r w:rsidRPr="00076E91">
        <w:rPr>
          <w:szCs w:val="24"/>
        </w:rPr>
        <w:t xml:space="preserve">. </w:t>
      </w:r>
      <w:r>
        <w:rPr>
          <w:szCs w:val="24"/>
        </w:rPr>
        <w:t>Likewise, t</w:t>
      </w:r>
      <w:r w:rsidRPr="00076E91">
        <w:rPr>
          <w:szCs w:val="24"/>
        </w:rPr>
        <w:t xml:space="preserve">he finfish aquaculture </w:t>
      </w:r>
      <w:r>
        <w:rPr>
          <w:szCs w:val="24"/>
        </w:rPr>
        <w:t>is suffering from</w:t>
      </w:r>
      <w:r w:rsidRPr="00076E91">
        <w:rPr>
          <w:szCs w:val="24"/>
        </w:rPr>
        <w:t xml:space="preserve"> </w:t>
      </w:r>
      <w:r>
        <w:rPr>
          <w:szCs w:val="24"/>
        </w:rPr>
        <w:t xml:space="preserve">infections from </w:t>
      </w:r>
      <w:r w:rsidRPr="00076E91">
        <w:rPr>
          <w:i/>
          <w:szCs w:val="24"/>
        </w:rPr>
        <w:t>Pseudoloma neurophilia</w:t>
      </w:r>
      <w:r w:rsidRPr="00076E91">
        <w:rPr>
          <w:szCs w:val="24"/>
        </w:rPr>
        <w:t xml:space="preserve"> </w:t>
      </w:r>
      <w:r>
        <w:rPr>
          <w:szCs w:val="24"/>
        </w:rPr>
        <w:t xml:space="preserve">and from several species from </w:t>
      </w:r>
      <w:r w:rsidRPr="00076E91">
        <w:rPr>
          <w:szCs w:val="24"/>
        </w:rPr>
        <w:t xml:space="preserve">the genus </w:t>
      </w:r>
      <w:r w:rsidRPr="00076E91">
        <w:rPr>
          <w:i/>
          <w:szCs w:val="24"/>
        </w:rPr>
        <w:t>Glugea</w:t>
      </w:r>
      <w:r w:rsidRPr="00076E91">
        <w:rPr>
          <w:szCs w:val="24"/>
        </w:rPr>
        <w:t xml:space="preserve"> </w:t>
      </w:r>
      <w:r>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Pr>
          <w:szCs w:val="24"/>
        </w:rPr>
        <w:instrText xml:space="preserve"> ADDIN EN.CITE </w:instrText>
      </w:r>
      <w:r>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(Ramsay et al. 2009; Ryan and Kohler 2016)</w:t>
      </w:r>
      <w:r>
        <w:rPr>
          <w:szCs w:val="24"/>
        </w:rPr>
        <w:fldChar w:fldCharType="end"/>
      </w:r>
      <w:r w:rsidRPr="00076E91">
        <w:rPr>
          <w:szCs w:val="24"/>
        </w:rPr>
        <w:t xml:space="preserve">. The first </w:t>
      </w:r>
      <w:r>
        <w:rPr>
          <w:szCs w:val="24"/>
        </w:rPr>
        <w:t xml:space="preserve">described </w:t>
      </w:r>
      <w:r w:rsidRPr="00076E91">
        <w:rPr>
          <w:szCs w:val="24"/>
        </w:rPr>
        <w:t xml:space="preserve">mammalian infection was caused by </w:t>
      </w:r>
      <w:r w:rsidRPr="00076E91">
        <w:rPr>
          <w:i/>
          <w:szCs w:val="24"/>
        </w:rPr>
        <w:t>Nosema cuniculi</w:t>
      </w:r>
      <w:r w:rsidRPr="00076E91">
        <w:rPr>
          <w:szCs w:val="24"/>
        </w:rPr>
        <w:t xml:space="preserve"> in 1922 </w:t>
      </w:r>
      <w:r>
        <w:rPr>
          <w:szCs w:val="24"/>
        </w:rPr>
        <w:t>– the species was renamed in 1923 to</w:t>
      </w:r>
      <w:r w:rsidRPr="00076E91">
        <w:rPr>
          <w:szCs w:val="24"/>
        </w:rPr>
        <w:t xml:space="preserve"> </w:t>
      </w:r>
      <w:r w:rsidRPr="00076E91">
        <w:rPr>
          <w:i/>
          <w:szCs w:val="24"/>
        </w:rPr>
        <w:t>Encephalitozoon</w:t>
      </w:r>
      <w:r w:rsidRPr="00505045">
        <w:rPr>
          <w:i/>
          <w:szCs w:val="24"/>
        </w:rPr>
        <w:t xml:space="preserve"> cuniculi</w:t>
      </w:r>
      <w:r>
        <w:rPr>
          <w:szCs w:val="24"/>
        </w:rPr>
        <w:t>.</w:t>
      </w:r>
      <w:r w:rsidRPr="00076E91">
        <w:rPr>
          <w:szCs w:val="24"/>
        </w:rPr>
        <w:t xml:space="preserve"> </w:t>
      </w:r>
      <w:r>
        <w:rPr>
          <w:szCs w:val="24"/>
        </w:rPr>
        <w:t xml:space="preserve">This microsporidium infects </w:t>
      </w:r>
      <w:r w:rsidRPr="00076E91">
        <w:rPr>
          <w:szCs w:val="24"/>
        </w:rPr>
        <w:t>brain, spinal cords and kidneys of rabbits</w:t>
      </w:r>
      <w:r>
        <w:rPr>
          <w:szCs w:val="24"/>
        </w:rPr>
        <w:t xml:space="preserve"> </w:t>
      </w:r>
      <w:r>
        <w:rPr>
          <w:szCs w:val="24"/>
        </w:rPr>
        <w:fldChar w:fldCharType="begin"/>
      </w:r>
      <w:r>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Pr>
          <w:szCs w:val="24"/>
        </w:rPr>
        <w:fldChar w:fldCharType="separate"/>
      </w:r>
      <w:r>
        <w:rPr>
          <w:noProof/>
          <w:szCs w:val="24"/>
        </w:rPr>
        <w:t>(Vivarès and Méténier 2001)</w:t>
      </w:r>
      <w:r>
        <w:rPr>
          <w:szCs w:val="24"/>
        </w:rPr>
        <w:fldChar w:fldCharType="end"/>
      </w:r>
      <w:r w:rsidRPr="00076E91">
        <w:rPr>
          <w:szCs w:val="24"/>
        </w:rPr>
        <w:t xml:space="preserve">. </w:t>
      </w:r>
    </w:p>
    <w:p w14:paraId="6311A716" w14:textId="77777777" w:rsidR="0030781E" w:rsidRDefault="0030781E" w:rsidP="00324278">
      <w:pPr>
        <w:spacing w:after="0" w:line="360" w:lineRule="auto"/>
        <w:jc w:val="both"/>
        <w:rPr>
          <w:szCs w:val="24"/>
        </w:rPr>
      </w:pPr>
    </w:p>
    <w:p w14:paraId="23ED528C" w14:textId="77777777" w:rsidR="00327ACB" w:rsidRDefault="00327ACB" w:rsidP="00324278">
      <w:pPr>
        <w:spacing w:after="0" w:line="360" w:lineRule="auto"/>
        <w:jc w:val="both"/>
        <w:rPr>
          <w:szCs w:val="24"/>
        </w:rPr>
      </w:pPr>
    </w:p>
    <w:p w14:paraId="23E50493" w14:textId="11023D10" w:rsidR="00327ACB" w:rsidRDefault="001C3D77" w:rsidP="00324278">
      <w:pPr>
        <w:spacing w:after="0" w:line="360" w:lineRule="auto"/>
        <w:jc w:val="both"/>
        <w:rPr>
          <w:szCs w:val="24"/>
        </w:rPr>
      </w:pPr>
      <w:r>
        <w:rPr>
          <w:szCs w:val="24"/>
        </w:rPr>
        <w:t>Eventually, in 1959 it was detected that microsporidia are also capable of infecting humans, which resulted in a substantial increase of attention for microsporidia.</w:t>
      </w:r>
      <w:r w:rsidR="00531889">
        <w:rPr>
          <w:szCs w:val="24"/>
        </w:rPr>
        <w:t xml:space="preserve"> </w:t>
      </w:r>
      <w:r w:rsidR="00022E5D">
        <w:rPr>
          <w:szCs w:val="24"/>
        </w:rPr>
        <w:t>Until now, a</w:t>
      </w:r>
      <w:r w:rsidR="00930D7E">
        <w:rPr>
          <w:szCs w:val="24"/>
        </w:rPr>
        <w:t xml:space="preserve">t least 14 species in different genera </w:t>
      </w:r>
      <w:r w:rsidR="00B85CBF">
        <w:rPr>
          <w:szCs w:val="24"/>
        </w:rPr>
        <w:t>including</w:t>
      </w:r>
      <w:r w:rsidR="00930D7E">
        <w:rPr>
          <w:szCs w:val="24"/>
        </w:rPr>
        <w:t xml:space="preserve"> </w:t>
      </w:r>
      <w:r w:rsidR="00930D7E" w:rsidRPr="00CC7C46">
        <w:rPr>
          <w:i/>
          <w:szCs w:val="24"/>
        </w:rPr>
        <w:t>Enterocytozoon</w:t>
      </w:r>
      <w:r w:rsidR="00930D7E">
        <w:rPr>
          <w:szCs w:val="24"/>
        </w:rPr>
        <w:t xml:space="preserve">, </w:t>
      </w:r>
      <w:r w:rsidR="00930D7E" w:rsidRPr="00CC7C46">
        <w:rPr>
          <w:i/>
          <w:szCs w:val="24"/>
        </w:rPr>
        <w:t>Encephalitozoon</w:t>
      </w:r>
      <w:r w:rsidR="00930D7E">
        <w:rPr>
          <w:szCs w:val="24"/>
        </w:rPr>
        <w:t xml:space="preserve">, </w:t>
      </w:r>
      <w:r w:rsidR="00930D7E" w:rsidRPr="00CC7C46">
        <w:rPr>
          <w:i/>
          <w:szCs w:val="24"/>
        </w:rPr>
        <w:t>Vittaforma</w:t>
      </w:r>
      <w:r w:rsidR="00930D7E">
        <w:rPr>
          <w:szCs w:val="24"/>
        </w:rPr>
        <w:t xml:space="preserve">, </w:t>
      </w:r>
      <w:r w:rsidR="00CC7C46">
        <w:rPr>
          <w:i/>
          <w:szCs w:val="24"/>
        </w:rPr>
        <w:t>Anncali</w:t>
      </w:r>
      <w:r w:rsidR="00CC7C46" w:rsidRPr="00CC7C46">
        <w:rPr>
          <w:i/>
          <w:szCs w:val="24"/>
        </w:rPr>
        <w:t>a</w:t>
      </w:r>
      <w:r w:rsidR="00930D7E">
        <w:rPr>
          <w:szCs w:val="24"/>
        </w:rPr>
        <w:t xml:space="preserve">, </w:t>
      </w:r>
      <w:r w:rsidR="00930D7E" w:rsidRPr="00CC7C46">
        <w:rPr>
          <w:i/>
          <w:szCs w:val="24"/>
        </w:rPr>
        <w:t>Tubulinosema</w:t>
      </w:r>
      <w:r w:rsidR="00930D7E">
        <w:rPr>
          <w:szCs w:val="24"/>
        </w:rPr>
        <w:t xml:space="preserve"> or </w:t>
      </w:r>
      <w:r w:rsidR="00E80E3E" w:rsidRPr="00CC7C46">
        <w:rPr>
          <w:i/>
          <w:szCs w:val="24"/>
        </w:rPr>
        <w:t>Pleistophora</w:t>
      </w:r>
      <w:r w:rsidR="00F478DD">
        <w:rPr>
          <w:szCs w:val="24"/>
        </w:rPr>
        <w:t xml:space="preserve"> have been confirmed to be human-infecting microsporidia</w:t>
      </w:r>
      <w:r w:rsidR="00E80E3E">
        <w:rPr>
          <w:szCs w:val="24"/>
        </w:rPr>
        <w:t xml:space="preserve"> </w: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 </w:instrTex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EN.CITE.DATA </w:instrText>
      </w:r>
      <w:r w:rsidR="005E3B6B">
        <w:rPr>
          <w:szCs w:val="24"/>
        </w:rPr>
      </w:r>
      <w:r w:rsidR="005E3B6B">
        <w:rPr>
          <w:szCs w:val="24"/>
        </w:rPr>
        <w:fldChar w:fldCharType="end"/>
      </w:r>
      <w:r w:rsidR="005E3B6B">
        <w:rPr>
          <w:szCs w:val="24"/>
        </w:rPr>
        <w:fldChar w:fldCharType="separate"/>
      </w:r>
      <w:r w:rsidR="005E3B6B">
        <w:rPr>
          <w:noProof/>
          <w:szCs w:val="24"/>
        </w:rPr>
        <w:t>(Mathis, Weber, and Deplazes 2005; Vossbrinck, Debrunner‐Vossbrinck, and Weiss 2014)</w:t>
      </w:r>
      <w:r w:rsidR="005E3B6B">
        <w:rPr>
          <w:szCs w:val="24"/>
        </w:rPr>
        <w:fldChar w:fldCharType="end"/>
      </w:r>
      <w:r w:rsidR="00F478DD">
        <w:rPr>
          <w:szCs w:val="24"/>
        </w:rPr>
        <w:t xml:space="preserve">. </w:t>
      </w:r>
      <w:r w:rsidR="007D7352">
        <w:rPr>
          <w:szCs w:val="24"/>
        </w:rPr>
        <w:t xml:space="preserve">In which, the most </w:t>
      </w:r>
      <w:r w:rsidR="005A23F4" w:rsidRPr="00FE47F3">
        <w:rPr>
          <w:szCs w:val="24"/>
        </w:rPr>
        <w:t xml:space="preserve">prevalent </w:t>
      </w:r>
      <w:r w:rsidR="007D7352">
        <w:rPr>
          <w:szCs w:val="24"/>
        </w:rPr>
        <w:t xml:space="preserve">pathogens are </w:t>
      </w:r>
      <w:r w:rsidR="007D7352" w:rsidRPr="007D7352">
        <w:rPr>
          <w:i/>
          <w:szCs w:val="24"/>
        </w:rPr>
        <w:t>Enterocytozoon bieneusi</w:t>
      </w:r>
      <w:r w:rsidR="007D7352">
        <w:rPr>
          <w:szCs w:val="24"/>
        </w:rPr>
        <w:t xml:space="preserve"> and </w:t>
      </w:r>
      <w:r w:rsidR="007D7352" w:rsidRPr="003B1D4C">
        <w:rPr>
          <w:i/>
          <w:szCs w:val="24"/>
        </w:rPr>
        <w:t>Encephalitozoon intestinalis</w:t>
      </w:r>
      <w:r w:rsidR="007D7352">
        <w:rPr>
          <w:szCs w:val="24"/>
        </w:rPr>
        <w:t xml:space="preserve"> </w: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 </w:instrTex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EN.CITE.DATA </w:instrText>
      </w:r>
      <w:r w:rsidR="003B1D4C">
        <w:rPr>
          <w:szCs w:val="24"/>
        </w:rPr>
      </w:r>
      <w:r w:rsidR="003B1D4C">
        <w:rPr>
          <w:szCs w:val="24"/>
        </w:rPr>
        <w:fldChar w:fldCharType="end"/>
      </w:r>
      <w:r w:rsidR="003B1D4C">
        <w:rPr>
          <w:szCs w:val="24"/>
        </w:rPr>
        <w:fldChar w:fldCharType="separate"/>
      </w:r>
      <w:r w:rsidR="003B1D4C">
        <w:rPr>
          <w:noProof/>
          <w:szCs w:val="24"/>
        </w:rPr>
        <w:t>(Santín and Fayer 2011; Ramanan and Pritt 2014)</w:t>
      </w:r>
      <w:r w:rsidR="003B1D4C">
        <w:rPr>
          <w:szCs w:val="24"/>
        </w:rPr>
        <w:fldChar w:fldCharType="end"/>
      </w:r>
      <w:r w:rsidR="007D7352">
        <w:rPr>
          <w:szCs w:val="24"/>
        </w:rPr>
        <w:t xml:space="preserve">. </w:t>
      </w:r>
      <w:r w:rsidR="005A23F4" w:rsidRPr="000217EC">
        <w:rPr>
          <w:i/>
          <w:szCs w:val="24"/>
        </w:rPr>
        <w:t>E.bieneusi</w:t>
      </w:r>
      <w:r w:rsidR="005A23F4">
        <w:rPr>
          <w:szCs w:val="24"/>
        </w:rPr>
        <w:t xml:space="preserve"> </w:t>
      </w:r>
      <w:r w:rsidR="000217EC">
        <w:rPr>
          <w:szCs w:val="24"/>
        </w:rPr>
        <w:t>was</w:t>
      </w:r>
      <w:r w:rsidR="005A23F4">
        <w:rPr>
          <w:szCs w:val="24"/>
        </w:rPr>
        <w:t xml:space="preserve"> firstly </w:t>
      </w:r>
      <w:r w:rsidR="0056741E">
        <w:rPr>
          <w:szCs w:val="24"/>
        </w:rPr>
        <w:t>reported</w:t>
      </w:r>
      <w:r w:rsidR="000217EC">
        <w:rPr>
          <w:szCs w:val="24"/>
        </w:rPr>
        <w:t xml:space="preserve"> by </w:t>
      </w:r>
      <w:r w:rsidR="000217EC">
        <w:rPr>
          <w:szCs w:val="24"/>
        </w:rPr>
        <w:fldChar w:fldCharType="begin"/>
      </w:r>
      <w:r w:rsidR="000217EC">
        <w:rPr>
          <w:szCs w:val="24"/>
        </w:rPr>
        <w:instrText xml:space="preserve"> ADDIN EN.CITE &lt;EndNote&gt;&lt;Cite&gt;&lt;Author&gt;Desportes&lt;/Author&gt;&lt;Year&gt;1985&lt;/Year&gt;&lt;RecNum&gt;398&lt;/RecNum&gt;&lt;DisplayText&gt;(Desportes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0217EC">
        <w:rPr>
          <w:szCs w:val="24"/>
        </w:rPr>
        <w:fldChar w:fldCharType="separate"/>
      </w:r>
      <w:r w:rsidR="000217EC">
        <w:rPr>
          <w:noProof/>
          <w:szCs w:val="24"/>
        </w:rPr>
        <w:t>(Desportes et al. 1985)</w:t>
      </w:r>
      <w:r w:rsidR="000217EC">
        <w:rPr>
          <w:szCs w:val="24"/>
        </w:rPr>
        <w:fldChar w:fldCharType="end"/>
      </w:r>
      <w:r w:rsidR="000217EC">
        <w:rPr>
          <w:szCs w:val="24"/>
        </w:rPr>
        <w:t xml:space="preserve"> </w:t>
      </w:r>
      <w:r w:rsidR="005A23F4">
        <w:rPr>
          <w:szCs w:val="24"/>
        </w:rPr>
        <w:t>to be an AIDS-associated oppo</w:t>
      </w:r>
      <w:r w:rsidR="000217EC">
        <w:rPr>
          <w:szCs w:val="24"/>
        </w:rPr>
        <w:t>rtunistic pathogen</w:t>
      </w:r>
      <w:r w:rsidR="004E6732">
        <w:rPr>
          <w:szCs w:val="24"/>
        </w:rPr>
        <w:t xml:space="preserve"> that </w:t>
      </w:r>
      <w:r w:rsidR="00985E96">
        <w:rPr>
          <w:szCs w:val="24"/>
        </w:rPr>
        <w:t>provokes</w:t>
      </w:r>
      <w:r w:rsidR="004E6732" w:rsidRPr="004E6732">
        <w:rPr>
          <w:szCs w:val="24"/>
        </w:rPr>
        <w:t xml:space="preserve"> </w:t>
      </w:r>
      <w:r w:rsidR="004E6732">
        <w:rPr>
          <w:szCs w:val="24"/>
        </w:rPr>
        <w:t xml:space="preserve">chronic diarrhea. </w:t>
      </w:r>
      <w:r w:rsidR="0056741E">
        <w:rPr>
          <w:szCs w:val="24"/>
        </w:rPr>
        <w:t xml:space="preserve">Since then, intestinal microsporidiosis caused by </w:t>
      </w:r>
      <w:r w:rsidR="0056741E" w:rsidRPr="00A6788B">
        <w:rPr>
          <w:i/>
          <w:szCs w:val="24"/>
        </w:rPr>
        <w:t>E.bieneusi</w:t>
      </w:r>
      <w:r w:rsidR="0056741E">
        <w:rPr>
          <w:szCs w:val="24"/>
        </w:rPr>
        <w:t xml:space="preserve"> has been found in other immunocompromised patients such as </w:t>
      </w:r>
      <w:r w:rsidR="0056741E" w:rsidRPr="0056741E">
        <w:rPr>
          <w:szCs w:val="24"/>
        </w:rPr>
        <w:t>organ transplant recipients, travelers, children, and elderly</w:t>
      </w:r>
      <w:r w:rsidR="0056741E">
        <w:rPr>
          <w:szCs w:val="24"/>
        </w:rPr>
        <w:t xml:space="preserve"> </w:t>
      </w:r>
      <w:r w:rsidR="002636CD">
        <w:rPr>
          <w:szCs w:val="24"/>
        </w:rPr>
        <w:fldChar w:fldCharType="begin"/>
      </w:r>
      <w:r w:rsidR="002636CD">
        <w:rPr>
          <w:szCs w:val="24"/>
        </w:rPr>
        <w:instrText xml:space="preserve"> ADDIN EN.CITE &lt;EndNote&gt;&lt;Cite&gt;&lt;Author&gt;Matos&lt;/Author&gt;&lt;Year&gt;2012&lt;/Year&gt;&lt;RecNum&gt;395&lt;/RecNum&gt;&lt;DisplayText&gt;(Matos, Lobo, and Xiao 2012)&lt;/DisplayText&gt;&lt;record&gt;&lt;rec-number&gt;395&lt;/rec-number&gt;&lt;foreign-keys&gt;&lt;key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2636CD">
        <w:rPr>
          <w:szCs w:val="24"/>
        </w:rPr>
        <w:fldChar w:fldCharType="separate"/>
      </w:r>
      <w:r w:rsidR="002636CD">
        <w:rPr>
          <w:noProof/>
          <w:szCs w:val="24"/>
        </w:rPr>
        <w:t>(Matos, Lobo, and Xiao 2012)</w:t>
      </w:r>
      <w:r w:rsidR="002636CD">
        <w:rPr>
          <w:szCs w:val="24"/>
        </w:rPr>
        <w:fldChar w:fldCharType="end"/>
      </w:r>
      <w:r w:rsidR="00663DEC">
        <w:rPr>
          <w:szCs w:val="24"/>
        </w:rPr>
        <w:t xml:space="preserve">. </w:t>
      </w:r>
      <w:r w:rsidR="00CF09AC">
        <w:rPr>
          <w:szCs w:val="24"/>
        </w:rPr>
        <w:t xml:space="preserve">While </w:t>
      </w:r>
      <w:r w:rsidR="00CF09AC" w:rsidRPr="00DE4203">
        <w:rPr>
          <w:i/>
          <w:szCs w:val="24"/>
        </w:rPr>
        <w:t>E.bieneusi</w:t>
      </w:r>
      <w:r w:rsidR="00CF09AC">
        <w:rPr>
          <w:szCs w:val="24"/>
        </w:rPr>
        <w:t xml:space="preserve"> </w:t>
      </w:r>
      <w:r w:rsidR="00D74BB0">
        <w:rPr>
          <w:szCs w:val="24"/>
        </w:rPr>
        <w:t>were</w:t>
      </w:r>
      <w:r w:rsidR="004C7423">
        <w:rPr>
          <w:szCs w:val="24"/>
        </w:rPr>
        <w:t xml:space="preserve"> mostly found in intestine, </w:t>
      </w:r>
      <w:r w:rsidR="004C7423" w:rsidRPr="004C7423">
        <w:rPr>
          <w:szCs w:val="24"/>
        </w:rPr>
        <w:t>respiratory</w:t>
      </w:r>
      <w:r w:rsidR="00CF09AC">
        <w:rPr>
          <w:szCs w:val="24"/>
        </w:rPr>
        <w:t xml:space="preserve"> and biliary tract, </w:t>
      </w:r>
      <w:r w:rsidR="00D74BB0" w:rsidRPr="00DE4203">
        <w:rPr>
          <w:i/>
          <w:szCs w:val="24"/>
        </w:rPr>
        <w:t>E.intestinalis</w:t>
      </w:r>
      <w:r w:rsidR="00D74BB0">
        <w:rPr>
          <w:szCs w:val="24"/>
        </w:rPr>
        <w:t xml:space="preserve"> </w:t>
      </w:r>
      <w:r w:rsidR="00C918C4">
        <w:rPr>
          <w:szCs w:val="24"/>
        </w:rPr>
        <w:t>and other microsporidia</w:t>
      </w:r>
      <w:r w:rsidR="000B366D">
        <w:rPr>
          <w:szCs w:val="24"/>
        </w:rPr>
        <w:t>, in additionally,</w:t>
      </w:r>
      <w:r w:rsidR="00C918C4">
        <w:rPr>
          <w:szCs w:val="24"/>
        </w:rPr>
        <w:t xml:space="preserve"> </w:t>
      </w:r>
      <w:r w:rsidR="00D74BB0">
        <w:rPr>
          <w:szCs w:val="24"/>
        </w:rPr>
        <w:t xml:space="preserve">are involved in </w:t>
      </w:r>
      <w:r w:rsidR="00F3668A">
        <w:rPr>
          <w:szCs w:val="24"/>
        </w:rPr>
        <w:t xml:space="preserve">the </w:t>
      </w:r>
      <w:r w:rsidR="00D74BB0">
        <w:rPr>
          <w:szCs w:val="24"/>
        </w:rPr>
        <w:t xml:space="preserve">diseases related to kidneys, lungs, eyes and other organs </w:t>
      </w:r>
      <w:r w:rsidR="00DF31D1">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38151E">
        <w:rPr>
          <w:szCs w:val="24"/>
        </w:rPr>
        <w:instrText xml:space="preserve"> ADDIN EN.CITE </w:instrText>
      </w:r>
      <w:r w:rsidR="0038151E">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38151E">
        <w:rPr>
          <w:szCs w:val="24"/>
        </w:rPr>
        <w:instrText xml:space="preserve"> ADDIN EN.CITE.DATA </w:instrText>
      </w:r>
      <w:r w:rsidR="0038151E">
        <w:rPr>
          <w:szCs w:val="24"/>
        </w:rPr>
      </w:r>
      <w:r w:rsidR="0038151E">
        <w:rPr>
          <w:szCs w:val="24"/>
        </w:rPr>
        <w:fldChar w:fldCharType="end"/>
      </w:r>
      <w:r w:rsidR="00DF31D1">
        <w:rPr>
          <w:szCs w:val="24"/>
        </w:rPr>
        <w:fldChar w:fldCharType="separate"/>
      </w:r>
      <w:r w:rsidR="0038151E">
        <w:rPr>
          <w:noProof/>
          <w:szCs w:val="24"/>
        </w:rPr>
        <w:t>(Mathis, Weber, and Deplazes 2005; Ramanan and Pritt 2014)</w:t>
      </w:r>
      <w:r w:rsidR="00DF31D1">
        <w:rPr>
          <w:szCs w:val="24"/>
        </w:rPr>
        <w:fldChar w:fldCharType="end"/>
      </w:r>
      <w:r w:rsidR="00DF31D1">
        <w:rPr>
          <w:szCs w:val="24"/>
        </w:rPr>
        <w:t>.</w:t>
      </w:r>
      <w:r w:rsidR="002F55CD">
        <w:rPr>
          <w:szCs w:val="24"/>
        </w:rPr>
        <w:t xml:space="preserve"> </w:t>
      </w:r>
      <w:r w:rsidR="00B44F4A">
        <w:rPr>
          <w:szCs w:val="24"/>
        </w:rPr>
        <w:t>Beside chronic diarrhea, h</w:t>
      </w:r>
      <w:r w:rsidR="00B44F4A" w:rsidRPr="006A2E88">
        <w:rPr>
          <w:szCs w:val="24"/>
        </w:rPr>
        <w:t>epatobiliary and pulmonary</w:t>
      </w:r>
      <w:r w:rsidR="00B44F4A">
        <w:rPr>
          <w:szCs w:val="24"/>
        </w:rPr>
        <w:t xml:space="preserve"> illness, abdominal pain or weight loss in immunocompromised </w:t>
      </w:r>
      <w:r w:rsidR="006D0ED3">
        <w:rPr>
          <w:szCs w:val="24"/>
        </w:rPr>
        <w:t>patients</w:t>
      </w:r>
      <w:r w:rsidR="00B44F4A">
        <w:rPr>
          <w:szCs w:val="24"/>
        </w:rPr>
        <w:t xml:space="preserve"> </w:t>
      </w:r>
      <w:r w:rsidR="0079080D">
        <w:rPr>
          <w:szCs w:val="24"/>
        </w:rPr>
        <w:fldChar w:fldCharType="begin"/>
      </w:r>
      <w:r w:rsidR="0079080D">
        <w:rPr>
          <w:szCs w:val="24"/>
        </w:rPr>
        <w:instrText xml:space="preserve"> ADDIN EN.CITE &lt;EndNote&gt;&lt;Cite&gt;&lt;Author&gt;Ramanan&lt;/Author&gt;&lt;Year&gt;2014&lt;/Year&gt;&lt;RecNum&gt;394&lt;/RecNum&gt;&lt;DisplayText&gt;(Matos, Lobo, and Xiao 2012;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79080D">
        <w:rPr>
          <w:szCs w:val="24"/>
        </w:rPr>
        <w:fldChar w:fldCharType="separate"/>
      </w:r>
      <w:r w:rsidR="0079080D">
        <w:rPr>
          <w:noProof/>
          <w:szCs w:val="24"/>
        </w:rPr>
        <w:t>(Matos, Lobo, and Xiao 2012; Ramanan and Pritt 2014)</w:t>
      </w:r>
      <w:r w:rsidR="0079080D">
        <w:rPr>
          <w:szCs w:val="24"/>
        </w:rPr>
        <w:fldChar w:fldCharType="end"/>
      </w:r>
      <w:r w:rsidR="006D0ED3">
        <w:rPr>
          <w:szCs w:val="24"/>
        </w:rPr>
        <w:t xml:space="preserve">, microsporidia also cause </w:t>
      </w:r>
      <w:r w:rsidR="003F29B7" w:rsidRPr="00681710">
        <w:rPr>
          <w:szCs w:val="24"/>
        </w:rPr>
        <w:t>acute, self-limiting diarrhea</w:t>
      </w:r>
      <w:r w:rsidR="004C6519">
        <w:rPr>
          <w:szCs w:val="24"/>
        </w:rPr>
        <w:t xml:space="preserve"> or ocular infections</w:t>
      </w:r>
      <w:r w:rsidR="006D0ED3">
        <w:rPr>
          <w:szCs w:val="24"/>
        </w:rPr>
        <w:t xml:space="preserve"> in immunocompetent people </w:t>
      </w:r>
      <w:r w:rsidR="006D0ED3">
        <w:rPr>
          <w:szCs w:val="24"/>
        </w:rPr>
        <w:fldChar w:fldCharType="begin"/>
      </w:r>
      <w:r w:rsidR="006D0ED3">
        <w:rPr>
          <w:szCs w:val="24"/>
        </w:rPr>
        <w:instrText xml:space="preserve"> ADDIN EN.CITE &lt;EndNote&gt;&lt;Cite&gt;&lt;Author&gt;Mathis&lt;/Author&gt;&lt;Year&gt;2005&lt;/Year&gt;&lt;RecNum&gt;393&lt;/RecNum&gt;&lt;DisplayText&gt;(Mathis, Weber, and Deplazes 2005)&lt;/DisplayText&gt;&lt;record&gt;&lt;rec-number&gt;393&lt;/rec-number&gt;&lt;foreign-keys&gt;&lt;key app="EN" db-id="zvzepeve9vwad9e0r2nxazrm0x0w25x9w9er" timestamp="1524393574"&gt;393&lt;/key&gt;&lt;/foreign-keys&gt;&lt;ref-type name="Journal Article"&gt;17&lt;/ref-type&gt;&lt;contributors&gt;&lt;authors&gt;&lt;author&gt;Mathis, Alexander&lt;/author&gt;&lt;author&gt;Weber, Rainer&lt;/author&gt;&lt;author&gt;Deplazes, Peter&lt;/author&gt;&lt;/authors&gt;&lt;/contributors&gt;&lt;titles&gt;&lt;title&gt;Zoonotic Potential of the Microsporidia&lt;/title&gt;&lt;secondary-title&gt;Clinical Microbiology Reviews&lt;/secondary-title&gt;&lt;/titles&gt;&lt;periodical&gt;&lt;full-title&gt;Clinical Microbiology Reviews&lt;/full-title&gt;&lt;abbr-1&gt;Clin Microbiol Rev&lt;/abbr-1&gt;&lt;/periodical&gt;&lt;pages&gt;423-445&lt;/pages&gt;&lt;volume&gt;18&lt;/volume&gt;&lt;dates&gt;&lt;year&gt;2005&lt;/year&gt;&lt;pub-dates&gt;&lt;date&gt;2005-7&lt;/date&gt;&lt;/pub-dates&gt;&lt;/dates&gt;&lt;isbn&gt;0893-8512&lt;/isbn&gt;&lt;urls&gt;&lt;/urls&gt;&lt;electronic-resource-num&gt;10.1128/CMR.18.3.423-445.2005&lt;/electronic-resource-num&gt;&lt;remote-database-name&gt;PubMed Central&lt;/remote-database-name&gt;&lt;access-date&gt;2018-04-22 10:38:04&lt;/access-date&gt;&lt;/record&gt;&lt;/Cite&gt;&lt;/EndNote&gt;</w:instrText>
      </w:r>
      <w:r w:rsidR="006D0ED3">
        <w:rPr>
          <w:szCs w:val="24"/>
        </w:rPr>
        <w:fldChar w:fldCharType="separate"/>
      </w:r>
      <w:r w:rsidR="006D0ED3">
        <w:rPr>
          <w:noProof/>
          <w:szCs w:val="24"/>
        </w:rPr>
        <w:t>(Mathis, Weber, and Deplazes 2005)</w:t>
      </w:r>
      <w:r w:rsidR="006D0ED3">
        <w:rPr>
          <w:szCs w:val="24"/>
        </w:rPr>
        <w:fldChar w:fldCharType="end"/>
      </w:r>
      <w:r w:rsidR="006D0ED3">
        <w:rPr>
          <w:szCs w:val="24"/>
        </w:rPr>
        <w:t>.</w:t>
      </w:r>
    </w:p>
    <w:p w14:paraId="67167DE2" w14:textId="7BE5D933" w:rsidR="00524554" w:rsidRDefault="00EF2F8F" w:rsidP="00324278">
      <w:pPr>
        <w:spacing w:after="0" w:line="360" w:lineRule="auto"/>
        <w:jc w:val="both"/>
        <w:rPr>
          <w:szCs w:val="24"/>
        </w:rPr>
      </w:pPr>
      <w:r>
        <w:rPr>
          <w:szCs w:val="24"/>
        </w:rPr>
        <w:t xml:space="preserve">Human microsporidiosis can be transferred </w:t>
      </w:r>
      <w:r w:rsidR="002F511F">
        <w:rPr>
          <w:szCs w:val="24"/>
        </w:rPr>
        <w:t>from</w:t>
      </w:r>
      <w:r>
        <w:rPr>
          <w:szCs w:val="24"/>
        </w:rPr>
        <w:t xml:space="preserve"> infected </w:t>
      </w:r>
      <w:r w:rsidR="002F511F">
        <w:rPr>
          <w:szCs w:val="24"/>
        </w:rPr>
        <w:t xml:space="preserve">human, animals or </w:t>
      </w:r>
      <w:r w:rsidR="00DF2810">
        <w:rPr>
          <w:szCs w:val="24"/>
        </w:rPr>
        <w:t>contaminated water and food</w:t>
      </w:r>
      <w:r w:rsidR="00671378">
        <w:rPr>
          <w:szCs w:val="24"/>
        </w:rPr>
        <w:t xml:space="preserve"> through the </w:t>
      </w:r>
      <w:r w:rsidR="00671378" w:rsidRPr="00671378">
        <w:rPr>
          <w:szCs w:val="24"/>
        </w:rPr>
        <w:t>fecal-oral</w:t>
      </w:r>
      <w:r w:rsidR="00671378">
        <w:rPr>
          <w:szCs w:val="24"/>
        </w:rPr>
        <w:t xml:space="preserve"> route</w:t>
      </w:r>
      <w:r w:rsidR="009736C0">
        <w:rPr>
          <w:szCs w:val="24"/>
        </w:rPr>
        <w:t xml:space="preserve"> </w:t>
      </w:r>
      <w:r w:rsidR="003F5C02">
        <w:rPr>
          <w:szCs w:val="24"/>
        </w:rPr>
        <w:fldChar w:fldCharType="begin"/>
      </w:r>
      <w:r w:rsidR="003F5C02">
        <w:rPr>
          <w:szCs w:val="24"/>
        </w:rPr>
        <w:instrText xml:space="preserve"> ADDIN EN.CITE &lt;EndNote&gt;&lt;Cite&gt;&lt;Author&gt;Santín&lt;/Author&gt;&lt;Year&gt;2011&lt;/Year&gt;&lt;RecNum&gt;397&lt;/RecNum&gt;&lt;DisplayText&gt;(Santín and Fayer 2011; Matos, Lobo, and Xiao 2012)&lt;/DisplayText&gt;&lt;record&gt;&lt;rec-number&gt;397&lt;/rec-number&gt;&lt;foreign-keys&gt;&lt;key app="EN" db-id="zvzepeve9vwad9e0r2nxazrm0x0w25x9w9er" timestamp="1524394552"&gt;397&lt;/key&gt;&lt;/foreign-keys&gt;&lt;ref-type name="Journal Article"&gt;17&lt;/ref-type&gt;&lt;contributors&gt;&lt;authors&gt;&lt;author&gt;Santín, Mónica&lt;/author&gt;&lt;author&gt;Fayer, Ronald&lt;/author&gt;&lt;/authors&gt;&lt;/contributors&gt;&lt;titles&gt;&lt;title&gt;Microsporidiosis: Enterocytozoon bieneusi in domesticated and wild animals&lt;/title&gt;&lt;secondary-title&gt;Research in Veterinary Science&lt;/secondary-title&gt;&lt;short-title&gt;Microsporidiosis&lt;/short-title&gt;&lt;/titles&gt;&lt;periodical&gt;&lt;full-title&gt;Research in Veterinary Science&lt;/full-title&gt;&lt;/periodical&gt;&lt;pages&gt;363-371&lt;/pages&gt;&lt;volume&gt;90&lt;/volume&gt;&lt;dates&gt;&lt;year&gt;2011&lt;/year&gt;&lt;pub-dates&gt;&lt;date&gt;2011/06/01&lt;/date&gt;&lt;/pub-dates&gt;&lt;/dates&gt;&lt;isbn&gt;0034-5288&lt;/isbn&gt;&lt;urls&gt;&lt;/urls&gt;&lt;electronic-resource-num&gt;10.1016/j.rvsc.2010.07.014&lt;/electronic-resource-num&gt;&lt;remote-database-name&gt;www.sciencedirect.com&lt;/remote-database-name&gt;&lt;language&gt;en&lt;/language&gt;&lt;access-date&gt;2018-04-22 10:53:58&lt;/access-date&gt;&lt;/record&gt;&lt;/Cite&gt;&lt;Cite&gt;&lt;Author&gt;Matos&lt;/Author&gt;&lt;Year&gt;2012&lt;/Year&gt;&lt;RecNum&gt;395&lt;/RecNum&gt;&lt;record&gt;&lt;rec-number&gt;395&lt;/rec-number&gt;&lt;foreign-keys&gt;&lt;key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3F5C02">
        <w:rPr>
          <w:szCs w:val="24"/>
        </w:rPr>
        <w:fldChar w:fldCharType="separate"/>
      </w:r>
      <w:r w:rsidR="003F5C02">
        <w:rPr>
          <w:noProof/>
          <w:szCs w:val="24"/>
        </w:rPr>
        <w:t>(Santín and Fayer 2011; Matos, Lobo, and Xiao 2012)</w:t>
      </w:r>
      <w:r w:rsidR="003F5C02">
        <w:rPr>
          <w:szCs w:val="24"/>
        </w:rPr>
        <w:fldChar w:fldCharType="end"/>
      </w:r>
      <w:r w:rsidR="003F5C02">
        <w:rPr>
          <w:szCs w:val="24"/>
        </w:rPr>
        <w:t xml:space="preserve">. </w:t>
      </w:r>
      <w:r w:rsidR="00B2759E">
        <w:rPr>
          <w:szCs w:val="24"/>
        </w:rPr>
        <w:t xml:space="preserve">The latter transmission </w:t>
      </w:r>
      <w:r w:rsidR="003753D2">
        <w:rPr>
          <w:szCs w:val="24"/>
        </w:rPr>
        <w:t>factors</w:t>
      </w:r>
      <w:r w:rsidR="00046CA0">
        <w:rPr>
          <w:szCs w:val="24"/>
        </w:rPr>
        <w:t xml:space="preserve"> are though to be the most likely path for microsporidia to enter</w:t>
      </w:r>
      <w:r w:rsidR="00F46A3D">
        <w:rPr>
          <w:szCs w:val="24"/>
        </w:rPr>
        <w:t xml:space="preserve"> the</w:t>
      </w:r>
      <w:r w:rsidR="00046CA0">
        <w:rPr>
          <w:szCs w:val="24"/>
        </w:rPr>
        <w:t xml:space="preserve"> human body</w:t>
      </w:r>
      <w:r w:rsidR="00C95D43">
        <w:rPr>
          <w:szCs w:val="24"/>
        </w:rPr>
        <w:t xml:space="preserve"> </w:t>
      </w:r>
      <w:r w:rsidR="003753D2">
        <w:rPr>
          <w:szCs w:val="24"/>
        </w:rPr>
        <w:fldChar w:fldCharType="begin"/>
      </w:r>
      <w:r w:rsidR="003753D2">
        <w:rPr>
          <w:szCs w:val="24"/>
        </w:rPr>
        <w:instrText xml:space="preserve"> ADDIN EN.CITE &lt;EndNote&gt;&lt;Cite&gt;&lt;Author&gt;Didier&lt;/Author&gt;&lt;Year&gt;2011&lt;/Year&gt;&lt;RecNum&gt;399&lt;/RecNum&gt;&lt;DisplayText&gt;(Didier and Weiss 2011)&lt;/DisplayText&gt;&lt;record&gt;&lt;rec-number&gt;399&lt;/rec-number&gt;&lt;foreign-keys&gt;&lt;key app="EN" db-id="zvzepeve9vwad9e0r2nxazrm0x0w25x9w9er" timestamp="1524401510"&gt;399&lt;/key&gt;&lt;/foreign-keys&gt;&lt;ref-type name="Journal Article"&gt;17&lt;/ref-type&gt;&lt;contributors&gt;&lt;authors&gt;&lt;author&gt;Didier, Elizabeth S.&lt;/author&gt;&lt;author&gt;Weiss, Louis M.&lt;/author&gt;&lt;/authors&gt;&lt;/contributors&gt;&lt;titles&gt;&lt;title&gt;Microsporidiosis: Not just in AIDS patients&lt;/title&gt;&lt;secondary-title&gt;Current opinion in infectious diseases&lt;/secondary-title&gt;&lt;short-title&gt;Microsporidiosis&lt;/short-title&gt;&lt;/titles&gt;&lt;periodical&gt;&lt;full-title&gt;Current opinion in infectious diseases&lt;/full-title&gt;&lt;/periodical&gt;&lt;pages&gt;490-495&lt;/pages&gt;&lt;volume&gt;24&lt;/volume&gt;&lt;dates&gt;&lt;year&gt;2011&lt;/year&gt;&lt;pub-dates&gt;&lt;date&gt;2011-10&lt;/date&gt;&lt;/pub-dates&gt;&lt;/dates&gt;&lt;isbn&gt;0951-7375&lt;/isbn&gt;&lt;urls&gt;&lt;/urls&gt;&lt;electronic-resource-num&gt;10.1097/QCO.0b013e32834aa152&lt;/electronic-resource-num&gt;&lt;remote-database-name&gt;PubMed Central&lt;/remote-database-name&gt;&lt;access-date&gt;2018-04-22 12:51:29&lt;/access-date&gt;&lt;/record&gt;&lt;/Cite&gt;&lt;/EndNote&gt;</w:instrText>
      </w:r>
      <w:r w:rsidR="003753D2">
        <w:rPr>
          <w:szCs w:val="24"/>
        </w:rPr>
        <w:fldChar w:fldCharType="separate"/>
      </w:r>
      <w:r w:rsidR="003753D2">
        <w:rPr>
          <w:noProof/>
          <w:szCs w:val="24"/>
        </w:rPr>
        <w:t>(Didier and Weiss 2011)</w:t>
      </w:r>
      <w:r w:rsidR="003753D2">
        <w:rPr>
          <w:szCs w:val="24"/>
        </w:rPr>
        <w:fldChar w:fldCharType="end"/>
      </w:r>
      <w:r w:rsidR="00046CA0">
        <w:rPr>
          <w:szCs w:val="24"/>
        </w:rPr>
        <w:t>.</w:t>
      </w:r>
      <w:r w:rsidR="00B2759E">
        <w:rPr>
          <w:szCs w:val="24"/>
        </w:rPr>
        <w:t xml:space="preserve"> </w:t>
      </w:r>
      <w:r w:rsidR="00EE5B5A">
        <w:rPr>
          <w:szCs w:val="24"/>
        </w:rPr>
        <w:t xml:space="preserve">Many studies have </w:t>
      </w:r>
      <w:r w:rsidR="00BE031F">
        <w:rPr>
          <w:szCs w:val="24"/>
        </w:rPr>
        <w:t>reported the existence of</w:t>
      </w:r>
      <w:r w:rsidR="00EE5B5A">
        <w:rPr>
          <w:szCs w:val="24"/>
        </w:rPr>
        <w:t xml:space="preserve"> microsporidian pathogens in water and food for human consumption. </w:t>
      </w:r>
      <w:r w:rsidR="00245BAD">
        <w:rPr>
          <w:szCs w:val="24"/>
        </w:rPr>
        <w:t>Such as, t</w:t>
      </w:r>
      <w:r w:rsidR="00A83149">
        <w:rPr>
          <w:szCs w:val="24"/>
        </w:rPr>
        <w:t xml:space="preserve">he </w:t>
      </w:r>
      <w:r w:rsidR="00A83149">
        <w:rPr>
          <w:szCs w:val="24"/>
        </w:rPr>
        <w:lastRenderedPageBreak/>
        <w:t>microsporidian species</w:t>
      </w:r>
      <w:r w:rsidR="00A83149" w:rsidRPr="00A83149">
        <w:rPr>
          <w:szCs w:val="24"/>
        </w:rPr>
        <w:t xml:space="preserve"> </w:t>
      </w:r>
      <w:r w:rsidR="00A83149" w:rsidRPr="00A83149">
        <w:rPr>
          <w:i/>
          <w:szCs w:val="24"/>
        </w:rPr>
        <w:t>E. bieneusi</w:t>
      </w:r>
      <w:r w:rsidR="00A83149" w:rsidRPr="00A83149">
        <w:rPr>
          <w:szCs w:val="24"/>
        </w:rPr>
        <w:t xml:space="preserve">, </w:t>
      </w:r>
      <w:r w:rsidR="00A83149" w:rsidRPr="00A83149">
        <w:rPr>
          <w:i/>
          <w:szCs w:val="24"/>
        </w:rPr>
        <w:t>E.hellem</w:t>
      </w:r>
      <w:r w:rsidR="00A83149" w:rsidRPr="00A83149">
        <w:rPr>
          <w:szCs w:val="24"/>
        </w:rPr>
        <w:t xml:space="preserve"> and </w:t>
      </w:r>
      <w:r w:rsidR="00A83149" w:rsidRPr="00A83149">
        <w:rPr>
          <w:i/>
          <w:szCs w:val="24"/>
        </w:rPr>
        <w:t>E. intestinalis</w:t>
      </w:r>
      <w:r w:rsidR="00A83149" w:rsidRPr="00A83149">
        <w:rPr>
          <w:szCs w:val="24"/>
        </w:rPr>
        <w:t>, were detected in municipal wastewaters in Ireland</w:t>
      </w:r>
      <w:r w:rsidR="00A83149">
        <w:rPr>
          <w:szCs w:val="24"/>
        </w:rPr>
        <w:t xml:space="preserve"> by </w:t>
      </w:r>
      <w:r w:rsidR="00A83149">
        <w:rPr>
          <w:szCs w:val="24"/>
        </w:rPr>
        <w:fldChar w:fldCharType="begin"/>
      </w:r>
      <w:r w:rsidR="00A83149">
        <w:rPr>
          <w:szCs w:val="24"/>
        </w:rPr>
        <w:instrText xml:space="preserve"> ADDIN EN.CITE &lt;EndNote&gt;&lt;Cite&gt;&lt;Author&gt;Cheng&lt;/Author&gt;&lt;Year&gt;2011&lt;/Year&gt;&lt;RecNum&gt;400&lt;/RecNum&gt;&lt;DisplayText&gt;(Cheng et al. 2011)&lt;/DisplayText&gt;&lt;record&gt;&lt;rec-number&gt;400&lt;/rec-number&gt;&lt;foreign-keys&gt;&lt;key app="EN" db-id="zvzepeve9vwad9e0r2nxazrm0x0w25x9w9er" timestamp="1524402063"&gt;400&lt;/key&gt;&lt;/foreign-keys&gt;&lt;ref-type name="Journal Article"&gt;17&lt;/ref-type&gt;&lt;contributors&gt;&lt;authors&gt;&lt;author&gt;Cheng, Hui-Wen A.&lt;/author&gt;&lt;author&gt;Lucy, Frances E.&lt;/author&gt;&lt;author&gt;Graczyk, Thaddeus K.&lt;/author&gt;&lt;author&gt;Broaders, Michael A.&lt;/author&gt;&lt;author&gt;Mastitsky, Sergey E.&lt;/author&gt;&lt;/authors&gt;&lt;/contributors&gt;&lt;titles&gt;&lt;title&gt;Municipal wastewater treatment plants as removal systems and environmental sources of human-virulent microsporidian spores&lt;/title&gt;&lt;secondary-title&gt;Parasitology Research&lt;/secondary-title&gt;&lt;/titles&gt;&lt;periodical&gt;&lt;full-title&gt;Parasitology Research&lt;/full-title&gt;&lt;/periodical&gt;&lt;pages&gt;595-603&lt;/pages&gt;&lt;volume&gt;109&lt;/volume&gt;&lt;dates&gt;&lt;year&gt;2011&lt;/year&gt;&lt;pub-dates&gt;&lt;date&gt;2011/09/01&lt;/date&gt;&lt;/pub-dates&gt;&lt;/dates&gt;&lt;isbn&gt;0932-0113, 1432-1955&lt;/isbn&gt;&lt;urls&gt;&lt;/urls&gt;&lt;electronic-resource-num&gt;10.1007/s00436-011-2291-x&lt;/electronic-resource-num&gt;&lt;remote-database-name&gt;link.springer.com&lt;/remote-database-name&gt;&lt;language&gt;en&lt;/language&gt;&lt;access-date&gt;2018-04-22 13:00:36&lt;/access-date&gt;&lt;/record&gt;&lt;/Cite&gt;&lt;/EndNote&gt;</w:instrText>
      </w:r>
      <w:r w:rsidR="00A83149">
        <w:rPr>
          <w:szCs w:val="24"/>
        </w:rPr>
        <w:fldChar w:fldCharType="separate"/>
      </w:r>
      <w:r w:rsidR="00A83149">
        <w:rPr>
          <w:noProof/>
          <w:szCs w:val="24"/>
        </w:rPr>
        <w:t>(Cheng et al. 2011)</w:t>
      </w:r>
      <w:r w:rsidR="00A83149">
        <w:rPr>
          <w:szCs w:val="24"/>
        </w:rPr>
        <w:fldChar w:fldCharType="end"/>
      </w:r>
      <w:r w:rsidR="00F258ED">
        <w:rPr>
          <w:szCs w:val="24"/>
        </w:rPr>
        <w:t>;</w:t>
      </w:r>
      <w:r w:rsidR="004C556C">
        <w:rPr>
          <w:szCs w:val="24"/>
        </w:rPr>
        <w:t xml:space="preserve"> </w:t>
      </w:r>
      <w:r w:rsidR="008621E2" w:rsidRPr="006207C8">
        <w:rPr>
          <w:i/>
          <w:szCs w:val="24"/>
        </w:rPr>
        <w:t>E.bieneusi</w:t>
      </w:r>
      <w:r w:rsidR="008621E2">
        <w:rPr>
          <w:szCs w:val="24"/>
        </w:rPr>
        <w:t xml:space="preserve"> and </w:t>
      </w:r>
      <w:r w:rsidR="008621E2" w:rsidRPr="006207C8">
        <w:rPr>
          <w:i/>
          <w:szCs w:val="24"/>
        </w:rPr>
        <w:t>E.intestinalis</w:t>
      </w:r>
      <w:r w:rsidR="008621E2">
        <w:rPr>
          <w:szCs w:val="24"/>
        </w:rPr>
        <w:t xml:space="preserve"> were </w:t>
      </w:r>
      <w:r w:rsidR="001B0326">
        <w:rPr>
          <w:szCs w:val="24"/>
        </w:rPr>
        <w:t>identified</w:t>
      </w:r>
      <w:r w:rsidR="008621E2">
        <w:rPr>
          <w:szCs w:val="24"/>
        </w:rPr>
        <w:t xml:space="preserve"> in s</w:t>
      </w:r>
      <w:r w:rsidR="008621E2" w:rsidRPr="008621E2">
        <w:rPr>
          <w:szCs w:val="24"/>
        </w:rPr>
        <w:t xml:space="preserve">oft fruits, vegetables, and herbs collected from markets in Poland </w:t>
      </w:r>
      <w:r w:rsidR="00E52AAF">
        <w:rPr>
          <w:szCs w:val="24"/>
        </w:rPr>
        <w:fldChar w:fldCharType="begin"/>
      </w:r>
      <w:r w:rsidR="00E52AAF">
        <w:rPr>
          <w:szCs w:val="24"/>
        </w:rPr>
        <w:instrText xml:space="preserve"> ADDIN EN.CITE &lt;EndNote&gt;&lt;Cite&gt;&lt;Author&gt;Jedrzejewski&lt;/Author&gt;&lt;Year&gt;2007&lt;/Year&gt;&lt;RecNum&gt;401&lt;/RecNum&gt;&lt;DisplayText&gt;(Jedrzejewski et al. 2007)&lt;/DisplayText&gt;&lt;record&gt;&lt;rec-number&gt;401&lt;/rec-number&gt;&lt;foreign-keys&gt;&lt;key app="EN" db-id="zvzepeve9vwad9e0r2nxazrm0x0w25x9w9er" timestamp="1524402449"&gt;401&lt;/key&gt;&lt;/foreign-keys&gt;&lt;ref-type name="Journal Article"&gt;17&lt;/ref-type&gt;&lt;contributors&gt;&lt;authors&gt;&lt;author&gt;Jedrzejewski, Szymon&lt;/author&gt;&lt;author&gt;Graczyk, Thaddeus K.&lt;/author&gt;&lt;author&gt;Slodkowicz-Kowalska, Anna&lt;/author&gt;&lt;author&gt;Tamang, Leena&lt;/author&gt;&lt;author&gt;Majewska, Anna C.&lt;/author&gt;&lt;/authors&gt;&lt;/contributors&gt;&lt;titles&gt;&lt;title&gt;Quantitative Assessment of Contamination of Fresh Food Produce of Various Retail Types by Human-Virulent Microsporidian Spores&lt;/title&gt;&lt;secondary-title&gt;Applied and Environmental Microbiology&lt;/secondary-title&gt;&lt;/titles&gt;&lt;periodical&gt;&lt;full-title&gt;Applied and Environmental Microbiology&lt;/full-title&gt;&lt;/periodical&gt;&lt;pages&gt;4071-4073&lt;/pages&gt;&lt;volume&gt;73&lt;/volume&gt;&lt;dates&gt;&lt;year&gt;2007&lt;/year&gt;&lt;pub-dates&gt;&lt;date&gt;2007-6&lt;/date&gt;&lt;/pub-dates&gt;&lt;/dates&gt;&lt;isbn&gt;0099-2240&lt;/isbn&gt;&lt;urls&gt;&lt;/urls&gt;&lt;electronic-resource-num&gt;10.1128/AEM.00477-07&lt;/electronic-resource-num&gt;&lt;remote-database-name&gt;PubMed Central&lt;/remote-database-name&gt;&lt;access-date&gt;2018-04-22 13:07:09&lt;/access-date&gt;&lt;/record&gt;&lt;/Cite&gt;&lt;/EndNote&gt;</w:instrText>
      </w:r>
      <w:r w:rsidR="00E52AAF">
        <w:rPr>
          <w:szCs w:val="24"/>
        </w:rPr>
        <w:fldChar w:fldCharType="separate"/>
      </w:r>
      <w:r w:rsidR="00E52AAF">
        <w:rPr>
          <w:noProof/>
          <w:szCs w:val="24"/>
        </w:rPr>
        <w:t>(Jedrzejewski et al. 2007)</w:t>
      </w:r>
      <w:r w:rsidR="00E52AAF">
        <w:rPr>
          <w:szCs w:val="24"/>
        </w:rPr>
        <w:fldChar w:fldCharType="end"/>
      </w:r>
      <w:r w:rsidR="00F258ED">
        <w:rPr>
          <w:szCs w:val="24"/>
        </w:rPr>
        <w:t>;</w:t>
      </w:r>
      <w:r w:rsidR="006207C8">
        <w:rPr>
          <w:szCs w:val="24"/>
        </w:rPr>
        <w:t xml:space="preserve"> milk contaminated with </w:t>
      </w:r>
      <w:r w:rsidR="006207C8" w:rsidRPr="0017704E">
        <w:rPr>
          <w:i/>
          <w:szCs w:val="24"/>
        </w:rPr>
        <w:t>E.bieneusi</w:t>
      </w:r>
      <w:r w:rsidR="006207C8">
        <w:rPr>
          <w:szCs w:val="24"/>
        </w:rPr>
        <w:t xml:space="preserve"> was observed in Korea by</w:t>
      </w:r>
      <w:r w:rsidR="00F258ED">
        <w:rPr>
          <w:szCs w:val="24"/>
        </w:rPr>
        <w:t xml:space="preserve"> </w:t>
      </w:r>
      <w:r w:rsidR="006207C8">
        <w:rPr>
          <w:szCs w:val="24"/>
        </w:rPr>
        <w:fldChar w:fldCharType="begin"/>
      </w:r>
      <w:r w:rsidR="006207C8">
        <w:rPr>
          <w:szCs w:val="24"/>
        </w:rPr>
        <w:instrText xml:space="preserve"> ADDIN EN.CITE &lt;EndNote&gt;&lt;Cite&gt;&lt;Author&gt;Lee&lt;/Author&gt;&lt;Year&gt;2008&lt;/Year&gt;&lt;RecNum&gt;402&lt;/RecNum&gt;&lt;DisplayText&gt;(Lee 2008)&lt;/DisplayText&gt;&lt;record&gt;&lt;rec-number&gt;402&lt;/rec-number&gt;&lt;foreign-keys&gt;&lt;key app="EN" db-id="zvzepeve9vwad9e0r2nxazrm0x0w25x9w9er" timestamp="1524402645"&gt;402&lt;/key&gt;&lt;/foreign-keys&gt;&lt;ref-type name="Journal Article"&gt;17&lt;/ref-type&gt;&lt;contributors&gt;&lt;authors&gt;&lt;author&gt;Lee, John Hwa&lt;/author&gt;&lt;/authors&gt;&lt;/contributors&gt;&lt;titles&gt;&lt;title&gt;Molecular Detection of Enterocytozoon bieneusi and Identification of a Potentially Human-Pathogenic Genotype in Milk&lt;/title&gt;&lt;secondary-title&gt;Applied and Environmental Microbiology&lt;/secondary-title&gt;&lt;/titles&gt;&lt;periodical&gt;&lt;full-title&gt;Applied and Environmental Microbiology&lt;/full-title&gt;&lt;/periodical&gt;&lt;pages&gt;1664-1666&lt;/pages&gt;&lt;volume&gt;74&lt;/volume&gt;&lt;dates&gt;&lt;year&gt;2008&lt;/year&gt;&lt;pub-dates&gt;&lt;date&gt;2008-3&lt;/date&gt;&lt;/pub-dates&gt;&lt;/dates&gt;&lt;isbn&gt;0099-2240&lt;/isbn&gt;&lt;urls&gt;&lt;/urls&gt;&lt;electronic-resource-num&gt;10.1128/AEM.02110-07&lt;/electronic-resource-num&gt;&lt;remote-database-name&gt;PubMed Central&lt;/remote-database-name&gt;&lt;access-date&gt;2018-04-22 13:10:22&lt;/access-date&gt;&lt;/record&gt;&lt;/Cite&gt;&lt;/EndNote&gt;</w:instrText>
      </w:r>
      <w:r w:rsidR="006207C8">
        <w:rPr>
          <w:szCs w:val="24"/>
        </w:rPr>
        <w:fldChar w:fldCharType="separate"/>
      </w:r>
      <w:r w:rsidR="006207C8">
        <w:rPr>
          <w:noProof/>
          <w:szCs w:val="24"/>
        </w:rPr>
        <w:t>(Lee 2008)</w:t>
      </w:r>
      <w:r w:rsidR="006207C8">
        <w:rPr>
          <w:szCs w:val="24"/>
        </w:rPr>
        <w:fldChar w:fldCharType="end"/>
      </w:r>
      <w:r w:rsidR="0054775F">
        <w:rPr>
          <w:szCs w:val="24"/>
        </w:rPr>
        <w:t xml:space="preserve">; </w:t>
      </w:r>
      <w:r w:rsidR="001B0326">
        <w:rPr>
          <w:szCs w:val="24"/>
        </w:rPr>
        <w:t>or</w:t>
      </w:r>
      <w:r w:rsidR="00E6302C">
        <w:rPr>
          <w:szCs w:val="24"/>
        </w:rPr>
        <w:t xml:space="preserve"> </w:t>
      </w:r>
      <w:r w:rsidR="00E6302C" w:rsidRPr="00E6302C">
        <w:rPr>
          <w:i/>
          <w:szCs w:val="24"/>
        </w:rPr>
        <w:t>E.bieneusi</w:t>
      </w:r>
      <w:r w:rsidR="00E6302C">
        <w:rPr>
          <w:szCs w:val="24"/>
        </w:rPr>
        <w:t xml:space="preserve"> in cucumbers caused</w:t>
      </w:r>
      <w:r w:rsidR="001B0326">
        <w:rPr>
          <w:szCs w:val="24"/>
        </w:rPr>
        <w:t xml:space="preserve"> </w:t>
      </w:r>
      <w:r w:rsidR="00DF5208" w:rsidRPr="00DF5208">
        <w:rPr>
          <w:szCs w:val="24"/>
        </w:rPr>
        <w:t xml:space="preserve">gastrointestinal illness </w:t>
      </w:r>
      <w:r w:rsidR="00DF5208">
        <w:rPr>
          <w:szCs w:val="24"/>
        </w:rPr>
        <w:t xml:space="preserve">for </w:t>
      </w:r>
      <w:r w:rsidR="00E6302C">
        <w:rPr>
          <w:szCs w:val="24"/>
        </w:rPr>
        <w:t xml:space="preserve">more than 100 </w:t>
      </w:r>
      <w:r w:rsidR="00DF5208">
        <w:rPr>
          <w:szCs w:val="24"/>
        </w:rPr>
        <w:t>people</w:t>
      </w:r>
      <w:r w:rsidR="00B0512A">
        <w:rPr>
          <w:szCs w:val="24"/>
        </w:rPr>
        <w:t xml:space="preserve"> in Sweden</w:t>
      </w:r>
      <w:r w:rsidR="00DF5208">
        <w:rPr>
          <w:szCs w:val="24"/>
        </w:rPr>
        <w:t xml:space="preserve"> </w:t>
      </w:r>
      <w:r w:rsidR="00B0512A">
        <w:rPr>
          <w:szCs w:val="24"/>
        </w:rPr>
        <w:fldChar w:fldCharType="begin"/>
      </w:r>
      <w:r w:rsidR="00B0512A">
        <w:rPr>
          <w:szCs w:val="24"/>
        </w:rPr>
        <w:instrText xml:space="preserve"> ADDIN EN.CITE &lt;EndNote&gt;&lt;Cite&gt;&lt;Author&gt;Decraene&lt;/Author&gt;&lt;Year&gt;2012&lt;/Year&gt;&lt;RecNum&gt;403&lt;/RecNum&gt;&lt;DisplayText&gt;(Decraene et al. 2012)&lt;/DisplayText&gt;&lt;record&gt;&lt;rec-number&gt;403&lt;/rec-number&gt;&lt;foreign-keys&gt;&lt;key app="EN" db-id="zvzepeve9vwad9e0r2nxazrm0x0w25x9w9er" timestamp="1524403167"&gt;403&lt;/key&gt;&lt;/foreign-keys&gt;&lt;ref-type name="Journal Article"&gt;17&lt;/ref-type&gt;&lt;contributors&gt;&lt;authors&gt;&lt;author&gt;Decraene, V.&lt;/author&gt;&lt;author&gt;Lebbad, M.&lt;/author&gt;&lt;author&gt;Botero-Kleiven, S.&lt;/author&gt;&lt;author&gt;Gustavsson, A.-M.&lt;/author&gt;&lt;author&gt;Löfdahl, M.&lt;/author&gt;&lt;/authors&gt;&lt;/contributors&gt;&lt;titles&gt;&lt;title&gt;First reported foodborne outbreak associated with microsporidia, Sweden, October 2009&lt;/title&gt;&lt;secondary-title&gt;Epidemiology and Infection&lt;/secondary-title&gt;&lt;/titles&gt;&lt;periodical&gt;&lt;full-title&gt;Epidemiology and Infection&lt;/full-title&gt;&lt;/periodical&gt;&lt;pages&gt;519-527&lt;/pages&gt;&lt;volume&gt;140&lt;/volume&gt;&lt;dates&gt;&lt;year&gt;2012&lt;/year&gt;&lt;pub-dates&gt;&lt;date&gt;2012-3&lt;/date&gt;&lt;/pub-dates&gt;&lt;/dates&gt;&lt;isbn&gt;0950-2688&lt;/isbn&gt;&lt;urls&gt;&lt;/urls&gt;&lt;electronic-resource-num&gt;10.1017/S095026881100077X&lt;/electronic-resource-num&gt;&lt;remote-database-name&gt;PubMed Central&lt;/remote-database-name&gt;&lt;access-date&gt;2018-04-22 13:18:58&lt;/access-date&gt;&lt;/record&gt;&lt;/Cite&gt;&lt;/EndNote&gt;</w:instrText>
      </w:r>
      <w:r w:rsidR="00B0512A">
        <w:rPr>
          <w:szCs w:val="24"/>
        </w:rPr>
        <w:fldChar w:fldCharType="separate"/>
      </w:r>
      <w:r w:rsidR="00B0512A">
        <w:rPr>
          <w:noProof/>
          <w:szCs w:val="24"/>
        </w:rPr>
        <w:t>(Decraene et al. 2012)</w:t>
      </w:r>
      <w:r w:rsidR="00B0512A">
        <w:rPr>
          <w:szCs w:val="24"/>
        </w:rPr>
        <w:fldChar w:fldCharType="end"/>
      </w:r>
      <w:r w:rsidR="00B0512A">
        <w:rPr>
          <w:szCs w:val="24"/>
        </w:rPr>
        <w:t>.</w:t>
      </w:r>
    </w:p>
    <w:p w14:paraId="472BDB01" w14:textId="1DB88BD5" w:rsidR="0035684A" w:rsidRPr="00473E73" w:rsidRDefault="00F51DC0" w:rsidP="00324278">
      <w:pPr>
        <w:spacing w:after="0" w:line="360" w:lineRule="auto"/>
        <w:jc w:val="both"/>
        <w:rPr>
          <w:i/>
          <w:szCs w:val="24"/>
        </w:rPr>
      </w:pPr>
      <w:r>
        <w:rPr>
          <w:szCs w:val="24"/>
        </w:rPr>
        <w:t xml:space="preserve">In addition to the direct transmission via food consumption, </w:t>
      </w:r>
      <w:r w:rsidR="00EC56F9">
        <w:rPr>
          <w:szCs w:val="24"/>
        </w:rPr>
        <w:t xml:space="preserve">microsporidia can also transferred to human from the infected insect by bite or </w:t>
      </w:r>
      <w:r w:rsidR="006F78E3">
        <w:rPr>
          <w:szCs w:val="24"/>
        </w:rPr>
        <w:t xml:space="preserve">sting </w:t>
      </w:r>
      <w:r w:rsidR="004E7124">
        <w:rPr>
          <w:szCs w:val="24"/>
        </w:rPr>
        <w:fldChar w:fldCharType="begin"/>
      </w:r>
      <w:r w:rsidR="004E7124">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4E7124">
        <w:rPr>
          <w:szCs w:val="24"/>
        </w:rPr>
        <w:fldChar w:fldCharType="separate"/>
      </w:r>
      <w:r w:rsidR="004E7124">
        <w:rPr>
          <w:noProof/>
          <w:szCs w:val="24"/>
        </w:rPr>
        <w:t>(Stentiford et al. 2016)</w:t>
      </w:r>
      <w:r w:rsidR="004E7124">
        <w:rPr>
          <w:szCs w:val="24"/>
        </w:rPr>
        <w:fldChar w:fldCharType="end"/>
      </w:r>
      <w:r w:rsidR="004E7124">
        <w:rPr>
          <w:szCs w:val="24"/>
        </w:rPr>
        <w:t>. For instance,</w:t>
      </w:r>
      <w:r w:rsidR="00696571">
        <w:rPr>
          <w:szCs w:val="24"/>
        </w:rPr>
        <w:t xml:space="preserve"> the mosquito pathogen</w:t>
      </w:r>
      <w:r w:rsidR="004E7124">
        <w:rPr>
          <w:szCs w:val="24"/>
        </w:rPr>
        <w:t xml:space="preserve"> </w:t>
      </w:r>
      <w:r w:rsidR="003A09F9">
        <w:rPr>
          <w:i/>
          <w:szCs w:val="24"/>
        </w:rPr>
        <w:t>Anncali</w:t>
      </w:r>
      <w:r w:rsidR="003A09F9" w:rsidRPr="00696571">
        <w:rPr>
          <w:i/>
          <w:szCs w:val="24"/>
        </w:rPr>
        <w:t>ia</w:t>
      </w:r>
      <w:r w:rsidR="004E7124" w:rsidRPr="00696571">
        <w:rPr>
          <w:i/>
          <w:szCs w:val="24"/>
        </w:rPr>
        <w:t xml:space="preserve"> algerae</w:t>
      </w:r>
      <w:r w:rsidR="004E7124">
        <w:rPr>
          <w:szCs w:val="24"/>
        </w:rPr>
        <w:t xml:space="preserve"> </w:t>
      </w:r>
      <w:r w:rsidR="00696571" w:rsidRPr="00AC64D2">
        <w:rPr>
          <w:szCs w:val="24"/>
        </w:rPr>
        <w:t xml:space="preserve">infects eyes and musculature </w:t>
      </w:r>
      <w:r w:rsidR="00BE4107">
        <w:rPr>
          <w:szCs w:val="24"/>
        </w:rPr>
        <w:fldChar w:fldCharType="begin"/>
      </w:r>
      <w:r w:rsidR="00BE4107">
        <w:rPr>
          <w:szCs w:val="24"/>
        </w:rPr>
        <w:instrText xml:space="preserve"> ADDIN EN.CITE &lt;EndNote&gt;&lt;Cite&gt;&lt;Author&gt;Coyle&lt;/Author&gt;&lt;Year&gt;2004&lt;/Year&gt;&lt;RecNum&gt;404&lt;/RecNum&gt;&lt;DisplayText&gt;(Coyle et al. 2004)&lt;/DisplayText&gt;&lt;record&gt;&lt;rec-number&gt;404&lt;/rec-number&gt;&lt;foreign-keys&gt;&lt;key app="EN" db-id="zvzepeve9vwad9e0r2nxazrm0x0w25x9w9er" timestamp="1524405609"&gt;404&lt;/key&gt;&lt;/foreign-keys&gt;&lt;ref-type name="Journal Article"&gt;17&lt;/ref-type&gt;&lt;contributors&gt;&lt;authors&gt;&lt;author&gt;Coyle, Christina M.&lt;/author&gt;&lt;author&gt;Weiss, Louis M.&lt;/author&gt;&lt;author&gt;Rhodes, Luther V.&lt;/author&gt;&lt;author&gt;Cali, Ann&lt;/author&gt;&lt;author&gt;Takvorian, Peter M.&lt;/author&gt;&lt;author&gt;Brown, Daniel F.&lt;/author&gt;&lt;author&gt;Visvesvara, Govinda S.&lt;/author&gt;&lt;author&gt;Xiao, Lihua&lt;/author&gt;&lt;author&gt;Naktin, Jaan&lt;/author&gt;&lt;author&gt;Young, Eric&lt;/author&gt;&lt;author&gt;Gareca, Marcelo&lt;/author&gt;&lt;author&gt;Colasante, Georgia&lt;/author&gt;&lt;author&gt;Wittner, Murray&lt;/author&gt;&lt;/authors&gt;&lt;/contributors&gt;&lt;titles&gt;&lt;title&gt;Fatal Myositis Due to the Microsporidian Brachiola algerae, a Mosquito Pathogen&lt;/title&gt;&lt;secondary-title&gt;The New England journal of medicine&lt;/secondary-title&gt;&lt;/titles&gt;&lt;periodical&gt;&lt;full-title&gt;The New England journal of medicine&lt;/full-title&gt;&lt;/periodical&gt;&lt;pages&gt;42-47&lt;/pages&gt;&lt;volume&gt;351&lt;/volume&gt;&lt;dates&gt;&lt;year&gt;2004&lt;/year&gt;&lt;pub-dates&gt;&lt;date&gt;2004-7-1&lt;/date&gt;&lt;/pub-dates&gt;&lt;/dates&gt;&lt;isbn&gt;0028-4793&lt;/isbn&gt;&lt;urls&gt;&lt;/urls&gt;&lt;electronic-resource-num&gt;10.1056/NEJMoa032655&lt;/electronic-resource-num&gt;&lt;remote-database-name&gt;PubMed Central&lt;/remote-database-name&gt;&lt;access-date&gt;2018-04-22 13:38:06&lt;/access-date&gt;&lt;/record&gt;&lt;/Cite&gt;&lt;/EndNote&gt;</w:instrText>
      </w:r>
      <w:r w:rsidR="00BE4107">
        <w:rPr>
          <w:szCs w:val="24"/>
        </w:rPr>
        <w:fldChar w:fldCharType="separate"/>
      </w:r>
      <w:r w:rsidR="00BE4107">
        <w:rPr>
          <w:noProof/>
          <w:szCs w:val="24"/>
        </w:rPr>
        <w:t>(Coyle et al. 2004)</w:t>
      </w:r>
      <w:r w:rsidR="00BE4107">
        <w:rPr>
          <w:szCs w:val="24"/>
        </w:rPr>
        <w:fldChar w:fldCharType="end"/>
      </w:r>
      <w:r w:rsidR="003A09F9" w:rsidRPr="00AC64D2">
        <w:rPr>
          <w:szCs w:val="24"/>
        </w:rPr>
        <w:t xml:space="preserve">; the fruit fly </w:t>
      </w:r>
      <w:r w:rsidR="00AC64D2" w:rsidRPr="00AC64D2">
        <w:rPr>
          <w:szCs w:val="24"/>
        </w:rPr>
        <w:t xml:space="preserve">microsporidia </w:t>
      </w:r>
      <w:r w:rsidR="007D6152" w:rsidRPr="007D6152">
        <w:rPr>
          <w:szCs w:val="24"/>
        </w:rPr>
        <w:t>Tubulinosema sp.</w:t>
      </w:r>
      <w:r w:rsidR="007D6152">
        <w:rPr>
          <w:szCs w:val="24"/>
        </w:rPr>
        <w:t xml:space="preserve"> causes infection in tongue</w:t>
      </w:r>
      <w:r w:rsidR="005313EC">
        <w:rPr>
          <w:szCs w:val="24"/>
        </w:rPr>
        <w:t xml:space="preserve"> of an immunosuppressed patient</w:t>
      </w:r>
      <w:r w:rsidR="007D6152">
        <w:rPr>
          <w:szCs w:val="24"/>
        </w:rPr>
        <w:t xml:space="preserve"> </w:t>
      </w:r>
      <w:r w:rsidR="00BE4107">
        <w:rPr>
          <w:szCs w:val="24"/>
        </w:rPr>
        <w:fldChar w:fldCharType="begin"/>
      </w:r>
      <w:r w:rsidR="00BE4107">
        <w:rPr>
          <w:szCs w:val="24"/>
        </w:rPr>
        <w:instrText xml:space="preserve"> ADDIN EN.CITE &lt;EndNote&gt;&lt;Cite&gt;&lt;Author&gt;Choudhary&lt;/Author&gt;&lt;Year&gt;2011&lt;/Year&gt;&lt;RecNum&gt;405&lt;/RecNum&gt;&lt;DisplayText&gt;(Choudhary et al. 2011)&lt;/DisplayText&gt;&lt;record&gt;&lt;rec-number&gt;405&lt;/rec-number&gt;&lt;foreign-keys&gt;&lt;key app="EN" db-id="zvzepeve9vwad9e0r2nxazrm0x0w25x9w9er" timestamp="1524405609"&gt;405&lt;/key&gt;&lt;/foreign-keys&gt;&lt;ref-type name="Journal Article"&gt;17&lt;/ref-type&gt;&lt;contributors&gt;&lt;authors&gt;&lt;author&gt;Choudhary, Maria M.&lt;/author&gt;&lt;author&gt;Metcalfe, Maureen G.&lt;/author&gt;&lt;author&gt;Arrambide, Kathryn&lt;/author&gt;&lt;author&gt;Bern, Caryn&lt;/author&gt;&lt;author&gt;Visvesvara, Govinda S.&lt;/author&gt;&lt;author&gt;Pieniazek, Norman J.&lt;/author&gt;&lt;author&gt;Bandea, Rebecca D.&lt;/author&gt;&lt;author&gt;DeLeon-Carnes, Marlene&lt;/author&gt;&lt;author&gt;Adem, Patricia&lt;/author&gt;&lt;author&gt;Choudhary, Moaz M.&lt;/author&gt;&lt;author&gt;Zaki, Sherif R.&lt;/author&gt;&lt;author&gt;Saeed, Musab U.&lt;/author&gt;&lt;/authors&gt;&lt;/contributors&gt;&lt;titles&gt;&lt;title&gt;Tubulinosema sp. Microsporidian Myositis in Immunosuppressed Patient&lt;/title&gt;&lt;secondary-title&gt;Emerging Infectious Diseases&lt;/secondary-title&gt;&lt;/titles&gt;&lt;periodical&gt;&lt;full-title&gt;Emerging Infectious Diseases&lt;/full-title&gt;&lt;/periodical&gt;&lt;pages&gt;1727-1730&lt;/pages&gt;&lt;volume&gt;17&lt;/volume&gt;&lt;dates&gt;&lt;year&gt;2011&lt;/year&gt;&lt;pub-dates&gt;&lt;date&gt;2011-9&lt;/date&gt;&lt;/pub-dates&gt;&lt;/dates&gt;&lt;isbn&gt;1080-6040&lt;/isbn&gt;&lt;urls&gt;&lt;/urls&gt;&lt;electronic-resource-num&gt;10.3201/eid1709.101926&lt;/electronic-resource-num&gt;&lt;remote-database-name&gt;PubMed Central&lt;/remote-database-name&gt;&lt;access-date&gt;2018-04-22 13:49:03&lt;/access-date&gt;&lt;/record&gt;&lt;/Cite&gt;&lt;/EndNote&gt;</w:instrText>
      </w:r>
      <w:r w:rsidR="00BE4107">
        <w:rPr>
          <w:szCs w:val="24"/>
        </w:rPr>
        <w:fldChar w:fldCharType="separate"/>
      </w:r>
      <w:r w:rsidR="00BE4107">
        <w:rPr>
          <w:noProof/>
          <w:szCs w:val="24"/>
        </w:rPr>
        <w:t>(Choudhary et al. 2011)</w:t>
      </w:r>
      <w:r w:rsidR="00BE4107">
        <w:rPr>
          <w:szCs w:val="24"/>
        </w:rPr>
        <w:fldChar w:fldCharType="end"/>
      </w:r>
      <w:r w:rsidR="007D6152">
        <w:rPr>
          <w:szCs w:val="24"/>
        </w:rPr>
        <w:t>; or</w:t>
      </w:r>
      <w:r w:rsidR="00956CE6">
        <w:rPr>
          <w:szCs w:val="24"/>
        </w:rPr>
        <w:t xml:space="preserve"> </w:t>
      </w:r>
      <w:r w:rsidR="00956CE6" w:rsidRPr="00EF4396">
        <w:rPr>
          <w:i/>
          <w:szCs w:val="24"/>
        </w:rPr>
        <w:t>Trachipleistophora spp.</w:t>
      </w:r>
      <w:r w:rsidR="00956CE6">
        <w:rPr>
          <w:szCs w:val="24"/>
        </w:rPr>
        <w:t xml:space="preserve"> infects </w:t>
      </w:r>
      <w:r w:rsidR="007A13DF">
        <w:rPr>
          <w:szCs w:val="24"/>
        </w:rPr>
        <w:t>in skeletal muscle and organs of</w:t>
      </w:r>
      <w:r w:rsidR="007D6152">
        <w:rPr>
          <w:szCs w:val="24"/>
        </w:rPr>
        <w:t xml:space="preserve"> </w:t>
      </w:r>
      <w:r w:rsidR="00FD0A1E" w:rsidRPr="00FD0A1E">
        <w:rPr>
          <w:szCs w:val="24"/>
        </w:rPr>
        <w:t>immunodeficient patients</w:t>
      </w:r>
      <w:r w:rsidR="00FD0A1E">
        <w:rPr>
          <w:szCs w:val="24"/>
        </w:rPr>
        <w:t xml:space="preserve"> </w:t>
      </w:r>
      <w:r w:rsidR="00FD0A1E">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 </w:instrText>
      </w:r>
      <w:r w:rsidR="00BE4107">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EN.CITE.DATA </w:instrText>
      </w:r>
      <w:r w:rsidR="00BE4107">
        <w:rPr>
          <w:szCs w:val="24"/>
        </w:rPr>
      </w:r>
      <w:r w:rsidR="00BE4107">
        <w:rPr>
          <w:szCs w:val="24"/>
        </w:rPr>
        <w:fldChar w:fldCharType="end"/>
      </w:r>
      <w:r w:rsidR="00FD0A1E">
        <w:rPr>
          <w:szCs w:val="24"/>
        </w:rPr>
        <w:fldChar w:fldCharType="separate"/>
      </w:r>
      <w:r w:rsidR="00BE4107">
        <w:rPr>
          <w:noProof/>
          <w:szCs w:val="24"/>
        </w:rPr>
        <w:t>(Mathis, Weber, and Deplazes 2005; Jiří et al. 2007)</w:t>
      </w:r>
      <w:r w:rsidR="00FD0A1E">
        <w:rPr>
          <w:szCs w:val="24"/>
        </w:rPr>
        <w:fldChar w:fldCharType="end"/>
      </w:r>
      <w:r w:rsidR="00495CD3">
        <w:rPr>
          <w:szCs w:val="24"/>
        </w:rPr>
        <w:t>.</w:t>
      </w:r>
      <w:r w:rsidR="003B284A">
        <w:rPr>
          <w:szCs w:val="24"/>
        </w:rPr>
        <w:t xml:space="preserve"> </w:t>
      </w:r>
      <w:r w:rsidR="006F28EB">
        <w:rPr>
          <w:szCs w:val="24"/>
        </w:rPr>
        <w:t xml:space="preserve">Furthermore, </w:t>
      </w:r>
      <w:r w:rsidR="002B363E">
        <w:rPr>
          <w:szCs w:val="24"/>
        </w:rPr>
        <w:t xml:space="preserve">living close to </w:t>
      </w:r>
      <w:r w:rsidR="00615CC8">
        <w:rPr>
          <w:szCs w:val="24"/>
        </w:rPr>
        <w:t xml:space="preserve">farming animals like chickens, pigs, cows, or contacting with pets also </w:t>
      </w:r>
      <w:r w:rsidR="00434B24">
        <w:rPr>
          <w:szCs w:val="24"/>
        </w:rPr>
        <w:t xml:space="preserve">provide a potential </w:t>
      </w:r>
      <w:r w:rsidR="00934076">
        <w:rPr>
          <w:szCs w:val="24"/>
        </w:rPr>
        <w:t>risk</w:t>
      </w:r>
      <w:r w:rsidR="00621E4D">
        <w:rPr>
          <w:szCs w:val="24"/>
        </w:rPr>
        <w:t xml:space="preserve"> for zoonotic transfer of microsporidia </w:t>
      </w:r>
      <w:r w:rsidR="0037181C">
        <w:rPr>
          <w:szCs w:val="24"/>
        </w:rPr>
        <w:t>into</w:t>
      </w:r>
      <w:r w:rsidR="00621E4D">
        <w:rPr>
          <w:szCs w:val="24"/>
        </w:rPr>
        <w:t xml:space="preserve"> human </w:t>
      </w:r>
      <w:r w:rsidR="00945AA0">
        <w:rPr>
          <w:szCs w:val="24"/>
        </w:rPr>
        <w:fldChar w:fldCharType="begin"/>
      </w:r>
      <w:r w:rsidR="00945AA0">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945AA0">
        <w:rPr>
          <w:szCs w:val="24"/>
        </w:rPr>
        <w:fldChar w:fldCharType="separate"/>
      </w:r>
      <w:r w:rsidR="00945AA0">
        <w:rPr>
          <w:noProof/>
          <w:szCs w:val="24"/>
        </w:rPr>
        <w:t>(Stentiford et al. 2016)</w:t>
      </w:r>
      <w:r w:rsidR="00945AA0">
        <w:rPr>
          <w:szCs w:val="24"/>
        </w:rPr>
        <w:fldChar w:fldCharType="end"/>
      </w:r>
      <w:r w:rsidR="00945AA0">
        <w:rPr>
          <w:szCs w:val="24"/>
        </w:rPr>
        <w:t>.</w:t>
      </w:r>
    </w:p>
    <w:p w14:paraId="4D54C054" w14:textId="17EAB4C4" w:rsidR="00405140" w:rsidRPr="002F3773" w:rsidRDefault="00F550F9" w:rsidP="00324278">
      <w:pPr>
        <w:pStyle w:val="Heading2"/>
        <w:jc w:val="both"/>
      </w:pPr>
      <w:bookmarkStart w:id="10" w:name="_Toc384627476"/>
      <w:bookmarkStart w:id="11" w:name="_Toc386158909"/>
      <w:r w:rsidRPr="002F3773">
        <w:t>The symbiotic lifestyle of microsporidia</w:t>
      </w:r>
      <w:bookmarkEnd w:id="10"/>
      <w:bookmarkEnd w:id="11"/>
    </w:p>
    <w:p w14:paraId="45C6F014" w14:textId="762F899D" w:rsidR="00AA3436" w:rsidRDefault="00222177" w:rsidP="006F658C">
      <w:pPr>
        <w:spacing w:after="0" w:line="360" w:lineRule="auto"/>
        <w:jc w:val="both"/>
        <w:rPr>
          <w:szCs w:val="24"/>
        </w:rPr>
      </w:pPr>
      <w:r>
        <w:rPr>
          <w:szCs w:val="24"/>
        </w:rPr>
        <w:t>S</w:t>
      </w:r>
      <w:r w:rsidR="00AA3436" w:rsidRPr="00076E91">
        <w:rPr>
          <w:szCs w:val="24"/>
        </w:rPr>
        <w:t>ymbio</w:t>
      </w:r>
      <w:r w:rsidR="008C182E">
        <w:rPr>
          <w:szCs w:val="24"/>
        </w:rPr>
        <w:t xml:space="preserve">sis </w:t>
      </w:r>
      <w:r w:rsidR="00AA3436" w:rsidRPr="00076E91">
        <w:rPr>
          <w:szCs w:val="24"/>
        </w:rPr>
        <w:t>is the</w:t>
      </w:r>
      <w:r w:rsidR="00006EF0">
        <w:rPr>
          <w:szCs w:val="24"/>
        </w:rPr>
        <w:t xml:space="preserve"> </w:t>
      </w:r>
      <w:r w:rsidR="004A0144">
        <w:rPr>
          <w:szCs w:val="24"/>
        </w:rPr>
        <w:t>beneficial</w:t>
      </w:r>
      <w:r w:rsidR="00AA3436" w:rsidRPr="00076E91">
        <w:rPr>
          <w:szCs w:val="24"/>
        </w:rPr>
        <w:t xml:space="preserve"> association between two different organisms</w:t>
      </w:r>
      <w:r w:rsidR="008C182E">
        <w:rPr>
          <w:szCs w:val="24"/>
        </w:rPr>
        <w:t xml:space="preserve"> that live together</w:t>
      </w:r>
      <w:r w:rsidR="00AA3436">
        <w:rPr>
          <w:szCs w:val="24"/>
        </w:rPr>
        <w:t>.</w:t>
      </w:r>
      <w:r w:rsidR="00AA3436" w:rsidRPr="00076E91">
        <w:rPr>
          <w:szCs w:val="24"/>
        </w:rPr>
        <w:t xml:space="preserve"> </w:t>
      </w:r>
      <w:r w:rsidR="00AA3436">
        <w:rPr>
          <w:szCs w:val="24"/>
        </w:rPr>
        <w:t xml:space="preserve">In an ectosymbiosis, </w:t>
      </w:r>
      <w:r w:rsidR="002B506B">
        <w:rPr>
          <w:szCs w:val="24"/>
        </w:rPr>
        <w:t>two</w:t>
      </w:r>
      <w:r w:rsidR="00AA3436">
        <w:rPr>
          <w:szCs w:val="24"/>
        </w:rPr>
        <w:t xml:space="preserve"> </w:t>
      </w:r>
      <w:r w:rsidR="002B506B">
        <w:rPr>
          <w:szCs w:val="24"/>
        </w:rPr>
        <w:t xml:space="preserve">species </w:t>
      </w:r>
      <w:r w:rsidR="00DE1275">
        <w:rPr>
          <w:szCs w:val="24"/>
        </w:rPr>
        <w:t xml:space="preserve">live </w:t>
      </w:r>
      <w:r w:rsidR="00DE1275" w:rsidRPr="00DE1275">
        <w:rPr>
          <w:szCs w:val="24"/>
        </w:rPr>
        <w:t>physically separate</w:t>
      </w:r>
      <w:r w:rsidR="00DE1275">
        <w:rPr>
          <w:szCs w:val="24"/>
        </w:rPr>
        <w:t xml:space="preserve"> from each other</w:t>
      </w:r>
      <w:r w:rsidR="00AA3436">
        <w:rPr>
          <w:szCs w:val="24"/>
        </w:rPr>
        <w:t xml:space="preserve">, whereas in an endosymbiosis, one </w:t>
      </w:r>
      <w:r w:rsidR="002B506B">
        <w:rPr>
          <w:szCs w:val="24"/>
        </w:rPr>
        <w:t xml:space="preserve">species </w:t>
      </w:r>
      <w:r w:rsidR="00AA3436">
        <w:rPr>
          <w:szCs w:val="24"/>
        </w:rPr>
        <w:t>lives optionally or obligatory within the partnering organism, the host</w:t>
      </w:r>
      <w:r w:rsidR="00AA3436" w:rsidRPr="00076E91">
        <w:rPr>
          <w:szCs w:val="24"/>
        </w:rPr>
        <w:t>.</w:t>
      </w:r>
      <w:r w:rsidR="008266AE">
        <w:rPr>
          <w:szCs w:val="24"/>
        </w:rPr>
        <w:t xml:space="preserve"> </w:t>
      </w:r>
      <w:r w:rsidR="009F560C">
        <w:rPr>
          <w:szCs w:val="24"/>
        </w:rPr>
        <w:t>Symbiotic relationship can be</w:t>
      </w:r>
      <w:r w:rsidR="00E57029">
        <w:rPr>
          <w:szCs w:val="24"/>
        </w:rPr>
        <w:t xml:space="preserve"> divided into</w:t>
      </w:r>
      <w:r w:rsidR="009F560C">
        <w:rPr>
          <w:szCs w:val="24"/>
        </w:rPr>
        <w:t xml:space="preserve"> </w:t>
      </w:r>
      <w:r w:rsidR="00646423">
        <w:rPr>
          <w:szCs w:val="24"/>
        </w:rPr>
        <w:t xml:space="preserve">mutualism, commensalism and parasitism. They are </w:t>
      </w:r>
      <w:r w:rsidR="00260FC4">
        <w:rPr>
          <w:szCs w:val="24"/>
        </w:rPr>
        <w:t>different</w:t>
      </w:r>
      <w:r w:rsidR="00646423">
        <w:rPr>
          <w:szCs w:val="24"/>
        </w:rPr>
        <w:t xml:space="preserve"> by the effect on each </w:t>
      </w:r>
      <w:r w:rsidR="00227A6C">
        <w:rPr>
          <w:szCs w:val="24"/>
        </w:rPr>
        <w:t>partner</w:t>
      </w:r>
      <w:r w:rsidR="00646423">
        <w:rPr>
          <w:szCs w:val="24"/>
        </w:rPr>
        <w:t>, such as in mutualistic relationship both species benefit</w:t>
      </w:r>
      <w:r w:rsidR="00990655">
        <w:rPr>
          <w:szCs w:val="24"/>
        </w:rPr>
        <w:t>, or</w:t>
      </w:r>
      <w:r w:rsidR="00A95F38">
        <w:rPr>
          <w:szCs w:val="24"/>
        </w:rPr>
        <w:t xml:space="preserve"> </w:t>
      </w:r>
      <w:r w:rsidR="00646423">
        <w:rPr>
          <w:szCs w:val="24"/>
        </w:rPr>
        <w:t>commensalism</w:t>
      </w:r>
      <w:r w:rsidR="00990655">
        <w:rPr>
          <w:szCs w:val="24"/>
        </w:rPr>
        <w:t xml:space="preserve"> benefits</w:t>
      </w:r>
      <w:r w:rsidR="00646423">
        <w:rPr>
          <w:szCs w:val="24"/>
        </w:rPr>
        <w:t xml:space="preserve"> </w:t>
      </w:r>
      <w:r w:rsidR="00990655">
        <w:rPr>
          <w:szCs w:val="24"/>
        </w:rPr>
        <w:t xml:space="preserve">only </w:t>
      </w:r>
      <w:r w:rsidR="00646423">
        <w:rPr>
          <w:szCs w:val="24"/>
        </w:rPr>
        <w:t xml:space="preserve">one </w:t>
      </w:r>
      <w:r w:rsidR="00A95F38">
        <w:rPr>
          <w:szCs w:val="24"/>
        </w:rPr>
        <w:t>species while</w:t>
      </w:r>
      <w:r w:rsidR="006363CF">
        <w:rPr>
          <w:szCs w:val="24"/>
        </w:rPr>
        <w:t xml:space="preserve"> do</w:t>
      </w:r>
      <w:r w:rsidR="00990655">
        <w:rPr>
          <w:szCs w:val="24"/>
        </w:rPr>
        <w:t xml:space="preserve"> not have any effect on the other. </w:t>
      </w:r>
      <w:r w:rsidR="00EB1D01">
        <w:rPr>
          <w:szCs w:val="24"/>
        </w:rPr>
        <w:t>Opposite to those harmless symbio</w:t>
      </w:r>
      <w:r w:rsidR="00E02209">
        <w:rPr>
          <w:szCs w:val="24"/>
        </w:rPr>
        <w:t>tic relationships</w:t>
      </w:r>
      <w:r w:rsidR="00EB1D01">
        <w:rPr>
          <w:szCs w:val="24"/>
        </w:rPr>
        <w:t>,</w:t>
      </w:r>
      <w:r w:rsidR="00AA3436" w:rsidRPr="00076E91">
        <w:rPr>
          <w:szCs w:val="24"/>
        </w:rPr>
        <w:t xml:space="preserve"> </w:t>
      </w:r>
      <w:r w:rsidR="00E02209">
        <w:rPr>
          <w:szCs w:val="24"/>
        </w:rPr>
        <w:t xml:space="preserve">in </w:t>
      </w:r>
      <w:r w:rsidR="00AA3436" w:rsidRPr="00076E91">
        <w:rPr>
          <w:szCs w:val="24"/>
        </w:rPr>
        <w:t xml:space="preserve">parasitism one </w:t>
      </w:r>
      <w:r w:rsidR="00E500AC">
        <w:rPr>
          <w:szCs w:val="24"/>
        </w:rPr>
        <w:t>species</w:t>
      </w:r>
      <w:r w:rsidR="00AA3436" w:rsidRPr="00076E91">
        <w:rPr>
          <w:szCs w:val="24"/>
        </w:rPr>
        <w:t xml:space="preserve">, the parasite, </w:t>
      </w:r>
      <w:r w:rsidR="00CB1B86">
        <w:rPr>
          <w:szCs w:val="24"/>
        </w:rPr>
        <w:t>profit</w:t>
      </w:r>
      <w:r w:rsidR="00EF0F41">
        <w:rPr>
          <w:szCs w:val="24"/>
        </w:rPr>
        <w:t>s</w:t>
      </w:r>
      <w:r w:rsidR="00CB1B86">
        <w:rPr>
          <w:szCs w:val="24"/>
        </w:rPr>
        <w:t xml:space="preserve"> </w:t>
      </w:r>
      <w:r w:rsidR="00AA3436" w:rsidRPr="00076E91">
        <w:rPr>
          <w:szCs w:val="24"/>
        </w:rPr>
        <w:t>from</w:t>
      </w:r>
      <w:r w:rsidR="000929B3">
        <w:rPr>
          <w:szCs w:val="24"/>
        </w:rPr>
        <w:t xml:space="preserve"> the detriment of</w:t>
      </w:r>
      <w:r w:rsidR="00AA3436" w:rsidRPr="00076E91">
        <w:rPr>
          <w:szCs w:val="24"/>
        </w:rPr>
        <w:t xml:space="preserve"> its host</w:t>
      </w:r>
      <w:r w:rsidR="006F60C9">
        <w:rPr>
          <w:szCs w:val="24"/>
        </w:rPr>
        <w:t xml:space="preserve"> species</w:t>
      </w:r>
      <w:r w:rsidR="00AA3436">
        <w:rPr>
          <w:szCs w:val="24"/>
        </w:rPr>
        <w:t xml:space="preserve"> </w:t>
      </w:r>
      <w:r w:rsidR="00AA3436">
        <w:rPr>
          <w:szCs w:val="24"/>
        </w:rPr>
        <w:fldChar w:fldCharType="begin"/>
      </w:r>
      <w:r w:rsidR="00AA3436">
        <w:rPr>
          <w:szCs w:val="24"/>
        </w:rPr>
        <w:instrText xml:space="preserve"> ADDIN EN.CITE &lt;EndNote&gt;&lt;Cite&gt;&lt;Author&gt;Paracer&lt;/Author&gt;&lt;Year&gt;2000&lt;/Year&gt;&lt;RecNum&gt;308&lt;/RecNum&gt;&lt;DisplayText&gt;(Paracer and Ahmadjian 2000)&lt;/DisplayText&gt;&lt;record&gt;&lt;rec-number&gt;308&lt;/rec-number&gt;&lt;foreign-keys&gt;&lt;key app="EN" db-id="zvzepeve9vwad9e0r2nxazrm0x0w25x9w9er" timestamp="1522917510"&gt;308&lt;/key&gt;&lt;/foreign-keys&gt;&lt;ref-type name="Book"&gt;6&lt;/ref-type&gt;&lt;contributors&gt;&lt;authors&gt;&lt;author&gt;Paracer, Surindar&lt;/author&gt;&lt;author&gt;Ahmadjian, Vernon&lt;/author&gt;&lt;/authors&gt;&lt;/contributors&gt;&lt;titles&gt;&lt;title&gt;Symbiosis: An Introduction to Biological Associations&lt;/title&gt;&lt;short-title&gt;Symbiosis&lt;/short-title&gt;&lt;/titles&gt;&lt;pages&gt;304&lt;/pages&gt;&lt;keywords&gt;&lt;keyword&gt;Science / Life Sciences / Biology&lt;/keyword&gt;&lt;keyword&gt;Science / Life Sciences / Ecology&lt;/keyword&gt;&lt;keyword&gt;Science / Life Sciences / Evolution&lt;/keyword&gt;&lt;keyword&gt;Science / Life Sciences / Microbiology&lt;/keyword&gt;&lt;/keywords&gt;&lt;dates&gt;&lt;year&gt;2000&lt;/year&gt;&lt;pub-dates&gt;&lt;date&gt;2000-07-06&lt;/date&gt;&lt;/pub-dates&gt;&lt;/dates&gt;&lt;publisher&gt;Oxford University Press&lt;/publisher&gt;&lt;isbn&gt;978-0-19-802788-1&lt;/isbn&gt;&lt;urls&gt;&lt;/urls&gt;&lt;remote-database-name&gt;Google Books&lt;/remote-database-name&gt;&lt;language&gt;en&lt;/language&gt;&lt;/record&gt;&lt;/Cite&gt;&lt;/EndNote&gt;</w:instrText>
      </w:r>
      <w:r w:rsidR="00AA3436">
        <w:rPr>
          <w:szCs w:val="24"/>
        </w:rPr>
        <w:fldChar w:fldCharType="separate"/>
      </w:r>
      <w:r w:rsidR="00AA3436">
        <w:rPr>
          <w:noProof/>
          <w:szCs w:val="24"/>
        </w:rPr>
        <w:t>(Paracer and Ahmadjian 2000)</w:t>
      </w:r>
      <w:r w:rsidR="00AA3436">
        <w:rPr>
          <w:szCs w:val="24"/>
        </w:rPr>
        <w:fldChar w:fldCharType="end"/>
      </w:r>
      <w:r w:rsidR="00AA3436" w:rsidRPr="00076E91">
        <w:rPr>
          <w:szCs w:val="24"/>
        </w:rPr>
        <w:t xml:space="preserve">. </w:t>
      </w:r>
    </w:p>
    <w:p w14:paraId="5E0F4662" w14:textId="14DF970C" w:rsidR="000C3B47" w:rsidRDefault="00873562" w:rsidP="006F658C">
      <w:pPr>
        <w:spacing w:after="0" w:line="360" w:lineRule="auto"/>
        <w:jc w:val="both"/>
        <w:rPr>
          <w:szCs w:val="24"/>
        </w:rPr>
      </w:pPr>
      <w:r>
        <w:rPr>
          <w:szCs w:val="24"/>
        </w:rPr>
        <w:lastRenderedPageBreak/>
        <w:t>Microsporidia are considerably extreme examples of intracellular parasites, as they are obligated dependent on their host</w:t>
      </w:r>
      <w:r w:rsidR="00AA3436">
        <w:rPr>
          <w:szCs w:val="24"/>
        </w:rPr>
        <w:t xml:space="preserve"> </w:t>
      </w:r>
      <w:r w:rsidR="00AA3436">
        <w:rPr>
          <w:szCs w:val="24"/>
        </w:rPr>
        <w:fldChar w:fldCharType="begin"/>
      </w:r>
      <w:r w:rsidR="00AA3436">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AA3436">
        <w:rPr>
          <w:szCs w:val="24"/>
        </w:rPr>
        <w:fldChar w:fldCharType="separate"/>
      </w:r>
      <w:r w:rsidR="00AA3436">
        <w:rPr>
          <w:noProof/>
          <w:szCs w:val="24"/>
        </w:rPr>
        <w:t>(Agnew et al. 2003)</w:t>
      </w:r>
      <w:r w:rsidR="00AA3436">
        <w:rPr>
          <w:szCs w:val="24"/>
        </w:rPr>
        <w:fldChar w:fldCharType="end"/>
      </w:r>
      <w:r w:rsidR="00AA3436" w:rsidRPr="00076E91">
        <w:rPr>
          <w:szCs w:val="24"/>
        </w:rPr>
        <w:t xml:space="preserve">. Outside the host-cellular environment, microsporidia can only be </w:t>
      </w:r>
      <w:r w:rsidR="00AA3436">
        <w:rPr>
          <w:szCs w:val="24"/>
        </w:rPr>
        <w:t>observed</w:t>
      </w:r>
      <w:r w:rsidR="00AA3436" w:rsidRPr="00076E91">
        <w:rPr>
          <w:szCs w:val="24"/>
        </w:rPr>
        <w:t xml:space="preserve"> as a spore in different forms with the size range from 1μm to 40μm</w:t>
      </w:r>
      <w:r w:rsidR="00AA3436">
        <w:rPr>
          <w:szCs w:val="24"/>
        </w:rPr>
        <w:t xml:space="preserve"> </w:t>
      </w:r>
      <w:r w:rsidR="00AA3436">
        <w:rPr>
          <w:szCs w:val="24"/>
        </w:rPr>
        <w:fldChar w:fldCharType="begin"/>
      </w:r>
      <w:r w:rsidR="00AA3436">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AA3436">
        <w:rPr>
          <w:szCs w:val="24"/>
        </w:rPr>
        <w:fldChar w:fldCharType="separate"/>
      </w:r>
      <w:r w:rsidR="00AA3436">
        <w:rPr>
          <w:noProof/>
          <w:szCs w:val="24"/>
        </w:rPr>
        <w:t>(Keeling and Fast 2002)</w:t>
      </w:r>
      <w:r w:rsidR="00AA3436">
        <w:rPr>
          <w:szCs w:val="24"/>
        </w:rPr>
        <w:fldChar w:fldCharType="end"/>
      </w:r>
      <w:r w:rsidR="00AA3436" w:rsidRPr="00076E91">
        <w:rPr>
          <w:szCs w:val="24"/>
        </w:rPr>
        <w:t xml:space="preserve">. The sporoplasm of the microsporidian spore is transferred into the host cell through </w:t>
      </w:r>
      <w:r w:rsidR="00AA3436">
        <w:rPr>
          <w:szCs w:val="24"/>
        </w:rPr>
        <w:t xml:space="preserve">its polar tube </w:t>
      </w:r>
      <w:r w:rsidR="00AA3436">
        <w:rPr>
          <w:szCs w:val="24"/>
        </w:rPr>
        <w:fldChar w:fldCharType="begin"/>
      </w:r>
      <w:r w:rsidR="00AA3436">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AA3436">
        <w:rPr>
          <w:szCs w:val="24"/>
        </w:rPr>
        <w:fldChar w:fldCharType="separate"/>
      </w:r>
      <w:r w:rsidR="00AA3436">
        <w:rPr>
          <w:noProof/>
          <w:szCs w:val="24"/>
        </w:rPr>
        <w:t>(Fast and Keeling 2001)</w:t>
      </w:r>
      <w:r w:rsidR="00AA3436">
        <w:rPr>
          <w:szCs w:val="24"/>
        </w:rPr>
        <w:fldChar w:fldCharType="end"/>
      </w:r>
      <w:r w:rsidR="00AA3436" w:rsidRPr="00076E91">
        <w:rPr>
          <w:szCs w:val="24"/>
        </w:rPr>
        <w:t>. The meront, the development state of microsporidian cell, divides and grows inside the host cytoplasm or nuclei until a mature spore is differentiated and exits the host cell to begin a new infection cycle</w:t>
      </w:r>
      <w:r w:rsidR="00AA3436">
        <w:rPr>
          <w:szCs w:val="24"/>
        </w:rPr>
        <w:t xml:space="preserve"> </w: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 </w:instrTex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EN.CITE.DATA </w:instrText>
      </w:r>
      <w:r w:rsidR="00AA3436">
        <w:rPr>
          <w:szCs w:val="24"/>
        </w:rPr>
      </w:r>
      <w:r w:rsidR="00AA3436">
        <w:rPr>
          <w:szCs w:val="24"/>
        </w:rPr>
        <w:fldChar w:fldCharType="end"/>
      </w:r>
      <w:r w:rsidR="00AA3436">
        <w:rPr>
          <w:szCs w:val="24"/>
        </w:rPr>
      </w:r>
      <w:r w:rsidR="00AA3436">
        <w:rPr>
          <w:szCs w:val="24"/>
        </w:rPr>
        <w:fldChar w:fldCharType="separate"/>
      </w:r>
      <w:r w:rsidR="00AA3436">
        <w:rPr>
          <w:noProof/>
          <w:szCs w:val="24"/>
        </w:rPr>
        <w:t>(Scanlon et al. 2000; Vivarès and Méténier 2001; Dean, Hirt, and Embley 2016)</w:t>
      </w:r>
      <w:r w:rsidR="00AA3436">
        <w:rPr>
          <w:szCs w:val="24"/>
        </w:rPr>
        <w:fldChar w:fldCharType="end"/>
      </w:r>
      <w:r w:rsidR="00AA3436" w:rsidRPr="00076E91">
        <w:rPr>
          <w:szCs w:val="24"/>
        </w:rPr>
        <w:t>.</w:t>
      </w:r>
    </w:p>
    <w:p w14:paraId="2B46E18C" w14:textId="77777777" w:rsidR="005442EB" w:rsidRDefault="005442EB" w:rsidP="005442EB">
      <w:pPr>
        <w:pStyle w:val="Heading2"/>
        <w:jc w:val="both"/>
      </w:pPr>
      <w:bookmarkStart w:id="12" w:name="_Toc384627478"/>
      <w:bookmarkStart w:id="13" w:name="_Toc386158910"/>
      <w:r w:rsidRPr="002F3773">
        <w:t>The origin of microsporidia</w:t>
      </w:r>
      <w:bookmarkEnd w:id="12"/>
      <w:bookmarkEnd w:id="13"/>
    </w:p>
    <w:p w14:paraId="10E5DDDA" w14:textId="5D7CBE73" w:rsidR="009C0792" w:rsidRDefault="005442EB" w:rsidP="00816F3C">
      <w:pPr>
        <w:spacing w:after="0" w:line="360" w:lineRule="auto"/>
        <w:jc w:val="both"/>
        <w:rPr>
          <w:szCs w:val="24"/>
        </w:rPr>
      </w:pPr>
      <w:r>
        <w:rPr>
          <w:szCs w:val="24"/>
        </w:rPr>
        <w:t xml:space="preserve">Initially, the microsporidium </w:t>
      </w:r>
      <w:r w:rsidRPr="00450033">
        <w:rPr>
          <w:i/>
          <w:szCs w:val="24"/>
        </w:rPr>
        <w:t>Nosema bombycis</w:t>
      </w:r>
      <w:r>
        <w:rPr>
          <w:szCs w:val="24"/>
        </w:rPr>
        <w:t xml:space="preserve"> was described as a yeast-like unicellular fungus by </w:t>
      </w:r>
      <w:r>
        <w:rPr>
          <w:szCs w:val="24"/>
        </w:rPr>
        <w:fldChar w:fldCharType="begin"/>
      </w:r>
      <w:r>
        <w:rPr>
          <w:szCs w:val="24"/>
        </w:rPr>
        <w:instrText xml:space="preserve"> ADDIN EN.CITE &lt;EndNote&gt;&lt;Cite&gt;&lt;Author&gt;Naegeli&lt;/Author&gt;&lt;Year&gt;1857&lt;/Year&gt;&lt;RecNum&gt;312&lt;/RecNum&gt;&lt;DisplayText&gt;(Naegeli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Thereafter, electron microscopy studies first reassigned microsporidia to the phylum </w:t>
      </w:r>
      <w:r w:rsidRPr="005F3287">
        <w:rPr>
          <w:szCs w:val="24"/>
        </w:rPr>
        <w:t>Sporozoa</w:t>
      </w:r>
      <w:r w:rsidR="008321CC">
        <w:rPr>
          <w:szCs w:val="24"/>
        </w:rPr>
        <w:t xml:space="preserve"> in</w:t>
      </w:r>
      <w:r w:rsidR="005F7CDF">
        <w:rPr>
          <w:szCs w:val="24"/>
        </w:rPr>
        <w:t xml:space="preserve"> the kingdom</w:t>
      </w:r>
      <w:r w:rsidR="008321CC">
        <w:rPr>
          <w:szCs w:val="24"/>
        </w:rPr>
        <w:t xml:space="preserve"> Chormista</w:t>
      </w:r>
      <w:r>
        <w:rPr>
          <w:szCs w:val="24"/>
        </w:rPr>
        <w:t xml:space="preserve">, and then together with other amitochondriate protists to the </w:t>
      </w:r>
      <w:r w:rsidR="005F7CDF">
        <w:rPr>
          <w:szCs w:val="24"/>
        </w:rPr>
        <w:t>kingdom</w:t>
      </w:r>
      <w:r>
        <w:rPr>
          <w:szCs w:val="24"/>
        </w:rPr>
        <w:t xml:space="preserve"> Archezoa</w:t>
      </w:r>
      <w:r w:rsidR="00C91062">
        <w:rPr>
          <w:szCs w:val="24"/>
        </w:rPr>
        <w:t xml:space="preserve"> (</w:t>
      </w:r>
      <w:r w:rsidR="00C91062">
        <w:rPr>
          <w:szCs w:val="24"/>
        </w:rPr>
        <w:fldChar w:fldCharType="begin"/>
      </w:r>
      <w:r w:rsidR="00C91062">
        <w:rPr>
          <w:szCs w:val="24"/>
        </w:rPr>
        <w:instrText xml:space="preserve"> REF _Ref386145272 \h </w:instrText>
      </w:r>
      <w:r w:rsidR="00C91062">
        <w:rPr>
          <w:szCs w:val="24"/>
        </w:rPr>
      </w:r>
      <w:r w:rsidR="00C91062">
        <w:rPr>
          <w:szCs w:val="24"/>
        </w:rPr>
        <w:fldChar w:fldCharType="separate"/>
      </w:r>
      <w:r w:rsidR="00FD48E3">
        <w:t xml:space="preserve">Figure </w:t>
      </w:r>
      <w:r w:rsidR="00FD48E3">
        <w:rPr>
          <w:noProof/>
        </w:rPr>
        <w:t>1</w:t>
      </w:r>
      <w:r w:rsidR="00FD48E3">
        <w:noBreakHyphen/>
      </w:r>
      <w:r w:rsidR="00FD48E3">
        <w:rPr>
          <w:noProof/>
        </w:rPr>
        <w:t>1</w:t>
      </w:r>
      <w:r w:rsidR="00C91062">
        <w:rPr>
          <w:szCs w:val="24"/>
        </w:rPr>
        <w:fldChar w:fldCharType="end"/>
      </w:r>
      <w:r w:rsidR="00C91062">
        <w:rPr>
          <w:szCs w:val="24"/>
        </w:rPr>
        <w:t>)</w:t>
      </w:r>
      <w:r>
        <w:rPr>
          <w:szCs w:val="24"/>
        </w:rPr>
        <w:t xml:space="preserve"> because they lacked several typical eukaryotic components such as mitochondria, Golgi bodies or peroxisomes </w:t>
      </w:r>
      <w:r>
        <w:rPr>
          <w:szCs w:val="24"/>
        </w:rPr>
        <w:fldChar w:fldCharType="begin">
          <w:fldData xml:space="preserve">PEVuZE5vdGU+PENpdGU+PEF1dGhvcj5SLjwvQXV0aG9yPjxZZWFyPjE5NjM8L1llYXI+PFJlY051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</w:fldData>
        </w:fldChar>
      </w:r>
      <w:r w:rsidR="00042C31">
        <w:rPr>
          <w:szCs w:val="24"/>
        </w:rPr>
        <w:instrText xml:space="preserve"> ADDIN EN.CITE </w:instrText>
      </w:r>
      <w:r w:rsidR="00042C31">
        <w:rPr>
          <w:szCs w:val="24"/>
        </w:rPr>
        <w:fldChar w:fldCharType="begin">
          <w:fldData xml:space="preserve">PEVuZE5vdGU+PENpdGU+PEF1dGhvcj5SLjwvQXV0aG9yPjxZZWFyPjE5NjM8L1llYXI+PFJlY051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</w:fldData>
        </w:fldChar>
      </w:r>
      <w:r w:rsidR="00042C31">
        <w:rPr>
          <w:szCs w:val="24"/>
        </w:rPr>
        <w:instrText xml:space="preserve"> ADDIN EN.CITE.DATA </w:instrText>
      </w:r>
      <w:r w:rsidR="00042C31">
        <w:rPr>
          <w:szCs w:val="24"/>
        </w:rPr>
      </w:r>
      <w:r w:rsidR="00042C31">
        <w:rPr>
          <w:szCs w:val="24"/>
        </w:rPr>
        <w:fldChar w:fldCharType="end"/>
      </w:r>
      <w:r>
        <w:rPr>
          <w:szCs w:val="24"/>
        </w:rPr>
        <w:fldChar w:fldCharType="separate"/>
      </w:r>
      <w:r w:rsidR="00042C31">
        <w:rPr>
          <w:noProof/>
          <w:szCs w:val="24"/>
        </w:rPr>
        <w:t>(Kudo and Daniels 1963; Cavalier-Smith 1989; Heinz et al. 2014)</w:t>
      </w:r>
      <w:r>
        <w:rPr>
          <w:szCs w:val="24"/>
        </w:rPr>
        <w:fldChar w:fldCharType="end"/>
      </w:r>
      <w:r>
        <w:rPr>
          <w:szCs w:val="24"/>
        </w:rPr>
        <w:t xml:space="preserve">. </w:t>
      </w:r>
    </w:p>
    <w:p w14:paraId="446AB3E8" w14:textId="77777777" w:rsidR="00FF05FE" w:rsidRDefault="00FF05FE" w:rsidP="00FF05FE">
      <w:pPr>
        <w:keepNext/>
        <w:spacing w:after="0" w:line="360" w:lineRule="auto"/>
        <w:jc w:val="both"/>
      </w:pPr>
      <w:r>
        <w:rPr>
          <w:noProof/>
          <w:szCs w:val="24"/>
        </w:rPr>
        <w:drawing>
          <wp:inline distT="0" distB="0" distL="0" distR="0" wp14:anchorId="124C6B1E" wp14:editId="53C6A2C6">
            <wp:extent cx="1716600" cy="1485590"/>
            <wp:effectExtent l="0" t="0" r="1079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origin.pdf"/>
                    <pic:cNvPicPr/>
                  </pic:nvPicPr>
                  <pic:blipFill>
                    <a:blip r:embed="rId16">
                      <a:extLst>
                        <a:ext uri="{28A0092B-C50C-407E-A947-70E740481C1C}">
                          <a14:useLocalDpi xmlns:a14="http://schemas.microsoft.com/office/drawing/2010/main" val="0"/>
                        </a:ext>
                      </a:extLst>
                    </a:blip>
                    <a:stretch>
                      <a:fillRect/>
                    </a:stretch>
                  </pic:blipFill>
                  <pic:spPr>
                    <a:xfrm>
                      <a:off x="0" y="0"/>
                      <a:ext cx="1718310" cy="1487070"/>
                    </a:xfrm>
                    <a:prstGeom prst="rect">
                      <a:avLst/>
                    </a:prstGeom>
                  </pic:spPr>
                </pic:pic>
              </a:graphicData>
            </a:graphic>
          </wp:inline>
        </w:drawing>
      </w:r>
    </w:p>
    <w:p w14:paraId="371D9400" w14:textId="68D4B71B" w:rsidR="009C02F2" w:rsidRDefault="00FF05FE" w:rsidP="00FF05FE">
      <w:pPr>
        <w:pStyle w:val="Caption"/>
        <w:jc w:val="both"/>
        <w:rPr>
          <w:szCs w:val="24"/>
        </w:rPr>
      </w:pPr>
      <w:bookmarkStart w:id="14" w:name="_Ref386145272"/>
      <w:bookmarkStart w:id="15" w:name="_Toc386158591"/>
      <w:r>
        <w:t xml:space="preserve">Figure </w:t>
      </w:r>
      <w:r>
        <w:fldChar w:fldCharType="begin"/>
      </w:r>
      <w:r>
        <w:instrText xml:space="preserve"> STYLEREF 1 \s </w:instrText>
      </w:r>
      <w:r>
        <w:fldChar w:fldCharType="separate"/>
      </w:r>
      <w:r w:rsidR="00FD48E3">
        <w:rPr>
          <w:noProof/>
        </w:rPr>
        <w:t>1</w:t>
      </w:r>
      <w:r>
        <w:fldChar w:fldCharType="end"/>
      </w:r>
      <w:r>
        <w:noBreakHyphen/>
      </w:r>
      <w:r>
        <w:fldChar w:fldCharType="begin"/>
      </w:r>
      <w:r>
        <w:instrText xml:space="preserve"> SEQ Figure \* ARABIC \s 1 </w:instrText>
      </w:r>
      <w:r>
        <w:fldChar w:fldCharType="separate"/>
      </w:r>
      <w:r w:rsidR="00FD48E3">
        <w:rPr>
          <w:noProof/>
        </w:rPr>
        <w:t>1</w:t>
      </w:r>
      <w:r>
        <w:fldChar w:fldCharType="end"/>
      </w:r>
      <w:bookmarkEnd w:id="14"/>
      <w:r w:rsidR="00816F3C">
        <w:t>: A schematic tree of life</w:t>
      </w:r>
      <w:r w:rsidR="002D0C46">
        <w:t xml:space="preserve"> shows the relative positions of some kingdoms according to the evolutionary time.</w:t>
      </w:r>
      <w:bookmarkEnd w:id="15"/>
      <w:r w:rsidR="002D0C46">
        <w:t xml:space="preserve"> </w:t>
      </w:r>
    </w:p>
    <w:p w14:paraId="0EBC09FE" w14:textId="1AF9449B" w:rsidR="005442EB" w:rsidRDefault="005442EB" w:rsidP="005442EB">
      <w:pPr>
        <w:spacing w:after="0" w:line="360" w:lineRule="auto"/>
        <w:jc w:val="both"/>
        <w:rPr>
          <w:szCs w:val="24"/>
        </w:rPr>
      </w:pPr>
      <w:r>
        <w:rPr>
          <w:szCs w:val="24"/>
        </w:rPr>
        <w:t xml:space="preserve">The first molecular phylogeny providing information about the position of microsporidia in the tree of life was based on the SSU rRNA and LSU rRNA of the microsporidium </w:t>
      </w:r>
      <w:r w:rsidRPr="005C01DA">
        <w:rPr>
          <w:i/>
          <w:szCs w:val="24"/>
        </w:rPr>
        <w:t>Vairimorpha necatrix</w:t>
      </w:r>
      <w:r>
        <w:rPr>
          <w:i/>
          <w:szCs w:val="24"/>
        </w:rPr>
        <w:t xml:space="preserve">. </w:t>
      </w:r>
      <w:r>
        <w:rPr>
          <w:szCs w:val="24"/>
        </w:rPr>
        <w:t xml:space="preserve">The resulting tree was in line with </w:t>
      </w:r>
      <w:r>
        <w:rPr>
          <w:szCs w:val="24"/>
        </w:rPr>
        <w:lastRenderedPageBreak/>
        <w:t xml:space="preserve">the Archezoa hypothesis </w:t>
      </w:r>
      <w:r>
        <w:rPr>
          <w:szCs w:val="24"/>
        </w:rPr>
        <w:fldChar w:fldCharType="begin"/>
      </w:r>
      <w:r>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Pr>
          <w:szCs w:val="24"/>
        </w:rPr>
        <w:fldChar w:fldCharType="separate"/>
      </w:r>
      <w:r>
        <w:rPr>
          <w:noProof/>
          <w:szCs w:val="24"/>
        </w:rPr>
        <w:t>(Vossbrinck et al. 1987)</w:t>
      </w:r>
      <w:r>
        <w:rPr>
          <w:szCs w:val="24"/>
        </w:rPr>
        <w:fldChar w:fldCharType="end"/>
      </w:r>
      <w:r>
        <w:rPr>
          <w:szCs w:val="24"/>
        </w:rPr>
        <w:t xml:space="preserve">. Since then, the placement of microsporidia as an early branching eukaryote has been further supported with the phylogeny of other genes such as </w:t>
      </w:r>
      <w:r w:rsidRPr="00AE623B">
        <w:rPr>
          <w:szCs w:val="24"/>
        </w:rPr>
        <w:t>isoleucyl aminoacyl-tRNA</w:t>
      </w:r>
      <w:r>
        <w:rPr>
          <w:szCs w:val="24"/>
        </w:rPr>
        <w:t xml:space="preserve"> synthetase, elongation factor-</w:t>
      </w:r>
      <w:r w:rsidRPr="00AE623B">
        <w:rPr>
          <w:szCs w:val="24"/>
        </w:rPr>
        <w:t>1alpha, and elongation factor-2</w:t>
      </w:r>
      <w:r>
        <w:rPr>
          <w:szCs w:val="24"/>
        </w:rPr>
        <w:t xml:space="preserve"> </w:t>
      </w:r>
      <w:r>
        <w:rPr>
          <w:szCs w:val="24"/>
        </w:rPr>
        <w:fldChar w:fldCharType="begin">
          <w:fldData xml:space="preserve">PEVuZE5vdGU+PENpdGU+PEF1dGhvcj5Ccm93bjwvQXV0aG9yPjxZZWFyPjE5OTU8L1llYXI+PFJl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</w:fldData>
        </w:fldChar>
      </w:r>
      <w:r>
        <w:rPr>
          <w:szCs w:val="24"/>
        </w:rPr>
        <w:instrText xml:space="preserve"> ADDIN EN.CITE </w:instrText>
      </w:r>
      <w:r>
        <w:rPr>
          <w:szCs w:val="24"/>
        </w:rPr>
        <w:fldChar w:fldCharType="begin">
          <w:fldData xml:space="preserve">PEVuZE5vdGU+PENpdGU+PEF1dGhvcj5Ccm93bjwvQXV0aG9yPjxZZWFyPjE5OTU8L1llYXI+PFJl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(Brown and Doolittle 1995; Kamaishi et al. 1996)</w:t>
      </w:r>
      <w:r>
        <w:rPr>
          <w:szCs w:val="24"/>
        </w:rPr>
        <w:fldChar w:fldCharType="end"/>
      </w:r>
      <w:r>
        <w:rPr>
          <w:szCs w:val="24"/>
        </w:rPr>
        <w:t xml:space="preserve">. </w:t>
      </w:r>
    </w:p>
    <w:p w14:paraId="575D6006" w14:textId="086593E3" w:rsidR="0045172F" w:rsidRDefault="005442EB" w:rsidP="005442EB">
      <w:pPr>
        <w:spacing w:after="0" w:line="360" w:lineRule="auto"/>
        <w:jc w:val="both"/>
        <w:rPr>
          <w:szCs w:val="24"/>
        </w:rPr>
      </w:pPr>
      <w:r>
        <w:rPr>
          <w:szCs w:val="24"/>
        </w:rPr>
        <w:t xml:space="preserve">However, this </w:t>
      </w:r>
      <w:r w:rsidR="00407E04">
        <w:rPr>
          <w:szCs w:val="24"/>
        </w:rPr>
        <w:t>"Microsporidia-early"</w:t>
      </w:r>
      <w:r w:rsidRPr="00CB7B5B">
        <w:rPr>
          <w:szCs w:val="24"/>
        </w:rPr>
        <w:t xml:space="preserve"> hypothesis</w:t>
      </w:r>
      <w:r>
        <w:rPr>
          <w:szCs w:val="24"/>
        </w:rPr>
        <w:t xml:space="preserve"> was always doubted</w:t>
      </w:r>
      <w:r w:rsidR="0051709D">
        <w:rPr>
          <w:szCs w:val="24"/>
        </w:rPr>
        <w:t xml:space="preserve"> </w:t>
      </w:r>
      <w:r w:rsidR="0051709D">
        <w:rPr>
          <w:szCs w:val="24"/>
        </w:rPr>
        <w:fldChar w:fldCharType="begin"/>
      </w:r>
      <w:r w:rsidR="0051709D">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51709D">
        <w:rPr>
          <w:szCs w:val="24"/>
        </w:rPr>
        <w:fldChar w:fldCharType="separate"/>
      </w:r>
      <w:r w:rsidR="0051709D">
        <w:rPr>
          <w:noProof/>
          <w:szCs w:val="24"/>
        </w:rPr>
        <w:t>(Lee et al. 2008)</w:t>
      </w:r>
      <w:r w:rsidR="0051709D">
        <w:rPr>
          <w:szCs w:val="24"/>
        </w:rPr>
        <w:fldChar w:fldCharType="end"/>
      </w:r>
      <w:r>
        <w:rPr>
          <w:szCs w:val="24"/>
        </w:rPr>
        <w:t xml:space="preserve">. </w:t>
      </w:r>
      <w:r w:rsidR="009039A4">
        <w:rPr>
          <w:szCs w:val="24"/>
        </w:rPr>
        <w:t xml:space="preserve">The presence of heat shock protein Hsp70 </w:t>
      </w:r>
      <w:r w:rsidR="000867AE">
        <w:rPr>
          <w:szCs w:val="24"/>
        </w:rPr>
        <w:t xml:space="preserve">gives insight about the mitochondrial origin of microsporidian ancestor </w: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 </w:instrTex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EN.CITE.DATA </w:instrText>
      </w:r>
      <w:r w:rsidR="000867AE">
        <w:rPr>
          <w:szCs w:val="24"/>
        </w:rPr>
      </w:r>
      <w:r w:rsidR="000867AE">
        <w:rPr>
          <w:szCs w:val="24"/>
        </w:rPr>
        <w:fldChar w:fldCharType="end"/>
      </w:r>
      <w:r w:rsidR="000867AE">
        <w:rPr>
          <w:szCs w:val="24"/>
        </w:rPr>
      </w:r>
      <w:r w:rsidR="000867AE">
        <w:rPr>
          <w:szCs w:val="24"/>
        </w:rPr>
        <w:fldChar w:fldCharType="separate"/>
      </w:r>
      <w:r w:rsidR="000867AE">
        <w:rPr>
          <w:noProof/>
          <w:szCs w:val="24"/>
        </w:rPr>
        <w:t>(Germot, Philippe, and Guyader 1997; Hirt et al. 1997)</w:t>
      </w:r>
      <w:r w:rsidR="000867AE">
        <w:rPr>
          <w:szCs w:val="24"/>
        </w:rPr>
        <w:fldChar w:fldCharType="end"/>
      </w:r>
      <w:r w:rsidR="000867AE">
        <w:rPr>
          <w:szCs w:val="24"/>
        </w:rPr>
        <w:t xml:space="preserve">, which </w:t>
      </w:r>
      <w:r w:rsidR="00B25979">
        <w:rPr>
          <w:szCs w:val="24"/>
        </w:rPr>
        <w:t>neglect</w:t>
      </w:r>
      <w:r w:rsidR="008344A1">
        <w:rPr>
          <w:szCs w:val="24"/>
        </w:rPr>
        <w:t>s</w:t>
      </w:r>
      <w:r w:rsidR="000867AE">
        <w:rPr>
          <w:szCs w:val="24"/>
        </w:rPr>
        <w:t xml:space="preserve"> the </w:t>
      </w:r>
      <w:r w:rsidR="00B747E7">
        <w:rPr>
          <w:szCs w:val="24"/>
        </w:rPr>
        <w:t>A</w:t>
      </w:r>
      <w:r w:rsidR="00B25979">
        <w:rPr>
          <w:szCs w:val="24"/>
        </w:rPr>
        <w:t>rchezoa hypothesis.</w:t>
      </w:r>
      <w:r w:rsidR="00047EE5">
        <w:rPr>
          <w:szCs w:val="24"/>
        </w:rPr>
        <w:t xml:space="preserve"> </w:t>
      </w:r>
      <w:r w:rsidR="00952347">
        <w:rPr>
          <w:szCs w:val="24"/>
        </w:rPr>
        <w:t xml:space="preserve">In addition to that biological evidence, </w:t>
      </w:r>
      <w:r w:rsidR="009039A4">
        <w:rPr>
          <w:szCs w:val="24"/>
        </w:rPr>
        <w:t>t</w:t>
      </w:r>
      <w:r>
        <w:rPr>
          <w:szCs w:val="24"/>
        </w:rPr>
        <w:t xml:space="preserve">he </w:t>
      </w:r>
      <w:r w:rsidR="006547BC">
        <w:rPr>
          <w:szCs w:val="24"/>
        </w:rPr>
        <w:t>highly</w:t>
      </w:r>
      <w:r>
        <w:rPr>
          <w:szCs w:val="24"/>
        </w:rPr>
        <w:t xml:space="preserve"> divergent sequences of the microsporidia could </w:t>
      </w:r>
      <w:r w:rsidR="006D5565">
        <w:rPr>
          <w:szCs w:val="24"/>
        </w:rPr>
        <w:t>misplace</w:t>
      </w:r>
      <w:r>
        <w:rPr>
          <w:szCs w:val="24"/>
        </w:rPr>
        <w:t xml:space="preserve"> their deep position in the phylogenetic tree due </w:t>
      </w:r>
      <w:commentRangeStart w:id="16"/>
      <w:r>
        <w:rPr>
          <w:szCs w:val="24"/>
        </w:rPr>
        <w:t xml:space="preserve">to the effect of the long-branch attraction </w:t>
      </w:r>
      <w:commentRangeEnd w:id="16"/>
      <w:r>
        <w:rPr>
          <w:rStyle w:val="CommentReference"/>
        </w:rPr>
        <w:commentReference w:id="16"/>
      </w:r>
      <w:r>
        <w:rPr>
          <w:szCs w:val="24"/>
        </w:rPr>
        <w:fldChar w:fldCharType="begin"/>
      </w:r>
      <w:r w:rsidR="00A344C8">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Pr>
          <w:szCs w:val="24"/>
        </w:rPr>
        <w:fldChar w:fldCharType="separate"/>
      </w:r>
      <w:r w:rsidR="00A344C8">
        <w:rPr>
          <w:noProof/>
          <w:szCs w:val="24"/>
        </w:rPr>
        <w:t>(Corradi and Keeling 2009)</w:t>
      </w:r>
      <w:r>
        <w:rPr>
          <w:szCs w:val="24"/>
        </w:rPr>
        <w:fldChar w:fldCharType="end"/>
      </w:r>
      <w:r>
        <w:rPr>
          <w:szCs w:val="24"/>
        </w:rPr>
        <w:t>.</w:t>
      </w:r>
      <w:r w:rsidR="001401D6">
        <w:rPr>
          <w:szCs w:val="24"/>
        </w:rPr>
        <w:t xml:space="preserve"> </w:t>
      </w:r>
      <w:r w:rsidR="0045172F">
        <w:rPr>
          <w:szCs w:val="24"/>
        </w:rPr>
        <w:t>The l</w:t>
      </w:r>
      <w:r w:rsidR="001401D6">
        <w:rPr>
          <w:szCs w:val="24"/>
        </w:rPr>
        <w:t>ong-branch attraction</w:t>
      </w:r>
      <w:r w:rsidR="0045172F">
        <w:rPr>
          <w:szCs w:val="24"/>
        </w:rPr>
        <w:t xml:space="preserve"> </w:t>
      </w:r>
      <w:r w:rsidR="001401D6">
        <w:rPr>
          <w:szCs w:val="24"/>
        </w:rPr>
        <w:t xml:space="preserve">was firstly discussed by </w:t>
      </w:r>
      <w:r w:rsidR="001401D6">
        <w:rPr>
          <w:szCs w:val="24"/>
        </w:rPr>
        <w:fldChar w:fldCharType="begin"/>
      </w:r>
      <w:r w:rsidR="001401D6">
        <w:rPr>
          <w:szCs w:val="24"/>
        </w:rPr>
        <w:instrText xml:space="preserve"> ADDIN EN.CITE &lt;EndNote&gt;&lt;Cite&gt;&lt;Author&gt;Felsenstein&lt;/Author&gt;&lt;Year&gt;1978&lt;/Year&gt;&lt;RecNum&gt;313&lt;/RecNum&gt;&lt;DisplayText&gt;(Felsenstein 1978)&lt;/DisplayText&gt;&lt;record&gt;&lt;rec-number&gt;313&lt;/rec-number&gt;&lt;foreign-keys&gt;&lt;key app="EN" db-id="zvzepeve9vwad9e0r2nxazrm0x0w25x9w9er" timestamp="1522917510"&gt;313&lt;/key&gt;&lt;/foreign-keys&gt;&lt;ref-type name="Journal Article"&gt;17&lt;/ref-type&gt;&lt;contributors&gt;&lt;authors&gt;&lt;author&gt;Felsenstein, Joseph&lt;/author&gt;&lt;/authors&gt;&lt;/contributors&gt;&lt;titles&gt;&lt;title&gt;Cases in which Parsimony or Compatibility Methods Will be Positively Misleading&lt;/title&gt;&lt;secondary-title&gt;Systematic Zoology&lt;/secondary-title&gt;&lt;/titles&gt;&lt;periodical&gt;&lt;full-title&gt;Systematic Zoology&lt;/full-title&gt;&lt;/periodical&gt;&lt;pages&gt;401-410&lt;/pages&gt;&lt;volume&gt;27&lt;/volume&gt;&lt;dates&gt;&lt;year&gt;1978&lt;/year&gt;&lt;pub-dates&gt;&lt;date&gt;1978&lt;/date&gt;&lt;/pub-dates&gt;&lt;/dates&gt;&lt;isbn&gt;0039-7989&lt;/isbn&gt;&lt;urls&gt;&lt;/urls&gt;&lt;electronic-resource-num&gt;10.2307/2412923&lt;/electronic-resource-num&gt;&lt;remote-database-name&gt;JSTOR&lt;/remote-database-name&gt;&lt;access-date&gt;2018-03-25 21:23:31&lt;/access-date&gt;&lt;/record&gt;&lt;/Cite&gt;&lt;/EndNote&gt;</w:instrText>
      </w:r>
      <w:r w:rsidR="001401D6">
        <w:rPr>
          <w:szCs w:val="24"/>
        </w:rPr>
        <w:fldChar w:fldCharType="separate"/>
      </w:r>
      <w:r w:rsidR="001401D6">
        <w:rPr>
          <w:noProof/>
          <w:szCs w:val="24"/>
        </w:rPr>
        <w:t>(Felsenstein 1978)</w:t>
      </w:r>
      <w:r w:rsidR="001401D6">
        <w:rPr>
          <w:szCs w:val="24"/>
        </w:rPr>
        <w:fldChar w:fldCharType="end"/>
      </w:r>
      <w:r w:rsidR="0045172F">
        <w:rPr>
          <w:szCs w:val="24"/>
        </w:rPr>
        <w:t>, in which it</w:t>
      </w:r>
      <w:r w:rsidR="00B34548">
        <w:rPr>
          <w:szCs w:val="24"/>
        </w:rPr>
        <w:t xml:space="preserve"> </w:t>
      </w:r>
      <w:r w:rsidR="003D37B9">
        <w:rPr>
          <w:szCs w:val="24"/>
        </w:rPr>
        <w:t>affects</w:t>
      </w:r>
      <w:r w:rsidR="0045172F">
        <w:rPr>
          <w:szCs w:val="24"/>
        </w:rPr>
        <w:t xml:space="preserve"> the</w:t>
      </w:r>
      <w:r w:rsidR="003D37B9">
        <w:rPr>
          <w:szCs w:val="24"/>
        </w:rPr>
        <w:t xml:space="preserve"> </w:t>
      </w:r>
      <w:r w:rsidR="0045172F">
        <w:rPr>
          <w:szCs w:val="24"/>
        </w:rPr>
        <w:t xml:space="preserve">maximum parsimony tree reconstruction. </w:t>
      </w:r>
      <w:r w:rsidR="00BA5A3A">
        <w:rPr>
          <w:szCs w:val="24"/>
        </w:rPr>
        <w:t>Subsequently</w:t>
      </w:r>
      <w:r w:rsidR="0045172F">
        <w:rPr>
          <w:szCs w:val="24"/>
        </w:rPr>
        <w:t xml:space="preserve">, </w:t>
      </w:r>
      <w:r w:rsidR="004B64AF">
        <w:rPr>
          <w:szCs w:val="24"/>
        </w:rPr>
        <w:t>this artifact</w:t>
      </w:r>
      <w:r w:rsidR="0045172F">
        <w:rPr>
          <w:szCs w:val="24"/>
        </w:rPr>
        <w:t xml:space="preserve"> has been </w:t>
      </w:r>
      <w:r w:rsidR="00BA5A3A">
        <w:rPr>
          <w:szCs w:val="24"/>
        </w:rPr>
        <w:t>shown to affect all types of phylogenetic tree reconstruction methods, such as distance based approach and maximum likelihood</w:t>
      </w:r>
      <w:r w:rsidR="004F774A">
        <w:rPr>
          <w:szCs w:val="24"/>
        </w:rPr>
        <w:t xml:space="preserve"> </w:t>
      </w:r>
      <w:r w:rsidR="004F774A">
        <w:rPr>
          <w:szCs w:val="24"/>
        </w:rPr>
        <w:fldChar w:fldCharType="begin">
          <w:fldData xml:space="preserve">PEVuZE5vdGU+PENpdGU+PEF1dGhvcj5QaGlsaXBwZTwvQXV0aG9yPjxZZWFyPjIwMDA8L1llYXI+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</w:fldData>
        </w:fldChar>
      </w:r>
      <w:r w:rsidR="004F774A">
        <w:rPr>
          <w:szCs w:val="24"/>
        </w:rPr>
        <w:instrText xml:space="preserve"> ADDIN EN.CITE </w:instrText>
      </w:r>
      <w:r w:rsidR="004F774A">
        <w:rPr>
          <w:szCs w:val="24"/>
        </w:rPr>
        <w:fldChar w:fldCharType="begin">
          <w:fldData xml:space="preserve">PEVuZE5vdGU+PENpdGU+PEF1dGhvcj5QaGlsaXBwZTwvQXV0aG9yPjxZZWFyPjIwMDA8L1llYXI+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</w:fldData>
        </w:fldChar>
      </w:r>
      <w:r w:rsidR="004F774A">
        <w:rPr>
          <w:szCs w:val="24"/>
        </w:rPr>
        <w:instrText xml:space="preserve"> ADDIN EN.CITE.DATA </w:instrText>
      </w:r>
      <w:r w:rsidR="004F774A">
        <w:rPr>
          <w:szCs w:val="24"/>
        </w:rPr>
      </w:r>
      <w:r w:rsidR="004F774A">
        <w:rPr>
          <w:szCs w:val="24"/>
        </w:rPr>
        <w:fldChar w:fldCharType="end"/>
      </w:r>
      <w:r w:rsidR="004F774A">
        <w:rPr>
          <w:szCs w:val="24"/>
        </w:rPr>
        <w:fldChar w:fldCharType="separate"/>
      </w:r>
      <w:r w:rsidR="004F774A">
        <w:rPr>
          <w:noProof/>
          <w:szCs w:val="24"/>
        </w:rPr>
        <w:t>(Philippe 2000; Kolaczkowski and Thornton 2009; Parks and Goldman 2014)</w:t>
      </w:r>
      <w:r w:rsidR="004F774A">
        <w:rPr>
          <w:szCs w:val="24"/>
        </w:rPr>
        <w:fldChar w:fldCharType="end"/>
      </w:r>
      <w:r w:rsidR="00BA5A3A">
        <w:rPr>
          <w:szCs w:val="24"/>
        </w:rPr>
        <w:t xml:space="preserve">. </w:t>
      </w:r>
      <w:r w:rsidR="0035320D">
        <w:rPr>
          <w:szCs w:val="24"/>
        </w:rPr>
        <w:t>The long-branch attraction demonstrates cases, where fa</w:t>
      </w:r>
      <w:r w:rsidR="006C191E">
        <w:rPr>
          <w:szCs w:val="24"/>
        </w:rPr>
        <w:t>st evolving taxa are grouped together in the inferred tree</w:t>
      </w:r>
      <w:r w:rsidR="0035320D">
        <w:rPr>
          <w:szCs w:val="24"/>
        </w:rPr>
        <w:t xml:space="preserve"> </w:t>
      </w:r>
      <w:r w:rsidR="006C191E">
        <w:rPr>
          <w:szCs w:val="24"/>
        </w:rPr>
        <w:t>although they are not evolutionarily related</w:t>
      </w:r>
      <w:r w:rsidR="001C39F0">
        <w:rPr>
          <w:szCs w:val="24"/>
        </w:rPr>
        <w:t>,</w:t>
      </w:r>
      <w:r w:rsidR="006C191E">
        <w:rPr>
          <w:szCs w:val="24"/>
        </w:rPr>
        <w:t xml:space="preserve"> </w:t>
      </w:r>
      <w:r w:rsidR="001C39F0">
        <w:rPr>
          <w:szCs w:val="24"/>
        </w:rPr>
        <w:t>which consequently</w:t>
      </w:r>
      <w:r w:rsidR="004F774A">
        <w:rPr>
          <w:szCs w:val="24"/>
        </w:rPr>
        <w:t xml:space="preserve"> leads to the bias in the conclusion based on the in</w:t>
      </w:r>
      <w:r w:rsidR="001231BB">
        <w:rPr>
          <w:szCs w:val="24"/>
        </w:rPr>
        <w:t xml:space="preserve">ference of the constructed </w:t>
      </w:r>
      <w:r w:rsidR="00522910">
        <w:rPr>
          <w:szCs w:val="24"/>
        </w:rPr>
        <w:t xml:space="preserve">phylogenetic </w:t>
      </w:r>
      <w:r w:rsidR="001231BB">
        <w:rPr>
          <w:szCs w:val="24"/>
        </w:rPr>
        <w:t xml:space="preserve">tree </w:t>
      </w:r>
      <w:r w:rsidR="00367C62">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sidR="00367C62">
        <w:rPr>
          <w:szCs w:val="24"/>
        </w:rPr>
        <w:instrText xml:space="preserve"> ADDIN EN.CITE </w:instrText>
      </w:r>
      <w:r w:rsidR="00367C62">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sidR="00367C62">
        <w:rPr>
          <w:szCs w:val="24"/>
        </w:rPr>
        <w:instrText xml:space="preserve"> ADDIN EN.CITE.DATA </w:instrText>
      </w:r>
      <w:r w:rsidR="00367C62">
        <w:rPr>
          <w:szCs w:val="24"/>
        </w:rPr>
      </w:r>
      <w:r w:rsidR="00367C62">
        <w:rPr>
          <w:szCs w:val="24"/>
        </w:rPr>
        <w:fldChar w:fldCharType="end"/>
      </w:r>
      <w:r w:rsidR="00367C62">
        <w:rPr>
          <w:szCs w:val="24"/>
        </w:rPr>
        <w:fldChar w:fldCharType="separate"/>
      </w:r>
      <w:r w:rsidR="00367C62">
        <w:rPr>
          <w:noProof/>
          <w:szCs w:val="24"/>
        </w:rPr>
        <w:t>(Philippe et al. 2005; Kück et al. 2012; Li, Hua, et al. 2014)</w:t>
      </w:r>
      <w:r w:rsidR="00367C62">
        <w:rPr>
          <w:szCs w:val="24"/>
        </w:rPr>
        <w:fldChar w:fldCharType="end"/>
      </w:r>
      <w:r w:rsidR="00367C62">
        <w:rPr>
          <w:szCs w:val="24"/>
        </w:rPr>
        <w:t>.</w:t>
      </w:r>
    </w:p>
    <w:p w14:paraId="5D988BB5" w14:textId="3F973A47" w:rsidR="005442EB" w:rsidRDefault="005442EB" w:rsidP="005442EB">
      <w:pPr>
        <w:spacing w:after="0" w:line="360" w:lineRule="auto"/>
        <w:jc w:val="both"/>
        <w:rPr>
          <w:szCs w:val="24"/>
        </w:rPr>
      </w:pPr>
      <w:r>
        <w:rPr>
          <w:szCs w:val="24"/>
        </w:rPr>
        <w:t xml:space="preserve">In 1996, </w:t>
      </w:r>
      <w:r>
        <w:rPr>
          <w:szCs w:val="24"/>
        </w:rPr>
        <w:fldChar w:fldCharType="begin"/>
      </w:r>
      <w:r>
        <w:rPr>
          <w:szCs w:val="24"/>
        </w:rPr>
        <w:instrText xml:space="preserve"> ADDIN EN.CITE &lt;EndNote&gt;&lt;Cite&gt;&lt;Author&gt;Edlind&lt;/Author&gt;&lt;Year&gt;1996&lt;/Year&gt;&lt;RecNum&gt;316&lt;/RecNum&gt;&lt;DisplayText&gt;(Edlind et al. 1996)&lt;/DisplayText&gt;&lt;record&gt;&lt;rec-number&gt;316&lt;/rec-number&gt;&lt;foreign-keys&gt;&lt;key app="EN" db-id="zvzepeve9vwad9e0r2nxazrm0x0w25x9w9er" timestamp="1522917510"&gt;316&lt;/key&gt;&lt;/foreign-keys&gt;&lt;ref-type name="Journal Article"&gt;17&lt;/ref-type&gt;&lt;contributors&gt;&lt;authors&gt;&lt;author&gt;Edlind, Thomas D&lt;/author&gt;&lt;author&gt;Li, Jing&lt;/author&gt;&lt;author&gt;Visvesvara, Govinda S&lt;/author&gt;&lt;author&gt;Vodkin, Michael H&lt;/author&gt;&lt;author&gt;McLaughlin, Gerald L&lt;/author&gt;&lt;author&gt;Katiyar, Santosh K&lt;/author&gt;&lt;/authors&gt;&lt;/contributors&gt;&lt;titles&gt;&lt;title&gt;Phylogenetic Analysis of β-Tubulin Sequences from Amitochondrial Protozoa&lt;/title&gt;&lt;secondary-title&gt;Molecular Phylogenetics and Evolution&lt;/secondary-title&gt;&lt;/titles&gt;&lt;periodical&gt;&lt;full-title&gt;Molecular Phylogenetics and Evolution&lt;/full-title&gt;&lt;/periodical&gt;&lt;pages&gt;359-367&lt;/pages&gt;&lt;volume&gt;5&lt;/volume&gt;&lt;dates&gt;&lt;year&gt;1996&lt;/year&gt;&lt;pub-dates&gt;&lt;date&gt;1996/04/01&lt;/date&gt;&lt;/pub-dates&gt;&lt;/dates&gt;&lt;urls&gt;&lt;/urls&gt;&lt;electronic-resource-num&gt;10.1006/mpev.1996.0031&lt;/electronic-resource-num&gt;&lt;remote-database-name&gt;Zotero&lt;/remote-database-name&gt;&lt;access-date&gt;2018-03-25 21:53:50&lt;/access-date&gt;&lt;/record&gt;&lt;/Cite&gt;&lt;/EndNote&gt;</w:instrText>
      </w:r>
      <w:r>
        <w:rPr>
          <w:szCs w:val="24"/>
        </w:rPr>
        <w:fldChar w:fldCharType="separate"/>
      </w:r>
      <w:r>
        <w:rPr>
          <w:noProof/>
          <w:szCs w:val="24"/>
        </w:rPr>
        <w:t>(Edlind et al. 1996)</w:t>
      </w:r>
      <w:r>
        <w:rPr>
          <w:szCs w:val="24"/>
        </w:rPr>
        <w:fldChar w:fldCharType="end"/>
      </w:r>
      <w:r>
        <w:rPr>
          <w:szCs w:val="24"/>
        </w:rPr>
        <w:t xml:space="preserve"> and </w:t>
      </w:r>
      <w:r>
        <w:rPr>
          <w:szCs w:val="24"/>
        </w:rPr>
        <w:fldChar w:fldCharType="begin"/>
      </w:r>
      <w:r>
        <w:rPr>
          <w:szCs w:val="24"/>
        </w:rPr>
        <w:instrText xml:space="preserve"> ADDIN EN.CITE &lt;EndNote&gt;&lt;Cite&gt;&lt;Author&gt;Keeling&lt;/Author&gt;&lt;Year&gt;1996&lt;/Year&gt;&lt;RecNum&gt;314&lt;/RecNum&gt;&lt;DisplayText&gt;(Keeling and Doolittle 1996)&lt;/DisplayText&gt;&lt;record&gt;&lt;rec-number&gt;314&lt;/rec-number&gt;&lt;foreign-keys&gt;&lt;key app="EN" db-id="zvzepeve9vwad9e0r2nxazrm0x0w25x9w9er" timestamp="1522917510"&gt;314&lt;/key&gt;&lt;/foreign-keys&gt;&lt;ref-type name="Journal Article"&gt;17&lt;/ref-type&gt;&lt;contributors&gt;&lt;authors&gt;&lt;author&gt;Keeling, P. J.&lt;/author&gt;&lt;author&gt;Doolittle, W. F.&lt;/author&gt;&lt;/authors&gt;&lt;/contributors&gt;&lt;titles&gt;&lt;title&gt;Alpha-tubulin from early-diverging eukaryotic lineages and the evolution of the tubulin family.&lt;/title&gt;&lt;secondary-title&gt;Molecular Biology and Evolution&lt;/secondary-title&gt;&lt;/titles&gt;&lt;periodical&gt;&lt;full-title&gt;Molecular Biology and Evolution&lt;/full-title&gt;&lt;/periodical&gt;&lt;pages&gt;1297-1305&lt;/pages&gt;&lt;volume&gt;13&lt;/volume&gt;&lt;dates&gt;&lt;year&gt;1996&lt;/year&gt;&lt;pub-dates&gt;&lt;date&gt;1996/12/01&lt;/date&gt;&lt;/pub-dates&gt;&lt;/dates&gt;&lt;isbn&gt;0737-4038&lt;/isbn&gt;&lt;urls&gt;&lt;/urls&gt;&lt;electronic-resource-num&gt;10.1093/oxfordjournals.molbev.a025576&lt;/electronic-resource-num&gt;&lt;remote-database-name&gt;academic.oup.com&lt;/remote-database-name&gt;&lt;language&gt;en&lt;/language&gt;&lt;access-date&gt;2018-03-25 21:48:52&lt;/access-date&gt;&lt;/record&gt;&lt;/Cite&gt;&lt;/EndNote&gt;</w:instrText>
      </w:r>
      <w:r>
        <w:rPr>
          <w:szCs w:val="24"/>
        </w:rPr>
        <w:fldChar w:fldCharType="separate"/>
      </w:r>
      <w:r>
        <w:rPr>
          <w:noProof/>
          <w:szCs w:val="24"/>
        </w:rPr>
        <w:t>(Keeling and Doolittle 1996)</w:t>
      </w:r>
      <w:r>
        <w:rPr>
          <w:szCs w:val="24"/>
        </w:rPr>
        <w:fldChar w:fldCharType="end"/>
      </w:r>
      <w:r>
        <w:rPr>
          <w:szCs w:val="24"/>
        </w:rPr>
        <w:t xml:space="preserve"> firstly suggested the fungal relationship of microsporidia based on the phylogenetic study of alpha- and beta-tubulins from several microsporidia species.</w:t>
      </w:r>
      <w:r w:rsidR="008A6E26">
        <w:rPr>
          <w:szCs w:val="24"/>
        </w:rPr>
        <w:t xml:space="preserve"> </w:t>
      </w:r>
      <w:r w:rsidR="008A6E26" w:rsidRPr="003118A3">
        <w:rPr>
          <w:szCs w:val="24"/>
          <w:highlight w:val="yellow"/>
        </w:rPr>
        <w:t>Thereafter,</w:t>
      </w:r>
      <w:r w:rsidRPr="003118A3">
        <w:rPr>
          <w:szCs w:val="24"/>
          <w:highlight w:val="yellow"/>
        </w:rPr>
        <w:t xml:space="preserve"> </w:t>
      </w:r>
      <w:r w:rsidR="008A6E26" w:rsidRPr="003118A3">
        <w:rPr>
          <w:szCs w:val="24"/>
          <w:highlight w:val="yellow"/>
        </w:rPr>
        <w:t>several f</w:t>
      </w:r>
      <w:r w:rsidRPr="003118A3">
        <w:rPr>
          <w:szCs w:val="24"/>
          <w:highlight w:val="yellow"/>
        </w:rPr>
        <w:t>urther evidence</w:t>
      </w:r>
      <w:r w:rsidR="00C07E4B" w:rsidRPr="003118A3">
        <w:rPr>
          <w:szCs w:val="24"/>
          <w:highlight w:val="yellow"/>
        </w:rPr>
        <w:t>s</w:t>
      </w:r>
      <w:r w:rsidRPr="003118A3">
        <w:rPr>
          <w:szCs w:val="24"/>
          <w:highlight w:val="yellow"/>
        </w:rPr>
        <w:t xml:space="preserve"> for this hypothesis </w:t>
      </w:r>
      <w:r w:rsidR="008A6E26" w:rsidRPr="003118A3">
        <w:rPr>
          <w:szCs w:val="24"/>
          <w:highlight w:val="yellow"/>
        </w:rPr>
        <w:t>have been carried out</w:t>
      </w:r>
      <w:r w:rsidR="004D5C05" w:rsidRPr="003118A3">
        <w:rPr>
          <w:szCs w:val="24"/>
          <w:highlight w:val="yellow"/>
        </w:rPr>
        <w:t xml:space="preserve"> by the </w:t>
      </w:r>
      <w:r w:rsidR="00220EB5" w:rsidRPr="003118A3">
        <w:rPr>
          <w:szCs w:val="24"/>
          <w:highlight w:val="yellow"/>
        </w:rPr>
        <w:t>phylogenetic analysis of</w:t>
      </w:r>
      <w:r w:rsidR="00B01896" w:rsidRPr="003118A3">
        <w:rPr>
          <w:szCs w:val="24"/>
          <w:highlight w:val="yellow"/>
        </w:rPr>
        <w:t xml:space="preserve"> other genes, such as</w:t>
      </w:r>
      <w:r w:rsidR="00A12D67">
        <w:rPr>
          <w:szCs w:val="24"/>
          <w:highlight w:val="yellow"/>
        </w:rPr>
        <w:t xml:space="preserve"> the mitochondrial</w:t>
      </w:r>
      <w:r w:rsidR="00220EB5" w:rsidRPr="003118A3">
        <w:rPr>
          <w:szCs w:val="24"/>
          <w:highlight w:val="yellow"/>
        </w:rPr>
        <w:t xml:space="preserve"> Hsp70 </w:t>
      </w:r>
      <w:r w:rsidR="00332179" w:rsidRPr="003118A3">
        <w:rPr>
          <w:szCs w:val="24"/>
          <w:highlight w:val="yellow"/>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332179" w:rsidRPr="003118A3">
        <w:rPr>
          <w:szCs w:val="24"/>
          <w:highlight w:val="yellow"/>
        </w:rPr>
        <w:instrText xml:space="preserve"> ADDIN EN.CITE </w:instrText>
      </w:r>
      <w:r w:rsidR="00332179" w:rsidRPr="003118A3">
        <w:rPr>
          <w:szCs w:val="24"/>
          <w:highlight w:val="yellow"/>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332179" w:rsidRPr="003118A3">
        <w:rPr>
          <w:szCs w:val="24"/>
          <w:highlight w:val="yellow"/>
        </w:rPr>
        <w:instrText xml:space="preserve"> ADDIN EN.CITE.DATA </w:instrText>
      </w:r>
      <w:r w:rsidR="00332179" w:rsidRPr="003118A3">
        <w:rPr>
          <w:szCs w:val="24"/>
          <w:highlight w:val="yellow"/>
        </w:rPr>
      </w:r>
      <w:r w:rsidR="00332179" w:rsidRPr="003118A3">
        <w:rPr>
          <w:szCs w:val="24"/>
          <w:highlight w:val="yellow"/>
        </w:rPr>
        <w:fldChar w:fldCharType="end"/>
      </w:r>
      <w:r w:rsidR="00332179" w:rsidRPr="003118A3">
        <w:rPr>
          <w:szCs w:val="24"/>
          <w:highlight w:val="yellow"/>
        </w:rPr>
      </w:r>
      <w:r w:rsidR="00332179" w:rsidRPr="003118A3">
        <w:rPr>
          <w:szCs w:val="24"/>
          <w:highlight w:val="yellow"/>
        </w:rPr>
        <w:fldChar w:fldCharType="separate"/>
      </w:r>
      <w:r w:rsidR="00332179" w:rsidRPr="003118A3">
        <w:rPr>
          <w:noProof/>
          <w:szCs w:val="24"/>
          <w:highlight w:val="yellow"/>
        </w:rPr>
        <w:t>(Germot, Philippe, and Guyader 1997; Hirt et al. 1997)</w:t>
      </w:r>
      <w:r w:rsidR="00332179" w:rsidRPr="003118A3">
        <w:rPr>
          <w:szCs w:val="24"/>
          <w:highlight w:val="yellow"/>
        </w:rPr>
        <w:fldChar w:fldCharType="end"/>
      </w:r>
      <w:r w:rsidR="00B01896" w:rsidRPr="003118A3">
        <w:rPr>
          <w:szCs w:val="24"/>
          <w:highlight w:val="yellow"/>
        </w:rPr>
        <w:t xml:space="preserve"> or</w:t>
      </w:r>
      <w:r w:rsidR="00E80104" w:rsidRPr="003118A3">
        <w:rPr>
          <w:szCs w:val="24"/>
          <w:highlight w:val="yellow"/>
        </w:rPr>
        <w:t xml:space="preserve"> </w:t>
      </w:r>
      <w:r w:rsidR="00332179" w:rsidRPr="003118A3">
        <w:rPr>
          <w:szCs w:val="24"/>
          <w:highlight w:val="yellow"/>
        </w:rPr>
        <w:t xml:space="preserve">the </w:t>
      </w:r>
      <w:commentRangeStart w:id="17"/>
      <w:commentRangeStart w:id="18"/>
      <w:r w:rsidRPr="003118A3">
        <w:rPr>
          <w:szCs w:val="24"/>
          <w:highlight w:val="yellow"/>
        </w:rPr>
        <w:t xml:space="preserve">largest </w:t>
      </w:r>
      <w:commentRangeEnd w:id="17"/>
      <w:r w:rsidRPr="003118A3">
        <w:rPr>
          <w:rStyle w:val="CommentReference"/>
          <w:highlight w:val="yellow"/>
        </w:rPr>
        <w:commentReference w:id="17"/>
      </w:r>
      <w:commentRangeEnd w:id="18"/>
      <w:r w:rsidRPr="003118A3">
        <w:rPr>
          <w:rStyle w:val="CommentReference"/>
          <w:highlight w:val="yellow"/>
        </w:rPr>
        <w:commentReference w:id="18"/>
      </w:r>
      <w:r w:rsidRPr="003118A3">
        <w:rPr>
          <w:szCs w:val="24"/>
          <w:highlight w:val="yellow"/>
        </w:rPr>
        <w:t xml:space="preserve">subunit of the RNA polymerase II </w:t>
      </w:r>
      <w:r w:rsidRPr="003118A3">
        <w:rPr>
          <w:szCs w:val="24"/>
          <w:highlight w:val="yellow"/>
        </w:rPr>
        <w:fldChar w:fldCharType="begin"/>
      </w:r>
      <w:r w:rsidRPr="003118A3">
        <w:rPr>
          <w:szCs w:val="24"/>
          <w:highlight w:val="yellow"/>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Pr="003118A3">
        <w:rPr>
          <w:szCs w:val="24"/>
          <w:highlight w:val="yellow"/>
        </w:rPr>
        <w:fldChar w:fldCharType="separate"/>
      </w:r>
      <w:r w:rsidRPr="003118A3">
        <w:rPr>
          <w:noProof/>
          <w:szCs w:val="24"/>
          <w:highlight w:val="yellow"/>
        </w:rPr>
        <w:t>(Hirt et al. 1999)</w:t>
      </w:r>
      <w:r w:rsidRPr="003118A3">
        <w:rPr>
          <w:szCs w:val="24"/>
          <w:highlight w:val="yellow"/>
        </w:rPr>
        <w:fldChar w:fldCharType="end"/>
      </w:r>
      <w:r w:rsidR="00B01896" w:rsidRPr="003118A3">
        <w:rPr>
          <w:szCs w:val="24"/>
          <w:highlight w:val="yellow"/>
        </w:rPr>
        <w:t xml:space="preserve">. Other multiple gene approaches </w:t>
      </w:r>
      <w:r w:rsidR="00B01896" w:rsidRPr="003118A3">
        <w:rPr>
          <w:szCs w:val="24"/>
          <w:highlight w:val="yellow"/>
        </w:rPr>
        <w:lastRenderedPageBreak/>
        <w:t>also supported the fungal relationship of microsporidia, including the study of</w:t>
      </w:r>
      <w:r w:rsidR="00E80104" w:rsidRPr="003118A3">
        <w:rPr>
          <w:szCs w:val="24"/>
          <w:highlight w:val="yellow"/>
        </w:rPr>
        <w:t xml:space="preserve"> </w:t>
      </w:r>
      <w:r w:rsidRPr="003118A3">
        <w:rPr>
          <w:szCs w:val="24"/>
          <w:highlight w:val="yellow"/>
        </w:rPr>
        <w:t xml:space="preserve">alpha and beta subunits of pyruvate dehydrogenase E1 </w:t>
      </w:r>
      <w:r w:rsidRPr="003118A3">
        <w:rPr>
          <w:szCs w:val="24"/>
          <w:highlight w:val="yellow"/>
        </w:rPr>
        <w:fldChar w:fldCharType="begin"/>
      </w:r>
      <w:r w:rsidRPr="003118A3">
        <w:rPr>
          <w:szCs w:val="24"/>
          <w:highlight w:val="yellow"/>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Pr="003118A3">
        <w:rPr>
          <w:szCs w:val="24"/>
          <w:highlight w:val="yellow"/>
        </w:rPr>
        <w:fldChar w:fldCharType="separate"/>
      </w:r>
      <w:r w:rsidRPr="003118A3">
        <w:rPr>
          <w:noProof/>
          <w:szCs w:val="24"/>
          <w:highlight w:val="yellow"/>
        </w:rPr>
        <w:t>(Fast and Keeling 2001)</w:t>
      </w:r>
      <w:r w:rsidRPr="003118A3">
        <w:rPr>
          <w:szCs w:val="24"/>
          <w:highlight w:val="yellow"/>
        </w:rPr>
        <w:fldChar w:fldCharType="end"/>
      </w:r>
      <w:r w:rsidR="00960B03" w:rsidRPr="003118A3">
        <w:rPr>
          <w:szCs w:val="24"/>
          <w:highlight w:val="yellow"/>
        </w:rPr>
        <w:t xml:space="preserve">, or </w:t>
      </w:r>
      <w:r w:rsidRPr="003118A3">
        <w:rPr>
          <w:szCs w:val="24"/>
          <w:highlight w:val="yellow"/>
        </w:rPr>
        <w:t>the new</w:t>
      </w:r>
      <w:r w:rsidR="00960B03" w:rsidRPr="003118A3">
        <w:rPr>
          <w:szCs w:val="24"/>
          <w:highlight w:val="yellow"/>
        </w:rPr>
        <w:t>ly determined</w:t>
      </w:r>
      <w:r w:rsidRPr="003118A3">
        <w:rPr>
          <w:szCs w:val="24"/>
          <w:highlight w:val="yellow"/>
        </w:rPr>
        <w:t xml:space="preserve"> DNA-dependent RNA polymerase II largest subunit RPB1 and translation elongation factor I alpha </w:t>
      </w:r>
      <w:r w:rsidRPr="003118A3">
        <w:rPr>
          <w:szCs w:val="24"/>
          <w:highlight w:val="yellow"/>
        </w:rPr>
        <w:fldChar w:fldCharType="begin"/>
      </w:r>
      <w:r w:rsidRPr="003118A3">
        <w:rPr>
          <w:szCs w:val="24"/>
          <w:highlight w:val="yellow"/>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Pr="003118A3">
        <w:rPr>
          <w:szCs w:val="24"/>
          <w:highlight w:val="yellow"/>
        </w:rPr>
        <w:fldChar w:fldCharType="separate"/>
      </w:r>
      <w:r w:rsidRPr="003118A3">
        <w:rPr>
          <w:noProof/>
          <w:szCs w:val="24"/>
          <w:highlight w:val="yellow"/>
        </w:rPr>
        <w:t>(Tanabe, Watanabe, and Sugiyama 2002)</w:t>
      </w:r>
      <w:r w:rsidRPr="003118A3">
        <w:rPr>
          <w:szCs w:val="24"/>
          <w:highlight w:val="yellow"/>
        </w:rPr>
        <w:fldChar w:fldCharType="end"/>
      </w:r>
      <w:r w:rsidR="004E5BEC" w:rsidRPr="003118A3">
        <w:rPr>
          <w:szCs w:val="24"/>
          <w:highlight w:val="yellow"/>
        </w:rPr>
        <w:t xml:space="preserve">. </w:t>
      </w:r>
      <w:r w:rsidR="006353AC" w:rsidRPr="003118A3">
        <w:rPr>
          <w:szCs w:val="24"/>
          <w:highlight w:val="yellow"/>
        </w:rPr>
        <w:t>Previous</w:t>
      </w:r>
      <w:r w:rsidR="006D5565" w:rsidRPr="003118A3">
        <w:rPr>
          <w:szCs w:val="24"/>
          <w:highlight w:val="yellow"/>
        </w:rPr>
        <w:t xml:space="preserve"> studies </w:t>
      </w:r>
      <w:r w:rsidR="00080079" w:rsidRPr="003118A3">
        <w:rPr>
          <w:szCs w:val="24"/>
          <w:highlight w:val="yellow"/>
        </w:rPr>
        <w:t>proposed</w:t>
      </w:r>
      <w:r w:rsidR="00550BB5" w:rsidRPr="003118A3">
        <w:rPr>
          <w:szCs w:val="24"/>
          <w:highlight w:val="yellow"/>
        </w:rPr>
        <w:t xml:space="preserve"> different relationships between microsporidia and fungi. </w:t>
      </w:r>
      <w:r w:rsidR="00080079" w:rsidRPr="003118A3">
        <w:rPr>
          <w:szCs w:val="24"/>
          <w:highlight w:val="yellow"/>
        </w:rPr>
        <w:fldChar w:fldCharType="begin"/>
      </w:r>
      <w:r w:rsidR="00080079" w:rsidRPr="003118A3">
        <w:rPr>
          <w:szCs w:val="24"/>
          <w:highlight w:val="yellow"/>
        </w:rPr>
        <w:instrText xml:space="preserve"> ADDIN EN.CITE &lt;EndNote&gt;&lt;Cite&gt;&lt;Author&gt;Keeling&lt;/Author&gt;&lt;Year&gt;2000&lt;/Year&gt;&lt;RecNum&gt;194&lt;/RecNum&gt;&lt;DisplayText&gt;(Keeling, Luker, and Palmer 2000)&lt;/DisplayText&gt;&lt;record&gt;&lt;rec-number&gt;194&lt;/rec-number&gt;&lt;foreign-keys&gt;&lt;key app="EN" db-id="zvzepeve9vwad9e0r2nxazrm0x0w25x9w9er" timestamp="1522917510"&gt;194&lt;/key&gt;&lt;/foreign-keys&gt;&lt;ref-type name="Journal Article"&gt;17&lt;/ref-type&gt;&lt;contributors&gt;&lt;authors&gt;&lt;author&gt;Keeling, Patrick J.&lt;/author&gt;&lt;author&gt;Luker, Melissa A.&lt;/author&gt;&lt;author&gt;Palmer, Jeffrey D.&lt;/author&gt;&lt;/authors&gt;&lt;/contributors&gt;&lt;titles&gt;&lt;title&gt;Evidence from beta-tubulin phylogeny that microsporidia evolved from within the fungi&lt;/title&gt;&lt;secondary-title&gt;Molecular Biology and Evolution&lt;/secondary-title&gt;&lt;/titles&gt;&lt;periodical&gt;&lt;full-title&gt;Molecular Biology and Evolution&lt;/full-title&gt;&lt;/periodical&gt;&lt;pages&gt;23-31&lt;/pages&gt;&lt;volume&gt;17&lt;/volume&gt;&lt;keywords&gt;&lt;keyword&gt;Microsporidia&lt;/keyword&gt;&lt;keyword&gt;Phylogeny&lt;/keyword&gt;&lt;keyword&gt;Fungi&lt;/keyword&gt;&lt;keyword&gt;Evolution&lt;/keyword&gt;&lt;keyword&gt;Tubulin&lt;/keyword&gt;&lt;/keywords&gt;&lt;dates&gt;&lt;year&gt;2000&lt;/year&gt;&lt;pub-dates&gt;&lt;date&gt;2000&lt;/date&gt;&lt;/pub-dates&gt;&lt;/dates&gt;&lt;isbn&gt;0737-4038&lt;/isbn&gt;&lt;urls&gt;&lt;/urls&gt;&lt;electronic-resource-num&gt;10.1093/oxfordjournals.molbev.a026235&lt;/electronic-resource-num&gt;&lt;/record&gt;&lt;/Cite&gt;&lt;/EndNote&gt;</w:instrText>
      </w:r>
      <w:r w:rsidR="00080079" w:rsidRPr="003118A3">
        <w:rPr>
          <w:szCs w:val="24"/>
          <w:highlight w:val="yellow"/>
        </w:rPr>
        <w:fldChar w:fldCharType="separate"/>
      </w:r>
      <w:r w:rsidR="00080079" w:rsidRPr="003118A3">
        <w:rPr>
          <w:noProof/>
          <w:szCs w:val="24"/>
          <w:highlight w:val="yellow"/>
        </w:rPr>
        <w:t>(Keeling, Luker, and Palmer 2000)</w:t>
      </w:r>
      <w:r w:rsidR="00080079" w:rsidRPr="003118A3">
        <w:rPr>
          <w:szCs w:val="24"/>
          <w:highlight w:val="yellow"/>
        </w:rPr>
        <w:fldChar w:fldCharType="end"/>
      </w:r>
      <w:r w:rsidR="00080079" w:rsidRPr="003118A3">
        <w:rPr>
          <w:szCs w:val="24"/>
          <w:highlight w:val="yellow"/>
        </w:rPr>
        <w:t xml:space="preserve"> branched microsporidia based on the beta-tubulin phylogeny either with </w:t>
      </w:r>
      <w:r w:rsidR="005F0285" w:rsidRPr="003118A3">
        <w:rPr>
          <w:szCs w:val="24"/>
          <w:highlight w:val="yellow"/>
        </w:rPr>
        <w:t>a</w:t>
      </w:r>
      <w:r w:rsidR="00080079" w:rsidRPr="003118A3">
        <w:rPr>
          <w:szCs w:val="24"/>
          <w:highlight w:val="yellow"/>
        </w:rPr>
        <w:t xml:space="preserve">scomycetes or </w:t>
      </w:r>
      <w:r w:rsidR="005F0285" w:rsidRPr="003118A3">
        <w:rPr>
          <w:szCs w:val="24"/>
          <w:highlight w:val="yellow"/>
        </w:rPr>
        <w:t>z</w:t>
      </w:r>
      <w:r w:rsidR="00080079" w:rsidRPr="003118A3">
        <w:rPr>
          <w:szCs w:val="24"/>
          <w:highlight w:val="yellow"/>
        </w:rPr>
        <w:t>ygomycetes but not as a sister group of fungi.</w:t>
      </w:r>
      <w:r w:rsidR="005F0285" w:rsidRPr="003118A3">
        <w:rPr>
          <w:szCs w:val="24"/>
          <w:highlight w:val="yellow"/>
        </w:rPr>
        <w:t xml:space="preserve"> The close relationship between microsporidia and zygomycetes was however not resolved according to the analysis sugar transporters and the RNA helicases by </w:t>
      </w:r>
      <w:r w:rsidR="005F0285" w:rsidRPr="003118A3">
        <w:rPr>
          <w:szCs w:val="24"/>
          <w:highlight w:val="yellow"/>
        </w:rPr>
        <w:fldChar w:fldCharType="begin"/>
      </w:r>
      <w:r w:rsidR="005F0285" w:rsidRPr="003118A3">
        <w:rPr>
          <w:szCs w:val="24"/>
          <w:highlight w:val="yellow"/>
        </w:rPr>
        <w:instrText xml:space="preserve"> ADDIN EN.CITE &lt;EndNote&gt;&lt;Cite&gt;&lt;Author&gt;Koestler&lt;/Author&gt;&lt;Year&gt;2011&lt;/Year&gt;&lt;RecNum&gt;321&lt;/RecNum&gt;&lt;DisplayText&gt;(Koestler and Ebersberger 2011)&lt;/DisplayText&gt;&lt;record&gt;&lt;rec-number&gt;321&lt;/rec-number&gt;&lt;foreign-keys&gt;&lt;key app="EN" db-id="zvzepeve9vwad9e0r2nxazrm0x0w25x9w9er" timestamp="1522917510"&gt;321&lt;/key&gt;&lt;/foreign-keys&gt;&lt;ref-type name="Journal Article"&gt;17&lt;/ref-type&gt;&lt;contributors&gt;&lt;authors&gt;&lt;author&gt;Koestler, Tina&lt;/author&gt;&lt;author&gt;Ebersberger, Ingo&lt;/author&gt;&lt;/authors&gt;&lt;/contributors&gt;&lt;titles&gt;&lt;title&gt;Zygomycetes, Microsporidia, and the Evolutionary Ancestry of Sex Determination&lt;/title&gt;&lt;secondary-title&gt;Genome Biology and Evolution&lt;/secondary-title&gt;&lt;/titles&gt;&lt;periodical&gt;&lt;full-title&gt;Genome Biology and Evolution&lt;/full-title&gt;&lt;abbr-1&gt;Genome Biol Evol&lt;/abbr-1&gt;&lt;/periodical&gt;&lt;pages&gt;186-194&lt;/pages&gt;&lt;volume&gt;3&lt;/volume&gt;&lt;dates&gt;&lt;year&gt;2011&lt;/year&gt;&lt;pub-dates&gt;&lt;date&gt;2011-2-09&lt;/date&gt;&lt;/pub-dates&gt;&lt;/dates&gt;&lt;isbn&gt;1759-6653&lt;/isbn&gt;&lt;urls&gt;&lt;/urls&gt;&lt;electronic-resource-num&gt;10.1093/gbe/evr009&lt;/electronic-resource-num&gt;&lt;remote-database-name&gt;PubMed Central&lt;/remote-database-name&gt;&lt;access-date&gt;2018-03-26 12:41:03&lt;/access-date&gt;&lt;/record&gt;&lt;/Cite&gt;&lt;/EndNote&gt;</w:instrText>
      </w:r>
      <w:r w:rsidR="005F0285" w:rsidRPr="003118A3">
        <w:rPr>
          <w:szCs w:val="24"/>
          <w:highlight w:val="yellow"/>
        </w:rPr>
        <w:fldChar w:fldCharType="separate"/>
      </w:r>
      <w:r w:rsidR="005F0285" w:rsidRPr="003118A3">
        <w:rPr>
          <w:noProof/>
          <w:szCs w:val="24"/>
          <w:highlight w:val="yellow"/>
        </w:rPr>
        <w:t>(Koestler and Ebersberger 2011)</w:t>
      </w:r>
      <w:r w:rsidR="005F0285" w:rsidRPr="003118A3">
        <w:rPr>
          <w:szCs w:val="24"/>
          <w:highlight w:val="yellow"/>
        </w:rPr>
        <w:fldChar w:fldCharType="end"/>
      </w:r>
      <w:r w:rsidR="005F0285" w:rsidRPr="003118A3">
        <w:rPr>
          <w:szCs w:val="24"/>
          <w:highlight w:val="yellow"/>
        </w:rPr>
        <w:t>.</w:t>
      </w:r>
      <w:r w:rsidR="00A46686" w:rsidRPr="003118A3">
        <w:rPr>
          <w:szCs w:val="24"/>
          <w:highlight w:val="yellow"/>
        </w:rPr>
        <w:t xml:space="preserve"> </w:t>
      </w:r>
      <w:r w:rsidR="00205071" w:rsidRPr="003118A3">
        <w:rPr>
          <w:szCs w:val="24"/>
          <w:highlight w:val="yellow"/>
        </w:rPr>
        <w:t xml:space="preserve">Another study </w:t>
      </w:r>
      <w:r w:rsidR="00205071" w:rsidRPr="003118A3">
        <w:rPr>
          <w:szCs w:val="24"/>
          <w:highlight w:val="yellow"/>
        </w:rPr>
        <w:fldChar w:fldCharType="begin"/>
      </w:r>
      <w:r w:rsidR="00205071" w:rsidRPr="003118A3">
        <w:rPr>
          <w:szCs w:val="24"/>
          <w:highlight w:val="yellow"/>
        </w:rPr>
        <w:instrText xml:space="preserve"> ADDIN EN.CITE &lt;EndNote&gt;&lt;Cite&gt;&lt;Author&gt;James&lt;/Author&gt;&lt;Year&gt;2013&lt;/Year&gt;&lt;RecNum&gt;268&lt;/RecNum&gt;&lt;DisplayText&gt;(James et al. 2013)&lt;/DisplayText&gt;&lt;record&gt;&lt;rec-number&gt;268&lt;/rec-number&gt;&lt;foreign-keys&gt;&lt;key app="EN" db-id="zvzepeve9vwad9e0r2nxazrm0x0w25x9w9er" timestamp="1522917510"&gt;268&lt;/key&gt;&lt;/foreign-keys&gt;&lt;ref-type name="Journal Article"&gt;17&lt;/ref-type&gt;&lt;contributors&gt;&lt;authors&gt;&lt;author&gt;James, Timothy Y&lt;/author&gt;&lt;author&gt;Pelin, Adrian&lt;/author&gt;&lt;author&gt;Bonen, Linda&lt;/author&gt;&lt;author&gt;Ahrendt, Steven&lt;/author&gt;&lt;author&gt;Sain, Divya&lt;/author&gt;&lt;author&gt;Corradi, Nicolas&lt;/author&gt;&lt;author&gt;Stajich, Jason E&lt;/author&gt;&lt;/authors&gt;&lt;/contributors&gt;&lt;titles&gt;&lt;title&gt;Shared signatures of parasitism and phylogenomics unite Cryptomycota and microsporidia.&lt;/title&gt;&lt;secondary-title&gt;Current biology : CB&lt;/secondary-title&gt;&lt;/titles&gt;&lt;periodical&gt;&lt;full-title&gt;Current biology : CB&lt;/full-title&gt;&lt;/periodical&gt;&lt;pages&gt;1548-53&lt;/pages&gt;&lt;volume&gt;23&lt;/volume&gt;&lt;keywords&gt;&lt;keyword&gt;Microsporidia&lt;/keyword&gt;&lt;keyword&gt;Phylogeny&lt;/keyword&gt;&lt;keyword&gt;Molecular Sequence Data&lt;/keyword&gt;&lt;keyword&gt;Sequence Analysis, DNA&lt;/keyword&gt;&lt;keyword&gt;Evolution, Molecular&lt;/keyword&gt;&lt;keyword&gt;Microsporidia: genetics&lt;/keyword&gt;&lt;keyword&gt;Cell Wall&lt;/keyword&gt;&lt;keyword&gt;Cell Wall: physiology&lt;/keyword&gt;&lt;keyword&gt;Chytridiomycota&lt;/keyword&gt;&lt;keyword&gt;Chytridiomycota: classification&lt;/keyword&gt;&lt;keyword&gt;Chytridiomycota: genetics&lt;/keyword&gt;&lt;keyword&gt;Chytridiomycota: physiology&lt;/keyword&gt;&lt;keyword&gt;DNA, Fungal&lt;/keyword&gt;&lt;keyword&gt;DNA, Fungal: genetics&lt;/keyword&gt;&lt;keyword&gt;DNA, Fungal: metabolism&lt;/keyword&gt;&lt;keyword&gt;Genome, Fungal&lt;/keyword&gt;&lt;keyword&gt;Microsporidia: classification&lt;/keyword&gt;&lt;keyword&gt;Microsporidia: physiology&lt;/keyword&gt;&lt;keyword&gt;Reverse Transcriptase Polymerase Chain Reaction&lt;/keyword&gt;&lt;/keywords&gt;&lt;dates&gt;&lt;year&gt;2013&lt;/year&gt;&lt;pub-dates&gt;&lt;date&gt;August 2013&lt;/date&gt;&lt;/pub-dates&gt;&lt;/dates&gt;&lt;urls&gt;&lt;/urls&gt;&lt;electronic-resource-num&gt;10.1016/j.cub.2013.06.057&lt;/electronic-resource-num&gt;&lt;/record&gt;&lt;/Cite&gt;&lt;/EndNote&gt;</w:instrText>
      </w:r>
      <w:r w:rsidR="00205071" w:rsidRPr="003118A3">
        <w:rPr>
          <w:szCs w:val="24"/>
          <w:highlight w:val="yellow"/>
        </w:rPr>
        <w:fldChar w:fldCharType="separate"/>
      </w:r>
      <w:r w:rsidR="00205071" w:rsidRPr="003118A3">
        <w:rPr>
          <w:noProof/>
          <w:szCs w:val="24"/>
          <w:highlight w:val="yellow"/>
        </w:rPr>
        <w:t>(James et al. 2013)</w:t>
      </w:r>
      <w:r w:rsidR="00205071" w:rsidRPr="003118A3">
        <w:rPr>
          <w:szCs w:val="24"/>
          <w:highlight w:val="yellow"/>
        </w:rPr>
        <w:fldChar w:fldCharType="end"/>
      </w:r>
      <w:r w:rsidR="00760512" w:rsidRPr="003118A3">
        <w:rPr>
          <w:szCs w:val="24"/>
          <w:highlight w:val="yellow"/>
        </w:rPr>
        <w:t xml:space="preserve"> placed microsporidia together with cry</w:t>
      </w:r>
      <w:r w:rsidR="00A34462" w:rsidRPr="003118A3">
        <w:rPr>
          <w:szCs w:val="24"/>
          <w:highlight w:val="yellow"/>
        </w:rPr>
        <w:t>p</w:t>
      </w:r>
      <w:r w:rsidR="00760512" w:rsidRPr="003118A3">
        <w:rPr>
          <w:szCs w:val="24"/>
          <w:highlight w:val="yellow"/>
        </w:rPr>
        <w:t xml:space="preserve">tomycota. </w:t>
      </w:r>
      <w:r w:rsidR="00E97367" w:rsidRPr="003118A3">
        <w:rPr>
          <w:szCs w:val="24"/>
          <w:highlight w:val="yellow"/>
        </w:rPr>
        <w:t xml:space="preserve">Excluding cryptomycota from the taxa sampling, </w:t>
      </w:r>
      <w:r w:rsidR="00E97367" w:rsidRPr="003118A3">
        <w:rPr>
          <w:szCs w:val="24"/>
          <w:highlight w:val="yellow"/>
        </w:rPr>
        <w:fldChar w:fldCharType="begin"/>
      </w:r>
      <w:r w:rsidR="00E97367" w:rsidRPr="003118A3">
        <w:rPr>
          <w:szCs w:val="24"/>
          <w:highlight w:val="yellow"/>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E97367" w:rsidRPr="003118A3">
        <w:rPr>
          <w:szCs w:val="24"/>
          <w:highlight w:val="yellow"/>
        </w:rPr>
        <w:fldChar w:fldCharType="separate"/>
      </w:r>
      <w:r w:rsidR="00E97367" w:rsidRPr="003118A3">
        <w:rPr>
          <w:noProof/>
          <w:szCs w:val="24"/>
          <w:highlight w:val="yellow"/>
        </w:rPr>
        <w:t>(Capella-Gutiérrez, Marcet-Houben, and Gabaldón 2012)</w:t>
      </w:r>
      <w:r w:rsidR="00E97367" w:rsidRPr="003118A3">
        <w:rPr>
          <w:szCs w:val="24"/>
          <w:highlight w:val="yellow"/>
        </w:rPr>
        <w:fldChar w:fldCharType="end"/>
      </w:r>
      <w:r w:rsidR="00E97367" w:rsidRPr="003118A3">
        <w:rPr>
          <w:szCs w:val="24"/>
          <w:highlight w:val="yellow"/>
        </w:rPr>
        <w:t xml:space="preserve"> </w:t>
      </w:r>
      <w:r w:rsidR="00CC4FB6" w:rsidRPr="003118A3">
        <w:rPr>
          <w:szCs w:val="24"/>
          <w:highlight w:val="yellow"/>
        </w:rPr>
        <w:t>suggested microsporidia as the sister group of fungi</w:t>
      </w:r>
      <w:r w:rsidR="00474B77" w:rsidRPr="003118A3">
        <w:rPr>
          <w:szCs w:val="24"/>
          <w:highlight w:val="yellow"/>
        </w:rPr>
        <w:t xml:space="preserve"> by </w:t>
      </w:r>
      <w:r w:rsidR="00B056F5" w:rsidRPr="003118A3">
        <w:rPr>
          <w:szCs w:val="24"/>
          <w:highlight w:val="yellow"/>
        </w:rPr>
        <w:t xml:space="preserve">analyzing the phylogeny of </w:t>
      </w:r>
      <w:r w:rsidR="004E0C0E" w:rsidRPr="003118A3">
        <w:rPr>
          <w:szCs w:val="24"/>
          <w:highlight w:val="yellow"/>
        </w:rPr>
        <w:t xml:space="preserve">53 </w:t>
      </w:r>
      <w:r w:rsidR="00A349B7" w:rsidRPr="003118A3">
        <w:rPr>
          <w:szCs w:val="24"/>
          <w:highlight w:val="yellow"/>
        </w:rPr>
        <w:t>protein families</w:t>
      </w:r>
      <w:r w:rsidR="00CC4FB6" w:rsidRPr="003118A3">
        <w:rPr>
          <w:szCs w:val="24"/>
          <w:highlight w:val="yellow"/>
        </w:rPr>
        <w:t>.</w:t>
      </w:r>
    </w:p>
    <w:p w14:paraId="51AB154E" w14:textId="3FF52D92" w:rsidR="00A04801" w:rsidRPr="000466EA" w:rsidRDefault="005442EB" w:rsidP="000466EA">
      <w:pPr>
        <w:spacing w:after="0" w:line="360" w:lineRule="auto"/>
        <w:jc w:val="both"/>
        <w:rPr>
          <w:szCs w:val="24"/>
        </w:rPr>
      </w:pPr>
      <w:r>
        <w:rPr>
          <w:szCs w:val="24"/>
        </w:rPr>
        <w:t xml:space="preserve">After more than 100 years from the report of </w:t>
      </w:r>
      <w:r>
        <w:rPr>
          <w:szCs w:val="24"/>
        </w:rPr>
        <w:fldChar w:fldCharType="begin"/>
      </w:r>
      <w:r>
        <w:rPr>
          <w:szCs w:val="24"/>
        </w:rPr>
        <w:instrText xml:space="preserve"> ADDIN EN.CITE &lt;EndNote&gt;&lt;Cite&gt;&lt;Author&gt;Naegeli&lt;/Author&gt;&lt;Year&gt;1857&lt;/Year&gt;&lt;RecNum&gt;312&lt;/RecNum&gt;&lt;DisplayText&gt;(Naegeli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microsporidia were eventually re-classified as fungi, by placing them either within or in the earliest branch of the fungal clade </w:t>
      </w:r>
      <w:r>
        <w:rPr>
          <w:szCs w:val="24"/>
        </w:rPr>
        <w:fldChar w:fldCharType="begin"/>
      </w:r>
      <w:r>
        <w:rPr>
          <w:szCs w:val="24"/>
        </w:rPr>
        <w:instrText xml:space="preserve"> ADDIN EN.CITE &lt;EndNote&gt;&lt;Cite&gt;&lt;Author&gt;Cavalier-Smith&lt;/Author&gt;&lt;Year&gt;2004&lt;/Year&gt;&lt;RecNum&gt;310&lt;/RecNum&gt;&lt;DisplayText&gt;(Cavalier-Smith 2004)&lt;/DisplayText&gt;&lt;record&gt;&lt;rec-number&gt;310&lt;/rec-number&gt;&lt;foreign-keys&gt;&lt;key app="EN" db-id="zvzepeve9vwad9e0r2nxazrm0x0w25x9w9er" timestamp="1522917510"&gt;310&lt;/key&gt;&lt;/foreign-keys&gt;&lt;ref-type name="Journal Article"&gt;17&lt;/ref-type&gt;&lt;contributors&gt;&lt;authors&gt;&lt;author&gt;Cavalier-Smith, T.&lt;/author&gt;&lt;/authors&gt;&lt;/contributors&gt;&lt;titles&gt;&lt;title&gt;Only six kingdoms of life&lt;/title&gt;&lt;secondary-title&gt;Proceedings of the Royal Society B: Biological Sciences&lt;/secondary-title&gt;&lt;/titles&gt;&lt;periodical&gt;&lt;full-title&gt;Proceedings of the Royal Society B: Biological Sciences&lt;/full-title&gt;&lt;/periodical&gt;&lt;pages&gt;1251-1262&lt;/pages&gt;&lt;volume&gt;271&lt;/volume&gt;&lt;dates&gt;&lt;year&gt;2004&lt;/year&gt;&lt;pub-dates&gt;&lt;date&gt;2004-06-22&lt;/date&gt;&lt;/pub-dates&gt;&lt;/dates&gt;&lt;isbn&gt;0962-8452, 1471-2954&lt;/isbn&gt;&lt;urls&gt;&lt;/urls&gt;&lt;electronic-resource-num&gt;10.1098/rspb.2004.2705&lt;/electronic-resource-num&gt;&lt;remote-database-name&gt;CrossRef&lt;/remote-database-name&gt;&lt;language&gt;en&lt;/language&gt;&lt;access-date&gt;2018-03-25 17:13:04&lt;/access-date&gt;&lt;/record&gt;&lt;/Cite&gt;&lt;/EndNote&gt;</w:instrText>
      </w:r>
      <w:r>
        <w:rPr>
          <w:szCs w:val="24"/>
        </w:rPr>
        <w:fldChar w:fldCharType="separate"/>
      </w:r>
      <w:r>
        <w:rPr>
          <w:noProof/>
          <w:szCs w:val="24"/>
        </w:rPr>
        <w:t>(Cavalier-Smith 2004)</w:t>
      </w:r>
      <w:r>
        <w:rPr>
          <w:szCs w:val="24"/>
        </w:rPr>
        <w:fldChar w:fldCharType="end"/>
      </w:r>
      <w:r>
        <w:rPr>
          <w:szCs w:val="24"/>
        </w:rPr>
        <w:t xml:space="preserve">. </w:t>
      </w:r>
      <w:r w:rsidRPr="00E05B31">
        <w:rPr>
          <w:szCs w:val="24"/>
          <w:highlight w:val="yellow"/>
        </w:rPr>
        <w:t xml:space="preserve">However, their exact phylogenetic position stays unresolved </w:t>
      </w:r>
      <w:r w:rsidRPr="00E05B31">
        <w:rPr>
          <w:szCs w:val="24"/>
          <w:highlight w:val="yellow"/>
        </w:rPr>
        <w:fldChar w:fldCharType="begin">
          <w:fldData xml:space="preserve">PEVuZE5vdGU+PENpdGU+PEF1dGhvcj5NY0xhdWdobGluPC9BdXRob3I+PFllYXI+MjAwOTwvWWVh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</w:fldData>
        </w:fldChar>
      </w:r>
      <w:r w:rsidR="00E01E2A">
        <w:rPr>
          <w:szCs w:val="24"/>
          <w:highlight w:val="yellow"/>
        </w:rPr>
        <w:instrText xml:space="preserve"> ADDIN EN.CITE </w:instrText>
      </w:r>
      <w:r w:rsidR="00E01E2A">
        <w:rPr>
          <w:szCs w:val="24"/>
          <w:highlight w:val="yellow"/>
        </w:rPr>
        <w:fldChar w:fldCharType="begin">
          <w:fldData xml:space="preserve">PEVuZE5vdGU+PENpdGU+PEF1dGhvcj5NY0xhdWdobGluPC9BdXRob3I+PFllYXI+MjAwOTwvWWVh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</w:fldData>
        </w:fldChar>
      </w:r>
      <w:r w:rsidR="00E01E2A">
        <w:rPr>
          <w:szCs w:val="24"/>
          <w:highlight w:val="yellow"/>
        </w:rPr>
        <w:instrText xml:space="preserve"> ADDIN EN.CITE.DATA </w:instrText>
      </w:r>
      <w:r w:rsidR="00E01E2A">
        <w:rPr>
          <w:szCs w:val="24"/>
          <w:highlight w:val="yellow"/>
        </w:rPr>
      </w:r>
      <w:r w:rsidR="00E01E2A">
        <w:rPr>
          <w:szCs w:val="24"/>
          <w:highlight w:val="yellow"/>
        </w:rPr>
        <w:fldChar w:fldCharType="end"/>
      </w:r>
      <w:r w:rsidRPr="00E05B31">
        <w:rPr>
          <w:szCs w:val="24"/>
          <w:highlight w:val="yellow"/>
        </w:rPr>
        <w:fldChar w:fldCharType="separate"/>
      </w:r>
      <w:r w:rsidR="00E01E2A">
        <w:rPr>
          <w:noProof/>
          <w:szCs w:val="24"/>
          <w:highlight w:val="yellow"/>
        </w:rPr>
        <w:t>(Tanabe, Watanabe, and Sugiyama 2002; McLaughlin et al. 2009; Stentiford et al. 2016)</w:t>
      </w:r>
      <w:r w:rsidRPr="00E05B31">
        <w:rPr>
          <w:szCs w:val="24"/>
          <w:highlight w:val="yellow"/>
        </w:rPr>
        <w:fldChar w:fldCharType="end"/>
      </w:r>
      <w:r w:rsidRPr="00E05B31">
        <w:rPr>
          <w:szCs w:val="24"/>
          <w:highlight w:val="yellow"/>
        </w:rPr>
        <w:t xml:space="preserve">. This uncertainty is mostly due to the poor taxon sampling of the previous studies, as well as the </w:t>
      </w:r>
      <w:r w:rsidR="00CF6404" w:rsidRPr="00E05B31">
        <w:rPr>
          <w:szCs w:val="24"/>
          <w:highlight w:val="yellow"/>
        </w:rPr>
        <w:t>artifact of the phylogenetic analyses based on a</w:t>
      </w:r>
      <w:r w:rsidRPr="00E05B31">
        <w:rPr>
          <w:szCs w:val="24"/>
          <w:highlight w:val="yellow"/>
        </w:rPr>
        <w:t xml:space="preserve"> single gene</w:t>
      </w:r>
      <w:r w:rsidR="0032240C" w:rsidRPr="00E05B31">
        <w:rPr>
          <w:szCs w:val="24"/>
          <w:highlight w:val="yellow"/>
        </w:rPr>
        <w:t xml:space="preserve"> </w:t>
      </w:r>
      <w:r w:rsidR="0032240C" w:rsidRPr="00E05B31">
        <w:rPr>
          <w:szCs w:val="24"/>
          <w:highlight w:val="yellow"/>
        </w:rPr>
        <w:fldChar w:fldCharType="begin">
          <w:fldData xml:space="preserve">PEVuZE5vdGU+PENpdGU+PEF1dGhvcj5UaG9tYXJhdDwvQXV0aG9yPjxZZWFyPjIwMDQ8L1llYXI+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</w:fldData>
        </w:fldChar>
      </w:r>
      <w:r w:rsidR="0022536E" w:rsidRPr="00E05B31">
        <w:rPr>
          <w:szCs w:val="24"/>
          <w:highlight w:val="yellow"/>
        </w:rPr>
        <w:instrText xml:space="preserve"> ADDIN EN.CITE </w:instrText>
      </w:r>
      <w:r w:rsidR="0022536E" w:rsidRPr="00E05B31">
        <w:rPr>
          <w:szCs w:val="24"/>
          <w:highlight w:val="yellow"/>
        </w:rPr>
        <w:fldChar w:fldCharType="begin">
          <w:fldData xml:space="preserve">PEVuZE5vdGU+PENpdGU+PEF1dGhvcj5UaG9tYXJhdDwvQXV0aG9yPjxZZWFyPjIwMDQ8L1llYXI+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</w:fldData>
        </w:fldChar>
      </w:r>
      <w:r w:rsidR="0022536E" w:rsidRPr="00E05B31">
        <w:rPr>
          <w:szCs w:val="24"/>
          <w:highlight w:val="yellow"/>
        </w:rPr>
        <w:instrText xml:space="preserve"> ADDIN EN.CITE.DATA </w:instrText>
      </w:r>
      <w:r w:rsidR="0022536E" w:rsidRPr="00E05B31">
        <w:rPr>
          <w:szCs w:val="24"/>
          <w:highlight w:val="yellow"/>
        </w:rPr>
      </w:r>
      <w:r w:rsidR="0022536E" w:rsidRPr="00E05B31">
        <w:rPr>
          <w:szCs w:val="24"/>
          <w:highlight w:val="yellow"/>
        </w:rPr>
        <w:fldChar w:fldCharType="end"/>
      </w:r>
      <w:r w:rsidR="0032240C" w:rsidRPr="00E05B31">
        <w:rPr>
          <w:szCs w:val="24"/>
          <w:highlight w:val="yellow"/>
        </w:rPr>
      </w:r>
      <w:r w:rsidR="0032240C" w:rsidRPr="00E05B31">
        <w:rPr>
          <w:szCs w:val="24"/>
          <w:highlight w:val="yellow"/>
        </w:rPr>
        <w:fldChar w:fldCharType="separate"/>
      </w:r>
      <w:r w:rsidR="0022536E" w:rsidRPr="00E05B31">
        <w:rPr>
          <w:noProof/>
          <w:szCs w:val="24"/>
          <w:highlight w:val="yellow"/>
        </w:rPr>
        <w:t>(Keeling and Fast 2002; Tanabe, Watanabe, and Sugiyama 2002; Thomarat, Vivarès, and Gouy 2004)</w:t>
      </w:r>
      <w:r w:rsidR="0032240C" w:rsidRPr="00E05B31">
        <w:rPr>
          <w:szCs w:val="24"/>
          <w:highlight w:val="yellow"/>
        </w:rPr>
        <w:fldChar w:fldCharType="end"/>
      </w:r>
      <w:r w:rsidR="006E5831" w:rsidRPr="00E05B31">
        <w:rPr>
          <w:szCs w:val="24"/>
          <w:highlight w:val="yellow"/>
        </w:rPr>
        <w:t xml:space="preserve">. The multiple genes approach of </w:t>
      </w:r>
      <w:r w:rsidR="0032240C" w:rsidRPr="00E05B31">
        <w:rPr>
          <w:szCs w:val="24"/>
          <w:highlight w:val="yellow"/>
        </w:rPr>
        <w:fldChar w:fldCharType="begin"/>
      </w:r>
      <w:r w:rsidR="0032240C" w:rsidRPr="00E05B31">
        <w:rPr>
          <w:szCs w:val="24"/>
          <w:highlight w:val="yellow"/>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32240C" w:rsidRPr="00E05B31">
        <w:rPr>
          <w:szCs w:val="24"/>
          <w:highlight w:val="yellow"/>
        </w:rPr>
        <w:fldChar w:fldCharType="separate"/>
      </w:r>
      <w:r w:rsidR="0032240C" w:rsidRPr="00E05B31">
        <w:rPr>
          <w:noProof/>
          <w:szCs w:val="24"/>
          <w:highlight w:val="yellow"/>
        </w:rPr>
        <w:t>(Capella-Gutiérrez, Marcet-Houben, and Gabaldón 2012)</w:t>
      </w:r>
      <w:r w:rsidR="0032240C" w:rsidRPr="00E05B31">
        <w:rPr>
          <w:szCs w:val="24"/>
          <w:highlight w:val="yellow"/>
        </w:rPr>
        <w:fldChar w:fldCharType="end"/>
      </w:r>
      <w:r w:rsidR="006E5831" w:rsidRPr="00E05B31">
        <w:rPr>
          <w:szCs w:val="24"/>
          <w:highlight w:val="yellow"/>
        </w:rPr>
        <w:t xml:space="preserve"> was nonetheless not convinced enough to conclude the fungal sister clade hypothesis</w:t>
      </w:r>
      <w:r w:rsidR="009A7391" w:rsidRPr="00E05B31">
        <w:rPr>
          <w:szCs w:val="24"/>
          <w:highlight w:val="yellow"/>
        </w:rPr>
        <w:t xml:space="preserve"> of microsporidia. </w:t>
      </w:r>
      <w:r w:rsidR="0051721B" w:rsidRPr="00E05B31">
        <w:rPr>
          <w:szCs w:val="24"/>
          <w:highlight w:val="yellow"/>
        </w:rPr>
        <w:t xml:space="preserve">Although they increased the taxon sampling with six microsporidia, </w:t>
      </w:r>
      <w:r w:rsidR="00211F6E" w:rsidRPr="00E05B31">
        <w:rPr>
          <w:szCs w:val="24"/>
          <w:highlight w:val="yellow"/>
        </w:rPr>
        <w:t>twelve</w:t>
      </w:r>
      <w:r w:rsidR="0051721B" w:rsidRPr="00E05B31">
        <w:rPr>
          <w:szCs w:val="24"/>
          <w:highlight w:val="yellow"/>
        </w:rPr>
        <w:t xml:space="preserve"> representative </w:t>
      </w:r>
      <w:r w:rsidR="00211F6E" w:rsidRPr="00E05B31">
        <w:rPr>
          <w:szCs w:val="24"/>
          <w:highlight w:val="yellow"/>
        </w:rPr>
        <w:t>species</w:t>
      </w:r>
      <w:r w:rsidR="0051721B" w:rsidRPr="00E05B31">
        <w:rPr>
          <w:szCs w:val="24"/>
          <w:highlight w:val="yellow"/>
        </w:rPr>
        <w:t xml:space="preserve"> from </w:t>
      </w:r>
      <w:r w:rsidR="00D226FA" w:rsidRPr="00E05B31">
        <w:rPr>
          <w:szCs w:val="24"/>
          <w:highlight w:val="yellow"/>
        </w:rPr>
        <w:t>six</w:t>
      </w:r>
      <w:r w:rsidR="0051721B" w:rsidRPr="00E05B31">
        <w:rPr>
          <w:szCs w:val="24"/>
          <w:highlight w:val="yellow"/>
        </w:rPr>
        <w:t xml:space="preserve"> different </w:t>
      </w:r>
      <w:r w:rsidR="00211F6E" w:rsidRPr="00E05B31">
        <w:rPr>
          <w:szCs w:val="24"/>
          <w:highlight w:val="yellow"/>
        </w:rPr>
        <w:t xml:space="preserve">fungal </w:t>
      </w:r>
      <w:r w:rsidR="0051721B" w:rsidRPr="00E05B31">
        <w:rPr>
          <w:szCs w:val="24"/>
          <w:highlight w:val="yellow"/>
        </w:rPr>
        <w:t xml:space="preserve">phyla, and </w:t>
      </w:r>
      <w:proofErr w:type="gramStart"/>
      <w:r w:rsidR="0051721B" w:rsidRPr="00E05B31">
        <w:rPr>
          <w:szCs w:val="24"/>
          <w:highlight w:val="yellow"/>
        </w:rPr>
        <w:t xml:space="preserve">an </w:t>
      </w:r>
      <w:r w:rsidR="001E59CC">
        <w:rPr>
          <w:szCs w:val="24"/>
          <w:highlight w:val="yellow"/>
        </w:rPr>
        <w:t>outgroup</w:t>
      </w:r>
      <w:proofErr w:type="gramEnd"/>
      <w:r w:rsidR="0051721B" w:rsidRPr="00E05B31">
        <w:rPr>
          <w:szCs w:val="24"/>
          <w:highlight w:val="yellow"/>
        </w:rPr>
        <w:t xml:space="preserve"> containing two animals together with </w:t>
      </w:r>
      <w:r w:rsidR="0051721B" w:rsidRPr="00E05B31">
        <w:rPr>
          <w:i/>
          <w:szCs w:val="24"/>
          <w:highlight w:val="yellow"/>
        </w:rPr>
        <w:t>Monosiga brevicollis</w:t>
      </w:r>
      <w:r w:rsidR="0051721B" w:rsidRPr="00E05B31">
        <w:rPr>
          <w:szCs w:val="24"/>
          <w:highlight w:val="yellow"/>
        </w:rPr>
        <w:t xml:space="preserve"> and </w:t>
      </w:r>
      <w:r w:rsidR="0051721B" w:rsidRPr="00E05B31">
        <w:rPr>
          <w:i/>
          <w:szCs w:val="24"/>
          <w:highlight w:val="yellow"/>
        </w:rPr>
        <w:t xml:space="preserve">Capsaspora </w:t>
      </w:r>
      <w:r w:rsidR="0051721B" w:rsidRPr="00E05B31">
        <w:rPr>
          <w:i/>
          <w:szCs w:val="24"/>
          <w:highlight w:val="yellow"/>
        </w:rPr>
        <w:lastRenderedPageBreak/>
        <w:t>owczarzaki</w:t>
      </w:r>
      <w:r w:rsidR="009A7391" w:rsidRPr="00E05B31">
        <w:rPr>
          <w:szCs w:val="24"/>
          <w:highlight w:val="yellow"/>
        </w:rPr>
        <w:t xml:space="preserve">, it is not sufficient to </w:t>
      </w:r>
      <w:r w:rsidR="000037BF" w:rsidRPr="00E05B31">
        <w:rPr>
          <w:szCs w:val="24"/>
          <w:highlight w:val="yellow"/>
        </w:rPr>
        <w:t>root the species tree using</w:t>
      </w:r>
      <w:r w:rsidR="009A7391" w:rsidRPr="00E05B31">
        <w:rPr>
          <w:szCs w:val="24"/>
          <w:highlight w:val="yellow"/>
        </w:rPr>
        <w:t xml:space="preserve"> </w:t>
      </w:r>
      <w:r w:rsidR="0051721B" w:rsidRPr="00E05B31">
        <w:rPr>
          <w:szCs w:val="24"/>
          <w:highlight w:val="yellow"/>
        </w:rPr>
        <w:t xml:space="preserve">the </w:t>
      </w:r>
      <w:r w:rsidR="001E59CC">
        <w:rPr>
          <w:szCs w:val="24"/>
          <w:highlight w:val="yellow"/>
        </w:rPr>
        <w:t>outgroup</w:t>
      </w:r>
      <w:r w:rsidR="009A7391" w:rsidRPr="00E05B31">
        <w:rPr>
          <w:szCs w:val="24"/>
          <w:highlight w:val="yellow"/>
        </w:rPr>
        <w:t xml:space="preserve"> unless </w:t>
      </w:r>
      <w:r w:rsidR="008B1324" w:rsidRPr="00E05B31">
        <w:rPr>
          <w:szCs w:val="24"/>
          <w:highlight w:val="yellow"/>
        </w:rPr>
        <w:t>the fungal relationship of microsporidia is definitely confirmed.</w:t>
      </w:r>
    </w:p>
    <w:p w14:paraId="2B5CD1DF" w14:textId="7A2FE2B2" w:rsidR="00F72D39" w:rsidRPr="002F3773" w:rsidRDefault="00F72D39" w:rsidP="00324278">
      <w:pPr>
        <w:pStyle w:val="Heading2"/>
        <w:jc w:val="both"/>
      </w:pPr>
      <w:bookmarkStart w:id="19" w:name="_Toc384627477"/>
      <w:bookmarkStart w:id="20" w:name="_Ref384630816"/>
      <w:bookmarkStart w:id="21" w:name="_Toc386158911"/>
      <w:r w:rsidRPr="002F3773">
        <w:t xml:space="preserve">The reduction of microsporidian genomes and </w:t>
      </w:r>
      <w:r w:rsidR="006135E9" w:rsidRPr="002F3773">
        <w:t>metabolism</w:t>
      </w:r>
      <w:bookmarkEnd w:id="19"/>
      <w:bookmarkEnd w:id="20"/>
      <w:bookmarkEnd w:id="21"/>
    </w:p>
    <w:p w14:paraId="2F411A6D" w14:textId="6D27C4A5" w:rsidR="00E85049" w:rsidRDefault="00EC3A9D" w:rsidP="00324278">
      <w:pPr>
        <w:tabs>
          <w:tab w:val="left" w:pos="3964"/>
        </w:tabs>
        <w:spacing w:after="0" w:line="360" w:lineRule="auto"/>
        <w:jc w:val="both"/>
        <w:rPr>
          <w:szCs w:val="24"/>
        </w:rPr>
      </w:pPr>
      <w:r>
        <w:rPr>
          <w:szCs w:val="24"/>
        </w:rPr>
        <w:t>Microsporidia in general have very small genomes ranging in size</w:t>
      </w:r>
      <w:r w:rsidRPr="00076E91">
        <w:rPr>
          <w:szCs w:val="24"/>
        </w:rPr>
        <w:t xml:space="preserve"> </w:t>
      </w:r>
      <w:r>
        <w:rPr>
          <w:szCs w:val="24"/>
        </w:rPr>
        <w:t>between</w:t>
      </w:r>
      <w:r w:rsidR="001F3B6A" w:rsidRPr="00076E91">
        <w:rPr>
          <w:szCs w:val="24"/>
        </w:rPr>
        <w:t xml:space="preserve"> </w:t>
      </w:r>
      <w:r w:rsidR="008005A9" w:rsidRPr="00076E91">
        <w:rPr>
          <w:szCs w:val="24"/>
        </w:rPr>
        <w:t>2.</w:t>
      </w:r>
      <w:r w:rsidR="001956FF" w:rsidRPr="00076E91">
        <w:rPr>
          <w:szCs w:val="24"/>
        </w:rPr>
        <w:t>3 Mb</w:t>
      </w:r>
      <w:r w:rsidR="002A5B9A" w:rsidRPr="00076E91">
        <w:rPr>
          <w:szCs w:val="24"/>
        </w:rPr>
        <w:t>p</w:t>
      </w:r>
      <w:r w:rsidR="001F3B6A" w:rsidRPr="00076E91">
        <w:rPr>
          <w:szCs w:val="24"/>
        </w:rPr>
        <w:t xml:space="preserve"> </w:t>
      </w:r>
      <w:r>
        <w:rPr>
          <w:szCs w:val="24"/>
        </w:rPr>
        <w:t xml:space="preserve">for </w:t>
      </w:r>
      <w:r w:rsidR="00D80A6A" w:rsidRPr="00D80A6A">
        <w:rPr>
          <w:i/>
          <w:szCs w:val="24"/>
        </w:rPr>
        <w:t>Encephalitozoon intestinalis</w:t>
      </w:r>
      <w:r>
        <w:rPr>
          <w:szCs w:val="24"/>
        </w:rPr>
        <w:t xml:space="preserve"> up </w:t>
      </w:r>
      <w:r w:rsidR="001F3B6A" w:rsidRPr="00076E91">
        <w:rPr>
          <w:szCs w:val="24"/>
        </w:rPr>
        <w:t xml:space="preserve">to </w:t>
      </w:r>
      <w:r w:rsidR="001956FF" w:rsidRPr="00076E91">
        <w:rPr>
          <w:szCs w:val="24"/>
        </w:rPr>
        <w:t>23 Mb</w:t>
      </w:r>
      <w:r w:rsidR="002A5B9A" w:rsidRPr="00076E91">
        <w:rPr>
          <w:szCs w:val="24"/>
        </w:rPr>
        <w:t>p</w:t>
      </w:r>
      <w:r w:rsidR="00121447">
        <w:rPr>
          <w:szCs w:val="24"/>
        </w:rPr>
        <w:t xml:space="preserve"> </w:t>
      </w:r>
      <w:r>
        <w:rPr>
          <w:szCs w:val="24"/>
        </w:rPr>
        <w:t xml:space="preserve">for </w:t>
      </w:r>
      <w:r w:rsidR="000D16A3" w:rsidRPr="000D16A3">
        <w:rPr>
          <w:i/>
          <w:szCs w:val="24"/>
        </w:rPr>
        <w:t>Anncaliia algerae</w:t>
      </w:r>
      <w:r>
        <w:rPr>
          <w:szCs w:val="24"/>
        </w:rPr>
        <w:t xml:space="preserve"> </w:t>
      </w:r>
      <w:r w:rsidR="00D80A6A">
        <w:rPr>
          <w:szCs w:val="24"/>
        </w:rPr>
        <w:fldChar w:fldCharType="begin">
          <w:fldData xml:space="preserve">PEVuZE5vdGU+PENpdGU+PEF1dGhvcj5Db3JyYWRpPC9BdXRob3I+PFllYXI+MjAxMDwvWWVhcj48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</w:fldData>
        </w:fldChar>
      </w:r>
      <w:r w:rsidR="00D80A6A">
        <w:rPr>
          <w:szCs w:val="24"/>
        </w:rPr>
        <w:instrText xml:space="preserve"> ADDIN EN.CITE </w:instrText>
      </w:r>
      <w:r w:rsidR="00D80A6A">
        <w:rPr>
          <w:szCs w:val="24"/>
        </w:rPr>
        <w:fldChar w:fldCharType="begin">
          <w:fldData xml:space="preserve">PEVuZE5vdGU+PENpdGU+PEF1dGhvcj5Db3JyYWRpPC9BdXRob3I+PFllYXI+MjAxMDwvWWVhcj48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</w:fldData>
        </w:fldChar>
      </w:r>
      <w:r w:rsidR="00D80A6A">
        <w:rPr>
          <w:szCs w:val="24"/>
        </w:rPr>
        <w:instrText xml:space="preserve"> ADDIN EN.CITE.DATA </w:instrText>
      </w:r>
      <w:r w:rsidR="00D80A6A">
        <w:rPr>
          <w:szCs w:val="24"/>
        </w:rPr>
      </w:r>
      <w:r w:rsidR="00D80A6A">
        <w:rPr>
          <w:szCs w:val="24"/>
        </w:rPr>
        <w:fldChar w:fldCharType="end"/>
      </w:r>
      <w:r w:rsidR="00D80A6A">
        <w:rPr>
          <w:szCs w:val="24"/>
        </w:rPr>
      </w:r>
      <w:r w:rsidR="00D80A6A">
        <w:rPr>
          <w:szCs w:val="24"/>
        </w:rPr>
        <w:fldChar w:fldCharType="separate"/>
      </w:r>
      <w:r w:rsidR="00D80A6A">
        <w:rPr>
          <w:noProof/>
          <w:szCs w:val="24"/>
        </w:rPr>
        <w:t>(Belkorchia et al. 2008; Corradi et al. 2010)</w:t>
      </w:r>
      <w:r w:rsidR="00D80A6A">
        <w:rPr>
          <w:szCs w:val="24"/>
        </w:rPr>
        <w:fldChar w:fldCharType="end"/>
      </w:r>
      <w:r w:rsidR="00F7283D" w:rsidRPr="00076E91">
        <w:rPr>
          <w:szCs w:val="24"/>
        </w:rPr>
        <w:t>.</w:t>
      </w:r>
      <w:r w:rsidR="008617D3">
        <w:rPr>
          <w:szCs w:val="24"/>
        </w:rPr>
        <w:t xml:space="preserve"> </w:t>
      </w:r>
      <w:commentRangeStart w:id="22"/>
      <w:r w:rsidR="0037131F">
        <w:rPr>
          <w:szCs w:val="24"/>
        </w:rPr>
        <w:t xml:space="preserve">They range among </w:t>
      </w:r>
      <w:commentRangeEnd w:id="22"/>
      <w:r w:rsidR="00640582">
        <w:rPr>
          <w:rStyle w:val="CommentReference"/>
        </w:rPr>
        <w:commentReference w:id="22"/>
      </w:r>
      <w:r w:rsidR="0037131F">
        <w:rPr>
          <w:szCs w:val="24"/>
        </w:rPr>
        <w:t>the smallest eukaryotic genomes</w:t>
      </w:r>
      <w:r w:rsidR="00640582">
        <w:rPr>
          <w:szCs w:val="24"/>
        </w:rPr>
        <w:t xml:space="preserve"> </w:t>
      </w:r>
      <w:r w:rsidR="008617D3">
        <w:rPr>
          <w:szCs w:val="24"/>
        </w:rPr>
        <w:fldChar w:fldCharType="begin"/>
      </w:r>
      <w:r w:rsidR="008617D3">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8617D3">
        <w:rPr>
          <w:szCs w:val="24"/>
        </w:rPr>
        <w:fldChar w:fldCharType="separate"/>
      </w:r>
      <w:r w:rsidR="008617D3">
        <w:rPr>
          <w:noProof/>
          <w:szCs w:val="24"/>
        </w:rPr>
        <w:t>(Vivarès and Méténier 2001)</w:t>
      </w:r>
      <w:r w:rsidR="008617D3">
        <w:rPr>
          <w:szCs w:val="24"/>
        </w:rPr>
        <w:fldChar w:fldCharType="end"/>
      </w:r>
      <w:r w:rsidR="0037131F">
        <w:rPr>
          <w:szCs w:val="24"/>
        </w:rPr>
        <w:t>, and</w:t>
      </w:r>
      <w:r w:rsidR="00640582">
        <w:rPr>
          <w:szCs w:val="24"/>
        </w:rPr>
        <w:t xml:space="preserve"> are in some instances even smaller than typical bacterial genomes. For example, </w:t>
      </w:r>
      <w:r w:rsidR="008617D3">
        <w:rPr>
          <w:szCs w:val="24"/>
        </w:rPr>
        <w:t xml:space="preserve">the </w:t>
      </w:r>
      <w:r w:rsidR="00324520">
        <w:rPr>
          <w:szCs w:val="24"/>
        </w:rPr>
        <w:t xml:space="preserve">genome </w:t>
      </w:r>
      <w:r w:rsidR="00E606CE">
        <w:rPr>
          <w:szCs w:val="24"/>
        </w:rPr>
        <w:t xml:space="preserve">of </w:t>
      </w:r>
      <w:r w:rsidR="00E606CE" w:rsidRPr="00076E91">
        <w:rPr>
          <w:szCs w:val="24"/>
        </w:rPr>
        <w:t>Encephalitozoon</w:t>
      </w:r>
      <w:r w:rsidR="008617D3" w:rsidRPr="00876FBB">
        <w:rPr>
          <w:i/>
          <w:szCs w:val="24"/>
        </w:rPr>
        <w:t xml:space="preserve"> intestinalis</w:t>
      </w:r>
      <w:r w:rsidR="00E606CE" w:rsidRPr="00E606CE">
        <w:rPr>
          <w:szCs w:val="24"/>
        </w:rPr>
        <w:t xml:space="preserve"> </w:t>
      </w:r>
      <w:r w:rsidR="00E606CE" w:rsidRPr="00076E91">
        <w:rPr>
          <w:szCs w:val="24"/>
        </w:rPr>
        <w:t xml:space="preserve">is known as the smallest </w:t>
      </w:r>
      <w:r w:rsidR="00E606CE">
        <w:rPr>
          <w:szCs w:val="24"/>
        </w:rPr>
        <w:t>eukaryotic genome, which</w:t>
      </w:r>
      <w:r w:rsidR="008617D3" w:rsidRPr="00076E91">
        <w:rPr>
          <w:szCs w:val="24"/>
        </w:rPr>
        <w:t xml:space="preserve"> is just half the size of th</w:t>
      </w:r>
      <w:r w:rsidR="008617D3">
        <w:rPr>
          <w:szCs w:val="24"/>
        </w:rPr>
        <w:t>at of</w:t>
      </w:r>
      <w:r w:rsidR="008617D3" w:rsidRPr="00076E91">
        <w:rPr>
          <w:szCs w:val="24"/>
        </w:rPr>
        <w:t xml:space="preserve"> </w:t>
      </w:r>
      <w:r w:rsidR="008617D3" w:rsidRPr="00482706">
        <w:rPr>
          <w:i/>
          <w:szCs w:val="24"/>
        </w:rPr>
        <w:t>Escherichia coli</w:t>
      </w:r>
      <w:r w:rsidR="008617D3" w:rsidRPr="00076E91">
        <w:rPr>
          <w:szCs w:val="24"/>
        </w:rPr>
        <w:t xml:space="preserve"> </w:t>
      </w:r>
      <w:r w:rsidR="008617D3">
        <w:rPr>
          <w:szCs w:val="24"/>
        </w:rPr>
        <w:fldChar w:fldCharType="begin"/>
      </w:r>
      <w:r w:rsidR="008617D3">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8617D3">
        <w:rPr>
          <w:szCs w:val="24"/>
        </w:rPr>
        <w:fldChar w:fldCharType="separate"/>
      </w:r>
      <w:r w:rsidR="008617D3">
        <w:rPr>
          <w:noProof/>
          <w:szCs w:val="24"/>
        </w:rPr>
        <w:t>(Corradi et al. 2010)</w:t>
      </w:r>
      <w:r w:rsidR="008617D3">
        <w:rPr>
          <w:szCs w:val="24"/>
        </w:rPr>
        <w:fldChar w:fldCharType="end"/>
      </w:r>
      <w:r w:rsidR="00324520">
        <w:rPr>
          <w:szCs w:val="24"/>
        </w:rPr>
        <w:t>.</w:t>
      </w:r>
      <w:r w:rsidR="00967DB8">
        <w:rPr>
          <w:szCs w:val="24"/>
        </w:rPr>
        <w:t xml:space="preserve"> </w:t>
      </w:r>
      <w:r w:rsidR="00F7283D" w:rsidRPr="00076E91">
        <w:rPr>
          <w:szCs w:val="24"/>
        </w:rPr>
        <w:t xml:space="preserve">Although </w:t>
      </w:r>
      <w:r>
        <w:rPr>
          <w:szCs w:val="24"/>
        </w:rPr>
        <w:t>microsporidia</w:t>
      </w:r>
      <w:r w:rsidR="00D232B0">
        <w:rPr>
          <w:szCs w:val="24"/>
        </w:rPr>
        <w:t>n genomes</w:t>
      </w:r>
      <w:r w:rsidRPr="00076E91">
        <w:rPr>
          <w:szCs w:val="24"/>
        </w:rPr>
        <w:t xml:space="preserve"> </w:t>
      </w:r>
      <w:r>
        <w:rPr>
          <w:szCs w:val="24"/>
        </w:rPr>
        <w:t>clearly show</w:t>
      </w:r>
      <w:r w:rsidRPr="00076E91">
        <w:rPr>
          <w:szCs w:val="24"/>
        </w:rPr>
        <w:t xml:space="preserve"> </w:t>
      </w:r>
      <w:r w:rsidR="00234D0C" w:rsidRPr="00076E91">
        <w:rPr>
          <w:szCs w:val="24"/>
        </w:rPr>
        <w:t>eukaryotic characteristics such as</w:t>
      </w:r>
      <w:r w:rsidR="00F7283D" w:rsidRPr="00076E91">
        <w:rPr>
          <w:szCs w:val="24"/>
        </w:rPr>
        <w:t xml:space="preserve"> multiple linear chromosomes or telomeres, their small size makes microsporidia become a model organism for studying </w:t>
      </w:r>
      <w:r w:rsidR="00302532" w:rsidRPr="00076E91">
        <w:rPr>
          <w:szCs w:val="24"/>
        </w:rPr>
        <w:t>reduction in eukaryotic genomes and metabolomes</w:t>
      </w:r>
      <w:r w:rsidR="003B2815">
        <w:rPr>
          <w:szCs w:val="24"/>
        </w:rPr>
        <w:t xml:space="preserve"> </w:t>
      </w:r>
      <w:r w:rsidR="003B2815">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3B2815">
        <w:rPr>
          <w:szCs w:val="24"/>
        </w:rPr>
        <w:instrText xml:space="preserve"> ADDIN EN.CITE </w:instrText>
      </w:r>
      <w:r w:rsidR="003B2815">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3B2815">
        <w:rPr>
          <w:szCs w:val="24"/>
        </w:rPr>
        <w:instrText xml:space="preserve"> ADDIN EN.CITE.DATA </w:instrText>
      </w:r>
      <w:r w:rsidR="003B2815">
        <w:rPr>
          <w:szCs w:val="24"/>
        </w:rPr>
      </w:r>
      <w:r w:rsidR="003B2815">
        <w:rPr>
          <w:szCs w:val="24"/>
        </w:rPr>
        <w:fldChar w:fldCharType="end"/>
      </w:r>
      <w:r w:rsidR="003B2815">
        <w:rPr>
          <w:szCs w:val="24"/>
        </w:rPr>
      </w:r>
      <w:r w:rsidR="003B2815">
        <w:rPr>
          <w:szCs w:val="24"/>
        </w:rPr>
        <w:fldChar w:fldCharType="separate"/>
      </w:r>
      <w:r w:rsidR="003B2815">
        <w:rPr>
          <w:noProof/>
          <w:szCs w:val="24"/>
        </w:rPr>
        <w:t>(Williams and Keeling 2011; Wiredu Boakye et al. 2017)</w:t>
      </w:r>
      <w:r w:rsidR="003B2815">
        <w:rPr>
          <w:szCs w:val="24"/>
        </w:rPr>
        <w:fldChar w:fldCharType="end"/>
      </w:r>
      <w:r w:rsidR="0046049F">
        <w:rPr>
          <w:szCs w:val="24"/>
        </w:rPr>
        <w:t xml:space="preserve">. </w:t>
      </w:r>
    </w:p>
    <w:p w14:paraId="40D4004A" w14:textId="17DA8D26" w:rsidR="009E32F9" w:rsidRDefault="009E32F9" w:rsidP="00324278">
      <w:pPr>
        <w:tabs>
          <w:tab w:val="left" w:pos="3964"/>
        </w:tabs>
        <w:spacing w:after="0" w:line="360" w:lineRule="auto"/>
        <w:jc w:val="both"/>
        <w:rPr>
          <w:szCs w:val="24"/>
        </w:rPr>
      </w:pPr>
      <w:r>
        <w:rPr>
          <w:szCs w:val="24"/>
        </w:rPr>
        <w:t xml:space="preserve">Microsporidia have only between 1,700 to </w:t>
      </w:r>
      <w:r w:rsidRPr="00076E91">
        <w:rPr>
          <w:szCs w:val="24"/>
        </w:rPr>
        <w:t>3,</w:t>
      </w:r>
      <w:r>
        <w:rPr>
          <w:szCs w:val="24"/>
        </w:rPr>
        <w:t>300</w:t>
      </w:r>
      <w:r w:rsidRPr="00076E91">
        <w:rPr>
          <w:szCs w:val="24"/>
        </w:rPr>
        <w:t xml:space="preserve"> protein coding genes, which are thought to be essential for their parasitic survival</w:t>
      </w:r>
      <w:r>
        <w:rPr>
          <w:szCs w:val="24"/>
        </w:rPr>
        <w:t xml:space="preserve"> </w: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Nakjang et al. 2013)</w:t>
      </w:r>
      <w:r>
        <w:rPr>
          <w:szCs w:val="24"/>
        </w:rPr>
        <w:fldChar w:fldCharType="end"/>
      </w:r>
      <w:r w:rsidRPr="00076E91">
        <w:rPr>
          <w:szCs w:val="24"/>
        </w:rPr>
        <w:t>.</w:t>
      </w:r>
      <w:r>
        <w:rPr>
          <w:szCs w:val="24"/>
        </w:rPr>
        <w:t xml:space="preserve"> Those</w:t>
      </w:r>
      <w:r w:rsidRPr="00076E91">
        <w:rPr>
          <w:szCs w:val="24"/>
        </w:rPr>
        <w:t xml:space="preserve"> genes are </w:t>
      </w:r>
      <w:r>
        <w:rPr>
          <w:szCs w:val="24"/>
        </w:rPr>
        <w:t xml:space="preserve">mostly shorter than their orthologs from other organisms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Pr>
          <w:szCs w:val="24"/>
        </w:rPr>
        <w:t xml:space="preserve">. They are flanked by short intergenic spaces, have few introns and repeat sequences </w: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Corradi et al. 2010)</w:t>
      </w:r>
      <w:r>
        <w:rPr>
          <w:szCs w:val="24"/>
        </w:rPr>
        <w:fldChar w:fldCharType="end"/>
      </w:r>
      <w:r w:rsidR="002E4113">
        <w:rPr>
          <w:szCs w:val="24"/>
        </w:rPr>
        <w:t xml:space="preserve"> as </w:t>
      </w:r>
      <w:r w:rsidR="005632D2">
        <w:rPr>
          <w:szCs w:val="24"/>
        </w:rPr>
        <w:t xml:space="preserve">well as lack minisatellite and transposable elements </w:t>
      </w:r>
      <w:r w:rsidR="00A45282">
        <w:rPr>
          <w:szCs w:val="24"/>
        </w:rPr>
        <w:fldChar w:fldCharType="begin"/>
      </w:r>
      <w:r w:rsidR="00A45282">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A45282">
        <w:rPr>
          <w:szCs w:val="24"/>
        </w:rPr>
        <w:fldChar w:fldCharType="separate"/>
      </w:r>
      <w:r w:rsidR="00A45282">
        <w:rPr>
          <w:noProof/>
          <w:szCs w:val="24"/>
        </w:rPr>
        <w:t>(Agnew et al. 2003)</w:t>
      </w:r>
      <w:r w:rsidR="00A45282">
        <w:rPr>
          <w:szCs w:val="24"/>
        </w:rPr>
        <w:fldChar w:fldCharType="end"/>
      </w:r>
      <w:r>
        <w:rPr>
          <w:szCs w:val="24"/>
        </w:rPr>
        <w:t xml:space="preserve">. Moreover, some of the genes are overlapping with each other </w:t>
      </w:r>
      <w:r>
        <w:rPr>
          <w:szCs w:val="24"/>
        </w:rPr>
        <w:fldChar w:fldCharType="begin"/>
      </w:r>
      <w:r>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Pr>
          <w:szCs w:val="24"/>
        </w:rPr>
        <w:fldChar w:fldCharType="separate"/>
      </w:r>
      <w:r>
        <w:rPr>
          <w:noProof/>
          <w:szCs w:val="24"/>
        </w:rPr>
        <w:t>(Corradi et al. 2010)</w:t>
      </w:r>
      <w:r>
        <w:rPr>
          <w:szCs w:val="24"/>
        </w:rPr>
        <w:fldChar w:fldCharType="end"/>
      </w:r>
      <w:r>
        <w:rPr>
          <w:szCs w:val="24"/>
        </w:rPr>
        <w:t>.</w:t>
      </w:r>
      <w:r w:rsidRPr="00984FA9">
        <w:rPr>
          <w:szCs w:val="24"/>
        </w:rPr>
        <w:t xml:space="preserve"> </w:t>
      </w:r>
    </w:p>
    <w:p w14:paraId="5D0A6EF4" w14:textId="3058EFE2" w:rsidR="004938BA" w:rsidRDefault="000A1E48" w:rsidP="00324278">
      <w:pPr>
        <w:tabs>
          <w:tab w:val="left" w:pos="3964"/>
        </w:tabs>
        <w:spacing w:after="0" w:line="360" w:lineRule="auto"/>
        <w:jc w:val="both"/>
        <w:rPr>
          <w:szCs w:val="24"/>
        </w:rPr>
      </w:pPr>
      <w:r>
        <w:rPr>
          <w:szCs w:val="24"/>
        </w:rPr>
        <w:t xml:space="preserve">Although being </w:t>
      </w:r>
      <w:r w:rsidR="00BE4446">
        <w:rPr>
          <w:szCs w:val="24"/>
        </w:rPr>
        <w:t xml:space="preserve">originally classified as the early branching eukaryotes, </w:t>
      </w:r>
      <w:r w:rsidR="003B4CF8">
        <w:rPr>
          <w:szCs w:val="24"/>
        </w:rPr>
        <w:t xml:space="preserve">the </w:t>
      </w:r>
      <w:r w:rsidR="00DA5DFF">
        <w:rPr>
          <w:szCs w:val="24"/>
        </w:rPr>
        <w:t>variability in</w:t>
      </w:r>
      <w:r w:rsidR="003B4CF8">
        <w:rPr>
          <w:szCs w:val="24"/>
        </w:rPr>
        <w:t xml:space="preserve"> genome</w:t>
      </w:r>
      <w:r w:rsidR="00DA5DFF">
        <w:rPr>
          <w:szCs w:val="24"/>
        </w:rPr>
        <w:t xml:space="preserve"> size</w:t>
      </w:r>
      <w:r w:rsidR="003B4CF8">
        <w:rPr>
          <w:szCs w:val="24"/>
        </w:rPr>
        <w:t xml:space="preserve"> </w:t>
      </w:r>
      <w:r w:rsidR="002E4113">
        <w:rPr>
          <w:szCs w:val="24"/>
        </w:rPr>
        <w:t xml:space="preserve">along with </w:t>
      </w:r>
      <w:r w:rsidR="00DA5DFF">
        <w:rPr>
          <w:szCs w:val="24"/>
        </w:rPr>
        <w:t xml:space="preserve">the number of genes in microsporidia is </w:t>
      </w:r>
      <w:r w:rsidR="0043530C">
        <w:rPr>
          <w:szCs w:val="24"/>
        </w:rPr>
        <w:t xml:space="preserve">thought to be </w:t>
      </w:r>
      <w:r w:rsidR="00DA5DFF">
        <w:rPr>
          <w:szCs w:val="24"/>
        </w:rPr>
        <w:t>the result of a c</w:t>
      </w:r>
      <w:r w:rsidR="005A7DBF">
        <w:rPr>
          <w:szCs w:val="24"/>
        </w:rPr>
        <w:t xml:space="preserve">omplex evolutionary process </w:t>
      </w:r>
      <w:r w:rsidR="005B1403">
        <w:rPr>
          <w:szCs w:val="24"/>
        </w:rPr>
        <w:t>including both reduction and expansion d</w:t>
      </w:r>
      <w:r w:rsidR="007621AB">
        <w:rPr>
          <w:szCs w:val="24"/>
        </w:rPr>
        <w:t>uring the adaptation to their</w:t>
      </w:r>
      <w:r w:rsidR="00EB0B4B">
        <w:rPr>
          <w:szCs w:val="24"/>
        </w:rPr>
        <w:t xml:space="preserve"> obligate intracellular</w:t>
      </w:r>
      <w:r w:rsidR="007621AB">
        <w:rPr>
          <w:szCs w:val="24"/>
        </w:rPr>
        <w:t xml:space="preserve"> parasitic lifestyle </w:t>
      </w:r>
      <w:r w:rsidR="00B22DAC">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sidR="0043530C">
        <w:rPr>
          <w:szCs w:val="24"/>
        </w:rPr>
        <w:instrText xml:space="preserve"> ADDIN EN.CITE </w:instrText>
      </w:r>
      <w:r w:rsidR="0043530C">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sidR="0043530C">
        <w:rPr>
          <w:szCs w:val="24"/>
        </w:rPr>
        <w:instrText xml:space="preserve"> ADDIN EN.CITE.DATA </w:instrText>
      </w:r>
      <w:r w:rsidR="0043530C">
        <w:rPr>
          <w:szCs w:val="24"/>
        </w:rPr>
      </w:r>
      <w:r w:rsidR="0043530C">
        <w:rPr>
          <w:szCs w:val="24"/>
        </w:rPr>
        <w:fldChar w:fldCharType="end"/>
      </w:r>
      <w:r w:rsidR="00B22DAC">
        <w:rPr>
          <w:szCs w:val="24"/>
        </w:rPr>
        <w:fldChar w:fldCharType="separate"/>
      </w:r>
      <w:r w:rsidR="0043530C">
        <w:rPr>
          <w:noProof/>
          <w:szCs w:val="24"/>
        </w:rPr>
        <w:t>(Agnew et al. 2003; Williams 2009; Nakjang et al. 2013)</w:t>
      </w:r>
      <w:r w:rsidR="00B22DAC">
        <w:rPr>
          <w:szCs w:val="24"/>
        </w:rPr>
        <w:fldChar w:fldCharType="end"/>
      </w:r>
      <w:r w:rsidR="00F334C5">
        <w:rPr>
          <w:szCs w:val="24"/>
        </w:rPr>
        <w:t>.</w:t>
      </w:r>
    </w:p>
    <w:p w14:paraId="026E7CBC" w14:textId="20200DD2" w:rsidR="00FD3651" w:rsidRDefault="00446C57" w:rsidP="00324278">
      <w:pPr>
        <w:spacing w:after="0" w:line="360" w:lineRule="auto"/>
        <w:jc w:val="both"/>
        <w:rPr>
          <w:szCs w:val="24"/>
        </w:rPr>
      </w:pPr>
      <w:r>
        <w:rPr>
          <w:szCs w:val="24"/>
        </w:rPr>
        <w:lastRenderedPageBreak/>
        <w:t xml:space="preserve">Due to the lack of mitochondria and genes for many biosynthesis pathways, </w:t>
      </w:r>
      <w:r w:rsidR="00360BBF">
        <w:rPr>
          <w:szCs w:val="24"/>
        </w:rPr>
        <w:t xml:space="preserve">Microsporidia </w:t>
      </w:r>
      <w:r w:rsidR="006F3550">
        <w:rPr>
          <w:szCs w:val="24"/>
        </w:rPr>
        <w:t xml:space="preserve">strongly depend on their host for nutrients </w: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 </w:instrTex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(Katinka et al. 2001; Luallen et al. 2016)</w:t>
      </w:r>
      <w:r w:rsidR="008C6C5A">
        <w:rPr>
          <w:szCs w:val="24"/>
        </w:rPr>
        <w:fldChar w:fldCharType="end"/>
      </w:r>
      <w:r w:rsidR="008C6C5A">
        <w:rPr>
          <w:szCs w:val="24"/>
        </w:rPr>
        <w:t>.</w:t>
      </w:r>
      <w:r w:rsidR="00DC4B16">
        <w:rPr>
          <w:szCs w:val="24"/>
        </w:rPr>
        <w:t xml:space="preserve"> </w:t>
      </w:r>
      <w:r w:rsidR="008A5EAA">
        <w:rPr>
          <w:szCs w:val="24"/>
        </w:rPr>
        <w:t xml:space="preserve">They produce </w:t>
      </w:r>
      <w:r w:rsidR="00D234D5">
        <w:rPr>
          <w:szCs w:val="24"/>
        </w:rPr>
        <w:t>a</w:t>
      </w:r>
      <w:r w:rsidR="00D234D5" w:rsidRPr="00D234D5">
        <w:rPr>
          <w:szCs w:val="24"/>
        </w:rPr>
        <w:t xml:space="preserve">denosine triphosphate </w:t>
      </w:r>
      <w:r w:rsidR="00D234D5">
        <w:rPr>
          <w:szCs w:val="24"/>
        </w:rPr>
        <w:t>(</w:t>
      </w:r>
      <w:r w:rsidR="009D1781">
        <w:rPr>
          <w:szCs w:val="24"/>
        </w:rPr>
        <w:t>ATP</w:t>
      </w:r>
      <w:r w:rsidR="00D234D5">
        <w:rPr>
          <w:szCs w:val="24"/>
        </w:rPr>
        <w:t>)</w:t>
      </w:r>
      <w:r w:rsidR="00AC78D5">
        <w:rPr>
          <w:szCs w:val="24"/>
        </w:rPr>
        <w:t xml:space="preserve"> through glycolysis instead of the more efficient </w:t>
      </w:r>
      <w:r w:rsidR="00A73DD3">
        <w:rPr>
          <w:szCs w:val="24"/>
        </w:rPr>
        <w:t>Krebs</w:t>
      </w:r>
      <w:r w:rsidR="00AC78D5">
        <w:rPr>
          <w:szCs w:val="24"/>
        </w:rPr>
        <w:t xml:space="preserve"> c</w:t>
      </w:r>
      <w:r w:rsidR="009D1781">
        <w:rPr>
          <w:szCs w:val="24"/>
        </w:rPr>
        <w:t xml:space="preserve">ycle, or use </w:t>
      </w:r>
      <w:r w:rsidR="008B74D2">
        <w:rPr>
          <w:szCs w:val="24"/>
        </w:rPr>
        <w:t xml:space="preserve">ATP </w:t>
      </w:r>
      <w:r w:rsidR="00AC78D5">
        <w:rPr>
          <w:szCs w:val="24"/>
        </w:rPr>
        <w:t>from the</w:t>
      </w:r>
      <w:r w:rsidR="00FE4FC7">
        <w:rPr>
          <w:szCs w:val="24"/>
        </w:rPr>
        <w:t>ir host species via the</w:t>
      </w:r>
      <w:r w:rsidR="00AC78D5">
        <w:rPr>
          <w:szCs w:val="24"/>
        </w:rPr>
        <w:t xml:space="preserve"> transport system</w:t>
      </w:r>
      <w:r w:rsidR="008C6C5A">
        <w:rPr>
          <w:szCs w:val="24"/>
        </w:rPr>
        <w:t xml:space="preserve"> </w: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 </w:instrTex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(Dolgikh 2000; Keeling and Corradi 2011; Heinz et al. 2012)</w:t>
      </w:r>
      <w:r w:rsidR="008C6C5A">
        <w:rPr>
          <w:szCs w:val="24"/>
        </w:rPr>
        <w:fldChar w:fldCharType="end"/>
      </w:r>
      <w:r w:rsidR="00AC78D5">
        <w:rPr>
          <w:szCs w:val="24"/>
        </w:rPr>
        <w:t xml:space="preserve">. </w:t>
      </w:r>
      <w:r w:rsidR="00E92092">
        <w:rPr>
          <w:szCs w:val="24"/>
        </w:rPr>
        <w:t xml:space="preserve">According to </w:t>
      </w:r>
      <w:r w:rsidR="00E92092">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E92092">
        <w:rPr>
          <w:szCs w:val="24"/>
        </w:rPr>
        <w:instrText xml:space="preserve"> ADDIN EN.CITE </w:instrText>
      </w:r>
      <w:r w:rsidR="00E92092">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E92092">
        <w:rPr>
          <w:szCs w:val="24"/>
        </w:rPr>
        <w:instrText xml:space="preserve"> ADDIN EN.CITE.DATA </w:instrText>
      </w:r>
      <w:r w:rsidR="00E92092">
        <w:rPr>
          <w:szCs w:val="24"/>
        </w:rPr>
      </w:r>
      <w:r w:rsidR="00E92092">
        <w:rPr>
          <w:szCs w:val="24"/>
        </w:rPr>
        <w:fldChar w:fldCharType="end"/>
      </w:r>
      <w:r w:rsidR="00E92092">
        <w:rPr>
          <w:szCs w:val="24"/>
        </w:rPr>
      </w:r>
      <w:r w:rsidR="00E92092">
        <w:rPr>
          <w:szCs w:val="24"/>
        </w:rPr>
        <w:fldChar w:fldCharType="separate"/>
      </w:r>
      <w:r w:rsidR="00E92092">
        <w:rPr>
          <w:noProof/>
          <w:szCs w:val="24"/>
        </w:rPr>
        <w:t>(Heinz et al. 2014; Dean, Hirt, and Embley 2016)</w:t>
      </w:r>
      <w:r w:rsidR="00E92092">
        <w:rPr>
          <w:szCs w:val="24"/>
        </w:rPr>
        <w:fldChar w:fldCharType="end"/>
      </w:r>
      <w:r w:rsidR="00E92092">
        <w:rPr>
          <w:szCs w:val="24"/>
        </w:rPr>
        <w:t xml:space="preserve">, microsporidia are thought to be incapable to </w:t>
      </w:r>
      <w:r w:rsidR="00E92092" w:rsidRPr="00623ECF">
        <w:rPr>
          <w:i/>
          <w:szCs w:val="24"/>
        </w:rPr>
        <w:t>de</w:t>
      </w:r>
      <w:r w:rsidR="00E92092">
        <w:rPr>
          <w:i/>
          <w:szCs w:val="24"/>
        </w:rPr>
        <w:t xml:space="preserve"> </w:t>
      </w:r>
      <w:r w:rsidR="00E92092" w:rsidRPr="00623ECF">
        <w:rPr>
          <w:i/>
          <w:szCs w:val="24"/>
        </w:rPr>
        <w:t>novo</w:t>
      </w:r>
      <w:r w:rsidR="00E92092">
        <w:rPr>
          <w:szCs w:val="24"/>
        </w:rPr>
        <w:t xml:space="preserve"> synthesize purine and pyrimidine due to the absence of several enzymes that are required to produce essential initial substrates for these pathways. Those missing enzymes are, in particularly, ribose-phosphate </w:t>
      </w:r>
      <w:r w:rsidR="00E92092" w:rsidRPr="00076E91">
        <w:rPr>
          <w:szCs w:val="24"/>
        </w:rPr>
        <w:t>pyrophosphokinase</w:t>
      </w:r>
      <w:r w:rsidR="00E92092">
        <w:rPr>
          <w:szCs w:val="24"/>
        </w:rPr>
        <w:t xml:space="preserve"> that create phosphoribosyl pyrophosphate (PRPP), IMP cyclohydrolase that synthesize inosine monophosphate IMP and UMP synthetase that create UMP from PRPP. Microsporidia must, therefore, import nucleotides from the host using their nucleotide transport proteins NTTs.</w:t>
      </w:r>
    </w:p>
    <w:p w14:paraId="726B37B3" w14:textId="60EBA80C" w:rsidR="000B6719" w:rsidRPr="00076E91" w:rsidRDefault="000B6719" w:rsidP="00324278">
      <w:pPr>
        <w:pStyle w:val="Heading2"/>
        <w:jc w:val="both"/>
      </w:pPr>
      <w:bookmarkStart w:id="23" w:name="_Toc384627479"/>
      <w:bookmarkStart w:id="24" w:name="_Toc386158912"/>
      <w:commentRangeStart w:id="25"/>
      <w:commentRangeStart w:id="26"/>
      <w:r w:rsidRPr="002F3773">
        <w:t xml:space="preserve">Potential </w:t>
      </w:r>
      <w:r w:rsidR="00C777F8" w:rsidRPr="002F3773">
        <w:t>research</w:t>
      </w:r>
      <w:r w:rsidRPr="002F3773">
        <w:t xml:space="preserve"> of microsporidia</w:t>
      </w:r>
      <w:bookmarkEnd w:id="23"/>
      <w:commentRangeEnd w:id="25"/>
      <w:r w:rsidR="00FF60F4">
        <w:rPr>
          <w:rStyle w:val="CommentReference"/>
          <w:rFonts w:eastAsiaTheme="minorHAnsi" w:cstheme="minorBidi"/>
          <w:b w:val="0"/>
          <w:bCs w:val="0"/>
          <w:color w:val="auto"/>
        </w:rPr>
        <w:commentReference w:id="25"/>
      </w:r>
      <w:commentRangeEnd w:id="26"/>
      <w:r w:rsidR="00865BB3">
        <w:t xml:space="preserve"> (The threat of microsporidiosis requires a deeper understanding about microsporidia)</w:t>
      </w:r>
      <w:r w:rsidR="001E0205">
        <w:rPr>
          <w:rStyle w:val="CommentReference"/>
          <w:rFonts w:eastAsiaTheme="minorHAnsi" w:cstheme="minorBidi"/>
          <w:b w:val="0"/>
          <w:bCs w:val="0"/>
          <w:color w:val="auto"/>
        </w:rPr>
        <w:commentReference w:id="26"/>
      </w:r>
      <w:bookmarkEnd w:id="24"/>
    </w:p>
    <w:p w14:paraId="7B08341F" w14:textId="02E8CF4D" w:rsidR="00670E7A" w:rsidRDefault="00FA0EAB" w:rsidP="00692714">
      <w:pPr>
        <w:spacing w:after="0" w:line="360" w:lineRule="auto"/>
        <w:jc w:val="both"/>
        <w:rPr>
          <w:szCs w:val="24"/>
        </w:rPr>
      </w:pPr>
      <w:r>
        <w:rPr>
          <w:szCs w:val="24"/>
        </w:rPr>
        <w:t>Microsporidia is opportunistic pathogen</w:t>
      </w:r>
      <w:r w:rsidR="005F7E60">
        <w:rPr>
          <w:szCs w:val="24"/>
        </w:rPr>
        <w:t>s</w:t>
      </w:r>
      <w:r>
        <w:rPr>
          <w:szCs w:val="24"/>
        </w:rPr>
        <w:t xml:space="preserve"> that infect not only AIDS patients but also healthy people</w:t>
      </w:r>
      <w:r w:rsidR="005F7E60">
        <w:rPr>
          <w:szCs w:val="24"/>
        </w:rPr>
        <w:t xml:space="preserve">, both children and elderly individuals </w:t>
      </w:r>
      <w:r w:rsidR="005F7E60">
        <w:rPr>
          <w:szCs w:val="24"/>
        </w:rPr>
        <w:fldChar w:fldCharType="begin">
          <w:fldData xml:space="preserve">PEVuZE5vdGU+PENpdGU+PEF1dGhvcj5MaTwvQXV0aG9yPjxZZWFyPjIwMTQ8L1llYXI+PFJlY051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</w:fldData>
        </w:fldChar>
      </w:r>
      <w:r w:rsidR="003C5B71">
        <w:rPr>
          <w:szCs w:val="24"/>
        </w:rPr>
        <w:instrText xml:space="preserve"> ADDIN EN.CITE </w:instrText>
      </w:r>
      <w:r w:rsidR="003C5B71">
        <w:rPr>
          <w:szCs w:val="24"/>
        </w:rPr>
        <w:fldChar w:fldCharType="begin">
          <w:fldData xml:space="preserve">PEVuZE5vdGU+PENpdGU+PEF1dGhvcj5MaTwvQXV0aG9yPjxZZWFyPjIwMTQ8L1llYXI+PFJlY051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</w:fldData>
        </w:fldChar>
      </w:r>
      <w:r w:rsidR="003C5B71">
        <w:rPr>
          <w:szCs w:val="24"/>
        </w:rPr>
        <w:instrText xml:space="preserve"> ADDIN EN.CITE.DATA </w:instrText>
      </w:r>
      <w:r w:rsidR="003C5B71">
        <w:rPr>
          <w:szCs w:val="24"/>
        </w:rPr>
      </w:r>
      <w:r w:rsidR="003C5B71">
        <w:rPr>
          <w:szCs w:val="24"/>
        </w:rPr>
        <w:fldChar w:fldCharType="end"/>
      </w:r>
      <w:r w:rsidR="005F7E60">
        <w:rPr>
          <w:szCs w:val="24"/>
        </w:rPr>
        <w:fldChar w:fldCharType="separate"/>
      </w:r>
      <w:r w:rsidR="003C5B71">
        <w:rPr>
          <w:noProof/>
          <w:szCs w:val="24"/>
        </w:rPr>
        <w:t>(Didier and Weiss 2011; Li, Li, et al. 2014; Stentiford et al. 2016)</w:t>
      </w:r>
      <w:r w:rsidR="005F7E60">
        <w:rPr>
          <w:szCs w:val="24"/>
        </w:rPr>
        <w:fldChar w:fldCharType="end"/>
      </w:r>
      <w:r w:rsidR="00345B0D">
        <w:rPr>
          <w:szCs w:val="24"/>
        </w:rPr>
        <w:t xml:space="preserve">. </w:t>
      </w:r>
      <w:r w:rsidR="005F7E60">
        <w:rPr>
          <w:szCs w:val="24"/>
        </w:rPr>
        <w:t>S</w:t>
      </w:r>
      <w:r w:rsidR="005F7E60" w:rsidRPr="006A2E88">
        <w:rPr>
          <w:szCs w:val="24"/>
        </w:rPr>
        <w:t>elf-limited diarrhea</w:t>
      </w:r>
      <w:r w:rsidR="005F7E60">
        <w:rPr>
          <w:szCs w:val="24"/>
        </w:rPr>
        <w:t xml:space="preserve"> has been reported in approximate 40% of people travelling from the industrialized countries to the developing nations </w:t>
      </w:r>
      <w:r w:rsidR="005F7E60">
        <w:rPr>
          <w:szCs w:val="24"/>
        </w:rPr>
        <w:fldChar w:fldCharType="begin"/>
      </w:r>
      <w:r w:rsidR="005F7E60">
        <w:rPr>
          <w:szCs w:val="24"/>
        </w:rPr>
        <w:instrText xml:space="preserve"> ADDIN EN.CITE &lt;EndNote&gt;&lt;Cite&gt;&lt;Author&gt;Rogelio&lt;/Author&gt;&lt;Year&gt;2006&lt;/Year&gt;&lt;RecNum&gt;407&lt;/RecNum&gt;&lt;DisplayText&gt;(Rogelio et al. 2006)&lt;/DisplayText&gt;&lt;record&gt;&lt;rec-number&gt;407&lt;/rec-number&gt;&lt;foreign-keys&gt;&lt;key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5F7E60">
        <w:rPr>
          <w:szCs w:val="24"/>
        </w:rPr>
        <w:fldChar w:fldCharType="separate"/>
      </w:r>
      <w:r w:rsidR="005F7E60">
        <w:rPr>
          <w:noProof/>
          <w:szCs w:val="24"/>
        </w:rPr>
        <w:t>(Rogelio et al. 2006)</w:t>
      </w:r>
      <w:r w:rsidR="005F7E60">
        <w:rPr>
          <w:szCs w:val="24"/>
        </w:rPr>
        <w:fldChar w:fldCharType="end"/>
      </w:r>
      <w:r w:rsidR="005F7E60">
        <w:rPr>
          <w:szCs w:val="24"/>
        </w:rPr>
        <w:t>.</w:t>
      </w:r>
      <w:r w:rsidR="00AD3471">
        <w:rPr>
          <w:szCs w:val="24"/>
        </w:rPr>
        <w:t xml:space="preserve"> </w:t>
      </w:r>
      <w:r w:rsidR="00527A2B">
        <w:rPr>
          <w:szCs w:val="24"/>
        </w:rPr>
        <w:t xml:space="preserve">17% of HIV-negative elderly patients in the study of </w:t>
      </w:r>
      <w:r w:rsidR="00527A2B">
        <w:rPr>
          <w:szCs w:val="24"/>
        </w:rPr>
        <w:fldChar w:fldCharType="begin"/>
      </w:r>
      <w:r w:rsidR="00527A2B">
        <w:rPr>
          <w:szCs w:val="24"/>
        </w:rPr>
        <w:instrText xml:space="preserve"> ADDIN EN.CITE &lt;EndNote&gt;&lt;Cite&gt;&lt;Author&gt;Lores&lt;/Author&gt;&lt;Year&gt;2002&lt;/Year&gt;&lt;RecNum&gt;408&lt;/RecNum&gt;&lt;DisplayText&gt;(Lores et al. 2002)&lt;/DisplayText&gt;&lt;record&gt;&lt;rec-number&gt;408&lt;/rec-number&gt;&lt;foreign-keys&gt;&lt;key app="EN" db-id="zvzepeve9vwad9e0r2nxazrm0x0w25x9w9er" timestamp="1524471686"&gt;408&lt;/key&gt;&lt;/foreign-keys&gt;&lt;ref-type name="Journal Article"&gt;17&lt;/ref-type&gt;&lt;contributors&gt;&lt;authors&gt;&lt;author&gt;Lores, Beatriz&lt;/author&gt;&lt;author&gt;Lopez‐Miragaya, Isabel&lt;/author&gt;&lt;author&gt;Arias, Cristina&lt;/author&gt;&lt;author&gt;Fenoy, Soledad&lt;/author&gt;&lt;author&gt;Torres, Julio&lt;/author&gt;&lt;author&gt;del Aguila, Carmen&lt;/author&gt;&lt;/authors&gt;&lt;/contributors&gt;&lt;titles&gt;&lt;title&gt;Intestinal Microsporidiosis Due to Enterocytozoon bieneusi in Elderly Human Immunodeficiency Virus–Negative Patients from Vigo, Spain&lt;/title&gt;&lt;secondary-title&gt;Clinical Infectious Diseases&lt;/secondary-title&gt;&lt;/titles&gt;&lt;periodical&gt;&lt;full-title&gt;Clinical Infectious Diseases&lt;/full-title&gt;&lt;/periodical&gt;&lt;pages&gt;918-921&lt;/pages&gt;&lt;volume&gt;34&lt;/volume&gt;&lt;dates&gt;&lt;year&gt;2002&lt;/year&gt;&lt;pub-dates&gt;&lt;date&gt;04/2002&lt;/date&gt;&lt;/pub-dates&gt;&lt;/dates&gt;&lt;isbn&gt;1058-4838, 1537-6591&lt;/isbn&gt;&lt;urls&gt;&lt;/urls&gt;&lt;electronic-resource-num&gt;10.1086/339205&lt;/electronic-resource-num&gt;&lt;remote-database-name&gt;Crossref&lt;/remote-database-name&gt;&lt;language&gt;en&lt;/language&gt;&lt;access-date&gt;2018-04-23 08:20:23&lt;/access-date&gt;&lt;/record&gt;&lt;/Cite&gt;&lt;/EndNote&gt;</w:instrText>
      </w:r>
      <w:r w:rsidR="00527A2B">
        <w:rPr>
          <w:szCs w:val="24"/>
        </w:rPr>
        <w:fldChar w:fldCharType="separate"/>
      </w:r>
      <w:r w:rsidR="00527A2B">
        <w:rPr>
          <w:noProof/>
          <w:szCs w:val="24"/>
        </w:rPr>
        <w:t>(Lores et al. 2002)</w:t>
      </w:r>
      <w:r w:rsidR="00527A2B">
        <w:rPr>
          <w:szCs w:val="24"/>
        </w:rPr>
        <w:fldChar w:fldCharType="end"/>
      </w:r>
      <w:r w:rsidR="00527A2B">
        <w:rPr>
          <w:szCs w:val="24"/>
        </w:rPr>
        <w:t xml:space="preserve"> suffered from i</w:t>
      </w:r>
      <w:r w:rsidR="00527A2B" w:rsidRPr="00527A2B">
        <w:rPr>
          <w:szCs w:val="24"/>
        </w:rPr>
        <w:t>ntestinal microsporidiosi</w:t>
      </w:r>
      <w:r w:rsidR="00527A2B">
        <w:rPr>
          <w:szCs w:val="24"/>
        </w:rPr>
        <w:t xml:space="preserve">s caused by </w:t>
      </w:r>
      <w:r w:rsidR="00527A2B" w:rsidRPr="00527A2B">
        <w:rPr>
          <w:i/>
          <w:szCs w:val="24"/>
        </w:rPr>
        <w:t>E.bieneusi</w:t>
      </w:r>
      <w:r w:rsidR="00527A2B">
        <w:rPr>
          <w:szCs w:val="24"/>
        </w:rPr>
        <w:t xml:space="preserve">. </w:t>
      </w:r>
      <w:r w:rsidR="00865BB3">
        <w:rPr>
          <w:szCs w:val="24"/>
        </w:rPr>
        <w:t>This disease was</w:t>
      </w:r>
      <w:r w:rsidR="00BC3C15">
        <w:rPr>
          <w:szCs w:val="24"/>
        </w:rPr>
        <w:t xml:space="preserve"> also detected in</w:t>
      </w:r>
      <w:r w:rsidR="00C930B2">
        <w:rPr>
          <w:szCs w:val="24"/>
        </w:rPr>
        <w:t xml:space="preserve"> up to 22.5%</w:t>
      </w:r>
      <w:r w:rsidR="000F6223">
        <w:rPr>
          <w:szCs w:val="24"/>
        </w:rPr>
        <w:t xml:space="preserve"> healthy</w:t>
      </w:r>
      <w:r w:rsidR="00BC3C15">
        <w:rPr>
          <w:szCs w:val="24"/>
        </w:rPr>
        <w:t xml:space="preserve"> children in Africa and Asia </w:t>
      </w:r>
      <w:r w:rsidR="000F6223">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C930B2">
        <w:rPr>
          <w:szCs w:val="24"/>
        </w:rPr>
        <w:instrText xml:space="preserve"> ADDIN EN.CITE </w:instrText>
      </w:r>
      <w:r w:rsidR="00C930B2">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C930B2">
        <w:rPr>
          <w:szCs w:val="24"/>
        </w:rPr>
        <w:instrText xml:space="preserve"> ADDIN EN.CITE.DATA </w:instrText>
      </w:r>
      <w:r w:rsidR="00C930B2">
        <w:rPr>
          <w:szCs w:val="24"/>
        </w:rPr>
      </w:r>
      <w:r w:rsidR="00C930B2">
        <w:rPr>
          <w:szCs w:val="24"/>
        </w:rPr>
        <w:fldChar w:fldCharType="end"/>
      </w:r>
      <w:r w:rsidR="000F6223">
        <w:rPr>
          <w:szCs w:val="24"/>
        </w:rPr>
        <w:fldChar w:fldCharType="separate"/>
      </w:r>
      <w:r w:rsidR="00C930B2">
        <w:rPr>
          <w:noProof/>
          <w:szCs w:val="24"/>
        </w:rPr>
        <w:t>(Bretagne et al. 1993; Mungthin et al. 2001; Mathis, Weber, and Deplazes 2005; Matos, Lobo, and Xiao 2012)</w:t>
      </w:r>
      <w:r w:rsidR="000F6223">
        <w:rPr>
          <w:szCs w:val="24"/>
        </w:rPr>
        <w:fldChar w:fldCharType="end"/>
      </w:r>
      <w:r w:rsidR="00B52F2B">
        <w:rPr>
          <w:szCs w:val="24"/>
        </w:rPr>
        <w:t xml:space="preserve">. </w:t>
      </w:r>
      <w:r w:rsidR="00170F78">
        <w:rPr>
          <w:szCs w:val="24"/>
        </w:rPr>
        <w:t xml:space="preserve">Especially, microsporidia can cause asymptomatic infections in both immunocompetent and immunocompromised patients </w:t>
      </w:r>
      <w:r w:rsidR="00170F78">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70F78">
        <w:rPr>
          <w:szCs w:val="24"/>
        </w:rPr>
        <w:instrText xml:space="preserve"> ADDIN EN.CITE </w:instrText>
      </w:r>
      <w:r w:rsidR="00170F78">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70F78">
        <w:rPr>
          <w:szCs w:val="24"/>
        </w:rPr>
        <w:instrText xml:space="preserve"> ADDIN EN.CITE.DATA </w:instrText>
      </w:r>
      <w:r w:rsidR="00170F78">
        <w:rPr>
          <w:szCs w:val="24"/>
        </w:rPr>
      </w:r>
      <w:r w:rsidR="00170F78">
        <w:rPr>
          <w:szCs w:val="24"/>
        </w:rPr>
        <w:fldChar w:fldCharType="end"/>
      </w:r>
      <w:r w:rsidR="00170F78">
        <w:rPr>
          <w:szCs w:val="24"/>
        </w:rPr>
        <w:fldChar w:fldCharType="separate"/>
      </w:r>
      <w:r w:rsidR="00170F78">
        <w:rPr>
          <w:noProof/>
          <w:szCs w:val="24"/>
        </w:rPr>
        <w:t xml:space="preserve">(Matos, Lobo, </w:t>
      </w:r>
      <w:r w:rsidR="00170F78">
        <w:rPr>
          <w:noProof/>
          <w:szCs w:val="24"/>
        </w:rPr>
        <w:lastRenderedPageBreak/>
        <w:t>and Xiao 2012; Stentiford et al. 2016)</w:t>
      </w:r>
      <w:r w:rsidR="00170F78">
        <w:rPr>
          <w:szCs w:val="24"/>
        </w:rPr>
        <w:fldChar w:fldCharType="end"/>
      </w:r>
      <w:r w:rsidR="00170F78">
        <w:rPr>
          <w:szCs w:val="24"/>
        </w:rPr>
        <w:t xml:space="preserve">, </w:t>
      </w:r>
      <w:r w:rsidR="00A26214">
        <w:rPr>
          <w:szCs w:val="24"/>
        </w:rPr>
        <w:t xml:space="preserve">which consequently make difficulty for </w:t>
      </w:r>
      <w:r w:rsidR="00670E7A">
        <w:rPr>
          <w:szCs w:val="24"/>
        </w:rPr>
        <w:t xml:space="preserve">early detection and treatment. </w:t>
      </w:r>
    </w:p>
    <w:p w14:paraId="4F118EE3" w14:textId="11A52C56" w:rsidR="007D79B8" w:rsidRDefault="00B8023F" w:rsidP="00692714">
      <w:pPr>
        <w:spacing w:after="0" w:line="360" w:lineRule="auto"/>
        <w:jc w:val="both"/>
        <w:rPr>
          <w:szCs w:val="24"/>
        </w:rPr>
      </w:pPr>
      <w:r>
        <w:rPr>
          <w:szCs w:val="24"/>
        </w:rPr>
        <w:t>Furthermore, m</w:t>
      </w:r>
      <w:r w:rsidR="009A21CE">
        <w:rPr>
          <w:szCs w:val="24"/>
        </w:rPr>
        <w:t>icrosporidiosis can</w:t>
      </w:r>
      <w:r>
        <w:rPr>
          <w:szCs w:val="24"/>
        </w:rPr>
        <w:t xml:space="preserve"> </w:t>
      </w:r>
      <w:r w:rsidR="009A21CE">
        <w:rPr>
          <w:szCs w:val="24"/>
        </w:rPr>
        <w:t xml:space="preserve">harm the human </w:t>
      </w:r>
      <w:r w:rsidR="008F72F8">
        <w:rPr>
          <w:szCs w:val="24"/>
        </w:rPr>
        <w:t>food chain</w:t>
      </w:r>
      <w:r w:rsidR="001B4AA8">
        <w:rPr>
          <w:szCs w:val="24"/>
        </w:rPr>
        <w:t xml:space="preserve"> through foodborne and</w:t>
      </w:r>
      <w:r w:rsidR="008F72F8">
        <w:rPr>
          <w:szCs w:val="24"/>
        </w:rPr>
        <w:t xml:space="preserve"> water</w:t>
      </w:r>
      <w:r w:rsidR="001B4AA8">
        <w:rPr>
          <w:szCs w:val="24"/>
        </w:rPr>
        <w:t>borne routes</w:t>
      </w:r>
      <w:r w:rsidR="005D41F9">
        <w:rPr>
          <w:szCs w:val="24"/>
        </w:rPr>
        <w:t xml:space="preserve"> </w:t>
      </w:r>
      <w:r w:rsidR="005D41F9">
        <w:rPr>
          <w:szCs w:val="24"/>
        </w:rPr>
        <w:fldChar w:fldCharType="begin"/>
      </w:r>
      <w:r w:rsidR="005D41F9">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5D41F9">
        <w:rPr>
          <w:szCs w:val="24"/>
        </w:rPr>
        <w:fldChar w:fldCharType="separate"/>
      </w:r>
      <w:r w:rsidR="005D41F9">
        <w:rPr>
          <w:noProof/>
          <w:szCs w:val="24"/>
        </w:rPr>
        <w:t>(Stentiford et al. 2016)</w:t>
      </w:r>
      <w:r w:rsidR="005D41F9">
        <w:rPr>
          <w:szCs w:val="24"/>
        </w:rPr>
        <w:fldChar w:fldCharType="end"/>
      </w:r>
      <w:r w:rsidR="005D41F9">
        <w:rPr>
          <w:szCs w:val="24"/>
        </w:rPr>
        <w:t>.</w:t>
      </w:r>
      <w:r w:rsidR="003F719C">
        <w:rPr>
          <w:szCs w:val="24"/>
        </w:rPr>
        <w:t xml:space="preserve"> From the summary of that study, pathogens transmitted via food and water caused many deaths, notably in children under 15 year olds</w:t>
      </w:r>
      <w:r w:rsidR="00692714">
        <w:rPr>
          <w:szCs w:val="24"/>
        </w:rPr>
        <w:t xml:space="preserve"> </w:t>
      </w:r>
      <w:r w:rsidR="00A05B78">
        <w:rPr>
          <w:szCs w:val="24"/>
        </w:rPr>
        <w:t xml:space="preserve">in low-income countries </w:t>
      </w:r>
      <w:r w:rsidR="00692714">
        <w:rPr>
          <w:szCs w:val="24"/>
        </w:rPr>
        <w:t>where</w:t>
      </w:r>
      <w:r w:rsidR="003F719C">
        <w:rPr>
          <w:szCs w:val="24"/>
        </w:rPr>
        <w:t xml:space="preserve"> </w:t>
      </w:r>
      <w:r w:rsidR="00692714">
        <w:rPr>
          <w:szCs w:val="24"/>
        </w:rPr>
        <w:t>40% of the cases were largely due to infectious diseases, and elderly people over 70</w:t>
      </w:r>
      <w:r w:rsidR="00A05B78">
        <w:rPr>
          <w:szCs w:val="24"/>
        </w:rPr>
        <w:t xml:space="preserve"> in high-income countries</w:t>
      </w:r>
      <w:r w:rsidR="00692714">
        <w:rPr>
          <w:szCs w:val="24"/>
        </w:rPr>
        <w:t>, in which 70% of deaths were the result of chronic conditions.</w:t>
      </w:r>
      <w:r w:rsidR="00670E7A">
        <w:rPr>
          <w:szCs w:val="24"/>
        </w:rPr>
        <w:t xml:space="preserve"> </w:t>
      </w:r>
      <w:r w:rsidR="00A34959">
        <w:rPr>
          <w:szCs w:val="24"/>
        </w:rPr>
        <w:t xml:space="preserve">Hence, microsporidia are </w:t>
      </w:r>
      <w:r w:rsidR="00670E7A">
        <w:rPr>
          <w:szCs w:val="24"/>
        </w:rPr>
        <w:t>becoming emergent pathogens that affect crop production as well as life stock, and thus play a relevant role when it comes to securing human food supply</w:t>
      </w:r>
      <w:r w:rsidR="00D1585B">
        <w:rPr>
          <w:szCs w:val="24"/>
        </w:rPr>
        <w:t xml:space="preserve"> </w:t>
      </w:r>
      <w:r w:rsidR="00D1585B">
        <w:rPr>
          <w:szCs w:val="24"/>
        </w:rPr>
        <w:fldChar w:fldCharType="begin"/>
      </w:r>
      <w:r w:rsidR="00D1585B">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D1585B">
        <w:rPr>
          <w:szCs w:val="24"/>
        </w:rPr>
        <w:fldChar w:fldCharType="separate"/>
      </w:r>
      <w:r w:rsidR="00D1585B">
        <w:rPr>
          <w:noProof/>
          <w:szCs w:val="24"/>
        </w:rPr>
        <w:t>(Stentiford et al. 2016)</w:t>
      </w:r>
      <w:r w:rsidR="00D1585B">
        <w:rPr>
          <w:szCs w:val="24"/>
        </w:rPr>
        <w:fldChar w:fldCharType="end"/>
      </w:r>
      <w:r w:rsidR="00670E7A">
        <w:rPr>
          <w:szCs w:val="24"/>
        </w:rPr>
        <w:t>.</w:t>
      </w:r>
    </w:p>
    <w:p w14:paraId="6F82683F" w14:textId="36049C4A" w:rsidR="00C03825" w:rsidRDefault="00A0183A" w:rsidP="00324278">
      <w:pPr>
        <w:spacing w:after="0" w:line="360" w:lineRule="auto"/>
        <w:jc w:val="both"/>
        <w:rPr>
          <w:color w:val="FF0000"/>
          <w:szCs w:val="24"/>
        </w:rPr>
      </w:pPr>
      <w:r>
        <w:rPr>
          <w:szCs w:val="24"/>
        </w:rPr>
        <w:t xml:space="preserve">As microsporidiosis being considered as life-threatening infectious diseases that involve in almost any organ system of both immunocompetent and immunocompromised people </w:t>
      </w:r>
      <w:r>
        <w:rPr>
          <w:szCs w:val="24"/>
        </w:rPr>
        <w:fldChar w:fldCharType="begin"/>
      </w:r>
      <w:r w:rsidR="006F39B7">
        <w:rPr>
          <w:szCs w:val="24"/>
        </w:rPr>
        <w:instrText xml:space="preserve"> ADDIN EN.CITE &lt;EndNote&gt;&lt;Cite&gt;&lt;Author&gt;Ramanan&lt;/Author&gt;&lt;Year&gt;2014&lt;/Year&gt;&lt;RecNum&gt;394&lt;/RecNum&gt;&lt;DisplayText&gt;(Didier and Weiss 2008;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10:38:18&lt;/access-date&gt;&lt;/record&gt;&lt;/Cite&gt;&lt;Cite&gt;&lt;Author&gt;Didier&lt;/Author&gt;&lt;Year&gt;2008&lt;/Year&gt;&lt;RecNum&gt;361&lt;/RecNum&gt;&lt;record&gt;&lt;rec-number&gt;361&lt;/rec-number&gt;&lt;foreign-keys&gt;&lt;key app="EN" db-id="zvzepeve9vwad9e0r2nxazrm0x0w25x9w9er" timestamp="1523189127"&gt;361&lt;/key&gt;&lt;/foreign-keys&gt;&lt;ref-type name="Journal Article"&gt;17&lt;/ref-type&gt;&lt;contributors&gt;&lt;authors&gt;&lt;author&gt;Didier, Elizabeth S&lt;/author&gt;&lt;author&gt;Weiss, Louis M&lt;/author&gt;&lt;/authors&gt;&lt;/contributors&gt;&lt;titles&gt;&lt;title&gt;Overview of microsporidia and microsporidiosis&lt;/title&gt;&lt;secondary-title&gt;Protistology&lt;/secondary-title&gt;&lt;/titles&gt;&lt;periodical&gt;&lt;full-title&gt;Protistology&lt;/full-title&gt;&lt;/periodical&gt;&lt;pages&gt;243–255&lt;/pages&gt;&lt;volume&gt;4&lt;/volume&gt;&lt;number&gt;5&lt;/number&gt;&lt;dates&gt;&lt;year&gt;2008&lt;/year&gt;&lt;/dates&gt;&lt;urls&gt;&lt;/urls&gt;&lt;remote-database-name&gt;Zotero&lt;/remote-database-name&gt;&lt;language&gt;en&lt;/language&gt;&lt;/record&gt;&lt;/Cite&gt;&lt;/EndNote&gt;</w:instrText>
      </w:r>
      <w:r>
        <w:rPr>
          <w:szCs w:val="24"/>
        </w:rPr>
        <w:fldChar w:fldCharType="separate"/>
      </w:r>
      <w:r w:rsidR="006F39B7">
        <w:rPr>
          <w:noProof/>
          <w:szCs w:val="24"/>
        </w:rPr>
        <w:t>(Didier and Weiss 2008; Ramanan and Pritt 2014)</w:t>
      </w:r>
      <w:r>
        <w:rPr>
          <w:szCs w:val="24"/>
        </w:rPr>
        <w:fldChar w:fldCharType="end"/>
      </w:r>
      <w:r>
        <w:rPr>
          <w:szCs w:val="24"/>
        </w:rPr>
        <w:t xml:space="preserve">, </w:t>
      </w:r>
      <w:r w:rsidR="006F39B7">
        <w:rPr>
          <w:szCs w:val="24"/>
        </w:rPr>
        <w:t>it require</w:t>
      </w:r>
      <w:r w:rsidR="0089465A">
        <w:rPr>
          <w:szCs w:val="24"/>
        </w:rPr>
        <w:t>s a deep</w:t>
      </w:r>
      <w:r w:rsidR="006F39B7">
        <w:rPr>
          <w:szCs w:val="24"/>
        </w:rPr>
        <w:t xml:space="preserve"> understanding of</w:t>
      </w:r>
      <w:r w:rsidR="0063577C">
        <w:rPr>
          <w:szCs w:val="24"/>
        </w:rPr>
        <w:t xml:space="preserve"> the parasitic lifestyle </w:t>
      </w:r>
      <w:r w:rsidR="006F39B7">
        <w:rPr>
          <w:szCs w:val="24"/>
        </w:rPr>
        <w:t>a</w:t>
      </w:r>
      <w:r w:rsidR="0063577C">
        <w:rPr>
          <w:szCs w:val="24"/>
        </w:rPr>
        <w:t>nd the pathobiology</w:t>
      </w:r>
      <w:r w:rsidR="006F39B7">
        <w:rPr>
          <w:szCs w:val="24"/>
        </w:rPr>
        <w:t xml:space="preserve"> of the parasites microsporidia</w:t>
      </w:r>
      <w:r w:rsidR="0063577C">
        <w:rPr>
          <w:szCs w:val="24"/>
        </w:rPr>
        <w:t xml:space="preserve"> </w:t>
      </w:r>
      <w:r w:rsidR="0063577C">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4408D6">
        <w:rPr>
          <w:szCs w:val="24"/>
        </w:rPr>
        <w:instrText xml:space="preserve"> ADDIN EN.CITE </w:instrText>
      </w:r>
      <w:r w:rsidR="004408D6">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4408D6">
        <w:rPr>
          <w:szCs w:val="24"/>
        </w:rPr>
        <w:instrText xml:space="preserve"> ADDIN EN.CITE.DATA </w:instrText>
      </w:r>
      <w:r w:rsidR="004408D6">
        <w:rPr>
          <w:szCs w:val="24"/>
        </w:rPr>
      </w:r>
      <w:r w:rsidR="004408D6">
        <w:rPr>
          <w:szCs w:val="24"/>
        </w:rPr>
        <w:fldChar w:fldCharType="end"/>
      </w:r>
      <w:r w:rsidR="0063577C">
        <w:rPr>
          <w:szCs w:val="24"/>
        </w:rPr>
        <w:fldChar w:fldCharType="separate"/>
      </w:r>
      <w:r w:rsidR="0063577C">
        <w:rPr>
          <w:noProof/>
          <w:szCs w:val="24"/>
        </w:rPr>
        <w:t>(Kaya and M. 2012; Bjørnson and Oi 2014)</w:t>
      </w:r>
      <w:r w:rsidR="0063577C">
        <w:rPr>
          <w:szCs w:val="24"/>
        </w:rPr>
        <w:fldChar w:fldCharType="end"/>
      </w:r>
      <w:r w:rsidR="0063577C">
        <w:rPr>
          <w:szCs w:val="24"/>
        </w:rPr>
        <w:t>. However, the</w:t>
      </w:r>
      <w:r w:rsidR="0003192E">
        <w:rPr>
          <w:szCs w:val="24"/>
        </w:rPr>
        <w:t xml:space="preserve"> knowledge about both</w:t>
      </w:r>
      <w:r w:rsidR="00EF7E7C">
        <w:rPr>
          <w:szCs w:val="24"/>
        </w:rPr>
        <w:t xml:space="preserve"> </w:t>
      </w:r>
      <w:r w:rsidR="004454D4">
        <w:rPr>
          <w:szCs w:val="24"/>
        </w:rPr>
        <w:t xml:space="preserve">the particularities of </w:t>
      </w:r>
      <w:r w:rsidR="005F024D">
        <w:rPr>
          <w:szCs w:val="24"/>
        </w:rPr>
        <w:t>microsporidia</w:t>
      </w:r>
      <w:r w:rsidR="004454D4">
        <w:rPr>
          <w:szCs w:val="24"/>
        </w:rPr>
        <w:t>n</w:t>
      </w:r>
      <w:r w:rsidR="0003192E">
        <w:rPr>
          <w:szCs w:val="24"/>
        </w:rPr>
        <w:t xml:space="preserve"> evolution and </w:t>
      </w:r>
      <w:r w:rsidR="004454D4">
        <w:rPr>
          <w:szCs w:val="24"/>
        </w:rPr>
        <w:t xml:space="preserve">of </w:t>
      </w:r>
      <w:r w:rsidR="0003192E">
        <w:rPr>
          <w:szCs w:val="24"/>
        </w:rPr>
        <w:t xml:space="preserve">their metabolism </w:t>
      </w:r>
      <w:r w:rsidR="00C03825">
        <w:rPr>
          <w:szCs w:val="24"/>
        </w:rPr>
        <w:t>is</w:t>
      </w:r>
      <w:r w:rsidR="0003192E">
        <w:rPr>
          <w:szCs w:val="24"/>
        </w:rPr>
        <w:t xml:space="preserve"> </w:t>
      </w:r>
      <w:r w:rsidR="004454D4">
        <w:rPr>
          <w:szCs w:val="24"/>
        </w:rPr>
        <w:t xml:space="preserve">still </w:t>
      </w:r>
      <w:r w:rsidR="0003192E">
        <w:rPr>
          <w:szCs w:val="24"/>
        </w:rPr>
        <w:t>considerably poorly understood</w:t>
      </w:r>
      <w:r w:rsidR="00C5501E">
        <w:rPr>
          <w:szCs w:val="24"/>
        </w:rPr>
        <w:t xml:space="preserve"> </w:t>
      </w:r>
      <w:r w:rsidR="00C5501E">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C5501E">
        <w:rPr>
          <w:szCs w:val="24"/>
        </w:rPr>
        <w:instrText xml:space="preserve"> ADDIN EN.CITE </w:instrText>
      </w:r>
      <w:r w:rsidR="00C5501E">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C5501E">
        <w:rPr>
          <w:szCs w:val="24"/>
        </w:rPr>
        <w:instrText xml:space="preserve"> ADDIN EN.CITE.DATA </w:instrText>
      </w:r>
      <w:r w:rsidR="00C5501E">
        <w:rPr>
          <w:szCs w:val="24"/>
        </w:rPr>
      </w:r>
      <w:r w:rsidR="00C5501E">
        <w:rPr>
          <w:szCs w:val="24"/>
        </w:rPr>
        <w:fldChar w:fldCharType="end"/>
      </w:r>
      <w:r w:rsidR="00C5501E">
        <w:rPr>
          <w:szCs w:val="24"/>
        </w:rPr>
      </w:r>
      <w:r w:rsidR="00C5501E">
        <w:rPr>
          <w:szCs w:val="24"/>
        </w:rPr>
        <w:fldChar w:fldCharType="separate"/>
      </w:r>
      <w:r w:rsidR="00C5501E">
        <w:rPr>
          <w:noProof/>
          <w:szCs w:val="24"/>
        </w:rPr>
        <w:t>(Heinz et al. 2012; Nakjang et al. 2013)</w:t>
      </w:r>
      <w:r w:rsidR="00C5501E">
        <w:rPr>
          <w:szCs w:val="24"/>
        </w:rPr>
        <w:fldChar w:fldCharType="end"/>
      </w:r>
      <w:r w:rsidR="0003192E">
        <w:rPr>
          <w:szCs w:val="24"/>
        </w:rPr>
        <w:t>.</w:t>
      </w:r>
      <w:r w:rsidR="004454D4">
        <w:rPr>
          <w:szCs w:val="24"/>
        </w:rPr>
        <w:t xml:space="preserve"> Research has been mainly hindered by two aspects: First, their lifestyle as an obligate intracellular parasite is a substantial obstacle </w:t>
      </w:r>
      <w:r w:rsidR="005449F4">
        <w:rPr>
          <w:szCs w:val="24"/>
        </w:rPr>
        <w:t>to any experimental access</w:t>
      </w:r>
      <w:r w:rsidR="00E52F57">
        <w:rPr>
          <w:szCs w:val="24"/>
        </w:rPr>
        <w:t xml:space="preserve">, the purified samples can contain only the microsporidian spores </w:t>
      </w:r>
      <w:r w:rsidR="00E52F57">
        <w:rPr>
          <w:szCs w:val="24"/>
        </w:rPr>
        <w:fldChar w:fldCharType="begin"/>
      </w:r>
      <w:r w:rsidR="00E52F57">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E52F57">
        <w:rPr>
          <w:szCs w:val="24"/>
        </w:rPr>
        <w:fldChar w:fldCharType="separate"/>
      </w:r>
      <w:r w:rsidR="00E52F57">
        <w:rPr>
          <w:noProof/>
          <w:szCs w:val="24"/>
        </w:rPr>
        <w:t>(Méténier and Vivarès 2001)</w:t>
      </w:r>
      <w:r w:rsidR="00E52F57">
        <w:rPr>
          <w:szCs w:val="24"/>
        </w:rPr>
        <w:fldChar w:fldCharType="end"/>
      </w:r>
      <w:r w:rsidR="005449F4">
        <w:rPr>
          <w:szCs w:val="24"/>
        </w:rPr>
        <w:t xml:space="preserve">. </w:t>
      </w:r>
      <w:r w:rsidR="00E52F57">
        <w:rPr>
          <w:szCs w:val="24"/>
        </w:rPr>
        <w:t xml:space="preserve">Nevertheless, the physiology of the sporal stage is thought to be different from the developmental stages inside the host cell </w:t>
      </w:r>
      <w:r w:rsidR="00E52F57">
        <w:rPr>
          <w:szCs w:val="24"/>
        </w:rPr>
        <w:fldChar w:fldCharType="begin"/>
      </w:r>
      <w:r w:rsidR="00E52F57">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E52F57">
        <w:rPr>
          <w:szCs w:val="24"/>
        </w:rPr>
        <w:fldChar w:fldCharType="separate"/>
      </w:r>
      <w:r w:rsidR="00E52F57">
        <w:rPr>
          <w:noProof/>
          <w:szCs w:val="24"/>
        </w:rPr>
        <w:t>(Dolgikh, Sokolova, and Issi 1997)</w:t>
      </w:r>
      <w:r w:rsidR="00E52F57">
        <w:rPr>
          <w:szCs w:val="24"/>
        </w:rPr>
        <w:fldChar w:fldCharType="end"/>
      </w:r>
      <w:r w:rsidR="00E52F57">
        <w:rPr>
          <w:szCs w:val="24"/>
        </w:rPr>
        <w:t xml:space="preserve">. </w:t>
      </w:r>
      <w:r w:rsidR="005449F4">
        <w:rPr>
          <w:szCs w:val="24"/>
        </w:rPr>
        <w:t xml:space="preserve">This has, so far, prevented the establishment of a microsporidian model system. At the same time, </w:t>
      </w:r>
      <w:r w:rsidR="004454D4">
        <w:rPr>
          <w:szCs w:val="24"/>
        </w:rPr>
        <w:t xml:space="preserve">the tremendous evolutionary rates of microsporidian </w:t>
      </w:r>
      <w:r w:rsidR="005449F4">
        <w:rPr>
          <w:szCs w:val="24"/>
        </w:rPr>
        <w:t>proteins</w:t>
      </w:r>
      <w:r w:rsidR="004454D4">
        <w:rPr>
          <w:szCs w:val="24"/>
        </w:rPr>
        <w:t>, which are among the highest in the eukaryotic domain</w:t>
      </w:r>
      <w:r w:rsidR="009809AC">
        <w:rPr>
          <w:szCs w:val="24"/>
        </w:rPr>
        <w:t xml:space="preserve"> </w:t>
      </w:r>
      <w:r w:rsidR="009809AC">
        <w:rPr>
          <w:szCs w:val="24"/>
        </w:rPr>
        <w:fldChar w:fldCharType="begin"/>
      </w:r>
      <w:r w:rsidR="009809AC">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9809AC">
        <w:rPr>
          <w:szCs w:val="24"/>
        </w:rPr>
        <w:fldChar w:fldCharType="separate"/>
      </w:r>
      <w:r w:rsidR="009809AC">
        <w:rPr>
          <w:noProof/>
          <w:szCs w:val="24"/>
        </w:rPr>
        <w:t>(Slamovits et al. 2004)</w:t>
      </w:r>
      <w:r w:rsidR="009809AC">
        <w:rPr>
          <w:szCs w:val="24"/>
        </w:rPr>
        <w:fldChar w:fldCharType="end"/>
      </w:r>
      <w:r w:rsidR="004454D4">
        <w:rPr>
          <w:szCs w:val="24"/>
        </w:rPr>
        <w:t xml:space="preserve">, renders the </w:t>
      </w:r>
      <w:r w:rsidR="005449F4">
        <w:rPr>
          <w:szCs w:val="24"/>
        </w:rPr>
        <w:t>inference</w:t>
      </w:r>
      <w:r w:rsidR="004454D4">
        <w:rPr>
          <w:szCs w:val="24"/>
        </w:rPr>
        <w:t xml:space="preserve"> of homology relationships to</w:t>
      </w:r>
      <w:r w:rsidR="005449F4">
        <w:rPr>
          <w:szCs w:val="24"/>
        </w:rPr>
        <w:t xml:space="preserve"> experimentally characterized </w:t>
      </w:r>
      <w:r w:rsidR="004454D4">
        <w:rPr>
          <w:szCs w:val="24"/>
        </w:rPr>
        <w:t xml:space="preserve">proteins in </w:t>
      </w:r>
      <w:r w:rsidR="005449F4">
        <w:rPr>
          <w:szCs w:val="24"/>
        </w:rPr>
        <w:t xml:space="preserve">other </w:t>
      </w:r>
      <w:r w:rsidR="004454D4">
        <w:rPr>
          <w:szCs w:val="24"/>
        </w:rPr>
        <w:lastRenderedPageBreak/>
        <w:t xml:space="preserve">model organism hard. As a consequence, any </w:t>
      </w:r>
      <w:r w:rsidR="004454D4">
        <w:rPr>
          <w:i/>
          <w:szCs w:val="24"/>
        </w:rPr>
        <w:t xml:space="preserve">in silico </w:t>
      </w:r>
      <w:r w:rsidR="004454D4">
        <w:rPr>
          <w:szCs w:val="24"/>
        </w:rPr>
        <w:t xml:space="preserve">functional annotation transfer to microsporidian proteins </w:t>
      </w:r>
      <w:r w:rsidR="005449F4">
        <w:rPr>
          <w:szCs w:val="24"/>
        </w:rPr>
        <w:t>suffers from a substantial lack of sensitivity</w:t>
      </w:r>
      <w:r w:rsidR="003D01AA">
        <w:rPr>
          <w:szCs w:val="24"/>
        </w:rPr>
        <w:t>.</w:t>
      </w:r>
      <w:r w:rsidR="009165C2">
        <w:rPr>
          <w:szCs w:val="24"/>
        </w:rPr>
        <w:t xml:space="preserve"> </w:t>
      </w:r>
      <w:r w:rsidR="00545A74">
        <w:rPr>
          <w:szCs w:val="24"/>
        </w:rPr>
        <w:t>The investigation of the microsporidia ancestor and n</w:t>
      </w:r>
      <w:r w:rsidR="009165C2">
        <w:rPr>
          <w:szCs w:val="24"/>
        </w:rPr>
        <w:t xml:space="preserve">ovel approaches for a better functional annotating in term of accuracy and sensitivity could </w:t>
      </w:r>
      <w:r w:rsidR="00437830">
        <w:rPr>
          <w:szCs w:val="24"/>
        </w:rPr>
        <w:t>give more insight</w:t>
      </w:r>
      <w:r w:rsidR="00ED717F">
        <w:rPr>
          <w:szCs w:val="24"/>
        </w:rPr>
        <w:t>s</w:t>
      </w:r>
      <w:r w:rsidR="00437830">
        <w:rPr>
          <w:szCs w:val="24"/>
        </w:rPr>
        <w:t xml:space="preserve"> about the </w:t>
      </w:r>
      <w:r w:rsidR="00F51BEB">
        <w:rPr>
          <w:szCs w:val="24"/>
        </w:rPr>
        <w:t>parasitic lifestyle</w:t>
      </w:r>
      <w:r w:rsidR="00545A74">
        <w:rPr>
          <w:szCs w:val="24"/>
        </w:rPr>
        <w:t xml:space="preserve"> as well as the metabolic system </w:t>
      </w:r>
      <w:r w:rsidR="00DF0D0E">
        <w:rPr>
          <w:szCs w:val="24"/>
        </w:rPr>
        <w:t xml:space="preserve">of </w:t>
      </w:r>
      <w:r w:rsidR="00ED717F">
        <w:rPr>
          <w:szCs w:val="24"/>
        </w:rPr>
        <w:t xml:space="preserve">the </w:t>
      </w:r>
      <w:r w:rsidR="00DF0D0E">
        <w:rPr>
          <w:szCs w:val="24"/>
        </w:rPr>
        <w:t>microsporidia</w:t>
      </w:r>
      <w:r w:rsidR="005A3A57">
        <w:rPr>
          <w:szCs w:val="24"/>
        </w:rPr>
        <w:t>,</w:t>
      </w:r>
      <w:r w:rsidR="00DF0D0E">
        <w:rPr>
          <w:szCs w:val="24"/>
        </w:rPr>
        <w:t xml:space="preserve"> and can therefore </w:t>
      </w:r>
      <w:r w:rsidR="005A71B1">
        <w:rPr>
          <w:szCs w:val="24"/>
        </w:rPr>
        <w:t xml:space="preserve">provide a better </w:t>
      </w:r>
      <w:r w:rsidR="000D459B">
        <w:rPr>
          <w:szCs w:val="24"/>
        </w:rPr>
        <w:t xml:space="preserve">knowledge </w:t>
      </w:r>
      <w:r w:rsidR="002932C4">
        <w:rPr>
          <w:szCs w:val="24"/>
        </w:rPr>
        <w:t>for developing</w:t>
      </w:r>
      <w:r w:rsidR="00A15536">
        <w:rPr>
          <w:szCs w:val="24"/>
        </w:rPr>
        <w:t xml:space="preserve"> effective</w:t>
      </w:r>
      <w:r w:rsidR="002932C4">
        <w:rPr>
          <w:szCs w:val="24"/>
        </w:rPr>
        <w:t xml:space="preserve"> treatment methods against this emergent </w:t>
      </w:r>
      <w:r w:rsidR="002F4385">
        <w:rPr>
          <w:szCs w:val="24"/>
        </w:rPr>
        <w:t>pathogen</w:t>
      </w:r>
      <w:r w:rsidR="00545A74">
        <w:rPr>
          <w:szCs w:val="24"/>
        </w:rPr>
        <w:t>.</w:t>
      </w:r>
    </w:p>
    <w:p w14:paraId="78780C74" w14:textId="77777777" w:rsidR="00F75D21" w:rsidRPr="00606C6E" w:rsidRDefault="00F75D21" w:rsidP="00324278">
      <w:pPr>
        <w:spacing w:after="0" w:line="360" w:lineRule="auto"/>
        <w:jc w:val="both"/>
        <w:rPr>
          <w:color w:val="FF0000"/>
          <w:szCs w:val="24"/>
        </w:rPr>
      </w:pPr>
    </w:p>
    <w:p w14:paraId="6302161E" w14:textId="5B60E8F9" w:rsidR="00632E10" w:rsidRDefault="00CA6B2F" w:rsidP="00F73171">
      <w:pPr>
        <w:spacing w:after="0" w:line="360" w:lineRule="auto"/>
        <w:jc w:val="both"/>
        <w:rPr>
          <w:szCs w:val="24"/>
        </w:rPr>
      </w:pPr>
      <w:r w:rsidRPr="00A17841">
        <w:t>To put any evolutionary analysis on microsporidia on a solid basis, we first pursued a phylogenomics approach to establish a robust phylogeny of microsporidia and their placement in the eukaryotic tree of life. In chapter 2</w:t>
      </w:r>
      <w:r w:rsidR="009C4486">
        <w:t>,</w:t>
      </w:r>
      <w:r w:rsidR="009C4486" w:rsidRPr="009C4486">
        <w:rPr>
          <w:szCs w:val="24"/>
        </w:rPr>
        <w:t xml:space="preserve"> </w:t>
      </w:r>
      <w:r w:rsidR="009C4486">
        <w:rPr>
          <w:szCs w:val="24"/>
        </w:rPr>
        <w:t>"</w:t>
      </w:r>
      <w:r w:rsidR="009C4486" w:rsidRPr="00AF4EC3">
        <w:rPr>
          <w:szCs w:val="24"/>
        </w:rPr>
        <w:t xml:space="preserve"> </w:t>
      </w:r>
      <w:r w:rsidR="009C4486" w:rsidRPr="00076E91">
        <w:rPr>
          <w:szCs w:val="24"/>
        </w:rPr>
        <w:t xml:space="preserve">The estimation of the microsporidian </w:t>
      </w:r>
      <w:r w:rsidR="009C4486">
        <w:rPr>
          <w:szCs w:val="24"/>
        </w:rPr>
        <w:t>last common ancestor</w:t>
      </w:r>
      <w:r w:rsidR="009C4486" w:rsidRPr="00076E91">
        <w:rPr>
          <w:szCs w:val="24"/>
        </w:rPr>
        <w:t xml:space="preserve"> protein set</w:t>
      </w:r>
      <w:r w:rsidR="009C4486">
        <w:rPr>
          <w:szCs w:val="24"/>
        </w:rPr>
        <w:t xml:space="preserve"> ",</w:t>
      </w:r>
      <w:r w:rsidRPr="00A17841">
        <w:t xml:space="preserve"> we traced the evolution of proteins within the microsporidian lineage and inferred the gene set of the last common ancestor</w:t>
      </w:r>
      <w:r w:rsidR="009C4486">
        <w:t xml:space="preserve"> (LCA)</w:t>
      </w:r>
      <w:r w:rsidRPr="00A17841">
        <w:t xml:space="preserve"> of the contemporary microsporidia.</w:t>
      </w:r>
      <w:r w:rsidR="00CD23A9">
        <w:rPr>
          <w:szCs w:val="24"/>
        </w:rPr>
        <w:t xml:space="preserve"> </w:t>
      </w:r>
      <w:commentRangeStart w:id="27"/>
      <w:r w:rsidR="00C51711">
        <w:rPr>
          <w:szCs w:val="24"/>
        </w:rPr>
        <w:t xml:space="preserve">In order to </w:t>
      </w:r>
      <w:r w:rsidR="008F66EC">
        <w:rPr>
          <w:szCs w:val="24"/>
        </w:rPr>
        <w:t>analyze the phylogenetic distribution of the microsporidia</w:t>
      </w:r>
      <w:r w:rsidR="00620C5D">
        <w:rPr>
          <w:szCs w:val="24"/>
        </w:rPr>
        <w:t>n</w:t>
      </w:r>
      <w:r w:rsidR="008F66EC">
        <w:rPr>
          <w:szCs w:val="24"/>
        </w:rPr>
        <w:t xml:space="preserve"> LCA proteins</w:t>
      </w:r>
      <w:r w:rsidR="008C3886">
        <w:rPr>
          <w:szCs w:val="24"/>
        </w:rPr>
        <w:t xml:space="preserve"> in a</w:t>
      </w:r>
      <w:r w:rsidR="00CB20EA">
        <w:rPr>
          <w:szCs w:val="24"/>
        </w:rPr>
        <w:t>n</w:t>
      </w:r>
      <w:r w:rsidR="0057472F">
        <w:rPr>
          <w:szCs w:val="24"/>
        </w:rPr>
        <w:t xml:space="preserve"> effective</w:t>
      </w:r>
      <w:r w:rsidR="008C3886">
        <w:rPr>
          <w:szCs w:val="24"/>
        </w:rPr>
        <w:t xml:space="preserve"> and informative manner</w:t>
      </w:r>
      <w:r w:rsidR="008F66EC">
        <w:rPr>
          <w:szCs w:val="24"/>
        </w:rPr>
        <w:t>,</w:t>
      </w:r>
      <w:r w:rsidR="00C51711">
        <w:rPr>
          <w:szCs w:val="24"/>
        </w:rPr>
        <w:t xml:space="preserve"> </w:t>
      </w:r>
      <w:r w:rsidR="008F66EC">
        <w:rPr>
          <w:szCs w:val="24"/>
        </w:rPr>
        <w:t>we</w:t>
      </w:r>
      <w:r w:rsidR="00C51711">
        <w:rPr>
          <w:szCs w:val="24"/>
        </w:rPr>
        <w:t xml:space="preserve"> </w:t>
      </w:r>
      <w:r w:rsidR="00CF4581">
        <w:rPr>
          <w:szCs w:val="24"/>
        </w:rPr>
        <w:t>created</w:t>
      </w:r>
      <w:r w:rsidR="00B93FFF">
        <w:rPr>
          <w:szCs w:val="24"/>
        </w:rPr>
        <w:t xml:space="preserve"> a</w:t>
      </w:r>
      <w:r w:rsidR="00C51711">
        <w:rPr>
          <w:szCs w:val="24"/>
        </w:rPr>
        <w:t xml:space="preserve"> phylogenetic visualization and analysis tool name</w:t>
      </w:r>
      <w:r w:rsidR="008F66EC">
        <w:rPr>
          <w:szCs w:val="24"/>
        </w:rPr>
        <w:t>d</w:t>
      </w:r>
      <w:r w:rsidR="00C51711">
        <w:rPr>
          <w:szCs w:val="24"/>
        </w:rPr>
        <w:t xml:space="preserve"> PhyloProfile</w:t>
      </w:r>
      <w:r w:rsidR="008F66EC">
        <w:rPr>
          <w:szCs w:val="24"/>
        </w:rPr>
        <w:t>,</w:t>
      </w:r>
      <w:r w:rsidR="00C51711">
        <w:rPr>
          <w:szCs w:val="24"/>
        </w:rPr>
        <w:t xml:space="preserve"> which is </w:t>
      </w:r>
      <w:r w:rsidR="008F66EC">
        <w:rPr>
          <w:szCs w:val="24"/>
        </w:rPr>
        <w:t>introduced i</w:t>
      </w:r>
      <w:r w:rsidR="00E47943">
        <w:rPr>
          <w:szCs w:val="24"/>
        </w:rPr>
        <w:t>n Chapter 3, "PhyloProfile: an interactive visualization tool for exploring complex phylogenetic profile</w:t>
      </w:r>
      <w:r w:rsidR="00FA093A">
        <w:rPr>
          <w:szCs w:val="24"/>
        </w:rPr>
        <w:t>s</w:t>
      </w:r>
      <w:commentRangeEnd w:id="27"/>
      <w:r w:rsidR="0033702A">
        <w:rPr>
          <w:rStyle w:val="CommentReference"/>
        </w:rPr>
        <w:commentReference w:id="27"/>
      </w:r>
      <w:r w:rsidR="00E47943">
        <w:rPr>
          <w:szCs w:val="24"/>
        </w:rPr>
        <w:t>"</w:t>
      </w:r>
      <w:r w:rsidR="008F66EC">
        <w:rPr>
          <w:szCs w:val="24"/>
        </w:rPr>
        <w:t xml:space="preserve">. </w:t>
      </w:r>
      <w:r w:rsidR="00B21B1B">
        <w:rPr>
          <w:szCs w:val="24"/>
        </w:rPr>
        <w:t>In Chapter 4, "</w:t>
      </w:r>
      <w:r w:rsidR="00620C5D">
        <w:rPr>
          <w:szCs w:val="24"/>
        </w:rPr>
        <w:t xml:space="preserve">Distribution analysis of microsporidian LCA proteins", we applied </w:t>
      </w:r>
      <w:r w:rsidR="0050208A">
        <w:rPr>
          <w:szCs w:val="24"/>
        </w:rPr>
        <w:t xml:space="preserve">PhyloProfile to </w:t>
      </w:r>
      <w:r w:rsidR="001431A9">
        <w:rPr>
          <w:szCs w:val="24"/>
        </w:rPr>
        <w:t>the protein se</w:t>
      </w:r>
      <w:r w:rsidR="008335A2">
        <w:rPr>
          <w:szCs w:val="24"/>
        </w:rPr>
        <w:t>t of the</w:t>
      </w:r>
      <w:r w:rsidR="00225E7D">
        <w:rPr>
          <w:szCs w:val="24"/>
        </w:rPr>
        <w:t xml:space="preserve"> microsporidian LCA </w:t>
      </w:r>
      <w:commentRangeStart w:id="28"/>
      <w:r w:rsidR="003D4FD2">
        <w:rPr>
          <w:szCs w:val="24"/>
        </w:rPr>
        <w:t xml:space="preserve">to </w:t>
      </w:r>
      <w:r w:rsidR="00764E1B">
        <w:rPr>
          <w:szCs w:val="24"/>
        </w:rPr>
        <w:t>measure the evolutionary ages of those sequences</w:t>
      </w:r>
      <w:r w:rsidR="001F41F5">
        <w:rPr>
          <w:szCs w:val="24"/>
        </w:rPr>
        <w:t>, as well as to investigate the microsporidian genes that are shared with other species, especially the essential genes that should be retained in all organisms</w:t>
      </w:r>
      <w:r w:rsidR="00A4694C">
        <w:rPr>
          <w:szCs w:val="24"/>
        </w:rPr>
        <w:t>.</w:t>
      </w:r>
      <w:r w:rsidR="00B92546">
        <w:rPr>
          <w:szCs w:val="24"/>
        </w:rPr>
        <w:t xml:space="preserve"> </w:t>
      </w:r>
      <w:commentRangeEnd w:id="28"/>
      <w:r w:rsidR="0033702A">
        <w:rPr>
          <w:rStyle w:val="CommentReference"/>
        </w:rPr>
        <w:commentReference w:id="28"/>
      </w:r>
      <w:r w:rsidR="00B92546">
        <w:rPr>
          <w:szCs w:val="24"/>
        </w:rPr>
        <w:t xml:space="preserve">Recognized the influence of the orthology </w:t>
      </w:r>
      <w:r w:rsidR="00B92962">
        <w:rPr>
          <w:szCs w:val="24"/>
        </w:rPr>
        <w:t>assignment</w:t>
      </w:r>
      <w:r w:rsidR="00B92546">
        <w:rPr>
          <w:szCs w:val="24"/>
        </w:rPr>
        <w:t xml:space="preserve"> to the</w:t>
      </w:r>
      <w:r w:rsidR="00A238A1">
        <w:rPr>
          <w:szCs w:val="24"/>
        </w:rPr>
        <w:t xml:space="preserve"> protein</w:t>
      </w:r>
      <w:r w:rsidR="00B92546">
        <w:rPr>
          <w:szCs w:val="24"/>
        </w:rPr>
        <w:t xml:space="preserve"> functional annotation, </w:t>
      </w:r>
      <w:r w:rsidR="00CF4581">
        <w:rPr>
          <w:szCs w:val="24"/>
        </w:rPr>
        <w:t>we developed a</w:t>
      </w:r>
      <w:r w:rsidR="00B92546">
        <w:rPr>
          <w:szCs w:val="24"/>
        </w:rPr>
        <w:t xml:space="preserve"> novel </w:t>
      </w:r>
      <w:r w:rsidR="003E166E">
        <w:rPr>
          <w:szCs w:val="24"/>
        </w:rPr>
        <w:t>functional</w:t>
      </w:r>
      <w:r w:rsidR="00B92546">
        <w:rPr>
          <w:szCs w:val="24"/>
        </w:rPr>
        <w:t xml:space="preserve"> </w:t>
      </w:r>
      <w:r w:rsidR="003E166E">
        <w:rPr>
          <w:szCs w:val="24"/>
        </w:rPr>
        <w:t>annotation</w:t>
      </w:r>
      <w:r w:rsidR="00B92546">
        <w:rPr>
          <w:szCs w:val="24"/>
        </w:rPr>
        <w:t xml:space="preserve"> approach HamFAS, which </w:t>
      </w:r>
      <w:r w:rsidR="003E166E">
        <w:rPr>
          <w:szCs w:val="24"/>
        </w:rPr>
        <w:t xml:space="preserve">utilize both evolutionary relationship and domain </w:t>
      </w:r>
      <w:r w:rsidR="008D0692">
        <w:rPr>
          <w:szCs w:val="24"/>
        </w:rPr>
        <w:t xml:space="preserve">similarity </w:t>
      </w:r>
      <w:r w:rsidR="003E166E">
        <w:rPr>
          <w:szCs w:val="24"/>
        </w:rPr>
        <w:t xml:space="preserve">information to transfer </w:t>
      </w:r>
      <w:r w:rsidR="004115B6">
        <w:rPr>
          <w:szCs w:val="24"/>
        </w:rPr>
        <w:t xml:space="preserve">functional </w:t>
      </w:r>
      <w:r w:rsidR="003E166E">
        <w:rPr>
          <w:szCs w:val="24"/>
        </w:rPr>
        <w:t>annotations</w:t>
      </w:r>
      <w:r w:rsidR="004115B6">
        <w:rPr>
          <w:szCs w:val="24"/>
        </w:rPr>
        <w:t xml:space="preserve"> from one protein to another</w:t>
      </w:r>
      <w:r w:rsidR="003F390E">
        <w:rPr>
          <w:szCs w:val="24"/>
        </w:rPr>
        <w:t xml:space="preserve">. This approach is described in </w:t>
      </w:r>
      <w:r w:rsidR="003F390E">
        <w:rPr>
          <w:szCs w:val="24"/>
        </w:rPr>
        <w:lastRenderedPageBreak/>
        <w:t>Chapter 5, "</w:t>
      </w:r>
      <w:r w:rsidR="00334552" w:rsidRPr="00334552">
        <w:t xml:space="preserve"> </w:t>
      </w:r>
      <w:r w:rsidR="00334552" w:rsidRPr="00334552">
        <w:rPr>
          <w:szCs w:val="24"/>
        </w:rPr>
        <w:t xml:space="preserve">HamFAS: a novel functional annotation approach based on feature-aware orthology inference </w:t>
      </w:r>
      <w:r w:rsidR="003F390E">
        <w:rPr>
          <w:szCs w:val="24"/>
        </w:rPr>
        <w:t>"</w:t>
      </w:r>
      <w:r w:rsidR="00B92546">
        <w:rPr>
          <w:szCs w:val="24"/>
        </w:rPr>
        <w:t xml:space="preserve">. </w:t>
      </w:r>
      <w:r w:rsidR="00334552">
        <w:rPr>
          <w:szCs w:val="24"/>
        </w:rPr>
        <w:t xml:space="preserve">In </w:t>
      </w:r>
      <w:r w:rsidR="00437E33">
        <w:rPr>
          <w:szCs w:val="24"/>
        </w:rPr>
        <w:t>C</w:t>
      </w:r>
      <w:r w:rsidR="00BD50E6">
        <w:rPr>
          <w:szCs w:val="24"/>
        </w:rPr>
        <w:t>hapter</w:t>
      </w:r>
      <w:r w:rsidR="00437E33">
        <w:rPr>
          <w:szCs w:val="24"/>
        </w:rPr>
        <w:t xml:space="preserve"> 6</w:t>
      </w:r>
      <w:r w:rsidR="00BD50E6">
        <w:rPr>
          <w:szCs w:val="24"/>
        </w:rPr>
        <w:t>, "</w:t>
      </w:r>
      <w:r w:rsidR="003E19DD" w:rsidRPr="003E19DD">
        <w:rPr>
          <w:szCs w:val="24"/>
        </w:rPr>
        <w:t xml:space="preserve"> </w:t>
      </w:r>
      <w:r w:rsidR="003E19DD" w:rsidRPr="00076E91">
        <w:rPr>
          <w:szCs w:val="24"/>
        </w:rPr>
        <w:t xml:space="preserve">Metabolic pathway analysis of </w:t>
      </w:r>
      <w:r w:rsidR="003E19DD">
        <w:rPr>
          <w:szCs w:val="24"/>
        </w:rPr>
        <w:t xml:space="preserve">the </w:t>
      </w:r>
      <w:r w:rsidR="003E19DD" w:rsidRPr="00076E91">
        <w:rPr>
          <w:szCs w:val="24"/>
        </w:rPr>
        <w:t>microsporidian LCA proteins</w:t>
      </w:r>
      <w:r w:rsidR="00BD50E6">
        <w:rPr>
          <w:szCs w:val="24"/>
        </w:rPr>
        <w:t>"</w:t>
      </w:r>
      <w:r w:rsidR="00AC4A66">
        <w:rPr>
          <w:szCs w:val="24"/>
        </w:rPr>
        <w:t xml:space="preserve">, </w:t>
      </w:r>
      <w:r w:rsidR="00334552">
        <w:rPr>
          <w:szCs w:val="24"/>
        </w:rPr>
        <w:t>we applied HamFAS</w:t>
      </w:r>
      <w:r w:rsidR="00E662B3">
        <w:rPr>
          <w:szCs w:val="24"/>
        </w:rPr>
        <w:t xml:space="preserve"> </w:t>
      </w:r>
      <w:r w:rsidR="008A70C6">
        <w:rPr>
          <w:szCs w:val="24"/>
        </w:rPr>
        <w:t xml:space="preserve">to assign </w:t>
      </w:r>
      <w:r w:rsidR="0007693E">
        <w:rPr>
          <w:szCs w:val="24"/>
        </w:rPr>
        <w:t xml:space="preserve">the </w:t>
      </w:r>
      <w:r w:rsidR="008A70C6">
        <w:rPr>
          <w:szCs w:val="24"/>
        </w:rPr>
        <w:t>functional annotations to the microsporidia LCA proteins and</w:t>
      </w:r>
      <w:r w:rsidR="00FF65F3">
        <w:rPr>
          <w:szCs w:val="24"/>
        </w:rPr>
        <w:t xml:space="preserve"> </w:t>
      </w:r>
      <w:r w:rsidR="00AF602B">
        <w:rPr>
          <w:szCs w:val="24"/>
        </w:rPr>
        <w:t>based on those annotations, the microsporidian LCA</w:t>
      </w:r>
      <w:r w:rsidR="00B8299D">
        <w:rPr>
          <w:szCs w:val="24"/>
        </w:rPr>
        <w:t xml:space="preserve"> metabolic network </w:t>
      </w:r>
      <w:r w:rsidR="00AF602B">
        <w:rPr>
          <w:szCs w:val="24"/>
        </w:rPr>
        <w:t xml:space="preserve">was compared </w:t>
      </w:r>
      <w:r w:rsidR="00B8299D">
        <w:rPr>
          <w:szCs w:val="24"/>
        </w:rPr>
        <w:t>w</w:t>
      </w:r>
      <w:r w:rsidR="00AF602B">
        <w:rPr>
          <w:szCs w:val="24"/>
        </w:rPr>
        <w:t>ith those of the extant species.</w:t>
      </w:r>
    </w:p>
    <w:p w14:paraId="736A06BD" w14:textId="77777777" w:rsidR="00D3196D" w:rsidRPr="00076E91" w:rsidRDefault="00D3196D" w:rsidP="00324278">
      <w:pPr>
        <w:spacing w:after="0" w:line="360" w:lineRule="auto"/>
        <w:jc w:val="both"/>
        <w:rPr>
          <w:szCs w:val="24"/>
        </w:rPr>
      </w:pPr>
    </w:p>
    <w:p w14:paraId="5043E34E" w14:textId="77777777" w:rsidR="003F708E" w:rsidRPr="00076E91" w:rsidRDefault="003F708E" w:rsidP="00324278">
      <w:pPr>
        <w:spacing w:after="0" w:line="360" w:lineRule="auto"/>
        <w:jc w:val="both"/>
        <w:rPr>
          <w:szCs w:val="24"/>
        </w:rPr>
        <w:sectPr w:rsidR="003F708E" w:rsidRPr="00076E91" w:rsidSect="00531770">
          <w:footerReference w:type="default" r:id="rId17"/>
          <w:footnotePr>
            <w:pos w:val="beneathText"/>
          </w:footnotePr>
          <w:endnotePr>
            <w:numFmt w:val="decimal"/>
          </w:endnotePr>
          <w:pgSz w:w="11906" w:h="16838"/>
          <w:pgMar w:top="1418" w:right="1814" w:bottom="1418" w:left="1814" w:header="709" w:footer="709" w:gutter="0"/>
          <w:pgNumType w:start="1"/>
          <w:cols w:space="708"/>
          <w:docGrid w:linePitch="360"/>
        </w:sectPr>
      </w:pPr>
    </w:p>
    <w:p w14:paraId="5F400FBD" w14:textId="06AD123E" w:rsidR="00F32A99" w:rsidRDefault="00996B2B" w:rsidP="00324278">
      <w:pPr>
        <w:pStyle w:val="Heading1"/>
        <w:jc w:val="both"/>
      </w:pPr>
      <w:bookmarkStart w:id="29" w:name="_Toc386158913"/>
      <w:r>
        <w:lastRenderedPageBreak/>
        <w:t>The evolutionary</w:t>
      </w:r>
      <w:r w:rsidR="00F26C27">
        <w:t xml:space="preserve"> history</w:t>
      </w:r>
      <w:r>
        <w:t xml:space="preserve"> of microsporidian proteins and the</w:t>
      </w:r>
      <w:r w:rsidR="00D766BF">
        <w:t xml:space="preserve"> origin of microsporidia</w:t>
      </w:r>
      <w:bookmarkEnd w:id="29"/>
    </w:p>
    <w:p w14:paraId="703950FF" w14:textId="77777777" w:rsidR="00843059" w:rsidRPr="00843059" w:rsidRDefault="00843059" w:rsidP="00324278">
      <w:pPr>
        <w:jc w:val="both"/>
      </w:pPr>
    </w:p>
    <w:p w14:paraId="09B1DE4B" w14:textId="0263E976" w:rsidR="006A07B1" w:rsidRPr="007D7C63" w:rsidRDefault="00AD08DF" w:rsidP="00324278">
      <w:pPr>
        <w:pStyle w:val="Heading2"/>
        <w:jc w:val="both"/>
      </w:pPr>
      <w:bookmarkStart w:id="30" w:name="_Toc386158914"/>
      <w:commentRangeStart w:id="31"/>
      <w:r w:rsidRPr="00A7099E">
        <w:t>Introduction</w:t>
      </w:r>
      <w:commentRangeEnd w:id="31"/>
      <w:r w:rsidR="004115B6">
        <w:rPr>
          <w:rStyle w:val="CommentReference"/>
          <w:rFonts w:eastAsiaTheme="minorHAnsi" w:cstheme="minorBidi"/>
          <w:b w:val="0"/>
          <w:bCs w:val="0"/>
          <w:color w:val="auto"/>
        </w:rPr>
        <w:commentReference w:id="31"/>
      </w:r>
      <w:bookmarkEnd w:id="30"/>
    </w:p>
    <w:p w14:paraId="70EC40E2" w14:textId="77777777" w:rsidR="009E4958" w:rsidRDefault="009E4958" w:rsidP="009E4958">
      <w:pPr>
        <w:pStyle w:val="Heading3"/>
      </w:pPr>
      <w:bookmarkStart w:id="32" w:name="_Toc385094318"/>
      <w:bookmarkStart w:id="33" w:name="_Toc386158915"/>
      <w:r>
        <w:t>Phylogenetic tree</w:t>
      </w:r>
      <w:bookmarkEnd w:id="32"/>
      <w:bookmarkEnd w:id="33"/>
    </w:p>
    <w:p w14:paraId="32821DEE" w14:textId="77777777" w:rsidR="009E4958" w:rsidRDefault="009E4958" w:rsidP="009E4958">
      <w:pPr>
        <w:spacing w:after="0" w:line="360" w:lineRule="auto"/>
        <w:jc w:val="both"/>
        <w:rPr>
          <w:szCs w:val="24"/>
        </w:rPr>
      </w:pPr>
      <w:r>
        <w:rPr>
          <w:szCs w:val="24"/>
        </w:rPr>
        <w:t xml:space="preserve">The evolutionary relationship between genes or species is typically represented as a phylogenetic tree. Originally phylogenetic tree was used for systematic classification of species </w:t>
      </w:r>
      <w:r>
        <w:rPr>
          <w:szCs w:val="24"/>
        </w:rPr>
        <w:fldChar w:fldCharType="begin"/>
      </w:r>
      <w:r>
        <w:rPr>
          <w:szCs w:val="24"/>
        </w:rPr>
        <w:instrText xml:space="preserve"> ADDIN EN.CITE &lt;EndNote&gt;&lt;Cite&gt;&lt;Author&gt;Choudhuri&lt;/Author&gt;&lt;Year&gt;2014&lt;/Year&gt;&lt;RecNum&gt;370&lt;/RecNum&gt;&lt;DisplayText&gt;(Choudhuri 2014)&lt;/DisplayText&gt;&lt;record&gt;&lt;rec-number&gt;370&lt;/rec-number&gt;&lt;foreign-keys&gt;&lt;key app="EN" db-id="zvzepeve9vwad9e0r2nxazrm0x0w25x9w9er" timestamp="1523454908"&gt;370&lt;/key&gt;&lt;/foreign-keys&gt;&lt;ref-type name="Book Section"&gt;5&lt;/ref-type&gt;&lt;contributors&gt;&lt;authors&gt;&lt;author&gt;Choudhuri, Supratim&lt;/author&gt;&lt;/authors&gt;&lt;/contributors&gt;&lt;titles&gt;&lt;title&gt;Phylogenetic Analysis&lt;/title&gt;&lt;secondary-title&gt;Bioinformatics for Beginners&lt;/secondary-title&gt;&lt;/titles&gt;&lt;pages&gt;209-218&lt;/pages&gt;&lt;keywords&gt;&lt;keyword&gt;Bayesian&lt;/keyword&gt;&lt;keyword&gt;bootstrapping&lt;/keyword&gt;&lt;keyword&gt;maximum likelihood&lt;/keyword&gt;&lt;keyword&gt;maximum parsimony&lt;/keyword&gt;&lt;keyword&gt;monophyly&lt;/keyword&gt;&lt;keyword&gt;neighbor joining&lt;/keyword&gt;&lt;keyword&gt;phylogenetic tree&lt;/keyword&gt;&lt;keyword&gt;phylogenetics&lt;/keyword&gt;&lt;keyword&gt;UPGMA&lt;/keyword&gt;&lt;/keywords&gt;&lt;dates&gt;&lt;year&gt;2014&lt;/year&gt;&lt;pub-dates&gt;&lt;date&gt;2014&lt;/date&gt;&lt;/pub-dates&gt;&lt;/dates&gt;&lt;pub-location&gt;Oxford&lt;/pub-location&gt;&lt;publisher&gt;Academic Press&lt;/publisher&gt;&lt;isbn&gt;978-0-12-410471-6&lt;/isbn&gt;&lt;urls&gt;&lt;/urls&gt;&lt;remote-database-name&gt;ScienceDirect&lt;/remote-database-name&gt;&lt;access-date&gt;2018-04-11 13:44:37&lt;/access-date&gt;&lt;/record&gt;&lt;/Cite&gt;&lt;/EndNote&gt;</w:instrText>
      </w:r>
      <w:r>
        <w:rPr>
          <w:szCs w:val="24"/>
        </w:rPr>
        <w:fldChar w:fldCharType="separate"/>
      </w:r>
      <w:r>
        <w:rPr>
          <w:noProof/>
          <w:szCs w:val="24"/>
        </w:rPr>
        <w:t>(Choudhuri 2014)</w:t>
      </w:r>
      <w:r>
        <w:rPr>
          <w:szCs w:val="24"/>
        </w:rPr>
        <w:fldChar w:fldCharType="end"/>
      </w:r>
      <w:r>
        <w:rPr>
          <w:szCs w:val="24"/>
        </w:rPr>
        <w:t xml:space="preserve">. Nowadays, with the development sequencing techniques, it also provides the fundamental background for comparative genomic analysis, likewise for tracing the evolutionary history of genes or protein domains through time </w: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 </w:instrTex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(Soltis and Soltis 2003; Gabaldón 2007; Gaucher, Kratzer, and Randall 2010)</w:t>
      </w:r>
      <w:r>
        <w:rPr>
          <w:szCs w:val="24"/>
        </w:rPr>
        <w:fldChar w:fldCharType="end"/>
      </w:r>
      <w:r>
        <w:rPr>
          <w:szCs w:val="24"/>
        </w:rPr>
        <w:t>.</w:t>
      </w:r>
    </w:p>
    <w:p w14:paraId="3C804BA5" w14:textId="77777777" w:rsidR="00E5453E" w:rsidRDefault="00E5453E" w:rsidP="00E5453E">
      <w:pPr>
        <w:keepNext/>
        <w:spacing w:after="0" w:line="360" w:lineRule="auto"/>
        <w:jc w:val="both"/>
      </w:pPr>
      <w:r>
        <w:rPr>
          <w:noProof/>
          <w:szCs w:val="24"/>
        </w:rPr>
        <w:drawing>
          <wp:inline distT="0" distB="0" distL="0" distR="0" wp14:anchorId="40B38FE9" wp14:editId="1281D663">
            <wp:extent cx="1716606" cy="1397534"/>
            <wp:effectExtent l="0" t="0" r="1079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loTree.pdf"/>
                    <pic:cNvPicPr/>
                  </pic:nvPicPr>
                  <pic:blipFill>
                    <a:blip r:embed="rId18">
                      <a:extLst>
                        <a:ext uri="{28A0092B-C50C-407E-A947-70E740481C1C}">
                          <a14:useLocalDpi xmlns:a14="http://schemas.microsoft.com/office/drawing/2010/main" val="0"/>
                        </a:ext>
                      </a:extLst>
                    </a:blip>
                    <a:stretch>
                      <a:fillRect/>
                    </a:stretch>
                  </pic:blipFill>
                  <pic:spPr>
                    <a:xfrm>
                      <a:off x="0" y="0"/>
                      <a:ext cx="1716765" cy="1397663"/>
                    </a:xfrm>
                    <a:prstGeom prst="rect">
                      <a:avLst/>
                    </a:prstGeom>
                  </pic:spPr>
                </pic:pic>
              </a:graphicData>
            </a:graphic>
          </wp:inline>
        </w:drawing>
      </w:r>
    </w:p>
    <w:p w14:paraId="0FB3C2EA" w14:textId="4CBF88C9" w:rsidR="00E5453E" w:rsidRDefault="00E5453E" w:rsidP="00E5453E">
      <w:pPr>
        <w:pStyle w:val="Caption"/>
        <w:jc w:val="both"/>
        <w:rPr>
          <w:szCs w:val="24"/>
        </w:rPr>
      </w:pPr>
      <w:bookmarkStart w:id="34" w:name="_Ref385665794"/>
      <w:bookmarkStart w:id="35" w:name="_Toc386158592"/>
      <w:r>
        <w:t xml:space="preserve">Figure </w:t>
      </w:r>
      <w:r w:rsidR="00FF05FE">
        <w:fldChar w:fldCharType="begin"/>
      </w:r>
      <w:r w:rsidR="00FF05FE">
        <w:instrText xml:space="preserve"> STYLEREF 1 \s </w:instrText>
      </w:r>
      <w:r w:rsidR="00FF05FE">
        <w:fldChar w:fldCharType="separate"/>
      </w:r>
      <w:r w:rsidR="00FD48E3">
        <w:rPr>
          <w:noProof/>
        </w:rPr>
        <w:t>2</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1</w:t>
      </w:r>
      <w:r w:rsidR="00FF05FE">
        <w:fldChar w:fldCharType="end"/>
      </w:r>
      <w:bookmarkEnd w:id="34"/>
      <w:r>
        <w:t>: A schematic</w:t>
      </w:r>
      <w:r w:rsidR="00322B8C">
        <w:t xml:space="preserve"> species</w:t>
      </w:r>
      <w:r w:rsidR="007053EA">
        <w:t xml:space="preserve"> tree </w:t>
      </w:r>
      <w:r w:rsidR="00DC69B2">
        <w:t>demonstrates the phylogeny of five species A, B, C, D and E.</w:t>
      </w:r>
      <w:r w:rsidR="001150D7">
        <w:t xml:space="preserve"> Each terminal node represents</w:t>
      </w:r>
      <w:r w:rsidR="00B04092">
        <w:t xml:space="preserve"> an</w:t>
      </w:r>
      <w:r w:rsidR="001150D7">
        <w:t xml:space="preserve"> individual species, while an internal node denotes the common ancestry of its belonging descendant taxa.</w:t>
      </w:r>
      <w:r w:rsidR="00192986">
        <w:t xml:space="preserve"> For instance, I</w:t>
      </w:r>
      <w:r w:rsidR="00192986" w:rsidRPr="00192986">
        <w:rPr>
          <w:vertAlign w:val="subscript"/>
        </w:rPr>
        <w:t>1</w:t>
      </w:r>
      <w:r w:rsidR="00192986">
        <w:t xml:space="preserve"> is the last common ancestor of A, B and C. </w:t>
      </w:r>
      <w:r w:rsidR="00E7520D">
        <w:t>Similarly,</w:t>
      </w:r>
      <w:r w:rsidR="00192986">
        <w:t xml:space="preserve"> I</w:t>
      </w:r>
      <w:r w:rsidR="00192986" w:rsidRPr="00192986">
        <w:rPr>
          <w:vertAlign w:val="subscript"/>
        </w:rPr>
        <w:t>2</w:t>
      </w:r>
      <w:r w:rsidR="00192986">
        <w:t xml:space="preserve"> is the last common ancestor of D and E.</w:t>
      </w:r>
      <w:bookmarkEnd w:id="35"/>
    </w:p>
    <w:p w14:paraId="663871AD" w14:textId="513EBB3A" w:rsidR="005872FF" w:rsidRDefault="004B11E0" w:rsidP="009E4958">
      <w:pPr>
        <w:spacing w:after="0" w:line="360" w:lineRule="auto"/>
        <w:jc w:val="both"/>
        <w:rPr>
          <w:szCs w:val="24"/>
        </w:rPr>
      </w:pPr>
      <w:r>
        <w:rPr>
          <w:szCs w:val="24"/>
        </w:rPr>
        <w:t xml:space="preserve">In </w:t>
      </w:r>
      <w:r w:rsidR="00F556D6">
        <w:rPr>
          <w:szCs w:val="24"/>
        </w:rPr>
        <w:t>a</w:t>
      </w:r>
      <w:r>
        <w:rPr>
          <w:szCs w:val="24"/>
        </w:rPr>
        <w:t xml:space="preserve"> phylogenetic species tree</w:t>
      </w:r>
      <w:r w:rsidR="00F556D6">
        <w:rPr>
          <w:szCs w:val="24"/>
        </w:rPr>
        <w:t xml:space="preserve"> (</w:t>
      </w:r>
      <w:r w:rsidR="00A869CC">
        <w:rPr>
          <w:szCs w:val="24"/>
        </w:rPr>
        <w:fldChar w:fldCharType="begin"/>
      </w:r>
      <w:r w:rsidR="00A869CC">
        <w:rPr>
          <w:szCs w:val="24"/>
        </w:rPr>
        <w:instrText xml:space="preserve"> REF _Ref385665794 \h </w:instrText>
      </w:r>
      <w:r w:rsidR="00A869CC">
        <w:rPr>
          <w:szCs w:val="24"/>
        </w:rPr>
      </w:r>
      <w:r w:rsidR="00A869CC">
        <w:rPr>
          <w:szCs w:val="24"/>
        </w:rPr>
        <w:fldChar w:fldCharType="separate"/>
      </w:r>
      <w:r w:rsidR="00FD48E3">
        <w:t xml:space="preserve">Figure </w:t>
      </w:r>
      <w:r w:rsidR="00FD48E3">
        <w:rPr>
          <w:noProof/>
        </w:rPr>
        <w:t>2</w:t>
      </w:r>
      <w:r w:rsidR="00FD48E3">
        <w:noBreakHyphen/>
      </w:r>
      <w:r w:rsidR="00FD48E3">
        <w:rPr>
          <w:noProof/>
        </w:rPr>
        <w:t>1</w:t>
      </w:r>
      <w:r w:rsidR="00A869CC">
        <w:rPr>
          <w:szCs w:val="24"/>
        </w:rPr>
        <w:fldChar w:fldCharType="end"/>
      </w:r>
      <w:r w:rsidR="00F556D6">
        <w:rPr>
          <w:szCs w:val="24"/>
        </w:rPr>
        <w:t>)</w:t>
      </w:r>
      <w:r>
        <w:rPr>
          <w:szCs w:val="24"/>
        </w:rPr>
        <w:t xml:space="preserve">, </w:t>
      </w:r>
      <w:r w:rsidR="00735008">
        <w:rPr>
          <w:szCs w:val="24"/>
        </w:rPr>
        <w:t>a</w:t>
      </w:r>
      <w:r w:rsidR="006E23C9">
        <w:rPr>
          <w:szCs w:val="24"/>
        </w:rPr>
        <w:t>n</w:t>
      </w:r>
      <w:r w:rsidR="00F172C8">
        <w:rPr>
          <w:szCs w:val="24"/>
        </w:rPr>
        <w:t xml:space="preserve"> internal node denotes t</w:t>
      </w:r>
      <w:r w:rsidR="005B521B">
        <w:rPr>
          <w:szCs w:val="24"/>
        </w:rPr>
        <w:t>he representative of the common anc</w:t>
      </w:r>
      <w:r w:rsidR="009F5EA4">
        <w:rPr>
          <w:szCs w:val="24"/>
        </w:rPr>
        <w:t xml:space="preserve">estry - </w:t>
      </w:r>
      <w:r w:rsidR="005B521B">
        <w:rPr>
          <w:szCs w:val="24"/>
        </w:rPr>
        <w:t>the recent ancestor or the last common ancestor (LCA)</w:t>
      </w:r>
      <w:r w:rsidR="009F5EA4">
        <w:rPr>
          <w:szCs w:val="24"/>
        </w:rPr>
        <w:t xml:space="preserve"> -</w:t>
      </w:r>
      <w:r w:rsidR="005B521B">
        <w:rPr>
          <w:szCs w:val="24"/>
        </w:rPr>
        <w:t xml:space="preserve"> </w:t>
      </w:r>
      <w:r w:rsidR="009F5EA4">
        <w:rPr>
          <w:szCs w:val="24"/>
        </w:rPr>
        <w:t>that</w:t>
      </w:r>
      <w:r w:rsidR="001376D3">
        <w:rPr>
          <w:szCs w:val="24"/>
        </w:rPr>
        <w:t xml:space="preserve"> gives rise to the descendant species at the terminal nodes</w:t>
      </w:r>
      <w:r w:rsidR="00002D87">
        <w:rPr>
          <w:szCs w:val="24"/>
        </w:rPr>
        <w:t xml:space="preserve"> </w:t>
      </w:r>
      <w:r w:rsidR="00002D87">
        <w:rPr>
          <w:szCs w:val="24"/>
        </w:rPr>
        <w:fldChar w:fldCharType="begin"/>
      </w:r>
      <w:r w:rsidR="00002D87">
        <w:rPr>
          <w:szCs w:val="24"/>
        </w:rPr>
        <w:instrText xml:space="preserve"> ADDIN EN.CITE &lt;EndNote&gt;&lt;Cite&gt;&lt;Author&gt;Gregory&lt;/Author&gt;&lt;Year&gt;2008&lt;/Year&gt;&lt;RecNum&gt;390&lt;/RecNum&gt;&lt;DisplayText&gt;(Gregory 2008)&lt;/DisplayText&gt;&lt;record&gt;&lt;rec-number&gt;390&lt;/rec-number&gt;&lt;foreign-keys&gt;&lt;key app="EN" db-id="zvzepeve9vwad9e0r2nxazrm0x0w25x9w9er" timestamp="1524028385"&gt;390&lt;/key&gt;&lt;/foreign-keys&gt;&lt;ref-type name="Journal Article"&gt;17&lt;/ref-type&gt;&lt;contributors&gt;&lt;authors&gt;&lt;author&gt;Gregory, T. Ryan&lt;/author&gt;&lt;/authors&gt;&lt;/contributors&gt;&lt;titles&gt;&lt;title&gt;Understanding Evolutionary Trees&lt;/title&gt;&lt;secondary-title&gt;Evolution: Education and Outreach&lt;/secondary-title&gt;&lt;/titles&gt;&lt;periodical&gt;&lt;full-title&gt;Evolution: Education and Outreach&lt;/full-title&gt;&lt;/periodical&gt;&lt;pages&gt;121-137&lt;/pages&gt;&lt;volume&gt;1&lt;/volume&gt;&lt;dates&gt;&lt;year&gt;2008&lt;/year&gt;&lt;pub-dates&gt;&lt;date&gt;4/2008&lt;/date&gt;&lt;/pub-dates&gt;&lt;/dates&gt;&lt;isbn&gt;1936-6426, 1936-6434&lt;/isbn&gt;&lt;urls&gt;&lt;/urls&gt;&lt;electronic-resource-num&gt;10.1007/s12052-008-0035-x&lt;/electronic-resource-num&gt;&lt;remote-database-name&gt;CrossRef&lt;/remote-database-name&gt;&lt;language&gt;en&lt;/language&gt;&lt;access-date&gt;2018-04-17 16:13:37&lt;/access-date&gt;&lt;/record&gt;&lt;/Cite&gt;&lt;/EndNote&gt;</w:instrText>
      </w:r>
      <w:r w:rsidR="00002D87">
        <w:rPr>
          <w:szCs w:val="24"/>
        </w:rPr>
        <w:fldChar w:fldCharType="separate"/>
      </w:r>
      <w:r w:rsidR="00002D87">
        <w:rPr>
          <w:noProof/>
          <w:szCs w:val="24"/>
        </w:rPr>
        <w:t>(Gregory 2008)</w:t>
      </w:r>
      <w:r w:rsidR="00002D87">
        <w:rPr>
          <w:szCs w:val="24"/>
        </w:rPr>
        <w:fldChar w:fldCharType="end"/>
      </w:r>
      <w:r w:rsidR="001376D3">
        <w:rPr>
          <w:szCs w:val="24"/>
        </w:rPr>
        <w:t>.</w:t>
      </w:r>
      <w:r w:rsidR="0033479C">
        <w:rPr>
          <w:szCs w:val="24"/>
        </w:rPr>
        <w:t xml:space="preserve"> </w:t>
      </w:r>
      <w:r w:rsidR="002D4A8B">
        <w:rPr>
          <w:szCs w:val="24"/>
        </w:rPr>
        <w:t xml:space="preserve">The LCA </w:t>
      </w:r>
      <w:r w:rsidR="00DD79A2">
        <w:rPr>
          <w:szCs w:val="24"/>
        </w:rPr>
        <w:t xml:space="preserve">could be a </w:t>
      </w:r>
      <w:r w:rsidR="00291180">
        <w:rPr>
          <w:szCs w:val="24"/>
        </w:rPr>
        <w:t xml:space="preserve">single </w:t>
      </w:r>
      <w:r w:rsidR="002E35D9">
        <w:rPr>
          <w:szCs w:val="24"/>
        </w:rPr>
        <w:t xml:space="preserve">organism </w:t>
      </w:r>
      <w:r w:rsidR="0024605E">
        <w:rPr>
          <w:szCs w:val="24"/>
        </w:rPr>
        <w:t>or</w:t>
      </w:r>
      <w:r w:rsidR="002E35D9">
        <w:rPr>
          <w:szCs w:val="24"/>
        </w:rPr>
        <w:t xml:space="preserve"> a</w:t>
      </w:r>
      <w:r w:rsidR="0024605E">
        <w:rPr>
          <w:szCs w:val="24"/>
        </w:rPr>
        <w:t xml:space="preserve"> population</w:t>
      </w:r>
      <w:r w:rsidR="002D3606">
        <w:rPr>
          <w:szCs w:val="24"/>
        </w:rPr>
        <w:t xml:space="preserve"> of cells that </w:t>
      </w:r>
      <w:r w:rsidR="00DF5046">
        <w:rPr>
          <w:szCs w:val="24"/>
        </w:rPr>
        <w:t>contained most of the shared</w:t>
      </w:r>
      <w:r w:rsidR="00C56C21">
        <w:rPr>
          <w:szCs w:val="24"/>
        </w:rPr>
        <w:t xml:space="preserve"> features and encoded</w:t>
      </w:r>
      <w:r w:rsidR="00DF5046">
        <w:rPr>
          <w:szCs w:val="24"/>
        </w:rPr>
        <w:t xml:space="preserve"> genes between its descendants </w:t>
      </w:r>
      <w:r w:rsidR="005A5BF5">
        <w:rPr>
          <w:szCs w:val="24"/>
        </w:rPr>
        <w:fldChar w:fldCharType="begin"/>
      </w:r>
      <w:r w:rsidR="005A5BF5">
        <w:rPr>
          <w:szCs w:val="24"/>
        </w:rPr>
        <w:instrText xml:space="preserve"> ADDIN EN.CITE &lt;EndNote&gt;&lt;Cite&gt;&lt;Author&gt;Moreira&lt;/Author&gt;&lt;Year&gt;2007&lt;/Year&gt;&lt;RecNum&gt;387&lt;/RecNum&gt;&lt;DisplayText&gt;(Moreira and López-García 2007)&lt;/DisplayText&gt;&lt;record&gt;&lt;rec-number&gt;387&lt;/rec-number&gt;&lt;foreign-keys&gt;&lt;key app="EN" db-id="zvzepeve9vwad9e0r2nxazrm0x0w25x9w9er" timestamp="1524028385"&gt;387&lt;/key&gt;&lt;/foreign-keys&gt;&lt;ref-type name="Book Section"&gt;5&lt;/ref-type&gt;&lt;contributors&gt;&lt;authors&gt;&lt;author&gt;Moreira, David&lt;/author&gt;&lt;author&gt;López-García, Purificación&lt;/author&gt;&lt;/authors&gt;&lt;secondary-authors&gt;&lt;author&gt;Gargaud, Muriel&lt;/author&gt;&lt;author&gt;Martin, Hervé&lt;/author&gt;&lt;author&gt;Claeys, Philippe&lt;/author&gt;&lt;/secondary-authors&gt;&lt;/contributors&gt;&lt;titles&gt;&lt;title&gt;The Last Common Ancestor of Modern Cells&lt;/title&gt;&lt;secondary-title&gt;Lectures in Astrobiology&lt;/secondary-title&gt;&lt;/titles&gt;&lt;pages&gt;305-317&lt;/pages&gt;&lt;dates&gt;&lt;year&gt;2007&lt;/year&gt;&lt;pub-dates&gt;&lt;date&gt;2007&lt;/date&gt;&lt;/pub-dates&gt;&lt;/dates&gt;&lt;pub-location&gt;Berlin, Heidelberg&lt;/pub-location&gt;&lt;publisher&gt;Springer Berlin Heidelberg&lt;/publisher&gt;&lt;isbn&gt;978-3-540-33692-1&lt;/isbn&gt;&lt;urls&gt;&lt;/urls&gt;&lt;remote-database-name&gt;CrossRef&lt;/remote-database-name&gt;&lt;language&gt;en&lt;/language&gt;&lt;access-date&gt;2018-04-17 15:25:30&lt;/access-date&gt;&lt;/record&gt;&lt;/Cite&gt;&lt;/EndNote&gt;</w:instrText>
      </w:r>
      <w:r w:rsidR="005A5BF5">
        <w:rPr>
          <w:szCs w:val="24"/>
        </w:rPr>
        <w:fldChar w:fldCharType="separate"/>
      </w:r>
      <w:r w:rsidR="005A5BF5">
        <w:rPr>
          <w:noProof/>
          <w:szCs w:val="24"/>
        </w:rPr>
        <w:t>(Moreira and López-García 2007)</w:t>
      </w:r>
      <w:r w:rsidR="005A5BF5">
        <w:rPr>
          <w:szCs w:val="24"/>
        </w:rPr>
        <w:fldChar w:fldCharType="end"/>
      </w:r>
      <w:r w:rsidR="005A5BF5">
        <w:rPr>
          <w:szCs w:val="24"/>
        </w:rPr>
        <w:t xml:space="preserve">. </w:t>
      </w:r>
      <w:r w:rsidR="000877EC">
        <w:rPr>
          <w:szCs w:val="24"/>
        </w:rPr>
        <w:t>This</w:t>
      </w:r>
      <w:r w:rsidR="00F172C8">
        <w:rPr>
          <w:szCs w:val="24"/>
        </w:rPr>
        <w:t xml:space="preserve"> common ancestry, the core of evolutionary theory, provides a basic for understanding the evolution</w:t>
      </w:r>
      <w:r w:rsidR="00DD4E5D">
        <w:rPr>
          <w:szCs w:val="24"/>
        </w:rPr>
        <w:t xml:space="preserve"> of </w:t>
      </w:r>
      <w:r w:rsidR="00FF43EB">
        <w:rPr>
          <w:szCs w:val="24"/>
        </w:rPr>
        <w:t xml:space="preserve">the </w:t>
      </w:r>
      <w:r w:rsidR="00DD4E5D">
        <w:rPr>
          <w:szCs w:val="24"/>
        </w:rPr>
        <w:t>contemporary species</w:t>
      </w:r>
      <w:r w:rsidR="00F172C8">
        <w:rPr>
          <w:szCs w:val="24"/>
        </w:rPr>
        <w:t xml:space="preserve"> </w:t>
      </w:r>
      <w:r w:rsidR="00F172C8">
        <w:rPr>
          <w:szCs w:val="24"/>
        </w:rPr>
        <w:fldChar w:fldCharType="begin"/>
      </w:r>
      <w:r w:rsidR="00F172C8">
        <w:rPr>
          <w:szCs w:val="24"/>
        </w:rPr>
        <w:instrText xml:space="preserve"> ADDIN EN.CITE &lt;EndNote&gt;&lt;Cite&gt;&lt;Author&gt;Baum&lt;/Author&gt;&lt;Year&gt;2005&lt;/Year&gt;&lt;RecNum&gt;386&lt;/RecNum&gt;&lt;DisplayText&gt;(Baum, Smith, and Donovan 2005)&lt;/DisplayText&gt;&lt;record&gt;&lt;rec-number&gt;386&lt;/rec-number&gt;&lt;foreign-keys&gt;&lt;key app="EN" db-id="zvzepeve9vwad9e0r2nxazrm0x0w25x9w9er" timestamp="1524028385"&gt;386&lt;/key&gt;&lt;/foreign-keys&gt;&lt;ref-type name="Journal Article"&gt;17&lt;/ref-type&gt;&lt;contributors&gt;&lt;authors&gt;&lt;author&gt;Baum, David A.&lt;/author&gt;&lt;author&gt;Smith, Stacey DeWitt&lt;/author&gt;&lt;author&gt;Donovan, Samuel S. S.&lt;/author&gt;&lt;/authors&gt;&lt;/contributors&gt;&lt;titles&gt;&lt;title&gt;The Tree-Thinking Challenge&lt;/title&gt;&lt;secondary-title&gt;Science&lt;/secondary-title&gt;&lt;/titles&gt;&lt;periodical&gt;&lt;full-title&gt;Science&lt;/full-title&gt;&lt;/periodical&gt;&lt;pages&gt;979-980&lt;/pages&gt;&lt;volume&gt;310&lt;/volume&gt;&lt;dates&gt;&lt;year&gt;2005&lt;/year&gt;&lt;pub-dates&gt;&lt;date&gt;2005/11/11&lt;/date&gt;&lt;/pub-dates&gt;&lt;/dates&gt;&lt;isbn&gt;0036-8075, 1095-9203&lt;/isbn&gt;&lt;urls&gt;&lt;/urls&gt;&lt;electronic-resource-num&gt;10.1126/science.1117727&lt;/electronic-resource-num&gt;&lt;remote-database-name&gt;science.sciencemag.org&lt;/remote-database-name&gt;&lt;language&gt;en&lt;/language&gt;&lt;access-date&gt;2018-04-17 15:25:01&lt;/access-date&gt;&lt;/record&gt;&lt;/Cite&gt;&lt;/EndNote&gt;</w:instrText>
      </w:r>
      <w:r w:rsidR="00F172C8">
        <w:rPr>
          <w:szCs w:val="24"/>
        </w:rPr>
        <w:fldChar w:fldCharType="separate"/>
      </w:r>
      <w:r w:rsidR="00F172C8">
        <w:rPr>
          <w:noProof/>
          <w:szCs w:val="24"/>
        </w:rPr>
        <w:t>(Baum, Smith, and Donovan 2005)</w:t>
      </w:r>
      <w:r w:rsidR="00F172C8">
        <w:rPr>
          <w:szCs w:val="24"/>
        </w:rPr>
        <w:fldChar w:fldCharType="end"/>
      </w:r>
      <w:r w:rsidR="00F172C8">
        <w:rPr>
          <w:szCs w:val="24"/>
        </w:rPr>
        <w:t>.</w:t>
      </w:r>
    </w:p>
    <w:p w14:paraId="3C96920F" w14:textId="01734EED" w:rsidR="004151AA" w:rsidRDefault="004151AA" w:rsidP="009E4958">
      <w:pPr>
        <w:spacing w:after="0" w:line="360" w:lineRule="auto"/>
        <w:jc w:val="both"/>
        <w:rPr>
          <w:szCs w:val="24"/>
        </w:rPr>
      </w:pPr>
    </w:p>
    <w:p w14:paraId="44C308CE" w14:textId="77777777" w:rsidR="009E4958" w:rsidRDefault="009E4958" w:rsidP="009E4958">
      <w:pPr>
        <w:pStyle w:val="Heading3"/>
      </w:pPr>
      <w:bookmarkStart w:id="36" w:name="_Toc385094319"/>
      <w:bookmarkStart w:id="37" w:name="_Toc386158916"/>
      <w:r>
        <w:t>Orthology prediction</w:t>
      </w:r>
      <w:bookmarkEnd w:id="36"/>
      <w:bookmarkEnd w:id="37"/>
    </w:p>
    <w:p w14:paraId="09359C68" w14:textId="77777777" w:rsidR="009E4958" w:rsidRDefault="009E4958" w:rsidP="009E4958">
      <w:pPr>
        <w:spacing w:after="0" w:line="360" w:lineRule="auto"/>
        <w:jc w:val="both"/>
        <w:rPr>
          <w:szCs w:val="24"/>
        </w:rPr>
      </w:pPr>
      <w:r>
        <w:rPr>
          <w:szCs w:val="24"/>
        </w:rPr>
        <w:t xml:space="preserve">Homologous genes, genes that are shared a common ancestor, can be divided into orthologs and paralogs. In which, orthologs are genes that derived from a speciation event, while paralogs are the results of from a duplication event </w:t>
      </w:r>
      <w:r>
        <w:rPr>
          <w:szCs w:val="24"/>
        </w:rPr>
        <w:fldChar w:fldCharType="begin"/>
      </w:r>
      <w:r>
        <w:rPr>
          <w:szCs w:val="24"/>
        </w:rPr>
        <w:instrText xml:space="preserve"> ADDIN EN.CITE &lt;EndNote&gt;&lt;Cite&gt;&lt;Author&gt;Fitch&lt;/Author&gt;&lt;Year&gt;1970&lt;/Year&gt;&lt;RecNum&gt;374&lt;/RecNum&gt;&lt;DisplayText&gt;(Fitch 1970)&lt;/DisplayText&gt;&lt;record&gt;&lt;rec-number&gt;374&lt;/rec-number&gt;&lt;foreign-keys&gt;&lt;key app="EN" db-id="zvzepeve9vwad9e0r2nxazrm0x0w25x9w9er" timestamp="1523456477"&gt;374&lt;/key&gt;&lt;/foreign-keys&gt;&lt;ref-type name="Journal Article"&gt;17&lt;/ref-type&gt;&lt;contributors&gt;&lt;authors&gt;&lt;author&gt;Fitch, Walter M.&lt;/author&gt;&lt;/authors&gt;&lt;/contributors&gt;&lt;titles&gt;&lt;title&gt;Distinguishing Homologous from Analogous Proteins&lt;/title&gt;&lt;secondary-title&gt;Systematic Zoology&lt;/secondary-title&gt;&lt;/titles&gt;&lt;periodical&gt;&lt;full-title&gt;Systematic Zoology&lt;/full-title&gt;&lt;/periodical&gt;&lt;pages&gt;99&lt;/pages&gt;&lt;volume&gt;19&lt;/volume&gt;&lt;dates&gt;&lt;year&gt;1970&lt;/year&gt;&lt;pub-dates&gt;&lt;date&gt;06/1970&lt;/date&gt;&lt;/pub-dates&gt;&lt;/dates&gt;&lt;isbn&gt;00397989&lt;/isbn&gt;&lt;urls&gt;&lt;/urls&gt;&lt;electronic-resource-num&gt;10.2307/2412448&lt;/electronic-resource-num&gt;&lt;remote-database-name&gt;CrossRef&lt;/remote-database-name&gt;&lt;language&gt;en&lt;/language&gt;&lt;access-date&gt;2018-04-11 14:19:47&lt;/access-date&gt;&lt;/record&gt;&lt;/Cite&gt;&lt;/EndNote&gt;</w:instrText>
      </w:r>
      <w:r>
        <w:rPr>
          <w:szCs w:val="24"/>
        </w:rPr>
        <w:fldChar w:fldCharType="separate"/>
      </w:r>
      <w:r>
        <w:rPr>
          <w:noProof/>
          <w:szCs w:val="24"/>
        </w:rPr>
        <w:t>(Fitch 1970)</w:t>
      </w:r>
      <w:r>
        <w:rPr>
          <w:szCs w:val="24"/>
        </w:rPr>
        <w:fldChar w:fldCharType="end"/>
      </w:r>
      <w:r>
        <w:rPr>
          <w:szCs w:val="24"/>
        </w:rPr>
        <w:t xml:space="preserve">. </w:t>
      </w:r>
    </w:p>
    <w:p w14:paraId="68BE05E4" w14:textId="50C30441" w:rsidR="009E4958" w:rsidRDefault="009E4958" w:rsidP="009E4958">
      <w:pPr>
        <w:spacing w:after="0" w:line="360" w:lineRule="auto"/>
        <w:jc w:val="both"/>
        <w:rPr>
          <w:szCs w:val="24"/>
        </w:rPr>
      </w:pPr>
      <w:r>
        <w:rPr>
          <w:szCs w:val="24"/>
        </w:rPr>
        <w:t xml:space="preserve">Orthology assessment is the crucial step for comparative genomics </w:t>
      </w:r>
      <w:r>
        <w:rPr>
          <w:szCs w:val="24"/>
        </w:rPr>
        <w:fldChar w:fldCharType="begin"/>
      </w:r>
      <w:r>
        <w:rPr>
          <w:szCs w:val="24"/>
        </w:rPr>
        <w:instrText xml:space="preserve"> ADDIN EN.CITE &lt;EndNote&gt;&lt;Cite&gt;&lt;Author&gt;Gabaldón&lt;/Author&gt;&lt;Year&gt;2008&lt;/Year&gt;&lt;RecNum&gt;375&lt;/RecNum&gt;&lt;DisplayText&gt;(Gabaldón 2008)&lt;/DisplayText&gt;&lt;record&gt;&lt;rec-number&gt;375&lt;/rec-number&gt;&lt;foreign-keys&gt;&lt;key app="EN" db-id="zvzepeve9vwad9e0r2nxazrm0x0w25x9w9er" timestamp="1523460424"&gt;375&lt;/key&gt;&lt;/foreign-keys&gt;&lt;ref-type name="Journal Article"&gt;17&lt;/ref-type&gt;&lt;contributors&gt;&lt;authors&gt;&lt;author&gt;Gabaldón, Toni&lt;/author&gt;&lt;/authors&gt;&lt;/contributors&gt;&lt;titles&gt;&lt;title&gt;Large-scale assignment of orthology: back to phylogenetics?&lt;/title&gt;&lt;secondary-title&gt;Genome Biology&lt;/secondary-title&gt;&lt;short-title&gt;Large-scale assignment of orthology&lt;/short-title&gt;&lt;/titles&gt;&lt;periodical&gt;&lt;full-title&gt;Genome Biology&lt;/full-title&gt;&lt;abbr-1&gt;Genome Biol&lt;/abbr-1&gt;&lt;/periodical&gt;&lt;pages&gt;235&lt;/pages&gt;&lt;volume&gt;9&lt;/volume&gt;&lt;dates&gt;&lt;year&gt;2008&lt;/year&gt;&lt;pub-dates&gt;&lt;date&gt;2008&lt;/date&gt;&lt;/pub-dates&gt;&lt;/dates&gt;&lt;isbn&gt;1465-6906&lt;/isbn&gt;&lt;urls&gt;&lt;/urls&gt;&lt;electronic-resource-num&gt;10.1186/gb-2008-9-10-235&lt;/electronic-resource-num&gt;&lt;remote-database-name&gt;PubMed Central&lt;/remote-database-name&gt;&lt;access-date&gt;2018-04-11 15:26:41&lt;/access-date&gt;&lt;/record&gt;&lt;/Cite&gt;&lt;/EndNote&gt;</w:instrText>
      </w:r>
      <w:r>
        <w:rPr>
          <w:szCs w:val="24"/>
        </w:rPr>
        <w:fldChar w:fldCharType="separate"/>
      </w:r>
      <w:r>
        <w:rPr>
          <w:noProof/>
          <w:szCs w:val="24"/>
        </w:rPr>
        <w:t>(Gabaldón 2008)</w:t>
      </w:r>
      <w:r>
        <w:rPr>
          <w:szCs w:val="24"/>
        </w:rPr>
        <w:fldChar w:fldCharType="end"/>
      </w:r>
      <w:r>
        <w:rPr>
          <w:szCs w:val="24"/>
        </w:rPr>
        <w:t xml:space="preserve">. Several automatic orthology prediction methods based on sequence similarity and / or phylogenetic tree have been developed </w:t>
      </w:r>
      <w:r>
        <w:rPr>
          <w:szCs w:val="24"/>
        </w:rPr>
        <w:fldChar w:fldCharType="begin"/>
      </w:r>
      <w:r>
        <w:rPr>
          <w:szCs w:val="24"/>
        </w:rPr>
        <w:instrText xml:space="preserve"> ADDIN EN.CITE &lt;EndNote&gt;&lt;Cite&gt;&lt;Author&gt;Kristensen&lt;/Author&gt;&lt;Year&gt;2011&lt;/Year&gt;&lt;RecNum&gt;376&lt;/RecNum&gt;&lt;DisplayText&gt;(Kristensen et al. 2011)&lt;/DisplayText&gt;&lt;record&gt;&lt;rec-number&gt;376&lt;/rec-number&gt;&lt;foreign-keys&gt;&lt;key app="EN" db-id="zvzepeve9vwad9e0r2nxazrm0x0w25x9w9er" timestamp="1523461749"&gt;376&lt;/key&gt;&lt;/foreign-keys&gt;&lt;ref-type name="Journal Article"&gt;17&lt;/ref-type&gt;&lt;contributors&gt;&lt;authors&gt;&lt;author&gt;Kristensen, D. M.&lt;/author&gt;&lt;author&gt;Wolf, Y. I.&lt;/author&gt;&lt;author&gt;Mushegian, A. R.&lt;/author&gt;&lt;author&gt;Koonin, E. V.&lt;/author&gt;&lt;/authors&gt;&lt;/contributors&gt;&lt;titles&gt;&lt;title&gt;Computational methods for Gene Orthology inference&lt;/title&gt;&lt;secondary-title&gt;Briefings in Bioinformatics&lt;/secondary-title&gt;&lt;/titles&gt;&lt;periodical&gt;&lt;full-title&gt;Briefings in Bioinformatics&lt;/full-title&gt;&lt;/periodical&gt;&lt;pages&gt;379-391&lt;/pages&gt;&lt;volume&gt;12&lt;/volume&gt;&lt;dates&gt;&lt;year&gt;2011&lt;/year&gt;&lt;pub-dates&gt;&lt;date&gt;2011-09-01&lt;/date&gt;&lt;/pub-dates&gt;&lt;/dates&gt;&lt;isbn&gt;1467-5463, 1477-4054&lt;/isbn&gt;&lt;urls&gt;&lt;/urls&gt;&lt;electronic-resource-num&gt;10.1093/bib/bbr030&lt;/electronic-resource-num&gt;&lt;remote-database-name&gt;CrossRef&lt;/remote-database-name&gt;&lt;language&gt;en&lt;/language&gt;&lt;access-date&gt;2018-04-11 15:48:42&lt;/access-date&gt;&lt;/record&gt;&lt;/Cite&gt;&lt;/EndNote&gt;</w:instrText>
      </w:r>
      <w:r>
        <w:rPr>
          <w:szCs w:val="24"/>
        </w:rPr>
        <w:fldChar w:fldCharType="separate"/>
      </w:r>
      <w:r>
        <w:rPr>
          <w:noProof/>
          <w:szCs w:val="24"/>
        </w:rPr>
        <w:t>(Kristensen et al. 2011)</w:t>
      </w:r>
      <w:r>
        <w:rPr>
          <w:szCs w:val="24"/>
        </w:rPr>
        <w:fldChar w:fldCharType="end"/>
      </w:r>
      <w:r>
        <w:rPr>
          <w:szCs w:val="24"/>
        </w:rPr>
        <w:t xml:space="preserve">. Although a phylogenetic tree can explain best the homologous relationship between genes, the tree-based approaches are time-consuming depending on the complexity of the data. In contrary, the sequence similarity-based </w:t>
      </w:r>
      <w:r w:rsidR="000D1502">
        <w:rPr>
          <w:szCs w:val="24"/>
        </w:rPr>
        <w:t>methods</w:t>
      </w:r>
      <w:r>
        <w:rPr>
          <w:szCs w:val="24"/>
        </w:rPr>
        <w:t xml:space="preserve">, can be applied for a large amount of data in an </w:t>
      </w:r>
      <w:r w:rsidRPr="00F40C8A">
        <w:rPr>
          <w:szCs w:val="24"/>
        </w:rPr>
        <w:t>affordable</w:t>
      </w:r>
      <w:r>
        <w:rPr>
          <w:szCs w:val="24"/>
        </w:rPr>
        <w:t xml:space="preserve"> time </w:t>
      </w:r>
      <w:r>
        <w:rPr>
          <w:szCs w:val="24"/>
        </w:rPr>
        <w:fldChar w:fldCharType="begin"/>
      </w:r>
      <w:r>
        <w:rPr>
          <w:szCs w:val="24"/>
        </w:rPr>
        <w:instrText xml:space="preserve"> ADDIN EN.CITE &lt;EndNote&gt;&lt;Cite&gt;&lt;Author&gt;Trachana&lt;/Author&gt;&lt;Year&gt;2011&lt;/Year&gt;&lt;RecNum&gt;260&lt;/RecNum&gt;&lt;DisplayText&gt;(Trachana et al. 2011)&lt;/DisplayText&gt;&lt;record&gt;&lt;rec-number&gt;260&lt;/rec-number&gt;&lt;foreign-keys&gt;&lt;key app="EN" db-id="zvzepeve9vwad9e0r2nxazrm0x0w25x9w9er" timestamp="1522917510"&gt;260&lt;/key&gt;&lt;/foreign-keys&gt;&lt;ref-type name="Journal Article"&gt;17&lt;/ref-type&gt;&lt;contributors&gt;&lt;authors&gt;&lt;author&gt;Trachana, Kalliopi&lt;/author&gt;&lt;author&gt;Larsson, Tomas a&lt;/author&gt;&lt;author&gt;Powell, Sean&lt;/author&gt;&lt;author&gt;Chen, Wei-Hua&lt;/author&gt;&lt;author&gt;Doerks, Tobias&lt;/author&gt;&lt;author&gt;Muller, Jean&lt;/author&gt;&lt;author&gt;Bork, Peer&lt;/author&gt;&lt;/authors&gt;&lt;/contributors&gt;&lt;titles&gt;&lt;title&gt;Orthology prediction methods: a quality assessment using curated protein families.&lt;/title&gt;&lt;secondary-title&gt;BioEssays : news and reviews in molecular, cellular and developmental biology&lt;/secondary-title&gt;&lt;/titles&gt;&lt;periodical&gt;&lt;full-title&gt;BioEssays : news and reviews in molecular, cellular and developmental biology&lt;/full-title&gt;&lt;/periodical&gt;&lt;pages&gt;769-80&lt;/pages&gt;&lt;volume&gt;33&lt;/volume&gt;&lt;keywords&gt;&lt;keyword&gt;Phylogeny&lt;/keyword&gt;&lt;keyword&gt;Animals&lt;/keyword&gt;&lt;keyword&gt;Proteins&lt;/keyword&gt;&lt;keyword&gt;Databases&lt;/keyword&gt;&lt;keyword&gt;Protein&lt;/keyword&gt;&lt;keyword&gt;Proteins: genetics&lt;/keyword&gt;&lt;keyword&gt;Proteins: metabolism&lt;/keyword&gt;&lt;keyword&gt;Computational Biology&lt;/keyword&gt;&lt;keyword&gt;Computational Biology: methods&lt;/keyword&gt;&lt;keyword&gt;Species Specificity&lt;/keyword&gt;&lt;keyword&gt;Molecular Sequence Annotation&lt;/keyword&gt;&lt;keyword&gt;Genetic&lt;/keyword&gt;&lt;keyword&gt;Algorithms&lt;/keyword&gt;&lt;keyword&gt;Genes&lt;/keyword&gt;&lt;keyword&gt;Internet&lt;/keyword&gt;&lt;keyword&gt;Mucins&lt;/keyword&gt;&lt;keyword&gt;Mucins: genetics&lt;/keyword&gt;&lt;keyword&gt;Mucins: metabolism&lt;/keyword&gt;&lt;keyword&gt;Reproducibility of Results&lt;/keyword&gt;&lt;keyword&gt;User-Computer Interface&lt;/keyword&gt;&lt;/keywords&gt;&lt;dates&gt;&lt;year&gt;2011&lt;/year&gt;&lt;pub-dates&gt;&lt;date&gt;October 2011&lt;/date&gt;&lt;/pub-dates&gt;&lt;/dates&gt;&lt;urls&gt;&lt;/urls&gt;&lt;electronic-resource-num&gt;10.1002/bies.201100062&lt;/electronic-resource-num&gt;&lt;/record&gt;&lt;/Cite&gt;&lt;/EndNote&gt;</w:instrText>
      </w:r>
      <w:r>
        <w:rPr>
          <w:szCs w:val="24"/>
        </w:rPr>
        <w:fldChar w:fldCharType="separate"/>
      </w:r>
      <w:r>
        <w:rPr>
          <w:noProof/>
          <w:szCs w:val="24"/>
        </w:rPr>
        <w:t>(Trachana et al. 2011)</w:t>
      </w:r>
      <w:r>
        <w:rPr>
          <w:szCs w:val="24"/>
        </w:rPr>
        <w:fldChar w:fldCharType="end"/>
      </w:r>
      <w:r>
        <w:rPr>
          <w:szCs w:val="24"/>
        </w:rPr>
        <w:t xml:space="preserve">. </w:t>
      </w:r>
      <w:r w:rsidR="00DF472B">
        <w:rPr>
          <w:szCs w:val="24"/>
        </w:rPr>
        <w:t>In out study</w:t>
      </w:r>
      <w:r w:rsidR="0062227C">
        <w:rPr>
          <w:szCs w:val="24"/>
        </w:rPr>
        <w:t xml:space="preserve">, we used </w:t>
      </w:r>
      <w:r w:rsidR="005C3358">
        <w:rPr>
          <w:szCs w:val="24"/>
        </w:rPr>
        <w:t>the latter</w:t>
      </w:r>
      <w:r w:rsidR="00A806A4">
        <w:rPr>
          <w:szCs w:val="24"/>
        </w:rPr>
        <w:t xml:space="preserve"> approaches </w:t>
      </w:r>
      <w:r w:rsidR="005C3358">
        <w:rPr>
          <w:szCs w:val="24"/>
        </w:rPr>
        <w:t>for the orthology predictions</w:t>
      </w:r>
      <w:r w:rsidR="00A806A4">
        <w:rPr>
          <w:szCs w:val="24"/>
        </w:rPr>
        <w:t>.</w:t>
      </w:r>
    </w:p>
    <w:p w14:paraId="0EB48D23" w14:textId="77891034" w:rsidR="00EA04B0" w:rsidRDefault="001F79D2" w:rsidP="00E46024">
      <w:pPr>
        <w:pStyle w:val="Heading3"/>
      </w:pPr>
      <w:bookmarkStart w:id="38" w:name="_Toc386158917"/>
      <w:r>
        <w:t>The role of</w:t>
      </w:r>
      <w:r w:rsidR="007C7DDF">
        <w:t xml:space="preserve"> </w:t>
      </w:r>
      <w:r w:rsidR="00F43AF8">
        <w:t xml:space="preserve">the </w:t>
      </w:r>
      <w:r w:rsidR="007C7DDF">
        <w:t>microsporidian</w:t>
      </w:r>
      <w:r>
        <w:t xml:space="preserve"> LCA in </w:t>
      </w:r>
      <w:r w:rsidR="00566755">
        <w:t xml:space="preserve">the understanding of their </w:t>
      </w:r>
      <w:r w:rsidR="00E46024">
        <w:t>evolution</w:t>
      </w:r>
      <w:bookmarkEnd w:id="38"/>
    </w:p>
    <w:p w14:paraId="6EB69B3B" w14:textId="58A8173C" w:rsidR="00B35617" w:rsidRDefault="007D7C63" w:rsidP="00324278">
      <w:pPr>
        <w:spacing w:after="0" w:line="360" w:lineRule="auto"/>
        <w:jc w:val="both"/>
        <w:rPr>
          <w:szCs w:val="24"/>
        </w:rPr>
      </w:pPr>
      <w:r>
        <w:rPr>
          <w:szCs w:val="24"/>
        </w:rPr>
        <w:t xml:space="preserve">The analysis of phylogenies can give insight into the evolutionary history of species, such as what is the systematic relationship between them and the others in the phylogenetic tree of life, or how their pathways evolved across species and time </w:t>
      </w:r>
      <w:r>
        <w:rPr>
          <w:szCs w:val="24"/>
        </w:rPr>
        <w:fldChar w:fldCharType="begin"/>
      </w:r>
      <w:r>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Pr>
          <w:szCs w:val="24"/>
        </w:rPr>
        <w:fldChar w:fldCharType="separate"/>
      </w:r>
      <w:r>
        <w:rPr>
          <w:noProof/>
          <w:szCs w:val="24"/>
        </w:rPr>
        <w:t>(Futuyma 2005)</w:t>
      </w:r>
      <w:r>
        <w:rPr>
          <w:szCs w:val="24"/>
        </w:rPr>
        <w:fldChar w:fldCharType="end"/>
      </w:r>
      <w:r>
        <w:rPr>
          <w:szCs w:val="24"/>
        </w:rPr>
        <w:t xml:space="preserve">. Since the evolutionary process of microsporidia is still poorly understood, a comparative analysis between the contemporary microsporidia and their ancestor is required </w:t>
      </w:r>
      <w:r>
        <w:rPr>
          <w:szCs w:val="24"/>
        </w:rPr>
        <w:fldChar w:fldCharType="begin"/>
      </w:r>
      <w:r>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Pr>
          <w:szCs w:val="24"/>
        </w:rPr>
        <w:fldChar w:fldCharType="separate"/>
      </w:r>
      <w:r>
        <w:rPr>
          <w:noProof/>
          <w:szCs w:val="24"/>
        </w:rPr>
        <w:t>(Keeling and Fast 2002)</w:t>
      </w:r>
      <w:r>
        <w:rPr>
          <w:szCs w:val="24"/>
        </w:rPr>
        <w:fldChar w:fldCharType="end"/>
      </w:r>
      <w:r>
        <w:rPr>
          <w:szCs w:val="24"/>
        </w:rPr>
        <w:t xml:space="preserve">. </w:t>
      </w:r>
      <w:r w:rsidR="008C6158">
        <w:rPr>
          <w:szCs w:val="24"/>
        </w:rPr>
        <w:t>Investigation of the last common ancestor of microsporidia can give insight to</w:t>
      </w:r>
      <w:r w:rsidR="00182DEA">
        <w:rPr>
          <w:szCs w:val="24"/>
        </w:rPr>
        <w:t xml:space="preserve"> many aspects of their evolutionary history. Such as,</w:t>
      </w:r>
      <w:r w:rsidR="008C6158">
        <w:rPr>
          <w:szCs w:val="24"/>
        </w:rPr>
        <w:t xml:space="preserve"> </w:t>
      </w:r>
      <w:r w:rsidR="0041644D">
        <w:rPr>
          <w:szCs w:val="24"/>
        </w:rPr>
        <w:t>the compact genome</w:t>
      </w:r>
      <w:r w:rsidR="000C10CA">
        <w:rPr>
          <w:szCs w:val="24"/>
        </w:rPr>
        <w:t>s of the extant microsporidia</w:t>
      </w:r>
      <w:r w:rsidR="00156D8A">
        <w:rPr>
          <w:szCs w:val="24"/>
        </w:rPr>
        <w:t xml:space="preserve"> were</w:t>
      </w:r>
      <w:r w:rsidR="0041644D">
        <w:rPr>
          <w:szCs w:val="24"/>
        </w:rPr>
        <w:t xml:space="preserve"> the ancestral state or the result of a </w:t>
      </w:r>
      <w:r w:rsidR="003232CD">
        <w:rPr>
          <w:szCs w:val="24"/>
        </w:rPr>
        <w:t xml:space="preserve">reduction process, </w:t>
      </w:r>
      <w:r w:rsidR="004E626B">
        <w:rPr>
          <w:szCs w:val="24"/>
        </w:rPr>
        <w:t>the different fraction between</w:t>
      </w:r>
      <w:r w:rsidR="00A80F40">
        <w:rPr>
          <w:szCs w:val="24"/>
        </w:rPr>
        <w:t xml:space="preserve"> microsporidian</w:t>
      </w:r>
      <w:r w:rsidR="004E626B">
        <w:rPr>
          <w:szCs w:val="24"/>
        </w:rPr>
        <w:t xml:space="preserve"> gene sets </w:t>
      </w:r>
      <w:r w:rsidR="00F05B9C">
        <w:rPr>
          <w:szCs w:val="24"/>
        </w:rPr>
        <w:t xml:space="preserve">was </w:t>
      </w:r>
      <w:r w:rsidR="004E626B">
        <w:rPr>
          <w:szCs w:val="24"/>
        </w:rPr>
        <w:t xml:space="preserve">the </w:t>
      </w:r>
      <w:r w:rsidR="007402AE">
        <w:rPr>
          <w:szCs w:val="24"/>
        </w:rPr>
        <w:t>result</w:t>
      </w:r>
      <w:r w:rsidR="00A328A3">
        <w:rPr>
          <w:szCs w:val="24"/>
        </w:rPr>
        <w:t xml:space="preserve"> of the losses </w:t>
      </w:r>
      <w:r w:rsidR="007402AE">
        <w:rPr>
          <w:szCs w:val="24"/>
        </w:rPr>
        <w:t>from the ancestral gene set or gain event</w:t>
      </w:r>
      <w:r w:rsidR="00424196">
        <w:rPr>
          <w:szCs w:val="24"/>
        </w:rPr>
        <w:t>s</w:t>
      </w:r>
      <w:r w:rsidR="004E626B">
        <w:rPr>
          <w:szCs w:val="24"/>
        </w:rPr>
        <w:t xml:space="preserve"> in the </w:t>
      </w:r>
      <w:r w:rsidR="004E626B">
        <w:rPr>
          <w:szCs w:val="24"/>
        </w:rPr>
        <w:lastRenderedPageBreak/>
        <w:t>individual lineage</w:t>
      </w:r>
      <w:r w:rsidR="004A2CF4">
        <w:rPr>
          <w:szCs w:val="24"/>
        </w:rPr>
        <w:t>s</w:t>
      </w:r>
      <w:r w:rsidR="00E50982">
        <w:rPr>
          <w:szCs w:val="24"/>
        </w:rPr>
        <w:t>,</w:t>
      </w:r>
      <w:r w:rsidR="00FB4036">
        <w:rPr>
          <w:szCs w:val="24"/>
        </w:rPr>
        <w:t xml:space="preserve"> </w:t>
      </w:r>
      <w:r w:rsidR="00F11AEC">
        <w:rPr>
          <w:szCs w:val="24"/>
        </w:rPr>
        <w:t xml:space="preserve">or </w:t>
      </w:r>
      <w:r w:rsidR="00935297">
        <w:rPr>
          <w:szCs w:val="24"/>
        </w:rPr>
        <w:t xml:space="preserve">what the ancient metabolism was and how it related </w:t>
      </w:r>
      <w:r w:rsidR="00032EF8">
        <w:rPr>
          <w:szCs w:val="24"/>
        </w:rPr>
        <w:t>to</w:t>
      </w:r>
      <w:r w:rsidR="00935297">
        <w:rPr>
          <w:szCs w:val="24"/>
        </w:rPr>
        <w:t xml:space="preserve"> the parasitic lifestyle of microsporidia.</w:t>
      </w:r>
    </w:p>
    <w:p w14:paraId="3E12A933" w14:textId="45FCD615" w:rsidR="007D7C63" w:rsidRDefault="00A27060" w:rsidP="00324278">
      <w:pPr>
        <w:spacing w:after="0" w:line="360" w:lineRule="auto"/>
        <w:jc w:val="both"/>
        <w:rPr>
          <w:szCs w:val="24"/>
        </w:rPr>
      </w:pPr>
      <w:r>
        <w:rPr>
          <w:szCs w:val="24"/>
        </w:rPr>
        <w:t>For that</w:t>
      </w:r>
      <w:r w:rsidR="007D7C63">
        <w:rPr>
          <w:szCs w:val="24"/>
        </w:rPr>
        <w:t xml:space="preserve"> reason, in this chapter we describe an orthology-based approach for estimating the microsporidian </w:t>
      </w:r>
      <w:r w:rsidR="00C701F1">
        <w:rPr>
          <w:szCs w:val="24"/>
        </w:rPr>
        <w:t>LCA</w:t>
      </w:r>
      <w:r w:rsidR="007D7C63">
        <w:rPr>
          <w:szCs w:val="24"/>
        </w:rPr>
        <w:t xml:space="preserve"> protein set, which was served as an initial data for further analyses.</w:t>
      </w:r>
      <w:r w:rsidR="00DF31FE">
        <w:rPr>
          <w:szCs w:val="24"/>
        </w:rPr>
        <w:t xml:space="preserve"> </w:t>
      </w:r>
      <w:r w:rsidR="00F93AF1">
        <w:rPr>
          <w:szCs w:val="24"/>
        </w:rPr>
        <w:t>Throughout this study</w:t>
      </w:r>
      <w:r w:rsidR="00813662">
        <w:rPr>
          <w:szCs w:val="24"/>
        </w:rPr>
        <w:t xml:space="preserve">, we </w:t>
      </w:r>
      <w:r w:rsidR="00914697">
        <w:rPr>
          <w:szCs w:val="24"/>
        </w:rPr>
        <w:t xml:space="preserve">analyzed the sequences in </w:t>
      </w:r>
      <w:r w:rsidR="00383F20">
        <w:rPr>
          <w:szCs w:val="24"/>
        </w:rPr>
        <w:t xml:space="preserve">the </w:t>
      </w:r>
      <w:r w:rsidR="00914697">
        <w:rPr>
          <w:szCs w:val="24"/>
        </w:rPr>
        <w:t>amino acid level</w:t>
      </w:r>
      <w:r w:rsidR="00813662">
        <w:rPr>
          <w:szCs w:val="24"/>
        </w:rPr>
        <w:t>. Therefore</w:t>
      </w:r>
      <w:r w:rsidR="005758A0">
        <w:rPr>
          <w:szCs w:val="24"/>
        </w:rPr>
        <w:t>,</w:t>
      </w:r>
      <w:r w:rsidR="00813662">
        <w:rPr>
          <w:szCs w:val="24"/>
        </w:rPr>
        <w:t xml:space="preserve"> we </w:t>
      </w:r>
      <w:r w:rsidR="00914697">
        <w:rPr>
          <w:szCs w:val="24"/>
        </w:rPr>
        <w:t xml:space="preserve">treated the term </w:t>
      </w:r>
      <w:r w:rsidR="00914697" w:rsidRPr="00914697">
        <w:rPr>
          <w:i/>
          <w:szCs w:val="24"/>
        </w:rPr>
        <w:t>protein</w:t>
      </w:r>
      <w:r w:rsidR="00914697">
        <w:rPr>
          <w:szCs w:val="24"/>
        </w:rPr>
        <w:t xml:space="preserve"> and </w:t>
      </w:r>
      <w:r w:rsidR="00914697" w:rsidRPr="00914697">
        <w:rPr>
          <w:i/>
          <w:szCs w:val="24"/>
        </w:rPr>
        <w:t>gene</w:t>
      </w:r>
      <w:r w:rsidR="00914697">
        <w:rPr>
          <w:szCs w:val="24"/>
        </w:rPr>
        <w:t xml:space="preserve"> as synonym. </w:t>
      </w:r>
    </w:p>
    <w:p w14:paraId="4C56EEC4" w14:textId="77777777" w:rsidR="007D7C63" w:rsidRPr="00076E91" w:rsidRDefault="007D7C63" w:rsidP="00324278">
      <w:pPr>
        <w:spacing w:after="0" w:line="360" w:lineRule="auto"/>
        <w:jc w:val="both"/>
        <w:rPr>
          <w:szCs w:val="24"/>
        </w:rPr>
      </w:pPr>
    </w:p>
    <w:p w14:paraId="64D41BFA" w14:textId="0FBE176F" w:rsidR="00AD08DF" w:rsidRDefault="00AD08DF" w:rsidP="00324278">
      <w:pPr>
        <w:pStyle w:val="Heading2"/>
        <w:jc w:val="both"/>
      </w:pPr>
      <w:bookmarkStart w:id="39" w:name="_Toc386158918"/>
      <w:r w:rsidRPr="00A7099E">
        <w:t>Methods</w:t>
      </w:r>
      <w:bookmarkEnd w:id="39"/>
    </w:p>
    <w:p w14:paraId="57E25CB8" w14:textId="3D834359" w:rsidR="00E612B8" w:rsidRDefault="00E612B8" w:rsidP="00DB3CE4">
      <w:pPr>
        <w:pStyle w:val="Heading3"/>
        <w:jc w:val="both"/>
      </w:pPr>
      <w:bookmarkStart w:id="40" w:name="_Ref386155502"/>
      <w:bookmarkStart w:id="41" w:name="_Toc386158919"/>
      <w:r>
        <w:t>Identification of homologous and orphan proteins within the microsporidia</w:t>
      </w:r>
      <w:r w:rsidR="00DB3CE4">
        <w:t>n</w:t>
      </w:r>
      <w:r>
        <w:t xml:space="preserve"> lineage</w:t>
      </w:r>
      <w:bookmarkEnd w:id="40"/>
      <w:bookmarkEnd w:id="41"/>
    </w:p>
    <w:p w14:paraId="2F6C1F1E" w14:textId="77777777" w:rsidR="002246AA" w:rsidRDefault="002246AA" w:rsidP="002246AA">
      <w:pPr>
        <w:spacing w:after="0" w:line="360" w:lineRule="auto"/>
        <w:jc w:val="both"/>
        <w:rPr>
          <w:szCs w:val="24"/>
        </w:rPr>
      </w:pPr>
      <w:r>
        <w:rPr>
          <w:szCs w:val="24"/>
        </w:rPr>
        <w:t xml:space="preserve">In the scope of this study, we used a microsporidian data set comprising eleven species downloaded from the genome portal of the JGI database of Join Genome Institute </w:t>
      </w:r>
      <w:r>
        <w:rPr>
          <w:szCs w:val="24"/>
        </w:rPr>
        <w:fldChar w:fldCharType="begin"/>
      </w:r>
      <w:r>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Pr>
          <w:szCs w:val="24"/>
        </w:rPr>
        <w:fldChar w:fldCharType="separate"/>
      </w:r>
      <w:r>
        <w:rPr>
          <w:noProof/>
          <w:szCs w:val="24"/>
        </w:rPr>
        <w:t>(Nordberg et al. 2014)</w:t>
      </w:r>
      <w:r>
        <w:rPr>
          <w:szCs w:val="24"/>
        </w:rPr>
        <w:fldChar w:fldCharType="end"/>
      </w:r>
      <w:r>
        <w:rPr>
          <w:szCs w:val="24"/>
        </w:rPr>
        <w:t xml:space="preserve"> and the MicrosporidiaDB </w:t>
      </w:r>
      <w:r>
        <w:fldChar w:fldCharType="begin"/>
      </w:r>
      <w:r>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fldChar w:fldCharType="separate"/>
      </w:r>
      <w:r>
        <w:rPr>
          <w:noProof/>
        </w:rPr>
        <w:t>(Aurrecoechea et al. 2011)</w:t>
      </w:r>
      <w:r>
        <w:fldChar w:fldCharType="end"/>
      </w:r>
      <w:r>
        <w:rPr>
          <w:szCs w:val="24"/>
        </w:rPr>
        <w:t xml:space="preserve"> from the microsporidia genome sequencing project of the Broad Institute </w:t>
      </w:r>
      <w:r>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Pr>
          <w:szCs w:val="24"/>
        </w:rPr>
        <w:instrText xml:space="preserve"> ADDIN EN.CITE </w:instrText>
      </w:r>
      <w:r>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(Cuomo et al. 2012; Pombert et al. 2013; Bakowski et al. 2014; Desjardins et al. 2015)</w:t>
      </w:r>
      <w:r>
        <w:rPr>
          <w:szCs w:val="24"/>
        </w:rPr>
        <w:fldChar w:fldCharType="end"/>
      </w:r>
      <w:r>
        <w:rPr>
          <w:szCs w:val="24"/>
        </w:rPr>
        <w:t xml:space="preserve">. The species name, strain name, number of proteins as well as the source database of those eleven microsporidia can be found in </w:t>
      </w:r>
      <w:r w:rsidRPr="0096265A">
        <w:rPr>
          <w:szCs w:val="24"/>
        </w:rPr>
        <w:fldChar w:fldCharType="begin"/>
      </w:r>
      <w:r w:rsidRPr="0096265A">
        <w:rPr>
          <w:szCs w:val="24"/>
        </w:rPr>
        <w:instrText xml:space="preserve"> REF _Ref381275723 \h </w:instrText>
      </w:r>
      <w:r w:rsidRPr="0096265A">
        <w:rPr>
          <w:szCs w:val="24"/>
        </w:rPr>
      </w:r>
      <w:r w:rsidRPr="0096265A">
        <w:rPr>
          <w:szCs w:val="24"/>
        </w:rPr>
        <w:fldChar w:fldCharType="separate"/>
      </w:r>
      <w:r w:rsidR="00FD48E3" w:rsidRPr="00076E91">
        <w:t xml:space="preserve">Table </w:t>
      </w:r>
      <w:r w:rsidR="00FD48E3">
        <w:rPr>
          <w:noProof/>
        </w:rPr>
        <w:t>2</w:t>
      </w:r>
      <w:r w:rsidR="00FD48E3">
        <w:noBreakHyphen/>
      </w:r>
      <w:r w:rsidR="00FD48E3">
        <w:rPr>
          <w:noProof/>
        </w:rPr>
        <w:t>1</w:t>
      </w:r>
      <w:r w:rsidRPr="0096265A">
        <w:rPr>
          <w:szCs w:val="24"/>
        </w:rPr>
        <w:fldChar w:fldCharType="end"/>
      </w:r>
      <w:r w:rsidRPr="0096265A">
        <w:rPr>
          <w:szCs w:val="24"/>
        </w:rPr>
        <w:t>.</w:t>
      </w:r>
    </w:p>
    <w:p w14:paraId="61F2827C" w14:textId="77777777" w:rsidR="002246AA" w:rsidRPr="00076E91" w:rsidRDefault="002246AA" w:rsidP="002246AA">
      <w:pPr>
        <w:pStyle w:val="Caption"/>
        <w:keepNext/>
        <w:spacing w:after="0" w:line="360" w:lineRule="auto"/>
        <w:jc w:val="both"/>
      </w:pPr>
      <w:bookmarkStart w:id="42" w:name="_Ref381275723"/>
      <w:bookmarkStart w:id="43" w:name="_Toc386158648"/>
      <w:r w:rsidRPr="00076E91">
        <w:t xml:space="preserve">Table </w:t>
      </w:r>
      <w:r>
        <w:fldChar w:fldCharType="begin"/>
      </w:r>
      <w:r>
        <w:instrText xml:space="preserve"> STYLEREF 1 \s </w:instrText>
      </w:r>
      <w:r>
        <w:fldChar w:fldCharType="separate"/>
      </w:r>
      <w:r w:rsidR="00FD48E3">
        <w:rPr>
          <w:noProof/>
        </w:rPr>
        <w:t>2</w:t>
      </w:r>
      <w:r>
        <w:fldChar w:fldCharType="end"/>
      </w:r>
      <w:r>
        <w:noBreakHyphen/>
      </w:r>
      <w:r>
        <w:fldChar w:fldCharType="begin"/>
      </w:r>
      <w:r>
        <w:instrText xml:space="preserve"> SEQ Table \* ARABIC \s 1 </w:instrText>
      </w:r>
      <w:r>
        <w:fldChar w:fldCharType="separate"/>
      </w:r>
      <w:r w:rsidR="00FD48E3">
        <w:rPr>
          <w:noProof/>
        </w:rPr>
        <w:t>1</w:t>
      </w:r>
      <w:r>
        <w:fldChar w:fldCharType="end"/>
      </w:r>
      <w:bookmarkEnd w:id="42"/>
      <w:r w:rsidRPr="00076E91">
        <w:t xml:space="preserve">: </w:t>
      </w:r>
      <w:r>
        <w:t>The microsporidia data set</w:t>
      </w:r>
      <w:r w:rsidRPr="00076E91">
        <w:t xml:space="preserve"> </w:t>
      </w:r>
      <w:r>
        <w:t>that was used for the estimation of the microsporidia last common ancestor protein set. The columns denote species name, strain, number of protein and the source, where their proteomes were downloaded.</w:t>
      </w:r>
      <w:bookmarkEnd w:id="43"/>
    </w:p>
    <w:tbl>
      <w:tblPr>
        <w:tblStyle w:val="TableGrid"/>
        <w:tblW w:w="0" w:type="auto"/>
        <w:tblLook w:val="0000" w:firstRow="0" w:lastRow="0" w:firstColumn="0" w:lastColumn="0" w:noHBand="0" w:noVBand="0"/>
      </w:tblPr>
      <w:tblGrid>
        <w:gridCol w:w="3652"/>
        <w:gridCol w:w="1559"/>
        <w:gridCol w:w="1985"/>
        <w:gridCol w:w="1524"/>
      </w:tblGrid>
      <w:tr w:rsidR="002246AA" w:rsidRPr="00893F92" w14:paraId="3E2CDB82" w14:textId="77777777" w:rsidTr="00FD48E3">
        <w:tc>
          <w:tcPr>
            <w:tcW w:w="3652" w:type="dxa"/>
          </w:tcPr>
          <w:p w14:paraId="2F84BEE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Name</w:t>
            </w:r>
          </w:p>
        </w:tc>
        <w:tc>
          <w:tcPr>
            <w:tcW w:w="1559" w:type="dxa"/>
          </w:tcPr>
          <w:p w14:paraId="129CF81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Strain</w:t>
            </w:r>
          </w:p>
        </w:tc>
        <w:tc>
          <w:tcPr>
            <w:tcW w:w="1985" w:type="dxa"/>
          </w:tcPr>
          <w:p w14:paraId="2AE759F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Number of proteins</w:t>
            </w:r>
          </w:p>
        </w:tc>
        <w:tc>
          <w:tcPr>
            <w:tcW w:w="1524" w:type="dxa"/>
          </w:tcPr>
          <w:p w14:paraId="0872FBA7" w14:textId="77777777" w:rsidR="002246AA" w:rsidRPr="00893F92" w:rsidRDefault="002246AA" w:rsidP="003671FB">
            <w:pPr>
              <w:widowControl w:val="0"/>
              <w:tabs>
                <w:tab w:val="left" w:pos="1406"/>
              </w:tabs>
              <w:autoSpaceDE w:val="0"/>
              <w:autoSpaceDN w:val="0"/>
              <w:adjustRightInd w:val="0"/>
              <w:spacing w:line="360" w:lineRule="auto"/>
              <w:rPr>
                <w:rFonts w:cs="Times"/>
                <w:color w:val="000000" w:themeColor="text1"/>
                <w:sz w:val="20"/>
                <w:szCs w:val="20"/>
              </w:rPr>
            </w:pPr>
            <w:r w:rsidRPr="00893F92">
              <w:rPr>
                <w:rFonts w:cs="Times"/>
                <w:bCs/>
                <w:color w:val="000000" w:themeColor="text1"/>
                <w:sz w:val="20"/>
                <w:szCs w:val="20"/>
              </w:rPr>
              <w:t>Source</w:t>
            </w:r>
            <w:r w:rsidRPr="00893F92">
              <w:rPr>
                <w:rFonts w:cs="Times"/>
                <w:bCs/>
                <w:color w:val="000000" w:themeColor="text1"/>
                <w:sz w:val="20"/>
                <w:szCs w:val="20"/>
              </w:rPr>
              <w:tab/>
            </w:r>
          </w:p>
        </w:tc>
      </w:tr>
      <w:tr w:rsidR="002246AA" w:rsidRPr="00893F92" w14:paraId="4B996749" w14:textId="77777777" w:rsidTr="00FD48E3">
        <w:tc>
          <w:tcPr>
            <w:tcW w:w="3652" w:type="dxa"/>
          </w:tcPr>
          <w:p w14:paraId="59EDD9A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hellem</w:t>
            </w:r>
          </w:p>
        </w:tc>
        <w:tc>
          <w:tcPr>
            <w:tcW w:w="1559" w:type="dxa"/>
          </w:tcPr>
          <w:p w14:paraId="14C3A3D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50504</w:t>
            </w:r>
          </w:p>
        </w:tc>
        <w:tc>
          <w:tcPr>
            <w:tcW w:w="1985" w:type="dxa"/>
          </w:tcPr>
          <w:p w14:paraId="3070AC6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1827</w:t>
            </w:r>
          </w:p>
        </w:tc>
        <w:tc>
          <w:tcPr>
            <w:tcW w:w="1524" w:type="dxa"/>
          </w:tcPr>
          <w:p w14:paraId="6D936B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0D6A2C5" w14:textId="77777777" w:rsidTr="00FD48E3">
        <w:tc>
          <w:tcPr>
            <w:tcW w:w="3652" w:type="dxa"/>
          </w:tcPr>
          <w:p w14:paraId="571C40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intestinalis</w:t>
            </w:r>
          </w:p>
        </w:tc>
        <w:tc>
          <w:tcPr>
            <w:tcW w:w="1559" w:type="dxa"/>
          </w:tcPr>
          <w:p w14:paraId="71ECC86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50506</w:t>
            </w:r>
          </w:p>
        </w:tc>
        <w:tc>
          <w:tcPr>
            <w:tcW w:w="1985" w:type="dxa"/>
          </w:tcPr>
          <w:p w14:paraId="23D23D7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1657</w:t>
            </w:r>
          </w:p>
        </w:tc>
        <w:tc>
          <w:tcPr>
            <w:tcW w:w="1524" w:type="dxa"/>
          </w:tcPr>
          <w:p w14:paraId="538DC54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0327449" w14:textId="77777777" w:rsidTr="00FD48E3">
        <w:tc>
          <w:tcPr>
            <w:tcW w:w="3652" w:type="dxa"/>
          </w:tcPr>
          <w:p w14:paraId="452F0ED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cuniculi</w:t>
            </w:r>
          </w:p>
        </w:tc>
        <w:tc>
          <w:tcPr>
            <w:tcW w:w="1559" w:type="dxa"/>
          </w:tcPr>
          <w:p w14:paraId="395965E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GB-M1</w:t>
            </w:r>
          </w:p>
        </w:tc>
        <w:tc>
          <w:tcPr>
            <w:tcW w:w="1985" w:type="dxa"/>
          </w:tcPr>
          <w:p w14:paraId="35A7811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1896</w:t>
            </w:r>
          </w:p>
        </w:tc>
        <w:tc>
          <w:tcPr>
            <w:tcW w:w="1524" w:type="dxa"/>
          </w:tcPr>
          <w:p w14:paraId="761073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DB817DC" w14:textId="77777777" w:rsidTr="00FD48E3">
        <w:tc>
          <w:tcPr>
            <w:tcW w:w="3652" w:type="dxa"/>
          </w:tcPr>
          <w:p w14:paraId="5AA3F67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Nosema ceranae</w:t>
            </w:r>
          </w:p>
        </w:tc>
        <w:tc>
          <w:tcPr>
            <w:tcW w:w="1559" w:type="dxa"/>
          </w:tcPr>
          <w:p w14:paraId="5F32833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BRL01</w:t>
            </w:r>
          </w:p>
        </w:tc>
        <w:tc>
          <w:tcPr>
            <w:tcW w:w="1985" w:type="dxa"/>
          </w:tcPr>
          <w:p w14:paraId="2FE02B2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2057</w:t>
            </w:r>
          </w:p>
        </w:tc>
        <w:tc>
          <w:tcPr>
            <w:tcW w:w="1524" w:type="dxa"/>
          </w:tcPr>
          <w:p w14:paraId="45E5033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0107D106" w14:textId="77777777" w:rsidTr="00FD48E3">
        <w:tc>
          <w:tcPr>
            <w:tcW w:w="3652" w:type="dxa"/>
          </w:tcPr>
          <w:p w14:paraId="1A78417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Enterocytozoon bieneusi</w:t>
            </w:r>
          </w:p>
        </w:tc>
        <w:tc>
          <w:tcPr>
            <w:tcW w:w="1559" w:type="dxa"/>
          </w:tcPr>
          <w:p w14:paraId="127362E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H348</w:t>
            </w:r>
          </w:p>
        </w:tc>
        <w:tc>
          <w:tcPr>
            <w:tcW w:w="1985" w:type="dxa"/>
          </w:tcPr>
          <w:p w14:paraId="6FA5B2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3312</w:t>
            </w:r>
          </w:p>
        </w:tc>
        <w:tc>
          <w:tcPr>
            <w:tcW w:w="1524" w:type="dxa"/>
          </w:tcPr>
          <w:p w14:paraId="42C4554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7F681F7" w14:textId="77777777" w:rsidTr="00FD48E3">
        <w:tc>
          <w:tcPr>
            <w:tcW w:w="3652" w:type="dxa"/>
          </w:tcPr>
          <w:p w14:paraId="23EA72F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Vittaforma corneae</w:t>
            </w:r>
          </w:p>
        </w:tc>
        <w:tc>
          <w:tcPr>
            <w:tcW w:w="1559" w:type="dxa"/>
          </w:tcPr>
          <w:p w14:paraId="7448AEB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50505</w:t>
            </w:r>
          </w:p>
        </w:tc>
        <w:tc>
          <w:tcPr>
            <w:tcW w:w="1985" w:type="dxa"/>
          </w:tcPr>
          <w:p w14:paraId="2363910A"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2243</w:t>
            </w:r>
          </w:p>
        </w:tc>
        <w:tc>
          <w:tcPr>
            <w:tcW w:w="1524" w:type="dxa"/>
          </w:tcPr>
          <w:p w14:paraId="3DBFF3B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4F6F5372" w14:textId="77777777" w:rsidTr="00FD48E3">
        <w:tc>
          <w:tcPr>
            <w:tcW w:w="3652" w:type="dxa"/>
          </w:tcPr>
          <w:p w14:paraId="16E48E3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lastRenderedPageBreak/>
              <w:t>Anncaliia algerae</w:t>
            </w:r>
          </w:p>
        </w:tc>
        <w:tc>
          <w:tcPr>
            <w:tcW w:w="1559" w:type="dxa"/>
          </w:tcPr>
          <w:p w14:paraId="5930914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PRA339</w:t>
            </w:r>
          </w:p>
        </w:tc>
        <w:tc>
          <w:tcPr>
            <w:tcW w:w="1985" w:type="dxa"/>
          </w:tcPr>
          <w:p w14:paraId="3741F43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3576</w:t>
            </w:r>
          </w:p>
        </w:tc>
        <w:tc>
          <w:tcPr>
            <w:tcW w:w="1524" w:type="dxa"/>
          </w:tcPr>
          <w:p w14:paraId="7843786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3EEFAD" w14:textId="77777777" w:rsidTr="00FD48E3">
        <w:trPr>
          <w:trHeight w:val="67"/>
        </w:trPr>
        <w:tc>
          <w:tcPr>
            <w:tcW w:w="3652" w:type="dxa"/>
          </w:tcPr>
          <w:p w14:paraId="7CE12DA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Antonospora locustae</w:t>
            </w:r>
          </w:p>
        </w:tc>
        <w:tc>
          <w:tcPr>
            <w:tcW w:w="1559" w:type="dxa"/>
          </w:tcPr>
          <w:p w14:paraId="65A064E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HM-2013</w:t>
            </w:r>
          </w:p>
        </w:tc>
        <w:tc>
          <w:tcPr>
            <w:tcW w:w="1985" w:type="dxa"/>
          </w:tcPr>
          <w:p w14:paraId="554D10F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2191</w:t>
            </w:r>
          </w:p>
        </w:tc>
        <w:tc>
          <w:tcPr>
            <w:tcW w:w="1524" w:type="dxa"/>
          </w:tcPr>
          <w:p w14:paraId="088FF1E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35C85897" w14:textId="77777777" w:rsidTr="00FD48E3">
        <w:tc>
          <w:tcPr>
            <w:tcW w:w="3652" w:type="dxa"/>
          </w:tcPr>
          <w:p w14:paraId="2A7D766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Edhazardia aedis</w:t>
            </w:r>
          </w:p>
        </w:tc>
        <w:tc>
          <w:tcPr>
            <w:tcW w:w="1559" w:type="dxa"/>
          </w:tcPr>
          <w:p w14:paraId="2A33E38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USNM 41457</w:t>
            </w:r>
          </w:p>
        </w:tc>
        <w:tc>
          <w:tcPr>
            <w:tcW w:w="1985" w:type="dxa"/>
          </w:tcPr>
          <w:p w14:paraId="23AC559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4208</w:t>
            </w:r>
          </w:p>
        </w:tc>
        <w:tc>
          <w:tcPr>
            <w:tcW w:w="1524" w:type="dxa"/>
          </w:tcPr>
          <w:p w14:paraId="255B2C8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DDABB3" w14:textId="77777777" w:rsidTr="00FD48E3">
        <w:tc>
          <w:tcPr>
            <w:tcW w:w="3652" w:type="dxa"/>
          </w:tcPr>
          <w:p w14:paraId="61FB640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 xml:space="preserve">Vavraia culicis </w:t>
            </w:r>
            <w:r w:rsidRPr="00893F92">
              <w:rPr>
                <w:rFonts w:cs="Times"/>
                <w:iCs/>
                <w:color w:val="000000" w:themeColor="text1"/>
                <w:sz w:val="20"/>
                <w:szCs w:val="20"/>
              </w:rPr>
              <w:t>subsp. floridensis</w:t>
            </w:r>
          </w:p>
        </w:tc>
        <w:tc>
          <w:tcPr>
            <w:tcW w:w="1559" w:type="dxa"/>
          </w:tcPr>
          <w:p w14:paraId="043881B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 -</w:t>
            </w:r>
          </w:p>
        </w:tc>
        <w:tc>
          <w:tcPr>
            <w:tcW w:w="1985" w:type="dxa"/>
          </w:tcPr>
          <w:p w14:paraId="06D3F21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2775</w:t>
            </w:r>
          </w:p>
        </w:tc>
        <w:tc>
          <w:tcPr>
            <w:tcW w:w="1524" w:type="dxa"/>
          </w:tcPr>
          <w:p w14:paraId="0BFA215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6122E24C" w14:textId="77777777" w:rsidTr="00FD48E3">
        <w:tc>
          <w:tcPr>
            <w:tcW w:w="3652" w:type="dxa"/>
          </w:tcPr>
          <w:p w14:paraId="7410A22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Nematocida parisii</w:t>
            </w:r>
          </w:p>
        </w:tc>
        <w:tc>
          <w:tcPr>
            <w:tcW w:w="1559" w:type="dxa"/>
          </w:tcPr>
          <w:p w14:paraId="3D28BD5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ERTm1</w:t>
            </w:r>
          </w:p>
        </w:tc>
        <w:tc>
          <w:tcPr>
            <w:tcW w:w="1985" w:type="dxa"/>
          </w:tcPr>
          <w:p w14:paraId="5EF51F2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2659</w:t>
            </w:r>
          </w:p>
        </w:tc>
        <w:tc>
          <w:tcPr>
            <w:tcW w:w="1524" w:type="dxa"/>
          </w:tcPr>
          <w:p w14:paraId="7CB905D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bl>
    <w:p w14:paraId="125076EC" w14:textId="77777777" w:rsidR="002246AA" w:rsidRDefault="002246AA" w:rsidP="002246AA">
      <w:pPr>
        <w:spacing w:after="0" w:line="360" w:lineRule="auto"/>
        <w:jc w:val="both"/>
        <w:rPr>
          <w:szCs w:val="24"/>
        </w:rPr>
      </w:pPr>
    </w:p>
    <w:p w14:paraId="6EF01B61" w14:textId="2B69D827" w:rsidR="00E612B8" w:rsidRDefault="00EE6039" w:rsidP="00111422">
      <w:pPr>
        <w:jc w:val="both"/>
      </w:pPr>
      <w:r>
        <w:rPr>
          <w:szCs w:val="24"/>
        </w:rPr>
        <w:t>W</w:t>
      </w:r>
      <w:r w:rsidR="00111422" w:rsidRPr="00076E91">
        <w:rPr>
          <w:szCs w:val="24"/>
        </w:rPr>
        <w:t>e used OrthoMCL</w:t>
      </w:r>
      <w:r w:rsidR="00111422">
        <w:rPr>
          <w:szCs w:val="24"/>
        </w:rPr>
        <w:t xml:space="preserve"> v2.0.9 </w:t>
      </w:r>
      <w:r w:rsidR="00111422">
        <w:rPr>
          <w:szCs w:val="24"/>
        </w:rPr>
        <w:fldChar w:fldCharType="begin"/>
      </w:r>
      <w:r w:rsidR="00111422">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111422">
        <w:rPr>
          <w:szCs w:val="24"/>
        </w:rPr>
        <w:fldChar w:fldCharType="separate"/>
      </w:r>
      <w:r w:rsidR="00111422">
        <w:rPr>
          <w:noProof/>
          <w:szCs w:val="24"/>
        </w:rPr>
        <w:t>(Li, Stoeckert, and Roos 2003)</w:t>
      </w:r>
      <w:r w:rsidR="00111422">
        <w:rPr>
          <w:szCs w:val="24"/>
        </w:rPr>
        <w:fldChar w:fldCharType="end"/>
      </w:r>
      <w:r w:rsidR="00111422" w:rsidRPr="00076E91">
        <w:rPr>
          <w:szCs w:val="24"/>
        </w:rPr>
        <w:t xml:space="preserve"> to search for homologous proteins </w:t>
      </w:r>
      <w:r w:rsidR="00111422">
        <w:rPr>
          <w:szCs w:val="24"/>
        </w:rPr>
        <w:t xml:space="preserve">within the selected </w:t>
      </w:r>
      <w:r w:rsidR="00111422" w:rsidRPr="00076E91">
        <w:rPr>
          <w:szCs w:val="24"/>
        </w:rPr>
        <w:t xml:space="preserve">microsporidia </w:t>
      </w:r>
      <w:r w:rsidR="00111422">
        <w:rPr>
          <w:szCs w:val="24"/>
        </w:rPr>
        <w:t>taxon set</w:t>
      </w:r>
      <w:r w:rsidR="00111422" w:rsidRPr="00076E91">
        <w:rPr>
          <w:szCs w:val="24"/>
        </w:rPr>
        <w:t>. OrthoMCL pe</w:t>
      </w:r>
      <w:r w:rsidR="00111422">
        <w:rPr>
          <w:szCs w:val="24"/>
        </w:rPr>
        <w:t>rforms</w:t>
      </w:r>
      <w:r w:rsidR="00111422" w:rsidRPr="00076E91">
        <w:rPr>
          <w:szCs w:val="24"/>
        </w:rPr>
        <w:t xml:space="preserve"> </w:t>
      </w:r>
      <w:r w:rsidR="00111422">
        <w:rPr>
          <w:szCs w:val="24"/>
        </w:rPr>
        <w:t xml:space="preserve">an </w:t>
      </w:r>
      <w:r w:rsidR="00111422" w:rsidRPr="00076E91">
        <w:rPr>
          <w:szCs w:val="24"/>
        </w:rPr>
        <w:t>al</w:t>
      </w:r>
      <w:r w:rsidR="00111422">
        <w:rPr>
          <w:szCs w:val="24"/>
        </w:rPr>
        <w:t>l-against-all BLASTP comparison</w:t>
      </w:r>
      <w:r w:rsidR="00111422" w:rsidRPr="00076E91">
        <w:rPr>
          <w:szCs w:val="24"/>
        </w:rPr>
        <w:t xml:space="preserve"> for </w:t>
      </w:r>
      <w:r w:rsidR="00111422">
        <w:rPr>
          <w:szCs w:val="24"/>
        </w:rPr>
        <w:t>all input data and clusters</w:t>
      </w:r>
      <w:r w:rsidR="00111422" w:rsidRPr="00076E91">
        <w:rPr>
          <w:szCs w:val="24"/>
        </w:rPr>
        <w:t xml:space="preserve"> homologous groups</w:t>
      </w:r>
      <w:r w:rsidR="00111422">
        <w:rPr>
          <w:szCs w:val="24"/>
        </w:rPr>
        <w:t xml:space="preserve"> together</w:t>
      </w:r>
      <w:r w:rsidR="00111422" w:rsidRPr="00076E91">
        <w:rPr>
          <w:szCs w:val="24"/>
        </w:rPr>
        <w:t xml:space="preserve"> using </w:t>
      </w:r>
      <w:r w:rsidR="00111422">
        <w:rPr>
          <w:szCs w:val="24"/>
        </w:rPr>
        <w:t xml:space="preserve">the </w:t>
      </w:r>
      <w:r w:rsidR="00111422" w:rsidRPr="00076E91">
        <w:rPr>
          <w:szCs w:val="24"/>
        </w:rPr>
        <w:t>Markov Cluster algorithm MCL</w:t>
      </w:r>
      <w:r w:rsidR="00111422">
        <w:rPr>
          <w:szCs w:val="24"/>
        </w:rPr>
        <w:t xml:space="preserve"> </w:t>
      </w:r>
      <w:r w:rsidR="00111422" w:rsidRPr="009F4437">
        <w:rPr>
          <w:szCs w:val="24"/>
        </w:rPr>
        <w:fldChar w:fldCharType="begin"/>
      </w:r>
      <w:r w:rsidR="00111422" w:rsidRPr="009F443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111422" w:rsidRPr="009F4437">
        <w:rPr>
          <w:szCs w:val="24"/>
        </w:rPr>
        <w:fldChar w:fldCharType="separate"/>
      </w:r>
      <w:r w:rsidR="00111422" w:rsidRPr="009F4437">
        <w:rPr>
          <w:noProof/>
          <w:szCs w:val="24"/>
        </w:rPr>
        <w:t>(van Dongen 2000)</w:t>
      </w:r>
      <w:r w:rsidR="00111422" w:rsidRPr="009F4437">
        <w:rPr>
          <w:szCs w:val="24"/>
        </w:rPr>
        <w:fldChar w:fldCharType="end"/>
      </w:r>
      <w:r w:rsidR="00111422" w:rsidRPr="009F4437">
        <w:rPr>
          <w:szCs w:val="24"/>
        </w:rPr>
        <w:t xml:space="preserve">. OrthoMCL was run with standard parameters i.e. </w:t>
      </w:r>
      <w:r w:rsidR="00111422" w:rsidRPr="009F4437">
        <w:rPr>
          <w:rFonts w:ascii="Courier New" w:hAnsi="Courier New" w:cs="Courier New"/>
          <w:i/>
          <w:szCs w:val="24"/>
        </w:rPr>
        <w:t>-v 100000 -b 100000 -z 0 -e 1e-5</w:t>
      </w:r>
      <w:r w:rsidR="00111422" w:rsidRPr="009F4437">
        <w:rPr>
          <w:szCs w:val="24"/>
        </w:rPr>
        <w:t xml:space="preserve"> for the BLAST search and an MCL inflation parameter of 1.5.</w:t>
      </w:r>
    </w:p>
    <w:p w14:paraId="0C536B1C" w14:textId="16DAFB68" w:rsidR="00E612B8" w:rsidRDefault="00E612B8" w:rsidP="00E612B8">
      <w:proofErr w:type="gramStart"/>
      <w:r w:rsidRPr="009F4437">
        <w:rPr>
          <w:highlight w:val="yellow"/>
        </w:rPr>
        <w:t>compare</w:t>
      </w:r>
      <w:proofErr w:type="gramEnd"/>
      <w:r w:rsidRPr="009F4437">
        <w:rPr>
          <w:highlight w:val="yellow"/>
        </w:rPr>
        <w:t xml:space="preserve"> length and pfam</w:t>
      </w:r>
    </w:p>
    <w:p w14:paraId="213E4767" w14:textId="6D46105C" w:rsidR="00280B87" w:rsidRDefault="00280B87" w:rsidP="00713532">
      <w:pPr>
        <w:spacing w:after="0" w:line="360" w:lineRule="auto"/>
        <w:rPr>
          <w:szCs w:val="24"/>
        </w:rPr>
      </w:pPr>
      <w:r w:rsidRPr="00076E91">
        <w:rPr>
          <w:szCs w:val="24"/>
        </w:rPr>
        <w:t>We use</w:t>
      </w:r>
      <w:r>
        <w:rPr>
          <w:szCs w:val="24"/>
        </w:rPr>
        <w:t xml:space="preserve"> the nonparametric U-test</w:t>
      </w:r>
      <w:r w:rsidRPr="00076E91">
        <w:rPr>
          <w:szCs w:val="24"/>
        </w:rPr>
        <w:t xml:space="preserve"> Wilcoxon-Mann-Whitney</w:t>
      </w:r>
      <w:r>
        <w:rPr>
          <w:szCs w:val="24"/>
        </w:rPr>
        <w:t xml:space="preserve"> </w:t>
      </w:r>
      <w:r>
        <w:rPr>
          <w:szCs w:val="24"/>
        </w:rPr>
        <w:fldChar w:fldCharType="begin"/>
      </w:r>
      <w:r>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Pr>
          <w:szCs w:val="24"/>
        </w:rPr>
        <w:fldChar w:fldCharType="separate"/>
      </w:r>
      <w:r>
        <w:rPr>
          <w:noProof/>
          <w:szCs w:val="24"/>
        </w:rPr>
        <w:t>(Mann and Whitney 1947)</w:t>
      </w:r>
      <w:r>
        <w:rPr>
          <w:szCs w:val="24"/>
        </w:rPr>
        <w:fldChar w:fldCharType="end"/>
      </w:r>
      <w:r>
        <w:rPr>
          <w:szCs w:val="24"/>
        </w:rPr>
        <w:t xml:space="preserve"> </w:t>
      </w:r>
      <w:r w:rsidRPr="00076E91">
        <w:rPr>
          <w:szCs w:val="24"/>
        </w:rPr>
        <w:t>to compare the two length categories.</w:t>
      </w:r>
    </w:p>
    <w:p w14:paraId="65D27B2C" w14:textId="77777777" w:rsidR="00280B87" w:rsidRDefault="00280B87" w:rsidP="00280B87">
      <w:pPr>
        <w:spacing w:after="0" w:line="360" w:lineRule="auto"/>
        <w:jc w:val="both"/>
        <w:rPr>
          <w:szCs w:val="24"/>
        </w:rPr>
      </w:pPr>
      <w:r>
        <w:rPr>
          <w:szCs w:val="24"/>
        </w:rPr>
        <w:t xml:space="preserve">To assess this hypothesis, we performed a protein family domain annotation analysis for the orphan and orthologous proteins in each microsporidia species. Protein family, or PFAM domains are the conserved regions in the sequences, which can be used to classify the proteins into different functional families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 xml:space="preserve">. Each protein family in PFAM database is represented as a HMM profile. We use hmmscan </w:t>
      </w:r>
      <w:r>
        <w:rPr>
          <w:szCs w:val="24"/>
        </w:rPr>
        <w:fldChar w:fldCharType="begin"/>
      </w:r>
      <w:r>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Pr>
          <w:szCs w:val="24"/>
        </w:rPr>
        <w:fldChar w:fldCharType="separate"/>
      </w:r>
      <w:r>
        <w:rPr>
          <w:noProof/>
          <w:szCs w:val="24"/>
        </w:rPr>
        <w:t>(Eddy 1998)</w:t>
      </w:r>
      <w:r>
        <w:rPr>
          <w:szCs w:val="24"/>
        </w:rPr>
        <w:fldChar w:fldCharType="end"/>
      </w:r>
      <w:r>
        <w:rPr>
          <w:szCs w:val="24"/>
        </w:rPr>
        <w:t xml:space="preserve"> to annotate the </w:t>
      </w:r>
      <w:r w:rsidRPr="00226205">
        <w:rPr>
          <w:szCs w:val="24"/>
        </w:rPr>
        <w:t>proteins with the PFAM</w:t>
      </w:r>
      <w:r>
        <w:rPr>
          <w:szCs w:val="24"/>
        </w:rPr>
        <w:t xml:space="preserve"> domains in the pfam-A database.</w:t>
      </w:r>
    </w:p>
    <w:p w14:paraId="33EE8060" w14:textId="77777777" w:rsidR="00280B87" w:rsidRDefault="00280B87" w:rsidP="00E612B8"/>
    <w:p w14:paraId="0DA1E500" w14:textId="23BBE75C" w:rsidR="00E612B8" w:rsidRDefault="00D22520" w:rsidP="00E612B8">
      <w:pPr>
        <w:pStyle w:val="Heading3"/>
      </w:pPr>
      <w:bookmarkStart w:id="44" w:name="_Toc386158920"/>
      <w:bookmarkStart w:id="45" w:name="_Ref386159633"/>
      <w:r>
        <w:t>M</w:t>
      </w:r>
      <w:r w:rsidR="00E612B8">
        <w:t xml:space="preserve">icrosporidian LCA protein set </w:t>
      </w:r>
      <w:r>
        <w:t>estimation</w:t>
      </w:r>
      <w:bookmarkEnd w:id="44"/>
      <w:bookmarkEnd w:id="45"/>
    </w:p>
    <w:p w14:paraId="7457976A" w14:textId="32561F9E" w:rsidR="00C9562B" w:rsidRDefault="00C9562B" w:rsidP="00C9562B">
      <w:pPr>
        <w:spacing w:after="0" w:line="360" w:lineRule="auto"/>
        <w:jc w:val="both"/>
        <w:rPr>
          <w:szCs w:val="24"/>
        </w:rPr>
      </w:pPr>
      <w:r w:rsidRPr="009F4437">
        <w:rPr>
          <w:szCs w:val="24"/>
        </w:rPr>
        <w:t xml:space="preserve">For estimating the microsporidian LCA proteins, we additionally selected 17 opisthokonts comprising of 13 fungi, 2 mammals, </w:t>
      </w:r>
      <w:r w:rsidRPr="009F4437">
        <w:rPr>
          <w:i/>
          <w:szCs w:val="24"/>
        </w:rPr>
        <w:t>Monosiga brevicollis</w:t>
      </w:r>
      <w:r w:rsidRPr="009F4437">
        <w:rPr>
          <w:szCs w:val="24"/>
        </w:rPr>
        <w:t xml:space="preserve"> and </w:t>
      </w:r>
      <w:r w:rsidRPr="009F4437">
        <w:rPr>
          <w:i/>
          <w:szCs w:val="24"/>
        </w:rPr>
        <w:t>Capsaspora owczarzaki</w:t>
      </w:r>
      <w:r w:rsidRPr="009F4437">
        <w:rPr>
          <w:szCs w:val="24"/>
        </w:rPr>
        <w:t xml:space="preserve"> based on the study of </w:t>
      </w:r>
      <w:r w:rsidRPr="009F4437">
        <w:rPr>
          <w:szCs w:val="24"/>
        </w:rPr>
        <w:fldChar w:fldCharType="begin"/>
      </w:r>
      <w:r w:rsidRPr="009F443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9F4437">
        <w:rPr>
          <w:szCs w:val="24"/>
        </w:rPr>
        <w:fldChar w:fldCharType="separate"/>
      </w:r>
      <w:r w:rsidRPr="009F4437">
        <w:rPr>
          <w:noProof/>
          <w:szCs w:val="24"/>
        </w:rPr>
        <w:t>(Capella-Gutiérrez, Marcet-Houben, and Gabaldón 2012)</w:t>
      </w:r>
      <w:r w:rsidRPr="009F4437">
        <w:rPr>
          <w:szCs w:val="24"/>
        </w:rPr>
        <w:fldChar w:fldCharType="end"/>
      </w:r>
      <w:r w:rsidRPr="009F4437">
        <w:rPr>
          <w:szCs w:val="24"/>
        </w:rPr>
        <w:t xml:space="preserve">, together with 7 other taxa to use as the non-microsporidian group for the phylogenetic analysis. We provide the </w:t>
      </w:r>
      <w:r w:rsidRPr="009F4437">
        <w:rPr>
          <w:szCs w:val="24"/>
        </w:rPr>
        <w:lastRenderedPageBreak/>
        <w:t xml:space="preserve">information about the taxon names together with their NCBI taxonomy IDs, phylum and kingdom names, and the sources where the proteomes were acquired in </w:t>
      </w:r>
      <w:r w:rsidRPr="009F4437">
        <w:rPr>
          <w:szCs w:val="24"/>
        </w:rPr>
        <w:fldChar w:fldCharType="begin"/>
      </w:r>
      <w:r w:rsidRPr="009F4437">
        <w:rPr>
          <w:szCs w:val="24"/>
        </w:rPr>
        <w:instrText xml:space="preserve"> REF _Ref384422965 \h </w:instrText>
      </w:r>
      <w:r w:rsidRPr="009F4437">
        <w:rPr>
          <w:szCs w:val="24"/>
        </w:rPr>
      </w:r>
      <w:r w:rsidRPr="009F4437">
        <w:rPr>
          <w:szCs w:val="24"/>
        </w:rPr>
        <w:fldChar w:fldCharType="separate"/>
      </w:r>
      <w:r w:rsidR="00FD48E3">
        <w:t xml:space="preserve">Table </w:t>
      </w:r>
      <w:r w:rsidR="00FD48E3">
        <w:rPr>
          <w:noProof/>
        </w:rPr>
        <w:t>2</w:t>
      </w:r>
      <w:r w:rsidR="00FD48E3">
        <w:noBreakHyphen/>
      </w:r>
      <w:r w:rsidR="00FD48E3">
        <w:rPr>
          <w:noProof/>
        </w:rPr>
        <w:t>2</w:t>
      </w:r>
      <w:r w:rsidRPr="009F4437">
        <w:rPr>
          <w:szCs w:val="24"/>
        </w:rPr>
        <w:fldChar w:fldCharType="end"/>
      </w:r>
      <w:r w:rsidRPr="009F4437">
        <w:rPr>
          <w:szCs w:val="24"/>
        </w:rPr>
        <w:t>.</w:t>
      </w:r>
    </w:p>
    <w:p w14:paraId="1F613F47" w14:textId="77777777" w:rsidR="00127297" w:rsidRDefault="00127297" w:rsidP="00127297">
      <w:pPr>
        <w:pStyle w:val="Caption"/>
        <w:keepNext/>
      </w:pPr>
      <w:bookmarkStart w:id="46" w:name="_Ref384422965"/>
      <w:bookmarkStart w:id="47" w:name="_Toc386158649"/>
      <w:r>
        <w:t xml:space="preserve">Table </w:t>
      </w:r>
      <w:r>
        <w:fldChar w:fldCharType="begin"/>
      </w:r>
      <w:r>
        <w:instrText xml:space="preserve"> STYLEREF 1 \s </w:instrText>
      </w:r>
      <w:r>
        <w:fldChar w:fldCharType="separate"/>
      </w:r>
      <w:r w:rsidR="00FD48E3">
        <w:rPr>
          <w:noProof/>
        </w:rPr>
        <w:t>2</w:t>
      </w:r>
      <w:r>
        <w:fldChar w:fldCharType="end"/>
      </w:r>
      <w:r>
        <w:noBreakHyphen/>
      </w:r>
      <w:r>
        <w:fldChar w:fldCharType="begin"/>
      </w:r>
      <w:r>
        <w:instrText xml:space="preserve"> SEQ Table \* ARABIC \s 1 </w:instrText>
      </w:r>
      <w:r>
        <w:fldChar w:fldCharType="separate"/>
      </w:r>
      <w:r w:rsidR="00FD48E3">
        <w:rPr>
          <w:noProof/>
        </w:rPr>
        <w:t>2</w:t>
      </w:r>
      <w:r>
        <w:fldChar w:fldCharType="end"/>
      </w:r>
      <w:bookmarkEnd w:id="46"/>
      <w:r>
        <w:t xml:space="preserve">: </w:t>
      </w:r>
      <w:r w:rsidRPr="00076E91">
        <w:t>24 taxa used for extent the initial homologous groups</w:t>
      </w:r>
      <w:r>
        <w:t xml:space="preserve"> including 17 non-microsporidia species used in the phylogenetic study </w:t>
      </w:r>
      <w:r w:rsidRPr="002A7762">
        <w:t>of</w:t>
      </w:r>
      <w:r>
        <w:t xml:space="preserve"> </w:t>
      </w:r>
      <w:r>
        <w:fldChar w:fldCharType="begin"/>
      </w:r>
      <w: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fldChar w:fldCharType="separate"/>
      </w:r>
      <w:r>
        <w:rPr>
          <w:noProof/>
        </w:rPr>
        <w:t>(Capella-Gutiérrez, Marcet-Houben, and Gabaldón 2012)</w:t>
      </w:r>
      <w:r>
        <w:fldChar w:fldCharType="end"/>
      </w:r>
      <w:r w:rsidRPr="002A7762">
        <w:t xml:space="preserve"> </w:t>
      </w:r>
      <w:r>
        <w:t>and other 7 outgroup taxa (highlighted in red). Columns indicate NCBI taxonomy ID, taxon name, phylum, kingdom and the source where the proteomes were downloaded. The sources for those proteomes are JGI (</w:t>
      </w:r>
      <w:r w:rsidRPr="0092384A">
        <w:t>https://jgi.doe.gov</w:t>
      </w:r>
      <w:r>
        <w:t>), Broad Institute (</w:t>
      </w:r>
      <w:r w:rsidRPr="00F265E6">
        <w:t>https://www.broadinstitute.org</w:t>
      </w:r>
      <w:r>
        <w:t>), UniProt (</w:t>
      </w:r>
      <w:r w:rsidRPr="00782768">
        <w:t>http://www.uniprot.org</w:t>
      </w:r>
      <w:r>
        <w:t>), Ensembl (</w:t>
      </w:r>
      <w:r w:rsidRPr="004830C1">
        <w:t>https://www.ensembl.org/index.html</w:t>
      </w:r>
      <w:r>
        <w:t>), NCBI (</w:t>
      </w:r>
      <w:r w:rsidRPr="000329B1">
        <w:t>https://www.ncbi.nlm.nih.gov</w:t>
      </w:r>
      <w:r>
        <w:t xml:space="preserve">), Candida Genome Database (CGD, </w:t>
      </w:r>
      <w:r w:rsidRPr="00116F47">
        <w:t>http://www.candidagenome.org</w:t>
      </w:r>
      <w:r>
        <w:t>), PlasmoDB (</w:t>
      </w:r>
      <w:r w:rsidRPr="00116F47">
        <w:t>http://plasmodb.org/plasmo/</w:t>
      </w:r>
      <w:r>
        <w:t>) and Sanger Institute (</w:t>
      </w:r>
      <w:r w:rsidRPr="009F1D7C">
        <w:t>http://www.sanger.ac.uk/science/data</w:t>
      </w:r>
      <w:r>
        <w:t>).</w:t>
      </w:r>
      <w:bookmarkEnd w:id="47"/>
      <w:r>
        <w:t xml:space="preserve"> </w:t>
      </w:r>
    </w:p>
    <w:tbl>
      <w:tblPr>
        <w:tblStyle w:val="TableGrid"/>
        <w:tblW w:w="5000" w:type="pct"/>
        <w:tblLayout w:type="fixed"/>
        <w:tblLook w:val="04A0" w:firstRow="1" w:lastRow="0" w:firstColumn="1" w:lastColumn="0" w:noHBand="0" w:noVBand="1"/>
      </w:tblPr>
      <w:tblGrid>
        <w:gridCol w:w="959"/>
        <w:gridCol w:w="2771"/>
        <w:gridCol w:w="2081"/>
        <w:gridCol w:w="1427"/>
        <w:gridCol w:w="1482"/>
      </w:tblGrid>
      <w:tr w:rsidR="00127297" w:rsidRPr="00893F92" w14:paraId="75D56C7B" w14:textId="77777777" w:rsidTr="003671FB">
        <w:trPr>
          <w:trHeight w:val="300"/>
        </w:trPr>
        <w:tc>
          <w:tcPr>
            <w:tcW w:w="550" w:type="pct"/>
            <w:noWrap/>
            <w:hideMark/>
          </w:tcPr>
          <w:p w14:paraId="70C55624" w14:textId="77777777" w:rsidR="00127297" w:rsidRPr="00893F92" w:rsidRDefault="00127297" w:rsidP="003671FB">
            <w:pPr>
              <w:spacing w:line="360" w:lineRule="auto"/>
              <w:rPr>
                <w:sz w:val="20"/>
                <w:szCs w:val="20"/>
              </w:rPr>
            </w:pPr>
            <w:r w:rsidRPr="00893F92">
              <w:rPr>
                <w:sz w:val="20"/>
                <w:szCs w:val="20"/>
              </w:rPr>
              <w:t>ID</w:t>
            </w:r>
          </w:p>
        </w:tc>
        <w:tc>
          <w:tcPr>
            <w:tcW w:w="1589" w:type="pct"/>
            <w:noWrap/>
            <w:hideMark/>
          </w:tcPr>
          <w:p w14:paraId="5D868AA1" w14:textId="77777777" w:rsidR="00127297" w:rsidRPr="00893F92" w:rsidRDefault="00127297" w:rsidP="003671FB">
            <w:pPr>
              <w:spacing w:line="360" w:lineRule="auto"/>
              <w:rPr>
                <w:sz w:val="20"/>
                <w:szCs w:val="20"/>
              </w:rPr>
            </w:pPr>
            <w:r w:rsidRPr="00893F92">
              <w:rPr>
                <w:sz w:val="20"/>
                <w:szCs w:val="20"/>
              </w:rPr>
              <w:t>Taxon name</w:t>
            </w:r>
          </w:p>
        </w:tc>
        <w:tc>
          <w:tcPr>
            <w:tcW w:w="1193" w:type="pct"/>
            <w:noWrap/>
            <w:hideMark/>
          </w:tcPr>
          <w:p w14:paraId="0D811D88" w14:textId="77777777" w:rsidR="00127297" w:rsidRPr="00893F92" w:rsidRDefault="00127297" w:rsidP="003671FB">
            <w:pPr>
              <w:spacing w:line="360" w:lineRule="auto"/>
              <w:rPr>
                <w:sz w:val="20"/>
                <w:szCs w:val="20"/>
              </w:rPr>
            </w:pPr>
            <w:r w:rsidRPr="00893F92">
              <w:rPr>
                <w:sz w:val="20"/>
                <w:szCs w:val="20"/>
              </w:rPr>
              <w:t>Phylum</w:t>
            </w:r>
          </w:p>
        </w:tc>
        <w:tc>
          <w:tcPr>
            <w:tcW w:w="818" w:type="pct"/>
            <w:noWrap/>
            <w:hideMark/>
          </w:tcPr>
          <w:p w14:paraId="2D56921F" w14:textId="77777777" w:rsidR="00127297" w:rsidRPr="00893F92" w:rsidRDefault="00127297" w:rsidP="003671FB">
            <w:pPr>
              <w:spacing w:line="360" w:lineRule="auto"/>
              <w:rPr>
                <w:sz w:val="20"/>
                <w:szCs w:val="20"/>
              </w:rPr>
            </w:pPr>
            <w:r w:rsidRPr="00893F92">
              <w:rPr>
                <w:sz w:val="20"/>
                <w:szCs w:val="20"/>
              </w:rPr>
              <w:t>Kingdom</w:t>
            </w:r>
          </w:p>
        </w:tc>
        <w:tc>
          <w:tcPr>
            <w:tcW w:w="850" w:type="pct"/>
          </w:tcPr>
          <w:p w14:paraId="6D306D13" w14:textId="77777777" w:rsidR="00127297" w:rsidRPr="00893F92" w:rsidRDefault="00127297" w:rsidP="003671FB">
            <w:pPr>
              <w:spacing w:line="360" w:lineRule="auto"/>
              <w:rPr>
                <w:sz w:val="20"/>
                <w:szCs w:val="20"/>
              </w:rPr>
            </w:pPr>
            <w:r w:rsidRPr="00893F92">
              <w:rPr>
                <w:sz w:val="20"/>
                <w:szCs w:val="20"/>
              </w:rPr>
              <w:t>Source</w:t>
            </w:r>
          </w:p>
        </w:tc>
      </w:tr>
      <w:tr w:rsidR="00127297" w:rsidRPr="00893F92" w14:paraId="5DF4A8AA" w14:textId="77777777" w:rsidTr="003671FB">
        <w:trPr>
          <w:trHeight w:val="300"/>
        </w:trPr>
        <w:tc>
          <w:tcPr>
            <w:tcW w:w="550" w:type="pct"/>
            <w:noWrap/>
            <w:hideMark/>
          </w:tcPr>
          <w:p w14:paraId="17AFB12F" w14:textId="77777777" w:rsidR="00127297" w:rsidRPr="00893F92" w:rsidRDefault="00127297" w:rsidP="003671FB">
            <w:pPr>
              <w:spacing w:line="360" w:lineRule="auto"/>
              <w:rPr>
                <w:sz w:val="20"/>
                <w:szCs w:val="20"/>
              </w:rPr>
            </w:pPr>
            <w:r w:rsidRPr="00893F92">
              <w:rPr>
                <w:sz w:val="20"/>
                <w:szCs w:val="20"/>
              </w:rPr>
              <w:t>4932</w:t>
            </w:r>
          </w:p>
        </w:tc>
        <w:tc>
          <w:tcPr>
            <w:tcW w:w="1589" w:type="pct"/>
            <w:noWrap/>
            <w:hideMark/>
          </w:tcPr>
          <w:p w14:paraId="4A2D0D59" w14:textId="77777777" w:rsidR="00127297" w:rsidRPr="00893F92" w:rsidRDefault="00127297" w:rsidP="003671FB">
            <w:pPr>
              <w:spacing w:line="360" w:lineRule="auto"/>
              <w:rPr>
                <w:i/>
                <w:sz w:val="20"/>
                <w:szCs w:val="20"/>
              </w:rPr>
            </w:pPr>
            <w:r w:rsidRPr="00893F92">
              <w:rPr>
                <w:i/>
                <w:sz w:val="20"/>
                <w:szCs w:val="20"/>
              </w:rPr>
              <w:t>Saccharomyces cerevisiae</w:t>
            </w:r>
          </w:p>
        </w:tc>
        <w:tc>
          <w:tcPr>
            <w:tcW w:w="1193" w:type="pct"/>
            <w:noWrap/>
            <w:hideMark/>
          </w:tcPr>
          <w:p w14:paraId="3D65EECB" w14:textId="77777777" w:rsidR="00127297" w:rsidRPr="00893F92" w:rsidRDefault="00127297" w:rsidP="003671FB">
            <w:pPr>
              <w:spacing w:line="360" w:lineRule="auto"/>
              <w:rPr>
                <w:sz w:val="20"/>
                <w:szCs w:val="20"/>
              </w:rPr>
            </w:pPr>
            <w:r w:rsidRPr="00893F92">
              <w:rPr>
                <w:sz w:val="20"/>
                <w:szCs w:val="20"/>
              </w:rPr>
              <w:t>Ascomycota</w:t>
            </w:r>
          </w:p>
        </w:tc>
        <w:tc>
          <w:tcPr>
            <w:tcW w:w="818" w:type="pct"/>
            <w:noWrap/>
            <w:hideMark/>
          </w:tcPr>
          <w:p w14:paraId="0A86A4F6"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6A732238" w14:textId="77777777" w:rsidR="00127297" w:rsidRPr="00893F92" w:rsidRDefault="00127297" w:rsidP="003671FB">
            <w:pPr>
              <w:spacing w:line="360" w:lineRule="auto"/>
              <w:rPr>
                <w:sz w:val="20"/>
                <w:szCs w:val="20"/>
                <w:lang w:val="de-DE"/>
              </w:rPr>
            </w:pPr>
            <w:r w:rsidRPr="00893F92">
              <w:rPr>
                <w:sz w:val="20"/>
                <w:szCs w:val="20"/>
              </w:rPr>
              <w:t>Ensembl</w:t>
            </w:r>
          </w:p>
        </w:tc>
      </w:tr>
      <w:tr w:rsidR="00127297" w:rsidRPr="00893F92" w14:paraId="5E9C36F7" w14:textId="77777777" w:rsidTr="003671FB">
        <w:trPr>
          <w:trHeight w:val="300"/>
        </w:trPr>
        <w:tc>
          <w:tcPr>
            <w:tcW w:w="550" w:type="pct"/>
            <w:noWrap/>
            <w:hideMark/>
          </w:tcPr>
          <w:p w14:paraId="0DF7784C" w14:textId="77777777" w:rsidR="00127297" w:rsidRPr="00893F92" w:rsidRDefault="00127297" w:rsidP="003671FB">
            <w:pPr>
              <w:spacing w:line="360" w:lineRule="auto"/>
              <w:rPr>
                <w:sz w:val="20"/>
                <w:szCs w:val="20"/>
              </w:rPr>
            </w:pPr>
            <w:r w:rsidRPr="00893F92">
              <w:rPr>
                <w:sz w:val="20"/>
                <w:szCs w:val="20"/>
              </w:rPr>
              <w:t>5476</w:t>
            </w:r>
          </w:p>
        </w:tc>
        <w:tc>
          <w:tcPr>
            <w:tcW w:w="1589" w:type="pct"/>
            <w:noWrap/>
            <w:hideMark/>
          </w:tcPr>
          <w:p w14:paraId="69CEBCB8" w14:textId="77777777" w:rsidR="00127297" w:rsidRPr="00893F92" w:rsidRDefault="00127297" w:rsidP="003671FB">
            <w:pPr>
              <w:spacing w:line="360" w:lineRule="auto"/>
              <w:rPr>
                <w:i/>
                <w:sz w:val="20"/>
                <w:szCs w:val="20"/>
              </w:rPr>
            </w:pPr>
            <w:r w:rsidRPr="00893F92">
              <w:rPr>
                <w:i/>
                <w:sz w:val="20"/>
                <w:szCs w:val="20"/>
              </w:rPr>
              <w:t>Candida albicans</w:t>
            </w:r>
          </w:p>
        </w:tc>
        <w:tc>
          <w:tcPr>
            <w:tcW w:w="1193" w:type="pct"/>
            <w:noWrap/>
            <w:hideMark/>
          </w:tcPr>
          <w:p w14:paraId="3B2AD921" w14:textId="77777777" w:rsidR="00127297" w:rsidRPr="00893F92" w:rsidRDefault="00127297" w:rsidP="003671FB">
            <w:pPr>
              <w:spacing w:line="360" w:lineRule="auto"/>
              <w:rPr>
                <w:sz w:val="20"/>
                <w:szCs w:val="20"/>
              </w:rPr>
            </w:pPr>
            <w:r w:rsidRPr="00893F92">
              <w:rPr>
                <w:sz w:val="20"/>
                <w:szCs w:val="20"/>
              </w:rPr>
              <w:t>Ascomycota</w:t>
            </w:r>
          </w:p>
        </w:tc>
        <w:tc>
          <w:tcPr>
            <w:tcW w:w="818" w:type="pct"/>
            <w:noWrap/>
            <w:hideMark/>
          </w:tcPr>
          <w:p w14:paraId="75D88B3F"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0F62DBF0" w14:textId="77777777" w:rsidR="00127297" w:rsidRPr="00893F92" w:rsidRDefault="00127297" w:rsidP="003671FB">
            <w:pPr>
              <w:spacing w:line="360" w:lineRule="auto"/>
              <w:rPr>
                <w:sz w:val="20"/>
                <w:szCs w:val="20"/>
              </w:rPr>
            </w:pPr>
            <w:r w:rsidRPr="00893F92">
              <w:rPr>
                <w:sz w:val="20"/>
                <w:szCs w:val="20"/>
              </w:rPr>
              <w:t>CGD</w:t>
            </w:r>
          </w:p>
        </w:tc>
      </w:tr>
      <w:tr w:rsidR="00127297" w:rsidRPr="00893F92" w14:paraId="7655C449" w14:textId="77777777" w:rsidTr="003671FB">
        <w:trPr>
          <w:trHeight w:val="300"/>
        </w:trPr>
        <w:tc>
          <w:tcPr>
            <w:tcW w:w="550" w:type="pct"/>
            <w:noWrap/>
            <w:hideMark/>
          </w:tcPr>
          <w:p w14:paraId="29F58516" w14:textId="77777777" w:rsidR="00127297" w:rsidRPr="00893F92" w:rsidRDefault="00127297" w:rsidP="003671FB">
            <w:pPr>
              <w:spacing w:line="360" w:lineRule="auto"/>
              <w:rPr>
                <w:sz w:val="20"/>
                <w:szCs w:val="20"/>
              </w:rPr>
            </w:pPr>
            <w:r w:rsidRPr="00893F92">
              <w:rPr>
                <w:sz w:val="20"/>
                <w:szCs w:val="20"/>
              </w:rPr>
              <w:t>5141</w:t>
            </w:r>
          </w:p>
        </w:tc>
        <w:tc>
          <w:tcPr>
            <w:tcW w:w="1589" w:type="pct"/>
            <w:noWrap/>
            <w:hideMark/>
          </w:tcPr>
          <w:p w14:paraId="4AFF7149" w14:textId="77777777" w:rsidR="00127297" w:rsidRPr="00893F92" w:rsidRDefault="00127297" w:rsidP="003671FB">
            <w:pPr>
              <w:spacing w:line="360" w:lineRule="auto"/>
              <w:rPr>
                <w:i/>
                <w:sz w:val="20"/>
                <w:szCs w:val="20"/>
              </w:rPr>
            </w:pPr>
            <w:r w:rsidRPr="00893F92">
              <w:rPr>
                <w:i/>
                <w:sz w:val="20"/>
                <w:szCs w:val="20"/>
              </w:rPr>
              <w:t>Neurospora crassa</w:t>
            </w:r>
          </w:p>
        </w:tc>
        <w:tc>
          <w:tcPr>
            <w:tcW w:w="1193" w:type="pct"/>
            <w:noWrap/>
            <w:hideMark/>
          </w:tcPr>
          <w:p w14:paraId="44A9E49F" w14:textId="77777777" w:rsidR="00127297" w:rsidRPr="00893F92" w:rsidRDefault="00127297" w:rsidP="003671FB">
            <w:pPr>
              <w:spacing w:line="360" w:lineRule="auto"/>
              <w:rPr>
                <w:sz w:val="20"/>
                <w:szCs w:val="20"/>
              </w:rPr>
            </w:pPr>
            <w:r w:rsidRPr="00893F92">
              <w:rPr>
                <w:sz w:val="20"/>
                <w:szCs w:val="20"/>
              </w:rPr>
              <w:t>Ascomycota</w:t>
            </w:r>
          </w:p>
        </w:tc>
        <w:tc>
          <w:tcPr>
            <w:tcW w:w="818" w:type="pct"/>
            <w:noWrap/>
            <w:hideMark/>
          </w:tcPr>
          <w:p w14:paraId="44B47F34"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5B80C6C1" w14:textId="77777777" w:rsidR="00127297" w:rsidRPr="00893F92" w:rsidRDefault="00127297" w:rsidP="003671FB">
            <w:pPr>
              <w:spacing w:line="360" w:lineRule="auto"/>
              <w:rPr>
                <w:sz w:val="20"/>
                <w:szCs w:val="20"/>
              </w:rPr>
            </w:pPr>
            <w:r w:rsidRPr="00893F92">
              <w:rPr>
                <w:sz w:val="20"/>
                <w:szCs w:val="20"/>
              </w:rPr>
              <w:t>UniProt</w:t>
            </w:r>
          </w:p>
        </w:tc>
      </w:tr>
      <w:tr w:rsidR="00127297" w:rsidRPr="00893F92" w14:paraId="76645086" w14:textId="77777777" w:rsidTr="003671FB">
        <w:trPr>
          <w:trHeight w:val="300"/>
        </w:trPr>
        <w:tc>
          <w:tcPr>
            <w:tcW w:w="550" w:type="pct"/>
            <w:noWrap/>
            <w:hideMark/>
          </w:tcPr>
          <w:p w14:paraId="53580D1E" w14:textId="77777777" w:rsidR="00127297" w:rsidRPr="00893F92" w:rsidRDefault="00127297" w:rsidP="003671FB">
            <w:pPr>
              <w:spacing w:line="360" w:lineRule="auto"/>
              <w:rPr>
                <w:sz w:val="20"/>
                <w:szCs w:val="20"/>
              </w:rPr>
            </w:pPr>
            <w:r w:rsidRPr="00893F92">
              <w:rPr>
                <w:sz w:val="20"/>
                <w:szCs w:val="20"/>
              </w:rPr>
              <w:t>162425</w:t>
            </w:r>
          </w:p>
        </w:tc>
        <w:tc>
          <w:tcPr>
            <w:tcW w:w="1589" w:type="pct"/>
            <w:noWrap/>
            <w:hideMark/>
          </w:tcPr>
          <w:p w14:paraId="73FC279D" w14:textId="77777777" w:rsidR="00127297" w:rsidRPr="00893F92" w:rsidRDefault="00127297" w:rsidP="003671FB">
            <w:pPr>
              <w:spacing w:line="360" w:lineRule="auto"/>
              <w:rPr>
                <w:i/>
                <w:sz w:val="20"/>
                <w:szCs w:val="20"/>
              </w:rPr>
            </w:pPr>
            <w:r w:rsidRPr="00893F92">
              <w:rPr>
                <w:i/>
                <w:sz w:val="20"/>
                <w:szCs w:val="20"/>
              </w:rPr>
              <w:t>Aspergillus nidulans</w:t>
            </w:r>
          </w:p>
        </w:tc>
        <w:tc>
          <w:tcPr>
            <w:tcW w:w="1193" w:type="pct"/>
            <w:noWrap/>
            <w:hideMark/>
          </w:tcPr>
          <w:p w14:paraId="2B88AB92" w14:textId="77777777" w:rsidR="00127297" w:rsidRPr="00893F92" w:rsidRDefault="00127297" w:rsidP="003671FB">
            <w:pPr>
              <w:spacing w:line="360" w:lineRule="auto"/>
              <w:rPr>
                <w:sz w:val="20"/>
                <w:szCs w:val="20"/>
              </w:rPr>
            </w:pPr>
            <w:r w:rsidRPr="00893F92">
              <w:rPr>
                <w:sz w:val="20"/>
                <w:szCs w:val="20"/>
              </w:rPr>
              <w:t>Ascomycota</w:t>
            </w:r>
          </w:p>
        </w:tc>
        <w:tc>
          <w:tcPr>
            <w:tcW w:w="818" w:type="pct"/>
            <w:noWrap/>
            <w:hideMark/>
          </w:tcPr>
          <w:p w14:paraId="352ACB7E"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45CD773E" w14:textId="77777777" w:rsidR="00127297" w:rsidRPr="00893F92" w:rsidRDefault="00127297" w:rsidP="003671FB">
            <w:pPr>
              <w:spacing w:line="360" w:lineRule="auto"/>
              <w:rPr>
                <w:sz w:val="20"/>
                <w:szCs w:val="20"/>
              </w:rPr>
            </w:pPr>
            <w:r w:rsidRPr="00893F92">
              <w:rPr>
                <w:sz w:val="20"/>
                <w:szCs w:val="20"/>
              </w:rPr>
              <w:t>Broad Inst</w:t>
            </w:r>
          </w:p>
        </w:tc>
      </w:tr>
      <w:tr w:rsidR="00127297" w:rsidRPr="00893F92" w14:paraId="5D9D17C4" w14:textId="77777777" w:rsidTr="003671FB">
        <w:trPr>
          <w:trHeight w:val="300"/>
        </w:trPr>
        <w:tc>
          <w:tcPr>
            <w:tcW w:w="550" w:type="pct"/>
            <w:noWrap/>
            <w:hideMark/>
          </w:tcPr>
          <w:p w14:paraId="01721E11" w14:textId="77777777" w:rsidR="00127297" w:rsidRPr="00893F92" w:rsidRDefault="00127297" w:rsidP="003671FB">
            <w:pPr>
              <w:spacing w:line="360" w:lineRule="auto"/>
              <w:rPr>
                <w:sz w:val="20"/>
                <w:szCs w:val="20"/>
              </w:rPr>
            </w:pPr>
            <w:r w:rsidRPr="00893F92">
              <w:rPr>
                <w:sz w:val="20"/>
                <w:szCs w:val="20"/>
              </w:rPr>
              <w:t>4896</w:t>
            </w:r>
          </w:p>
        </w:tc>
        <w:tc>
          <w:tcPr>
            <w:tcW w:w="1589" w:type="pct"/>
            <w:noWrap/>
            <w:hideMark/>
          </w:tcPr>
          <w:p w14:paraId="11F82F8C" w14:textId="77777777" w:rsidR="00127297" w:rsidRPr="00893F92" w:rsidRDefault="00127297" w:rsidP="003671FB">
            <w:pPr>
              <w:spacing w:line="360" w:lineRule="auto"/>
              <w:rPr>
                <w:i/>
                <w:sz w:val="20"/>
                <w:szCs w:val="20"/>
              </w:rPr>
            </w:pPr>
            <w:r w:rsidRPr="00893F92">
              <w:rPr>
                <w:i/>
                <w:sz w:val="20"/>
                <w:szCs w:val="20"/>
              </w:rPr>
              <w:t>Schizosaccharomyces pombe</w:t>
            </w:r>
          </w:p>
        </w:tc>
        <w:tc>
          <w:tcPr>
            <w:tcW w:w="1193" w:type="pct"/>
            <w:noWrap/>
            <w:hideMark/>
          </w:tcPr>
          <w:p w14:paraId="7944B844" w14:textId="77777777" w:rsidR="00127297" w:rsidRPr="00893F92" w:rsidRDefault="00127297" w:rsidP="003671FB">
            <w:pPr>
              <w:spacing w:line="360" w:lineRule="auto"/>
              <w:rPr>
                <w:sz w:val="20"/>
                <w:szCs w:val="20"/>
              </w:rPr>
            </w:pPr>
            <w:r w:rsidRPr="00893F92">
              <w:rPr>
                <w:sz w:val="20"/>
                <w:szCs w:val="20"/>
              </w:rPr>
              <w:t>Ascomycota</w:t>
            </w:r>
          </w:p>
        </w:tc>
        <w:tc>
          <w:tcPr>
            <w:tcW w:w="818" w:type="pct"/>
            <w:noWrap/>
            <w:hideMark/>
          </w:tcPr>
          <w:p w14:paraId="5C5E0D10"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1F2806E4" w14:textId="77777777" w:rsidR="00127297" w:rsidRPr="00893F92" w:rsidRDefault="00127297" w:rsidP="003671FB">
            <w:pPr>
              <w:spacing w:line="360" w:lineRule="auto"/>
              <w:rPr>
                <w:sz w:val="20"/>
                <w:szCs w:val="20"/>
              </w:rPr>
            </w:pPr>
            <w:r w:rsidRPr="00893F92">
              <w:rPr>
                <w:sz w:val="20"/>
                <w:szCs w:val="20"/>
              </w:rPr>
              <w:t>UniProt</w:t>
            </w:r>
          </w:p>
        </w:tc>
      </w:tr>
      <w:tr w:rsidR="00127297" w:rsidRPr="00893F92" w14:paraId="0CAE13E7" w14:textId="77777777" w:rsidTr="003671FB">
        <w:trPr>
          <w:trHeight w:val="300"/>
        </w:trPr>
        <w:tc>
          <w:tcPr>
            <w:tcW w:w="550" w:type="pct"/>
            <w:noWrap/>
            <w:hideMark/>
          </w:tcPr>
          <w:p w14:paraId="6EA5AA38" w14:textId="77777777" w:rsidR="00127297" w:rsidRPr="00893F92" w:rsidRDefault="00127297" w:rsidP="003671FB">
            <w:pPr>
              <w:spacing w:line="360" w:lineRule="auto"/>
              <w:rPr>
                <w:sz w:val="20"/>
                <w:szCs w:val="20"/>
              </w:rPr>
            </w:pPr>
            <w:r w:rsidRPr="00893F92">
              <w:rPr>
                <w:sz w:val="20"/>
                <w:szCs w:val="20"/>
              </w:rPr>
              <w:t>29883</w:t>
            </w:r>
          </w:p>
        </w:tc>
        <w:tc>
          <w:tcPr>
            <w:tcW w:w="1589" w:type="pct"/>
            <w:noWrap/>
            <w:hideMark/>
          </w:tcPr>
          <w:p w14:paraId="64801563" w14:textId="77777777" w:rsidR="00127297" w:rsidRPr="00893F92" w:rsidRDefault="00127297" w:rsidP="003671FB">
            <w:pPr>
              <w:spacing w:line="360" w:lineRule="auto"/>
              <w:rPr>
                <w:i/>
                <w:sz w:val="20"/>
                <w:szCs w:val="20"/>
              </w:rPr>
            </w:pPr>
            <w:r w:rsidRPr="00893F92">
              <w:rPr>
                <w:i/>
                <w:sz w:val="20"/>
                <w:szCs w:val="20"/>
              </w:rPr>
              <w:t>Laccaria bicolor</w:t>
            </w:r>
          </w:p>
        </w:tc>
        <w:tc>
          <w:tcPr>
            <w:tcW w:w="1193" w:type="pct"/>
            <w:noWrap/>
            <w:hideMark/>
          </w:tcPr>
          <w:p w14:paraId="20C1584D" w14:textId="77777777" w:rsidR="00127297" w:rsidRPr="00893F92" w:rsidRDefault="00127297" w:rsidP="003671FB">
            <w:pPr>
              <w:spacing w:line="360" w:lineRule="auto"/>
              <w:rPr>
                <w:sz w:val="20"/>
                <w:szCs w:val="20"/>
              </w:rPr>
            </w:pPr>
            <w:r w:rsidRPr="00893F92">
              <w:rPr>
                <w:sz w:val="20"/>
                <w:szCs w:val="20"/>
              </w:rPr>
              <w:t>Basidiomycota</w:t>
            </w:r>
          </w:p>
        </w:tc>
        <w:tc>
          <w:tcPr>
            <w:tcW w:w="818" w:type="pct"/>
            <w:noWrap/>
            <w:hideMark/>
          </w:tcPr>
          <w:p w14:paraId="34653394"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297871AF"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67B2F8CD" w14:textId="77777777" w:rsidTr="003671FB">
        <w:trPr>
          <w:trHeight w:val="300"/>
        </w:trPr>
        <w:tc>
          <w:tcPr>
            <w:tcW w:w="550" w:type="pct"/>
            <w:noWrap/>
            <w:hideMark/>
          </w:tcPr>
          <w:p w14:paraId="0D3E49C8" w14:textId="77777777" w:rsidR="00127297" w:rsidRPr="00893F92" w:rsidRDefault="00127297" w:rsidP="003671FB">
            <w:pPr>
              <w:spacing w:line="360" w:lineRule="auto"/>
              <w:rPr>
                <w:sz w:val="20"/>
                <w:szCs w:val="20"/>
              </w:rPr>
            </w:pPr>
            <w:r w:rsidRPr="00893F92">
              <w:rPr>
                <w:sz w:val="20"/>
                <w:szCs w:val="20"/>
              </w:rPr>
              <w:t>5297</w:t>
            </w:r>
          </w:p>
        </w:tc>
        <w:tc>
          <w:tcPr>
            <w:tcW w:w="1589" w:type="pct"/>
            <w:noWrap/>
            <w:hideMark/>
          </w:tcPr>
          <w:p w14:paraId="29A12E5D" w14:textId="77777777" w:rsidR="00127297" w:rsidRPr="00893F92" w:rsidRDefault="00127297" w:rsidP="003671FB">
            <w:pPr>
              <w:spacing w:line="360" w:lineRule="auto"/>
              <w:rPr>
                <w:i/>
                <w:sz w:val="20"/>
                <w:szCs w:val="20"/>
              </w:rPr>
            </w:pPr>
            <w:r w:rsidRPr="00893F92">
              <w:rPr>
                <w:i/>
                <w:sz w:val="20"/>
                <w:szCs w:val="20"/>
              </w:rPr>
              <w:t>Puccinia graminis</w:t>
            </w:r>
          </w:p>
        </w:tc>
        <w:tc>
          <w:tcPr>
            <w:tcW w:w="1193" w:type="pct"/>
            <w:noWrap/>
            <w:hideMark/>
          </w:tcPr>
          <w:p w14:paraId="277C5BCF" w14:textId="77777777" w:rsidR="00127297" w:rsidRPr="00893F92" w:rsidRDefault="00127297" w:rsidP="003671FB">
            <w:pPr>
              <w:spacing w:line="360" w:lineRule="auto"/>
              <w:rPr>
                <w:sz w:val="20"/>
                <w:szCs w:val="20"/>
              </w:rPr>
            </w:pPr>
            <w:r w:rsidRPr="00893F92">
              <w:rPr>
                <w:sz w:val="20"/>
                <w:szCs w:val="20"/>
              </w:rPr>
              <w:t>Basidiomycota</w:t>
            </w:r>
          </w:p>
        </w:tc>
        <w:tc>
          <w:tcPr>
            <w:tcW w:w="818" w:type="pct"/>
            <w:noWrap/>
            <w:hideMark/>
          </w:tcPr>
          <w:p w14:paraId="68DAEC9D"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31B429C3" w14:textId="77777777" w:rsidR="00127297" w:rsidRPr="00893F92" w:rsidRDefault="00127297" w:rsidP="003671FB">
            <w:pPr>
              <w:spacing w:line="360" w:lineRule="auto"/>
              <w:rPr>
                <w:sz w:val="20"/>
                <w:szCs w:val="20"/>
              </w:rPr>
            </w:pPr>
            <w:r w:rsidRPr="00893F92">
              <w:rPr>
                <w:sz w:val="20"/>
                <w:szCs w:val="20"/>
              </w:rPr>
              <w:t>Broad</w:t>
            </w:r>
          </w:p>
        </w:tc>
      </w:tr>
      <w:tr w:rsidR="00127297" w:rsidRPr="00893F92" w14:paraId="4127DA8E" w14:textId="77777777" w:rsidTr="003671FB">
        <w:trPr>
          <w:trHeight w:val="300"/>
        </w:trPr>
        <w:tc>
          <w:tcPr>
            <w:tcW w:w="550" w:type="pct"/>
            <w:noWrap/>
            <w:hideMark/>
          </w:tcPr>
          <w:p w14:paraId="57FFBDF1" w14:textId="77777777" w:rsidR="00127297" w:rsidRPr="00893F92" w:rsidRDefault="00127297" w:rsidP="003671FB">
            <w:pPr>
              <w:spacing w:line="360" w:lineRule="auto"/>
              <w:rPr>
                <w:sz w:val="20"/>
                <w:szCs w:val="20"/>
              </w:rPr>
            </w:pPr>
            <w:r w:rsidRPr="00893F92">
              <w:rPr>
                <w:sz w:val="20"/>
                <w:szCs w:val="20"/>
              </w:rPr>
              <w:t>36080</w:t>
            </w:r>
          </w:p>
        </w:tc>
        <w:tc>
          <w:tcPr>
            <w:tcW w:w="1589" w:type="pct"/>
            <w:noWrap/>
            <w:hideMark/>
          </w:tcPr>
          <w:p w14:paraId="0926AEDB" w14:textId="77777777" w:rsidR="00127297" w:rsidRPr="00893F92" w:rsidRDefault="00127297" w:rsidP="003671FB">
            <w:pPr>
              <w:spacing w:line="360" w:lineRule="auto"/>
              <w:rPr>
                <w:i/>
                <w:sz w:val="20"/>
                <w:szCs w:val="20"/>
              </w:rPr>
            </w:pPr>
            <w:r w:rsidRPr="00893F92">
              <w:rPr>
                <w:i/>
                <w:sz w:val="20"/>
                <w:szCs w:val="20"/>
              </w:rPr>
              <w:t>Mucor circinelloides</w:t>
            </w:r>
          </w:p>
        </w:tc>
        <w:tc>
          <w:tcPr>
            <w:tcW w:w="1193" w:type="pct"/>
            <w:noWrap/>
            <w:hideMark/>
          </w:tcPr>
          <w:p w14:paraId="2C0EB50B" w14:textId="77777777" w:rsidR="00127297" w:rsidRPr="00893F92" w:rsidRDefault="00127297" w:rsidP="003671FB">
            <w:pPr>
              <w:spacing w:line="360" w:lineRule="auto"/>
              <w:rPr>
                <w:sz w:val="20"/>
                <w:szCs w:val="20"/>
              </w:rPr>
            </w:pPr>
            <w:r w:rsidRPr="00893F92">
              <w:rPr>
                <w:sz w:val="20"/>
                <w:szCs w:val="20"/>
              </w:rPr>
              <w:t>Mucoromycota</w:t>
            </w:r>
          </w:p>
        </w:tc>
        <w:tc>
          <w:tcPr>
            <w:tcW w:w="818" w:type="pct"/>
            <w:noWrap/>
            <w:hideMark/>
          </w:tcPr>
          <w:p w14:paraId="4B442449"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1030F4B1"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0CD01A0A" w14:textId="77777777" w:rsidTr="003671FB">
        <w:trPr>
          <w:trHeight w:val="300"/>
        </w:trPr>
        <w:tc>
          <w:tcPr>
            <w:tcW w:w="550" w:type="pct"/>
            <w:noWrap/>
            <w:hideMark/>
          </w:tcPr>
          <w:p w14:paraId="30F85287" w14:textId="77777777" w:rsidR="00127297" w:rsidRPr="00893F92" w:rsidRDefault="00127297" w:rsidP="003671FB">
            <w:pPr>
              <w:spacing w:line="360" w:lineRule="auto"/>
              <w:rPr>
                <w:sz w:val="20"/>
                <w:szCs w:val="20"/>
              </w:rPr>
            </w:pPr>
            <w:r w:rsidRPr="00893F92">
              <w:rPr>
                <w:sz w:val="20"/>
                <w:szCs w:val="20"/>
              </w:rPr>
              <w:t>64495</w:t>
            </w:r>
          </w:p>
        </w:tc>
        <w:tc>
          <w:tcPr>
            <w:tcW w:w="1589" w:type="pct"/>
            <w:noWrap/>
            <w:hideMark/>
          </w:tcPr>
          <w:p w14:paraId="4182CFD2" w14:textId="77777777" w:rsidR="00127297" w:rsidRPr="00893F92" w:rsidRDefault="00127297" w:rsidP="003671FB">
            <w:pPr>
              <w:spacing w:line="360" w:lineRule="auto"/>
              <w:rPr>
                <w:i/>
                <w:sz w:val="20"/>
                <w:szCs w:val="20"/>
              </w:rPr>
            </w:pPr>
            <w:r w:rsidRPr="00893F92">
              <w:rPr>
                <w:i/>
                <w:sz w:val="20"/>
                <w:szCs w:val="20"/>
              </w:rPr>
              <w:t>Rhizopus oryzae</w:t>
            </w:r>
          </w:p>
        </w:tc>
        <w:tc>
          <w:tcPr>
            <w:tcW w:w="1193" w:type="pct"/>
            <w:noWrap/>
            <w:hideMark/>
          </w:tcPr>
          <w:p w14:paraId="526B8FC4" w14:textId="77777777" w:rsidR="00127297" w:rsidRPr="00893F92" w:rsidRDefault="00127297" w:rsidP="003671FB">
            <w:pPr>
              <w:spacing w:line="360" w:lineRule="auto"/>
              <w:rPr>
                <w:sz w:val="20"/>
                <w:szCs w:val="20"/>
              </w:rPr>
            </w:pPr>
            <w:r w:rsidRPr="00893F92">
              <w:rPr>
                <w:sz w:val="20"/>
                <w:szCs w:val="20"/>
              </w:rPr>
              <w:t>Mucoromycota</w:t>
            </w:r>
          </w:p>
        </w:tc>
        <w:tc>
          <w:tcPr>
            <w:tcW w:w="818" w:type="pct"/>
            <w:noWrap/>
            <w:hideMark/>
          </w:tcPr>
          <w:p w14:paraId="0377424D"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11372D43" w14:textId="77777777" w:rsidR="00127297" w:rsidRPr="00893F92" w:rsidRDefault="00127297" w:rsidP="003671FB">
            <w:pPr>
              <w:spacing w:line="360" w:lineRule="auto"/>
              <w:rPr>
                <w:sz w:val="20"/>
                <w:szCs w:val="20"/>
              </w:rPr>
            </w:pPr>
            <w:r w:rsidRPr="00893F92">
              <w:rPr>
                <w:sz w:val="20"/>
                <w:szCs w:val="20"/>
              </w:rPr>
              <w:t>Broad Inst</w:t>
            </w:r>
          </w:p>
        </w:tc>
      </w:tr>
      <w:tr w:rsidR="00127297" w:rsidRPr="00893F92" w14:paraId="11C0594D" w14:textId="77777777" w:rsidTr="003671FB">
        <w:trPr>
          <w:trHeight w:val="300"/>
        </w:trPr>
        <w:tc>
          <w:tcPr>
            <w:tcW w:w="550" w:type="pct"/>
            <w:noWrap/>
            <w:hideMark/>
          </w:tcPr>
          <w:p w14:paraId="2683BC0A" w14:textId="77777777" w:rsidR="00127297" w:rsidRPr="00893F92" w:rsidRDefault="00127297" w:rsidP="003671FB">
            <w:pPr>
              <w:spacing w:line="360" w:lineRule="auto"/>
              <w:rPr>
                <w:sz w:val="20"/>
                <w:szCs w:val="20"/>
              </w:rPr>
            </w:pPr>
            <w:r w:rsidRPr="00893F92">
              <w:rPr>
                <w:sz w:val="20"/>
                <w:szCs w:val="20"/>
              </w:rPr>
              <w:t>4837</w:t>
            </w:r>
          </w:p>
        </w:tc>
        <w:tc>
          <w:tcPr>
            <w:tcW w:w="1589" w:type="pct"/>
            <w:noWrap/>
            <w:hideMark/>
          </w:tcPr>
          <w:p w14:paraId="26D18D46" w14:textId="77777777" w:rsidR="00127297" w:rsidRPr="00893F92" w:rsidRDefault="00127297" w:rsidP="003671FB">
            <w:pPr>
              <w:spacing w:line="360" w:lineRule="auto"/>
              <w:rPr>
                <w:i/>
                <w:sz w:val="20"/>
                <w:szCs w:val="20"/>
              </w:rPr>
            </w:pPr>
            <w:r w:rsidRPr="00893F92">
              <w:rPr>
                <w:i/>
                <w:sz w:val="20"/>
                <w:szCs w:val="20"/>
              </w:rPr>
              <w:t>Phycomyces blakesleeanus</w:t>
            </w:r>
          </w:p>
        </w:tc>
        <w:tc>
          <w:tcPr>
            <w:tcW w:w="1193" w:type="pct"/>
            <w:noWrap/>
            <w:hideMark/>
          </w:tcPr>
          <w:p w14:paraId="50256E67" w14:textId="77777777" w:rsidR="00127297" w:rsidRPr="00893F92" w:rsidRDefault="00127297" w:rsidP="003671FB">
            <w:pPr>
              <w:spacing w:line="360" w:lineRule="auto"/>
              <w:rPr>
                <w:sz w:val="20"/>
                <w:szCs w:val="20"/>
              </w:rPr>
            </w:pPr>
            <w:r w:rsidRPr="00893F92">
              <w:rPr>
                <w:sz w:val="20"/>
                <w:szCs w:val="20"/>
              </w:rPr>
              <w:t>Mucoromycota</w:t>
            </w:r>
          </w:p>
        </w:tc>
        <w:tc>
          <w:tcPr>
            <w:tcW w:w="818" w:type="pct"/>
            <w:noWrap/>
            <w:hideMark/>
          </w:tcPr>
          <w:p w14:paraId="47093332"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46FDCD78"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11C0B77C" w14:textId="77777777" w:rsidTr="003671FB">
        <w:trPr>
          <w:trHeight w:val="300"/>
        </w:trPr>
        <w:tc>
          <w:tcPr>
            <w:tcW w:w="550" w:type="pct"/>
            <w:noWrap/>
            <w:hideMark/>
          </w:tcPr>
          <w:p w14:paraId="1B2E973F" w14:textId="77777777" w:rsidR="00127297" w:rsidRPr="00893F92" w:rsidRDefault="00127297" w:rsidP="003671FB">
            <w:pPr>
              <w:spacing w:line="360" w:lineRule="auto"/>
              <w:rPr>
                <w:sz w:val="20"/>
                <w:szCs w:val="20"/>
              </w:rPr>
            </w:pPr>
            <w:r w:rsidRPr="00893F92">
              <w:rPr>
                <w:sz w:val="20"/>
                <w:szCs w:val="20"/>
              </w:rPr>
              <w:t>109871</w:t>
            </w:r>
          </w:p>
        </w:tc>
        <w:tc>
          <w:tcPr>
            <w:tcW w:w="1589" w:type="pct"/>
            <w:noWrap/>
            <w:hideMark/>
          </w:tcPr>
          <w:p w14:paraId="656D0F2C" w14:textId="77777777" w:rsidR="00127297" w:rsidRPr="00893F92" w:rsidRDefault="00127297" w:rsidP="003671FB">
            <w:pPr>
              <w:spacing w:line="360" w:lineRule="auto"/>
              <w:rPr>
                <w:i/>
                <w:sz w:val="20"/>
                <w:szCs w:val="20"/>
              </w:rPr>
            </w:pPr>
            <w:r w:rsidRPr="00893F92">
              <w:rPr>
                <w:i/>
                <w:sz w:val="20"/>
                <w:szCs w:val="20"/>
              </w:rPr>
              <w:t>Batrachochytrium dendrobatidis</w:t>
            </w:r>
          </w:p>
        </w:tc>
        <w:tc>
          <w:tcPr>
            <w:tcW w:w="1193" w:type="pct"/>
            <w:noWrap/>
            <w:hideMark/>
          </w:tcPr>
          <w:p w14:paraId="23EBE92C" w14:textId="77777777" w:rsidR="00127297" w:rsidRPr="00893F92" w:rsidRDefault="00127297" w:rsidP="003671FB">
            <w:pPr>
              <w:spacing w:line="360" w:lineRule="auto"/>
              <w:rPr>
                <w:sz w:val="20"/>
                <w:szCs w:val="20"/>
              </w:rPr>
            </w:pPr>
            <w:r w:rsidRPr="00893F92">
              <w:rPr>
                <w:sz w:val="20"/>
                <w:szCs w:val="20"/>
              </w:rPr>
              <w:t>Chytridiomycota</w:t>
            </w:r>
          </w:p>
        </w:tc>
        <w:tc>
          <w:tcPr>
            <w:tcW w:w="818" w:type="pct"/>
            <w:noWrap/>
            <w:hideMark/>
          </w:tcPr>
          <w:p w14:paraId="2C5CFCD3"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065BFB34"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5647AB47" w14:textId="77777777" w:rsidTr="003671FB">
        <w:trPr>
          <w:trHeight w:val="300"/>
        </w:trPr>
        <w:tc>
          <w:tcPr>
            <w:tcW w:w="550" w:type="pct"/>
            <w:noWrap/>
            <w:hideMark/>
          </w:tcPr>
          <w:p w14:paraId="294BCF5D" w14:textId="77777777" w:rsidR="00127297" w:rsidRPr="00893F92" w:rsidRDefault="00127297" w:rsidP="003671FB">
            <w:pPr>
              <w:spacing w:line="360" w:lineRule="auto"/>
              <w:rPr>
                <w:sz w:val="20"/>
                <w:szCs w:val="20"/>
              </w:rPr>
            </w:pPr>
            <w:r w:rsidRPr="00893F92">
              <w:rPr>
                <w:sz w:val="20"/>
                <w:szCs w:val="20"/>
              </w:rPr>
              <w:t>109760</w:t>
            </w:r>
          </w:p>
        </w:tc>
        <w:tc>
          <w:tcPr>
            <w:tcW w:w="1589" w:type="pct"/>
            <w:noWrap/>
            <w:hideMark/>
          </w:tcPr>
          <w:p w14:paraId="5C5EE8EB" w14:textId="77777777" w:rsidR="00127297" w:rsidRPr="00893F92" w:rsidRDefault="00127297" w:rsidP="003671FB">
            <w:pPr>
              <w:spacing w:line="360" w:lineRule="auto"/>
              <w:rPr>
                <w:i/>
                <w:sz w:val="20"/>
                <w:szCs w:val="20"/>
              </w:rPr>
            </w:pPr>
            <w:r w:rsidRPr="00893F92">
              <w:rPr>
                <w:i/>
                <w:sz w:val="20"/>
                <w:szCs w:val="20"/>
              </w:rPr>
              <w:t>Spizellomyces punctatus</w:t>
            </w:r>
          </w:p>
        </w:tc>
        <w:tc>
          <w:tcPr>
            <w:tcW w:w="1193" w:type="pct"/>
            <w:noWrap/>
            <w:hideMark/>
          </w:tcPr>
          <w:p w14:paraId="401A59CF" w14:textId="77777777" w:rsidR="00127297" w:rsidRPr="00893F92" w:rsidRDefault="00127297" w:rsidP="003671FB">
            <w:pPr>
              <w:spacing w:line="360" w:lineRule="auto"/>
              <w:rPr>
                <w:sz w:val="20"/>
                <w:szCs w:val="20"/>
              </w:rPr>
            </w:pPr>
            <w:r w:rsidRPr="00893F92">
              <w:rPr>
                <w:sz w:val="20"/>
                <w:szCs w:val="20"/>
              </w:rPr>
              <w:t>Chytridiomycota</w:t>
            </w:r>
          </w:p>
        </w:tc>
        <w:tc>
          <w:tcPr>
            <w:tcW w:w="818" w:type="pct"/>
            <w:noWrap/>
            <w:hideMark/>
          </w:tcPr>
          <w:p w14:paraId="4DF43D41"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2DDEC566" w14:textId="77777777" w:rsidR="00127297" w:rsidRPr="00893F92" w:rsidRDefault="00127297" w:rsidP="003671FB">
            <w:pPr>
              <w:spacing w:line="360" w:lineRule="auto"/>
              <w:rPr>
                <w:sz w:val="20"/>
                <w:szCs w:val="20"/>
              </w:rPr>
            </w:pPr>
            <w:r w:rsidRPr="00893F92">
              <w:rPr>
                <w:sz w:val="20"/>
                <w:szCs w:val="20"/>
              </w:rPr>
              <w:t>Broad Inst</w:t>
            </w:r>
          </w:p>
        </w:tc>
      </w:tr>
      <w:tr w:rsidR="00127297" w:rsidRPr="00893F92" w14:paraId="02A457DA" w14:textId="77777777" w:rsidTr="003671FB">
        <w:trPr>
          <w:trHeight w:val="320"/>
        </w:trPr>
        <w:tc>
          <w:tcPr>
            <w:tcW w:w="550" w:type="pct"/>
            <w:noWrap/>
            <w:hideMark/>
          </w:tcPr>
          <w:p w14:paraId="168298BD" w14:textId="77777777" w:rsidR="00127297" w:rsidRPr="00893F92" w:rsidRDefault="00127297" w:rsidP="003671FB">
            <w:pPr>
              <w:spacing w:line="360" w:lineRule="auto"/>
              <w:rPr>
                <w:sz w:val="20"/>
                <w:szCs w:val="20"/>
              </w:rPr>
            </w:pPr>
            <w:r w:rsidRPr="00893F92">
              <w:rPr>
                <w:sz w:val="20"/>
                <w:szCs w:val="20"/>
              </w:rPr>
              <w:t>281847</w:t>
            </w:r>
          </w:p>
        </w:tc>
        <w:tc>
          <w:tcPr>
            <w:tcW w:w="1589" w:type="pct"/>
            <w:noWrap/>
            <w:hideMark/>
          </w:tcPr>
          <w:p w14:paraId="2B2A4B40" w14:textId="77777777" w:rsidR="00127297" w:rsidRPr="00893F92" w:rsidRDefault="00127297" w:rsidP="003671FB">
            <w:pPr>
              <w:spacing w:line="360" w:lineRule="auto"/>
              <w:rPr>
                <w:bCs/>
                <w:i/>
                <w:sz w:val="20"/>
                <w:szCs w:val="20"/>
              </w:rPr>
            </w:pPr>
            <w:r w:rsidRPr="00893F92">
              <w:rPr>
                <w:bCs/>
                <w:i/>
                <w:sz w:val="20"/>
                <w:szCs w:val="20"/>
              </w:rPr>
              <w:t>Rozella allomycis</w:t>
            </w:r>
          </w:p>
        </w:tc>
        <w:tc>
          <w:tcPr>
            <w:tcW w:w="1193" w:type="pct"/>
            <w:noWrap/>
            <w:hideMark/>
          </w:tcPr>
          <w:p w14:paraId="10959FC2" w14:textId="77777777" w:rsidR="00127297" w:rsidRPr="00893F92" w:rsidRDefault="00127297" w:rsidP="003671FB">
            <w:pPr>
              <w:spacing w:line="360" w:lineRule="auto"/>
              <w:rPr>
                <w:sz w:val="20"/>
                <w:szCs w:val="20"/>
              </w:rPr>
            </w:pPr>
            <w:r w:rsidRPr="00893F92">
              <w:rPr>
                <w:sz w:val="20"/>
                <w:szCs w:val="20"/>
              </w:rPr>
              <w:t>Cryptomycota</w:t>
            </w:r>
          </w:p>
        </w:tc>
        <w:tc>
          <w:tcPr>
            <w:tcW w:w="818" w:type="pct"/>
            <w:noWrap/>
            <w:hideMark/>
          </w:tcPr>
          <w:p w14:paraId="571E9038"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4A8F9DC4" w14:textId="77777777" w:rsidR="00127297" w:rsidRPr="00893F92" w:rsidRDefault="00127297" w:rsidP="003671FB">
            <w:pPr>
              <w:spacing w:line="360" w:lineRule="auto"/>
              <w:rPr>
                <w:sz w:val="20"/>
                <w:szCs w:val="20"/>
              </w:rPr>
            </w:pPr>
            <w:r w:rsidRPr="00893F92">
              <w:rPr>
                <w:sz w:val="20"/>
                <w:szCs w:val="20"/>
              </w:rPr>
              <w:t>UniProt</w:t>
            </w:r>
          </w:p>
        </w:tc>
      </w:tr>
      <w:tr w:rsidR="00127297" w:rsidRPr="00893F92" w14:paraId="57A456B8" w14:textId="77777777" w:rsidTr="003671FB">
        <w:trPr>
          <w:trHeight w:val="300"/>
        </w:trPr>
        <w:tc>
          <w:tcPr>
            <w:tcW w:w="550" w:type="pct"/>
            <w:noWrap/>
            <w:hideMark/>
          </w:tcPr>
          <w:p w14:paraId="75CAEC08" w14:textId="77777777" w:rsidR="00127297" w:rsidRPr="00893F92" w:rsidRDefault="00127297" w:rsidP="003671FB">
            <w:pPr>
              <w:spacing w:line="360" w:lineRule="auto"/>
              <w:rPr>
                <w:sz w:val="20"/>
                <w:szCs w:val="20"/>
              </w:rPr>
            </w:pPr>
            <w:r w:rsidRPr="00893F92">
              <w:rPr>
                <w:sz w:val="20"/>
                <w:szCs w:val="20"/>
              </w:rPr>
              <w:t>45351</w:t>
            </w:r>
          </w:p>
        </w:tc>
        <w:tc>
          <w:tcPr>
            <w:tcW w:w="1589" w:type="pct"/>
            <w:noWrap/>
            <w:hideMark/>
          </w:tcPr>
          <w:p w14:paraId="04CDE4B3" w14:textId="77777777" w:rsidR="00127297" w:rsidRPr="00893F92" w:rsidRDefault="00127297" w:rsidP="003671FB">
            <w:pPr>
              <w:spacing w:line="360" w:lineRule="auto"/>
              <w:rPr>
                <w:i/>
                <w:sz w:val="20"/>
                <w:szCs w:val="20"/>
              </w:rPr>
            </w:pPr>
            <w:r w:rsidRPr="00893F92">
              <w:rPr>
                <w:i/>
                <w:sz w:val="20"/>
                <w:szCs w:val="20"/>
              </w:rPr>
              <w:t>Nematostella vectensis</w:t>
            </w:r>
          </w:p>
        </w:tc>
        <w:tc>
          <w:tcPr>
            <w:tcW w:w="1193" w:type="pct"/>
            <w:noWrap/>
            <w:hideMark/>
          </w:tcPr>
          <w:p w14:paraId="69CB5FE5" w14:textId="77777777" w:rsidR="00127297" w:rsidRPr="00893F92" w:rsidRDefault="00127297" w:rsidP="003671FB">
            <w:pPr>
              <w:spacing w:line="360" w:lineRule="auto"/>
              <w:rPr>
                <w:sz w:val="20"/>
                <w:szCs w:val="20"/>
              </w:rPr>
            </w:pPr>
            <w:r w:rsidRPr="00893F92">
              <w:rPr>
                <w:sz w:val="20"/>
                <w:szCs w:val="20"/>
              </w:rPr>
              <w:t>Cnidaria</w:t>
            </w:r>
          </w:p>
        </w:tc>
        <w:tc>
          <w:tcPr>
            <w:tcW w:w="818" w:type="pct"/>
            <w:noWrap/>
            <w:hideMark/>
          </w:tcPr>
          <w:p w14:paraId="3A2ACF39" w14:textId="77777777" w:rsidR="00127297" w:rsidRPr="00893F92" w:rsidRDefault="00127297" w:rsidP="003671FB">
            <w:pPr>
              <w:spacing w:line="360" w:lineRule="auto"/>
              <w:rPr>
                <w:sz w:val="20"/>
                <w:szCs w:val="20"/>
              </w:rPr>
            </w:pPr>
            <w:r w:rsidRPr="00893F92">
              <w:rPr>
                <w:sz w:val="20"/>
                <w:szCs w:val="20"/>
              </w:rPr>
              <w:t>Metazoa</w:t>
            </w:r>
          </w:p>
        </w:tc>
        <w:tc>
          <w:tcPr>
            <w:tcW w:w="850" w:type="pct"/>
          </w:tcPr>
          <w:p w14:paraId="175CA14A"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27429FE5" w14:textId="77777777" w:rsidTr="003671FB">
        <w:trPr>
          <w:trHeight w:val="300"/>
        </w:trPr>
        <w:tc>
          <w:tcPr>
            <w:tcW w:w="550" w:type="pct"/>
            <w:noWrap/>
            <w:hideMark/>
          </w:tcPr>
          <w:p w14:paraId="569FAB95" w14:textId="77777777" w:rsidR="00127297" w:rsidRPr="00893F92" w:rsidRDefault="00127297" w:rsidP="003671FB">
            <w:pPr>
              <w:spacing w:line="360" w:lineRule="auto"/>
              <w:rPr>
                <w:sz w:val="20"/>
                <w:szCs w:val="20"/>
              </w:rPr>
            </w:pPr>
            <w:r w:rsidRPr="00893F92">
              <w:rPr>
                <w:sz w:val="20"/>
                <w:szCs w:val="20"/>
              </w:rPr>
              <w:t>400682</w:t>
            </w:r>
          </w:p>
        </w:tc>
        <w:tc>
          <w:tcPr>
            <w:tcW w:w="1589" w:type="pct"/>
            <w:noWrap/>
            <w:hideMark/>
          </w:tcPr>
          <w:p w14:paraId="46864BB2" w14:textId="77777777" w:rsidR="00127297" w:rsidRPr="00893F92" w:rsidRDefault="00127297" w:rsidP="003671FB">
            <w:pPr>
              <w:spacing w:line="360" w:lineRule="auto"/>
              <w:rPr>
                <w:i/>
                <w:sz w:val="20"/>
                <w:szCs w:val="20"/>
              </w:rPr>
            </w:pPr>
            <w:r w:rsidRPr="00893F92">
              <w:rPr>
                <w:i/>
                <w:sz w:val="20"/>
                <w:szCs w:val="20"/>
              </w:rPr>
              <w:t>Amphimedon queenslandica</w:t>
            </w:r>
          </w:p>
        </w:tc>
        <w:tc>
          <w:tcPr>
            <w:tcW w:w="1193" w:type="pct"/>
            <w:noWrap/>
            <w:hideMark/>
          </w:tcPr>
          <w:p w14:paraId="2912B9F7" w14:textId="77777777" w:rsidR="00127297" w:rsidRPr="00893F92" w:rsidRDefault="00127297" w:rsidP="003671FB">
            <w:pPr>
              <w:spacing w:line="360" w:lineRule="auto"/>
              <w:rPr>
                <w:sz w:val="20"/>
                <w:szCs w:val="20"/>
              </w:rPr>
            </w:pPr>
            <w:r w:rsidRPr="00893F92">
              <w:rPr>
                <w:sz w:val="20"/>
                <w:szCs w:val="20"/>
              </w:rPr>
              <w:t>Porifera</w:t>
            </w:r>
          </w:p>
        </w:tc>
        <w:tc>
          <w:tcPr>
            <w:tcW w:w="818" w:type="pct"/>
            <w:noWrap/>
            <w:hideMark/>
          </w:tcPr>
          <w:p w14:paraId="4E750B73" w14:textId="77777777" w:rsidR="00127297" w:rsidRPr="00893F92" w:rsidRDefault="00127297" w:rsidP="003671FB">
            <w:pPr>
              <w:spacing w:line="360" w:lineRule="auto"/>
              <w:rPr>
                <w:sz w:val="20"/>
                <w:szCs w:val="20"/>
              </w:rPr>
            </w:pPr>
            <w:r w:rsidRPr="00893F92">
              <w:rPr>
                <w:sz w:val="20"/>
                <w:szCs w:val="20"/>
              </w:rPr>
              <w:t>Metazoa</w:t>
            </w:r>
          </w:p>
        </w:tc>
        <w:tc>
          <w:tcPr>
            <w:tcW w:w="850" w:type="pct"/>
          </w:tcPr>
          <w:p w14:paraId="7B4528FE" w14:textId="77777777" w:rsidR="00127297" w:rsidRPr="00893F92" w:rsidRDefault="00127297" w:rsidP="003671FB">
            <w:pPr>
              <w:spacing w:line="360" w:lineRule="auto"/>
              <w:rPr>
                <w:sz w:val="20"/>
                <w:szCs w:val="20"/>
              </w:rPr>
            </w:pPr>
            <w:r w:rsidRPr="00893F92">
              <w:rPr>
                <w:sz w:val="20"/>
                <w:szCs w:val="20"/>
              </w:rPr>
              <w:t>UniProt</w:t>
            </w:r>
          </w:p>
        </w:tc>
      </w:tr>
      <w:tr w:rsidR="00127297" w:rsidRPr="00893F92" w14:paraId="366BE144" w14:textId="77777777" w:rsidTr="003671FB">
        <w:trPr>
          <w:trHeight w:val="300"/>
        </w:trPr>
        <w:tc>
          <w:tcPr>
            <w:tcW w:w="550" w:type="pct"/>
            <w:noWrap/>
            <w:hideMark/>
          </w:tcPr>
          <w:p w14:paraId="41FCE557" w14:textId="77777777" w:rsidR="00127297" w:rsidRPr="00893F92" w:rsidRDefault="00127297" w:rsidP="003671FB">
            <w:pPr>
              <w:spacing w:line="360" w:lineRule="auto"/>
              <w:rPr>
                <w:sz w:val="20"/>
                <w:szCs w:val="20"/>
              </w:rPr>
            </w:pPr>
            <w:r w:rsidRPr="00893F92">
              <w:rPr>
                <w:sz w:val="20"/>
                <w:szCs w:val="20"/>
              </w:rPr>
              <w:t>81824</w:t>
            </w:r>
          </w:p>
        </w:tc>
        <w:tc>
          <w:tcPr>
            <w:tcW w:w="1589" w:type="pct"/>
            <w:noWrap/>
            <w:hideMark/>
          </w:tcPr>
          <w:p w14:paraId="1DF70995" w14:textId="77777777" w:rsidR="00127297" w:rsidRPr="00893F92" w:rsidRDefault="00127297" w:rsidP="003671FB">
            <w:pPr>
              <w:spacing w:line="360" w:lineRule="auto"/>
              <w:rPr>
                <w:i/>
                <w:sz w:val="20"/>
                <w:szCs w:val="20"/>
              </w:rPr>
            </w:pPr>
            <w:r w:rsidRPr="00893F92">
              <w:rPr>
                <w:i/>
                <w:sz w:val="20"/>
                <w:szCs w:val="20"/>
              </w:rPr>
              <w:t>Monosiga brevicollis</w:t>
            </w:r>
          </w:p>
        </w:tc>
        <w:tc>
          <w:tcPr>
            <w:tcW w:w="1193" w:type="pct"/>
            <w:noWrap/>
            <w:hideMark/>
          </w:tcPr>
          <w:p w14:paraId="29375DD7" w14:textId="77777777" w:rsidR="00127297" w:rsidRPr="00893F92" w:rsidRDefault="00127297" w:rsidP="003671FB">
            <w:pPr>
              <w:spacing w:line="360" w:lineRule="auto"/>
              <w:rPr>
                <w:sz w:val="20"/>
                <w:szCs w:val="20"/>
              </w:rPr>
            </w:pPr>
            <w:r w:rsidRPr="00893F92">
              <w:rPr>
                <w:i/>
                <w:sz w:val="20"/>
                <w:szCs w:val="20"/>
              </w:rPr>
              <w:t>Monosiga</w:t>
            </w:r>
            <w:r w:rsidRPr="00893F92">
              <w:rPr>
                <w:sz w:val="20"/>
                <w:szCs w:val="20"/>
              </w:rPr>
              <w:t xml:space="preserve"> (genus)</w:t>
            </w:r>
          </w:p>
        </w:tc>
        <w:tc>
          <w:tcPr>
            <w:tcW w:w="818" w:type="pct"/>
            <w:noWrap/>
            <w:hideMark/>
          </w:tcPr>
          <w:p w14:paraId="4C17CA3C" w14:textId="77777777" w:rsidR="00127297" w:rsidRPr="00893F92" w:rsidRDefault="00127297" w:rsidP="003671FB">
            <w:pPr>
              <w:spacing w:line="360" w:lineRule="auto"/>
              <w:rPr>
                <w:sz w:val="20"/>
                <w:szCs w:val="20"/>
              </w:rPr>
            </w:pPr>
            <w:r w:rsidRPr="00893F92">
              <w:rPr>
                <w:sz w:val="20"/>
                <w:szCs w:val="20"/>
              </w:rPr>
              <w:t>NA</w:t>
            </w:r>
          </w:p>
        </w:tc>
        <w:tc>
          <w:tcPr>
            <w:tcW w:w="850" w:type="pct"/>
          </w:tcPr>
          <w:p w14:paraId="47B6446D"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1CFD79B5" w14:textId="77777777" w:rsidTr="003671FB">
        <w:trPr>
          <w:trHeight w:val="300"/>
        </w:trPr>
        <w:tc>
          <w:tcPr>
            <w:tcW w:w="550" w:type="pct"/>
            <w:noWrap/>
            <w:hideMark/>
          </w:tcPr>
          <w:p w14:paraId="63ADB51C" w14:textId="77777777" w:rsidR="00127297" w:rsidRPr="00893F92" w:rsidRDefault="00127297" w:rsidP="003671FB">
            <w:pPr>
              <w:spacing w:line="360" w:lineRule="auto"/>
              <w:rPr>
                <w:sz w:val="20"/>
                <w:szCs w:val="20"/>
              </w:rPr>
            </w:pPr>
            <w:r w:rsidRPr="00893F92">
              <w:rPr>
                <w:sz w:val="20"/>
                <w:szCs w:val="20"/>
              </w:rPr>
              <w:t>192875</w:t>
            </w:r>
          </w:p>
        </w:tc>
        <w:tc>
          <w:tcPr>
            <w:tcW w:w="1589" w:type="pct"/>
            <w:noWrap/>
            <w:hideMark/>
          </w:tcPr>
          <w:p w14:paraId="1A09D0FC" w14:textId="77777777" w:rsidR="00127297" w:rsidRPr="00893F92" w:rsidRDefault="00127297" w:rsidP="003671FB">
            <w:pPr>
              <w:spacing w:line="360" w:lineRule="auto"/>
              <w:rPr>
                <w:i/>
                <w:sz w:val="20"/>
                <w:szCs w:val="20"/>
              </w:rPr>
            </w:pPr>
            <w:r w:rsidRPr="00893F92">
              <w:rPr>
                <w:i/>
                <w:sz w:val="20"/>
                <w:szCs w:val="20"/>
              </w:rPr>
              <w:t>Capsaspora owczarzaki</w:t>
            </w:r>
          </w:p>
        </w:tc>
        <w:tc>
          <w:tcPr>
            <w:tcW w:w="1193" w:type="pct"/>
            <w:noWrap/>
            <w:hideMark/>
          </w:tcPr>
          <w:p w14:paraId="05A316E9" w14:textId="77777777" w:rsidR="00127297" w:rsidRPr="00893F92" w:rsidRDefault="00127297" w:rsidP="003671FB">
            <w:pPr>
              <w:spacing w:line="360" w:lineRule="auto"/>
              <w:rPr>
                <w:sz w:val="20"/>
                <w:szCs w:val="20"/>
              </w:rPr>
            </w:pPr>
            <w:r w:rsidRPr="00893F92">
              <w:rPr>
                <w:i/>
                <w:sz w:val="20"/>
                <w:szCs w:val="20"/>
              </w:rPr>
              <w:t>Capsaspora</w:t>
            </w:r>
            <w:r w:rsidRPr="00893F92">
              <w:rPr>
                <w:sz w:val="20"/>
                <w:szCs w:val="20"/>
              </w:rPr>
              <w:t xml:space="preserve"> (genus)</w:t>
            </w:r>
          </w:p>
        </w:tc>
        <w:tc>
          <w:tcPr>
            <w:tcW w:w="818" w:type="pct"/>
            <w:noWrap/>
            <w:hideMark/>
          </w:tcPr>
          <w:p w14:paraId="5CB2A76F" w14:textId="77777777" w:rsidR="00127297" w:rsidRPr="00893F92" w:rsidRDefault="00127297" w:rsidP="003671FB">
            <w:pPr>
              <w:spacing w:line="360" w:lineRule="auto"/>
              <w:rPr>
                <w:sz w:val="20"/>
                <w:szCs w:val="20"/>
              </w:rPr>
            </w:pPr>
            <w:r w:rsidRPr="00893F92">
              <w:rPr>
                <w:sz w:val="20"/>
                <w:szCs w:val="20"/>
              </w:rPr>
              <w:t>NA</w:t>
            </w:r>
          </w:p>
        </w:tc>
        <w:tc>
          <w:tcPr>
            <w:tcW w:w="850" w:type="pct"/>
          </w:tcPr>
          <w:p w14:paraId="4CCE2F68" w14:textId="77777777" w:rsidR="00127297" w:rsidRPr="00893F92" w:rsidRDefault="00127297" w:rsidP="003671FB">
            <w:pPr>
              <w:spacing w:line="360" w:lineRule="auto"/>
              <w:rPr>
                <w:sz w:val="20"/>
                <w:szCs w:val="20"/>
              </w:rPr>
            </w:pPr>
            <w:r w:rsidRPr="00893F92">
              <w:rPr>
                <w:sz w:val="20"/>
                <w:szCs w:val="20"/>
              </w:rPr>
              <w:t>Broad Inst</w:t>
            </w:r>
          </w:p>
        </w:tc>
      </w:tr>
      <w:tr w:rsidR="00127297" w:rsidRPr="00893F92" w14:paraId="54ABA764" w14:textId="77777777" w:rsidTr="003671FB">
        <w:trPr>
          <w:trHeight w:val="300"/>
        </w:trPr>
        <w:tc>
          <w:tcPr>
            <w:tcW w:w="550" w:type="pct"/>
            <w:noWrap/>
            <w:hideMark/>
          </w:tcPr>
          <w:p w14:paraId="4332CED3" w14:textId="77777777" w:rsidR="00127297" w:rsidRPr="00893F92" w:rsidRDefault="00127297" w:rsidP="003671FB">
            <w:pPr>
              <w:spacing w:line="360" w:lineRule="auto"/>
              <w:rPr>
                <w:color w:val="FF0000"/>
                <w:sz w:val="20"/>
                <w:szCs w:val="20"/>
              </w:rPr>
            </w:pPr>
            <w:r w:rsidRPr="00893F92">
              <w:rPr>
                <w:color w:val="FF0000"/>
                <w:sz w:val="20"/>
                <w:szCs w:val="20"/>
              </w:rPr>
              <w:t>5833</w:t>
            </w:r>
          </w:p>
        </w:tc>
        <w:tc>
          <w:tcPr>
            <w:tcW w:w="1589" w:type="pct"/>
            <w:noWrap/>
            <w:hideMark/>
          </w:tcPr>
          <w:p w14:paraId="0F3545BA" w14:textId="77777777" w:rsidR="00127297" w:rsidRPr="00893F92" w:rsidRDefault="00127297" w:rsidP="003671FB">
            <w:pPr>
              <w:spacing w:line="360" w:lineRule="auto"/>
              <w:rPr>
                <w:i/>
                <w:color w:val="FF0000"/>
                <w:sz w:val="20"/>
                <w:szCs w:val="20"/>
              </w:rPr>
            </w:pPr>
            <w:r w:rsidRPr="00893F92">
              <w:rPr>
                <w:i/>
                <w:color w:val="FF0000"/>
                <w:sz w:val="20"/>
                <w:szCs w:val="20"/>
              </w:rPr>
              <w:t>Plasmodium falciparum</w:t>
            </w:r>
          </w:p>
        </w:tc>
        <w:tc>
          <w:tcPr>
            <w:tcW w:w="1193" w:type="pct"/>
            <w:noWrap/>
            <w:hideMark/>
          </w:tcPr>
          <w:p w14:paraId="09C0B894" w14:textId="77777777" w:rsidR="00127297" w:rsidRPr="00893F92" w:rsidRDefault="00127297" w:rsidP="003671FB">
            <w:pPr>
              <w:spacing w:line="360" w:lineRule="auto"/>
              <w:rPr>
                <w:color w:val="FF0000"/>
                <w:sz w:val="20"/>
                <w:szCs w:val="20"/>
              </w:rPr>
            </w:pPr>
            <w:r w:rsidRPr="00893F92">
              <w:rPr>
                <w:color w:val="FF0000"/>
                <w:sz w:val="20"/>
                <w:szCs w:val="20"/>
              </w:rPr>
              <w:t>Apicomplexa</w:t>
            </w:r>
          </w:p>
        </w:tc>
        <w:tc>
          <w:tcPr>
            <w:tcW w:w="818" w:type="pct"/>
            <w:noWrap/>
            <w:hideMark/>
          </w:tcPr>
          <w:p w14:paraId="4175CE99" w14:textId="77777777" w:rsidR="00127297" w:rsidRPr="00893F92" w:rsidRDefault="00127297" w:rsidP="003671FB">
            <w:pPr>
              <w:spacing w:line="360" w:lineRule="auto"/>
              <w:rPr>
                <w:color w:val="FF0000"/>
                <w:sz w:val="20"/>
                <w:szCs w:val="20"/>
              </w:rPr>
            </w:pPr>
            <w:r w:rsidRPr="00893F92">
              <w:rPr>
                <w:color w:val="FF0000"/>
                <w:sz w:val="20"/>
                <w:szCs w:val="20"/>
              </w:rPr>
              <w:t>NA</w:t>
            </w:r>
          </w:p>
        </w:tc>
        <w:tc>
          <w:tcPr>
            <w:tcW w:w="850" w:type="pct"/>
          </w:tcPr>
          <w:p w14:paraId="5F838C56" w14:textId="77777777" w:rsidR="00127297" w:rsidRPr="00893F92" w:rsidRDefault="00127297" w:rsidP="003671FB">
            <w:pPr>
              <w:spacing w:line="360" w:lineRule="auto"/>
              <w:rPr>
                <w:color w:val="FF0000"/>
                <w:sz w:val="20"/>
                <w:szCs w:val="20"/>
              </w:rPr>
            </w:pPr>
            <w:proofErr w:type="gramStart"/>
            <w:r w:rsidRPr="00893F92">
              <w:rPr>
                <w:color w:val="FF0000"/>
                <w:sz w:val="20"/>
                <w:szCs w:val="20"/>
              </w:rPr>
              <w:t>plasmodb.org</w:t>
            </w:r>
            <w:proofErr w:type="gramEnd"/>
          </w:p>
        </w:tc>
      </w:tr>
      <w:tr w:rsidR="00127297" w:rsidRPr="00893F92" w14:paraId="755A68CB" w14:textId="77777777" w:rsidTr="003671FB">
        <w:trPr>
          <w:trHeight w:val="300"/>
        </w:trPr>
        <w:tc>
          <w:tcPr>
            <w:tcW w:w="550" w:type="pct"/>
            <w:noWrap/>
            <w:hideMark/>
          </w:tcPr>
          <w:p w14:paraId="58419399" w14:textId="77777777" w:rsidR="00127297" w:rsidRPr="00893F92" w:rsidRDefault="00127297" w:rsidP="003671FB">
            <w:pPr>
              <w:spacing w:line="360" w:lineRule="auto"/>
              <w:rPr>
                <w:color w:val="FF0000"/>
                <w:sz w:val="20"/>
                <w:szCs w:val="20"/>
              </w:rPr>
            </w:pPr>
            <w:r w:rsidRPr="00893F92">
              <w:rPr>
                <w:color w:val="FF0000"/>
                <w:sz w:val="20"/>
                <w:szCs w:val="20"/>
              </w:rPr>
              <w:t>237895</w:t>
            </w:r>
          </w:p>
        </w:tc>
        <w:tc>
          <w:tcPr>
            <w:tcW w:w="1589" w:type="pct"/>
            <w:noWrap/>
            <w:hideMark/>
          </w:tcPr>
          <w:p w14:paraId="66C8407A" w14:textId="77777777" w:rsidR="00127297" w:rsidRPr="00893F92" w:rsidRDefault="00127297" w:rsidP="003671FB">
            <w:pPr>
              <w:spacing w:line="360" w:lineRule="auto"/>
              <w:rPr>
                <w:i/>
                <w:color w:val="FF0000"/>
                <w:sz w:val="20"/>
                <w:szCs w:val="20"/>
              </w:rPr>
            </w:pPr>
            <w:r w:rsidRPr="00893F92">
              <w:rPr>
                <w:i/>
                <w:color w:val="FF0000"/>
                <w:sz w:val="20"/>
                <w:szCs w:val="20"/>
              </w:rPr>
              <w:t>Cryptosporidium hominis</w:t>
            </w:r>
          </w:p>
        </w:tc>
        <w:tc>
          <w:tcPr>
            <w:tcW w:w="1193" w:type="pct"/>
            <w:noWrap/>
            <w:hideMark/>
          </w:tcPr>
          <w:p w14:paraId="2B5E77BE" w14:textId="77777777" w:rsidR="00127297" w:rsidRPr="00893F92" w:rsidRDefault="00127297" w:rsidP="003671FB">
            <w:pPr>
              <w:spacing w:line="360" w:lineRule="auto"/>
              <w:rPr>
                <w:color w:val="FF0000"/>
                <w:sz w:val="20"/>
                <w:szCs w:val="20"/>
              </w:rPr>
            </w:pPr>
            <w:r w:rsidRPr="00893F92">
              <w:rPr>
                <w:color w:val="FF0000"/>
                <w:sz w:val="20"/>
                <w:szCs w:val="20"/>
              </w:rPr>
              <w:t>Apicomplexa</w:t>
            </w:r>
          </w:p>
        </w:tc>
        <w:tc>
          <w:tcPr>
            <w:tcW w:w="818" w:type="pct"/>
            <w:noWrap/>
            <w:hideMark/>
          </w:tcPr>
          <w:p w14:paraId="62246B52" w14:textId="77777777" w:rsidR="00127297" w:rsidRPr="00893F92" w:rsidRDefault="00127297" w:rsidP="003671FB">
            <w:pPr>
              <w:spacing w:line="360" w:lineRule="auto"/>
              <w:rPr>
                <w:color w:val="FF0000"/>
                <w:sz w:val="20"/>
                <w:szCs w:val="20"/>
              </w:rPr>
            </w:pPr>
            <w:r w:rsidRPr="00893F92">
              <w:rPr>
                <w:color w:val="FF0000"/>
                <w:sz w:val="20"/>
                <w:szCs w:val="20"/>
              </w:rPr>
              <w:t>NA</w:t>
            </w:r>
          </w:p>
        </w:tc>
        <w:tc>
          <w:tcPr>
            <w:tcW w:w="850" w:type="pct"/>
          </w:tcPr>
          <w:p w14:paraId="2A360494" w14:textId="77777777" w:rsidR="00127297" w:rsidRPr="00893F92" w:rsidRDefault="00127297" w:rsidP="003671FB">
            <w:pPr>
              <w:spacing w:line="360" w:lineRule="auto"/>
              <w:rPr>
                <w:color w:val="FF0000"/>
                <w:sz w:val="20"/>
                <w:szCs w:val="20"/>
              </w:rPr>
            </w:pPr>
            <w:r w:rsidRPr="00893F92">
              <w:rPr>
                <w:color w:val="FF0000"/>
                <w:sz w:val="20"/>
                <w:szCs w:val="20"/>
              </w:rPr>
              <w:t>NCBI</w:t>
            </w:r>
          </w:p>
        </w:tc>
      </w:tr>
      <w:tr w:rsidR="00127297" w:rsidRPr="00893F92" w14:paraId="3AE67AFC" w14:textId="77777777" w:rsidTr="003671FB">
        <w:trPr>
          <w:trHeight w:val="300"/>
        </w:trPr>
        <w:tc>
          <w:tcPr>
            <w:tcW w:w="550" w:type="pct"/>
            <w:noWrap/>
            <w:hideMark/>
          </w:tcPr>
          <w:p w14:paraId="28733B71" w14:textId="77777777" w:rsidR="00127297" w:rsidRPr="00893F92" w:rsidRDefault="00127297" w:rsidP="003671FB">
            <w:pPr>
              <w:spacing w:line="360" w:lineRule="auto"/>
              <w:rPr>
                <w:color w:val="FF0000"/>
                <w:sz w:val="20"/>
                <w:szCs w:val="20"/>
              </w:rPr>
            </w:pPr>
            <w:r w:rsidRPr="00893F92">
              <w:rPr>
                <w:color w:val="FF0000"/>
                <w:sz w:val="20"/>
                <w:szCs w:val="20"/>
              </w:rPr>
              <w:t>5691</w:t>
            </w:r>
          </w:p>
        </w:tc>
        <w:tc>
          <w:tcPr>
            <w:tcW w:w="1589" w:type="pct"/>
            <w:noWrap/>
            <w:hideMark/>
          </w:tcPr>
          <w:p w14:paraId="67BC3617" w14:textId="77777777" w:rsidR="00127297" w:rsidRPr="00893F92" w:rsidRDefault="00127297" w:rsidP="003671FB">
            <w:pPr>
              <w:spacing w:line="360" w:lineRule="auto"/>
              <w:rPr>
                <w:i/>
                <w:color w:val="FF0000"/>
                <w:sz w:val="20"/>
                <w:szCs w:val="20"/>
              </w:rPr>
            </w:pPr>
            <w:r w:rsidRPr="00893F92">
              <w:rPr>
                <w:i/>
                <w:color w:val="FF0000"/>
                <w:sz w:val="20"/>
                <w:szCs w:val="20"/>
              </w:rPr>
              <w:t>Trypanosoma brucei</w:t>
            </w:r>
          </w:p>
        </w:tc>
        <w:tc>
          <w:tcPr>
            <w:tcW w:w="1193" w:type="pct"/>
            <w:noWrap/>
            <w:hideMark/>
          </w:tcPr>
          <w:p w14:paraId="3A73FA9B" w14:textId="77777777" w:rsidR="00127297" w:rsidRPr="00893F92" w:rsidRDefault="00127297" w:rsidP="003671FB">
            <w:pPr>
              <w:spacing w:line="360" w:lineRule="auto"/>
              <w:rPr>
                <w:color w:val="FF0000"/>
                <w:sz w:val="20"/>
                <w:szCs w:val="20"/>
              </w:rPr>
            </w:pPr>
            <w:r w:rsidRPr="00893F92">
              <w:rPr>
                <w:i/>
                <w:color w:val="FF0000"/>
                <w:sz w:val="20"/>
                <w:szCs w:val="20"/>
              </w:rPr>
              <w:t>Trypanosoma</w:t>
            </w:r>
            <w:r w:rsidRPr="00893F92">
              <w:rPr>
                <w:color w:val="FF0000"/>
                <w:sz w:val="20"/>
                <w:szCs w:val="20"/>
              </w:rPr>
              <w:t xml:space="preserve"> (genus)</w:t>
            </w:r>
          </w:p>
        </w:tc>
        <w:tc>
          <w:tcPr>
            <w:tcW w:w="818" w:type="pct"/>
            <w:noWrap/>
            <w:hideMark/>
          </w:tcPr>
          <w:p w14:paraId="0E61D584" w14:textId="77777777" w:rsidR="00127297" w:rsidRPr="00893F92" w:rsidRDefault="00127297" w:rsidP="003671FB">
            <w:pPr>
              <w:spacing w:line="360" w:lineRule="auto"/>
              <w:rPr>
                <w:color w:val="FF0000"/>
                <w:sz w:val="20"/>
                <w:szCs w:val="20"/>
              </w:rPr>
            </w:pPr>
            <w:r w:rsidRPr="00893F92">
              <w:rPr>
                <w:color w:val="FF0000"/>
                <w:sz w:val="20"/>
                <w:szCs w:val="20"/>
              </w:rPr>
              <w:t>NA</w:t>
            </w:r>
          </w:p>
        </w:tc>
        <w:tc>
          <w:tcPr>
            <w:tcW w:w="850" w:type="pct"/>
          </w:tcPr>
          <w:p w14:paraId="5A48EE30" w14:textId="77777777" w:rsidR="00127297" w:rsidRPr="00893F92" w:rsidRDefault="00127297" w:rsidP="003671FB">
            <w:pPr>
              <w:spacing w:line="360" w:lineRule="auto"/>
              <w:rPr>
                <w:color w:val="FF0000"/>
                <w:sz w:val="20"/>
                <w:szCs w:val="20"/>
              </w:rPr>
            </w:pPr>
            <w:r w:rsidRPr="00893F92">
              <w:rPr>
                <w:color w:val="FF0000"/>
                <w:sz w:val="20"/>
                <w:szCs w:val="20"/>
              </w:rPr>
              <w:t>Sanger</w:t>
            </w:r>
          </w:p>
        </w:tc>
      </w:tr>
      <w:tr w:rsidR="00127297" w:rsidRPr="00893F92" w14:paraId="10734B35" w14:textId="77777777" w:rsidTr="003671FB">
        <w:trPr>
          <w:trHeight w:val="300"/>
        </w:trPr>
        <w:tc>
          <w:tcPr>
            <w:tcW w:w="550" w:type="pct"/>
            <w:noWrap/>
            <w:hideMark/>
          </w:tcPr>
          <w:p w14:paraId="3708DD54" w14:textId="77777777" w:rsidR="00127297" w:rsidRPr="00893F92" w:rsidRDefault="00127297" w:rsidP="003671FB">
            <w:pPr>
              <w:spacing w:line="360" w:lineRule="auto"/>
              <w:rPr>
                <w:color w:val="FF0000"/>
                <w:sz w:val="20"/>
                <w:szCs w:val="20"/>
              </w:rPr>
            </w:pPr>
            <w:r w:rsidRPr="00893F92">
              <w:rPr>
                <w:color w:val="FF0000"/>
                <w:sz w:val="20"/>
                <w:szCs w:val="20"/>
              </w:rPr>
              <w:t>5762</w:t>
            </w:r>
          </w:p>
        </w:tc>
        <w:tc>
          <w:tcPr>
            <w:tcW w:w="1589" w:type="pct"/>
            <w:noWrap/>
            <w:hideMark/>
          </w:tcPr>
          <w:p w14:paraId="6A1FB9CD" w14:textId="77777777" w:rsidR="00127297" w:rsidRPr="00893F92" w:rsidRDefault="00127297" w:rsidP="003671FB">
            <w:pPr>
              <w:spacing w:line="360" w:lineRule="auto"/>
              <w:rPr>
                <w:i/>
                <w:color w:val="FF0000"/>
                <w:sz w:val="20"/>
                <w:szCs w:val="20"/>
              </w:rPr>
            </w:pPr>
            <w:r w:rsidRPr="00893F92">
              <w:rPr>
                <w:i/>
                <w:color w:val="FF0000"/>
                <w:sz w:val="20"/>
                <w:szCs w:val="20"/>
              </w:rPr>
              <w:t>Naegleria gruberi</w:t>
            </w:r>
          </w:p>
        </w:tc>
        <w:tc>
          <w:tcPr>
            <w:tcW w:w="1193" w:type="pct"/>
            <w:noWrap/>
            <w:hideMark/>
          </w:tcPr>
          <w:p w14:paraId="5E27E8F4" w14:textId="77777777" w:rsidR="00127297" w:rsidRPr="00893F92" w:rsidRDefault="00127297" w:rsidP="003671FB">
            <w:pPr>
              <w:spacing w:line="360" w:lineRule="auto"/>
              <w:rPr>
                <w:color w:val="FF0000"/>
                <w:sz w:val="20"/>
                <w:szCs w:val="20"/>
              </w:rPr>
            </w:pPr>
            <w:r w:rsidRPr="00893F92">
              <w:rPr>
                <w:i/>
                <w:color w:val="FF0000"/>
                <w:sz w:val="20"/>
                <w:szCs w:val="20"/>
              </w:rPr>
              <w:t>Naegleria</w:t>
            </w:r>
            <w:r w:rsidRPr="00893F92">
              <w:rPr>
                <w:color w:val="FF0000"/>
                <w:sz w:val="20"/>
                <w:szCs w:val="20"/>
              </w:rPr>
              <w:t xml:space="preserve"> (genus)</w:t>
            </w:r>
          </w:p>
        </w:tc>
        <w:tc>
          <w:tcPr>
            <w:tcW w:w="818" w:type="pct"/>
            <w:noWrap/>
            <w:hideMark/>
          </w:tcPr>
          <w:p w14:paraId="3C20BFAB" w14:textId="77777777" w:rsidR="00127297" w:rsidRPr="00893F92" w:rsidRDefault="00127297" w:rsidP="003671FB">
            <w:pPr>
              <w:spacing w:line="360" w:lineRule="auto"/>
              <w:rPr>
                <w:color w:val="FF0000"/>
                <w:sz w:val="20"/>
                <w:szCs w:val="20"/>
              </w:rPr>
            </w:pPr>
            <w:r w:rsidRPr="00893F92">
              <w:rPr>
                <w:color w:val="FF0000"/>
                <w:sz w:val="20"/>
                <w:szCs w:val="20"/>
              </w:rPr>
              <w:t>NA</w:t>
            </w:r>
          </w:p>
        </w:tc>
        <w:tc>
          <w:tcPr>
            <w:tcW w:w="850" w:type="pct"/>
          </w:tcPr>
          <w:p w14:paraId="4F65D398" w14:textId="77777777" w:rsidR="00127297" w:rsidRPr="00893F92" w:rsidRDefault="00127297" w:rsidP="003671FB">
            <w:pPr>
              <w:spacing w:line="360" w:lineRule="auto"/>
              <w:rPr>
                <w:color w:val="FF0000"/>
                <w:sz w:val="20"/>
                <w:szCs w:val="20"/>
              </w:rPr>
            </w:pPr>
            <w:r w:rsidRPr="00893F92">
              <w:rPr>
                <w:color w:val="FF0000"/>
                <w:sz w:val="20"/>
                <w:szCs w:val="20"/>
              </w:rPr>
              <w:t>JGI</w:t>
            </w:r>
          </w:p>
        </w:tc>
      </w:tr>
      <w:tr w:rsidR="00127297" w:rsidRPr="00893F92" w14:paraId="0A464093" w14:textId="77777777" w:rsidTr="003671FB">
        <w:trPr>
          <w:trHeight w:val="300"/>
        </w:trPr>
        <w:tc>
          <w:tcPr>
            <w:tcW w:w="550" w:type="pct"/>
            <w:noWrap/>
            <w:hideMark/>
          </w:tcPr>
          <w:p w14:paraId="3218F3B1" w14:textId="77777777" w:rsidR="00127297" w:rsidRPr="00893F92" w:rsidRDefault="00127297" w:rsidP="003671FB">
            <w:pPr>
              <w:spacing w:line="360" w:lineRule="auto"/>
              <w:rPr>
                <w:color w:val="FF0000"/>
                <w:sz w:val="20"/>
                <w:szCs w:val="20"/>
              </w:rPr>
            </w:pPr>
            <w:r w:rsidRPr="00893F92">
              <w:rPr>
                <w:color w:val="FF0000"/>
                <w:sz w:val="20"/>
                <w:szCs w:val="20"/>
              </w:rPr>
              <w:t>3702</w:t>
            </w:r>
          </w:p>
        </w:tc>
        <w:tc>
          <w:tcPr>
            <w:tcW w:w="1589" w:type="pct"/>
            <w:noWrap/>
            <w:hideMark/>
          </w:tcPr>
          <w:p w14:paraId="02499310" w14:textId="77777777" w:rsidR="00127297" w:rsidRPr="00893F92" w:rsidRDefault="00127297" w:rsidP="003671FB">
            <w:pPr>
              <w:spacing w:line="360" w:lineRule="auto"/>
              <w:rPr>
                <w:i/>
                <w:color w:val="FF0000"/>
                <w:sz w:val="20"/>
                <w:szCs w:val="20"/>
              </w:rPr>
            </w:pPr>
            <w:r w:rsidRPr="00893F92">
              <w:rPr>
                <w:i/>
                <w:color w:val="FF0000"/>
                <w:sz w:val="20"/>
                <w:szCs w:val="20"/>
              </w:rPr>
              <w:t>Arabidopsis thaliana</w:t>
            </w:r>
          </w:p>
        </w:tc>
        <w:tc>
          <w:tcPr>
            <w:tcW w:w="1193" w:type="pct"/>
            <w:noWrap/>
            <w:hideMark/>
          </w:tcPr>
          <w:p w14:paraId="5B9B8468" w14:textId="77777777" w:rsidR="00127297" w:rsidRPr="00893F92" w:rsidRDefault="00127297" w:rsidP="003671FB">
            <w:pPr>
              <w:spacing w:line="360" w:lineRule="auto"/>
              <w:rPr>
                <w:color w:val="FF0000"/>
                <w:sz w:val="20"/>
                <w:szCs w:val="20"/>
              </w:rPr>
            </w:pPr>
            <w:r w:rsidRPr="00893F92">
              <w:rPr>
                <w:color w:val="FF0000"/>
                <w:sz w:val="20"/>
                <w:szCs w:val="20"/>
              </w:rPr>
              <w:t>Streptophyta</w:t>
            </w:r>
          </w:p>
        </w:tc>
        <w:tc>
          <w:tcPr>
            <w:tcW w:w="818" w:type="pct"/>
            <w:noWrap/>
            <w:hideMark/>
          </w:tcPr>
          <w:p w14:paraId="78338171" w14:textId="77777777" w:rsidR="00127297" w:rsidRPr="00893F92" w:rsidRDefault="00127297" w:rsidP="003671FB">
            <w:pPr>
              <w:spacing w:line="360" w:lineRule="auto"/>
              <w:rPr>
                <w:color w:val="FF0000"/>
                <w:sz w:val="20"/>
                <w:szCs w:val="20"/>
              </w:rPr>
            </w:pPr>
            <w:r w:rsidRPr="00893F92">
              <w:rPr>
                <w:color w:val="FF0000"/>
                <w:sz w:val="20"/>
                <w:szCs w:val="20"/>
              </w:rPr>
              <w:t>Viridiplantae</w:t>
            </w:r>
          </w:p>
        </w:tc>
        <w:tc>
          <w:tcPr>
            <w:tcW w:w="850" w:type="pct"/>
          </w:tcPr>
          <w:p w14:paraId="6AF9BFF6" w14:textId="77777777" w:rsidR="00127297" w:rsidRPr="00893F92" w:rsidRDefault="00127297" w:rsidP="003671FB">
            <w:pPr>
              <w:spacing w:line="360" w:lineRule="auto"/>
              <w:rPr>
                <w:color w:val="FF0000"/>
                <w:sz w:val="20"/>
                <w:szCs w:val="20"/>
              </w:rPr>
            </w:pPr>
            <w:r w:rsidRPr="00893F92">
              <w:rPr>
                <w:color w:val="FF0000"/>
                <w:sz w:val="20"/>
                <w:szCs w:val="20"/>
              </w:rPr>
              <w:t>UniProt</w:t>
            </w:r>
          </w:p>
        </w:tc>
      </w:tr>
      <w:tr w:rsidR="00127297" w:rsidRPr="00893F92" w14:paraId="6D663968" w14:textId="77777777" w:rsidTr="003671FB">
        <w:trPr>
          <w:trHeight w:val="300"/>
        </w:trPr>
        <w:tc>
          <w:tcPr>
            <w:tcW w:w="550" w:type="pct"/>
            <w:noWrap/>
            <w:hideMark/>
          </w:tcPr>
          <w:p w14:paraId="4427F2C9" w14:textId="77777777" w:rsidR="00127297" w:rsidRPr="00893F92" w:rsidRDefault="00127297" w:rsidP="003671FB">
            <w:pPr>
              <w:spacing w:line="360" w:lineRule="auto"/>
              <w:rPr>
                <w:color w:val="FF0000"/>
                <w:sz w:val="20"/>
                <w:szCs w:val="20"/>
              </w:rPr>
            </w:pPr>
            <w:r w:rsidRPr="00893F92">
              <w:rPr>
                <w:color w:val="FF0000"/>
                <w:sz w:val="20"/>
                <w:szCs w:val="20"/>
              </w:rPr>
              <w:lastRenderedPageBreak/>
              <w:t>3055</w:t>
            </w:r>
          </w:p>
        </w:tc>
        <w:tc>
          <w:tcPr>
            <w:tcW w:w="1589" w:type="pct"/>
            <w:noWrap/>
            <w:hideMark/>
          </w:tcPr>
          <w:p w14:paraId="4B99E960" w14:textId="77777777" w:rsidR="00127297" w:rsidRPr="00893F92" w:rsidRDefault="00127297" w:rsidP="003671FB">
            <w:pPr>
              <w:spacing w:line="360" w:lineRule="auto"/>
              <w:rPr>
                <w:i/>
                <w:color w:val="FF0000"/>
                <w:sz w:val="20"/>
                <w:szCs w:val="20"/>
              </w:rPr>
            </w:pPr>
            <w:r w:rsidRPr="00893F92">
              <w:rPr>
                <w:i/>
                <w:color w:val="FF0000"/>
                <w:sz w:val="20"/>
                <w:szCs w:val="20"/>
              </w:rPr>
              <w:t>Chlamydomonas reinhardtii</w:t>
            </w:r>
          </w:p>
        </w:tc>
        <w:tc>
          <w:tcPr>
            <w:tcW w:w="1193" w:type="pct"/>
            <w:noWrap/>
            <w:hideMark/>
          </w:tcPr>
          <w:p w14:paraId="6A9AF857" w14:textId="77777777" w:rsidR="00127297" w:rsidRPr="00893F92" w:rsidRDefault="00127297" w:rsidP="003671FB">
            <w:pPr>
              <w:spacing w:line="360" w:lineRule="auto"/>
              <w:rPr>
                <w:color w:val="FF0000"/>
                <w:sz w:val="20"/>
                <w:szCs w:val="20"/>
              </w:rPr>
            </w:pPr>
            <w:r w:rsidRPr="00893F92">
              <w:rPr>
                <w:color w:val="FF0000"/>
                <w:sz w:val="20"/>
                <w:szCs w:val="20"/>
              </w:rPr>
              <w:t>Chlorophyta</w:t>
            </w:r>
          </w:p>
        </w:tc>
        <w:tc>
          <w:tcPr>
            <w:tcW w:w="818" w:type="pct"/>
            <w:noWrap/>
            <w:hideMark/>
          </w:tcPr>
          <w:p w14:paraId="56361418" w14:textId="77777777" w:rsidR="00127297" w:rsidRPr="00893F92" w:rsidRDefault="00127297" w:rsidP="003671FB">
            <w:pPr>
              <w:spacing w:line="360" w:lineRule="auto"/>
              <w:rPr>
                <w:color w:val="FF0000"/>
                <w:sz w:val="20"/>
                <w:szCs w:val="20"/>
              </w:rPr>
            </w:pPr>
            <w:r w:rsidRPr="00893F92">
              <w:rPr>
                <w:color w:val="FF0000"/>
                <w:sz w:val="20"/>
                <w:szCs w:val="20"/>
              </w:rPr>
              <w:t>Viridiplantae</w:t>
            </w:r>
          </w:p>
        </w:tc>
        <w:tc>
          <w:tcPr>
            <w:tcW w:w="850" w:type="pct"/>
          </w:tcPr>
          <w:p w14:paraId="73ADCB89" w14:textId="77777777" w:rsidR="00127297" w:rsidRPr="00893F92" w:rsidRDefault="00127297" w:rsidP="003671FB">
            <w:pPr>
              <w:spacing w:line="360" w:lineRule="auto"/>
              <w:rPr>
                <w:color w:val="FF0000"/>
                <w:sz w:val="20"/>
                <w:szCs w:val="20"/>
              </w:rPr>
            </w:pPr>
            <w:r w:rsidRPr="00893F92">
              <w:rPr>
                <w:color w:val="FF0000"/>
                <w:sz w:val="20"/>
                <w:szCs w:val="20"/>
              </w:rPr>
              <w:t>JGI</w:t>
            </w:r>
          </w:p>
        </w:tc>
      </w:tr>
      <w:tr w:rsidR="00127297" w:rsidRPr="00893F92" w14:paraId="5198C7C9" w14:textId="77777777" w:rsidTr="003671FB">
        <w:trPr>
          <w:trHeight w:val="300"/>
        </w:trPr>
        <w:tc>
          <w:tcPr>
            <w:tcW w:w="550" w:type="pct"/>
            <w:noWrap/>
            <w:hideMark/>
          </w:tcPr>
          <w:p w14:paraId="05B547B1" w14:textId="77777777" w:rsidR="00127297" w:rsidRPr="00893F92" w:rsidRDefault="00127297" w:rsidP="003671FB">
            <w:pPr>
              <w:spacing w:line="360" w:lineRule="auto"/>
              <w:rPr>
                <w:color w:val="FF0000"/>
                <w:sz w:val="20"/>
                <w:szCs w:val="20"/>
              </w:rPr>
            </w:pPr>
            <w:r w:rsidRPr="00893F92">
              <w:rPr>
                <w:color w:val="FF0000"/>
                <w:sz w:val="20"/>
                <w:szCs w:val="20"/>
              </w:rPr>
              <w:t>67593</w:t>
            </w:r>
          </w:p>
        </w:tc>
        <w:tc>
          <w:tcPr>
            <w:tcW w:w="1589" w:type="pct"/>
            <w:noWrap/>
            <w:hideMark/>
          </w:tcPr>
          <w:p w14:paraId="168BFCFD" w14:textId="77777777" w:rsidR="00127297" w:rsidRPr="00893F92" w:rsidRDefault="00127297" w:rsidP="003671FB">
            <w:pPr>
              <w:spacing w:line="360" w:lineRule="auto"/>
              <w:rPr>
                <w:i/>
                <w:color w:val="FF0000"/>
                <w:sz w:val="20"/>
                <w:szCs w:val="20"/>
              </w:rPr>
            </w:pPr>
            <w:r w:rsidRPr="00893F92">
              <w:rPr>
                <w:i/>
                <w:color w:val="FF0000"/>
                <w:sz w:val="20"/>
                <w:szCs w:val="20"/>
              </w:rPr>
              <w:t>Phytophthora sojae</w:t>
            </w:r>
          </w:p>
        </w:tc>
        <w:tc>
          <w:tcPr>
            <w:tcW w:w="1193" w:type="pct"/>
            <w:noWrap/>
            <w:hideMark/>
          </w:tcPr>
          <w:p w14:paraId="1375256B" w14:textId="77777777" w:rsidR="00127297" w:rsidRPr="00893F92" w:rsidRDefault="00127297" w:rsidP="003671FB">
            <w:pPr>
              <w:spacing w:line="360" w:lineRule="auto"/>
              <w:rPr>
                <w:color w:val="FF0000"/>
                <w:sz w:val="20"/>
                <w:szCs w:val="20"/>
              </w:rPr>
            </w:pPr>
            <w:r w:rsidRPr="00893F92">
              <w:rPr>
                <w:i/>
                <w:color w:val="FF0000"/>
                <w:sz w:val="20"/>
                <w:szCs w:val="20"/>
              </w:rPr>
              <w:t>Phytophthora</w:t>
            </w:r>
            <w:r w:rsidRPr="00893F92">
              <w:rPr>
                <w:color w:val="FF0000"/>
                <w:sz w:val="20"/>
                <w:szCs w:val="20"/>
              </w:rPr>
              <w:t xml:space="preserve"> (genus)</w:t>
            </w:r>
          </w:p>
        </w:tc>
        <w:tc>
          <w:tcPr>
            <w:tcW w:w="818" w:type="pct"/>
            <w:noWrap/>
            <w:hideMark/>
          </w:tcPr>
          <w:p w14:paraId="1029337F" w14:textId="77777777" w:rsidR="00127297" w:rsidRPr="00893F92" w:rsidRDefault="00127297" w:rsidP="003671FB">
            <w:pPr>
              <w:spacing w:line="360" w:lineRule="auto"/>
              <w:rPr>
                <w:color w:val="FF0000"/>
                <w:sz w:val="20"/>
                <w:szCs w:val="20"/>
              </w:rPr>
            </w:pPr>
            <w:r w:rsidRPr="00893F92">
              <w:rPr>
                <w:color w:val="FF0000"/>
                <w:sz w:val="20"/>
                <w:szCs w:val="20"/>
              </w:rPr>
              <w:t>NA</w:t>
            </w:r>
          </w:p>
        </w:tc>
        <w:tc>
          <w:tcPr>
            <w:tcW w:w="850" w:type="pct"/>
          </w:tcPr>
          <w:p w14:paraId="17A93667" w14:textId="77777777" w:rsidR="00127297" w:rsidRPr="00893F92" w:rsidRDefault="00127297" w:rsidP="003671FB">
            <w:pPr>
              <w:spacing w:line="360" w:lineRule="auto"/>
              <w:rPr>
                <w:color w:val="FF0000"/>
                <w:sz w:val="20"/>
                <w:szCs w:val="20"/>
              </w:rPr>
            </w:pPr>
            <w:r w:rsidRPr="00893F92">
              <w:rPr>
                <w:color w:val="FF0000"/>
                <w:sz w:val="20"/>
                <w:szCs w:val="20"/>
              </w:rPr>
              <w:t>JGI</w:t>
            </w:r>
          </w:p>
        </w:tc>
      </w:tr>
    </w:tbl>
    <w:p w14:paraId="03775B37" w14:textId="43D242C0" w:rsidR="00E612B8" w:rsidRDefault="00E612B8" w:rsidP="00E612B8"/>
    <w:p w14:paraId="61059589" w14:textId="3B65CDC3" w:rsidR="00314EC1" w:rsidRDefault="00314EC1" w:rsidP="00763B70">
      <w:pPr>
        <w:spacing w:after="0" w:line="360" w:lineRule="auto"/>
        <w:jc w:val="both"/>
      </w:pPr>
      <w:r>
        <w:rPr>
          <w:szCs w:val="24"/>
        </w:rPr>
        <w:t xml:space="preserve">We extended the </w:t>
      </w:r>
      <w:r w:rsidRPr="00076E91">
        <w:rPr>
          <w:szCs w:val="24"/>
        </w:rPr>
        <w:t xml:space="preserve">homologous groups </w:t>
      </w:r>
      <w:r>
        <w:rPr>
          <w:szCs w:val="24"/>
        </w:rPr>
        <w:t xml:space="preserve">retrieved from OrthoMCL </w:t>
      </w:r>
      <w:r w:rsidR="003258D0">
        <w:rPr>
          <w:szCs w:val="24"/>
        </w:rPr>
        <w:t xml:space="preserve">in </w:t>
      </w:r>
      <w:r w:rsidR="003258D0">
        <w:rPr>
          <w:szCs w:val="24"/>
        </w:rPr>
        <w:fldChar w:fldCharType="begin"/>
      </w:r>
      <w:r w:rsidR="003258D0">
        <w:rPr>
          <w:szCs w:val="24"/>
        </w:rPr>
        <w:instrText xml:space="preserve"> REF _Ref386155502 \r \h </w:instrText>
      </w:r>
      <w:r w:rsidR="003258D0">
        <w:rPr>
          <w:szCs w:val="24"/>
        </w:rPr>
      </w:r>
      <w:r w:rsidR="003258D0">
        <w:rPr>
          <w:szCs w:val="24"/>
        </w:rPr>
        <w:fldChar w:fldCharType="separate"/>
      </w:r>
      <w:r w:rsidR="00FD48E3">
        <w:rPr>
          <w:szCs w:val="24"/>
        </w:rPr>
        <w:t>2.2.1</w:t>
      </w:r>
      <w:r w:rsidR="003258D0">
        <w:rPr>
          <w:szCs w:val="24"/>
        </w:rPr>
        <w:fldChar w:fldCharType="end"/>
      </w:r>
      <w:r w:rsidR="003258D0">
        <w:rPr>
          <w:szCs w:val="24"/>
        </w:rPr>
        <w:t xml:space="preserve"> </w:t>
      </w:r>
      <w:r>
        <w:rPr>
          <w:szCs w:val="24"/>
        </w:rPr>
        <w:t>by</w:t>
      </w:r>
      <w:r w:rsidRPr="004127BF">
        <w:rPr>
          <w:szCs w:val="24"/>
        </w:rPr>
        <w:t xml:space="preserve"> </w:t>
      </w:r>
      <w:r>
        <w:rPr>
          <w:szCs w:val="24"/>
        </w:rPr>
        <w:t>s</w:t>
      </w:r>
      <w:r w:rsidRPr="00076E91">
        <w:rPr>
          <w:szCs w:val="24"/>
        </w:rPr>
        <w:t>earch</w:t>
      </w:r>
      <w:r>
        <w:rPr>
          <w:szCs w:val="24"/>
        </w:rPr>
        <w:t>ing</w:t>
      </w:r>
      <w:r w:rsidRPr="00076E91">
        <w:rPr>
          <w:szCs w:val="24"/>
        </w:rPr>
        <w:t xml:space="preserve"> for</w:t>
      </w:r>
      <w:r>
        <w:rPr>
          <w:szCs w:val="24"/>
        </w:rPr>
        <w:t xml:space="preserve"> their</w:t>
      </w:r>
      <w:r w:rsidRPr="00076E91">
        <w:rPr>
          <w:szCs w:val="24"/>
        </w:rPr>
        <w:t xml:space="preserve"> orthologs in </w:t>
      </w:r>
      <w:r w:rsidR="00F2727C">
        <w:rPr>
          <w:szCs w:val="24"/>
        </w:rPr>
        <w:t xml:space="preserve">the </w:t>
      </w:r>
      <w:r w:rsidRPr="00076E91">
        <w:rPr>
          <w:szCs w:val="24"/>
        </w:rPr>
        <w:t xml:space="preserve">other 24 search taxa </w:t>
      </w:r>
      <w:r w:rsidR="00CF61BF">
        <w:rPr>
          <w:szCs w:val="24"/>
        </w:rPr>
        <w:t>in</w:t>
      </w:r>
      <w:r>
        <w:rPr>
          <w:szCs w:val="24"/>
        </w:rPr>
        <w:t xml:space="preserve"> </w:t>
      </w:r>
      <w:r>
        <w:rPr>
          <w:szCs w:val="24"/>
        </w:rPr>
        <w:fldChar w:fldCharType="begin"/>
      </w:r>
      <w:r>
        <w:rPr>
          <w:szCs w:val="24"/>
        </w:rPr>
        <w:instrText xml:space="preserve"> REF _Ref384422965 \h </w:instrText>
      </w:r>
      <w:r>
        <w:rPr>
          <w:szCs w:val="24"/>
        </w:rPr>
      </w:r>
      <w:r>
        <w:rPr>
          <w:szCs w:val="24"/>
        </w:rPr>
        <w:fldChar w:fldCharType="separate"/>
      </w:r>
      <w:r w:rsidR="00FD48E3">
        <w:t xml:space="preserve">Table </w:t>
      </w:r>
      <w:r w:rsidR="00FD48E3">
        <w:rPr>
          <w:noProof/>
        </w:rPr>
        <w:t>2</w:t>
      </w:r>
      <w:r w:rsidR="00FD48E3">
        <w:noBreakHyphen/>
      </w:r>
      <w:r w:rsidR="00FD48E3">
        <w:rPr>
          <w:noProof/>
        </w:rPr>
        <w:t>2</w:t>
      </w:r>
      <w:r>
        <w:rPr>
          <w:szCs w:val="24"/>
        </w:rPr>
        <w:fldChar w:fldCharType="end"/>
      </w:r>
      <w:r>
        <w:rPr>
          <w:szCs w:val="24"/>
        </w:rPr>
        <w:t xml:space="preserve"> with </w:t>
      </w:r>
      <w:commentRangeStart w:id="48"/>
      <w:commentRangeStart w:id="49"/>
      <w:r w:rsidRPr="00076E91">
        <w:rPr>
          <w:szCs w:val="24"/>
        </w:rPr>
        <w:t>HaMStR</w:t>
      </w:r>
      <w:r>
        <w:rPr>
          <w:szCs w:val="24"/>
        </w:rPr>
        <w:t xml:space="preserve"> </w:t>
      </w:r>
      <w:commentRangeEnd w:id="48"/>
      <w:r>
        <w:rPr>
          <w:rStyle w:val="CommentReference"/>
        </w:rPr>
        <w:commentReference w:id="48"/>
      </w:r>
      <w:commentRangeEnd w:id="49"/>
      <w:r>
        <w:rPr>
          <w:rStyle w:val="CommentReference"/>
        </w:rPr>
        <w:commentReference w:id="49"/>
      </w:r>
      <w:r>
        <w:rPr>
          <w:szCs w:val="24"/>
        </w:rPr>
        <w:t xml:space="preserve">v13.2.9 from </w:t>
      </w:r>
      <w:r w:rsidRPr="00DC614C">
        <w:rPr>
          <w:szCs w:val="24"/>
        </w:rPr>
        <w:t>https://github.</w:t>
      </w:r>
      <w:r>
        <w:rPr>
          <w:szCs w:val="24"/>
        </w:rPr>
        <w:t xml:space="preserve">com/BIONF/HaMStR </w:t>
      </w:r>
      <w:r>
        <w:rPr>
          <w:szCs w:val="24"/>
        </w:rPr>
        <w:fldChar w:fldCharType="begin"/>
      </w:r>
      <w:r>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Pr>
          <w:szCs w:val="24"/>
        </w:rPr>
        <w:fldChar w:fldCharType="separate"/>
      </w:r>
      <w:r>
        <w:rPr>
          <w:noProof/>
          <w:szCs w:val="24"/>
        </w:rPr>
        <w:t>(Ebersberger, Strauss, and von Haeseler 2009)</w:t>
      </w:r>
      <w:r>
        <w:rPr>
          <w:szCs w:val="24"/>
        </w:rPr>
        <w:fldChar w:fldCharType="end"/>
      </w:r>
      <w:r>
        <w:rPr>
          <w:szCs w:val="24"/>
        </w:rPr>
        <w:t>.</w:t>
      </w:r>
      <w:r w:rsidRPr="00076E91">
        <w:rPr>
          <w:szCs w:val="24"/>
        </w:rPr>
        <w:t xml:space="preserve"> </w:t>
      </w:r>
      <w:r>
        <w:rPr>
          <w:szCs w:val="24"/>
        </w:rPr>
        <w:t>To this end, we used each orthologous group predicted by OrthoMCL as training data for a corresponding profile h</w:t>
      </w:r>
      <w:r w:rsidRPr="00076E91">
        <w:rPr>
          <w:szCs w:val="24"/>
        </w:rPr>
        <w:t>idden</w:t>
      </w:r>
      <w:r>
        <w:rPr>
          <w:szCs w:val="24"/>
        </w:rPr>
        <w:t xml:space="preserve"> Markov model (HMM) </w:t>
      </w:r>
      <w:r>
        <w:rPr>
          <w:szCs w:val="24"/>
        </w:rPr>
        <w:fldChar w:fldCharType="begin"/>
      </w:r>
      <w:r>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Pr>
          <w:szCs w:val="24"/>
        </w:rPr>
        <w:fldChar w:fldCharType="separate"/>
      </w:r>
      <w:r>
        <w:rPr>
          <w:noProof/>
          <w:szCs w:val="24"/>
        </w:rPr>
        <w:t>(Eddy 1998)</w:t>
      </w:r>
      <w:r>
        <w:rPr>
          <w:szCs w:val="24"/>
        </w:rPr>
        <w:fldChar w:fldCharType="end"/>
      </w:r>
      <w:r>
        <w:rPr>
          <w:szCs w:val="24"/>
        </w:rPr>
        <w:t xml:space="preserve">. HaMStR then used these pHMMs in a targeted search to identify orthologs in further species outside the microsporidia. Each candidate protein obtained by the HMM search were added into the original orthologous group, if it fulfilled the reverse BLAST search </w:t>
      </w:r>
      <w:r>
        <w:rPr>
          <w:szCs w:val="24"/>
        </w:rPr>
        <w:fldChar w:fldCharType="begin"/>
      </w:r>
      <w:r>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Pr>
          <w:szCs w:val="24"/>
        </w:rPr>
        <w:fldChar w:fldCharType="separate"/>
      </w:r>
      <w:r>
        <w:rPr>
          <w:noProof/>
          <w:szCs w:val="24"/>
        </w:rPr>
        <w:t>(Altschul et al. 1990)</w:t>
      </w:r>
      <w:r>
        <w:rPr>
          <w:szCs w:val="24"/>
        </w:rPr>
        <w:fldChar w:fldCharType="end"/>
      </w:r>
      <w:r>
        <w:rPr>
          <w:szCs w:val="24"/>
        </w:rPr>
        <w:t xml:space="preserve"> criteria. In the reverse BLAST search, the candidate protein was searched against the proteomes</w:t>
      </w:r>
      <w:r w:rsidRPr="00076E91">
        <w:rPr>
          <w:szCs w:val="24"/>
        </w:rPr>
        <w:t xml:space="preserve"> of </w:t>
      </w:r>
      <w:r>
        <w:rPr>
          <w:szCs w:val="24"/>
        </w:rPr>
        <w:t xml:space="preserve">the </w:t>
      </w:r>
      <w:r w:rsidRPr="00076E91">
        <w:rPr>
          <w:szCs w:val="24"/>
        </w:rPr>
        <w:t xml:space="preserve">seed </w:t>
      </w:r>
      <w:r>
        <w:rPr>
          <w:szCs w:val="24"/>
        </w:rPr>
        <w:t>species in the original orthologous group</w:t>
      </w:r>
      <w:r w:rsidRPr="00076E91">
        <w:rPr>
          <w:szCs w:val="24"/>
        </w:rPr>
        <w:t>.</w:t>
      </w:r>
      <w:r>
        <w:rPr>
          <w:szCs w:val="24"/>
        </w:rPr>
        <w:t xml:space="preserve"> By default, the candidate protein will be confirmed as a new ortholog, if the best hit from the reverse BLAST search is the same as the seed sequence. As microsporidia genes tend to evolve quickly </w:t>
      </w:r>
      <w:r>
        <w:rPr>
          <w:szCs w:val="24"/>
        </w:rPr>
        <w:fldChar w:fldCharType="begin"/>
      </w:r>
      <w:r>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Pr>
          <w:szCs w:val="24"/>
        </w:rPr>
        <w:fldChar w:fldCharType="separate"/>
      </w:r>
      <w:r>
        <w:rPr>
          <w:noProof/>
          <w:szCs w:val="24"/>
        </w:rPr>
        <w:t>(Lee et al. 2008)</w:t>
      </w:r>
      <w:r>
        <w:rPr>
          <w:szCs w:val="24"/>
        </w:rPr>
        <w:fldChar w:fldCharType="end"/>
      </w:r>
      <w:r>
        <w:rPr>
          <w:szCs w:val="24"/>
        </w:rPr>
        <w:t xml:space="preserve">, the BLAST search could be false to return the seed sequence as its best hit. We therefore run HaMStR with the options </w:t>
      </w:r>
      <w:r w:rsidRPr="00242AC3">
        <w:rPr>
          <w:rFonts w:ascii="Courier New" w:hAnsi="Courier New" w:cs="Courier New"/>
          <w:i/>
          <w:szCs w:val="24"/>
        </w:rPr>
        <w:t>-checkCoorthologsRef</w:t>
      </w:r>
      <w:r>
        <w:rPr>
          <w:szCs w:val="24"/>
        </w:rPr>
        <w:t xml:space="preserve"> to increased the sensitivity of the prediction by accepting the seed protein to be co-orthologous to the best reverse BLAST hit. Besides, we used other options to increase the specificity of HaMStR, including </w:t>
      </w:r>
      <w:r w:rsidRPr="000B396E">
        <w:rPr>
          <w:rFonts w:ascii="Courier New" w:hAnsi="Courier New" w:cs="Courier New"/>
          <w:i/>
          <w:szCs w:val="24"/>
        </w:rPr>
        <w:t>-hit_limit = 10</w:t>
      </w:r>
      <w:r>
        <w:rPr>
          <w:szCs w:val="24"/>
        </w:rPr>
        <w:t xml:space="preserve"> to take only the first ten hits from the HMM search, </w:t>
      </w:r>
      <w:r w:rsidRPr="000B396E">
        <w:rPr>
          <w:rFonts w:ascii="Courier New" w:hAnsi="Courier New" w:cs="Courier New"/>
          <w:i/>
          <w:szCs w:val="24"/>
        </w:rPr>
        <w:t>-strict</w:t>
      </w:r>
      <w:r>
        <w:rPr>
          <w:szCs w:val="24"/>
        </w:rPr>
        <w:t xml:space="preserve"> to force the candidate protein has to be orthologous with all seed proteins in the original group, and </w:t>
      </w:r>
      <w:r w:rsidRPr="000B396E">
        <w:rPr>
          <w:rFonts w:ascii="Courier New" w:hAnsi="Courier New" w:cs="Courier New"/>
          <w:i/>
          <w:szCs w:val="24"/>
        </w:rPr>
        <w:t>-representative</w:t>
      </w:r>
      <w:r>
        <w:rPr>
          <w:szCs w:val="24"/>
        </w:rPr>
        <w:t xml:space="preserve"> to select only one ortholog for each search species.</w:t>
      </w:r>
    </w:p>
    <w:p w14:paraId="14F30B53" w14:textId="0B61D7F2" w:rsidR="00E612B8" w:rsidRDefault="000471BF" w:rsidP="00E4039D">
      <w:pPr>
        <w:spacing w:after="0" w:line="360" w:lineRule="auto"/>
        <w:jc w:val="both"/>
        <w:rPr>
          <w:szCs w:val="24"/>
        </w:rPr>
      </w:pPr>
      <w:r>
        <w:rPr>
          <w:szCs w:val="24"/>
        </w:rPr>
        <w:t>We identified</w:t>
      </w:r>
      <w:r w:rsidRPr="00076E91">
        <w:rPr>
          <w:szCs w:val="24"/>
        </w:rPr>
        <w:t xml:space="preserve"> a core gene set</w:t>
      </w:r>
      <w:r>
        <w:rPr>
          <w:szCs w:val="24"/>
        </w:rPr>
        <w:t xml:space="preserve"> from the extended orthologous groups to reconstruct the maximum likelihood tree of the 35 selected taxa</w:t>
      </w:r>
      <w:r w:rsidR="007C2368">
        <w:rPr>
          <w:szCs w:val="24"/>
        </w:rPr>
        <w:t xml:space="preserve"> </w:t>
      </w:r>
      <w:r w:rsidR="00102FA0">
        <w:rPr>
          <w:szCs w:val="24"/>
        </w:rPr>
        <w:t xml:space="preserve">in </w:t>
      </w:r>
      <w:r w:rsidR="00102FA0">
        <w:rPr>
          <w:szCs w:val="24"/>
        </w:rPr>
        <w:fldChar w:fldCharType="begin"/>
      </w:r>
      <w:r w:rsidR="00102FA0">
        <w:rPr>
          <w:szCs w:val="24"/>
        </w:rPr>
        <w:instrText xml:space="preserve"> REF _Ref381275723 \h </w:instrText>
      </w:r>
      <w:r w:rsidR="00102FA0">
        <w:rPr>
          <w:szCs w:val="24"/>
        </w:rPr>
      </w:r>
      <w:r w:rsidR="00102FA0">
        <w:rPr>
          <w:szCs w:val="24"/>
        </w:rPr>
        <w:fldChar w:fldCharType="separate"/>
      </w:r>
      <w:r w:rsidR="00102FA0" w:rsidRPr="00076E91">
        <w:t xml:space="preserve">Table </w:t>
      </w:r>
      <w:r w:rsidR="00102FA0">
        <w:rPr>
          <w:noProof/>
        </w:rPr>
        <w:t>2</w:t>
      </w:r>
      <w:r w:rsidR="00102FA0">
        <w:noBreakHyphen/>
      </w:r>
      <w:r w:rsidR="00102FA0">
        <w:rPr>
          <w:noProof/>
        </w:rPr>
        <w:t>1</w:t>
      </w:r>
      <w:r w:rsidR="00102FA0">
        <w:rPr>
          <w:szCs w:val="24"/>
        </w:rPr>
        <w:fldChar w:fldCharType="end"/>
      </w:r>
      <w:r w:rsidR="00102FA0">
        <w:rPr>
          <w:szCs w:val="24"/>
        </w:rPr>
        <w:t xml:space="preserve"> and </w:t>
      </w:r>
      <w:r w:rsidR="00102FA0">
        <w:rPr>
          <w:szCs w:val="24"/>
        </w:rPr>
        <w:fldChar w:fldCharType="begin"/>
      </w:r>
      <w:r w:rsidR="00102FA0">
        <w:rPr>
          <w:szCs w:val="24"/>
        </w:rPr>
        <w:instrText xml:space="preserve"> REF _Ref384422965 \h </w:instrText>
      </w:r>
      <w:r w:rsidR="00102FA0">
        <w:rPr>
          <w:szCs w:val="24"/>
        </w:rPr>
      </w:r>
      <w:r w:rsidR="00102FA0">
        <w:rPr>
          <w:szCs w:val="24"/>
        </w:rPr>
        <w:fldChar w:fldCharType="separate"/>
      </w:r>
      <w:r w:rsidR="00102FA0">
        <w:t xml:space="preserve">Table </w:t>
      </w:r>
      <w:r w:rsidR="00102FA0">
        <w:rPr>
          <w:noProof/>
        </w:rPr>
        <w:t>2</w:t>
      </w:r>
      <w:r w:rsidR="00102FA0">
        <w:noBreakHyphen/>
      </w:r>
      <w:r w:rsidR="00102FA0">
        <w:rPr>
          <w:noProof/>
        </w:rPr>
        <w:t>2</w:t>
      </w:r>
      <w:r w:rsidR="00102FA0">
        <w:rPr>
          <w:szCs w:val="24"/>
        </w:rPr>
        <w:fldChar w:fldCharType="end"/>
      </w:r>
      <w:r>
        <w:rPr>
          <w:szCs w:val="24"/>
        </w:rPr>
        <w:t>. We defined core genes as orthologous groups that</w:t>
      </w:r>
      <w:r w:rsidRPr="00076E91">
        <w:rPr>
          <w:szCs w:val="24"/>
        </w:rPr>
        <w:t xml:space="preserve"> </w:t>
      </w:r>
      <w:r>
        <w:rPr>
          <w:szCs w:val="24"/>
        </w:rPr>
        <w:t>contain</w:t>
      </w:r>
      <w:r w:rsidR="0087619D">
        <w:rPr>
          <w:szCs w:val="24"/>
        </w:rPr>
        <w:t xml:space="preserve"> one-to-one</w:t>
      </w:r>
      <w:r w:rsidRPr="00076E91">
        <w:rPr>
          <w:szCs w:val="24"/>
        </w:rPr>
        <w:t xml:space="preserve"> orthologs in all taxa. Firstly, we </w:t>
      </w:r>
      <w:r>
        <w:rPr>
          <w:szCs w:val="24"/>
        </w:rPr>
        <w:t xml:space="preserve">aligned the sequences of individual </w:t>
      </w:r>
      <w:r>
        <w:rPr>
          <w:szCs w:val="24"/>
        </w:rPr>
        <w:lastRenderedPageBreak/>
        <w:t>orthologous groups of the core genes with the program</w:t>
      </w:r>
      <w:r w:rsidRPr="00076E91">
        <w:rPr>
          <w:szCs w:val="24"/>
        </w:rPr>
        <w:t xml:space="preserve"> ClustalW</w:t>
      </w:r>
      <w:r w:rsidR="007A3FBB">
        <w:rPr>
          <w:szCs w:val="24"/>
        </w:rPr>
        <w:t xml:space="preserve"> v2.1</w:t>
      </w:r>
      <w:r>
        <w:rPr>
          <w:szCs w:val="24"/>
        </w:rPr>
        <w:t xml:space="preserve"> </w:t>
      </w:r>
      <w:r>
        <w:rPr>
          <w:szCs w:val="24"/>
        </w:rPr>
        <w:fldChar w:fldCharType="begin"/>
      </w:r>
      <w:r>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Pr>
          <w:szCs w:val="24"/>
        </w:rPr>
        <w:fldChar w:fldCharType="separate"/>
      </w:r>
      <w:r>
        <w:rPr>
          <w:noProof/>
          <w:szCs w:val="24"/>
        </w:rPr>
        <w:t>(Larkin et al. 2007)</w:t>
      </w:r>
      <w:r>
        <w:rPr>
          <w:szCs w:val="24"/>
        </w:rPr>
        <w:fldChar w:fldCharType="end"/>
      </w:r>
      <w:r w:rsidRPr="00076E91">
        <w:rPr>
          <w:szCs w:val="24"/>
        </w:rPr>
        <w:t xml:space="preserve">. </w:t>
      </w:r>
      <w:r>
        <w:rPr>
          <w:szCs w:val="24"/>
        </w:rPr>
        <w:t>Secondly,</w:t>
      </w:r>
      <w:r w:rsidRPr="00076E91">
        <w:rPr>
          <w:szCs w:val="24"/>
        </w:rPr>
        <w:t xml:space="preserve"> </w:t>
      </w:r>
      <w:proofErr w:type="gramStart"/>
      <w:r>
        <w:rPr>
          <w:szCs w:val="24"/>
        </w:rPr>
        <w:t>a super-alignment was generated by concatenating the individual alignments using a custom Perl script</w:t>
      </w:r>
      <w:proofErr w:type="gramEnd"/>
      <w:r>
        <w:rPr>
          <w:szCs w:val="24"/>
        </w:rPr>
        <w:t>.</w:t>
      </w:r>
      <w:r w:rsidRPr="00076E91">
        <w:rPr>
          <w:szCs w:val="24"/>
        </w:rPr>
        <w:t xml:space="preserve"> </w:t>
      </w:r>
      <w:r>
        <w:rPr>
          <w:szCs w:val="24"/>
        </w:rPr>
        <w:t>In order to eliminate the data that contain poor phylogenetic signals, we removed alignment columns that have at least 50% of gaps in the super-alignment.</w:t>
      </w:r>
      <w:r w:rsidR="00BA5FAE">
        <w:rPr>
          <w:szCs w:val="24"/>
        </w:rPr>
        <w:t xml:space="preserve"> </w:t>
      </w:r>
      <w:r>
        <w:rPr>
          <w:szCs w:val="24"/>
        </w:rPr>
        <w:t>Then, w</w:t>
      </w:r>
      <w:r w:rsidRPr="00076E91">
        <w:rPr>
          <w:szCs w:val="24"/>
        </w:rPr>
        <w:t>e used ProtTest</w:t>
      </w:r>
      <w:r>
        <w:rPr>
          <w:szCs w:val="24"/>
        </w:rPr>
        <w:t xml:space="preserve"> v3.4 </w:t>
      </w:r>
      <w:r>
        <w:rPr>
          <w:szCs w:val="24"/>
        </w:rPr>
        <w:fldChar w:fldCharType="begin"/>
      </w:r>
      <w:r>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Pr>
          <w:szCs w:val="24"/>
        </w:rPr>
        <w:fldChar w:fldCharType="separate"/>
      </w:r>
      <w:r>
        <w:rPr>
          <w:noProof/>
          <w:szCs w:val="24"/>
        </w:rPr>
        <w:t>(Abascal, Zardoya, and Posada 2005)</w:t>
      </w:r>
      <w:r>
        <w:rPr>
          <w:szCs w:val="24"/>
        </w:rPr>
        <w:fldChar w:fldCharType="end"/>
      </w:r>
      <w:r w:rsidRPr="00076E91">
        <w:rPr>
          <w:rStyle w:val="FootnoteReference"/>
          <w:szCs w:val="24"/>
        </w:rPr>
        <w:t xml:space="preserve"> </w:t>
      </w:r>
      <w:r w:rsidRPr="00076E91">
        <w:rPr>
          <w:szCs w:val="24"/>
        </w:rPr>
        <w:t>to find the best fitting model for the tree reconstruction procedure</w:t>
      </w:r>
      <w:r>
        <w:rPr>
          <w:szCs w:val="24"/>
        </w:rPr>
        <w:t xml:space="preserve"> using the de-gapped super-alignment.</w:t>
      </w:r>
      <w:r w:rsidRPr="00076E91">
        <w:rPr>
          <w:szCs w:val="24"/>
        </w:rPr>
        <w:t xml:space="preserve"> </w:t>
      </w:r>
      <w:r w:rsidRPr="00E4039D">
        <w:rPr>
          <w:szCs w:val="24"/>
        </w:rPr>
        <w:t xml:space="preserve">Based on the best model parameters obtained from ProtTest, we reconstructed 100 bootstrap trees from the processed super-alignment using the tool RAxML v8.1.9 </w:t>
      </w:r>
      <w:r w:rsidRPr="00E4039D">
        <w:rPr>
          <w:szCs w:val="24"/>
        </w:rPr>
        <w:fldChar w:fldCharType="begin"/>
      </w:r>
      <w:r w:rsidRPr="00E4039D">
        <w:rPr>
          <w:szCs w:val="24"/>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Pr="00E4039D">
        <w:rPr>
          <w:szCs w:val="24"/>
        </w:rPr>
        <w:fldChar w:fldCharType="separate"/>
      </w:r>
      <w:r w:rsidRPr="00E4039D">
        <w:rPr>
          <w:noProof/>
          <w:szCs w:val="24"/>
        </w:rPr>
        <w:t>(Stamatakis 2014)</w:t>
      </w:r>
      <w:r w:rsidRPr="00E4039D">
        <w:rPr>
          <w:szCs w:val="24"/>
        </w:rPr>
        <w:fldChar w:fldCharType="end"/>
      </w:r>
      <w:r w:rsidRPr="00E4039D">
        <w:rPr>
          <w:szCs w:val="24"/>
        </w:rPr>
        <w:t xml:space="preserve"> with the increasing of the random seeds (parameter </w:t>
      </w:r>
      <w:r w:rsidRPr="00E4039D">
        <w:rPr>
          <w:rFonts w:ascii="Courier New" w:hAnsi="Courier New" w:cs="Courier New"/>
          <w:i/>
          <w:szCs w:val="24"/>
        </w:rPr>
        <w:t>-p</w:t>
      </w:r>
      <w:r w:rsidRPr="00E4039D">
        <w:rPr>
          <w:szCs w:val="24"/>
        </w:rPr>
        <w:t xml:space="preserve"> and </w:t>
      </w:r>
      <w:r w:rsidRPr="00E4039D">
        <w:rPr>
          <w:rFonts w:ascii="Courier New" w:hAnsi="Courier New" w:cs="Courier New"/>
          <w:i/>
          <w:szCs w:val="24"/>
        </w:rPr>
        <w:t>-b</w:t>
      </w:r>
      <w:r w:rsidRPr="00E4039D">
        <w:rPr>
          <w:szCs w:val="24"/>
        </w:rPr>
        <w:t xml:space="preserve">) from 5 to 500 by a stepwise of 5. The consensus tree from those 100 </w:t>
      </w:r>
      <w:r w:rsidR="001458DE">
        <w:rPr>
          <w:szCs w:val="24"/>
        </w:rPr>
        <w:t xml:space="preserve">individual </w:t>
      </w:r>
      <w:r w:rsidRPr="00E4039D">
        <w:rPr>
          <w:szCs w:val="24"/>
        </w:rPr>
        <w:t xml:space="preserve">maximum likelihood trees was created by TREE-PUZZLE v5.3.rc16 </w:t>
      </w:r>
      <w:r w:rsidRPr="00E4039D">
        <w:rPr>
          <w:szCs w:val="24"/>
        </w:rPr>
        <w:fldChar w:fldCharType="begin"/>
      </w:r>
      <w:r w:rsidRPr="00E4039D">
        <w:rPr>
          <w:szCs w:val="24"/>
        </w:rPr>
        <w:instrText xml:space="preserve"> ADDIN EN.CITE &lt;EndNote&gt;&lt;Cite&gt;&lt;Author&gt;Schmidt&lt;/Author&gt;&lt;Year&gt;2003&lt;/Year&gt;&lt;RecNum&gt;384&lt;/RecNum&gt;&lt;DisplayText&gt;(Schmidt et al. 2003)&lt;/DisplayText&gt;&lt;record&gt;&lt;rec-number&gt;384&lt;/rec-number&gt;&lt;foreign-keys&gt;&lt;key app="EN" db-id="zvzepeve9vwad9e0r2nxazrm0x0w25x9w9er" timestamp="1523871346"&gt;384&lt;/key&gt;&lt;/foreign-keys&gt;&lt;ref-type name="Journal Article"&gt;17&lt;/ref-type&gt;&lt;contributors&gt;&lt;authors&gt;&lt;author&gt;Schmidt, H.A.&lt;/author&gt;&lt;author&gt;Petzold, E.&lt;/author&gt;&lt;author&gt;Vingron, M.&lt;/author&gt;&lt;author&gt;von Haeseler, A.&lt;/author&gt;&lt;/authors&gt;&lt;/contributors&gt;&lt;titles&gt;&lt;title&gt;Molecular phylogenetics: parallelized parameter estimation and quartet puzzling&lt;/title&gt;&lt;secondary-title&gt;Journal of Parallel and Distributed Computing&lt;/secondary-title&gt;&lt;short-title&gt;Molecular phylogenetics&lt;/short-title&gt;&lt;/titles&gt;&lt;periodical&gt;&lt;full-title&gt;Journal of Parallel and Distributed Computing&lt;/full-title&gt;&lt;/periodical&gt;&lt;pages&gt;719-727&lt;/pages&gt;&lt;volume&gt;63&lt;/volume&gt;&lt;dates&gt;&lt;year&gt;2003&lt;/year&gt;&lt;pub-dates&gt;&lt;date&gt;7/2003&lt;/date&gt;&lt;/pub-dates&gt;&lt;/dates&gt;&lt;isbn&gt;07437315&lt;/isbn&gt;&lt;urls&gt;&lt;/urls&gt;&lt;electronic-resource-num&gt;10.1016/S0743-7315(03)00129-1&lt;/electronic-resource-num&gt;&lt;remote-database-name&gt;CrossRef&lt;/remote-database-name&gt;&lt;language&gt;en&lt;/language&gt;&lt;access-date&gt;2018-04-16 09:35:13&lt;/access-date&gt;&lt;/record&gt;&lt;/Cite&gt;&lt;/EndNote&gt;</w:instrText>
      </w:r>
      <w:r w:rsidRPr="00E4039D">
        <w:rPr>
          <w:szCs w:val="24"/>
        </w:rPr>
        <w:fldChar w:fldCharType="separate"/>
      </w:r>
      <w:r w:rsidRPr="00E4039D">
        <w:rPr>
          <w:noProof/>
          <w:szCs w:val="24"/>
        </w:rPr>
        <w:t>(Schmidt et al. 2003)</w:t>
      </w:r>
      <w:r w:rsidRPr="00E4039D">
        <w:rPr>
          <w:szCs w:val="24"/>
        </w:rPr>
        <w:fldChar w:fldCharType="end"/>
      </w:r>
      <w:r w:rsidRPr="00E4039D">
        <w:rPr>
          <w:szCs w:val="24"/>
        </w:rPr>
        <w:t xml:space="preserve">. Lastly, we added the bootstrap supported values into the consensus tree with RAxML v8.1.9 using the parameter </w:t>
      </w:r>
      <w:r w:rsidRPr="00E4039D">
        <w:rPr>
          <w:rFonts w:ascii="Courier New" w:hAnsi="Courier New" w:cs="Courier New"/>
          <w:i/>
          <w:szCs w:val="24"/>
        </w:rPr>
        <w:t>-p b</w:t>
      </w:r>
      <w:r w:rsidRPr="00E4039D">
        <w:rPr>
          <w:szCs w:val="24"/>
        </w:rPr>
        <w:t>. The final tree was rooted using the taxon group outside of the opisthokonts.</w:t>
      </w:r>
    </w:p>
    <w:p w14:paraId="19F7FA38" w14:textId="77777777" w:rsidR="007F592A" w:rsidRDefault="007F592A" w:rsidP="007F592A">
      <w:pPr>
        <w:spacing w:after="0" w:line="360" w:lineRule="auto"/>
        <w:jc w:val="both"/>
        <w:rPr>
          <w:szCs w:val="24"/>
        </w:rPr>
      </w:pPr>
      <w:r w:rsidRPr="00076E91">
        <w:rPr>
          <w:szCs w:val="24"/>
        </w:rPr>
        <w:t>Using the principle of minimum evolution</w:t>
      </w:r>
      <w:r>
        <w:rPr>
          <w:szCs w:val="24"/>
        </w:rPr>
        <w:t xml:space="preserve"> </w:t>
      </w:r>
      <w:r>
        <w:rPr>
          <w:szCs w:val="24"/>
        </w:rPr>
        <w:fldChar w:fldCharType="begin"/>
      </w:r>
      <w:r>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Pr>
          <w:szCs w:val="24"/>
        </w:rPr>
        <w:fldChar w:fldCharType="separate"/>
      </w:r>
      <w:r>
        <w:rPr>
          <w:noProof/>
          <w:szCs w:val="24"/>
        </w:rPr>
        <w:t>(Edwards 1996)</w:t>
      </w:r>
      <w:r>
        <w:rPr>
          <w:szCs w:val="24"/>
        </w:rPr>
        <w:fldChar w:fldCharType="end"/>
      </w:r>
      <w:r w:rsidRPr="00076E91">
        <w:rPr>
          <w:szCs w:val="24"/>
        </w:rPr>
        <w:t>, we filtered the orthologous group</w:t>
      </w:r>
      <w:r>
        <w:rPr>
          <w:szCs w:val="24"/>
        </w:rPr>
        <w:t>s based on the reconstructed maximum likelihood tree</w:t>
      </w:r>
      <w:r w:rsidRPr="00076E91">
        <w:rPr>
          <w:szCs w:val="24"/>
        </w:rPr>
        <w:t xml:space="preserve"> to </w:t>
      </w:r>
      <w:r>
        <w:rPr>
          <w:szCs w:val="24"/>
        </w:rPr>
        <w:t>identify</w:t>
      </w:r>
      <w:r w:rsidRPr="00076E91">
        <w:rPr>
          <w:szCs w:val="24"/>
        </w:rPr>
        <w:t xml:space="preserve"> the final protein set represen</w:t>
      </w:r>
      <w:r>
        <w:rPr>
          <w:szCs w:val="24"/>
        </w:rPr>
        <w:t>ted</w:t>
      </w:r>
      <w:r w:rsidRPr="00076E91">
        <w:rPr>
          <w:szCs w:val="24"/>
        </w:rPr>
        <w:t xml:space="preserve"> </w:t>
      </w:r>
      <w:r>
        <w:rPr>
          <w:szCs w:val="24"/>
        </w:rPr>
        <w:t xml:space="preserve">in </w:t>
      </w:r>
      <w:r w:rsidRPr="00076E91">
        <w:rPr>
          <w:szCs w:val="24"/>
        </w:rPr>
        <w:t xml:space="preserve">the microsporidian LCA. </w:t>
      </w:r>
      <w:r>
        <w:rPr>
          <w:szCs w:val="24"/>
        </w:rPr>
        <w:t xml:space="preserve">To assign a microsporidian </w:t>
      </w:r>
      <w:commentRangeStart w:id="50"/>
      <w:commentRangeStart w:id="51"/>
      <w:r>
        <w:rPr>
          <w:szCs w:val="24"/>
        </w:rPr>
        <w:t xml:space="preserve">protein </w:t>
      </w:r>
      <w:commentRangeEnd w:id="50"/>
      <w:r>
        <w:rPr>
          <w:rStyle w:val="CommentReference"/>
        </w:rPr>
        <w:commentReference w:id="50"/>
      </w:r>
      <w:commentRangeEnd w:id="51"/>
      <w:r>
        <w:rPr>
          <w:rStyle w:val="CommentReference"/>
        </w:rPr>
        <w:commentReference w:id="51"/>
      </w:r>
      <w:r>
        <w:rPr>
          <w:szCs w:val="24"/>
        </w:rPr>
        <w:t>to the LCA set, we required at least one of the two following conditions to be met (</w:t>
      </w:r>
      <w:r>
        <w:rPr>
          <w:szCs w:val="24"/>
        </w:rPr>
        <w:fldChar w:fldCharType="begin"/>
      </w:r>
      <w:r>
        <w:rPr>
          <w:szCs w:val="24"/>
        </w:rPr>
        <w:instrText xml:space="preserve"> REF _Ref385263048 \h </w:instrText>
      </w:r>
      <w:r>
        <w:rPr>
          <w:szCs w:val="24"/>
        </w:rPr>
      </w:r>
      <w:r>
        <w:rPr>
          <w:szCs w:val="24"/>
        </w:rPr>
        <w:fldChar w:fldCharType="separate"/>
      </w:r>
      <w:r w:rsidR="00FD48E3">
        <w:t xml:space="preserve">Figure </w:t>
      </w:r>
      <w:r w:rsidR="00FD48E3">
        <w:rPr>
          <w:noProof/>
        </w:rPr>
        <w:t>2</w:t>
      </w:r>
      <w:r w:rsidR="00FD48E3">
        <w:noBreakHyphen/>
      </w:r>
      <w:r w:rsidR="00FD48E3">
        <w:rPr>
          <w:noProof/>
        </w:rPr>
        <w:t>2</w:t>
      </w:r>
      <w:r>
        <w:rPr>
          <w:szCs w:val="24"/>
        </w:rPr>
        <w:fldChar w:fldCharType="end"/>
      </w:r>
      <w:r>
        <w:rPr>
          <w:szCs w:val="24"/>
        </w:rPr>
        <w:t>).</w:t>
      </w:r>
      <w:r w:rsidRPr="00076E91">
        <w:rPr>
          <w:szCs w:val="24"/>
        </w:rPr>
        <w:t xml:space="preserve"> </w:t>
      </w:r>
      <w:r>
        <w:rPr>
          <w:szCs w:val="24"/>
        </w:rPr>
        <w:t xml:space="preserve">(1) </w:t>
      </w:r>
      <w:proofErr w:type="gramStart"/>
      <w:r>
        <w:rPr>
          <w:szCs w:val="24"/>
        </w:rPr>
        <w:t>a</w:t>
      </w:r>
      <w:proofErr w:type="gramEnd"/>
      <w:r>
        <w:rPr>
          <w:szCs w:val="24"/>
        </w:rPr>
        <w:t xml:space="preserve"> protein must be represented by an ortholog in the earliest branching microsporidian lineage plus at least in one other microsporidian lineage. </w:t>
      </w:r>
      <w:r w:rsidRPr="00076E91">
        <w:rPr>
          <w:szCs w:val="24"/>
        </w:rPr>
        <w:t xml:space="preserve">(2) </w:t>
      </w:r>
      <w:proofErr w:type="gramStart"/>
      <w:r>
        <w:rPr>
          <w:szCs w:val="24"/>
        </w:rPr>
        <w:t>a</w:t>
      </w:r>
      <w:proofErr w:type="gramEnd"/>
      <w:r>
        <w:rPr>
          <w:szCs w:val="24"/>
        </w:rPr>
        <w:t xml:space="preserve"> protein must be represented by at least two </w:t>
      </w:r>
      <w:r w:rsidRPr="00076E91">
        <w:rPr>
          <w:szCs w:val="24"/>
        </w:rPr>
        <w:t>orthologs</w:t>
      </w:r>
      <w:r>
        <w:rPr>
          <w:szCs w:val="24"/>
        </w:rPr>
        <w:t xml:space="preserve"> within the microsporidia </w:t>
      </w:r>
      <w:r w:rsidRPr="00076E91">
        <w:rPr>
          <w:szCs w:val="24"/>
        </w:rPr>
        <w:t xml:space="preserve">and </w:t>
      </w:r>
      <w:r>
        <w:rPr>
          <w:szCs w:val="24"/>
        </w:rPr>
        <w:t xml:space="preserve">additionally in one </w:t>
      </w:r>
      <w:r w:rsidRPr="00076E91">
        <w:rPr>
          <w:szCs w:val="24"/>
        </w:rPr>
        <w:t xml:space="preserve">or more </w:t>
      </w:r>
      <w:r>
        <w:rPr>
          <w:szCs w:val="24"/>
        </w:rPr>
        <w:t>species outside the microsporidia</w:t>
      </w:r>
      <w:r w:rsidRPr="00076E91">
        <w:rPr>
          <w:szCs w:val="24"/>
        </w:rPr>
        <w:t>.</w:t>
      </w:r>
      <w:r>
        <w:rPr>
          <w:szCs w:val="24"/>
        </w:rPr>
        <w:t xml:space="preserve"> The LCA set inference was done with a custom Perl script.</w:t>
      </w:r>
    </w:p>
    <w:p w14:paraId="5946EB9E" w14:textId="77777777" w:rsidR="007F592A" w:rsidRDefault="007F592A" w:rsidP="007F592A">
      <w:pPr>
        <w:keepNext/>
        <w:spacing w:after="0" w:line="360" w:lineRule="auto"/>
        <w:jc w:val="both"/>
      </w:pPr>
      <w:r>
        <w:rPr>
          <w:noProof/>
          <w:szCs w:val="24"/>
        </w:rPr>
        <w:lastRenderedPageBreak/>
        <w:drawing>
          <wp:inline distT="0" distB="0" distL="0" distR="0" wp14:anchorId="2D6A1A22" wp14:editId="5A796191">
            <wp:extent cx="4344748" cy="2486581"/>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dendrogram.pdf"/>
                    <pic:cNvPicPr/>
                  </pic:nvPicPr>
                  <pic:blipFill>
                    <a:blip r:embed="rId19">
                      <a:extLst>
                        <a:ext uri="{28A0092B-C50C-407E-A947-70E740481C1C}">
                          <a14:useLocalDpi xmlns:a14="http://schemas.microsoft.com/office/drawing/2010/main" val="0"/>
                        </a:ext>
                      </a:extLst>
                    </a:blip>
                    <a:stretch>
                      <a:fillRect/>
                    </a:stretch>
                  </pic:blipFill>
                  <pic:spPr>
                    <a:xfrm>
                      <a:off x="0" y="0"/>
                      <a:ext cx="4344748" cy="2486581"/>
                    </a:xfrm>
                    <a:prstGeom prst="rect">
                      <a:avLst/>
                    </a:prstGeom>
                  </pic:spPr>
                </pic:pic>
              </a:graphicData>
            </a:graphic>
          </wp:inline>
        </w:drawing>
      </w:r>
    </w:p>
    <w:p w14:paraId="10C9EBDC" w14:textId="77777777" w:rsidR="007F592A" w:rsidRDefault="007F592A" w:rsidP="007F592A">
      <w:pPr>
        <w:pStyle w:val="Caption"/>
        <w:jc w:val="both"/>
      </w:pPr>
      <w:bookmarkStart w:id="52" w:name="_Ref385263048"/>
      <w:bookmarkStart w:id="53" w:name="_Toc385094389"/>
      <w:bookmarkStart w:id="54" w:name="_Toc386158593"/>
      <w:r>
        <w:t xml:space="preserve">Figure </w:t>
      </w:r>
      <w:r>
        <w:fldChar w:fldCharType="begin"/>
      </w:r>
      <w:r>
        <w:instrText xml:space="preserve"> STYLEREF 1 \s </w:instrText>
      </w:r>
      <w:r>
        <w:fldChar w:fldCharType="separate"/>
      </w:r>
      <w:r w:rsidR="00FD48E3">
        <w:rPr>
          <w:noProof/>
        </w:rPr>
        <w:t>2</w:t>
      </w:r>
      <w:r>
        <w:fldChar w:fldCharType="end"/>
      </w:r>
      <w:r>
        <w:noBreakHyphen/>
      </w:r>
      <w:r>
        <w:fldChar w:fldCharType="begin"/>
      </w:r>
      <w:r>
        <w:instrText xml:space="preserve"> SEQ Figure \* ARABIC \s 1 </w:instrText>
      </w:r>
      <w:r>
        <w:fldChar w:fldCharType="separate"/>
      </w:r>
      <w:r w:rsidR="00FD48E3">
        <w:rPr>
          <w:noProof/>
        </w:rPr>
        <w:t>2</w:t>
      </w:r>
      <w:r>
        <w:fldChar w:fldCharType="end"/>
      </w:r>
      <w:bookmarkEnd w:id="52"/>
      <w:r>
        <w:t xml:space="preserve">: Dendrogram tree demonstrates the microsporidian phylogeny. The tree topology is derived from </w:t>
      </w:r>
      <w:r>
        <w:fldChar w:fldCharType="begin"/>
      </w:r>
      <w:r>
        <w:instrText xml:space="preserve"> REF _Ref381357941 \h </w:instrText>
      </w:r>
      <w:r>
        <w:fldChar w:fldCharType="separate"/>
      </w:r>
      <w:r w:rsidR="00FD48E3" w:rsidRPr="00076E91">
        <w:t xml:space="preserve">Figure </w:t>
      </w:r>
      <w:r w:rsidR="00FD48E3">
        <w:rPr>
          <w:noProof/>
        </w:rPr>
        <w:t>2</w:t>
      </w:r>
      <w:r w:rsidR="00FD48E3">
        <w:noBreakHyphen/>
      </w:r>
      <w:r w:rsidR="00FD48E3">
        <w:rPr>
          <w:noProof/>
        </w:rPr>
        <w:t>7</w:t>
      </w:r>
      <w:r>
        <w:fldChar w:fldCharType="end"/>
      </w:r>
      <w:r>
        <w:t>.</w:t>
      </w:r>
      <w:bookmarkEnd w:id="53"/>
      <w:r>
        <w:t xml:space="preserve"> This tree gives the basic for identifying the microsporidian LCA ancestor proteins using the principle of minimum evolution </w:t>
      </w:r>
      <w:r>
        <w:rPr>
          <w:szCs w:val="24"/>
        </w:rPr>
        <w:fldChar w:fldCharType="begin"/>
      </w:r>
      <w:r>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Pr>
          <w:szCs w:val="24"/>
        </w:rPr>
        <w:fldChar w:fldCharType="separate"/>
      </w:r>
      <w:r>
        <w:rPr>
          <w:noProof/>
          <w:szCs w:val="24"/>
        </w:rPr>
        <w:t>(Edwards 1996)</w:t>
      </w:r>
      <w:r>
        <w:rPr>
          <w:szCs w:val="24"/>
        </w:rPr>
        <w:fldChar w:fldCharType="end"/>
      </w:r>
      <w:r>
        <w:t>.</w:t>
      </w:r>
      <w:bookmarkEnd w:id="54"/>
    </w:p>
    <w:p w14:paraId="4B230808" w14:textId="77777777" w:rsidR="007F592A" w:rsidRPr="00E4039D" w:rsidRDefault="007F592A" w:rsidP="00E4039D">
      <w:pPr>
        <w:spacing w:after="0" w:line="360" w:lineRule="auto"/>
        <w:jc w:val="both"/>
        <w:rPr>
          <w:szCs w:val="24"/>
        </w:rPr>
      </w:pPr>
    </w:p>
    <w:p w14:paraId="462343E2" w14:textId="12A23F43" w:rsidR="00E612B8" w:rsidRDefault="00E612B8" w:rsidP="00E612B8">
      <w:proofErr w:type="gramStart"/>
      <w:r w:rsidRPr="00E4039D">
        <w:rPr>
          <w:highlight w:val="yellow"/>
        </w:rPr>
        <w:t>fungal</w:t>
      </w:r>
      <w:proofErr w:type="gramEnd"/>
      <w:r w:rsidRPr="00E4039D">
        <w:rPr>
          <w:highlight w:val="yellow"/>
        </w:rPr>
        <w:t xml:space="preserve"> tree</w:t>
      </w:r>
      <w:r w:rsidR="00BA076D">
        <w:rPr>
          <w:highlight w:val="yellow"/>
        </w:rPr>
        <w:t xml:space="preserve"> for support the fungal sister group hypothesis</w:t>
      </w:r>
      <w:r w:rsidRPr="00E4039D">
        <w:rPr>
          <w:highlight w:val="yellow"/>
        </w:rPr>
        <w:t>??</w:t>
      </w:r>
    </w:p>
    <w:p w14:paraId="5776FA12" w14:textId="46FE66FD" w:rsidR="00E612B8" w:rsidRDefault="00E612B8" w:rsidP="00D56927">
      <w:pPr>
        <w:pStyle w:val="Heading3"/>
      </w:pPr>
      <w:bookmarkStart w:id="55" w:name="_Toc386158921"/>
      <w:r>
        <w:t>Phylogenetic profile analysis</w:t>
      </w:r>
      <w:bookmarkEnd w:id="55"/>
    </w:p>
    <w:p w14:paraId="02A24D3B" w14:textId="2ADB3002" w:rsidR="00AD1939" w:rsidRPr="00076E91" w:rsidRDefault="00BA076D" w:rsidP="00AD1939">
      <w:pPr>
        <w:spacing w:after="0" w:line="360" w:lineRule="auto"/>
        <w:jc w:val="both"/>
        <w:rPr>
          <w:szCs w:val="24"/>
        </w:rPr>
      </w:pPr>
      <w:r>
        <w:rPr>
          <w:szCs w:val="24"/>
        </w:rPr>
        <w:t>We</w:t>
      </w:r>
      <w:r w:rsidR="00AD1939">
        <w:rPr>
          <w:szCs w:val="24"/>
        </w:rPr>
        <w:t xml:space="preserve"> use</w:t>
      </w:r>
      <w:r>
        <w:rPr>
          <w:szCs w:val="24"/>
        </w:rPr>
        <w:t>d</w:t>
      </w:r>
      <w:r w:rsidR="00AD1939">
        <w:rPr>
          <w:szCs w:val="24"/>
        </w:rPr>
        <w:t xml:space="preserve"> 491 taxa across the tree of life including eukaryote, archaea and bacteria, which are </w:t>
      </w:r>
      <w:r w:rsidR="00AD1939" w:rsidRPr="00076E91">
        <w:rPr>
          <w:szCs w:val="24"/>
        </w:rPr>
        <w:t>grouped into 44 s</w:t>
      </w:r>
      <w:r w:rsidR="00AD1939">
        <w:rPr>
          <w:szCs w:val="24"/>
        </w:rPr>
        <w:t>uper taxa as can be seen in the</w:t>
      </w:r>
      <w:r w:rsidR="00AD1939" w:rsidRPr="00076E91">
        <w:rPr>
          <w:szCs w:val="24"/>
        </w:rPr>
        <w:t xml:space="preserve"> schematic species tree in </w:t>
      </w:r>
      <w:r w:rsidR="00AD1939" w:rsidRPr="00076E91">
        <w:rPr>
          <w:szCs w:val="24"/>
        </w:rPr>
        <w:fldChar w:fldCharType="begin"/>
      </w:r>
      <w:r w:rsidR="00AD1939" w:rsidRPr="00076E91">
        <w:rPr>
          <w:szCs w:val="24"/>
        </w:rPr>
        <w:instrText xml:space="preserve"> REF _Ref381452921 \h </w:instrText>
      </w:r>
      <w:r w:rsidR="00AD1939" w:rsidRPr="00076E91">
        <w:rPr>
          <w:szCs w:val="24"/>
        </w:rPr>
      </w:r>
      <w:r w:rsidR="00AD1939" w:rsidRPr="00076E91">
        <w:rPr>
          <w:szCs w:val="24"/>
        </w:rPr>
        <w:fldChar w:fldCharType="separate"/>
      </w:r>
      <w:r w:rsidR="00FD48E3" w:rsidRPr="00076E91">
        <w:t xml:space="preserve">Figure </w:t>
      </w:r>
      <w:r w:rsidR="00FD48E3">
        <w:rPr>
          <w:noProof/>
        </w:rPr>
        <w:t>2</w:t>
      </w:r>
      <w:r w:rsidR="00FD48E3">
        <w:noBreakHyphen/>
      </w:r>
      <w:r w:rsidR="00FD48E3">
        <w:rPr>
          <w:noProof/>
        </w:rPr>
        <w:t>3</w:t>
      </w:r>
      <w:r w:rsidR="00AD1939" w:rsidRPr="00076E91">
        <w:rPr>
          <w:szCs w:val="24"/>
        </w:rPr>
        <w:fldChar w:fldCharType="end"/>
      </w:r>
      <w:r w:rsidR="00E52D93">
        <w:rPr>
          <w:szCs w:val="24"/>
        </w:rPr>
        <w:t xml:space="preserve"> to perform the phylogenetic analysis of the microsporidian LCA proteins</w:t>
      </w:r>
      <w:r w:rsidR="00AD1939" w:rsidRPr="00076E91">
        <w:rPr>
          <w:szCs w:val="24"/>
        </w:rPr>
        <w:t>. The</w:t>
      </w:r>
      <w:r w:rsidR="00AD1939">
        <w:rPr>
          <w:szCs w:val="24"/>
        </w:rPr>
        <w:t xml:space="preserve"> full</w:t>
      </w:r>
      <w:r w:rsidR="00AD1939" w:rsidRPr="00076E91">
        <w:rPr>
          <w:szCs w:val="24"/>
        </w:rPr>
        <w:t xml:space="preserve"> list of the taxa under this analysis is </w:t>
      </w:r>
      <w:r w:rsidR="00AD1939">
        <w:rPr>
          <w:szCs w:val="24"/>
        </w:rPr>
        <w:t>described</w:t>
      </w:r>
      <w:r w:rsidR="00AD1939" w:rsidRPr="00076E91">
        <w:rPr>
          <w:szCs w:val="24"/>
        </w:rPr>
        <w:t xml:space="preserve"> in</w:t>
      </w:r>
      <w:r w:rsidR="00AD1939">
        <w:rPr>
          <w:szCs w:val="24"/>
        </w:rPr>
        <w:t xml:space="preserve"> Appendix,</w:t>
      </w:r>
      <w:r w:rsidR="00AD1939" w:rsidRPr="00076E91">
        <w:rPr>
          <w:szCs w:val="24"/>
        </w:rPr>
        <w:t xml:space="preserve"> </w:t>
      </w:r>
      <w:r w:rsidR="00AD1939" w:rsidRPr="00076E91">
        <w:rPr>
          <w:szCs w:val="24"/>
        </w:rPr>
        <w:fldChar w:fldCharType="begin"/>
      </w:r>
      <w:r w:rsidR="00AD1939" w:rsidRPr="00076E91">
        <w:rPr>
          <w:szCs w:val="24"/>
        </w:rPr>
        <w:instrText xml:space="preserve"> REF _Ref381452965 \h </w:instrText>
      </w:r>
      <w:r w:rsidR="00AD1939" w:rsidRPr="00076E91">
        <w:rPr>
          <w:szCs w:val="24"/>
        </w:rPr>
      </w:r>
      <w:r w:rsidR="00AD1939" w:rsidRPr="00076E91">
        <w:rPr>
          <w:szCs w:val="24"/>
        </w:rPr>
        <w:fldChar w:fldCharType="separate"/>
      </w:r>
      <w:r w:rsidR="00FD48E3" w:rsidRPr="00076E91">
        <w:t xml:space="preserve">Table </w:t>
      </w:r>
      <w:r w:rsidR="00FD48E3">
        <w:rPr>
          <w:noProof/>
        </w:rPr>
        <w:t>A</w:t>
      </w:r>
      <w:r w:rsidR="00FD48E3">
        <w:noBreakHyphen/>
      </w:r>
      <w:r w:rsidR="00FD48E3">
        <w:rPr>
          <w:noProof/>
        </w:rPr>
        <w:t>1</w:t>
      </w:r>
      <w:r w:rsidR="00AD1939" w:rsidRPr="00076E91">
        <w:rPr>
          <w:szCs w:val="24"/>
        </w:rPr>
        <w:fldChar w:fldCharType="end"/>
      </w:r>
      <w:r w:rsidR="00AD1939" w:rsidRPr="00076E91">
        <w:rPr>
          <w:szCs w:val="24"/>
        </w:rPr>
        <w:t xml:space="preserve">. </w:t>
      </w:r>
      <w:r w:rsidR="00AD1939">
        <w:rPr>
          <w:szCs w:val="24"/>
        </w:rPr>
        <w:t xml:space="preserve">We used HaMStR to search orthologs for </w:t>
      </w:r>
      <w:r w:rsidR="00AD1939" w:rsidRPr="00076E91">
        <w:rPr>
          <w:szCs w:val="24"/>
        </w:rPr>
        <w:t>1605 microsporidian LCA proteins</w:t>
      </w:r>
      <w:r w:rsidR="00AD1939">
        <w:rPr>
          <w:szCs w:val="24"/>
        </w:rPr>
        <w:t xml:space="preserve"> in the 480 non-microsporidia species. </w:t>
      </w:r>
      <w:r w:rsidR="008210C7">
        <w:rPr>
          <w:szCs w:val="24"/>
        </w:rPr>
        <w:t>We also use</w:t>
      </w:r>
      <w:r w:rsidR="000B7AF1">
        <w:rPr>
          <w:szCs w:val="24"/>
        </w:rPr>
        <w:t>d</w:t>
      </w:r>
      <w:r w:rsidR="008210C7">
        <w:rPr>
          <w:szCs w:val="24"/>
        </w:rPr>
        <w:t xml:space="preserve"> </w:t>
      </w:r>
      <w:r w:rsidR="008210C7" w:rsidRPr="00854905">
        <w:rPr>
          <w:rFonts w:ascii="Courier New" w:hAnsi="Courier New" w:cs="Courier New"/>
          <w:i/>
          <w:szCs w:val="24"/>
        </w:rPr>
        <w:t>-checkCoorthologsRef</w:t>
      </w:r>
      <w:r w:rsidR="008210C7">
        <w:rPr>
          <w:szCs w:val="24"/>
        </w:rPr>
        <w:t xml:space="preserve">, </w:t>
      </w:r>
      <w:r w:rsidR="008210C7" w:rsidRPr="00854905">
        <w:rPr>
          <w:rFonts w:ascii="Courier New" w:hAnsi="Courier New" w:cs="Courier New"/>
          <w:i/>
          <w:szCs w:val="24"/>
        </w:rPr>
        <w:t>-hit_limit = 10</w:t>
      </w:r>
      <w:r w:rsidR="00E76FFC">
        <w:rPr>
          <w:szCs w:val="24"/>
        </w:rPr>
        <w:t xml:space="preserve">, </w:t>
      </w:r>
      <w:r w:rsidR="003F6208" w:rsidRPr="00854905">
        <w:rPr>
          <w:rFonts w:ascii="Courier New" w:hAnsi="Courier New" w:cs="Courier New"/>
          <w:i/>
          <w:szCs w:val="24"/>
        </w:rPr>
        <w:t>-strict</w:t>
      </w:r>
      <w:r w:rsidR="00E76FFC" w:rsidRPr="00E76FFC">
        <w:rPr>
          <w:rFonts w:cs="Courier New"/>
          <w:szCs w:val="24"/>
        </w:rPr>
        <w:t xml:space="preserve"> and </w:t>
      </w:r>
      <w:r w:rsidR="00E76FFC">
        <w:rPr>
          <w:rFonts w:ascii="Courier New" w:hAnsi="Courier New" w:cs="Courier New"/>
          <w:i/>
          <w:szCs w:val="24"/>
        </w:rPr>
        <w:t>-representative</w:t>
      </w:r>
      <w:r w:rsidR="003F6208">
        <w:rPr>
          <w:szCs w:val="24"/>
        </w:rPr>
        <w:t xml:space="preserve"> </w:t>
      </w:r>
      <w:r w:rsidR="00E76FFC">
        <w:rPr>
          <w:szCs w:val="24"/>
        </w:rPr>
        <w:t xml:space="preserve">options </w:t>
      </w:r>
      <w:r w:rsidR="003F6208">
        <w:rPr>
          <w:szCs w:val="24"/>
        </w:rPr>
        <w:t xml:space="preserve">as described in </w:t>
      </w:r>
      <w:r w:rsidR="003F6208">
        <w:rPr>
          <w:szCs w:val="24"/>
        </w:rPr>
        <w:fldChar w:fldCharType="begin"/>
      </w:r>
      <w:r w:rsidR="003F6208">
        <w:rPr>
          <w:szCs w:val="24"/>
        </w:rPr>
        <w:instrText xml:space="preserve"> REF _Ref386159633 \r \h </w:instrText>
      </w:r>
      <w:r w:rsidR="003F6208">
        <w:rPr>
          <w:szCs w:val="24"/>
        </w:rPr>
      </w:r>
      <w:r w:rsidR="003F6208">
        <w:rPr>
          <w:szCs w:val="24"/>
        </w:rPr>
        <w:fldChar w:fldCharType="separate"/>
      </w:r>
      <w:r w:rsidR="003F6208">
        <w:rPr>
          <w:szCs w:val="24"/>
        </w:rPr>
        <w:t>2.2.2</w:t>
      </w:r>
      <w:r w:rsidR="003F6208">
        <w:rPr>
          <w:szCs w:val="24"/>
        </w:rPr>
        <w:fldChar w:fldCharType="end"/>
      </w:r>
      <w:r w:rsidR="003F6208">
        <w:rPr>
          <w:szCs w:val="24"/>
        </w:rPr>
        <w:t>.</w:t>
      </w:r>
    </w:p>
    <w:p w14:paraId="277981AA" w14:textId="77777777" w:rsidR="00AD1939" w:rsidRPr="00076E91" w:rsidRDefault="00AD1939" w:rsidP="00AD1939">
      <w:pPr>
        <w:keepNext/>
        <w:spacing w:after="0" w:line="360" w:lineRule="auto"/>
        <w:jc w:val="both"/>
        <w:rPr>
          <w:szCs w:val="24"/>
        </w:rPr>
      </w:pPr>
      <w:r w:rsidRPr="00076E91">
        <w:rPr>
          <w:noProof/>
          <w:szCs w:val="24"/>
        </w:rPr>
        <w:lastRenderedPageBreak/>
        <w:drawing>
          <wp:inline distT="0" distB="0" distL="0" distR="0" wp14:anchorId="02F79C22" wp14:editId="702D6DB6">
            <wp:extent cx="3888649" cy="5010544"/>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889068" cy="5011084"/>
                    </a:xfrm>
                    <a:prstGeom prst="rect">
                      <a:avLst/>
                    </a:prstGeom>
                    <a:noFill/>
                    <a:ln>
                      <a:noFill/>
                    </a:ln>
                  </pic:spPr>
                </pic:pic>
              </a:graphicData>
            </a:graphic>
          </wp:inline>
        </w:drawing>
      </w:r>
    </w:p>
    <w:p w14:paraId="7B701732" w14:textId="77777777" w:rsidR="00AD1939" w:rsidRPr="00C87C0D" w:rsidRDefault="00AD1939" w:rsidP="00AD1939">
      <w:pPr>
        <w:pStyle w:val="Caption"/>
        <w:spacing w:after="0" w:line="360" w:lineRule="auto"/>
        <w:jc w:val="both"/>
      </w:pPr>
      <w:bookmarkStart w:id="56" w:name="_Ref381452921"/>
      <w:bookmarkStart w:id="57" w:name="_Toc386158594"/>
      <w:r w:rsidRPr="00076E91">
        <w:t xml:space="preserve">Figure </w:t>
      </w:r>
      <w:r>
        <w:fldChar w:fldCharType="begin"/>
      </w:r>
      <w:r>
        <w:instrText xml:space="preserve"> STYLEREF 1 \s </w:instrText>
      </w:r>
      <w:r>
        <w:fldChar w:fldCharType="separate"/>
      </w:r>
      <w:r w:rsidR="00FD48E3">
        <w:rPr>
          <w:noProof/>
        </w:rPr>
        <w:t>2</w:t>
      </w:r>
      <w:r>
        <w:fldChar w:fldCharType="end"/>
      </w:r>
      <w:r>
        <w:noBreakHyphen/>
      </w:r>
      <w:r>
        <w:fldChar w:fldCharType="begin"/>
      </w:r>
      <w:r>
        <w:instrText xml:space="preserve"> SEQ Figure \* ARABIC \s 1 </w:instrText>
      </w:r>
      <w:r>
        <w:fldChar w:fldCharType="separate"/>
      </w:r>
      <w:r w:rsidR="00FD48E3">
        <w:rPr>
          <w:noProof/>
        </w:rPr>
        <w:t>3</w:t>
      </w:r>
      <w:r>
        <w:fldChar w:fldCharType="end"/>
      </w:r>
      <w:bookmarkEnd w:id="56"/>
      <w:r w:rsidRPr="00076E91">
        <w:t>:</w:t>
      </w:r>
      <w:r>
        <w:t xml:space="preserve"> </w:t>
      </w:r>
      <w:r w:rsidRPr="00076E91">
        <w:t xml:space="preserve">A cladogram depicts a species tree for all taxa used in the distribution analysis of microsporidian LCA proteins. The number in parenthesis next to the taxon names denotes the number of species in each </w:t>
      </w:r>
      <w:r>
        <w:t>(</w:t>
      </w:r>
      <w:proofErr w:type="gramStart"/>
      <w:r w:rsidRPr="00076E91">
        <w:t>super</w:t>
      </w:r>
      <w:r>
        <w:t>)</w:t>
      </w:r>
      <w:r w:rsidRPr="00076E91">
        <w:t>taxon</w:t>
      </w:r>
      <w:proofErr w:type="gramEnd"/>
      <w:r w:rsidRPr="00076E91">
        <w:t>.</w:t>
      </w:r>
      <w:bookmarkEnd w:id="57"/>
      <w:r w:rsidRPr="00076E91">
        <w:t xml:space="preserve"> </w:t>
      </w:r>
    </w:p>
    <w:p w14:paraId="5026E984" w14:textId="77777777" w:rsidR="00AD1939" w:rsidRDefault="00AD1939" w:rsidP="00AD1939">
      <w:pPr>
        <w:spacing w:after="0" w:line="360" w:lineRule="auto"/>
        <w:jc w:val="both"/>
        <w:rPr>
          <w:szCs w:val="24"/>
        </w:rPr>
      </w:pPr>
      <w:r w:rsidRPr="00076E91">
        <w:rPr>
          <w:szCs w:val="24"/>
        </w:rPr>
        <w:t>For a comprehensive analysis and to complement the orthology assignment, we calculated the feature architecture similarity</w:t>
      </w:r>
      <w:r>
        <w:rPr>
          <w:szCs w:val="24"/>
        </w:rPr>
        <w:t xml:space="preserve"> </w:t>
      </w:r>
      <w:r>
        <w:rPr>
          <w:szCs w:val="24"/>
        </w:rPr>
        <w:fldChar w:fldCharType="begin"/>
      </w:r>
      <w:r>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Pr>
          <w:szCs w:val="24"/>
        </w:rPr>
        <w:fldChar w:fldCharType="separate"/>
      </w:r>
      <w:r>
        <w:rPr>
          <w:noProof/>
          <w:szCs w:val="24"/>
        </w:rPr>
        <w:t>(Koestler, von Haeseler, and Ebersberger 2010)</w:t>
      </w:r>
      <w:r>
        <w:rPr>
          <w:szCs w:val="24"/>
        </w:rPr>
        <w:fldChar w:fldCharType="end"/>
      </w:r>
      <w:r w:rsidRPr="00076E91">
        <w:rPr>
          <w:szCs w:val="24"/>
        </w:rPr>
        <w:t xml:space="preserve"> scores (FAS scores) for all pair</w:t>
      </w:r>
      <w:r>
        <w:rPr>
          <w:szCs w:val="24"/>
        </w:rPr>
        <w:t>wise proteins between</w:t>
      </w:r>
      <w:r w:rsidRPr="00076E91">
        <w:rPr>
          <w:szCs w:val="24"/>
        </w:rPr>
        <w:t xml:space="preserve"> microsporidia seed and non-microsporidia</w:t>
      </w:r>
      <w:r>
        <w:rPr>
          <w:szCs w:val="24"/>
        </w:rPr>
        <w:t xml:space="preserve"> ortholog</w:t>
      </w:r>
      <w:r w:rsidRPr="00076E91">
        <w:rPr>
          <w:szCs w:val="24"/>
        </w:rPr>
        <w:t xml:space="preserve">. Feature architecture of a protein is the arrangement of different types of protein domains such as PFAM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sidRPr="00076E91">
        <w:rPr>
          <w:rStyle w:val="FootnoteReference"/>
          <w:szCs w:val="24"/>
        </w:rPr>
        <w:t xml:space="preserve"> </w:t>
      </w:r>
      <w:r w:rsidRPr="00076E91">
        <w:rPr>
          <w:szCs w:val="24"/>
        </w:rPr>
        <w:t>or SMART</w:t>
      </w:r>
      <w:r>
        <w:rPr>
          <w:szCs w:val="24"/>
        </w:rPr>
        <w:t xml:space="preserve"> </w:t>
      </w:r>
      <w:r>
        <w:rPr>
          <w:szCs w:val="24"/>
        </w:rPr>
        <w:fldChar w:fldCharType="begin"/>
      </w:r>
      <w:r>
        <w:rPr>
          <w:szCs w:val="24"/>
        </w:rPr>
        <w:instrText xml:space="preserve"> ADDIN EN.CITE &lt;EndNote&gt;&lt;Cite&gt;&lt;Author&gt;Letunic&lt;/Author&gt;&lt;Year&gt;2012&lt;/Year&gt;&lt;RecNum&gt;202&lt;/RecNum&gt;&lt;DisplayText&gt;(Letunic, Doerks, and Bork 2012)&lt;/DisplayText&gt;&lt;record&gt;&lt;rec-number&gt;202&lt;/rec-number&gt;&lt;foreign-keys&gt;&lt;key app="EN" db-id="zvzepeve9vwad9e0r2nxazrm0x0w25x9w9er" timestamp="1522917510"&gt;202&lt;/key&gt;&lt;/foreign-keys&gt;&lt;ref-type name="Journal Article"&gt;17&lt;/ref-type&gt;&lt;contributors&gt;&lt;authors&gt;&lt;author&gt;Letunic, Ivica&lt;/author&gt;&lt;author&gt;Doerks, Tobias&lt;/author&gt;&lt;author&gt;Bork, Peer&lt;/author&gt;&lt;/authors&gt;&lt;/contributors&gt;&lt;titles&gt;&lt;title&gt;SMART 7: Recent updates to the protein domain annotation resource&lt;/title&gt;&lt;secondary-title&gt;Nucleic Acids Research&lt;/secondary-title&gt;&lt;/titles&gt;&lt;periodical&gt;&lt;full-title&gt;Nucleic Acids Research&lt;/full-title&gt;&lt;/periodical&gt;&lt;volume&gt;40&lt;/volume&gt;&lt;dates&gt;&lt;year&gt;2012&lt;/year&gt;&lt;pub-dates&gt;&lt;date&gt;2012&lt;/date&gt;&lt;/pub-dates&gt;&lt;/dates&gt;&lt;isbn&gt;0305104813624962&lt;/isbn&gt;&lt;urls&gt;&lt;/urls&gt;&lt;electronic-resource-num&gt;10.1093/nar/gkr931&lt;/electronic-resource-num&gt;&lt;/record&gt;&lt;/Cite&gt;&lt;/EndNote&gt;</w:instrText>
      </w:r>
      <w:r>
        <w:rPr>
          <w:szCs w:val="24"/>
        </w:rPr>
        <w:fldChar w:fldCharType="separate"/>
      </w:r>
      <w:r>
        <w:rPr>
          <w:noProof/>
          <w:szCs w:val="24"/>
        </w:rPr>
        <w:t>(Letunic, Doerks, and Bork 2012)</w:t>
      </w:r>
      <w:r>
        <w:rPr>
          <w:szCs w:val="24"/>
        </w:rPr>
        <w:fldChar w:fldCharType="end"/>
      </w:r>
      <w:r w:rsidRPr="00076E91">
        <w:rPr>
          <w:szCs w:val="24"/>
        </w:rPr>
        <w:t xml:space="preserve"> domains, transmembrane domains, low complexity regions,</w:t>
      </w:r>
      <w:r>
        <w:rPr>
          <w:szCs w:val="24"/>
        </w:rPr>
        <w:t xml:space="preserve"> or</w:t>
      </w:r>
      <w:r w:rsidRPr="00076E91">
        <w:rPr>
          <w:szCs w:val="24"/>
        </w:rPr>
        <w:t xml:space="preserve"> </w:t>
      </w:r>
      <w:r>
        <w:rPr>
          <w:szCs w:val="24"/>
        </w:rPr>
        <w:t>secondary structures</w:t>
      </w:r>
      <w:r w:rsidRPr="00076E91">
        <w:rPr>
          <w:szCs w:val="24"/>
        </w:rPr>
        <w:t>. Comparison of feature architecture between two proteins gives a FAS score between 0 and 1. The higher the FAS score, the more similar those 2 proteins are in term of functional equivalence.</w:t>
      </w:r>
    </w:p>
    <w:p w14:paraId="4C2D5A8C" w14:textId="57AA7225" w:rsidR="00AD1939" w:rsidRDefault="00564776" w:rsidP="00AD1939">
      <w:pPr>
        <w:spacing w:after="0" w:line="360" w:lineRule="auto"/>
        <w:jc w:val="both"/>
        <w:rPr>
          <w:szCs w:val="24"/>
        </w:rPr>
      </w:pPr>
      <w:r>
        <w:rPr>
          <w:szCs w:val="24"/>
        </w:rPr>
        <w:lastRenderedPageBreak/>
        <w:t>At the end, w</w:t>
      </w:r>
      <w:r w:rsidR="00AD1939">
        <w:rPr>
          <w:szCs w:val="24"/>
        </w:rPr>
        <w:t xml:space="preserve">e applied </w:t>
      </w:r>
      <w:r w:rsidR="00AD1939" w:rsidRPr="00076E91">
        <w:rPr>
          <w:szCs w:val="24"/>
        </w:rPr>
        <w:t>PhyloProfile</w:t>
      </w:r>
      <w:r w:rsidR="002C5D74">
        <w:rPr>
          <w:szCs w:val="24"/>
        </w:rPr>
        <w:t xml:space="preserve"> </w:t>
      </w:r>
      <w:r w:rsidR="008673AC">
        <w:rPr>
          <w:szCs w:val="24"/>
        </w:rPr>
        <w:fldChar w:fldCharType="begin"/>
      </w:r>
      <w:r w:rsidR="008673AC">
        <w:rPr>
          <w:szCs w:val="24"/>
        </w:rPr>
        <w:instrText xml:space="preserve"> ADDIN EN.CITE &lt;EndNote&gt;&lt;Cite&gt;&lt;Author&gt;Tran&lt;/Author&gt;&lt;Year&gt;2018&lt;/Year&gt;&lt;RecNum&gt;419&lt;/RecNum&gt;&lt;DisplayText&gt;(Tran, Greshake Tzovaras, and Ebersberger 2018)&lt;/DisplayText&gt;&lt;record&gt;&lt;rec-number&gt;419&lt;/rec-number&gt;&lt;foreign-keys&gt;&lt;key app="EN" db-id="zvzepeve9vwad9e0r2nxazrm0x0w25x9w9er" timestamp="1524529557"&gt;419&lt;/key&gt;&lt;/foreign-keys&gt;&lt;ref-type name="Journal Article"&gt;17&lt;/ref-type&gt;&lt;contributors&gt;&lt;authors&gt;&lt;author&gt;Tran, Ngoc-Vinh&lt;/author&gt;&lt;author&gt;Greshake Tzovaras, Bastian&lt;/author&gt;&lt;author&gt;Ebersberger, Ingo&lt;/author&gt;&lt;/authors&gt;&lt;/contributors&gt;&lt;titles&gt;&lt;title&gt;PhyloProfile: Dynamic visualization and exploration of multi-layered phylogenetic profiles&lt;/title&gt;&lt;secondary-title&gt;Bioinformatics&lt;/secondary-title&gt;&lt;short-title&gt;PhyloProfile&lt;/short-title&gt;&lt;/titles&gt;&lt;periodical&gt;&lt;full-title&gt;Bioinformatics&lt;/full-title&gt;&lt;/periodical&gt;&lt;dates&gt;&lt;year&gt;2018&lt;/year&gt;&lt;/dates&gt;&lt;urls&gt;&lt;/urls&gt;&lt;electronic-resource-num&gt;10.1093/bioinformatics/bty225&lt;/electronic-resource-num&gt;&lt;remote-database-name&gt;academic.oup.com&lt;/remote-database-name&gt;&lt;language&gt;en&lt;/language&gt;&lt;access-date&gt;2018-04-24 00:25:18&lt;/access-date&gt;&lt;/record&gt;&lt;/Cite&gt;&lt;/EndNote&gt;</w:instrText>
      </w:r>
      <w:r w:rsidR="008673AC">
        <w:rPr>
          <w:szCs w:val="24"/>
        </w:rPr>
        <w:fldChar w:fldCharType="separate"/>
      </w:r>
      <w:r w:rsidR="008673AC">
        <w:rPr>
          <w:noProof/>
          <w:szCs w:val="24"/>
        </w:rPr>
        <w:t>(Tran, Greshake Tzovaras, and Ebersberger 2018)</w:t>
      </w:r>
      <w:r w:rsidR="008673AC">
        <w:rPr>
          <w:szCs w:val="24"/>
        </w:rPr>
        <w:fldChar w:fldCharType="end"/>
      </w:r>
      <w:r w:rsidR="00AD1939" w:rsidRPr="00076E91">
        <w:rPr>
          <w:szCs w:val="24"/>
        </w:rPr>
        <w:t xml:space="preserve"> </w:t>
      </w:r>
      <w:r w:rsidR="00AD1939">
        <w:rPr>
          <w:szCs w:val="24"/>
        </w:rPr>
        <w:t xml:space="preserve">to analyze the phylogenetic profiles of the microsporidia LCA proteins with FAS scores as the complementary information to the presence/absence of the orthologs across 491 selected taxa. </w:t>
      </w:r>
    </w:p>
    <w:p w14:paraId="47AC0513" w14:textId="77777777" w:rsidR="00D56927" w:rsidRDefault="00D56927" w:rsidP="00E612B8"/>
    <w:p w14:paraId="4761530D" w14:textId="57DFB421" w:rsidR="003E464A" w:rsidRDefault="007B20B9" w:rsidP="00A719B5">
      <w:pPr>
        <w:pStyle w:val="Heading2"/>
      </w:pPr>
      <w:bookmarkStart w:id="58" w:name="_Toc386158922"/>
      <w:r>
        <w:t>Results</w:t>
      </w:r>
      <w:bookmarkEnd w:id="58"/>
    </w:p>
    <w:p w14:paraId="7FF0E720" w14:textId="716D6AC9" w:rsidR="007B20B9" w:rsidRDefault="000E6189" w:rsidP="00DF2522">
      <w:pPr>
        <w:pStyle w:val="Heading3"/>
      </w:pPr>
      <w:r>
        <w:t>The evolutionary history of microsporidian proteins</w:t>
      </w:r>
    </w:p>
    <w:p w14:paraId="24476951" w14:textId="21C16BC6" w:rsidR="003671FB" w:rsidRDefault="003671FB" w:rsidP="003671FB">
      <w:pPr>
        <w:spacing w:after="0" w:line="360" w:lineRule="auto"/>
        <w:jc w:val="both"/>
        <w:rPr>
          <w:szCs w:val="24"/>
        </w:rPr>
      </w:pPr>
      <w:r>
        <w:rPr>
          <w:szCs w:val="24"/>
        </w:rPr>
        <w:t xml:space="preserve">Using OrthoMCL, we obtained </w:t>
      </w:r>
      <w:commentRangeStart w:id="59"/>
      <w:commentRangeStart w:id="60"/>
      <w:r>
        <w:rPr>
          <w:szCs w:val="24"/>
        </w:rPr>
        <w:t xml:space="preserve">2904 initial </w:t>
      </w:r>
      <w:del w:id="61" w:author="Ingo Ebersberger" w:date="2018-04-11T22:18:00Z">
        <w:r w:rsidDel="00606BA8">
          <w:rPr>
            <w:szCs w:val="24"/>
          </w:rPr>
          <w:delText xml:space="preserve">homologous </w:delText>
        </w:r>
      </w:del>
      <w:ins w:id="62" w:author="Ingo Ebersberger" w:date="2018-04-11T22:18:00Z">
        <w:r>
          <w:rPr>
            <w:szCs w:val="24"/>
          </w:rPr>
          <w:t>orthologous</w:t>
        </w:r>
      </w:ins>
      <w:r>
        <w:rPr>
          <w:szCs w:val="24"/>
        </w:rPr>
        <w:t xml:space="preserve"> (</w:t>
      </w:r>
      <w:commentRangeStart w:id="63"/>
      <w:r>
        <w:rPr>
          <w:szCs w:val="24"/>
        </w:rPr>
        <w:t>homologous</w:t>
      </w:r>
      <w:commentRangeEnd w:id="63"/>
      <w:r>
        <w:rPr>
          <w:rStyle w:val="CommentReference"/>
        </w:rPr>
        <w:commentReference w:id="63"/>
      </w:r>
      <w:r>
        <w:rPr>
          <w:szCs w:val="24"/>
        </w:rPr>
        <w:t>)</w:t>
      </w:r>
      <w:ins w:id="64" w:author="Ingo Ebersberger" w:date="2018-04-11T22:18:00Z">
        <w:r>
          <w:rPr>
            <w:szCs w:val="24"/>
          </w:rPr>
          <w:t xml:space="preserve"> </w:t>
        </w:r>
      </w:ins>
      <w:commentRangeEnd w:id="59"/>
      <w:ins w:id="65" w:author="Ingo Ebersberger" w:date="2018-04-11T22:19:00Z">
        <w:r>
          <w:rPr>
            <w:rStyle w:val="CommentReference"/>
          </w:rPr>
          <w:commentReference w:id="59"/>
        </w:r>
      </w:ins>
      <w:commentRangeEnd w:id="60"/>
      <w:r>
        <w:rPr>
          <w:rStyle w:val="CommentReference"/>
        </w:rPr>
        <w:commentReference w:id="60"/>
      </w:r>
      <w:r>
        <w:rPr>
          <w:szCs w:val="24"/>
        </w:rPr>
        <w:t>groups for eleven microsporidian species</w:t>
      </w:r>
      <w:r w:rsidR="00E90778">
        <w:rPr>
          <w:szCs w:val="24"/>
        </w:rPr>
        <w:t>.</w:t>
      </w:r>
      <w:r>
        <w:rPr>
          <w:szCs w:val="24"/>
        </w:rPr>
        <w:t xml:space="preserve"> </w:t>
      </w:r>
      <w:r w:rsidRPr="00B73579">
        <w:rPr>
          <w:szCs w:val="24"/>
          <w:highlight w:val="yellow"/>
        </w:rPr>
        <w:fldChar w:fldCharType="begin"/>
      </w:r>
      <w:r w:rsidRPr="00B73579">
        <w:rPr>
          <w:szCs w:val="24"/>
          <w:highlight w:val="yellow"/>
        </w:rPr>
        <w:instrText xml:space="preserve"> REF _Ref384988866 \h </w:instrText>
      </w:r>
      <w:r w:rsidRPr="00B73579">
        <w:rPr>
          <w:szCs w:val="24"/>
          <w:highlight w:val="yellow"/>
        </w:rPr>
      </w:r>
      <w:r w:rsidRPr="00B73579">
        <w:rPr>
          <w:szCs w:val="24"/>
          <w:highlight w:val="yellow"/>
        </w:rPr>
        <w:fldChar w:fldCharType="separate"/>
      </w:r>
      <w:r w:rsidR="00FD48E3" w:rsidRPr="00076E91">
        <w:t xml:space="preserve">Figure </w:t>
      </w:r>
      <w:r w:rsidR="00FD48E3">
        <w:rPr>
          <w:noProof/>
        </w:rPr>
        <w:t>2</w:t>
      </w:r>
      <w:r w:rsidR="00FD48E3">
        <w:noBreakHyphen/>
      </w:r>
      <w:r w:rsidR="00FD48E3">
        <w:rPr>
          <w:noProof/>
        </w:rPr>
        <w:t>4</w:t>
      </w:r>
      <w:r w:rsidRPr="00B73579">
        <w:rPr>
          <w:szCs w:val="24"/>
          <w:highlight w:val="yellow"/>
        </w:rPr>
        <w:fldChar w:fldCharType="end"/>
      </w:r>
      <w:r w:rsidRPr="00B73579">
        <w:rPr>
          <w:szCs w:val="24"/>
          <w:highlight w:val="yellow"/>
        </w:rPr>
        <w:t xml:space="preserve"> shows the proportion of orthologous and lineage specific proteins in 11 microsporidia species</w:t>
      </w:r>
      <w:r w:rsidRPr="00B73579">
        <w:rPr>
          <w:highlight w:val="yellow"/>
        </w:rPr>
        <w:t>.</w:t>
      </w:r>
      <w:r w:rsidRPr="00B73579">
        <w:rPr>
          <w:szCs w:val="24"/>
          <w:highlight w:val="yellow"/>
        </w:rPr>
        <w:t xml:space="preserve"> As a model for the genome reduction in microsporidia, the species in </w:t>
      </w:r>
      <w:r w:rsidRPr="00B73579">
        <w:rPr>
          <w:i/>
          <w:szCs w:val="24"/>
          <w:highlight w:val="yellow"/>
        </w:rPr>
        <w:t>Encephalitozoon</w:t>
      </w:r>
      <w:r w:rsidRPr="00B73579">
        <w:rPr>
          <w:szCs w:val="24"/>
          <w:highlight w:val="yellow"/>
        </w:rPr>
        <w:t xml:space="preserve"> genus share almost 98% of their proteins with other microsporidia species. Only 2% are lineage specific proteins (orphans). In other taxa, there are larger fractions of orphan proteins, from approximately 21% in </w:t>
      </w:r>
      <w:r w:rsidRPr="00B73579">
        <w:rPr>
          <w:i/>
          <w:szCs w:val="24"/>
          <w:highlight w:val="yellow"/>
        </w:rPr>
        <w:t>N.ceranae</w:t>
      </w:r>
      <w:r w:rsidRPr="00B73579">
        <w:rPr>
          <w:szCs w:val="24"/>
          <w:highlight w:val="yellow"/>
        </w:rPr>
        <w:t xml:space="preserve"> up to 49% in </w:t>
      </w:r>
      <w:r w:rsidRPr="00B73579">
        <w:rPr>
          <w:i/>
          <w:szCs w:val="24"/>
          <w:highlight w:val="yellow"/>
        </w:rPr>
        <w:t>E.aedis</w:t>
      </w:r>
      <w:r w:rsidRPr="00B73579">
        <w:rPr>
          <w:szCs w:val="24"/>
          <w:highlight w:val="yellow"/>
        </w:rPr>
        <w:t>.</w:t>
      </w:r>
    </w:p>
    <w:p w14:paraId="6BB6EAE4" w14:textId="2FA02B7B" w:rsidR="00B73579" w:rsidRPr="00076E91" w:rsidRDefault="00B73579" w:rsidP="003671FB">
      <w:pPr>
        <w:spacing w:after="0" w:line="360" w:lineRule="auto"/>
        <w:jc w:val="both"/>
        <w:rPr>
          <w:szCs w:val="24"/>
        </w:rPr>
      </w:pPr>
      <w:r>
        <w:rPr>
          <w:szCs w:val="24"/>
        </w:rPr>
        <w:t>Based on the results of the ortholog search, we subsequently investigated the evolutionary history of the genes encoded in the contemporary microsporidian genomes. As a start, we distinguished two fractions, those genes with at least one ortholog in another species, and those genes for which neither orthoMCL nor HaMStR could detected an orthologs. In the following, we refer to these latter genes as ‘orphans’. When focusing on the individual species in our microsporidian set, we noted a considerable variation in the fraction of orphans (Figure 2-2), where the fraction of orphans increases with the genome size and with the total number of genes annotated in a genome. The three species from the genus Encephalitozoon have with xxx – zzz the fewest orphans among all microsporidia analysed. In these species, only 2% of the genes appear as orphans. In turn, orphans make up about 1/5</w:t>
      </w:r>
      <w:r w:rsidRPr="00513705">
        <w:rPr>
          <w:szCs w:val="24"/>
          <w:vertAlign w:val="superscript"/>
        </w:rPr>
        <w:t>th</w:t>
      </w:r>
      <w:r>
        <w:rPr>
          <w:szCs w:val="24"/>
        </w:rPr>
        <w:t xml:space="preserve"> of the annotated genes in N. ceranae, and almost half (49%) of the genes in the genome of </w:t>
      </w:r>
      <w:commentRangeStart w:id="66"/>
      <w:r>
        <w:rPr>
          <w:szCs w:val="24"/>
        </w:rPr>
        <w:t xml:space="preserve">E. aedis. </w:t>
      </w:r>
      <w:commentRangeEnd w:id="66"/>
      <w:r>
        <w:rPr>
          <w:rStyle w:val="CommentReference"/>
        </w:rPr>
        <w:commentReference w:id="66"/>
      </w:r>
    </w:p>
    <w:p w14:paraId="62A019DF" w14:textId="77777777" w:rsidR="003671FB" w:rsidRPr="00076E91" w:rsidRDefault="003671FB" w:rsidP="003671FB">
      <w:pPr>
        <w:keepNext/>
        <w:spacing w:after="0" w:line="360" w:lineRule="auto"/>
        <w:jc w:val="both"/>
        <w:rPr>
          <w:szCs w:val="24"/>
        </w:rPr>
      </w:pPr>
      <w:r w:rsidRPr="00076E91">
        <w:rPr>
          <w:noProof/>
          <w:szCs w:val="24"/>
        </w:rPr>
        <w:lastRenderedPageBreak/>
        <w:drawing>
          <wp:inline distT="0" distB="0" distL="0" distR="0" wp14:anchorId="24C95483" wp14:editId="5ABBF038">
            <wp:extent cx="5400040" cy="3243399"/>
            <wp:effectExtent l="0" t="0" r="10160" b="825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3243399"/>
                    </a:xfrm>
                    <a:prstGeom prst="rect">
                      <a:avLst/>
                    </a:prstGeom>
                    <a:noFill/>
                    <a:ln>
                      <a:noFill/>
                    </a:ln>
                  </pic:spPr>
                </pic:pic>
              </a:graphicData>
            </a:graphic>
          </wp:inline>
        </w:drawing>
      </w:r>
    </w:p>
    <w:p w14:paraId="330D6ADC" w14:textId="77777777" w:rsidR="003671FB" w:rsidRDefault="003671FB" w:rsidP="003671FB">
      <w:pPr>
        <w:pStyle w:val="Caption"/>
        <w:spacing w:after="0" w:line="360" w:lineRule="auto"/>
        <w:jc w:val="both"/>
      </w:pPr>
      <w:bookmarkStart w:id="67" w:name="_Ref384988866"/>
      <w:bookmarkStart w:id="68" w:name="_Toc385094390"/>
      <w:bookmarkStart w:id="69" w:name="_Toc386158595"/>
      <w:r w:rsidRPr="00076E91">
        <w:t xml:space="preserve">Figure </w:t>
      </w:r>
      <w:r>
        <w:fldChar w:fldCharType="begin"/>
      </w:r>
      <w:r>
        <w:instrText xml:space="preserve"> STYLEREF 1 \s </w:instrText>
      </w:r>
      <w:r>
        <w:fldChar w:fldCharType="separate"/>
      </w:r>
      <w:r w:rsidR="00FD48E3">
        <w:rPr>
          <w:noProof/>
        </w:rPr>
        <w:t>2</w:t>
      </w:r>
      <w:r>
        <w:fldChar w:fldCharType="end"/>
      </w:r>
      <w:r>
        <w:noBreakHyphen/>
      </w:r>
      <w:r>
        <w:fldChar w:fldCharType="begin"/>
      </w:r>
      <w:r>
        <w:instrText xml:space="preserve"> SEQ Figure \* ARABIC \s 1 </w:instrText>
      </w:r>
      <w:r>
        <w:fldChar w:fldCharType="separate"/>
      </w:r>
      <w:r w:rsidR="00FD48E3">
        <w:rPr>
          <w:noProof/>
        </w:rPr>
        <w:t>4</w:t>
      </w:r>
      <w:r>
        <w:fldChar w:fldCharType="end"/>
      </w:r>
      <w:bookmarkEnd w:id="67"/>
      <w:r w:rsidRPr="00076E91">
        <w:t xml:space="preserve">: Fractions of non-orthologous (orange) and orthologous (green) proteins in different microsporidia </w:t>
      </w:r>
      <w:commentRangeStart w:id="70"/>
      <w:r w:rsidRPr="00076E91">
        <w:t>species</w:t>
      </w:r>
      <w:commentRangeEnd w:id="70"/>
      <w:r w:rsidR="00F53453">
        <w:rPr>
          <w:rStyle w:val="CommentReference"/>
          <w:b w:val="0"/>
          <w:bCs w:val="0"/>
          <w:color w:val="auto"/>
        </w:rPr>
        <w:commentReference w:id="70"/>
      </w:r>
      <w:r w:rsidRPr="00076E91">
        <w:t>.</w:t>
      </w:r>
      <w:bookmarkEnd w:id="68"/>
      <w:bookmarkEnd w:id="69"/>
    </w:p>
    <w:p w14:paraId="529846B0" w14:textId="1F37F392" w:rsidR="00F53453" w:rsidRDefault="00F53453" w:rsidP="00F53453">
      <w:pPr>
        <w:spacing w:after="0" w:line="360" w:lineRule="auto"/>
        <w:jc w:val="both"/>
      </w:pPr>
      <w:r>
        <w:t xml:space="preserve">Subsequently, we characterized the two gene categories in greater detail. First, we compared for each species the length distributions of orphans to that of genes with orthologs in other species. Figure … shows that orphans are, with an average length of XYZ (exemplarily for </w:t>
      </w:r>
      <w:proofErr w:type="gramStart"/>
      <w:r>
        <w:t>species …)</w:t>
      </w:r>
      <w:proofErr w:type="gramEnd"/>
      <w:r>
        <w:t xml:space="preserve"> about ZZZ aa shorter than genes with orthologs (</w:t>
      </w:r>
      <w:r>
        <w:rPr>
          <w:szCs w:val="24"/>
        </w:rPr>
        <w:t>nonparametric U-test</w:t>
      </w:r>
      <w:r w:rsidRPr="00076E91">
        <w:rPr>
          <w:szCs w:val="24"/>
        </w:rPr>
        <w:t xml:space="preserve"> Wilcoxon-Mann-Whitney</w:t>
      </w:r>
      <w:r>
        <w:rPr>
          <w:szCs w:val="24"/>
        </w:rPr>
        <w:t xml:space="preserve"> </w:t>
      </w:r>
      <w:r>
        <w:rPr>
          <w:szCs w:val="24"/>
        </w:rPr>
        <w:fldChar w:fldCharType="begin"/>
      </w:r>
      <w:r>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Pr>
          <w:szCs w:val="24"/>
        </w:rPr>
        <w:fldChar w:fldCharType="separate"/>
      </w:r>
      <w:r>
        <w:rPr>
          <w:noProof/>
          <w:szCs w:val="24"/>
        </w:rPr>
        <w:t>(Mann and Whitney 1947)</w:t>
      </w:r>
      <w:r>
        <w:rPr>
          <w:szCs w:val="24"/>
        </w:rPr>
        <w:fldChar w:fldCharType="end"/>
      </w:r>
      <w:r>
        <w:rPr>
          <w:szCs w:val="24"/>
        </w:rPr>
        <w:t xml:space="preserve">; </w:t>
      </w:r>
      <w:r>
        <w:t xml:space="preserve">p&lt;0.05). The sole exception is </w:t>
      </w:r>
      <w:r w:rsidRPr="00513705">
        <w:rPr>
          <w:i/>
        </w:rPr>
        <w:t>E. hellem</w:t>
      </w:r>
      <w:r>
        <w:t xml:space="preserve">, where the length difference is not significant. However, this species harbors only XYZ orphans, suggesting that the small sample size might interfere with the power of the test (CITE </w:t>
      </w:r>
      <w:r>
        <w:rPr>
          <w:szCs w:val="24"/>
        </w:rPr>
        <w:t>(Noether 1987)</w:t>
      </w:r>
      <w:r w:rsidRPr="00076E91">
        <w:rPr>
          <w:szCs w:val="24"/>
        </w:rPr>
        <w:t>.</w:t>
      </w:r>
      <w:r>
        <w:t>).</w:t>
      </w:r>
    </w:p>
    <w:p w14:paraId="3881372B"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45FC6694" wp14:editId="7EF80CFC">
            <wp:extent cx="5400040" cy="3593549"/>
            <wp:effectExtent l="0" t="0" r="10160" b="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3593549"/>
                    </a:xfrm>
                    <a:prstGeom prst="rect">
                      <a:avLst/>
                    </a:prstGeom>
                    <a:noFill/>
                    <a:ln>
                      <a:noFill/>
                    </a:ln>
                  </pic:spPr>
                </pic:pic>
              </a:graphicData>
            </a:graphic>
          </wp:inline>
        </w:drawing>
      </w:r>
    </w:p>
    <w:p w14:paraId="502E32C1" w14:textId="77777777" w:rsidR="00AB2C8D" w:rsidRPr="00076E91" w:rsidRDefault="00AB2C8D" w:rsidP="00AB2C8D">
      <w:pPr>
        <w:pStyle w:val="Caption"/>
        <w:spacing w:after="0" w:line="360" w:lineRule="auto"/>
        <w:jc w:val="both"/>
      </w:pPr>
      <w:bookmarkStart w:id="71" w:name="_Toc384637960"/>
      <w:bookmarkStart w:id="72" w:name="_Toc386158596"/>
      <w:commentRangeStart w:id="73"/>
      <w:r w:rsidRPr="00076E91">
        <w:t xml:space="preserve">Figure </w:t>
      </w:r>
      <w:r>
        <w:fldChar w:fldCharType="begin"/>
      </w:r>
      <w:r>
        <w:instrText xml:space="preserve"> STYLEREF 1 \s </w:instrText>
      </w:r>
      <w:r>
        <w:fldChar w:fldCharType="separate"/>
      </w:r>
      <w:r w:rsidR="00FD48E3">
        <w:rPr>
          <w:noProof/>
        </w:rPr>
        <w:t>2</w:t>
      </w:r>
      <w:r>
        <w:fldChar w:fldCharType="end"/>
      </w:r>
      <w:r>
        <w:noBreakHyphen/>
      </w:r>
      <w:r>
        <w:fldChar w:fldCharType="begin"/>
      </w:r>
      <w:r>
        <w:instrText xml:space="preserve"> SEQ Figure \* ARABIC \s 1 </w:instrText>
      </w:r>
      <w:r>
        <w:fldChar w:fldCharType="separate"/>
      </w:r>
      <w:r w:rsidR="00FD48E3">
        <w:rPr>
          <w:noProof/>
        </w:rPr>
        <w:t>5</w:t>
      </w:r>
      <w:r>
        <w:fldChar w:fldCharType="end"/>
      </w:r>
      <w:r w:rsidRPr="00076E91">
        <w:t xml:space="preserve">: </w:t>
      </w:r>
      <w:commentRangeEnd w:id="73"/>
      <w:r>
        <w:rPr>
          <w:rStyle w:val="CommentReference"/>
          <w:b w:val="0"/>
          <w:bCs w:val="0"/>
          <w:color w:val="auto"/>
        </w:rPr>
        <w:commentReference w:id="73"/>
      </w:r>
      <w:r w:rsidRPr="00076E91">
        <w:t>Length distribution of orthologous proteins (orange) and orphan proteins (green) in different microsporidia taxa.</w:t>
      </w:r>
      <w:bookmarkEnd w:id="71"/>
      <w:bookmarkEnd w:id="72"/>
    </w:p>
    <w:p w14:paraId="175DF08E" w14:textId="77777777" w:rsidR="00AB2C8D" w:rsidRPr="00076E91" w:rsidRDefault="00AB2C8D" w:rsidP="00AB2C8D">
      <w:pPr>
        <w:spacing w:after="0" w:line="360" w:lineRule="auto"/>
        <w:jc w:val="both"/>
        <w:rPr>
          <w:szCs w:val="24"/>
        </w:rPr>
      </w:pPr>
    </w:p>
    <w:p w14:paraId="09E23448" w14:textId="77777777" w:rsidR="00AB2C8D" w:rsidRDefault="00AB2C8D" w:rsidP="00AB2C8D">
      <w:pPr>
        <w:spacing w:after="0" w:line="360" w:lineRule="auto"/>
        <w:jc w:val="both"/>
        <w:rPr>
          <w:szCs w:val="24"/>
        </w:rPr>
      </w:pPr>
      <w:r w:rsidRPr="00AB2C8D">
        <w:rPr>
          <w:szCs w:val="24"/>
          <w:highlight w:val="yellow"/>
        </w:rPr>
        <w:fldChar w:fldCharType="begin"/>
      </w:r>
      <w:r w:rsidRPr="00AB2C8D">
        <w:rPr>
          <w:szCs w:val="24"/>
          <w:highlight w:val="yellow"/>
        </w:rPr>
        <w:instrText xml:space="preserve"> REF _Ref381357979 \h </w:instrText>
      </w:r>
      <w:r w:rsidRPr="00AB2C8D">
        <w:rPr>
          <w:szCs w:val="24"/>
          <w:highlight w:val="yellow"/>
        </w:rPr>
        <w:fldChar w:fldCharType="separate"/>
      </w:r>
      <w:r w:rsidR="00FD48E3">
        <w:rPr>
          <w:b/>
          <w:szCs w:val="24"/>
          <w:highlight w:val="yellow"/>
        </w:rPr>
        <w:t>Error! Reference source not found.</w:t>
      </w:r>
      <w:r w:rsidRPr="00AB2C8D">
        <w:rPr>
          <w:szCs w:val="24"/>
          <w:highlight w:val="yellow"/>
        </w:rPr>
        <w:fldChar w:fldCharType="end"/>
      </w:r>
      <w:r w:rsidRPr="00AB2C8D">
        <w:rPr>
          <w:szCs w:val="24"/>
          <w:highlight w:val="yellow"/>
        </w:rPr>
        <w:t xml:space="preserve"> </w:t>
      </w:r>
      <w:proofErr w:type="gramStart"/>
      <w:r w:rsidRPr="00AB2C8D">
        <w:rPr>
          <w:szCs w:val="24"/>
          <w:highlight w:val="yellow"/>
        </w:rPr>
        <w:t>above</w:t>
      </w:r>
      <w:proofErr w:type="gramEnd"/>
      <w:r w:rsidRPr="00AB2C8D">
        <w:rPr>
          <w:szCs w:val="24"/>
          <w:highlight w:val="yellow"/>
        </w:rPr>
        <w:t xml:space="preserve"> and </w:t>
      </w:r>
      <w:r w:rsidRPr="00AB2C8D">
        <w:rPr>
          <w:szCs w:val="24"/>
          <w:highlight w:val="yellow"/>
        </w:rPr>
        <w:fldChar w:fldCharType="begin"/>
      </w:r>
      <w:r w:rsidRPr="00AB2C8D">
        <w:rPr>
          <w:szCs w:val="24"/>
          <w:highlight w:val="yellow"/>
        </w:rPr>
        <w:instrText xml:space="preserve"> REF _Ref384421859 \h </w:instrText>
      </w:r>
      <w:r w:rsidRPr="00AB2C8D">
        <w:rPr>
          <w:szCs w:val="24"/>
          <w:highlight w:val="yellow"/>
        </w:rPr>
      </w:r>
      <w:r w:rsidRPr="00AB2C8D">
        <w:rPr>
          <w:szCs w:val="24"/>
          <w:highlight w:val="yellow"/>
        </w:rPr>
        <w:fldChar w:fldCharType="separate"/>
      </w:r>
      <w:r w:rsidR="00FD48E3" w:rsidRPr="00076E91">
        <w:t xml:space="preserve">Table </w:t>
      </w:r>
      <w:r w:rsidR="00FD48E3">
        <w:rPr>
          <w:noProof/>
        </w:rPr>
        <w:t>A</w:t>
      </w:r>
      <w:r w:rsidR="00FD48E3">
        <w:noBreakHyphen/>
      </w:r>
      <w:r w:rsidR="00FD48E3">
        <w:rPr>
          <w:noProof/>
        </w:rPr>
        <w:t>3</w:t>
      </w:r>
      <w:r w:rsidRPr="00AB2C8D">
        <w:rPr>
          <w:szCs w:val="24"/>
          <w:highlight w:val="yellow"/>
        </w:rPr>
        <w:fldChar w:fldCharType="end"/>
      </w:r>
      <w:r w:rsidRPr="00AB2C8D">
        <w:rPr>
          <w:szCs w:val="24"/>
          <w:highlight w:val="yellow"/>
        </w:rPr>
        <w:t xml:space="preserve"> in Appendix show the length distribution of orthologous and orphan proteins </w:t>
      </w:r>
      <w:ins w:id="74" w:author="Ingo Ebersberger" w:date="2018-04-19T21:07:00Z">
        <w:r w:rsidRPr="00AB2C8D">
          <w:rPr>
            <w:szCs w:val="24"/>
            <w:highlight w:val="yellow"/>
          </w:rPr>
          <w:t xml:space="preserve">across all </w:t>
        </w:r>
      </w:ins>
      <w:r w:rsidRPr="00AB2C8D">
        <w:rPr>
          <w:szCs w:val="24"/>
          <w:highlight w:val="yellow"/>
        </w:rPr>
        <w:t xml:space="preserve">11 microsporidia taxa. We use the nonparametric U-test Wilcoxon-Mann-Whitney </w:t>
      </w:r>
      <w:r w:rsidRPr="00AB2C8D">
        <w:rPr>
          <w:szCs w:val="24"/>
          <w:highlight w:val="yellow"/>
        </w:rPr>
        <w:fldChar w:fldCharType="begin"/>
      </w:r>
      <w:r w:rsidRPr="00AB2C8D">
        <w:rPr>
          <w:szCs w:val="24"/>
          <w:highlight w:val="yellow"/>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sidRPr="00AB2C8D">
        <w:rPr>
          <w:szCs w:val="24"/>
          <w:highlight w:val="yellow"/>
        </w:rPr>
        <w:fldChar w:fldCharType="separate"/>
      </w:r>
      <w:r w:rsidRPr="00AB2C8D">
        <w:rPr>
          <w:noProof/>
          <w:szCs w:val="24"/>
          <w:highlight w:val="yellow"/>
        </w:rPr>
        <w:t>(Mann and Whitney 1947)</w:t>
      </w:r>
      <w:r w:rsidRPr="00AB2C8D">
        <w:rPr>
          <w:szCs w:val="24"/>
          <w:highlight w:val="yellow"/>
        </w:rPr>
        <w:fldChar w:fldCharType="end"/>
      </w:r>
      <w:r w:rsidRPr="00AB2C8D">
        <w:rPr>
          <w:szCs w:val="24"/>
          <w:highlight w:val="yellow"/>
        </w:rPr>
        <w:t xml:space="preserve"> to compare the two length categories. </w:t>
      </w:r>
      <w:ins w:id="75" w:author="Ingo Ebersberger" w:date="2018-04-19T21:10:00Z">
        <w:r w:rsidRPr="00AB2C8D">
          <w:rPr>
            <w:szCs w:val="24"/>
            <w:highlight w:val="yellow"/>
          </w:rPr>
          <w:t>This revealed that</w:t>
        </w:r>
      </w:ins>
      <w:ins w:id="76" w:author="Ingo Ebersberger" w:date="2018-04-19T21:09:00Z">
        <w:r w:rsidRPr="00AB2C8D">
          <w:rPr>
            <w:szCs w:val="24"/>
            <w:highlight w:val="yellow"/>
          </w:rPr>
          <w:t xml:space="preserve"> for all but one species, E. hellem,</w:t>
        </w:r>
      </w:ins>
      <w:r w:rsidRPr="00AB2C8D">
        <w:rPr>
          <w:szCs w:val="24"/>
          <w:highlight w:val="yellow"/>
        </w:rPr>
        <w:t xml:space="preserve"> </w:t>
      </w:r>
      <w:ins w:id="77" w:author="Ingo Ebersberger" w:date="2018-04-19T21:09:00Z">
        <w:r w:rsidRPr="00AB2C8D">
          <w:rPr>
            <w:szCs w:val="24"/>
            <w:highlight w:val="yellow"/>
          </w:rPr>
          <w:t>the</w:t>
        </w:r>
      </w:ins>
      <w:r w:rsidRPr="00AB2C8D">
        <w:rPr>
          <w:szCs w:val="24"/>
          <w:highlight w:val="yellow"/>
        </w:rPr>
        <w:t xml:space="preserve"> orphan proteins are significantly </w:t>
      </w:r>
      <w:ins w:id="78" w:author="Ingo Ebersberger" w:date="2018-04-19T21:09:00Z">
        <w:r w:rsidRPr="00AB2C8D">
          <w:rPr>
            <w:szCs w:val="24"/>
            <w:highlight w:val="yellow"/>
          </w:rPr>
          <w:t xml:space="preserve">shorter </w:t>
        </w:r>
      </w:ins>
      <w:r w:rsidRPr="00AB2C8D">
        <w:rPr>
          <w:szCs w:val="24"/>
          <w:highlight w:val="yellow"/>
        </w:rPr>
        <w:t xml:space="preserve">than </w:t>
      </w:r>
      <w:del w:id="79" w:author="Ingo Ebersberger" w:date="2018-04-19T21:09:00Z">
        <w:r w:rsidRPr="00AB2C8D" w:rsidDel="00E868A2">
          <w:rPr>
            <w:szCs w:val="24"/>
            <w:highlight w:val="yellow"/>
          </w:rPr>
          <w:delText>the one of</w:delText>
        </w:r>
      </w:del>
      <w:ins w:id="80" w:author="Ingo Ebersberger" w:date="2018-04-19T21:09:00Z">
        <w:r w:rsidRPr="00AB2C8D">
          <w:rPr>
            <w:szCs w:val="24"/>
            <w:highlight w:val="yellow"/>
          </w:rPr>
          <w:t>genes with</w:t>
        </w:r>
      </w:ins>
      <w:r w:rsidRPr="00AB2C8D">
        <w:rPr>
          <w:szCs w:val="24"/>
          <w:highlight w:val="yellow"/>
        </w:rPr>
        <w:t xml:space="preserve"> </w:t>
      </w:r>
      <w:del w:id="81" w:author="Ingo Ebersberger" w:date="2018-04-19T21:09:00Z">
        <w:r w:rsidRPr="00AB2C8D" w:rsidDel="00E868A2">
          <w:rPr>
            <w:szCs w:val="24"/>
            <w:highlight w:val="yellow"/>
          </w:rPr>
          <w:delText xml:space="preserve">orthologous </w:delText>
        </w:r>
      </w:del>
      <w:ins w:id="82" w:author="Ingo Ebersberger" w:date="2018-04-19T21:09:00Z">
        <w:r w:rsidRPr="00AB2C8D">
          <w:rPr>
            <w:szCs w:val="24"/>
            <w:highlight w:val="yellow"/>
          </w:rPr>
          <w:t>orthologs in at least one other species</w:t>
        </w:r>
      </w:ins>
      <w:del w:id="83" w:author="Ingo Ebersberger" w:date="2018-04-19T21:10:00Z">
        <w:r w:rsidRPr="00AB2C8D" w:rsidDel="00E868A2">
          <w:rPr>
            <w:szCs w:val="24"/>
            <w:highlight w:val="yellow"/>
          </w:rPr>
          <w:delText>proteins</w:delText>
        </w:r>
      </w:del>
      <w:r w:rsidRPr="00AB2C8D">
        <w:rPr>
          <w:szCs w:val="24"/>
          <w:highlight w:val="yellow"/>
        </w:rPr>
        <w:t xml:space="preserve"> </w:t>
      </w:r>
      <w:del w:id="84" w:author="Ingo Ebersberger" w:date="2018-04-19T21:07:00Z">
        <w:r w:rsidRPr="00AB2C8D" w:rsidDel="00ED32A7">
          <w:rPr>
            <w:szCs w:val="24"/>
            <w:highlight w:val="yellow"/>
          </w:rPr>
          <w:delText xml:space="preserve">with </w:delText>
        </w:r>
      </w:del>
      <w:ins w:id="85" w:author="Ingo Ebersberger" w:date="2018-04-19T21:07:00Z">
        <w:r w:rsidRPr="00AB2C8D">
          <w:rPr>
            <w:szCs w:val="24"/>
            <w:highlight w:val="yellow"/>
          </w:rPr>
          <w:t>(p &lt;</w:t>
        </w:r>
      </w:ins>
      <w:del w:id="86" w:author="Ingo Ebersberger" w:date="2018-04-19T21:07:00Z">
        <w:r w:rsidRPr="00AB2C8D" w:rsidDel="00ED32A7">
          <w:rPr>
            <w:szCs w:val="24"/>
            <w:highlight w:val="yellow"/>
          </w:rPr>
          <w:delText>the significant level of</w:delText>
        </w:r>
      </w:del>
      <w:r w:rsidRPr="00AB2C8D">
        <w:rPr>
          <w:szCs w:val="24"/>
          <w:highlight w:val="yellow"/>
        </w:rPr>
        <w:t xml:space="preserve"> </w:t>
      </w:r>
      <w:ins w:id="87" w:author="Ingo Ebersberger" w:date="2018-04-19T21:07:00Z">
        <w:r w:rsidRPr="00AB2C8D">
          <w:rPr>
            <w:szCs w:val="24"/>
            <w:highlight w:val="yellow"/>
          </w:rPr>
          <w:t>0.0</w:t>
        </w:r>
      </w:ins>
      <w:r w:rsidRPr="00AB2C8D">
        <w:rPr>
          <w:szCs w:val="24"/>
          <w:highlight w:val="yellow"/>
        </w:rPr>
        <w:t>5</w:t>
      </w:r>
      <w:ins w:id="88" w:author="Ingo Ebersberger" w:date="2018-04-19T21:07:00Z">
        <w:r w:rsidRPr="00AB2C8D">
          <w:rPr>
            <w:szCs w:val="24"/>
            <w:highlight w:val="yellow"/>
          </w:rPr>
          <w:t>)</w:t>
        </w:r>
      </w:ins>
      <w:del w:id="89" w:author="Ingo Ebersberger" w:date="2018-04-19T21:07:00Z">
        <w:r w:rsidRPr="00AB2C8D" w:rsidDel="00ED32A7">
          <w:rPr>
            <w:szCs w:val="24"/>
            <w:highlight w:val="yellow"/>
          </w:rPr>
          <w:delText>%</w:delText>
        </w:r>
      </w:del>
      <w:r w:rsidRPr="00AB2C8D">
        <w:rPr>
          <w:szCs w:val="24"/>
          <w:highlight w:val="yellow"/>
        </w:rPr>
        <w:t xml:space="preserve">. </w:t>
      </w:r>
      <w:ins w:id="90" w:author="Ingo Ebersberger" w:date="2018-04-19T21:10:00Z">
        <w:r w:rsidRPr="00AB2C8D">
          <w:rPr>
            <w:szCs w:val="24"/>
            <w:highlight w:val="yellow"/>
          </w:rPr>
          <w:t xml:space="preserve">Note, that </w:t>
        </w:r>
      </w:ins>
      <w:ins w:id="91" w:author="Ingo Ebersberger" w:date="2018-04-19T21:11:00Z">
        <w:r w:rsidRPr="00AB2C8D">
          <w:rPr>
            <w:szCs w:val="24"/>
            <w:highlight w:val="yellow"/>
          </w:rPr>
          <w:t>o</w:t>
        </w:r>
      </w:ins>
      <w:del w:id="92" w:author="Ingo Ebersberger" w:date="2018-04-19T21:11:00Z">
        <w:r w:rsidRPr="00AB2C8D" w:rsidDel="0049181C">
          <w:rPr>
            <w:szCs w:val="24"/>
            <w:highlight w:val="yellow"/>
          </w:rPr>
          <w:delText>O</w:delText>
        </w:r>
      </w:del>
      <w:r w:rsidRPr="00AB2C8D">
        <w:rPr>
          <w:szCs w:val="24"/>
          <w:highlight w:val="yellow"/>
        </w:rPr>
        <w:t xml:space="preserve">nly in the case of </w:t>
      </w:r>
      <w:r w:rsidRPr="00AB2C8D">
        <w:rPr>
          <w:i/>
          <w:szCs w:val="24"/>
          <w:highlight w:val="yellow"/>
        </w:rPr>
        <w:t>E.hellem</w:t>
      </w:r>
      <w:r w:rsidRPr="00AB2C8D">
        <w:rPr>
          <w:szCs w:val="24"/>
          <w:highlight w:val="yellow"/>
        </w:rPr>
        <w:t xml:space="preserve">, the </w:t>
      </w:r>
      <w:del w:id="93" w:author="Ingo Ebersberger" w:date="2018-04-19T21:11:00Z">
        <w:r w:rsidRPr="00AB2C8D" w:rsidDel="0049181C">
          <w:rPr>
            <w:szCs w:val="24"/>
            <w:highlight w:val="yellow"/>
          </w:rPr>
          <w:delText>p-value was 0.20 &gt; 0.05</w:delText>
        </w:r>
      </w:del>
      <w:ins w:id="94" w:author="Ingo Ebersberger" w:date="2018-04-19T21:11:00Z">
        <w:r w:rsidRPr="00AB2C8D">
          <w:rPr>
            <w:szCs w:val="24"/>
            <w:highlight w:val="yellow"/>
          </w:rPr>
          <w:t xml:space="preserve">length differences where not significantly different, yet this species harbors only XYZ orphans suggesting that the small sample size </w:t>
        </w:r>
      </w:ins>
      <w:ins w:id="95" w:author="Ingo Ebersberger" w:date="2018-04-19T21:15:00Z">
        <w:r w:rsidRPr="00AB2C8D">
          <w:rPr>
            <w:szCs w:val="24"/>
            <w:highlight w:val="yellow"/>
          </w:rPr>
          <w:t>affects the power of the</w:t>
        </w:r>
      </w:ins>
      <w:ins w:id="96" w:author="Ingo Ebersberger" w:date="2018-04-19T21:11:00Z">
        <w:r w:rsidRPr="00AB2C8D">
          <w:rPr>
            <w:szCs w:val="24"/>
            <w:highlight w:val="yellow"/>
          </w:rPr>
          <w:t xml:space="preserve"> te</w:t>
        </w:r>
      </w:ins>
      <w:ins w:id="97" w:author="Ingo Ebersberger" w:date="2018-04-19T21:13:00Z">
        <w:r w:rsidRPr="00AB2C8D">
          <w:rPr>
            <w:szCs w:val="24"/>
            <w:highlight w:val="yellow"/>
          </w:rPr>
          <w:t>st</w:t>
        </w:r>
      </w:ins>
      <w:ins w:id="98" w:author="Ingo Ebersberger" w:date="2018-04-19T21:15:00Z">
        <w:r w:rsidRPr="00AB2C8D">
          <w:rPr>
            <w:szCs w:val="24"/>
            <w:highlight w:val="yellow"/>
          </w:rPr>
          <w:t xml:space="preserve"> (Noether 1987)</w:t>
        </w:r>
      </w:ins>
      <w:r w:rsidRPr="00AB2C8D">
        <w:rPr>
          <w:szCs w:val="24"/>
          <w:highlight w:val="yellow"/>
        </w:rPr>
        <w:t xml:space="preserve">. </w:t>
      </w:r>
      <w:commentRangeStart w:id="99"/>
      <w:r w:rsidRPr="00AB2C8D">
        <w:rPr>
          <w:szCs w:val="24"/>
          <w:highlight w:val="yellow"/>
        </w:rPr>
        <w:t xml:space="preserve">However, the comparison in cases </w:t>
      </w:r>
      <w:commentRangeEnd w:id="99"/>
      <w:r w:rsidRPr="00AB2C8D">
        <w:rPr>
          <w:rStyle w:val="CommentReference"/>
          <w:highlight w:val="yellow"/>
        </w:rPr>
        <w:commentReference w:id="99"/>
      </w:r>
      <w:r w:rsidRPr="00AB2C8D">
        <w:rPr>
          <w:szCs w:val="24"/>
          <w:highlight w:val="yellow"/>
        </w:rPr>
        <w:t xml:space="preserve">of </w:t>
      </w:r>
      <w:r w:rsidRPr="00AB2C8D">
        <w:rPr>
          <w:i/>
          <w:szCs w:val="24"/>
          <w:highlight w:val="yellow"/>
        </w:rPr>
        <w:t>Encephalitozoon</w:t>
      </w:r>
      <w:r w:rsidRPr="00AB2C8D">
        <w:rPr>
          <w:szCs w:val="24"/>
          <w:highlight w:val="yellow"/>
        </w:rPr>
        <w:t xml:space="preserve"> taxa should be ignored because of the small number of orphan proteins that leads to a huge difference in sample size between the two datasets, which could shrink the power of the U-test </w:t>
      </w:r>
      <w:r w:rsidRPr="00AB2C8D">
        <w:rPr>
          <w:szCs w:val="24"/>
          <w:highlight w:val="yellow"/>
        </w:rPr>
        <w:fldChar w:fldCharType="begin"/>
      </w:r>
      <w:r w:rsidRPr="00AB2C8D">
        <w:rPr>
          <w:szCs w:val="24"/>
          <w:highlight w:val="yellow"/>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Pr="00AB2C8D">
        <w:rPr>
          <w:szCs w:val="24"/>
          <w:highlight w:val="yellow"/>
        </w:rPr>
        <w:fldChar w:fldCharType="separate"/>
      </w:r>
      <w:r w:rsidRPr="00AB2C8D">
        <w:rPr>
          <w:noProof/>
          <w:szCs w:val="24"/>
          <w:highlight w:val="yellow"/>
        </w:rPr>
        <w:t>(Noether 1987)</w:t>
      </w:r>
      <w:r w:rsidRPr="00AB2C8D">
        <w:rPr>
          <w:szCs w:val="24"/>
          <w:highlight w:val="yellow"/>
        </w:rPr>
        <w:fldChar w:fldCharType="end"/>
      </w:r>
      <w:r w:rsidRPr="00AB2C8D">
        <w:rPr>
          <w:szCs w:val="24"/>
          <w:highlight w:val="yellow"/>
        </w:rPr>
        <w:t>.</w:t>
      </w:r>
    </w:p>
    <w:p w14:paraId="4087E5A1" w14:textId="77777777" w:rsidR="00AB2C8D" w:rsidRDefault="00AB2C8D" w:rsidP="00F53453">
      <w:pPr>
        <w:spacing w:after="0" w:line="360" w:lineRule="auto"/>
        <w:jc w:val="both"/>
      </w:pPr>
    </w:p>
    <w:p w14:paraId="36DCA335" w14:textId="77777777" w:rsidR="00F53453" w:rsidRDefault="00F53453" w:rsidP="00F53453">
      <w:pPr>
        <w:spacing w:after="0" w:line="360" w:lineRule="auto"/>
        <w:jc w:val="both"/>
      </w:pPr>
      <w:r>
        <w:lastRenderedPageBreak/>
        <w:t>In the next step, we determined – again for each species separately - the presence of Pfam domains in the two gene sets. To this end, we used hmmscan from the HMMER package (Finn et al…</w:t>
      </w:r>
      <w:proofErr w:type="gramStart"/>
      <w:r>
        <w:t>. )</w:t>
      </w:r>
      <w:proofErr w:type="gramEnd"/>
      <w:r>
        <w:t xml:space="preserve"> in combination with the profile hidden Markov models from the Pfam-A database (Finn et al. Pfam paper). This revealed that the majority of genes with orthologs in other species do harbor at least one Pfam domain, and only between 15 and 20% of these genes lack a Pfam domain. The situation is reversed for the orphans. Here, the majority of the proteins do not contain a Pfam domain, and only between XYYZ (microsporidium A) and ZZZ (microsporidium B) proteins possess such a domain. In most of the cases, the Pfam domains observed in the orphans are also represented in the fraction of proteins with orthologs (see </w:t>
      </w:r>
      <w:proofErr w:type="gramStart"/>
      <w:r>
        <w:t>figure …)</w:t>
      </w:r>
      <w:proofErr w:type="gramEnd"/>
      <w:r>
        <w:t xml:space="preserve">. In summary, the microsporidian orphan proteins differ in part substantially with respect to protein length and Pfam content from their counterparts that have orthologs in other species. </w:t>
      </w:r>
    </w:p>
    <w:p w14:paraId="45AECF83" w14:textId="77777777" w:rsidR="00AB2C8D" w:rsidRPr="00AB2C8D" w:rsidRDefault="00AB2C8D" w:rsidP="00AB2C8D">
      <w:pPr>
        <w:spacing w:after="0" w:line="360" w:lineRule="auto"/>
        <w:jc w:val="both"/>
        <w:rPr>
          <w:ins w:id="100" w:author="Ingo Ebersberger" w:date="2018-04-19T21:20:00Z"/>
          <w:szCs w:val="24"/>
          <w:highlight w:val="yellow"/>
        </w:rPr>
      </w:pPr>
      <w:ins w:id="101" w:author="Ingo Ebersberger" w:date="2018-04-19T21:20:00Z">
        <w:r w:rsidRPr="00AB2C8D">
          <w:rPr>
            <w:szCs w:val="24"/>
            <w:highlight w:val="yellow"/>
          </w:rPr>
          <w:t xml:space="preserve">As a next step we annotated Pfam domains in the microsporidian protein sets. Pfam domains represent, in general, evolutionarily conserved sub-sequences in a protein, of which a considerable fraction has been associated with a particular function. </w:t>
        </w:r>
      </w:ins>
      <w:ins w:id="102" w:author="Ingo Ebersberger" w:date="2018-04-19T21:23:00Z">
        <w:r w:rsidRPr="00AB2C8D">
          <w:rPr>
            <w:szCs w:val="24"/>
            <w:highlight w:val="yellow"/>
          </w:rPr>
          <w:t>An hmmscan (REF) analysis revealed that the majority of orphan proteins</w:t>
        </w:r>
      </w:ins>
      <w:ins w:id="103" w:author="Ingo Ebersberger" w:date="2018-04-19T21:24:00Z">
        <w:r w:rsidRPr="00AB2C8D">
          <w:rPr>
            <w:szCs w:val="24"/>
            <w:highlight w:val="yellow"/>
          </w:rPr>
          <w:t xml:space="preserve">, between 70 and 80% depending on the species, </w:t>
        </w:r>
      </w:ins>
      <w:ins w:id="104" w:author="Ingo Ebersberger" w:date="2018-04-19T21:23:00Z">
        <w:r w:rsidRPr="00AB2C8D">
          <w:rPr>
            <w:szCs w:val="24"/>
            <w:highlight w:val="yellow"/>
          </w:rPr>
          <w:t>are devoid of any Pfam-A domain (Fig.</w:t>
        </w:r>
      </w:ins>
      <w:ins w:id="105" w:author="Ingo Ebersberger" w:date="2018-04-19T21:24:00Z">
        <w:r w:rsidRPr="00AB2C8D">
          <w:rPr>
            <w:szCs w:val="24"/>
            <w:highlight w:val="yellow"/>
          </w:rPr>
          <w:t xml:space="preserve"> …).</w:t>
        </w:r>
      </w:ins>
    </w:p>
    <w:p w14:paraId="5E5BA6EF" w14:textId="77777777" w:rsidR="00AB2C8D" w:rsidRDefault="00AB2C8D" w:rsidP="00AB2C8D">
      <w:pPr>
        <w:spacing w:after="0" w:line="360" w:lineRule="auto"/>
        <w:jc w:val="both"/>
        <w:rPr>
          <w:szCs w:val="24"/>
        </w:rPr>
      </w:pPr>
      <w:r w:rsidRPr="00AB2C8D">
        <w:rPr>
          <w:szCs w:val="24"/>
          <w:highlight w:val="yellow"/>
        </w:rPr>
        <w:t xml:space="preserve"> To assess those assumptions, we </w:t>
      </w:r>
      <w:ins w:id="106" w:author="Ingo Ebersberger" w:date="2018-04-19T21:20:00Z">
        <w:r w:rsidRPr="00AB2C8D">
          <w:rPr>
            <w:szCs w:val="24"/>
            <w:highlight w:val="yellow"/>
          </w:rPr>
          <w:t xml:space="preserve">identified </w:t>
        </w:r>
      </w:ins>
      <w:r w:rsidRPr="00AB2C8D">
        <w:rPr>
          <w:szCs w:val="24"/>
          <w:highlight w:val="yellow"/>
        </w:rPr>
        <w:t xml:space="preserve">PFAM (Finn et al. 2014) annotation analysis for the orphan and orthologous proteins in each microsporidia species. The PFAM annotation was done using hmmscan </w:t>
      </w:r>
      <w:r w:rsidRPr="00AB2C8D">
        <w:rPr>
          <w:szCs w:val="24"/>
          <w:highlight w:val="yellow"/>
        </w:rPr>
        <w:fldChar w:fldCharType="begin"/>
      </w:r>
      <w:r w:rsidRPr="00AB2C8D">
        <w:rPr>
          <w:szCs w:val="24"/>
          <w:highlight w:val="yellow"/>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Pr="00AB2C8D">
        <w:rPr>
          <w:szCs w:val="24"/>
          <w:highlight w:val="yellow"/>
        </w:rPr>
        <w:fldChar w:fldCharType="separate"/>
      </w:r>
      <w:r w:rsidRPr="00AB2C8D">
        <w:rPr>
          <w:noProof/>
          <w:szCs w:val="24"/>
          <w:highlight w:val="yellow"/>
        </w:rPr>
        <w:t>(Eddy 1998)</w:t>
      </w:r>
      <w:r w:rsidRPr="00AB2C8D">
        <w:rPr>
          <w:szCs w:val="24"/>
          <w:highlight w:val="yellow"/>
        </w:rPr>
        <w:fldChar w:fldCharType="end"/>
      </w:r>
      <w:r w:rsidRPr="00AB2C8D">
        <w:rPr>
          <w:szCs w:val="24"/>
          <w:highlight w:val="yellow"/>
        </w:rPr>
        <w:t xml:space="preserve"> to search for similar sequences from the pfam-A database.</w:t>
      </w:r>
      <w:r>
        <w:rPr>
          <w:szCs w:val="24"/>
        </w:rPr>
        <w:t xml:space="preserve">  </w:t>
      </w:r>
    </w:p>
    <w:p w14:paraId="7D201090" w14:textId="77777777" w:rsidR="00AB2C8D" w:rsidRDefault="00AB2C8D" w:rsidP="00AB2C8D">
      <w:pPr>
        <w:spacing w:after="0" w:line="360" w:lineRule="auto"/>
        <w:jc w:val="both"/>
        <w:rPr>
          <w:szCs w:val="24"/>
        </w:rPr>
      </w:pPr>
    </w:p>
    <w:p w14:paraId="52285A2D"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2F6D8017" wp14:editId="16D7B1BF">
            <wp:extent cx="5400040" cy="2759871"/>
            <wp:effectExtent l="0" t="0" r="10160" b="889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71183F8B" w14:textId="77777777" w:rsidR="00AB2C8D" w:rsidRPr="00076E91" w:rsidRDefault="00AB2C8D" w:rsidP="00AB2C8D">
      <w:pPr>
        <w:pStyle w:val="Caption"/>
        <w:spacing w:after="0" w:line="360" w:lineRule="auto"/>
        <w:jc w:val="both"/>
      </w:pPr>
      <w:bookmarkStart w:id="107" w:name="_Toc384637961"/>
      <w:bookmarkStart w:id="108" w:name="_Toc386158597"/>
      <w:r w:rsidRPr="00076E91">
        <w:t xml:space="preserve">Figure </w:t>
      </w:r>
      <w:r>
        <w:fldChar w:fldCharType="begin"/>
      </w:r>
      <w:r>
        <w:instrText xml:space="preserve"> STYLEREF 1 \s </w:instrText>
      </w:r>
      <w:r>
        <w:fldChar w:fldCharType="separate"/>
      </w:r>
      <w:r w:rsidR="00FD48E3">
        <w:rPr>
          <w:noProof/>
        </w:rPr>
        <w:t>2</w:t>
      </w:r>
      <w:r>
        <w:fldChar w:fldCharType="end"/>
      </w:r>
      <w:r>
        <w:noBreakHyphen/>
      </w:r>
      <w:r>
        <w:fldChar w:fldCharType="begin"/>
      </w:r>
      <w:r>
        <w:instrText xml:space="preserve"> SEQ Figure \* ARABIC \s 1 </w:instrText>
      </w:r>
      <w:r>
        <w:fldChar w:fldCharType="separate"/>
      </w:r>
      <w:r w:rsidR="00FD48E3">
        <w:rPr>
          <w:noProof/>
        </w:rPr>
        <w:t>6</w:t>
      </w:r>
      <w:r>
        <w:fldChar w:fldCharType="end"/>
      </w:r>
      <w:r w:rsidRPr="00076E91">
        <w:t>: Fractions of orthologous and orphan proteins that have and do not have PFAM annotations. The left columns show the number of orthologous proteins that have PFAM annotations (light green) and do not have PFAM annotations (pink). The right columns show the proportion of orphan proteins that have new PFAM annotations that are not found in orthologous proteins (dark green), do not have any PFAM annotation (orange) and orphans that have the same PFAM annotations as orthologous proteins (purple).</w:t>
      </w:r>
      <w:bookmarkEnd w:id="107"/>
      <w:bookmarkEnd w:id="108"/>
    </w:p>
    <w:p w14:paraId="4A4AB779" w14:textId="77777777" w:rsidR="00AB2C8D" w:rsidRPr="0063753E" w:rsidRDefault="00AB2C8D" w:rsidP="00AB2C8D">
      <w:pPr>
        <w:spacing w:after="0" w:line="360" w:lineRule="auto"/>
        <w:jc w:val="both"/>
      </w:pPr>
      <w:r w:rsidRPr="00AB2C8D">
        <w:rPr>
          <w:szCs w:val="24"/>
          <w:highlight w:val="yellow"/>
        </w:rPr>
        <w:t xml:space="preserve">A large fraction of orphan proteins (from 70% to 86%) do not have any PFAM domain as been shown in </w:t>
      </w:r>
      <w:r w:rsidRPr="00AB2C8D">
        <w:rPr>
          <w:szCs w:val="24"/>
          <w:highlight w:val="yellow"/>
        </w:rPr>
        <w:fldChar w:fldCharType="begin"/>
      </w:r>
      <w:r w:rsidRPr="00AB2C8D">
        <w:rPr>
          <w:szCs w:val="24"/>
          <w:highlight w:val="yellow"/>
        </w:rPr>
        <w:instrText xml:space="preserve"> REF _Ref381359837 \h </w:instrText>
      </w:r>
      <w:r w:rsidRPr="00AB2C8D">
        <w:rPr>
          <w:szCs w:val="24"/>
          <w:highlight w:val="yellow"/>
        </w:rPr>
        <w:fldChar w:fldCharType="separate"/>
      </w:r>
      <w:r w:rsidR="00FD48E3">
        <w:rPr>
          <w:b/>
          <w:szCs w:val="24"/>
          <w:highlight w:val="yellow"/>
        </w:rPr>
        <w:t>Error! Reference source not found.</w:t>
      </w:r>
      <w:r w:rsidRPr="00AB2C8D">
        <w:rPr>
          <w:szCs w:val="24"/>
          <w:highlight w:val="yellow"/>
        </w:rPr>
        <w:fldChar w:fldCharType="end"/>
      </w:r>
      <w:r w:rsidRPr="00AB2C8D">
        <w:rPr>
          <w:szCs w:val="24"/>
          <w:highlight w:val="yellow"/>
        </w:rPr>
        <w:t xml:space="preserve"> </w:t>
      </w:r>
      <w:proofErr w:type="gramStart"/>
      <w:r w:rsidRPr="00AB2C8D">
        <w:rPr>
          <w:szCs w:val="24"/>
          <w:highlight w:val="yellow"/>
        </w:rPr>
        <w:t>suggests</w:t>
      </w:r>
      <w:proofErr w:type="gramEnd"/>
      <w:r w:rsidRPr="00AB2C8D">
        <w:rPr>
          <w:szCs w:val="24"/>
          <w:highlight w:val="yellow"/>
        </w:rPr>
        <w:t xml:space="preserve"> that either most of those orphan proteins are newly invented during the expansion process of microsporidia genomes, or it is just an artifact of the wrong gene prediction. About 12% to 28% of orphan proteins have the same PFAM domains with those from orthologous proteins. According to our assumptions, they could be the fast-evolved proteins that we could not find their orthologs using OrthoMCL and HaMStR approaches.</w:t>
      </w:r>
    </w:p>
    <w:p w14:paraId="0ABB1204" w14:textId="77777777" w:rsidR="00AB2C8D" w:rsidRDefault="00AB2C8D" w:rsidP="00F53453">
      <w:pPr>
        <w:spacing w:after="0" w:line="360" w:lineRule="auto"/>
        <w:jc w:val="both"/>
      </w:pPr>
    </w:p>
    <w:p w14:paraId="22ABC712" w14:textId="603EC4E7" w:rsidR="00950DB8" w:rsidRPr="00AB2C8D" w:rsidRDefault="006C4D59" w:rsidP="002B180A">
      <w:pPr>
        <w:spacing w:after="0" w:line="360" w:lineRule="auto"/>
        <w:jc w:val="both"/>
        <w:rPr>
          <w:color w:val="FF0000"/>
        </w:rPr>
      </w:pPr>
      <w:r w:rsidRPr="00AB2C8D">
        <w:rPr>
          <w:color w:val="FF0000"/>
        </w:rPr>
        <w:t xml:space="preserve">I would now continue with the further description of the gene ages, the LCA reconstruction and core set identification, </w:t>
      </w:r>
      <w:proofErr w:type="gramStart"/>
      <w:r w:rsidRPr="00AB2C8D">
        <w:rPr>
          <w:color w:val="FF0000"/>
        </w:rPr>
        <w:t>Once</w:t>
      </w:r>
      <w:proofErr w:type="gramEnd"/>
      <w:r w:rsidRPr="00AB2C8D">
        <w:rPr>
          <w:color w:val="FF0000"/>
        </w:rPr>
        <w:t xml:space="preserve"> this has been exhaustively described, I would then add a discussion.</w:t>
      </w:r>
    </w:p>
    <w:p w14:paraId="3CA4F759" w14:textId="35627B2E" w:rsidR="00950DB8" w:rsidRDefault="00950DB8" w:rsidP="00DF2522">
      <w:pPr>
        <w:pStyle w:val="Heading3"/>
      </w:pPr>
      <w:bookmarkStart w:id="109" w:name="_Toc386158924"/>
      <w:r>
        <w:t>The microsporidian LCA protein set and the origin of microsporidia</w:t>
      </w:r>
      <w:bookmarkEnd w:id="109"/>
    </w:p>
    <w:p w14:paraId="448E5986" w14:textId="41C3C774" w:rsidR="00022C02" w:rsidRDefault="00022C02" w:rsidP="00022C02">
      <w:pPr>
        <w:spacing w:after="0" w:line="360" w:lineRule="auto"/>
        <w:jc w:val="both"/>
        <w:rPr>
          <w:szCs w:val="24"/>
        </w:rPr>
      </w:pPr>
      <w:r>
        <w:rPr>
          <w:szCs w:val="24"/>
        </w:rPr>
        <w:t>We extended the initial groups by searching for orthologs in non-microsporidia species using HaMStR.</w:t>
      </w:r>
      <w:r>
        <w:rPr>
          <w:szCs w:val="24"/>
          <w:lang w:val="de-DE"/>
        </w:rPr>
        <w:t xml:space="preserve"> </w:t>
      </w:r>
      <w:r w:rsidR="00CE331B">
        <w:rPr>
          <w:szCs w:val="24"/>
        </w:rPr>
        <w:t>Out of 2904</w:t>
      </w:r>
      <w:r w:rsidRPr="00076E91">
        <w:rPr>
          <w:szCs w:val="24"/>
        </w:rPr>
        <w:t xml:space="preserve"> extended groups, we </w:t>
      </w:r>
      <w:r>
        <w:rPr>
          <w:szCs w:val="24"/>
        </w:rPr>
        <w:t>identified</w:t>
      </w:r>
      <w:r w:rsidRPr="00076E91">
        <w:rPr>
          <w:szCs w:val="24"/>
        </w:rPr>
        <w:t xml:space="preserve"> 80 </w:t>
      </w:r>
      <w:r>
        <w:rPr>
          <w:szCs w:val="24"/>
        </w:rPr>
        <w:t>one-to-</w:t>
      </w:r>
      <w:r>
        <w:rPr>
          <w:szCs w:val="24"/>
        </w:rPr>
        <w:lastRenderedPageBreak/>
        <w:t xml:space="preserve">one orthologous </w:t>
      </w:r>
      <w:r w:rsidRPr="00076E91">
        <w:rPr>
          <w:szCs w:val="24"/>
        </w:rPr>
        <w:t>groups</w:t>
      </w:r>
      <w:r>
        <w:rPr>
          <w:szCs w:val="24"/>
        </w:rPr>
        <w:t xml:space="preserve"> between</w:t>
      </w:r>
      <w:r w:rsidRPr="00076E91">
        <w:rPr>
          <w:szCs w:val="24"/>
        </w:rPr>
        <w:t xml:space="preserve"> 11 microsporidia</w:t>
      </w:r>
      <w:r>
        <w:rPr>
          <w:szCs w:val="24"/>
        </w:rPr>
        <w:t xml:space="preserve"> (</w:t>
      </w:r>
      <w:r>
        <w:rPr>
          <w:szCs w:val="24"/>
        </w:rPr>
        <w:fldChar w:fldCharType="begin"/>
      </w:r>
      <w:r>
        <w:rPr>
          <w:szCs w:val="24"/>
        </w:rPr>
        <w:instrText xml:space="preserve"> REF _Ref381275723 \h </w:instrText>
      </w:r>
      <w:r>
        <w:rPr>
          <w:szCs w:val="24"/>
        </w:rPr>
      </w:r>
      <w:r>
        <w:rPr>
          <w:szCs w:val="24"/>
        </w:rPr>
        <w:fldChar w:fldCharType="separate"/>
      </w:r>
      <w:r w:rsidR="00FD48E3" w:rsidRPr="00076E91">
        <w:t xml:space="preserve">Table </w:t>
      </w:r>
      <w:r w:rsidR="00FD48E3">
        <w:rPr>
          <w:noProof/>
        </w:rPr>
        <w:t>2</w:t>
      </w:r>
      <w:r w:rsidR="00FD48E3">
        <w:noBreakHyphen/>
      </w:r>
      <w:r w:rsidR="00FD48E3">
        <w:rPr>
          <w:noProof/>
        </w:rPr>
        <w:t>1</w:t>
      </w:r>
      <w:r>
        <w:rPr>
          <w:szCs w:val="24"/>
        </w:rPr>
        <w:fldChar w:fldCharType="end"/>
      </w:r>
      <w:r>
        <w:rPr>
          <w:szCs w:val="24"/>
        </w:rPr>
        <w:t xml:space="preserve"> in </w:t>
      </w:r>
      <w:r>
        <w:rPr>
          <w:szCs w:val="24"/>
        </w:rPr>
        <w:fldChar w:fldCharType="begin"/>
      </w:r>
      <w:r>
        <w:rPr>
          <w:szCs w:val="24"/>
        </w:rPr>
        <w:instrText xml:space="preserve"> REF _Ref386149742 \r \h </w:instrText>
      </w:r>
      <w:r>
        <w:rPr>
          <w:szCs w:val="24"/>
        </w:rPr>
        <w:fldChar w:fldCharType="separate"/>
      </w:r>
      <w:r w:rsidR="00FD48E3">
        <w:rPr>
          <w:b/>
          <w:szCs w:val="24"/>
        </w:rPr>
        <w:t>Error! Reference source not found.</w:t>
      </w:r>
      <w:r>
        <w:rPr>
          <w:szCs w:val="24"/>
        </w:rPr>
        <w:fldChar w:fldCharType="end"/>
      </w:r>
      <w:r>
        <w:rPr>
          <w:szCs w:val="24"/>
        </w:rPr>
        <w:t>)</w:t>
      </w:r>
      <w:r w:rsidRPr="00076E91">
        <w:rPr>
          <w:szCs w:val="24"/>
        </w:rPr>
        <w:t xml:space="preserve"> </w:t>
      </w:r>
      <w:proofErr w:type="gramStart"/>
      <w:r w:rsidRPr="00076E91">
        <w:rPr>
          <w:szCs w:val="24"/>
        </w:rPr>
        <w:t>and</w:t>
      </w:r>
      <w:proofErr w:type="gramEnd"/>
      <w:r w:rsidRPr="00076E91">
        <w:rPr>
          <w:szCs w:val="24"/>
        </w:rPr>
        <w:t xml:space="preserve"> 24 non-microsporidia taxa</w:t>
      </w:r>
      <w:r>
        <w:rPr>
          <w:szCs w:val="24"/>
        </w:rPr>
        <w:t xml:space="preserve"> (</w:t>
      </w:r>
      <w:r>
        <w:rPr>
          <w:szCs w:val="24"/>
        </w:rPr>
        <w:fldChar w:fldCharType="begin"/>
      </w:r>
      <w:r>
        <w:rPr>
          <w:szCs w:val="24"/>
        </w:rPr>
        <w:instrText xml:space="preserve"> REF _Ref384422965 \h </w:instrText>
      </w:r>
      <w:r>
        <w:rPr>
          <w:szCs w:val="24"/>
        </w:rPr>
      </w:r>
      <w:r>
        <w:rPr>
          <w:szCs w:val="24"/>
        </w:rPr>
        <w:fldChar w:fldCharType="separate"/>
      </w:r>
      <w:r w:rsidR="00FD48E3">
        <w:t xml:space="preserve">Table </w:t>
      </w:r>
      <w:r w:rsidR="00FD48E3">
        <w:rPr>
          <w:noProof/>
        </w:rPr>
        <w:t>2</w:t>
      </w:r>
      <w:r w:rsidR="00FD48E3">
        <w:noBreakHyphen/>
      </w:r>
      <w:r w:rsidR="00FD48E3">
        <w:rPr>
          <w:noProof/>
        </w:rPr>
        <w:t>2</w:t>
      </w:r>
      <w:r>
        <w:rPr>
          <w:szCs w:val="24"/>
        </w:rPr>
        <w:fldChar w:fldCharType="end"/>
      </w:r>
      <w:r>
        <w:rPr>
          <w:szCs w:val="24"/>
        </w:rPr>
        <w:t xml:space="preserve"> in Appendix). Those 80 groups served as our core genes</w:t>
      </w:r>
      <w:r w:rsidRPr="00076E91">
        <w:rPr>
          <w:szCs w:val="24"/>
        </w:rPr>
        <w:t xml:space="preserve"> for the species tree reconstruction. </w:t>
      </w:r>
    </w:p>
    <w:p w14:paraId="240D4CE3" w14:textId="77777777" w:rsidR="00022C02" w:rsidRPr="00076E91" w:rsidRDefault="00022C02" w:rsidP="00022C02">
      <w:pPr>
        <w:spacing w:after="0" w:line="360" w:lineRule="auto"/>
        <w:jc w:val="both"/>
        <w:rPr>
          <w:szCs w:val="24"/>
        </w:rPr>
      </w:pPr>
      <w:r w:rsidRPr="00076E91">
        <w:rPr>
          <w:szCs w:val="24"/>
        </w:rPr>
        <w:t xml:space="preserve">The super-alignment </w:t>
      </w:r>
      <w:r>
        <w:rPr>
          <w:szCs w:val="24"/>
        </w:rPr>
        <w:t xml:space="preserve">concatenated from 80 single alignments of the core gene set has the length of 86.424 positions. Removing columns with more than 50% gaps shortened the super-alignment </w:t>
      </w:r>
      <w:r w:rsidRPr="00076E91">
        <w:rPr>
          <w:szCs w:val="24"/>
        </w:rPr>
        <w:t>36.616</w:t>
      </w:r>
      <w:r>
        <w:rPr>
          <w:szCs w:val="24"/>
        </w:rPr>
        <w:t xml:space="preserve"> positions</w:t>
      </w:r>
      <w:r w:rsidRPr="00076E91">
        <w:rPr>
          <w:szCs w:val="24"/>
        </w:rPr>
        <w:t xml:space="preserve">. </w:t>
      </w:r>
      <w:r>
        <w:rPr>
          <w:szCs w:val="24"/>
        </w:rPr>
        <w:t xml:space="preserve">A ProtTest analysis for the reduced super-alignment identified the LG model of sequence evolution </w:t>
      </w:r>
      <w:r>
        <w:rPr>
          <w:szCs w:val="24"/>
        </w:rPr>
        <w:fldChar w:fldCharType="begin"/>
      </w:r>
      <w:r>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Pr>
          <w:szCs w:val="24"/>
        </w:rPr>
        <w:fldChar w:fldCharType="separate"/>
      </w:r>
      <w:r>
        <w:rPr>
          <w:noProof/>
          <w:szCs w:val="24"/>
        </w:rPr>
        <w:t>(Le and Gascuel 2008)</w:t>
      </w:r>
      <w:r>
        <w:rPr>
          <w:szCs w:val="24"/>
        </w:rPr>
        <w:fldChar w:fldCharType="end"/>
      </w:r>
      <w:r>
        <w:rPr>
          <w:szCs w:val="24"/>
        </w:rPr>
        <w:t xml:space="preserve"> modeling rate heterogeneity across sites with a </w:t>
      </w:r>
      <w:r w:rsidRPr="002356E2">
        <w:rPr>
          <w:rFonts w:ascii="Symbol" w:hAnsi="Symbol"/>
          <w:szCs w:val="24"/>
        </w:rPr>
        <w:t></w:t>
      </w:r>
      <w:r w:rsidRPr="00076E91">
        <w:rPr>
          <w:szCs w:val="24"/>
        </w:rPr>
        <w:t xml:space="preserve"> distribution </w:t>
      </w:r>
      <w:r>
        <w:rPr>
          <w:szCs w:val="24"/>
        </w:rPr>
        <w:t xml:space="preserve">(Parameter G), </w:t>
      </w:r>
      <w:r w:rsidRPr="00076E91">
        <w:rPr>
          <w:szCs w:val="24"/>
        </w:rPr>
        <w:t>including proportion</w:t>
      </w:r>
      <w:r>
        <w:rPr>
          <w:szCs w:val="24"/>
        </w:rPr>
        <w:t>s</w:t>
      </w:r>
      <w:r w:rsidRPr="00076E91">
        <w:rPr>
          <w:szCs w:val="24"/>
        </w:rPr>
        <w:t xml:space="preserve"> of invariable sites </w:t>
      </w:r>
      <w:r>
        <w:rPr>
          <w:szCs w:val="24"/>
        </w:rPr>
        <w:t xml:space="preserve">(Parameter </w:t>
      </w:r>
      <w:r w:rsidRPr="00076E91">
        <w:rPr>
          <w:szCs w:val="24"/>
        </w:rPr>
        <w:t>I</w:t>
      </w:r>
      <w:r>
        <w:rPr>
          <w:szCs w:val="24"/>
        </w:rPr>
        <w:t xml:space="preserve">) </w:t>
      </w:r>
      <w:r>
        <w:rPr>
          <w:szCs w:val="24"/>
        </w:rPr>
        <w:fldChar w:fldCharType="begin"/>
      </w:r>
      <w:r>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Pr>
          <w:szCs w:val="24"/>
        </w:rPr>
        <w:fldChar w:fldCharType="separate"/>
      </w:r>
      <w:r>
        <w:rPr>
          <w:noProof/>
          <w:szCs w:val="24"/>
        </w:rPr>
        <w:t>(Steel, Huson, and Lockhart 2000)</w:t>
      </w:r>
      <w:r>
        <w:rPr>
          <w:szCs w:val="24"/>
        </w:rPr>
        <w:fldChar w:fldCharType="end"/>
      </w:r>
      <w:r w:rsidRPr="00076E91">
        <w:rPr>
          <w:szCs w:val="24"/>
        </w:rPr>
        <w:t xml:space="preserve"> </w:t>
      </w:r>
      <w:r>
        <w:rPr>
          <w:szCs w:val="24"/>
        </w:rPr>
        <w:t>and</w:t>
      </w:r>
      <w:r w:rsidRPr="00076E91">
        <w:rPr>
          <w:szCs w:val="24"/>
        </w:rPr>
        <w:t xml:space="preserve"> empirical </w:t>
      </w:r>
      <w:r>
        <w:rPr>
          <w:szCs w:val="24"/>
        </w:rPr>
        <w:t>amino acid</w:t>
      </w:r>
      <w:r w:rsidRPr="00076E91">
        <w:rPr>
          <w:szCs w:val="24"/>
        </w:rPr>
        <w:t xml:space="preserve"> frequencies </w:t>
      </w:r>
      <w:r>
        <w:rPr>
          <w:szCs w:val="24"/>
        </w:rPr>
        <w:t>(Parameter F) as the best fitting model</w:t>
      </w:r>
      <w:r w:rsidRPr="00076E91">
        <w:rPr>
          <w:szCs w:val="24"/>
        </w:rPr>
        <w:t>.</w:t>
      </w:r>
    </w:p>
    <w:p w14:paraId="2D4B66D3" w14:textId="77777777" w:rsidR="00022C02" w:rsidRPr="00076E91" w:rsidRDefault="00022C02" w:rsidP="00022C02">
      <w:pPr>
        <w:keepNext/>
        <w:spacing w:after="0" w:line="360" w:lineRule="auto"/>
        <w:jc w:val="both"/>
        <w:rPr>
          <w:szCs w:val="24"/>
        </w:rPr>
      </w:pPr>
      <w:r w:rsidRPr="00076E91">
        <w:rPr>
          <w:noProof/>
          <w:szCs w:val="24"/>
        </w:rPr>
        <w:drawing>
          <wp:inline distT="0" distB="0" distL="0" distR="0" wp14:anchorId="4CFC1A67" wp14:editId="7E8DCE6F">
            <wp:extent cx="5400040" cy="3913279"/>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24">
                      <a:extLst>
                        <a:ext uri="{28A0092B-C50C-407E-A947-70E740481C1C}">
                          <a14:useLocalDpi xmlns:a14="http://schemas.microsoft.com/office/drawing/2010/main" val="0"/>
                        </a:ext>
                      </a:extLst>
                    </a:blip>
                    <a:stretch>
                      <a:fillRect/>
                    </a:stretch>
                  </pic:blipFill>
                  <pic:spPr>
                    <a:xfrm>
                      <a:off x="0" y="0"/>
                      <a:ext cx="5400040" cy="3913279"/>
                    </a:xfrm>
                    <a:prstGeom prst="rect">
                      <a:avLst/>
                    </a:prstGeom>
                  </pic:spPr>
                </pic:pic>
              </a:graphicData>
            </a:graphic>
          </wp:inline>
        </w:drawing>
      </w:r>
    </w:p>
    <w:p w14:paraId="40B475A2" w14:textId="77777777" w:rsidR="00022C02" w:rsidRPr="00076E91" w:rsidRDefault="00022C02" w:rsidP="00022C02">
      <w:pPr>
        <w:pStyle w:val="Caption"/>
        <w:spacing w:after="0" w:line="360" w:lineRule="auto"/>
        <w:jc w:val="both"/>
      </w:pPr>
      <w:bookmarkStart w:id="110" w:name="_Ref381357941"/>
      <w:bookmarkStart w:id="111" w:name="_Toc386158598"/>
      <w:r w:rsidRPr="00076E91">
        <w:t xml:space="preserve">Figure </w:t>
      </w:r>
      <w:r>
        <w:fldChar w:fldCharType="begin"/>
      </w:r>
      <w:r>
        <w:instrText xml:space="preserve"> STYLEREF 1 \s </w:instrText>
      </w:r>
      <w:r>
        <w:fldChar w:fldCharType="separate"/>
      </w:r>
      <w:r w:rsidR="00FD48E3">
        <w:rPr>
          <w:noProof/>
        </w:rPr>
        <w:t>2</w:t>
      </w:r>
      <w:r>
        <w:fldChar w:fldCharType="end"/>
      </w:r>
      <w:r>
        <w:noBreakHyphen/>
      </w:r>
      <w:r>
        <w:fldChar w:fldCharType="begin"/>
      </w:r>
      <w:r>
        <w:instrText xml:space="preserve"> SEQ Figure \* ARABIC \s 1 </w:instrText>
      </w:r>
      <w:r>
        <w:fldChar w:fldCharType="separate"/>
      </w:r>
      <w:r w:rsidR="00FD48E3">
        <w:rPr>
          <w:noProof/>
        </w:rPr>
        <w:t>7</w:t>
      </w:r>
      <w:r>
        <w:fldChar w:fldCharType="end"/>
      </w:r>
      <w:bookmarkEnd w:id="110"/>
      <w:r w:rsidRPr="00076E91">
        <w:t xml:space="preserve">: Maximum likelihood tree over 35 species. The </w:t>
      </w:r>
      <w:proofErr w:type="gramStart"/>
      <w:r w:rsidRPr="00076E91">
        <w:t>11 microsporidia</w:t>
      </w:r>
      <w:proofErr w:type="gramEnd"/>
      <w:r w:rsidRPr="00076E91">
        <w:t xml:space="preserve"> taxa are highlighted in red. Other non-microsporidia taxa include 13 Fungi (green), 2 Metazoa and </w:t>
      </w:r>
      <w:r w:rsidRPr="00994FF2">
        <w:rPr>
          <w:i/>
        </w:rPr>
        <w:t>M.brevicollis</w:t>
      </w:r>
      <w:r w:rsidRPr="00076E91">
        <w:t xml:space="preserve">, </w:t>
      </w:r>
      <w:r w:rsidRPr="00994FF2">
        <w:rPr>
          <w:i/>
        </w:rPr>
        <w:t>C.owczarzaki</w:t>
      </w:r>
      <w:r>
        <w:t xml:space="preserve"> (yellow) and 7 out</w:t>
      </w:r>
      <w:r w:rsidRPr="00076E91">
        <w:t xml:space="preserve">group species (purple). </w:t>
      </w:r>
      <w:r>
        <w:t>Internal n</w:t>
      </w:r>
      <w:r w:rsidRPr="00076E91">
        <w:t>ode labels denote the bootstrap support and only v</w:t>
      </w:r>
      <w:r>
        <w:t xml:space="preserve">alues less than </w:t>
      </w:r>
      <w:r w:rsidRPr="00076E91">
        <w:t>100 are shown.</w:t>
      </w:r>
      <w:r>
        <w:t xml:space="preserve"> The tree is rooted according to </w:t>
      </w:r>
      <w:r>
        <w:fldChar w:fldCharType="begin"/>
      </w:r>
      <w:r>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fldChar w:fldCharType="separate"/>
      </w:r>
      <w:r>
        <w:rPr>
          <w:noProof/>
        </w:rPr>
        <w:t>(Roger and Simpson 2009)</w:t>
      </w:r>
      <w:r>
        <w:fldChar w:fldCharType="end"/>
      </w:r>
      <w:r>
        <w:t>.</w:t>
      </w:r>
      <w:bookmarkEnd w:id="111"/>
    </w:p>
    <w:p w14:paraId="66119E8B" w14:textId="77777777" w:rsidR="00022C02" w:rsidRDefault="00022C02" w:rsidP="00022C02">
      <w:pPr>
        <w:spacing w:after="0" w:line="360" w:lineRule="auto"/>
        <w:jc w:val="both"/>
        <w:rPr>
          <w:szCs w:val="24"/>
        </w:rPr>
      </w:pPr>
      <w:r>
        <w:rPr>
          <w:szCs w:val="24"/>
        </w:rPr>
        <w:lastRenderedPageBreak/>
        <w:t xml:space="preserve">The maximum likelihood tree reconstructed from the super-alignment and the optimal model is shown in </w:t>
      </w:r>
      <w:r>
        <w:rPr>
          <w:szCs w:val="24"/>
        </w:rPr>
        <w:fldChar w:fldCharType="begin"/>
      </w:r>
      <w:r>
        <w:rPr>
          <w:szCs w:val="24"/>
        </w:rPr>
        <w:instrText xml:space="preserve"> REF _Ref381357941 \h </w:instrText>
      </w:r>
      <w:r>
        <w:rPr>
          <w:szCs w:val="24"/>
        </w:rPr>
      </w:r>
      <w:r>
        <w:rPr>
          <w:szCs w:val="24"/>
        </w:rPr>
        <w:fldChar w:fldCharType="separate"/>
      </w:r>
      <w:r w:rsidR="00FD48E3" w:rsidRPr="00076E91">
        <w:t xml:space="preserve">Figure </w:t>
      </w:r>
      <w:r w:rsidR="00FD48E3">
        <w:rPr>
          <w:noProof/>
        </w:rPr>
        <w:t>2</w:t>
      </w:r>
      <w:r w:rsidR="00FD48E3">
        <w:noBreakHyphen/>
      </w:r>
      <w:r w:rsidR="00FD48E3">
        <w:rPr>
          <w:noProof/>
        </w:rPr>
        <w:t>7</w:t>
      </w:r>
      <w:r>
        <w:rPr>
          <w:szCs w:val="24"/>
        </w:rPr>
        <w:fldChar w:fldCharType="end"/>
      </w:r>
      <w:r>
        <w:rPr>
          <w:szCs w:val="24"/>
        </w:rPr>
        <w:t xml:space="preserve">. The tree spans the full eukaryotic </w:t>
      </w:r>
      <w:commentRangeStart w:id="112"/>
      <w:r>
        <w:rPr>
          <w:szCs w:val="24"/>
        </w:rPr>
        <w:t xml:space="preserve">diversity and is overall well </w:t>
      </w:r>
      <w:commentRangeEnd w:id="112"/>
      <w:r>
        <w:rPr>
          <w:rStyle w:val="CommentReference"/>
        </w:rPr>
        <w:commentReference w:id="112"/>
      </w:r>
      <w:r>
        <w:rPr>
          <w:szCs w:val="24"/>
        </w:rPr>
        <w:t xml:space="preserve">resolved. All but three splits achieve bootstrap support values of 99 or 100, where the splits with lower support are all within the fast evolving microsporidia. The microsporidia are placed as sister to the fungi to the exclusion of the metazoan and their close relatives, </w:t>
      </w:r>
      <w:r w:rsidRPr="00513705">
        <w:rPr>
          <w:i/>
          <w:szCs w:val="24"/>
        </w:rPr>
        <w:t>M. brevicollis</w:t>
      </w:r>
      <w:r>
        <w:rPr>
          <w:szCs w:val="24"/>
        </w:rPr>
        <w:t xml:space="preserve"> and </w:t>
      </w:r>
      <w:r w:rsidRPr="00513705">
        <w:rPr>
          <w:i/>
          <w:szCs w:val="24"/>
        </w:rPr>
        <w:t>C. owczarzaki</w:t>
      </w:r>
      <w:r>
        <w:rPr>
          <w:szCs w:val="24"/>
        </w:rPr>
        <w:t>.</w:t>
      </w:r>
    </w:p>
    <w:p w14:paraId="0991B1E6" w14:textId="3A13FC57" w:rsidR="00950DB8" w:rsidRDefault="002147F7" w:rsidP="002147F7">
      <w:pPr>
        <w:spacing w:after="0" w:line="360" w:lineRule="auto"/>
        <w:jc w:val="both"/>
        <w:rPr>
          <w:szCs w:val="24"/>
        </w:rPr>
      </w:pPr>
      <w:r>
        <w:rPr>
          <w:szCs w:val="24"/>
        </w:rPr>
        <w:t>Based on the species tree we f</w:t>
      </w:r>
      <w:r w:rsidRPr="00076E91">
        <w:rPr>
          <w:szCs w:val="24"/>
        </w:rPr>
        <w:t xml:space="preserve">iltered the </w:t>
      </w:r>
      <w:r>
        <w:rPr>
          <w:szCs w:val="24"/>
        </w:rPr>
        <w:t>extended homologous groups</w:t>
      </w:r>
      <w:r w:rsidRPr="00076E91">
        <w:rPr>
          <w:szCs w:val="24"/>
        </w:rPr>
        <w:t xml:space="preserve"> that did not match the parsimony criteria</w:t>
      </w:r>
      <w:r>
        <w:rPr>
          <w:szCs w:val="24"/>
        </w:rPr>
        <w:t xml:space="preserve"> as described in the method. </w:t>
      </w:r>
      <w:commentRangeStart w:id="113"/>
      <w:r>
        <w:rPr>
          <w:szCs w:val="24"/>
        </w:rPr>
        <w:t>Finally, we yielded</w:t>
      </w:r>
      <w:r w:rsidRPr="00076E91">
        <w:rPr>
          <w:szCs w:val="24"/>
        </w:rPr>
        <w:t xml:space="preserve"> 1605 final orthologous groups</w:t>
      </w:r>
      <w:r>
        <w:rPr>
          <w:szCs w:val="24"/>
        </w:rPr>
        <w:t>, which</w:t>
      </w:r>
      <w:r w:rsidRPr="00076E91">
        <w:rPr>
          <w:szCs w:val="24"/>
        </w:rPr>
        <w:t xml:space="preserve"> </w:t>
      </w:r>
      <w:r>
        <w:rPr>
          <w:szCs w:val="24"/>
        </w:rPr>
        <w:t>re</w:t>
      </w:r>
      <w:r w:rsidRPr="00076E91">
        <w:rPr>
          <w:szCs w:val="24"/>
        </w:rPr>
        <w:t>present the set of microsporidian LCA proteins.</w:t>
      </w:r>
      <w:commentRangeEnd w:id="113"/>
      <w:r>
        <w:rPr>
          <w:rStyle w:val="CommentReference"/>
        </w:rPr>
        <w:commentReference w:id="113"/>
      </w:r>
    </w:p>
    <w:p w14:paraId="41227539" w14:textId="77777777" w:rsidR="00AB2C8D" w:rsidRDefault="00AB2C8D" w:rsidP="002147F7">
      <w:pPr>
        <w:spacing w:after="0" w:line="360" w:lineRule="auto"/>
        <w:jc w:val="both"/>
        <w:rPr>
          <w:szCs w:val="24"/>
        </w:rPr>
      </w:pPr>
    </w:p>
    <w:p w14:paraId="7B879C0C" w14:textId="77777777" w:rsidR="00AB2C8D" w:rsidRDefault="00AB2C8D" w:rsidP="00AB2C8D">
      <w:pPr>
        <w:spacing w:after="0" w:line="360" w:lineRule="auto"/>
        <w:jc w:val="both"/>
        <w:rPr>
          <w:szCs w:val="24"/>
        </w:rPr>
      </w:pPr>
      <w:r w:rsidRPr="00076E91">
        <w:rPr>
          <w:szCs w:val="24"/>
        </w:rPr>
        <w:t>The 80 core genes</w:t>
      </w:r>
      <w:r>
        <w:rPr>
          <w:szCs w:val="24"/>
        </w:rPr>
        <w:t xml:space="preserve"> we identified and</w:t>
      </w:r>
      <w:r w:rsidRPr="00076E91">
        <w:rPr>
          <w:szCs w:val="24"/>
        </w:rPr>
        <w:t xml:space="preserve"> used for reconstructing the species tree in </w:t>
      </w:r>
      <w:r w:rsidRPr="00076E91">
        <w:rPr>
          <w:szCs w:val="24"/>
        </w:rPr>
        <w:fldChar w:fldCharType="begin"/>
      </w:r>
      <w:r w:rsidRPr="00076E91">
        <w:rPr>
          <w:szCs w:val="24"/>
        </w:rPr>
        <w:instrText xml:space="preserve"> REF _Ref381357941 \h </w:instrText>
      </w:r>
      <w:r w:rsidRPr="00076E91">
        <w:rPr>
          <w:szCs w:val="24"/>
        </w:rPr>
      </w:r>
      <w:r w:rsidRPr="00076E91">
        <w:rPr>
          <w:szCs w:val="24"/>
        </w:rPr>
        <w:fldChar w:fldCharType="separate"/>
      </w:r>
      <w:r w:rsidR="00FD48E3" w:rsidRPr="00076E91">
        <w:t xml:space="preserve">Figure </w:t>
      </w:r>
      <w:r w:rsidR="00FD48E3">
        <w:rPr>
          <w:noProof/>
        </w:rPr>
        <w:t>2</w:t>
      </w:r>
      <w:r w:rsidR="00FD48E3">
        <w:noBreakHyphen/>
      </w:r>
      <w:r w:rsidR="00FD48E3">
        <w:rPr>
          <w:noProof/>
        </w:rPr>
        <w:t>7</w:t>
      </w:r>
      <w:r w:rsidRPr="00076E91">
        <w:rPr>
          <w:szCs w:val="24"/>
        </w:rPr>
        <w:fldChar w:fldCharType="end"/>
      </w:r>
      <w:r>
        <w:rPr>
          <w:szCs w:val="24"/>
        </w:rPr>
        <w:t xml:space="preserve"> proved</w:t>
      </w:r>
      <w:r w:rsidRPr="00076E91">
        <w:rPr>
          <w:szCs w:val="24"/>
        </w:rPr>
        <w:t xml:space="preserve"> to be a very </w:t>
      </w:r>
      <w:r>
        <w:rPr>
          <w:szCs w:val="24"/>
        </w:rPr>
        <w:t>exceptional</w:t>
      </w:r>
      <w:r w:rsidRPr="00076E91">
        <w:rPr>
          <w:szCs w:val="24"/>
        </w:rPr>
        <w:t xml:space="preserve"> set for studying the evolutionary of fungal or even eukaryotic </w:t>
      </w:r>
      <w:r>
        <w:rPr>
          <w:szCs w:val="24"/>
        </w:rPr>
        <w:t>lineage</w:t>
      </w:r>
      <w:r w:rsidRPr="00076E91">
        <w:rPr>
          <w:szCs w:val="24"/>
        </w:rPr>
        <w:t xml:space="preserve">. </w:t>
      </w:r>
      <w:commentRangeStart w:id="114"/>
      <w:r w:rsidRPr="00076E91">
        <w:rPr>
          <w:szCs w:val="24"/>
        </w:rPr>
        <w:t xml:space="preserve">It </w:t>
      </w:r>
      <w:r>
        <w:rPr>
          <w:szCs w:val="24"/>
        </w:rPr>
        <w:t>was</w:t>
      </w:r>
      <w:r w:rsidRPr="00076E91">
        <w:rPr>
          <w:szCs w:val="24"/>
        </w:rPr>
        <w:t xml:space="preserve"> used to investigate the co-evolution of PDI/RhoGID gene clusters</w:t>
      </w:r>
      <w:commentRangeEnd w:id="114"/>
      <w:r>
        <w:rPr>
          <w:rStyle w:val="CommentReference"/>
        </w:rPr>
        <w:commentReference w:id="114"/>
      </w:r>
      <w:r w:rsidRPr="00076E91">
        <w:rPr>
          <w:szCs w:val="24"/>
        </w:rPr>
        <w:t xml:space="preserve"> (protein disulfide isomerases and Rho guanine-dissociation inhibitors) across the animal phylogeny</w:t>
      </w:r>
      <w:r>
        <w:rPr>
          <w:szCs w:val="24"/>
        </w:rPr>
        <w:t xml:space="preserve"> in the research of </w:t>
      </w:r>
      <w:r>
        <w:rPr>
          <w:szCs w:val="24"/>
        </w:rPr>
        <w:fldChar w:fldCharType="begin"/>
      </w:r>
      <w:r>
        <w:rPr>
          <w:szCs w:val="24"/>
        </w:rPr>
        <w:instrText xml:space="preserve"> ADDIN EN.CITE &lt;EndNote&gt;&lt;Cite&gt;&lt;Author&gt;Moretti&lt;/Author&gt;&lt;Year&gt;2017&lt;/Year&gt;&lt;RecNum&gt;187&lt;/RecNum&gt;&lt;DisplayText&gt;(Moretti et al. 2017)&lt;/DisplayText&gt;&lt;record&gt;&lt;rec-number&gt;187&lt;/rec-number&gt;&lt;foreign-keys&gt;&lt;key app="EN" db-id="zvzepeve9vwad9e0r2nxazrm0x0w25x9w9er" timestamp="1522917510"&gt;187&lt;/key&gt;&lt;/foreign-keys&gt;&lt;ref-type name="Journal Article"&gt;17&lt;/ref-type&gt;&lt;contributors&gt;&lt;authors&gt;&lt;author&gt;Moretti, Ana I.S.&lt;/author&gt;&lt;author&gt;Pavanelli, Jessyca C.&lt;/author&gt;&lt;author&gt;Nolasco, Patrícia&lt;/author&gt;&lt;author&gt;Leisegang, Matthias S.&lt;/author&gt;&lt;author&gt;Tanaka, Leonardo Y.&lt;/author&gt;&lt;author&gt;Fernandes, Carolina G.&lt;/author&gt;&lt;author&gt;Wosniak, João&lt;/author&gt;&lt;author&gt;Kajihara, Daniela&lt;/author&gt;&lt;author&gt;DIas, Matheus H.&lt;/author&gt;&lt;author&gt;Fernandes, Denise C.&lt;/author&gt;&lt;author&gt;Jo, Hanjoong&lt;/author&gt;&lt;author&gt;Tran, Ngoc Vinh&lt;/author&gt;&lt;author&gt;Ebersberger, Ingo&lt;/author&gt;&lt;author&gt;Brandes, Ralf P.&lt;/author&gt;&lt;author&gt;Bonatto, Diego&lt;/author&gt;&lt;author&gt;Laurindo, Francisco R.M.&lt;/author&gt;&lt;/authors&gt;&lt;/contributors&gt;&lt;titles&gt;&lt;title&gt;Conserved Gene Microsynteny Unveils Functional Interaction between Protein Disulfide Isomerase and Rho Guanine-Dissociation Inhibitor Families&lt;/title&gt;&lt;secondary-title&gt;Scientific Reports&lt;/secondary-title&gt;&lt;/titles&gt;&lt;periodical&gt;&lt;full-title&gt;Scientific Reports&lt;/full-title&gt;&lt;/periodical&gt;&lt;volume&gt;7&lt;/volume&gt;&lt;dates&gt;&lt;year&gt;2017&lt;/year&gt;&lt;pub-dates&gt;&lt;date&gt;2017&lt;/date&gt;&lt;/pub-dates&gt;&lt;/dates&gt;&lt;urls&gt;&lt;/urls&gt;&lt;electronic-resource-num&gt;10.1038/s41598-017-16947-5&lt;/electronic-resource-num&gt;&lt;/record&gt;&lt;/Cite&gt;&lt;/EndNote&gt;</w:instrText>
      </w:r>
      <w:r>
        <w:rPr>
          <w:szCs w:val="24"/>
        </w:rPr>
        <w:fldChar w:fldCharType="separate"/>
      </w:r>
      <w:r>
        <w:rPr>
          <w:noProof/>
          <w:szCs w:val="24"/>
        </w:rPr>
        <w:t>(Moretti et al. 2017)</w:t>
      </w:r>
      <w:r>
        <w:rPr>
          <w:szCs w:val="24"/>
        </w:rPr>
        <w:fldChar w:fldCharType="end"/>
      </w:r>
      <w:r>
        <w:rPr>
          <w:szCs w:val="24"/>
        </w:rPr>
        <w:t xml:space="preserve">, </w:t>
      </w:r>
      <w:r w:rsidRPr="00991163">
        <w:rPr>
          <w:szCs w:val="24"/>
        </w:rPr>
        <w:t xml:space="preserve">or to study the fungal diversity using a large taxon set with 48 fungi </w:t>
      </w:r>
      <w:r>
        <w:rPr>
          <w:szCs w:val="24"/>
        </w:rPr>
        <w:t>including Ascomycota</w:t>
      </w:r>
      <w:r w:rsidRPr="00991163">
        <w:rPr>
          <w:szCs w:val="24"/>
        </w:rPr>
        <w:t>, Basidiomycota, Blastocladiomycota, Chytridiomycota, Entomophthoromycota, Glomeromycota, Neocallimastigomycota, Kickxellales, Mortierellales and Mucorales, together with 11 microsporidia and 13 other taxa</w:t>
      </w:r>
      <w:r>
        <w:rPr>
          <w:szCs w:val="24"/>
        </w:rPr>
        <w:t xml:space="preserve"> (</w:t>
      </w:r>
      <w:r>
        <w:rPr>
          <w:szCs w:val="24"/>
          <w:highlight w:val="yellow"/>
        </w:rPr>
        <w:fldChar w:fldCharType="begin"/>
      </w:r>
      <w:r>
        <w:rPr>
          <w:szCs w:val="24"/>
        </w:rPr>
        <w:instrText xml:space="preserve"> REF _Ref383775786 \h </w:instrText>
      </w:r>
      <w:r>
        <w:rPr>
          <w:szCs w:val="24"/>
          <w:highlight w:val="yellow"/>
        </w:rPr>
        <w:fldChar w:fldCharType="separate"/>
      </w:r>
      <w:r w:rsidR="00FD48E3">
        <w:rPr>
          <w:b/>
          <w:szCs w:val="24"/>
          <w:highlight w:val="yellow"/>
        </w:rPr>
        <w:t xml:space="preserve">Error! </w:t>
      </w:r>
      <w:proofErr w:type="gramStart"/>
      <w:r w:rsidR="00FD48E3">
        <w:rPr>
          <w:b/>
          <w:szCs w:val="24"/>
          <w:highlight w:val="yellow"/>
        </w:rPr>
        <w:t>Reference source not found.</w:t>
      </w:r>
      <w:r>
        <w:rPr>
          <w:szCs w:val="24"/>
          <w:highlight w:val="yellow"/>
        </w:rPr>
        <w:fldChar w:fldCharType="end"/>
      </w:r>
      <w:r>
        <w:rPr>
          <w:szCs w:val="24"/>
        </w:rPr>
        <w:t>).</w:t>
      </w:r>
      <w:proofErr w:type="gramEnd"/>
    </w:p>
    <w:p w14:paraId="1C7A859A" w14:textId="77777777" w:rsidR="00AB2C8D" w:rsidRDefault="00AB2C8D" w:rsidP="00AB2C8D">
      <w:pPr>
        <w:keepNext/>
        <w:spacing w:after="0" w:line="360" w:lineRule="auto"/>
        <w:jc w:val="both"/>
      </w:pPr>
      <w:r>
        <w:rPr>
          <w:noProof/>
          <w:szCs w:val="24"/>
        </w:rPr>
        <w:lastRenderedPageBreak/>
        <w:drawing>
          <wp:inline distT="0" distB="0" distL="0" distR="0" wp14:anchorId="5D970395" wp14:editId="05715EAC">
            <wp:extent cx="5374549" cy="7133692"/>
            <wp:effectExtent l="0" t="0" r="1079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25">
                      <a:extLst>
                        <a:ext uri="{28A0092B-C50C-407E-A947-70E740481C1C}">
                          <a14:useLocalDpi xmlns:a14="http://schemas.microsoft.com/office/drawing/2010/main" val="0"/>
                        </a:ext>
                      </a:extLst>
                    </a:blip>
                    <a:stretch>
                      <a:fillRect/>
                    </a:stretch>
                  </pic:blipFill>
                  <pic:spPr>
                    <a:xfrm>
                      <a:off x="0" y="0"/>
                      <a:ext cx="5374847" cy="7134087"/>
                    </a:xfrm>
                    <a:prstGeom prst="rect">
                      <a:avLst/>
                    </a:prstGeom>
                  </pic:spPr>
                </pic:pic>
              </a:graphicData>
            </a:graphic>
          </wp:inline>
        </w:drawing>
      </w:r>
    </w:p>
    <w:p w14:paraId="2364278F" w14:textId="77777777" w:rsidR="00AB2C8D" w:rsidRPr="00076E91" w:rsidRDefault="00AB2C8D" w:rsidP="00AB2C8D">
      <w:pPr>
        <w:pStyle w:val="Caption"/>
        <w:jc w:val="both"/>
        <w:rPr>
          <w:szCs w:val="24"/>
        </w:rPr>
      </w:pPr>
      <w:bookmarkStart w:id="115" w:name="_Toc384637962"/>
      <w:bookmarkStart w:id="116" w:name="_Toc386158599"/>
      <w:r>
        <w:t xml:space="preserve">Figure </w:t>
      </w:r>
      <w:r>
        <w:fldChar w:fldCharType="begin"/>
      </w:r>
      <w:r>
        <w:instrText xml:space="preserve"> STYLEREF 1 \s </w:instrText>
      </w:r>
      <w:r>
        <w:fldChar w:fldCharType="separate"/>
      </w:r>
      <w:r w:rsidR="00FD48E3">
        <w:rPr>
          <w:noProof/>
        </w:rPr>
        <w:t>2</w:t>
      </w:r>
      <w:r>
        <w:fldChar w:fldCharType="end"/>
      </w:r>
      <w:r>
        <w:noBreakHyphen/>
      </w:r>
      <w:r>
        <w:fldChar w:fldCharType="begin"/>
      </w:r>
      <w:r>
        <w:instrText xml:space="preserve"> SEQ Figure \* ARABIC \s 1 </w:instrText>
      </w:r>
      <w:r>
        <w:fldChar w:fldCharType="separate"/>
      </w:r>
      <w:r w:rsidR="00FD48E3">
        <w:rPr>
          <w:noProof/>
        </w:rPr>
        <w:t>8</w:t>
      </w:r>
      <w:r>
        <w:fldChar w:fldCharType="end"/>
      </w:r>
      <w:r>
        <w:t xml:space="preserve">: The maximum likelihood fungal tree generated based on the microsporidian core gene set. The tree reconstruction pipeline is similar to the one that was explained in the methods part (point </w:t>
      </w:r>
      <w:r>
        <w:fldChar w:fldCharType="begin"/>
      </w:r>
      <w:r>
        <w:instrText xml:space="preserve"> REF _Ref384631115 \r \h </w:instrText>
      </w:r>
      <w:r>
        <w:fldChar w:fldCharType="separate"/>
      </w:r>
      <w:r w:rsidR="00FD48E3">
        <w:rPr>
          <w:b w:val="0"/>
        </w:rPr>
        <w:t xml:space="preserve">Error! </w:t>
      </w:r>
      <w:proofErr w:type="gramStart"/>
      <w:r w:rsidR="00FD48E3">
        <w:rPr>
          <w:b w:val="0"/>
        </w:rPr>
        <w:t>Reference source not found.</w:t>
      </w:r>
      <w:r>
        <w:fldChar w:fldCharType="end"/>
      </w:r>
      <w:r w:rsidRPr="00757DD5">
        <w:t>)</w:t>
      </w:r>
      <w:r>
        <w:t>.</w:t>
      </w:r>
      <w:proofErr w:type="gramEnd"/>
      <w:r>
        <w:t xml:space="preserve"> Fungal taxa are highlighted in green. Microsporidian species are highlighted in red. Internal n</w:t>
      </w:r>
      <w:r w:rsidRPr="00076E91">
        <w:t xml:space="preserve">ode labels denote </w:t>
      </w:r>
      <w:r>
        <w:t>percent</w:t>
      </w:r>
      <w:r w:rsidRPr="00076E91">
        <w:t xml:space="preserve"> bootstrap support and only v</w:t>
      </w:r>
      <w:r>
        <w:t xml:space="preserve">alues less than </w:t>
      </w:r>
      <w:r w:rsidRPr="00076E91">
        <w:t>100 are shown.</w:t>
      </w:r>
      <w:bookmarkEnd w:id="115"/>
      <w:bookmarkEnd w:id="116"/>
    </w:p>
    <w:p w14:paraId="61F7D3DC" w14:textId="610DF4BB" w:rsidR="00AB2C8D" w:rsidRPr="002147F7" w:rsidRDefault="00AB2C8D" w:rsidP="002147F7">
      <w:pPr>
        <w:spacing w:after="0" w:line="360" w:lineRule="auto"/>
        <w:jc w:val="both"/>
        <w:rPr>
          <w:szCs w:val="24"/>
        </w:rPr>
      </w:pPr>
      <w:r>
        <w:rPr>
          <w:szCs w:val="24"/>
        </w:rPr>
        <w:t xml:space="preserve">Both reconstructed species trees in </w:t>
      </w:r>
      <w:r>
        <w:rPr>
          <w:szCs w:val="24"/>
        </w:rPr>
        <w:fldChar w:fldCharType="begin"/>
      </w:r>
      <w:r>
        <w:rPr>
          <w:szCs w:val="24"/>
        </w:rPr>
        <w:instrText xml:space="preserve"> REF _Ref381357941 \h </w:instrText>
      </w:r>
      <w:r>
        <w:rPr>
          <w:szCs w:val="24"/>
        </w:rPr>
      </w:r>
      <w:r>
        <w:rPr>
          <w:szCs w:val="24"/>
        </w:rPr>
        <w:fldChar w:fldCharType="separate"/>
      </w:r>
      <w:r w:rsidR="00FD48E3" w:rsidRPr="00076E91">
        <w:t xml:space="preserve">Figure </w:t>
      </w:r>
      <w:r w:rsidR="00FD48E3">
        <w:rPr>
          <w:noProof/>
        </w:rPr>
        <w:t>2</w:t>
      </w:r>
      <w:r w:rsidR="00FD48E3">
        <w:noBreakHyphen/>
      </w:r>
      <w:r w:rsidR="00FD48E3">
        <w:rPr>
          <w:noProof/>
        </w:rPr>
        <w:t>7</w:t>
      </w:r>
      <w:r>
        <w:rPr>
          <w:szCs w:val="24"/>
        </w:rPr>
        <w:fldChar w:fldCharType="end"/>
      </w:r>
      <w:r>
        <w:rPr>
          <w:szCs w:val="24"/>
        </w:rPr>
        <w:t xml:space="preserve"> and </w:t>
      </w:r>
      <w:r>
        <w:rPr>
          <w:szCs w:val="24"/>
        </w:rPr>
        <w:fldChar w:fldCharType="begin"/>
      </w:r>
      <w:r>
        <w:rPr>
          <w:szCs w:val="24"/>
        </w:rPr>
        <w:instrText xml:space="preserve"> REF _Ref383775786 \h </w:instrText>
      </w:r>
      <w:r>
        <w:rPr>
          <w:szCs w:val="24"/>
        </w:rPr>
        <w:fldChar w:fldCharType="separate"/>
      </w:r>
      <w:r w:rsidR="00FD48E3">
        <w:rPr>
          <w:b/>
          <w:szCs w:val="24"/>
        </w:rPr>
        <w:t>Error! Reference source not found.</w:t>
      </w:r>
      <w:r>
        <w:rPr>
          <w:szCs w:val="24"/>
        </w:rPr>
        <w:fldChar w:fldCharType="end"/>
      </w:r>
      <w:r>
        <w:rPr>
          <w:szCs w:val="24"/>
        </w:rPr>
        <w:t xml:space="preserve"> </w:t>
      </w:r>
      <w:proofErr w:type="gramStart"/>
      <w:r>
        <w:rPr>
          <w:szCs w:val="24"/>
        </w:rPr>
        <w:t>solidly</w:t>
      </w:r>
      <w:proofErr w:type="gramEnd"/>
      <w:r>
        <w:rPr>
          <w:szCs w:val="24"/>
        </w:rPr>
        <w:t xml:space="preserve"> support the hypothesis that microsporidia </w:t>
      </w:r>
      <w:commentRangeStart w:id="117"/>
      <w:r>
        <w:rPr>
          <w:szCs w:val="24"/>
        </w:rPr>
        <w:t xml:space="preserve">forms the earliest </w:t>
      </w:r>
      <w:r>
        <w:rPr>
          <w:szCs w:val="24"/>
        </w:rPr>
        <w:lastRenderedPageBreak/>
        <w:t xml:space="preserve">diverging clade of fungi. </w:t>
      </w:r>
      <w:commentRangeEnd w:id="117"/>
      <w:r>
        <w:rPr>
          <w:rStyle w:val="CommentReference"/>
        </w:rPr>
        <w:commentReference w:id="117"/>
      </w:r>
      <w:r>
        <w:rPr>
          <w:szCs w:val="24"/>
        </w:rPr>
        <w:t xml:space="preserve">It is also </w:t>
      </w:r>
      <w:r w:rsidRPr="000C0396">
        <w:rPr>
          <w:szCs w:val="24"/>
        </w:rPr>
        <w:t>worthwhile</w:t>
      </w:r>
      <w:r>
        <w:rPr>
          <w:szCs w:val="24"/>
        </w:rPr>
        <w:t xml:space="preserve"> to mention that the topology of this species tree is congruent with the one from the study of </w:t>
      </w:r>
      <w:r>
        <w:rPr>
          <w:szCs w:val="24"/>
        </w:rPr>
        <w:fldChar w:fldCharType="begin"/>
      </w:r>
      <w:r>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Pr>
          <w:szCs w:val="24"/>
        </w:rPr>
        <w:fldChar w:fldCharType="separate"/>
      </w:r>
      <w:r>
        <w:rPr>
          <w:noProof/>
          <w:szCs w:val="24"/>
        </w:rPr>
        <w:t>(Capella-Gutiérrez, Marcet-Houben, and Gabaldón 2012)</w:t>
      </w:r>
      <w:r>
        <w:rPr>
          <w:szCs w:val="24"/>
        </w:rPr>
        <w:fldChar w:fldCharType="end"/>
      </w:r>
      <w:r>
        <w:rPr>
          <w:szCs w:val="24"/>
        </w:rPr>
        <w:t xml:space="preserve">, </w:t>
      </w:r>
      <w:commentRangeStart w:id="118"/>
      <w:r>
        <w:rPr>
          <w:szCs w:val="24"/>
        </w:rPr>
        <w:t xml:space="preserve">which also support the same </w:t>
      </w:r>
      <w:r w:rsidRPr="00516550">
        <w:rPr>
          <w:szCs w:val="24"/>
        </w:rPr>
        <w:t>scenario</w:t>
      </w:r>
      <w:r>
        <w:rPr>
          <w:szCs w:val="24"/>
        </w:rPr>
        <w:t>.</w:t>
      </w:r>
      <w:commentRangeEnd w:id="118"/>
      <w:r>
        <w:rPr>
          <w:rStyle w:val="CommentReference"/>
        </w:rPr>
        <w:commentReference w:id="118"/>
      </w:r>
      <w:r>
        <w:rPr>
          <w:szCs w:val="24"/>
        </w:rPr>
        <w:t xml:space="preserve"> </w:t>
      </w:r>
    </w:p>
    <w:p w14:paraId="1E1C5726" w14:textId="2F66DABA" w:rsidR="00950DB8" w:rsidRDefault="00950DB8" w:rsidP="00DF2522">
      <w:pPr>
        <w:pStyle w:val="Heading3"/>
      </w:pPr>
      <w:bookmarkStart w:id="119" w:name="_Toc386158925"/>
      <w:r>
        <w:t>The microsporidia phylogenetic profile</w:t>
      </w:r>
      <w:bookmarkEnd w:id="119"/>
    </w:p>
    <w:p w14:paraId="7044540F" w14:textId="77777777" w:rsidR="00CF3C94" w:rsidRDefault="00CF3C94" w:rsidP="00CF3C94">
      <w:pPr>
        <w:spacing w:after="0" w:line="360" w:lineRule="auto"/>
        <w:jc w:val="both"/>
        <w:rPr>
          <w:szCs w:val="24"/>
        </w:rPr>
      </w:pPr>
      <w:r>
        <w:rPr>
          <w:szCs w:val="24"/>
        </w:rPr>
        <w:t xml:space="preserve">The fast evolving of microsporidia proteins could fail the orthology prediction, especially in the distantly related species. Therefore we additionally used FAS scores as a confidence value for the orthology assignment. </w:t>
      </w:r>
    </w:p>
    <w:p w14:paraId="0859BC50" w14:textId="77777777" w:rsidR="00CF3C94" w:rsidRPr="00076E91" w:rsidRDefault="00CF3C94" w:rsidP="00CF3C94">
      <w:pPr>
        <w:keepNext/>
        <w:spacing w:after="0" w:line="360" w:lineRule="auto"/>
        <w:jc w:val="both"/>
        <w:rPr>
          <w:szCs w:val="24"/>
        </w:rPr>
      </w:pPr>
      <w:r w:rsidRPr="00076E91">
        <w:rPr>
          <w:noProof/>
          <w:szCs w:val="24"/>
        </w:rPr>
        <w:drawing>
          <wp:inline distT="0" distB="0" distL="0" distR="0" wp14:anchorId="778E8506" wp14:editId="31923296">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26">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7599FC16" w14:textId="77777777" w:rsidR="00CF3C94" w:rsidRPr="00076E91" w:rsidRDefault="00CF3C94" w:rsidP="00CF3C94">
      <w:pPr>
        <w:pStyle w:val="Caption"/>
        <w:spacing w:after="0" w:line="360" w:lineRule="auto"/>
        <w:jc w:val="both"/>
      </w:pPr>
      <w:bookmarkStart w:id="120" w:name="_Ref381546097"/>
      <w:bookmarkStart w:id="121" w:name="_Toc386158600"/>
      <w:r w:rsidRPr="00076E91">
        <w:t xml:space="preserve">Figure </w:t>
      </w:r>
      <w:r>
        <w:fldChar w:fldCharType="begin"/>
      </w:r>
      <w:r>
        <w:instrText xml:space="preserve"> STYLEREF 1 \s </w:instrText>
      </w:r>
      <w:r>
        <w:fldChar w:fldCharType="separate"/>
      </w:r>
      <w:r w:rsidR="00FD48E3">
        <w:rPr>
          <w:noProof/>
        </w:rPr>
        <w:t>2</w:t>
      </w:r>
      <w:r>
        <w:fldChar w:fldCharType="end"/>
      </w:r>
      <w:r>
        <w:noBreakHyphen/>
      </w:r>
      <w:r>
        <w:fldChar w:fldCharType="begin"/>
      </w:r>
      <w:r>
        <w:instrText xml:space="preserve"> SEQ Figure \* ARABIC \s 1 </w:instrText>
      </w:r>
      <w:r>
        <w:fldChar w:fldCharType="separate"/>
      </w:r>
      <w:r w:rsidR="00FD48E3">
        <w:rPr>
          <w:noProof/>
        </w:rPr>
        <w:t>9</w:t>
      </w:r>
      <w:r>
        <w:fldChar w:fldCharType="end"/>
      </w:r>
      <w:bookmarkEnd w:id="120"/>
      <w:r w:rsidRPr="00076E91">
        <w:t>: The distribution of FAS scores for all orthologs of 1605 microsporidian LCA proteins.</w:t>
      </w:r>
      <w:bookmarkEnd w:id="121"/>
    </w:p>
    <w:p w14:paraId="2F68CC95" w14:textId="77777777" w:rsidR="00CF3C94" w:rsidRPr="00076E91" w:rsidRDefault="00CF3C94" w:rsidP="00CF3C94">
      <w:pPr>
        <w:spacing w:after="0" w:line="360" w:lineRule="auto"/>
        <w:jc w:val="both"/>
        <w:rPr>
          <w:szCs w:val="24"/>
        </w:rPr>
      </w:pPr>
      <w:r>
        <w:rPr>
          <w:szCs w:val="24"/>
        </w:rPr>
        <w:t xml:space="preserve">The FAS score frequency </w:t>
      </w:r>
      <w:r w:rsidRPr="00076E91">
        <w:rPr>
          <w:szCs w:val="24"/>
        </w:rPr>
        <w:t xml:space="preserve">in </w:t>
      </w:r>
      <w:r w:rsidRPr="00076E91">
        <w:rPr>
          <w:szCs w:val="24"/>
        </w:rPr>
        <w:fldChar w:fldCharType="begin"/>
      </w:r>
      <w:r w:rsidRPr="00076E91">
        <w:rPr>
          <w:szCs w:val="24"/>
        </w:rPr>
        <w:instrText xml:space="preserve"> REF _Ref381546097 \h </w:instrText>
      </w:r>
      <w:r w:rsidRPr="00076E91">
        <w:rPr>
          <w:szCs w:val="24"/>
        </w:rPr>
      </w:r>
      <w:r w:rsidRPr="00076E91">
        <w:rPr>
          <w:szCs w:val="24"/>
        </w:rPr>
        <w:fldChar w:fldCharType="separate"/>
      </w:r>
      <w:r w:rsidR="00FD48E3" w:rsidRPr="00076E91">
        <w:t xml:space="preserve">Figure </w:t>
      </w:r>
      <w:r w:rsidR="00FD48E3">
        <w:rPr>
          <w:noProof/>
        </w:rPr>
        <w:t>2</w:t>
      </w:r>
      <w:r w:rsidR="00FD48E3">
        <w:noBreakHyphen/>
      </w:r>
      <w:r w:rsidR="00FD48E3">
        <w:rPr>
          <w:noProof/>
        </w:rPr>
        <w:t>9</w:t>
      </w:r>
      <w:r w:rsidRPr="00076E91">
        <w:rPr>
          <w:szCs w:val="24"/>
        </w:rPr>
        <w:fldChar w:fldCharType="end"/>
      </w:r>
      <w:r>
        <w:rPr>
          <w:szCs w:val="24"/>
        </w:rPr>
        <w:t xml:space="preserve"> revealed the similarity in the domain architectures between the microsporidia proteins and their orthologs. Most of the protein pairs have a FAS score higher than 0.75 and the mean FAS score of in total is up to 0.96.</w:t>
      </w:r>
    </w:p>
    <w:p w14:paraId="627D3BE1" w14:textId="77777777" w:rsidR="00CF3C94" w:rsidRPr="00076E91" w:rsidRDefault="00CF3C94" w:rsidP="00CF3C94">
      <w:pPr>
        <w:spacing w:after="0" w:line="360" w:lineRule="auto"/>
        <w:jc w:val="both"/>
        <w:rPr>
          <w:szCs w:val="24"/>
        </w:rPr>
      </w:pPr>
      <w:r>
        <w:rPr>
          <w:szCs w:val="24"/>
        </w:rPr>
        <w:t xml:space="preserve">We clustered 1607 phylogenetic profile of the microsporidia LCA proteins and display the whole profile plot to have an overview about their distribution. </w:t>
      </w:r>
      <w:r w:rsidRPr="00076E91">
        <w:rPr>
          <w:szCs w:val="24"/>
        </w:rPr>
        <w:fldChar w:fldCharType="begin"/>
      </w:r>
      <w:r w:rsidRPr="00076E91">
        <w:rPr>
          <w:szCs w:val="24"/>
        </w:rPr>
        <w:instrText xml:space="preserve"> REF _Ref381546185 \h </w:instrText>
      </w:r>
      <w:r w:rsidRPr="00076E91">
        <w:rPr>
          <w:szCs w:val="24"/>
        </w:rPr>
      </w:r>
      <w:r w:rsidRPr="00076E91">
        <w:rPr>
          <w:szCs w:val="24"/>
        </w:rPr>
        <w:fldChar w:fldCharType="separate"/>
      </w:r>
      <w:r w:rsidR="00FD48E3" w:rsidRPr="00076E91">
        <w:t xml:space="preserve">Figure </w:t>
      </w:r>
      <w:r w:rsidR="00FD48E3">
        <w:rPr>
          <w:noProof/>
        </w:rPr>
        <w:t>2</w:t>
      </w:r>
      <w:r w:rsidR="00FD48E3">
        <w:noBreakHyphen/>
      </w:r>
      <w:r w:rsidR="00FD48E3">
        <w:rPr>
          <w:noProof/>
        </w:rPr>
        <w:t>10</w:t>
      </w:r>
      <w:r w:rsidRPr="00076E91">
        <w:rPr>
          <w:szCs w:val="24"/>
        </w:rPr>
        <w:fldChar w:fldCharType="end"/>
      </w:r>
      <w:r w:rsidRPr="00076E91">
        <w:rPr>
          <w:szCs w:val="24"/>
        </w:rPr>
        <w:t xml:space="preserve"> shows the </w:t>
      </w:r>
      <w:r>
        <w:rPr>
          <w:szCs w:val="24"/>
        </w:rPr>
        <w:t>complete</w:t>
      </w:r>
      <w:r w:rsidRPr="00076E91">
        <w:rPr>
          <w:szCs w:val="24"/>
        </w:rPr>
        <w:t xml:space="preserve"> profile across 491 taxa grouped into phylum level. </w:t>
      </w:r>
      <w:r>
        <w:rPr>
          <w:szCs w:val="24"/>
        </w:rPr>
        <w:t>It can easily be seen that a</w:t>
      </w:r>
      <w:r w:rsidRPr="00076E91">
        <w:rPr>
          <w:szCs w:val="24"/>
        </w:rPr>
        <w:t xml:space="preserve"> large fraction of microsporidia proteins spread through all studied taxa. </w:t>
      </w:r>
    </w:p>
    <w:p w14:paraId="796F1913"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50AB84A0" wp14:editId="5F0BC9B0">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27">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3621F526" w14:textId="77777777" w:rsidR="00CF3C94" w:rsidRPr="00076E91" w:rsidRDefault="00CF3C94" w:rsidP="00CF3C94">
      <w:pPr>
        <w:pStyle w:val="Caption"/>
        <w:spacing w:after="0" w:line="360" w:lineRule="auto"/>
        <w:jc w:val="both"/>
      </w:pPr>
      <w:bookmarkStart w:id="122" w:name="_Ref381546185"/>
      <w:bookmarkStart w:id="123" w:name="_Toc386158601"/>
      <w:r w:rsidRPr="00076E91">
        <w:t xml:space="preserve">Figure </w:t>
      </w:r>
      <w:r>
        <w:fldChar w:fldCharType="begin"/>
      </w:r>
      <w:r>
        <w:instrText xml:space="preserve"> STYLEREF 1 \s </w:instrText>
      </w:r>
      <w:r>
        <w:fldChar w:fldCharType="separate"/>
      </w:r>
      <w:r w:rsidR="00FD48E3">
        <w:rPr>
          <w:noProof/>
        </w:rPr>
        <w:t>2</w:t>
      </w:r>
      <w:r>
        <w:fldChar w:fldCharType="end"/>
      </w:r>
      <w:r>
        <w:noBreakHyphen/>
      </w:r>
      <w:r>
        <w:fldChar w:fldCharType="begin"/>
      </w:r>
      <w:r>
        <w:instrText xml:space="preserve"> SEQ Figure \* ARABIC \s 1 </w:instrText>
      </w:r>
      <w:r>
        <w:fldChar w:fldCharType="separate"/>
      </w:r>
      <w:r w:rsidR="00FD48E3">
        <w:rPr>
          <w:noProof/>
        </w:rPr>
        <w:t>10</w:t>
      </w:r>
      <w:r>
        <w:fldChar w:fldCharType="end"/>
      </w:r>
      <w:bookmarkEnd w:id="122"/>
      <w:r w:rsidRPr="00076E91">
        <w:t>: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bookmarkEnd w:id="123"/>
    </w:p>
    <w:p w14:paraId="4FC68766" w14:textId="77777777" w:rsidR="00CF3C94" w:rsidRDefault="00CF3C94" w:rsidP="00CF3C94">
      <w:pPr>
        <w:spacing w:after="0" w:line="360" w:lineRule="auto"/>
        <w:jc w:val="both"/>
        <w:rPr>
          <w:szCs w:val="24"/>
        </w:rPr>
      </w:pPr>
    </w:p>
    <w:p w14:paraId="0E4530AB" w14:textId="77777777" w:rsidR="00CF3C94" w:rsidRPr="00076E91" w:rsidRDefault="00CF3C94" w:rsidP="00CF3C94">
      <w:pPr>
        <w:spacing w:after="0" w:line="360" w:lineRule="auto"/>
        <w:jc w:val="both"/>
        <w:rPr>
          <w:szCs w:val="24"/>
        </w:rPr>
      </w:pPr>
      <w:r>
        <w:rPr>
          <w:szCs w:val="24"/>
        </w:rPr>
        <w:t>W</w:t>
      </w:r>
      <w:r w:rsidRPr="00076E91">
        <w:rPr>
          <w:szCs w:val="24"/>
        </w:rPr>
        <w:t>e</w:t>
      </w:r>
      <w:r>
        <w:rPr>
          <w:szCs w:val="24"/>
        </w:rPr>
        <w:t xml:space="preserve"> then</w:t>
      </w:r>
      <w:r w:rsidRPr="00076E91">
        <w:rPr>
          <w:szCs w:val="24"/>
        </w:rPr>
        <w:t xml:space="preserve"> estimated the evolutionary ages for</w:t>
      </w:r>
      <w:r>
        <w:rPr>
          <w:szCs w:val="24"/>
        </w:rPr>
        <w:t xml:space="preserve"> the</w:t>
      </w:r>
      <w:r w:rsidRPr="00076E91">
        <w:rPr>
          <w:szCs w:val="24"/>
        </w:rPr>
        <w:t xml:space="preserve"> microsporidian LCA proteins.</w:t>
      </w:r>
      <w:r>
        <w:rPr>
          <w:szCs w:val="24"/>
        </w:rPr>
        <w:t xml:space="preserve"> In accord with the result in </w:t>
      </w:r>
      <w:r>
        <w:rPr>
          <w:szCs w:val="24"/>
        </w:rPr>
        <w:fldChar w:fldCharType="begin"/>
      </w:r>
      <w:r>
        <w:rPr>
          <w:szCs w:val="24"/>
        </w:rPr>
        <w:instrText xml:space="preserve"> REF _Ref381546185 \h </w:instrText>
      </w:r>
      <w:r>
        <w:rPr>
          <w:szCs w:val="24"/>
        </w:rPr>
      </w:r>
      <w:r>
        <w:rPr>
          <w:szCs w:val="24"/>
        </w:rPr>
        <w:fldChar w:fldCharType="separate"/>
      </w:r>
      <w:r w:rsidR="00FD48E3" w:rsidRPr="00076E91">
        <w:t xml:space="preserve">Figure </w:t>
      </w:r>
      <w:r w:rsidR="00FD48E3">
        <w:rPr>
          <w:noProof/>
        </w:rPr>
        <w:t>2</w:t>
      </w:r>
      <w:r w:rsidR="00FD48E3">
        <w:noBreakHyphen/>
      </w:r>
      <w:r w:rsidR="00FD48E3">
        <w:rPr>
          <w:noProof/>
        </w:rPr>
        <w:t>10</w:t>
      </w:r>
      <w:r>
        <w:rPr>
          <w:szCs w:val="24"/>
        </w:rPr>
        <w:fldChar w:fldCharType="end"/>
      </w:r>
      <w:r w:rsidRPr="00076E91">
        <w:rPr>
          <w:szCs w:val="24"/>
        </w:rPr>
        <w:t>,</w:t>
      </w:r>
      <w:r>
        <w:rPr>
          <w:szCs w:val="24"/>
        </w:rPr>
        <w:t xml:space="preserve"> half of the proteins could be found at the root of the species tree of life and another</w:t>
      </w:r>
      <w:r w:rsidRPr="00076E91">
        <w:rPr>
          <w:szCs w:val="24"/>
        </w:rPr>
        <w:t xml:space="preserve"> </w:t>
      </w:r>
      <w:r>
        <w:rPr>
          <w:szCs w:val="24"/>
        </w:rPr>
        <w:t>44</w:t>
      </w:r>
      <w:r w:rsidRPr="00076E91">
        <w:rPr>
          <w:szCs w:val="24"/>
        </w:rPr>
        <w:t xml:space="preserve">% of the proteins are as old as the </w:t>
      </w:r>
      <w:r>
        <w:rPr>
          <w:szCs w:val="24"/>
        </w:rPr>
        <w:t>last eukaryotic common ancestor. O</w:t>
      </w:r>
      <w:r w:rsidRPr="00076E91">
        <w:rPr>
          <w:szCs w:val="24"/>
        </w:rPr>
        <w:t>nly 3% are specific to microsporidia lineage</w:t>
      </w:r>
      <w:r>
        <w:rPr>
          <w:szCs w:val="24"/>
        </w:rPr>
        <w:t xml:space="preserve"> (</w:t>
      </w:r>
      <w:r w:rsidRPr="00076E91">
        <w:rPr>
          <w:szCs w:val="24"/>
        </w:rPr>
        <w:fldChar w:fldCharType="begin"/>
      </w:r>
      <w:r w:rsidRPr="00076E91">
        <w:rPr>
          <w:szCs w:val="24"/>
        </w:rPr>
        <w:instrText xml:space="preserve"> REF _Ref381546769 \h </w:instrText>
      </w:r>
      <w:r w:rsidRPr="00076E91">
        <w:rPr>
          <w:szCs w:val="24"/>
        </w:rPr>
      </w:r>
      <w:r w:rsidRPr="00076E91">
        <w:rPr>
          <w:szCs w:val="24"/>
        </w:rPr>
        <w:fldChar w:fldCharType="separate"/>
      </w:r>
      <w:r w:rsidR="00FD48E3" w:rsidRPr="00076E91">
        <w:t xml:space="preserve">Figure </w:t>
      </w:r>
      <w:r w:rsidR="00FD48E3">
        <w:rPr>
          <w:noProof/>
        </w:rPr>
        <w:t>2</w:t>
      </w:r>
      <w:r w:rsidR="00FD48E3">
        <w:noBreakHyphen/>
      </w:r>
      <w:r w:rsidR="00FD48E3">
        <w:rPr>
          <w:noProof/>
        </w:rPr>
        <w:t>11</w:t>
      </w:r>
      <w:r w:rsidRPr="00076E91">
        <w:rPr>
          <w:szCs w:val="24"/>
        </w:rPr>
        <w:fldChar w:fldCharType="end"/>
      </w:r>
      <w:r>
        <w:rPr>
          <w:szCs w:val="24"/>
        </w:rPr>
        <w:t>)</w:t>
      </w:r>
      <w:r w:rsidRPr="00076E91">
        <w:rPr>
          <w:szCs w:val="24"/>
        </w:rPr>
        <w:t>.</w:t>
      </w:r>
    </w:p>
    <w:p w14:paraId="0F68D715"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62453D6D" wp14:editId="15526C4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440FF4A1" w14:textId="77777777" w:rsidR="00CF3C94" w:rsidRPr="00076E91" w:rsidRDefault="00CF3C94" w:rsidP="00CF3C94">
      <w:pPr>
        <w:pStyle w:val="Caption"/>
        <w:spacing w:after="0" w:line="360" w:lineRule="auto"/>
        <w:jc w:val="both"/>
      </w:pPr>
      <w:bookmarkStart w:id="124" w:name="_Ref381546769"/>
      <w:bookmarkStart w:id="125" w:name="_Toc386158602"/>
      <w:r w:rsidRPr="00076E91">
        <w:t xml:space="preserve">Figure </w:t>
      </w:r>
      <w:r>
        <w:fldChar w:fldCharType="begin"/>
      </w:r>
      <w:r>
        <w:instrText xml:space="preserve"> STYLEREF 1 \s </w:instrText>
      </w:r>
      <w:r>
        <w:fldChar w:fldCharType="separate"/>
      </w:r>
      <w:r w:rsidR="00FD48E3">
        <w:rPr>
          <w:noProof/>
        </w:rPr>
        <w:t>2</w:t>
      </w:r>
      <w:r>
        <w:fldChar w:fldCharType="end"/>
      </w:r>
      <w:r>
        <w:noBreakHyphen/>
      </w:r>
      <w:r>
        <w:fldChar w:fldCharType="begin"/>
      </w:r>
      <w:r>
        <w:instrText xml:space="preserve"> SEQ Figure \* ARABIC \s 1 </w:instrText>
      </w:r>
      <w:r>
        <w:fldChar w:fldCharType="separate"/>
      </w:r>
      <w:r w:rsidR="00FD48E3">
        <w:rPr>
          <w:noProof/>
        </w:rPr>
        <w:t>11</w:t>
      </w:r>
      <w:r>
        <w:fldChar w:fldCharType="end"/>
      </w:r>
      <w:bookmarkEnd w:id="124"/>
      <w:r w:rsidRPr="00076E91">
        <w:t>: Gene age estimation of 1605 microsporidian LCA proteins. The fraction and corresponding absolute number of proteins for each estimated evolutionary age are written in each block. The colors denote the estimated ages for query proteins.</w:t>
      </w:r>
      <w:bookmarkEnd w:id="125"/>
    </w:p>
    <w:p w14:paraId="3328A094" w14:textId="77777777" w:rsidR="00CF3C94" w:rsidRDefault="00CF3C94" w:rsidP="00CF3C94">
      <w:pPr>
        <w:spacing w:after="0" w:line="360" w:lineRule="auto"/>
        <w:jc w:val="both"/>
        <w:rPr>
          <w:szCs w:val="24"/>
        </w:rPr>
      </w:pPr>
    </w:p>
    <w:p w14:paraId="38A50A4F" w14:textId="77777777" w:rsidR="00CF3C94" w:rsidRPr="00076E91" w:rsidRDefault="00CF3C94" w:rsidP="00CF3C94">
      <w:pPr>
        <w:spacing w:after="0" w:line="360" w:lineRule="auto"/>
        <w:jc w:val="both"/>
        <w:rPr>
          <w:szCs w:val="24"/>
        </w:rPr>
      </w:pPr>
      <w:r>
        <w:rPr>
          <w:szCs w:val="24"/>
        </w:rPr>
        <w:t xml:space="preserve">To investigate the functionality of the 42 microsporidia specific proteins, we used BlastKOALA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xml:space="preserve"> to annotate KEGG Orthology</w:t>
      </w:r>
      <w:r w:rsidRPr="00076E91">
        <w:rPr>
          <w:szCs w:val="24"/>
        </w:rPr>
        <w:t xml:space="preserve"> </w:t>
      </w:r>
      <w:r>
        <w:rPr>
          <w:szCs w:val="24"/>
        </w:rPr>
        <w:t xml:space="preserve">identifiers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for those proteins</w:t>
      </w:r>
      <w:r w:rsidRPr="00076E91">
        <w:rPr>
          <w:szCs w:val="24"/>
        </w:rPr>
        <w:t>.</w:t>
      </w:r>
      <w:r>
        <w:rPr>
          <w:szCs w:val="24"/>
        </w:rPr>
        <w:t xml:space="preserve"> Only 7 of them were linked to KO identifiers (</w:t>
      </w:r>
      <w:r>
        <w:rPr>
          <w:szCs w:val="24"/>
        </w:rPr>
        <w:fldChar w:fldCharType="begin"/>
      </w:r>
      <w:r>
        <w:rPr>
          <w:szCs w:val="24"/>
        </w:rPr>
        <w:instrText xml:space="preserve"> REF _Ref383849425 \h </w:instrText>
      </w:r>
      <w:r>
        <w:rPr>
          <w:szCs w:val="24"/>
        </w:rPr>
      </w:r>
      <w:r>
        <w:rPr>
          <w:szCs w:val="24"/>
        </w:rPr>
        <w:fldChar w:fldCharType="separate"/>
      </w:r>
      <w:r w:rsidR="00FD48E3" w:rsidRPr="00076E91">
        <w:t xml:space="preserve">Table </w:t>
      </w:r>
      <w:r w:rsidR="00FD48E3">
        <w:rPr>
          <w:noProof/>
        </w:rPr>
        <w:t>2</w:t>
      </w:r>
      <w:r w:rsidR="00FD48E3">
        <w:noBreakHyphen/>
      </w:r>
      <w:r w:rsidR="00FD48E3">
        <w:rPr>
          <w:noProof/>
        </w:rPr>
        <w:t>3</w:t>
      </w:r>
      <w:r>
        <w:rPr>
          <w:szCs w:val="24"/>
        </w:rPr>
        <w:fldChar w:fldCharType="end"/>
      </w:r>
      <w:r>
        <w:rPr>
          <w:szCs w:val="24"/>
        </w:rPr>
        <w:t>).</w:t>
      </w:r>
    </w:p>
    <w:p w14:paraId="2E89498C" w14:textId="77777777" w:rsidR="00CF3C94" w:rsidRPr="00076E91" w:rsidRDefault="00CF3C94" w:rsidP="00CF3C94">
      <w:pPr>
        <w:pStyle w:val="Caption"/>
        <w:keepNext/>
        <w:spacing w:after="0" w:line="360" w:lineRule="auto"/>
        <w:jc w:val="both"/>
      </w:pPr>
      <w:bookmarkStart w:id="126" w:name="_Ref383849425"/>
      <w:bookmarkStart w:id="127" w:name="_Toc386158650"/>
      <w:r w:rsidRPr="00076E91">
        <w:t xml:space="preserve">Table </w:t>
      </w:r>
      <w:r>
        <w:fldChar w:fldCharType="begin"/>
      </w:r>
      <w:r>
        <w:instrText xml:space="preserve"> STYLEREF 1 \s </w:instrText>
      </w:r>
      <w:r>
        <w:fldChar w:fldCharType="separate"/>
      </w:r>
      <w:r w:rsidR="00FD48E3">
        <w:rPr>
          <w:noProof/>
        </w:rPr>
        <w:t>2</w:t>
      </w:r>
      <w:r>
        <w:fldChar w:fldCharType="end"/>
      </w:r>
      <w:r>
        <w:noBreakHyphen/>
      </w:r>
      <w:r>
        <w:fldChar w:fldCharType="begin"/>
      </w:r>
      <w:r>
        <w:instrText xml:space="preserve"> SEQ Table \* ARABIC \s 1 </w:instrText>
      </w:r>
      <w:r>
        <w:fldChar w:fldCharType="separate"/>
      </w:r>
      <w:r w:rsidR="00FD48E3">
        <w:rPr>
          <w:noProof/>
        </w:rPr>
        <w:t>3</w:t>
      </w:r>
      <w:r>
        <w:fldChar w:fldCharType="end"/>
      </w:r>
      <w:bookmarkEnd w:id="126"/>
      <w:r w:rsidRPr="00076E91">
        <w:t>: KO annotation for 42 microsporidia specific proteins using BlastKOALA</w:t>
      </w:r>
      <w:bookmarkEnd w:id="127"/>
    </w:p>
    <w:tbl>
      <w:tblPr>
        <w:tblStyle w:val="TableGrid"/>
        <w:tblW w:w="0" w:type="auto"/>
        <w:tblLook w:val="04A0" w:firstRow="1" w:lastRow="0" w:firstColumn="1" w:lastColumn="0" w:noHBand="0" w:noVBand="1"/>
      </w:tblPr>
      <w:tblGrid>
        <w:gridCol w:w="1809"/>
        <w:gridCol w:w="1843"/>
        <w:gridCol w:w="5068"/>
      </w:tblGrid>
      <w:tr w:rsidR="00CF3C94" w:rsidRPr="00076E91" w14:paraId="49814315" w14:textId="77777777" w:rsidTr="008210C7">
        <w:tc>
          <w:tcPr>
            <w:tcW w:w="1809" w:type="dxa"/>
          </w:tcPr>
          <w:p w14:paraId="63D75952" w14:textId="77777777" w:rsidR="00CF3C94" w:rsidRPr="00076E91" w:rsidRDefault="00CF3C94" w:rsidP="008210C7">
            <w:pPr>
              <w:spacing w:line="360" w:lineRule="auto"/>
              <w:rPr>
                <w:szCs w:val="24"/>
              </w:rPr>
            </w:pPr>
            <w:r w:rsidRPr="00076E91">
              <w:rPr>
                <w:szCs w:val="24"/>
              </w:rPr>
              <w:t>LCA protein</w:t>
            </w:r>
          </w:p>
        </w:tc>
        <w:tc>
          <w:tcPr>
            <w:tcW w:w="1843" w:type="dxa"/>
          </w:tcPr>
          <w:p w14:paraId="578A9A58" w14:textId="77777777" w:rsidR="00CF3C94" w:rsidRPr="00076E91" w:rsidRDefault="00CF3C94" w:rsidP="008210C7">
            <w:pPr>
              <w:spacing w:line="360" w:lineRule="auto"/>
              <w:rPr>
                <w:szCs w:val="24"/>
              </w:rPr>
            </w:pPr>
            <w:r w:rsidRPr="00076E91">
              <w:rPr>
                <w:szCs w:val="24"/>
              </w:rPr>
              <w:t xml:space="preserve">KO </w:t>
            </w:r>
            <w:r>
              <w:rPr>
                <w:szCs w:val="24"/>
              </w:rPr>
              <w:t>identifier</w:t>
            </w:r>
          </w:p>
        </w:tc>
        <w:tc>
          <w:tcPr>
            <w:tcW w:w="5068" w:type="dxa"/>
          </w:tcPr>
          <w:p w14:paraId="7B500FF6" w14:textId="77777777" w:rsidR="00CF3C94" w:rsidRPr="00076E91" w:rsidRDefault="00CF3C94" w:rsidP="008210C7">
            <w:pPr>
              <w:spacing w:line="360" w:lineRule="auto"/>
              <w:rPr>
                <w:szCs w:val="24"/>
              </w:rPr>
            </w:pPr>
            <w:r w:rsidRPr="00076E91">
              <w:rPr>
                <w:szCs w:val="24"/>
              </w:rPr>
              <w:t>Description</w:t>
            </w:r>
          </w:p>
        </w:tc>
      </w:tr>
      <w:tr w:rsidR="00CF3C94" w:rsidRPr="00076E91" w14:paraId="0FCC757F" w14:textId="77777777" w:rsidTr="008210C7">
        <w:tc>
          <w:tcPr>
            <w:tcW w:w="1809" w:type="dxa"/>
          </w:tcPr>
          <w:p w14:paraId="7EF75A10" w14:textId="77777777" w:rsidR="00CF3C94" w:rsidRPr="007813AF" w:rsidRDefault="00CF3C94" w:rsidP="008210C7">
            <w:pPr>
              <w:spacing w:line="360" w:lineRule="auto"/>
              <w:rPr>
                <w:szCs w:val="24"/>
              </w:rPr>
            </w:pPr>
            <w:r w:rsidRPr="007813AF">
              <w:rPr>
                <w:szCs w:val="24"/>
              </w:rPr>
              <w:t>OG_1087</w:t>
            </w:r>
          </w:p>
        </w:tc>
        <w:tc>
          <w:tcPr>
            <w:tcW w:w="1843" w:type="dxa"/>
          </w:tcPr>
          <w:p w14:paraId="7247050E" w14:textId="77777777" w:rsidR="00CF3C94" w:rsidRPr="007813AF" w:rsidRDefault="00CF3C94" w:rsidP="008210C7">
            <w:pPr>
              <w:spacing w:line="360" w:lineRule="auto"/>
              <w:rPr>
                <w:szCs w:val="24"/>
              </w:rPr>
            </w:pPr>
            <w:r w:rsidRPr="007813AF">
              <w:rPr>
                <w:szCs w:val="24"/>
              </w:rPr>
              <w:t>K17866</w:t>
            </w:r>
          </w:p>
        </w:tc>
        <w:tc>
          <w:tcPr>
            <w:tcW w:w="5068" w:type="dxa"/>
          </w:tcPr>
          <w:p w14:paraId="2999E3FF" w14:textId="77777777" w:rsidR="00CF3C94" w:rsidRPr="00076E91" w:rsidRDefault="00CF3C94" w:rsidP="008210C7">
            <w:pPr>
              <w:spacing w:line="360" w:lineRule="auto"/>
              <w:rPr>
                <w:szCs w:val="24"/>
              </w:rPr>
            </w:pPr>
            <w:r>
              <w:rPr>
                <w:szCs w:val="24"/>
              </w:rPr>
              <w:t>D</w:t>
            </w:r>
            <w:r w:rsidRPr="00076E91">
              <w:rPr>
                <w:szCs w:val="24"/>
              </w:rPr>
              <w:t>iphthamide biosynthesis protein 2</w:t>
            </w:r>
          </w:p>
        </w:tc>
      </w:tr>
      <w:tr w:rsidR="00CF3C94" w:rsidRPr="00076E91" w14:paraId="364716BE" w14:textId="77777777" w:rsidTr="008210C7">
        <w:tc>
          <w:tcPr>
            <w:tcW w:w="1809" w:type="dxa"/>
          </w:tcPr>
          <w:p w14:paraId="31C44408" w14:textId="77777777" w:rsidR="00CF3C94" w:rsidRPr="00D80810" w:rsidRDefault="00CF3C94" w:rsidP="008210C7">
            <w:pPr>
              <w:spacing w:line="360" w:lineRule="auto"/>
              <w:rPr>
                <w:szCs w:val="24"/>
              </w:rPr>
            </w:pPr>
            <w:r w:rsidRPr="00D80810">
              <w:rPr>
                <w:szCs w:val="24"/>
              </w:rPr>
              <w:t>OG_1378</w:t>
            </w:r>
          </w:p>
        </w:tc>
        <w:tc>
          <w:tcPr>
            <w:tcW w:w="1843" w:type="dxa"/>
          </w:tcPr>
          <w:p w14:paraId="5172B7E7" w14:textId="77777777" w:rsidR="00CF3C94" w:rsidRPr="00D80810" w:rsidRDefault="00CF3C94" w:rsidP="008210C7">
            <w:pPr>
              <w:spacing w:line="360" w:lineRule="auto"/>
              <w:rPr>
                <w:szCs w:val="24"/>
              </w:rPr>
            </w:pPr>
            <w:r w:rsidRPr="00D80810">
              <w:rPr>
                <w:szCs w:val="24"/>
              </w:rPr>
              <w:t>K09485</w:t>
            </w:r>
          </w:p>
        </w:tc>
        <w:tc>
          <w:tcPr>
            <w:tcW w:w="5068" w:type="dxa"/>
          </w:tcPr>
          <w:p w14:paraId="39060052" w14:textId="77777777" w:rsidR="00CF3C94" w:rsidRPr="00D80810" w:rsidRDefault="00CF3C94" w:rsidP="008210C7">
            <w:pPr>
              <w:spacing w:line="360" w:lineRule="auto"/>
              <w:rPr>
                <w:szCs w:val="24"/>
              </w:rPr>
            </w:pPr>
            <w:r w:rsidRPr="00D80810">
              <w:rPr>
                <w:szCs w:val="24"/>
              </w:rPr>
              <w:t>Heat shock protein 110kDa</w:t>
            </w:r>
          </w:p>
        </w:tc>
      </w:tr>
      <w:tr w:rsidR="00CF3C94" w:rsidRPr="00076E91" w14:paraId="784D78AB" w14:textId="77777777" w:rsidTr="008210C7">
        <w:tc>
          <w:tcPr>
            <w:tcW w:w="1809" w:type="dxa"/>
          </w:tcPr>
          <w:p w14:paraId="60403F67" w14:textId="77777777" w:rsidR="00CF3C94" w:rsidRPr="00D80810" w:rsidRDefault="00CF3C94" w:rsidP="008210C7">
            <w:pPr>
              <w:spacing w:line="360" w:lineRule="auto"/>
              <w:rPr>
                <w:szCs w:val="24"/>
              </w:rPr>
            </w:pPr>
            <w:r w:rsidRPr="00D80810">
              <w:rPr>
                <w:szCs w:val="24"/>
              </w:rPr>
              <w:t>OG_1378</w:t>
            </w:r>
          </w:p>
        </w:tc>
        <w:tc>
          <w:tcPr>
            <w:tcW w:w="1843" w:type="dxa"/>
          </w:tcPr>
          <w:p w14:paraId="1BCD3E18" w14:textId="77777777" w:rsidR="00CF3C94" w:rsidRPr="00D80810" w:rsidRDefault="00CF3C94" w:rsidP="008210C7">
            <w:pPr>
              <w:spacing w:line="360" w:lineRule="auto"/>
              <w:rPr>
                <w:szCs w:val="24"/>
              </w:rPr>
            </w:pPr>
            <w:r w:rsidRPr="00D80810">
              <w:rPr>
                <w:szCs w:val="24"/>
              </w:rPr>
              <w:t>K09489</w:t>
            </w:r>
          </w:p>
        </w:tc>
        <w:tc>
          <w:tcPr>
            <w:tcW w:w="5068" w:type="dxa"/>
          </w:tcPr>
          <w:p w14:paraId="2BD3D2DF" w14:textId="77777777" w:rsidR="00CF3C94" w:rsidRPr="00D80810" w:rsidRDefault="00CF3C94" w:rsidP="008210C7">
            <w:pPr>
              <w:spacing w:line="360" w:lineRule="auto"/>
              <w:rPr>
                <w:szCs w:val="24"/>
              </w:rPr>
            </w:pPr>
            <w:r w:rsidRPr="00D80810">
              <w:rPr>
                <w:szCs w:val="24"/>
              </w:rPr>
              <w:t>Heat shock 70kDa protein 4</w:t>
            </w:r>
          </w:p>
        </w:tc>
      </w:tr>
      <w:tr w:rsidR="00CF3C94" w:rsidRPr="00076E91" w14:paraId="76F3733B" w14:textId="77777777" w:rsidTr="008210C7">
        <w:tc>
          <w:tcPr>
            <w:tcW w:w="1809" w:type="dxa"/>
          </w:tcPr>
          <w:p w14:paraId="4F1B3926" w14:textId="77777777" w:rsidR="00CF3C94" w:rsidRPr="007813AF" w:rsidRDefault="00CF3C94" w:rsidP="008210C7">
            <w:pPr>
              <w:spacing w:line="360" w:lineRule="auto"/>
              <w:rPr>
                <w:szCs w:val="24"/>
              </w:rPr>
            </w:pPr>
            <w:r w:rsidRPr="007813AF">
              <w:rPr>
                <w:szCs w:val="24"/>
              </w:rPr>
              <w:t>OG_1515</w:t>
            </w:r>
          </w:p>
        </w:tc>
        <w:tc>
          <w:tcPr>
            <w:tcW w:w="1843" w:type="dxa"/>
          </w:tcPr>
          <w:p w14:paraId="626C388D" w14:textId="77777777" w:rsidR="00CF3C94" w:rsidRPr="007813AF" w:rsidRDefault="00CF3C94" w:rsidP="008210C7">
            <w:pPr>
              <w:spacing w:line="360" w:lineRule="auto"/>
              <w:rPr>
                <w:szCs w:val="24"/>
              </w:rPr>
            </w:pPr>
            <w:r w:rsidRPr="007813AF">
              <w:rPr>
                <w:szCs w:val="24"/>
              </w:rPr>
              <w:t>K08803</w:t>
            </w:r>
          </w:p>
        </w:tc>
        <w:tc>
          <w:tcPr>
            <w:tcW w:w="5068" w:type="dxa"/>
          </w:tcPr>
          <w:p w14:paraId="6CC25994" w14:textId="77777777" w:rsidR="00CF3C94" w:rsidRPr="00076E91" w:rsidRDefault="00CF3C94" w:rsidP="008210C7">
            <w:pPr>
              <w:spacing w:line="360" w:lineRule="auto"/>
              <w:rPr>
                <w:szCs w:val="24"/>
              </w:rPr>
            </w:pPr>
            <w:r>
              <w:rPr>
                <w:szCs w:val="24"/>
              </w:rPr>
              <w:t>D</w:t>
            </w:r>
            <w:r w:rsidRPr="00076E91">
              <w:rPr>
                <w:szCs w:val="24"/>
              </w:rPr>
              <w:t>eath-associated protein kinase</w:t>
            </w:r>
          </w:p>
        </w:tc>
      </w:tr>
      <w:tr w:rsidR="00CF3C94" w:rsidRPr="00076E91" w14:paraId="5378F1A4" w14:textId="77777777" w:rsidTr="008210C7">
        <w:tc>
          <w:tcPr>
            <w:tcW w:w="1809" w:type="dxa"/>
          </w:tcPr>
          <w:p w14:paraId="749890FF" w14:textId="77777777" w:rsidR="00CF3C94" w:rsidRPr="007813AF" w:rsidRDefault="00CF3C94" w:rsidP="008210C7">
            <w:pPr>
              <w:spacing w:line="360" w:lineRule="auto"/>
              <w:rPr>
                <w:szCs w:val="24"/>
              </w:rPr>
            </w:pPr>
            <w:r w:rsidRPr="007813AF">
              <w:rPr>
                <w:szCs w:val="24"/>
              </w:rPr>
              <w:t>OG_1710</w:t>
            </w:r>
          </w:p>
        </w:tc>
        <w:tc>
          <w:tcPr>
            <w:tcW w:w="1843" w:type="dxa"/>
          </w:tcPr>
          <w:p w14:paraId="1BFF7C80" w14:textId="77777777" w:rsidR="00CF3C94" w:rsidRPr="007813AF" w:rsidRDefault="00CF3C94" w:rsidP="008210C7">
            <w:pPr>
              <w:spacing w:line="360" w:lineRule="auto"/>
              <w:rPr>
                <w:szCs w:val="24"/>
              </w:rPr>
            </w:pPr>
            <w:r w:rsidRPr="007813AF">
              <w:rPr>
                <w:szCs w:val="24"/>
              </w:rPr>
              <w:t>K14848</w:t>
            </w:r>
          </w:p>
        </w:tc>
        <w:tc>
          <w:tcPr>
            <w:tcW w:w="5068" w:type="dxa"/>
          </w:tcPr>
          <w:p w14:paraId="335809B3" w14:textId="77777777" w:rsidR="00CF3C94" w:rsidRPr="00076E91" w:rsidRDefault="00CF3C94" w:rsidP="008210C7">
            <w:pPr>
              <w:spacing w:line="360" w:lineRule="auto"/>
              <w:rPr>
                <w:szCs w:val="24"/>
              </w:rPr>
            </w:pPr>
            <w:r>
              <w:rPr>
                <w:szCs w:val="24"/>
              </w:rPr>
              <w:t>R</w:t>
            </w:r>
            <w:r w:rsidRPr="00076E91">
              <w:rPr>
                <w:szCs w:val="24"/>
              </w:rPr>
              <w:t>ibosome assembly protein RRB1</w:t>
            </w:r>
          </w:p>
        </w:tc>
      </w:tr>
      <w:tr w:rsidR="00CF3C94" w:rsidRPr="00076E91" w14:paraId="563F90D5" w14:textId="77777777" w:rsidTr="008210C7">
        <w:tc>
          <w:tcPr>
            <w:tcW w:w="1809" w:type="dxa"/>
          </w:tcPr>
          <w:p w14:paraId="61DB03B5" w14:textId="77777777" w:rsidR="00CF3C94" w:rsidRPr="00076E91" w:rsidRDefault="00CF3C94" w:rsidP="008210C7">
            <w:pPr>
              <w:spacing w:line="360" w:lineRule="auto"/>
              <w:rPr>
                <w:szCs w:val="24"/>
              </w:rPr>
            </w:pPr>
            <w:r w:rsidRPr="00076E91">
              <w:rPr>
                <w:szCs w:val="24"/>
              </w:rPr>
              <w:t>OG_2013</w:t>
            </w:r>
          </w:p>
        </w:tc>
        <w:tc>
          <w:tcPr>
            <w:tcW w:w="1843" w:type="dxa"/>
          </w:tcPr>
          <w:p w14:paraId="2A2A1C82" w14:textId="77777777" w:rsidR="00CF3C94" w:rsidRPr="00076E91" w:rsidRDefault="00CF3C94" w:rsidP="008210C7">
            <w:pPr>
              <w:spacing w:line="360" w:lineRule="auto"/>
              <w:rPr>
                <w:szCs w:val="24"/>
              </w:rPr>
            </w:pPr>
            <w:r w:rsidRPr="00076E91">
              <w:rPr>
                <w:szCs w:val="24"/>
              </w:rPr>
              <w:t>K02155</w:t>
            </w:r>
          </w:p>
        </w:tc>
        <w:tc>
          <w:tcPr>
            <w:tcW w:w="5068" w:type="dxa"/>
          </w:tcPr>
          <w:p w14:paraId="2C947454" w14:textId="77777777" w:rsidR="00CF3C94" w:rsidRPr="00076E91" w:rsidRDefault="00CF3C94" w:rsidP="008210C7">
            <w:pPr>
              <w:spacing w:line="360" w:lineRule="auto"/>
              <w:rPr>
                <w:szCs w:val="24"/>
              </w:rPr>
            </w:pPr>
            <w:r w:rsidRPr="00076E91">
              <w:rPr>
                <w:szCs w:val="24"/>
              </w:rPr>
              <w:t>V-type H+-transporting ATPase 16kDa proteolipid subunit</w:t>
            </w:r>
          </w:p>
        </w:tc>
      </w:tr>
      <w:tr w:rsidR="00CF3C94" w:rsidRPr="00076E91" w14:paraId="28457FA6" w14:textId="77777777" w:rsidTr="008210C7">
        <w:tc>
          <w:tcPr>
            <w:tcW w:w="1809" w:type="dxa"/>
          </w:tcPr>
          <w:p w14:paraId="5FA41ECF" w14:textId="77777777" w:rsidR="00CF3C94" w:rsidRPr="00076E91" w:rsidRDefault="00CF3C94" w:rsidP="008210C7">
            <w:pPr>
              <w:spacing w:line="360" w:lineRule="auto"/>
              <w:rPr>
                <w:szCs w:val="24"/>
              </w:rPr>
            </w:pPr>
            <w:r w:rsidRPr="00076E91">
              <w:rPr>
                <w:szCs w:val="24"/>
              </w:rPr>
              <w:t>OG_2250</w:t>
            </w:r>
          </w:p>
        </w:tc>
        <w:tc>
          <w:tcPr>
            <w:tcW w:w="1843" w:type="dxa"/>
          </w:tcPr>
          <w:p w14:paraId="363EC676" w14:textId="77777777" w:rsidR="00CF3C94" w:rsidRPr="00076E91" w:rsidRDefault="00CF3C94" w:rsidP="008210C7">
            <w:pPr>
              <w:spacing w:line="360" w:lineRule="auto"/>
              <w:rPr>
                <w:szCs w:val="24"/>
              </w:rPr>
            </w:pPr>
            <w:r w:rsidRPr="00076E91">
              <w:rPr>
                <w:szCs w:val="24"/>
              </w:rPr>
              <w:t>K02896</w:t>
            </w:r>
          </w:p>
        </w:tc>
        <w:tc>
          <w:tcPr>
            <w:tcW w:w="5068" w:type="dxa"/>
          </w:tcPr>
          <w:p w14:paraId="21507FDA" w14:textId="77777777" w:rsidR="00CF3C94" w:rsidRPr="00076E91" w:rsidRDefault="00CF3C94" w:rsidP="008210C7">
            <w:pPr>
              <w:spacing w:line="360" w:lineRule="auto"/>
              <w:rPr>
                <w:szCs w:val="24"/>
              </w:rPr>
            </w:pPr>
            <w:r>
              <w:rPr>
                <w:szCs w:val="24"/>
              </w:rPr>
              <w:t>L</w:t>
            </w:r>
            <w:r w:rsidRPr="00076E91">
              <w:rPr>
                <w:szCs w:val="24"/>
              </w:rPr>
              <w:t>arge subunit ribosomal protein L24e</w:t>
            </w:r>
          </w:p>
        </w:tc>
      </w:tr>
      <w:tr w:rsidR="00CF3C94" w:rsidRPr="00076E91" w14:paraId="70C8A927" w14:textId="77777777" w:rsidTr="008210C7">
        <w:tc>
          <w:tcPr>
            <w:tcW w:w="1809" w:type="dxa"/>
          </w:tcPr>
          <w:p w14:paraId="0D3ED8A7" w14:textId="77777777" w:rsidR="00CF3C94" w:rsidRPr="00076E91" w:rsidRDefault="00CF3C94" w:rsidP="008210C7">
            <w:pPr>
              <w:spacing w:line="360" w:lineRule="auto"/>
              <w:rPr>
                <w:szCs w:val="24"/>
              </w:rPr>
            </w:pPr>
            <w:r w:rsidRPr="00076E91">
              <w:rPr>
                <w:szCs w:val="24"/>
              </w:rPr>
              <w:t>OG_2280</w:t>
            </w:r>
          </w:p>
        </w:tc>
        <w:tc>
          <w:tcPr>
            <w:tcW w:w="1843" w:type="dxa"/>
          </w:tcPr>
          <w:p w14:paraId="3F0A2DE0" w14:textId="77777777" w:rsidR="00CF3C94" w:rsidRPr="00076E91" w:rsidRDefault="00CF3C94" w:rsidP="008210C7">
            <w:pPr>
              <w:spacing w:line="360" w:lineRule="auto"/>
              <w:rPr>
                <w:szCs w:val="24"/>
              </w:rPr>
            </w:pPr>
            <w:r w:rsidRPr="00076E91">
              <w:rPr>
                <w:szCs w:val="24"/>
              </w:rPr>
              <w:t>K02180</w:t>
            </w:r>
          </w:p>
        </w:tc>
        <w:tc>
          <w:tcPr>
            <w:tcW w:w="5068" w:type="dxa"/>
          </w:tcPr>
          <w:p w14:paraId="048EAE7D" w14:textId="77777777" w:rsidR="00CF3C94" w:rsidRPr="00076E91" w:rsidRDefault="00CF3C94" w:rsidP="008210C7">
            <w:pPr>
              <w:spacing w:line="360" w:lineRule="auto"/>
              <w:rPr>
                <w:szCs w:val="24"/>
              </w:rPr>
            </w:pPr>
            <w:r>
              <w:rPr>
                <w:szCs w:val="24"/>
              </w:rPr>
              <w:t>C</w:t>
            </w:r>
            <w:r w:rsidRPr="00076E91">
              <w:rPr>
                <w:szCs w:val="24"/>
              </w:rPr>
              <w:t>ell cycle arrest protein BUB3</w:t>
            </w:r>
          </w:p>
        </w:tc>
      </w:tr>
    </w:tbl>
    <w:p w14:paraId="5D0E42C3" w14:textId="77777777" w:rsidR="00CF3C94" w:rsidRPr="00076E91" w:rsidRDefault="00CF3C94" w:rsidP="00CF3C94">
      <w:pPr>
        <w:spacing w:after="0" w:line="360" w:lineRule="auto"/>
        <w:rPr>
          <w:szCs w:val="24"/>
        </w:rPr>
      </w:pPr>
    </w:p>
    <w:p w14:paraId="07242DF3" w14:textId="77777777" w:rsidR="00CF3C94" w:rsidRDefault="00CF3C94" w:rsidP="00CF3C94">
      <w:pPr>
        <w:spacing w:after="0" w:line="360" w:lineRule="auto"/>
        <w:jc w:val="both"/>
        <w:rPr>
          <w:szCs w:val="24"/>
        </w:rPr>
      </w:pPr>
      <w:r>
        <w:rPr>
          <w:szCs w:val="24"/>
        </w:rPr>
        <w:t>Beside KO annotation, we</w:t>
      </w:r>
      <w:r w:rsidRPr="00076E91">
        <w:rPr>
          <w:szCs w:val="24"/>
        </w:rPr>
        <w:t xml:space="preserve"> </w:t>
      </w:r>
      <w:r>
        <w:rPr>
          <w:szCs w:val="24"/>
        </w:rPr>
        <w:t xml:space="preserve">classified the microsporidia specific proteins based on </w:t>
      </w:r>
      <w:r w:rsidRPr="00076E91">
        <w:rPr>
          <w:szCs w:val="24"/>
        </w:rPr>
        <w:t>Gene Ontology terms</w:t>
      </w:r>
      <w:r>
        <w:rPr>
          <w:szCs w:val="24"/>
        </w:rPr>
        <w:t xml:space="preserve"> </w:t>
      </w:r>
      <w:r>
        <w:rPr>
          <w:szCs w:val="24"/>
        </w:rPr>
        <w:fldChar w:fldCharType="begin"/>
      </w:r>
      <w:r>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Pr>
          <w:szCs w:val="24"/>
        </w:rPr>
        <w:fldChar w:fldCharType="separate"/>
      </w:r>
      <w:r>
        <w:rPr>
          <w:noProof/>
          <w:szCs w:val="24"/>
        </w:rPr>
        <w:t>(Ashburner et al. 2000)</w:t>
      </w:r>
      <w:r>
        <w:rPr>
          <w:szCs w:val="24"/>
        </w:rPr>
        <w:fldChar w:fldCharType="end"/>
      </w:r>
      <w:r w:rsidRPr="00076E91">
        <w:rPr>
          <w:szCs w:val="24"/>
        </w:rPr>
        <w:t xml:space="preserve"> </w:t>
      </w:r>
      <w:r>
        <w:rPr>
          <w:szCs w:val="24"/>
        </w:rPr>
        <w:t xml:space="preserve">using </w:t>
      </w:r>
      <w:r w:rsidRPr="00076E91">
        <w:rPr>
          <w:szCs w:val="24"/>
        </w:rPr>
        <w:t>Blast2GO v5.0.13</w:t>
      </w:r>
      <w:r>
        <w:rPr>
          <w:szCs w:val="24"/>
        </w:rPr>
        <w:t xml:space="preserve"> </w:t>
      </w:r>
      <w:r>
        <w:rPr>
          <w:szCs w:val="24"/>
        </w:rPr>
        <w:fldChar w:fldCharType="begin"/>
      </w:r>
      <w:r>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Pr>
          <w:szCs w:val="24"/>
        </w:rPr>
        <w:fldChar w:fldCharType="separate"/>
      </w:r>
      <w:r>
        <w:rPr>
          <w:noProof/>
          <w:szCs w:val="24"/>
        </w:rPr>
        <w:t>(Götz et al. 2008)</w:t>
      </w:r>
      <w:r>
        <w:rPr>
          <w:szCs w:val="24"/>
        </w:rPr>
        <w:fldChar w:fldCharType="end"/>
      </w:r>
      <w:r>
        <w:rPr>
          <w:szCs w:val="24"/>
        </w:rPr>
        <w:t>. Additionally, 12 other microsporidian LCA genes were annotated by GO terms (</w:t>
      </w:r>
      <w:r>
        <w:rPr>
          <w:szCs w:val="24"/>
          <w:highlight w:val="yellow"/>
        </w:rPr>
        <w:fldChar w:fldCharType="begin"/>
      </w:r>
      <w:r>
        <w:rPr>
          <w:szCs w:val="24"/>
        </w:rPr>
        <w:instrText xml:space="preserve"> REF _Ref384468516 \h </w:instrText>
      </w:r>
      <w:r>
        <w:rPr>
          <w:szCs w:val="24"/>
          <w:highlight w:val="yellow"/>
        </w:rPr>
      </w:r>
      <w:r>
        <w:rPr>
          <w:szCs w:val="24"/>
          <w:highlight w:val="yellow"/>
        </w:rPr>
        <w:fldChar w:fldCharType="separate"/>
      </w:r>
      <w:r w:rsidR="00FD48E3">
        <w:t xml:space="preserve">Figure </w:t>
      </w:r>
      <w:r w:rsidR="00FD48E3">
        <w:rPr>
          <w:noProof/>
        </w:rPr>
        <w:t>2</w:t>
      </w:r>
      <w:r w:rsidR="00FD48E3">
        <w:noBreakHyphen/>
      </w:r>
      <w:r w:rsidR="00FD48E3">
        <w:rPr>
          <w:noProof/>
        </w:rPr>
        <w:t>12</w:t>
      </w:r>
      <w:r>
        <w:rPr>
          <w:szCs w:val="24"/>
          <w:highlight w:val="yellow"/>
        </w:rPr>
        <w:fldChar w:fldCharType="end"/>
      </w:r>
      <w:r>
        <w:rPr>
          <w:szCs w:val="24"/>
        </w:rPr>
        <w:t xml:space="preserve">, or more detail in Appendix, </w:t>
      </w:r>
      <w:r>
        <w:rPr>
          <w:szCs w:val="24"/>
        </w:rPr>
        <w:fldChar w:fldCharType="begin"/>
      </w:r>
      <w:r>
        <w:rPr>
          <w:szCs w:val="24"/>
        </w:rPr>
        <w:instrText xml:space="preserve"> REF _Ref383861995 \h </w:instrText>
      </w:r>
      <w:r>
        <w:rPr>
          <w:szCs w:val="24"/>
        </w:rPr>
      </w:r>
      <w:r>
        <w:rPr>
          <w:szCs w:val="24"/>
        </w:rPr>
        <w:fldChar w:fldCharType="separate"/>
      </w:r>
      <w:r w:rsidR="00FD48E3">
        <w:t xml:space="preserve">Table </w:t>
      </w:r>
      <w:r w:rsidR="00FD48E3">
        <w:rPr>
          <w:noProof/>
        </w:rPr>
        <w:t>A</w:t>
      </w:r>
      <w:r w:rsidR="00FD48E3">
        <w:noBreakHyphen/>
      </w:r>
      <w:r w:rsidR="00FD48E3">
        <w:rPr>
          <w:noProof/>
        </w:rPr>
        <w:t>4</w:t>
      </w:r>
      <w:r>
        <w:rPr>
          <w:szCs w:val="24"/>
        </w:rPr>
        <w:fldChar w:fldCharType="end"/>
      </w:r>
      <w:r>
        <w:rPr>
          <w:szCs w:val="24"/>
        </w:rPr>
        <w:t>).</w:t>
      </w:r>
    </w:p>
    <w:p w14:paraId="12038777" w14:textId="77777777" w:rsidR="00CF3C94" w:rsidRDefault="00CF3C94" w:rsidP="00CF3C94">
      <w:pPr>
        <w:keepNext/>
        <w:spacing w:after="0" w:line="360" w:lineRule="auto"/>
        <w:jc w:val="both"/>
      </w:pPr>
      <w:r>
        <w:rPr>
          <w:noProof/>
          <w:szCs w:val="24"/>
        </w:rPr>
        <w:lastRenderedPageBreak/>
        <w:drawing>
          <wp:inline distT="0" distB="0" distL="0" distR="0" wp14:anchorId="16115017" wp14:editId="313A49D7">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27FCFC46" w14:textId="242F7B86" w:rsidR="00950DB8" w:rsidRPr="00CF3C94" w:rsidRDefault="00CF3C94" w:rsidP="00CF3C94">
      <w:pPr>
        <w:pStyle w:val="Caption"/>
        <w:jc w:val="both"/>
        <w:rPr>
          <w:szCs w:val="24"/>
        </w:rPr>
      </w:pPr>
      <w:bookmarkStart w:id="128" w:name="_Ref384468516"/>
      <w:bookmarkStart w:id="129" w:name="_Toc386158603"/>
      <w:r>
        <w:t xml:space="preserve">Figure </w:t>
      </w:r>
      <w:r>
        <w:fldChar w:fldCharType="begin"/>
      </w:r>
      <w:r>
        <w:instrText xml:space="preserve"> STYLEREF 1 \s </w:instrText>
      </w:r>
      <w:r>
        <w:fldChar w:fldCharType="separate"/>
      </w:r>
      <w:r w:rsidR="00FD48E3">
        <w:rPr>
          <w:noProof/>
        </w:rPr>
        <w:t>2</w:t>
      </w:r>
      <w:r>
        <w:fldChar w:fldCharType="end"/>
      </w:r>
      <w:r>
        <w:noBreakHyphen/>
      </w:r>
      <w:r>
        <w:fldChar w:fldCharType="begin"/>
      </w:r>
      <w:r>
        <w:instrText xml:space="preserve"> SEQ Figure \* ARABIC \s 1 </w:instrText>
      </w:r>
      <w:r>
        <w:fldChar w:fldCharType="separate"/>
      </w:r>
      <w:r w:rsidR="00FD48E3">
        <w:rPr>
          <w:noProof/>
        </w:rPr>
        <w:t>12</w:t>
      </w:r>
      <w:r>
        <w:fldChar w:fldCharType="end"/>
      </w:r>
      <w:bookmarkEnd w:id="128"/>
      <w:r>
        <w:t>: GO annotation for microsporidia specific proteins.</w:t>
      </w:r>
      <w:bookmarkEnd w:id="129"/>
    </w:p>
    <w:p w14:paraId="238EAE23" w14:textId="77777777" w:rsidR="002C6C02" w:rsidRDefault="002C6C02" w:rsidP="002C6C02">
      <w:pPr>
        <w:spacing w:after="0" w:line="360" w:lineRule="auto"/>
        <w:jc w:val="both"/>
        <w:rPr>
          <w:szCs w:val="24"/>
        </w:rPr>
      </w:pPr>
      <w:r>
        <w:rPr>
          <w:szCs w:val="24"/>
        </w:rPr>
        <w:t xml:space="preserve">The stringency of the orthology prediction and the high FAS scores between the microsporidia proteins and their orthologs indicated that they are similar to each other not only in their sequences but also in term of functional equivalence. Because the FAS scores were already high, the result was not be affected much by applying different FAS cutoffs (see </w:t>
      </w:r>
      <w:r>
        <w:rPr>
          <w:szCs w:val="24"/>
        </w:rPr>
        <w:fldChar w:fldCharType="begin"/>
      </w:r>
      <w:r>
        <w:rPr>
          <w:szCs w:val="24"/>
        </w:rPr>
        <w:instrText xml:space="preserve"> REF _Ref383866029 \h </w:instrText>
      </w:r>
      <w:r>
        <w:rPr>
          <w:szCs w:val="24"/>
        </w:rPr>
      </w:r>
      <w:r>
        <w:rPr>
          <w:szCs w:val="24"/>
        </w:rPr>
        <w:fldChar w:fldCharType="separate"/>
      </w:r>
      <w:r w:rsidR="00FD48E3">
        <w:t xml:space="preserve">Table </w:t>
      </w:r>
      <w:r w:rsidR="00FD48E3">
        <w:rPr>
          <w:noProof/>
        </w:rPr>
        <w:t>2</w:t>
      </w:r>
      <w:r w:rsidR="00FD48E3">
        <w:noBreakHyphen/>
      </w:r>
      <w:r w:rsidR="00FD48E3">
        <w:rPr>
          <w:noProof/>
        </w:rPr>
        <w:t>4</w:t>
      </w:r>
      <w:r>
        <w:rPr>
          <w:szCs w:val="24"/>
        </w:rPr>
        <w:fldChar w:fldCharType="end"/>
      </w:r>
      <w:r>
        <w:rPr>
          <w:szCs w:val="24"/>
        </w:rPr>
        <w:t>).</w:t>
      </w:r>
    </w:p>
    <w:p w14:paraId="33BB3DFF" w14:textId="77777777" w:rsidR="002C6C02" w:rsidRDefault="002C6C02" w:rsidP="002C6C02">
      <w:pPr>
        <w:pStyle w:val="Caption"/>
        <w:keepNext/>
        <w:jc w:val="both"/>
      </w:pPr>
      <w:bookmarkStart w:id="130" w:name="_Ref383866029"/>
      <w:bookmarkStart w:id="131" w:name="_Toc386158651"/>
      <w:r>
        <w:t xml:space="preserve">Table </w:t>
      </w:r>
      <w:r>
        <w:fldChar w:fldCharType="begin"/>
      </w:r>
      <w:r>
        <w:instrText xml:space="preserve"> STYLEREF 1 \s </w:instrText>
      </w:r>
      <w:r>
        <w:fldChar w:fldCharType="separate"/>
      </w:r>
      <w:r w:rsidR="00FD48E3">
        <w:rPr>
          <w:noProof/>
        </w:rPr>
        <w:t>2</w:t>
      </w:r>
      <w:r>
        <w:fldChar w:fldCharType="end"/>
      </w:r>
      <w:r>
        <w:noBreakHyphen/>
      </w:r>
      <w:r>
        <w:fldChar w:fldCharType="begin"/>
      </w:r>
      <w:r>
        <w:instrText xml:space="preserve"> SEQ Table \* ARABIC \s 1 </w:instrText>
      </w:r>
      <w:r>
        <w:fldChar w:fldCharType="separate"/>
      </w:r>
      <w:r w:rsidR="00FD48E3">
        <w:rPr>
          <w:noProof/>
        </w:rPr>
        <w:t>4</w:t>
      </w:r>
      <w:r>
        <w:fldChar w:fldCharType="end"/>
      </w:r>
      <w:bookmarkEnd w:id="130"/>
      <w:r>
        <w:t>: Estimated microsporidia specific proteins by applying different FAS cutoffs.</w:t>
      </w:r>
      <w:bookmarkEnd w:id="131"/>
    </w:p>
    <w:tbl>
      <w:tblPr>
        <w:tblStyle w:val="TableGrid"/>
        <w:tblW w:w="5000" w:type="pct"/>
        <w:tblLayout w:type="fixed"/>
        <w:tblLook w:val="04A0" w:firstRow="1" w:lastRow="0" w:firstColumn="1" w:lastColumn="0" w:noHBand="0" w:noVBand="1"/>
      </w:tblPr>
      <w:tblGrid>
        <w:gridCol w:w="1386"/>
        <w:gridCol w:w="1842"/>
        <w:gridCol w:w="2975"/>
        <w:gridCol w:w="2517"/>
      </w:tblGrid>
      <w:tr w:rsidR="002C6C02" w14:paraId="41B31403" w14:textId="77777777" w:rsidTr="008210C7">
        <w:tc>
          <w:tcPr>
            <w:tcW w:w="795" w:type="pct"/>
          </w:tcPr>
          <w:p w14:paraId="31462BD7" w14:textId="77777777" w:rsidR="002C6C02" w:rsidRDefault="002C6C02" w:rsidP="008210C7">
            <w:pPr>
              <w:spacing w:line="360" w:lineRule="auto"/>
              <w:rPr>
                <w:szCs w:val="24"/>
              </w:rPr>
            </w:pPr>
            <w:r>
              <w:rPr>
                <w:szCs w:val="24"/>
              </w:rPr>
              <w:t>FAS cutoff</w:t>
            </w:r>
          </w:p>
        </w:tc>
        <w:tc>
          <w:tcPr>
            <w:tcW w:w="1056" w:type="pct"/>
          </w:tcPr>
          <w:p w14:paraId="6C0CA687" w14:textId="77777777" w:rsidR="002C6C02" w:rsidRDefault="002C6C02" w:rsidP="008210C7">
            <w:pPr>
              <w:spacing w:line="360" w:lineRule="auto"/>
              <w:rPr>
                <w:szCs w:val="24"/>
              </w:rPr>
            </w:pPr>
            <w:r>
              <w:rPr>
                <w:szCs w:val="24"/>
              </w:rPr>
              <w:t>Microsporidia specific</w:t>
            </w:r>
          </w:p>
        </w:tc>
        <w:tc>
          <w:tcPr>
            <w:tcW w:w="1706" w:type="pct"/>
          </w:tcPr>
          <w:p w14:paraId="3C5D7790" w14:textId="77777777" w:rsidR="002C6C02" w:rsidRDefault="002C6C02" w:rsidP="008210C7">
            <w:pPr>
              <w:spacing w:line="360" w:lineRule="auto"/>
              <w:rPr>
                <w:szCs w:val="24"/>
              </w:rPr>
            </w:pPr>
            <w:r>
              <w:rPr>
                <w:szCs w:val="24"/>
              </w:rPr>
              <w:t>LCA between microsporidia and fungi</w:t>
            </w:r>
          </w:p>
        </w:tc>
        <w:tc>
          <w:tcPr>
            <w:tcW w:w="1443" w:type="pct"/>
          </w:tcPr>
          <w:p w14:paraId="68C0A627" w14:textId="77777777" w:rsidR="002C6C02" w:rsidRDefault="002C6C02" w:rsidP="008210C7">
            <w:pPr>
              <w:spacing w:line="360" w:lineRule="auto"/>
              <w:rPr>
                <w:szCs w:val="24"/>
              </w:rPr>
            </w:pPr>
            <w:r>
              <w:rPr>
                <w:szCs w:val="24"/>
              </w:rPr>
              <w:t>Last eukaryotic common ancestor</w:t>
            </w:r>
          </w:p>
        </w:tc>
      </w:tr>
      <w:tr w:rsidR="002C6C02" w14:paraId="2A1836E1" w14:textId="77777777" w:rsidTr="008210C7">
        <w:tc>
          <w:tcPr>
            <w:tcW w:w="795" w:type="pct"/>
          </w:tcPr>
          <w:p w14:paraId="0E139BDF" w14:textId="77777777" w:rsidR="002C6C02" w:rsidRDefault="002C6C02" w:rsidP="008210C7">
            <w:pPr>
              <w:spacing w:line="360" w:lineRule="auto"/>
              <w:rPr>
                <w:szCs w:val="24"/>
              </w:rPr>
            </w:pPr>
            <w:r>
              <w:rPr>
                <w:szCs w:val="24"/>
              </w:rPr>
              <w:t>0.5</w:t>
            </w:r>
          </w:p>
        </w:tc>
        <w:tc>
          <w:tcPr>
            <w:tcW w:w="1056" w:type="pct"/>
          </w:tcPr>
          <w:p w14:paraId="214F7941" w14:textId="77777777" w:rsidR="002C6C02" w:rsidRDefault="002C6C02" w:rsidP="008210C7">
            <w:pPr>
              <w:spacing w:line="360" w:lineRule="auto"/>
              <w:rPr>
                <w:szCs w:val="24"/>
              </w:rPr>
            </w:pPr>
            <w:r>
              <w:rPr>
                <w:szCs w:val="24"/>
              </w:rPr>
              <w:t>3%</w:t>
            </w:r>
          </w:p>
        </w:tc>
        <w:tc>
          <w:tcPr>
            <w:tcW w:w="1706" w:type="pct"/>
          </w:tcPr>
          <w:p w14:paraId="00EB71C8" w14:textId="77777777" w:rsidR="002C6C02" w:rsidRDefault="002C6C02" w:rsidP="008210C7">
            <w:pPr>
              <w:spacing w:line="360" w:lineRule="auto"/>
              <w:rPr>
                <w:szCs w:val="24"/>
              </w:rPr>
            </w:pPr>
            <w:r>
              <w:rPr>
                <w:szCs w:val="24"/>
              </w:rPr>
              <w:t>3%</w:t>
            </w:r>
          </w:p>
        </w:tc>
        <w:tc>
          <w:tcPr>
            <w:tcW w:w="1443" w:type="pct"/>
          </w:tcPr>
          <w:p w14:paraId="6378BDDA" w14:textId="77777777" w:rsidR="002C6C02" w:rsidRDefault="002C6C02" w:rsidP="008210C7">
            <w:pPr>
              <w:spacing w:line="360" w:lineRule="auto"/>
              <w:rPr>
                <w:szCs w:val="24"/>
              </w:rPr>
            </w:pPr>
            <w:r>
              <w:rPr>
                <w:szCs w:val="24"/>
              </w:rPr>
              <w:t>94%</w:t>
            </w:r>
          </w:p>
        </w:tc>
      </w:tr>
      <w:tr w:rsidR="002C6C02" w14:paraId="7FEEBDC0" w14:textId="77777777" w:rsidTr="008210C7">
        <w:tc>
          <w:tcPr>
            <w:tcW w:w="795" w:type="pct"/>
          </w:tcPr>
          <w:p w14:paraId="7DFE1D24" w14:textId="77777777" w:rsidR="002C6C02" w:rsidRDefault="002C6C02" w:rsidP="008210C7">
            <w:pPr>
              <w:spacing w:line="360" w:lineRule="auto"/>
              <w:rPr>
                <w:szCs w:val="24"/>
              </w:rPr>
            </w:pPr>
            <w:r>
              <w:rPr>
                <w:szCs w:val="24"/>
              </w:rPr>
              <w:t>0.75</w:t>
            </w:r>
          </w:p>
        </w:tc>
        <w:tc>
          <w:tcPr>
            <w:tcW w:w="1056" w:type="pct"/>
          </w:tcPr>
          <w:p w14:paraId="18B0F241" w14:textId="77777777" w:rsidR="002C6C02" w:rsidRDefault="002C6C02" w:rsidP="008210C7">
            <w:pPr>
              <w:spacing w:line="360" w:lineRule="auto"/>
              <w:rPr>
                <w:szCs w:val="24"/>
              </w:rPr>
            </w:pPr>
            <w:r>
              <w:rPr>
                <w:szCs w:val="24"/>
              </w:rPr>
              <w:t>4%</w:t>
            </w:r>
          </w:p>
        </w:tc>
        <w:tc>
          <w:tcPr>
            <w:tcW w:w="1706" w:type="pct"/>
          </w:tcPr>
          <w:p w14:paraId="574A6AF9" w14:textId="77777777" w:rsidR="002C6C02" w:rsidRDefault="002C6C02" w:rsidP="008210C7">
            <w:pPr>
              <w:spacing w:line="360" w:lineRule="auto"/>
              <w:rPr>
                <w:szCs w:val="24"/>
              </w:rPr>
            </w:pPr>
            <w:r>
              <w:rPr>
                <w:szCs w:val="24"/>
              </w:rPr>
              <w:t>3%</w:t>
            </w:r>
          </w:p>
        </w:tc>
        <w:tc>
          <w:tcPr>
            <w:tcW w:w="1443" w:type="pct"/>
          </w:tcPr>
          <w:p w14:paraId="5CF6B79C" w14:textId="77777777" w:rsidR="002C6C02" w:rsidRDefault="002C6C02" w:rsidP="008210C7">
            <w:pPr>
              <w:spacing w:line="360" w:lineRule="auto"/>
              <w:rPr>
                <w:szCs w:val="24"/>
              </w:rPr>
            </w:pPr>
            <w:r>
              <w:rPr>
                <w:szCs w:val="24"/>
              </w:rPr>
              <w:t>93%</w:t>
            </w:r>
          </w:p>
        </w:tc>
      </w:tr>
      <w:tr w:rsidR="002C6C02" w14:paraId="58A0F310" w14:textId="77777777" w:rsidTr="008210C7">
        <w:tc>
          <w:tcPr>
            <w:tcW w:w="795" w:type="pct"/>
          </w:tcPr>
          <w:p w14:paraId="04F2660A" w14:textId="77777777" w:rsidR="002C6C02" w:rsidRDefault="002C6C02" w:rsidP="008210C7">
            <w:pPr>
              <w:spacing w:line="360" w:lineRule="auto"/>
              <w:rPr>
                <w:szCs w:val="24"/>
              </w:rPr>
            </w:pPr>
            <w:r>
              <w:rPr>
                <w:szCs w:val="24"/>
              </w:rPr>
              <w:t>0.9</w:t>
            </w:r>
          </w:p>
        </w:tc>
        <w:tc>
          <w:tcPr>
            <w:tcW w:w="1056" w:type="pct"/>
          </w:tcPr>
          <w:p w14:paraId="624147B3" w14:textId="77777777" w:rsidR="002C6C02" w:rsidRDefault="002C6C02" w:rsidP="008210C7">
            <w:pPr>
              <w:spacing w:line="360" w:lineRule="auto"/>
              <w:rPr>
                <w:szCs w:val="24"/>
              </w:rPr>
            </w:pPr>
            <w:r>
              <w:rPr>
                <w:szCs w:val="24"/>
              </w:rPr>
              <w:t>5%</w:t>
            </w:r>
          </w:p>
        </w:tc>
        <w:tc>
          <w:tcPr>
            <w:tcW w:w="1706" w:type="pct"/>
          </w:tcPr>
          <w:p w14:paraId="7D689576" w14:textId="77777777" w:rsidR="002C6C02" w:rsidRDefault="002C6C02" w:rsidP="008210C7">
            <w:pPr>
              <w:spacing w:line="360" w:lineRule="auto"/>
              <w:rPr>
                <w:szCs w:val="24"/>
              </w:rPr>
            </w:pPr>
            <w:r>
              <w:rPr>
                <w:szCs w:val="24"/>
              </w:rPr>
              <w:t>3%</w:t>
            </w:r>
          </w:p>
        </w:tc>
        <w:tc>
          <w:tcPr>
            <w:tcW w:w="1443" w:type="pct"/>
          </w:tcPr>
          <w:p w14:paraId="303ABE3D" w14:textId="77777777" w:rsidR="002C6C02" w:rsidRDefault="002C6C02" w:rsidP="008210C7">
            <w:pPr>
              <w:spacing w:line="360" w:lineRule="auto"/>
              <w:rPr>
                <w:szCs w:val="24"/>
              </w:rPr>
            </w:pPr>
            <w:r>
              <w:rPr>
                <w:szCs w:val="24"/>
              </w:rPr>
              <w:t>92%</w:t>
            </w:r>
          </w:p>
        </w:tc>
      </w:tr>
    </w:tbl>
    <w:p w14:paraId="17E1EE7C" w14:textId="77777777" w:rsidR="00950DB8" w:rsidRDefault="00950DB8" w:rsidP="00E612B8"/>
    <w:p w14:paraId="3199A2E7" w14:textId="77777777" w:rsidR="002C6C02" w:rsidRDefault="002C6C02" w:rsidP="00E612B8"/>
    <w:p w14:paraId="5F1FB645" w14:textId="4AE83EF3" w:rsidR="00D212B9" w:rsidRDefault="00D212B9" w:rsidP="006A5853">
      <w:pPr>
        <w:pStyle w:val="Heading2"/>
      </w:pPr>
      <w:bookmarkStart w:id="132" w:name="_Toc386158926"/>
      <w:r>
        <w:t>Discussion</w:t>
      </w:r>
      <w:bookmarkEnd w:id="132"/>
    </w:p>
    <w:p w14:paraId="29CDF0C9" w14:textId="77777777" w:rsidR="00996017" w:rsidRPr="00A7099E" w:rsidRDefault="00996017" w:rsidP="00996017">
      <w:pPr>
        <w:spacing w:after="0" w:line="360" w:lineRule="auto"/>
        <w:jc w:val="both"/>
        <w:rPr>
          <w:rStyle w:val="IntenseEmphasis"/>
        </w:rPr>
      </w:pPr>
      <w:r w:rsidRPr="00A7099E">
        <w:rPr>
          <w:rStyle w:val="IntenseEmphasis"/>
        </w:rPr>
        <w:t>(1</w:t>
      </w:r>
      <w:commentRangeStart w:id="133"/>
      <w:r w:rsidRPr="00A7099E">
        <w:rPr>
          <w:rStyle w:val="IntenseEmphasis"/>
        </w:rPr>
        <w:t>) Wrong gene assignment</w:t>
      </w:r>
      <w:commentRangeEnd w:id="133"/>
      <w:r>
        <w:rPr>
          <w:rStyle w:val="CommentReference"/>
        </w:rPr>
        <w:commentReference w:id="133"/>
      </w:r>
      <w:r w:rsidRPr="00A7099E">
        <w:rPr>
          <w:rStyle w:val="IntenseEmphasis"/>
        </w:rPr>
        <w:t>:</w:t>
      </w:r>
    </w:p>
    <w:p w14:paraId="5C9B23E9" w14:textId="77777777" w:rsidR="00996017" w:rsidRPr="00076E91" w:rsidRDefault="00996017" w:rsidP="00996017">
      <w:pPr>
        <w:spacing w:after="0" w:line="360" w:lineRule="auto"/>
        <w:jc w:val="both"/>
        <w:rPr>
          <w:szCs w:val="24"/>
        </w:rPr>
      </w:pPr>
      <w:commentRangeStart w:id="134"/>
      <w:r>
        <w:rPr>
          <w:szCs w:val="24"/>
        </w:rPr>
        <w:lastRenderedPageBreak/>
        <w:t>As on hypothesis, orphans are the result of errors during gene prediction. To assess this, we compared the sequence length of orphans and orthologous proteins, assuming that falsely predicted genes would on average be shorter than true genes.</w:t>
      </w:r>
      <w:commentRangeEnd w:id="134"/>
      <w:r>
        <w:rPr>
          <w:rStyle w:val="CommentReference"/>
        </w:rPr>
        <w:commentReference w:id="134"/>
      </w:r>
    </w:p>
    <w:p w14:paraId="4C770134" w14:textId="77777777" w:rsidR="00AB2C8D" w:rsidRPr="00A7099E" w:rsidRDefault="00AB2C8D" w:rsidP="00AB2C8D">
      <w:pPr>
        <w:spacing w:after="0" w:line="360" w:lineRule="auto"/>
        <w:jc w:val="both"/>
        <w:rPr>
          <w:rStyle w:val="IntenseEmphasis"/>
        </w:rPr>
      </w:pPr>
      <w:r w:rsidRPr="00A7099E">
        <w:rPr>
          <w:rStyle w:val="IntenseEmphasis"/>
        </w:rPr>
        <w:t>(2</w:t>
      </w:r>
      <w:commentRangeStart w:id="135"/>
      <w:r w:rsidRPr="00A7099E">
        <w:rPr>
          <w:rStyle w:val="IntenseEmphasis"/>
        </w:rPr>
        <w:t>) Orphans are new</w:t>
      </w:r>
      <w:r>
        <w:rPr>
          <w:rStyle w:val="IntenseEmphasis"/>
        </w:rPr>
        <w:t>ly</w:t>
      </w:r>
      <w:r w:rsidRPr="00A7099E">
        <w:rPr>
          <w:rStyle w:val="IntenseEmphasis"/>
        </w:rPr>
        <w:t xml:space="preserve"> invented </w:t>
      </w:r>
      <w:commentRangeEnd w:id="135"/>
      <w:r>
        <w:rPr>
          <w:rStyle w:val="CommentReference"/>
        </w:rPr>
        <w:commentReference w:id="135"/>
      </w:r>
      <w:r w:rsidRPr="00A7099E">
        <w:rPr>
          <w:rStyle w:val="IntenseEmphasis"/>
        </w:rPr>
        <w:t xml:space="preserve">genes, or genes from horizontal gene transfer events, or they </w:t>
      </w:r>
      <w:commentRangeStart w:id="136"/>
      <w:r w:rsidRPr="00A7099E">
        <w:rPr>
          <w:rStyle w:val="IntenseEmphasis"/>
        </w:rPr>
        <w:t>cannot be detectable as orthologs</w:t>
      </w:r>
      <w:commentRangeEnd w:id="136"/>
      <w:r>
        <w:rPr>
          <w:rStyle w:val="CommentReference"/>
        </w:rPr>
        <w:commentReference w:id="136"/>
      </w:r>
      <w:r w:rsidRPr="00A7099E">
        <w:rPr>
          <w:rStyle w:val="IntenseEmphasis"/>
        </w:rPr>
        <w:t>.</w:t>
      </w:r>
    </w:p>
    <w:p w14:paraId="5EA068FB" w14:textId="0433BD07" w:rsidR="00D212B9" w:rsidRPr="00AB2C8D" w:rsidRDefault="00AB2C8D" w:rsidP="00AB2C8D">
      <w:pPr>
        <w:spacing w:after="0" w:line="360" w:lineRule="auto"/>
        <w:jc w:val="both"/>
        <w:rPr>
          <w:szCs w:val="24"/>
        </w:rPr>
      </w:pPr>
      <w:commentRangeStart w:id="137"/>
      <w:r>
        <w:rPr>
          <w:szCs w:val="24"/>
        </w:rPr>
        <w:t>If the orphan genes are correctly predicted</w:t>
      </w:r>
      <w:commentRangeEnd w:id="137"/>
      <w:r>
        <w:rPr>
          <w:rStyle w:val="CommentReference"/>
        </w:rPr>
        <w:commentReference w:id="137"/>
      </w:r>
      <w:r>
        <w:rPr>
          <w:szCs w:val="24"/>
        </w:rPr>
        <w:t>, there are some possible explanations for the absence of their orthologous partners in other species.</w:t>
      </w:r>
    </w:p>
    <w:p w14:paraId="00EEBD12" w14:textId="77777777" w:rsidR="00AB2C8D" w:rsidRDefault="00AB2C8D" w:rsidP="00AB2C8D">
      <w:pPr>
        <w:spacing w:after="0" w:line="360" w:lineRule="auto"/>
        <w:jc w:val="both"/>
        <w:rPr>
          <w:szCs w:val="24"/>
        </w:rPr>
      </w:pPr>
      <w:commentRangeStart w:id="138"/>
      <w:r>
        <w:rPr>
          <w:szCs w:val="24"/>
        </w:rPr>
        <w:t xml:space="preserve">Firstly, the orphans could be new genes, which have been invented after the speciation event within the microsporidia lineages. For those new acquired genes we expect to not find PFAM domains. Secondly, the orphans could be horizontally transferred from other taxa. In this case, they would have PFAM domains, which are otherwise not found in the proteins of microsporidia. </w:t>
      </w:r>
      <w:commentRangeEnd w:id="138"/>
      <w:r>
        <w:rPr>
          <w:rStyle w:val="CommentReference"/>
        </w:rPr>
        <w:commentReference w:id="138"/>
      </w:r>
      <w:commentRangeStart w:id="139"/>
      <w:r>
        <w:rPr>
          <w:szCs w:val="24"/>
        </w:rPr>
        <w:t xml:space="preserve">Lastly, those orphan genes have been evolved quickly so that we could not find their orthologous partners with the current sequence similarity based approaches. </w:t>
      </w:r>
      <w:commentRangeEnd w:id="139"/>
      <w:r>
        <w:rPr>
          <w:rStyle w:val="CommentReference"/>
        </w:rPr>
        <w:commentReference w:id="139"/>
      </w:r>
      <w:commentRangeStart w:id="140"/>
      <w:r>
        <w:rPr>
          <w:szCs w:val="24"/>
        </w:rPr>
        <w:t>However, as PFAM domains are the highly conserved regions throughout sequences and species, we expected to find the domains of microsporidian orthologous genes even in the fast-evolved orphans</w:t>
      </w:r>
      <w:commentRangeEnd w:id="140"/>
      <w:r>
        <w:rPr>
          <w:rStyle w:val="CommentReference"/>
        </w:rPr>
        <w:commentReference w:id="140"/>
      </w:r>
      <w:r>
        <w:rPr>
          <w:szCs w:val="24"/>
        </w:rPr>
        <w:t>.</w:t>
      </w:r>
    </w:p>
    <w:p w14:paraId="3B75571A" w14:textId="77777777" w:rsidR="007C4A81" w:rsidRDefault="007C4A81" w:rsidP="00DB7430">
      <w:pPr>
        <w:spacing w:after="0" w:line="360" w:lineRule="auto"/>
        <w:jc w:val="both"/>
        <w:rPr>
          <w:szCs w:val="24"/>
        </w:rPr>
      </w:pPr>
    </w:p>
    <w:p w14:paraId="1002AD53" w14:textId="77777777" w:rsidR="000D2470" w:rsidRPr="00076E91" w:rsidRDefault="000D2470" w:rsidP="000D2470">
      <w:pPr>
        <w:spacing w:after="0" w:line="360" w:lineRule="auto"/>
        <w:jc w:val="both"/>
        <w:rPr>
          <w:szCs w:val="24"/>
        </w:rPr>
      </w:pPr>
    </w:p>
    <w:p w14:paraId="51BFF489" w14:textId="77777777" w:rsidR="000D2470" w:rsidRDefault="000D2470" w:rsidP="000D2470">
      <w:pPr>
        <w:spacing w:after="0" w:line="360" w:lineRule="auto"/>
        <w:jc w:val="both"/>
        <w:rPr>
          <w:szCs w:val="24"/>
        </w:rPr>
      </w:pPr>
    </w:p>
    <w:p w14:paraId="4C150C20" w14:textId="77777777" w:rsidR="000D2470" w:rsidRDefault="000D2470" w:rsidP="000D2470">
      <w:pPr>
        <w:spacing w:after="0" w:line="360" w:lineRule="auto"/>
        <w:jc w:val="both"/>
        <w:rPr>
          <w:szCs w:val="24"/>
        </w:rPr>
      </w:pPr>
      <w:r w:rsidRPr="00941D80">
        <w:rPr>
          <w:szCs w:val="24"/>
          <w:highlight w:val="yellow"/>
        </w:rPr>
        <w:t xml:space="preserve">Those selected taxa include species with different size of proteomes, from the most compact </w:t>
      </w:r>
      <w:r w:rsidRPr="00941D80">
        <w:rPr>
          <w:i/>
          <w:szCs w:val="24"/>
          <w:highlight w:val="yellow"/>
        </w:rPr>
        <w:t>Encephalitozoon intestinalis</w:t>
      </w:r>
      <w:r w:rsidRPr="00941D80">
        <w:rPr>
          <w:szCs w:val="24"/>
          <w:highlight w:val="yellow"/>
        </w:rPr>
        <w:t xml:space="preserve"> with 1657 proteins to the larger </w:t>
      </w:r>
      <w:r w:rsidRPr="00941D80">
        <w:rPr>
          <w:i/>
          <w:szCs w:val="24"/>
          <w:highlight w:val="yellow"/>
        </w:rPr>
        <w:t>Edhazardia aedis</w:t>
      </w:r>
      <w:r w:rsidRPr="00941D80">
        <w:rPr>
          <w:szCs w:val="24"/>
          <w:highlight w:val="yellow"/>
        </w:rPr>
        <w:t xml:space="preserve"> with 4208 proteins.</w:t>
      </w:r>
      <w:r>
        <w:rPr>
          <w:szCs w:val="24"/>
        </w:rPr>
        <w:t xml:space="preserve"> =&gt; </w:t>
      </w:r>
      <w:proofErr w:type="gramStart"/>
      <w:r>
        <w:rPr>
          <w:szCs w:val="24"/>
        </w:rPr>
        <w:t>to</w:t>
      </w:r>
      <w:proofErr w:type="gramEnd"/>
      <w:r>
        <w:rPr>
          <w:szCs w:val="24"/>
        </w:rPr>
        <w:t xml:space="preserve"> reduce the affect of LBA?</w:t>
      </w:r>
    </w:p>
    <w:p w14:paraId="5E7F1817" w14:textId="77777777" w:rsidR="000D2470" w:rsidRPr="00133214" w:rsidRDefault="000D2470" w:rsidP="000D2470">
      <w:pPr>
        <w:spacing w:after="0" w:line="360" w:lineRule="auto"/>
        <w:jc w:val="both"/>
        <w:rPr>
          <w:color w:val="FF0000"/>
          <w:szCs w:val="24"/>
        </w:rPr>
      </w:pPr>
      <w:r w:rsidRPr="00133214">
        <w:rPr>
          <w:color w:val="FF0000"/>
          <w:szCs w:val="24"/>
        </w:rPr>
        <w:t xml:space="preserve">Long branch attraction could affect the reconstructed phylogeny of microsporidia </w:t>
      </w:r>
      <w:r w:rsidRPr="00133214">
        <w:rPr>
          <w:color w:val="FF0000"/>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Pr="00133214">
        <w:rPr>
          <w:color w:val="FF0000"/>
          <w:szCs w:val="24"/>
        </w:rPr>
        <w:instrText xml:space="preserve"> ADDIN EN.CITE </w:instrText>
      </w:r>
      <w:r w:rsidRPr="00133214">
        <w:rPr>
          <w:color w:val="FF0000"/>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Pr="00133214">
        <w:rPr>
          <w:color w:val="FF0000"/>
          <w:szCs w:val="24"/>
        </w:rPr>
        <w:instrText xml:space="preserve"> ADDIN EN.CITE.DATA </w:instrText>
      </w:r>
      <w:r w:rsidRPr="00133214">
        <w:rPr>
          <w:color w:val="FF0000"/>
          <w:szCs w:val="24"/>
        </w:rPr>
      </w:r>
      <w:r w:rsidRPr="00133214">
        <w:rPr>
          <w:color w:val="FF0000"/>
          <w:szCs w:val="24"/>
        </w:rPr>
        <w:fldChar w:fldCharType="end"/>
      </w:r>
      <w:r w:rsidRPr="00133214">
        <w:rPr>
          <w:color w:val="FF0000"/>
          <w:szCs w:val="24"/>
        </w:rPr>
      </w:r>
      <w:r w:rsidRPr="00133214">
        <w:rPr>
          <w:color w:val="FF0000"/>
          <w:szCs w:val="24"/>
        </w:rPr>
        <w:fldChar w:fldCharType="separate"/>
      </w:r>
      <w:r w:rsidRPr="00133214">
        <w:rPr>
          <w:noProof/>
          <w:color w:val="FF0000"/>
          <w:szCs w:val="24"/>
        </w:rPr>
        <w:t>(Keeling and Fast 2002; James et al. 2013)</w:t>
      </w:r>
      <w:r w:rsidRPr="00133214">
        <w:rPr>
          <w:color w:val="FF0000"/>
          <w:szCs w:val="24"/>
        </w:rPr>
        <w:fldChar w:fldCharType="end"/>
      </w:r>
      <w:r w:rsidRPr="00133214">
        <w:rPr>
          <w:color w:val="FF0000"/>
          <w:szCs w:val="24"/>
        </w:rPr>
        <w:t xml:space="preserve">. </w:t>
      </w:r>
    </w:p>
    <w:p w14:paraId="4CCC1CD8" w14:textId="77777777" w:rsidR="000D2470" w:rsidRPr="00252B47" w:rsidRDefault="000D2470" w:rsidP="000D2470">
      <w:pPr>
        <w:spacing w:after="0" w:line="360" w:lineRule="auto"/>
        <w:jc w:val="both"/>
        <w:rPr>
          <w:color w:val="FF0000"/>
          <w:szCs w:val="24"/>
        </w:rPr>
      </w:pPr>
      <w:r w:rsidRPr="007745A9">
        <w:rPr>
          <w:color w:val="FF0000"/>
          <w:szCs w:val="24"/>
        </w:rPr>
        <w:t>Increased taxonomic sampling is particularly important to tackle artifacts such as LBA [26,27], which is known to affect phylogenies of microsporidian sequences (Capella)</w:t>
      </w:r>
    </w:p>
    <w:p w14:paraId="4D7B794A" w14:textId="77777777" w:rsidR="000D2470" w:rsidRDefault="000D2470" w:rsidP="000D2470">
      <w:pPr>
        <w:spacing w:after="0" w:line="360" w:lineRule="auto"/>
        <w:jc w:val="both"/>
        <w:rPr>
          <w:szCs w:val="24"/>
        </w:rPr>
      </w:pPr>
    </w:p>
    <w:p w14:paraId="14E8D82A" w14:textId="77777777" w:rsidR="000D2470" w:rsidRDefault="000D2470" w:rsidP="000D2470">
      <w:pPr>
        <w:spacing w:after="0" w:line="360" w:lineRule="auto"/>
        <w:jc w:val="both"/>
        <w:rPr>
          <w:szCs w:val="24"/>
        </w:rPr>
      </w:pPr>
    </w:p>
    <w:p w14:paraId="43B97349" w14:textId="77777777" w:rsidR="000D2470" w:rsidRDefault="000D2470" w:rsidP="000D2470">
      <w:pPr>
        <w:widowControl w:val="0"/>
        <w:autoSpaceDE w:val="0"/>
        <w:autoSpaceDN w:val="0"/>
        <w:adjustRightInd w:val="0"/>
        <w:spacing w:after="240" w:line="280" w:lineRule="atLeast"/>
        <w:rPr>
          <w:rFonts w:ascii="Times" w:hAnsi="Times" w:cs="Times"/>
          <w:color w:val="000000"/>
          <w:szCs w:val="24"/>
        </w:rPr>
      </w:pPr>
      <w:r>
        <w:rPr>
          <w:rFonts w:ascii="Times" w:hAnsi="Times" w:cs="Times"/>
          <w:color w:val="000000"/>
          <w:szCs w:val="24"/>
        </w:rPr>
        <w:t>The major loss (1123 cases) of Pfam domains mapped to the ancestral microsporidian branch (Figure S8), and corresponds to a dramatic reduction in metabolic pathways and typical eukaryotic features [2,38] upon the transition of Microsporidia to intracellular parasitism. Additional major losses of Pfam domains, but relatively few gains, were mapped to each internal branch, suggesting further lineage-specific reduction in domain diversity (Figure S8). One surprising result of these analyses was the observation that, uniquely among the microsporidians analysed (Figure S8), Enterocytozoon bieneusi appeared to have gained a large (69) number of Pfam domains. (2012 Heinz)</w:t>
      </w:r>
    </w:p>
    <w:p w14:paraId="0A1984A7" w14:textId="77777777" w:rsidR="000D2470" w:rsidRDefault="000D2470" w:rsidP="00DB7430">
      <w:pPr>
        <w:spacing w:after="0" w:line="360" w:lineRule="auto"/>
        <w:jc w:val="both"/>
        <w:rPr>
          <w:szCs w:val="24"/>
        </w:rPr>
      </w:pPr>
    </w:p>
    <w:p w14:paraId="1278C3C9" w14:textId="77777777" w:rsidR="00280B87" w:rsidRDefault="00280B87" w:rsidP="00280B87">
      <w:pPr>
        <w:spacing w:after="0" w:line="360" w:lineRule="auto"/>
        <w:jc w:val="both"/>
        <w:rPr>
          <w:szCs w:val="24"/>
        </w:rPr>
      </w:pPr>
    </w:p>
    <w:p w14:paraId="3DFBA048" w14:textId="77777777" w:rsidR="00280B87" w:rsidRPr="00076E91" w:rsidRDefault="00280B87" w:rsidP="00280B87">
      <w:pPr>
        <w:pStyle w:val="Heading2"/>
        <w:jc w:val="both"/>
      </w:pPr>
      <w:bookmarkStart w:id="141" w:name="_Toc384637898"/>
      <w:bookmarkStart w:id="142" w:name="_Toc386158927"/>
      <w:commentRangeStart w:id="143"/>
      <w:r w:rsidRPr="00A7099E">
        <w:t>Conclusion</w:t>
      </w:r>
      <w:bookmarkEnd w:id="141"/>
      <w:commentRangeEnd w:id="143"/>
      <w:r>
        <w:rPr>
          <w:rStyle w:val="CommentReference"/>
          <w:rFonts w:eastAsiaTheme="minorHAnsi" w:cstheme="minorBidi"/>
          <w:b w:val="0"/>
          <w:bCs w:val="0"/>
          <w:color w:val="auto"/>
        </w:rPr>
        <w:commentReference w:id="143"/>
      </w:r>
      <w:bookmarkEnd w:id="142"/>
    </w:p>
    <w:p w14:paraId="7940AEB6" w14:textId="77777777" w:rsidR="00280B87" w:rsidRDefault="00280B87" w:rsidP="00280B87">
      <w:pPr>
        <w:spacing w:after="0" w:line="360" w:lineRule="auto"/>
        <w:jc w:val="both"/>
        <w:rPr>
          <w:szCs w:val="24"/>
        </w:rPr>
      </w:pPr>
      <w:r w:rsidRPr="00076E91">
        <w:rPr>
          <w:szCs w:val="24"/>
        </w:rPr>
        <w:t xml:space="preserve">The </w:t>
      </w:r>
      <w:r>
        <w:rPr>
          <w:szCs w:val="24"/>
        </w:rPr>
        <w:t>identification</w:t>
      </w:r>
      <w:r w:rsidRPr="00076E91">
        <w:rPr>
          <w:szCs w:val="24"/>
        </w:rPr>
        <w:t xml:space="preserve"> of microsporidian LCA proteins is the basic step for </w:t>
      </w:r>
      <w:r>
        <w:rPr>
          <w:szCs w:val="24"/>
        </w:rPr>
        <w:t>our further analyses</w:t>
      </w:r>
      <w:r w:rsidRPr="00076E91">
        <w:rPr>
          <w:szCs w:val="24"/>
        </w:rPr>
        <w:t xml:space="preserve">. </w:t>
      </w:r>
      <w:r>
        <w:rPr>
          <w:szCs w:val="24"/>
        </w:rPr>
        <w:t xml:space="preserve">By including all eleven microsporidia species for which </w:t>
      </w:r>
      <w:del w:id="144" w:author="Ingo Ebersberger" w:date="2018-04-19T20:48:00Z">
        <w:r w:rsidDel="00CB02DD">
          <w:rPr>
            <w:szCs w:val="24"/>
          </w:rPr>
          <w:delText xml:space="preserve">public </w:delText>
        </w:r>
      </w:del>
      <w:ins w:id="145" w:author="Ingo Ebersberger" w:date="2018-04-19T20:48:00Z">
        <w:r>
          <w:rPr>
            <w:szCs w:val="24"/>
          </w:rPr>
          <w:t xml:space="preserve">genome </w:t>
        </w:r>
      </w:ins>
      <w:r>
        <w:rPr>
          <w:szCs w:val="24"/>
        </w:rPr>
        <w:t xml:space="preserve">sequences were </w:t>
      </w:r>
      <w:ins w:id="146" w:author="Ingo Ebersberger" w:date="2018-04-19T20:48:00Z">
        <w:r>
          <w:rPr>
            <w:szCs w:val="24"/>
          </w:rPr>
          <w:t xml:space="preserve">publicly </w:t>
        </w:r>
      </w:ins>
      <w:r>
        <w:rPr>
          <w:szCs w:val="24"/>
        </w:rPr>
        <w:t xml:space="preserve">available at the start of this study, </w:t>
      </w:r>
      <w:commentRangeStart w:id="147"/>
      <w:r>
        <w:rPr>
          <w:szCs w:val="24"/>
        </w:rPr>
        <w:t xml:space="preserve">we expected to have a sufficient </w:t>
      </w:r>
      <w:commentRangeEnd w:id="147"/>
      <w:r>
        <w:rPr>
          <w:rStyle w:val="CommentReference"/>
        </w:rPr>
        <w:commentReference w:id="147"/>
      </w:r>
      <w:r>
        <w:rPr>
          <w:szCs w:val="24"/>
        </w:rPr>
        <w:t>taxon sampling for this comparative study.</w:t>
      </w:r>
    </w:p>
    <w:p w14:paraId="417B840A" w14:textId="0BFF313C" w:rsidR="00280B87" w:rsidRDefault="00280B87" w:rsidP="00280B87">
      <w:pPr>
        <w:spacing w:after="0" w:line="360" w:lineRule="auto"/>
        <w:jc w:val="both"/>
        <w:rPr>
          <w:szCs w:val="24"/>
        </w:rPr>
      </w:pPr>
      <w:r>
        <w:rPr>
          <w:szCs w:val="24"/>
        </w:rPr>
        <w:t xml:space="preserve">It has been shown that, even with the </w:t>
      </w:r>
      <w:ins w:id="148" w:author="Ingo Ebersberger" w:date="2018-04-19T20:49:00Z">
        <w:r>
          <w:rPr>
            <w:szCs w:val="24"/>
          </w:rPr>
          <w:t xml:space="preserve">pronounced </w:t>
        </w:r>
      </w:ins>
      <w:r>
        <w:rPr>
          <w:szCs w:val="24"/>
        </w:rPr>
        <w:t xml:space="preserve">genome reduction, microsporidia species still have a </w:t>
      </w:r>
      <w:commentRangeStart w:id="149"/>
      <w:r>
        <w:rPr>
          <w:szCs w:val="24"/>
        </w:rPr>
        <w:t xml:space="preserve">fraction of lineage specific genes </w:t>
      </w:r>
      <w:commentRangeEnd w:id="149"/>
      <w:r>
        <w:rPr>
          <w:rStyle w:val="CommentReference"/>
        </w:rPr>
        <w:commentReference w:id="149"/>
      </w:r>
      <w:r>
        <w:rPr>
          <w:szCs w:val="24"/>
        </w:rPr>
        <w:fldChar w:fldCharType="begin"/>
      </w:r>
      <w:r>
        <w:rPr>
          <w:szCs w:val="24"/>
        </w:rPr>
        <w:instrText xml:space="preserve"> ADDIN EN.CITE &lt;EndNote&gt;&lt;Cite&gt;&lt;Author&gt;Peyretaillade&lt;/Author&gt;&lt;Year&gt;2012&lt;/Year&gt;&lt;RecNum&gt;303&lt;/RecNum&gt;&lt;DisplayText&gt;(Peyretaillade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Pr>
          <w:szCs w:val="24"/>
        </w:rPr>
        <w:fldChar w:fldCharType="separate"/>
      </w:r>
      <w:r>
        <w:rPr>
          <w:noProof/>
          <w:szCs w:val="24"/>
        </w:rPr>
        <w:t>(Peyretaillade et al. 2012)</w:t>
      </w:r>
      <w:r>
        <w:rPr>
          <w:szCs w:val="24"/>
        </w:rPr>
        <w:fldChar w:fldCharType="end"/>
      </w:r>
      <w:r>
        <w:rPr>
          <w:szCs w:val="24"/>
        </w:rPr>
        <w:t xml:space="preserve">. We found 21% to 49% of the </w:t>
      </w:r>
      <w:commentRangeStart w:id="150"/>
      <w:r>
        <w:rPr>
          <w:szCs w:val="24"/>
        </w:rPr>
        <w:t xml:space="preserve">assigned proteins </w:t>
      </w:r>
      <w:commentRangeEnd w:id="150"/>
      <w:r>
        <w:rPr>
          <w:rStyle w:val="CommentReference"/>
        </w:rPr>
        <w:commentReference w:id="150"/>
      </w:r>
      <w:r>
        <w:rPr>
          <w:szCs w:val="24"/>
        </w:rPr>
        <w:t xml:space="preserve">were the microsporidian </w:t>
      </w:r>
      <w:commentRangeStart w:id="151"/>
      <w:r>
        <w:rPr>
          <w:szCs w:val="24"/>
        </w:rPr>
        <w:t xml:space="preserve">orphan </w:t>
      </w:r>
      <w:commentRangeEnd w:id="151"/>
      <w:r>
        <w:rPr>
          <w:rStyle w:val="CommentReference"/>
        </w:rPr>
        <w:commentReference w:id="151"/>
      </w:r>
      <w:r>
        <w:rPr>
          <w:szCs w:val="24"/>
        </w:rPr>
        <w:t xml:space="preserve">proteins. </w:t>
      </w:r>
      <w:commentRangeStart w:id="152"/>
      <w:r>
        <w:rPr>
          <w:szCs w:val="24"/>
        </w:rPr>
        <w:t>Excluding the false</w:t>
      </w:r>
      <w:ins w:id="153" w:author="Ingo Ebersberger" w:date="2018-04-19T20:54:00Z">
        <w:r>
          <w:rPr>
            <w:szCs w:val="24"/>
          </w:rPr>
          <w:t>ly</w:t>
        </w:r>
      </w:ins>
      <w:r>
        <w:rPr>
          <w:szCs w:val="24"/>
        </w:rPr>
        <w:t xml:space="preserve"> predicted proteins</w:t>
      </w:r>
      <w:commentRangeEnd w:id="152"/>
      <w:r>
        <w:rPr>
          <w:rStyle w:val="CommentReference"/>
        </w:rPr>
        <w:commentReference w:id="152"/>
      </w:r>
      <w:r>
        <w:rPr>
          <w:szCs w:val="24"/>
        </w:rPr>
        <w:t xml:space="preserve">, most of the orphans are newly invented genes in the microsporidia clade and </w:t>
      </w:r>
      <w:commentRangeStart w:id="154"/>
      <w:r>
        <w:rPr>
          <w:szCs w:val="24"/>
        </w:rPr>
        <w:t>some of them are the quickly evolv</w:t>
      </w:r>
      <w:ins w:id="155" w:author="Ingo Ebersberger" w:date="2018-04-19T20:54:00Z">
        <w:r>
          <w:rPr>
            <w:szCs w:val="24"/>
          </w:rPr>
          <w:t>ing</w:t>
        </w:r>
      </w:ins>
      <w:r>
        <w:rPr>
          <w:szCs w:val="24"/>
        </w:rPr>
        <w:t xml:space="preserve"> genes that cannot traceable</w:t>
      </w:r>
      <w:commentRangeEnd w:id="154"/>
      <w:r>
        <w:rPr>
          <w:rStyle w:val="CommentReference"/>
        </w:rPr>
        <w:commentReference w:id="154"/>
      </w:r>
      <w:r>
        <w:rPr>
          <w:szCs w:val="24"/>
        </w:rPr>
        <w:t xml:space="preserve">. This outcome consists with the dynamic evolution of microsporidian genomes, in which they underwent not only the reduction but also the expansion process to adapt to their parasitic lifestyle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p>
    <w:p w14:paraId="3A853A4A" w14:textId="77777777" w:rsidR="00280B87" w:rsidRDefault="00280B87" w:rsidP="00280B87">
      <w:pPr>
        <w:spacing w:after="0" w:line="360" w:lineRule="auto"/>
        <w:jc w:val="both"/>
        <w:rPr>
          <w:szCs w:val="24"/>
        </w:rPr>
      </w:pPr>
      <w:r>
        <w:rPr>
          <w:szCs w:val="24"/>
        </w:rPr>
        <w:t xml:space="preserve">The phylogenetic trees reconstructed from the microsporidia core gene set strongly support the hypothesis that microsporidia is the sister clade of fungi. With a larger taxon sample including more diverge taxa, our data can clarify this assumption better than the one used by </w:t>
      </w:r>
      <w:r>
        <w:rPr>
          <w:szCs w:val="24"/>
        </w:rPr>
        <w:fldChar w:fldCharType="begin"/>
      </w:r>
      <w:r>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Pr>
          <w:szCs w:val="24"/>
        </w:rPr>
        <w:fldChar w:fldCharType="separate"/>
      </w:r>
      <w:r>
        <w:rPr>
          <w:noProof/>
          <w:szCs w:val="24"/>
        </w:rPr>
        <w:t>(Capella-Gutiérrez, Marcet-Houben, and Gabaldón 2012)</w:t>
      </w:r>
      <w:r>
        <w:rPr>
          <w:szCs w:val="24"/>
        </w:rPr>
        <w:fldChar w:fldCharType="end"/>
      </w:r>
      <w:r>
        <w:rPr>
          <w:szCs w:val="24"/>
        </w:rPr>
        <w:t>.</w:t>
      </w:r>
    </w:p>
    <w:p w14:paraId="0C8F6175" w14:textId="30A8EB5B" w:rsidR="00AF327C" w:rsidRDefault="00280B87" w:rsidP="00324278">
      <w:pPr>
        <w:spacing w:after="0" w:line="360" w:lineRule="auto"/>
        <w:jc w:val="both"/>
        <w:rPr>
          <w:szCs w:val="24"/>
        </w:rPr>
      </w:pPr>
      <w:r>
        <w:rPr>
          <w:szCs w:val="24"/>
        </w:rPr>
        <w:lastRenderedPageBreak/>
        <w:t xml:space="preserve">The microsporidia species tree </w:t>
      </w:r>
      <w:r w:rsidRPr="00076E91">
        <w:rPr>
          <w:szCs w:val="24"/>
        </w:rPr>
        <w:t>can serve as a fundamental phylogenetic background for filtering the orthology assignment and estimating the set of 1605 proteins for the LCA of</w:t>
      </w:r>
      <w:r>
        <w:rPr>
          <w:szCs w:val="24"/>
        </w:rPr>
        <w:t xml:space="preserve"> the</w:t>
      </w:r>
      <w:r w:rsidRPr="00076E91">
        <w:rPr>
          <w:szCs w:val="24"/>
        </w:rPr>
        <w:t xml:space="preserve"> microsporidia</w:t>
      </w:r>
      <w:r>
        <w:rPr>
          <w:szCs w:val="24"/>
        </w:rPr>
        <w:t>.</w:t>
      </w:r>
    </w:p>
    <w:p w14:paraId="1E3E9F12" w14:textId="77777777" w:rsidR="002375EF" w:rsidRDefault="002375EF" w:rsidP="00324278">
      <w:pPr>
        <w:spacing w:after="0" w:line="360" w:lineRule="auto"/>
        <w:jc w:val="both"/>
        <w:rPr>
          <w:szCs w:val="24"/>
        </w:rPr>
      </w:pPr>
    </w:p>
    <w:p w14:paraId="53BC171C" w14:textId="77777777" w:rsidR="002375EF" w:rsidRDefault="002375EF" w:rsidP="002375EF">
      <w:pPr>
        <w:spacing w:after="0" w:line="360" w:lineRule="auto"/>
        <w:jc w:val="both"/>
        <w:rPr>
          <w:szCs w:val="24"/>
        </w:rPr>
      </w:pPr>
      <w:r>
        <w:rPr>
          <w:szCs w:val="24"/>
        </w:rPr>
        <w:t xml:space="preserve">Not surprisingly, </w:t>
      </w:r>
      <w:r w:rsidRPr="00076E91">
        <w:rPr>
          <w:szCs w:val="24"/>
        </w:rPr>
        <w:t>due to the compact genomes of</w:t>
      </w:r>
      <w:r>
        <w:rPr>
          <w:szCs w:val="24"/>
        </w:rPr>
        <w:t xml:space="preserve"> the</w:t>
      </w:r>
      <w:r w:rsidRPr="00076E91">
        <w:rPr>
          <w:szCs w:val="24"/>
        </w:rPr>
        <w:t xml:space="preserve"> extant microsporidia taxa, most of the proteins in the microsporidian LCA </w:t>
      </w:r>
      <w:r>
        <w:rPr>
          <w:szCs w:val="24"/>
        </w:rPr>
        <w:t>were</w:t>
      </w:r>
      <w:r w:rsidRPr="00076E91">
        <w:rPr>
          <w:szCs w:val="24"/>
        </w:rPr>
        <w:t xml:space="preserve"> evolutionary old. </w:t>
      </w:r>
      <w:r>
        <w:rPr>
          <w:szCs w:val="24"/>
        </w:rPr>
        <w:t xml:space="preserve">Even with a much larger dataset including taxa from all three domains, our result was consistent with the outcome of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 About</w:t>
      </w:r>
      <w:r w:rsidRPr="00076E91">
        <w:rPr>
          <w:szCs w:val="24"/>
        </w:rPr>
        <w:t xml:space="preserve"> </w:t>
      </w:r>
      <w:r>
        <w:rPr>
          <w:szCs w:val="24"/>
        </w:rPr>
        <w:t xml:space="preserve">94% the </w:t>
      </w:r>
      <w:r w:rsidRPr="00076E91">
        <w:rPr>
          <w:szCs w:val="24"/>
        </w:rPr>
        <w:t>proteins can be traced to the LCA of all eukaryotes and</w:t>
      </w:r>
      <w:r>
        <w:rPr>
          <w:szCs w:val="24"/>
        </w:rPr>
        <w:t xml:space="preserve"> the other</w:t>
      </w:r>
      <w:r w:rsidRPr="00076E91">
        <w:rPr>
          <w:szCs w:val="24"/>
        </w:rPr>
        <w:t xml:space="preserve"> 3% share the </w:t>
      </w:r>
      <w:r>
        <w:rPr>
          <w:szCs w:val="24"/>
        </w:rPr>
        <w:t xml:space="preserve">same common ancestor with fungal clade. As reported by the authors, they are essential genes for </w:t>
      </w:r>
      <w:r w:rsidRPr="00314502">
        <w:rPr>
          <w:szCs w:val="24"/>
        </w:rPr>
        <w:t>maintenance</w:t>
      </w:r>
      <w:r>
        <w:rPr>
          <w:szCs w:val="24"/>
        </w:rPr>
        <w:t xml:space="preserve"> the survival and development of the microsporidia cells.</w:t>
      </w:r>
    </w:p>
    <w:p w14:paraId="71CF5EEA" w14:textId="77777777" w:rsidR="002375EF" w:rsidRPr="00076E91" w:rsidRDefault="002375EF" w:rsidP="002375EF">
      <w:pPr>
        <w:spacing w:after="0" w:line="360" w:lineRule="auto"/>
        <w:jc w:val="both"/>
        <w:rPr>
          <w:szCs w:val="24"/>
        </w:rPr>
      </w:pPr>
      <w:r>
        <w:rPr>
          <w:szCs w:val="24"/>
        </w:rPr>
        <w:t>Likewise, there are</w:t>
      </w:r>
      <w:r w:rsidRPr="00076E91">
        <w:rPr>
          <w:szCs w:val="24"/>
        </w:rPr>
        <w:t xml:space="preserve"> 3%</w:t>
      </w:r>
      <w:r>
        <w:rPr>
          <w:szCs w:val="24"/>
        </w:rPr>
        <w:t xml:space="preserve"> the LCA proteins that</w:t>
      </w:r>
      <w:r w:rsidRPr="00076E91">
        <w:rPr>
          <w:szCs w:val="24"/>
        </w:rPr>
        <w:t xml:space="preserve"> are specific to</w:t>
      </w:r>
      <w:r>
        <w:rPr>
          <w:szCs w:val="24"/>
        </w:rPr>
        <w:t xml:space="preserve"> the</w:t>
      </w:r>
      <w:r w:rsidRPr="00076E91">
        <w:rPr>
          <w:szCs w:val="24"/>
        </w:rPr>
        <w:t xml:space="preserve"> microsporidia lineage. </w:t>
      </w:r>
      <w:r>
        <w:rPr>
          <w:szCs w:val="24"/>
        </w:rPr>
        <w:t xml:space="preserve">Although the KO and GO annotations could not provide much knowledge about the functions of those microsporidia specific proteins, they were supposed to play an important role in the interactions between microsporidia and the host species for adapting with their parasitic lifestyle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p>
    <w:p w14:paraId="513D86C3" w14:textId="77777777" w:rsidR="00A2632C" w:rsidRPr="00076E91" w:rsidRDefault="00A2632C" w:rsidP="00560D81">
      <w:pPr>
        <w:spacing w:after="0" w:line="360" w:lineRule="auto"/>
        <w:jc w:val="both"/>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179B0CF9" w14:textId="60F797A0" w:rsidR="00756100" w:rsidRDefault="00AD08DF" w:rsidP="00560D81">
      <w:pPr>
        <w:pStyle w:val="Heading1"/>
        <w:jc w:val="both"/>
      </w:pPr>
      <w:bookmarkStart w:id="156" w:name="_Toc386158928"/>
      <w:r w:rsidRPr="00ED70D1">
        <w:lastRenderedPageBreak/>
        <w:t xml:space="preserve">Metabolic pathway </w:t>
      </w:r>
      <w:bookmarkStart w:id="157" w:name="_GoBack"/>
      <w:bookmarkEnd w:id="157"/>
      <w:r w:rsidRPr="00ED70D1">
        <w:t>analysis</w:t>
      </w:r>
      <w:r w:rsidR="002F7AE1" w:rsidRPr="00ED70D1">
        <w:t xml:space="preserve"> of </w:t>
      </w:r>
      <w:r w:rsidR="007C4F22" w:rsidRPr="00ED70D1">
        <w:t xml:space="preserve">the </w:t>
      </w:r>
      <w:r w:rsidR="000975BB" w:rsidRPr="00ED70D1">
        <w:t>microsporidian LCA</w:t>
      </w:r>
      <w:r w:rsidR="002F7AE1" w:rsidRPr="00ED70D1">
        <w:t xml:space="preserve"> proteins</w:t>
      </w:r>
      <w:bookmarkEnd w:id="156"/>
    </w:p>
    <w:p w14:paraId="7B5A8052" w14:textId="77777777" w:rsidR="007A54DD" w:rsidRPr="007A54DD" w:rsidRDefault="007A54DD" w:rsidP="00560D81">
      <w:pPr>
        <w:jc w:val="both"/>
      </w:pPr>
    </w:p>
    <w:p w14:paraId="3CA8A2DC" w14:textId="77777777" w:rsidR="00AD08DF" w:rsidRPr="00ED70D1" w:rsidRDefault="00AD08DF" w:rsidP="00560D81">
      <w:pPr>
        <w:pStyle w:val="Heading2"/>
        <w:jc w:val="both"/>
      </w:pPr>
      <w:bookmarkStart w:id="158" w:name="_Toc386158929"/>
      <w:r w:rsidRPr="00ED70D1">
        <w:t>Introduction</w:t>
      </w:r>
      <w:bookmarkEnd w:id="158"/>
    </w:p>
    <w:p w14:paraId="56AB44A8" w14:textId="6A393952" w:rsidR="00F0305B" w:rsidRPr="00076E91" w:rsidRDefault="00EB0097" w:rsidP="00560D81">
      <w:pPr>
        <w:spacing w:after="0" w:line="360" w:lineRule="auto"/>
        <w:jc w:val="both"/>
        <w:rPr>
          <w:szCs w:val="24"/>
        </w:rPr>
      </w:pPr>
      <w:r w:rsidRPr="00076E91">
        <w:rPr>
          <w:szCs w:val="24"/>
        </w:rPr>
        <w:t xml:space="preserve">Metabolic analysis of microsporidia is still a challenge due to their obligate </w:t>
      </w:r>
      <w:proofErr w:type="gramStart"/>
      <w:r w:rsidRPr="00076E91">
        <w:rPr>
          <w:szCs w:val="24"/>
        </w:rPr>
        <w:t>intracellular</w:t>
      </w:r>
      <w:proofErr w:type="gramEnd"/>
      <w:r w:rsidRPr="00076E91">
        <w:rPr>
          <w:szCs w:val="24"/>
        </w:rPr>
        <w:t xml:space="preserve"> growth and short </w:t>
      </w:r>
      <w:r w:rsidR="00416F2C" w:rsidRPr="00076E91">
        <w:rPr>
          <w:szCs w:val="24"/>
        </w:rPr>
        <w:t>lifetime</w:t>
      </w:r>
      <w:r w:rsidRPr="00076E91">
        <w:rPr>
          <w:szCs w:val="24"/>
        </w:rPr>
        <w:t xml:space="preserve"> of its </w:t>
      </w:r>
      <w:r w:rsidR="00416F2C" w:rsidRPr="00076E91">
        <w:rPr>
          <w:szCs w:val="24"/>
        </w:rPr>
        <w:t>purif</w:t>
      </w:r>
      <w:r w:rsidR="00BB1196" w:rsidRPr="00076E91">
        <w:rPr>
          <w:szCs w:val="24"/>
        </w:rPr>
        <w:t>ied spores</w:t>
      </w:r>
      <w:r w:rsidR="00627DAE">
        <w:rPr>
          <w:szCs w:val="24"/>
        </w:rPr>
        <w:t xml:space="preserve"> </w:t>
      </w:r>
      <w:r w:rsidR="00627DAE">
        <w:rPr>
          <w:szCs w:val="24"/>
        </w:rPr>
        <w:fldChar w:fldCharType="begin"/>
      </w:r>
      <w:r w:rsidR="00627DAE">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27DAE">
        <w:rPr>
          <w:szCs w:val="24"/>
        </w:rPr>
        <w:fldChar w:fldCharType="separate"/>
      </w:r>
      <w:r w:rsidR="00627DAE">
        <w:rPr>
          <w:noProof/>
          <w:szCs w:val="24"/>
        </w:rPr>
        <w:t>(Keeling and Fast 2002)</w:t>
      </w:r>
      <w:r w:rsidR="00627DAE">
        <w:rPr>
          <w:szCs w:val="24"/>
        </w:rPr>
        <w:fldChar w:fldCharType="end"/>
      </w:r>
      <w:r w:rsidR="00BB1196" w:rsidRPr="00076E91">
        <w:rPr>
          <w:szCs w:val="24"/>
        </w:rPr>
        <w:t>.</w:t>
      </w:r>
      <w:r w:rsidR="005E438E" w:rsidRPr="00076E91">
        <w:rPr>
          <w:szCs w:val="24"/>
        </w:rPr>
        <w:t xml:space="preserve"> Here we </w:t>
      </w:r>
      <w:r w:rsidR="002F5ECB">
        <w:rPr>
          <w:szCs w:val="24"/>
        </w:rPr>
        <w:t xml:space="preserve">applied HamFAS approach to annotate the microsporidian LCA proteins with the KEGG Orthology identifiers and </w:t>
      </w:r>
      <w:r w:rsidR="005E438E" w:rsidRPr="00076E91">
        <w:rPr>
          <w:szCs w:val="24"/>
        </w:rPr>
        <w:t>compare</w:t>
      </w:r>
      <w:r w:rsidR="002F5ECB">
        <w:rPr>
          <w:szCs w:val="24"/>
        </w:rPr>
        <w:t>d</w:t>
      </w:r>
      <w:r w:rsidR="005E438E" w:rsidRPr="00076E91">
        <w:rPr>
          <w:szCs w:val="24"/>
        </w:rPr>
        <w:t xml:space="preserve"> the</w:t>
      </w:r>
      <w:r w:rsidR="002F5ECB">
        <w:rPr>
          <w:szCs w:val="24"/>
        </w:rPr>
        <w:t>ir</w:t>
      </w:r>
      <w:r w:rsidR="005E438E" w:rsidRPr="00076E91">
        <w:rPr>
          <w:szCs w:val="24"/>
        </w:rPr>
        <w:t xml:space="preserve"> metabolic pathways with the contemporary species to verify the current hypotheses about microsporidia metabolism and investigate the differences between the metabolism of the microsporidian LCA and the extant species.</w:t>
      </w:r>
    </w:p>
    <w:p w14:paraId="324D6BEC" w14:textId="77777777" w:rsidR="00756100" w:rsidRDefault="00756100" w:rsidP="00560D81">
      <w:pPr>
        <w:spacing w:after="0" w:line="360" w:lineRule="auto"/>
        <w:jc w:val="both"/>
        <w:rPr>
          <w:szCs w:val="24"/>
        </w:rPr>
      </w:pPr>
    </w:p>
    <w:p w14:paraId="2C7CAEFC" w14:textId="77777777" w:rsidR="00AD08DF" w:rsidRPr="00ED70D1" w:rsidRDefault="00AD08DF" w:rsidP="00560D81">
      <w:pPr>
        <w:pStyle w:val="Heading2"/>
        <w:jc w:val="both"/>
      </w:pPr>
      <w:bookmarkStart w:id="159" w:name="_Toc386158930"/>
      <w:r w:rsidRPr="00ED70D1">
        <w:t>Methods</w:t>
      </w:r>
      <w:bookmarkEnd w:id="159"/>
    </w:p>
    <w:p w14:paraId="323AA48B" w14:textId="0EC7438A" w:rsidR="004972DD" w:rsidRDefault="004972DD" w:rsidP="00560D81">
      <w:pPr>
        <w:pStyle w:val="Heading3"/>
        <w:jc w:val="both"/>
      </w:pPr>
      <w:bookmarkStart w:id="160" w:name="_Toc386158931"/>
      <w:r w:rsidRPr="00ED70D1">
        <w:t>KEGG Orthology annotation</w:t>
      </w:r>
      <w:bookmarkEnd w:id="160"/>
    </w:p>
    <w:p w14:paraId="08DA4636" w14:textId="20876C8A" w:rsidR="00E85181" w:rsidRPr="00076E91" w:rsidRDefault="00E85181" w:rsidP="00560D81">
      <w:pPr>
        <w:spacing w:after="0" w:line="360" w:lineRule="auto"/>
        <w:jc w:val="both"/>
        <w:rPr>
          <w:szCs w:val="24"/>
        </w:rPr>
      </w:pPr>
      <w:r w:rsidRPr="00076E91">
        <w:rPr>
          <w:szCs w:val="24"/>
        </w:rPr>
        <w:t xml:space="preserve">HamFAS approach </w:t>
      </w:r>
      <w:r w:rsidR="00E664D0">
        <w:rPr>
          <w:szCs w:val="24"/>
        </w:rPr>
        <w:t xml:space="preserve">was used </w:t>
      </w:r>
      <w:r w:rsidRPr="00076E91">
        <w:rPr>
          <w:szCs w:val="24"/>
        </w:rPr>
        <w:t xml:space="preserve">to </w:t>
      </w:r>
      <w:r w:rsidR="00E664D0">
        <w:rPr>
          <w:szCs w:val="24"/>
        </w:rPr>
        <w:t>perform</w:t>
      </w:r>
      <w:r w:rsidRPr="00076E91">
        <w:rPr>
          <w:szCs w:val="24"/>
        </w:rPr>
        <w:t xml:space="preserve"> KO annotation for 1605 </w:t>
      </w:r>
      <w:r w:rsidR="000975BB" w:rsidRPr="00076E91">
        <w:rPr>
          <w:szCs w:val="24"/>
        </w:rPr>
        <w:t>microsporidian LCA</w:t>
      </w:r>
      <w:r w:rsidRPr="00076E91">
        <w:rPr>
          <w:szCs w:val="24"/>
        </w:rPr>
        <w:t xml:space="preserve"> proteins. </w:t>
      </w:r>
      <w:r w:rsidR="007A7B4C">
        <w:rPr>
          <w:szCs w:val="24"/>
        </w:rPr>
        <w:t xml:space="preserve">The reference species is the list of 30 </w:t>
      </w:r>
      <w:r w:rsidR="00BC2851">
        <w:rPr>
          <w:szCs w:val="24"/>
        </w:rPr>
        <w:t xml:space="preserve">manually curated KO annotated species downloaded from KEGG database </w:t>
      </w:r>
      <w:r w:rsidR="00600CF1" w:rsidRPr="00076E91">
        <w:rPr>
          <w:szCs w:val="24"/>
        </w:rPr>
        <w:t>(</w:t>
      </w:r>
      <w:r w:rsidR="005F0CAC">
        <w:rPr>
          <w:szCs w:val="24"/>
        </w:rPr>
        <w:t>Appendix,</w:t>
      </w:r>
      <w:r w:rsidR="009C7D6A">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FD48E3">
        <w:t xml:space="preserve">Table </w:t>
      </w:r>
      <w:r w:rsidR="00FD48E3">
        <w:rPr>
          <w:noProof/>
        </w:rPr>
        <w:t>A</w:t>
      </w:r>
      <w:r w:rsidR="00FD48E3">
        <w:noBreakHyphen/>
      </w:r>
      <w:r w:rsidR="00FD48E3">
        <w:rPr>
          <w:noProof/>
        </w:rPr>
        <w:t>2</w:t>
      </w:r>
      <w:r w:rsidR="00B9236C">
        <w:rPr>
          <w:szCs w:val="24"/>
        </w:rPr>
        <w:fldChar w:fldCharType="end"/>
      </w:r>
      <w:r w:rsidR="00600CF1" w:rsidRPr="00076E91">
        <w:rPr>
          <w:szCs w:val="24"/>
        </w:rPr>
        <w:t>)</w:t>
      </w:r>
      <w:r w:rsidR="00BC2851">
        <w:rPr>
          <w:szCs w:val="24"/>
        </w:rPr>
        <w:t xml:space="preserve">. </w:t>
      </w:r>
      <w:r w:rsidR="00E664D0">
        <w:rPr>
          <w:szCs w:val="24"/>
        </w:rPr>
        <w:t>Because</w:t>
      </w:r>
      <w:r w:rsidRPr="00076E91">
        <w:rPr>
          <w:szCs w:val="24"/>
        </w:rPr>
        <w:t xml:space="preserve"> one </w:t>
      </w:r>
      <w:r w:rsidR="000975BB" w:rsidRPr="00076E91">
        <w:rPr>
          <w:szCs w:val="24"/>
        </w:rPr>
        <w:t>microsporidian LCA</w:t>
      </w:r>
      <w:r w:rsidRPr="00076E91">
        <w:rPr>
          <w:szCs w:val="24"/>
        </w:rPr>
        <w:t xml:space="preserve"> protein is represented by an orthologous group of several </w:t>
      </w:r>
      <w:r w:rsidR="00BA7D8F">
        <w:rPr>
          <w:szCs w:val="24"/>
        </w:rPr>
        <w:t>members</w:t>
      </w:r>
      <w:r w:rsidRPr="00076E91">
        <w:rPr>
          <w:szCs w:val="24"/>
        </w:rPr>
        <w:t xml:space="preserve">, we assigned the representative FAS score for each </w:t>
      </w:r>
      <w:r w:rsidR="0063307E" w:rsidRPr="00076E91">
        <w:rPr>
          <w:szCs w:val="24"/>
        </w:rPr>
        <w:t>reference</w:t>
      </w:r>
      <w:r w:rsidRPr="00076E91">
        <w:rPr>
          <w:szCs w:val="24"/>
        </w:rPr>
        <w:t xml:space="preserve"> protein as t</w:t>
      </w:r>
      <w:r w:rsidR="00A9401F">
        <w:rPr>
          <w:szCs w:val="24"/>
        </w:rPr>
        <w:t>he max score that protein can a</w:t>
      </w:r>
      <w:r w:rsidRPr="00076E91">
        <w:rPr>
          <w:szCs w:val="24"/>
        </w:rPr>
        <w:t>chi</w:t>
      </w:r>
      <w:r w:rsidR="00A9401F">
        <w:rPr>
          <w:szCs w:val="24"/>
        </w:rPr>
        <w:t>e</w:t>
      </w:r>
      <w:r w:rsidRPr="00076E91">
        <w:rPr>
          <w:szCs w:val="24"/>
        </w:rPr>
        <w:t>ve</w:t>
      </w:r>
      <w:r w:rsidR="00A9401F">
        <w:rPr>
          <w:szCs w:val="24"/>
        </w:rPr>
        <w:t xml:space="preserve"> </w:t>
      </w:r>
      <w:r w:rsidRPr="00076E91">
        <w:rPr>
          <w:szCs w:val="24"/>
        </w:rPr>
        <w:t xml:space="preserve">when compare with all </w:t>
      </w:r>
      <w:r w:rsidR="0057765D" w:rsidRPr="00076E91">
        <w:rPr>
          <w:szCs w:val="24"/>
        </w:rPr>
        <w:t>microsporidia</w:t>
      </w:r>
      <w:r w:rsidRPr="00076E91">
        <w:rPr>
          <w:szCs w:val="24"/>
        </w:rPr>
        <w:t xml:space="preserve"> proteins in the corresponding orthologous group.</w:t>
      </w:r>
      <w:r w:rsidR="009C6DDE" w:rsidRPr="00076E91">
        <w:rPr>
          <w:szCs w:val="24"/>
        </w:rPr>
        <w:t xml:space="preserve"> </w:t>
      </w:r>
      <w:r w:rsidR="00784DEB">
        <w:rPr>
          <w:szCs w:val="24"/>
        </w:rPr>
        <w:t>The K numbers of reference proteins, which have the representative FAS score exceeded the T</w:t>
      </w:r>
      <w:r w:rsidR="00784DEB" w:rsidRPr="00784DEB">
        <w:rPr>
          <w:szCs w:val="24"/>
          <w:vertAlign w:val="subscript"/>
        </w:rPr>
        <w:t>FAS_KO</w:t>
      </w:r>
      <w:r w:rsidR="00784DEB" w:rsidRPr="00784DEB">
        <w:rPr>
          <w:szCs w:val="24"/>
        </w:rPr>
        <w:t>,</w:t>
      </w:r>
      <w:r w:rsidR="00D356BA">
        <w:rPr>
          <w:szCs w:val="24"/>
        </w:rPr>
        <w:t xml:space="preserve"> were transferred to that microsporidian LCA protein</w:t>
      </w:r>
      <w:r w:rsidR="00784DEB">
        <w:rPr>
          <w:szCs w:val="24"/>
        </w:rPr>
        <w:t>.</w:t>
      </w:r>
    </w:p>
    <w:p w14:paraId="1E0F5145" w14:textId="6D1DF986" w:rsidR="00C014A4" w:rsidRDefault="00EB527B" w:rsidP="00560D81">
      <w:pPr>
        <w:spacing w:after="0" w:line="360" w:lineRule="auto"/>
        <w:jc w:val="both"/>
        <w:rPr>
          <w:szCs w:val="24"/>
        </w:rPr>
      </w:pPr>
      <w:r w:rsidRPr="00076E91">
        <w:rPr>
          <w:szCs w:val="24"/>
        </w:rPr>
        <w:t>Besides</w:t>
      </w:r>
      <w:r w:rsidR="0063307E" w:rsidRPr="00076E91">
        <w:rPr>
          <w:szCs w:val="24"/>
        </w:rPr>
        <w:t xml:space="preserve"> </w:t>
      </w:r>
      <w:r w:rsidR="00F07932">
        <w:rPr>
          <w:szCs w:val="24"/>
        </w:rPr>
        <w:t>complementing</w:t>
      </w:r>
      <w:r w:rsidR="0063307E" w:rsidRPr="00076E91">
        <w:rPr>
          <w:szCs w:val="24"/>
        </w:rPr>
        <w:t xml:space="preserve"> FAS scores to the orthology assignment, we also </w:t>
      </w:r>
      <w:r w:rsidR="00E73ADA">
        <w:rPr>
          <w:szCs w:val="24"/>
        </w:rPr>
        <w:t>measured</w:t>
      </w:r>
      <w:r w:rsidR="0063307E" w:rsidRPr="00076E91">
        <w:rPr>
          <w:szCs w:val="24"/>
        </w:rPr>
        <w:t xml:space="preserve"> the patristic distance</w:t>
      </w:r>
      <w:r w:rsidR="0065769A">
        <w:rPr>
          <w:szCs w:val="24"/>
        </w:rPr>
        <w:t xml:space="preserve"> </w:t>
      </w:r>
      <w:r w:rsidR="0065769A">
        <w:rPr>
          <w:szCs w:val="24"/>
        </w:rPr>
        <w:fldChar w:fldCharType="begin"/>
      </w:r>
      <w:r w:rsidR="0065769A">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sidR="0065769A">
        <w:rPr>
          <w:szCs w:val="24"/>
        </w:rPr>
        <w:fldChar w:fldCharType="separate"/>
      </w:r>
      <w:r w:rsidR="0065769A">
        <w:rPr>
          <w:noProof/>
          <w:szCs w:val="24"/>
        </w:rPr>
        <w:t>(Fourment and Gibbs 2006)</w:t>
      </w:r>
      <w:r w:rsidR="0065769A">
        <w:rPr>
          <w:szCs w:val="24"/>
        </w:rPr>
        <w:fldChar w:fldCharType="end"/>
      </w:r>
      <w:r w:rsidR="0063307E" w:rsidRPr="00076E91">
        <w:rPr>
          <w:szCs w:val="24"/>
        </w:rPr>
        <w:t xml:space="preserve"> between the reference protein and </w:t>
      </w:r>
      <w:r w:rsidR="0057765D" w:rsidRPr="00076E91">
        <w:rPr>
          <w:szCs w:val="24"/>
        </w:rPr>
        <w:t>microsporidia</w:t>
      </w:r>
      <w:r w:rsidR="0063307E" w:rsidRPr="00076E91">
        <w:rPr>
          <w:szCs w:val="24"/>
        </w:rPr>
        <w:t xml:space="preserve"> </w:t>
      </w:r>
      <w:r w:rsidR="005B6820">
        <w:rPr>
          <w:szCs w:val="24"/>
        </w:rPr>
        <w:t>protein to use it as a confidence</w:t>
      </w:r>
      <w:r w:rsidR="0063307E" w:rsidRPr="00076E91">
        <w:rPr>
          <w:szCs w:val="24"/>
        </w:rPr>
        <w:t xml:space="preserve"> value for </w:t>
      </w:r>
      <w:r w:rsidR="0063307E" w:rsidRPr="00076E91">
        <w:rPr>
          <w:szCs w:val="24"/>
        </w:rPr>
        <w:lastRenderedPageBreak/>
        <w:t>the annotation transfer.</w:t>
      </w:r>
      <w:r w:rsidR="00F769E1">
        <w:rPr>
          <w:szCs w:val="24"/>
        </w:rPr>
        <w:t xml:space="preserve"> </w:t>
      </w:r>
      <w:r w:rsidR="00A708E1">
        <w:rPr>
          <w:szCs w:val="24"/>
        </w:rPr>
        <w:t xml:space="preserve">The patristic </w:t>
      </w:r>
      <w:r w:rsidR="00CF51F5">
        <w:rPr>
          <w:szCs w:val="24"/>
        </w:rPr>
        <w:t>distances were calculated from the</w:t>
      </w:r>
      <w:r w:rsidR="00A708E1">
        <w:rPr>
          <w:szCs w:val="24"/>
        </w:rPr>
        <w:t xml:space="preserve"> reconstructed gene tree based on RAxML using the Python DendroPy library</w:t>
      </w:r>
      <w:r w:rsidR="002D2E5A">
        <w:rPr>
          <w:szCs w:val="24"/>
        </w:rPr>
        <w:t xml:space="preserve"> </w:t>
      </w:r>
      <w:r w:rsidR="0065769A">
        <w:rPr>
          <w:szCs w:val="24"/>
        </w:rPr>
        <w:fldChar w:fldCharType="begin"/>
      </w:r>
      <w:r w:rsidR="0065769A">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sidR="0065769A">
        <w:rPr>
          <w:szCs w:val="24"/>
        </w:rPr>
        <w:fldChar w:fldCharType="separate"/>
      </w:r>
      <w:r w:rsidR="0065769A">
        <w:rPr>
          <w:noProof/>
          <w:szCs w:val="24"/>
        </w:rPr>
        <w:t>(Sukumaran and Holder 2010)</w:t>
      </w:r>
      <w:r w:rsidR="0065769A">
        <w:rPr>
          <w:szCs w:val="24"/>
        </w:rPr>
        <w:fldChar w:fldCharType="end"/>
      </w:r>
      <w:r w:rsidR="0065769A">
        <w:rPr>
          <w:szCs w:val="24"/>
        </w:rPr>
        <w:t>.</w:t>
      </w:r>
      <w:r w:rsidR="0063307E" w:rsidRPr="00076E91">
        <w:rPr>
          <w:szCs w:val="24"/>
        </w:rPr>
        <w:t xml:space="preserve"> </w:t>
      </w:r>
      <w:r w:rsidR="00197A68">
        <w:rPr>
          <w:szCs w:val="24"/>
        </w:rPr>
        <w:t xml:space="preserve">The distance of a </w:t>
      </w:r>
      <w:r w:rsidR="00197A68">
        <w:rPr>
          <w:rFonts w:eastAsiaTheme="minorEastAsia"/>
          <w:szCs w:val="24"/>
        </w:rPr>
        <w:t xml:space="preserve">reference ortholog </w:t>
      </w:r>
      <w:r w:rsidR="00197A68" w:rsidRPr="00F224AA">
        <w:rPr>
          <w:rFonts w:ascii="Cambria Math" w:eastAsiaTheme="minorEastAsia" w:hAnsi="Cambria Math"/>
          <w:i/>
          <w:szCs w:val="24"/>
        </w:rPr>
        <w:t>i</w:t>
      </w:r>
      <w:r w:rsidR="005762A9" w:rsidRPr="00076E91">
        <w:rPr>
          <w:szCs w:val="24"/>
        </w:rPr>
        <w:t xml:space="preserve"> in </w:t>
      </w:r>
      <w:r w:rsidR="00197A68">
        <w:rPr>
          <w:szCs w:val="24"/>
        </w:rPr>
        <w:t>the</w:t>
      </w:r>
      <w:r w:rsidR="005762A9" w:rsidRPr="00076E91">
        <w:rPr>
          <w:szCs w:val="24"/>
        </w:rPr>
        <w:t xml:space="preserve"> orthologous group</w:t>
      </w:r>
      <w:r w:rsidR="00197A68">
        <w:rPr>
          <w:szCs w:val="24"/>
        </w:rPr>
        <w:t xml:space="preserve"> </w:t>
      </w:r>
      <w:r w:rsidR="00197A68" w:rsidRPr="00E404FA">
        <w:rPr>
          <w:rFonts w:ascii="Cambria Math" w:eastAsiaTheme="minorEastAsia" w:hAnsi="Cambria Math"/>
          <w:i/>
          <w:szCs w:val="24"/>
        </w:rPr>
        <w:t>G</w:t>
      </w:r>
      <w:r w:rsidR="005762A9" w:rsidRPr="00076E91">
        <w:rPr>
          <w:szCs w:val="24"/>
        </w:rPr>
        <w:t xml:space="preserve"> </w:t>
      </w:r>
      <w:r w:rsidR="003A2AD0">
        <w:rPr>
          <w:szCs w:val="24"/>
        </w:rPr>
        <w:t>is</w:t>
      </w:r>
      <w:r w:rsidR="005762A9" w:rsidRPr="00076E91">
        <w:rPr>
          <w:szCs w:val="24"/>
        </w:rPr>
        <w:t xml:space="preserve"> normalized to </w:t>
      </w:r>
      <w:r w:rsidR="00C014A4">
        <w:rPr>
          <w:szCs w:val="24"/>
        </w:rPr>
        <w:t>a range of [0,1] by the formula</w:t>
      </w:r>
      <w:r w:rsidR="004139EC">
        <w:rPr>
          <w:szCs w:val="24"/>
        </w:rPr>
        <w:t xml:space="preserve"> (2</w:t>
      </w:r>
      <w:r w:rsidR="00685F56">
        <w:rPr>
          <w:szCs w:val="24"/>
        </w:rPr>
        <w:t>)</w:t>
      </w:r>
      <w:r w:rsidR="004139EC">
        <w:rPr>
          <w:szCs w:val="24"/>
        </w:rPr>
        <w:t>:</w:t>
      </w:r>
    </w:p>
    <w:p w14:paraId="0E64CB1F" w14:textId="349B4C60" w:rsidR="00C014A4" w:rsidRPr="000F42AF" w:rsidRDefault="000F42AF" w:rsidP="00560D81">
      <w:pPr>
        <w:spacing w:after="0" w:line="360" w:lineRule="auto"/>
        <w:jc w:val="both"/>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sidR="004139EC">
        <w:rPr>
          <w:rFonts w:eastAsiaTheme="minorEastAsia"/>
          <w:szCs w:val="24"/>
        </w:rPr>
        <w:t xml:space="preserve"> (2</w:t>
      </w:r>
      <w:r w:rsidR="00685F56">
        <w:rPr>
          <w:rFonts w:eastAsiaTheme="minorEastAsia"/>
          <w:szCs w:val="24"/>
        </w:rPr>
        <w:t>)</w:t>
      </w:r>
    </w:p>
    <w:p w14:paraId="27210A7D" w14:textId="77777777" w:rsidR="00650A42" w:rsidRDefault="000F42AF" w:rsidP="00560D81">
      <w:pPr>
        <w:spacing w:after="0" w:line="360" w:lineRule="auto"/>
        <w:jc w:val="both"/>
        <w:rPr>
          <w:rFonts w:eastAsiaTheme="minorEastAsia"/>
          <w:szCs w:val="24"/>
        </w:rPr>
      </w:pPr>
      <w:proofErr w:type="gramStart"/>
      <w:r>
        <w:rPr>
          <w:rFonts w:eastAsiaTheme="minorEastAsia"/>
          <w:szCs w:val="24"/>
        </w:rPr>
        <w:t>in</w:t>
      </w:r>
      <w:proofErr w:type="gramEnd"/>
      <w:r>
        <w:rPr>
          <w:rFonts w:eastAsiaTheme="minorEastAsia"/>
          <w:szCs w:val="24"/>
        </w:rPr>
        <w:t xml:space="preserve">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w:t>
      </w:r>
      <w:r w:rsidR="00B223F5">
        <w:rPr>
          <w:rFonts w:eastAsiaTheme="minorEastAsia"/>
          <w:szCs w:val="24"/>
        </w:rPr>
        <w:t xml:space="preserve"> </w:t>
      </w:r>
    </w:p>
    <w:p w14:paraId="7B03F5EC" w14:textId="1580B1E4" w:rsidR="00743C9C" w:rsidRPr="00ED70D1" w:rsidRDefault="00B82624" w:rsidP="00560D81">
      <w:pPr>
        <w:spacing w:after="0" w:line="360" w:lineRule="auto"/>
        <w:jc w:val="both"/>
        <w:rPr>
          <w:rFonts w:eastAsiaTheme="minorEastAsia"/>
          <w:szCs w:val="24"/>
        </w:rPr>
      </w:pPr>
      <w:r>
        <w:rPr>
          <w:rFonts w:eastAsiaTheme="minorEastAsia"/>
          <w:szCs w:val="24"/>
        </w:rPr>
        <w:t>Finally,</w:t>
      </w:r>
      <w:r w:rsidR="00650A42">
        <w:rPr>
          <w:rFonts w:eastAsiaTheme="minorEastAsia"/>
          <w:szCs w:val="24"/>
        </w:rPr>
        <w:t xml:space="preserve"> w</w:t>
      </w:r>
      <w:r w:rsidR="00B223F5">
        <w:rPr>
          <w:rFonts w:eastAsiaTheme="minorEastAsia"/>
          <w:szCs w:val="24"/>
        </w:rPr>
        <w:t xml:space="preserve">e </w:t>
      </w:r>
      <w:r w:rsidR="00647122">
        <w:rPr>
          <w:rFonts w:eastAsiaTheme="minorEastAsia"/>
          <w:szCs w:val="24"/>
        </w:rPr>
        <w:t>chose</w:t>
      </w:r>
      <w:r w:rsidR="00B223F5">
        <w:rPr>
          <w:rFonts w:eastAsiaTheme="minorEastAsia"/>
          <w:szCs w:val="24"/>
        </w:rPr>
        <w:t xml:space="preserve"> </w:t>
      </w:r>
      <w:r>
        <w:rPr>
          <w:rFonts w:eastAsiaTheme="minorEastAsia"/>
          <w:szCs w:val="24"/>
        </w:rPr>
        <w:t>the</w:t>
      </w:r>
      <w:r w:rsidR="00650A42">
        <w:rPr>
          <w:rFonts w:eastAsiaTheme="minorEastAsia"/>
          <w:szCs w:val="24"/>
        </w:rPr>
        <w:t xml:space="preserve"> confidence value</w:t>
      </w:r>
      <w:r>
        <w:rPr>
          <w:rFonts w:eastAsiaTheme="minorEastAsia"/>
          <w:szCs w:val="24"/>
        </w:rPr>
        <w:t xml:space="preserve"> for each annotated KO</w:t>
      </w:r>
      <w:r w:rsidR="00650A42">
        <w:rPr>
          <w:rFonts w:eastAsiaTheme="minorEastAsia"/>
          <w:szCs w:val="24"/>
        </w:rPr>
        <w:t xml:space="preserve"> as the </w:t>
      </w:r>
      <w:r w:rsidR="00CF22CE">
        <w:rPr>
          <w:rFonts w:eastAsiaTheme="minorEastAsia"/>
          <w:szCs w:val="24"/>
        </w:rPr>
        <w:t xml:space="preserve">lowest normalized distance among all reference proteins that have </w:t>
      </w:r>
      <w:r w:rsidR="00ED07B7">
        <w:rPr>
          <w:rFonts w:eastAsiaTheme="minorEastAsia"/>
          <w:szCs w:val="24"/>
        </w:rPr>
        <w:t>the</w:t>
      </w:r>
      <w:r w:rsidR="00CF22CE">
        <w:rPr>
          <w:rFonts w:eastAsiaTheme="minorEastAsia"/>
          <w:szCs w:val="24"/>
        </w:rPr>
        <w:t xml:space="preserve"> matching KO number.</w:t>
      </w:r>
    </w:p>
    <w:p w14:paraId="30A3953B" w14:textId="1CD1BEA6" w:rsidR="00CF22CE" w:rsidRPr="00ED70D1" w:rsidRDefault="004972DD" w:rsidP="00560D81">
      <w:pPr>
        <w:pStyle w:val="Heading3"/>
        <w:jc w:val="both"/>
      </w:pPr>
      <w:bookmarkStart w:id="161" w:name="_Toc386158932"/>
      <w:r w:rsidRPr="00ED70D1">
        <w:t>Metabolic pathway analysis</w:t>
      </w:r>
      <w:bookmarkEnd w:id="161"/>
    </w:p>
    <w:p w14:paraId="1F20B9C0" w14:textId="363AA85B" w:rsidR="00E050C2" w:rsidRDefault="001C5459" w:rsidP="00560D81">
      <w:pPr>
        <w:spacing w:after="0" w:line="360" w:lineRule="auto"/>
        <w:jc w:val="both"/>
        <w:rPr>
          <w:szCs w:val="24"/>
        </w:rPr>
      </w:pPr>
      <w:r>
        <w:rPr>
          <w:szCs w:val="24"/>
        </w:rPr>
        <w:t>To gain knowledge about the metabolism of the microsporidian LCA, t</w:t>
      </w:r>
      <w:r w:rsidR="00956FAF" w:rsidRPr="00076E91">
        <w:rPr>
          <w:szCs w:val="24"/>
        </w:rPr>
        <w:t>he</w:t>
      </w:r>
      <w:r>
        <w:rPr>
          <w:szCs w:val="24"/>
        </w:rPr>
        <w:t>ir</w:t>
      </w:r>
      <w:r w:rsidR="00956FAF" w:rsidRPr="00076E91">
        <w:rPr>
          <w:szCs w:val="24"/>
        </w:rPr>
        <w:t xml:space="preserve"> KO-annotated </w:t>
      </w:r>
      <w:r w:rsidR="00BB6099">
        <w:rPr>
          <w:szCs w:val="24"/>
        </w:rPr>
        <w:t xml:space="preserve">proteins were </w:t>
      </w:r>
      <w:r w:rsidR="0049691F">
        <w:rPr>
          <w:szCs w:val="24"/>
        </w:rPr>
        <w:t>analyzed with</w:t>
      </w:r>
      <w:r w:rsidR="002E70AE">
        <w:rPr>
          <w:szCs w:val="24"/>
        </w:rPr>
        <w:t>in</w:t>
      </w:r>
      <w:r w:rsidR="006D3A46">
        <w:rPr>
          <w:szCs w:val="24"/>
        </w:rPr>
        <w:t xml:space="preserve"> the</w:t>
      </w:r>
      <w:r w:rsidR="00956FAF" w:rsidRPr="00076E91">
        <w:rPr>
          <w:szCs w:val="24"/>
        </w:rPr>
        <w:t xml:space="preserve"> KEGG pathways</w:t>
      </w:r>
      <w:r w:rsidR="00E050C2">
        <w:rPr>
          <w:szCs w:val="24"/>
        </w:rPr>
        <w:t>.</w:t>
      </w:r>
      <w:r w:rsidR="00D65CF3" w:rsidRPr="00D65CF3">
        <w:rPr>
          <w:szCs w:val="24"/>
        </w:rPr>
        <w:t xml:space="preserve"> </w:t>
      </w:r>
      <w:r w:rsidR="00AD38AF">
        <w:rPr>
          <w:szCs w:val="24"/>
        </w:rPr>
        <w:t>Those mapped pathways</w:t>
      </w:r>
      <w:r w:rsidR="00D65CF3" w:rsidRPr="00076E91">
        <w:rPr>
          <w:szCs w:val="24"/>
        </w:rPr>
        <w:t xml:space="preserve"> w</w:t>
      </w:r>
      <w:r w:rsidR="00A04322">
        <w:rPr>
          <w:szCs w:val="24"/>
        </w:rPr>
        <w:t>ere</w:t>
      </w:r>
      <w:r w:rsidR="00AA0D54">
        <w:rPr>
          <w:szCs w:val="24"/>
        </w:rPr>
        <w:t xml:space="preserve"> further</w:t>
      </w:r>
      <w:r w:rsidR="00D65CF3" w:rsidRPr="00076E91">
        <w:rPr>
          <w:szCs w:val="24"/>
        </w:rPr>
        <w:t xml:space="preserve"> compared with</w:t>
      </w:r>
      <w:r w:rsidR="009878C5">
        <w:rPr>
          <w:szCs w:val="24"/>
        </w:rPr>
        <w:t xml:space="preserve"> the one</w:t>
      </w:r>
      <w:r w:rsidR="000D6384">
        <w:rPr>
          <w:szCs w:val="24"/>
        </w:rPr>
        <w:t xml:space="preserve"> of</w:t>
      </w:r>
      <w:r w:rsidR="00D65CF3" w:rsidRPr="00076E91">
        <w:rPr>
          <w:szCs w:val="24"/>
        </w:rPr>
        <w:t xml:space="preserve"> </w:t>
      </w:r>
      <w:r w:rsidR="00D65CF3" w:rsidRPr="00BC166A">
        <w:rPr>
          <w:i/>
          <w:szCs w:val="24"/>
        </w:rPr>
        <w:t>E.cuniculi</w:t>
      </w:r>
      <w:r w:rsidR="00D65CF3" w:rsidRPr="00076E91">
        <w:rPr>
          <w:szCs w:val="24"/>
        </w:rPr>
        <w:t xml:space="preserve">, </w:t>
      </w:r>
      <w:r w:rsidR="00D65CF3" w:rsidRPr="00BC166A">
        <w:rPr>
          <w:i/>
          <w:szCs w:val="24"/>
        </w:rPr>
        <w:t>E.hellem</w:t>
      </w:r>
      <w:r w:rsidR="00D65CF3" w:rsidRPr="00076E91">
        <w:rPr>
          <w:szCs w:val="24"/>
        </w:rPr>
        <w:t xml:space="preserve">, </w:t>
      </w:r>
      <w:r w:rsidR="00D65CF3" w:rsidRPr="00BC166A">
        <w:rPr>
          <w:i/>
          <w:szCs w:val="24"/>
        </w:rPr>
        <w:t>E.intestinalis</w:t>
      </w:r>
      <w:r w:rsidR="00D65CF3" w:rsidRPr="00076E91">
        <w:rPr>
          <w:szCs w:val="24"/>
        </w:rPr>
        <w:t xml:space="preserve">, </w:t>
      </w:r>
      <w:r w:rsidR="00D65CF3" w:rsidRPr="00BC166A">
        <w:rPr>
          <w:i/>
          <w:szCs w:val="24"/>
        </w:rPr>
        <w:t>N.ceranae</w:t>
      </w:r>
      <w:r w:rsidR="00D65CF3" w:rsidRPr="00076E91">
        <w:rPr>
          <w:szCs w:val="24"/>
        </w:rPr>
        <w:t xml:space="preserve">, 4/11 </w:t>
      </w:r>
      <w:r w:rsidR="00D65CF3">
        <w:rPr>
          <w:szCs w:val="24"/>
        </w:rPr>
        <w:t>contemporary</w:t>
      </w:r>
      <w:r w:rsidR="00D65CF3" w:rsidRPr="00076E91">
        <w:rPr>
          <w:szCs w:val="24"/>
        </w:rPr>
        <w:t xml:space="preserve"> microsporidia species under this study that are available in KEGG database, </w:t>
      </w:r>
      <w:r w:rsidR="00D65CF3">
        <w:rPr>
          <w:szCs w:val="24"/>
        </w:rPr>
        <w:t>together</w:t>
      </w:r>
      <w:r w:rsidR="00D65CF3" w:rsidRPr="00076E91">
        <w:rPr>
          <w:szCs w:val="24"/>
        </w:rPr>
        <w:t xml:space="preserve"> with </w:t>
      </w:r>
      <w:r w:rsidR="00D65CF3" w:rsidRPr="00BC166A">
        <w:rPr>
          <w:i/>
          <w:szCs w:val="24"/>
        </w:rPr>
        <w:t>S.cerevisiae</w:t>
      </w:r>
      <w:r w:rsidR="00D65CF3" w:rsidRPr="00076E91">
        <w:rPr>
          <w:szCs w:val="24"/>
        </w:rPr>
        <w:t xml:space="preserve"> as an example for </w:t>
      </w:r>
      <w:r w:rsidR="00D65CF3">
        <w:rPr>
          <w:szCs w:val="24"/>
        </w:rPr>
        <w:t xml:space="preserve">the </w:t>
      </w:r>
      <w:r w:rsidR="00D65CF3" w:rsidRPr="00076E91">
        <w:rPr>
          <w:szCs w:val="24"/>
        </w:rPr>
        <w:t>free-living organism. The annotations</w:t>
      </w:r>
      <w:r w:rsidR="00FD09F4">
        <w:rPr>
          <w:szCs w:val="24"/>
        </w:rPr>
        <w:t xml:space="preserve"> and pathway information</w:t>
      </w:r>
      <w:r w:rsidR="00D65CF3" w:rsidRPr="00076E91">
        <w:rPr>
          <w:szCs w:val="24"/>
        </w:rPr>
        <w:t xml:space="preserve"> for</w:t>
      </w:r>
      <w:r w:rsidR="00D65CF3">
        <w:rPr>
          <w:szCs w:val="24"/>
        </w:rPr>
        <w:t xml:space="preserve"> those extant species</w:t>
      </w:r>
      <w:r w:rsidR="00D65CF3" w:rsidRPr="00076E91">
        <w:rPr>
          <w:szCs w:val="24"/>
        </w:rPr>
        <w:t xml:space="preserve"> were </w:t>
      </w:r>
      <w:r w:rsidR="00D65CF3">
        <w:rPr>
          <w:szCs w:val="24"/>
        </w:rPr>
        <w:t>retrieved</w:t>
      </w:r>
      <w:r w:rsidR="00D65CF3" w:rsidRPr="00076E91">
        <w:rPr>
          <w:szCs w:val="24"/>
        </w:rPr>
        <w:t xml:space="preserve"> directly from KEGG</w:t>
      </w:r>
      <w:r w:rsidR="00D65CF3">
        <w:rPr>
          <w:szCs w:val="24"/>
        </w:rPr>
        <w:t xml:space="preserve"> database</w:t>
      </w:r>
      <w:r w:rsidR="00D65CF3" w:rsidRPr="00076E91">
        <w:rPr>
          <w:szCs w:val="24"/>
        </w:rPr>
        <w:t>.</w:t>
      </w:r>
    </w:p>
    <w:p w14:paraId="50D56F55" w14:textId="711A53CE" w:rsidR="00B77CBE" w:rsidRDefault="00D31007" w:rsidP="00560D81">
      <w:pPr>
        <w:spacing w:after="0" w:line="360" w:lineRule="auto"/>
        <w:jc w:val="both"/>
        <w:rPr>
          <w:szCs w:val="24"/>
        </w:rPr>
      </w:pPr>
      <w:r>
        <w:rPr>
          <w:szCs w:val="24"/>
        </w:rPr>
        <w:t>First, we analyzed the connectivi</w:t>
      </w:r>
      <w:r w:rsidR="003B1B4F">
        <w:rPr>
          <w:szCs w:val="24"/>
        </w:rPr>
        <w:t xml:space="preserve">ty </w:t>
      </w:r>
      <w:r w:rsidR="000A581C">
        <w:rPr>
          <w:szCs w:val="24"/>
        </w:rPr>
        <w:t>of</w:t>
      </w:r>
      <w:r w:rsidR="00B77CBE" w:rsidRPr="00076E91">
        <w:rPr>
          <w:szCs w:val="24"/>
        </w:rPr>
        <w:t xml:space="preserve"> </w:t>
      </w:r>
      <w:r w:rsidR="000975BB" w:rsidRPr="00076E91">
        <w:rPr>
          <w:szCs w:val="24"/>
        </w:rPr>
        <w:t>microsporidian LCA</w:t>
      </w:r>
      <w:r w:rsidR="00B77CBE" w:rsidRPr="00076E91">
        <w:rPr>
          <w:szCs w:val="24"/>
        </w:rPr>
        <w:t xml:space="preserve"> and </w:t>
      </w:r>
      <w:r w:rsidR="00E72922">
        <w:rPr>
          <w:szCs w:val="24"/>
        </w:rPr>
        <w:t>the</w:t>
      </w:r>
      <w:r w:rsidR="00B77CBE" w:rsidRPr="00076E91">
        <w:rPr>
          <w:szCs w:val="24"/>
        </w:rPr>
        <w:t xml:space="preserve"> contemporary species</w:t>
      </w:r>
      <w:r w:rsidR="00FF379A">
        <w:rPr>
          <w:szCs w:val="24"/>
        </w:rPr>
        <w:t xml:space="preserve"> to gain the impression about their distribution in the metabolic network</w:t>
      </w:r>
      <w:r w:rsidR="00B77CBE" w:rsidRPr="00076E91">
        <w:rPr>
          <w:szCs w:val="24"/>
        </w:rPr>
        <w:t xml:space="preserve">. </w:t>
      </w:r>
      <w:r w:rsidR="00DA75A0" w:rsidRPr="00B6025E">
        <w:rPr>
          <w:szCs w:val="24"/>
        </w:rPr>
        <w:t>For</w:t>
      </w:r>
      <w:r w:rsidR="00B77CBE" w:rsidRPr="00B6025E">
        <w:rPr>
          <w:szCs w:val="24"/>
        </w:rPr>
        <w:t xml:space="preserve"> each reference KEGG pathway</w:t>
      </w:r>
      <w:r w:rsidR="00DA75A0" w:rsidRPr="00B6025E">
        <w:rPr>
          <w:szCs w:val="24"/>
        </w:rPr>
        <w:t>, the connectivity network nodes are</w:t>
      </w:r>
      <w:r w:rsidR="00B77CBE" w:rsidRPr="00B6025E">
        <w:rPr>
          <w:szCs w:val="24"/>
        </w:rPr>
        <w:t xml:space="preserve"> </w:t>
      </w:r>
      <w:r w:rsidR="00DA75A0" w:rsidRPr="00B6025E">
        <w:rPr>
          <w:szCs w:val="24"/>
        </w:rPr>
        <w:t>enzymes (represented by their KO identifiers) in the pathway</w:t>
      </w:r>
      <w:r w:rsidR="00B77CBE" w:rsidRPr="00B6025E">
        <w:rPr>
          <w:szCs w:val="24"/>
        </w:rPr>
        <w:t xml:space="preserve"> </w:t>
      </w:r>
      <w:r w:rsidR="00DA75A0" w:rsidRPr="00B6025E">
        <w:rPr>
          <w:szCs w:val="24"/>
        </w:rPr>
        <w:t>and edges are links between those nodes.</w:t>
      </w:r>
    </w:p>
    <w:p w14:paraId="13BC9ABE" w14:textId="430303C7" w:rsidR="0049691F" w:rsidRPr="00076E91" w:rsidRDefault="0049691F" w:rsidP="00560D81">
      <w:pPr>
        <w:spacing w:after="0" w:line="360" w:lineRule="auto"/>
        <w:jc w:val="both"/>
        <w:rPr>
          <w:szCs w:val="24"/>
        </w:rPr>
      </w:pPr>
      <w:r>
        <w:rPr>
          <w:szCs w:val="24"/>
        </w:rPr>
        <w:t>Then</w:t>
      </w:r>
      <w:r w:rsidR="001B3CE3">
        <w:rPr>
          <w:szCs w:val="24"/>
        </w:rPr>
        <w:t>,</w:t>
      </w:r>
      <w:r>
        <w:rPr>
          <w:szCs w:val="24"/>
        </w:rPr>
        <w:t xml:space="preserve"> </w:t>
      </w:r>
      <w:r w:rsidR="00AE4785">
        <w:rPr>
          <w:szCs w:val="24"/>
        </w:rPr>
        <w:t xml:space="preserve">we </w:t>
      </w:r>
      <w:r w:rsidR="001B3CE3">
        <w:rPr>
          <w:szCs w:val="24"/>
        </w:rPr>
        <w:t xml:space="preserve">mapped the KO annotated proteins into the KEGG reference pathways for a </w:t>
      </w:r>
      <w:r w:rsidR="00082A1A">
        <w:rPr>
          <w:szCs w:val="24"/>
        </w:rPr>
        <w:t>more</w:t>
      </w:r>
      <w:r w:rsidR="00C17C2E">
        <w:rPr>
          <w:szCs w:val="24"/>
        </w:rPr>
        <w:t xml:space="preserve"> </w:t>
      </w:r>
      <w:r w:rsidR="001B3CE3">
        <w:rPr>
          <w:szCs w:val="24"/>
        </w:rPr>
        <w:t xml:space="preserve">detailed investigation. </w:t>
      </w:r>
    </w:p>
    <w:p w14:paraId="24EFCA61" w14:textId="77777777" w:rsidR="00F35498" w:rsidRDefault="00F35498" w:rsidP="00560D81">
      <w:pPr>
        <w:spacing w:after="0" w:line="360" w:lineRule="auto"/>
        <w:jc w:val="both"/>
        <w:rPr>
          <w:szCs w:val="24"/>
        </w:rPr>
      </w:pPr>
    </w:p>
    <w:p w14:paraId="5CF589B3" w14:textId="4E091477" w:rsidR="005E57C5" w:rsidRPr="00ED70D1" w:rsidRDefault="00AD08DF" w:rsidP="00560D81">
      <w:pPr>
        <w:pStyle w:val="Heading2"/>
        <w:spacing w:line="276" w:lineRule="auto"/>
        <w:jc w:val="both"/>
      </w:pPr>
      <w:bookmarkStart w:id="162" w:name="_Toc386158933"/>
      <w:r w:rsidRPr="00ED70D1">
        <w:lastRenderedPageBreak/>
        <w:t>Results</w:t>
      </w:r>
      <w:bookmarkEnd w:id="162"/>
    </w:p>
    <w:p w14:paraId="30D5A3EF" w14:textId="0EFEC44B" w:rsidR="00823CB2" w:rsidRPr="00ED70D1" w:rsidRDefault="00823CB2" w:rsidP="00560D81">
      <w:pPr>
        <w:pStyle w:val="Heading3"/>
        <w:jc w:val="both"/>
      </w:pPr>
      <w:bookmarkStart w:id="163" w:name="_Toc386158934"/>
      <w:r w:rsidRPr="00ED70D1">
        <w:t>KO annotation for microsporidian LCA proteins</w:t>
      </w:r>
      <w:bookmarkEnd w:id="163"/>
    </w:p>
    <w:p w14:paraId="2D5B53F1" w14:textId="6230DAFB" w:rsidR="009A63CE" w:rsidRPr="00076E91" w:rsidRDefault="00B30847" w:rsidP="00560D81">
      <w:pPr>
        <w:spacing w:after="0" w:line="360" w:lineRule="auto"/>
        <w:jc w:val="both"/>
        <w:rPr>
          <w:szCs w:val="24"/>
        </w:rPr>
      </w:pPr>
      <w:r w:rsidRPr="00076E91">
        <w:rPr>
          <w:szCs w:val="24"/>
        </w:rPr>
        <w:t xml:space="preserve">Using HamFAS approach </w:t>
      </w:r>
      <w:r w:rsidR="00B16BDA" w:rsidRPr="00076E91">
        <w:rPr>
          <w:szCs w:val="24"/>
        </w:rPr>
        <w:t>we have annotated 1048</w:t>
      </w:r>
      <w:r w:rsidR="009A63CE" w:rsidRPr="00076E91">
        <w:rPr>
          <w:szCs w:val="24"/>
        </w:rPr>
        <w:t xml:space="preserve"> out of 1605 microsporidian </w:t>
      </w:r>
      <w:r w:rsidR="000975BB" w:rsidRPr="00076E91">
        <w:rPr>
          <w:szCs w:val="24"/>
        </w:rPr>
        <w:t>LCA</w:t>
      </w:r>
      <w:r w:rsidR="009A63CE" w:rsidRPr="00076E91">
        <w:rPr>
          <w:szCs w:val="24"/>
        </w:rPr>
        <w:t xml:space="preserve"> proteins with </w:t>
      </w:r>
      <w:r w:rsidR="00B16BDA" w:rsidRPr="00076E91">
        <w:rPr>
          <w:szCs w:val="24"/>
        </w:rPr>
        <w:t xml:space="preserve">1344 different KO identifiers. </w:t>
      </w:r>
    </w:p>
    <w:p w14:paraId="5037319C" w14:textId="727C5AF4" w:rsidR="009A63CE" w:rsidRPr="00076E91" w:rsidRDefault="00153738" w:rsidP="00560D81">
      <w:pPr>
        <w:keepNext/>
        <w:spacing w:after="0" w:line="360" w:lineRule="auto"/>
        <w:jc w:val="both"/>
        <w:rPr>
          <w:szCs w:val="24"/>
        </w:rPr>
      </w:pPr>
      <w:r w:rsidRPr="00076E91">
        <w:rPr>
          <w:noProof/>
          <w:szCs w:val="24"/>
        </w:rPr>
        <w:drawing>
          <wp:inline distT="0" distB="0" distL="0" distR="0" wp14:anchorId="27027167" wp14:editId="27BA2865">
            <wp:extent cx="2599892" cy="2512930"/>
            <wp:effectExtent l="0" t="0" r="0" b="190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1C014411" w14:textId="451FE78D" w:rsidR="00B73F2B" w:rsidRPr="00B73F2B" w:rsidRDefault="009A63CE" w:rsidP="00560D81">
      <w:pPr>
        <w:pStyle w:val="Caption"/>
        <w:spacing w:after="0" w:line="360" w:lineRule="auto"/>
        <w:jc w:val="both"/>
      </w:pPr>
      <w:bookmarkStart w:id="164" w:name="_Ref383262809"/>
      <w:bookmarkStart w:id="165" w:name="_Toc386158626"/>
      <w:r w:rsidRPr="00076E91">
        <w:t xml:space="preserve">Figure </w:t>
      </w:r>
      <w:r w:rsidR="00FF05FE">
        <w:fldChar w:fldCharType="begin"/>
      </w:r>
      <w:r w:rsidR="00FF05FE">
        <w:instrText xml:space="preserve"> STYLEREF 1 \s </w:instrText>
      </w:r>
      <w:r w:rsidR="00FF05FE">
        <w:fldChar w:fldCharType="separate"/>
      </w:r>
      <w:r w:rsidR="00FD48E3">
        <w:rPr>
          <w:noProof/>
        </w:rPr>
        <w:t>6</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1</w:t>
      </w:r>
      <w:r w:rsidR="00FF05FE">
        <w:fldChar w:fldCharType="end"/>
      </w:r>
      <w:bookmarkEnd w:id="164"/>
      <w:r w:rsidRPr="00076E91">
        <w:t xml:space="preserve">: Distribution of FAS scores and patristic distances of KO-annotated microsporidian </w:t>
      </w:r>
      <w:r w:rsidR="000975BB" w:rsidRPr="00076E91">
        <w:t>LCA</w:t>
      </w:r>
      <w:r w:rsidRPr="00076E91">
        <w:t xml:space="preserve"> proteins.</w:t>
      </w:r>
      <w:bookmarkEnd w:id="165"/>
    </w:p>
    <w:p w14:paraId="23A2724D" w14:textId="59F9C412" w:rsidR="001D5330" w:rsidRDefault="00B73F2B" w:rsidP="00560D81">
      <w:pPr>
        <w:spacing w:after="0" w:line="360" w:lineRule="auto"/>
        <w:jc w:val="both"/>
        <w:rPr>
          <w:szCs w:val="24"/>
        </w:rPr>
      </w:pPr>
      <w:r>
        <w:rPr>
          <w:szCs w:val="24"/>
        </w:rPr>
        <w:t xml:space="preserve">The distribution shown in </w:t>
      </w:r>
      <w:r w:rsidR="00153738" w:rsidRPr="00076E91">
        <w:rPr>
          <w:szCs w:val="24"/>
        </w:rPr>
        <w:fldChar w:fldCharType="begin"/>
      </w:r>
      <w:r w:rsidR="00153738" w:rsidRPr="00076E91">
        <w:rPr>
          <w:szCs w:val="24"/>
        </w:rPr>
        <w:instrText xml:space="preserve"> REF _Ref383262809 \h </w:instrText>
      </w:r>
      <w:r w:rsidR="00153738" w:rsidRPr="00076E91">
        <w:rPr>
          <w:szCs w:val="24"/>
        </w:rPr>
      </w:r>
      <w:r w:rsidR="00153738" w:rsidRPr="00076E91">
        <w:rPr>
          <w:szCs w:val="24"/>
        </w:rPr>
        <w:fldChar w:fldCharType="separate"/>
      </w:r>
      <w:r w:rsidR="00FD48E3" w:rsidRPr="00076E91">
        <w:t xml:space="preserve">Figure </w:t>
      </w:r>
      <w:r w:rsidR="00FD48E3">
        <w:rPr>
          <w:noProof/>
        </w:rPr>
        <w:t>6</w:t>
      </w:r>
      <w:r w:rsidR="00FD48E3">
        <w:noBreakHyphen/>
      </w:r>
      <w:r w:rsidR="00FD48E3">
        <w:rPr>
          <w:noProof/>
        </w:rPr>
        <w:t>1</w:t>
      </w:r>
      <w:r w:rsidR="00153738" w:rsidRPr="00076E91">
        <w:rPr>
          <w:szCs w:val="24"/>
        </w:rPr>
        <w:fldChar w:fldCharType="end"/>
      </w:r>
      <w:r w:rsidR="00153738" w:rsidRPr="00076E91">
        <w:rPr>
          <w:szCs w:val="24"/>
        </w:rPr>
        <w:t xml:space="preserve"> </w:t>
      </w:r>
      <w:r>
        <w:rPr>
          <w:szCs w:val="24"/>
        </w:rPr>
        <w:t>revealed a</w:t>
      </w:r>
      <w:r w:rsidR="00604847">
        <w:rPr>
          <w:szCs w:val="24"/>
        </w:rPr>
        <w:t xml:space="preserve"> trend of</w:t>
      </w:r>
      <w:r>
        <w:rPr>
          <w:szCs w:val="24"/>
        </w:rPr>
        <w:t xml:space="preserve"> high FAS score</w:t>
      </w:r>
      <w:r w:rsidR="00616C83">
        <w:rPr>
          <w:szCs w:val="24"/>
        </w:rPr>
        <w:t>s</w:t>
      </w:r>
      <w:r>
        <w:rPr>
          <w:szCs w:val="24"/>
        </w:rPr>
        <w:t xml:space="preserve"> (mean FAS score is 0.97) and low patristic distance</w:t>
      </w:r>
      <w:r w:rsidR="00616C83">
        <w:rPr>
          <w:szCs w:val="24"/>
        </w:rPr>
        <w:t>s</w:t>
      </w:r>
      <w:r>
        <w:rPr>
          <w:szCs w:val="24"/>
        </w:rPr>
        <w:t xml:space="preserve"> (</w:t>
      </w:r>
      <w:r w:rsidR="00F40E4C">
        <w:rPr>
          <w:szCs w:val="24"/>
        </w:rPr>
        <w:t>m</w:t>
      </w:r>
      <w:r w:rsidRPr="00076E91">
        <w:rPr>
          <w:szCs w:val="24"/>
        </w:rPr>
        <w:t>ean and median are 0.22 and 0.00 respectively</w:t>
      </w:r>
      <w:r>
        <w:rPr>
          <w:szCs w:val="24"/>
        </w:rPr>
        <w:t xml:space="preserve">) for a large fraction of annotated KOs. </w:t>
      </w:r>
    </w:p>
    <w:p w14:paraId="2A07B337" w14:textId="435F5ECD" w:rsidR="001D5330" w:rsidRPr="00ED70D1" w:rsidRDefault="001D5330" w:rsidP="00560D81">
      <w:pPr>
        <w:pStyle w:val="Heading3"/>
        <w:jc w:val="both"/>
      </w:pPr>
      <w:bookmarkStart w:id="166" w:name="_Toc386158935"/>
      <w:r w:rsidRPr="00ED70D1">
        <w:t xml:space="preserve">The </w:t>
      </w:r>
      <w:r w:rsidR="001C28A5" w:rsidRPr="00ED70D1">
        <w:t xml:space="preserve">metabolic pathway analysis </w:t>
      </w:r>
      <w:r w:rsidRPr="00ED70D1">
        <w:t xml:space="preserve">of </w:t>
      </w:r>
      <w:r w:rsidR="001C28A5" w:rsidRPr="00ED70D1">
        <w:t xml:space="preserve">the </w:t>
      </w:r>
      <w:r w:rsidRPr="00ED70D1">
        <w:t>microsporidian L</w:t>
      </w:r>
      <w:r w:rsidR="00774F4A" w:rsidRPr="00ED70D1">
        <w:t>CA</w:t>
      </w:r>
      <w:bookmarkEnd w:id="166"/>
    </w:p>
    <w:p w14:paraId="11EB8944" w14:textId="7CA39E98" w:rsidR="00876518" w:rsidRDefault="00B001B9" w:rsidP="00560D81">
      <w:pPr>
        <w:spacing w:after="0" w:line="360" w:lineRule="auto"/>
        <w:jc w:val="both"/>
        <w:rPr>
          <w:szCs w:val="24"/>
        </w:rPr>
      </w:pPr>
      <w:r>
        <w:rPr>
          <w:szCs w:val="24"/>
        </w:rPr>
        <w:t>We analyzed the metabolism of the microsporidian LCA by mapping its proteins into</w:t>
      </w:r>
      <w:r w:rsidR="00B71417">
        <w:rPr>
          <w:szCs w:val="24"/>
        </w:rPr>
        <w:t xml:space="preserve"> different</w:t>
      </w:r>
      <w:r>
        <w:rPr>
          <w:szCs w:val="24"/>
        </w:rPr>
        <w:t xml:space="preserve"> reference KEGG pathways. </w:t>
      </w:r>
    </w:p>
    <w:p w14:paraId="6338F1E1" w14:textId="77777777" w:rsidR="001C28A5" w:rsidRDefault="001C28A5" w:rsidP="00560D81">
      <w:pPr>
        <w:spacing w:after="0" w:line="360" w:lineRule="auto"/>
        <w:jc w:val="both"/>
        <w:rPr>
          <w:szCs w:val="24"/>
        </w:rPr>
      </w:pPr>
    </w:p>
    <w:p w14:paraId="17B637E8" w14:textId="77777777" w:rsidR="004028D8" w:rsidRPr="00076E91" w:rsidRDefault="004028D8" w:rsidP="00560D81">
      <w:pPr>
        <w:keepNext/>
        <w:spacing w:after="0" w:line="360" w:lineRule="auto"/>
        <w:jc w:val="both"/>
        <w:rPr>
          <w:szCs w:val="24"/>
        </w:rPr>
      </w:pPr>
      <w:r w:rsidRPr="00076E91">
        <w:rPr>
          <w:noProof/>
          <w:szCs w:val="24"/>
        </w:rPr>
        <w:lastRenderedPageBreak/>
        <w:drawing>
          <wp:inline distT="0" distB="0" distL="0" distR="0" wp14:anchorId="736B660F" wp14:editId="1FDF71FD">
            <wp:extent cx="5319571" cy="354220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31">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2937EF2D" w14:textId="151FD79E" w:rsidR="004028D8" w:rsidRPr="00076E91" w:rsidRDefault="004028D8" w:rsidP="00560D81">
      <w:pPr>
        <w:pStyle w:val="Caption"/>
        <w:spacing w:after="0" w:line="360" w:lineRule="auto"/>
        <w:jc w:val="both"/>
      </w:pPr>
      <w:bookmarkStart w:id="167" w:name="_Ref381618468"/>
      <w:bookmarkStart w:id="168" w:name="_Toc386158627"/>
      <w:r w:rsidRPr="00076E91">
        <w:t xml:space="preserve">Figure </w:t>
      </w:r>
      <w:r w:rsidR="00FF05FE">
        <w:fldChar w:fldCharType="begin"/>
      </w:r>
      <w:r w:rsidR="00FF05FE">
        <w:instrText xml:space="preserve"> STYLEREF 1 \s </w:instrText>
      </w:r>
      <w:r w:rsidR="00FF05FE">
        <w:fldChar w:fldCharType="separate"/>
      </w:r>
      <w:r w:rsidR="00FD48E3">
        <w:rPr>
          <w:noProof/>
        </w:rPr>
        <w:t>6</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2</w:t>
      </w:r>
      <w:r w:rsidR="00FF05FE">
        <w:fldChar w:fldCharType="end"/>
      </w:r>
      <w:bookmarkEnd w:id="167"/>
      <w:r w:rsidR="00EC09BD">
        <w:t xml:space="preserve">: </w:t>
      </w:r>
      <w:r w:rsidR="008F603F">
        <w:t>The distribution of microsporidia LCA proteins in different pathway categories:</w:t>
      </w:r>
      <w:r w:rsidRPr="00076E91">
        <w:t xml:space="preserve"> cellular processes</w:t>
      </w:r>
      <w:r w:rsidR="008F603F">
        <w:t xml:space="preserve"> (green)</w:t>
      </w:r>
      <w:r w:rsidRPr="00076E91">
        <w:t>, environmental information processing</w:t>
      </w:r>
      <w:r w:rsidR="008F603F">
        <w:t xml:space="preserve"> (orange)</w:t>
      </w:r>
      <w:r w:rsidRPr="00076E91">
        <w:t>, genetic information processing</w:t>
      </w:r>
      <w:r w:rsidR="008F603F">
        <w:t xml:space="preserve"> (purple) and metabolism (pink).</w:t>
      </w:r>
      <w:bookmarkEnd w:id="168"/>
    </w:p>
    <w:p w14:paraId="099160B6" w14:textId="1AAD137B" w:rsidR="004028D8" w:rsidRDefault="0003644C" w:rsidP="00560D81">
      <w:pPr>
        <w:spacing w:after="0" w:line="360" w:lineRule="auto"/>
        <w:jc w:val="both"/>
        <w:rPr>
          <w:szCs w:val="24"/>
        </w:rPr>
      </w:pPr>
      <w:r>
        <w:rPr>
          <w:szCs w:val="24"/>
        </w:rPr>
        <w:t>The relative fractions of microsporidian LCA proteins distributing in different pathway categories</w:t>
      </w:r>
      <w:r w:rsidR="00153738" w:rsidRPr="00076E91">
        <w:rPr>
          <w:szCs w:val="24"/>
        </w:rPr>
        <w:t xml:space="preserve"> is </w:t>
      </w:r>
      <w:r>
        <w:rPr>
          <w:szCs w:val="24"/>
        </w:rPr>
        <w:t>displayed</w:t>
      </w:r>
      <w:r w:rsidR="00153738" w:rsidRPr="00076E91">
        <w:rPr>
          <w:szCs w:val="24"/>
        </w:rPr>
        <w:t xml:space="preserve"> in </w:t>
      </w:r>
      <w:r w:rsidR="00153738" w:rsidRPr="00076E91">
        <w:rPr>
          <w:szCs w:val="24"/>
        </w:rPr>
        <w:fldChar w:fldCharType="begin"/>
      </w:r>
      <w:r w:rsidR="00153738" w:rsidRPr="00076E91">
        <w:rPr>
          <w:szCs w:val="24"/>
        </w:rPr>
        <w:instrText xml:space="preserve"> REF _Ref381618468 \h </w:instrText>
      </w:r>
      <w:r w:rsidR="00153738" w:rsidRPr="00076E91">
        <w:rPr>
          <w:szCs w:val="24"/>
        </w:rPr>
      </w:r>
      <w:r w:rsidR="00153738" w:rsidRPr="00076E91">
        <w:rPr>
          <w:szCs w:val="24"/>
        </w:rPr>
        <w:fldChar w:fldCharType="separate"/>
      </w:r>
      <w:r w:rsidR="00FD48E3" w:rsidRPr="00076E91">
        <w:t xml:space="preserve">Figure </w:t>
      </w:r>
      <w:r w:rsidR="00FD48E3">
        <w:rPr>
          <w:noProof/>
        </w:rPr>
        <w:t>6</w:t>
      </w:r>
      <w:r w:rsidR="00FD48E3">
        <w:noBreakHyphen/>
      </w:r>
      <w:r w:rsidR="00FD48E3">
        <w:rPr>
          <w:noProof/>
        </w:rPr>
        <w:t>2</w:t>
      </w:r>
      <w:r w:rsidR="00153738" w:rsidRPr="00076E91">
        <w:rPr>
          <w:szCs w:val="24"/>
        </w:rPr>
        <w:fldChar w:fldCharType="end"/>
      </w:r>
      <w:r w:rsidR="00153738" w:rsidRPr="00076E91">
        <w:rPr>
          <w:szCs w:val="24"/>
        </w:rPr>
        <w:t xml:space="preserve">. </w:t>
      </w:r>
      <w:r w:rsidR="00796FCF">
        <w:rPr>
          <w:szCs w:val="24"/>
        </w:rPr>
        <w:t>The largest fraction is</w:t>
      </w:r>
      <w:r w:rsidR="00AD42C7">
        <w:rPr>
          <w:szCs w:val="24"/>
        </w:rPr>
        <w:t xml:space="preserve"> of</w:t>
      </w:r>
      <w:r w:rsidR="00796FCF">
        <w:rPr>
          <w:szCs w:val="24"/>
        </w:rPr>
        <w:t xml:space="preserve"> the </w:t>
      </w:r>
      <w:r w:rsidR="00DF60D3">
        <w:rPr>
          <w:szCs w:val="24"/>
        </w:rPr>
        <w:t>genetic information processing proteins, which comprises 42% of the mapped proteins. The other</w:t>
      </w:r>
      <w:r w:rsidR="00162ADF">
        <w:rPr>
          <w:szCs w:val="24"/>
        </w:rPr>
        <w:t xml:space="preserve"> 30% belong to metabolic pathways</w:t>
      </w:r>
      <w:r w:rsidR="000A0C3A">
        <w:rPr>
          <w:szCs w:val="24"/>
        </w:rPr>
        <w:t>, which is</w:t>
      </w:r>
      <w:r w:rsidR="00162ADF">
        <w:rPr>
          <w:szCs w:val="24"/>
        </w:rPr>
        <w:t xml:space="preserve"> higher than </w:t>
      </w:r>
      <w:r w:rsidR="00545DC3">
        <w:rPr>
          <w:szCs w:val="24"/>
        </w:rPr>
        <w:t>the</w:t>
      </w:r>
      <w:r w:rsidR="00162ADF">
        <w:rPr>
          <w:szCs w:val="24"/>
        </w:rPr>
        <w:t xml:space="preserve"> </w:t>
      </w:r>
      <w:r w:rsidR="007924DB">
        <w:rPr>
          <w:szCs w:val="24"/>
        </w:rPr>
        <w:t xml:space="preserve">one of </w:t>
      </w:r>
      <w:r w:rsidR="00162ADF">
        <w:rPr>
          <w:szCs w:val="24"/>
        </w:rPr>
        <w:t>extant microsporidia species (25%</w:t>
      </w:r>
      <w:r w:rsidR="00545DC3">
        <w:rPr>
          <w:szCs w:val="24"/>
        </w:rPr>
        <w:t xml:space="preserve"> in average</w:t>
      </w:r>
      <w:r w:rsidR="00162ADF">
        <w:rPr>
          <w:szCs w:val="24"/>
        </w:rPr>
        <w:t>) but much lower than th</w:t>
      </w:r>
      <w:r w:rsidR="009B5309">
        <w:rPr>
          <w:szCs w:val="24"/>
        </w:rPr>
        <w:t xml:space="preserve">e free-living </w:t>
      </w:r>
      <w:r w:rsidR="009B5309" w:rsidRPr="002307F3">
        <w:rPr>
          <w:i/>
          <w:szCs w:val="24"/>
        </w:rPr>
        <w:t>S.cerevisiae</w:t>
      </w:r>
      <w:r w:rsidR="000A0C3A">
        <w:rPr>
          <w:szCs w:val="24"/>
        </w:rPr>
        <w:t xml:space="preserve"> with </w:t>
      </w:r>
      <w:r w:rsidR="00162ADF">
        <w:rPr>
          <w:szCs w:val="24"/>
        </w:rPr>
        <w:t>38%</w:t>
      </w:r>
      <w:r w:rsidR="001A0A20">
        <w:rPr>
          <w:szCs w:val="24"/>
        </w:rPr>
        <w:t xml:space="preserve"> (see</w:t>
      </w:r>
      <w:r w:rsidR="003B4772">
        <w:rPr>
          <w:szCs w:val="24"/>
        </w:rPr>
        <w:t xml:space="preserve"> Appendix,</w:t>
      </w:r>
      <w:r w:rsidR="001A0A20">
        <w:rPr>
          <w:szCs w:val="24"/>
        </w:rPr>
        <w:t xml:space="preserve"> </w:t>
      </w:r>
      <w:r w:rsidR="001A0A20">
        <w:rPr>
          <w:szCs w:val="24"/>
        </w:rPr>
        <w:fldChar w:fldCharType="begin"/>
      </w:r>
      <w:r w:rsidR="001A0A20">
        <w:rPr>
          <w:szCs w:val="24"/>
        </w:rPr>
        <w:instrText xml:space="preserve"> REF _Ref381628048 \h </w:instrText>
      </w:r>
      <w:r w:rsidR="001A0A20">
        <w:rPr>
          <w:szCs w:val="24"/>
        </w:rPr>
      </w:r>
      <w:r w:rsidR="001A0A20">
        <w:rPr>
          <w:szCs w:val="24"/>
        </w:rPr>
        <w:fldChar w:fldCharType="separate"/>
      </w:r>
      <w:r w:rsidR="00FD48E3" w:rsidRPr="00076E91">
        <w:t xml:space="preserve">Figure </w:t>
      </w:r>
      <w:r w:rsidR="00FD48E3">
        <w:rPr>
          <w:noProof/>
        </w:rPr>
        <w:t>A</w:t>
      </w:r>
      <w:r w:rsidR="00FD48E3">
        <w:noBreakHyphen/>
      </w:r>
      <w:r w:rsidR="00FD48E3">
        <w:rPr>
          <w:noProof/>
        </w:rPr>
        <w:t>8</w:t>
      </w:r>
      <w:r w:rsidR="001A0A20">
        <w:rPr>
          <w:szCs w:val="24"/>
        </w:rPr>
        <w:fldChar w:fldCharType="end"/>
      </w:r>
      <w:r w:rsidR="001A0A20">
        <w:rPr>
          <w:szCs w:val="24"/>
        </w:rPr>
        <w:t>).</w:t>
      </w:r>
    </w:p>
    <w:p w14:paraId="6DAE79EB" w14:textId="77777777" w:rsidR="00D60C9E" w:rsidRDefault="00D60C9E" w:rsidP="00560D81">
      <w:pPr>
        <w:keepNext/>
        <w:spacing w:after="0" w:line="360" w:lineRule="auto"/>
        <w:jc w:val="both"/>
      </w:pPr>
      <w:r>
        <w:rPr>
          <w:noProof/>
          <w:szCs w:val="24"/>
        </w:rPr>
        <w:drawing>
          <wp:inline distT="0" distB="0" distL="0" distR="0" wp14:anchorId="55BE90C5" wp14:editId="0DAEF04A">
            <wp:extent cx="5439817" cy="1978116"/>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32">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59881C9D" w14:textId="4C7D46A0" w:rsidR="00D60C9E" w:rsidRDefault="00D60C9E" w:rsidP="00560D81">
      <w:pPr>
        <w:pStyle w:val="Caption"/>
        <w:jc w:val="both"/>
        <w:rPr>
          <w:szCs w:val="24"/>
        </w:rPr>
      </w:pPr>
      <w:bookmarkStart w:id="169" w:name="_Ref384219482"/>
      <w:bookmarkStart w:id="170" w:name="_Toc386158628"/>
      <w:r>
        <w:t xml:space="preserve">Figure </w:t>
      </w:r>
      <w:r w:rsidR="00FF05FE">
        <w:fldChar w:fldCharType="begin"/>
      </w:r>
      <w:r w:rsidR="00FF05FE">
        <w:instrText xml:space="preserve"> STYLEREF 1 \s </w:instrText>
      </w:r>
      <w:r w:rsidR="00FF05FE">
        <w:fldChar w:fldCharType="separate"/>
      </w:r>
      <w:r w:rsidR="00FD48E3">
        <w:rPr>
          <w:noProof/>
        </w:rPr>
        <w:t>6</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3</w:t>
      </w:r>
      <w:r w:rsidR="00FF05FE">
        <w:fldChar w:fldCharType="end"/>
      </w:r>
      <w:bookmarkEnd w:id="169"/>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bookmarkEnd w:id="170"/>
    </w:p>
    <w:p w14:paraId="544B7403" w14:textId="77777777" w:rsidR="00D60C9E" w:rsidRPr="00076E91" w:rsidRDefault="00D60C9E" w:rsidP="00560D81">
      <w:pPr>
        <w:spacing w:after="0" w:line="360" w:lineRule="auto"/>
        <w:jc w:val="both"/>
        <w:rPr>
          <w:szCs w:val="24"/>
        </w:rPr>
      </w:pPr>
    </w:p>
    <w:p w14:paraId="7236EE28" w14:textId="29A30AFB" w:rsidR="00AC6568" w:rsidRDefault="0095475D" w:rsidP="00560D81">
      <w:pPr>
        <w:spacing w:after="0" w:line="360" w:lineRule="auto"/>
        <w:jc w:val="both"/>
        <w:rPr>
          <w:szCs w:val="24"/>
        </w:rPr>
      </w:pPr>
      <w:r>
        <w:rPr>
          <w:szCs w:val="24"/>
        </w:rPr>
        <w:t xml:space="preserve">In particularly, microsporidia LCA enriched pathways in </w:t>
      </w:r>
      <w:r w:rsidRPr="00076E91">
        <w:rPr>
          <w:szCs w:val="24"/>
        </w:rPr>
        <w:t>Carbohydrate</w:t>
      </w:r>
      <w:r w:rsidR="00943E82">
        <w:rPr>
          <w:szCs w:val="24"/>
        </w:rPr>
        <w:t>, a</w:t>
      </w:r>
      <w:r>
        <w:rPr>
          <w:szCs w:val="24"/>
        </w:rPr>
        <w:t>mino acid</w:t>
      </w:r>
      <w:r w:rsidR="00943E82">
        <w:rPr>
          <w:szCs w:val="24"/>
        </w:rPr>
        <w:t xml:space="preserve">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w:t>
      </w:r>
      <w:r w:rsidR="00CE4AD2">
        <w:rPr>
          <w:szCs w:val="24"/>
        </w:rPr>
        <w:t xml:space="preserve"> </w:t>
      </w:r>
      <w:r w:rsidR="00740211">
        <w:rPr>
          <w:szCs w:val="24"/>
        </w:rPr>
        <w:t>It has been shown both in the number of nodes and edges</w:t>
      </w:r>
      <w:r w:rsidR="008C433B">
        <w:rPr>
          <w:szCs w:val="24"/>
        </w:rPr>
        <w:t xml:space="preserve"> </w:t>
      </w:r>
      <w:r w:rsidR="009165EA">
        <w:rPr>
          <w:szCs w:val="24"/>
        </w:rPr>
        <w:t>in the connectivity network of those pathways</w:t>
      </w:r>
      <w:r w:rsidR="00FC3789">
        <w:rPr>
          <w:szCs w:val="24"/>
        </w:rPr>
        <w:t xml:space="preserve"> (</w:t>
      </w:r>
      <w:r w:rsidR="00FC3789">
        <w:rPr>
          <w:szCs w:val="24"/>
        </w:rPr>
        <w:fldChar w:fldCharType="begin"/>
      </w:r>
      <w:r w:rsidR="00FC3789">
        <w:rPr>
          <w:szCs w:val="24"/>
        </w:rPr>
        <w:instrText xml:space="preserve"> REF _Ref384219482 \h </w:instrText>
      </w:r>
      <w:r w:rsidR="00FC3789">
        <w:rPr>
          <w:szCs w:val="24"/>
        </w:rPr>
      </w:r>
      <w:r w:rsidR="00FC3789">
        <w:rPr>
          <w:szCs w:val="24"/>
        </w:rPr>
        <w:fldChar w:fldCharType="separate"/>
      </w:r>
      <w:r w:rsidR="00FD48E3">
        <w:t xml:space="preserve">Figure </w:t>
      </w:r>
      <w:r w:rsidR="00FD48E3">
        <w:rPr>
          <w:noProof/>
        </w:rPr>
        <w:t>6</w:t>
      </w:r>
      <w:r w:rsidR="00FD48E3">
        <w:noBreakHyphen/>
      </w:r>
      <w:r w:rsidR="00FD48E3">
        <w:rPr>
          <w:noProof/>
        </w:rPr>
        <w:t>3</w:t>
      </w:r>
      <w:r w:rsidR="00FC3789">
        <w:rPr>
          <w:szCs w:val="24"/>
        </w:rPr>
        <w:fldChar w:fldCharType="end"/>
      </w:r>
      <w:r w:rsidR="00FC3789">
        <w:rPr>
          <w:szCs w:val="24"/>
        </w:rPr>
        <w:t>)</w:t>
      </w:r>
      <w:r w:rsidR="009165EA">
        <w:rPr>
          <w:szCs w:val="24"/>
        </w:rPr>
        <w:t>. T</w:t>
      </w:r>
      <w:r w:rsidR="008C433B" w:rsidRPr="00076E91">
        <w:rPr>
          <w:szCs w:val="24"/>
        </w:rPr>
        <w:t xml:space="preserve">he average node degree, average path length and </w:t>
      </w:r>
      <w:r w:rsidR="00C06316">
        <w:rPr>
          <w:szCs w:val="24"/>
        </w:rPr>
        <w:t xml:space="preserve">the </w:t>
      </w:r>
      <w:r w:rsidR="008C433B" w:rsidRPr="00076E91">
        <w:rPr>
          <w:szCs w:val="24"/>
        </w:rPr>
        <w:t>diameter (the longest shortest</w:t>
      </w:r>
      <w:r w:rsidR="00480EB3">
        <w:rPr>
          <w:szCs w:val="24"/>
        </w:rPr>
        <w:t xml:space="preserve"> path</w:t>
      </w:r>
      <w:r w:rsidR="008C433B" w:rsidRPr="00076E91">
        <w:rPr>
          <w:szCs w:val="24"/>
        </w:rPr>
        <w:t>)</w:t>
      </w:r>
      <w:r w:rsidR="008C433B">
        <w:rPr>
          <w:szCs w:val="24"/>
        </w:rPr>
        <w:t xml:space="preserve"> </w:t>
      </w:r>
      <w:r w:rsidR="00A33BFB">
        <w:rPr>
          <w:szCs w:val="24"/>
        </w:rPr>
        <w:t xml:space="preserve">in </w:t>
      </w:r>
      <w:r w:rsidR="00130A2E">
        <w:rPr>
          <w:szCs w:val="24"/>
        </w:rPr>
        <w:fldChar w:fldCharType="begin"/>
      </w:r>
      <w:r w:rsidR="00130A2E">
        <w:rPr>
          <w:szCs w:val="24"/>
        </w:rPr>
        <w:instrText xml:space="preserve"> REF _Ref384219574 \h </w:instrText>
      </w:r>
      <w:r w:rsidR="00130A2E">
        <w:rPr>
          <w:szCs w:val="24"/>
        </w:rPr>
      </w:r>
      <w:r w:rsidR="00130A2E">
        <w:rPr>
          <w:szCs w:val="24"/>
        </w:rPr>
        <w:fldChar w:fldCharType="separate"/>
      </w:r>
      <w:r w:rsidR="00FD48E3">
        <w:t xml:space="preserve">Figure </w:t>
      </w:r>
      <w:r w:rsidR="00FD48E3">
        <w:rPr>
          <w:noProof/>
        </w:rPr>
        <w:t>6</w:t>
      </w:r>
      <w:r w:rsidR="00FD48E3">
        <w:noBreakHyphen/>
      </w:r>
      <w:r w:rsidR="00FD48E3">
        <w:rPr>
          <w:noProof/>
        </w:rPr>
        <w:t>4</w:t>
      </w:r>
      <w:r w:rsidR="00130A2E">
        <w:rPr>
          <w:szCs w:val="24"/>
        </w:rPr>
        <w:fldChar w:fldCharType="end"/>
      </w:r>
      <w:r w:rsidR="00331624">
        <w:rPr>
          <w:szCs w:val="24"/>
        </w:rPr>
        <w:t xml:space="preserve"> reveal a highly connecting grade of the</w:t>
      </w:r>
      <w:r w:rsidR="00717C23">
        <w:rPr>
          <w:szCs w:val="24"/>
        </w:rPr>
        <w:t xml:space="preserve"> microsporidian LCA</w:t>
      </w:r>
      <w:r w:rsidR="00A1744B">
        <w:rPr>
          <w:szCs w:val="24"/>
        </w:rPr>
        <w:t xml:space="preserve"> proteins</w:t>
      </w:r>
      <w:r w:rsidR="0016066C">
        <w:rPr>
          <w:szCs w:val="24"/>
        </w:rPr>
        <w:t xml:space="preserve"> in comparison to other contemporary species.</w:t>
      </w:r>
    </w:p>
    <w:p w14:paraId="4B7D10BC" w14:textId="77777777" w:rsidR="008838B6" w:rsidRDefault="00AC6568" w:rsidP="00560D81">
      <w:pPr>
        <w:keepNext/>
        <w:spacing w:after="0" w:line="360" w:lineRule="auto"/>
        <w:jc w:val="both"/>
      </w:pPr>
      <w:r>
        <w:rPr>
          <w:noProof/>
          <w:szCs w:val="24"/>
        </w:rPr>
        <w:drawing>
          <wp:inline distT="0" distB="0" distL="0" distR="0" wp14:anchorId="3140B305" wp14:editId="44C82F45">
            <wp:extent cx="5263031" cy="28707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33">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42135858" w14:textId="379EEDC6" w:rsidR="0046335D" w:rsidRDefault="008838B6" w:rsidP="00560D81">
      <w:pPr>
        <w:pStyle w:val="Caption"/>
        <w:jc w:val="both"/>
        <w:rPr>
          <w:szCs w:val="24"/>
        </w:rPr>
      </w:pPr>
      <w:bookmarkStart w:id="171" w:name="_Ref384219574"/>
      <w:bookmarkStart w:id="172" w:name="_Toc386158629"/>
      <w:r>
        <w:t xml:space="preserve">Figure </w:t>
      </w:r>
      <w:r w:rsidR="00FF05FE">
        <w:fldChar w:fldCharType="begin"/>
      </w:r>
      <w:r w:rsidR="00FF05FE">
        <w:instrText xml:space="preserve"> STYLEREF 1 \s </w:instrText>
      </w:r>
      <w:r w:rsidR="00FF05FE">
        <w:fldChar w:fldCharType="separate"/>
      </w:r>
      <w:r w:rsidR="00FD48E3">
        <w:rPr>
          <w:noProof/>
        </w:rPr>
        <w:t>6</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4</w:t>
      </w:r>
      <w:r w:rsidR="00FF05FE">
        <w:fldChar w:fldCharType="end"/>
      </w:r>
      <w:bookmarkEnd w:id="171"/>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bookmarkEnd w:id="172"/>
    </w:p>
    <w:p w14:paraId="1FD3C11D" w14:textId="0B18E0DD" w:rsidR="000E1076" w:rsidRPr="00ED70D1" w:rsidRDefault="001C28A5" w:rsidP="00560D81">
      <w:pPr>
        <w:pStyle w:val="Heading3"/>
        <w:jc w:val="both"/>
      </w:pPr>
      <w:bookmarkStart w:id="173" w:name="_Toc386158936"/>
      <w:r w:rsidRPr="00ED70D1">
        <w:t xml:space="preserve">The </w:t>
      </w:r>
      <w:r w:rsidR="003A75ED" w:rsidRPr="00ED70D1">
        <w:t xml:space="preserve">mitochondria </w:t>
      </w:r>
      <w:r w:rsidR="002C4B17" w:rsidRPr="00ED70D1">
        <w:t>evidence</w:t>
      </w:r>
      <w:r w:rsidRPr="00ED70D1">
        <w:t xml:space="preserve"> of</w:t>
      </w:r>
      <w:r w:rsidR="00A35C63" w:rsidRPr="00ED70D1">
        <w:t xml:space="preserve"> the</w:t>
      </w:r>
      <w:r w:rsidRPr="00ED70D1">
        <w:t xml:space="preserve"> microsporidian LCA</w:t>
      </w:r>
      <w:bookmarkEnd w:id="173"/>
    </w:p>
    <w:p w14:paraId="4DDC30FE" w14:textId="46A2191E" w:rsidR="00FF4EEF" w:rsidRPr="00076E91" w:rsidRDefault="00347107" w:rsidP="00560D81">
      <w:pPr>
        <w:spacing w:after="0" w:line="360" w:lineRule="auto"/>
        <w:jc w:val="both"/>
        <w:rPr>
          <w:szCs w:val="24"/>
        </w:rPr>
      </w:pPr>
      <w:r w:rsidRPr="00076E91">
        <w:rPr>
          <w:szCs w:val="24"/>
        </w:rPr>
        <w:t>According to</w:t>
      </w:r>
      <w:r w:rsidR="00731378">
        <w:rPr>
          <w:szCs w:val="24"/>
        </w:rPr>
        <w:t xml:space="preserve"> several studies from</w:t>
      </w:r>
      <w:r w:rsidR="00114874">
        <w:rPr>
          <w:szCs w:val="24"/>
        </w:rPr>
        <w:t xml:space="preserve"> </w: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 </w:instrTex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EN.CITE.DATA </w:instrText>
      </w:r>
      <w:r w:rsidR="00114874">
        <w:rPr>
          <w:szCs w:val="24"/>
        </w:rPr>
      </w:r>
      <w:r w:rsidR="00114874">
        <w:rPr>
          <w:szCs w:val="24"/>
        </w:rPr>
        <w:fldChar w:fldCharType="end"/>
      </w:r>
      <w:r w:rsidR="00114874">
        <w:rPr>
          <w:szCs w:val="24"/>
        </w:rPr>
      </w:r>
      <w:r w:rsidR="00114874">
        <w:rPr>
          <w:szCs w:val="24"/>
        </w:rPr>
        <w:fldChar w:fldCharType="separate"/>
      </w:r>
      <w:r w:rsidR="00114874">
        <w:rPr>
          <w:noProof/>
          <w:szCs w:val="24"/>
        </w:rPr>
        <w:t>(Fast and Keeling 2001; Keeling and Fast 2002; Agnew et al. 2003)</w:t>
      </w:r>
      <w:r w:rsidR="00114874">
        <w:rPr>
          <w:szCs w:val="24"/>
        </w:rPr>
        <w:fldChar w:fldCharType="end"/>
      </w:r>
      <w:r w:rsidRPr="00076E91">
        <w:rPr>
          <w:szCs w:val="24"/>
        </w:rPr>
        <w:t xml:space="preserve">, </w:t>
      </w:r>
      <w:r w:rsidR="0057765D" w:rsidRPr="00076E91">
        <w:rPr>
          <w:szCs w:val="24"/>
        </w:rPr>
        <w:t>microsporidia</w:t>
      </w:r>
      <w:r w:rsidRPr="00076E91">
        <w:rPr>
          <w:szCs w:val="24"/>
        </w:rPr>
        <w:t xml:space="preserve"> lacks of mitochondria. </w:t>
      </w:r>
      <w:r w:rsidR="005D239C" w:rsidRPr="00076E91">
        <w:rPr>
          <w:szCs w:val="24"/>
        </w:rPr>
        <w:t>But with the presence of genes coding for heat-shock protein 70 (hsp70)</w:t>
      </w:r>
      <w:r w:rsidR="00286736" w:rsidRPr="00076E91">
        <w:rPr>
          <w:szCs w:val="24"/>
        </w:rPr>
        <w:t xml:space="preserve"> in some extant </w:t>
      </w:r>
      <w:r w:rsidR="0057765D" w:rsidRPr="00076E91">
        <w:rPr>
          <w:szCs w:val="24"/>
        </w:rPr>
        <w:t>microsporidia</w:t>
      </w:r>
      <w:r w:rsidR="00286736" w:rsidRPr="00076E91">
        <w:rPr>
          <w:szCs w:val="24"/>
        </w:rPr>
        <w:t xml:space="preserve"> species</w:t>
      </w:r>
      <w:r w:rsidR="005D239C" w:rsidRPr="00076E91">
        <w:rPr>
          <w:szCs w:val="24"/>
        </w:rPr>
        <w:t xml:space="preserve">, they suggested that </w:t>
      </w:r>
      <w:r w:rsidR="0057765D" w:rsidRPr="00076E91">
        <w:rPr>
          <w:szCs w:val="24"/>
        </w:rPr>
        <w:t>microsporidia</w:t>
      </w:r>
      <w:r w:rsidR="00F917FC" w:rsidRPr="00076E91">
        <w:rPr>
          <w:szCs w:val="24"/>
        </w:rPr>
        <w:t xml:space="preserve"> ancestor has mitochondria</w:t>
      </w:r>
      <w:r w:rsidR="003C3FEA">
        <w:rPr>
          <w:szCs w:val="24"/>
        </w:rPr>
        <w:t xml:space="preserve"> </w:t>
      </w:r>
      <w:r w:rsidR="003C3FE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635973">
        <w:rPr>
          <w:szCs w:val="24"/>
        </w:rPr>
        <w:instrText xml:space="preserve"> ADDIN EN.CITE </w:instrText>
      </w:r>
      <w:r w:rsidR="00635973">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635973">
        <w:rPr>
          <w:szCs w:val="24"/>
        </w:rPr>
        <w:instrText xml:space="preserve"> ADDIN EN.CITE.DATA </w:instrText>
      </w:r>
      <w:r w:rsidR="00635973">
        <w:rPr>
          <w:szCs w:val="24"/>
        </w:rPr>
      </w:r>
      <w:r w:rsidR="00635973">
        <w:rPr>
          <w:szCs w:val="24"/>
        </w:rPr>
        <w:fldChar w:fldCharType="end"/>
      </w:r>
      <w:r w:rsidR="003C3FEA">
        <w:rPr>
          <w:szCs w:val="24"/>
        </w:rPr>
      </w:r>
      <w:r w:rsidR="003C3FEA">
        <w:rPr>
          <w:szCs w:val="24"/>
        </w:rPr>
        <w:fldChar w:fldCharType="separate"/>
      </w:r>
      <w:r w:rsidR="00635973">
        <w:rPr>
          <w:noProof/>
          <w:szCs w:val="24"/>
        </w:rPr>
        <w:t>(Germot, Philippe, and Guyader 1997; Hirt et al. 1997)</w:t>
      </w:r>
      <w:r w:rsidR="003C3FEA">
        <w:rPr>
          <w:szCs w:val="24"/>
        </w:rPr>
        <w:fldChar w:fldCharType="end"/>
      </w:r>
      <w:r w:rsidR="00F917FC" w:rsidRPr="00076E91">
        <w:rPr>
          <w:szCs w:val="24"/>
        </w:rPr>
        <w:t>.</w:t>
      </w:r>
      <w:r w:rsidR="00A171AD" w:rsidRPr="00076E91">
        <w:rPr>
          <w:szCs w:val="24"/>
        </w:rPr>
        <w:t xml:space="preserve"> Those studies also </w:t>
      </w:r>
      <w:r w:rsidR="004E5FAF" w:rsidRPr="00076E91">
        <w:rPr>
          <w:szCs w:val="24"/>
        </w:rPr>
        <w:t>hypothesized that microsporidia</w:t>
      </w:r>
      <w:r w:rsidR="00EB0097" w:rsidRPr="00076E91">
        <w:rPr>
          <w:szCs w:val="24"/>
        </w:rPr>
        <w:t xml:space="preserve"> </w:t>
      </w:r>
      <w:r w:rsidRPr="00076E91">
        <w:rPr>
          <w:szCs w:val="24"/>
        </w:rPr>
        <w:t xml:space="preserve">will replace pyruvate dehydrogenase complex (PDH) by pyruvate ferredoxin oxidoreductase (PFOR) </w:t>
      </w:r>
      <w:r w:rsidRPr="00076E91">
        <w:rPr>
          <w:szCs w:val="24"/>
        </w:rPr>
        <w:lastRenderedPageBreak/>
        <w:t xml:space="preserve">in order to convert pyruvate into acetyl-CoA and produce NADH. </w:t>
      </w:r>
      <w:r w:rsidR="000614E6">
        <w:rPr>
          <w:szCs w:val="24"/>
        </w:rPr>
        <w:t xml:space="preserve">However, we </w:t>
      </w:r>
      <w:r w:rsidR="003A13F0" w:rsidRPr="00076E91">
        <w:rPr>
          <w:szCs w:val="24"/>
        </w:rPr>
        <w:t xml:space="preserve">could not </w:t>
      </w:r>
      <w:r w:rsidR="000614E6">
        <w:rPr>
          <w:szCs w:val="24"/>
        </w:rPr>
        <w:t>annotate</w:t>
      </w:r>
      <w:r w:rsidRPr="00076E91">
        <w:rPr>
          <w:szCs w:val="24"/>
        </w:rPr>
        <w:t xml:space="preserve"> </w:t>
      </w:r>
      <w:r w:rsidR="003A13F0" w:rsidRPr="00076E91">
        <w:rPr>
          <w:szCs w:val="24"/>
        </w:rPr>
        <w:t xml:space="preserve">any </w:t>
      </w:r>
      <w:r w:rsidRPr="00076E91">
        <w:rPr>
          <w:szCs w:val="24"/>
        </w:rPr>
        <w:t>KOs of</w:t>
      </w:r>
      <w:r w:rsidR="00CF0DA0">
        <w:rPr>
          <w:szCs w:val="24"/>
        </w:rPr>
        <w:t xml:space="preserve"> </w:t>
      </w:r>
      <w:r w:rsidR="001E1094">
        <w:rPr>
          <w:szCs w:val="24"/>
        </w:rPr>
        <w:t xml:space="preserve">the </w:t>
      </w:r>
      <w:r w:rsidR="00EA6E70">
        <w:rPr>
          <w:szCs w:val="24"/>
        </w:rPr>
        <w:t>PFOR subunits (α, β, γ, δ) for</w:t>
      </w:r>
      <w:r w:rsidRPr="00076E91">
        <w:rPr>
          <w:szCs w:val="24"/>
        </w:rPr>
        <w:t xml:space="preserve"> </w:t>
      </w:r>
      <w:r w:rsidR="000614E6">
        <w:rPr>
          <w:szCs w:val="24"/>
        </w:rPr>
        <w:t xml:space="preserve">the </w:t>
      </w:r>
      <w:r w:rsidR="000975BB" w:rsidRPr="00076E91">
        <w:rPr>
          <w:szCs w:val="24"/>
        </w:rPr>
        <w:t>microsporidian LCA</w:t>
      </w:r>
      <w:r w:rsidR="00EA6E70">
        <w:rPr>
          <w:szCs w:val="24"/>
        </w:rPr>
        <w:t xml:space="preserve"> proteins</w:t>
      </w:r>
      <w:r w:rsidR="003D0173">
        <w:rPr>
          <w:szCs w:val="24"/>
        </w:rPr>
        <w:t>.</w:t>
      </w:r>
      <w:r w:rsidR="009D5251">
        <w:rPr>
          <w:szCs w:val="24"/>
        </w:rPr>
        <w:t xml:space="preserve"> Instead,</w:t>
      </w:r>
      <w:r w:rsidRPr="00076E91">
        <w:rPr>
          <w:szCs w:val="24"/>
        </w:rPr>
        <w:t xml:space="preserve"> </w:t>
      </w:r>
      <w:r w:rsidR="009D602D">
        <w:rPr>
          <w:szCs w:val="24"/>
        </w:rPr>
        <w:t>two</w:t>
      </w:r>
      <w:r w:rsidRPr="00076E91">
        <w:rPr>
          <w:szCs w:val="24"/>
        </w:rPr>
        <w:t xml:space="preserve"> out of </w:t>
      </w:r>
      <w:r w:rsidR="009D602D">
        <w:rPr>
          <w:szCs w:val="24"/>
        </w:rPr>
        <w:t>three</w:t>
      </w:r>
      <w:r w:rsidRPr="00076E91">
        <w:rPr>
          <w:szCs w:val="24"/>
        </w:rPr>
        <w:t xml:space="preserve"> components of PDH were found, </w:t>
      </w:r>
      <w:r w:rsidR="00403023">
        <w:rPr>
          <w:szCs w:val="24"/>
        </w:rPr>
        <w:t>namely the</w:t>
      </w:r>
      <w:r w:rsidR="00225A7A">
        <w:rPr>
          <w:szCs w:val="24"/>
        </w:rPr>
        <w:t xml:space="preserve"> pdhA</w:t>
      </w:r>
      <w:r w:rsidRPr="00076E91">
        <w:rPr>
          <w:szCs w:val="24"/>
        </w:rPr>
        <w:t xml:space="preserve"> and pdhB</w:t>
      </w:r>
      <w:r w:rsidR="00225A7A">
        <w:rPr>
          <w:szCs w:val="24"/>
        </w:rPr>
        <w:t xml:space="preserve"> </w:t>
      </w:r>
      <w:r w:rsidRPr="00076E91">
        <w:rPr>
          <w:szCs w:val="24"/>
        </w:rPr>
        <w:t xml:space="preserve">of E1 component, </w:t>
      </w:r>
      <w:r w:rsidR="000A6C78">
        <w:rPr>
          <w:szCs w:val="24"/>
        </w:rPr>
        <w:t>as well as</w:t>
      </w:r>
      <w:r w:rsidRPr="00076E91">
        <w:rPr>
          <w:szCs w:val="24"/>
        </w:rPr>
        <w:t xml:space="preserve"> E3 (DLD) component </w:t>
      </w:r>
      <w:r w:rsidR="00225A7A">
        <w:rPr>
          <w:szCs w:val="24"/>
        </w:rPr>
        <w:t xml:space="preserve">(see Appendix, </w:t>
      </w:r>
      <w:r w:rsidR="00225A7A">
        <w:rPr>
          <w:szCs w:val="24"/>
        </w:rPr>
        <w:fldChar w:fldCharType="begin"/>
      </w:r>
      <w:r w:rsidR="00225A7A">
        <w:rPr>
          <w:szCs w:val="24"/>
        </w:rPr>
        <w:instrText xml:space="preserve"> REF _Ref384394557 \h </w:instrText>
      </w:r>
      <w:r w:rsidR="00225A7A">
        <w:rPr>
          <w:szCs w:val="24"/>
        </w:rPr>
      </w:r>
      <w:r w:rsidR="00225A7A">
        <w:rPr>
          <w:szCs w:val="24"/>
        </w:rPr>
        <w:fldChar w:fldCharType="separate"/>
      </w:r>
      <w:r w:rsidR="00FD48E3">
        <w:t xml:space="preserve">Table </w:t>
      </w:r>
      <w:r w:rsidR="00FD48E3">
        <w:rPr>
          <w:noProof/>
        </w:rPr>
        <w:t>A</w:t>
      </w:r>
      <w:r w:rsidR="00FD48E3">
        <w:noBreakHyphen/>
      </w:r>
      <w:r w:rsidR="00FD48E3">
        <w:rPr>
          <w:noProof/>
        </w:rPr>
        <w:t>6</w:t>
      </w:r>
      <w:r w:rsidR="00225A7A">
        <w:rPr>
          <w:szCs w:val="24"/>
        </w:rPr>
        <w:fldChar w:fldCharType="end"/>
      </w:r>
      <w:r w:rsidR="00225A7A">
        <w:rPr>
          <w:szCs w:val="24"/>
        </w:rPr>
        <w:t>)</w:t>
      </w:r>
      <w:r w:rsidR="001C6B16">
        <w:rPr>
          <w:szCs w:val="24"/>
        </w:rPr>
        <w:t>.</w:t>
      </w:r>
      <w:r w:rsidR="00D01077" w:rsidRPr="00076E91">
        <w:rPr>
          <w:szCs w:val="24"/>
        </w:rPr>
        <w:t xml:space="preserve"> </w:t>
      </w:r>
      <w:r w:rsidR="00B03705">
        <w:rPr>
          <w:szCs w:val="24"/>
        </w:rPr>
        <w:t xml:space="preserve">The </w:t>
      </w:r>
      <w:r w:rsidR="00D01077" w:rsidRPr="00076E91">
        <w:rPr>
          <w:szCs w:val="24"/>
        </w:rPr>
        <w:t>E2</w:t>
      </w:r>
      <w:r w:rsidR="000E2DFC">
        <w:rPr>
          <w:szCs w:val="24"/>
        </w:rPr>
        <w:t xml:space="preserve"> (</w:t>
      </w:r>
      <w:r w:rsidR="000E2DFC" w:rsidRPr="00076E91">
        <w:rPr>
          <w:szCs w:val="24"/>
        </w:rPr>
        <w:t>DLAT</w:t>
      </w:r>
      <w:r w:rsidR="000E2DFC">
        <w:rPr>
          <w:szCs w:val="24"/>
        </w:rPr>
        <w:t xml:space="preserve">, </w:t>
      </w:r>
      <w:r w:rsidR="000E2DFC" w:rsidRPr="00076E91">
        <w:rPr>
          <w:szCs w:val="24"/>
        </w:rPr>
        <w:t>K00627</w:t>
      </w:r>
      <w:r w:rsidR="000E2DFC">
        <w:rPr>
          <w:szCs w:val="24"/>
        </w:rPr>
        <w:t>)</w:t>
      </w:r>
      <w:r w:rsidR="00D01077" w:rsidRPr="00076E91">
        <w:rPr>
          <w:szCs w:val="24"/>
        </w:rPr>
        <w:t xml:space="preserve"> </w:t>
      </w:r>
      <w:r w:rsidR="000E2DFC">
        <w:rPr>
          <w:szCs w:val="24"/>
        </w:rPr>
        <w:t>component</w:t>
      </w:r>
      <w:r w:rsidR="00D42CD2">
        <w:rPr>
          <w:szCs w:val="24"/>
        </w:rPr>
        <w:t xml:space="preserve"> was</w:t>
      </w:r>
      <w:r w:rsidR="00823029" w:rsidRPr="00076E91">
        <w:rPr>
          <w:szCs w:val="24"/>
        </w:rPr>
        <w:t xml:space="preserve"> </w:t>
      </w:r>
      <w:r w:rsidR="00B03705">
        <w:rPr>
          <w:szCs w:val="24"/>
        </w:rPr>
        <w:t>not found</w:t>
      </w:r>
      <w:r w:rsidR="000B00E8" w:rsidRPr="00076E91">
        <w:rPr>
          <w:szCs w:val="24"/>
        </w:rPr>
        <w:t>.</w:t>
      </w:r>
      <w:r w:rsidR="00EC79D9" w:rsidRPr="00076E91">
        <w:rPr>
          <w:szCs w:val="24"/>
        </w:rPr>
        <w:t xml:space="preserve"> Note that E1 is also be found in </w:t>
      </w:r>
      <w:r w:rsidR="00EC79D9" w:rsidRPr="00A67905">
        <w:rPr>
          <w:i/>
          <w:szCs w:val="24"/>
        </w:rPr>
        <w:t>N.locustae</w:t>
      </w:r>
      <w:r w:rsidR="00747810" w:rsidRPr="00076E91">
        <w:rPr>
          <w:szCs w:val="24"/>
        </w:rPr>
        <w:t xml:space="preserve"> </w:t>
      </w:r>
      <w:r w:rsidR="004C746A">
        <w:rPr>
          <w:szCs w:val="24"/>
        </w:rPr>
        <w:t>(Fast and Keeling 2001)</w:t>
      </w:r>
      <w:r w:rsidR="00EC79D9" w:rsidRPr="00076E91">
        <w:rPr>
          <w:szCs w:val="24"/>
        </w:rPr>
        <w:t xml:space="preserve"> and</w:t>
      </w:r>
      <w:r w:rsidR="00344351">
        <w:rPr>
          <w:szCs w:val="24"/>
        </w:rPr>
        <w:t xml:space="preserve"> the genus</w:t>
      </w:r>
      <w:r w:rsidR="00EC79D9" w:rsidRPr="00076E91">
        <w:rPr>
          <w:szCs w:val="24"/>
        </w:rPr>
        <w:t xml:space="preserve"> </w:t>
      </w:r>
      <w:r w:rsidR="00EC79D9" w:rsidRPr="00A67905">
        <w:rPr>
          <w:i/>
          <w:szCs w:val="24"/>
        </w:rPr>
        <w:t>Encephalitozoon</w:t>
      </w:r>
      <w:r w:rsidR="00747810" w:rsidRPr="00076E91">
        <w:rPr>
          <w:szCs w:val="24"/>
        </w:rPr>
        <w:t xml:space="preserve"> </w:t>
      </w:r>
      <w:r w:rsidR="00A52FA6">
        <w:rPr>
          <w:szCs w:val="24"/>
        </w:rPr>
        <w:fldChar w:fldCharType="begin"/>
      </w:r>
      <w:r w:rsidR="00A52FA6">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A52FA6">
        <w:rPr>
          <w:szCs w:val="24"/>
        </w:rPr>
        <w:fldChar w:fldCharType="separate"/>
      </w:r>
      <w:r w:rsidR="00A52FA6">
        <w:rPr>
          <w:noProof/>
          <w:szCs w:val="24"/>
        </w:rPr>
        <w:t>(Katinka et al. 2001)</w:t>
      </w:r>
      <w:r w:rsidR="00A52FA6">
        <w:rPr>
          <w:szCs w:val="24"/>
        </w:rPr>
        <w:fldChar w:fldCharType="end"/>
      </w:r>
      <w:r w:rsidR="00EC79D9" w:rsidRPr="00076E91">
        <w:rPr>
          <w:szCs w:val="24"/>
        </w:rPr>
        <w:t>.</w:t>
      </w:r>
      <w:r w:rsidR="004E1AA9" w:rsidRPr="00076E91">
        <w:rPr>
          <w:szCs w:val="24"/>
        </w:rPr>
        <w:t xml:space="preserve"> </w:t>
      </w:r>
      <w:r w:rsidR="0063304E" w:rsidRPr="00076E91">
        <w:rPr>
          <w:szCs w:val="24"/>
        </w:rPr>
        <w:fldChar w:fldCharType="begin"/>
      </w:r>
      <w:r w:rsidR="0063304E" w:rsidRPr="00076E91">
        <w:rPr>
          <w:szCs w:val="24"/>
        </w:rPr>
        <w:instrText xml:space="preserve"> REF _Ref381890854 \h </w:instrText>
      </w:r>
      <w:r w:rsidR="0063304E" w:rsidRPr="00076E91">
        <w:rPr>
          <w:szCs w:val="24"/>
        </w:rPr>
      </w:r>
      <w:r w:rsidR="0063304E" w:rsidRPr="00076E91">
        <w:rPr>
          <w:szCs w:val="24"/>
        </w:rPr>
        <w:fldChar w:fldCharType="separate"/>
      </w:r>
      <w:r w:rsidR="00FD48E3" w:rsidRPr="00076E91">
        <w:t xml:space="preserve">Figure </w:t>
      </w:r>
      <w:r w:rsidR="00FD48E3">
        <w:rPr>
          <w:noProof/>
        </w:rPr>
        <w:t>6</w:t>
      </w:r>
      <w:r w:rsidR="00FD48E3">
        <w:noBreakHyphen/>
      </w:r>
      <w:r w:rsidR="00FD48E3">
        <w:rPr>
          <w:noProof/>
        </w:rPr>
        <w:t>5</w:t>
      </w:r>
      <w:r w:rsidR="0063304E" w:rsidRPr="00076E91">
        <w:rPr>
          <w:szCs w:val="24"/>
        </w:rPr>
        <w:fldChar w:fldCharType="end"/>
      </w:r>
      <w:r w:rsidR="0063304E" w:rsidRPr="00076E91">
        <w:rPr>
          <w:szCs w:val="24"/>
        </w:rPr>
        <w:t xml:space="preserve"> shows the mapped </w:t>
      </w:r>
      <w:r w:rsidR="000975BB" w:rsidRPr="00076E91">
        <w:rPr>
          <w:szCs w:val="24"/>
        </w:rPr>
        <w:t>microsporidian LCA</w:t>
      </w:r>
      <w:r w:rsidR="0063304E" w:rsidRPr="00076E91">
        <w:rPr>
          <w:szCs w:val="24"/>
        </w:rPr>
        <w:t xml:space="preserve"> proteins into the </w:t>
      </w:r>
      <w:r w:rsidR="00E40B58">
        <w:rPr>
          <w:szCs w:val="24"/>
        </w:rPr>
        <w:t>pyruvate decarboxylation process</w:t>
      </w:r>
      <w:r w:rsidR="00227C14">
        <w:rPr>
          <w:szCs w:val="24"/>
        </w:rPr>
        <w:t>.</w:t>
      </w:r>
    </w:p>
    <w:p w14:paraId="201309CB" w14:textId="77777777" w:rsidR="004E1AA9" w:rsidRPr="00076E91" w:rsidRDefault="004E1AA9" w:rsidP="00560D81">
      <w:pPr>
        <w:keepNext/>
        <w:spacing w:after="0" w:line="360" w:lineRule="auto"/>
        <w:jc w:val="both"/>
        <w:rPr>
          <w:szCs w:val="24"/>
        </w:rPr>
      </w:pPr>
      <w:r w:rsidRPr="00076E91">
        <w:rPr>
          <w:noProof/>
          <w:szCs w:val="24"/>
        </w:rPr>
        <w:drawing>
          <wp:inline distT="0" distB="0" distL="0" distR="0" wp14:anchorId="04F1A15D" wp14:editId="3EAE999D">
            <wp:extent cx="4113110" cy="68862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6A5BF43A" w14:textId="7B185A1D" w:rsidR="00A21626" w:rsidRPr="0033169A" w:rsidRDefault="004E1AA9" w:rsidP="00560D81">
      <w:pPr>
        <w:pStyle w:val="Caption"/>
        <w:spacing w:after="0" w:line="360" w:lineRule="auto"/>
        <w:jc w:val="both"/>
      </w:pPr>
      <w:bookmarkStart w:id="174" w:name="_Ref381890854"/>
      <w:bookmarkStart w:id="175" w:name="_Toc386158630"/>
      <w:r w:rsidRPr="00076E91">
        <w:t xml:space="preserve">Figure </w:t>
      </w:r>
      <w:r w:rsidR="00FF05FE">
        <w:fldChar w:fldCharType="begin"/>
      </w:r>
      <w:r w:rsidR="00FF05FE">
        <w:instrText xml:space="preserve"> STYLEREF 1 \s </w:instrText>
      </w:r>
      <w:r w:rsidR="00FF05FE">
        <w:fldChar w:fldCharType="separate"/>
      </w:r>
      <w:r w:rsidR="00FD48E3">
        <w:rPr>
          <w:noProof/>
        </w:rPr>
        <w:t>6</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5</w:t>
      </w:r>
      <w:r w:rsidR="00FF05FE">
        <w:fldChar w:fldCharType="end"/>
      </w:r>
      <w:bookmarkEnd w:id="174"/>
      <w:r w:rsidR="00266396">
        <w:t xml:space="preserve">: </w:t>
      </w:r>
      <w:r w:rsidR="00FB55FB">
        <w:t>The process converts</w:t>
      </w:r>
      <w:r w:rsidRPr="00076E91">
        <w:t xml:space="preserve"> </w:t>
      </w:r>
      <w:r w:rsidR="00FB55FB">
        <w:t>P</w:t>
      </w:r>
      <w:r w:rsidRPr="00076E91">
        <w:t xml:space="preserve">yruvate </w:t>
      </w:r>
      <w:r w:rsidR="00FB55FB">
        <w:t>into</w:t>
      </w:r>
      <w:r w:rsidRPr="00076E91">
        <w:t xml:space="preserve"> Acetyl-CoA with</w:t>
      </w:r>
      <w:r w:rsidR="003239BB">
        <w:t xml:space="preserve"> the</w:t>
      </w:r>
      <w:r w:rsidRPr="00076E91">
        <w:t xml:space="preserve"> help of pyruvate dehydrogenase complex (PDC).</w:t>
      </w:r>
      <w:r w:rsidR="00B52B98">
        <w:t xml:space="preserve"> Beside the </w:t>
      </w:r>
      <w:r w:rsidR="00FB00C9">
        <w:t xml:space="preserve">E1 </w:t>
      </w:r>
      <w:r w:rsidR="00B52B98">
        <w:t>component, which was found in</w:t>
      </w:r>
      <w:r w:rsidR="008A1DAD">
        <w:t xml:space="preserve"> the extant species, the microsporidia LCA ha</w:t>
      </w:r>
      <w:r w:rsidR="00FB00C9">
        <w:t>s in additional the E</w:t>
      </w:r>
      <w:r w:rsidR="002C18C2">
        <w:t>3</w:t>
      </w:r>
      <w:r w:rsidR="00FB00C9">
        <w:t xml:space="preserve"> component (red)</w:t>
      </w:r>
      <w:r w:rsidRPr="00076E91">
        <w:t>.</w:t>
      </w:r>
      <w:r w:rsidR="00FB00C9">
        <w:t xml:space="preserve"> </w:t>
      </w:r>
      <w:r w:rsidR="002C18C2">
        <w:t>E2</w:t>
      </w:r>
      <w:r w:rsidR="00FB00C9">
        <w:t xml:space="preserve"> (blue) is the missing component in both LCA and contemporary microsporidia.</w:t>
      </w:r>
      <w:bookmarkEnd w:id="175"/>
    </w:p>
    <w:p w14:paraId="6949B344" w14:textId="4D2F4BF6" w:rsidR="008421CC" w:rsidRPr="00ED70D1" w:rsidRDefault="00AC7AFF" w:rsidP="00560D81">
      <w:pPr>
        <w:pStyle w:val="Heading3"/>
        <w:jc w:val="both"/>
      </w:pPr>
      <w:bookmarkStart w:id="176" w:name="_Toc386158937"/>
      <w:r w:rsidRPr="00ED70D1">
        <w:t xml:space="preserve">The </w:t>
      </w:r>
      <w:r w:rsidR="00AE2957" w:rsidRPr="00ED70D1">
        <w:t xml:space="preserve">lack </w:t>
      </w:r>
      <w:r w:rsidR="00326F23" w:rsidRPr="00ED70D1">
        <w:t>of TCA cycle and its replacement</w:t>
      </w:r>
      <w:bookmarkEnd w:id="176"/>
    </w:p>
    <w:p w14:paraId="2436DB04" w14:textId="57E9BEDB" w:rsidR="007D456A" w:rsidRDefault="00311919" w:rsidP="00560D81">
      <w:pPr>
        <w:spacing w:after="0" w:line="360" w:lineRule="auto"/>
        <w:jc w:val="both"/>
        <w:rPr>
          <w:szCs w:val="24"/>
        </w:rPr>
      </w:pPr>
      <w:r w:rsidRPr="00076E91">
        <w:rPr>
          <w:szCs w:val="24"/>
        </w:rPr>
        <w:t xml:space="preserve">Despite the </w:t>
      </w:r>
      <w:r w:rsidR="0014484E">
        <w:rPr>
          <w:szCs w:val="24"/>
        </w:rPr>
        <w:t>hypothesis</w:t>
      </w:r>
      <w:r w:rsidRPr="00076E91">
        <w:rPr>
          <w:szCs w:val="24"/>
        </w:rPr>
        <w:t xml:space="preserve"> ab</w:t>
      </w:r>
      <w:r w:rsidR="00D01152" w:rsidRPr="00076E91">
        <w:rPr>
          <w:szCs w:val="24"/>
        </w:rPr>
        <w:t>out the presence of mitochondrion</w:t>
      </w:r>
      <w:r w:rsidRPr="00076E91">
        <w:rPr>
          <w:szCs w:val="24"/>
        </w:rPr>
        <w:t>, it suppose</w:t>
      </w:r>
      <w:r w:rsidR="00BA783B" w:rsidRPr="00076E91">
        <w:rPr>
          <w:szCs w:val="24"/>
        </w:rPr>
        <w:t>s</w:t>
      </w:r>
      <w:r w:rsidRPr="00076E91">
        <w:rPr>
          <w:szCs w:val="24"/>
        </w:rPr>
        <w:t xml:space="preserve"> that microsporidian </w:t>
      </w:r>
      <w:r w:rsidR="000975BB" w:rsidRPr="00076E91">
        <w:rPr>
          <w:szCs w:val="24"/>
        </w:rPr>
        <w:t>LCA</w:t>
      </w:r>
      <w:r w:rsidRPr="00076E91">
        <w:rPr>
          <w:szCs w:val="24"/>
        </w:rPr>
        <w:t xml:space="preserve"> also lack of TCA cycle, </w:t>
      </w:r>
      <w:r w:rsidR="008421CC" w:rsidRPr="00076E91">
        <w:rPr>
          <w:szCs w:val="24"/>
        </w:rPr>
        <w:t xml:space="preserve">electron transport chain and oxidative phosphorylation pathway like the extant </w:t>
      </w:r>
      <w:r w:rsidR="00FA0F7F">
        <w:rPr>
          <w:szCs w:val="24"/>
        </w:rPr>
        <w:t>microsporidia</w:t>
      </w:r>
      <w:r w:rsidR="00A171AD" w:rsidRPr="00076E91">
        <w:rPr>
          <w:szCs w:val="24"/>
        </w:rPr>
        <w:t xml:space="preserve"> and other amitochonriate species</w:t>
      </w:r>
      <w:r w:rsidR="004316E2">
        <w:rPr>
          <w:szCs w:val="24"/>
        </w:rPr>
        <w:t xml:space="preserve"> </w: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 </w:instrTex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EN.CITE.DATA </w:instrText>
      </w:r>
      <w:r w:rsidR="004316E2">
        <w:rPr>
          <w:szCs w:val="24"/>
        </w:rPr>
      </w:r>
      <w:r w:rsidR="004316E2">
        <w:rPr>
          <w:szCs w:val="24"/>
        </w:rPr>
        <w:fldChar w:fldCharType="end"/>
      </w:r>
      <w:r w:rsidR="004316E2">
        <w:rPr>
          <w:szCs w:val="24"/>
        </w:rPr>
      </w:r>
      <w:r w:rsidR="004316E2">
        <w:rPr>
          <w:szCs w:val="24"/>
        </w:rPr>
        <w:fldChar w:fldCharType="separate"/>
      </w:r>
      <w:r w:rsidR="004316E2">
        <w:rPr>
          <w:noProof/>
          <w:szCs w:val="24"/>
        </w:rPr>
        <w:t>(Keeling and Fast 2002; Keeling 2009; Wiredu Boakye et al. 2017)</w:t>
      </w:r>
      <w:r w:rsidR="004316E2">
        <w:rPr>
          <w:szCs w:val="24"/>
        </w:rPr>
        <w:fldChar w:fldCharType="end"/>
      </w:r>
      <w:r w:rsidR="00B15BC5">
        <w:rPr>
          <w:szCs w:val="24"/>
        </w:rPr>
        <w:t xml:space="preserve">. </w:t>
      </w:r>
      <w:r w:rsidR="007D456A">
        <w:rPr>
          <w:szCs w:val="24"/>
        </w:rPr>
        <w:t>All the required e</w:t>
      </w:r>
      <w:r w:rsidR="00F246DD">
        <w:rPr>
          <w:szCs w:val="24"/>
        </w:rPr>
        <w:t xml:space="preserve">nzymes for TCA are missing in both </w:t>
      </w:r>
      <w:r w:rsidR="00B15BC5">
        <w:rPr>
          <w:szCs w:val="24"/>
        </w:rPr>
        <w:t xml:space="preserve">LCA </w:t>
      </w:r>
      <w:r w:rsidR="00F246DD">
        <w:rPr>
          <w:szCs w:val="24"/>
        </w:rPr>
        <w:t xml:space="preserve">and </w:t>
      </w:r>
      <w:r w:rsidR="00B15BC5">
        <w:rPr>
          <w:szCs w:val="24"/>
        </w:rPr>
        <w:t>contemporary microsporidia</w:t>
      </w:r>
      <w:r w:rsidR="006B21F6">
        <w:rPr>
          <w:szCs w:val="24"/>
        </w:rPr>
        <w:t xml:space="preserve">. </w:t>
      </w:r>
      <w:r w:rsidR="006B7DB7">
        <w:rPr>
          <w:szCs w:val="24"/>
        </w:rPr>
        <w:t>Likewise</w:t>
      </w:r>
      <w:r w:rsidR="006B21F6">
        <w:rPr>
          <w:szCs w:val="24"/>
        </w:rPr>
        <w:t>, they</w:t>
      </w:r>
      <w:r w:rsidR="008421CC" w:rsidRPr="00076E91">
        <w:rPr>
          <w:szCs w:val="24"/>
        </w:rPr>
        <w:t xml:space="preserve"> retain only 10/13 subunits of the vacuolar H</w:t>
      </w:r>
      <w:r w:rsidR="008421CC" w:rsidRPr="00076E91">
        <w:rPr>
          <w:szCs w:val="24"/>
          <w:vertAlign w:val="superscript"/>
        </w:rPr>
        <w:t>+</w:t>
      </w:r>
      <w:r w:rsidR="008421CC" w:rsidRPr="00076E91">
        <w:rPr>
          <w:szCs w:val="24"/>
        </w:rPr>
        <w:t xml:space="preserve"> ATPase in the oxidative phosphorylation. </w:t>
      </w:r>
    </w:p>
    <w:p w14:paraId="39D9A310" w14:textId="628DAEA0" w:rsidR="00A52A46" w:rsidRDefault="00763301" w:rsidP="00560D81">
      <w:pPr>
        <w:spacing w:after="0" w:line="360" w:lineRule="auto"/>
        <w:jc w:val="both"/>
        <w:rPr>
          <w:szCs w:val="24"/>
        </w:rPr>
      </w:pPr>
      <w:r w:rsidRPr="00076E91">
        <w:rPr>
          <w:szCs w:val="24"/>
        </w:rPr>
        <w:t>Due to the lack of the main ATP supplier from the mitochondrion, t</w:t>
      </w:r>
      <w:r w:rsidR="008421CC" w:rsidRPr="00076E91">
        <w:rPr>
          <w:szCs w:val="24"/>
        </w:rPr>
        <w:t>he synthesis of ATPs therefore depends on other pathways like glycolysis or through ATP transport system</w:t>
      </w:r>
      <w:r w:rsidR="003377E1">
        <w:rPr>
          <w:szCs w:val="24"/>
        </w:rPr>
        <w:t xml:space="preserve"> </w: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 </w:instrTex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EN.CITE.DATA </w:instrText>
      </w:r>
      <w:r w:rsidR="003377E1">
        <w:rPr>
          <w:szCs w:val="24"/>
        </w:rPr>
      </w:r>
      <w:r w:rsidR="003377E1">
        <w:rPr>
          <w:szCs w:val="24"/>
        </w:rPr>
        <w:fldChar w:fldCharType="end"/>
      </w:r>
      <w:r w:rsidR="003377E1">
        <w:rPr>
          <w:szCs w:val="24"/>
        </w:rPr>
      </w:r>
      <w:r w:rsidR="003377E1">
        <w:rPr>
          <w:szCs w:val="24"/>
        </w:rPr>
        <w:fldChar w:fldCharType="separate"/>
      </w:r>
      <w:r w:rsidR="003377E1">
        <w:rPr>
          <w:noProof/>
          <w:szCs w:val="24"/>
        </w:rPr>
        <w:t>(Keeling and Fast 2002; Keeling and Corradi 2011; Heinz et al. 2012)</w:t>
      </w:r>
      <w:r w:rsidR="003377E1">
        <w:rPr>
          <w:szCs w:val="24"/>
        </w:rPr>
        <w:fldChar w:fldCharType="end"/>
      </w:r>
      <w:r w:rsidR="008421CC" w:rsidRPr="00076E91">
        <w:rPr>
          <w:szCs w:val="24"/>
        </w:rPr>
        <w:t xml:space="preserve">. </w:t>
      </w:r>
    </w:p>
    <w:p w14:paraId="1AFA5BA1" w14:textId="77777777" w:rsidR="003D4A24" w:rsidRPr="00076E91" w:rsidRDefault="003D4A24" w:rsidP="00560D81">
      <w:pPr>
        <w:spacing w:after="0" w:line="360" w:lineRule="auto"/>
        <w:jc w:val="both"/>
        <w:rPr>
          <w:szCs w:val="24"/>
        </w:rPr>
      </w:pPr>
    </w:p>
    <w:p w14:paraId="58110533" w14:textId="417972DD" w:rsidR="00A52A46" w:rsidRPr="00076E91" w:rsidRDefault="00763301" w:rsidP="00560D81">
      <w:pPr>
        <w:spacing w:after="0" w:line="360" w:lineRule="auto"/>
        <w:jc w:val="both"/>
        <w:rPr>
          <w:szCs w:val="24"/>
        </w:rPr>
      </w:pPr>
      <w:proofErr w:type="gramStart"/>
      <w:r w:rsidRPr="00076E91">
        <w:rPr>
          <w:szCs w:val="24"/>
        </w:rPr>
        <w:lastRenderedPageBreak/>
        <w:t>M</w:t>
      </w:r>
      <w:r w:rsidR="00D01152" w:rsidRPr="00076E91">
        <w:rPr>
          <w:szCs w:val="24"/>
        </w:rPr>
        <w:t>icrosporidia mostly uptake ATP from</w:t>
      </w:r>
      <w:r w:rsidR="00C5437A">
        <w:rPr>
          <w:szCs w:val="24"/>
        </w:rPr>
        <w:t xml:space="preserve"> </w:t>
      </w:r>
      <w:r w:rsidR="00634751">
        <w:rPr>
          <w:szCs w:val="24"/>
        </w:rPr>
        <w:t>the</w:t>
      </w:r>
      <w:r w:rsidR="00D01152" w:rsidRPr="00076E91">
        <w:rPr>
          <w:szCs w:val="24"/>
        </w:rPr>
        <w:t xml:space="preserve"> host species using their ATP-binding cassette (ABC) transporters</w:t>
      </w:r>
      <w:r w:rsidR="00E24E14">
        <w:rPr>
          <w:szCs w:val="24"/>
        </w:rPr>
        <w:t xml:space="preserve"> </w: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 </w:instrTex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EN.CITE.DATA </w:instrText>
      </w:r>
      <w:r w:rsidR="00E24E14">
        <w:rPr>
          <w:szCs w:val="24"/>
        </w:rPr>
      </w:r>
      <w:r w:rsidR="00E24E14">
        <w:rPr>
          <w:szCs w:val="24"/>
        </w:rPr>
        <w:fldChar w:fldCharType="end"/>
      </w:r>
      <w:r w:rsidR="00E24E14">
        <w:rPr>
          <w:szCs w:val="24"/>
        </w:rPr>
      </w:r>
      <w:r w:rsidR="00E24E14">
        <w:rPr>
          <w:szCs w:val="24"/>
        </w:rPr>
        <w:fldChar w:fldCharType="separate"/>
      </w:r>
      <w:r w:rsidR="00E24E14">
        <w:rPr>
          <w:noProof/>
          <w:szCs w:val="24"/>
        </w:rPr>
        <w:t>(Méténier and Vivarès 2001; Keeling 2009; Heinz et al. 2012)</w:t>
      </w:r>
      <w:r w:rsidR="00E24E14">
        <w:rPr>
          <w:szCs w:val="24"/>
        </w:rPr>
        <w:fldChar w:fldCharType="end"/>
      </w:r>
      <w:r w:rsidRPr="00076E91">
        <w:rPr>
          <w:szCs w:val="24"/>
        </w:rPr>
        <w:t>.</w:t>
      </w:r>
      <w:proofErr w:type="gramEnd"/>
      <w:r w:rsidRPr="00076E91">
        <w:rPr>
          <w:szCs w:val="24"/>
        </w:rPr>
        <w:t xml:space="preserve"> Besides,</w:t>
      </w:r>
      <w:r w:rsidR="009A2300">
        <w:rPr>
          <w:szCs w:val="24"/>
        </w:rPr>
        <w:t xml:space="preserve"> </w: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 </w:instrTex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EN.CITE.DATA </w:instrText>
      </w:r>
      <w:r w:rsidR="009A2300">
        <w:rPr>
          <w:szCs w:val="24"/>
        </w:rPr>
      </w:r>
      <w:r w:rsidR="009A2300">
        <w:rPr>
          <w:szCs w:val="24"/>
        </w:rPr>
        <w:fldChar w:fldCharType="end"/>
      </w:r>
      <w:r w:rsidR="009A2300">
        <w:rPr>
          <w:szCs w:val="24"/>
        </w:rPr>
      </w:r>
      <w:r w:rsidR="009A2300">
        <w:rPr>
          <w:szCs w:val="24"/>
        </w:rPr>
        <w:fldChar w:fldCharType="separate"/>
      </w:r>
      <w:r w:rsidR="009A2300">
        <w:rPr>
          <w:noProof/>
          <w:szCs w:val="24"/>
        </w:rPr>
        <w:t>(Heinz et al. 2012)</w:t>
      </w:r>
      <w:r w:rsidR="009A2300">
        <w:rPr>
          <w:szCs w:val="24"/>
        </w:rPr>
        <w:fldChar w:fldCharType="end"/>
      </w:r>
      <w:r w:rsidR="00417319" w:rsidRPr="00076E91">
        <w:rPr>
          <w:szCs w:val="24"/>
        </w:rPr>
        <w:t xml:space="preserve"> </w:t>
      </w:r>
      <w:r w:rsidRPr="00076E91">
        <w:rPr>
          <w:szCs w:val="24"/>
        </w:rPr>
        <w:t xml:space="preserve">also </w:t>
      </w:r>
      <w:r w:rsidR="002D4EEB">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sidR="008B35C3">
        <w:rPr>
          <w:szCs w:val="24"/>
        </w:rPr>
        <w:t xml:space="preserve"> those</w:t>
      </w:r>
      <w:r w:rsidRPr="00076E91">
        <w:rPr>
          <w:szCs w:val="24"/>
        </w:rPr>
        <w:t xml:space="preserve"> transport proteins in the </w:t>
      </w:r>
      <w:r w:rsidR="000975BB" w:rsidRPr="00076E91">
        <w:rPr>
          <w:szCs w:val="24"/>
        </w:rPr>
        <w:t>microsporidian LCA</w:t>
      </w:r>
      <w:r w:rsidRPr="00076E91">
        <w:rPr>
          <w:szCs w:val="24"/>
        </w:rPr>
        <w:t xml:space="preserve"> and </w:t>
      </w:r>
      <w:r w:rsidR="009A2300">
        <w:rPr>
          <w:szCs w:val="24"/>
        </w:rPr>
        <w:t>yielded</w:t>
      </w:r>
      <w:r w:rsidRPr="00076E91">
        <w:rPr>
          <w:szCs w:val="24"/>
        </w:rPr>
        <w:t xml:space="preserve"> </w:t>
      </w:r>
      <w:r w:rsidR="00417319" w:rsidRPr="00076E91">
        <w:rPr>
          <w:szCs w:val="24"/>
        </w:rPr>
        <w:t>two MFS transporter</w:t>
      </w:r>
      <w:r w:rsidR="008421CC" w:rsidRPr="00076E91">
        <w:rPr>
          <w:szCs w:val="24"/>
        </w:rPr>
        <w:t xml:space="preserve"> and 6 ATP-binding cassette (ABC) transporters (see</w:t>
      </w:r>
      <w:r w:rsidR="00417319" w:rsidRPr="00076E91">
        <w:rPr>
          <w:szCs w:val="24"/>
        </w:rPr>
        <w:t xml:space="preserve"> </w:t>
      </w:r>
      <w:r w:rsidR="00417319" w:rsidRPr="00076E91">
        <w:rPr>
          <w:szCs w:val="24"/>
        </w:rPr>
        <w:fldChar w:fldCharType="begin"/>
      </w:r>
      <w:r w:rsidR="00417319" w:rsidRPr="00076E91">
        <w:rPr>
          <w:szCs w:val="24"/>
        </w:rPr>
        <w:instrText xml:space="preserve"> REF _Ref382643410 \h </w:instrText>
      </w:r>
      <w:r w:rsidR="00417319" w:rsidRPr="00076E91">
        <w:rPr>
          <w:szCs w:val="24"/>
        </w:rPr>
      </w:r>
      <w:r w:rsidR="00417319" w:rsidRPr="00076E91">
        <w:rPr>
          <w:szCs w:val="24"/>
        </w:rPr>
        <w:fldChar w:fldCharType="separate"/>
      </w:r>
      <w:r w:rsidR="00FD48E3" w:rsidRPr="00076E91">
        <w:t xml:space="preserve">Table </w:t>
      </w:r>
      <w:r w:rsidR="00FD48E3">
        <w:rPr>
          <w:noProof/>
        </w:rPr>
        <w:t>6</w:t>
      </w:r>
      <w:r w:rsidR="00FD48E3">
        <w:noBreakHyphen/>
      </w:r>
      <w:r w:rsidR="00FD48E3">
        <w:rPr>
          <w:noProof/>
        </w:rPr>
        <w:t>1</w:t>
      </w:r>
      <w:r w:rsidR="00417319" w:rsidRPr="00076E91">
        <w:rPr>
          <w:szCs w:val="24"/>
        </w:rPr>
        <w:fldChar w:fldCharType="end"/>
      </w:r>
      <w:r w:rsidR="008421CC" w:rsidRPr="00076E91">
        <w:rPr>
          <w:szCs w:val="24"/>
        </w:rPr>
        <w:t>)</w:t>
      </w:r>
      <w:r w:rsidR="00417319" w:rsidRPr="00076E91">
        <w:rPr>
          <w:szCs w:val="24"/>
        </w:rPr>
        <w:t>.</w:t>
      </w:r>
      <w:r w:rsidRPr="00076E91">
        <w:rPr>
          <w:szCs w:val="24"/>
        </w:rPr>
        <w:t xml:space="preserve"> </w:t>
      </w:r>
      <w:r w:rsidR="00417319" w:rsidRPr="00076E91">
        <w:rPr>
          <w:szCs w:val="24"/>
        </w:rPr>
        <w:t xml:space="preserve"> </w:t>
      </w:r>
    </w:p>
    <w:p w14:paraId="0ED6C89F" w14:textId="65A200E8" w:rsidR="00417319" w:rsidRPr="00076E91" w:rsidRDefault="00417319" w:rsidP="00560D81">
      <w:pPr>
        <w:pStyle w:val="Caption"/>
        <w:keepNext/>
        <w:spacing w:after="0" w:line="360" w:lineRule="auto"/>
        <w:jc w:val="both"/>
      </w:pPr>
      <w:bookmarkStart w:id="177" w:name="_Ref382643410"/>
      <w:bookmarkStart w:id="178" w:name="_Toc386158654"/>
      <w:r w:rsidRPr="00076E91">
        <w:t xml:space="preserve">Table </w:t>
      </w:r>
      <w:r w:rsidR="009F5610">
        <w:fldChar w:fldCharType="begin"/>
      </w:r>
      <w:r w:rsidR="009F5610">
        <w:instrText xml:space="preserve"> STYLEREF 1 \s </w:instrText>
      </w:r>
      <w:r w:rsidR="009F5610">
        <w:fldChar w:fldCharType="separate"/>
      </w:r>
      <w:r w:rsidR="00FD48E3">
        <w:rPr>
          <w:noProof/>
        </w:rPr>
        <w:t>6</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FD48E3">
        <w:rPr>
          <w:noProof/>
        </w:rPr>
        <w:t>1</w:t>
      </w:r>
      <w:r w:rsidR="009F5610">
        <w:fldChar w:fldCharType="end"/>
      </w:r>
      <w:bookmarkEnd w:id="177"/>
      <w:r w:rsidRPr="00076E91">
        <w:t xml:space="preserve">: Microsporidian </w:t>
      </w:r>
      <w:r w:rsidR="000975BB" w:rsidRPr="00076E91">
        <w:t>LCA</w:t>
      </w:r>
      <w:r w:rsidRPr="00076E91">
        <w:t xml:space="preserve"> MFS and ABC transporters.</w:t>
      </w:r>
      <w:bookmarkEnd w:id="178"/>
    </w:p>
    <w:tbl>
      <w:tblPr>
        <w:tblStyle w:val="TableGrid"/>
        <w:tblW w:w="0" w:type="auto"/>
        <w:tblLook w:val="04A0" w:firstRow="1" w:lastRow="0" w:firstColumn="1" w:lastColumn="0" w:noHBand="0" w:noVBand="1"/>
      </w:tblPr>
      <w:tblGrid>
        <w:gridCol w:w="1384"/>
        <w:gridCol w:w="1418"/>
        <w:gridCol w:w="5918"/>
      </w:tblGrid>
      <w:tr w:rsidR="008421CC" w:rsidRPr="00076E91" w14:paraId="4F6C5121" w14:textId="77777777" w:rsidTr="008421CC">
        <w:tc>
          <w:tcPr>
            <w:tcW w:w="1384" w:type="dxa"/>
          </w:tcPr>
          <w:p w14:paraId="4750BCEA" w14:textId="2CAB79F5" w:rsidR="008421CC" w:rsidRPr="00076E91" w:rsidRDefault="008421CC" w:rsidP="008D799A">
            <w:pPr>
              <w:spacing w:line="360" w:lineRule="auto"/>
              <w:rPr>
                <w:szCs w:val="24"/>
              </w:rPr>
            </w:pPr>
            <w:r w:rsidRPr="00076E91">
              <w:rPr>
                <w:szCs w:val="24"/>
              </w:rPr>
              <w:t>LCA protein</w:t>
            </w:r>
          </w:p>
        </w:tc>
        <w:tc>
          <w:tcPr>
            <w:tcW w:w="1418" w:type="dxa"/>
          </w:tcPr>
          <w:p w14:paraId="7F6C4142" w14:textId="497263D3" w:rsidR="008421CC" w:rsidRPr="00076E91" w:rsidRDefault="008421CC" w:rsidP="008D799A">
            <w:pPr>
              <w:spacing w:line="360" w:lineRule="auto"/>
              <w:rPr>
                <w:szCs w:val="24"/>
              </w:rPr>
            </w:pPr>
            <w:r w:rsidRPr="00076E91">
              <w:rPr>
                <w:szCs w:val="24"/>
              </w:rPr>
              <w:t>KO identifier</w:t>
            </w:r>
          </w:p>
        </w:tc>
        <w:tc>
          <w:tcPr>
            <w:tcW w:w="5918" w:type="dxa"/>
          </w:tcPr>
          <w:p w14:paraId="77108286" w14:textId="446C7BDB" w:rsidR="008421CC" w:rsidRPr="00076E91" w:rsidRDefault="008421CC" w:rsidP="008D799A">
            <w:pPr>
              <w:spacing w:line="360" w:lineRule="auto"/>
              <w:rPr>
                <w:szCs w:val="24"/>
              </w:rPr>
            </w:pPr>
            <w:r w:rsidRPr="00076E91">
              <w:rPr>
                <w:szCs w:val="24"/>
              </w:rPr>
              <w:t>Description</w:t>
            </w:r>
          </w:p>
        </w:tc>
      </w:tr>
      <w:tr w:rsidR="00417319" w:rsidRPr="00076E91" w14:paraId="1085CE95" w14:textId="77777777" w:rsidTr="008421CC">
        <w:tc>
          <w:tcPr>
            <w:tcW w:w="1384" w:type="dxa"/>
          </w:tcPr>
          <w:p w14:paraId="13A8A666" w14:textId="20F7B35C" w:rsidR="00417319" w:rsidRPr="00076E91" w:rsidRDefault="00417319" w:rsidP="008D799A">
            <w:pPr>
              <w:spacing w:line="360" w:lineRule="auto"/>
              <w:rPr>
                <w:szCs w:val="24"/>
              </w:rPr>
            </w:pPr>
            <w:r w:rsidRPr="00076E91">
              <w:rPr>
                <w:szCs w:val="24"/>
              </w:rPr>
              <w:t>OG_3349</w:t>
            </w:r>
          </w:p>
        </w:tc>
        <w:tc>
          <w:tcPr>
            <w:tcW w:w="1418" w:type="dxa"/>
          </w:tcPr>
          <w:p w14:paraId="480450C0" w14:textId="53EC26F6" w:rsidR="00417319" w:rsidRPr="00076E91" w:rsidRDefault="00417319" w:rsidP="008D799A">
            <w:pPr>
              <w:spacing w:line="360" w:lineRule="auto"/>
              <w:rPr>
                <w:szCs w:val="24"/>
              </w:rPr>
            </w:pPr>
            <w:r w:rsidRPr="00076E91">
              <w:rPr>
                <w:szCs w:val="24"/>
              </w:rPr>
              <w:t>K08139</w:t>
            </w:r>
          </w:p>
        </w:tc>
        <w:tc>
          <w:tcPr>
            <w:tcW w:w="5918" w:type="dxa"/>
          </w:tcPr>
          <w:p w14:paraId="689AAA58" w14:textId="385755F1" w:rsidR="00417319" w:rsidRPr="00076E91" w:rsidRDefault="00417319" w:rsidP="008D799A">
            <w:pPr>
              <w:spacing w:line="360" w:lineRule="auto"/>
              <w:rPr>
                <w:szCs w:val="24"/>
              </w:rPr>
            </w:pPr>
            <w:r w:rsidRPr="00076E91">
              <w:rPr>
                <w:szCs w:val="24"/>
              </w:rPr>
              <w:t>MFS transporter, SP family, sugar</w:t>
            </w:r>
            <w:proofErr w:type="gramStart"/>
            <w:r w:rsidRPr="00076E91">
              <w:rPr>
                <w:szCs w:val="24"/>
              </w:rPr>
              <w:t>:H</w:t>
            </w:r>
            <w:proofErr w:type="gramEnd"/>
            <w:r w:rsidRPr="00076E91">
              <w:rPr>
                <w:szCs w:val="24"/>
              </w:rPr>
              <w:t>+ symporter</w:t>
            </w:r>
          </w:p>
        </w:tc>
      </w:tr>
      <w:tr w:rsidR="00417319" w:rsidRPr="00076E91" w14:paraId="0EC575E1" w14:textId="77777777" w:rsidTr="008421CC">
        <w:tc>
          <w:tcPr>
            <w:tcW w:w="1384" w:type="dxa"/>
          </w:tcPr>
          <w:p w14:paraId="1B7D7D8B" w14:textId="602B74B6" w:rsidR="00417319" w:rsidRPr="00076E91" w:rsidRDefault="00417319" w:rsidP="008D799A">
            <w:pPr>
              <w:spacing w:line="360" w:lineRule="auto"/>
              <w:rPr>
                <w:szCs w:val="24"/>
              </w:rPr>
            </w:pPr>
            <w:r w:rsidRPr="00076E91">
              <w:rPr>
                <w:szCs w:val="24"/>
              </w:rPr>
              <w:t>OG_1075</w:t>
            </w:r>
          </w:p>
        </w:tc>
        <w:tc>
          <w:tcPr>
            <w:tcW w:w="1418" w:type="dxa"/>
          </w:tcPr>
          <w:p w14:paraId="38460AAC" w14:textId="736DD3BD" w:rsidR="00417319" w:rsidRPr="00076E91" w:rsidRDefault="00417319" w:rsidP="008D799A">
            <w:pPr>
              <w:spacing w:line="360" w:lineRule="auto"/>
              <w:rPr>
                <w:szCs w:val="24"/>
              </w:rPr>
            </w:pPr>
            <w:r w:rsidRPr="00076E91">
              <w:rPr>
                <w:szCs w:val="24"/>
              </w:rPr>
              <w:t>K08146</w:t>
            </w:r>
          </w:p>
        </w:tc>
        <w:tc>
          <w:tcPr>
            <w:tcW w:w="5918" w:type="dxa"/>
          </w:tcPr>
          <w:p w14:paraId="721445C4" w14:textId="7FCAE346" w:rsidR="00417319" w:rsidRPr="00076E91" w:rsidRDefault="00417319" w:rsidP="008D799A">
            <w:pPr>
              <w:spacing w:line="360" w:lineRule="auto"/>
              <w:rPr>
                <w:szCs w:val="24"/>
              </w:rPr>
            </w:pPr>
            <w:r w:rsidRPr="00076E91">
              <w:rPr>
                <w:szCs w:val="24"/>
              </w:rPr>
              <w:t>MFS transporter, SP family, solute carrier family 2 (facilitated glucose transporter), member 9</w:t>
            </w:r>
          </w:p>
        </w:tc>
      </w:tr>
      <w:tr w:rsidR="008421CC" w:rsidRPr="00076E91" w14:paraId="52E3307A" w14:textId="77777777" w:rsidTr="008421CC">
        <w:tc>
          <w:tcPr>
            <w:tcW w:w="1384" w:type="dxa"/>
          </w:tcPr>
          <w:p w14:paraId="097141F9" w14:textId="0A7B64F7" w:rsidR="008421CC" w:rsidRPr="00076E91" w:rsidRDefault="00417319" w:rsidP="008D799A">
            <w:pPr>
              <w:spacing w:line="360" w:lineRule="auto"/>
              <w:rPr>
                <w:szCs w:val="24"/>
              </w:rPr>
            </w:pPr>
            <w:r w:rsidRPr="00076E91">
              <w:rPr>
                <w:szCs w:val="24"/>
              </w:rPr>
              <w:t>OG_1019</w:t>
            </w:r>
          </w:p>
        </w:tc>
        <w:tc>
          <w:tcPr>
            <w:tcW w:w="1418" w:type="dxa"/>
          </w:tcPr>
          <w:p w14:paraId="58FC9EE9" w14:textId="37F311C5" w:rsidR="008421CC" w:rsidRPr="00076E91" w:rsidRDefault="00417319" w:rsidP="008D799A">
            <w:pPr>
              <w:spacing w:line="360" w:lineRule="auto"/>
              <w:rPr>
                <w:szCs w:val="24"/>
              </w:rPr>
            </w:pPr>
            <w:r w:rsidRPr="00076E91">
              <w:rPr>
                <w:szCs w:val="24"/>
              </w:rPr>
              <w:t>K06174</w:t>
            </w:r>
          </w:p>
        </w:tc>
        <w:tc>
          <w:tcPr>
            <w:tcW w:w="5918" w:type="dxa"/>
          </w:tcPr>
          <w:p w14:paraId="6E6925FC" w14:textId="474469E1" w:rsidR="008421CC" w:rsidRPr="00076E91" w:rsidRDefault="00417319" w:rsidP="008D799A">
            <w:pPr>
              <w:spacing w:line="360" w:lineRule="auto"/>
              <w:rPr>
                <w:szCs w:val="24"/>
              </w:rPr>
            </w:pPr>
            <w:r w:rsidRPr="00076E91">
              <w:rPr>
                <w:szCs w:val="24"/>
              </w:rPr>
              <w:t>ATP-binding cassette, sub-family E, member 1</w:t>
            </w:r>
          </w:p>
        </w:tc>
      </w:tr>
      <w:tr w:rsidR="00417319" w:rsidRPr="00076E91" w14:paraId="1F4E1F6D" w14:textId="77777777" w:rsidTr="008421CC">
        <w:tc>
          <w:tcPr>
            <w:tcW w:w="1384" w:type="dxa"/>
          </w:tcPr>
          <w:p w14:paraId="414ACD79" w14:textId="030124C4" w:rsidR="00417319" w:rsidRPr="00076E91" w:rsidRDefault="00417319" w:rsidP="008D799A">
            <w:pPr>
              <w:spacing w:line="360" w:lineRule="auto"/>
              <w:rPr>
                <w:szCs w:val="24"/>
              </w:rPr>
            </w:pPr>
            <w:r w:rsidRPr="00076E91">
              <w:rPr>
                <w:szCs w:val="24"/>
              </w:rPr>
              <w:t>OG_1050</w:t>
            </w:r>
          </w:p>
        </w:tc>
        <w:tc>
          <w:tcPr>
            <w:tcW w:w="1418" w:type="dxa"/>
          </w:tcPr>
          <w:p w14:paraId="6DB97CD0" w14:textId="7FCE7A83" w:rsidR="00417319" w:rsidRPr="00076E91" w:rsidRDefault="00417319" w:rsidP="008D799A">
            <w:pPr>
              <w:spacing w:line="360" w:lineRule="auto"/>
              <w:rPr>
                <w:szCs w:val="24"/>
              </w:rPr>
            </w:pPr>
            <w:r w:rsidRPr="00076E91">
              <w:rPr>
                <w:szCs w:val="24"/>
              </w:rPr>
              <w:t>K06185</w:t>
            </w:r>
          </w:p>
        </w:tc>
        <w:tc>
          <w:tcPr>
            <w:tcW w:w="5918" w:type="dxa"/>
          </w:tcPr>
          <w:p w14:paraId="7FF619F1" w14:textId="5A1EDDF2" w:rsidR="00417319" w:rsidRPr="00076E91" w:rsidRDefault="00417319" w:rsidP="008D799A">
            <w:pPr>
              <w:spacing w:line="360" w:lineRule="auto"/>
              <w:rPr>
                <w:szCs w:val="24"/>
              </w:rPr>
            </w:pPr>
            <w:r w:rsidRPr="00076E91">
              <w:rPr>
                <w:szCs w:val="24"/>
              </w:rPr>
              <w:t>ATP-binding cassette, subfamily F, member 2</w:t>
            </w:r>
          </w:p>
        </w:tc>
      </w:tr>
      <w:tr w:rsidR="00417319" w:rsidRPr="00076E91" w14:paraId="3ADA0B90" w14:textId="77777777" w:rsidTr="008421CC">
        <w:tc>
          <w:tcPr>
            <w:tcW w:w="1384" w:type="dxa"/>
          </w:tcPr>
          <w:p w14:paraId="70C7A2F1" w14:textId="42A462B0" w:rsidR="00417319" w:rsidRPr="00076E91" w:rsidRDefault="00417319" w:rsidP="008D799A">
            <w:pPr>
              <w:spacing w:line="360" w:lineRule="auto"/>
              <w:rPr>
                <w:szCs w:val="24"/>
              </w:rPr>
            </w:pPr>
            <w:r w:rsidRPr="00076E91">
              <w:rPr>
                <w:szCs w:val="24"/>
              </w:rPr>
              <w:t>OG_1034</w:t>
            </w:r>
          </w:p>
        </w:tc>
        <w:tc>
          <w:tcPr>
            <w:tcW w:w="1418" w:type="dxa"/>
          </w:tcPr>
          <w:p w14:paraId="35C2E399" w14:textId="3B8A7A88" w:rsidR="00417319" w:rsidRPr="00076E91" w:rsidRDefault="00417319" w:rsidP="008D799A">
            <w:pPr>
              <w:spacing w:line="360" w:lineRule="auto"/>
              <w:rPr>
                <w:szCs w:val="24"/>
              </w:rPr>
            </w:pPr>
            <w:r w:rsidRPr="00076E91">
              <w:rPr>
                <w:szCs w:val="24"/>
              </w:rPr>
              <w:t>K06158</w:t>
            </w:r>
          </w:p>
        </w:tc>
        <w:tc>
          <w:tcPr>
            <w:tcW w:w="5918" w:type="dxa"/>
          </w:tcPr>
          <w:p w14:paraId="10A23BBA" w14:textId="0395DA68" w:rsidR="00417319" w:rsidRPr="00076E91" w:rsidRDefault="00417319" w:rsidP="008D799A">
            <w:pPr>
              <w:spacing w:line="360" w:lineRule="auto"/>
              <w:rPr>
                <w:szCs w:val="24"/>
              </w:rPr>
            </w:pPr>
            <w:r w:rsidRPr="00076E91">
              <w:rPr>
                <w:szCs w:val="24"/>
              </w:rPr>
              <w:t>ATP-binding cassette, subfamily F, member 3</w:t>
            </w:r>
          </w:p>
        </w:tc>
      </w:tr>
      <w:tr w:rsidR="00417319" w:rsidRPr="00076E91" w14:paraId="146DA66F" w14:textId="77777777" w:rsidTr="008421CC">
        <w:tc>
          <w:tcPr>
            <w:tcW w:w="1384" w:type="dxa"/>
          </w:tcPr>
          <w:p w14:paraId="59FA679B" w14:textId="39CC63E8" w:rsidR="00417319" w:rsidRPr="00076E91" w:rsidRDefault="00417319" w:rsidP="008D799A">
            <w:pPr>
              <w:spacing w:line="360" w:lineRule="auto"/>
              <w:rPr>
                <w:szCs w:val="24"/>
              </w:rPr>
            </w:pPr>
            <w:r w:rsidRPr="00076E91">
              <w:rPr>
                <w:szCs w:val="24"/>
              </w:rPr>
              <w:t>OG_1082</w:t>
            </w:r>
          </w:p>
        </w:tc>
        <w:tc>
          <w:tcPr>
            <w:tcW w:w="1418" w:type="dxa"/>
          </w:tcPr>
          <w:p w14:paraId="76658C68" w14:textId="08BD65E6" w:rsidR="00417319" w:rsidRPr="00076E91" w:rsidRDefault="00417319" w:rsidP="008D799A">
            <w:pPr>
              <w:spacing w:line="360" w:lineRule="auto"/>
              <w:rPr>
                <w:szCs w:val="24"/>
              </w:rPr>
            </w:pPr>
            <w:r w:rsidRPr="00076E91">
              <w:rPr>
                <w:szCs w:val="24"/>
              </w:rPr>
              <w:t>K05681</w:t>
            </w:r>
          </w:p>
        </w:tc>
        <w:tc>
          <w:tcPr>
            <w:tcW w:w="5918" w:type="dxa"/>
          </w:tcPr>
          <w:p w14:paraId="30C86F96" w14:textId="1194BCFC" w:rsidR="00417319" w:rsidRPr="00076E91" w:rsidRDefault="00417319" w:rsidP="008D799A">
            <w:pPr>
              <w:spacing w:line="360" w:lineRule="auto"/>
              <w:rPr>
                <w:szCs w:val="24"/>
              </w:rPr>
            </w:pPr>
            <w:r w:rsidRPr="00076E91">
              <w:rPr>
                <w:szCs w:val="24"/>
              </w:rPr>
              <w:t>ATP-binding cassette, subfamily G (WHITE), member 2</w:t>
            </w:r>
          </w:p>
        </w:tc>
      </w:tr>
      <w:tr w:rsidR="00417319" w:rsidRPr="00076E91" w14:paraId="29C305AB" w14:textId="77777777" w:rsidTr="008421CC">
        <w:tc>
          <w:tcPr>
            <w:tcW w:w="1384" w:type="dxa"/>
          </w:tcPr>
          <w:p w14:paraId="4D96BB1A" w14:textId="53E652FD" w:rsidR="00417319" w:rsidRPr="00076E91" w:rsidRDefault="00417319" w:rsidP="008D799A">
            <w:pPr>
              <w:spacing w:line="360" w:lineRule="auto"/>
              <w:rPr>
                <w:szCs w:val="24"/>
              </w:rPr>
            </w:pPr>
            <w:r w:rsidRPr="00076E91">
              <w:rPr>
                <w:szCs w:val="24"/>
              </w:rPr>
              <w:t>OG_1098</w:t>
            </w:r>
          </w:p>
        </w:tc>
        <w:tc>
          <w:tcPr>
            <w:tcW w:w="1418" w:type="dxa"/>
          </w:tcPr>
          <w:p w14:paraId="2A94B8ED" w14:textId="4DBBFEF3" w:rsidR="00417319" w:rsidRPr="00076E91" w:rsidRDefault="00417319" w:rsidP="008D799A">
            <w:pPr>
              <w:spacing w:line="360" w:lineRule="auto"/>
              <w:rPr>
                <w:szCs w:val="24"/>
              </w:rPr>
            </w:pPr>
            <w:r w:rsidRPr="00076E91">
              <w:rPr>
                <w:szCs w:val="24"/>
              </w:rPr>
              <w:t>K05662</w:t>
            </w:r>
          </w:p>
        </w:tc>
        <w:tc>
          <w:tcPr>
            <w:tcW w:w="5918" w:type="dxa"/>
          </w:tcPr>
          <w:p w14:paraId="268725D4" w14:textId="28C2AEF1" w:rsidR="00417319" w:rsidRPr="00076E91" w:rsidRDefault="00417319" w:rsidP="008D799A">
            <w:pPr>
              <w:spacing w:line="360" w:lineRule="auto"/>
              <w:rPr>
                <w:szCs w:val="24"/>
              </w:rPr>
            </w:pPr>
            <w:r w:rsidRPr="00076E91">
              <w:rPr>
                <w:szCs w:val="24"/>
              </w:rPr>
              <w:t>ATP-binding cassette, subfamily B (MDR/TAP), member 7</w:t>
            </w:r>
          </w:p>
        </w:tc>
      </w:tr>
    </w:tbl>
    <w:p w14:paraId="00C972A3" w14:textId="5D6A2896" w:rsidR="00CF565A" w:rsidRDefault="00CF565A" w:rsidP="00560D81">
      <w:pPr>
        <w:spacing w:after="0" w:line="360" w:lineRule="auto"/>
        <w:jc w:val="both"/>
        <w:rPr>
          <w:szCs w:val="24"/>
        </w:rPr>
      </w:pPr>
    </w:p>
    <w:p w14:paraId="2D246F95" w14:textId="69D97DAB" w:rsidR="004C507A" w:rsidRPr="00ED70D1" w:rsidRDefault="004C507A" w:rsidP="00560D81">
      <w:pPr>
        <w:pStyle w:val="Heading3"/>
        <w:jc w:val="both"/>
      </w:pPr>
      <w:bookmarkStart w:id="179" w:name="_Toc386158938"/>
      <w:r w:rsidRPr="00ED70D1">
        <w:t>The microsporidian LCA's carbohydrate metabolism</w:t>
      </w:r>
      <w:bookmarkEnd w:id="179"/>
    </w:p>
    <w:p w14:paraId="6AAE433B" w14:textId="4D5CF92E" w:rsidR="00FB0C41" w:rsidRPr="00AE6A4A" w:rsidRDefault="002007C3" w:rsidP="00560D81">
      <w:pPr>
        <w:spacing w:after="0" w:line="360" w:lineRule="auto"/>
        <w:jc w:val="both"/>
      </w:pPr>
      <w:r>
        <w:rPr>
          <w:szCs w:val="24"/>
        </w:rPr>
        <w:t>Beside the presence</w:t>
      </w:r>
      <w:r w:rsidR="000F0E26">
        <w:rPr>
          <w:szCs w:val="24"/>
        </w:rPr>
        <w:t xml:space="preserve"> of enzymes responsible for glycolysis, the annotation from the microsporidia LCA proteins also suggested that it </w:t>
      </w:r>
      <w:r w:rsidR="007847FB">
        <w:rPr>
          <w:szCs w:val="24"/>
        </w:rPr>
        <w:t>has</w:t>
      </w:r>
      <w:r w:rsidR="000F0E26">
        <w:rPr>
          <w:szCs w:val="24"/>
        </w:rPr>
        <w:t xml:space="preserve"> also the </w:t>
      </w:r>
      <w:r w:rsidR="00D75923">
        <w:rPr>
          <w:szCs w:val="24"/>
        </w:rPr>
        <w:t>pentose phosphate pathway</w:t>
      </w:r>
      <w:r w:rsidR="00D32663">
        <w:rPr>
          <w:szCs w:val="24"/>
        </w:rPr>
        <w:t xml:space="preserve">, another core carbon metabolism that has been found in </w:t>
      </w:r>
      <w:r w:rsidR="00AE6A4A">
        <w:rPr>
          <w:szCs w:val="24"/>
        </w:rPr>
        <w:t>the contemporary microsporidia</w:t>
      </w:r>
      <w:r w:rsidR="00E05D89">
        <w:rPr>
          <w:szCs w:val="24"/>
        </w:rPr>
        <w:t xml:space="preserve"> </w: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 </w:instrTex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EN.CITE.DATA </w:instrText>
      </w:r>
      <w:r w:rsidR="00E05D89">
        <w:rPr>
          <w:szCs w:val="24"/>
        </w:rPr>
      </w:r>
      <w:r w:rsidR="00E05D89">
        <w:rPr>
          <w:szCs w:val="24"/>
        </w:rPr>
        <w:fldChar w:fldCharType="end"/>
      </w:r>
      <w:r w:rsidR="00E05D89">
        <w:rPr>
          <w:szCs w:val="24"/>
        </w:rPr>
      </w:r>
      <w:r w:rsidR="00E05D89">
        <w:rPr>
          <w:szCs w:val="24"/>
        </w:rPr>
        <w:fldChar w:fldCharType="separate"/>
      </w:r>
      <w:r w:rsidR="00E05D89">
        <w:rPr>
          <w:noProof/>
          <w:szCs w:val="24"/>
        </w:rPr>
        <w:t>(Keeling and Fast 2002; Keeling and Corradi 2011; Heinz et al. 2012)</w:t>
      </w:r>
      <w:r w:rsidR="00E05D89">
        <w:rPr>
          <w:szCs w:val="24"/>
        </w:rPr>
        <w:fldChar w:fldCharType="end"/>
      </w:r>
      <w:r w:rsidR="00AE6A4A">
        <w:rPr>
          <w:szCs w:val="24"/>
        </w:rPr>
        <w:t xml:space="preserve">. </w:t>
      </w:r>
    </w:p>
    <w:p w14:paraId="37FAF8A5" w14:textId="77777777" w:rsidR="004246C6" w:rsidRDefault="004246C6" w:rsidP="00560D81">
      <w:pPr>
        <w:spacing w:after="0" w:line="360" w:lineRule="auto"/>
        <w:jc w:val="both"/>
        <w:rPr>
          <w:szCs w:val="24"/>
        </w:rPr>
      </w:pPr>
    </w:p>
    <w:p w14:paraId="0CC237F3" w14:textId="546F48AA" w:rsidR="00ED0077" w:rsidRDefault="00ED0077" w:rsidP="00560D81">
      <w:pPr>
        <w:spacing w:after="0" w:line="360" w:lineRule="auto"/>
        <w:jc w:val="both"/>
        <w:rPr>
          <w:szCs w:val="24"/>
        </w:rPr>
      </w:pPr>
      <w:r w:rsidRPr="00076E91">
        <w:rPr>
          <w:szCs w:val="24"/>
        </w:rPr>
        <w:lastRenderedPageBreak/>
        <w:t>The primary carbohydrate storage trehalose is thought to be very essential for the survival and germination of microsporidian spore</w:t>
      </w:r>
      <w:r w:rsidR="002E153D">
        <w:rPr>
          <w:szCs w:val="24"/>
        </w:rPr>
        <w:t xml:space="preserve"> </w: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 </w:instrTex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EN.CITE.DATA </w:instrText>
      </w:r>
      <w:r w:rsidR="002E153D">
        <w:rPr>
          <w:szCs w:val="24"/>
        </w:rPr>
      </w:r>
      <w:r w:rsidR="002E153D">
        <w:rPr>
          <w:szCs w:val="24"/>
        </w:rPr>
        <w:fldChar w:fldCharType="end"/>
      </w:r>
      <w:r w:rsidR="002E153D">
        <w:rPr>
          <w:szCs w:val="24"/>
        </w:rPr>
      </w:r>
      <w:r w:rsidR="002E153D">
        <w:rPr>
          <w:szCs w:val="24"/>
        </w:rPr>
        <w:fldChar w:fldCharType="separate"/>
      </w:r>
      <w:r w:rsidR="002E153D">
        <w:rPr>
          <w:noProof/>
          <w:szCs w:val="24"/>
        </w:rPr>
        <w:t>(Vandermeer and Gochnauer 1971; Dolgikh, Sokolova, and Issi 1997; Agnew et al. 2003; Heinz et al. 2012)</w:t>
      </w:r>
      <w:r w:rsidR="002E153D">
        <w:rPr>
          <w:szCs w:val="24"/>
        </w:rPr>
        <w:fldChar w:fldCharType="end"/>
      </w:r>
      <w:r w:rsidRPr="00076E91">
        <w:rPr>
          <w:szCs w:val="24"/>
        </w:rPr>
        <w:t>. Enzymes for trehalose synthesis and degradation in extant microsporidia</w:t>
      </w:r>
      <w:r w:rsidR="00AE37D0">
        <w:rPr>
          <w:szCs w:val="24"/>
        </w:rPr>
        <w:t xml:space="preserve"> </w: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 </w:instrTex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EN.CITE.DATA </w:instrText>
      </w:r>
      <w:r w:rsidR="00AE37D0">
        <w:rPr>
          <w:szCs w:val="24"/>
        </w:rPr>
      </w:r>
      <w:r w:rsidR="00AE37D0">
        <w:rPr>
          <w:szCs w:val="24"/>
        </w:rPr>
        <w:fldChar w:fldCharType="end"/>
      </w:r>
      <w:r w:rsidR="00AE37D0">
        <w:rPr>
          <w:szCs w:val="24"/>
        </w:rPr>
      </w:r>
      <w:r w:rsidR="00AE37D0">
        <w:rPr>
          <w:szCs w:val="24"/>
        </w:rPr>
        <w:fldChar w:fldCharType="separate"/>
      </w:r>
      <w:r w:rsidR="00AE37D0">
        <w:rPr>
          <w:noProof/>
          <w:szCs w:val="24"/>
        </w:rPr>
        <w:t>(Vandermeer and Gochnauer 1971; Méténier and Vivarès 2001; Keeling and Corradi 2011; Heinz et al. 2012)</w:t>
      </w:r>
      <w:r w:rsidR="00AE37D0">
        <w:rPr>
          <w:szCs w:val="24"/>
        </w:rPr>
        <w:fldChar w:fldCharType="end"/>
      </w:r>
      <w:r w:rsidRPr="00076E91">
        <w:rPr>
          <w:szCs w:val="24"/>
        </w:rPr>
        <w:t xml:space="preserve"> have also been found in the LCA including the trehalose 6-phosphate synthase an</w:t>
      </w:r>
      <w:r w:rsidR="007B27CC">
        <w:rPr>
          <w:szCs w:val="24"/>
        </w:rPr>
        <w:t xml:space="preserve">d alpha-trehalase (see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FD48E3">
        <w:t xml:space="preserve">Table </w:t>
      </w:r>
      <w:r w:rsidR="00FD48E3">
        <w:rPr>
          <w:noProof/>
        </w:rPr>
        <w:t>A</w:t>
      </w:r>
      <w:r w:rsidR="00FD48E3">
        <w:noBreakHyphen/>
      </w:r>
      <w:r w:rsidR="00FD48E3">
        <w:rPr>
          <w:noProof/>
        </w:rPr>
        <w:t>6</w:t>
      </w:r>
      <w:r w:rsidR="007B27CC">
        <w:rPr>
          <w:szCs w:val="24"/>
        </w:rPr>
        <w:fldChar w:fldCharType="end"/>
      </w:r>
      <w:r w:rsidR="007B27CC">
        <w:rPr>
          <w:szCs w:val="24"/>
        </w:rPr>
        <w:t>).</w:t>
      </w:r>
    </w:p>
    <w:p w14:paraId="6935AF40" w14:textId="48AA3B05" w:rsidR="00285BEA" w:rsidRPr="00F52C5E" w:rsidRDefault="00553E9F" w:rsidP="00560D81">
      <w:pPr>
        <w:spacing w:after="0" w:line="360" w:lineRule="auto"/>
        <w:jc w:val="both"/>
      </w:pPr>
      <w:r>
        <w:rPr>
          <w:szCs w:val="24"/>
        </w:rPr>
        <w:fldChar w:fldCharType="begin"/>
      </w:r>
      <w:r>
        <w:rPr>
          <w:szCs w:val="24"/>
        </w:rPr>
        <w:instrText xml:space="preserve"> REF _Ref384229265 \h </w:instrText>
      </w:r>
      <w:r>
        <w:rPr>
          <w:szCs w:val="24"/>
        </w:rPr>
      </w:r>
      <w:r>
        <w:rPr>
          <w:szCs w:val="24"/>
        </w:rPr>
        <w:fldChar w:fldCharType="separate"/>
      </w:r>
      <w:r w:rsidR="00FD48E3">
        <w:t xml:space="preserve">Figure </w:t>
      </w:r>
      <w:r w:rsidR="00FD48E3">
        <w:rPr>
          <w:noProof/>
        </w:rPr>
        <w:t>6</w:t>
      </w:r>
      <w:r w:rsidR="00FD48E3">
        <w:noBreakHyphen/>
      </w:r>
      <w:r w:rsidR="00FD48E3">
        <w:rPr>
          <w:noProof/>
        </w:rPr>
        <w:t>6</w:t>
      </w:r>
      <w:r>
        <w:rPr>
          <w:szCs w:val="24"/>
        </w:rPr>
        <w:fldChar w:fldCharType="end"/>
      </w:r>
      <w:r w:rsidR="00A82E43">
        <w:rPr>
          <w:szCs w:val="24"/>
        </w:rPr>
        <w:t xml:space="preserve"> demonstrates the </w:t>
      </w:r>
      <w:r w:rsidR="003C207D">
        <w:rPr>
          <w:szCs w:val="24"/>
        </w:rPr>
        <w:t>scheme of possible carbohydrate metabolism of the microsporidian LCA</w:t>
      </w:r>
      <w:r w:rsidRPr="00076E91">
        <w:rPr>
          <w:szCs w:val="24"/>
        </w:rPr>
        <w:t>.</w:t>
      </w:r>
    </w:p>
    <w:p w14:paraId="27EF5AFB" w14:textId="77777777" w:rsidR="004246C6" w:rsidRDefault="0054572C" w:rsidP="00560D81">
      <w:pPr>
        <w:keepNext/>
        <w:spacing w:after="0" w:line="360" w:lineRule="auto"/>
        <w:jc w:val="both"/>
      </w:pPr>
      <w:r>
        <w:rPr>
          <w:noProof/>
          <w:szCs w:val="24"/>
        </w:rPr>
        <w:drawing>
          <wp:inline distT="0" distB="0" distL="0" distR="0" wp14:anchorId="7CD788AC" wp14:editId="6673E728">
            <wp:extent cx="5375023" cy="4291065"/>
            <wp:effectExtent l="0" t="0" r="1016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35">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0CE0471B" w14:textId="6D1C5768" w:rsidR="0054572C" w:rsidRDefault="004246C6" w:rsidP="00560D81">
      <w:pPr>
        <w:pStyle w:val="Caption"/>
        <w:jc w:val="both"/>
        <w:rPr>
          <w:szCs w:val="24"/>
        </w:rPr>
      </w:pPr>
      <w:bookmarkStart w:id="180" w:name="_Ref384229265"/>
      <w:bookmarkStart w:id="181" w:name="_Toc386158631"/>
      <w:r>
        <w:t xml:space="preserve">Figure </w:t>
      </w:r>
      <w:r w:rsidR="00FF05FE">
        <w:fldChar w:fldCharType="begin"/>
      </w:r>
      <w:r w:rsidR="00FF05FE">
        <w:instrText xml:space="preserve"> STYLEREF 1 \s </w:instrText>
      </w:r>
      <w:r w:rsidR="00FF05FE">
        <w:fldChar w:fldCharType="separate"/>
      </w:r>
      <w:r w:rsidR="00FD48E3">
        <w:rPr>
          <w:noProof/>
        </w:rPr>
        <w:t>6</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6</w:t>
      </w:r>
      <w:r w:rsidR="00FF05FE">
        <w:fldChar w:fldCharType="end"/>
      </w:r>
      <w:bookmarkEnd w:id="180"/>
      <w:r w:rsidR="00C066B9">
        <w:t xml:space="preserve">: </w:t>
      </w:r>
      <w:r w:rsidR="00C43BA9">
        <w:t>Scheme of the c</w:t>
      </w:r>
      <w:r w:rsidR="00C066B9">
        <w:t>arbohydrate metabolism in</w:t>
      </w:r>
      <w:r>
        <w:t xml:space="preserve"> </w:t>
      </w:r>
      <w:r w:rsidR="00C066B9">
        <w:t>microsporidia</w:t>
      </w:r>
      <w:r>
        <w:t>.</w:t>
      </w:r>
      <w:r w:rsidR="005561B8">
        <w:t xml:space="preserve"> The</w:t>
      </w:r>
      <w:r w:rsidR="00917085">
        <w:t xml:space="preserve"> solid</w:t>
      </w:r>
      <w:r w:rsidR="009F515B">
        <w:t xml:space="preserve"> </w:t>
      </w:r>
      <w:r w:rsidR="00C066B9">
        <w:t>black arrows represent reactions that present in both microsporidian LCA and extant species. Red arrows are reactions, whose enzymes are found only in the LCA.</w:t>
      </w:r>
      <w:r w:rsidR="005561B8">
        <w:t xml:space="preserve"> The dashed black arrows indicate missing reactions.</w:t>
      </w:r>
      <w:bookmarkEnd w:id="181"/>
    </w:p>
    <w:p w14:paraId="58BB47DE" w14:textId="4AD5BCAE" w:rsidR="00DA0BDA" w:rsidRPr="00ED70D1" w:rsidRDefault="00E132E6" w:rsidP="00560D81">
      <w:pPr>
        <w:pStyle w:val="Heading3"/>
        <w:jc w:val="both"/>
      </w:pPr>
      <w:bookmarkStart w:id="182" w:name="_Toc386158939"/>
      <w:r w:rsidRPr="00ED70D1">
        <w:lastRenderedPageBreak/>
        <w:t>The</w:t>
      </w:r>
      <w:r w:rsidR="000E4C2C" w:rsidRPr="00ED70D1">
        <w:t xml:space="preserve"> inability of nucleotide production in microsporidia</w:t>
      </w:r>
      <w:bookmarkEnd w:id="182"/>
      <w:r w:rsidR="000E4C2C" w:rsidRPr="00ED70D1">
        <w:t xml:space="preserve"> </w:t>
      </w:r>
    </w:p>
    <w:p w14:paraId="31371DA2" w14:textId="15231F8F" w:rsidR="00F20EDD" w:rsidRDefault="00A75CC9" w:rsidP="00560D81">
      <w:pPr>
        <w:spacing w:after="0" w:line="360" w:lineRule="auto"/>
        <w:jc w:val="both"/>
        <w:rPr>
          <w:szCs w:val="24"/>
        </w:rPr>
      </w:pPr>
      <w:r w:rsidRPr="00076E91">
        <w:rPr>
          <w:szCs w:val="24"/>
        </w:rPr>
        <w:t xml:space="preserve">Having the obligate parasitic life-style, microsporidia tents to uptake nucleotide from the host than produce </w:t>
      </w:r>
      <w:r w:rsidR="00D35955">
        <w:rPr>
          <w:szCs w:val="24"/>
        </w:rPr>
        <w:t xml:space="preserve">it </w:t>
      </w:r>
      <w:r w:rsidRPr="00076E91">
        <w:rPr>
          <w:szCs w:val="24"/>
        </w:rPr>
        <w:t>by themself</w:t>
      </w:r>
      <w:r w:rsidR="00F52C5E">
        <w:rPr>
          <w:szCs w:val="24"/>
        </w:rPr>
        <w:t xml:space="preserve"> </w: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 </w:instrTex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EN.CITE.DATA </w:instrText>
      </w:r>
      <w:r w:rsidR="00F52C5E">
        <w:rPr>
          <w:szCs w:val="24"/>
        </w:rPr>
      </w:r>
      <w:r w:rsidR="00F52C5E">
        <w:rPr>
          <w:szCs w:val="24"/>
        </w:rPr>
        <w:fldChar w:fldCharType="end"/>
      </w:r>
      <w:r w:rsidR="00F52C5E">
        <w:rPr>
          <w:szCs w:val="24"/>
        </w:rPr>
      </w:r>
      <w:r w:rsidR="00F52C5E">
        <w:rPr>
          <w:szCs w:val="24"/>
        </w:rPr>
        <w:fldChar w:fldCharType="separate"/>
      </w:r>
      <w:r w:rsidR="00F52C5E">
        <w:rPr>
          <w:noProof/>
          <w:szCs w:val="24"/>
        </w:rPr>
        <w:t>(Heinz et al. 2012; Dean, Hirt, and Embley 2016)</w:t>
      </w:r>
      <w:r w:rsidR="00F52C5E">
        <w:rPr>
          <w:szCs w:val="24"/>
        </w:rPr>
        <w:fldChar w:fldCharType="end"/>
      </w:r>
      <w:r w:rsidRPr="00076E91">
        <w:rPr>
          <w:szCs w:val="24"/>
        </w:rPr>
        <w:t xml:space="preserve">. </w:t>
      </w:r>
      <w:r w:rsidR="00FC4DA5">
        <w:rPr>
          <w:szCs w:val="24"/>
        </w:rPr>
        <w:t>The same as the extant species, m</w:t>
      </w:r>
      <w:r w:rsidR="002D056A" w:rsidRPr="00076E91">
        <w:rPr>
          <w:szCs w:val="24"/>
        </w:rPr>
        <w:t xml:space="preserve">icrosporidian </w:t>
      </w:r>
      <w:r w:rsidR="000975BB" w:rsidRPr="00076E91">
        <w:rPr>
          <w:szCs w:val="24"/>
        </w:rPr>
        <w:t>LCA</w:t>
      </w:r>
      <w:r w:rsidR="002D056A" w:rsidRPr="00076E91">
        <w:rPr>
          <w:szCs w:val="24"/>
        </w:rPr>
        <w:t xml:space="preserve"> lack</w:t>
      </w:r>
      <w:r w:rsidR="007F45E4">
        <w:rPr>
          <w:szCs w:val="24"/>
        </w:rPr>
        <w:t>s</w:t>
      </w:r>
      <w:r w:rsidR="002D056A" w:rsidRPr="00076E91">
        <w:rPr>
          <w:szCs w:val="24"/>
        </w:rPr>
        <w:t xml:space="preserve"> ribose-phosphate pyrophosphokinase (K00938, EC 2.7.6.1), which convert</w:t>
      </w:r>
      <w:r w:rsidR="004442F4" w:rsidRPr="00076E91">
        <w:rPr>
          <w:szCs w:val="24"/>
        </w:rPr>
        <w:t>s</w:t>
      </w:r>
      <w:r w:rsidR="002D056A" w:rsidRPr="00076E91">
        <w:rPr>
          <w:szCs w:val="24"/>
        </w:rPr>
        <w:t xml:space="preserve"> ribose 5-phosphate into phosphori</w:t>
      </w:r>
      <w:r w:rsidR="004442F4" w:rsidRPr="00076E91">
        <w:rPr>
          <w:szCs w:val="24"/>
        </w:rPr>
        <w:t xml:space="preserve">bosyl pyrophosphate (PRPP) for the de-novo purine and pyrimidine synthesis. IMP cyclohydrolase (K11176, EC 3.5.4.10) </w:t>
      </w:r>
      <w:r w:rsidR="00E56BA0">
        <w:rPr>
          <w:szCs w:val="24"/>
        </w:rPr>
        <w:t>synthesizes</w:t>
      </w:r>
      <w:r w:rsidR="003127BD" w:rsidRPr="00076E91">
        <w:rPr>
          <w:szCs w:val="24"/>
        </w:rPr>
        <w:t xml:space="preserve"> ino</w:t>
      </w:r>
      <w:r w:rsidRPr="00076E91">
        <w:rPr>
          <w:szCs w:val="24"/>
        </w:rPr>
        <w:t xml:space="preserve">sine monophosphate IMP </w:t>
      </w:r>
      <w:r w:rsidR="003127BD" w:rsidRPr="00076E91">
        <w:rPr>
          <w:szCs w:val="24"/>
        </w:rPr>
        <w:t xml:space="preserve">and UMP synthetase (K13421, EC 2.4.2.10 &amp; 4.1.1.23) </w:t>
      </w:r>
      <w:r w:rsidR="00E56BA0">
        <w:rPr>
          <w:szCs w:val="24"/>
        </w:rPr>
        <w:t>manufactures</w:t>
      </w:r>
      <w:r w:rsidR="003127BD" w:rsidRPr="00076E91">
        <w:rPr>
          <w:szCs w:val="24"/>
        </w:rPr>
        <w:t xml:space="preserve"> UMP from PRPP </w:t>
      </w:r>
      <w:r w:rsidR="003835FF">
        <w:rPr>
          <w:szCs w:val="24"/>
        </w:rPr>
        <w:t>were</w:t>
      </w:r>
      <w:r w:rsidR="003127BD" w:rsidRPr="00076E91">
        <w:rPr>
          <w:szCs w:val="24"/>
        </w:rPr>
        <w:t xml:space="preserve"> </w:t>
      </w:r>
      <w:r w:rsidRPr="00076E91">
        <w:rPr>
          <w:szCs w:val="24"/>
        </w:rPr>
        <w:t xml:space="preserve">also </w:t>
      </w:r>
      <w:r w:rsidR="003127BD" w:rsidRPr="00076E91">
        <w:rPr>
          <w:szCs w:val="24"/>
        </w:rPr>
        <w:t xml:space="preserve">not found. </w:t>
      </w:r>
      <w:r w:rsidR="00D60E25">
        <w:rPr>
          <w:szCs w:val="24"/>
        </w:rPr>
        <w:fldChar w:fldCharType="begin"/>
      </w:r>
      <w:r w:rsidR="00D60E25">
        <w:rPr>
          <w:szCs w:val="24"/>
        </w:rPr>
        <w:instrText xml:space="preserve"> REF _Ref384375467 \h </w:instrText>
      </w:r>
      <w:r w:rsidR="00D60E25">
        <w:rPr>
          <w:szCs w:val="24"/>
        </w:rPr>
      </w:r>
      <w:r w:rsidR="00D60E25">
        <w:rPr>
          <w:szCs w:val="24"/>
        </w:rPr>
        <w:fldChar w:fldCharType="separate"/>
      </w:r>
      <w:r w:rsidR="00FD48E3">
        <w:t xml:space="preserve">Figure </w:t>
      </w:r>
      <w:r w:rsidR="00FD48E3">
        <w:rPr>
          <w:noProof/>
        </w:rPr>
        <w:t>6</w:t>
      </w:r>
      <w:r w:rsidR="00FD48E3">
        <w:noBreakHyphen/>
      </w:r>
      <w:r w:rsidR="00FD48E3">
        <w:rPr>
          <w:noProof/>
        </w:rPr>
        <w:t>7</w:t>
      </w:r>
      <w:r w:rsidR="00D60E25">
        <w:rPr>
          <w:szCs w:val="24"/>
        </w:rPr>
        <w:fldChar w:fldCharType="end"/>
      </w:r>
      <w:r w:rsidR="00D60E25">
        <w:rPr>
          <w:szCs w:val="24"/>
        </w:rPr>
        <w:t xml:space="preserve"> describes</w:t>
      </w:r>
      <w:r w:rsidR="00B12A7D">
        <w:rPr>
          <w:szCs w:val="24"/>
        </w:rPr>
        <w:t xml:space="preserve"> </w:t>
      </w:r>
      <w:r w:rsidR="00C27B27">
        <w:rPr>
          <w:szCs w:val="24"/>
        </w:rPr>
        <w:t>t</w:t>
      </w:r>
      <w:r w:rsidR="00B95B77">
        <w:rPr>
          <w:szCs w:val="24"/>
        </w:rPr>
        <w:t xml:space="preserve">he </w:t>
      </w:r>
      <w:r w:rsidR="002D4829">
        <w:rPr>
          <w:szCs w:val="24"/>
        </w:rPr>
        <w:t xml:space="preserve">nucleotide metabolism </w:t>
      </w:r>
      <w:r w:rsidR="005D3514">
        <w:rPr>
          <w:szCs w:val="24"/>
        </w:rPr>
        <w:t>of the microsporidian LCA and the contemporary species.</w:t>
      </w:r>
    </w:p>
    <w:p w14:paraId="29024F91" w14:textId="77777777" w:rsidR="00343A2A" w:rsidRDefault="00343A2A" w:rsidP="00560D81">
      <w:pPr>
        <w:spacing w:after="0" w:line="360" w:lineRule="auto"/>
        <w:jc w:val="both"/>
        <w:rPr>
          <w:szCs w:val="24"/>
        </w:rPr>
      </w:pPr>
    </w:p>
    <w:p w14:paraId="79A7A0E7" w14:textId="77777777" w:rsidR="00B15988" w:rsidRDefault="00B15988" w:rsidP="00560D81">
      <w:pPr>
        <w:keepNext/>
        <w:spacing w:after="0" w:line="360" w:lineRule="auto"/>
        <w:jc w:val="both"/>
      </w:pPr>
      <w:r>
        <w:rPr>
          <w:noProof/>
          <w:szCs w:val="24"/>
        </w:rPr>
        <w:drawing>
          <wp:inline distT="0" distB="0" distL="0" distR="0" wp14:anchorId="518C4500" wp14:editId="350498C1">
            <wp:extent cx="5253055" cy="3821334"/>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36">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29111C6F" w14:textId="00AFBA04" w:rsidR="001772E1" w:rsidRPr="00076E91" w:rsidRDefault="00B15988" w:rsidP="00560D81">
      <w:pPr>
        <w:pStyle w:val="Caption"/>
        <w:jc w:val="both"/>
        <w:rPr>
          <w:szCs w:val="24"/>
        </w:rPr>
      </w:pPr>
      <w:bookmarkStart w:id="183" w:name="_Ref384375467"/>
      <w:bookmarkStart w:id="184" w:name="_Toc386158632"/>
      <w:r>
        <w:t xml:space="preserve">Figure </w:t>
      </w:r>
      <w:r w:rsidR="00FF05FE">
        <w:fldChar w:fldCharType="begin"/>
      </w:r>
      <w:r w:rsidR="00FF05FE">
        <w:instrText xml:space="preserve"> STYLEREF 1 \s </w:instrText>
      </w:r>
      <w:r w:rsidR="00FF05FE">
        <w:fldChar w:fldCharType="separate"/>
      </w:r>
      <w:r w:rsidR="00FD48E3">
        <w:rPr>
          <w:noProof/>
        </w:rPr>
        <w:t>6</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7</w:t>
      </w:r>
      <w:r w:rsidR="00FF05FE">
        <w:fldChar w:fldCharType="end"/>
      </w:r>
      <w:bookmarkEnd w:id="183"/>
      <w:r>
        <w:t xml:space="preserve">: </w:t>
      </w:r>
      <w:r w:rsidR="008D044D">
        <w:t>Scheme of n</w:t>
      </w:r>
      <w:r>
        <w:t xml:space="preserve">ucleotide metabolism in microsporidia. The </w:t>
      </w:r>
      <w:r w:rsidR="00BB5E27">
        <w:t xml:space="preserve">solid </w:t>
      </w:r>
      <w:r>
        <w:t xml:space="preserve">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w:t>
      </w:r>
      <w:r w:rsidR="00917085">
        <w:t xml:space="preserve"> </w:t>
      </w:r>
      <w:r w:rsidR="00EF5DF7">
        <w:t>The dashed black arrows indicate missing reactions.</w:t>
      </w:r>
      <w:bookmarkEnd w:id="184"/>
    </w:p>
    <w:p w14:paraId="1A5B8659" w14:textId="376E7A96" w:rsidR="00226506" w:rsidRPr="00076E91" w:rsidRDefault="00CE7E61" w:rsidP="00560D81">
      <w:pPr>
        <w:spacing w:after="0" w:line="360" w:lineRule="auto"/>
        <w:jc w:val="both"/>
        <w:rPr>
          <w:szCs w:val="24"/>
        </w:rPr>
      </w:pPr>
      <w:r>
        <w:rPr>
          <w:szCs w:val="24"/>
        </w:rPr>
        <w:lastRenderedPageBreak/>
        <w:t>Because of</w:t>
      </w:r>
      <w:r w:rsidR="00A75CC9" w:rsidRPr="00076E91">
        <w:rPr>
          <w:szCs w:val="24"/>
        </w:rPr>
        <w:t xml:space="preserve"> that reason, microsporidia need to import nucleotides from the hosts using </w:t>
      </w:r>
      <w:r w:rsidR="00830EF0" w:rsidRPr="00076E91">
        <w:rPr>
          <w:szCs w:val="24"/>
        </w:rPr>
        <w:t xml:space="preserve">nucleotide transport (NTT) proteins. </w:t>
      </w:r>
      <w:r w:rsidR="00CD16AB" w:rsidRPr="00076E91">
        <w:rPr>
          <w:szCs w:val="24"/>
        </w:rPr>
        <w:t>KO identifier K03301 of f</w:t>
      </w:r>
      <w:r w:rsidR="00830EF0" w:rsidRPr="00076E91">
        <w:rPr>
          <w:szCs w:val="24"/>
        </w:rPr>
        <w:t>our NTT (NTT1, NTT2, NTT3, NTT4) proteins</w:t>
      </w:r>
      <w:r w:rsidR="00284E39">
        <w:rPr>
          <w:szCs w:val="24"/>
        </w:rPr>
        <w:t xml:space="preserve"> </w: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 </w:instrTex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EN.CITE.DATA </w:instrText>
      </w:r>
      <w:r w:rsidR="00284E39">
        <w:rPr>
          <w:szCs w:val="24"/>
        </w:rPr>
      </w:r>
      <w:r w:rsidR="00284E39">
        <w:rPr>
          <w:szCs w:val="24"/>
        </w:rPr>
        <w:fldChar w:fldCharType="end"/>
      </w:r>
      <w:r w:rsidR="00284E39">
        <w:rPr>
          <w:szCs w:val="24"/>
        </w:rPr>
      </w:r>
      <w:r w:rsidR="00284E39">
        <w:rPr>
          <w:szCs w:val="24"/>
        </w:rPr>
        <w:fldChar w:fldCharType="separate"/>
      </w:r>
      <w:r w:rsidR="00284E39">
        <w:rPr>
          <w:noProof/>
          <w:szCs w:val="24"/>
        </w:rPr>
        <w:t>(Heinz et al. 2014; Dean, Hirt, and Embley 2016)</w:t>
      </w:r>
      <w:r w:rsidR="00284E39">
        <w:rPr>
          <w:szCs w:val="24"/>
        </w:rPr>
        <w:fldChar w:fldCharType="end"/>
      </w:r>
      <w:r w:rsidR="00830EF0" w:rsidRPr="00076E91">
        <w:rPr>
          <w:szCs w:val="24"/>
        </w:rPr>
        <w:t xml:space="preserve"> have been found in </w:t>
      </w:r>
      <w:r w:rsidR="00CD16AB" w:rsidRPr="00076E91">
        <w:rPr>
          <w:szCs w:val="24"/>
        </w:rPr>
        <w:t xml:space="preserve">three different </w:t>
      </w:r>
      <w:r w:rsidR="00830EF0" w:rsidRPr="00076E91">
        <w:rPr>
          <w:szCs w:val="24"/>
        </w:rPr>
        <w:t>micro</w:t>
      </w:r>
      <w:r w:rsidR="00CD16AB" w:rsidRPr="00076E91">
        <w:rPr>
          <w:szCs w:val="24"/>
        </w:rPr>
        <w:t xml:space="preserve">sporidian </w:t>
      </w:r>
      <w:r w:rsidR="000975BB" w:rsidRPr="00076E91">
        <w:rPr>
          <w:szCs w:val="24"/>
        </w:rPr>
        <w:t>LCA</w:t>
      </w:r>
      <w:r w:rsidR="00CD16AB" w:rsidRPr="00076E91">
        <w:rPr>
          <w:szCs w:val="24"/>
        </w:rPr>
        <w:t xml:space="preserve"> proteins</w:t>
      </w:r>
      <w:r w:rsidR="002B234C">
        <w:rPr>
          <w:szCs w:val="24"/>
        </w:rPr>
        <w:t xml:space="preserve"> (see</w:t>
      </w:r>
      <w:r w:rsidR="007B27CC">
        <w:rPr>
          <w:szCs w:val="24"/>
        </w:rPr>
        <w:t xml:space="preserv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FD48E3">
        <w:t xml:space="preserve">Table </w:t>
      </w:r>
      <w:r w:rsidR="00FD48E3">
        <w:rPr>
          <w:noProof/>
        </w:rPr>
        <w:t>A</w:t>
      </w:r>
      <w:r w:rsidR="00FD48E3">
        <w:noBreakHyphen/>
      </w:r>
      <w:r w:rsidR="00FD48E3">
        <w:rPr>
          <w:noProof/>
        </w:rPr>
        <w:t>6</w:t>
      </w:r>
      <w:r w:rsidR="007B27CC">
        <w:rPr>
          <w:szCs w:val="24"/>
        </w:rPr>
        <w:fldChar w:fldCharType="end"/>
      </w:r>
      <w:r w:rsidR="007B27CC">
        <w:rPr>
          <w:szCs w:val="24"/>
        </w:rPr>
        <w:t>)</w:t>
      </w:r>
      <w:r w:rsidR="00CD16AB" w:rsidRPr="00076E91">
        <w:rPr>
          <w:szCs w:val="24"/>
        </w:rPr>
        <w:t>.</w:t>
      </w:r>
      <w:r w:rsidR="00443A4C" w:rsidRPr="00076E91">
        <w:rPr>
          <w:szCs w:val="24"/>
        </w:rPr>
        <w:t xml:space="preserve"> </w:t>
      </w:r>
    </w:p>
    <w:p w14:paraId="0E59C7FE" w14:textId="77777777" w:rsidR="00FF0408" w:rsidRPr="00076E91" w:rsidRDefault="00D169CE" w:rsidP="00560D81">
      <w:pPr>
        <w:keepNext/>
        <w:spacing w:after="0" w:line="360" w:lineRule="auto"/>
        <w:jc w:val="both"/>
        <w:rPr>
          <w:szCs w:val="24"/>
        </w:rPr>
      </w:pPr>
      <w:r w:rsidRPr="00076E91">
        <w:rPr>
          <w:noProof/>
          <w:szCs w:val="24"/>
        </w:rPr>
        <w:drawing>
          <wp:inline distT="0" distB="0" distL="0" distR="0" wp14:anchorId="699F3F6C" wp14:editId="79B31645">
            <wp:extent cx="5400040" cy="2700020"/>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37">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06AEFAA2" w14:textId="0C8C50D9" w:rsidR="002D2C0B" w:rsidRPr="00076E91" w:rsidRDefault="00FF0408" w:rsidP="00560D81">
      <w:pPr>
        <w:pStyle w:val="Caption"/>
        <w:spacing w:after="0" w:line="360" w:lineRule="auto"/>
        <w:jc w:val="both"/>
      </w:pPr>
      <w:bookmarkStart w:id="185" w:name="_Ref382669565"/>
      <w:bookmarkStart w:id="186" w:name="_Toc386158633"/>
      <w:r w:rsidRPr="00076E91">
        <w:t xml:space="preserve">Figure </w:t>
      </w:r>
      <w:r w:rsidR="00FF05FE">
        <w:fldChar w:fldCharType="begin"/>
      </w:r>
      <w:r w:rsidR="00FF05FE">
        <w:instrText xml:space="preserve"> STYLEREF 1 \s </w:instrText>
      </w:r>
      <w:r w:rsidR="00FF05FE">
        <w:fldChar w:fldCharType="separate"/>
      </w:r>
      <w:r w:rsidR="00FD48E3">
        <w:rPr>
          <w:noProof/>
        </w:rPr>
        <w:t>6</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8</w:t>
      </w:r>
      <w:r w:rsidR="00FF05FE">
        <w:fldChar w:fldCharType="end"/>
      </w:r>
      <w:bookmarkEnd w:id="185"/>
      <w:r w:rsidRPr="00076E91">
        <w:t xml:space="preserve">: Phylogenetic profile of 3 </w:t>
      </w:r>
      <w:r w:rsidR="000975BB" w:rsidRPr="00076E91">
        <w:t>microsporidian LCA</w:t>
      </w:r>
      <w:r w:rsidRPr="00076E91">
        <w:t xml:space="preserve"> NTT proteins</w:t>
      </w:r>
      <w:bookmarkEnd w:id="186"/>
    </w:p>
    <w:p w14:paraId="666A53B1" w14:textId="04C5C5C7" w:rsidR="00D169CE" w:rsidRPr="00076E91" w:rsidRDefault="00FF0408" w:rsidP="00560D81">
      <w:pPr>
        <w:spacing w:after="0" w:line="360" w:lineRule="auto"/>
        <w:jc w:val="both"/>
        <w:rPr>
          <w:szCs w:val="24"/>
        </w:rPr>
      </w:pPr>
      <w:r w:rsidRPr="00076E91">
        <w:rPr>
          <w:szCs w:val="24"/>
        </w:rPr>
        <w:fldChar w:fldCharType="begin"/>
      </w:r>
      <w:r w:rsidRPr="00076E91">
        <w:rPr>
          <w:szCs w:val="24"/>
        </w:rPr>
        <w:instrText xml:space="preserve"> REF _Ref382669565 \h </w:instrText>
      </w:r>
      <w:r w:rsidRPr="00076E91">
        <w:rPr>
          <w:szCs w:val="24"/>
        </w:rPr>
      </w:r>
      <w:r w:rsidRPr="00076E91">
        <w:rPr>
          <w:szCs w:val="24"/>
        </w:rPr>
        <w:fldChar w:fldCharType="separate"/>
      </w:r>
      <w:r w:rsidR="00FD48E3" w:rsidRPr="00076E91">
        <w:t xml:space="preserve">Figure </w:t>
      </w:r>
      <w:r w:rsidR="00FD48E3">
        <w:rPr>
          <w:noProof/>
        </w:rPr>
        <w:t>6</w:t>
      </w:r>
      <w:r w:rsidR="00FD48E3">
        <w:noBreakHyphen/>
      </w:r>
      <w:r w:rsidR="00FD48E3">
        <w:rPr>
          <w:noProof/>
        </w:rPr>
        <w:t>8</w:t>
      </w:r>
      <w:r w:rsidRPr="00076E91">
        <w:rPr>
          <w:szCs w:val="24"/>
        </w:rPr>
        <w:fldChar w:fldCharType="end"/>
      </w:r>
      <w:r w:rsidRPr="00076E91">
        <w:rPr>
          <w:szCs w:val="24"/>
        </w:rPr>
        <w:t xml:space="preserve"> shows the phylogenetic profile of 3 </w:t>
      </w:r>
      <w:r w:rsidR="000975BB" w:rsidRPr="00076E91">
        <w:rPr>
          <w:szCs w:val="24"/>
        </w:rPr>
        <w:t>microsporidian LCA</w:t>
      </w:r>
      <w:r w:rsidRPr="00076E91">
        <w:rPr>
          <w:szCs w:val="24"/>
        </w:rPr>
        <w:t xml:space="preserve"> NTT proteins. All three proteins have orthologs in</w:t>
      </w:r>
      <w:r w:rsidR="00751E1C">
        <w:rPr>
          <w:szCs w:val="24"/>
        </w:rPr>
        <w:t xml:space="preserve"> the</w:t>
      </w:r>
      <w:r w:rsidRPr="00076E91">
        <w:rPr>
          <w:szCs w:val="24"/>
        </w:rPr>
        <w:t xml:space="preserve"> </w:t>
      </w:r>
      <w:r w:rsidR="00290829">
        <w:rPr>
          <w:szCs w:val="24"/>
        </w:rPr>
        <w:t xml:space="preserve">bacteria </w:t>
      </w:r>
      <w:r w:rsidRPr="00076E91">
        <w:rPr>
          <w:szCs w:val="24"/>
        </w:rPr>
        <w:t>Chlamydiae phylum</w:t>
      </w:r>
      <w:r w:rsidR="00543C36">
        <w:rPr>
          <w:szCs w:val="24"/>
        </w:rPr>
        <w:t xml:space="preserve"> and some other eukaryote phyla</w:t>
      </w:r>
      <w:r w:rsidR="00D804B6">
        <w:rPr>
          <w:szCs w:val="24"/>
        </w:rPr>
        <w:t xml:space="preserve"> with</w:t>
      </w:r>
      <w:r w:rsidR="0012248C">
        <w:rPr>
          <w:szCs w:val="24"/>
        </w:rPr>
        <w:t xml:space="preserve"> very high FAS scores</w:t>
      </w:r>
      <w:r w:rsidRPr="00076E91">
        <w:rPr>
          <w:szCs w:val="24"/>
        </w:rPr>
        <w:t xml:space="preserve">. The domain annotation of a microsporidia protein in comparison with its bacterial ortholog is shown in </w:t>
      </w:r>
      <w:r w:rsidRPr="00076E91">
        <w:rPr>
          <w:szCs w:val="24"/>
        </w:rPr>
        <w:fldChar w:fldCharType="begin"/>
      </w:r>
      <w:r w:rsidRPr="00076E91">
        <w:rPr>
          <w:szCs w:val="24"/>
        </w:rPr>
        <w:instrText xml:space="preserve"> REF _Ref382670116 \h </w:instrText>
      </w:r>
      <w:r w:rsidRPr="00076E91">
        <w:rPr>
          <w:szCs w:val="24"/>
        </w:rPr>
      </w:r>
      <w:r w:rsidRPr="00076E91">
        <w:rPr>
          <w:szCs w:val="24"/>
        </w:rPr>
        <w:fldChar w:fldCharType="separate"/>
      </w:r>
      <w:r w:rsidR="00FD48E3" w:rsidRPr="00076E91">
        <w:t xml:space="preserve">Figure </w:t>
      </w:r>
      <w:r w:rsidR="00FD48E3">
        <w:rPr>
          <w:noProof/>
        </w:rPr>
        <w:t>6</w:t>
      </w:r>
      <w:r w:rsidR="00FD48E3">
        <w:noBreakHyphen/>
      </w:r>
      <w:r w:rsidR="00FD48E3">
        <w:rPr>
          <w:noProof/>
        </w:rPr>
        <w:t>9</w:t>
      </w:r>
      <w:r w:rsidRPr="00076E91">
        <w:rPr>
          <w:szCs w:val="24"/>
        </w:rPr>
        <w:fldChar w:fldCharType="end"/>
      </w:r>
      <w:r w:rsidRPr="00076E91">
        <w:rPr>
          <w:szCs w:val="24"/>
        </w:rPr>
        <w:t>. They both contain 11-12 transmembrane domains, as commonly observed in bacterial</w:t>
      </w:r>
      <w:r w:rsidR="00EB40F9" w:rsidRPr="00076E91">
        <w:rPr>
          <w:szCs w:val="24"/>
        </w:rPr>
        <w:t xml:space="preserve"> NTT</w:t>
      </w:r>
      <w:r w:rsidRPr="00076E91">
        <w:rPr>
          <w:szCs w:val="24"/>
        </w:rPr>
        <w:t xml:space="preserve"> proteins</w:t>
      </w:r>
      <w:r w:rsidR="00E76900">
        <w:rPr>
          <w:szCs w:val="24"/>
        </w:rPr>
        <w:t xml:space="preserve"> </w:t>
      </w:r>
      <w:r w:rsidR="00E76900">
        <w:rPr>
          <w:szCs w:val="24"/>
        </w:rPr>
        <w:fldChar w:fldCharType="begin"/>
      </w:r>
      <w:r w:rsidR="00E76900">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sidR="00E76900">
        <w:rPr>
          <w:szCs w:val="24"/>
        </w:rPr>
        <w:fldChar w:fldCharType="separate"/>
      </w:r>
      <w:r w:rsidR="00E76900">
        <w:rPr>
          <w:noProof/>
          <w:szCs w:val="24"/>
        </w:rPr>
        <w:t>(Winkler and Neuhaus 1999; Tsaousis et al. 2008)</w:t>
      </w:r>
      <w:r w:rsidR="00E76900">
        <w:rPr>
          <w:szCs w:val="24"/>
        </w:rPr>
        <w:fldChar w:fldCharType="end"/>
      </w:r>
      <w:r w:rsidRPr="00076E91">
        <w:rPr>
          <w:szCs w:val="24"/>
        </w:rPr>
        <w:t>.</w:t>
      </w:r>
    </w:p>
    <w:p w14:paraId="79982986" w14:textId="77777777" w:rsidR="00FF0408" w:rsidRPr="00076E91" w:rsidRDefault="00FF0408" w:rsidP="00560D81">
      <w:pPr>
        <w:keepNext/>
        <w:spacing w:after="0" w:line="360" w:lineRule="auto"/>
        <w:jc w:val="both"/>
        <w:rPr>
          <w:szCs w:val="24"/>
        </w:rPr>
      </w:pPr>
      <w:r w:rsidRPr="00076E91">
        <w:rPr>
          <w:noProof/>
          <w:szCs w:val="24"/>
        </w:rPr>
        <w:lastRenderedPageBreak/>
        <w:drawing>
          <wp:inline distT="0" distB="0" distL="0" distR="0" wp14:anchorId="6AC8DEA2" wp14:editId="7C111BF4">
            <wp:extent cx="5374549" cy="2013853"/>
            <wp:effectExtent l="0" t="0" r="1079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38">
                      <a:extLst>
                        <a:ext uri="{28A0092B-C50C-407E-A947-70E740481C1C}">
                          <a14:useLocalDpi xmlns:a14="http://schemas.microsoft.com/office/drawing/2010/main" val="0"/>
                        </a:ext>
                      </a:extLst>
                    </a:blip>
                    <a:stretch>
                      <a:fillRect/>
                    </a:stretch>
                  </pic:blipFill>
                  <pic:spPr>
                    <a:xfrm>
                      <a:off x="0" y="0"/>
                      <a:ext cx="5375737" cy="2014298"/>
                    </a:xfrm>
                    <a:prstGeom prst="rect">
                      <a:avLst/>
                    </a:prstGeom>
                  </pic:spPr>
                </pic:pic>
              </a:graphicData>
            </a:graphic>
          </wp:inline>
        </w:drawing>
      </w:r>
    </w:p>
    <w:p w14:paraId="4953A56D" w14:textId="5F3B46BC" w:rsidR="00FF0408" w:rsidRPr="00076E91" w:rsidRDefault="00FF0408" w:rsidP="00560D81">
      <w:pPr>
        <w:pStyle w:val="Caption"/>
        <w:spacing w:after="0" w:line="360" w:lineRule="auto"/>
        <w:jc w:val="both"/>
      </w:pPr>
      <w:bookmarkStart w:id="187" w:name="_Ref382670116"/>
      <w:bookmarkStart w:id="188" w:name="_Toc386158634"/>
      <w:r w:rsidRPr="00076E91">
        <w:t xml:space="preserve">Figure </w:t>
      </w:r>
      <w:r w:rsidR="00FF05FE">
        <w:fldChar w:fldCharType="begin"/>
      </w:r>
      <w:r w:rsidR="00FF05FE">
        <w:instrText xml:space="preserve"> STYLEREF 1 \s </w:instrText>
      </w:r>
      <w:r w:rsidR="00FF05FE">
        <w:fldChar w:fldCharType="separate"/>
      </w:r>
      <w:r w:rsidR="00FD48E3">
        <w:rPr>
          <w:noProof/>
        </w:rPr>
        <w:t>6</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9</w:t>
      </w:r>
      <w:r w:rsidR="00FF05FE">
        <w:fldChar w:fldCharType="end"/>
      </w:r>
      <w:bookmarkEnd w:id="187"/>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bookmarkEnd w:id="188"/>
    </w:p>
    <w:p w14:paraId="1819AC9B" w14:textId="77777777" w:rsidR="00D169CE" w:rsidRPr="00076E91" w:rsidRDefault="00D169CE" w:rsidP="00560D81">
      <w:pPr>
        <w:spacing w:after="0" w:line="360" w:lineRule="auto"/>
        <w:jc w:val="both"/>
        <w:rPr>
          <w:szCs w:val="24"/>
        </w:rPr>
      </w:pPr>
    </w:p>
    <w:p w14:paraId="49D72947" w14:textId="77777777" w:rsidR="00AD08DF" w:rsidRPr="00ED70D1" w:rsidRDefault="00AD08DF" w:rsidP="00560D81">
      <w:pPr>
        <w:pStyle w:val="Heading2"/>
        <w:jc w:val="both"/>
      </w:pPr>
      <w:bookmarkStart w:id="189" w:name="_Toc386158940"/>
      <w:r w:rsidRPr="00ED70D1">
        <w:t>Discussion</w:t>
      </w:r>
      <w:bookmarkEnd w:id="189"/>
    </w:p>
    <w:p w14:paraId="3EF5DD8A" w14:textId="159E7EF1" w:rsidR="00ED7C88" w:rsidRDefault="00D0246B" w:rsidP="00560D81">
      <w:pPr>
        <w:spacing w:after="0" w:line="360" w:lineRule="auto"/>
        <w:jc w:val="both"/>
        <w:rPr>
          <w:szCs w:val="24"/>
        </w:rPr>
      </w:pPr>
      <w:r>
        <w:rPr>
          <w:szCs w:val="24"/>
        </w:rPr>
        <w:t>The s</w:t>
      </w:r>
      <w:r w:rsidR="00771B0A" w:rsidRPr="00076E91">
        <w:rPr>
          <w:szCs w:val="24"/>
        </w:rPr>
        <w:t xml:space="preserve">eed and reference proteins are highly similar </w:t>
      </w:r>
      <w:r w:rsidR="0025160F">
        <w:rPr>
          <w:szCs w:val="24"/>
        </w:rPr>
        <w:t xml:space="preserve">to each other </w:t>
      </w:r>
      <w:r w:rsidR="00771B0A" w:rsidRPr="00076E91">
        <w:rPr>
          <w:szCs w:val="24"/>
        </w:rPr>
        <w:t xml:space="preserve">in term of domain architectures and a large fraction of the annotations come from the </w:t>
      </w:r>
      <w:r w:rsidR="00771B0A">
        <w:rPr>
          <w:szCs w:val="24"/>
        </w:rPr>
        <w:t>less divergent ortholog sequences to the seed proteins</w:t>
      </w:r>
      <w:r w:rsidR="00771B0A" w:rsidRPr="00076E91">
        <w:rPr>
          <w:szCs w:val="24"/>
        </w:rPr>
        <w:t>.</w:t>
      </w:r>
      <w:r w:rsidR="005D4786">
        <w:rPr>
          <w:szCs w:val="24"/>
        </w:rPr>
        <w:t xml:space="preserve"> This </w:t>
      </w:r>
      <w:r w:rsidR="000A0CB3">
        <w:rPr>
          <w:szCs w:val="24"/>
        </w:rPr>
        <w:t>confided the transferred KO annotations of the microsporidian LCA proteins.</w:t>
      </w:r>
    </w:p>
    <w:p w14:paraId="70629EF1" w14:textId="47FD562D" w:rsidR="009451B6" w:rsidRDefault="00150B56" w:rsidP="00560D81">
      <w:pPr>
        <w:spacing w:after="0" w:line="360" w:lineRule="auto"/>
        <w:jc w:val="both"/>
        <w:rPr>
          <w:szCs w:val="24"/>
        </w:rPr>
      </w:pPr>
      <w:r w:rsidRPr="00076E91">
        <w:rPr>
          <w:szCs w:val="24"/>
        </w:rPr>
        <w:t xml:space="preserve">In general, microsporidian LCA has more proteins mapped into </w:t>
      </w:r>
      <w:r w:rsidR="00905402">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sidR="00955D7C">
        <w:rPr>
          <w:szCs w:val="24"/>
        </w:rPr>
        <w:t xml:space="preserve"> (see Appendix, </w:t>
      </w:r>
      <w:r w:rsidR="00955D7C">
        <w:rPr>
          <w:szCs w:val="24"/>
        </w:rPr>
        <w:fldChar w:fldCharType="begin"/>
      </w:r>
      <w:r w:rsidR="00955D7C">
        <w:rPr>
          <w:szCs w:val="24"/>
        </w:rPr>
        <w:instrText xml:space="preserve"> REF _Ref381628048 \h </w:instrText>
      </w:r>
      <w:r w:rsidR="00955D7C">
        <w:rPr>
          <w:szCs w:val="24"/>
        </w:rPr>
      </w:r>
      <w:r w:rsidR="00955D7C">
        <w:rPr>
          <w:szCs w:val="24"/>
        </w:rPr>
        <w:fldChar w:fldCharType="separate"/>
      </w:r>
      <w:r w:rsidR="00FD48E3" w:rsidRPr="00076E91">
        <w:t xml:space="preserve">Figure </w:t>
      </w:r>
      <w:r w:rsidR="00FD48E3">
        <w:rPr>
          <w:noProof/>
        </w:rPr>
        <w:t>A</w:t>
      </w:r>
      <w:r w:rsidR="00FD48E3">
        <w:noBreakHyphen/>
      </w:r>
      <w:r w:rsidR="00FD48E3">
        <w:rPr>
          <w:noProof/>
        </w:rPr>
        <w:t>8</w:t>
      </w:r>
      <w:r w:rsidR="00955D7C">
        <w:rPr>
          <w:szCs w:val="24"/>
        </w:rPr>
        <w:fldChar w:fldCharType="end"/>
      </w:r>
      <w:r w:rsidR="00955D7C">
        <w:rPr>
          <w:szCs w:val="24"/>
        </w:rPr>
        <w:t>)</w:t>
      </w:r>
      <w:r w:rsidRPr="00076E91">
        <w:rPr>
          <w:szCs w:val="24"/>
        </w:rPr>
        <w:t xml:space="preserve">. </w:t>
      </w:r>
      <w:r w:rsidR="00271B17">
        <w:rPr>
          <w:szCs w:val="24"/>
        </w:rPr>
        <w:t>It is congruent with the reduction hypothesis of microsporidia genome (</w:t>
      </w:r>
      <w:r w:rsidR="00C30418">
        <w:rPr>
          <w:szCs w:val="24"/>
        </w:rPr>
        <w:t>see</w:t>
      </w:r>
      <w:r w:rsidR="00A162EF">
        <w:rPr>
          <w:szCs w:val="24"/>
        </w:rPr>
        <w:t xml:space="preserve"> Introduction, </w:t>
      </w:r>
      <w:r w:rsidR="00A162EF">
        <w:rPr>
          <w:szCs w:val="24"/>
        </w:rPr>
        <w:fldChar w:fldCharType="begin"/>
      </w:r>
      <w:r w:rsidR="00A162EF">
        <w:rPr>
          <w:szCs w:val="24"/>
        </w:rPr>
        <w:instrText xml:space="preserve"> REF _Ref384630816 \r \h </w:instrText>
      </w:r>
      <w:r w:rsidR="00A162EF">
        <w:rPr>
          <w:szCs w:val="24"/>
        </w:rPr>
      </w:r>
      <w:r w:rsidR="00A162EF">
        <w:rPr>
          <w:szCs w:val="24"/>
        </w:rPr>
        <w:fldChar w:fldCharType="separate"/>
      </w:r>
      <w:r w:rsidR="00FD48E3">
        <w:rPr>
          <w:szCs w:val="24"/>
        </w:rPr>
        <w:t>1.4</w:t>
      </w:r>
      <w:r w:rsidR="00A162EF">
        <w:rPr>
          <w:szCs w:val="24"/>
        </w:rPr>
        <w:fldChar w:fldCharType="end"/>
      </w:r>
      <w:r w:rsidR="00271B17">
        <w:rPr>
          <w:szCs w:val="24"/>
        </w:rPr>
        <w:t>)</w:t>
      </w:r>
      <w:r w:rsidR="00C30418">
        <w:rPr>
          <w:szCs w:val="24"/>
        </w:rPr>
        <w:t>.</w:t>
      </w:r>
      <w:r w:rsidR="00CD089E">
        <w:rPr>
          <w:szCs w:val="24"/>
        </w:rPr>
        <w:t xml:space="preserve"> Beside the biological reason,</w:t>
      </w:r>
      <w:r w:rsidR="000B74DD">
        <w:rPr>
          <w:szCs w:val="24"/>
        </w:rPr>
        <w:t xml:space="preserve"> technically</w:t>
      </w:r>
      <w:r w:rsidR="00FD2BCD">
        <w:rPr>
          <w:szCs w:val="24"/>
        </w:rPr>
        <w:t xml:space="preserve"> this </w:t>
      </w:r>
      <w:r w:rsidR="008E64E7">
        <w:rPr>
          <w:szCs w:val="24"/>
        </w:rPr>
        <w:t>was</w:t>
      </w:r>
      <w:r w:rsidR="00FD2BCD">
        <w:rPr>
          <w:szCs w:val="24"/>
        </w:rPr>
        <w:t xml:space="preserve"> </w:t>
      </w:r>
      <w:r w:rsidR="008841B2">
        <w:rPr>
          <w:szCs w:val="24"/>
        </w:rPr>
        <w:t>a</w:t>
      </w:r>
      <w:r w:rsidR="00FD2BCD">
        <w:rPr>
          <w:szCs w:val="24"/>
        </w:rPr>
        <w:t>n</w:t>
      </w:r>
      <w:r w:rsidR="008841B2">
        <w:rPr>
          <w:szCs w:val="24"/>
        </w:rPr>
        <w:t xml:space="preserve"> </w:t>
      </w:r>
      <w:r w:rsidR="000B74DD">
        <w:rPr>
          <w:szCs w:val="24"/>
        </w:rPr>
        <w:t>arbitrary comparison, since</w:t>
      </w:r>
      <w:r w:rsidRPr="00076E91">
        <w:rPr>
          <w:szCs w:val="24"/>
        </w:rPr>
        <w:t xml:space="preserve"> the number of yeast proteins in this analysis is much higher than the one from microsporidia (3534 yeast proteins versus </w:t>
      </w:r>
      <w:r w:rsidR="00D130C4">
        <w:rPr>
          <w:szCs w:val="24"/>
        </w:rPr>
        <w:t>1000</w:t>
      </w:r>
      <w:r w:rsidRPr="00076E91">
        <w:rPr>
          <w:szCs w:val="24"/>
        </w:rPr>
        <w:t xml:space="preserve"> protein</w:t>
      </w:r>
      <w:r w:rsidR="00902E77">
        <w:rPr>
          <w:szCs w:val="24"/>
        </w:rPr>
        <w:t>s</w:t>
      </w:r>
      <w:r w:rsidRPr="00076E91">
        <w:rPr>
          <w:szCs w:val="24"/>
        </w:rPr>
        <w:t xml:space="preserve"> in average for each microsporidia species)</w:t>
      </w:r>
      <w:r w:rsidR="000D24E3">
        <w:rPr>
          <w:szCs w:val="24"/>
        </w:rPr>
        <w:t>.</w:t>
      </w:r>
    </w:p>
    <w:p w14:paraId="72F5427B" w14:textId="09D5EA2E" w:rsidR="00CF6939" w:rsidRDefault="006C48F2" w:rsidP="00560D81">
      <w:pPr>
        <w:spacing w:after="0" w:line="360" w:lineRule="auto"/>
        <w:jc w:val="both"/>
        <w:rPr>
          <w:szCs w:val="24"/>
        </w:rPr>
      </w:pPr>
      <w:r>
        <w:rPr>
          <w:szCs w:val="24"/>
        </w:rPr>
        <w:t xml:space="preserve">The origin hypothesis of mitochondria in the microsporidian LCA was repeatedly discussed and yet confirmed again by the </w:t>
      </w:r>
      <w:r w:rsidR="00E8425E">
        <w:rPr>
          <w:szCs w:val="24"/>
        </w:rPr>
        <w:t>anno</w:t>
      </w:r>
      <w:r w:rsidR="00A11A7D">
        <w:rPr>
          <w:szCs w:val="24"/>
        </w:rPr>
        <w:t>tated LCA proteins with the presence of E1, E3 components and hsp70 proteins.</w:t>
      </w:r>
      <w:r w:rsidR="00356F53">
        <w:rPr>
          <w:szCs w:val="24"/>
        </w:rPr>
        <w:t xml:space="preserve"> However, the role of those proteins is still unclear</w:t>
      </w:r>
      <w:r w:rsidR="00B85651">
        <w:rPr>
          <w:szCs w:val="24"/>
        </w:rPr>
        <w:t xml:space="preserve"> </w:t>
      </w:r>
      <w:r w:rsidR="00B85651">
        <w:rPr>
          <w:szCs w:val="24"/>
        </w:rPr>
        <w:fldChar w:fldCharType="begin"/>
      </w:r>
      <w:r w:rsidR="00B85651">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B85651">
        <w:rPr>
          <w:szCs w:val="24"/>
        </w:rPr>
        <w:fldChar w:fldCharType="separate"/>
      </w:r>
      <w:r w:rsidR="00B85651">
        <w:rPr>
          <w:noProof/>
          <w:szCs w:val="24"/>
        </w:rPr>
        <w:t>(Fast and Keeling 2001)</w:t>
      </w:r>
      <w:r w:rsidR="00B85651">
        <w:rPr>
          <w:szCs w:val="24"/>
        </w:rPr>
        <w:fldChar w:fldCharType="end"/>
      </w:r>
      <w:r w:rsidR="00CF6939" w:rsidRPr="00076E91">
        <w:rPr>
          <w:szCs w:val="24"/>
        </w:rPr>
        <w:t xml:space="preserve">. </w:t>
      </w:r>
    </w:p>
    <w:p w14:paraId="719369E7" w14:textId="6C53ECFD" w:rsidR="00941397" w:rsidRDefault="00875DB2" w:rsidP="00560D81">
      <w:pPr>
        <w:spacing w:after="0" w:line="360" w:lineRule="auto"/>
        <w:jc w:val="both"/>
        <w:rPr>
          <w:szCs w:val="24"/>
        </w:rPr>
      </w:pPr>
      <w:r>
        <w:rPr>
          <w:szCs w:val="24"/>
        </w:rPr>
        <w:t xml:space="preserve">Our study agreed with the assumption that microsporidia </w:t>
      </w:r>
      <w:r w:rsidR="00741197">
        <w:rPr>
          <w:szCs w:val="24"/>
        </w:rPr>
        <w:t>are</w:t>
      </w:r>
      <w:r>
        <w:rPr>
          <w:szCs w:val="24"/>
        </w:rPr>
        <w:t xml:space="preserve"> unable to </w:t>
      </w:r>
      <w:r w:rsidR="00F360ED" w:rsidRPr="00C84C99">
        <w:rPr>
          <w:i/>
          <w:szCs w:val="24"/>
        </w:rPr>
        <w:t>de novo</w:t>
      </w:r>
      <w:r w:rsidR="00F360ED" w:rsidRPr="00076E91">
        <w:rPr>
          <w:szCs w:val="24"/>
        </w:rPr>
        <w:t xml:space="preserve"> synthesi</w:t>
      </w:r>
      <w:r w:rsidR="00E6380C">
        <w:rPr>
          <w:szCs w:val="24"/>
        </w:rPr>
        <w:t xml:space="preserve">ze both purines and pyrimidines </w:t>
      </w:r>
      <w:r w:rsidR="00741197">
        <w:rPr>
          <w:szCs w:val="24"/>
        </w:rPr>
        <w:t xml:space="preserve">and they replace </w:t>
      </w:r>
      <w:r w:rsidR="006F1044">
        <w:rPr>
          <w:szCs w:val="24"/>
        </w:rPr>
        <w:t>that inability by the</w:t>
      </w:r>
      <w:r w:rsidR="0053276F">
        <w:rPr>
          <w:szCs w:val="24"/>
        </w:rPr>
        <w:t xml:space="preserve"> </w:t>
      </w:r>
      <w:r w:rsidR="0053276F">
        <w:rPr>
          <w:szCs w:val="24"/>
        </w:rPr>
        <w:lastRenderedPageBreak/>
        <w:t xml:space="preserve">nucleotide transport (NTT) proteins. </w:t>
      </w:r>
      <w:r w:rsidR="00B766A6">
        <w:rPr>
          <w:szCs w:val="24"/>
        </w:rPr>
        <w:t>The phylogenetic profile of three microsporidian LCA NTT protiens was consistent with the study of</w:t>
      </w:r>
      <w:r w:rsidR="0053276F">
        <w:rPr>
          <w:szCs w:val="24"/>
        </w:rPr>
        <w:t xml:space="preserve"> </w: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 </w:instrTex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(Nakjang et al. 2013)</w:t>
      </w:r>
      <w:r w:rsidR="003516BD">
        <w:rPr>
          <w:szCs w:val="24"/>
        </w:rPr>
        <w:fldChar w:fldCharType="end"/>
      </w:r>
      <w:r w:rsidR="00B766A6">
        <w:rPr>
          <w:szCs w:val="24"/>
        </w:rPr>
        <w:t xml:space="preserve">, where we found </w:t>
      </w:r>
      <w:r w:rsidR="0053276F">
        <w:rPr>
          <w:szCs w:val="24"/>
        </w:rPr>
        <w:t>orthologs for those microsporidia NTT proteins</w:t>
      </w:r>
      <w:r w:rsidR="00B766A6">
        <w:rPr>
          <w:szCs w:val="24"/>
        </w:rPr>
        <w:t xml:space="preserve"> also</w:t>
      </w:r>
      <w:r w:rsidR="0053276F">
        <w:rPr>
          <w:szCs w:val="24"/>
        </w:rPr>
        <w:t xml:space="preserve"> in the same phyla that were discussed</w:t>
      </w:r>
      <w:r w:rsidR="00465F3B">
        <w:rPr>
          <w:szCs w:val="24"/>
        </w:rPr>
        <w:t xml:space="preserve"> in that </w:t>
      </w:r>
      <w:r w:rsidR="00BE080F">
        <w:rPr>
          <w:szCs w:val="24"/>
        </w:rPr>
        <w:t>analysis</w:t>
      </w:r>
      <w:r w:rsidR="0053276F">
        <w:rPr>
          <w:szCs w:val="24"/>
        </w:rPr>
        <w:t xml:space="preserve">, namely Chlamydiae, Streptophyta, Chlorophyta and Bacillariophyta. </w:t>
      </w:r>
      <w:r w:rsidR="00AB383A">
        <w:rPr>
          <w:szCs w:val="24"/>
        </w:rPr>
        <w:t>The NTT</w:t>
      </w:r>
      <w:r w:rsidR="00526971">
        <w:rPr>
          <w:szCs w:val="24"/>
        </w:rPr>
        <w:t xml:space="preserve"> orthologs have no signal peptide and contain 10-12 transmembrane domains. </w:t>
      </w:r>
      <w:r w:rsidR="00941397" w:rsidRPr="00076E91">
        <w:rPr>
          <w:szCs w:val="24"/>
        </w:rPr>
        <w:t xml:space="preserve">Based on studies of </w: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 </w:instrTex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(Tsaousis et al. 2008; Heinz et al. 2014; Dean, Hirt, and Embley 2016)</w:t>
      </w:r>
      <w:r w:rsidR="003516BD">
        <w:rPr>
          <w:szCs w:val="24"/>
        </w:rPr>
        <w:fldChar w:fldCharType="end"/>
      </w:r>
      <w:r w:rsidR="00941397" w:rsidRPr="00076E91">
        <w:rPr>
          <w:szCs w:val="24"/>
        </w:rPr>
        <w:t>, those NTT proteins are the result of horizontal transfer event from bacteria.</w:t>
      </w:r>
    </w:p>
    <w:p w14:paraId="2BCC0D28" w14:textId="77777777" w:rsidR="00F360ED" w:rsidRPr="00076E91" w:rsidRDefault="00F360ED" w:rsidP="00560D81">
      <w:pPr>
        <w:spacing w:after="0" w:line="360" w:lineRule="auto"/>
        <w:jc w:val="both"/>
        <w:rPr>
          <w:szCs w:val="24"/>
        </w:rPr>
      </w:pPr>
    </w:p>
    <w:p w14:paraId="5E576720" w14:textId="77777777" w:rsidR="00AD08DF" w:rsidRPr="00ED70D1" w:rsidRDefault="00AD08DF" w:rsidP="00560D81">
      <w:pPr>
        <w:pStyle w:val="Heading2"/>
        <w:jc w:val="both"/>
      </w:pPr>
      <w:bookmarkStart w:id="190" w:name="_Toc386158941"/>
      <w:r w:rsidRPr="00ED70D1">
        <w:t>Conclusion</w:t>
      </w:r>
      <w:bookmarkEnd w:id="190"/>
    </w:p>
    <w:p w14:paraId="2DE59A9B" w14:textId="77777777" w:rsidR="00BC03FC" w:rsidRDefault="00562ACA" w:rsidP="00560D81">
      <w:pPr>
        <w:spacing w:after="0" w:line="360" w:lineRule="auto"/>
        <w:jc w:val="both"/>
        <w:rPr>
          <w:szCs w:val="24"/>
        </w:rPr>
      </w:pPr>
      <w:r w:rsidRPr="00076E91">
        <w:rPr>
          <w:szCs w:val="24"/>
        </w:rPr>
        <w:t>Our analysis of microsporidian LCA metabolic pathways acquired the consistent results with other studies. Microsporidian LCA, as well as the co</w:t>
      </w:r>
      <w:r w:rsidR="00E966CD">
        <w:rPr>
          <w:szCs w:val="24"/>
        </w:rPr>
        <w:t>ntemporary species, obligatory</w:t>
      </w:r>
      <w:r w:rsidRPr="00076E91">
        <w:rPr>
          <w:szCs w:val="24"/>
        </w:rPr>
        <w:t xml:space="preserve"> depends on the </w:t>
      </w:r>
      <w:r w:rsidR="0024349E">
        <w:rPr>
          <w:szCs w:val="24"/>
        </w:rPr>
        <w:t>host species for their survival due to their reduced metabolism.</w:t>
      </w:r>
      <w:r w:rsidRPr="00076E91">
        <w:rPr>
          <w:szCs w:val="24"/>
        </w:rPr>
        <w:t xml:space="preserve"> The presence of transport proteins supplements the lack of some main pathways for producing energy and other important compounds. Trehalose </w:t>
      </w:r>
      <w:r w:rsidR="00105E06">
        <w:rPr>
          <w:szCs w:val="24"/>
        </w:rPr>
        <w:t>again has been shown to be</w:t>
      </w:r>
      <w:r w:rsidRPr="00076E91">
        <w:rPr>
          <w:szCs w:val="24"/>
        </w:rPr>
        <w:t xml:space="preserve"> the main carbohydrate storage for microsp</w:t>
      </w:r>
      <w:r w:rsidR="00672459">
        <w:rPr>
          <w:szCs w:val="24"/>
        </w:rPr>
        <w:t xml:space="preserve">oridia since the enzymes for </w:t>
      </w:r>
      <w:r w:rsidR="00672459" w:rsidRPr="00672459">
        <w:rPr>
          <w:i/>
          <w:szCs w:val="24"/>
        </w:rPr>
        <w:t xml:space="preserve">de </w:t>
      </w:r>
      <w:r w:rsidRPr="00672459">
        <w:rPr>
          <w:i/>
          <w:szCs w:val="24"/>
        </w:rPr>
        <w:t>novo</w:t>
      </w:r>
      <w:r w:rsidRPr="00076E91">
        <w:rPr>
          <w:szCs w:val="24"/>
        </w:rPr>
        <w:t xml:space="preserve"> trehalose synthesis and degradation </w:t>
      </w:r>
      <w:r w:rsidR="00B85897">
        <w:rPr>
          <w:szCs w:val="24"/>
        </w:rPr>
        <w:t>were</w:t>
      </w:r>
      <w:r w:rsidRPr="00076E91">
        <w:rPr>
          <w:szCs w:val="24"/>
        </w:rPr>
        <w:t xml:space="preserve"> also be found in the LCA. However, the reason for the existence of mitochondria in the LCA is still unclear, since the pathways that take place in mitochondria are missing. </w:t>
      </w:r>
    </w:p>
    <w:p w14:paraId="206D885D" w14:textId="2AF6BB93" w:rsidR="006F499E" w:rsidRPr="00BC03FC" w:rsidRDefault="00D26D0D" w:rsidP="00560D81">
      <w:pPr>
        <w:spacing w:after="0" w:line="360" w:lineRule="auto"/>
        <w:jc w:val="both"/>
        <w:rPr>
          <w:szCs w:val="24"/>
        </w:rPr>
      </w:pPr>
      <w:r>
        <w:rPr>
          <w:szCs w:val="24"/>
        </w:rPr>
        <w:t>The scheme metabolisms of carbohydrate</w:t>
      </w:r>
      <w:r w:rsidR="00BB7DFC">
        <w:rPr>
          <w:szCs w:val="24"/>
        </w:rPr>
        <w:t xml:space="preserve"> (</w:t>
      </w:r>
      <w:r w:rsidR="00BB7DFC">
        <w:rPr>
          <w:szCs w:val="24"/>
        </w:rPr>
        <w:fldChar w:fldCharType="begin"/>
      </w:r>
      <w:r w:rsidR="00BB7DFC">
        <w:rPr>
          <w:szCs w:val="24"/>
        </w:rPr>
        <w:instrText xml:space="preserve"> REF _Ref384229265 \h </w:instrText>
      </w:r>
      <w:r w:rsidR="00BB7DFC">
        <w:rPr>
          <w:szCs w:val="24"/>
        </w:rPr>
      </w:r>
      <w:r w:rsidR="00BB7DFC">
        <w:rPr>
          <w:szCs w:val="24"/>
        </w:rPr>
        <w:fldChar w:fldCharType="separate"/>
      </w:r>
      <w:r w:rsidR="00FD48E3">
        <w:t xml:space="preserve">Figure </w:t>
      </w:r>
      <w:r w:rsidR="00FD48E3">
        <w:rPr>
          <w:noProof/>
        </w:rPr>
        <w:t>6</w:t>
      </w:r>
      <w:r w:rsidR="00FD48E3">
        <w:noBreakHyphen/>
      </w:r>
      <w:r w:rsidR="00FD48E3">
        <w:rPr>
          <w:noProof/>
        </w:rPr>
        <w:t>6</w:t>
      </w:r>
      <w:r w:rsidR="00BB7DFC">
        <w:rPr>
          <w:szCs w:val="24"/>
        </w:rPr>
        <w:fldChar w:fldCharType="end"/>
      </w:r>
      <w:r w:rsidR="00BB7DFC">
        <w:rPr>
          <w:szCs w:val="24"/>
        </w:rPr>
        <w:t>)</w:t>
      </w:r>
      <w:r>
        <w:rPr>
          <w:szCs w:val="24"/>
        </w:rPr>
        <w:t>, amino acid</w:t>
      </w:r>
      <w:r w:rsidR="005C12DA">
        <w:rPr>
          <w:szCs w:val="24"/>
        </w:rPr>
        <w:t xml:space="preserve"> (Appendix, </w:t>
      </w:r>
      <w:r w:rsidR="005C12DA">
        <w:rPr>
          <w:szCs w:val="24"/>
        </w:rPr>
        <w:fldChar w:fldCharType="begin"/>
      </w:r>
      <w:r w:rsidR="005C12DA">
        <w:rPr>
          <w:szCs w:val="24"/>
        </w:rPr>
        <w:instrText xml:space="preserve"> REF _Ref384390503 \h </w:instrText>
      </w:r>
      <w:r w:rsidR="005C12DA">
        <w:rPr>
          <w:szCs w:val="24"/>
        </w:rPr>
      </w:r>
      <w:r w:rsidR="005C12DA">
        <w:rPr>
          <w:szCs w:val="24"/>
        </w:rPr>
        <w:fldChar w:fldCharType="separate"/>
      </w:r>
      <w:r w:rsidR="00FD48E3">
        <w:t xml:space="preserve">Figure </w:t>
      </w:r>
      <w:r w:rsidR="00FD48E3">
        <w:rPr>
          <w:noProof/>
        </w:rPr>
        <w:t>A</w:t>
      </w:r>
      <w:r w:rsidR="00FD48E3">
        <w:noBreakHyphen/>
      </w:r>
      <w:r w:rsidR="00FD48E3">
        <w:rPr>
          <w:noProof/>
        </w:rPr>
        <w:t>9</w:t>
      </w:r>
      <w:r w:rsidR="005C12DA">
        <w:rPr>
          <w:szCs w:val="24"/>
        </w:rPr>
        <w:fldChar w:fldCharType="end"/>
      </w:r>
      <w:r w:rsidR="005C12DA">
        <w:rPr>
          <w:szCs w:val="24"/>
        </w:rPr>
        <w:t>)</w:t>
      </w:r>
      <w:r>
        <w:rPr>
          <w:szCs w:val="24"/>
        </w:rPr>
        <w:t>, glycerophospholipid</w:t>
      </w:r>
      <w:r w:rsidR="005C12DA">
        <w:rPr>
          <w:szCs w:val="24"/>
        </w:rPr>
        <w:t xml:space="preserve"> (Appendix, </w:t>
      </w:r>
      <w:r w:rsidR="005C12DA">
        <w:rPr>
          <w:szCs w:val="24"/>
        </w:rPr>
        <w:fldChar w:fldCharType="begin"/>
      </w:r>
      <w:r w:rsidR="005C12DA">
        <w:rPr>
          <w:szCs w:val="24"/>
        </w:rPr>
        <w:instrText xml:space="preserve"> REF _Ref384390516 \h </w:instrText>
      </w:r>
      <w:r w:rsidR="005C12DA">
        <w:rPr>
          <w:szCs w:val="24"/>
        </w:rPr>
      </w:r>
      <w:r w:rsidR="005C12DA">
        <w:rPr>
          <w:szCs w:val="24"/>
        </w:rPr>
        <w:fldChar w:fldCharType="separate"/>
      </w:r>
      <w:r w:rsidR="00FD48E3">
        <w:t xml:space="preserve">Figure </w:t>
      </w:r>
      <w:r w:rsidR="00FD48E3">
        <w:rPr>
          <w:noProof/>
        </w:rPr>
        <w:t>A</w:t>
      </w:r>
      <w:r w:rsidR="00FD48E3">
        <w:noBreakHyphen/>
      </w:r>
      <w:r w:rsidR="00FD48E3">
        <w:rPr>
          <w:noProof/>
        </w:rPr>
        <w:t>10</w:t>
      </w:r>
      <w:r w:rsidR="005C12DA">
        <w:rPr>
          <w:szCs w:val="24"/>
        </w:rPr>
        <w:fldChar w:fldCharType="end"/>
      </w:r>
      <w:r w:rsidR="005C12DA">
        <w:rPr>
          <w:szCs w:val="24"/>
        </w:rPr>
        <w:t>)</w:t>
      </w:r>
      <w:r>
        <w:rPr>
          <w:szCs w:val="24"/>
        </w:rPr>
        <w:t>, purine and pyrimidine</w:t>
      </w:r>
      <w:r w:rsidR="00BB7DFC">
        <w:rPr>
          <w:szCs w:val="24"/>
        </w:rPr>
        <w:t xml:space="preserve"> (</w:t>
      </w:r>
      <w:r w:rsidR="00BB7DFC">
        <w:rPr>
          <w:szCs w:val="24"/>
        </w:rPr>
        <w:fldChar w:fldCharType="begin"/>
      </w:r>
      <w:r w:rsidR="00BB7DFC">
        <w:rPr>
          <w:szCs w:val="24"/>
        </w:rPr>
        <w:instrText xml:space="preserve"> REF _Ref384375467 \h </w:instrText>
      </w:r>
      <w:r w:rsidR="00BB7DFC">
        <w:rPr>
          <w:szCs w:val="24"/>
        </w:rPr>
      </w:r>
      <w:r w:rsidR="00BB7DFC">
        <w:rPr>
          <w:szCs w:val="24"/>
        </w:rPr>
        <w:fldChar w:fldCharType="separate"/>
      </w:r>
      <w:r w:rsidR="00FD48E3">
        <w:t xml:space="preserve">Figure </w:t>
      </w:r>
      <w:r w:rsidR="00FD48E3">
        <w:rPr>
          <w:noProof/>
        </w:rPr>
        <w:t>6</w:t>
      </w:r>
      <w:r w:rsidR="00FD48E3">
        <w:noBreakHyphen/>
      </w:r>
      <w:r w:rsidR="00FD48E3">
        <w:rPr>
          <w:noProof/>
        </w:rPr>
        <w:t>7</w:t>
      </w:r>
      <w:r w:rsidR="00BB7DFC">
        <w:rPr>
          <w:szCs w:val="24"/>
        </w:rPr>
        <w:fldChar w:fldCharType="end"/>
      </w:r>
      <w:r w:rsidR="00BB7DFC">
        <w:rPr>
          <w:szCs w:val="24"/>
        </w:rPr>
        <w:t>)</w:t>
      </w:r>
      <w:r>
        <w:rPr>
          <w:szCs w:val="24"/>
        </w:rPr>
        <w:t xml:space="preserve"> </w:t>
      </w:r>
      <w:r w:rsidR="00012763">
        <w:rPr>
          <w:szCs w:val="24"/>
        </w:rPr>
        <w:t xml:space="preserve">as well as other cellular process and genetic information processing pathways (Appendix, </w:t>
      </w:r>
      <w:r w:rsidR="0074352A">
        <w:rPr>
          <w:szCs w:val="24"/>
        </w:rPr>
        <w:fldChar w:fldCharType="begin"/>
      </w:r>
      <w:r w:rsidR="0074352A">
        <w:rPr>
          <w:szCs w:val="24"/>
        </w:rPr>
        <w:instrText xml:space="preserve"> REF _Ref384391787 \h </w:instrText>
      </w:r>
      <w:r w:rsidR="0074352A">
        <w:rPr>
          <w:szCs w:val="24"/>
        </w:rPr>
      </w:r>
      <w:r w:rsidR="0074352A">
        <w:rPr>
          <w:szCs w:val="24"/>
        </w:rPr>
        <w:fldChar w:fldCharType="separate"/>
      </w:r>
      <w:r w:rsidR="00FD48E3">
        <w:t xml:space="preserve">Figure </w:t>
      </w:r>
      <w:r w:rsidR="00FD48E3">
        <w:rPr>
          <w:noProof/>
        </w:rPr>
        <w:t>A</w:t>
      </w:r>
      <w:r w:rsidR="00FD48E3">
        <w:noBreakHyphen/>
      </w:r>
      <w:r w:rsidR="00FD48E3">
        <w:rPr>
          <w:noProof/>
        </w:rPr>
        <w:t>11</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_Ref384391789 \h </w:instrText>
      </w:r>
      <w:r w:rsidR="0074352A">
        <w:rPr>
          <w:szCs w:val="24"/>
        </w:rPr>
      </w:r>
      <w:r w:rsidR="0074352A">
        <w:rPr>
          <w:szCs w:val="24"/>
        </w:rPr>
        <w:fldChar w:fldCharType="separate"/>
      </w:r>
      <w:r w:rsidR="00FD48E3">
        <w:t xml:space="preserve">Figure </w:t>
      </w:r>
      <w:r w:rsidR="00FD48E3">
        <w:rPr>
          <w:noProof/>
        </w:rPr>
        <w:t>A</w:t>
      </w:r>
      <w:r w:rsidR="00FD48E3">
        <w:noBreakHyphen/>
      </w:r>
      <w:r w:rsidR="00FD48E3">
        <w:rPr>
          <w:noProof/>
        </w:rPr>
        <w:t>12</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_Ref384391790 \h </w:instrText>
      </w:r>
      <w:r w:rsidR="0074352A">
        <w:rPr>
          <w:szCs w:val="24"/>
        </w:rPr>
      </w:r>
      <w:r w:rsidR="0074352A">
        <w:rPr>
          <w:szCs w:val="24"/>
        </w:rPr>
        <w:fldChar w:fldCharType="separate"/>
      </w:r>
      <w:r w:rsidR="00FD48E3">
        <w:t xml:space="preserve">Figure </w:t>
      </w:r>
      <w:r w:rsidR="00FD48E3">
        <w:rPr>
          <w:noProof/>
        </w:rPr>
        <w:t>A</w:t>
      </w:r>
      <w:r w:rsidR="00FD48E3">
        <w:noBreakHyphen/>
      </w:r>
      <w:r w:rsidR="00FD48E3">
        <w:rPr>
          <w:noProof/>
        </w:rPr>
        <w:t>13</w:t>
      </w:r>
      <w:r w:rsidR="0074352A">
        <w:rPr>
          <w:szCs w:val="24"/>
        </w:rPr>
        <w:fldChar w:fldCharType="end"/>
      </w:r>
      <w:r w:rsidR="00012763">
        <w:rPr>
          <w:szCs w:val="24"/>
        </w:rPr>
        <w:t xml:space="preserve">) </w:t>
      </w:r>
      <w:r>
        <w:rPr>
          <w:szCs w:val="24"/>
        </w:rPr>
        <w:t>unveiled some novel reactions in</w:t>
      </w:r>
      <w:r w:rsidR="007E135B">
        <w:rPr>
          <w:szCs w:val="24"/>
        </w:rPr>
        <w:t xml:space="preserve"> the</w:t>
      </w:r>
      <w:r>
        <w:rPr>
          <w:szCs w:val="24"/>
        </w:rPr>
        <w:t xml:space="preserve"> microsporidia LCA in </w:t>
      </w:r>
      <w:r w:rsidRPr="00BC03FC">
        <w:rPr>
          <w:szCs w:val="24"/>
        </w:rPr>
        <w:t xml:space="preserve">comparison to the extant species. </w:t>
      </w:r>
      <w:r w:rsidR="00BC03FC" w:rsidRPr="00BC03FC">
        <w:rPr>
          <w:szCs w:val="24"/>
        </w:rPr>
        <w:t xml:space="preserve">These reactions imply a relevant complementation </w:t>
      </w:r>
      <w:r w:rsidR="00BC03FC">
        <w:rPr>
          <w:szCs w:val="24"/>
        </w:rPr>
        <w:t>for those pathways. H</w:t>
      </w:r>
      <w:r w:rsidR="00BC03FC" w:rsidRPr="00BC03FC">
        <w:rPr>
          <w:szCs w:val="24"/>
        </w:rPr>
        <w:t>owever</w:t>
      </w:r>
      <w:r w:rsidR="00407A9B">
        <w:rPr>
          <w:szCs w:val="24"/>
        </w:rPr>
        <w:t xml:space="preserve">, the same as other </w:t>
      </w:r>
      <w:r w:rsidR="00407A9B" w:rsidRPr="005F3C0D">
        <w:rPr>
          <w:i/>
          <w:szCs w:val="24"/>
        </w:rPr>
        <w:t>in silico</w:t>
      </w:r>
      <w:r w:rsidR="00407A9B">
        <w:rPr>
          <w:szCs w:val="24"/>
        </w:rPr>
        <w:t xml:space="preserve"> </w:t>
      </w:r>
      <w:r w:rsidR="005F3C0D">
        <w:rPr>
          <w:szCs w:val="24"/>
        </w:rPr>
        <w:t>predictions</w:t>
      </w:r>
      <w:r w:rsidR="00407A9B">
        <w:rPr>
          <w:szCs w:val="24"/>
        </w:rPr>
        <w:t>,</w:t>
      </w:r>
      <w:r w:rsidR="00BC03FC">
        <w:rPr>
          <w:szCs w:val="24"/>
        </w:rPr>
        <w:t xml:space="preserve"> they</w:t>
      </w:r>
      <w:r w:rsidR="00BC03FC" w:rsidRPr="00BC03FC">
        <w:rPr>
          <w:szCs w:val="24"/>
        </w:rPr>
        <w:t xml:space="preserve"> should be confirmed by </w:t>
      </w:r>
      <w:r w:rsidR="00407A9B">
        <w:rPr>
          <w:szCs w:val="24"/>
        </w:rPr>
        <w:t>the</w:t>
      </w:r>
      <w:r w:rsidR="00BC03FC" w:rsidRPr="00BC03FC">
        <w:rPr>
          <w:szCs w:val="24"/>
        </w:rPr>
        <w:t xml:space="preserve"> </w:t>
      </w:r>
      <w:r w:rsidR="00134E3B">
        <w:rPr>
          <w:szCs w:val="24"/>
        </w:rPr>
        <w:t>experimental study.</w:t>
      </w:r>
    </w:p>
    <w:p w14:paraId="53ECC0AE" w14:textId="35A128E7" w:rsidR="00AD08DF" w:rsidRPr="00076E91" w:rsidRDefault="00562ACA" w:rsidP="00560D81">
      <w:pPr>
        <w:spacing w:after="0" w:line="360" w:lineRule="auto"/>
        <w:jc w:val="both"/>
        <w:rPr>
          <w:szCs w:val="24"/>
        </w:rPr>
      </w:pPr>
      <w:r w:rsidRPr="00076E91">
        <w:rPr>
          <w:szCs w:val="24"/>
        </w:rPr>
        <w:lastRenderedPageBreak/>
        <w:t xml:space="preserve">This analysis demonstrates a novel approach for </w:t>
      </w:r>
      <w:r w:rsidRPr="00E44AA4">
        <w:rPr>
          <w:i/>
          <w:szCs w:val="24"/>
        </w:rPr>
        <w:t>in</w:t>
      </w:r>
      <w:r w:rsidR="00E44AA4" w:rsidRPr="00E44AA4">
        <w:rPr>
          <w:i/>
          <w:szCs w:val="24"/>
        </w:rPr>
        <w:t xml:space="preserve"> </w:t>
      </w:r>
      <w:r w:rsidRPr="00E44AA4">
        <w:rPr>
          <w:i/>
          <w:szCs w:val="24"/>
        </w:rPr>
        <w:t>silico</w:t>
      </w:r>
      <w:r w:rsidRPr="00076E91">
        <w:rPr>
          <w:szCs w:val="24"/>
        </w:rPr>
        <w:t xml:space="preserve"> studying the metabolic network of microsporidia or any other species.</w:t>
      </w:r>
    </w:p>
    <w:p w14:paraId="40D4B985" w14:textId="77777777" w:rsidR="00561D6E" w:rsidRPr="00076E91" w:rsidRDefault="00561D6E" w:rsidP="00560D81">
      <w:pPr>
        <w:spacing w:after="0" w:line="360" w:lineRule="auto"/>
        <w:jc w:val="both"/>
        <w:rPr>
          <w:szCs w:val="24"/>
        </w:rPr>
      </w:pPr>
    </w:p>
    <w:p w14:paraId="01B063F5" w14:textId="77777777" w:rsidR="00A779FE" w:rsidRPr="00076E91" w:rsidRDefault="00A779FE" w:rsidP="00560D81">
      <w:pPr>
        <w:spacing w:after="0" w:line="360" w:lineRule="auto"/>
        <w:jc w:val="both"/>
        <w:rPr>
          <w:szCs w:val="24"/>
        </w:rPr>
      </w:pPr>
    </w:p>
    <w:p w14:paraId="038E9273" w14:textId="77777777" w:rsidR="00453721" w:rsidRDefault="00453721" w:rsidP="00560D81">
      <w:pPr>
        <w:spacing w:after="0" w:line="360" w:lineRule="auto"/>
        <w:jc w:val="both"/>
        <w:rPr>
          <w:szCs w:val="24"/>
        </w:rPr>
        <w:sectPr w:rsidR="00453721" w:rsidSect="00F013CE">
          <w:footnotePr>
            <w:pos w:val="beneathText"/>
          </w:footnotePr>
          <w:endnotePr>
            <w:numFmt w:val="decimal"/>
          </w:endnotePr>
          <w:pgSz w:w="11906" w:h="16838"/>
          <w:pgMar w:top="1418" w:right="1701" w:bottom="851" w:left="1701" w:header="709" w:footer="709" w:gutter="0"/>
          <w:cols w:space="708"/>
          <w:docGrid w:linePitch="360"/>
        </w:sectPr>
      </w:pPr>
    </w:p>
    <w:p w14:paraId="0F94FD01" w14:textId="77777777" w:rsidR="00453721" w:rsidRDefault="00453721" w:rsidP="00453721">
      <w:pPr>
        <w:pStyle w:val="Heading1"/>
        <w:jc w:val="both"/>
      </w:pPr>
      <w:bookmarkStart w:id="191" w:name="_Toc386158942"/>
      <w:r w:rsidRPr="00756D71">
        <w:lastRenderedPageBreak/>
        <w:t>PhyloProfile: an interactive visualization tool for exploring complex phylogenetic profiles</w:t>
      </w:r>
      <w:bookmarkEnd w:id="191"/>
    </w:p>
    <w:p w14:paraId="61BABDD1" w14:textId="77777777" w:rsidR="00453721" w:rsidRPr="00DC102A" w:rsidRDefault="00453721" w:rsidP="00453721">
      <w:pPr>
        <w:jc w:val="both"/>
      </w:pPr>
    </w:p>
    <w:p w14:paraId="5410EC71" w14:textId="77777777" w:rsidR="00453721" w:rsidRPr="00756D71" w:rsidRDefault="00453721" w:rsidP="00453721">
      <w:pPr>
        <w:pStyle w:val="Heading2"/>
        <w:jc w:val="both"/>
      </w:pPr>
      <w:bookmarkStart w:id="192" w:name="_Toc386158943"/>
      <w:r w:rsidRPr="00756D71">
        <w:t>Introduction</w:t>
      </w:r>
      <w:bookmarkEnd w:id="192"/>
    </w:p>
    <w:p w14:paraId="284B8C02" w14:textId="77777777" w:rsidR="00453721" w:rsidRDefault="00453721" w:rsidP="00453721">
      <w:pPr>
        <w:spacing w:after="0" w:line="360" w:lineRule="auto"/>
        <w:jc w:val="both"/>
        <w:rPr>
          <w:szCs w:val="24"/>
        </w:rPr>
      </w:pPr>
      <w:r>
        <w:rPr>
          <w:szCs w:val="24"/>
        </w:rPr>
        <w:t xml:space="preserve">In evolutionary biology, the presence/absence pattern of a gene across several species is defined as its phylogenetic profile </w:t>
      </w:r>
      <w:r>
        <w:rPr>
          <w:szCs w:val="24"/>
        </w:rPr>
        <w:fldChar w:fldCharType="begin"/>
      </w:r>
      <w:r>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Pr>
          <w:szCs w:val="24"/>
        </w:rPr>
        <w:fldChar w:fldCharType="separate"/>
      </w:r>
      <w:r>
        <w:rPr>
          <w:noProof/>
          <w:szCs w:val="24"/>
        </w:rPr>
        <w:t>(Pellegrini et al. 1999)</w:t>
      </w:r>
      <w:r>
        <w:rPr>
          <w:szCs w:val="24"/>
        </w:rPr>
        <w:fldChar w:fldCharType="end"/>
      </w:r>
      <w:r>
        <w:rPr>
          <w:szCs w:val="24"/>
        </w:rPr>
        <w:t xml:space="preserve">. </w:t>
      </w:r>
      <w:r w:rsidRPr="00A51EE7">
        <w:rPr>
          <w:szCs w:val="24"/>
        </w:rPr>
        <w:t>Quantifying similarity between profiles gives an insight into co-evolving genes and thus can be used to transfer functions between genes</w:t>
      </w:r>
      <w:r>
        <w:rPr>
          <w:szCs w:val="24"/>
        </w:rPr>
        <w:t xml:space="preserve"> </w: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 </w:instrTex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(Jothi, Przytycka, and Aravind 2007; Date and Peregrín-Alvarez 2008)</w:t>
      </w:r>
      <w:r>
        <w:rPr>
          <w:szCs w:val="24"/>
        </w:rPr>
        <w:fldChar w:fldCharType="end"/>
      </w:r>
      <w:r>
        <w:rPr>
          <w:szCs w:val="24"/>
        </w:rPr>
        <w:t xml:space="preserve">. Moreover, phylogenetic profiles are commonly used for tracing gene clusters or biological pathways across species and time </w: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 </w:instrTex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EN.CITE.DATA </w:instrText>
      </w:r>
      <w:r>
        <w:rPr>
          <w:szCs w:val="24"/>
        </w:rPr>
      </w:r>
      <w:r>
        <w:rPr>
          <w:szCs w:val="24"/>
        </w:rPr>
        <w:fldChar w:fldCharType="end"/>
      </w:r>
      <w:r>
        <w:rPr>
          <w:szCs w:val="24"/>
        </w:rPr>
        <w:fldChar w:fldCharType="separate"/>
      </w:r>
      <w:r>
        <w:rPr>
          <w:noProof/>
          <w:szCs w:val="24"/>
        </w:rPr>
        <w:t>(Li, Calvo, et al. 2014; Dey et al. 2015; Wang et al. 2017)</w:t>
      </w:r>
      <w:r>
        <w:rPr>
          <w:szCs w:val="24"/>
        </w:rPr>
        <w:fldChar w:fldCharType="end"/>
      </w:r>
      <w:r>
        <w:rPr>
          <w:szCs w:val="24"/>
        </w:rPr>
        <w:t xml:space="preserve">. </w:t>
      </w:r>
      <w:r w:rsidRPr="00A51EE7">
        <w:rPr>
          <w:szCs w:val="24"/>
        </w:rPr>
        <w:t xml:space="preserve">Although the </w:t>
      </w:r>
      <w:r>
        <w:rPr>
          <w:szCs w:val="24"/>
        </w:rPr>
        <w:t>evolutionary relationship</w:t>
      </w:r>
      <w:r w:rsidRPr="00A51EE7">
        <w:rPr>
          <w:szCs w:val="24"/>
        </w:rPr>
        <w:t xml:space="preserve"> is the basal information for phylogenetic profiling, it is not always </w:t>
      </w:r>
      <w:r>
        <w:rPr>
          <w:szCs w:val="24"/>
        </w:rPr>
        <w:t xml:space="preserve">informative enough to confirm the functional equivalence between two orthologs </w:t>
      </w:r>
      <w:r>
        <w:rPr>
          <w:szCs w:val="24"/>
        </w:rPr>
        <w:fldChar w:fldCharType="begin"/>
      </w:r>
      <w:r>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Pr>
          <w:szCs w:val="24"/>
        </w:rPr>
        <w:fldChar w:fldCharType="separate"/>
      </w:r>
      <w:r>
        <w:rPr>
          <w:noProof/>
          <w:szCs w:val="24"/>
        </w:rPr>
        <w:t>(Studer and Robinson-Rechavi 2009)</w:t>
      </w:r>
      <w:r>
        <w:rPr>
          <w:szCs w:val="24"/>
        </w:rPr>
        <w:fldChar w:fldCharType="end"/>
      </w:r>
      <w:r>
        <w:rPr>
          <w:szCs w:val="24"/>
        </w:rPr>
        <w:t xml:space="preserve">. </w:t>
      </w:r>
      <w:r w:rsidRPr="00A51EE7">
        <w:rPr>
          <w:szCs w:val="24"/>
        </w:rPr>
        <w:t>For a more extensive profiling, the binary representation of genes is commonly integrated with additional information layers such as sequence similarity, domain architecture similarity or</w:t>
      </w:r>
      <w:r>
        <w:rPr>
          <w:szCs w:val="24"/>
        </w:rPr>
        <w:t xml:space="preserve"> semantic similarity of</w:t>
      </w:r>
      <w:r w:rsidRPr="00A51EE7">
        <w:rPr>
          <w:szCs w:val="24"/>
        </w:rPr>
        <w:t xml:space="preserve"> Gene Ontology-</w:t>
      </w:r>
      <w:r>
        <w:rPr>
          <w:szCs w:val="24"/>
        </w:rPr>
        <w:t xml:space="preserve">terms </w:t>
      </w:r>
      <w:r>
        <w:rPr>
          <w:szCs w:val="24"/>
        </w:rPr>
        <w:fldChar w:fldCharType="begin"/>
      </w:r>
      <w:r>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Pr>
          <w:szCs w:val="24"/>
        </w:rPr>
        <w:fldChar w:fldCharType="separate"/>
      </w:r>
      <w:r>
        <w:rPr>
          <w:noProof/>
          <w:szCs w:val="24"/>
        </w:rPr>
        <w:t>(Kensche et al. 2008)</w:t>
      </w:r>
      <w:r>
        <w:rPr>
          <w:szCs w:val="24"/>
        </w:rPr>
        <w:fldChar w:fldCharType="end"/>
      </w:r>
      <w:r w:rsidRPr="00A51EE7">
        <w:rPr>
          <w:szCs w:val="24"/>
        </w:rPr>
        <w:t>.</w:t>
      </w:r>
    </w:p>
    <w:p w14:paraId="75470436" w14:textId="77777777" w:rsidR="00453721" w:rsidRDefault="00453721" w:rsidP="00453721">
      <w:pPr>
        <w:spacing w:after="0" w:line="360" w:lineRule="auto"/>
        <w:jc w:val="both"/>
        <w:rPr>
          <w:szCs w:val="24"/>
        </w:rPr>
      </w:pPr>
      <w:r>
        <w:rPr>
          <w:szCs w:val="24"/>
        </w:rPr>
        <w:t xml:space="preserve">Currently, there are resources and tools available for such enriched phylogenetic profiles, such as </w:t>
      </w:r>
      <w:r w:rsidRPr="00D32192">
        <w:rPr>
          <w:szCs w:val="24"/>
        </w:rPr>
        <w:t>D</w:t>
      </w:r>
      <w:r>
        <w:rPr>
          <w:szCs w:val="24"/>
        </w:rPr>
        <w:t xml:space="preserve">oMosaics </w:t>
      </w:r>
      <w:r>
        <w:rPr>
          <w:szCs w:val="24"/>
        </w:rPr>
        <w:fldChar w:fldCharType="begin"/>
      </w:r>
      <w:r>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Pr>
          <w:szCs w:val="24"/>
        </w:rPr>
        <w:fldChar w:fldCharType="separate"/>
      </w:r>
      <w:r>
        <w:rPr>
          <w:noProof/>
          <w:szCs w:val="24"/>
        </w:rPr>
        <w:t>(Moore et al. 2014)</w:t>
      </w:r>
      <w:r>
        <w:rPr>
          <w:szCs w:val="24"/>
        </w:rPr>
        <w:fldChar w:fldCharType="end"/>
      </w:r>
      <w:r>
        <w:rPr>
          <w:szCs w:val="24"/>
        </w:rPr>
        <w:t>,</w:t>
      </w:r>
      <w:r w:rsidRPr="00D32192">
        <w:rPr>
          <w:szCs w:val="24"/>
        </w:rPr>
        <w:t xml:space="preserve"> the ETE3 tool kit</w:t>
      </w:r>
      <w:r>
        <w:rPr>
          <w:szCs w:val="24"/>
        </w:rPr>
        <w:t xml:space="preserve"> </w:t>
      </w:r>
      <w:r>
        <w:rPr>
          <w:szCs w:val="24"/>
        </w:rPr>
        <w:fldChar w:fldCharType="begin"/>
      </w:r>
      <w:r>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Pr>
          <w:szCs w:val="24"/>
        </w:rPr>
        <w:fldChar w:fldCharType="separate"/>
      </w:r>
      <w:r>
        <w:rPr>
          <w:noProof/>
          <w:szCs w:val="24"/>
        </w:rPr>
        <w:t>(Huerta-Cepas, Serra, and Bork 2016)</w:t>
      </w:r>
      <w:r>
        <w:rPr>
          <w:szCs w:val="24"/>
        </w:rPr>
        <w:fldChar w:fldCharType="end"/>
      </w:r>
      <w:r w:rsidRPr="00D32192">
        <w:rPr>
          <w:szCs w:val="24"/>
        </w:rPr>
        <w:t xml:space="preserve"> </w:t>
      </w:r>
      <w:r>
        <w:rPr>
          <w:szCs w:val="24"/>
        </w:rPr>
        <w:t xml:space="preserve">or the recently published </w:t>
      </w:r>
      <w:r w:rsidRPr="00D32192">
        <w:rPr>
          <w:szCs w:val="24"/>
        </w:rPr>
        <w:t>Aquerium</w:t>
      </w:r>
      <w:r>
        <w:rPr>
          <w:szCs w:val="24"/>
        </w:rPr>
        <w:t xml:space="preserve"> </w:t>
      </w:r>
      <w:r>
        <w:rPr>
          <w:szCs w:val="24"/>
        </w:rPr>
        <w:fldChar w:fldCharType="begin"/>
      </w:r>
      <w:r>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Pr>
          <w:szCs w:val="24"/>
        </w:rPr>
        <w:fldChar w:fldCharType="separate"/>
      </w:r>
      <w:r>
        <w:rPr>
          <w:noProof/>
          <w:szCs w:val="24"/>
        </w:rPr>
        <w:t>(Adebali and Zhulin 2017)</w:t>
      </w:r>
      <w:r>
        <w:rPr>
          <w:szCs w:val="24"/>
        </w:rPr>
        <w:fldChar w:fldCharType="end"/>
      </w:r>
      <w:r>
        <w:rPr>
          <w:szCs w:val="24"/>
        </w:rPr>
        <w:t xml:space="preserve"> that are able to display protein</w:t>
      </w:r>
      <w:r w:rsidRPr="00D32192">
        <w:rPr>
          <w:szCs w:val="24"/>
        </w:rPr>
        <w:t xml:space="preserve"> domain architectures </w:t>
      </w:r>
      <w:r>
        <w:rPr>
          <w:szCs w:val="24"/>
        </w:rPr>
        <w:t xml:space="preserve">along a phylogenetic tree. Though, those tools lack a set of comprehensive analysis functions as well as the ability to intensively visualization of multi-layered phylogenetic profiles containing hundreds or thousands of genes and taxa. Hence, we developed PhyloProfile, an interactive visualization tool for dynamically exploring such complex phylogenetic profiles. </w:t>
      </w:r>
    </w:p>
    <w:p w14:paraId="40798381" w14:textId="77777777" w:rsidR="00453721" w:rsidRDefault="00453721" w:rsidP="00453721">
      <w:pPr>
        <w:spacing w:after="0" w:line="360" w:lineRule="auto"/>
        <w:jc w:val="both"/>
        <w:rPr>
          <w:szCs w:val="24"/>
        </w:rPr>
      </w:pPr>
    </w:p>
    <w:p w14:paraId="10B6B752" w14:textId="77777777" w:rsidR="00453721" w:rsidRPr="00756D71" w:rsidRDefault="00453721" w:rsidP="00453721">
      <w:pPr>
        <w:pStyle w:val="Heading2"/>
        <w:jc w:val="both"/>
      </w:pPr>
      <w:bookmarkStart w:id="193" w:name="_Toc386158944"/>
      <w:r w:rsidRPr="00756D71">
        <w:lastRenderedPageBreak/>
        <w:t>Features and capabilities</w:t>
      </w:r>
      <w:bookmarkEnd w:id="193"/>
    </w:p>
    <w:p w14:paraId="4CA374E5" w14:textId="77777777" w:rsidR="00453721" w:rsidRPr="00756D71" w:rsidRDefault="00453721" w:rsidP="00453721">
      <w:pPr>
        <w:pStyle w:val="Heading3"/>
        <w:jc w:val="both"/>
      </w:pPr>
      <w:bookmarkStart w:id="194" w:name="_Toc386158945"/>
      <w:r w:rsidRPr="00756D71">
        <w:t>Multiple input options</w:t>
      </w:r>
      <w:bookmarkEnd w:id="194"/>
    </w:p>
    <w:p w14:paraId="35C84032" w14:textId="77777777" w:rsidR="00453721" w:rsidRDefault="00453721" w:rsidP="00453721">
      <w:pPr>
        <w:spacing w:after="0" w:line="360" w:lineRule="auto"/>
        <w:jc w:val="both"/>
        <w:rPr>
          <w:szCs w:val="24"/>
        </w:rPr>
      </w:pPr>
      <w:r>
        <w:rPr>
          <w:szCs w:val="24"/>
        </w:rPr>
        <w:t xml:space="preserve">Main input file for PhyloProfile is the phylogenetic distribution of orthologs or homologs. The regular profile can be complemented with up to two additional information layers, such as proteins domain architecture similarity, sequence similarity or evolutionary distances between the seed proteins and their orthologs. The main input file can be in tab-delimited tab or multiple FASTA format. OrthoXML format </w:t>
      </w:r>
      <w:r>
        <w:rPr>
          <w:szCs w:val="24"/>
        </w:rPr>
        <w:fldChar w:fldCharType="begin"/>
      </w:r>
      <w:r>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Pr>
          <w:szCs w:val="24"/>
        </w:rPr>
        <w:fldChar w:fldCharType="separate"/>
      </w:r>
      <w:r>
        <w:rPr>
          <w:noProof/>
          <w:szCs w:val="24"/>
        </w:rPr>
        <w:t>(Schmitt et al. 2011)</w:t>
      </w:r>
      <w:r>
        <w:rPr>
          <w:szCs w:val="24"/>
        </w:rPr>
        <w:fldChar w:fldCharType="end"/>
      </w:r>
      <w:r>
        <w:rPr>
          <w:szCs w:val="24"/>
        </w:rPr>
        <w:t xml:space="preserve"> is also supported by the standalone version.</w:t>
      </w:r>
    </w:p>
    <w:p w14:paraId="5E53912F" w14:textId="77777777" w:rsidR="00453721" w:rsidRDefault="00453721" w:rsidP="00453721">
      <w:pPr>
        <w:spacing w:after="0" w:line="360" w:lineRule="auto"/>
        <w:jc w:val="both"/>
        <w:rPr>
          <w:szCs w:val="24"/>
        </w:rPr>
      </w:pPr>
      <w:r>
        <w:rPr>
          <w:szCs w:val="24"/>
        </w:rPr>
        <w:t>Beside the presence/absence of genes across species, PhyloProfile is able to visualize the domain architecture annotation of the seed and orthologs proteins for a comparison purpose. This information can be optionally uploaded into PhyloProfile.</w:t>
      </w:r>
    </w:p>
    <w:p w14:paraId="46F59BCE" w14:textId="77777777" w:rsidR="00453721" w:rsidRDefault="00453721" w:rsidP="00453721">
      <w:pPr>
        <w:spacing w:after="0" w:line="360" w:lineRule="auto"/>
        <w:jc w:val="both"/>
        <w:rPr>
          <w:szCs w:val="24"/>
        </w:rPr>
      </w:pPr>
      <w:r>
        <w:rPr>
          <w:szCs w:val="24"/>
        </w:rPr>
        <w:t>The FASTA sequences can be either obtained directly from the multi-FASTA main input, or optionally added to the tool.</w:t>
      </w:r>
    </w:p>
    <w:p w14:paraId="5766FE9C" w14:textId="77777777" w:rsidR="00453721" w:rsidRDefault="00453721" w:rsidP="00453721">
      <w:pPr>
        <w:keepNext/>
        <w:spacing w:after="0" w:line="360" w:lineRule="auto"/>
        <w:jc w:val="both"/>
      </w:pPr>
      <w:r>
        <w:rPr>
          <w:noProof/>
          <w:szCs w:val="24"/>
        </w:rPr>
        <w:drawing>
          <wp:inline distT="0" distB="0" distL="0" distR="0" wp14:anchorId="3CAE1881" wp14:editId="7DEEECFE">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39">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2542792B" w14:textId="77777777" w:rsidR="00453721" w:rsidRDefault="00453721" w:rsidP="00453721">
      <w:pPr>
        <w:pStyle w:val="Caption"/>
        <w:jc w:val="both"/>
        <w:rPr>
          <w:szCs w:val="24"/>
        </w:rPr>
      </w:pPr>
      <w:bookmarkStart w:id="195" w:name="_Ref384072234"/>
      <w:bookmarkStart w:id="196" w:name="_Toc386158604"/>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w:t>
      </w:r>
      <w:r>
        <w:fldChar w:fldCharType="end"/>
      </w:r>
      <w:bookmarkEnd w:id="195"/>
      <w:r>
        <w:t xml:space="preserve">: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w:t>
      </w:r>
      <w:r>
        <w:lastRenderedPageBreak/>
        <w:t>needed), users can select the taxonomy rank for their analysis as well as the corresponding taxon of interest.</w:t>
      </w:r>
      <w:bookmarkEnd w:id="196"/>
    </w:p>
    <w:p w14:paraId="022F3FF1" w14:textId="77777777" w:rsidR="00453721" w:rsidRDefault="00453721" w:rsidP="00453721">
      <w:pPr>
        <w:spacing w:after="0" w:line="360" w:lineRule="auto"/>
        <w:jc w:val="both"/>
        <w:rPr>
          <w:szCs w:val="24"/>
        </w:rPr>
      </w:pPr>
      <w:r>
        <w:rPr>
          <w:szCs w:val="24"/>
        </w:rPr>
        <w:t xml:space="preserve">PhyloProfile offers some scripts for directly retrieving the orthologous proteins together with their sequences and domain annotation from OMA Database using their REST-API </w:t>
      </w:r>
      <w:r>
        <w:rPr>
          <w:szCs w:val="24"/>
        </w:rPr>
        <w:fldChar w:fldCharType="begin"/>
      </w:r>
      <w:r>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Pr>
          <w:szCs w:val="24"/>
        </w:rPr>
        <w:fldChar w:fldCharType="separate"/>
      </w:r>
      <w:r>
        <w:rPr>
          <w:noProof/>
          <w:szCs w:val="24"/>
        </w:rPr>
        <w:t>(Altenhoff et al. 2015)</w:t>
      </w:r>
      <w:r>
        <w:rPr>
          <w:szCs w:val="24"/>
        </w:rPr>
        <w:fldChar w:fldCharType="end"/>
      </w:r>
      <w:r>
        <w:rPr>
          <w:szCs w:val="24"/>
        </w:rPr>
        <w:t xml:space="preserve">; likewise parsing the outputs from OMA standalone </w:t>
      </w:r>
      <w:r>
        <w:rPr>
          <w:szCs w:val="24"/>
        </w:rPr>
        <w:fldChar w:fldCharType="begin"/>
      </w:r>
      <w:r>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Pr>
          <w:szCs w:val="24"/>
        </w:rPr>
        <w:fldChar w:fldCharType="separate"/>
      </w:r>
      <w:r>
        <w:rPr>
          <w:noProof/>
          <w:szCs w:val="24"/>
        </w:rPr>
        <w:t>(Train et al. 2017)</w:t>
      </w:r>
      <w:r>
        <w:rPr>
          <w:szCs w:val="24"/>
        </w:rPr>
        <w:fldChar w:fldCharType="end"/>
      </w:r>
      <w:r>
        <w:rPr>
          <w:szCs w:val="24"/>
        </w:rPr>
        <w:t xml:space="preserve">, hmmscan (hmmer.org) and pfamscan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 xml:space="preserve"> to generate the compatible inputs for PhyloProfile tool.</w:t>
      </w:r>
    </w:p>
    <w:p w14:paraId="69B4A171" w14:textId="77777777" w:rsidR="00453721" w:rsidRDefault="00453721" w:rsidP="00453721">
      <w:pPr>
        <w:spacing w:after="0" w:line="360" w:lineRule="auto"/>
        <w:jc w:val="both"/>
        <w:rPr>
          <w:szCs w:val="24"/>
        </w:rPr>
      </w:pPr>
      <w:r>
        <w:rPr>
          <w:szCs w:val="24"/>
        </w:rPr>
        <w:t>The last required input information is the systematic taxonomy rank for the analysis and the corresponding reference taxon, which can be selected from the Input &amp; Setting page of the tool (</w:t>
      </w:r>
      <w:r>
        <w:rPr>
          <w:szCs w:val="24"/>
        </w:rPr>
        <w:fldChar w:fldCharType="begin"/>
      </w:r>
      <w:r>
        <w:rPr>
          <w:szCs w:val="24"/>
        </w:rPr>
        <w:instrText xml:space="preserve"> REF _Ref384072234 \h </w:instrText>
      </w:r>
      <w:r>
        <w:rPr>
          <w:szCs w:val="24"/>
        </w:rPr>
      </w:r>
      <w:r>
        <w:rPr>
          <w:szCs w:val="24"/>
        </w:rPr>
        <w:fldChar w:fldCharType="separate"/>
      </w:r>
      <w:r>
        <w:t xml:space="preserve">Figure </w:t>
      </w:r>
      <w:r>
        <w:rPr>
          <w:noProof/>
        </w:rPr>
        <w:t>4</w:t>
      </w:r>
      <w:r>
        <w:noBreakHyphen/>
      </w:r>
      <w:r>
        <w:rPr>
          <w:noProof/>
        </w:rPr>
        <w:t>1</w:t>
      </w:r>
      <w:r>
        <w:rPr>
          <w:szCs w:val="24"/>
        </w:rPr>
        <w:fldChar w:fldCharType="end"/>
      </w:r>
      <w:r>
        <w:rPr>
          <w:szCs w:val="24"/>
        </w:rPr>
        <w:t>). The co-orthologs can also be represented, if the working taxonomy rank is the most specific one from the input data, namely species or strain in the most cases.</w:t>
      </w:r>
    </w:p>
    <w:p w14:paraId="51A2624A" w14:textId="77777777" w:rsidR="00453721" w:rsidRPr="00756D71" w:rsidRDefault="00453721" w:rsidP="00453721">
      <w:pPr>
        <w:pStyle w:val="Heading3"/>
        <w:jc w:val="both"/>
      </w:pPr>
      <w:bookmarkStart w:id="197" w:name="_Toc386158946"/>
      <w:r w:rsidRPr="00756D71">
        <w:t>Interactive visualization</w:t>
      </w:r>
      <w:bookmarkEnd w:id="197"/>
    </w:p>
    <w:p w14:paraId="5DA1937D" w14:textId="77777777" w:rsidR="00453721" w:rsidRDefault="00453721" w:rsidP="00453721">
      <w:pPr>
        <w:spacing w:after="0" w:line="360" w:lineRule="auto"/>
        <w:jc w:val="both"/>
        <w:rPr>
          <w:szCs w:val="24"/>
        </w:rPr>
      </w:pPr>
      <w:r>
        <w:rPr>
          <w:szCs w:val="24"/>
        </w:rPr>
        <w:t>PhyloProfile was written mainly in R (R Development Core Team 2011). Because of the robust ability of i</w:t>
      </w:r>
      <w:r w:rsidRPr="00124D24">
        <w:rPr>
          <w:szCs w:val="24"/>
        </w:rPr>
        <w:t>nteractive vis</w:t>
      </w:r>
      <w:r>
        <w:rPr>
          <w:szCs w:val="24"/>
        </w:rPr>
        <w:t>ualization in analyzing informa</w:t>
      </w:r>
      <w:r w:rsidRPr="00124D24">
        <w:rPr>
          <w:szCs w:val="24"/>
        </w:rPr>
        <w:t>tive data</w:t>
      </w:r>
      <w:r>
        <w:rPr>
          <w:szCs w:val="24"/>
        </w:rPr>
        <w:t xml:space="preserve"> </w:t>
      </w:r>
      <w:r>
        <w:rPr>
          <w:szCs w:val="24"/>
        </w:rPr>
        <w:fldChar w:fldCharType="begin"/>
      </w:r>
      <w:r>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Pr>
          <w:szCs w:val="24"/>
        </w:rPr>
        <w:fldChar w:fldCharType="separate"/>
      </w:r>
      <w:r>
        <w:rPr>
          <w:noProof/>
          <w:szCs w:val="24"/>
        </w:rPr>
        <w:t>(Zudilova-Seinstra, Adriaansen, and van Liere 2009)</w:t>
      </w:r>
      <w:r>
        <w:rPr>
          <w:szCs w:val="24"/>
        </w:rPr>
        <w:fldChar w:fldCharType="end"/>
      </w:r>
      <w:r>
        <w:rPr>
          <w:szCs w:val="24"/>
        </w:rPr>
        <w:t xml:space="preserve">, we intensively used </w:t>
      </w:r>
      <w:r w:rsidRPr="00076E91">
        <w:rPr>
          <w:szCs w:val="24"/>
        </w:rPr>
        <w:t>the Shiny library (https://CRAN.R-project.org/package=shiny)</w:t>
      </w:r>
      <w:r>
        <w:rPr>
          <w:szCs w:val="24"/>
        </w:rPr>
        <w:t xml:space="preserve"> to brought this feature into PhyloProfile tool.</w:t>
      </w:r>
    </w:p>
    <w:p w14:paraId="1AA3FDC0" w14:textId="77777777" w:rsidR="00453721" w:rsidRDefault="00453721" w:rsidP="00453721">
      <w:pPr>
        <w:keepNext/>
        <w:spacing w:after="0" w:line="360" w:lineRule="auto"/>
        <w:jc w:val="both"/>
      </w:pPr>
      <w:r>
        <w:rPr>
          <w:noProof/>
          <w:szCs w:val="24"/>
        </w:rPr>
        <w:lastRenderedPageBreak/>
        <w:drawing>
          <wp:inline distT="0" distB="0" distL="0" distR="0" wp14:anchorId="5206CE33" wp14:editId="6A21532A">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40">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204A7256" w14:textId="77777777" w:rsidR="00453721" w:rsidRDefault="00453721" w:rsidP="00453721">
      <w:pPr>
        <w:pStyle w:val="Caption"/>
        <w:jc w:val="both"/>
      </w:pPr>
      <w:bookmarkStart w:id="198" w:name="_Ref384073005"/>
      <w:bookmarkStart w:id="199" w:name="_Toc386158605"/>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2</w:t>
      </w:r>
      <w:r>
        <w:fldChar w:fldCharType="end"/>
      </w:r>
      <w:bookmarkEnd w:id="198"/>
      <w:r>
        <w:t xml:space="preserve">: Screenshot for the Main profile page. </w:t>
      </w:r>
      <w:r w:rsidRPr="00FC0CEF">
        <w:t>The phylogenetic profile is repr</w:t>
      </w:r>
      <w:r>
        <w:t>esented by a dot matrix</w:t>
      </w:r>
      <w:r w:rsidRPr="00FC0CEF">
        <w:t>. Cell color and dot color</w:t>
      </w:r>
      <w:r>
        <w:t xml:space="preserve"> denote values of two additional information layers. Dot size is corresponding for the number of species that are present</w:t>
      </w:r>
      <w:r w:rsidRPr="00FC0CEF">
        <w:t xml:space="preserve"> </w:t>
      </w:r>
      <w:r>
        <w:t xml:space="preserve">in the supertaxa. List of taxa and genes on the x and y-axis can be switched. The co-orthologs, if present, will be represented as a small green dot inside the main dot. </w:t>
      </w:r>
      <w:r w:rsidRPr="00FC0CEF">
        <w:t xml:space="preserve">The </w:t>
      </w:r>
      <w:r>
        <w:t>detailed information can be accessed upon a click on the dot.</w:t>
      </w:r>
      <w:bookmarkEnd w:id="199"/>
    </w:p>
    <w:p w14:paraId="631120EF" w14:textId="77777777" w:rsidR="00453721" w:rsidRDefault="00453721" w:rsidP="00453721">
      <w:pPr>
        <w:jc w:val="both"/>
      </w:pPr>
      <w:r>
        <w:t xml:space="preserve">As can be seen in </w:t>
      </w:r>
      <w:r>
        <w:fldChar w:fldCharType="begin"/>
      </w:r>
      <w:r>
        <w:instrText xml:space="preserve"> REF _Ref384073005 \h </w:instrText>
      </w:r>
      <w:r>
        <w:fldChar w:fldCharType="separate"/>
      </w:r>
      <w:proofErr w:type="gramStart"/>
      <w:r>
        <w:t xml:space="preserve">Figure </w:t>
      </w:r>
      <w:r>
        <w:rPr>
          <w:noProof/>
        </w:rPr>
        <w:t>4</w:t>
      </w:r>
      <w:r>
        <w:noBreakHyphen/>
      </w:r>
      <w:r>
        <w:rPr>
          <w:noProof/>
        </w:rPr>
        <w:t>2</w:t>
      </w:r>
      <w:r>
        <w:fldChar w:fldCharType="end"/>
      </w:r>
      <w:r>
        <w:t>, the detailed information of a dot in the profile matrix can be approached by clicking on that dot</w:t>
      </w:r>
      <w:proofErr w:type="gramEnd"/>
      <w:r>
        <w:t>. Beside the main profile, almost all plots generated in PhyloProfile are interactable in order to represent further data or to link between different functions (</w:t>
      </w:r>
      <w:r>
        <w:fldChar w:fldCharType="begin"/>
      </w:r>
      <w:r>
        <w:instrText xml:space="preserve"> REF _Ref384081133 \h </w:instrText>
      </w:r>
      <w:r>
        <w:fldChar w:fldCharType="separate"/>
      </w:r>
      <w:r>
        <w:t xml:space="preserve">Figure </w:t>
      </w:r>
      <w:r>
        <w:rPr>
          <w:noProof/>
        </w:rPr>
        <w:t>4</w:t>
      </w:r>
      <w:r>
        <w:noBreakHyphen/>
      </w:r>
      <w:r>
        <w:rPr>
          <w:noProof/>
        </w:rPr>
        <w:t>3</w:t>
      </w:r>
      <w:r>
        <w:fldChar w:fldCharType="end"/>
      </w:r>
      <w:r>
        <w:t xml:space="preserve">). </w:t>
      </w:r>
    </w:p>
    <w:p w14:paraId="23296CE8" w14:textId="77777777" w:rsidR="00453721" w:rsidRDefault="00453721" w:rsidP="00453721">
      <w:pPr>
        <w:keepNext/>
        <w:jc w:val="both"/>
      </w:pPr>
      <w:r>
        <w:rPr>
          <w:noProof/>
        </w:rPr>
        <w:drawing>
          <wp:inline distT="0" distB="0" distL="0" distR="0" wp14:anchorId="1B806DE4" wp14:editId="2904926E">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41">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0743D255" w14:textId="77777777" w:rsidR="00453721" w:rsidRDefault="00453721" w:rsidP="00453721">
      <w:pPr>
        <w:pStyle w:val="Caption"/>
        <w:jc w:val="both"/>
      </w:pPr>
      <w:bookmarkStart w:id="200" w:name="_Ref384081133"/>
      <w:bookmarkStart w:id="201" w:name="_Toc386158606"/>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3</w:t>
      </w:r>
      <w:r>
        <w:fldChar w:fldCharType="end"/>
      </w:r>
      <w:bookmarkEnd w:id="200"/>
      <w:r>
        <w:t>: The interactive visualization enables linking between different data.</w:t>
      </w:r>
      <w:bookmarkEnd w:id="201"/>
    </w:p>
    <w:p w14:paraId="4FE8B662" w14:textId="77777777" w:rsidR="00453721" w:rsidRDefault="00453721" w:rsidP="00453721">
      <w:pPr>
        <w:jc w:val="both"/>
      </w:pPr>
      <w:r>
        <w:lastRenderedPageBreak/>
        <w:t>Furthermore, many components of the user-interface can be automatically adapted to the input data or the parameter settings, such as the name of two additional information layers or the taxa list of selected taxonomy rank.</w:t>
      </w:r>
    </w:p>
    <w:p w14:paraId="2DA9AD96" w14:textId="77777777" w:rsidR="00453721" w:rsidRPr="00756D71" w:rsidRDefault="00453721" w:rsidP="00453721">
      <w:pPr>
        <w:pStyle w:val="Heading3"/>
        <w:jc w:val="both"/>
      </w:pPr>
      <w:bookmarkStart w:id="202" w:name="_Toc386158947"/>
      <w:r w:rsidRPr="00756D71">
        <w:t>The use of NCBI taxonomy information in PhyloProfile</w:t>
      </w:r>
      <w:bookmarkEnd w:id="202"/>
    </w:p>
    <w:p w14:paraId="6175211E" w14:textId="77777777" w:rsidR="00453721" w:rsidRDefault="00453721" w:rsidP="00453721">
      <w:pPr>
        <w:jc w:val="both"/>
        <w:rPr>
          <w:szCs w:val="24"/>
        </w:rPr>
      </w:pPr>
      <w:r>
        <w:rPr>
          <w:szCs w:val="24"/>
        </w:rPr>
        <w:t xml:space="preserve">The species information in the phylogenetic profile loaded into PhyloProfile has to be represented by NCBI taxonomy IDs </w:t>
      </w:r>
      <w:r>
        <w:rPr>
          <w:szCs w:val="24"/>
        </w:rPr>
        <w:fldChar w:fldCharType="begin"/>
      </w:r>
      <w:r>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Pr>
          <w:szCs w:val="24"/>
        </w:rPr>
        <w:fldChar w:fldCharType="separate"/>
      </w:r>
      <w:r>
        <w:rPr>
          <w:noProof/>
          <w:szCs w:val="24"/>
        </w:rPr>
        <w:t>(Federhen 2012)</w:t>
      </w:r>
      <w:r>
        <w:rPr>
          <w:szCs w:val="24"/>
        </w:rPr>
        <w:fldChar w:fldCharType="end"/>
      </w:r>
      <w:r>
        <w:rPr>
          <w:szCs w:val="24"/>
        </w:rPr>
        <w:t>. We collect the full taxonomy information for a list of input taxa including both defined ranks, such as strain, species, genus, ... to superkingdom and undefined ranks, which are named as "norank" by NCBI. Those taxonomy vectors with unequal lengths are aligned to create a taxonomy matrix, in which its rows are the taxonomy IDs and its columns are all available systematic ranks that can be found in the given taxon list. The taxonomy matrix is then used to generate a taxonomy tree. Thereafter, we root the tree based on the user-selected reference taxon and return a list of sorted taxa from the rooted tree.</w:t>
      </w:r>
    </w:p>
    <w:p w14:paraId="65845CA1" w14:textId="77777777" w:rsidR="00453721" w:rsidRDefault="00453721" w:rsidP="00453721">
      <w:pPr>
        <w:jc w:val="both"/>
        <w:rPr>
          <w:szCs w:val="24"/>
        </w:rPr>
      </w:pPr>
      <w:r>
        <w:rPr>
          <w:szCs w:val="24"/>
        </w:rPr>
        <w:t xml:space="preserve">This feature </w:t>
      </w:r>
      <w:r w:rsidRPr="00BD2158">
        <w:rPr>
          <w:szCs w:val="24"/>
        </w:rPr>
        <w:t>facilitate</w:t>
      </w:r>
      <w:r>
        <w:rPr>
          <w:szCs w:val="24"/>
        </w:rPr>
        <w:t>s</w:t>
      </w:r>
      <w:r w:rsidRPr="00BD2158">
        <w:rPr>
          <w:szCs w:val="24"/>
        </w:rPr>
        <w:t xml:space="preserve"> </w:t>
      </w:r>
      <w:r>
        <w:rPr>
          <w:szCs w:val="24"/>
        </w:rPr>
        <w:t>the scaling of the analysis from individual species to classes, phyla or entire kingdoms.</w:t>
      </w:r>
    </w:p>
    <w:p w14:paraId="21E27970" w14:textId="77777777" w:rsidR="00453721" w:rsidRPr="00861630" w:rsidRDefault="00453721" w:rsidP="00453721">
      <w:pPr>
        <w:jc w:val="both"/>
        <w:rPr>
          <w:szCs w:val="24"/>
        </w:rPr>
      </w:pPr>
      <w:r>
        <w:rPr>
          <w:szCs w:val="24"/>
        </w:rPr>
        <w:t>Moreover, novel taxa, which do not exist in NCBI taxonomy database, can be manually added into this process.</w:t>
      </w:r>
    </w:p>
    <w:p w14:paraId="08597537" w14:textId="77777777" w:rsidR="00453721" w:rsidRPr="00756D71" w:rsidRDefault="00453721" w:rsidP="00453721">
      <w:pPr>
        <w:pStyle w:val="Heading3"/>
        <w:jc w:val="both"/>
      </w:pPr>
      <w:bookmarkStart w:id="203" w:name="_Toc386158948"/>
      <w:r w:rsidRPr="00756D71">
        <w:t>Dynamic data filtering</w:t>
      </w:r>
      <w:bookmarkEnd w:id="203"/>
    </w:p>
    <w:p w14:paraId="6AF262F2" w14:textId="77777777" w:rsidR="00453721" w:rsidRDefault="00453721" w:rsidP="00453721">
      <w:pPr>
        <w:spacing w:after="0" w:line="360" w:lineRule="auto"/>
        <w:jc w:val="both"/>
        <w:rPr>
          <w:szCs w:val="24"/>
        </w:rPr>
      </w:pPr>
      <w:r>
        <w:rPr>
          <w:szCs w:val="24"/>
        </w:rPr>
        <w:t xml:space="preserve">In contrary to the main profile plot in </w:t>
      </w:r>
      <w:r>
        <w:fldChar w:fldCharType="begin"/>
      </w:r>
      <w:r>
        <w:instrText xml:space="preserve"> REF _Ref384073005 \h </w:instrText>
      </w:r>
      <w:r>
        <w:fldChar w:fldCharType="separate"/>
      </w:r>
      <w:r>
        <w:t xml:space="preserve">Figure </w:t>
      </w:r>
      <w:r>
        <w:rPr>
          <w:noProof/>
        </w:rPr>
        <w:t>4</w:t>
      </w:r>
      <w:r>
        <w:noBreakHyphen/>
      </w:r>
      <w:r>
        <w:rPr>
          <w:noProof/>
        </w:rPr>
        <w:t>2</w:t>
      </w:r>
      <w:r>
        <w:fldChar w:fldCharType="end"/>
      </w:r>
      <w:r>
        <w:rPr>
          <w:szCs w:val="24"/>
        </w:rPr>
        <w:t>, the customized profile of PhyloProfile allows a detailed analysis of a subset of genes and taxa, without the need of modifying the input data. The genes and taxa used in customized profile can be manually selected from a pre-defined list or taken from the results of the analysis functions (</w:t>
      </w:r>
      <w:r>
        <w:rPr>
          <w:szCs w:val="24"/>
        </w:rPr>
        <w:fldChar w:fldCharType="begin"/>
      </w:r>
      <w:r>
        <w:rPr>
          <w:szCs w:val="24"/>
        </w:rPr>
        <w:instrText xml:space="preserve"> REF _Ref384081559 \h </w:instrText>
      </w:r>
      <w:r>
        <w:rPr>
          <w:szCs w:val="24"/>
        </w:rPr>
      </w:r>
      <w:r>
        <w:rPr>
          <w:szCs w:val="24"/>
        </w:rPr>
        <w:fldChar w:fldCharType="separate"/>
      </w:r>
      <w:r>
        <w:t xml:space="preserve">Figure </w:t>
      </w:r>
      <w:r>
        <w:rPr>
          <w:noProof/>
        </w:rPr>
        <w:t>4</w:t>
      </w:r>
      <w:r>
        <w:noBreakHyphen/>
      </w:r>
      <w:r>
        <w:rPr>
          <w:noProof/>
        </w:rPr>
        <w:t>4</w:t>
      </w:r>
      <w:r>
        <w:rPr>
          <w:szCs w:val="24"/>
        </w:rPr>
        <w:fldChar w:fldCharType="end"/>
      </w:r>
      <w:r>
        <w:rPr>
          <w:szCs w:val="24"/>
        </w:rPr>
        <w:t>).</w:t>
      </w:r>
    </w:p>
    <w:p w14:paraId="6FCABEF2" w14:textId="77777777" w:rsidR="00453721" w:rsidRDefault="00453721" w:rsidP="00453721">
      <w:pPr>
        <w:keepNext/>
        <w:spacing w:after="0" w:line="360" w:lineRule="auto"/>
        <w:jc w:val="both"/>
      </w:pPr>
      <w:r>
        <w:rPr>
          <w:noProof/>
          <w:szCs w:val="24"/>
        </w:rPr>
        <w:lastRenderedPageBreak/>
        <w:drawing>
          <wp:inline distT="0" distB="0" distL="0" distR="0" wp14:anchorId="2F724E31" wp14:editId="4F2E8B89">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42">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500C2C72" w14:textId="77777777" w:rsidR="00453721" w:rsidRDefault="00453721" w:rsidP="00453721">
      <w:pPr>
        <w:pStyle w:val="Caption"/>
        <w:jc w:val="both"/>
        <w:rPr>
          <w:szCs w:val="24"/>
        </w:rPr>
      </w:pPr>
      <w:bookmarkStart w:id="204" w:name="_Ref384081559"/>
      <w:bookmarkStart w:id="205" w:name="_Toc386158607"/>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4</w:t>
      </w:r>
      <w:r>
        <w:fldChar w:fldCharType="end"/>
      </w:r>
      <w:bookmarkEnd w:id="204"/>
      <w:r>
        <w:t>: List of genes resulting from the Core gene identification function can be directly input to the customized profile for further investigating.</w:t>
      </w:r>
      <w:bookmarkEnd w:id="205"/>
    </w:p>
    <w:p w14:paraId="7E11E5DB" w14:textId="77777777" w:rsidR="00453721" w:rsidRDefault="00453721" w:rsidP="00453721">
      <w:pPr>
        <w:spacing w:after="0" w:line="360" w:lineRule="auto"/>
        <w:jc w:val="both"/>
        <w:rPr>
          <w:szCs w:val="24"/>
        </w:rPr>
      </w:pPr>
      <w:r w:rsidRPr="009B14AE">
        <w:rPr>
          <w:szCs w:val="24"/>
        </w:rPr>
        <w:t>Furthermore, the software provides</w:t>
      </w:r>
      <w:r>
        <w:rPr>
          <w:szCs w:val="24"/>
        </w:rPr>
        <w:t xml:space="preserve"> </w:t>
      </w:r>
      <w:r w:rsidRPr="009B14AE">
        <w:rPr>
          <w:szCs w:val="24"/>
        </w:rPr>
        <w:t>various options to dynamically filter the data</w:t>
      </w:r>
      <w:r>
        <w:rPr>
          <w:szCs w:val="24"/>
        </w:rPr>
        <w:t xml:space="preserve"> depending to the additional information layers (variables) and the selected taxonomy rank</w:t>
      </w:r>
      <w:r w:rsidRPr="009B14AE">
        <w:rPr>
          <w:szCs w:val="24"/>
        </w:rPr>
        <w:t xml:space="preserve">. </w:t>
      </w:r>
      <w:r w:rsidRPr="0000407E">
        <w:rPr>
          <w:szCs w:val="24"/>
        </w:rPr>
        <w:t>For example, minimizing the fraction of species required in a systematic group having a particular ortholog present can reduce the impact of spurious ortholog identification on evolutionary interpretations.</w:t>
      </w:r>
      <w:r>
        <w:rPr>
          <w:szCs w:val="24"/>
        </w:rPr>
        <w:t xml:space="preserve"> Similarly, increasing the similarity cutoff for the protein feature architecture </w:t>
      </w:r>
      <w:r>
        <w:rPr>
          <w:szCs w:val="24"/>
        </w:rPr>
        <w:fldChar w:fldCharType="begin"/>
      </w:r>
      <w:r>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Pr>
          <w:szCs w:val="24"/>
        </w:rPr>
        <w:fldChar w:fldCharType="separate"/>
      </w:r>
      <w:r>
        <w:rPr>
          <w:noProof/>
          <w:szCs w:val="24"/>
        </w:rPr>
        <w:t>(Koestler, von Haeseler, and Ebersberger 2010)</w:t>
      </w:r>
      <w:r>
        <w:rPr>
          <w:szCs w:val="24"/>
        </w:rPr>
        <w:fldChar w:fldCharType="end"/>
      </w:r>
      <w:r>
        <w:rPr>
          <w:szCs w:val="24"/>
        </w:rPr>
        <w:t xml:space="preserve"> can help to filter genes that having divergent domain annotations.</w:t>
      </w:r>
    </w:p>
    <w:p w14:paraId="0FABF79A" w14:textId="77777777" w:rsidR="00453721" w:rsidRPr="00756D71" w:rsidRDefault="00453721" w:rsidP="00453721">
      <w:pPr>
        <w:pStyle w:val="Heading3"/>
        <w:jc w:val="both"/>
      </w:pPr>
      <w:bookmarkStart w:id="206" w:name="_Toc386158949"/>
      <w:r w:rsidRPr="00756D71">
        <w:t>Phylogenetic profiling</w:t>
      </w:r>
      <w:bookmarkEnd w:id="206"/>
    </w:p>
    <w:p w14:paraId="534677EE" w14:textId="77777777" w:rsidR="00453721" w:rsidRDefault="00453721" w:rsidP="00453721">
      <w:pPr>
        <w:spacing w:after="0" w:line="360" w:lineRule="auto"/>
        <w:jc w:val="both"/>
        <w:rPr>
          <w:szCs w:val="24"/>
        </w:rPr>
      </w:pPr>
      <w:r>
        <w:rPr>
          <w:szCs w:val="24"/>
        </w:rPr>
        <w:t>In addition to the interactive visualization, PhyloProfile further provides several functions for dynamic analyzing the phylogenetic profiles.</w:t>
      </w:r>
    </w:p>
    <w:p w14:paraId="5173CD03" w14:textId="77777777" w:rsidR="00453721" w:rsidRDefault="00453721" w:rsidP="00453721">
      <w:pPr>
        <w:spacing w:after="0" w:line="360" w:lineRule="auto"/>
        <w:jc w:val="both"/>
        <w:rPr>
          <w:szCs w:val="24"/>
        </w:rPr>
      </w:pPr>
    </w:p>
    <w:p w14:paraId="628CC6FA" w14:textId="77777777" w:rsidR="00453721" w:rsidRPr="00756D71" w:rsidRDefault="00453721" w:rsidP="00453721">
      <w:pPr>
        <w:spacing w:after="0" w:line="360" w:lineRule="auto"/>
        <w:jc w:val="both"/>
        <w:rPr>
          <w:rStyle w:val="IntenseEmphasis"/>
        </w:rPr>
      </w:pPr>
      <w:r w:rsidRPr="00756D71">
        <w:rPr>
          <w:rStyle w:val="IntenseEmphasis"/>
        </w:rPr>
        <w:t>Profile clustering</w:t>
      </w:r>
    </w:p>
    <w:p w14:paraId="4DBA4B52" w14:textId="77777777" w:rsidR="00453721" w:rsidRDefault="00453721" w:rsidP="00453721">
      <w:pPr>
        <w:spacing w:after="0" w:line="360" w:lineRule="auto"/>
        <w:jc w:val="both"/>
        <w:rPr>
          <w:szCs w:val="24"/>
        </w:rPr>
      </w:pPr>
      <w:r>
        <w:rPr>
          <w:szCs w:val="24"/>
        </w:rPr>
        <w:t xml:space="preserve">This function </w:t>
      </w:r>
      <w:r w:rsidRPr="00241516">
        <w:rPr>
          <w:szCs w:val="24"/>
        </w:rPr>
        <w:t>cluster</w:t>
      </w:r>
      <w:r>
        <w:rPr>
          <w:szCs w:val="24"/>
        </w:rPr>
        <w:t>s</w:t>
      </w:r>
      <w:r w:rsidRPr="00241516">
        <w:rPr>
          <w:szCs w:val="24"/>
        </w:rPr>
        <w:t xml:space="preserve"> genes according to the distance of their phylogenetic profiles</w:t>
      </w:r>
      <w:r>
        <w:rPr>
          <w:szCs w:val="24"/>
        </w:rPr>
        <w:t xml:space="preserve"> (</w:t>
      </w:r>
      <w:r>
        <w:rPr>
          <w:szCs w:val="24"/>
        </w:rPr>
        <w:fldChar w:fldCharType="begin"/>
      </w:r>
      <w:r>
        <w:rPr>
          <w:szCs w:val="24"/>
        </w:rPr>
        <w:instrText xml:space="preserve"> REF _Ref384080616 \h </w:instrText>
      </w:r>
      <w:r>
        <w:rPr>
          <w:szCs w:val="24"/>
        </w:rPr>
      </w:r>
      <w:r>
        <w:rPr>
          <w:szCs w:val="24"/>
        </w:rPr>
        <w:fldChar w:fldCharType="separate"/>
      </w:r>
      <w:r>
        <w:t xml:space="preserve">Figure </w:t>
      </w:r>
      <w:r>
        <w:rPr>
          <w:noProof/>
        </w:rPr>
        <w:t>4</w:t>
      </w:r>
      <w:r>
        <w:noBreakHyphen/>
      </w:r>
      <w:r>
        <w:rPr>
          <w:noProof/>
        </w:rPr>
        <w:t>5</w:t>
      </w:r>
      <w:r>
        <w:rPr>
          <w:szCs w:val="24"/>
        </w:rPr>
        <w:fldChar w:fldCharType="end"/>
      </w:r>
      <w:r>
        <w:rPr>
          <w:szCs w:val="24"/>
        </w:rPr>
        <w:t>)</w:t>
      </w:r>
      <w:r w:rsidRPr="00241516">
        <w:rPr>
          <w:szCs w:val="24"/>
        </w:rPr>
        <w:t>. The similarity of</w:t>
      </w:r>
      <w:r>
        <w:rPr>
          <w:szCs w:val="24"/>
        </w:rPr>
        <w:t xml:space="preserve"> phylogenetic</w:t>
      </w:r>
      <w:r w:rsidRPr="00241516">
        <w:rPr>
          <w:szCs w:val="24"/>
        </w:rPr>
        <w:t xml:space="preserve"> profiles can </w:t>
      </w:r>
      <w:r>
        <w:rPr>
          <w:szCs w:val="24"/>
        </w:rPr>
        <w:t xml:space="preserve">be an evidence </w:t>
      </w:r>
      <w:r>
        <w:rPr>
          <w:szCs w:val="24"/>
        </w:rPr>
        <w:lastRenderedPageBreak/>
        <w:t>for the</w:t>
      </w:r>
      <w:r w:rsidRPr="00241516">
        <w:rPr>
          <w:szCs w:val="24"/>
        </w:rPr>
        <w:t xml:space="preserve"> funct</w:t>
      </w:r>
      <w:r>
        <w:rPr>
          <w:szCs w:val="24"/>
        </w:rPr>
        <w:t xml:space="preserve">ional relation between proteins </w: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 </w:instrTex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(Pellegrini et al. 1999; Jothi, Przytycka, and Aravind 2007; Date and Peregrín-Alvarez 2008)</w:t>
      </w:r>
      <w:r>
        <w:rPr>
          <w:szCs w:val="24"/>
        </w:rPr>
        <w:fldChar w:fldCharType="end"/>
      </w:r>
      <w:r>
        <w:rPr>
          <w:szCs w:val="24"/>
        </w:rPr>
        <w:t>.</w:t>
      </w:r>
    </w:p>
    <w:p w14:paraId="7EE87535" w14:textId="77777777" w:rsidR="00453721" w:rsidRDefault="00453721" w:rsidP="00453721">
      <w:pPr>
        <w:keepNext/>
        <w:spacing w:after="0" w:line="360" w:lineRule="auto"/>
        <w:jc w:val="both"/>
      </w:pPr>
      <w:r>
        <w:rPr>
          <w:noProof/>
          <w:szCs w:val="24"/>
        </w:rPr>
        <w:drawing>
          <wp:inline distT="0" distB="0" distL="0" distR="0" wp14:anchorId="47ABE986" wp14:editId="292AA2F5">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43">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36E56C17" w14:textId="77777777" w:rsidR="00453721" w:rsidRDefault="00453721" w:rsidP="00453721">
      <w:pPr>
        <w:pStyle w:val="Caption"/>
        <w:jc w:val="both"/>
        <w:rPr>
          <w:szCs w:val="24"/>
        </w:rPr>
      </w:pPr>
      <w:bookmarkStart w:id="207" w:name="_Ref384080616"/>
      <w:bookmarkStart w:id="208" w:name="_Toc386158608"/>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5</w:t>
      </w:r>
      <w:r>
        <w:fldChar w:fldCharType="end"/>
      </w:r>
      <w:bookmarkEnd w:id="207"/>
      <w:r>
        <w:t>: Phylogenetic profile dot matrix before (left) and after (right) clustering.</w:t>
      </w:r>
      <w:bookmarkEnd w:id="208"/>
    </w:p>
    <w:p w14:paraId="1A706F52" w14:textId="77777777" w:rsidR="00453721" w:rsidRDefault="00453721" w:rsidP="00453721">
      <w:pPr>
        <w:spacing w:after="0" w:line="360" w:lineRule="auto"/>
        <w:jc w:val="both"/>
        <w:rPr>
          <w:rStyle w:val="IntenseEmphasis"/>
        </w:rPr>
      </w:pPr>
    </w:p>
    <w:p w14:paraId="666B62C5" w14:textId="77777777" w:rsidR="00453721" w:rsidRPr="00756D71" w:rsidRDefault="00453721" w:rsidP="00453721">
      <w:pPr>
        <w:spacing w:after="0" w:line="360" w:lineRule="auto"/>
        <w:jc w:val="both"/>
        <w:rPr>
          <w:rStyle w:val="IntenseEmphasis"/>
        </w:rPr>
      </w:pPr>
      <w:r>
        <w:rPr>
          <w:rStyle w:val="IntenseEmphasis"/>
        </w:rPr>
        <w:t>Gene age estimation</w:t>
      </w:r>
    </w:p>
    <w:p w14:paraId="40B9126F" w14:textId="77777777" w:rsidR="00453721" w:rsidRDefault="00453721" w:rsidP="00453721">
      <w:pPr>
        <w:spacing w:after="0" w:line="360" w:lineRule="auto"/>
        <w:jc w:val="both"/>
        <w:rPr>
          <w:szCs w:val="24"/>
        </w:rPr>
      </w:pPr>
      <w:r>
        <w:rPr>
          <w:szCs w:val="24"/>
        </w:rPr>
        <w:t>T</w:t>
      </w:r>
      <w:r w:rsidRPr="00241516">
        <w:rPr>
          <w:szCs w:val="24"/>
        </w:rPr>
        <w:t xml:space="preserve">he evolutionary age of </w:t>
      </w:r>
      <w:r>
        <w:rPr>
          <w:szCs w:val="24"/>
        </w:rPr>
        <w:t xml:space="preserve">a </w:t>
      </w:r>
      <w:r w:rsidRPr="00241516">
        <w:rPr>
          <w:szCs w:val="24"/>
        </w:rPr>
        <w:t>gen</w:t>
      </w:r>
      <w:r>
        <w:rPr>
          <w:szCs w:val="24"/>
        </w:rPr>
        <w:t xml:space="preserve">e is estimated using an LCA algorithm </w:t>
      </w:r>
      <w:r>
        <w:rPr>
          <w:szCs w:val="24"/>
        </w:rPr>
        <w:fldChar w:fldCharType="begin"/>
      </w:r>
      <w:r>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Pr>
          <w:szCs w:val="24"/>
        </w:rPr>
        <w:fldChar w:fldCharType="separate"/>
      </w:r>
      <w:r>
        <w:rPr>
          <w:noProof/>
          <w:szCs w:val="24"/>
        </w:rPr>
        <w:t>(Capra et al. 2013)</w:t>
      </w:r>
      <w:r>
        <w:rPr>
          <w:szCs w:val="24"/>
        </w:rPr>
        <w:fldChar w:fldCharType="end"/>
      </w:r>
      <w:r>
        <w:rPr>
          <w:szCs w:val="24"/>
        </w:rPr>
        <w:t xml:space="preserve">. Namely, </w:t>
      </w:r>
      <w:r w:rsidRPr="00241516">
        <w:rPr>
          <w:szCs w:val="24"/>
        </w:rPr>
        <w:t>the last common ancestor of the two most distantly related species in the ortholog group serves as the minimal gene age of that group</w:t>
      </w:r>
      <w:r>
        <w:rPr>
          <w:szCs w:val="24"/>
        </w:rPr>
        <w:t xml:space="preserve"> (</w:t>
      </w:r>
      <w:r>
        <w:rPr>
          <w:szCs w:val="24"/>
        </w:rPr>
        <w:fldChar w:fldCharType="begin"/>
      </w:r>
      <w:r>
        <w:rPr>
          <w:szCs w:val="24"/>
        </w:rPr>
        <w:instrText xml:space="preserve"> REF _Ref384080679 \h </w:instrText>
      </w:r>
      <w:r>
        <w:rPr>
          <w:szCs w:val="24"/>
        </w:rPr>
      </w:r>
      <w:r>
        <w:rPr>
          <w:szCs w:val="24"/>
        </w:rPr>
        <w:fldChar w:fldCharType="separate"/>
      </w:r>
      <w:r>
        <w:t xml:space="preserve">Figure </w:t>
      </w:r>
      <w:r>
        <w:rPr>
          <w:noProof/>
        </w:rPr>
        <w:t>4</w:t>
      </w:r>
      <w:r>
        <w:noBreakHyphen/>
      </w:r>
      <w:r>
        <w:rPr>
          <w:noProof/>
        </w:rPr>
        <w:t>6</w:t>
      </w:r>
      <w:r>
        <w:rPr>
          <w:szCs w:val="24"/>
        </w:rPr>
        <w:fldChar w:fldCharType="end"/>
      </w:r>
      <w:r>
        <w:rPr>
          <w:szCs w:val="24"/>
        </w:rPr>
        <w:t>)</w:t>
      </w:r>
      <w:r w:rsidRPr="00241516">
        <w:rPr>
          <w:szCs w:val="24"/>
        </w:rPr>
        <w:t>.</w:t>
      </w:r>
    </w:p>
    <w:p w14:paraId="1704F143" w14:textId="77777777" w:rsidR="00453721" w:rsidRDefault="00453721" w:rsidP="00453721">
      <w:pPr>
        <w:keepNext/>
        <w:spacing w:after="0" w:line="360" w:lineRule="auto"/>
        <w:jc w:val="both"/>
      </w:pPr>
      <w:r>
        <w:rPr>
          <w:noProof/>
          <w:szCs w:val="24"/>
        </w:rPr>
        <w:drawing>
          <wp:inline distT="0" distB="0" distL="0" distR="0" wp14:anchorId="63BA4C58" wp14:editId="7D0FC6C6">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44">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33A84F03" w14:textId="77777777" w:rsidR="00453721" w:rsidRDefault="00453721" w:rsidP="00453721">
      <w:pPr>
        <w:pStyle w:val="Caption"/>
        <w:jc w:val="both"/>
        <w:rPr>
          <w:szCs w:val="24"/>
        </w:rPr>
      </w:pPr>
      <w:bookmarkStart w:id="209" w:name="_Ref384080679"/>
      <w:bookmarkStart w:id="210" w:name="_Toc386158609"/>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6</w:t>
      </w:r>
      <w:r>
        <w:fldChar w:fldCharType="end"/>
      </w:r>
      <w:bookmarkEnd w:id="209"/>
      <w:r>
        <w:t>: Gene age estimation based on LCA algorithm.</w:t>
      </w:r>
      <w:bookmarkEnd w:id="210"/>
      <w:r>
        <w:t xml:space="preserve"> </w:t>
      </w:r>
    </w:p>
    <w:p w14:paraId="5AEBFE5B" w14:textId="77777777" w:rsidR="00453721" w:rsidRDefault="00453721" w:rsidP="00453721">
      <w:pPr>
        <w:spacing w:after="0" w:line="360" w:lineRule="auto"/>
        <w:jc w:val="both"/>
        <w:rPr>
          <w:szCs w:val="24"/>
        </w:rPr>
      </w:pPr>
    </w:p>
    <w:p w14:paraId="2A89C1DA" w14:textId="77777777" w:rsidR="00453721" w:rsidRPr="00756D71" w:rsidRDefault="00453721" w:rsidP="00453721">
      <w:pPr>
        <w:spacing w:after="0" w:line="360" w:lineRule="auto"/>
        <w:jc w:val="both"/>
        <w:rPr>
          <w:rStyle w:val="IntenseEmphasis"/>
        </w:rPr>
      </w:pPr>
      <w:r w:rsidRPr="00756D71">
        <w:rPr>
          <w:rStyle w:val="IntenseEmphasis"/>
        </w:rPr>
        <w:t>Core gene identification</w:t>
      </w:r>
    </w:p>
    <w:p w14:paraId="01DE850B" w14:textId="77777777" w:rsidR="00453721" w:rsidRDefault="00453721" w:rsidP="00453721">
      <w:pPr>
        <w:spacing w:after="0" w:line="360" w:lineRule="auto"/>
        <w:jc w:val="both"/>
        <w:rPr>
          <w:szCs w:val="24"/>
        </w:rPr>
      </w:pPr>
      <w:r>
        <w:rPr>
          <w:szCs w:val="24"/>
        </w:rPr>
        <w:t>Core</w:t>
      </w:r>
      <w:r w:rsidRPr="00241516">
        <w:rPr>
          <w:szCs w:val="24"/>
        </w:rPr>
        <w:t xml:space="preserve"> genes are </w:t>
      </w:r>
      <w:r>
        <w:rPr>
          <w:szCs w:val="24"/>
        </w:rPr>
        <w:t xml:space="preserve">genes that are shared in all selected </w:t>
      </w:r>
      <w:r w:rsidRPr="00241516">
        <w:rPr>
          <w:szCs w:val="24"/>
        </w:rPr>
        <w:t>taxa. The core gene set can be used</w:t>
      </w:r>
      <w:r>
        <w:rPr>
          <w:szCs w:val="24"/>
        </w:rPr>
        <w:t xml:space="preserve"> typically for the</w:t>
      </w:r>
      <w:r w:rsidRPr="00241516">
        <w:rPr>
          <w:szCs w:val="24"/>
        </w:rPr>
        <w:t xml:space="preserve"> ph</w:t>
      </w:r>
      <w:r>
        <w:rPr>
          <w:szCs w:val="24"/>
        </w:rPr>
        <w:t xml:space="preserve">ylogenetic tree reconstruction </w:t>
      </w:r>
      <w:r>
        <w:rPr>
          <w:szCs w:val="24"/>
        </w:rPr>
        <w:fldChar w:fldCharType="begin"/>
      </w:r>
      <w:r>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Pr>
          <w:szCs w:val="24"/>
        </w:rPr>
        <w:fldChar w:fldCharType="separate"/>
      </w:r>
      <w:r>
        <w:rPr>
          <w:noProof/>
          <w:szCs w:val="24"/>
        </w:rPr>
        <w:t>(Daubin, Gouy, and Perrière 2002)</w:t>
      </w:r>
      <w:r>
        <w:rPr>
          <w:szCs w:val="24"/>
        </w:rPr>
        <w:fldChar w:fldCharType="end"/>
      </w:r>
      <w:r>
        <w:rPr>
          <w:szCs w:val="24"/>
        </w:rPr>
        <w:t>.</w:t>
      </w:r>
    </w:p>
    <w:p w14:paraId="50A296FD" w14:textId="77777777" w:rsidR="00453721" w:rsidRPr="00241516" w:rsidRDefault="00453721" w:rsidP="00453721">
      <w:pPr>
        <w:spacing w:after="0" w:line="360" w:lineRule="auto"/>
        <w:jc w:val="both"/>
        <w:rPr>
          <w:szCs w:val="24"/>
        </w:rPr>
      </w:pPr>
    </w:p>
    <w:p w14:paraId="08875742" w14:textId="77777777" w:rsidR="00453721" w:rsidRPr="00756D71" w:rsidRDefault="00453721" w:rsidP="00453721">
      <w:pPr>
        <w:spacing w:after="0" w:line="360" w:lineRule="auto"/>
        <w:jc w:val="both"/>
        <w:rPr>
          <w:rStyle w:val="IntenseEmphasis"/>
        </w:rPr>
      </w:pPr>
      <w:r w:rsidRPr="00756D71">
        <w:rPr>
          <w:rStyle w:val="IntenseEmphasis"/>
        </w:rPr>
        <w:t>Distribution analysis</w:t>
      </w:r>
    </w:p>
    <w:p w14:paraId="4B2B464F" w14:textId="77777777" w:rsidR="00453721" w:rsidRDefault="00453721" w:rsidP="00453721">
      <w:pPr>
        <w:spacing w:after="0" w:line="360" w:lineRule="auto"/>
        <w:jc w:val="both"/>
        <w:rPr>
          <w:szCs w:val="24"/>
        </w:rPr>
      </w:pPr>
      <w:r>
        <w:rPr>
          <w:szCs w:val="24"/>
        </w:rPr>
        <w:t>T</w:t>
      </w:r>
      <w:r w:rsidRPr="00241516">
        <w:rPr>
          <w:szCs w:val="24"/>
        </w:rPr>
        <w:t>he distribution of the values of two integrated information layers and the percentage taxa summarize</w:t>
      </w:r>
      <w:r>
        <w:rPr>
          <w:szCs w:val="24"/>
        </w:rPr>
        <w:t>d</w:t>
      </w:r>
      <w:r w:rsidRPr="00241516">
        <w:rPr>
          <w:szCs w:val="24"/>
        </w:rPr>
        <w:t xml:space="preserve"> at the chosen taxonomic rank can </w:t>
      </w:r>
      <w:r>
        <w:rPr>
          <w:szCs w:val="24"/>
        </w:rPr>
        <w:t>reveal</w:t>
      </w:r>
      <w:r w:rsidRPr="00241516">
        <w:rPr>
          <w:szCs w:val="24"/>
        </w:rPr>
        <w:t xml:space="preserve"> a</w:t>
      </w:r>
      <w:r>
        <w:rPr>
          <w:szCs w:val="24"/>
        </w:rPr>
        <w:t xml:space="preserve"> reasonable filtering threshold for those variables (</w:t>
      </w:r>
      <w:r>
        <w:rPr>
          <w:szCs w:val="24"/>
        </w:rPr>
        <w:fldChar w:fldCharType="begin"/>
      </w:r>
      <w:r>
        <w:rPr>
          <w:szCs w:val="24"/>
        </w:rPr>
        <w:instrText xml:space="preserve"> REF _Ref384080896 \h </w:instrText>
      </w:r>
      <w:r>
        <w:rPr>
          <w:szCs w:val="24"/>
        </w:rPr>
      </w:r>
      <w:r>
        <w:rPr>
          <w:szCs w:val="24"/>
        </w:rPr>
        <w:fldChar w:fldCharType="separate"/>
      </w:r>
      <w:r>
        <w:t xml:space="preserve">Figure </w:t>
      </w:r>
      <w:r>
        <w:rPr>
          <w:noProof/>
        </w:rPr>
        <w:t>4</w:t>
      </w:r>
      <w:r>
        <w:noBreakHyphen/>
      </w:r>
      <w:r>
        <w:rPr>
          <w:noProof/>
        </w:rPr>
        <w:t>7</w:t>
      </w:r>
      <w:r>
        <w:rPr>
          <w:szCs w:val="24"/>
        </w:rPr>
        <w:fldChar w:fldCharType="end"/>
      </w:r>
      <w:r>
        <w:rPr>
          <w:szCs w:val="24"/>
        </w:rPr>
        <w:t>).</w:t>
      </w:r>
    </w:p>
    <w:p w14:paraId="56351B8A" w14:textId="77777777" w:rsidR="00453721" w:rsidRDefault="00453721" w:rsidP="00453721">
      <w:pPr>
        <w:keepNext/>
        <w:spacing w:after="0" w:line="360" w:lineRule="auto"/>
        <w:jc w:val="both"/>
      </w:pPr>
      <w:r>
        <w:rPr>
          <w:noProof/>
          <w:szCs w:val="24"/>
        </w:rPr>
        <w:drawing>
          <wp:inline distT="0" distB="0" distL="0" distR="0" wp14:anchorId="61498EF7" wp14:editId="5DFE8F71">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45">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4E6E6AFA" w14:textId="77777777" w:rsidR="00453721" w:rsidRDefault="00453721" w:rsidP="00453721">
      <w:pPr>
        <w:pStyle w:val="Caption"/>
        <w:jc w:val="both"/>
        <w:rPr>
          <w:szCs w:val="24"/>
        </w:rPr>
      </w:pPr>
      <w:bookmarkStart w:id="211" w:name="_Ref384080896"/>
      <w:bookmarkStart w:id="212" w:name="_Toc386158610"/>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7</w:t>
      </w:r>
      <w:r>
        <w:fldChar w:fldCharType="end"/>
      </w:r>
      <w:bookmarkEnd w:id="211"/>
      <w:r>
        <w:t>: Distribution analysis of two integrated data and the fraction of species in the systematic group. Those distributions can be dynamically changed depending on the defined thresholds of those variables.</w:t>
      </w:r>
      <w:bookmarkEnd w:id="212"/>
    </w:p>
    <w:p w14:paraId="7D0ADD98" w14:textId="77777777" w:rsidR="00453721" w:rsidRPr="00756D71" w:rsidRDefault="00453721" w:rsidP="00453721">
      <w:pPr>
        <w:pStyle w:val="Heading3"/>
        <w:jc w:val="both"/>
      </w:pPr>
      <w:bookmarkStart w:id="213" w:name="_Toc386158950"/>
      <w:r w:rsidRPr="00756D71">
        <w:t>Interoperable output</w:t>
      </w:r>
      <w:bookmarkEnd w:id="213"/>
    </w:p>
    <w:p w14:paraId="24E41C30" w14:textId="77777777" w:rsidR="00453721" w:rsidRDefault="00453721" w:rsidP="00453721">
      <w:pPr>
        <w:spacing w:after="0" w:line="360" w:lineRule="auto"/>
        <w:jc w:val="both"/>
        <w:rPr>
          <w:szCs w:val="24"/>
        </w:rPr>
      </w:pPr>
      <w:r w:rsidRPr="0082108D">
        <w:rPr>
          <w:szCs w:val="24"/>
        </w:rPr>
        <w:t>All plots generated in PhyloProfil</w:t>
      </w:r>
      <w:r>
        <w:rPr>
          <w:szCs w:val="24"/>
        </w:rPr>
        <w:t xml:space="preserve">e can be exported as PDF files. Filtered profiles as well as their sequences </w:t>
      </w:r>
      <w:r w:rsidRPr="0082108D">
        <w:rPr>
          <w:szCs w:val="24"/>
        </w:rPr>
        <w:t>can be down</w:t>
      </w:r>
      <w:r>
        <w:rPr>
          <w:szCs w:val="24"/>
        </w:rPr>
        <w:t>loaded as a list and multi-FASTA</w:t>
      </w:r>
      <w:r w:rsidRPr="0082108D">
        <w:rPr>
          <w:szCs w:val="24"/>
        </w:rPr>
        <w:t xml:space="preserve"> file for f</w:t>
      </w:r>
      <w:r>
        <w:rPr>
          <w:szCs w:val="24"/>
        </w:rPr>
        <w:t>urther downstream study, such as</w:t>
      </w:r>
      <w:r w:rsidRPr="0082108D">
        <w:rPr>
          <w:szCs w:val="24"/>
        </w:rPr>
        <w:t xml:space="preserve"> </w:t>
      </w:r>
      <w:r>
        <w:rPr>
          <w:szCs w:val="24"/>
        </w:rPr>
        <w:t>phylogenetic</w:t>
      </w:r>
      <w:r w:rsidRPr="0082108D">
        <w:rPr>
          <w:szCs w:val="24"/>
        </w:rPr>
        <w:t xml:space="preserve"> tree reconstruction or metabolic pathway </w:t>
      </w:r>
      <w:r>
        <w:rPr>
          <w:szCs w:val="24"/>
        </w:rPr>
        <w:t>analysis</w:t>
      </w:r>
      <w:r w:rsidRPr="0082108D">
        <w:rPr>
          <w:szCs w:val="24"/>
        </w:rPr>
        <w:t>.</w:t>
      </w:r>
    </w:p>
    <w:p w14:paraId="5E1A1C9A" w14:textId="77777777" w:rsidR="00453721" w:rsidRDefault="00453721" w:rsidP="00453721">
      <w:pPr>
        <w:spacing w:after="0" w:line="360" w:lineRule="auto"/>
        <w:jc w:val="both"/>
        <w:rPr>
          <w:szCs w:val="24"/>
        </w:rPr>
      </w:pPr>
    </w:p>
    <w:p w14:paraId="2AC81E82" w14:textId="77777777" w:rsidR="00453721" w:rsidRPr="00756D71" w:rsidRDefault="00453721" w:rsidP="00453721">
      <w:pPr>
        <w:pStyle w:val="Heading2"/>
        <w:jc w:val="both"/>
      </w:pPr>
      <w:bookmarkStart w:id="214" w:name="_Toc386158951"/>
      <w:r w:rsidRPr="00756D71">
        <w:t>Result</w:t>
      </w:r>
      <w:bookmarkEnd w:id="214"/>
      <w:r w:rsidRPr="00756D71">
        <w:t xml:space="preserve"> </w:t>
      </w:r>
    </w:p>
    <w:p w14:paraId="5A471D8B" w14:textId="77777777" w:rsidR="00453721" w:rsidRPr="00756D71" w:rsidRDefault="00453721" w:rsidP="00453721">
      <w:pPr>
        <w:pStyle w:val="Heading3"/>
        <w:jc w:val="both"/>
      </w:pPr>
      <w:bookmarkStart w:id="215" w:name="_Toc386158952"/>
      <w:r w:rsidRPr="00756D71">
        <w:t>The availability</w:t>
      </w:r>
      <w:bookmarkEnd w:id="215"/>
    </w:p>
    <w:p w14:paraId="75453FCD" w14:textId="77777777" w:rsidR="00453721" w:rsidRPr="009C2362" w:rsidRDefault="00453721" w:rsidP="00453721">
      <w:pPr>
        <w:spacing w:after="0" w:line="360" w:lineRule="auto"/>
        <w:jc w:val="both"/>
        <w:rPr>
          <w:szCs w:val="24"/>
        </w:rPr>
      </w:pPr>
      <w:r>
        <w:rPr>
          <w:szCs w:val="24"/>
        </w:rPr>
        <w:t>PhyloProfile is distributed with an exhaustive documentation (</w:t>
      </w:r>
      <w:r w:rsidRPr="00CC16F2">
        <w:rPr>
          <w:szCs w:val="24"/>
        </w:rPr>
        <w:t>https://github.com/BIONF/PhyloProfile/wiki</w:t>
      </w:r>
      <w:r>
        <w:rPr>
          <w:szCs w:val="24"/>
        </w:rPr>
        <w:t>) and several testing data sets (</w:t>
      </w:r>
      <w:r w:rsidRPr="00CC16F2">
        <w:rPr>
          <w:szCs w:val="24"/>
        </w:rPr>
        <w:t>https://github.com/BIONF/phyloprofile-data/tree/master/expTestData</w:t>
      </w:r>
      <w:r>
        <w:rPr>
          <w:szCs w:val="24"/>
        </w:rPr>
        <w:t xml:space="preserve">). The standalone version as well as the open source code of PhyloProfile can be found </w:t>
      </w:r>
      <w:r>
        <w:rPr>
          <w:szCs w:val="24"/>
        </w:rPr>
        <w:lastRenderedPageBreak/>
        <w:t xml:space="preserve">at </w:t>
      </w:r>
      <w:r w:rsidRPr="00E271D7">
        <w:rPr>
          <w:szCs w:val="24"/>
        </w:rPr>
        <w:t>https://github.com/BIONF/PhyloProfile/releases</w:t>
      </w:r>
      <w:r>
        <w:rPr>
          <w:szCs w:val="24"/>
        </w:rPr>
        <w:t xml:space="preserve">. Besides, we also offer an </w:t>
      </w:r>
      <w:r w:rsidRPr="000F37EC">
        <w:rPr>
          <w:szCs w:val="24"/>
        </w:rPr>
        <w:t>online version at http://applbio.biologie.uni-frankfurt.de/phyloprofile/, which</w:t>
      </w:r>
      <w:r>
        <w:rPr>
          <w:szCs w:val="24"/>
        </w:rPr>
        <w:t xml:space="preserve"> can run directly on the web browser without any installation.</w:t>
      </w:r>
    </w:p>
    <w:p w14:paraId="7CAD814C" w14:textId="77777777" w:rsidR="00453721" w:rsidRPr="00756D71" w:rsidRDefault="00453721" w:rsidP="00453721">
      <w:pPr>
        <w:pStyle w:val="Heading3"/>
        <w:jc w:val="both"/>
      </w:pPr>
      <w:bookmarkStart w:id="216" w:name="_Toc386158953"/>
      <w:r w:rsidRPr="00756D71">
        <w:t>Performance test</w:t>
      </w:r>
      <w:bookmarkEnd w:id="216"/>
    </w:p>
    <w:p w14:paraId="27463B1E" w14:textId="77777777" w:rsidR="00453721" w:rsidRDefault="00453721" w:rsidP="00453721">
      <w:pPr>
        <w:spacing w:after="0" w:line="360" w:lineRule="auto"/>
        <w:jc w:val="both"/>
        <w:rPr>
          <w:szCs w:val="24"/>
        </w:rPr>
      </w:pPr>
      <w:r w:rsidRPr="00842AB7">
        <w:rPr>
          <w:szCs w:val="24"/>
        </w:rPr>
        <w:t xml:space="preserve">We checked the performance of PhyloProfile </w:t>
      </w:r>
      <w:r>
        <w:rPr>
          <w:szCs w:val="24"/>
        </w:rPr>
        <w:t>by assessing the</w:t>
      </w:r>
      <w:r w:rsidRPr="00842AB7">
        <w:rPr>
          <w:szCs w:val="24"/>
        </w:rPr>
        <w:t xml:space="preserve"> time required for both importing and </w:t>
      </w:r>
      <w:r>
        <w:rPr>
          <w:szCs w:val="24"/>
        </w:rPr>
        <w:t>plotting the full data (</w:t>
      </w:r>
      <w:r>
        <w:rPr>
          <w:szCs w:val="24"/>
        </w:rPr>
        <w:fldChar w:fldCharType="begin"/>
      </w:r>
      <w:r>
        <w:rPr>
          <w:szCs w:val="24"/>
        </w:rPr>
        <w:instrText xml:space="preserve"> REF _Ref384067296 \h </w:instrText>
      </w:r>
      <w:r>
        <w:rPr>
          <w:szCs w:val="24"/>
        </w:rPr>
      </w:r>
      <w:r>
        <w:rPr>
          <w:szCs w:val="24"/>
        </w:rPr>
        <w:fldChar w:fldCharType="separate"/>
      </w:r>
      <w:r>
        <w:t xml:space="preserve">Figure </w:t>
      </w:r>
      <w:r>
        <w:rPr>
          <w:noProof/>
        </w:rPr>
        <w:t>4</w:t>
      </w:r>
      <w:r>
        <w:noBreakHyphen/>
      </w:r>
      <w:r>
        <w:rPr>
          <w:noProof/>
        </w:rPr>
        <w:t>8</w:t>
      </w:r>
      <w:r>
        <w:rPr>
          <w:szCs w:val="24"/>
        </w:rPr>
        <w:fldChar w:fldCharType="end"/>
      </w:r>
      <w:r w:rsidRPr="00842AB7">
        <w:rPr>
          <w:szCs w:val="24"/>
        </w:rPr>
        <w:t>), and RAM usage (</w:t>
      </w:r>
      <w:r>
        <w:rPr>
          <w:szCs w:val="24"/>
        </w:rPr>
        <w:fldChar w:fldCharType="begin"/>
      </w:r>
      <w:r>
        <w:rPr>
          <w:szCs w:val="24"/>
        </w:rPr>
        <w:instrText xml:space="preserve"> REF _Ref384080946 \h </w:instrText>
      </w:r>
      <w:r>
        <w:rPr>
          <w:szCs w:val="24"/>
        </w:rPr>
      </w:r>
      <w:r>
        <w:rPr>
          <w:szCs w:val="24"/>
        </w:rPr>
        <w:fldChar w:fldCharType="separate"/>
      </w:r>
      <w:r>
        <w:t xml:space="preserve">Figure </w:t>
      </w:r>
      <w:r>
        <w:rPr>
          <w:noProof/>
        </w:rPr>
        <w:t>4</w:t>
      </w:r>
      <w:r>
        <w:noBreakHyphen/>
      </w:r>
      <w:r>
        <w:rPr>
          <w:noProof/>
        </w:rPr>
        <w:t>9</w:t>
      </w:r>
      <w:r>
        <w:rPr>
          <w:szCs w:val="24"/>
        </w:rPr>
        <w:fldChar w:fldCharType="end"/>
      </w:r>
      <w:r w:rsidRPr="00842AB7">
        <w:rPr>
          <w:szCs w:val="24"/>
        </w:rPr>
        <w:t xml:space="preserve">) </w:t>
      </w:r>
      <w:r>
        <w:rPr>
          <w:szCs w:val="24"/>
        </w:rPr>
        <w:t>with different data size</w:t>
      </w:r>
      <w:r w:rsidRPr="00842AB7">
        <w:rPr>
          <w:szCs w:val="24"/>
        </w:rPr>
        <w:t>. 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Pr>
          <w:szCs w:val="24"/>
        </w:rPr>
        <w:fldChar w:fldCharType="begin"/>
      </w:r>
      <w:r>
        <w:rPr>
          <w:szCs w:val="24"/>
        </w:rPr>
        <w:instrText xml:space="preserve"> REF _Ref384067296 \h </w:instrText>
      </w:r>
      <w:r>
        <w:rPr>
          <w:szCs w:val="24"/>
        </w:rPr>
      </w:r>
      <w:r>
        <w:rPr>
          <w:szCs w:val="24"/>
        </w:rPr>
        <w:fldChar w:fldCharType="separate"/>
      </w:r>
      <w:r>
        <w:t xml:space="preserve">Figure </w:t>
      </w:r>
      <w:r>
        <w:rPr>
          <w:noProof/>
        </w:rPr>
        <w:t>4</w:t>
      </w:r>
      <w:r>
        <w:noBreakHyphen/>
      </w:r>
      <w:r>
        <w:rPr>
          <w:noProof/>
        </w:rPr>
        <w:t>8</w:t>
      </w:r>
      <w:r>
        <w:rPr>
          <w:szCs w:val="24"/>
        </w:rPr>
        <w:fldChar w:fldCharType="end"/>
      </w:r>
      <w:r>
        <w:rPr>
          <w:szCs w:val="24"/>
        </w:rPr>
        <w:t xml:space="preserve"> a</w:t>
      </w:r>
      <w:r w:rsidRPr="00842AB7">
        <w:rPr>
          <w:szCs w:val="24"/>
        </w:rPr>
        <w:t>) or fewer taxa (</w:t>
      </w:r>
      <w:r>
        <w:rPr>
          <w:szCs w:val="24"/>
        </w:rPr>
        <w:fldChar w:fldCharType="begin"/>
      </w:r>
      <w:r>
        <w:rPr>
          <w:szCs w:val="24"/>
        </w:rPr>
        <w:instrText xml:space="preserve"> REF _Ref384067296 \h </w:instrText>
      </w:r>
      <w:r>
        <w:rPr>
          <w:szCs w:val="24"/>
        </w:rPr>
      </w:r>
      <w:r>
        <w:rPr>
          <w:szCs w:val="24"/>
        </w:rPr>
        <w:fldChar w:fldCharType="separate"/>
      </w:r>
      <w:r>
        <w:t xml:space="preserve">Figure </w:t>
      </w:r>
      <w:r>
        <w:rPr>
          <w:noProof/>
        </w:rPr>
        <w:t>4</w:t>
      </w:r>
      <w:r>
        <w:noBreakHyphen/>
      </w:r>
      <w:r>
        <w:rPr>
          <w:noProof/>
        </w:rPr>
        <w:t>8</w:t>
      </w:r>
      <w:r>
        <w:rPr>
          <w:szCs w:val="24"/>
        </w:rPr>
        <w:fldChar w:fldCharType="end"/>
      </w:r>
      <w:r>
        <w:rPr>
          <w:szCs w:val="24"/>
        </w:rPr>
        <w:t xml:space="preserve"> b</w:t>
      </w:r>
      <w:r w:rsidRPr="00842AB7">
        <w:rPr>
          <w:szCs w:val="24"/>
        </w:rPr>
        <w:t>), and measured the time to upload and plot the data.</w:t>
      </w:r>
    </w:p>
    <w:p w14:paraId="4C56C723" w14:textId="77777777" w:rsidR="00453721" w:rsidRDefault="00453721" w:rsidP="00453721">
      <w:pPr>
        <w:spacing w:after="0" w:line="360" w:lineRule="auto"/>
        <w:jc w:val="both"/>
        <w:rPr>
          <w:szCs w:val="24"/>
        </w:rPr>
      </w:pPr>
    </w:p>
    <w:p w14:paraId="3822705E" w14:textId="77777777" w:rsidR="00453721" w:rsidRDefault="00453721" w:rsidP="00453721">
      <w:pPr>
        <w:keepNext/>
        <w:spacing w:after="0" w:line="360" w:lineRule="auto"/>
        <w:jc w:val="both"/>
      </w:pPr>
      <w:r>
        <w:rPr>
          <w:noProof/>
          <w:szCs w:val="24"/>
        </w:rPr>
        <w:drawing>
          <wp:inline distT="0" distB="0" distL="0" distR="0" wp14:anchorId="09D1C99B" wp14:editId="502FF3D5">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46">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1C3D9A25" w14:textId="77777777" w:rsidR="00453721" w:rsidRDefault="00453721" w:rsidP="00453721">
      <w:pPr>
        <w:pStyle w:val="Caption"/>
        <w:jc w:val="both"/>
        <w:rPr>
          <w:szCs w:val="24"/>
        </w:rPr>
      </w:pPr>
      <w:bookmarkStart w:id="217" w:name="_Ref384067296"/>
      <w:bookmarkStart w:id="218" w:name="_Toc386158611"/>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8</w:t>
      </w:r>
      <w:r>
        <w:fldChar w:fldCharType="end"/>
      </w:r>
      <w:bookmarkEnd w:id="217"/>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bookmarkEnd w:id="218"/>
    </w:p>
    <w:p w14:paraId="024F48AC" w14:textId="77777777" w:rsidR="00453721" w:rsidRDefault="00453721" w:rsidP="00453721">
      <w:pPr>
        <w:spacing w:after="0" w:line="360" w:lineRule="auto"/>
        <w:jc w:val="both"/>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Pr="004B135F">
        <w:rPr>
          <w:szCs w:val="24"/>
        </w:rPr>
        <w:t xml:space="preserve">The results indicate that PhyloProfile facilitates a reasonably quick interactive exploration of the data for data comprising up to a few hundreds of genes and taxa. We trust that this will be sufficient for the vast majority of applications, as we expect that a typical </w:t>
      </w:r>
      <w:r w:rsidRPr="004B135F">
        <w:rPr>
          <w:szCs w:val="24"/>
        </w:rPr>
        <w:lastRenderedPageBreak/>
        <w:t>user will be interested in exploring phylogenetic profiles of gene sets representing, e.g. one ore few KEGG pathways. However, the analysis of substantially larger data is also possible, and the option to extract subsets of interest via the customized profile option allows streamlining and speeding up the analysis.</w:t>
      </w:r>
    </w:p>
    <w:p w14:paraId="36A3B00C" w14:textId="77777777" w:rsidR="00453721" w:rsidRDefault="00453721" w:rsidP="00453721">
      <w:pPr>
        <w:keepNext/>
        <w:spacing w:after="0" w:line="360" w:lineRule="auto"/>
        <w:jc w:val="both"/>
      </w:pPr>
      <w:r>
        <w:rPr>
          <w:noProof/>
          <w:szCs w:val="24"/>
        </w:rPr>
        <w:drawing>
          <wp:inline distT="0" distB="0" distL="0" distR="0" wp14:anchorId="5AAA18E1" wp14:editId="4A895C29">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47">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40A593BA" w14:textId="77777777" w:rsidR="00453721" w:rsidRPr="00842AB7" w:rsidRDefault="00453721" w:rsidP="00453721">
      <w:pPr>
        <w:pStyle w:val="Caption"/>
        <w:jc w:val="both"/>
        <w:rPr>
          <w:szCs w:val="24"/>
        </w:rPr>
      </w:pPr>
      <w:bookmarkStart w:id="219" w:name="_Ref384080946"/>
      <w:bookmarkStart w:id="220" w:name="_Toc386158612"/>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9</w:t>
      </w:r>
      <w:r>
        <w:fldChar w:fldCharType="end"/>
      </w:r>
      <w:bookmarkEnd w:id="219"/>
      <w:r>
        <w:t xml:space="preserve">: </w:t>
      </w:r>
      <w:r w:rsidRPr="00001AD8">
        <w:t>RAM usage during data display increases linearly as the data matrix grows. (a) RAM usage as a function of number of genes analyzed, and (b) as a function of the number of taxa analyzed.</w:t>
      </w:r>
      <w:bookmarkEnd w:id="220"/>
    </w:p>
    <w:p w14:paraId="2B212F79" w14:textId="77777777" w:rsidR="00453721" w:rsidRDefault="00453721" w:rsidP="00453721">
      <w:pPr>
        <w:spacing w:after="0" w:line="360" w:lineRule="auto"/>
        <w:jc w:val="both"/>
        <w:rPr>
          <w:szCs w:val="24"/>
        </w:rPr>
      </w:pPr>
    </w:p>
    <w:p w14:paraId="3326F3D3" w14:textId="77777777" w:rsidR="00453721" w:rsidRDefault="00453721" w:rsidP="00453721">
      <w:pPr>
        <w:spacing w:after="0" w:line="360" w:lineRule="auto"/>
        <w:jc w:val="both"/>
        <w:rPr>
          <w:szCs w:val="24"/>
        </w:rPr>
      </w:pPr>
      <w:r w:rsidRPr="00033638">
        <w:rPr>
          <w:szCs w:val="24"/>
        </w:rPr>
        <w:t xml:space="preserve">The online version of PhyloProfile currently runs on our webserver at http://applbio.biologie.uni-frankfurt.de/phyloprofile/ using the shiny server that is provided as a service to the community by RStudio Inc. The performance of the online version is comparable to the standalone version with respect to speed of data upload and plotting of the profiles. </w:t>
      </w:r>
      <w:r>
        <w:rPr>
          <w:szCs w:val="24"/>
        </w:rPr>
        <w:t>The only difference is</w:t>
      </w:r>
      <w:r w:rsidRPr="00033638">
        <w:rPr>
          <w:szCs w:val="24"/>
        </w:rPr>
        <w:t>,</w:t>
      </w:r>
      <w:r>
        <w:rPr>
          <w:szCs w:val="24"/>
        </w:rPr>
        <w:t xml:space="preserve"> that the online version currently does not support orthoXML format as input</w:t>
      </w:r>
      <w:r w:rsidRPr="00033638">
        <w:rPr>
          <w:szCs w:val="24"/>
        </w:rPr>
        <w:t>.</w:t>
      </w:r>
    </w:p>
    <w:p w14:paraId="7864A856" w14:textId="77777777" w:rsidR="00453721" w:rsidRDefault="00453721" w:rsidP="00453721">
      <w:pPr>
        <w:spacing w:after="0" w:line="360" w:lineRule="auto"/>
        <w:jc w:val="both"/>
        <w:rPr>
          <w:szCs w:val="24"/>
        </w:rPr>
      </w:pPr>
    </w:p>
    <w:p w14:paraId="489ADE68" w14:textId="77777777" w:rsidR="00453721" w:rsidRPr="00756D71" w:rsidRDefault="00453721" w:rsidP="00453721">
      <w:pPr>
        <w:pStyle w:val="Heading2"/>
        <w:jc w:val="both"/>
      </w:pPr>
      <w:bookmarkStart w:id="221" w:name="_Toc386158954"/>
      <w:r w:rsidRPr="00756D71">
        <w:t>Conclusion</w:t>
      </w:r>
      <w:bookmarkEnd w:id="221"/>
    </w:p>
    <w:p w14:paraId="78531CA9" w14:textId="77777777" w:rsidR="00453721" w:rsidRDefault="00453721" w:rsidP="00453721">
      <w:pPr>
        <w:spacing w:after="0" w:line="360" w:lineRule="auto"/>
        <w:jc w:val="both"/>
        <w:rPr>
          <w:szCs w:val="24"/>
        </w:rPr>
      </w:pPr>
      <w:r>
        <w:rPr>
          <w:szCs w:val="24"/>
        </w:rPr>
        <w:t>Beside the presence/</w:t>
      </w:r>
      <w:r w:rsidRPr="00076E91">
        <w:rPr>
          <w:szCs w:val="24"/>
        </w:rPr>
        <w:t xml:space="preserve">absence pattern of genes across species, PhyloProfile is able to display two additional layers of information. In particularly, </w:t>
      </w:r>
      <w:r>
        <w:rPr>
          <w:szCs w:val="24"/>
        </w:rPr>
        <w:t>the tool</w:t>
      </w:r>
      <w:r w:rsidRPr="00076E91">
        <w:rPr>
          <w:szCs w:val="24"/>
        </w:rPr>
        <w:t xml:space="preserve"> </w:t>
      </w:r>
      <w:r>
        <w:rPr>
          <w:szCs w:val="24"/>
        </w:rPr>
        <w:t>facilitates</w:t>
      </w:r>
      <w:r w:rsidRPr="00076E91">
        <w:rPr>
          <w:szCs w:val="24"/>
        </w:rPr>
        <w:t xml:space="preserve"> the visualization and exploration of phylogenetic profiles together with the protein feature architectures in an interactive </w:t>
      </w:r>
      <w:r>
        <w:rPr>
          <w:szCs w:val="24"/>
        </w:rPr>
        <w:t xml:space="preserve">and effective </w:t>
      </w:r>
      <w:r w:rsidRPr="00076E91">
        <w:rPr>
          <w:szCs w:val="24"/>
        </w:rPr>
        <w:t xml:space="preserve">way. Implemented with the </w:t>
      </w:r>
      <w:r>
        <w:rPr>
          <w:szCs w:val="24"/>
        </w:rPr>
        <w:t>dynamic</w:t>
      </w:r>
      <w:r w:rsidRPr="00076E91">
        <w:rPr>
          <w:szCs w:val="24"/>
        </w:rPr>
        <w:t xml:space="preserve"> analysis functions, PhyloProfile can offer a reliable analysis of </w:t>
      </w:r>
      <w:r>
        <w:rPr>
          <w:szCs w:val="24"/>
        </w:rPr>
        <w:t xml:space="preserve">complex </w:t>
      </w:r>
      <w:r w:rsidRPr="00076E91">
        <w:rPr>
          <w:szCs w:val="24"/>
        </w:rPr>
        <w:t>phylogenetic profiles</w:t>
      </w:r>
      <w:r>
        <w:rPr>
          <w:szCs w:val="24"/>
        </w:rPr>
        <w:t>.</w:t>
      </w:r>
    </w:p>
    <w:p w14:paraId="277F7A47" w14:textId="77777777" w:rsidR="00453721" w:rsidRPr="00076E91" w:rsidRDefault="00453721" w:rsidP="00453721">
      <w:pPr>
        <w:spacing w:after="0" w:line="360" w:lineRule="auto"/>
        <w:jc w:val="both"/>
        <w:rPr>
          <w:szCs w:val="24"/>
        </w:rPr>
        <w:sectPr w:rsidR="00453721"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6082CB6F" w14:textId="77777777" w:rsidR="00453721" w:rsidRDefault="00453721" w:rsidP="00453721">
      <w:pPr>
        <w:pStyle w:val="Heading1"/>
        <w:jc w:val="both"/>
      </w:pPr>
      <w:bookmarkStart w:id="222" w:name="_Toc386158955"/>
      <w:r w:rsidRPr="00A115AD">
        <w:lastRenderedPageBreak/>
        <w:t>HamFAS: a novel functional annotation approach based on feature-aware orthology inference</w:t>
      </w:r>
      <w:bookmarkEnd w:id="222"/>
    </w:p>
    <w:p w14:paraId="14C352C5" w14:textId="77777777" w:rsidR="00453721" w:rsidRPr="005E2368" w:rsidRDefault="00453721" w:rsidP="00453721">
      <w:pPr>
        <w:jc w:val="both"/>
      </w:pPr>
    </w:p>
    <w:p w14:paraId="244B0332" w14:textId="77777777" w:rsidR="00453721" w:rsidRPr="00A115AD" w:rsidRDefault="00453721" w:rsidP="00453721">
      <w:pPr>
        <w:pStyle w:val="Heading2"/>
        <w:jc w:val="both"/>
      </w:pPr>
      <w:bookmarkStart w:id="223" w:name="_Toc386158956"/>
      <w:r w:rsidRPr="00A115AD">
        <w:t>Introduction</w:t>
      </w:r>
      <w:bookmarkEnd w:id="223"/>
    </w:p>
    <w:p w14:paraId="6CC64E68" w14:textId="77777777" w:rsidR="00453721" w:rsidRDefault="00453721" w:rsidP="00453721">
      <w:pPr>
        <w:spacing w:after="0" w:line="360" w:lineRule="auto"/>
        <w:jc w:val="both"/>
        <w:rPr>
          <w:szCs w:val="24"/>
        </w:rPr>
      </w:pPr>
      <w:r>
        <w:rPr>
          <w:szCs w:val="24"/>
        </w:rPr>
        <w:t xml:space="preserve">Function assignment is one of the crucial steps in every sequencing projects to characterize the predicted genes or proteins in the new genomes </w:t>
      </w:r>
      <w:r>
        <w:rPr>
          <w:szCs w:val="24"/>
        </w:rPr>
        <w:fldChar w:fldCharType="begin"/>
      </w:r>
      <w:r>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Pr>
          <w:szCs w:val="24"/>
        </w:rPr>
        <w:fldChar w:fldCharType="separate"/>
      </w:r>
      <w:r>
        <w:rPr>
          <w:noProof/>
          <w:szCs w:val="24"/>
        </w:rPr>
        <w:t>(Gabaldón and Huynen 2004)</w:t>
      </w:r>
      <w:r>
        <w:rPr>
          <w:szCs w:val="24"/>
        </w:rPr>
        <w:fldChar w:fldCharType="end"/>
      </w:r>
      <w:r>
        <w:rPr>
          <w:szCs w:val="24"/>
        </w:rPr>
        <w:t xml:space="preserve">. There are two main kinds of </w:t>
      </w:r>
      <w:r w:rsidRPr="00C9034C">
        <w:rPr>
          <w:i/>
          <w:szCs w:val="24"/>
        </w:rPr>
        <w:t>in-silico</w:t>
      </w:r>
      <w:r>
        <w:rPr>
          <w:szCs w:val="24"/>
        </w:rPr>
        <w:t xml:space="preserve"> methods for functional annotation, including structure-based and sequence-based approaches. Because protein structures evolve exponentially slower than their amino acid sequences </w:t>
      </w:r>
      <w:r>
        <w:rPr>
          <w:szCs w:val="24"/>
        </w:rPr>
        <w:fldChar w:fldCharType="begin"/>
      </w:r>
      <w:r>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Pr>
          <w:szCs w:val="24"/>
        </w:rPr>
        <w:fldChar w:fldCharType="separate"/>
      </w:r>
      <w:r>
        <w:rPr>
          <w:noProof/>
          <w:szCs w:val="24"/>
        </w:rPr>
        <w:t>(Chothia and Lesk 1986; Williams and Lovell 2009)</w:t>
      </w:r>
      <w:r>
        <w:rPr>
          <w:szCs w:val="24"/>
        </w:rPr>
        <w:fldChar w:fldCharType="end"/>
      </w:r>
      <w:r>
        <w:rPr>
          <w:szCs w:val="24"/>
        </w:rPr>
        <w:t xml:space="preserve">, the structure-based </w:t>
      </w:r>
      <w:r w:rsidRPr="002926CD">
        <w:rPr>
          <w:szCs w:val="24"/>
        </w:rPr>
        <w:t xml:space="preserve">annotation predictors have advantage over </w:t>
      </w:r>
      <w:r>
        <w:rPr>
          <w:szCs w:val="24"/>
        </w:rPr>
        <w:t xml:space="preserve">the other, when the sequence similarity is not sufficient enough for retaining the orthologous relationship between two proteins </w:t>
      </w:r>
      <w:r>
        <w:rPr>
          <w:szCs w:val="24"/>
        </w:rPr>
        <w:fldChar w:fldCharType="begin"/>
      </w:r>
      <w:r>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Pr>
          <w:szCs w:val="24"/>
        </w:rPr>
        <w:fldChar w:fldCharType="separate"/>
      </w:r>
      <w:r>
        <w:rPr>
          <w:noProof/>
          <w:szCs w:val="24"/>
        </w:rPr>
        <w:t>(Adams et al. 2007)</w:t>
      </w:r>
      <w:r>
        <w:rPr>
          <w:szCs w:val="24"/>
        </w:rPr>
        <w:fldChar w:fldCharType="end"/>
      </w:r>
      <w:r>
        <w:rPr>
          <w:szCs w:val="24"/>
        </w:rPr>
        <w:t xml:space="preserve">. Nonetheless, the protein structure prediction process is time consuming and complicated </w:t>
      </w:r>
      <w:r>
        <w:rPr>
          <w:szCs w:val="24"/>
        </w:rPr>
        <w:fldChar w:fldCharType="begin"/>
      </w:r>
      <w:r>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Pr>
          <w:szCs w:val="24"/>
        </w:rPr>
        <w:fldChar w:fldCharType="separate"/>
      </w:r>
      <w:r>
        <w:rPr>
          <w:noProof/>
          <w:szCs w:val="24"/>
        </w:rPr>
        <w:t>(Baker 2001)</w:t>
      </w:r>
      <w:r>
        <w:rPr>
          <w:szCs w:val="24"/>
        </w:rPr>
        <w:fldChar w:fldCharType="end"/>
      </w:r>
      <w:r>
        <w:rPr>
          <w:szCs w:val="24"/>
        </w:rPr>
        <w:t xml:space="preserve">. Thus, the sequence-based methods are still commonly used for functional annotation </w:t>
      </w:r>
      <w:r>
        <w:rPr>
          <w:szCs w:val="24"/>
        </w:rPr>
        <w:fldChar w:fldCharType="begin"/>
      </w:r>
      <w:r>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Pr>
          <w:szCs w:val="24"/>
        </w:rPr>
        <w:fldChar w:fldCharType="separate"/>
      </w:r>
      <w:r>
        <w:rPr>
          <w:noProof/>
          <w:szCs w:val="24"/>
        </w:rPr>
        <w:t>(Loewenstein et al. 2009)</w:t>
      </w:r>
      <w:r>
        <w:rPr>
          <w:szCs w:val="24"/>
        </w:rPr>
        <w:fldChar w:fldCharType="end"/>
      </w:r>
      <w:r>
        <w:rPr>
          <w:szCs w:val="24"/>
        </w:rPr>
        <w:t xml:space="preserve">. Nowadays, with the rapid increase of the newly identified sequences, these methods become more robust since they can be used to automatically annotate a large number of uncharacterized proteins </w:t>
      </w:r>
      <w:r>
        <w:rPr>
          <w:szCs w:val="24"/>
        </w:rPr>
        <w:fldChar w:fldCharType="begin"/>
      </w:r>
      <w:r>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Pr>
          <w:szCs w:val="24"/>
        </w:rPr>
        <w:fldChar w:fldCharType="separate"/>
      </w:r>
      <w:r>
        <w:rPr>
          <w:noProof/>
          <w:szCs w:val="24"/>
        </w:rPr>
        <w:t>(Sael, Chitale, and Kihara 2012)</w:t>
      </w:r>
      <w:r>
        <w:rPr>
          <w:szCs w:val="24"/>
        </w:rPr>
        <w:fldChar w:fldCharType="end"/>
      </w:r>
      <w:r>
        <w:rPr>
          <w:szCs w:val="24"/>
        </w:rPr>
        <w:t>.</w:t>
      </w:r>
    </w:p>
    <w:p w14:paraId="0EBAE34C" w14:textId="77777777" w:rsidR="00453721" w:rsidRDefault="00453721" w:rsidP="00453721">
      <w:pPr>
        <w:spacing w:after="0" w:line="360" w:lineRule="auto"/>
        <w:jc w:val="both"/>
        <w:rPr>
          <w:szCs w:val="24"/>
        </w:rPr>
      </w:pPr>
      <w:r w:rsidRPr="00076E91">
        <w:rPr>
          <w:szCs w:val="24"/>
        </w:rPr>
        <w:t>Proteins that are orthologous to each other are likely to have similar functions</w:t>
      </w:r>
      <w:r>
        <w:rPr>
          <w:szCs w:val="24"/>
        </w:rPr>
        <w:t xml:space="preserve"> or retain the key properties </w:t>
      </w:r>
      <w:r>
        <w:rPr>
          <w:szCs w:val="24"/>
        </w:rPr>
        <w:fldChar w:fldCharType="begin"/>
      </w:r>
      <w:r>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Pr>
          <w:szCs w:val="24"/>
        </w:rPr>
        <w:fldChar w:fldCharType="separate"/>
      </w:r>
      <w:r>
        <w:rPr>
          <w:noProof/>
          <w:szCs w:val="24"/>
        </w:rPr>
        <w:t>(Gabaldón and Koonin 2013)</w:t>
      </w:r>
      <w:r>
        <w:rPr>
          <w:szCs w:val="24"/>
        </w:rPr>
        <w:fldChar w:fldCharType="end"/>
      </w:r>
      <w:r w:rsidRPr="00076E91">
        <w:rPr>
          <w:szCs w:val="24"/>
        </w:rPr>
        <w:t>. The quality of orthology-based annotation transfer methods</w:t>
      </w:r>
      <w:r>
        <w:rPr>
          <w:szCs w:val="24"/>
        </w:rPr>
        <w:t xml:space="preserve"> therefore</w:t>
      </w:r>
      <w:r w:rsidRPr="00076E91">
        <w:rPr>
          <w:szCs w:val="24"/>
        </w:rPr>
        <w:t xml:space="preserve"> depends strongly on the accuracy of the ortholog prediction. </w:t>
      </w:r>
      <w:r w:rsidRPr="00A40CF6">
        <w:rPr>
          <w:szCs w:val="24"/>
        </w:rPr>
        <w:t>However, orthology inference is indeed a challenging process that is not error-free</w:t>
      </w:r>
      <w:r>
        <w:rPr>
          <w:szCs w:val="24"/>
        </w:rPr>
        <w:t xml:space="preserve"> </w: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 </w:instrTex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(Altenhoff et al. 2016)</w:t>
      </w:r>
      <w:r>
        <w:rPr>
          <w:szCs w:val="24"/>
        </w:rPr>
        <w:fldChar w:fldCharType="end"/>
      </w:r>
      <w:r w:rsidRPr="00A40CF6">
        <w:rPr>
          <w:szCs w:val="24"/>
        </w:rPr>
        <w:t xml:space="preserve">. </w:t>
      </w:r>
      <w:r w:rsidRPr="00340C30">
        <w:rPr>
          <w:szCs w:val="24"/>
        </w:rPr>
        <w:t xml:space="preserve">Furthermore, the functional similarity </w:t>
      </w:r>
      <w:r>
        <w:rPr>
          <w:szCs w:val="24"/>
        </w:rPr>
        <w:t>can</w:t>
      </w:r>
      <w:r w:rsidRPr="00340C30">
        <w:rPr>
          <w:szCs w:val="24"/>
        </w:rPr>
        <w:t xml:space="preserve">not always be </w:t>
      </w:r>
      <w:r>
        <w:rPr>
          <w:szCs w:val="24"/>
        </w:rPr>
        <w:t>assured</w:t>
      </w:r>
      <w:r w:rsidRPr="00340C30">
        <w:rPr>
          <w:szCs w:val="24"/>
        </w:rPr>
        <w:t xml:space="preserve"> by orthology relationship</w:t>
      </w:r>
      <w:r>
        <w:rPr>
          <w:szCs w:val="24"/>
        </w:rPr>
        <w:t xml:space="preserve"> between proteins </w:t>
      </w:r>
      <w:r>
        <w:rPr>
          <w:szCs w:val="24"/>
        </w:rPr>
        <w:fldChar w:fldCharType="begin"/>
      </w:r>
      <w:r>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Pr>
          <w:szCs w:val="24"/>
        </w:rPr>
        <w:fldChar w:fldCharType="separate"/>
      </w:r>
      <w:r>
        <w:rPr>
          <w:noProof/>
          <w:szCs w:val="24"/>
        </w:rPr>
        <w:t>(Studer and Robinson-Rechavi 2009)</w:t>
      </w:r>
      <w:r>
        <w:rPr>
          <w:szCs w:val="24"/>
        </w:rPr>
        <w:fldChar w:fldCharType="end"/>
      </w:r>
      <w:r w:rsidRPr="00340C30">
        <w:rPr>
          <w:szCs w:val="24"/>
        </w:rPr>
        <w:t>.</w:t>
      </w:r>
      <w:r>
        <w:rPr>
          <w:szCs w:val="24"/>
        </w:rPr>
        <w:t xml:space="preserve"> Therefore, it needs to be combined with other evidences like protein domains for a more accurate function prediction, especially for transferring annotations between distantly </w:t>
      </w:r>
      <w:r>
        <w:rPr>
          <w:szCs w:val="24"/>
        </w:rPr>
        <w:lastRenderedPageBreak/>
        <w:t xml:space="preserve">related species </w:t>
      </w:r>
      <w:r>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Pr>
          <w:szCs w:val="24"/>
        </w:rPr>
        <w:instrText xml:space="preserve"> ADDIN EN.CITE </w:instrText>
      </w:r>
      <w:r>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(Apic, Gough, and Teichmann 2001; Reid, Yeats, and Orengo 2007)</w:t>
      </w:r>
      <w:r>
        <w:rPr>
          <w:szCs w:val="24"/>
        </w:rPr>
        <w:fldChar w:fldCharType="end"/>
      </w:r>
      <w:r>
        <w:rPr>
          <w:szCs w:val="24"/>
        </w:rPr>
        <w:t>.</w:t>
      </w:r>
    </w:p>
    <w:p w14:paraId="32AE834C" w14:textId="77777777" w:rsidR="00453721" w:rsidRDefault="00453721" w:rsidP="00453721">
      <w:pPr>
        <w:spacing w:after="0" w:line="360" w:lineRule="auto"/>
        <w:jc w:val="both"/>
        <w:rPr>
          <w:szCs w:val="24"/>
        </w:rPr>
      </w:pPr>
      <w:r>
        <w:rPr>
          <w:szCs w:val="24"/>
        </w:rPr>
        <w:t>Hence,</w:t>
      </w:r>
      <w:r w:rsidRPr="00076E91">
        <w:rPr>
          <w:szCs w:val="24"/>
        </w:rPr>
        <w:t xml:space="preserve"> we </w:t>
      </w:r>
      <w:r>
        <w:rPr>
          <w:szCs w:val="24"/>
        </w:rPr>
        <w:t>developed</w:t>
      </w:r>
      <w:r w:rsidRPr="00076E91">
        <w:rPr>
          <w:szCs w:val="24"/>
        </w:rPr>
        <w:t xml:space="preserve"> HamFAS, a </w:t>
      </w:r>
      <w:r>
        <w:rPr>
          <w:szCs w:val="24"/>
        </w:rPr>
        <w:t>novel</w:t>
      </w:r>
      <w:r w:rsidRPr="00076E91">
        <w:rPr>
          <w:szCs w:val="24"/>
        </w:rPr>
        <w:t xml:space="preserve"> annotation </w:t>
      </w:r>
      <w:r>
        <w:rPr>
          <w:szCs w:val="24"/>
        </w:rPr>
        <w:t>approach</w:t>
      </w:r>
      <w:r w:rsidRPr="00076E91">
        <w:rPr>
          <w:szCs w:val="24"/>
        </w:rPr>
        <w:t xml:space="preserve"> based on fea</w:t>
      </w:r>
      <w:r>
        <w:rPr>
          <w:szCs w:val="24"/>
        </w:rPr>
        <w:t xml:space="preserve">ture-aware orthology inference. We designed HamFAS to transfer the KEGG Orthology identifiers from the Kyoto </w:t>
      </w:r>
      <w:r w:rsidRPr="00277F16">
        <w:rPr>
          <w:szCs w:val="24"/>
        </w:rPr>
        <w:t>Encyclopedia of Genes and Genomes</w:t>
      </w:r>
      <w:r>
        <w:rPr>
          <w:szCs w:val="24"/>
        </w:rPr>
        <w:t xml:space="preserve"> </w:t>
      </w:r>
      <w:r>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Pr>
          <w:szCs w:val="24"/>
        </w:rPr>
        <w:instrText xml:space="preserve"> ADDIN EN.CITE </w:instrText>
      </w:r>
      <w:r>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(Kanehisa and Goto 2000; Kanehisa et al. 2016)</w:t>
      </w:r>
      <w:r>
        <w:rPr>
          <w:szCs w:val="24"/>
        </w:rPr>
        <w:fldChar w:fldCharType="end"/>
      </w:r>
      <w:r>
        <w:rPr>
          <w:szCs w:val="24"/>
        </w:rPr>
        <w:t xml:space="preserve"> from the already annotated proteins to their unannotated orthologs. KEGG Orthology identifiers (K numbers or KOs) are used to link proteins with their genomic information including sequences and functional annotations; chemical information such as compound, glycan or reaction; and also their biological metabolic pathways </w:t>
      </w:r>
      <w:r>
        <w:rPr>
          <w:szCs w:val="24"/>
        </w:rPr>
        <w:fldChar w:fldCharType="begin"/>
      </w:r>
      <w:r>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Pr>
          <w:szCs w:val="24"/>
        </w:rPr>
        <w:fldChar w:fldCharType="separate"/>
      </w:r>
      <w:r>
        <w:rPr>
          <w:noProof/>
          <w:szCs w:val="24"/>
        </w:rPr>
        <w:t>(Kanehisa et al. 2014)</w:t>
      </w:r>
      <w:r>
        <w:rPr>
          <w:szCs w:val="24"/>
        </w:rPr>
        <w:fldChar w:fldCharType="end"/>
      </w:r>
      <w:r>
        <w:rPr>
          <w:szCs w:val="24"/>
        </w:rPr>
        <w:t>.</w:t>
      </w:r>
    </w:p>
    <w:p w14:paraId="6BEFC649" w14:textId="77777777" w:rsidR="00453721" w:rsidRDefault="00453721" w:rsidP="00453721">
      <w:pPr>
        <w:spacing w:after="0" w:line="360" w:lineRule="auto"/>
        <w:jc w:val="both"/>
        <w:rPr>
          <w:szCs w:val="24"/>
        </w:rPr>
      </w:pPr>
    </w:p>
    <w:p w14:paraId="6896C9E4" w14:textId="77777777" w:rsidR="00453721" w:rsidRPr="00A115AD" w:rsidRDefault="00453721" w:rsidP="00453721">
      <w:pPr>
        <w:pStyle w:val="Heading2"/>
        <w:spacing w:line="276" w:lineRule="auto"/>
        <w:jc w:val="both"/>
      </w:pPr>
      <w:bookmarkStart w:id="224" w:name="_Toc386158957"/>
      <w:r w:rsidRPr="00A115AD">
        <w:t>Methods</w:t>
      </w:r>
      <w:bookmarkEnd w:id="224"/>
    </w:p>
    <w:p w14:paraId="7BCC14E7" w14:textId="77777777" w:rsidR="00453721" w:rsidRPr="00A115AD" w:rsidRDefault="00453721" w:rsidP="00453721">
      <w:pPr>
        <w:pStyle w:val="Heading3"/>
        <w:jc w:val="both"/>
      </w:pPr>
      <w:bookmarkStart w:id="225" w:name="_Toc386158958"/>
      <w:r w:rsidRPr="00A115AD">
        <w:t>HamFAS approach</w:t>
      </w:r>
      <w:bookmarkEnd w:id="225"/>
    </w:p>
    <w:p w14:paraId="5F4AE364" w14:textId="77777777" w:rsidR="00453721" w:rsidRPr="00076E91" w:rsidRDefault="00453721" w:rsidP="00453721">
      <w:pPr>
        <w:spacing w:after="0" w:line="360" w:lineRule="auto"/>
        <w:jc w:val="both"/>
        <w:rPr>
          <w:szCs w:val="24"/>
        </w:rPr>
      </w:pPr>
      <w:r w:rsidRPr="00076E91">
        <w:rPr>
          <w:szCs w:val="24"/>
        </w:rPr>
        <w:t xml:space="preserve">HamFAS </w:t>
      </w:r>
      <w:r>
        <w:rPr>
          <w:szCs w:val="24"/>
        </w:rPr>
        <w:t>is a hybrid approach for KO annotation transfer combining both orthology relationship and protein domain architecture similarity</w:t>
      </w:r>
      <w:r w:rsidRPr="00076E91">
        <w:rPr>
          <w:szCs w:val="24"/>
        </w:rPr>
        <w:t xml:space="preserve">. </w:t>
      </w:r>
      <w:r w:rsidRPr="00076E91">
        <w:rPr>
          <w:szCs w:val="24"/>
        </w:rPr>
        <w:fldChar w:fldCharType="begin"/>
      </w:r>
      <w:r w:rsidRPr="00076E91">
        <w:rPr>
          <w:szCs w:val="24"/>
        </w:rPr>
        <w:instrText xml:space="preserve"> REF _Ref381605755 \h </w:instrText>
      </w:r>
      <w:r w:rsidRPr="00076E91">
        <w:rPr>
          <w:szCs w:val="24"/>
        </w:rPr>
      </w:r>
      <w:r w:rsidRPr="00076E91">
        <w:rPr>
          <w:szCs w:val="24"/>
        </w:rPr>
        <w:fldChar w:fldCharType="separate"/>
      </w:r>
      <w:r w:rsidRPr="00076E91">
        <w:t xml:space="preserve">Figure </w:t>
      </w:r>
      <w:r>
        <w:rPr>
          <w:noProof/>
        </w:rPr>
        <w:t>5</w:t>
      </w:r>
      <w:r>
        <w:noBreakHyphen/>
      </w:r>
      <w:r>
        <w:rPr>
          <w:noProof/>
        </w:rPr>
        <w:t>1</w:t>
      </w:r>
      <w:r w:rsidRPr="00076E91">
        <w:rPr>
          <w:szCs w:val="24"/>
        </w:rPr>
        <w:fldChar w:fldCharType="end"/>
      </w:r>
      <w:r w:rsidRPr="00076E91">
        <w:rPr>
          <w:szCs w:val="24"/>
        </w:rPr>
        <w:t xml:space="preserve"> demonstrates the </w:t>
      </w:r>
      <w:r>
        <w:rPr>
          <w:szCs w:val="24"/>
        </w:rPr>
        <w:t>workflow</w:t>
      </w:r>
      <w:r w:rsidRPr="00076E91">
        <w:rPr>
          <w:szCs w:val="24"/>
        </w:rPr>
        <w:t xml:space="preserve"> of HamFAS.</w:t>
      </w:r>
    </w:p>
    <w:p w14:paraId="57026EBC" w14:textId="77777777" w:rsidR="00453721" w:rsidRPr="00076E91" w:rsidRDefault="00453721" w:rsidP="00453721">
      <w:pPr>
        <w:keepNext/>
        <w:spacing w:after="0" w:line="360" w:lineRule="auto"/>
        <w:jc w:val="both"/>
        <w:rPr>
          <w:szCs w:val="24"/>
        </w:rPr>
      </w:pPr>
      <w:r w:rsidRPr="00076E91">
        <w:rPr>
          <w:noProof/>
          <w:szCs w:val="24"/>
        </w:rPr>
        <w:drawing>
          <wp:inline distT="0" distB="0" distL="0" distR="0" wp14:anchorId="12A1645E" wp14:editId="54942AF6">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135F025C" w14:textId="77777777" w:rsidR="00453721" w:rsidRPr="00076E91" w:rsidRDefault="00453721" w:rsidP="00453721">
      <w:pPr>
        <w:pStyle w:val="Caption"/>
        <w:spacing w:after="0" w:line="360" w:lineRule="auto"/>
        <w:jc w:val="both"/>
      </w:pPr>
      <w:bookmarkStart w:id="226" w:name="_Ref381605755"/>
      <w:bookmarkStart w:id="227" w:name="_Toc386158613"/>
      <w:r w:rsidRPr="00076E91">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bookmarkEnd w:id="226"/>
      <w:r w:rsidRPr="00076E91">
        <w:t>: KO annotation transfer using HamFAS approach.</w:t>
      </w:r>
      <w:bookmarkEnd w:id="227"/>
    </w:p>
    <w:p w14:paraId="3EEA31A7" w14:textId="77777777" w:rsidR="00453721" w:rsidRPr="00076E91" w:rsidRDefault="00453721" w:rsidP="00453721">
      <w:pPr>
        <w:spacing w:after="0" w:line="360" w:lineRule="auto"/>
        <w:jc w:val="both"/>
        <w:rPr>
          <w:szCs w:val="24"/>
        </w:rPr>
      </w:pPr>
      <w:r>
        <w:rPr>
          <w:szCs w:val="24"/>
        </w:rPr>
        <w:lastRenderedPageBreak/>
        <w:t>First, p</w:t>
      </w:r>
      <w:r w:rsidRPr="00076E91">
        <w:rPr>
          <w:szCs w:val="24"/>
        </w:rPr>
        <w:t>rotein sets of 30 manually KO-annotated reference species (</w:t>
      </w:r>
      <w:r>
        <w:rPr>
          <w:szCs w:val="24"/>
        </w:rPr>
        <w:t xml:space="preserve">Appendix, </w:t>
      </w:r>
      <w:r>
        <w:rPr>
          <w:szCs w:val="24"/>
        </w:rPr>
        <w:fldChar w:fldCharType="begin"/>
      </w:r>
      <w:r>
        <w:rPr>
          <w:szCs w:val="24"/>
        </w:rPr>
        <w:instrText xml:space="preserve"> REF _Ref384424711 \h </w:instrText>
      </w:r>
      <w:r>
        <w:rPr>
          <w:szCs w:val="24"/>
        </w:rPr>
      </w:r>
      <w:r>
        <w:rPr>
          <w:szCs w:val="24"/>
        </w:rPr>
        <w:fldChar w:fldCharType="separate"/>
      </w:r>
      <w:r>
        <w:t xml:space="preserve">Table </w:t>
      </w:r>
      <w:r>
        <w:rPr>
          <w:noProof/>
        </w:rPr>
        <w:t>A</w:t>
      </w:r>
      <w:r>
        <w:noBreakHyphen/>
      </w:r>
      <w:r>
        <w:rPr>
          <w:noProof/>
        </w:rPr>
        <w:t>2</w:t>
      </w:r>
      <w:r>
        <w:rPr>
          <w:szCs w:val="24"/>
        </w:rPr>
        <w:fldChar w:fldCharType="end"/>
      </w:r>
      <w:r w:rsidRPr="00076E91">
        <w:rPr>
          <w:szCs w:val="24"/>
        </w:rPr>
        <w:t xml:space="preserve">) have been downloaded from KEGG database. </w:t>
      </w:r>
      <w:r>
        <w:rPr>
          <w:szCs w:val="24"/>
        </w:rPr>
        <w:t>We then grouped the obtained sequences by their KEGG Orthology identifiers (KOs). All-vs-all p</w:t>
      </w:r>
      <w:r w:rsidRPr="00076E91">
        <w:rPr>
          <w:szCs w:val="24"/>
        </w:rPr>
        <w:t>airwise FAS scores of all reference proteins within a KO group have been calculated. A group's mean FAS score serves then as a</w:t>
      </w:r>
      <w:r>
        <w:rPr>
          <w:szCs w:val="24"/>
        </w:rPr>
        <w:t xml:space="preserve"> KO specific</w:t>
      </w:r>
      <w:r w:rsidRPr="00076E91">
        <w:rPr>
          <w:szCs w:val="24"/>
        </w:rPr>
        <w:t xml:space="preserve"> cutoff (T</w:t>
      </w:r>
      <w:r w:rsidRPr="00076E91">
        <w:rPr>
          <w:szCs w:val="24"/>
          <w:vertAlign w:val="subscript"/>
        </w:rPr>
        <w:t>FAS_KO</w:t>
      </w:r>
      <w:r w:rsidRPr="00076E91">
        <w:rPr>
          <w:szCs w:val="24"/>
        </w:rPr>
        <w:t>) that must be exceeded to warrant transfer of its KO identifier to the seed proteins.</w:t>
      </w:r>
    </w:p>
    <w:p w14:paraId="397FB048" w14:textId="77777777" w:rsidR="00453721" w:rsidRPr="00076E91" w:rsidRDefault="00453721" w:rsidP="00453721">
      <w:pPr>
        <w:spacing w:after="0" w:line="360" w:lineRule="auto"/>
        <w:jc w:val="both"/>
        <w:rPr>
          <w:szCs w:val="24"/>
        </w:rPr>
      </w:pPr>
      <w:r w:rsidRPr="00076E91">
        <w:rPr>
          <w:szCs w:val="24"/>
        </w:rPr>
        <w:t>Given a list of uncharacterized proteins (seed</w:t>
      </w:r>
      <w:r>
        <w:rPr>
          <w:szCs w:val="24"/>
        </w:rPr>
        <w:t>s</w:t>
      </w:r>
      <w:r w:rsidRPr="00076E91">
        <w:rPr>
          <w:szCs w:val="24"/>
        </w:rPr>
        <w:t>), we search</w:t>
      </w:r>
      <w:r>
        <w:rPr>
          <w:szCs w:val="24"/>
        </w:rPr>
        <w:t>ed</w:t>
      </w:r>
      <w:r w:rsidRPr="00076E91">
        <w:rPr>
          <w:szCs w:val="24"/>
        </w:rPr>
        <w:t xml:space="preserve"> for their orthologs in the reference species using HaMStR</w:t>
      </w:r>
      <w:r>
        <w:rPr>
          <w:szCs w:val="24"/>
        </w:rPr>
        <w:t xml:space="preserve">. In order to reduce the number of false positive orthologs, we made the orthology inference </w:t>
      </w:r>
      <w:r w:rsidRPr="005C4256">
        <w:rPr>
          <w:szCs w:val="24"/>
        </w:rPr>
        <w:t>strict</w:t>
      </w:r>
      <w:r>
        <w:rPr>
          <w:szCs w:val="24"/>
        </w:rPr>
        <w:t>er</w:t>
      </w:r>
      <w:r w:rsidRPr="005C4256">
        <w:rPr>
          <w:szCs w:val="24"/>
        </w:rPr>
        <w:t xml:space="preserve"> by accept</w:t>
      </w:r>
      <w:r>
        <w:rPr>
          <w:szCs w:val="24"/>
        </w:rPr>
        <w:t>ing</w:t>
      </w:r>
      <w:r w:rsidRPr="005C4256">
        <w:rPr>
          <w:szCs w:val="24"/>
        </w:rPr>
        <w:t xml:space="preserve"> only </w:t>
      </w:r>
      <w:r>
        <w:rPr>
          <w:szCs w:val="24"/>
        </w:rPr>
        <w:t>the reciprocal best hit from both HMM and reverse BLAST searc</w:t>
      </w:r>
      <w:r w:rsidRPr="002C199C">
        <w:rPr>
          <w:szCs w:val="24"/>
        </w:rPr>
        <w:t xml:space="preserve">h. </w:t>
      </w:r>
      <w:r>
        <w:rPr>
          <w:szCs w:val="24"/>
        </w:rPr>
        <w:t xml:space="preserve">After that, </w:t>
      </w:r>
      <w:r w:rsidRPr="002C199C">
        <w:rPr>
          <w:szCs w:val="24"/>
        </w:rPr>
        <w:t>F</w:t>
      </w:r>
      <w:r w:rsidRPr="00076E91">
        <w:rPr>
          <w:szCs w:val="24"/>
        </w:rPr>
        <w:t xml:space="preserve">AS scores between seed proteins and their orthologs </w:t>
      </w:r>
      <w:r>
        <w:rPr>
          <w:szCs w:val="24"/>
        </w:rPr>
        <w:t>were</w:t>
      </w:r>
      <w:r w:rsidRPr="00076E91">
        <w:rPr>
          <w:szCs w:val="24"/>
        </w:rPr>
        <w:t xml:space="preserve"> identified. </w:t>
      </w:r>
      <w:r>
        <w:rPr>
          <w:szCs w:val="24"/>
        </w:rPr>
        <w:t>Lastly, we compared the</w:t>
      </w:r>
      <w:r w:rsidRPr="00076E91">
        <w:rPr>
          <w:szCs w:val="24"/>
        </w:rPr>
        <w:t xml:space="preserve"> calculated FAS scores </w:t>
      </w:r>
      <w:r>
        <w:rPr>
          <w:szCs w:val="24"/>
        </w:rPr>
        <w:t>with</w:t>
      </w:r>
      <w:r w:rsidRPr="00076E91">
        <w:rPr>
          <w:szCs w:val="24"/>
        </w:rPr>
        <w:t xml:space="preserve"> the corresponding T</w:t>
      </w:r>
      <w:r w:rsidRPr="00076E91">
        <w:rPr>
          <w:szCs w:val="24"/>
          <w:vertAlign w:val="subscript"/>
        </w:rPr>
        <w:t>FAS_KO</w:t>
      </w:r>
      <w:r>
        <w:rPr>
          <w:szCs w:val="24"/>
        </w:rPr>
        <w:t xml:space="preserve"> in order to</w:t>
      </w:r>
      <w:r w:rsidRPr="00076E91">
        <w:rPr>
          <w:szCs w:val="24"/>
        </w:rPr>
        <w:t xml:space="preserve"> </w:t>
      </w:r>
      <w:r>
        <w:rPr>
          <w:szCs w:val="24"/>
        </w:rPr>
        <w:t xml:space="preserve">decide, if </w:t>
      </w:r>
      <w:r w:rsidRPr="00076E91">
        <w:rPr>
          <w:szCs w:val="24"/>
        </w:rPr>
        <w:t>the ava</w:t>
      </w:r>
      <w:r>
        <w:rPr>
          <w:szCs w:val="24"/>
        </w:rPr>
        <w:t>ilable KEGG identifiers of the</w:t>
      </w:r>
      <w:r w:rsidRPr="00076E91">
        <w:rPr>
          <w:szCs w:val="24"/>
        </w:rPr>
        <w:t xml:space="preserve"> paired orthologs </w:t>
      </w:r>
      <w:r>
        <w:rPr>
          <w:szCs w:val="24"/>
        </w:rPr>
        <w:t>can</w:t>
      </w:r>
      <w:r w:rsidRPr="00076E91">
        <w:rPr>
          <w:szCs w:val="24"/>
        </w:rPr>
        <w:t xml:space="preserve"> </w:t>
      </w:r>
      <w:r>
        <w:rPr>
          <w:szCs w:val="24"/>
        </w:rPr>
        <w:t>used as potential annotations for</w:t>
      </w:r>
      <w:r w:rsidRPr="00076E91">
        <w:rPr>
          <w:szCs w:val="24"/>
        </w:rPr>
        <w:t xml:space="preserve"> seed proteins.</w:t>
      </w:r>
    </w:p>
    <w:p w14:paraId="729A811C" w14:textId="77777777" w:rsidR="00453721" w:rsidRPr="00C3276D" w:rsidRDefault="00453721" w:rsidP="00453721">
      <w:pPr>
        <w:pStyle w:val="Heading3"/>
        <w:jc w:val="both"/>
      </w:pPr>
      <w:bookmarkStart w:id="228" w:name="_Toc386158959"/>
      <w:r w:rsidRPr="00C3276D">
        <w:t>Benchmarking HamFAS</w:t>
      </w:r>
      <w:bookmarkEnd w:id="228"/>
    </w:p>
    <w:p w14:paraId="2C580FE6" w14:textId="77777777" w:rsidR="00453721" w:rsidRPr="00076E91" w:rsidRDefault="00453721" w:rsidP="00453721">
      <w:pPr>
        <w:spacing w:after="0" w:line="360" w:lineRule="auto"/>
        <w:jc w:val="both"/>
        <w:rPr>
          <w:szCs w:val="24"/>
        </w:rPr>
      </w:pPr>
      <w:r w:rsidRPr="00076E91">
        <w:rPr>
          <w:szCs w:val="24"/>
        </w:rPr>
        <w:t xml:space="preserve">We used </w:t>
      </w:r>
      <w:r w:rsidRPr="00076E91">
        <w:rPr>
          <w:i/>
          <w:szCs w:val="24"/>
        </w:rPr>
        <w:t>S.cerevisiae</w:t>
      </w:r>
      <w:r w:rsidRPr="00076E91">
        <w:rPr>
          <w:szCs w:val="24"/>
        </w:rPr>
        <w:t xml:space="preserve"> </w:t>
      </w:r>
      <w:r>
        <w:rPr>
          <w:szCs w:val="24"/>
        </w:rPr>
        <w:t xml:space="preserve">(yeast) </w:t>
      </w:r>
      <w:r w:rsidRPr="00076E91">
        <w:rPr>
          <w:szCs w:val="24"/>
        </w:rPr>
        <w:t xml:space="preserve">as a test species to benchmark </w:t>
      </w:r>
      <w:r>
        <w:rPr>
          <w:szCs w:val="24"/>
        </w:rPr>
        <w:t>the</w:t>
      </w:r>
      <w:r w:rsidRPr="00076E91">
        <w:rPr>
          <w:szCs w:val="24"/>
        </w:rPr>
        <w:t xml:space="preserve"> HamFAS</w:t>
      </w:r>
      <w:r>
        <w:rPr>
          <w:szCs w:val="24"/>
        </w:rPr>
        <w:t xml:space="preserve"> approach</w:t>
      </w:r>
      <w:r w:rsidRPr="00076E91">
        <w:rPr>
          <w:szCs w:val="24"/>
        </w:rPr>
        <w:t xml:space="preserve">. The protein set of yeast </w:t>
      </w:r>
      <w:r>
        <w:rPr>
          <w:szCs w:val="24"/>
        </w:rPr>
        <w:t>was</w:t>
      </w:r>
      <w:r w:rsidRPr="00076E91">
        <w:rPr>
          <w:szCs w:val="24"/>
        </w:rPr>
        <w:t xml:space="preserve"> obtained from KEGG</w:t>
      </w:r>
      <w:r>
        <w:rPr>
          <w:szCs w:val="24"/>
        </w:rPr>
        <w:t xml:space="preserve"> database. It was divided into two subsets, including one set with</w:t>
      </w:r>
      <w:r w:rsidRPr="00076E91">
        <w:rPr>
          <w:szCs w:val="24"/>
        </w:rPr>
        <w:t xml:space="preserve"> 3457 KO-annotated and </w:t>
      </w:r>
      <w:r>
        <w:rPr>
          <w:szCs w:val="24"/>
        </w:rPr>
        <w:t xml:space="preserve">the second set comprise of </w:t>
      </w:r>
      <w:r w:rsidRPr="00076E91">
        <w:rPr>
          <w:szCs w:val="24"/>
        </w:rPr>
        <w:t>3158 un-annotated se</w:t>
      </w:r>
      <w:r>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Pr>
          <w:szCs w:val="24"/>
        </w:rPr>
        <w:t xml:space="preserve"> tow state-of-the-art online annotators</w:t>
      </w:r>
      <w:r w:rsidRPr="00076E91">
        <w:rPr>
          <w:szCs w:val="24"/>
        </w:rPr>
        <w:t xml:space="preserve"> KAAS</w:t>
      </w:r>
      <w:r>
        <w:rPr>
          <w:szCs w:val="24"/>
        </w:rPr>
        <w:t xml:space="preserve"> </w:t>
      </w:r>
      <w:r>
        <w:rPr>
          <w:szCs w:val="24"/>
        </w:rPr>
        <w:fldChar w:fldCharType="begin"/>
      </w:r>
      <w:r>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Pr>
          <w:szCs w:val="24"/>
        </w:rPr>
        <w:fldChar w:fldCharType="separate"/>
      </w:r>
      <w:r>
        <w:rPr>
          <w:noProof/>
          <w:szCs w:val="24"/>
        </w:rPr>
        <w:t>(Moriya et al. 2007)</w:t>
      </w:r>
      <w:r>
        <w:rPr>
          <w:szCs w:val="24"/>
        </w:rPr>
        <w:fldChar w:fldCharType="end"/>
      </w:r>
      <w:r w:rsidRPr="00076E91">
        <w:rPr>
          <w:szCs w:val="24"/>
        </w:rPr>
        <w:t xml:space="preserve"> and BlastKOALA</w:t>
      </w:r>
      <w:r>
        <w:rPr>
          <w:szCs w:val="24"/>
        </w:rPr>
        <w:t xml:space="preserve">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xml:space="preserve"> from KEGG</w:t>
      </w:r>
      <w:r w:rsidRPr="00076E91">
        <w:rPr>
          <w:szCs w:val="24"/>
        </w:rPr>
        <w:t>.</w:t>
      </w:r>
    </w:p>
    <w:p w14:paraId="4966C6CB" w14:textId="77777777" w:rsidR="00453721" w:rsidRPr="001A3E4F" w:rsidRDefault="00453721" w:rsidP="00453721">
      <w:pPr>
        <w:spacing w:after="0" w:line="360" w:lineRule="auto"/>
        <w:jc w:val="both"/>
        <w:rPr>
          <w:strike/>
          <w:szCs w:val="24"/>
        </w:rPr>
      </w:pPr>
      <w:r>
        <w:rPr>
          <w:szCs w:val="24"/>
        </w:rPr>
        <w:t>For this benchmarking purpose, w</w:t>
      </w:r>
      <w:r w:rsidRPr="00076E91">
        <w:rPr>
          <w:szCs w:val="24"/>
        </w:rPr>
        <w:t xml:space="preserve">e removed </w:t>
      </w:r>
      <w:r w:rsidRPr="00076E91">
        <w:rPr>
          <w:i/>
          <w:szCs w:val="24"/>
        </w:rPr>
        <w:t>S.cerevisiae</w:t>
      </w:r>
      <w:r w:rsidRPr="00076E91">
        <w:rPr>
          <w:szCs w:val="24"/>
        </w:rPr>
        <w:t xml:space="preserve"> out of the reference species list </w:t>
      </w:r>
      <w:r>
        <w:rPr>
          <w:szCs w:val="24"/>
        </w:rPr>
        <w:t>to</w:t>
      </w:r>
      <w:r w:rsidRPr="00076E91">
        <w:rPr>
          <w:szCs w:val="24"/>
        </w:rPr>
        <w:t xml:space="preserve"> avoid redundant information while </w:t>
      </w:r>
      <w:r>
        <w:rPr>
          <w:szCs w:val="24"/>
        </w:rPr>
        <w:t>performing</w:t>
      </w:r>
      <w:r w:rsidRPr="00076E91">
        <w:rPr>
          <w:szCs w:val="24"/>
        </w:rPr>
        <w:t xml:space="preserve"> orthology search. The same reference species have been used for KAAS approach. With </w:t>
      </w:r>
      <w:r w:rsidRPr="00076E91">
        <w:rPr>
          <w:szCs w:val="24"/>
        </w:rPr>
        <w:lastRenderedPageBreak/>
        <w:t>BlastKOALA, however, we couldn't remove yeast annotations out of the reference data</w:t>
      </w:r>
      <w:r>
        <w:rPr>
          <w:szCs w:val="24"/>
        </w:rPr>
        <w:t xml:space="preserve"> since this approach use a non-redundant data set established from the whole KEGG's GENES database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as reference sequences for the KO assignment</w:t>
      </w:r>
      <w:r w:rsidRPr="00076E91">
        <w:rPr>
          <w:szCs w:val="24"/>
        </w:rPr>
        <w:t>.</w:t>
      </w:r>
    </w:p>
    <w:p w14:paraId="06E5243B" w14:textId="77777777" w:rsidR="00453721" w:rsidRPr="00076E91" w:rsidRDefault="00453721" w:rsidP="00453721">
      <w:pPr>
        <w:spacing w:after="0" w:line="360" w:lineRule="auto"/>
        <w:jc w:val="both"/>
        <w:rPr>
          <w:szCs w:val="24"/>
        </w:rPr>
      </w:pPr>
    </w:p>
    <w:p w14:paraId="1FAB8DAE" w14:textId="77777777" w:rsidR="00453721" w:rsidRPr="00A115AD" w:rsidRDefault="00453721" w:rsidP="00453721">
      <w:pPr>
        <w:pStyle w:val="Heading2"/>
        <w:spacing w:line="276" w:lineRule="auto"/>
        <w:jc w:val="both"/>
      </w:pPr>
      <w:bookmarkStart w:id="229" w:name="_Toc386158960"/>
      <w:r w:rsidRPr="00A115AD">
        <w:t>Results</w:t>
      </w:r>
      <w:bookmarkEnd w:id="229"/>
    </w:p>
    <w:p w14:paraId="13670010" w14:textId="77777777" w:rsidR="00453721" w:rsidRPr="00A115AD" w:rsidRDefault="00453721" w:rsidP="00453721">
      <w:pPr>
        <w:pStyle w:val="Heading3"/>
        <w:jc w:val="both"/>
      </w:pPr>
      <w:bookmarkStart w:id="230" w:name="_Toc386158961"/>
      <w:r w:rsidRPr="00A115AD">
        <w:t>The establishment of the reference species and annotations</w:t>
      </w:r>
      <w:bookmarkEnd w:id="230"/>
    </w:p>
    <w:p w14:paraId="717A33F6" w14:textId="77777777" w:rsidR="00453721" w:rsidRDefault="00453721" w:rsidP="00453721">
      <w:pPr>
        <w:spacing w:after="0" w:line="360" w:lineRule="auto"/>
        <w:jc w:val="both"/>
        <w:rPr>
          <w:szCs w:val="24"/>
        </w:rPr>
      </w:pPr>
      <w:r>
        <w:rPr>
          <w:szCs w:val="24"/>
        </w:rPr>
        <w:t>We yielded in total 12,748 different KO groups from 30 KEGG reference species. The proteins in each group are very similar with each other in term of feature architecture, which can be accounted from the FAS score distribution in</w:t>
      </w:r>
      <w:r>
        <w:rPr>
          <w:szCs w:val="24"/>
        </w:rPr>
        <w:fldChar w:fldCharType="begin"/>
      </w:r>
      <w:r>
        <w:rPr>
          <w:szCs w:val="24"/>
        </w:rPr>
        <w:instrText xml:space="preserve"> REF _Ref384434851 \h </w:instrText>
      </w:r>
      <w:r>
        <w:rPr>
          <w:szCs w:val="24"/>
        </w:rPr>
      </w:r>
      <w:r>
        <w:rPr>
          <w:szCs w:val="24"/>
        </w:rPr>
        <w:fldChar w:fldCharType="separate"/>
      </w:r>
      <w:r>
        <w:t xml:space="preserve">Figure </w:t>
      </w:r>
      <w:r>
        <w:rPr>
          <w:noProof/>
        </w:rPr>
        <w:t>5</w:t>
      </w:r>
      <w:r>
        <w:noBreakHyphen/>
      </w:r>
      <w:r>
        <w:rPr>
          <w:noProof/>
        </w:rPr>
        <w:t>2</w:t>
      </w:r>
      <w:r>
        <w:rPr>
          <w:szCs w:val="24"/>
        </w:rPr>
        <w:fldChar w:fldCharType="end"/>
      </w:r>
      <w:r>
        <w:rPr>
          <w:szCs w:val="24"/>
        </w:rPr>
        <w:t xml:space="preserve">. </w:t>
      </w:r>
    </w:p>
    <w:p w14:paraId="78284F83" w14:textId="77777777" w:rsidR="00453721" w:rsidRDefault="00453721" w:rsidP="00453721">
      <w:pPr>
        <w:keepNext/>
        <w:spacing w:after="0" w:line="360" w:lineRule="auto"/>
        <w:jc w:val="both"/>
      </w:pPr>
      <w:r>
        <w:rPr>
          <w:noProof/>
          <w:szCs w:val="24"/>
        </w:rPr>
        <w:drawing>
          <wp:inline distT="0" distB="0" distL="0" distR="0" wp14:anchorId="5340FDC7" wp14:editId="7F549009">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3D7F4B34" w14:textId="77777777" w:rsidR="00453721" w:rsidRPr="00076E91" w:rsidRDefault="00453721" w:rsidP="00453721">
      <w:pPr>
        <w:pStyle w:val="Caption"/>
        <w:jc w:val="both"/>
        <w:rPr>
          <w:szCs w:val="24"/>
        </w:rPr>
      </w:pPr>
      <w:bookmarkStart w:id="231" w:name="_Ref384434851"/>
      <w:bookmarkStart w:id="232" w:name="_Toc386158614"/>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2</w:t>
      </w:r>
      <w:r>
        <w:fldChar w:fldCharType="end"/>
      </w:r>
      <w:bookmarkEnd w:id="231"/>
      <w:r>
        <w:t xml:space="preserve">: </w:t>
      </w:r>
      <w:r w:rsidRPr="00076E91">
        <w:t>Distribution of T</w:t>
      </w:r>
      <w:r w:rsidRPr="00076E91">
        <w:rPr>
          <w:vertAlign w:val="subscript"/>
        </w:rPr>
        <w:t>FAS_KO</w:t>
      </w:r>
      <w:r w:rsidRPr="00076E91">
        <w:t xml:space="preserve"> for 12,748 KO groups</w:t>
      </w:r>
      <w:bookmarkEnd w:id="232"/>
    </w:p>
    <w:p w14:paraId="5774D20C" w14:textId="77777777" w:rsidR="00453721" w:rsidRPr="00076E91" w:rsidRDefault="00453721" w:rsidP="00453721">
      <w:pPr>
        <w:spacing w:after="0" w:line="360" w:lineRule="auto"/>
        <w:jc w:val="both"/>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Pr="00076E91">
        <w:t xml:space="preserve">Figure </w:t>
      </w:r>
      <w:r>
        <w:rPr>
          <w:noProof/>
        </w:rPr>
        <w:t>5</w:t>
      </w:r>
      <w:r>
        <w:noBreakHyphen/>
      </w:r>
      <w:r>
        <w:rPr>
          <w:noProof/>
        </w:rPr>
        <w:t>3</w:t>
      </w:r>
      <w:r w:rsidRPr="00076E91">
        <w:rPr>
          <w:szCs w:val="24"/>
        </w:rPr>
        <w:fldChar w:fldCharType="end"/>
      </w:r>
      <w:r w:rsidRPr="00076E91">
        <w:rPr>
          <w:szCs w:val="24"/>
        </w:rPr>
        <w:t xml:space="preserve"> shows 2 examples</w:t>
      </w:r>
      <w:r>
        <w:rPr>
          <w:szCs w:val="24"/>
        </w:rPr>
        <w:t xml:space="preserve"> for representing a low </w:t>
      </w:r>
      <w:r w:rsidRPr="00076E91">
        <w:rPr>
          <w:szCs w:val="24"/>
        </w:rPr>
        <w:t>T</w:t>
      </w:r>
      <w:r w:rsidRPr="00076E91">
        <w:rPr>
          <w:szCs w:val="24"/>
          <w:vertAlign w:val="subscript"/>
        </w:rPr>
        <w:t>FAS_KO</w:t>
      </w:r>
      <w:r w:rsidRPr="00076E91">
        <w:rPr>
          <w:szCs w:val="24"/>
        </w:rPr>
        <w:t xml:space="preserve"> group</w:t>
      </w:r>
      <w:r>
        <w:rPr>
          <w:szCs w:val="24"/>
        </w:rPr>
        <w:t xml:space="preserve"> (</w:t>
      </w:r>
      <w:r w:rsidRPr="00076E91">
        <w:rPr>
          <w:szCs w:val="24"/>
        </w:rPr>
        <w:t>K00542</w:t>
      </w:r>
      <w:r>
        <w:rPr>
          <w:szCs w:val="24"/>
        </w:rPr>
        <w:t>) and a</w:t>
      </w:r>
      <w:r w:rsidRPr="00076E91">
        <w:rPr>
          <w:szCs w:val="24"/>
        </w:rPr>
        <w:t xml:space="preserve"> high T</w:t>
      </w:r>
      <w:r w:rsidRPr="00076E91">
        <w:rPr>
          <w:szCs w:val="24"/>
          <w:vertAlign w:val="subscript"/>
        </w:rPr>
        <w:t>FAS_KO</w:t>
      </w:r>
      <w:r w:rsidRPr="00076E91">
        <w:rPr>
          <w:szCs w:val="24"/>
        </w:rPr>
        <w:t xml:space="preserve"> group</w:t>
      </w:r>
      <w:r>
        <w:rPr>
          <w:szCs w:val="24"/>
        </w:rPr>
        <w:t xml:space="preserve"> (K0788)</w:t>
      </w:r>
      <w:r w:rsidRPr="00076E91">
        <w:rPr>
          <w:szCs w:val="24"/>
        </w:rPr>
        <w:t>.</w:t>
      </w:r>
    </w:p>
    <w:p w14:paraId="37AAED21" w14:textId="77777777" w:rsidR="00453721" w:rsidRPr="00076E91" w:rsidRDefault="00453721" w:rsidP="00453721">
      <w:pPr>
        <w:spacing w:after="0" w:line="360" w:lineRule="auto"/>
        <w:jc w:val="both"/>
        <w:rPr>
          <w:szCs w:val="24"/>
        </w:rPr>
      </w:pPr>
      <w:r w:rsidRPr="00076E91">
        <w:rPr>
          <w:noProof/>
          <w:szCs w:val="24"/>
        </w:rPr>
        <w:lastRenderedPageBreak/>
        <w:drawing>
          <wp:inline distT="0" distB="0" distL="0" distR="0" wp14:anchorId="6A2693D1" wp14:editId="65019E27">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3357CB81" w14:textId="77777777" w:rsidR="00453721" w:rsidRPr="00076E91" w:rsidRDefault="00453721" w:rsidP="00453721">
      <w:pPr>
        <w:pStyle w:val="Caption"/>
        <w:spacing w:after="0" w:line="360" w:lineRule="auto"/>
        <w:jc w:val="both"/>
      </w:pPr>
      <w:bookmarkStart w:id="233" w:name="_Ref339564538"/>
      <w:bookmarkStart w:id="234" w:name="_Toc386158615"/>
      <w:r w:rsidRPr="00076E91">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w:t>
      </w:r>
      <w:r>
        <w:fldChar w:fldCharType="end"/>
      </w:r>
      <w:bookmarkEnd w:id="233"/>
      <w:r w:rsidRPr="00076E91">
        <w:t>: FAS score density of KO group K00542 (left) and K07888 (right)</w:t>
      </w:r>
      <w:bookmarkEnd w:id="234"/>
    </w:p>
    <w:p w14:paraId="4A26D666" w14:textId="77777777" w:rsidR="00453721" w:rsidRPr="004F12DB" w:rsidRDefault="00453721" w:rsidP="00453721">
      <w:pPr>
        <w:spacing w:after="0" w:line="360" w:lineRule="auto"/>
        <w:jc w:val="both"/>
        <w:rPr>
          <w:szCs w:val="24"/>
        </w:rPr>
      </w:pPr>
      <w:r w:rsidRPr="00076E91">
        <w:rPr>
          <w:szCs w:val="24"/>
        </w:rPr>
        <w:t>In ortholog group K00542 (guanidinoacetate N-methyltransferase), only one protein member (rat rno</w:t>
      </w:r>
      <w:proofErr w:type="gramStart"/>
      <w:r w:rsidRPr="00076E91">
        <w:rPr>
          <w:szCs w:val="24"/>
        </w:rPr>
        <w:t>:25257</w:t>
      </w:r>
      <w:proofErr w:type="gramEnd"/>
      <w:r w:rsidRPr="00076E91">
        <w:rPr>
          <w:szCs w:val="24"/>
        </w:rPr>
        <w:t xml:space="preserve">) has </w:t>
      </w:r>
      <w:r>
        <w:rPr>
          <w:szCs w:val="24"/>
        </w:rPr>
        <w:t>a single</w:t>
      </w:r>
      <w:r w:rsidRPr="00076E91">
        <w:rPr>
          <w:szCs w:val="24"/>
        </w:rPr>
        <w:t xml:space="preserve"> Pfam domain (Orn_DAP_Arg_deC). The lack of Pfam domain annotation of other proteins (human hsa</w:t>
      </w:r>
      <w:proofErr w:type="gramStart"/>
      <w:r w:rsidRPr="00076E91">
        <w:rPr>
          <w:szCs w:val="24"/>
        </w:rPr>
        <w:t>:2593</w:t>
      </w:r>
      <w:proofErr w:type="gramEnd"/>
      <w:r w:rsidRPr="00076E91">
        <w:rPr>
          <w:szCs w:val="24"/>
        </w:rPr>
        <w:t xml:space="preserve">,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Pr>
          <w:szCs w:val="24"/>
        </w:rPr>
        <w:t xml:space="preserve">mean score of </w:t>
      </w:r>
      <w:r w:rsidRPr="00076E91">
        <w:rPr>
          <w:szCs w:val="24"/>
        </w:rPr>
        <w:t>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4EFBEC48" w14:textId="77777777" w:rsidR="00453721" w:rsidRPr="00C3276D" w:rsidRDefault="00453721" w:rsidP="00453721">
      <w:pPr>
        <w:pStyle w:val="Heading3"/>
        <w:spacing w:line="276" w:lineRule="auto"/>
        <w:jc w:val="both"/>
      </w:pPr>
      <w:bookmarkStart w:id="235" w:name="_Toc386158962"/>
      <w:r w:rsidRPr="00C3276D">
        <w:t>Benchmarking result</w:t>
      </w:r>
      <w:bookmarkEnd w:id="235"/>
    </w:p>
    <w:p w14:paraId="31A46F35" w14:textId="77777777" w:rsidR="00453721" w:rsidRPr="00C3276D" w:rsidRDefault="00453721" w:rsidP="00453721">
      <w:pPr>
        <w:pStyle w:val="Heading4"/>
        <w:jc w:val="both"/>
      </w:pPr>
      <w:r w:rsidRPr="00C3276D">
        <w:t>The specificity of HamFAS approach</w:t>
      </w:r>
    </w:p>
    <w:p w14:paraId="0C4B110F" w14:textId="77777777" w:rsidR="00453721" w:rsidRPr="00076E91" w:rsidRDefault="00453721" w:rsidP="00453721">
      <w:pPr>
        <w:spacing w:after="0" w:line="360" w:lineRule="auto"/>
        <w:jc w:val="both"/>
        <w:rPr>
          <w:szCs w:val="24"/>
        </w:rPr>
      </w:pPr>
      <w:r>
        <w:rPr>
          <w:szCs w:val="24"/>
        </w:rPr>
        <w:t xml:space="preserve">The data used for this testing was the </w:t>
      </w:r>
      <w:r w:rsidRPr="00C76CCB">
        <w:rPr>
          <w:szCs w:val="24"/>
        </w:rPr>
        <w:t xml:space="preserve">KO-annotated yeast </w:t>
      </w:r>
      <w:r>
        <w:rPr>
          <w:szCs w:val="24"/>
        </w:rPr>
        <w:t>proteins. For assessing the specificity, we</w:t>
      </w:r>
      <w:r w:rsidRPr="00076E91">
        <w:rPr>
          <w:szCs w:val="24"/>
        </w:rPr>
        <w:t xml:space="preserve"> </w:t>
      </w:r>
      <w:r>
        <w:rPr>
          <w:szCs w:val="24"/>
        </w:rPr>
        <w:t>calculated</w:t>
      </w:r>
      <w:r w:rsidRPr="00076E91">
        <w:rPr>
          <w:szCs w:val="24"/>
        </w:rPr>
        <w:t xml:space="preserve"> the recall, precision and F1 score</w:t>
      </w:r>
      <w:r>
        <w:rPr>
          <w:szCs w:val="24"/>
        </w:rPr>
        <w:t xml:space="preserve"> (equations 1) for HamFAS and compared them with the one of BlastKOALA and KAAS.</w:t>
      </w:r>
    </w:p>
    <w:p w14:paraId="36DA26E5" w14:textId="77777777" w:rsidR="00453721" w:rsidRPr="00A144F5" w:rsidRDefault="00453721" w:rsidP="00453721">
      <w:pPr>
        <w:spacing w:after="0" w:line="360" w:lineRule="auto"/>
        <w:jc w:val="both"/>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Pr>
          <w:rFonts w:eastAsiaTheme="minorEastAsia"/>
          <w:szCs w:val="24"/>
        </w:rPr>
        <w:t xml:space="preserve"> (1)</w:t>
      </w:r>
    </w:p>
    <w:p w14:paraId="6A12ECBD" w14:textId="77777777" w:rsidR="00453721" w:rsidRPr="00A144F5" w:rsidRDefault="00453721" w:rsidP="00453721">
      <w:pPr>
        <w:spacing w:after="0" w:line="360" w:lineRule="auto"/>
        <w:jc w:val="both"/>
        <w:rPr>
          <w:rFonts w:eastAsiaTheme="minorEastAsia"/>
          <w:szCs w:val="24"/>
        </w:rPr>
      </w:pPr>
    </w:p>
    <w:p w14:paraId="73110EC9" w14:textId="77777777" w:rsidR="00453721" w:rsidRPr="00076E91" w:rsidRDefault="00453721" w:rsidP="00453721">
      <w:pPr>
        <w:spacing w:after="0" w:line="360" w:lineRule="auto"/>
        <w:jc w:val="both"/>
        <w:rPr>
          <w:szCs w:val="24"/>
        </w:rPr>
      </w:pPr>
      <w:r>
        <w:rPr>
          <w:szCs w:val="24"/>
        </w:rPr>
        <w:fldChar w:fldCharType="begin"/>
      </w:r>
      <w:r>
        <w:rPr>
          <w:szCs w:val="24"/>
        </w:rPr>
        <w:instrText xml:space="preserve"> REF _Ref383951269 \h </w:instrText>
      </w:r>
      <w:r>
        <w:rPr>
          <w:szCs w:val="24"/>
        </w:rPr>
      </w:r>
      <w:r>
        <w:rPr>
          <w:szCs w:val="24"/>
        </w:rPr>
        <w:fldChar w:fldCharType="separate"/>
      </w:r>
      <w:r>
        <w:t xml:space="preserve">Table </w:t>
      </w:r>
      <w:r>
        <w:rPr>
          <w:noProof/>
        </w:rPr>
        <w:t>5</w:t>
      </w:r>
      <w:r>
        <w:noBreakHyphen/>
      </w:r>
      <w:r>
        <w:rPr>
          <w:noProof/>
        </w:rPr>
        <w:t>1</w:t>
      </w:r>
      <w:r>
        <w:rPr>
          <w:szCs w:val="24"/>
        </w:rPr>
        <w:fldChar w:fldCharType="end"/>
      </w:r>
      <w:r>
        <w:rPr>
          <w:szCs w:val="24"/>
        </w:rPr>
        <w:t xml:space="preserve"> </w:t>
      </w:r>
      <w:r w:rsidRPr="00076E91">
        <w:rPr>
          <w:szCs w:val="24"/>
        </w:rPr>
        <w:t xml:space="preserve">shows the evaluations </w:t>
      </w:r>
      <w:r>
        <w:rPr>
          <w:szCs w:val="24"/>
        </w:rPr>
        <w:t xml:space="preserve">of HamFAS, BlastKOALA and KAAS. </w:t>
      </w:r>
      <w:r w:rsidRPr="00076E91">
        <w:rPr>
          <w:szCs w:val="24"/>
        </w:rPr>
        <w:t>HamFAS performed best in term of precision, while F1-score is lower then KAAS due to its lower recall. Interestingly, the latest annotation tool from KEGG, BlastKOALA, has the lowest scores in both recall and precision.</w:t>
      </w:r>
    </w:p>
    <w:p w14:paraId="70712615" w14:textId="77777777" w:rsidR="00453721" w:rsidRDefault="00453721" w:rsidP="00453721">
      <w:pPr>
        <w:pStyle w:val="Caption"/>
        <w:keepNext/>
        <w:jc w:val="both"/>
      </w:pPr>
      <w:bookmarkStart w:id="236" w:name="_Ref383951269"/>
      <w:bookmarkStart w:id="237" w:name="_Toc386158652"/>
      <w:r>
        <w:lastRenderedPageBreak/>
        <w:t xml:space="preserve">Table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Table \* ARABIC \s 1 </w:instrText>
      </w:r>
      <w:r>
        <w:fldChar w:fldCharType="separate"/>
      </w:r>
      <w:r>
        <w:rPr>
          <w:noProof/>
        </w:rPr>
        <w:t>1</w:t>
      </w:r>
      <w:r>
        <w:fldChar w:fldCharType="end"/>
      </w:r>
      <w:bookmarkEnd w:id="236"/>
      <w:r>
        <w:t xml:space="preserve">: </w:t>
      </w:r>
      <w:r w:rsidRPr="00076E91">
        <w:t>Recall, precision and F1-score of HamFAS in comparison to BlastKOALA and KAAS. Second column shows values of HamFAS after filtering the orthology assignment with InParanoid's orthologs.</w:t>
      </w:r>
      <w:bookmarkEnd w:id="237"/>
    </w:p>
    <w:tbl>
      <w:tblPr>
        <w:tblStyle w:val="TableGrid"/>
        <w:tblW w:w="0" w:type="auto"/>
        <w:tblLook w:val="04A0" w:firstRow="1" w:lastRow="0" w:firstColumn="1" w:lastColumn="0" w:noHBand="0" w:noVBand="1"/>
      </w:tblPr>
      <w:tblGrid>
        <w:gridCol w:w="1574"/>
        <w:gridCol w:w="1544"/>
        <w:gridCol w:w="2457"/>
        <w:gridCol w:w="1714"/>
        <w:gridCol w:w="1431"/>
      </w:tblGrid>
      <w:tr w:rsidR="00453721" w14:paraId="68D67E2F" w14:textId="77777777" w:rsidTr="008210C7">
        <w:tc>
          <w:tcPr>
            <w:tcW w:w="1574" w:type="dxa"/>
          </w:tcPr>
          <w:p w14:paraId="3FCEF794" w14:textId="77777777" w:rsidR="00453721" w:rsidRDefault="00453721" w:rsidP="008210C7">
            <w:pPr>
              <w:spacing w:line="360" w:lineRule="auto"/>
              <w:rPr>
                <w:szCs w:val="24"/>
              </w:rPr>
            </w:pPr>
            <w:r w:rsidRPr="00076E91">
              <w:rPr>
                <w:rFonts w:cs="Times New Roman"/>
                <w:b/>
                <w:bCs/>
                <w:color w:val="000000"/>
                <w:szCs w:val="24"/>
              </w:rPr>
              <w:t>Approach</w:t>
            </w:r>
          </w:p>
        </w:tc>
        <w:tc>
          <w:tcPr>
            <w:tcW w:w="1544" w:type="dxa"/>
          </w:tcPr>
          <w:p w14:paraId="01FCBDAA" w14:textId="77777777" w:rsidR="00453721" w:rsidRDefault="00453721" w:rsidP="008210C7">
            <w:pPr>
              <w:spacing w:line="360" w:lineRule="auto"/>
              <w:rPr>
                <w:szCs w:val="24"/>
              </w:rPr>
            </w:pPr>
            <w:r w:rsidRPr="00076E91">
              <w:rPr>
                <w:rFonts w:cs="Times New Roman"/>
                <w:b/>
                <w:bCs/>
                <w:color w:val="000000"/>
                <w:szCs w:val="24"/>
              </w:rPr>
              <w:t>HamFAS</w:t>
            </w:r>
          </w:p>
        </w:tc>
        <w:tc>
          <w:tcPr>
            <w:tcW w:w="2457" w:type="dxa"/>
          </w:tcPr>
          <w:p w14:paraId="5804CE84" w14:textId="77777777" w:rsidR="00453721" w:rsidRPr="0061586B" w:rsidRDefault="00453721" w:rsidP="008210C7">
            <w:pPr>
              <w:spacing w:line="360" w:lineRule="auto"/>
              <w:rPr>
                <w:szCs w:val="24"/>
              </w:rPr>
            </w:pPr>
            <w:proofErr w:type="gramStart"/>
            <w:r w:rsidRPr="0061586B">
              <w:rPr>
                <w:rFonts w:cs="Times New Roman"/>
                <w:b/>
                <w:bCs/>
                <w:szCs w:val="24"/>
              </w:rPr>
              <w:t>supported</w:t>
            </w:r>
            <w:proofErr w:type="gramEnd"/>
            <w:r w:rsidRPr="0061586B">
              <w:rPr>
                <w:rFonts w:cs="Times New Roman"/>
                <w:b/>
                <w:bCs/>
                <w:szCs w:val="24"/>
              </w:rPr>
              <w:t>_HamFAS</w:t>
            </w:r>
          </w:p>
        </w:tc>
        <w:tc>
          <w:tcPr>
            <w:tcW w:w="1714" w:type="dxa"/>
          </w:tcPr>
          <w:p w14:paraId="4B737ACB" w14:textId="77777777" w:rsidR="00453721" w:rsidRDefault="00453721" w:rsidP="008210C7">
            <w:pPr>
              <w:spacing w:line="360" w:lineRule="auto"/>
              <w:rPr>
                <w:szCs w:val="24"/>
              </w:rPr>
            </w:pPr>
            <w:r w:rsidRPr="00076E91">
              <w:rPr>
                <w:rFonts w:cs="Times New Roman"/>
                <w:b/>
                <w:bCs/>
                <w:color w:val="000000"/>
                <w:szCs w:val="24"/>
              </w:rPr>
              <w:t>BlastKOALA</w:t>
            </w:r>
          </w:p>
        </w:tc>
        <w:tc>
          <w:tcPr>
            <w:tcW w:w="1431" w:type="dxa"/>
          </w:tcPr>
          <w:p w14:paraId="283A8A40" w14:textId="77777777" w:rsidR="00453721" w:rsidRDefault="00453721" w:rsidP="008210C7">
            <w:pPr>
              <w:spacing w:line="360" w:lineRule="auto"/>
              <w:rPr>
                <w:szCs w:val="24"/>
              </w:rPr>
            </w:pPr>
            <w:r w:rsidRPr="00076E91">
              <w:rPr>
                <w:rFonts w:cs="Times New Roman"/>
                <w:b/>
                <w:bCs/>
                <w:color w:val="000000"/>
                <w:szCs w:val="24"/>
              </w:rPr>
              <w:t>KAAS</w:t>
            </w:r>
          </w:p>
        </w:tc>
      </w:tr>
      <w:tr w:rsidR="00453721" w14:paraId="5B9FAA66" w14:textId="77777777" w:rsidTr="008210C7">
        <w:tc>
          <w:tcPr>
            <w:tcW w:w="1574" w:type="dxa"/>
          </w:tcPr>
          <w:p w14:paraId="07B3AF1D" w14:textId="77777777" w:rsidR="00453721" w:rsidRDefault="00453721" w:rsidP="008210C7">
            <w:pPr>
              <w:spacing w:line="360" w:lineRule="auto"/>
              <w:rPr>
                <w:szCs w:val="24"/>
              </w:rPr>
            </w:pPr>
            <w:r w:rsidRPr="00076E91">
              <w:rPr>
                <w:rFonts w:cs="Times New Roman"/>
                <w:color w:val="000000"/>
                <w:szCs w:val="24"/>
              </w:rPr>
              <w:t>Recall</w:t>
            </w:r>
          </w:p>
        </w:tc>
        <w:tc>
          <w:tcPr>
            <w:tcW w:w="1544" w:type="dxa"/>
          </w:tcPr>
          <w:p w14:paraId="13519D71" w14:textId="77777777" w:rsidR="00453721" w:rsidRDefault="00453721" w:rsidP="008210C7">
            <w:pPr>
              <w:spacing w:line="360" w:lineRule="auto"/>
              <w:rPr>
                <w:szCs w:val="24"/>
              </w:rPr>
            </w:pPr>
            <w:r w:rsidRPr="00076E91">
              <w:rPr>
                <w:rFonts w:cs="Times New Roman"/>
                <w:color w:val="000000"/>
                <w:szCs w:val="24"/>
              </w:rPr>
              <w:t>0.915</w:t>
            </w:r>
          </w:p>
        </w:tc>
        <w:tc>
          <w:tcPr>
            <w:tcW w:w="2457" w:type="dxa"/>
          </w:tcPr>
          <w:p w14:paraId="3D11AA7A" w14:textId="77777777" w:rsidR="00453721" w:rsidRPr="0061586B" w:rsidRDefault="00453721" w:rsidP="008210C7">
            <w:pPr>
              <w:spacing w:line="360" w:lineRule="auto"/>
              <w:rPr>
                <w:szCs w:val="24"/>
              </w:rPr>
            </w:pPr>
            <w:r w:rsidRPr="0061586B">
              <w:rPr>
                <w:rFonts w:cs="Times New Roman"/>
                <w:szCs w:val="24"/>
              </w:rPr>
              <w:t>0.861</w:t>
            </w:r>
          </w:p>
        </w:tc>
        <w:tc>
          <w:tcPr>
            <w:tcW w:w="1714" w:type="dxa"/>
          </w:tcPr>
          <w:p w14:paraId="69C5ED86" w14:textId="77777777" w:rsidR="00453721" w:rsidRDefault="00453721" w:rsidP="008210C7">
            <w:pPr>
              <w:spacing w:line="360" w:lineRule="auto"/>
              <w:rPr>
                <w:szCs w:val="24"/>
              </w:rPr>
            </w:pPr>
            <w:r w:rsidRPr="00076E91">
              <w:rPr>
                <w:rFonts w:cs="Times New Roman"/>
                <w:color w:val="000000"/>
                <w:szCs w:val="24"/>
              </w:rPr>
              <w:t>0.905</w:t>
            </w:r>
          </w:p>
        </w:tc>
        <w:tc>
          <w:tcPr>
            <w:tcW w:w="1431" w:type="dxa"/>
          </w:tcPr>
          <w:p w14:paraId="69361A66" w14:textId="77777777" w:rsidR="00453721" w:rsidRDefault="00453721" w:rsidP="008210C7">
            <w:pPr>
              <w:spacing w:line="360" w:lineRule="auto"/>
              <w:rPr>
                <w:szCs w:val="24"/>
              </w:rPr>
            </w:pPr>
            <w:r w:rsidRPr="00076E91">
              <w:rPr>
                <w:rFonts w:cs="Times New Roman"/>
                <w:color w:val="000000"/>
                <w:szCs w:val="24"/>
                <w:u w:val="single"/>
              </w:rPr>
              <w:t>0.931</w:t>
            </w:r>
          </w:p>
        </w:tc>
      </w:tr>
      <w:tr w:rsidR="00453721" w14:paraId="1AA4CEAF" w14:textId="77777777" w:rsidTr="008210C7">
        <w:tc>
          <w:tcPr>
            <w:tcW w:w="1574" w:type="dxa"/>
          </w:tcPr>
          <w:p w14:paraId="1758E1C0" w14:textId="77777777" w:rsidR="00453721" w:rsidRDefault="00453721" w:rsidP="008210C7">
            <w:pPr>
              <w:spacing w:line="360" w:lineRule="auto"/>
              <w:rPr>
                <w:szCs w:val="24"/>
              </w:rPr>
            </w:pPr>
            <w:r w:rsidRPr="00076E91">
              <w:rPr>
                <w:rFonts w:cs="Times New Roman"/>
                <w:color w:val="000000"/>
                <w:szCs w:val="24"/>
              </w:rPr>
              <w:t>Precision</w:t>
            </w:r>
          </w:p>
        </w:tc>
        <w:tc>
          <w:tcPr>
            <w:tcW w:w="1544" w:type="dxa"/>
          </w:tcPr>
          <w:p w14:paraId="47D93C4B" w14:textId="77777777" w:rsidR="00453721" w:rsidRDefault="00453721" w:rsidP="008210C7">
            <w:pPr>
              <w:spacing w:line="360" w:lineRule="auto"/>
              <w:rPr>
                <w:szCs w:val="24"/>
              </w:rPr>
            </w:pPr>
            <w:r w:rsidRPr="00076E91">
              <w:rPr>
                <w:rFonts w:cs="Times New Roman"/>
                <w:color w:val="000000"/>
                <w:szCs w:val="24"/>
                <w:u w:val="single"/>
              </w:rPr>
              <w:t>0.985</w:t>
            </w:r>
          </w:p>
        </w:tc>
        <w:tc>
          <w:tcPr>
            <w:tcW w:w="2457" w:type="dxa"/>
          </w:tcPr>
          <w:p w14:paraId="73EAF644" w14:textId="77777777" w:rsidR="00453721" w:rsidRPr="0061586B" w:rsidRDefault="00453721" w:rsidP="008210C7">
            <w:pPr>
              <w:spacing w:line="360" w:lineRule="auto"/>
              <w:rPr>
                <w:szCs w:val="24"/>
                <w:u w:val="single"/>
              </w:rPr>
            </w:pPr>
            <w:r w:rsidRPr="0061586B">
              <w:rPr>
                <w:rFonts w:cs="Times New Roman"/>
                <w:szCs w:val="24"/>
                <w:u w:val="single"/>
              </w:rPr>
              <w:t>0.985</w:t>
            </w:r>
          </w:p>
        </w:tc>
        <w:tc>
          <w:tcPr>
            <w:tcW w:w="1714" w:type="dxa"/>
          </w:tcPr>
          <w:p w14:paraId="17F6738F" w14:textId="77777777" w:rsidR="00453721" w:rsidRDefault="00453721" w:rsidP="008210C7">
            <w:pPr>
              <w:spacing w:line="360" w:lineRule="auto"/>
              <w:rPr>
                <w:szCs w:val="24"/>
              </w:rPr>
            </w:pPr>
            <w:r w:rsidRPr="00076E91">
              <w:rPr>
                <w:rFonts w:cs="Times New Roman"/>
                <w:color w:val="000000"/>
                <w:szCs w:val="24"/>
              </w:rPr>
              <w:t>0.979</w:t>
            </w:r>
          </w:p>
        </w:tc>
        <w:tc>
          <w:tcPr>
            <w:tcW w:w="1431" w:type="dxa"/>
          </w:tcPr>
          <w:p w14:paraId="64BBFB4E" w14:textId="77777777" w:rsidR="00453721" w:rsidRDefault="00453721" w:rsidP="008210C7">
            <w:pPr>
              <w:spacing w:line="360" w:lineRule="auto"/>
              <w:rPr>
                <w:szCs w:val="24"/>
              </w:rPr>
            </w:pPr>
            <w:r w:rsidRPr="00076E91">
              <w:rPr>
                <w:rFonts w:cs="Times New Roman"/>
                <w:color w:val="000000"/>
                <w:szCs w:val="24"/>
              </w:rPr>
              <w:t>0.984</w:t>
            </w:r>
          </w:p>
        </w:tc>
      </w:tr>
      <w:tr w:rsidR="00453721" w14:paraId="2907D9B6" w14:textId="77777777" w:rsidTr="008210C7">
        <w:tc>
          <w:tcPr>
            <w:tcW w:w="1574" w:type="dxa"/>
          </w:tcPr>
          <w:p w14:paraId="3F99BFE7" w14:textId="77777777" w:rsidR="00453721" w:rsidRDefault="00453721" w:rsidP="008210C7">
            <w:pPr>
              <w:spacing w:line="360" w:lineRule="auto"/>
              <w:rPr>
                <w:szCs w:val="24"/>
              </w:rPr>
            </w:pPr>
            <w:r w:rsidRPr="00076E91">
              <w:rPr>
                <w:rFonts w:cs="Times New Roman"/>
                <w:color w:val="000000"/>
                <w:szCs w:val="24"/>
              </w:rPr>
              <w:t>F1-score</w:t>
            </w:r>
          </w:p>
        </w:tc>
        <w:tc>
          <w:tcPr>
            <w:tcW w:w="1544" w:type="dxa"/>
          </w:tcPr>
          <w:p w14:paraId="0863E0D4" w14:textId="77777777" w:rsidR="00453721" w:rsidRDefault="00453721" w:rsidP="008210C7">
            <w:pPr>
              <w:spacing w:line="360" w:lineRule="auto"/>
              <w:rPr>
                <w:szCs w:val="24"/>
              </w:rPr>
            </w:pPr>
            <w:r w:rsidRPr="00076E91">
              <w:rPr>
                <w:rFonts w:cs="Times New Roman"/>
                <w:color w:val="000000"/>
                <w:szCs w:val="24"/>
              </w:rPr>
              <w:t>0.949</w:t>
            </w:r>
          </w:p>
        </w:tc>
        <w:tc>
          <w:tcPr>
            <w:tcW w:w="2457" w:type="dxa"/>
          </w:tcPr>
          <w:p w14:paraId="7AB4EBAB" w14:textId="77777777" w:rsidR="00453721" w:rsidRPr="0061586B" w:rsidRDefault="00453721" w:rsidP="008210C7">
            <w:pPr>
              <w:spacing w:line="360" w:lineRule="auto"/>
              <w:rPr>
                <w:szCs w:val="24"/>
              </w:rPr>
            </w:pPr>
            <w:r w:rsidRPr="0061586B">
              <w:rPr>
                <w:rFonts w:cs="Times New Roman"/>
                <w:szCs w:val="24"/>
              </w:rPr>
              <w:t>0.919</w:t>
            </w:r>
          </w:p>
        </w:tc>
        <w:tc>
          <w:tcPr>
            <w:tcW w:w="1714" w:type="dxa"/>
          </w:tcPr>
          <w:p w14:paraId="09C20A57" w14:textId="77777777" w:rsidR="00453721" w:rsidRDefault="00453721" w:rsidP="008210C7">
            <w:pPr>
              <w:spacing w:line="360" w:lineRule="auto"/>
              <w:rPr>
                <w:szCs w:val="24"/>
              </w:rPr>
            </w:pPr>
            <w:r w:rsidRPr="00076E91">
              <w:rPr>
                <w:rFonts w:cs="Times New Roman"/>
                <w:color w:val="000000"/>
                <w:szCs w:val="24"/>
              </w:rPr>
              <w:t>0.940</w:t>
            </w:r>
          </w:p>
        </w:tc>
        <w:tc>
          <w:tcPr>
            <w:tcW w:w="1431" w:type="dxa"/>
          </w:tcPr>
          <w:p w14:paraId="741371F6" w14:textId="77777777" w:rsidR="00453721" w:rsidRDefault="00453721" w:rsidP="008210C7">
            <w:pPr>
              <w:spacing w:line="360" w:lineRule="auto"/>
              <w:rPr>
                <w:szCs w:val="24"/>
              </w:rPr>
            </w:pPr>
            <w:r w:rsidRPr="00076E91">
              <w:rPr>
                <w:rFonts w:cs="Times New Roman"/>
                <w:color w:val="000000"/>
                <w:szCs w:val="24"/>
                <w:u w:val="single"/>
              </w:rPr>
              <w:t>0.957</w:t>
            </w:r>
          </w:p>
        </w:tc>
      </w:tr>
    </w:tbl>
    <w:p w14:paraId="2D37F1F6" w14:textId="77777777" w:rsidR="00453721" w:rsidRPr="00076E91" w:rsidRDefault="00453721" w:rsidP="00453721">
      <w:pPr>
        <w:spacing w:after="0" w:line="360" w:lineRule="auto"/>
        <w:jc w:val="both"/>
        <w:rPr>
          <w:szCs w:val="24"/>
        </w:rPr>
      </w:pPr>
    </w:p>
    <w:p w14:paraId="564A31D9" w14:textId="77777777" w:rsidR="00453721" w:rsidRDefault="00453721" w:rsidP="00453721">
      <w:pPr>
        <w:spacing w:after="0" w:line="360" w:lineRule="auto"/>
        <w:jc w:val="both"/>
        <w:rPr>
          <w:szCs w:val="24"/>
        </w:rPr>
      </w:pPr>
      <w:r w:rsidRPr="00076E91">
        <w:rPr>
          <w:szCs w:val="24"/>
        </w:rPr>
        <w:t xml:space="preserve">For </w:t>
      </w:r>
      <w:r>
        <w:rPr>
          <w:szCs w:val="24"/>
        </w:rPr>
        <w:t>gaining more confidence about</w:t>
      </w:r>
      <w:r w:rsidRPr="00076E91">
        <w:rPr>
          <w:szCs w:val="24"/>
        </w:rPr>
        <w:t xml:space="preserve"> the ortholog prediction result </w:t>
      </w:r>
      <w:r>
        <w:rPr>
          <w:szCs w:val="24"/>
        </w:rPr>
        <w:t>from</w:t>
      </w:r>
      <w:r w:rsidRPr="00076E91">
        <w:rPr>
          <w:szCs w:val="24"/>
        </w:rPr>
        <w:t xml:space="preserve"> HaMStR, we evaluated the annotation transfer again using only orthologs that </w:t>
      </w:r>
      <w:r>
        <w:rPr>
          <w:szCs w:val="24"/>
        </w:rPr>
        <w:t>obtained by HaMStR and further</w:t>
      </w:r>
      <w:r w:rsidRPr="00076E91">
        <w:rPr>
          <w:szCs w:val="24"/>
        </w:rPr>
        <w:t xml:space="preserve"> supported by InParanoid</w:t>
      </w:r>
      <w:r>
        <w:rPr>
          <w:szCs w:val="24"/>
        </w:rPr>
        <w:t xml:space="preserve"> </w:t>
      </w:r>
      <w:r>
        <w:rPr>
          <w:szCs w:val="24"/>
        </w:rPr>
        <w:fldChar w:fldCharType="begin"/>
      </w:r>
      <w:r>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Pr>
          <w:szCs w:val="24"/>
        </w:rPr>
        <w:fldChar w:fldCharType="separate"/>
      </w:r>
      <w:r>
        <w:rPr>
          <w:noProof/>
          <w:szCs w:val="24"/>
        </w:rPr>
        <w:t>(O'Brien, Remm, and Sonnhammer 2005)</w:t>
      </w:r>
      <w:r>
        <w:rPr>
          <w:szCs w:val="24"/>
        </w:rPr>
        <w:fldChar w:fldCharType="end"/>
      </w:r>
      <w:r w:rsidRPr="00076E91">
        <w:rPr>
          <w:szCs w:val="24"/>
        </w:rPr>
        <w:t xml:space="preserve">. Predicted KOs of 188 yeast proteins has been removed after filtering based on </w:t>
      </w:r>
      <w:r>
        <w:rPr>
          <w:szCs w:val="24"/>
        </w:rPr>
        <w:t xml:space="preserve">InParanoid's orthologs. It resulted in a </w:t>
      </w:r>
      <w:r w:rsidRPr="00076E91">
        <w:rPr>
          <w:szCs w:val="24"/>
        </w:rPr>
        <w:t>decrease of</w:t>
      </w:r>
      <w:r>
        <w:rPr>
          <w:szCs w:val="24"/>
        </w:rPr>
        <w:t xml:space="preserve"> the</w:t>
      </w:r>
      <w:r w:rsidRPr="00076E91">
        <w:rPr>
          <w:szCs w:val="24"/>
        </w:rPr>
        <w:t xml:space="preserve"> recall and F1-score</w:t>
      </w:r>
      <w:r>
        <w:rPr>
          <w:szCs w:val="24"/>
        </w:rPr>
        <w:t xml:space="preserve"> of HamFAS approach</w:t>
      </w:r>
      <w:r w:rsidRPr="00076E91">
        <w:rPr>
          <w:szCs w:val="24"/>
        </w:rPr>
        <w:t>. However, the precision is not affected (see</w:t>
      </w:r>
      <w:r>
        <w:rPr>
          <w:szCs w:val="24"/>
        </w:rPr>
        <w:t xml:space="preserve"> </w:t>
      </w:r>
      <w:r>
        <w:rPr>
          <w:szCs w:val="24"/>
        </w:rPr>
        <w:fldChar w:fldCharType="begin"/>
      </w:r>
      <w:r>
        <w:rPr>
          <w:szCs w:val="24"/>
        </w:rPr>
        <w:instrText xml:space="preserve"> REF _Ref383951269 \h </w:instrText>
      </w:r>
      <w:r>
        <w:rPr>
          <w:szCs w:val="24"/>
        </w:rPr>
      </w:r>
      <w:r>
        <w:rPr>
          <w:szCs w:val="24"/>
        </w:rPr>
        <w:fldChar w:fldCharType="separate"/>
      </w:r>
      <w:r>
        <w:t xml:space="preserve">Table </w:t>
      </w:r>
      <w:r>
        <w:rPr>
          <w:noProof/>
        </w:rPr>
        <w:t>5</w:t>
      </w:r>
      <w:r>
        <w:noBreakHyphen/>
      </w:r>
      <w:r>
        <w:rPr>
          <w:noProof/>
        </w:rPr>
        <w:t>1</w:t>
      </w:r>
      <w:r>
        <w:rPr>
          <w:szCs w:val="24"/>
        </w:rPr>
        <w:fldChar w:fldCharType="end"/>
      </w:r>
      <w:r w:rsidRPr="00076E91">
        <w:rPr>
          <w:szCs w:val="24"/>
        </w:rPr>
        <w:t>).</w:t>
      </w:r>
      <w:r>
        <w:rPr>
          <w:szCs w:val="24"/>
        </w:rPr>
        <w:t xml:space="preserve"> The</w:t>
      </w:r>
      <w:r w:rsidRPr="00076E91">
        <w:rPr>
          <w:szCs w:val="24"/>
        </w:rPr>
        <w:t xml:space="preserve"> FAS scores of</w:t>
      </w:r>
      <w:r>
        <w:rPr>
          <w:szCs w:val="24"/>
        </w:rPr>
        <w:t xml:space="preserve"> the</w:t>
      </w:r>
      <w:r w:rsidRPr="00076E91">
        <w:rPr>
          <w:szCs w:val="24"/>
        </w:rPr>
        <w:t xml:space="preserve"> unsupported orthologs are slightly smaller than the ones of </w:t>
      </w:r>
      <w:r>
        <w:rPr>
          <w:szCs w:val="24"/>
        </w:rPr>
        <w:t xml:space="preserve">the </w:t>
      </w:r>
      <w:r w:rsidRPr="00076E91">
        <w:rPr>
          <w:szCs w:val="24"/>
        </w:rPr>
        <w:t>supported orthologs</w:t>
      </w:r>
      <w:r>
        <w:rPr>
          <w:szCs w:val="24"/>
        </w:rPr>
        <w:t xml:space="preserve"> (</w:t>
      </w:r>
      <w:r w:rsidRPr="00895413">
        <w:rPr>
          <w:szCs w:val="24"/>
        </w:rPr>
        <w:t>Mann-Whitney-Wilcoxon</w:t>
      </w:r>
      <w:r>
        <w:rPr>
          <w:szCs w:val="24"/>
        </w:rPr>
        <w:t xml:space="preserve">'s </w:t>
      </w:r>
      <w:r w:rsidRPr="00895413">
        <w:rPr>
          <w:szCs w:val="24"/>
        </w:rPr>
        <w:t>p-value &lt; 2.2e-16</w:t>
      </w:r>
      <w:r>
        <w:rPr>
          <w:szCs w:val="24"/>
        </w:rPr>
        <w:t>)</w:t>
      </w:r>
      <w:r w:rsidRPr="00076E91">
        <w:rPr>
          <w:szCs w:val="24"/>
        </w:rPr>
        <w:t>, with</w:t>
      </w:r>
      <w:r>
        <w:rPr>
          <w:szCs w:val="24"/>
        </w:rPr>
        <w:t xml:space="preserve"> the mean score of 0.918 and 0.</w:t>
      </w:r>
      <w:r w:rsidRPr="00076E91">
        <w:rPr>
          <w:szCs w:val="24"/>
        </w:rPr>
        <w:t>988 respectively (see</w:t>
      </w:r>
      <w:r>
        <w:rPr>
          <w:szCs w:val="24"/>
        </w:rPr>
        <w:t xml:space="preserve"> </w:t>
      </w:r>
      <w:r>
        <w:rPr>
          <w:szCs w:val="24"/>
        </w:rPr>
        <w:fldChar w:fldCharType="begin"/>
      </w:r>
      <w:r>
        <w:rPr>
          <w:szCs w:val="24"/>
        </w:rPr>
        <w:instrText xml:space="preserve"> REF _Ref384435233 \h </w:instrText>
      </w:r>
      <w:r>
        <w:rPr>
          <w:szCs w:val="24"/>
        </w:rPr>
      </w:r>
      <w:r>
        <w:rPr>
          <w:szCs w:val="24"/>
        </w:rPr>
        <w:fldChar w:fldCharType="separate"/>
      </w:r>
      <w:r>
        <w:t xml:space="preserve">Figure </w:t>
      </w:r>
      <w:r>
        <w:rPr>
          <w:noProof/>
        </w:rPr>
        <w:t>5</w:t>
      </w:r>
      <w:r>
        <w:noBreakHyphen/>
      </w:r>
      <w:r>
        <w:rPr>
          <w:noProof/>
        </w:rPr>
        <w:t>4</w:t>
      </w:r>
      <w:r>
        <w:rPr>
          <w:szCs w:val="24"/>
        </w:rPr>
        <w:fldChar w:fldCharType="end"/>
      </w:r>
      <w:r w:rsidRPr="00076E91">
        <w:rPr>
          <w:szCs w:val="24"/>
        </w:rPr>
        <w:t>).</w:t>
      </w:r>
    </w:p>
    <w:p w14:paraId="7767369C" w14:textId="77777777" w:rsidR="00453721" w:rsidRDefault="00453721" w:rsidP="00453721">
      <w:pPr>
        <w:keepNext/>
        <w:spacing w:after="0" w:line="360" w:lineRule="auto"/>
        <w:jc w:val="both"/>
      </w:pPr>
      <w:r>
        <w:rPr>
          <w:noProof/>
          <w:szCs w:val="24"/>
        </w:rPr>
        <w:drawing>
          <wp:inline distT="0" distB="0" distL="0" distR="0" wp14:anchorId="0A1D2739" wp14:editId="1B765C26">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4DA6E446" w14:textId="77777777" w:rsidR="00453721" w:rsidRPr="00076E91" w:rsidRDefault="00453721" w:rsidP="00453721">
      <w:pPr>
        <w:pStyle w:val="Caption"/>
        <w:jc w:val="both"/>
        <w:rPr>
          <w:szCs w:val="24"/>
        </w:rPr>
      </w:pPr>
      <w:bookmarkStart w:id="238" w:name="_Ref384435233"/>
      <w:bookmarkStart w:id="239" w:name="_Toc386158616"/>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4</w:t>
      </w:r>
      <w:r>
        <w:fldChar w:fldCharType="end"/>
      </w:r>
      <w:bookmarkEnd w:id="238"/>
      <w:r>
        <w:t xml:space="preserve">: </w:t>
      </w:r>
      <w:r w:rsidRPr="00076E91">
        <w:t>FAS score distribution of all HamFAS orthologs, only supported orthologs and unsupported orthologs</w:t>
      </w:r>
      <w:r>
        <w:t>. The red dashed vertical lines identify the mean score for each set.</w:t>
      </w:r>
      <w:bookmarkEnd w:id="239"/>
    </w:p>
    <w:p w14:paraId="169036F6" w14:textId="77777777" w:rsidR="00453721" w:rsidRPr="00076E91" w:rsidRDefault="00453721" w:rsidP="00453721">
      <w:pPr>
        <w:pStyle w:val="Caption"/>
        <w:spacing w:after="0" w:line="360" w:lineRule="auto"/>
        <w:jc w:val="both"/>
      </w:pPr>
    </w:p>
    <w:p w14:paraId="35993390" w14:textId="77777777" w:rsidR="00453721" w:rsidRPr="00076E91" w:rsidRDefault="00453721" w:rsidP="00453721">
      <w:pPr>
        <w:spacing w:after="0" w:line="360" w:lineRule="auto"/>
        <w:jc w:val="both"/>
        <w:rPr>
          <w:szCs w:val="24"/>
        </w:rPr>
      </w:pPr>
      <w:r>
        <w:rPr>
          <w:szCs w:val="24"/>
        </w:rPr>
        <w:t>W</w:t>
      </w:r>
      <w:r w:rsidRPr="00076E91">
        <w:rPr>
          <w:szCs w:val="24"/>
        </w:rPr>
        <w:t xml:space="preserve">e </w:t>
      </w:r>
      <w:r>
        <w:rPr>
          <w:szCs w:val="24"/>
        </w:rPr>
        <w:t>further analyzed</w:t>
      </w:r>
      <w:r w:rsidRPr="00076E91">
        <w:rPr>
          <w:szCs w:val="24"/>
        </w:rPr>
        <w:t xml:space="preserve"> the fractions of proteins annotated by HamFAS, BlastKOALA and KAAS. </w:t>
      </w:r>
      <w:r>
        <w:rPr>
          <w:szCs w:val="24"/>
        </w:rPr>
        <w:t xml:space="preserve">The result is shown in </w:t>
      </w:r>
      <w:r w:rsidRPr="00076E91">
        <w:rPr>
          <w:szCs w:val="24"/>
        </w:rPr>
        <w:fldChar w:fldCharType="begin"/>
      </w:r>
      <w:r w:rsidRPr="00076E91">
        <w:rPr>
          <w:szCs w:val="24"/>
        </w:rPr>
        <w:instrText xml:space="preserve"> REF _Ref371840694 \h </w:instrText>
      </w:r>
      <w:r w:rsidRPr="00076E91">
        <w:rPr>
          <w:szCs w:val="24"/>
        </w:rPr>
      </w:r>
      <w:r w:rsidRPr="00076E91">
        <w:rPr>
          <w:szCs w:val="24"/>
        </w:rPr>
        <w:fldChar w:fldCharType="separate"/>
      </w:r>
      <w:r w:rsidRPr="00076E91">
        <w:t xml:space="preserve">Figure </w:t>
      </w:r>
      <w:r>
        <w:rPr>
          <w:noProof/>
        </w:rPr>
        <w:t>5</w:t>
      </w:r>
      <w:r>
        <w:noBreakHyphen/>
      </w:r>
      <w:r>
        <w:rPr>
          <w:noProof/>
        </w:rPr>
        <w:t>5</w:t>
      </w:r>
      <w:r w:rsidRPr="00076E91">
        <w:rPr>
          <w:szCs w:val="24"/>
        </w:rPr>
        <w:fldChar w:fldCharType="end"/>
      </w:r>
      <w:r>
        <w:rPr>
          <w:szCs w:val="24"/>
        </w:rPr>
        <w:t xml:space="preserve"> with </w:t>
      </w:r>
      <w:r w:rsidRPr="00076E91">
        <w:rPr>
          <w:szCs w:val="24"/>
        </w:rPr>
        <w:t>85,6% of the seed proteins has been</w:t>
      </w:r>
      <w:r>
        <w:rPr>
          <w:szCs w:val="24"/>
        </w:rPr>
        <w:t xml:space="preserve"> annotated by all 3 approaches. While only a small fraction is specific for each tool. In particularly, 2,1% proteins were only annotated by BlastKOALA, and 0,6% in case of HamFAS or KAAS.</w:t>
      </w:r>
    </w:p>
    <w:p w14:paraId="515BFDFE" w14:textId="77777777" w:rsidR="00453721" w:rsidRPr="00076E91" w:rsidRDefault="00453721" w:rsidP="00453721">
      <w:pPr>
        <w:keepNext/>
        <w:spacing w:after="0" w:line="360" w:lineRule="auto"/>
        <w:jc w:val="both"/>
        <w:rPr>
          <w:szCs w:val="24"/>
        </w:rPr>
      </w:pPr>
      <w:r w:rsidRPr="00076E91">
        <w:rPr>
          <w:noProof/>
          <w:szCs w:val="24"/>
        </w:rPr>
        <w:drawing>
          <wp:inline distT="0" distB="0" distL="0" distR="0" wp14:anchorId="26B9D840" wp14:editId="42A9DCCD">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512BDB94" w14:textId="77777777" w:rsidR="00453721" w:rsidRPr="00076E91" w:rsidRDefault="00453721" w:rsidP="00453721">
      <w:pPr>
        <w:pStyle w:val="Caption"/>
        <w:spacing w:after="0" w:line="360" w:lineRule="auto"/>
        <w:jc w:val="both"/>
      </w:pPr>
      <w:bookmarkStart w:id="240" w:name="_Ref371840694"/>
      <w:bookmarkStart w:id="241" w:name="_Toc386158617"/>
      <w:r w:rsidRPr="00076E91">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5</w:t>
      </w:r>
      <w:r>
        <w:fldChar w:fldCharType="end"/>
      </w:r>
      <w:bookmarkEnd w:id="240"/>
      <w:r w:rsidRPr="00076E91">
        <w:t>: Fraction of proteins annotated by HamFAS, BlastKOALA and KAAS</w:t>
      </w:r>
      <w:bookmarkEnd w:id="241"/>
    </w:p>
    <w:p w14:paraId="1A93A299" w14:textId="77777777" w:rsidR="00453721" w:rsidRDefault="00453721" w:rsidP="00453721">
      <w:pPr>
        <w:spacing w:after="0" w:line="360" w:lineRule="auto"/>
        <w:jc w:val="both"/>
        <w:rPr>
          <w:szCs w:val="24"/>
        </w:rPr>
      </w:pPr>
    </w:p>
    <w:p w14:paraId="2CD1754A" w14:textId="77777777" w:rsidR="00453721" w:rsidRDefault="00453721" w:rsidP="00453721">
      <w:pPr>
        <w:spacing w:after="0" w:line="360" w:lineRule="auto"/>
        <w:jc w:val="both"/>
        <w:rPr>
          <w:szCs w:val="24"/>
        </w:rPr>
      </w:pPr>
      <w:r>
        <w:rPr>
          <w:szCs w:val="24"/>
        </w:rPr>
        <w:t xml:space="preserve">For each protein that was annotated by at least two different approaches, we then compared the transferred </w:t>
      </w:r>
      <w:r w:rsidRPr="00076E91">
        <w:rPr>
          <w:szCs w:val="24"/>
        </w:rPr>
        <w:t>KEGG identifiers</w:t>
      </w:r>
      <w:r>
        <w:rPr>
          <w:szCs w:val="24"/>
        </w:rPr>
        <w:t>.</w:t>
      </w:r>
      <w:r w:rsidRPr="00076E91">
        <w:rPr>
          <w:szCs w:val="24"/>
        </w:rPr>
        <w:t xml:space="preserve"> There is a small difference between the </w:t>
      </w:r>
      <w:r>
        <w:rPr>
          <w:szCs w:val="24"/>
        </w:rPr>
        <w:t>KOs</w:t>
      </w:r>
      <w:r w:rsidRPr="00076E91">
        <w:rPr>
          <w:szCs w:val="24"/>
        </w:rPr>
        <w:t xml:space="preserve"> annotated by each approach, which is shown in </w:t>
      </w:r>
      <w:r>
        <w:rPr>
          <w:szCs w:val="24"/>
        </w:rPr>
        <w:fldChar w:fldCharType="begin"/>
      </w:r>
      <w:r>
        <w:rPr>
          <w:szCs w:val="24"/>
        </w:rPr>
        <w:instrText xml:space="preserve"> REF _Ref383957002 \h </w:instrText>
      </w:r>
      <w:r>
        <w:rPr>
          <w:szCs w:val="24"/>
        </w:rPr>
      </w:r>
      <w:r>
        <w:rPr>
          <w:szCs w:val="24"/>
        </w:rPr>
        <w:fldChar w:fldCharType="separate"/>
      </w:r>
      <w:r>
        <w:t xml:space="preserve">Table </w:t>
      </w:r>
      <w:r>
        <w:rPr>
          <w:noProof/>
        </w:rPr>
        <w:t>5</w:t>
      </w:r>
      <w:r>
        <w:noBreakHyphen/>
      </w:r>
      <w:r>
        <w:rPr>
          <w:noProof/>
        </w:rPr>
        <w:t>2</w:t>
      </w:r>
      <w:r>
        <w:rPr>
          <w:szCs w:val="24"/>
        </w:rPr>
        <w:fldChar w:fldCharType="end"/>
      </w:r>
      <w:r>
        <w:rPr>
          <w:szCs w:val="24"/>
        </w:rPr>
        <w:t xml:space="preserve"> </w:t>
      </w:r>
      <w:r w:rsidRPr="00076E91">
        <w:rPr>
          <w:szCs w:val="24"/>
        </w:rPr>
        <w:t>below.</w:t>
      </w:r>
    </w:p>
    <w:p w14:paraId="7A8D6A13" w14:textId="77777777" w:rsidR="00453721" w:rsidRPr="00076E91" w:rsidRDefault="00453721" w:rsidP="00453721">
      <w:pPr>
        <w:spacing w:after="0" w:line="360" w:lineRule="auto"/>
        <w:jc w:val="both"/>
        <w:rPr>
          <w:szCs w:val="24"/>
        </w:rPr>
      </w:pPr>
      <w:r w:rsidRPr="00076E91">
        <w:rPr>
          <w:szCs w:val="24"/>
        </w:rPr>
        <w:t xml:space="preserve">Although those KEGG identifiers are different, most of them are "synonymous" KOs. </w:t>
      </w:r>
      <w:r>
        <w:rPr>
          <w:szCs w:val="24"/>
        </w:rPr>
        <w:t>We defined two KOs are "synonymous", if t</w:t>
      </w:r>
      <w:r w:rsidRPr="00076E91">
        <w:rPr>
          <w:szCs w:val="24"/>
        </w:rPr>
        <w:t>hey either have the same EC numbers, same EC classes, same GO numbers, or are the same components in KEGG pathways, res</w:t>
      </w:r>
      <w:r>
        <w:rPr>
          <w:szCs w:val="24"/>
        </w:rPr>
        <w:t>ponsible for the same reactions</w:t>
      </w:r>
      <w:r w:rsidRPr="00076E91">
        <w:rPr>
          <w:szCs w:val="24"/>
        </w:rPr>
        <w:t xml:space="preserve">. </w:t>
      </w:r>
    </w:p>
    <w:p w14:paraId="1E2B6513" w14:textId="77777777" w:rsidR="00453721" w:rsidRPr="00076E91" w:rsidRDefault="00453721" w:rsidP="00453721">
      <w:pPr>
        <w:spacing w:after="0" w:line="360" w:lineRule="auto"/>
        <w:jc w:val="both"/>
        <w:rPr>
          <w:szCs w:val="24"/>
        </w:rPr>
      </w:pPr>
      <w:r w:rsidRPr="00076E91">
        <w:rPr>
          <w:szCs w:val="24"/>
        </w:rPr>
        <w:t>Some examples of synonymous KOs:</w:t>
      </w:r>
    </w:p>
    <w:p w14:paraId="01D13B49" w14:textId="77777777" w:rsidR="00453721" w:rsidRPr="00076E91" w:rsidRDefault="00453721" w:rsidP="00453721">
      <w:pPr>
        <w:spacing w:after="0" w:line="360" w:lineRule="auto"/>
        <w:jc w:val="both"/>
        <w:rPr>
          <w:szCs w:val="24"/>
        </w:rPr>
      </w:pPr>
      <w:r w:rsidRPr="00076E91">
        <w:rPr>
          <w:szCs w:val="24"/>
        </w:rPr>
        <w:t xml:space="preserve">1 KO is very general described (putative ABC transport system ATP-binding protein) while the other is </w:t>
      </w:r>
      <w:r>
        <w:rPr>
          <w:szCs w:val="24"/>
        </w:rPr>
        <w:t xml:space="preserve">more </w:t>
      </w:r>
      <w:r w:rsidRPr="00076E91">
        <w:rPr>
          <w:szCs w:val="24"/>
        </w:rPr>
        <w:t>specific (phospholipid/cholesterol/gamma-HCH transport system ATP-binding protein).</w:t>
      </w:r>
    </w:p>
    <w:p w14:paraId="52DC0788" w14:textId="77777777" w:rsidR="00453721" w:rsidRPr="00076E91" w:rsidRDefault="00453721" w:rsidP="00453721">
      <w:pPr>
        <w:spacing w:after="0" w:line="360" w:lineRule="auto"/>
        <w:jc w:val="both"/>
        <w:rPr>
          <w:szCs w:val="24"/>
        </w:rPr>
      </w:pPr>
      <w:r>
        <w:rPr>
          <w:szCs w:val="24"/>
        </w:rPr>
        <w:t>2 KOs have s</w:t>
      </w:r>
      <w:r w:rsidRPr="00076E91">
        <w:rPr>
          <w:szCs w:val="24"/>
        </w:rPr>
        <w:t>ynonym/</w:t>
      </w:r>
      <w:r>
        <w:rPr>
          <w:szCs w:val="24"/>
        </w:rPr>
        <w:t>a</w:t>
      </w:r>
      <w:r w:rsidRPr="00076E91">
        <w:rPr>
          <w:szCs w:val="24"/>
        </w:rPr>
        <w:t xml:space="preserve">lternative name: "septin" </w:t>
      </w:r>
      <w:r>
        <w:rPr>
          <w:szCs w:val="24"/>
        </w:rPr>
        <w:t>is synonym with</w:t>
      </w:r>
      <w:r w:rsidRPr="00076E91">
        <w:rPr>
          <w:szCs w:val="24"/>
        </w:rPr>
        <w:t xml:space="preserve"> "sporulation-regulated protein 3"; or "tristetraprolin" (ZFP36) and "butyrate response factor 1" (ZFP36L1)</w:t>
      </w:r>
      <w:r>
        <w:rPr>
          <w:szCs w:val="24"/>
        </w:rPr>
        <w:t xml:space="preserve"> are the same</w:t>
      </w:r>
      <w:r w:rsidRPr="00076E91">
        <w:rPr>
          <w:szCs w:val="24"/>
        </w:rPr>
        <w:t>.</w:t>
      </w:r>
    </w:p>
    <w:p w14:paraId="5E19C619" w14:textId="77777777" w:rsidR="00453721" w:rsidRDefault="00453721" w:rsidP="00453721">
      <w:pPr>
        <w:spacing w:after="0" w:line="360" w:lineRule="auto"/>
        <w:jc w:val="both"/>
        <w:rPr>
          <w:szCs w:val="24"/>
        </w:rPr>
      </w:pPr>
      <w:r>
        <w:rPr>
          <w:szCs w:val="24"/>
        </w:rPr>
        <w:lastRenderedPageBreak/>
        <w:t>2 KOs are i</w:t>
      </w:r>
      <w:r w:rsidRPr="00076E91">
        <w:rPr>
          <w:szCs w:val="24"/>
        </w:rPr>
        <w:t xml:space="preserve">nvolved in the same </w:t>
      </w:r>
      <w:r>
        <w:rPr>
          <w:szCs w:val="24"/>
        </w:rPr>
        <w:t xml:space="preserve">reaction or </w:t>
      </w:r>
      <w:r w:rsidRPr="00076E91">
        <w:rPr>
          <w:szCs w:val="24"/>
        </w:rPr>
        <w:t>process: "cleavage stimulation factor subunit 2" and "polyadenylate-binding protein 2" are involved in 3-end formation of pre-mRNAs</w:t>
      </w:r>
      <w:r>
        <w:rPr>
          <w:szCs w:val="24"/>
        </w:rPr>
        <w:t>.</w:t>
      </w:r>
    </w:p>
    <w:p w14:paraId="1DD187D3" w14:textId="77777777" w:rsidR="00453721" w:rsidRDefault="00453721" w:rsidP="00453721">
      <w:pPr>
        <w:pStyle w:val="Caption"/>
        <w:keepNext/>
        <w:jc w:val="both"/>
      </w:pPr>
      <w:bookmarkStart w:id="242" w:name="_Ref383957002"/>
      <w:bookmarkStart w:id="243" w:name="_Toc386158653"/>
      <w:r>
        <w:t xml:space="preserve">Table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Table \* ARABIC \s 1 </w:instrText>
      </w:r>
      <w:r>
        <w:fldChar w:fldCharType="separate"/>
      </w:r>
      <w:r>
        <w:rPr>
          <w:noProof/>
        </w:rPr>
        <w:t>2</w:t>
      </w:r>
      <w:r>
        <w:fldChar w:fldCharType="end"/>
      </w:r>
      <w:bookmarkEnd w:id="242"/>
      <w:r>
        <w:t xml:space="preserve">: Compare </w:t>
      </w:r>
      <w:r w:rsidRPr="00076E91">
        <w:t>KEGG identifiers annotated by HamFAS, BlastKOALA and KAAS. Numbers in parentheses are the different KOs after filtered by synonymous KOs.</w:t>
      </w:r>
      <w:bookmarkEnd w:id="243"/>
    </w:p>
    <w:tbl>
      <w:tblPr>
        <w:tblStyle w:val="TableGrid"/>
        <w:tblW w:w="8720" w:type="dxa"/>
        <w:tblLook w:val="04A0" w:firstRow="1" w:lastRow="0" w:firstColumn="1" w:lastColumn="0" w:noHBand="0" w:noVBand="1"/>
      </w:tblPr>
      <w:tblGrid>
        <w:gridCol w:w="1744"/>
        <w:gridCol w:w="1744"/>
        <w:gridCol w:w="1744"/>
        <w:gridCol w:w="1744"/>
        <w:gridCol w:w="1744"/>
      </w:tblGrid>
      <w:tr w:rsidR="00453721" w14:paraId="407DF725" w14:textId="77777777" w:rsidTr="008210C7">
        <w:tc>
          <w:tcPr>
            <w:tcW w:w="1744" w:type="dxa"/>
            <w:vAlign w:val="center"/>
          </w:tcPr>
          <w:p w14:paraId="0A545BDC" w14:textId="77777777" w:rsidR="00453721" w:rsidRPr="006534D5" w:rsidRDefault="00453721" w:rsidP="008210C7">
            <w:pPr>
              <w:spacing w:line="360" w:lineRule="auto"/>
              <w:rPr>
                <w:szCs w:val="24"/>
                <w:lang w:val="de-DE"/>
              </w:rPr>
            </w:pPr>
            <w:r w:rsidRPr="006534D5">
              <w:rPr>
                <w:szCs w:val="24"/>
                <w:lang w:val="de-DE"/>
              </w:rPr>
              <w:t>Approach</w:t>
            </w:r>
          </w:p>
        </w:tc>
        <w:tc>
          <w:tcPr>
            <w:tcW w:w="1744" w:type="dxa"/>
            <w:vAlign w:val="center"/>
          </w:tcPr>
          <w:p w14:paraId="6154AEDB" w14:textId="77777777" w:rsidR="00453721" w:rsidRPr="006534D5" w:rsidRDefault="00453721" w:rsidP="008210C7">
            <w:pPr>
              <w:spacing w:line="360" w:lineRule="auto"/>
              <w:rPr>
                <w:szCs w:val="24"/>
                <w:lang w:val="de-DE"/>
              </w:rPr>
            </w:pPr>
            <w:r w:rsidRPr="006534D5">
              <w:rPr>
                <w:rFonts w:cs="Times New Roman"/>
                <w:bCs/>
                <w:color w:val="000000"/>
                <w:szCs w:val="24"/>
              </w:rPr>
              <w:t>All 3 approaches</w:t>
            </w:r>
          </w:p>
        </w:tc>
        <w:tc>
          <w:tcPr>
            <w:tcW w:w="1744" w:type="dxa"/>
          </w:tcPr>
          <w:p w14:paraId="08C500A5" w14:textId="77777777" w:rsidR="00453721" w:rsidRPr="006534D5" w:rsidRDefault="00453721" w:rsidP="008210C7">
            <w:pPr>
              <w:spacing w:line="360" w:lineRule="auto"/>
              <w:rPr>
                <w:szCs w:val="24"/>
                <w:lang w:val="de-DE"/>
              </w:rPr>
            </w:pPr>
            <w:r w:rsidRPr="006534D5">
              <w:rPr>
                <w:rFonts w:cs="Times New Roman"/>
                <w:bCs/>
                <w:color w:val="000000"/>
                <w:szCs w:val="24"/>
              </w:rPr>
              <w:t>HamFAS + BlastKOALA</w:t>
            </w:r>
          </w:p>
        </w:tc>
        <w:tc>
          <w:tcPr>
            <w:tcW w:w="1744" w:type="dxa"/>
            <w:vAlign w:val="center"/>
          </w:tcPr>
          <w:p w14:paraId="08B681CD" w14:textId="77777777" w:rsidR="00453721" w:rsidRPr="006534D5" w:rsidRDefault="00453721" w:rsidP="008210C7">
            <w:pPr>
              <w:spacing w:line="360" w:lineRule="auto"/>
              <w:rPr>
                <w:szCs w:val="24"/>
                <w:lang w:val="de-DE"/>
              </w:rPr>
            </w:pPr>
            <w:r w:rsidRPr="006534D5">
              <w:rPr>
                <w:rFonts w:cs="Times New Roman"/>
                <w:bCs/>
                <w:color w:val="000000"/>
                <w:szCs w:val="24"/>
              </w:rPr>
              <w:t>HamFAS + KAAS</w:t>
            </w:r>
          </w:p>
        </w:tc>
        <w:tc>
          <w:tcPr>
            <w:tcW w:w="1744" w:type="dxa"/>
          </w:tcPr>
          <w:p w14:paraId="5C9E505D" w14:textId="77777777" w:rsidR="00453721" w:rsidRPr="006534D5" w:rsidRDefault="00453721" w:rsidP="008210C7">
            <w:pPr>
              <w:spacing w:line="360" w:lineRule="auto"/>
              <w:rPr>
                <w:szCs w:val="24"/>
              </w:rPr>
            </w:pPr>
            <w:r w:rsidRPr="006534D5">
              <w:rPr>
                <w:szCs w:val="24"/>
              </w:rPr>
              <w:t>KAAS + BlastKOALA</w:t>
            </w:r>
          </w:p>
        </w:tc>
      </w:tr>
      <w:tr w:rsidR="00453721" w14:paraId="36FF05BA" w14:textId="77777777" w:rsidTr="008210C7">
        <w:tc>
          <w:tcPr>
            <w:tcW w:w="1744" w:type="dxa"/>
          </w:tcPr>
          <w:p w14:paraId="3B7F2DD8" w14:textId="77777777" w:rsidR="00453721" w:rsidRDefault="00453721" w:rsidP="008210C7">
            <w:pPr>
              <w:spacing w:line="360" w:lineRule="auto"/>
              <w:rPr>
                <w:szCs w:val="24"/>
              </w:rPr>
            </w:pPr>
            <w:r w:rsidRPr="00076E91">
              <w:rPr>
                <w:rFonts w:cs="Times New Roman"/>
                <w:color w:val="000000"/>
                <w:szCs w:val="24"/>
              </w:rPr>
              <w:t>Same KOs</w:t>
            </w:r>
          </w:p>
        </w:tc>
        <w:tc>
          <w:tcPr>
            <w:tcW w:w="1744" w:type="dxa"/>
          </w:tcPr>
          <w:p w14:paraId="190E846C" w14:textId="77777777" w:rsidR="00453721" w:rsidRDefault="00453721" w:rsidP="008210C7">
            <w:pPr>
              <w:spacing w:line="360" w:lineRule="auto"/>
              <w:rPr>
                <w:szCs w:val="24"/>
              </w:rPr>
            </w:pPr>
            <w:r w:rsidRPr="00076E91">
              <w:rPr>
                <w:rFonts w:cs="Times New Roman"/>
                <w:szCs w:val="24"/>
              </w:rPr>
              <w:t>2951</w:t>
            </w:r>
          </w:p>
        </w:tc>
        <w:tc>
          <w:tcPr>
            <w:tcW w:w="1744" w:type="dxa"/>
          </w:tcPr>
          <w:p w14:paraId="5CFAEB9D" w14:textId="77777777" w:rsidR="00453721" w:rsidRDefault="00453721" w:rsidP="008210C7">
            <w:pPr>
              <w:spacing w:line="360" w:lineRule="auto"/>
              <w:rPr>
                <w:szCs w:val="24"/>
              </w:rPr>
            </w:pPr>
            <w:r w:rsidRPr="00076E91">
              <w:rPr>
                <w:rFonts w:cs="Times New Roman"/>
                <w:color w:val="000000"/>
                <w:szCs w:val="24"/>
              </w:rPr>
              <w:t>54</w:t>
            </w:r>
          </w:p>
        </w:tc>
        <w:tc>
          <w:tcPr>
            <w:tcW w:w="1744" w:type="dxa"/>
          </w:tcPr>
          <w:p w14:paraId="212DD1B6" w14:textId="77777777" w:rsidR="00453721" w:rsidRDefault="00453721" w:rsidP="008210C7">
            <w:pPr>
              <w:spacing w:line="360" w:lineRule="auto"/>
              <w:rPr>
                <w:szCs w:val="24"/>
              </w:rPr>
            </w:pPr>
            <w:r w:rsidRPr="00076E91">
              <w:rPr>
                <w:rFonts w:cs="Times New Roman"/>
                <w:szCs w:val="24"/>
              </w:rPr>
              <w:t>168</w:t>
            </w:r>
          </w:p>
        </w:tc>
        <w:tc>
          <w:tcPr>
            <w:tcW w:w="1744" w:type="dxa"/>
          </w:tcPr>
          <w:p w14:paraId="75D2E744" w14:textId="77777777" w:rsidR="00453721" w:rsidRDefault="00453721" w:rsidP="008210C7">
            <w:pPr>
              <w:spacing w:line="360" w:lineRule="auto"/>
              <w:rPr>
                <w:szCs w:val="24"/>
              </w:rPr>
            </w:pPr>
            <w:r w:rsidRPr="00076E91">
              <w:rPr>
                <w:rFonts w:cs="Times New Roman"/>
                <w:color w:val="000000"/>
                <w:szCs w:val="24"/>
              </w:rPr>
              <w:t>108</w:t>
            </w:r>
          </w:p>
        </w:tc>
      </w:tr>
      <w:tr w:rsidR="00453721" w14:paraId="2FF1F77F" w14:textId="77777777" w:rsidTr="008210C7">
        <w:tc>
          <w:tcPr>
            <w:tcW w:w="1744" w:type="dxa"/>
          </w:tcPr>
          <w:p w14:paraId="708B8B4E" w14:textId="77777777" w:rsidR="00453721" w:rsidRDefault="00453721" w:rsidP="008210C7">
            <w:pPr>
              <w:spacing w:line="360" w:lineRule="auto"/>
              <w:rPr>
                <w:szCs w:val="24"/>
              </w:rPr>
            </w:pPr>
            <w:r w:rsidRPr="00076E91">
              <w:rPr>
                <w:rFonts w:cs="Times New Roman"/>
                <w:color w:val="000000"/>
                <w:szCs w:val="24"/>
              </w:rPr>
              <w:t>Diff. KOs</w:t>
            </w:r>
          </w:p>
        </w:tc>
        <w:tc>
          <w:tcPr>
            <w:tcW w:w="1744" w:type="dxa"/>
          </w:tcPr>
          <w:p w14:paraId="346C2E44" w14:textId="77777777" w:rsidR="00453721" w:rsidRDefault="00453721" w:rsidP="008210C7">
            <w:pPr>
              <w:spacing w:line="360" w:lineRule="auto"/>
              <w:rPr>
                <w:szCs w:val="24"/>
              </w:rPr>
            </w:pPr>
            <w:r w:rsidRPr="00076E91">
              <w:rPr>
                <w:rFonts w:cs="Times New Roman"/>
                <w:szCs w:val="24"/>
              </w:rPr>
              <w:t>5 (1)</w:t>
            </w:r>
          </w:p>
        </w:tc>
        <w:tc>
          <w:tcPr>
            <w:tcW w:w="1744" w:type="dxa"/>
          </w:tcPr>
          <w:p w14:paraId="3537B527" w14:textId="77777777" w:rsidR="00453721" w:rsidRDefault="00453721" w:rsidP="008210C7">
            <w:pPr>
              <w:spacing w:line="360" w:lineRule="auto"/>
              <w:rPr>
                <w:szCs w:val="24"/>
              </w:rPr>
            </w:pPr>
            <w:r w:rsidRPr="00076E91">
              <w:rPr>
                <w:rFonts w:cs="Times New Roman"/>
                <w:color w:val="000000"/>
                <w:szCs w:val="24"/>
              </w:rPr>
              <w:t>3 (1)</w:t>
            </w:r>
          </w:p>
        </w:tc>
        <w:tc>
          <w:tcPr>
            <w:tcW w:w="1744" w:type="dxa"/>
          </w:tcPr>
          <w:p w14:paraId="352D79D4" w14:textId="77777777" w:rsidR="00453721" w:rsidRDefault="00453721" w:rsidP="008210C7">
            <w:pPr>
              <w:spacing w:line="360" w:lineRule="auto"/>
              <w:rPr>
                <w:szCs w:val="24"/>
              </w:rPr>
            </w:pPr>
            <w:r w:rsidRPr="00076E91">
              <w:rPr>
                <w:rFonts w:cs="Times New Roman"/>
                <w:color w:val="000000"/>
                <w:szCs w:val="24"/>
              </w:rPr>
              <w:t>10 (5)</w:t>
            </w:r>
          </w:p>
        </w:tc>
        <w:tc>
          <w:tcPr>
            <w:tcW w:w="1744" w:type="dxa"/>
          </w:tcPr>
          <w:p w14:paraId="2CA779A2" w14:textId="77777777" w:rsidR="00453721" w:rsidRDefault="00453721" w:rsidP="008210C7">
            <w:pPr>
              <w:spacing w:line="360" w:lineRule="auto"/>
              <w:rPr>
                <w:szCs w:val="24"/>
              </w:rPr>
            </w:pPr>
            <w:r w:rsidRPr="00076E91">
              <w:rPr>
                <w:rFonts w:cs="Times New Roman"/>
                <w:color w:val="000000"/>
                <w:szCs w:val="24"/>
              </w:rPr>
              <w:t>9 (6)</w:t>
            </w:r>
          </w:p>
        </w:tc>
      </w:tr>
      <w:tr w:rsidR="00453721" w14:paraId="21FA18B1" w14:textId="77777777" w:rsidTr="008210C7">
        <w:tc>
          <w:tcPr>
            <w:tcW w:w="1744" w:type="dxa"/>
          </w:tcPr>
          <w:p w14:paraId="70B08D17" w14:textId="77777777" w:rsidR="00453721" w:rsidRDefault="00453721" w:rsidP="008210C7">
            <w:pPr>
              <w:spacing w:line="360" w:lineRule="auto"/>
              <w:rPr>
                <w:szCs w:val="24"/>
              </w:rPr>
            </w:pPr>
            <w:r w:rsidRPr="00076E91">
              <w:rPr>
                <w:rFonts w:cs="Times New Roman"/>
                <w:color w:val="000000"/>
                <w:szCs w:val="24"/>
              </w:rPr>
              <w:t>Total</w:t>
            </w:r>
          </w:p>
        </w:tc>
        <w:tc>
          <w:tcPr>
            <w:tcW w:w="1744" w:type="dxa"/>
          </w:tcPr>
          <w:p w14:paraId="40218FE9" w14:textId="77777777" w:rsidR="00453721" w:rsidRDefault="00453721" w:rsidP="008210C7">
            <w:pPr>
              <w:spacing w:line="360" w:lineRule="auto"/>
              <w:rPr>
                <w:szCs w:val="24"/>
              </w:rPr>
            </w:pPr>
            <w:r w:rsidRPr="00076E91">
              <w:rPr>
                <w:rFonts w:cs="Times New Roman"/>
                <w:szCs w:val="24"/>
              </w:rPr>
              <w:t>2956</w:t>
            </w:r>
          </w:p>
        </w:tc>
        <w:tc>
          <w:tcPr>
            <w:tcW w:w="1744" w:type="dxa"/>
          </w:tcPr>
          <w:p w14:paraId="629AAE7E" w14:textId="77777777" w:rsidR="00453721" w:rsidRDefault="00453721" w:rsidP="008210C7">
            <w:pPr>
              <w:spacing w:line="360" w:lineRule="auto"/>
              <w:rPr>
                <w:szCs w:val="24"/>
              </w:rPr>
            </w:pPr>
            <w:r w:rsidRPr="00076E91">
              <w:rPr>
                <w:rFonts w:cs="Times New Roman"/>
                <w:color w:val="000000"/>
                <w:szCs w:val="24"/>
              </w:rPr>
              <w:t>57</w:t>
            </w:r>
          </w:p>
        </w:tc>
        <w:tc>
          <w:tcPr>
            <w:tcW w:w="1744" w:type="dxa"/>
          </w:tcPr>
          <w:p w14:paraId="6324F13C" w14:textId="77777777" w:rsidR="00453721" w:rsidRDefault="00453721" w:rsidP="008210C7">
            <w:pPr>
              <w:spacing w:line="360" w:lineRule="auto"/>
              <w:rPr>
                <w:szCs w:val="24"/>
              </w:rPr>
            </w:pPr>
            <w:r w:rsidRPr="00076E91">
              <w:rPr>
                <w:rFonts w:cs="Times New Roman"/>
                <w:color w:val="000000"/>
                <w:szCs w:val="24"/>
              </w:rPr>
              <w:t>178</w:t>
            </w:r>
          </w:p>
        </w:tc>
        <w:tc>
          <w:tcPr>
            <w:tcW w:w="1744" w:type="dxa"/>
          </w:tcPr>
          <w:p w14:paraId="1B47865B" w14:textId="77777777" w:rsidR="00453721" w:rsidRDefault="00453721" w:rsidP="008210C7">
            <w:pPr>
              <w:spacing w:line="360" w:lineRule="auto"/>
              <w:rPr>
                <w:szCs w:val="24"/>
              </w:rPr>
            </w:pPr>
            <w:r w:rsidRPr="00076E91">
              <w:rPr>
                <w:rFonts w:cs="Times New Roman"/>
                <w:color w:val="000000"/>
                <w:szCs w:val="24"/>
              </w:rPr>
              <w:t>117</w:t>
            </w:r>
          </w:p>
        </w:tc>
      </w:tr>
    </w:tbl>
    <w:p w14:paraId="12920AA8" w14:textId="77777777" w:rsidR="00453721" w:rsidRDefault="00453721" w:rsidP="00453721">
      <w:pPr>
        <w:spacing w:after="0" w:line="360" w:lineRule="auto"/>
        <w:jc w:val="both"/>
        <w:rPr>
          <w:szCs w:val="24"/>
        </w:rPr>
      </w:pPr>
    </w:p>
    <w:p w14:paraId="07AF8608" w14:textId="77777777" w:rsidR="00453721" w:rsidRDefault="00453721" w:rsidP="00453721">
      <w:pPr>
        <w:pStyle w:val="Heading4"/>
        <w:jc w:val="both"/>
      </w:pPr>
      <w:r w:rsidRPr="003F06CE">
        <w:t>The sensitivity of HamFAS approach</w:t>
      </w:r>
    </w:p>
    <w:p w14:paraId="73B5A0D1" w14:textId="77777777" w:rsidR="00453721" w:rsidRPr="00076E91" w:rsidRDefault="00453721" w:rsidP="00453721">
      <w:pPr>
        <w:spacing w:after="0" w:line="360" w:lineRule="auto"/>
        <w:jc w:val="both"/>
        <w:rPr>
          <w:szCs w:val="24"/>
        </w:rPr>
      </w:pPr>
      <w:r>
        <w:rPr>
          <w:szCs w:val="24"/>
        </w:rPr>
        <w:t xml:space="preserve">We used 3158 un-annotated yeast proteins for approaching the sensitivity of HamFAS as well as compared it to the one of BlastKOALA and KAAS. As been seen from </w:t>
      </w:r>
      <w:r w:rsidRPr="00076E91">
        <w:rPr>
          <w:szCs w:val="24"/>
        </w:rPr>
        <w:fldChar w:fldCharType="begin"/>
      </w:r>
      <w:r w:rsidRPr="00076E91">
        <w:rPr>
          <w:szCs w:val="24"/>
        </w:rPr>
        <w:instrText xml:space="preserve"> REF _Ref371841357 \h </w:instrText>
      </w:r>
      <w:r w:rsidRPr="00076E91">
        <w:rPr>
          <w:szCs w:val="24"/>
        </w:rPr>
      </w:r>
      <w:r w:rsidRPr="00076E91">
        <w:rPr>
          <w:szCs w:val="24"/>
        </w:rPr>
        <w:fldChar w:fldCharType="separate"/>
      </w:r>
      <w:r w:rsidRPr="00076E91">
        <w:t xml:space="preserve">Figure </w:t>
      </w:r>
      <w:r>
        <w:rPr>
          <w:noProof/>
        </w:rPr>
        <w:t>5</w:t>
      </w:r>
      <w:r>
        <w:noBreakHyphen/>
      </w:r>
      <w:r>
        <w:rPr>
          <w:noProof/>
        </w:rPr>
        <w:t>6</w:t>
      </w:r>
      <w:r w:rsidRPr="00076E91">
        <w:rPr>
          <w:szCs w:val="24"/>
        </w:rPr>
        <w:fldChar w:fldCharType="end"/>
      </w:r>
      <w:r>
        <w:rPr>
          <w:szCs w:val="24"/>
        </w:rPr>
        <w:t xml:space="preserve">, </w:t>
      </w:r>
      <w:r w:rsidRPr="00076E91">
        <w:rPr>
          <w:szCs w:val="24"/>
        </w:rPr>
        <w:t xml:space="preserve">HamFAS could annotate 257 proteins, in which 164 proteins are HamFAS specific. In comparison to KAAS and BlastKOALA, </w:t>
      </w:r>
      <w:r>
        <w:rPr>
          <w:szCs w:val="24"/>
        </w:rPr>
        <w:t>which annotated 150 and 116 proteins respectively, HamFAS achieved a higher sensitivity among all approaches.</w:t>
      </w:r>
      <w:r w:rsidRPr="00076E91">
        <w:rPr>
          <w:szCs w:val="24"/>
        </w:rPr>
        <w:t xml:space="preserve"> </w:t>
      </w:r>
    </w:p>
    <w:p w14:paraId="19E76FCF" w14:textId="77777777" w:rsidR="00453721" w:rsidRPr="00076E91" w:rsidRDefault="00453721" w:rsidP="00453721">
      <w:pPr>
        <w:keepNext/>
        <w:spacing w:after="0" w:line="360" w:lineRule="auto"/>
        <w:jc w:val="both"/>
        <w:rPr>
          <w:szCs w:val="24"/>
        </w:rPr>
      </w:pPr>
      <w:r w:rsidRPr="00076E91">
        <w:rPr>
          <w:noProof/>
          <w:szCs w:val="24"/>
        </w:rPr>
        <w:drawing>
          <wp:inline distT="0" distB="0" distL="0" distR="0" wp14:anchorId="09887E3E" wp14:editId="545FB4DD">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5EB911AB" w14:textId="77777777" w:rsidR="00453721" w:rsidRPr="00076E91" w:rsidRDefault="00453721" w:rsidP="00453721">
      <w:pPr>
        <w:pStyle w:val="Caption"/>
        <w:spacing w:after="0" w:line="360" w:lineRule="auto"/>
        <w:jc w:val="both"/>
      </w:pPr>
      <w:bookmarkStart w:id="244" w:name="_Ref371841357"/>
      <w:bookmarkStart w:id="245" w:name="_Toc386158618"/>
      <w:r w:rsidRPr="00076E91">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6</w:t>
      </w:r>
      <w:r>
        <w:fldChar w:fldCharType="end"/>
      </w:r>
      <w:bookmarkEnd w:id="244"/>
      <w:r w:rsidRPr="00076E91">
        <w:t>: Fraction of proteins annotated by HamFAS, BlastKOALA and KAAS</w:t>
      </w:r>
      <w:bookmarkEnd w:id="245"/>
    </w:p>
    <w:p w14:paraId="7CE7B32C" w14:textId="77777777" w:rsidR="00453721" w:rsidRDefault="00453721" w:rsidP="00453721">
      <w:pPr>
        <w:spacing w:after="0" w:line="360" w:lineRule="auto"/>
        <w:jc w:val="both"/>
        <w:rPr>
          <w:szCs w:val="24"/>
        </w:rPr>
      </w:pPr>
    </w:p>
    <w:p w14:paraId="5FD187F5" w14:textId="77777777" w:rsidR="00453721" w:rsidRPr="003F06CE" w:rsidRDefault="00453721" w:rsidP="00453721">
      <w:pPr>
        <w:pStyle w:val="Heading2"/>
        <w:spacing w:line="276" w:lineRule="auto"/>
        <w:jc w:val="both"/>
      </w:pPr>
      <w:bookmarkStart w:id="246" w:name="_Toc386158963"/>
      <w:r w:rsidRPr="003F06CE">
        <w:lastRenderedPageBreak/>
        <w:t>Discussion</w:t>
      </w:r>
      <w:bookmarkEnd w:id="246"/>
    </w:p>
    <w:p w14:paraId="0459AE47" w14:textId="77777777" w:rsidR="00453721" w:rsidRPr="003F06CE" w:rsidRDefault="00453721" w:rsidP="00453721">
      <w:pPr>
        <w:pStyle w:val="Heading3"/>
        <w:jc w:val="both"/>
      </w:pPr>
      <w:bookmarkStart w:id="247" w:name="_Toc386158964"/>
      <w:r w:rsidRPr="003F06CE">
        <w:t>The specificity of HamFAS</w:t>
      </w:r>
      <w:bookmarkEnd w:id="247"/>
    </w:p>
    <w:p w14:paraId="7F7F9F53" w14:textId="77777777" w:rsidR="00453721" w:rsidRPr="00076E91" w:rsidRDefault="00453721" w:rsidP="00453721">
      <w:pPr>
        <w:spacing w:after="0" w:line="360" w:lineRule="auto"/>
        <w:jc w:val="both"/>
        <w:rPr>
          <w:szCs w:val="24"/>
        </w:rPr>
      </w:pPr>
      <w:r w:rsidRPr="00076E91">
        <w:rPr>
          <w:szCs w:val="24"/>
        </w:rPr>
        <w:t>As we have seen from the analysis of the KO-annotation yeast protein set, HamFAS yielded the best precision regardless the supported or non-supported orthology assign</w:t>
      </w:r>
      <w:r>
        <w:rPr>
          <w:szCs w:val="24"/>
        </w:rPr>
        <w:t>ment by InParanoid. It indicates</w:t>
      </w:r>
      <w:r w:rsidRPr="00076E91">
        <w:rPr>
          <w:szCs w:val="24"/>
        </w:rPr>
        <w:t xml:space="preserve"> the reliability of the annotation transfer result of HamFAS.</w:t>
      </w:r>
    </w:p>
    <w:p w14:paraId="5E102292" w14:textId="77777777" w:rsidR="00453721" w:rsidRPr="001E3BE3" w:rsidRDefault="00453721" w:rsidP="00453721">
      <w:pPr>
        <w:pStyle w:val="Heading3"/>
        <w:jc w:val="both"/>
      </w:pPr>
      <w:bookmarkStart w:id="248" w:name="_Toc386158965"/>
      <w:r w:rsidRPr="001E3BE3">
        <w:t>The sensitivity of HamFAS</w:t>
      </w:r>
      <w:bookmarkEnd w:id="248"/>
    </w:p>
    <w:p w14:paraId="2C0B18C7" w14:textId="77777777" w:rsidR="00453721" w:rsidRPr="00076E91" w:rsidRDefault="00453721" w:rsidP="00453721">
      <w:pPr>
        <w:spacing w:after="0" w:line="360" w:lineRule="auto"/>
        <w:jc w:val="both"/>
        <w:rPr>
          <w:szCs w:val="24"/>
        </w:rPr>
      </w:pPr>
      <w:r w:rsidRPr="00076E91">
        <w:rPr>
          <w:szCs w:val="24"/>
        </w:rPr>
        <w:t xml:space="preserve">Beside the </w:t>
      </w:r>
      <w:r>
        <w:rPr>
          <w:szCs w:val="24"/>
        </w:rPr>
        <w:t>highest</w:t>
      </w:r>
      <w:r w:rsidRPr="00076E91">
        <w:rPr>
          <w:szCs w:val="24"/>
        </w:rPr>
        <w:t xml:space="preserve"> specificity, HamFAS </w:t>
      </w:r>
      <w:r>
        <w:rPr>
          <w:szCs w:val="24"/>
        </w:rPr>
        <w:t>was shown to be</w:t>
      </w:r>
      <w:r w:rsidRPr="00076E91">
        <w:rPr>
          <w:szCs w:val="24"/>
        </w:rPr>
        <w:t xml:space="preserve"> </w:t>
      </w:r>
      <w:r>
        <w:rPr>
          <w:szCs w:val="24"/>
        </w:rPr>
        <w:t>more sensitive</w:t>
      </w:r>
      <w:r w:rsidRPr="00076E91">
        <w:rPr>
          <w:szCs w:val="24"/>
        </w:rPr>
        <w:t xml:space="preserve"> </w:t>
      </w:r>
      <w:r>
        <w:rPr>
          <w:szCs w:val="24"/>
        </w:rPr>
        <w:t>than</w:t>
      </w:r>
      <w:r w:rsidRPr="00076E91">
        <w:rPr>
          <w:szCs w:val="24"/>
        </w:rPr>
        <w:t xml:space="preserve"> BlastKOALA and KAAS with the highest number of proteins that could be annotated.</w:t>
      </w:r>
      <w:r>
        <w:rPr>
          <w:szCs w:val="24"/>
        </w:rPr>
        <w:t xml:space="preserve"> To assess the quality of the proteins that were annotated by HamFAS, we performed some further analyses.</w:t>
      </w:r>
    </w:p>
    <w:p w14:paraId="40C246AF" w14:textId="77777777" w:rsidR="00453721" w:rsidRDefault="00453721" w:rsidP="00453721">
      <w:pPr>
        <w:spacing w:after="0" w:line="360" w:lineRule="auto"/>
        <w:jc w:val="both"/>
        <w:rPr>
          <w:szCs w:val="24"/>
        </w:rPr>
      </w:pPr>
    </w:p>
    <w:p w14:paraId="781E90D8" w14:textId="77777777" w:rsidR="00453721" w:rsidRPr="00076E91" w:rsidRDefault="00453721" w:rsidP="00453721">
      <w:pPr>
        <w:spacing w:after="0" w:line="360" w:lineRule="auto"/>
        <w:jc w:val="both"/>
        <w:rPr>
          <w:szCs w:val="24"/>
        </w:rPr>
      </w:pPr>
      <w:r>
        <w:rPr>
          <w:szCs w:val="24"/>
        </w:rPr>
        <w:t xml:space="preserve">Firstly, we check for the length and the domain annotation of </w:t>
      </w:r>
      <w:r w:rsidRPr="00076E91">
        <w:rPr>
          <w:szCs w:val="24"/>
        </w:rPr>
        <w:t>proteins,</w:t>
      </w:r>
      <w:r>
        <w:rPr>
          <w:szCs w:val="24"/>
        </w:rPr>
        <w:t xml:space="preserve"> which were annotated only by HamFAS (HamFAS-only proteins) and</w:t>
      </w:r>
      <w:r w:rsidRPr="00076E91">
        <w:rPr>
          <w:szCs w:val="24"/>
        </w:rPr>
        <w:t xml:space="preserve"> compared </w:t>
      </w:r>
      <w:r>
        <w:rPr>
          <w:szCs w:val="24"/>
        </w:rPr>
        <w:t>with those of other proteins that were additionally annotated by BlastKOALA and/or KAAS</w:t>
      </w:r>
      <w:r w:rsidRPr="00076E91">
        <w:rPr>
          <w:szCs w:val="24"/>
        </w:rPr>
        <w:t>.</w:t>
      </w:r>
    </w:p>
    <w:p w14:paraId="47A7B68A" w14:textId="77777777" w:rsidR="00453721" w:rsidRPr="00076E91" w:rsidRDefault="00453721" w:rsidP="00453721">
      <w:pPr>
        <w:keepNext/>
        <w:spacing w:after="0" w:line="360" w:lineRule="auto"/>
        <w:jc w:val="both"/>
        <w:rPr>
          <w:szCs w:val="24"/>
        </w:rPr>
      </w:pPr>
      <w:r w:rsidRPr="00076E91">
        <w:rPr>
          <w:noProof/>
          <w:szCs w:val="24"/>
        </w:rPr>
        <w:drawing>
          <wp:inline distT="0" distB="0" distL="0" distR="0" wp14:anchorId="76AA5FCB" wp14:editId="0129E2F7">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0812A095" w14:textId="77777777" w:rsidR="00453721" w:rsidRPr="00076E91" w:rsidRDefault="00453721" w:rsidP="00453721">
      <w:pPr>
        <w:pStyle w:val="Caption"/>
        <w:spacing w:after="0" w:line="360" w:lineRule="auto"/>
        <w:jc w:val="both"/>
      </w:pPr>
      <w:bookmarkStart w:id="249" w:name="_Ref371842424"/>
      <w:bookmarkStart w:id="250" w:name="_Toc386158619"/>
      <w:r w:rsidRPr="00076E91">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7</w:t>
      </w:r>
      <w:r>
        <w:fldChar w:fldCharType="end"/>
      </w:r>
      <w:bookmarkEnd w:id="249"/>
      <w:r w:rsidRPr="00076E91">
        <w:t xml:space="preserve">: Length distribution of HamFAS-only proteins and </w:t>
      </w:r>
      <w:r>
        <w:t xml:space="preserve">the </w:t>
      </w:r>
      <w:r w:rsidRPr="00076E91">
        <w:t>others</w:t>
      </w:r>
      <w:bookmarkEnd w:id="250"/>
    </w:p>
    <w:p w14:paraId="4DA71C71" w14:textId="77777777" w:rsidR="00453721" w:rsidRDefault="00453721" w:rsidP="00453721">
      <w:pPr>
        <w:spacing w:after="0" w:line="360" w:lineRule="auto"/>
        <w:jc w:val="both"/>
        <w:rPr>
          <w:szCs w:val="24"/>
        </w:rPr>
      </w:pP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Pr="00076E91">
        <w:t xml:space="preserve">Figure </w:t>
      </w:r>
      <w:r>
        <w:rPr>
          <w:noProof/>
        </w:rPr>
        <w:t>5</w:t>
      </w:r>
      <w:r>
        <w:noBreakHyphen/>
      </w:r>
      <w:r>
        <w:rPr>
          <w:noProof/>
        </w:rPr>
        <w:t>7</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Pr="00076E91">
        <w:t xml:space="preserve">Figure </w:t>
      </w:r>
      <w:r>
        <w:rPr>
          <w:noProof/>
        </w:rPr>
        <w:t>5</w:t>
      </w:r>
      <w:r>
        <w:noBreakHyphen/>
      </w:r>
      <w:r>
        <w:rPr>
          <w:noProof/>
        </w:rPr>
        <w:t>8</w:t>
      </w:r>
      <w:r w:rsidRPr="00076E91">
        <w:rPr>
          <w:szCs w:val="24"/>
        </w:rPr>
        <w:fldChar w:fldCharType="end"/>
      </w:r>
      <w:r w:rsidRPr="00076E91">
        <w:rPr>
          <w:szCs w:val="24"/>
        </w:rPr>
        <w:t xml:space="preserve"> show no clear difference between those 2 </w:t>
      </w:r>
      <w:proofErr w:type="gramStart"/>
      <w:r w:rsidRPr="00076E91">
        <w:rPr>
          <w:szCs w:val="24"/>
        </w:rPr>
        <w:t>protein</w:t>
      </w:r>
      <w:proofErr w:type="gramEnd"/>
      <w:r w:rsidRPr="00076E91">
        <w:rPr>
          <w:szCs w:val="24"/>
        </w:rPr>
        <w:t xml:space="preserve"> sets</w:t>
      </w:r>
      <w:r>
        <w:rPr>
          <w:szCs w:val="24"/>
        </w:rPr>
        <w:t xml:space="preserve"> in the sequence length as well as the number of annotated PFAM domains (</w:t>
      </w:r>
      <w:r w:rsidRPr="005B1A41">
        <w:rPr>
          <w:szCs w:val="24"/>
        </w:rPr>
        <w:t>Mann-Whitney-Wilcoxon</w:t>
      </w:r>
      <w:r>
        <w:rPr>
          <w:szCs w:val="24"/>
        </w:rPr>
        <w:t xml:space="preserve">'s </w:t>
      </w:r>
      <w:r w:rsidRPr="005B1A41">
        <w:rPr>
          <w:szCs w:val="24"/>
        </w:rPr>
        <w:t>p-value = 0.7833</w:t>
      </w:r>
      <w:r>
        <w:rPr>
          <w:szCs w:val="24"/>
        </w:rPr>
        <w:t xml:space="preserve"> and </w:t>
      </w:r>
      <w:r w:rsidRPr="007E3AB7">
        <w:rPr>
          <w:szCs w:val="24"/>
        </w:rPr>
        <w:t>p-value = 0.3812</w:t>
      </w:r>
      <w:r>
        <w:rPr>
          <w:szCs w:val="24"/>
        </w:rPr>
        <w:t>, respectively)</w:t>
      </w:r>
      <w:r w:rsidRPr="00076E91">
        <w:rPr>
          <w:szCs w:val="24"/>
        </w:rPr>
        <w:t xml:space="preserve">. HamFAS-only proteins are not either extremely shorter or longer than other proteins. And the annotation transfer result was not driven by the </w:t>
      </w:r>
      <w:r w:rsidRPr="00076E91">
        <w:rPr>
          <w:szCs w:val="24"/>
        </w:rPr>
        <w:lastRenderedPageBreak/>
        <w:t>uninformative domai</w:t>
      </w:r>
      <w:r>
        <w:rPr>
          <w:szCs w:val="24"/>
        </w:rPr>
        <w:t xml:space="preserve">n annotation of those proteins, namely </w:t>
      </w:r>
      <w:r w:rsidRPr="00076E91">
        <w:rPr>
          <w:szCs w:val="24"/>
        </w:rPr>
        <w:t>one Pfam domain t</w:t>
      </w:r>
      <w:r>
        <w:rPr>
          <w:szCs w:val="24"/>
        </w:rPr>
        <w:t>hat led to the high FAS score of the HamFAS-only proteins</w:t>
      </w:r>
      <w:r w:rsidRPr="00076E91">
        <w:rPr>
          <w:szCs w:val="24"/>
        </w:rPr>
        <w:t>.</w:t>
      </w:r>
    </w:p>
    <w:p w14:paraId="1EFAEA41" w14:textId="77777777" w:rsidR="00453721" w:rsidRPr="00076E91" w:rsidRDefault="00453721" w:rsidP="00453721">
      <w:pPr>
        <w:spacing w:after="0" w:line="360" w:lineRule="auto"/>
        <w:jc w:val="both"/>
        <w:rPr>
          <w:szCs w:val="24"/>
        </w:rPr>
      </w:pPr>
    </w:p>
    <w:p w14:paraId="1AF972DE" w14:textId="77777777" w:rsidR="00453721" w:rsidRPr="00076E91" w:rsidRDefault="00453721" w:rsidP="00453721">
      <w:pPr>
        <w:keepNext/>
        <w:spacing w:after="0" w:line="360" w:lineRule="auto"/>
        <w:jc w:val="both"/>
        <w:rPr>
          <w:szCs w:val="24"/>
        </w:rPr>
      </w:pPr>
      <w:r w:rsidRPr="00076E91">
        <w:rPr>
          <w:noProof/>
          <w:szCs w:val="24"/>
        </w:rPr>
        <w:drawing>
          <wp:inline distT="0" distB="0" distL="0" distR="0" wp14:anchorId="3EF4C6B7" wp14:editId="4F784208">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6EB86B6A" w14:textId="77777777" w:rsidR="00453721" w:rsidRPr="00076E91" w:rsidRDefault="00453721" w:rsidP="00453721">
      <w:pPr>
        <w:pStyle w:val="Caption"/>
        <w:spacing w:after="0" w:line="360" w:lineRule="auto"/>
        <w:jc w:val="both"/>
      </w:pPr>
      <w:bookmarkStart w:id="251" w:name="_Ref371842426"/>
      <w:bookmarkStart w:id="252" w:name="_Toc386158620"/>
      <w:r w:rsidRPr="00076E91">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8</w:t>
      </w:r>
      <w:r>
        <w:fldChar w:fldCharType="end"/>
      </w:r>
      <w:bookmarkEnd w:id="251"/>
      <w:r w:rsidRPr="00076E91">
        <w:t>: Number of Pfam domains distribution of HamFAS-only proteins and</w:t>
      </w:r>
      <w:r>
        <w:t xml:space="preserve"> the</w:t>
      </w:r>
      <w:r w:rsidRPr="00076E91">
        <w:t xml:space="preserve"> others</w:t>
      </w:r>
      <w:bookmarkEnd w:id="252"/>
    </w:p>
    <w:p w14:paraId="33FDA743" w14:textId="77777777" w:rsidR="00453721" w:rsidRDefault="00453721" w:rsidP="00453721">
      <w:pPr>
        <w:spacing w:after="0" w:line="360" w:lineRule="auto"/>
        <w:jc w:val="both"/>
        <w:rPr>
          <w:szCs w:val="24"/>
        </w:rPr>
      </w:pPr>
    </w:p>
    <w:p w14:paraId="25068298" w14:textId="77777777" w:rsidR="00453721" w:rsidRDefault="00453721" w:rsidP="00453721">
      <w:pPr>
        <w:spacing w:after="0" w:line="360" w:lineRule="auto"/>
        <w:jc w:val="both"/>
        <w:rPr>
          <w:szCs w:val="24"/>
        </w:rPr>
      </w:pPr>
      <w:r>
        <w:rPr>
          <w:szCs w:val="24"/>
        </w:rPr>
        <w:t>Additionally, t</w:t>
      </w:r>
      <w:r w:rsidRPr="00076E91">
        <w:rPr>
          <w:szCs w:val="24"/>
        </w:rPr>
        <w:t>he distribution</w:t>
      </w:r>
      <w:r>
        <w:rPr>
          <w:szCs w:val="24"/>
        </w:rPr>
        <w:t>s</w:t>
      </w:r>
      <w:r w:rsidRPr="00076E91">
        <w:rPr>
          <w:szCs w:val="24"/>
        </w:rPr>
        <w:t xml:space="preserve"> of FAS scores of</w:t>
      </w:r>
      <w:r>
        <w:rPr>
          <w:szCs w:val="24"/>
        </w:rPr>
        <w:t xml:space="preserve"> the HamFAS-only orthologs and the other protein group</w:t>
      </w:r>
      <w:r w:rsidRPr="00076E91">
        <w:rPr>
          <w:szCs w:val="24"/>
        </w:rPr>
        <w:t xml:space="preserve"> shown in</w:t>
      </w:r>
      <w:r>
        <w:rPr>
          <w:szCs w:val="24"/>
        </w:rPr>
        <w:t xml:space="preserve"> </w:t>
      </w:r>
      <w:r>
        <w:rPr>
          <w:szCs w:val="24"/>
        </w:rPr>
        <w:fldChar w:fldCharType="begin"/>
      </w:r>
      <w:r>
        <w:rPr>
          <w:szCs w:val="24"/>
        </w:rPr>
        <w:instrText xml:space="preserve"> REF _Ref384436828 \h </w:instrText>
      </w:r>
      <w:r>
        <w:rPr>
          <w:szCs w:val="24"/>
        </w:rPr>
      </w:r>
      <w:r>
        <w:rPr>
          <w:szCs w:val="24"/>
        </w:rPr>
        <w:fldChar w:fldCharType="separate"/>
      </w:r>
      <w:r>
        <w:t xml:space="preserve">Figure </w:t>
      </w:r>
      <w:r>
        <w:rPr>
          <w:noProof/>
        </w:rPr>
        <w:t>5</w:t>
      </w:r>
      <w:r>
        <w:noBreakHyphen/>
      </w:r>
      <w:r>
        <w:rPr>
          <w:noProof/>
        </w:rPr>
        <w:t>9</w:t>
      </w:r>
      <w:r>
        <w:rPr>
          <w:szCs w:val="24"/>
        </w:rPr>
        <w:fldChar w:fldCharType="end"/>
      </w:r>
      <w:r>
        <w:rPr>
          <w:szCs w:val="24"/>
        </w:rPr>
        <w:t xml:space="preserve"> </w:t>
      </w:r>
      <w:r w:rsidRPr="00076E91">
        <w:rPr>
          <w:szCs w:val="24"/>
        </w:rPr>
        <w:t xml:space="preserve">also confirms the </w:t>
      </w:r>
      <w:r>
        <w:rPr>
          <w:szCs w:val="24"/>
        </w:rPr>
        <w:t xml:space="preserve">comparable similarity between proteins and their orthologs of those two groups in term of functional equivalence (mean scores are 0.936 and 0.947, respectively). Although those two distributions are slightly different with </w:t>
      </w:r>
      <w:r w:rsidRPr="005B1A41">
        <w:rPr>
          <w:szCs w:val="24"/>
        </w:rPr>
        <w:t>Mann-Whitney-Wilcoxon</w:t>
      </w:r>
      <w:r>
        <w:rPr>
          <w:szCs w:val="24"/>
        </w:rPr>
        <w:t xml:space="preserve">'s </w:t>
      </w:r>
      <w:r w:rsidRPr="005B1A41">
        <w:rPr>
          <w:szCs w:val="24"/>
        </w:rPr>
        <w:t>p-value</w:t>
      </w:r>
      <w:r>
        <w:rPr>
          <w:szCs w:val="24"/>
        </w:rPr>
        <w:t xml:space="preserve"> = </w:t>
      </w:r>
      <w:r w:rsidRPr="00C776B8">
        <w:rPr>
          <w:szCs w:val="24"/>
        </w:rPr>
        <w:t>0.00102</w:t>
      </w:r>
      <w:r>
        <w:rPr>
          <w:szCs w:val="24"/>
        </w:rPr>
        <w:t>.</w:t>
      </w:r>
    </w:p>
    <w:p w14:paraId="05CCBF1D" w14:textId="77777777" w:rsidR="00453721" w:rsidRDefault="00453721" w:rsidP="00453721">
      <w:pPr>
        <w:keepNext/>
        <w:spacing w:after="0" w:line="360" w:lineRule="auto"/>
        <w:jc w:val="both"/>
      </w:pPr>
      <w:r>
        <w:rPr>
          <w:noProof/>
          <w:szCs w:val="24"/>
        </w:rPr>
        <w:drawing>
          <wp:inline distT="0" distB="0" distL="0" distR="0" wp14:anchorId="538A1342" wp14:editId="7311A975">
            <wp:extent cx="3773512" cy="2422866"/>
            <wp:effectExtent l="0" t="0" r="1143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74366" cy="2423415"/>
                    </a:xfrm>
                    <a:prstGeom prst="rect">
                      <a:avLst/>
                    </a:prstGeom>
                    <a:noFill/>
                    <a:ln>
                      <a:noFill/>
                    </a:ln>
                  </pic:spPr>
                </pic:pic>
              </a:graphicData>
            </a:graphic>
          </wp:inline>
        </w:drawing>
      </w:r>
    </w:p>
    <w:p w14:paraId="1ACC705D" w14:textId="77777777" w:rsidR="00453721" w:rsidRDefault="00453721" w:rsidP="00453721">
      <w:pPr>
        <w:pStyle w:val="Caption"/>
        <w:jc w:val="both"/>
        <w:rPr>
          <w:szCs w:val="24"/>
        </w:rPr>
      </w:pPr>
      <w:bookmarkStart w:id="253" w:name="_Ref384436828"/>
      <w:bookmarkStart w:id="254" w:name="_Toc386158621"/>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9</w:t>
      </w:r>
      <w:r>
        <w:fldChar w:fldCharType="end"/>
      </w:r>
      <w:bookmarkEnd w:id="253"/>
      <w:r>
        <w:t xml:space="preserve">: </w:t>
      </w:r>
      <w:r w:rsidRPr="00076E91">
        <w:t>FAS score distribution of HamFAS</w:t>
      </w:r>
      <w:r>
        <w:t>-only</w:t>
      </w:r>
      <w:r w:rsidRPr="00076E91">
        <w:t xml:space="preserve"> </w:t>
      </w:r>
      <w:r>
        <w:t>proteins</w:t>
      </w:r>
      <w:r w:rsidRPr="00076E91">
        <w:t xml:space="preserve"> and </w:t>
      </w:r>
      <w:r>
        <w:t>the others. . The red dashed vertical lines denode the mean score for each set.</w:t>
      </w:r>
      <w:bookmarkEnd w:id="254"/>
    </w:p>
    <w:p w14:paraId="2FFF556F" w14:textId="77777777" w:rsidR="00453721" w:rsidRPr="00076E91" w:rsidRDefault="00453721" w:rsidP="00453721">
      <w:pPr>
        <w:spacing w:after="0" w:line="360" w:lineRule="auto"/>
        <w:jc w:val="both"/>
        <w:rPr>
          <w:szCs w:val="24"/>
        </w:rPr>
      </w:pPr>
      <w:r>
        <w:rPr>
          <w:szCs w:val="24"/>
        </w:rPr>
        <w:t xml:space="preserve">Secondly, we estimated the origin of the annotations for all un-annotated yeast proteins and compared with those of annotated protein set </w:t>
      </w:r>
      <w:r w:rsidRPr="00076E91">
        <w:rPr>
          <w:szCs w:val="24"/>
        </w:rPr>
        <w:t>(</w:t>
      </w:r>
      <w:r w:rsidRPr="00076E91">
        <w:rPr>
          <w:szCs w:val="24"/>
        </w:rPr>
        <w:fldChar w:fldCharType="begin"/>
      </w:r>
      <w:r w:rsidRPr="00076E91">
        <w:rPr>
          <w:szCs w:val="24"/>
        </w:rPr>
        <w:instrText xml:space="preserve"> REF _Ref374250297 \h </w:instrText>
      </w:r>
      <w:r w:rsidRPr="00076E91">
        <w:rPr>
          <w:szCs w:val="24"/>
        </w:rPr>
      </w:r>
      <w:r w:rsidRPr="00076E91">
        <w:rPr>
          <w:szCs w:val="24"/>
        </w:rPr>
        <w:fldChar w:fldCharType="separate"/>
      </w:r>
      <w:r w:rsidRPr="00076E91">
        <w:t xml:space="preserve">Figure </w:t>
      </w:r>
      <w:r>
        <w:rPr>
          <w:noProof/>
        </w:rPr>
        <w:t>5</w:t>
      </w:r>
      <w:r>
        <w:noBreakHyphen/>
      </w:r>
      <w:r>
        <w:rPr>
          <w:noProof/>
        </w:rPr>
        <w:t>10</w:t>
      </w:r>
      <w:r w:rsidRPr="00076E91">
        <w:rPr>
          <w:szCs w:val="24"/>
        </w:rPr>
        <w:fldChar w:fldCharType="end"/>
      </w:r>
      <w:r w:rsidRPr="00076E91">
        <w:rPr>
          <w:szCs w:val="24"/>
        </w:rPr>
        <w:t>).</w:t>
      </w:r>
    </w:p>
    <w:p w14:paraId="717D5F42" w14:textId="77777777" w:rsidR="00453721" w:rsidRPr="00076E91" w:rsidRDefault="00453721" w:rsidP="00453721">
      <w:pPr>
        <w:keepNext/>
        <w:spacing w:after="0" w:line="360" w:lineRule="auto"/>
        <w:jc w:val="both"/>
        <w:rPr>
          <w:szCs w:val="24"/>
        </w:rPr>
      </w:pPr>
      <w:r w:rsidRPr="00076E91">
        <w:rPr>
          <w:noProof/>
          <w:szCs w:val="24"/>
        </w:rPr>
        <w:lastRenderedPageBreak/>
        <w:drawing>
          <wp:inline distT="0" distB="0" distL="0" distR="0" wp14:anchorId="079EEF95" wp14:editId="7759E731">
            <wp:extent cx="4163666" cy="2401199"/>
            <wp:effectExtent l="0" t="0" r="2540" b="1206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71BC624E" w14:textId="77777777" w:rsidR="00453721" w:rsidRPr="00076E91" w:rsidRDefault="00453721" w:rsidP="00453721">
      <w:pPr>
        <w:pStyle w:val="Caption"/>
        <w:spacing w:after="0" w:line="360" w:lineRule="auto"/>
        <w:jc w:val="both"/>
      </w:pPr>
      <w:bookmarkStart w:id="255" w:name="_Ref374250297"/>
      <w:bookmarkStart w:id="256" w:name="_Toc386158622"/>
      <w:r w:rsidRPr="00076E91">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10</w:t>
      </w:r>
      <w:r>
        <w:fldChar w:fldCharType="end"/>
      </w:r>
      <w:bookmarkEnd w:id="255"/>
      <w:r w:rsidRPr="00076E91">
        <w:t xml:space="preserve">: </w:t>
      </w:r>
      <w:r>
        <w:t>The fractions of annotations from fungi, mammals, other eukaryotes, archaea or bacteria for</w:t>
      </w:r>
      <w:r w:rsidRPr="00076E91">
        <w:t xml:space="preserve"> </w:t>
      </w:r>
      <w:r>
        <w:t>KO-</w:t>
      </w:r>
      <w:r w:rsidRPr="00076E91">
        <w:t>annotated, un-annotated proteins and HamFAS-only proteins of un-annotated set</w:t>
      </w:r>
      <w:r>
        <w:t>.</w:t>
      </w:r>
      <w:bookmarkEnd w:id="256"/>
    </w:p>
    <w:p w14:paraId="631449F0" w14:textId="77777777" w:rsidR="00453721" w:rsidRPr="00076E91" w:rsidRDefault="00453721" w:rsidP="00453721">
      <w:pPr>
        <w:spacing w:after="0" w:line="360" w:lineRule="auto"/>
        <w:jc w:val="both"/>
        <w:rPr>
          <w:szCs w:val="24"/>
        </w:rPr>
      </w:pPr>
      <w:r>
        <w:rPr>
          <w:szCs w:val="24"/>
        </w:rPr>
        <w:t>Unsurprisingly</w:t>
      </w:r>
      <w:r w:rsidRPr="00076E91">
        <w:rPr>
          <w:szCs w:val="24"/>
        </w:rPr>
        <w:t xml:space="preserve">, most annotations of annotated proteins come from their fungal orthologs (75%) while only few of them have obtained annotations from archaea or bacterial taxa (2,4%). In contrary, although </w:t>
      </w:r>
      <w:r>
        <w:rPr>
          <w:szCs w:val="24"/>
        </w:rPr>
        <w:t xml:space="preserve">a </w:t>
      </w:r>
      <w:r w:rsidRPr="00076E91">
        <w:rPr>
          <w:szCs w:val="24"/>
        </w:rPr>
        <w:t>large amount of annotations for un-annotated proteins originate</w:t>
      </w:r>
      <w:r>
        <w:rPr>
          <w:szCs w:val="24"/>
        </w:rPr>
        <w:t>d</w:t>
      </w:r>
      <w:r w:rsidRPr="00076E91">
        <w:rPr>
          <w:szCs w:val="24"/>
        </w:rPr>
        <w:t xml:space="preserve"> from eukaryotes taxa (78%), there are still 22% (or 27% in case of HamFAS-only proteins) annotations </w:t>
      </w:r>
      <w:r>
        <w:rPr>
          <w:szCs w:val="24"/>
        </w:rPr>
        <w:t>came</w:t>
      </w:r>
      <w:r w:rsidRPr="00076E91">
        <w:rPr>
          <w:szCs w:val="24"/>
        </w:rPr>
        <w:t xml:space="preserve"> from distantly related taxa.</w:t>
      </w:r>
    </w:p>
    <w:p w14:paraId="1C6562EB" w14:textId="77777777" w:rsidR="00453721" w:rsidRDefault="00453721" w:rsidP="00453721">
      <w:pPr>
        <w:spacing w:after="0" w:line="360" w:lineRule="auto"/>
        <w:jc w:val="both"/>
        <w:rPr>
          <w:szCs w:val="24"/>
        </w:rPr>
      </w:pPr>
      <w:r>
        <w:rPr>
          <w:szCs w:val="24"/>
        </w:rPr>
        <w:t xml:space="preserve">Excluding annotations from archaea and bacteria reference orthologs did not affect the accuracy likewise the sensitivity of HamFAS (see Appendix, </w:t>
      </w:r>
      <w:r>
        <w:rPr>
          <w:szCs w:val="24"/>
        </w:rPr>
        <w:fldChar w:fldCharType="begin"/>
      </w:r>
      <w:r>
        <w:rPr>
          <w:szCs w:val="24"/>
        </w:rPr>
        <w:instrText xml:space="preserve"> REF _Ref383964119 \h </w:instrText>
      </w:r>
      <w:r>
        <w:rPr>
          <w:szCs w:val="24"/>
        </w:rPr>
      </w:r>
      <w:r>
        <w:rPr>
          <w:szCs w:val="24"/>
        </w:rPr>
        <w:fldChar w:fldCharType="separate"/>
      </w:r>
      <w:r>
        <w:t xml:space="preserve">Table </w:t>
      </w:r>
      <w:r>
        <w:rPr>
          <w:noProof/>
        </w:rPr>
        <w:t>A</w:t>
      </w:r>
      <w:r>
        <w:noBreakHyphen/>
      </w:r>
      <w:r>
        <w:rPr>
          <w:noProof/>
        </w:rPr>
        <w:t>5</w:t>
      </w:r>
      <w:r>
        <w:rPr>
          <w:szCs w:val="24"/>
        </w:rPr>
        <w:fldChar w:fldCharType="end"/>
      </w:r>
      <w:r>
        <w:rPr>
          <w:szCs w:val="24"/>
        </w:rPr>
        <w:t xml:space="preserve"> and </w:t>
      </w:r>
      <w:r>
        <w:rPr>
          <w:szCs w:val="24"/>
        </w:rPr>
        <w:fldChar w:fldCharType="begin"/>
      </w:r>
      <w:r>
        <w:rPr>
          <w:szCs w:val="24"/>
        </w:rPr>
        <w:instrText xml:space="preserve"> REF _Ref374253196 \h </w:instrText>
      </w:r>
      <w:r>
        <w:rPr>
          <w:szCs w:val="24"/>
        </w:rPr>
      </w:r>
      <w:r>
        <w:rPr>
          <w:szCs w:val="24"/>
        </w:rPr>
        <w:fldChar w:fldCharType="separate"/>
      </w:r>
      <w:r w:rsidRPr="00076E91">
        <w:t xml:space="preserve">Figure </w:t>
      </w:r>
      <w:r>
        <w:rPr>
          <w:noProof/>
        </w:rPr>
        <w:t>A</w:t>
      </w:r>
      <w:r>
        <w:noBreakHyphen/>
      </w:r>
      <w:r>
        <w:rPr>
          <w:noProof/>
        </w:rPr>
        <w:t>1</w:t>
      </w:r>
      <w:r>
        <w:rPr>
          <w:szCs w:val="24"/>
        </w:rPr>
        <w:fldChar w:fldCharType="end"/>
      </w:r>
      <w:r>
        <w:rPr>
          <w:szCs w:val="24"/>
        </w:rPr>
        <w:t xml:space="preserve">). Furthermore, we investigated of the phylogenetic profiles of un-annotated proteins, whose new annotated KOs emerged from non-eukaryotic reference species. This analysis revealed </w:t>
      </w:r>
      <w:r w:rsidRPr="00076E91">
        <w:rPr>
          <w:szCs w:val="24"/>
        </w:rPr>
        <w:t xml:space="preserve">no difference between the HamFAS-only proteins and </w:t>
      </w:r>
      <w:r>
        <w:rPr>
          <w:szCs w:val="24"/>
        </w:rPr>
        <w:t xml:space="preserve">other </w:t>
      </w:r>
      <w:r w:rsidRPr="00076E91">
        <w:rPr>
          <w:szCs w:val="24"/>
        </w:rPr>
        <w:t xml:space="preserve">proteins that are </w:t>
      </w:r>
      <w:r>
        <w:rPr>
          <w:szCs w:val="24"/>
        </w:rPr>
        <w:t xml:space="preserve">annotated by both HamFAS and at least one of the tools BlastKOALA and KAAS (see Appendix, </w:t>
      </w:r>
      <w:r>
        <w:rPr>
          <w:szCs w:val="24"/>
        </w:rPr>
        <w:fldChar w:fldCharType="begin"/>
      </w:r>
      <w:r>
        <w:rPr>
          <w:szCs w:val="24"/>
        </w:rPr>
        <w:instrText xml:space="preserve"> REF _Ref374250743 \h </w:instrText>
      </w:r>
      <w:r>
        <w:rPr>
          <w:szCs w:val="24"/>
        </w:rPr>
      </w:r>
      <w:r>
        <w:rPr>
          <w:szCs w:val="24"/>
        </w:rPr>
        <w:fldChar w:fldCharType="separate"/>
      </w:r>
      <w:r w:rsidRPr="00076E91">
        <w:t xml:space="preserve">Figure </w:t>
      </w:r>
      <w:r>
        <w:rPr>
          <w:noProof/>
        </w:rPr>
        <w:t>A</w:t>
      </w:r>
      <w:r>
        <w:noBreakHyphen/>
      </w:r>
      <w:r>
        <w:rPr>
          <w:noProof/>
        </w:rPr>
        <w:t>2</w:t>
      </w:r>
      <w:r>
        <w:rPr>
          <w:szCs w:val="24"/>
        </w:rPr>
        <w:fldChar w:fldCharType="end"/>
      </w:r>
      <w:r>
        <w:rPr>
          <w:szCs w:val="24"/>
        </w:rPr>
        <w:t xml:space="preserve"> and </w:t>
      </w:r>
      <w:r>
        <w:rPr>
          <w:szCs w:val="24"/>
        </w:rPr>
        <w:fldChar w:fldCharType="begin"/>
      </w:r>
      <w:r>
        <w:rPr>
          <w:szCs w:val="24"/>
        </w:rPr>
        <w:instrText xml:space="preserve"> REF _Ref374250746 \h </w:instrText>
      </w:r>
      <w:r>
        <w:rPr>
          <w:szCs w:val="24"/>
        </w:rPr>
      </w:r>
      <w:r>
        <w:rPr>
          <w:szCs w:val="24"/>
        </w:rPr>
        <w:fldChar w:fldCharType="separate"/>
      </w:r>
      <w:r w:rsidRPr="00076E91">
        <w:t xml:space="preserve">Figure </w:t>
      </w:r>
      <w:r>
        <w:rPr>
          <w:noProof/>
        </w:rPr>
        <w:t>A</w:t>
      </w:r>
      <w:r>
        <w:noBreakHyphen/>
      </w:r>
      <w:r>
        <w:rPr>
          <w:noProof/>
        </w:rPr>
        <w:t>3</w:t>
      </w:r>
      <w:r>
        <w:rPr>
          <w:szCs w:val="24"/>
        </w:rPr>
        <w:fldChar w:fldCharType="end"/>
      </w:r>
      <w:r>
        <w:rPr>
          <w:szCs w:val="24"/>
        </w:rPr>
        <w:t xml:space="preserve">). </w:t>
      </w:r>
    </w:p>
    <w:p w14:paraId="789085F8" w14:textId="77777777" w:rsidR="00453721" w:rsidRDefault="00453721" w:rsidP="00453721">
      <w:pPr>
        <w:spacing w:after="0" w:line="360" w:lineRule="auto"/>
        <w:jc w:val="both"/>
        <w:rPr>
          <w:szCs w:val="24"/>
        </w:rPr>
      </w:pPr>
    </w:p>
    <w:p w14:paraId="5B706890" w14:textId="77777777" w:rsidR="00453721" w:rsidRDefault="00453721" w:rsidP="00453721">
      <w:pPr>
        <w:spacing w:after="0" w:line="360" w:lineRule="auto"/>
        <w:jc w:val="both"/>
        <w:rPr>
          <w:szCs w:val="24"/>
        </w:rPr>
      </w:pPr>
      <w:r>
        <w:rPr>
          <w:szCs w:val="24"/>
        </w:rPr>
        <w:t>Lastly, we studied the connectivity and KEGG metabolic pathways of the KOs yielded by HamFAS to carry out the biological meaning of those annotations. We calculated</w:t>
      </w:r>
      <w:r w:rsidRPr="00076E91">
        <w:rPr>
          <w:szCs w:val="24"/>
        </w:rPr>
        <w:t xml:space="preserve"> the node degree of those proteins in yeast protein-protein-interaction (PPI) networks retrieved from Yeast Interactome Project </w:t>
      </w:r>
      <w:r w:rsidRPr="00076E91">
        <w:rPr>
          <w:szCs w:val="24"/>
        </w:rPr>
        <w:lastRenderedPageBreak/>
        <w:t>(http://interactome.dfci.harvard.edu/S_cerevisiae/</w:t>
      </w:r>
      <w:r>
        <w:rPr>
          <w:szCs w:val="24"/>
        </w:rPr>
        <w:t xml:space="preserve">, </w:t>
      </w:r>
      <w:r>
        <w:rPr>
          <w:szCs w:val="24"/>
        </w:rPr>
        <w:fldChar w:fldCharType="begin"/>
      </w:r>
      <w:r>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Pr>
          <w:szCs w:val="24"/>
        </w:rPr>
        <w:fldChar w:fldCharType="separate"/>
      </w:r>
      <w:r>
        <w:rPr>
          <w:noProof/>
          <w:szCs w:val="24"/>
        </w:rPr>
        <w:t>(Yu et al. 2008)</w:t>
      </w:r>
      <w:r>
        <w:rPr>
          <w:szCs w:val="24"/>
        </w:rPr>
        <w:fldChar w:fldCharType="end"/>
      </w:r>
      <w:r w:rsidRPr="00076E91">
        <w:rPr>
          <w:szCs w:val="24"/>
        </w:rPr>
        <w:t>) and STRING database (https://string-db.org</w:t>
      </w:r>
      <w:r>
        <w:rPr>
          <w:szCs w:val="24"/>
        </w:rPr>
        <w:t xml:space="preserve">, </w:t>
      </w:r>
      <w:r>
        <w:rPr>
          <w:szCs w:val="24"/>
        </w:rPr>
        <w:fldChar w:fldCharType="begin"/>
      </w:r>
      <w:r>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Pr>
          <w:szCs w:val="24"/>
        </w:rPr>
        <w:fldChar w:fldCharType="separate"/>
      </w:r>
      <w:r>
        <w:rPr>
          <w:noProof/>
          <w:szCs w:val="24"/>
        </w:rPr>
        <w:t>(Szklarczyk et al. 2015)</w:t>
      </w:r>
      <w:r>
        <w:rPr>
          <w:szCs w:val="24"/>
        </w:rPr>
        <w:fldChar w:fldCharType="end"/>
      </w:r>
      <w:r w:rsidRPr="00076E91">
        <w:rPr>
          <w:szCs w:val="24"/>
        </w:rPr>
        <w:t>)</w:t>
      </w:r>
      <w:r>
        <w:rPr>
          <w:szCs w:val="24"/>
        </w:rPr>
        <w:t xml:space="preserve">. </w:t>
      </w:r>
    </w:p>
    <w:p w14:paraId="026844B1" w14:textId="77777777" w:rsidR="00453721" w:rsidRPr="00076E91" w:rsidRDefault="00453721" w:rsidP="00453721">
      <w:pPr>
        <w:keepNext/>
        <w:spacing w:after="0" w:line="360" w:lineRule="auto"/>
        <w:jc w:val="both"/>
        <w:rPr>
          <w:szCs w:val="24"/>
        </w:rPr>
      </w:pPr>
      <w:r w:rsidRPr="00076E91">
        <w:rPr>
          <w:bCs/>
          <w:iCs/>
          <w:noProof/>
          <w:color w:val="4F81BD" w:themeColor="accent1"/>
          <w:szCs w:val="24"/>
        </w:rPr>
        <w:drawing>
          <wp:inline distT="0" distB="0" distL="0" distR="0" wp14:anchorId="4F072841" wp14:editId="60A01D5A">
            <wp:extent cx="4345012" cy="2250614"/>
            <wp:effectExtent l="0" t="0" r="0" b="101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46630" cy="2251452"/>
                    </a:xfrm>
                    <a:prstGeom prst="rect">
                      <a:avLst/>
                    </a:prstGeom>
                    <a:noFill/>
                    <a:ln>
                      <a:noFill/>
                    </a:ln>
                  </pic:spPr>
                </pic:pic>
              </a:graphicData>
            </a:graphic>
          </wp:inline>
        </w:drawing>
      </w:r>
    </w:p>
    <w:p w14:paraId="751FEEBF" w14:textId="77777777" w:rsidR="00453721" w:rsidRPr="00076E91" w:rsidRDefault="00453721" w:rsidP="00453721">
      <w:pPr>
        <w:pStyle w:val="Caption"/>
        <w:spacing w:after="0" w:line="360" w:lineRule="auto"/>
        <w:jc w:val="both"/>
      </w:pPr>
      <w:bookmarkStart w:id="257" w:name="_Ref374253766"/>
      <w:bookmarkStart w:id="258" w:name="_Toc386158623"/>
      <w:r w:rsidRPr="00076E91">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11</w:t>
      </w:r>
      <w:r>
        <w:fldChar w:fldCharType="end"/>
      </w:r>
      <w:bookmarkEnd w:id="257"/>
      <w:r w:rsidRPr="00076E91">
        <w:t>: The PPI degree distribution of 3 protein sets</w:t>
      </w:r>
      <w:bookmarkEnd w:id="258"/>
    </w:p>
    <w:p w14:paraId="65171B49" w14:textId="77777777" w:rsidR="00453721" w:rsidRDefault="00453721" w:rsidP="00453721">
      <w:pPr>
        <w:spacing w:after="0" w:line="360" w:lineRule="auto"/>
        <w:jc w:val="both"/>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Pr="00076E91">
        <w:t xml:space="preserve">Figure </w:t>
      </w:r>
      <w:r>
        <w:rPr>
          <w:noProof/>
        </w:rPr>
        <w:t>5</w:t>
      </w:r>
      <w:r>
        <w:noBreakHyphen/>
      </w:r>
      <w:r>
        <w:rPr>
          <w:noProof/>
        </w:rPr>
        <w:t>11</w:t>
      </w:r>
      <w:r w:rsidRPr="00076E91">
        <w:rPr>
          <w:szCs w:val="24"/>
        </w:rPr>
        <w:fldChar w:fldCharType="end"/>
      </w:r>
      <w:r w:rsidRPr="00076E91">
        <w:rPr>
          <w:szCs w:val="24"/>
        </w:rPr>
        <w:t xml:space="preserve"> shows the distribution of PPI degree of </w:t>
      </w:r>
      <w:r>
        <w:rPr>
          <w:szCs w:val="24"/>
        </w:rPr>
        <w:t xml:space="preserve">the </w:t>
      </w:r>
      <w:r w:rsidRPr="00076E91">
        <w:rPr>
          <w:szCs w:val="24"/>
        </w:rPr>
        <w:t xml:space="preserve">KO-annotated, un-annotated and HamFAS-only proteins </w:t>
      </w:r>
      <w:r>
        <w:rPr>
          <w:szCs w:val="24"/>
        </w:rPr>
        <w:t>within</w:t>
      </w:r>
      <w:r w:rsidRPr="00076E91">
        <w:rPr>
          <w:szCs w:val="24"/>
        </w:rPr>
        <w:t xml:space="preserve"> </w:t>
      </w:r>
      <w:r>
        <w:rPr>
          <w:szCs w:val="24"/>
        </w:rPr>
        <w:t xml:space="preserve">the </w:t>
      </w:r>
      <w:r w:rsidRPr="00076E91">
        <w:rPr>
          <w:szCs w:val="24"/>
        </w:rPr>
        <w:t xml:space="preserve">un-annotated set. </w:t>
      </w:r>
      <w:r>
        <w:rPr>
          <w:szCs w:val="24"/>
        </w:rPr>
        <w:t xml:space="preserve">The </w:t>
      </w:r>
      <w:r w:rsidRPr="00076E91">
        <w:rPr>
          <w:szCs w:val="24"/>
        </w:rPr>
        <w:t>KO-annotated proteins have in general more interacting partners (mean PPI degree 444) than un-annotated and HamFAS-only proteins (mean PPI degree 294 and 275 respectively)</w:t>
      </w:r>
      <w:r>
        <w:rPr>
          <w:szCs w:val="24"/>
        </w:rPr>
        <w:t xml:space="preserve">. However, the </w:t>
      </w:r>
      <w:r w:rsidRPr="00977B27">
        <w:rPr>
          <w:szCs w:val="24"/>
        </w:rPr>
        <w:t>Mann-Whitney-Wilcoxon</w:t>
      </w:r>
      <w:r>
        <w:rPr>
          <w:szCs w:val="24"/>
        </w:rPr>
        <w:t xml:space="preserve"> test resulted no significant difference between annotated proteins and the two other data sets, with p-value &lt; </w:t>
      </w:r>
      <w:r w:rsidRPr="00977B27">
        <w:rPr>
          <w:szCs w:val="24"/>
        </w:rPr>
        <w:t>2.2e-16</w:t>
      </w:r>
      <w:r>
        <w:rPr>
          <w:szCs w:val="24"/>
        </w:rPr>
        <w:t>.</w:t>
      </w:r>
      <w:r w:rsidRPr="00076E91">
        <w:rPr>
          <w:szCs w:val="24"/>
        </w:rPr>
        <w:t xml:space="preserve"> </w:t>
      </w:r>
      <w:r>
        <w:rPr>
          <w:szCs w:val="24"/>
        </w:rPr>
        <w:t>Besides,</w:t>
      </w:r>
      <w:r w:rsidRPr="00076E91">
        <w:rPr>
          <w:szCs w:val="24"/>
        </w:rPr>
        <w:t xml:space="preserve"> 99% of the proteins of un-annotated set have the PPI degree more than 10, while only 2 proteins don't have any interacting partner.</w:t>
      </w:r>
    </w:p>
    <w:p w14:paraId="427EA0B4" w14:textId="77777777" w:rsidR="00453721" w:rsidRPr="00076E91" w:rsidRDefault="00453721" w:rsidP="00453721">
      <w:pPr>
        <w:spacing w:after="0" w:line="360" w:lineRule="auto"/>
        <w:jc w:val="both"/>
        <w:rPr>
          <w:rStyle w:val="IntenseEmphasis"/>
          <w:b w:val="0"/>
          <w:i w:val="0"/>
          <w:szCs w:val="24"/>
        </w:rPr>
      </w:pPr>
    </w:p>
    <w:p w14:paraId="0EE7E36C" w14:textId="77777777" w:rsidR="00453721" w:rsidRPr="00076E91" w:rsidRDefault="00453721" w:rsidP="00453721">
      <w:pPr>
        <w:keepNext/>
        <w:spacing w:after="0" w:line="360" w:lineRule="auto"/>
        <w:jc w:val="both"/>
        <w:rPr>
          <w:szCs w:val="24"/>
        </w:rPr>
      </w:pPr>
      <w:r w:rsidRPr="00076E91">
        <w:rPr>
          <w:bCs/>
          <w:iCs/>
          <w:noProof/>
          <w:color w:val="4F81BD" w:themeColor="accent1"/>
          <w:szCs w:val="24"/>
        </w:rPr>
        <w:drawing>
          <wp:inline distT="0" distB="0" distL="0" distR="0" wp14:anchorId="7992FA6E" wp14:editId="169E4E04">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710C6B64" w14:textId="77777777" w:rsidR="00453721" w:rsidRPr="00076E91" w:rsidRDefault="00453721" w:rsidP="00453721">
      <w:pPr>
        <w:pStyle w:val="Caption"/>
        <w:spacing w:after="0" w:line="360" w:lineRule="auto"/>
        <w:jc w:val="both"/>
        <w:rPr>
          <w:rStyle w:val="IntenseEmphasis"/>
          <w:b/>
          <w:i w:val="0"/>
        </w:rPr>
      </w:pPr>
      <w:bookmarkStart w:id="259" w:name="_Ref374264459"/>
      <w:bookmarkStart w:id="260" w:name="_Toc386158624"/>
      <w:r w:rsidRPr="00076E91">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12</w:t>
      </w:r>
      <w:r>
        <w:fldChar w:fldCharType="end"/>
      </w:r>
      <w:bookmarkEnd w:id="259"/>
      <w:r w:rsidRPr="00076E91">
        <w:t>: Distribution of the number of pathways in which annotated KOs are involved</w:t>
      </w:r>
      <w:bookmarkEnd w:id="260"/>
    </w:p>
    <w:p w14:paraId="0480CE46" w14:textId="77777777" w:rsidR="00453721" w:rsidRDefault="00453721" w:rsidP="00453721">
      <w:pPr>
        <w:spacing w:after="0" w:line="360" w:lineRule="auto"/>
        <w:jc w:val="both"/>
        <w:rPr>
          <w:szCs w:val="24"/>
        </w:rPr>
      </w:pPr>
    </w:p>
    <w:p w14:paraId="5C75F91E" w14:textId="77777777" w:rsidR="00453721" w:rsidRPr="00076E91" w:rsidRDefault="00453721" w:rsidP="00453721">
      <w:pPr>
        <w:spacing w:after="0" w:line="360" w:lineRule="auto"/>
        <w:jc w:val="both"/>
        <w:rPr>
          <w:szCs w:val="24"/>
        </w:rPr>
      </w:pPr>
      <w:r>
        <w:rPr>
          <w:szCs w:val="24"/>
        </w:rPr>
        <w:t>Beside the PPI degrees</w:t>
      </w:r>
      <w:r w:rsidRPr="00076E91">
        <w:rPr>
          <w:szCs w:val="24"/>
        </w:rPr>
        <w:t xml:space="preserve">, we </w:t>
      </w:r>
      <w:r>
        <w:rPr>
          <w:szCs w:val="24"/>
        </w:rPr>
        <w:t>also determined</w:t>
      </w:r>
      <w:r w:rsidRPr="00076E91">
        <w:rPr>
          <w:szCs w:val="24"/>
        </w:rPr>
        <w:t xml:space="preserve"> the number of pathways in which those KOs are involved. All 3 data sets show the same trend in </w:t>
      </w:r>
      <w:r w:rsidRPr="00076E91">
        <w:rPr>
          <w:szCs w:val="24"/>
        </w:rPr>
        <w:fldChar w:fldCharType="begin"/>
      </w:r>
      <w:r w:rsidRPr="00076E91">
        <w:rPr>
          <w:szCs w:val="24"/>
        </w:rPr>
        <w:instrText xml:space="preserve"> REF _Ref374264459 \h </w:instrText>
      </w:r>
      <w:r w:rsidRPr="00076E91">
        <w:rPr>
          <w:szCs w:val="24"/>
        </w:rPr>
      </w:r>
      <w:r w:rsidRPr="00076E91">
        <w:rPr>
          <w:szCs w:val="24"/>
        </w:rPr>
        <w:fldChar w:fldCharType="separate"/>
      </w:r>
      <w:r w:rsidRPr="00076E91">
        <w:t xml:space="preserve">Figure </w:t>
      </w:r>
      <w:r>
        <w:rPr>
          <w:noProof/>
        </w:rPr>
        <w:t>5</w:t>
      </w:r>
      <w:r>
        <w:noBreakHyphen/>
      </w:r>
      <w:r>
        <w:rPr>
          <w:noProof/>
        </w:rPr>
        <w:t>12</w:t>
      </w:r>
      <w:r w:rsidRPr="00076E91">
        <w:rPr>
          <w:szCs w:val="24"/>
        </w:rPr>
        <w:fldChar w:fldCharType="end"/>
      </w:r>
      <w:r w:rsidRPr="00076E91">
        <w:rPr>
          <w:szCs w:val="24"/>
        </w:rPr>
        <w:t xml:space="preserve">, </w:t>
      </w:r>
      <w:r>
        <w:rPr>
          <w:szCs w:val="24"/>
        </w:rPr>
        <w:t>namely</w:t>
      </w:r>
      <w:r w:rsidRPr="00076E91">
        <w:rPr>
          <w:szCs w:val="24"/>
        </w:rPr>
        <w:t xml:space="preserve"> not less then 50% the KOs belong to at least one KEGG pathway (KO-annotated set 61%, un-annotated set 53% a</w:t>
      </w:r>
      <w:r>
        <w:rPr>
          <w:szCs w:val="24"/>
        </w:rPr>
        <w:t>nd HamFAS-only protein set 50%) and a large number of KOs were not mapped into any pathway.</w:t>
      </w:r>
    </w:p>
    <w:p w14:paraId="34E2DBC0" w14:textId="77777777" w:rsidR="00453721" w:rsidRPr="00076E91" w:rsidRDefault="00453721" w:rsidP="00453721">
      <w:pPr>
        <w:spacing w:after="0" w:line="360" w:lineRule="auto"/>
        <w:jc w:val="both"/>
        <w:rPr>
          <w:szCs w:val="24"/>
        </w:rPr>
      </w:pPr>
      <w:r>
        <w:rPr>
          <w:szCs w:val="24"/>
        </w:rPr>
        <w:t xml:space="preserve">A list of pathways that contains the KOs from the HamFAS-only proteins can be found in </w:t>
      </w:r>
      <w:r w:rsidRPr="00076E91">
        <w:rPr>
          <w:szCs w:val="24"/>
        </w:rPr>
        <w:fldChar w:fldCharType="begin"/>
      </w:r>
      <w:r w:rsidRPr="00076E91">
        <w:rPr>
          <w:szCs w:val="24"/>
        </w:rPr>
        <w:instrText xml:space="preserve"> REF _Ref371843960 \h </w:instrText>
      </w:r>
      <w:r w:rsidRPr="00076E91">
        <w:rPr>
          <w:szCs w:val="24"/>
        </w:rPr>
      </w:r>
      <w:r w:rsidRPr="00076E91">
        <w:rPr>
          <w:szCs w:val="24"/>
        </w:rPr>
        <w:fldChar w:fldCharType="separate"/>
      </w:r>
      <w:r w:rsidRPr="00076E91">
        <w:t xml:space="preserve">Figure </w:t>
      </w:r>
      <w:r>
        <w:rPr>
          <w:noProof/>
        </w:rPr>
        <w:t>5</w:t>
      </w:r>
      <w:r>
        <w:noBreakHyphen/>
      </w:r>
      <w:r>
        <w:rPr>
          <w:noProof/>
        </w:rPr>
        <w:t>13</w:t>
      </w:r>
      <w:r w:rsidRPr="00076E91">
        <w:rPr>
          <w:szCs w:val="24"/>
        </w:rPr>
        <w:fldChar w:fldCharType="end"/>
      </w:r>
      <w:r w:rsidRPr="00076E91">
        <w:rPr>
          <w:szCs w:val="24"/>
        </w:rPr>
        <w:t>.</w:t>
      </w:r>
      <w:r>
        <w:rPr>
          <w:szCs w:val="24"/>
        </w:rPr>
        <w:t xml:space="preserve"> Interestingly, </w:t>
      </w:r>
      <w:r w:rsidRPr="00076E91">
        <w:rPr>
          <w:szCs w:val="24"/>
        </w:rPr>
        <w:t xml:space="preserve">29 pathways </w:t>
      </w:r>
      <w:r>
        <w:rPr>
          <w:szCs w:val="24"/>
        </w:rPr>
        <w:t xml:space="preserve">of </w:t>
      </w:r>
      <w:r w:rsidRPr="00DF133A">
        <w:rPr>
          <w:i/>
          <w:szCs w:val="24"/>
        </w:rPr>
        <w:t>S.cerevisiae</w:t>
      </w:r>
      <w:r>
        <w:rPr>
          <w:szCs w:val="24"/>
        </w:rPr>
        <w:t xml:space="preserve"> could be</w:t>
      </w:r>
      <w:r w:rsidRPr="00076E91">
        <w:rPr>
          <w:szCs w:val="24"/>
        </w:rPr>
        <w:t xml:space="preserve"> further complemented by new KOs from HamFAS. (See</w:t>
      </w:r>
      <w:r>
        <w:rPr>
          <w:szCs w:val="24"/>
        </w:rPr>
        <w:t xml:space="preserve"> examples in</w:t>
      </w:r>
      <w:r w:rsidRPr="00076E91">
        <w:rPr>
          <w:szCs w:val="24"/>
        </w:rPr>
        <w:t xml:space="preserve"> </w:t>
      </w:r>
      <w:r w:rsidRPr="00C32936">
        <w:rPr>
          <w:szCs w:val="24"/>
        </w:rPr>
        <w:t>Appendix,</w:t>
      </w:r>
      <w:r>
        <w:rPr>
          <w:szCs w:val="24"/>
        </w:rPr>
        <w:t xml:space="preserve"> </w:t>
      </w:r>
      <w:r>
        <w:rPr>
          <w:szCs w:val="24"/>
        </w:rPr>
        <w:fldChar w:fldCharType="begin"/>
      </w:r>
      <w:r>
        <w:rPr>
          <w:szCs w:val="24"/>
        </w:rPr>
        <w:instrText xml:space="preserve"> REF _Ref384395857 \h </w:instrText>
      </w:r>
      <w:r>
        <w:rPr>
          <w:szCs w:val="24"/>
        </w:rPr>
      </w:r>
      <w:r>
        <w:rPr>
          <w:szCs w:val="24"/>
        </w:rPr>
        <w:fldChar w:fldCharType="separate"/>
      </w:r>
      <w:r>
        <w:t xml:space="preserve">Figure </w:t>
      </w:r>
      <w:r>
        <w:rPr>
          <w:noProof/>
        </w:rPr>
        <w:t>A</w:t>
      </w:r>
      <w:r>
        <w:noBreakHyphen/>
      </w:r>
      <w:r>
        <w:rPr>
          <w:noProof/>
        </w:rPr>
        <w:t>4</w:t>
      </w:r>
      <w:r>
        <w:rPr>
          <w:szCs w:val="24"/>
        </w:rPr>
        <w:fldChar w:fldCharType="end"/>
      </w:r>
      <w:r>
        <w:rPr>
          <w:szCs w:val="24"/>
        </w:rPr>
        <w:t xml:space="preserve">, </w:t>
      </w:r>
      <w:r>
        <w:rPr>
          <w:szCs w:val="24"/>
        </w:rPr>
        <w:fldChar w:fldCharType="begin"/>
      </w:r>
      <w:r>
        <w:rPr>
          <w:szCs w:val="24"/>
        </w:rPr>
        <w:instrText xml:space="preserve"> REF _Ref384395862 \h </w:instrText>
      </w:r>
      <w:r>
        <w:rPr>
          <w:szCs w:val="24"/>
        </w:rPr>
      </w:r>
      <w:r>
        <w:rPr>
          <w:szCs w:val="24"/>
        </w:rPr>
        <w:fldChar w:fldCharType="separate"/>
      </w:r>
      <w:r>
        <w:t xml:space="preserve">Figure </w:t>
      </w:r>
      <w:r>
        <w:rPr>
          <w:noProof/>
        </w:rPr>
        <w:t>A</w:t>
      </w:r>
      <w:r>
        <w:noBreakHyphen/>
      </w:r>
      <w:r>
        <w:rPr>
          <w:noProof/>
        </w:rPr>
        <w:t>5</w:t>
      </w:r>
      <w:r>
        <w:rPr>
          <w:szCs w:val="24"/>
        </w:rPr>
        <w:fldChar w:fldCharType="end"/>
      </w:r>
      <w:r>
        <w:rPr>
          <w:szCs w:val="24"/>
        </w:rPr>
        <w:t xml:space="preserve">, </w:t>
      </w:r>
      <w:r>
        <w:rPr>
          <w:szCs w:val="24"/>
        </w:rPr>
        <w:fldChar w:fldCharType="begin"/>
      </w:r>
      <w:r>
        <w:rPr>
          <w:szCs w:val="24"/>
        </w:rPr>
        <w:instrText xml:space="preserve"> REF _Ref384395863 \h </w:instrText>
      </w:r>
      <w:r>
        <w:rPr>
          <w:szCs w:val="24"/>
        </w:rPr>
      </w:r>
      <w:r>
        <w:rPr>
          <w:szCs w:val="24"/>
        </w:rPr>
        <w:fldChar w:fldCharType="separate"/>
      </w:r>
      <w:r>
        <w:t xml:space="preserve">Figure </w:t>
      </w:r>
      <w:r>
        <w:rPr>
          <w:noProof/>
        </w:rPr>
        <w:t>A</w:t>
      </w:r>
      <w:r>
        <w:noBreakHyphen/>
      </w:r>
      <w:r>
        <w:rPr>
          <w:noProof/>
        </w:rPr>
        <w:t>6</w:t>
      </w:r>
      <w:r>
        <w:rPr>
          <w:szCs w:val="24"/>
        </w:rPr>
        <w:fldChar w:fldCharType="end"/>
      </w:r>
      <w:r>
        <w:rPr>
          <w:szCs w:val="24"/>
        </w:rPr>
        <w:t xml:space="preserve">, </w:t>
      </w:r>
      <w:r>
        <w:rPr>
          <w:szCs w:val="24"/>
        </w:rPr>
        <w:fldChar w:fldCharType="begin"/>
      </w:r>
      <w:r>
        <w:rPr>
          <w:szCs w:val="24"/>
        </w:rPr>
        <w:instrText xml:space="preserve"> REF _Ref384395865 \h </w:instrText>
      </w:r>
      <w:r>
        <w:rPr>
          <w:szCs w:val="24"/>
        </w:rPr>
      </w:r>
      <w:r>
        <w:rPr>
          <w:szCs w:val="24"/>
        </w:rPr>
        <w:fldChar w:fldCharType="separate"/>
      </w:r>
      <w:proofErr w:type="gramStart"/>
      <w:r>
        <w:t>Figure</w:t>
      </w:r>
      <w:proofErr w:type="gramEnd"/>
      <w:r>
        <w:t xml:space="preserve"> </w:t>
      </w:r>
      <w:r>
        <w:rPr>
          <w:noProof/>
        </w:rPr>
        <w:t>A</w:t>
      </w:r>
      <w:r>
        <w:noBreakHyphen/>
      </w:r>
      <w:r>
        <w:rPr>
          <w:noProof/>
        </w:rPr>
        <w:t>7</w:t>
      </w:r>
      <w:r>
        <w:rPr>
          <w:szCs w:val="24"/>
        </w:rPr>
        <w:fldChar w:fldCharType="end"/>
      </w:r>
      <w:r w:rsidRPr="00076E91">
        <w:rPr>
          <w:szCs w:val="24"/>
        </w:rPr>
        <w:t>)</w:t>
      </w:r>
      <w:r>
        <w:rPr>
          <w:szCs w:val="24"/>
        </w:rPr>
        <w:t>.</w:t>
      </w:r>
    </w:p>
    <w:p w14:paraId="7E152525" w14:textId="77777777" w:rsidR="00453721" w:rsidRPr="00076E91" w:rsidRDefault="00453721" w:rsidP="00453721">
      <w:pPr>
        <w:keepNext/>
        <w:spacing w:after="0" w:line="360" w:lineRule="auto"/>
        <w:jc w:val="both"/>
        <w:rPr>
          <w:szCs w:val="24"/>
        </w:rPr>
      </w:pPr>
      <w:r w:rsidRPr="00076E91">
        <w:rPr>
          <w:noProof/>
          <w:szCs w:val="24"/>
        </w:rPr>
        <w:drawing>
          <wp:inline distT="0" distB="0" distL="0" distR="0" wp14:anchorId="5223B343" wp14:editId="3EA0F9F1">
            <wp:extent cx="3776980" cy="3087733"/>
            <wp:effectExtent l="0" t="0" r="762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60">
                      <a:extLst>
                        <a:ext uri="{28A0092B-C50C-407E-A947-70E740481C1C}">
                          <a14:useLocalDpi xmlns:a14="http://schemas.microsoft.com/office/drawing/2010/main" val="0"/>
                        </a:ext>
                      </a:extLst>
                    </a:blip>
                    <a:stretch>
                      <a:fillRect/>
                    </a:stretch>
                  </pic:blipFill>
                  <pic:spPr>
                    <a:xfrm>
                      <a:off x="0" y="0"/>
                      <a:ext cx="3777385" cy="3088064"/>
                    </a:xfrm>
                    <a:prstGeom prst="rect">
                      <a:avLst/>
                    </a:prstGeom>
                  </pic:spPr>
                </pic:pic>
              </a:graphicData>
            </a:graphic>
          </wp:inline>
        </w:drawing>
      </w:r>
    </w:p>
    <w:p w14:paraId="0C3EF8D3" w14:textId="77777777" w:rsidR="00453721" w:rsidRPr="00076E91" w:rsidRDefault="00453721" w:rsidP="00453721">
      <w:pPr>
        <w:pStyle w:val="Caption"/>
        <w:spacing w:after="0" w:line="360" w:lineRule="auto"/>
        <w:jc w:val="both"/>
      </w:pPr>
      <w:bookmarkStart w:id="261" w:name="_Ref371843960"/>
      <w:bookmarkStart w:id="262" w:name="_Toc386158625"/>
      <w:r w:rsidRPr="00076E91">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13</w:t>
      </w:r>
      <w:r>
        <w:fldChar w:fldCharType="end"/>
      </w:r>
      <w:bookmarkEnd w:id="261"/>
      <w:r w:rsidRPr="00076E91">
        <w:t>: The numbers of HamFAS-only KOs distributed into different pathway categories</w:t>
      </w:r>
      <w:bookmarkEnd w:id="262"/>
    </w:p>
    <w:p w14:paraId="66DC7E35" w14:textId="77777777" w:rsidR="00453721" w:rsidRDefault="00453721" w:rsidP="00453721">
      <w:pPr>
        <w:spacing w:after="0" w:line="360" w:lineRule="auto"/>
        <w:jc w:val="both"/>
        <w:rPr>
          <w:szCs w:val="24"/>
        </w:rPr>
      </w:pPr>
    </w:p>
    <w:p w14:paraId="33E2A300" w14:textId="77777777" w:rsidR="00453721" w:rsidRPr="001E3BE3" w:rsidRDefault="00453721" w:rsidP="00453721">
      <w:pPr>
        <w:pStyle w:val="Heading2"/>
        <w:jc w:val="both"/>
      </w:pPr>
      <w:bookmarkStart w:id="263" w:name="_Toc386158966"/>
      <w:r w:rsidRPr="001E3BE3">
        <w:t>Conclusion</w:t>
      </w:r>
      <w:bookmarkEnd w:id="263"/>
    </w:p>
    <w:p w14:paraId="1894187C" w14:textId="77777777" w:rsidR="00453721" w:rsidRDefault="00453721" w:rsidP="00453721">
      <w:pPr>
        <w:spacing w:after="0" w:line="360" w:lineRule="auto"/>
        <w:jc w:val="both"/>
        <w:rPr>
          <w:szCs w:val="24"/>
        </w:rPr>
      </w:pPr>
      <w:r w:rsidRPr="00076E91">
        <w:rPr>
          <w:szCs w:val="24"/>
        </w:rPr>
        <w:t xml:space="preserve">HamFAS </w:t>
      </w:r>
      <w:r>
        <w:rPr>
          <w:szCs w:val="24"/>
        </w:rPr>
        <w:t>appeared</w:t>
      </w:r>
      <w:r w:rsidRPr="00076E91">
        <w:rPr>
          <w:szCs w:val="24"/>
        </w:rPr>
        <w:t xml:space="preserve"> to have higher sensitivity and comparable specificity in comparison to</w:t>
      </w:r>
      <w:r>
        <w:rPr>
          <w:szCs w:val="24"/>
        </w:rPr>
        <w:t xml:space="preserve"> the</w:t>
      </w:r>
      <w:r w:rsidRPr="00076E91">
        <w:rPr>
          <w:szCs w:val="24"/>
        </w:rPr>
        <w:t xml:space="preserve"> two state-of-the-art annotation tools KAAS and BlastKOALA from KEGG.</w:t>
      </w:r>
      <w:r>
        <w:rPr>
          <w:szCs w:val="24"/>
        </w:rPr>
        <w:t xml:space="preserve"> The difference between the annotation obtained by HamFAS and BlastKOALA/KAAS could be explained by the different orthology procedures were used in each approach. The two KEGG's approaches are based mainly on </w:t>
      </w:r>
      <w:r>
        <w:rPr>
          <w:szCs w:val="24"/>
        </w:rPr>
        <w:lastRenderedPageBreak/>
        <w:t xml:space="preserve">BLAST with an additional weighting scheme in BlastKOALA (Minoru Kanehisa, Sato, and Morishima 2016), while HaMStR combines the power of both BLAST and profile HMM search </w:t>
      </w:r>
      <w:r>
        <w:rPr>
          <w:szCs w:val="24"/>
        </w:rPr>
        <w:fldChar w:fldCharType="begin"/>
      </w:r>
      <w:r>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Pr>
          <w:szCs w:val="24"/>
        </w:rPr>
        <w:fldChar w:fldCharType="separate"/>
      </w:r>
      <w:r>
        <w:rPr>
          <w:noProof/>
          <w:szCs w:val="24"/>
        </w:rPr>
        <w:t>(Ebersberger, Strauss, and von Haeseler 2009)</w:t>
      </w:r>
      <w:r>
        <w:rPr>
          <w:szCs w:val="24"/>
        </w:rPr>
        <w:fldChar w:fldCharType="end"/>
      </w:r>
      <w:r>
        <w:rPr>
          <w:szCs w:val="24"/>
        </w:rPr>
        <w:t>. On the other hand, HamFAS with t</w:t>
      </w:r>
      <w:r w:rsidRPr="00076E91">
        <w:rPr>
          <w:szCs w:val="24"/>
        </w:rPr>
        <w:t>he ability of identifying distantly related orthologs</w:t>
      </w:r>
      <w:r>
        <w:rPr>
          <w:szCs w:val="24"/>
        </w:rPr>
        <w:t xml:space="preserve"> using HMM </w:t>
      </w:r>
      <w:r>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Pr>
          <w:szCs w:val="24"/>
        </w:rPr>
        <w:instrText xml:space="preserve"> ADDIN EN.CITE </w:instrText>
      </w:r>
      <w:r>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(Madera and Gough 2002; Alam et al. 2004)</w:t>
      </w:r>
      <w:r>
        <w:rPr>
          <w:szCs w:val="24"/>
        </w:rPr>
        <w:fldChar w:fldCharType="end"/>
      </w:r>
      <w:r w:rsidRPr="00076E91">
        <w:rPr>
          <w:szCs w:val="24"/>
        </w:rPr>
        <w:t xml:space="preserve"> </w:t>
      </w:r>
      <w:r>
        <w:rPr>
          <w:szCs w:val="24"/>
        </w:rPr>
        <w:t xml:space="preserve">could annotate </w:t>
      </w:r>
      <w:r w:rsidRPr="00076E91">
        <w:rPr>
          <w:szCs w:val="24"/>
        </w:rPr>
        <w:t xml:space="preserve">more proteins </w:t>
      </w:r>
      <w:r>
        <w:rPr>
          <w:szCs w:val="24"/>
        </w:rPr>
        <w:t xml:space="preserve">BlastKOALA or KAAS. The reliability of orthology assignment from HamFAS, or in particularly HaMStR, was confirmed by </w:t>
      </w:r>
      <w:proofErr w:type="gramStart"/>
      <w:r>
        <w:rPr>
          <w:szCs w:val="24"/>
        </w:rPr>
        <w:t>InParanoid</w:t>
      </w:r>
      <w:proofErr w:type="gramEnd"/>
      <w:r>
        <w:rPr>
          <w:szCs w:val="24"/>
        </w:rPr>
        <w:t xml:space="preserve">, one of the best sequence-based orthology inference approaches </w: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 </w:instrTex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(Altenhoff et al. 2016)</w:t>
      </w:r>
      <w:r>
        <w:rPr>
          <w:szCs w:val="24"/>
        </w:rPr>
        <w:fldChar w:fldCharType="end"/>
      </w:r>
      <w:r>
        <w:rPr>
          <w:szCs w:val="24"/>
        </w:rPr>
        <w:t xml:space="preserve">. </w:t>
      </w:r>
    </w:p>
    <w:p w14:paraId="047C0C97" w14:textId="77777777" w:rsidR="00453721" w:rsidRDefault="00453721" w:rsidP="00453721">
      <w:pPr>
        <w:spacing w:after="0" w:line="360" w:lineRule="auto"/>
        <w:jc w:val="both"/>
        <w:rPr>
          <w:szCs w:val="24"/>
        </w:rPr>
      </w:pPr>
      <w:r>
        <w:rPr>
          <w:szCs w:val="24"/>
        </w:rPr>
        <w:t>There was</w:t>
      </w:r>
      <w:r w:rsidRPr="00076E91">
        <w:rPr>
          <w:szCs w:val="24"/>
        </w:rPr>
        <w:t xml:space="preserve"> no strong evidence to distinct the difference between HamFAS-only proteins and proteins that are annotated by both HamFAS and other approaches.</w:t>
      </w:r>
      <w:r>
        <w:rPr>
          <w:szCs w:val="24"/>
        </w:rPr>
        <w:t xml:space="preserve"> Their new annotations therefore could be potential candidates for a further experimental analysis.</w:t>
      </w:r>
    </w:p>
    <w:p w14:paraId="25FBB188" w14:textId="77777777" w:rsidR="00453721" w:rsidRDefault="00453721" w:rsidP="00453721">
      <w:pPr>
        <w:spacing w:after="0" w:line="360" w:lineRule="auto"/>
        <w:jc w:val="both"/>
        <w:rPr>
          <w:szCs w:val="24"/>
        </w:rPr>
      </w:pPr>
      <w:r w:rsidRPr="00076E91">
        <w:rPr>
          <w:szCs w:val="24"/>
        </w:rPr>
        <w:t>A feature that makes HamFAS different than BlastKOALA and KAAS is the controllable ability of the annotation process. Users can choose different methods and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Pr>
          <w:szCs w:val="24"/>
        </w:rPr>
        <w:t>outcome</w:t>
      </w:r>
      <w:r w:rsidRPr="00076E91">
        <w:rPr>
          <w:szCs w:val="24"/>
        </w:rPr>
        <w:t xml:space="preserve">. Besides, HamFAS can be run locally through command lines. It provides a better solution for large-scale analysis than </w:t>
      </w:r>
      <w:r>
        <w:rPr>
          <w:szCs w:val="24"/>
        </w:rPr>
        <w:t xml:space="preserve">the </w:t>
      </w:r>
      <w:r w:rsidRPr="00076E91">
        <w:rPr>
          <w:szCs w:val="24"/>
        </w:rPr>
        <w:t>online tools such as KAAS and BlastKOALA.</w:t>
      </w:r>
    </w:p>
    <w:p w14:paraId="43D67C7B" w14:textId="77777777" w:rsidR="00453721" w:rsidRPr="00076E91" w:rsidRDefault="00453721" w:rsidP="00453721">
      <w:pPr>
        <w:spacing w:after="0" w:line="360" w:lineRule="auto"/>
        <w:jc w:val="both"/>
        <w:rPr>
          <w:szCs w:val="24"/>
        </w:rPr>
      </w:pPr>
    </w:p>
    <w:p w14:paraId="16725EDE" w14:textId="77777777" w:rsidR="00453721" w:rsidRPr="00076E91" w:rsidRDefault="00453721" w:rsidP="00453721">
      <w:pPr>
        <w:spacing w:after="0" w:line="360" w:lineRule="auto"/>
        <w:jc w:val="both"/>
        <w:rPr>
          <w:szCs w:val="24"/>
        </w:rPr>
      </w:pPr>
    </w:p>
    <w:p w14:paraId="526854B7" w14:textId="58CB1FC4" w:rsidR="0072550A" w:rsidRDefault="0072550A" w:rsidP="00560D81">
      <w:pPr>
        <w:spacing w:after="0" w:line="360" w:lineRule="auto"/>
        <w:jc w:val="both"/>
        <w:rPr>
          <w:szCs w:val="24"/>
        </w:rPr>
        <w:sectPr w:rsidR="0072550A"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5BCCBDC6" w:rsidR="00561D6E" w:rsidRDefault="0072550A" w:rsidP="00560D81">
      <w:pPr>
        <w:pStyle w:val="Heading1"/>
        <w:jc w:val="both"/>
      </w:pPr>
      <w:bookmarkStart w:id="264" w:name="_Toc386158967"/>
      <w:r w:rsidRPr="00C14AE6">
        <w:lastRenderedPageBreak/>
        <w:t>Discussion &amp; Outlook</w:t>
      </w:r>
      <w:bookmarkEnd w:id="264"/>
    </w:p>
    <w:p w14:paraId="3EBB8DB7" w14:textId="77777777" w:rsidR="003C5128" w:rsidRPr="003C5128" w:rsidRDefault="003C5128" w:rsidP="00560D81">
      <w:pPr>
        <w:jc w:val="both"/>
      </w:pPr>
    </w:p>
    <w:p w14:paraId="58994878" w14:textId="089B9248" w:rsidR="0072550A" w:rsidRPr="00C14AE6" w:rsidRDefault="0020596B" w:rsidP="00560D81">
      <w:pPr>
        <w:pStyle w:val="Heading2"/>
        <w:jc w:val="both"/>
      </w:pPr>
      <w:bookmarkStart w:id="265" w:name="_Toc386158968"/>
      <w:r w:rsidRPr="00C14AE6">
        <w:t>Microsporidia</w:t>
      </w:r>
      <w:r w:rsidR="00CE1876" w:rsidRPr="00C14AE6">
        <w:t xml:space="preserve"> evolutionary history and their fungal related origin</w:t>
      </w:r>
      <w:bookmarkEnd w:id="265"/>
    </w:p>
    <w:p w14:paraId="097B5AD6" w14:textId="105A6056" w:rsidR="00BC226B" w:rsidRDefault="009B3155" w:rsidP="00560D81">
      <w:pPr>
        <w:spacing w:after="0" w:line="360" w:lineRule="auto"/>
        <w:jc w:val="both"/>
        <w:rPr>
          <w:szCs w:val="24"/>
        </w:rPr>
      </w:pPr>
      <w:r>
        <w:rPr>
          <w:szCs w:val="24"/>
        </w:rPr>
        <w:t>Microsporidian</w:t>
      </w:r>
      <w:r w:rsidR="0001448E">
        <w:rPr>
          <w:szCs w:val="24"/>
        </w:rPr>
        <w:t xml:space="preserve"> genomes have </w:t>
      </w:r>
      <w:r w:rsidR="00806F6C">
        <w:rPr>
          <w:szCs w:val="24"/>
        </w:rPr>
        <w:t>undergone</w:t>
      </w:r>
      <w:r w:rsidR="0001448E">
        <w:rPr>
          <w:szCs w:val="24"/>
        </w:rPr>
        <w:t xml:space="preserve"> a</w:t>
      </w:r>
      <w:r w:rsidR="00FD3389">
        <w:rPr>
          <w:szCs w:val="24"/>
        </w:rPr>
        <w:t xml:space="preserve"> dynamic evolutionary process</w:t>
      </w:r>
      <w:r w:rsidR="00930B28">
        <w:rPr>
          <w:szCs w:val="24"/>
        </w:rPr>
        <w:t xml:space="preserve">. </w:t>
      </w:r>
      <w:r w:rsidR="00F51B79">
        <w:rPr>
          <w:szCs w:val="24"/>
        </w:rPr>
        <w:t xml:space="preserve">The microsporidia species did not only pass an extreme reduction process </w:t>
      </w:r>
      <w:r w:rsidR="00943089">
        <w:rPr>
          <w:szCs w:val="24"/>
        </w:rPr>
        <w:t xml:space="preserve">to retain only genes that are essential </w:t>
      </w:r>
      <w:r w:rsidR="00CE45F9">
        <w:rPr>
          <w:szCs w:val="24"/>
        </w:rPr>
        <w:t xml:space="preserve">for their survival and growth, they also expanded their genome </w:t>
      </w:r>
      <w:r w:rsidR="00E03785">
        <w:rPr>
          <w:szCs w:val="24"/>
        </w:rPr>
        <w:t>to</w:t>
      </w:r>
      <w:r w:rsidR="009E0A46">
        <w:rPr>
          <w:szCs w:val="24"/>
        </w:rPr>
        <w:t xml:space="preserve"> adap</w:t>
      </w:r>
      <w:r w:rsidR="00E03785">
        <w:rPr>
          <w:szCs w:val="24"/>
        </w:rPr>
        <w:t>t</w:t>
      </w:r>
      <w:r w:rsidR="00B15779">
        <w:rPr>
          <w:szCs w:val="24"/>
        </w:rPr>
        <w:t xml:space="preserve"> to the host-</w:t>
      </w:r>
      <w:r w:rsidR="009E0A46">
        <w:rPr>
          <w:szCs w:val="24"/>
        </w:rPr>
        <w:t>specific parasitic lifestyle</w:t>
      </w:r>
      <w:r w:rsidR="00AE4EEF">
        <w:rPr>
          <w:szCs w:val="24"/>
        </w:rPr>
        <w:t xml:space="preserve"> </w: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 </w:instrTex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EN.CITE.DATA </w:instrText>
      </w:r>
      <w:r w:rsidR="00AE4EEF">
        <w:rPr>
          <w:szCs w:val="24"/>
        </w:rPr>
      </w:r>
      <w:r w:rsidR="00AE4EEF">
        <w:rPr>
          <w:szCs w:val="24"/>
        </w:rPr>
        <w:fldChar w:fldCharType="end"/>
      </w:r>
      <w:r w:rsidR="00AE4EEF">
        <w:rPr>
          <w:szCs w:val="24"/>
        </w:rPr>
      </w:r>
      <w:r w:rsidR="00AE4EEF">
        <w:rPr>
          <w:szCs w:val="24"/>
        </w:rPr>
        <w:fldChar w:fldCharType="separate"/>
      </w:r>
      <w:r w:rsidR="00AE4EEF">
        <w:rPr>
          <w:noProof/>
          <w:szCs w:val="24"/>
        </w:rPr>
        <w:t>(Nakjang et al. 2013)</w:t>
      </w:r>
      <w:r w:rsidR="00AE4EEF">
        <w:rPr>
          <w:szCs w:val="24"/>
        </w:rPr>
        <w:fldChar w:fldCharType="end"/>
      </w:r>
      <w:r w:rsidR="00CE45F9">
        <w:rPr>
          <w:szCs w:val="24"/>
        </w:rPr>
        <w:t xml:space="preserve">. </w:t>
      </w:r>
      <w:r w:rsidR="0001448E">
        <w:rPr>
          <w:szCs w:val="24"/>
        </w:rPr>
        <w:t>This</w:t>
      </w:r>
      <w:r w:rsidR="00D0020B">
        <w:rPr>
          <w:szCs w:val="24"/>
        </w:rPr>
        <w:t xml:space="preserve"> finding</w:t>
      </w:r>
      <w:r w:rsidR="0001448E">
        <w:rPr>
          <w:szCs w:val="24"/>
        </w:rPr>
        <w:t xml:space="preserve"> </w:t>
      </w:r>
      <w:r w:rsidR="00A367B2">
        <w:rPr>
          <w:szCs w:val="24"/>
        </w:rPr>
        <w:t xml:space="preserve">was revealed in our analysis in Chapter 2. </w:t>
      </w:r>
      <w:r w:rsidR="006753D9">
        <w:rPr>
          <w:szCs w:val="24"/>
        </w:rPr>
        <w:t>While most of the genes are shared between different microsporidia, in some taxa they still contain</w:t>
      </w:r>
      <w:r w:rsidR="00415506">
        <w:rPr>
          <w:szCs w:val="24"/>
        </w:rPr>
        <w:t xml:space="preserve"> 21% to 49%</w:t>
      </w:r>
      <w:r w:rsidR="006753D9">
        <w:rPr>
          <w:szCs w:val="24"/>
        </w:rPr>
        <w:t xml:space="preserve"> </w:t>
      </w:r>
      <w:r w:rsidR="009E0A46">
        <w:rPr>
          <w:szCs w:val="24"/>
        </w:rPr>
        <w:t>orphan</w:t>
      </w:r>
      <w:r w:rsidR="006753D9">
        <w:rPr>
          <w:szCs w:val="24"/>
        </w:rPr>
        <w:t xml:space="preserve"> </w:t>
      </w:r>
      <w:r w:rsidR="00866A3D">
        <w:rPr>
          <w:szCs w:val="24"/>
        </w:rPr>
        <w:t>genes</w:t>
      </w:r>
      <w:r w:rsidR="006753D9">
        <w:rPr>
          <w:szCs w:val="24"/>
        </w:rPr>
        <w:t xml:space="preserve">. </w:t>
      </w:r>
      <w:r w:rsidR="00AE2BD0">
        <w:rPr>
          <w:szCs w:val="24"/>
        </w:rPr>
        <w:t xml:space="preserve">It has been shown that, except of the false predicted genes, the orphans were the results of either new invented gene or quickly evolved genes. </w:t>
      </w:r>
      <w:r w:rsidR="009E0A46">
        <w:rPr>
          <w:szCs w:val="24"/>
        </w:rPr>
        <w:t>Those lineage specific genes are thought to be important for the interaction between microsporidia and the host species</w:t>
      </w:r>
      <w:r w:rsidR="00216515">
        <w:rPr>
          <w:szCs w:val="24"/>
        </w:rPr>
        <w:t xml:space="preserve"> </w: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 </w:instrTex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EN.CITE.DATA </w:instrText>
      </w:r>
      <w:r w:rsidR="00216515">
        <w:rPr>
          <w:szCs w:val="24"/>
        </w:rPr>
      </w:r>
      <w:r w:rsidR="00216515">
        <w:rPr>
          <w:szCs w:val="24"/>
        </w:rPr>
        <w:fldChar w:fldCharType="end"/>
      </w:r>
      <w:r w:rsidR="00216515">
        <w:rPr>
          <w:szCs w:val="24"/>
        </w:rPr>
      </w:r>
      <w:r w:rsidR="00216515">
        <w:rPr>
          <w:szCs w:val="24"/>
        </w:rPr>
        <w:fldChar w:fldCharType="separate"/>
      </w:r>
      <w:r w:rsidR="00216515">
        <w:rPr>
          <w:noProof/>
          <w:szCs w:val="24"/>
        </w:rPr>
        <w:t>(Nakjang et al. 2013)</w:t>
      </w:r>
      <w:r w:rsidR="00216515">
        <w:rPr>
          <w:szCs w:val="24"/>
        </w:rPr>
        <w:fldChar w:fldCharType="end"/>
      </w:r>
      <w:r w:rsidR="009E0A46">
        <w:rPr>
          <w:szCs w:val="24"/>
        </w:rPr>
        <w:t>.</w:t>
      </w:r>
      <w:r w:rsidR="005949D3">
        <w:rPr>
          <w:szCs w:val="24"/>
        </w:rPr>
        <w:t xml:space="preserve"> In additional</w:t>
      </w:r>
      <w:r w:rsidR="00AE2BD0">
        <w:rPr>
          <w:szCs w:val="24"/>
        </w:rPr>
        <w:t xml:space="preserve">, the phylogenetic profile analysis in Chapter 4 showed that, </w:t>
      </w:r>
      <w:r w:rsidR="005949D3">
        <w:rPr>
          <w:szCs w:val="24"/>
        </w:rPr>
        <w:t>93% of the microsporidia LCA proteins are as old as the eukaryotic last common ancestor, 3% can be found in the fungi and only the r</w:t>
      </w:r>
      <w:r w:rsidR="00912525">
        <w:rPr>
          <w:szCs w:val="24"/>
        </w:rPr>
        <w:t>emain 3% are microsporidia speci</w:t>
      </w:r>
      <w:r w:rsidR="005949D3">
        <w:rPr>
          <w:szCs w:val="24"/>
        </w:rPr>
        <w:t>fic.</w:t>
      </w:r>
    </w:p>
    <w:p w14:paraId="009BD147" w14:textId="068A7389" w:rsidR="002256DE" w:rsidRDefault="002D53F4" w:rsidP="00560D81">
      <w:pPr>
        <w:spacing w:after="0" w:line="360" w:lineRule="auto"/>
        <w:jc w:val="both"/>
        <w:rPr>
          <w:szCs w:val="24"/>
        </w:rPr>
      </w:pPr>
      <w:r>
        <w:rPr>
          <w:szCs w:val="24"/>
        </w:rPr>
        <w:t>Microsporidia became obligate intracellular parasites by effectively</w:t>
      </w:r>
      <w:r w:rsidR="002256DE">
        <w:rPr>
          <w:szCs w:val="24"/>
        </w:rPr>
        <w:t xml:space="preserve"> </w:t>
      </w:r>
      <w:r w:rsidR="00EF797B">
        <w:rPr>
          <w:szCs w:val="24"/>
        </w:rPr>
        <w:t>reducing the</w:t>
      </w:r>
      <w:r w:rsidR="00D02E33">
        <w:rPr>
          <w:szCs w:val="24"/>
        </w:rPr>
        <w:t>ir</w:t>
      </w:r>
      <w:r w:rsidR="00F51B79">
        <w:rPr>
          <w:szCs w:val="24"/>
        </w:rPr>
        <w:t xml:space="preserve"> </w:t>
      </w:r>
      <w:r w:rsidR="002256DE">
        <w:rPr>
          <w:szCs w:val="24"/>
        </w:rPr>
        <w:t>genome</w:t>
      </w:r>
      <w:r w:rsidR="00EF797B">
        <w:rPr>
          <w:szCs w:val="24"/>
        </w:rPr>
        <w:t>s</w:t>
      </w:r>
      <w:r w:rsidR="002256DE">
        <w:rPr>
          <w:szCs w:val="24"/>
        </w:rPr>
        <w:t xml:space="preserve"> and metabolism</w:t>
      </w:r>
      <w:r w:rsidR="00EF797B">
        <w:rPr>
          <w:szCs w:val="24"/>
        </w:rPr>
        <w:t>s</w:t>
      </w:r>
      <w:r w:rsidR="00673834">
        <w:rPr>
          <w:szCs w:val="24"/>
        </w:rPr>
        <w:t xml:space="preserve"> </w:t>
      </w:r>
      <w:r w:rsidR="00673834">
        <w:rPr>
          <w:szCs w:val="24"/>
        </w:rPr>
        <w:fldChar w:fldCharType="begin"/>
      </w:r>
      <w:r w:rsidR="00673834">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73834">
        <w:rPr>
          <w:szCs w:val="24"/>
        </w:rPr>
        <w:fldChar w:fldCharType="separate"/>
      </w:r>
      <w:r w:rsidR="00673834">
        <w:rPr>
          <w:noProof/>
          <w:szCs w:val="24"/>
        </w:rPr>
        <w:t>(Keeling and Fast 2002)</w:t>
      </w:r>
      <w:r w:rsidR="00673834">
        <w:rPr>
          <w:szCs w:val="24"/>
        </w:rPr>
        <w:fldChar w:fldCharType="end"/>
      </w:r>
      <w:r w:rsidR="002256DE">
        <w:rPr>
          <w:szCs w:val="24"/>
        </w:rPr>
        <w:t xml:space="preserve">. To replace the lack of </w:t>
      </w:r>
      <w:r w:rsidR="002256DE" w:rsidRPr="003B2947">
        <w:rPr>
          <w:i/>
          <w:szCs w:val="24"/>
        </w:rPr>
        <w:t>in vivo</w:t>
      </w:r>
      <w:r w:rsidR="002256DE">
        <w:rPr>
          <w:szCs w:val="24"/>
        </w:rPr>
        <w:t xml:space="preserve"> metabolic pathways for producing energy and several important biochemical compounds,</w:t>
      </w:r>
      <w:r w:rsidR="00C30571">
        <w:rPr>
          <w:szCs w:val="24"/>
        </w:rPr>
        <w:t xml:space="preserve"> t</w:t>
      </w:r>
      <w:r w:rsidR="002256DE">
        <w:rPr>
          <w:szCs w:val="24"/>
        </w:rPr>
        <w:t>hey effectively steal</w:t>
      </w:r>
      <w:r w:rsidR="00CD4743">
        <w:rPr>
          <w:szCs w:val="24"/>
        </w:rPr>
        <w:t xml:space="preserve"> those</w:t>
      </w:r>
      <w:r w:rsidR="002256DE">
        <w:rPr>
          <w:szCs w:val="24"/>
        </w:rPr>
        <w:t xml:space="preserve"> resources from the host species through their transport system, in order to keep them alive and growing</w:t>
      </w:r>
      <w:r w:rsidR="00645975">
        <w:rPr>
          <w:szCs w:val="24"/>
        </w:rPr>
        <w:t xml:space="preserve"> </w:t>
      </w:r>
      <w:r w:rsidR="00DC6E96">
        <w:rPr>
          <w:szCs w:val="24"/>
        </w:rPr>
        <w:fldChar w:fldCharType="begin"/>
      </w:r>
      <w:r w:rsidR="00DC6E96">
        <w:rPr>
          <w:szCs w:val="24"/>
        </w:rPr>
        <w:instrText xml:space="preserve"> ADDIN EN.CITE &lt;EndNote&gt;&lt;Cite&gt;&lt;Author&gt;Méténier&lt;/Author&gt;&lt;Year&gt;2001&lt;/Year&gt;&lt;RecNum&gt;244&lt;/RecNum&gt;&lt;DisplayText&gt;(Méténier and Vivarès 2001; Dean, Hirt, and Embley 2016)&lt;/DisplayText&gt;&lt;record&gt;&lt;rec-number&gt;244&lt;/rec-number&gt;&lt;foreign-keys&gt;&lt;key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Cite&gt;&lt;Author&gt;Dean&lt;/Author&gt;&lt;Year&gt;2016&lt;/Year&gt;&lt;RecNum&gt;190&lt;/RecNum&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sidR="00DC6E96">
        <w:rPr>
          <w:szCs w:val="24"/>
        </w:rPr>
        <w:fldChar w:fldCharType="separate"/>
      </w:r>
      <w:r w:rsidR="00DC6E96">
        <w:rPr>
          <w:noProof/>
          <w:szCs w:val="24"/>
        </w:rPr>
        <w:t>(Méténier and Vivarès 2001; Dean, Hirt, and Embley 2016)</w:t>
      </w:r>
      <w:r w:rsidR="00DC6E96">
        <w:rPr>
          <w:szCs w:val="24"/>
        </w:rPr>
        <w:fldChar w:fldCharType="end"/>
      </w:r>
      <w:r w:rsidR="002256DE">
        <w:rPr>
          <w:szCs w:val="24"/>
        </w:rPr>
        <w:t>.</w:t>
      </w:r>
      <w:r w:rsidR="00C12699">
        <w:rPr>
          <w:szCs w:val="24"/>
        </w:rPr>
        <w:t xml:space="preserve"> </w:t>
      </w:r>
      <w:r w:rsidR="006D0E73">
        <w:rPr>
          <w:szCs w:val="24"/>
        </w:rPr>
        <w:t>To confirm those finding, we did the</w:t>
      </w:r>
      <w:r w:rsidR="00EA7D65">
        <w:rPr>
          <w:szCs w:val="24"/>
        </w:rPr>
        <w:t xml:space="preserve"> metabolic pathway analysis of the microsporidia LCA </w:t>
      </w:r>
      <w:r w:rsidR="00EB62F6">
        <w:rPr>
          <w:szCs w:val="24"/>
        </w:rPr>
        <w:t>in Chapter 6</w:t>
      </w:r>
      <w:r w:rsidR="006D0E73">
        <w:rPr>
          <w:szCs w:val="24"/>
        </w:rPr>
        <w:t xml:space="preserve">. Our study </w:t>
      </w:r>
      <w:r w:rsidR="00FD3389">
        <w:rPr>
          <w:szCs w:val="24"/>
        </w:rPr>
        <w:t>reached</w:t>
      </w:r>
      <w:r w:rsidR="006D0E73">
        <w:rPr>
          <w:szCs w:val="24"/>
        </w:rPr>
        <w:t xml:space="preserve"> the same</w:t>
      </w:r>
      <w:r w:rsidR="005A2B0D">
        <w:rPr>
          <w:szCs w:val="24"/>
        </w:rPr>
        <w:t xml:space="preserve"> results</w:t>
      </w:r>
      <w:r w:rsidR="006D0E73">
        <w:rPr>
          <w:szCs w:val="24"/>
        </w:rPr>
        <w:t xml:space="preserve"> as the others. Furthermore, we found some novel proteins in the LCA that can fulfill </w:t>
      </w:r>
      <w:r w:rsidR="001E0F2D">
        <w:rPr>
          <w:szCs w:val="24"/>
        </w:rPr>
        <w:t>the</w:t>
      </w:r>
      <w:r w:rsidR="006D0E73">
        <w:rPr>
          <w:szCs w:val="24"/>
        </w:rPr>
        <w:t xml:space="preserve"> </w:t>
      </w:r>
      <w:r w:rsidR="001E0F2D">
        <w:rPr>
          <w:szCs w:val="24"/>
        </w:rPr>
        <w:t>gaps in some metabolic pathways of microsporidia.</w:t>
      </w:r>
      <w:r w:rsidR="005A2B0D">
        <w:rPr>
          <w:szCs w:val="24"/>
        </w:rPr>
        <w:t xml:space="preserve"> </w:t>
      </w:r>
      <w:r w:rsidR="003B2947">
        <w:rPr>
          <w:szCs w:val="24"/>
        </w:rPr>
        <w:t xml:space="preserve">However, since some key enzymes were missing, which hinder the in vivo synthesis of critical metabolites such as </w:t>
      </w:r>
      <w:r w:rsidR="003B2947">
        <w:rPr>
          <w:szCs w:val="24"/>
        </w:rPr>
        <w:lastRenderedPageBreak/>
        <w:t>purines and pyrimidines, we suppose that the parasitic lifestyle happened in the microsporidian LCA.</w:t>
      </w:r>
    </w:p>
    <w:p w14:paraId="733F91E7" w14:textId="74512927" w:rsidR="00A414C8" w:rsidRDefault="00A06D2A" w:rsidP="00560D81">
      <w:pPr>
        <w:spacing w:after="0" w:line="360" w:lineRule="auto"/>
        <w:jc w:val="both"/>
        <w:rPr>
          <w:szCs w:val="24"/>
        </w:rPr>
      </w:pPr>
      <w:r>
        <w:rPr>
          <w:szCs w:val="24"/>
        </w:rPr>
        <w:t>Due to the compact genomes and lack of several typical eukaryotic cellular components, microsporidia were</w:t>
      </w:r>
      <w:r w:rsidR="00B776CB">
        <w:rPr>
          <w:szCs w:val="24"/>
        </w:rPr>
        <w:t xml:space="preserve"> </w:t>
      </w:r>
      <w:r>
        <w:rPr>
          <w:szCs w:val="24"/>
        </w:rPr>
        <w:t xml:space="preserve">classified as one of the earliest eukaryote taxa placing in the phylum </w:t>
      </w:r>
      <w:r w:rsidR="00A427F7">
        <w:rPr>
          <w:szCs w:val="24"/>
        </w:rPr>
        <w:t>Archezoa based on some electron microscopy as well as phylogenetic studies</w:t>
      </w:r>
      <w:r w:rsidR="00A13B3A">
        <w:rPr>
          <w:szCs w:val="24"/>
        </w:rPr>
        <w:t xml:space="preserve"> </w: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 </w:instrTex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(Kudo and Daniels 1963; Vossbrinck et al. 1987; Corradi and Keeling 2009)</w:t>
      </w:r>
      <w:r w:rsidR="001238BF">
        <w:rPr>
          <w:szCs w:val="24"/>
        </w:rPr>
        <w:fldChar w:fldCharType="end"/>
      </w:r>
      <w:r w:rsidR="00A427F7">
        <w:rPr>
          <w:szCs w:val="24"/>
        </w:rPr>
        <w:t xml:space="preserve">. </w:t>
      </w:r>
      <w:r w:rsidR="00247822">
        <w:rPr>
          <w:szCs w:val="24"/>
        </w:rPr>
        <w:t xml:space="preserve">Recently, more and more evidences supported </w:t>
      </w:r>
      <w:r w:rsidR="00374F97">
        <w:rPr>
          <w:szCs w:val="24"/>
        </w:rPr>
        <w:t>the fungal related origin of microsporidia</w:t>
      </w:r>
      <w:r w:rsidR="001238BF">
        <w:rPr>
          <w:szCs w:val="24"/>
        </w:rPr>
        <w:t xml:space="preserve"> </w: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 </w:instrTex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(Hirt et al. 1999; Fast and Keeling 2001; Capella-Gutiérrez, Marcet-Houben, and Gabaldón 2012; James et al. 2013)</w:t>
      </w:r>
      <w:r w:rsidR="001238BF">
        <w:rPr>
          <w:szCs w:val="24"/>
        </w:rPr>
        <w:fldChar w:fldCharType="end"/>
      </w:r>
      <w:r w:rsidR="00374F97">
        <w:rPr>
          <w:szCs w:val="24"/>
        </w:rPr>
        <w:t xml:space="preserve">. Nonetheless, the exact relationship between microsporidia and fungi was not resolved. </w:t>
      </w:r>
      <w:r w:rsidR="00684EDD">
        <w:rPr>
          <w:szCs w:val="24"/>
        </w:rPr>
        <w:t xml:space="preserve">Our extensive phylogenetic analysis of the microsporidian LCA </w:t>
      </w:r>
      <w:r w:rsidR="00450787">
        <w:rPr>
          <w:szCs w:val="24"/>
        </w:rPr>
        <w:t>based on the microsporidian core gene set and diverge</w:t>
      </w:r>
      <w:r w:rsidR="00446071">
        <w:rPr>
          <w:szCs w:val="24"/>
        </w:rPr>
        <w:t>nt</w:t>
      </w:r>
      <w:r w:rsidR="00450787">
        <w:rPr>
          <w:szCs w:val="24"/>
        </w:rPr>
        <w:t xml:space="preserve"> set</w:t>
      </w:r>
      <w:r w:rsidR="001238BF">
        <w:rPr>
          <w:szCs w:val="24"/>
        </w:rPr>
        <w:t>s</w:t>
      </w:r>
      <w:r w:rsidR="00450787">
        <w:rPr>
          <w:szCs w:val="24"/>
        </w:rPr>
        <w:t xml:space="preserve"> of taxa </w:t>
      </w:r>
      <w:r w:rsidR="00F33455">
        <w:rPr>
          <w:szCs w:val="24"/>
        </w:rPr>
        <w:t>strongly supported the hypothesis that, microsporidia is the sister group of fungi.</w:t>
      </w:r>
    </w:p>
    <w:p w14:paraId="519CBAC4" w14:textId="77777777" w:rsidR="002256DE" w:rsidRPr="00CC3A53" w:rsidRDefault="002256DE" w:rsidP="00560D81">
      <w:pPr>
        <w:spacing w:after="0" w:line="360" w:lineRule="auto"/>
        <w:jc w:val="both"/>
        <w:rPr>
          <w:szCs w:val="24"/>
        </w:rPr>
      </w:pPr>
    </w:p>
    <w:p w14:paraId="68386839" w14:textId="69C93765" w:rsidR="0072550A" w:rsidRPr="00C14AE6" w:rsidRDefault="004764F8" w:rsidP="00560D81">
      <w:pPr>
        <w:pStyle w:val="Heading2"/>
        <w:jc w:val="both"/>
      </w:pPr>
      <w:bookmarkStart w:id="266" w:name="_Toc386158969"/>
      <w:r w:rsidRPr="00C14AE6">
        <w:t>Methodology for phylogenetic profiling and functional annotation</w:t>
      </w:r>
      <w:bookmarkEnd w:id="266"/>
    </w:p>
    <w:p w14:paraId="27E3BF80" w14:textId="23A73FB3" w:rsidR="007E0230" w:rsidRDefault="0083611D" w:rsidP="00560D81">
      <w:pPr>
        <w:spacing w:after="0" w:line="360" w:lineRule="auto"/>
        <w:jc w:val="both"/>
        <w:rPr>
          <w:szCs w:val="24"/>
        </w:rPr>
      </w:pPr>
      <w:r>
        <w:rPr>
          <w:szCs w:val="24"/>
        </w:rPr>
        <w:t>In the scope of this study, we carried out two novel approaches, namely PhyloProfile for exploring of complex phylo</w:t>
      </w:r>
      <w:r w:rsidR="007E4F3B">
        <w:rPr>
          <w:szCs w:val="24"/>
        </w:rPr>
        <w:t xml:space="preserve">genetic profiles and HamFAS for </w:t>
      </w:r>
      <w:r>
        <w:rPr>
          <w:szCs w:val="24"/>
        </w:rPr>
        <w:t>functional annotation transferring between proteins.</w:t>
      </w:r>
    </w:p>
    <w:p w14:paraId="3DDA3693" w14:textId="776C74E6" w:rsidR="00846DE8" w:rsidRDefault="00846DE8" w:rsidP="00560D81">
      <w:pPr>
        <w:pStyle w:val="Heading3"/>
        <w:jc w:val="both"/>
      </w:pPr>
      <w:bookmarkStart w:id="267" w:name="_Toc386158970"/>
      <w:r>
        <w:t>PhyloProfile</w:t>
      </w:r>
      <w:bookmarkEnd w:id="267"/>
    </w:p>
    <w:p w14:paraId="20D3E20F" w14:textId="0BF10E99" w:rsidR="0083611D" w:rsidRDefault="003A2374" w:rsidP="00560D81">
      <w:pPr>
        <w:spacing w:after="0" w:line="360" w:lineRule="auto"/>
        <w:jc w:val="both"/>
        <w:rPr>
          <w:szCs w:val="24"/>
        </w:rPr>
      </w:pPr>
      <w:r>
        <w:rPr>
          <w:szCs w:val="24"/>
        </w:rPr>
        <w:t xml:space="preserve">With PhyloProfile, we enable the enrichment of the </w:t>
      </w:r>
      <w:r w:rsidR="00FC1A2F">
        <w:rPr>
          <w:szCs w:val="24"/>
        </w:rPr>
        <w:t>presence/absence patterns with additional information layers to make the phylogenetic profiles more informative.</w:t>
      </w:r>
      <w:r w:rsidR="00313AED">
        <w:rPr>
          <w:szCs w:val="24"/>
        </w:rPr>
        <w:t xml:space="preserve"> </w:t>
      </w:r>
      <w:r w:rsidR="00070E25">
        <w:rPr>
          <w:szCs w:val="24"/>
        </w:rPr>
        <w:t xml:space="preserve">The dynamic filtering of the supplementary data such as the domain architecture similarity or the evolutionary distance between the seed proteins and their orthologs can help to </w:t>
      </w:r>
      <w:r w:rsidR="00DC1A71">
        <w:rPr>
          <w:szCs w:val="24"/>
        </w:rPr>
        <w:t>reduce</w:t>
      </w:r>
      <w:r w:rsidR="00070E25">
        <w:rPr>
          <w:szCs w:val="24"/>
        </w:rPr>
        <w:t xml:space="preserve"> the </w:t>
      </w:r>
      <w:r w:rsidR="001F222D">
        <w:rPr>
          <w:szCs w:val="24"/>
        </w:rPr>
        <w:t xml:space="preserve">impact of </w:t>
      </w:r>
      <w:r w:rsidR="007B2E0F">
        <w:rPr>
          <w:szCs w:val="24"/>
        </w:rPr>
        <w:t xml:space="preserve">poorly orthology assignment based on sequence similarity. </w:t>
      </w:r>
      <w:r w:rsidR="00E64855">
        <w:rPr>
          <w:szCs w:val="24"/>
        </w:rPr>
        <w:t>Furthermore</w:t>
      </w:r>
      <w:r w:rsidR="00A440F1">
        <w:rPr>
          <w:szCs w:val="24"/>
        </w:rPr>
        <w:t>, PhyloProfile was designed with interactive visualization ability</w:t>
      </w:r>
      <w:r w:rsidR="000F2A86">
        <w:rPr>
          <w:szCs w:val="24"/>
        </w:rPr>
        <w:t xml:space="preserve">. It provides an effective method for analyzing different kind of data and information </w:t>
      </w:r>
      <w:r w:rsidR="004015FB">
        <w:rPr>
          <w:szCs w:val="24"/>
        </w:rPr>
        <w:t>intuitively.</w:t>
      </w:r>
    </w:p>
    <w:p w14:paraId="09558614" w14:textId="62438BBE" w:rsidR="00EE3E25" w:rsidRDefault="00E64855" w:rsidP="00560D81">
      <w:pPr>
        <w:spacing w:after="0" w:line="360" w:lineRule="auto"/>
        <w:jc w:val="both"/>
        <w:rPr>
          <w:szCs w:val="24"/>
        </w:rPr>
      </w:pPr>
      <w:r>
        <w:rPr>
          <w:szCs w:val="24"/>
        </w:rPr>
        <w:lastRenderedPageBreak/>
        <w:t>T</w:t>
      </w:r>
      <w:r w:rsidR="00EB780A">
        <w:rPr>
          <w:szCs w:val="24"/>
        </w:rPr>
        <w:t>here is room for</w:t>
      </w:r>
      <w:r w:rsidR="00A708DE">
        <w:rPr>
          <w:szCs w:val="24"/>
        </w:rPr>
        <w:t xml:space="preserve"> potential improvements</w:t>
      </w:r>
      <w:r w:rsidR="004015FB">
        <w:rPr>
          <w:szCs w:val="24"/>
        </w:rPr>
        <w:t xml:space="preserve">. </w:t>
      </w:r>
      <w:r w:rsidR="00386B42">
        <w:rPr>
          <w:szCs w:val="24"/>
        </w:rPr>
        <w:t xml:space="preserve">Although PhyloProfile can handle a large phylogenetic profile, it still </w:t>
      </w:r>
      <w:r w:rsidR="00EB780A">
        <w:rPr>
          <w:szCs w:val="24"/>
        </w:rPr>
        <w:t xml:space="preserve">requires long runtime </w:t>
      </w:r>
      <w:r w:rsidR="009E3E6C">
        <w:rPr>
          <w:szCs w:val="24"/>
        </w:rPr>
        <w:t xml:space="preserve">in some tasks. </w:t>
      </w:r>
      <w:r w:rsidR="005C1003">
        <w:rPr>
          <w:szCs w:val="24"/>
        </w:rPr>
        <w:t xml:space="preserve">An optimized algorithm can help in this case. </w:t>
      </w:r>
      <w:r>
        <w:rPr>
          <w:szCs w:val="24"/>
        </w:rPr>
        <w:t xml:space="preserve">Besides, we are working out for </w:t>
      </w:r>
      <w:r w:rsidR="004941C2">
        <w:rPr>
          <w:szCs w:val="24"/>
        </w:rPr>
        <w:t xml:space="preserve">implementing </w:t>
      </w:r>
      <w:r>
        <w:rPr>
          <w:szCs w:val="24"/>
        </w:rPr>
        <w:t xml:space="preserve">some practical features, such as </w:t>
      </w:r>
      <w:r w:rsidR="00954940">
        <w:rPr>
          <w:szCs w:val="24"/>
        </w:rPr>
        <w:t xml:space="preserve">identify the convergence </w:t>
      </w:r>
      <w:r w:rsidR="003A06F6">
        <w:rPr>
          <w:szCs w:val="24"/>
        </w:rPr>
        <w:t>point of two orthologous proteins</w:t>
      </w:r>
      <w:r w:rsidR="0084621B">
        <w:rPr>
          <w:szCs w:val="24"/>
        </w:rPr>
        <w:t>, which is the time when one gene got duplicated into two copies.</w:t>
      </w:r>
      <w:r w:rsidR="00AF1203">
        <w:rPr>
          <w:szCs w:val="24"/>
        </w:rPr>
        <w:t xml:space="preserve"> </w:t>
      </w:r>
      <w:r w:rsidR="00DE0FEF">
        <w:rPr>
          <w:szCs w:val="24"/>
        </w:rPr>
        <w:t>For a thorough phylogenetic analysis, we are planning to create an automatic pipeline from searching orthologs, phylogenetic profile exploration to phylogenetic tree reconstruction and pathway analysis.</w:t>
      </w:r>
    </w:p>
    <w:p w14:paraId="27A037CD" w14:textId="4889721D" w:rsidR="00EE3E25" w:rsidRDefault="00EE3E25" w:rsidP="00560D81">
      <w:pPr>
        <w:pStyle w:val="Heading3"/>
        <w:jc w:val="both"/>
      </w:pPr>
      <w:bookmarkStart w:id="268" w:name="_Toc386158971"/>
      <w:r>
        <w:t>HamFAS</w:t>
      </w:r>
      <w:bookmarkEnd w:id="268"/>
    </w:p>
    <w:p w14:paraId="5E92079E" w14:textId="7EB172C3" w:rsidR="0024418C" w:rsidRPr="00076E91" w:rsidRDefault="00D17229" w:rsidP="00560D81">
      <w:pPr>
        <w:spacing w:after="0" w:line="360" w:lineRule="auto"/>
        <w:jc w:val="both"/>
        <w:rPr>
          <w:szCs w:val="24"/>
        </w:rPr>
      </w:pPr>
      <w:r>
        <w:rPr>
          <w:szCs w:val="24"/>
        </w:rPr>
        <w:t>We proposed a hybrid approach HamFAS for functional annotation transfer based on ortholog inference weighted by protein feature architecture similarity.</w:t>
      </w:r>
      <w:r w:rsidR="004F115C">
        <w:rPr>
          <w:szCs w:val="24"/>
        </w:rPr>
        <w:t xml:space="preserve"> </w:t>
      </w:r>
      <w:r w:rsidR="00647431">
        <w:rPr>
          <w:szCs w:val="24"/>
        </w:rPr>
        <w:t xml:space="preserve">This method yielded a comparable accuracy and higher sensitivity in comparison to BlastKOALA and KEGG, two state of the art </w:t>
      </w:r>
      <w:r w:rsidR="00D76D2A">
        <w:rPr>
          <w:szCs w:val="24"/>
        </w:rPr>
        <w:t xml:space="preserve">annotation </w:t>
      </w:r>
      <w:r w:rsidR="00647431">
        <w:rPr>
          <w:szCs w:val="24"/>
        </w:rPr>
        <w:t xml:space="preserve">online tools provided by KEGG. </w:t>
      </w:r>
      <w:r w:rsidR="00EE3E25" w:rsidRPr="00EE3E25">
        <w:rPr>
          <w:szCs w:val="24"/>
        </w:rPr>
        <w:t>The principle factor that affects the annotation result is the accuracy of orthology assignment method. We can</w:t>
      </w:r>
      <w:r w:rsidR="009436FF">
        <w:rPr>
          <w:szCs w:val="24"/>
        </w:rPr>
        <w:t xml:space="preserve"> therefore</w:t>
      </w:r>
      <w:r w:rsidR="00EE3E25" w:rsidRPr="00EE3E25">
        <w:rPr>
          <w:szCs w:val="24"/>
        </w:rPr>
        <w:t xml:space="preserve"> increase the stringency of HamFAS by </w:t>
      </w:r>
      <w:r w:rsidR="00DF631A">
        <w:rPr>
          <w:szCs w:val="24"/>
        </w:rPr>
        <w:t xml:space="preserve">replacing HaMStR by other more stringent orthology search approaches like OMA or InParanoid. However, </w:t>
      </w:r>
      <w:r w:rsidR="0024418C">
        <w:rPr>
          <w:szCs w:val="24"/>
        </w:rPr>
        <w:t>with the ability of predicting potential orthologs even in the distantly related species, HaMStR can achieve a better result, especially for quickly evolved proteins.</w:t>
      </w:r>
    </w:p>
    <w:p w14:paraId="56458DB4" w14:textId="77777777" w:rsidR="00785690" w:rsidRDefault="00EE3E25" w:rsidP="00560D81">
      <w:pPr>
        <w:spacing w:after="0" w:line="360" w:lineRule="auto"/>
        <w:jc w:val="both"/>
        <w:rPr>
          <w:szCs w:val="24"/>
        </w:rPr>
        <w:sectPr w:rsidR="0078569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455A0ACE" w14:textId="77777777" w:rsidR="00785690" w:rsidRDefault="00785690" w:rsidP="000448FA">
      <w:pPr>
        <w:pStyle w:val="Heading1"/>
        <w:numPr>
          <w:ilvl w:val="0"/>
          <w:numId w:val="0"/>
        </w:numPr>
        <w:jc w:val="both"/>
      </w:pPr>
      <w:bookmarkStart w:id="269" w:name="_Toc386158972"/>
      <w:r>
        <w:lastRenderedPageBreak/>
        <w:t>References</w:t>
      </w:r>
      <w:bookmarkEnd w:id="269"/>
    </w:p>
    <w:p w14:paraId="2A5D6790" w14:textId="77777777" w:rsidR="00785690" w:rsidRPr="00785690" w:rsidRDefault="00785690" w:rsidP="000448FA">
      <w:pPr>
        <w:jc w:val="both"/>
      </w:pPr>
    </w:p>
    <w:p w14:paraId="50842791" w14:textId="77777777" w:rsidR="008673AC" w:rsidRPr="008673AC" w:rsidRDefault="00785690" w:rsidP="008673AC">
      <w:pPr>
        <w:pStyle w:val="EndNoteBibliography"/>
        <w:spacing w:after="0"/>
        <w:ind w:left="720" w:hanging="720"/>
        <w:rPr>
          <w:noProof/>
        </w:rPr>
      </w:pPr>
      <w:r>
        <w:rPr>
          <w:szCs w:val="24"/>
        </w:rPr>
        <w:fldChar w:fldCharType="begin"/>
      </w:r>
      <w:r>
        <w:rPr>
          <w:szCs w:val="24"/>
        </w:rPr>
        <w:instrText xml:space="preserve"> ADDIN EN.REFLIST </w:instrText>
      </w:r>
      <w:r>
        <w:rPr>
          <w:szCs w:val="24"/>
        </w:rPr>
        <w:fldChar w:fldCharType="separate"/>
      </w:r>
      <w:r w:rsidR="008673AC" w:rsidRPr="008673AC">
        <w:rPr>
          <w:noProof/>
        </w:rPr>
        <w:t xml:space="preserve">Abascal, Federico, Rafael Zardoya, and David Posada. 2005. "ProtTest: Selection of best-fit models of protein evolution."  </w:t>
      </w:r>
      <w:r w:rsidR="008673AC" w:rsidRPr="008673AC">
        <w:rPr>
          <w:i/>
          <w:noProof/>
        </w:rPr>
        <w:t>Bioinformatics</w:t>
      </w:r>
      <w:r w:rsidR="008673AC" w:rsidRPr="008673AC">
        <w:rPr>
          <w:noProof/>
        </w:rPr>
        <w:t xml:space="preserve"> 21:2104-2105. doi: 10.1093/bioinformatics/bti263.</w:t>
      </w:r>
    </w:p>
    <w:p w14:paraId="627DFA53" w14:textId="77777777" w:rsidR="008673AC" w:rsidRPr="008673AC" w:rsidRDefault="008673AC" w:rsidP="008673AC">
      <w:pPr>
        <w:pStyle w:val="EndNoteBibliography"/>
        <w:spacing w:after="0"/>
        <w:ind w:left="720" w:hanging="720"/>
        <w:rPr>
          <w:noProof/>
        </w:rPr>
      </w:pPr>
      <w:r w:rsidRPr="008673AC">
        <w:rPr>
          <w:noProof/>
        </w:rPr>
        <w:t xml:space="preserve">Adams, Melanie A., Michael D. L. Suits, Jimin Zheng, and Zongchao Jia. 2007. "Piecing together the structure–function puzzle: Experiences in structure‐based functional annotation of hypothetical proteins."  </w:t>
      </w:r>
      <w:r w:rsidRPr="008673AC">
        <w:rPr>
          <w:i/>
          <w:noProof/>
        </w:rPr>
        <w:t>PROTEOMICS</w:t>
      </w:r>
      <w:r w:rsidRPr="008673AC">
        <w:rPr>
          <w:noProof/>
        </w:rPr>
        <w:t xml:space="preserve"> 7:2920-2932. doi: 10.1002/pmic.200700099.</w:t>
      </w:r>
    </w:p>
    <w:p w14:paraId="6977D7AA" w14:textId="77777777" w:rsidR="008673AC" w:rsidRPr="008673AC" w:rsidRDefault="008673AC" w:rsidP="008673AC">
      <w:pPr>
        <w:pStyle w:val="EndNoteBibliography"/>
        <w:spacing w:after="0"/>
        <w:ind w:left="720" w:hanging="720"/>
        <w:rPr>
          <w:noProof/>
        </w:rPr>
      </w:pPr>
      <w:r w:rsidRPr="008673AC">
        <w:rPr>
          <w:noProof/>
        </w:rPr>
        <w:t xml:space="preserve">Adebali, Ogun, and Igor B. Zhulin. 2017. "Aquerium: a web application for comparative exploration of domain-based protein occurrences on the taxonomically clustered genome tree."  </w:t>
      </w:r>
      <w:r w:rsidRPr="008673AC">
        <w:rPr>
          <w:i/>
          <w:noProof/>
        </w:rPr>
        <w:t>Proteins</w:t>
      </w:r>
      <w:r w:rsidRPr="008673AC">
        <w:rPr>
          <w:noProof/>
        </w:rPr>
        <w:t xml:space="preserve"> 85:72-77. doi: 10.1002/prot.25199.</w:t>
      </w:r>
    </w:p>
    <w:p w14:paraId="0F880EAE" w14:textId="77777777" w:rsidR="008673AC" w:rsidRPr="008673AC" w:rsidRDefault="008673AC" w:rsidP="008673AC">
      <w:pPr>
        <w:pStyle w:val="EndNoteBibliography"/>
        <w:spacing w:after="0"/>
        <w:ind w:left="720" w:hanging="720"/>
        <w:rPr>
          <w:noProof/>
        </w:rPr>
      </w:pPr>
      <w:r w:rsidRPr="008673AC">
        <w:rPr>
          <w:noProof/>
        </w:rPr>
        <w:t xml:space="preserve">Agnew, Philip, JJ Becnel, Dieter Ebert, and Y Michalakis. 2003. "Symbiosis of microsporidia and insects."  </w:t>
      </w:r>
      <w:r w:rsidRPr="008673AC">
        <w:rPr>
          <w:i/>
          <w:noProof/>
        </w:rPr>
        <w:t>Insect Symbiosis. Volume</w:t>
      </w:r>
      <w:r w:rsidRPr="008673AC">
        <w:rPr>
          <w:noProof/>
        </w:rPr>
        <w:t>:145-164.</w:t>
      </w:r>
    </w:p>
    <w:p w14:paraId="21613788" w14:textId="77777777" w:rsidR="008673AC" w:rsidRPr="008673AC" w:rsidRDefault="008673AC" w:rsidP="008673AC">
      <w:pPr>
        <w:pStyle w:val="EndNoteBibliography"/>
        <w:spacing w:after="0"/>
        <w:ind w:left="720" w:hanging="720"/>
        <w:rPr>
          <w:noProof/>
        </w:rPr>
      </w:pPr>
      <w:r w:rsidRPr="008673AC">
        <w:rPr>
          <w:noProof/>
        </w:rPr>
        <w:t xml:space="preserve">Alam, I., A. Dress, M. Rehmsmeier, and G. Fuellen. 2004. "Comparative homology agreement search: An effective combination of homology-search methods."  </w:t>
      </w:r>
      <w:r w:rsidRPr="008673AC">
        <w:rPr>
          <w:i/>
          <w:noProof/>
        </w:rPr>
        <w:t>Proceedings of the National Academy of Sciences</w:t>
      </w:r>
      <w:r w:rsidRPr="008673AC">
        <w:rPr>
          <w:noProof/>
        </w:rPr>
        <w:t xml:space="preserve"> 101:13814-13819. doi: 10.1073/pnas.0405612101.</w:t>
      </w:r>
    </w:p>
    <w:p w14:paraId="2B7F02E7" w14:textId="77777777" w:rsidR="008673AC" w:rsidRPr="008673AC" w:rsidRDefault="008673AC" w:rsidP="008673AC">
      <w:pPr>
        <w:pStyle w:val="EndNoteBibliography"/>
        <w:spacing w:after="0"/>
        <w:ind w:left="720" w:hanging="720"/>
        <w:rPr>
          <w:noProof/>
        </w:rPr>
      </w:pPr>
      <w:r w:rsidRPr="008673AC">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8673AC">
        <w:rPr>
          <w:i/>
          <w:noProof/>
        </w:rPr>
        <w:t>Nature Methods</w:t>
      </w:r>
      <w:r w:rsidRPr="008673AC">
        <w:rPr>
          <w:noProof/>
        </w:rPr>
        <w:t xml:space="preserve"> 13:425-430. doi: 10.1038/nmeth.3830.</w:t>
      </w:r>
    </w:p>
    <w:p w14:paraId="10D66638" w14:textId="77777777" w:rsidR="008673AC" w:rsidRPr="008673AC" w:rsidRDefault="008673AC" w:rsidP="008673AC">
      <w:pPr>
        <w:pStyle w:val="EndNoteBibliography"/>
        <w:spacing w:after="0"/>
        <w:ind w:left="720" w:hanging="720"/>
        <w:rPr>
          <w:noProof/>
        </w:rPr>
      </w:pPr>
      <w:r w:rsidRPr="008673AC">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w:t>
      </w:r>
      <w:r w:rsidRPr="008673AC">
        <w:rPr>
          <w:noProof/>
        </w:rPr>
        <w:lastRenderedPageBreak/>
        <w:t xml:space="preserve">plant support, synteny view and other improvements."  </w:t>
      </w:r>
      <w:r w:rsidRPr="008673AC">
        <w:rPr>
          <w:i/>
          <w:noProof/>
        </w:rPr>
        <w:t>Nucleic Acids Research</w:t>
      </w:r>
      <w:r w:rsidRPr="008673AC">
        <w:rPr>
          <w:noProof/>
        </w:rPr>
        <w:t xml:space="preserve"> 43:D240-D249. doi: 10.1093/nar/gku1158.</w:t>
      </w:r>
    </w:p>
    <w:p w14:paraId="2657B3C4" w14:textId="77777777" w:rsidR="008673AC" w:rsidRPr="008673AC" w:rsidRDefault="008673AC" w:rsidP="008673AC">
      <w:pPr>
        <w:pStyle w:val="EndNoteBibliography"/>
        <w:spacing w:after="0"/>
        <w:ind w:left="720" w:hanging="720"/>
        <w:rPr>
          <w:noProof/>
        </w:rPr>
      </w:pPr>
      <w:r w:rsidRPr="008673AC">
        <w:rPr>
          <w:noProof/>
        </w:rPr>
        <w:t xml:space="preserve">Altschul, S. F., W. Gish, W. Miller, E. W. Myers, and D. J. Lipman. 1990. "Basic local alignment search tool."  </w:t>
      </w:r>
      <w:r w:rsidRPr="008673AC">
        <w:rPr>
          <w:i/>
          <w:noProof/>
        </w:rPr>
        <w:t>Journal of Molecular Biology</w:t>
      </w:r>
      <w:r w:rsidRPr="008673AC">
        <w:rPr>
          <w:noProof/>
        </w:rPr>
        <w:t xml:space="preserve"> 215:403-410. doi: 10.1016/S0022-2836(05)80360-2.</w:t>
      </w:r>
    </w:p>
    <w:p w14:paraId="129F5E75" w14:textId="77777777" w:rsidR="008673AC" w:rsidRPr="008673AC" w:rsidRDefault="008673AC" w:rsidP="008673AC">
      <w:pPr>
        <w:pStyle w:val="EndNoteBibliography"/>
        <w:spacing w:after="0"/>
        <w:ind w:left="720" w:hanging="720"/>
        <w:rPr>
          <w:noProof/>
        </w:rPr>
      </w:pPr>
      <w:r w:rsidRPr="008673AC">
        <w:rPr>
          <w:noProof/>
        </w:rPr>
        <w:t xml:space="preserve">Apic, Gordana, Julian Gough, and Sarah A Teichmann. 2001. "Domain combinations in archaeal, eubacterial and eukaryotic proteomes."  </w:t>
      </w:r>
      <w:r w:rsidRPr="008673AC">
        <w:rPr>
          <w:i/>
          <w:noProof/>
        </w:rPr>
        <w:t>Journal of Molecular Biology</w:t>
      </w:r>
      <w:r w:rsidRPr="008673AC">
        <w:rPr>
          <w:noProof/>
        </w:rPr>
        <w:t xml:space="preserve"> 310:311-325. doi: 10.1006/jmbi.2001.4776.</w:t>
      </w:r>
    </w:p>
    <w:p w14:paraId="72B0D77E" w14:textId="77777777" w:rsidR="008673AC" w:rsidRPr="008673AC" w:rsidRDefault="008673AC" w:rsidP="008673AC">
      <w:pPr>
        <w:pStyle w:val="EndNoteBibliography"/>
        <w:spacing w:after="0"/>
        <w:ind w:left="720" w:hanging="720"/>
        <w:rPr>
          <w:noProof/>
        </w:rPr>
      </w:pPr>
      <w:r w:rsidRPr="008673AC">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8673AC">
        <w:rPr>
          <w:i/>
          <w:noProof/>
        </w:rPr>
        <w:t>Nature Genetics</w:t>
      </w:r>
      <w:r w:rsidRPr="008673AC">
        <w:rPr>
          <w:noProof/>
        </w:rPr>
        <w:t xml:space="preserve"> 25:25-29. doi: 10.1038/75556.</w:t>
      </w:r>
    </w:p>
    <w:p w14:paraId="3DC145E5" w14:textId="77777777" w:rsidR="008673AC" w:rsidRPr="008673AC" w:rsidRDefault="008673AC" w:rsidP="008673AC">
      <w:pPr>
        <w:pStyle w:val="EndNoteBibliography"/>
        <w:spacing w:after="0"/>
        <w:ind w:left="720" w:hanging="720"/>
        <w:rPr>
          <w:noProof/>
        </w:rPr>
      </w:pPr>
      <w:r w:rsidRPr="008673AC">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8673AC">
        <w:rPr>
          <w:i/>
          <w:noProof/>
        </w:rPr>
        <w:t>Nucleic acids research</w:t>
      </w:r>
      <w:r w:rsidRPr="008673AC">
        <w:rPr>
          <w:noProof/>
        </w:rPr>
        <w:t xml:space="preserve"> 39:D612-9. doi: 10.1093/nar/gkq1006.</w:t>
      </w:r>
    </w:p>
    <w:p w14:paraId="224E7B93" w14:textId="77777777" w:rsidR="008673AC" w:rsidRPr="008673AC" w:rsidRDefault="008673AC" w:rsidP="008673AC">
      <w:pPr>
        <w:pStyle w:val="EndNoteBibliography"/>
        <w:spacing w:after="0"/>
        <w:ind w:left="720" w:hanging="720"/>
        <w:rPr>
          <w:noProof/>
        </w:rPr>
      </w:pPr>
      <w:r w:rsidRPr="008673AC">
        <w:rPr>
          <w:noProof/>
        </w:rPr>
        <w:t xml:space="preserve">Baker, D. 2001. "Protein Structure Prediction and Structural Genomics."  </w:t>
      </w:r>
      <w:r w:rsidRPr="008673AC">
        <w:rPr>
          <w:i/>
          <w:noProof/>
        </w:rPr>
        <w:t>Science</w:t>
      </w:r>
      <w:r w:rsidRPr="008673AC">
        <w:rPr>
          <w:noProof/>
        </w:rPr>
        <w:t xml:space="preserve"> 294:93-96. doi: 10.1126/science.1065659.</w:t>
      </w:r>
    </w:p>
    <w:p w14:paraId="3E5806DD" w14:textId="77777777" w:rsidR="008673AC" w:rsidRPr="008673AC" w:rsidRDefault="008673AC" w:rsidP="008673AC">
      <w:pPr>
        <w:pStyle w:val="EndNoteBibliography"/>
        <w:spacing w:after="0"/>
        <w:ind w:left="720" w:hanging="720"/>
        <w:rPr>
          <w:noProof/>
        </w:rPr>
      </w:pPr>
      <w:r w:rsidRPr="008673AC">
        <w:rPr>
          <w:noProof/>
        </w:rPr>
        <w:t xml:space="preserve">Bakowski, Malina A., Margaret Priest, Sarah Young, Christina A. Cuomo, and Emily R. Troemel. 2014. "Genome Sequence of the Microsporidian Species Nematocida sp1 Strain ERTm6 (ATCC PRA-372)."  </w:t>
      </w:r>
      <w:r w:rsidRPr="008673AC">
        <w:rPr>
          <w:i/>
          <w:noProof/>
        </w:rPr>
        <w:t>Genome Announcements</w:t>
      </w:r>
      <w:r w:rsidRPr="008673AC">
        <w:rPr>
          <w:noProof/>
        </w:rPr>
        <w:t xml:space="preserve"> 2:e00905-14. doi: 10.1128/genomeA.00905-14.</w:t>
      </w:r>
    </w:p>
    <w:p w14:paraId="68A62799" w14:textId="77777777" w:rsidR="008673AC" w:rsidRPr="008673AC" w:rsidRDefault="008673AC" w:rsidP="008673AC">
      <w:pPr>
        <w:pStyle w:val="EndNoteBibliography"/>
        <w:spacing w:after="0"/>
        <w:ind w:left="720" w:hanging="720"/>
        <w:rPr>
          <w:noProof/>
        </w:rPr>
      </w:pPr>
      <w:r w:rsidRPr="008673AC">
        <w:rPr>
          <w:noProof/>
        </w:rPr>
        <w:t xml:space="preserve">Baum, David A., Stacey DeWitt Smith, and Samuel S. S. Donovan. 2005. "The Tree-Thinking Challenge."  </w:t>
      </w:r>
      <w:r w:rsidRPr="008673AC">
        <w:rPr>
          <w:i/>
          <w:noProof/>
        </w:rPr>
        <w:t>Science</w:t>
      </w:r>
      <w:r w:rsidRPr="008673AC">
        <w:rPr>
          <w:noProof/>
        </w:rPr>
        <w:t xml:space="preserve"> 310:979-980. doi: 10.1126/science.1117727.</w:t>
      </w:r>
    </w:p>
    <w:p w14:paraId="7AC55889" w14:textId="77777777" w:rsidR="008673AC" w:rsidRPr="008673AC" w:rsidRDefault="008673AC" w:rsidP="008673AC">
      <w:pPr>
        <w:pStyle w:val="EndNoteBibliography"/>
        <w:spacing w:after="0"/>
        <w:ind w:left="720" w:hanging="720"/>
        <w:rPr>
          <w:noProof/>
        </w:rPr>
      </w:pPr>
      <w:r w:rsidRPr="008673AC">
        <w:rPr>
          <w:noProof/>
        </w:rPr>
        <w:t xml:space="preserve">Belkorchia, Abdel, Corinne Biderre, Cécile Militon, Valérie Polonais, Patrick Wincker, Claire Jubin, Frédéric Delbac, Eric Peyretaillade, and Pierre Peyret. 2008. "In vitro propagation of the microsporidian pathogen Brachiola algerae and studies of its chromosome and ribosomal DNA organization in the context of the complete genome sequencing project."  </w:t>
      </w:r>
      <w:r w:rsidRPr="008673AC">
        <w:rPr>
          <w:i/>
          <w:noProof/>
        </w:rPr>
        <w:t>Parasitology International</w:t>
      </w:r>
      <w:r w:rsidRPr="008673AC">
        <w:rPr>
          <w:noProof/>
        </w:rPr>
        <w:t xml:space="preserve"> 57:62-71. doi: 10.1016/j.parint.2007.09.002.</w:t>
      </w:r>
    </w:p>
    <w:p w14:paraId="2F686460" w14:textId="77777777" w:rsidR="008673AC" w:rsidRPr="008673AC" w:rsidRDefault="008673AC" w:rsidP="008673AC">
      <w:pPr>
        <w:pStyle w:val="EndNoteBibliography"/>
        <w:spacing w:after="0"/>
        <w:ind w:left="720" w:hanging="720"/>
        <w:rPr>
          <w:noProof/>
        </w:rPr>
      </w:pPr>
      <w:r w:rsidRPr="008673AC">
        <w:rPr>
          <w:noProof/>
        </w:rPr>
        <w:t xml:space="preserve">Bjørnson, Susan, and David Oi. 2014. "Microsporidia Biological Control Agents and Pathogens of Beneficial Insects." In </w:t>
      </w:r>
      <w:r w:rsidRPr="008673AC">
        <w:rPr>
          <w:i/>
          <w:noProof/>
        </w:rPr>
        <w:t>Microsporidia</w:t>
      </w:r>
      <w:r w:rsidRPr="008673AC">
        <w:rPr>
          <w:noProof/>
        </w:rPr>
        <w:t>, edited by Louis M. Weiss and James J. Becnel, 635-670. Chichester, UK: John Wiley &amp; Sons, Inc.</w:t>
      </w:r>
    </w:p>
    <w:p w14:paraId="579F1DCF" w14:textId="77777777" w:rsidR="008673AC" w:rsidRPr="008673AC" w:rsidRDefault="008673AC" w:rsidP="008673AC">
      <w:pPr>
        <w:pStyle w:val="EndNoteBibliography"/>
        <w:spacing w:after="0"/>
        <w:ind w:left="720" w:hanging="720"/>
        <w:rPr>
          <w:noProof/>
        </w:rPr>
      </w:pPr>
      <w:r w:rsidRPr="008673AC">
        <w:rPr>
          <w:noProof/>
        </w:rPr>
        <w:lastRenderedPageBreak/>
        <w:t xml:space="preserve">Bretagne, S., F. Foulet, W. Alkassoum, J. Fleury-Feith, and M. Develoux. 1993. "Prevalence of Enterocytozoon bieneusi spores in the stool of AIDS patients and African children not infected by HIV."  </w:t>
      </w:r>
      <w:r w:rsidRPr="008673AC">
        <w:rPr>
          <w:i/>
          <w:noProof/>
        </w:rPr>
        <w:t>Bulletin De La Societe De Pathologie Exotique (1990)</w:t>
      </w:r>
      <w:r w:rsidRPr="008673AC">
        <w:rPr>
          <w:noProof/>
        </w:rPr>
        <w:t xml:space="preserve"> 86:351-357.</w:t>
      </w:r>
    </w:p>
    <w:p w14:paraId="66800182" w14:textId="77777777" w:rsidR="008673AC" w:rsidRPr="008673AC" w:rsidRDefault="008673AC" w:rsidP="008673AC">
      <w:pPr>
        <w:pStyle w:val="EndNoteBibliography"/>
        <w:spacing w:after="0"/>
        <w:ind w:left="720" w:hanging="720"/>
        <w:rPr>
          <w:noProof/>
        </w:rPr>
      </w:pPr>
      <w:r w:rsidRPr="008673AC">
        <w:rPr>
          <w:noProof/>
        </w:rPr>
        <w:t xml:space="preserve">Brown, J. R., and W. F. Doolittle. 1995. "Root of the universal tree of life based on ancient aminoacyl-tRNA synthetase gene duplications."  </w:t>
      </w:r>
      <w:r w:rsidRPr="008673AC">
        <w:rPr>
          <w:i/>
          <w:noProof/>
        </w:rPr>
        <w:t>Proceedings of the National Academy of Sciences</w:t>
      </w:r>
      <w:r w:rsidRPr="008673AC">
        <w:rPr>
          <w:noProof/>
        </w:rPr>
        <w:t xml:space="preserve"> 92:2441-2445. doi: 10.1073/pnas.92.7.2441.</w:t>
      </w:r>
    </w:p>
    <w:p w14:paraId="3D5710C2" w14:textId="77777777" w:rsidR="008673AC" w:rsidRPr="008673AC" w:rsidRDefault="008673AC" w:rsidP="008673AC">
      <w:pPr>
        <w:pStyle w:val="EndNoteBibliography"/>
        <w:spacing w:after="0"/>
        <w:ind w:left="720" w:hanging="720"/>
        <w:rPr>
          <w:noProof/>
        </w:rPr>
      </w:pPr>
      <w:r w:rsidRPr="008673AC">
        <w:rPr>
          <w:noProof/>
        </w:rPr>
        <w:t xml:space="preserve">Canning, Elizabeth U. 1986. </w:t>
      </w:r>
      <w:r w:rsidRPr="008673AC">
        <w:rPr>
          <w:i/>
          <w:noProof/>
        </w:rPr>
        <w:t>The microsporidia of vertebrates</w:t>
      </w:r>
      <w:r w:rsidRPr="008673AC">
        <w:rPr>
          <w:noProof/>
        </w:rPr>
        <w:t>: Academic Press.</w:t>
      </w:r>
    </w:p>
    <w:p w14:paraId="0F717FF9" w14:textId="77777777" w:rsidR="008673AC" w:rsidRPr="008673AC" w:rsidRDefault="008673AC" w:rsidP="008673AC">
      <w:pPr>
        <w:pStyle w:val="EndNoteBibliography"/>
        <w:spacing w:after="0"/>
        <w:ind w:left="720" w:hanging="720"/>
        <w:rPr>
          <w:noProof/>
        </w:rPr>
      </w:pPr>
      <w:r w:rsidRPr="008673AC">
        <w:rPr>
          <w:noProof/>
        </w:rPr>
        <w:t xml:space="preserve">Capella-Gutiérrez, Salvador, Marina Marcet-Houben, and Toni Gabaldón. 2012. "Phylogenomics supports microsporidia as the earliest diverging clade of sequenced fungi."  </w:t>
      </w:r>
      <w:r w:rsidRPr="008673AC">
        <w:rPr>
          <w:i/>
          <w:noProof/>
        </w:rPr>
        <w:t>BMC biology</w:t>
      </w:r>
      <w:r w:rsidRPr="008673AC">
        <w:rPr>
          <w:noProof/>
        </w:rPr>
        <w:t xml:space="preserve"> 10:47-47. doi: 10.1186/1741-7007-10-47.</w:t>
      </w:r>
    </w:p>
    <w:p w14:paraId="134BE068" w14:textId="77777777" w:rsidR="008673AC" w:rsidRPr="008673AC" w:rsidRDefault="008673AC" w:rsidP="008673AC">
      <w:pPr>
        <w:pStyle w:val="EndNoteBibliography"/>
        <w:spacing w:after="0"/>
        <w:ind w:left="720" w:hanging="720"/>
        <w:rPr>
          <w:noProof/>
        </w:rPr>
      </w:pPr>
      <w:r w:rsidRPr="008673AC">
        <w:rPr>
          <w:noProof/>
        </w:rPr>
        <w:t xml:space="preserve">Capra, John A., Maureen Stolzer, Dannie Durand, and Katherine S. Pollard. 2013. "How old is my gene?"  </w:t>
      </w:r>
      <w:r w:rsidRPr="008673AC">
        <w:rPr>
          <w:i/>
          <w:noProof/>
        </w:rPr>
        <w:t>Trends in Genetics</w:t>
      </w:r>
      <w:r w:rsidRPr="008673AC">
        <w:rPr>
          <w:noProof/>
        </w:rPr>
        <w:t xml:space="preserve"> 29:659-668. doi: 10.1016/j.tig.2013.07.001.</w:t>
      </w:r>
    </w:p>
    <w:p w14:paraId="192DC66F" w14:textId="77777777" w:rsidR="008673AC" w:rsidRPr="008673AC" w:rsidRDefault="008673AC" w:rsidP="008673AC">
      <w:pPr>
        <w:pStyle w:val="EndNoteBibliography"/>
        <w:spacing w:after="0"/>
        <w:ind w:left="720" w:hanging="720"/>
        <w:rPr>
          <w:noProof/>
        </w:rPr>
      </w:pPr>
      <w:r w:rsidRPr="008673AC">
        <w:rPr>
          <w:noProof/>
        </w:rPr>
        <w:t xml:space="preserve">Cavalier-Smith, T. 1989. "Archaebacteria and Archezoa."  </w:t>
      </w:r>
      <w:r w:rsidRPr="008673AC">
        <w:rPr>
          <w:i/>
          <w:noProof/>
        </w:rPr>
        <w:t>Nature</w:t>
      </w:r>
      <w:r w:rsidRPr="008673AC">
        <w:rPr>
          <w:noProof/>
        </w:rPr>
        <w:t xml:space="preserve"> 339:100-101. doi: 10.1038/339100a0.</w:t>
      </w:r>
    </w:p>
    <w:p w14:paraId="1D9AB297" w14:textId="77777777" w:rsidR="008673AC" w:rsidRPr="008673AC" w:rsidRDefault="008673AC" w:rsidP="008673AC">
      <w:pPr>
        <w:pStyle w:val="EndNoteBibliography"/>
        <w:spacing w:after="0"/>
        <w:ind w:left="720" w:hanging="720"/>
        <w:rPr>
          <w:noProof/>
        </w:rPr>
      </w:pPr>
      <w:r w:rsidRPr="008673AC">
        <w:rPr>
          <w:noProof/>
        </w:rPr>
        <w:t xml:space="preserve">Cavalier-Smith, T. 2004. "Only six kingdoms of life."  </w:t>
      </w:r>
      <w:r w:rsidRPr="008673AC">
        <w:rPr>
          <w:i/>
          <w:noProof/>
        </w:rPr>
        <w:t>Proceedings of the Royal Society B: Biological Sciences</w:t>
      </w:r>
      <w:r w:rsidRPr="008673AC">
        <w:rPr>
          <w:noProof/>
        </w:rPr>
        <w:t xml:space="preserve"> 271:1251-1262. doi: 10.1098/rspb.2004.2705.</w:t>
      </w:r>
    </w:p>
    <w:p w14:paraId="3BE400E6" w14:textId="77777777" w:rsidR="008673AC" w:rsidRPr="008673AC" w:rsidRDefault="008673AC" w:rsidP="008673AC">
      <w:pPr>
        <w:pStyle w:val="EndNoteBibliography"/>
        <w:spacing w:after="0"/>
        <w:ind w:left="720" w:hanging="720"/>
        <w:rPr>
          <w:noProof/>
        </w:rPr>
      </w:pPr>
      <w:r w:rsidRPr="008673AC">
        <w:rPr>
          <w:noProof/>
        </w:rPr>
        <w:t xml:space="preserve">Charbonneau, Lise R., Neil Kirk Hillier, Richard E. L. Rogers, Geoffrey R. Williams, and Dave Shutler. 2016. "Effects of Nosema apis, N. ceranae, and coinfections on honey bee (Apis mellifera) learning and memory."  </w:t>
      </w:r>
      <w:r w:rsidRPr="008673AC">
        <w:rPr>
          <w:i/>
          <w:noProof/>
        </w:rPr>
        <w:t>Scientific Reports</w:t>
      </w:r>
      <w:r w:rsidRPr="008673AC">
        <w:rPr>
          <w:noProof/>
        </w:rPr>
        <w:t xml:space="preserve"> 6. doi: 10.1038/srep22626.</w:t>
      </w:r>
    </w:p>
    <w:p w14:paraId="237D966F" w14:textId="77777777" w:rsidR="008673AC" w:rsidRPr="008673AC" w:rsidRDefault="008673AC" w:rsidP="008673AC">
      <w:pPr>
        <w:pStyle w:val="EndNoteBibliography"/>
        <w:spacing w:after="0"/>
        <w:ind w:left="720" w:hanging="720"/>
        <w:rPr>
          <w:noProof/>
        </w:rPr>
      </w:pPr>
      <w:r w:rsidRPr="008673AC">
        <w:rPr>
          <w:noProof/>
        </w:rPr>
        <w:t xml:space="preserve">Cheng, Hui-Wen A., Frances E. Lucy, Thaddeus K. Graczyk, Michael A. Broaders, and Sergey E. Mastitsky. 2011. "Municipal wastewater treatment plants as removal systems and environmental sources of human-virulent microsporidian spores."  </w:t>
      </w:r>
      <w:r w:rsidRPr="008673AC">
        <w:rPr>
          <w:i/>
          <w:noProof/>
        </w:rPr>
        <w:t>Parasitology Research</w:t>
      </w:r>
      <w:r w:rsidRPr="008673AC">
        <w:rPr>
          <w:noProof/>
        </w:rPr>
        <w:t xml:space="preserve"> 109:595-603. doi: 10.1007/s00436-011-2291-x.</w:t>
      </w:r>
    </w:p>
    <w:p w14:paraId="12601E0A" w14:textId="77777777" w:rsidR="008673AC" w:rsidRPr="008673AC" w:rsidRDefault="008673AC" w:rsidP="008673AC">
      <w:pPr>
        <w:pStyle w:val="EndNoteBibliography"/>
        <w:spacing w:after="0"/>
        <w:ind w:left="720" w:hanging="720"/>
        <w:rPr>
          <w:noProof/>
        </w:rPr>
      </w:pPr>
      <w:r w:rsidRPr="008673AC">
        <w:rPr>
          <w:noProof/>
        </w:rPr>
        <w:t xml:space="preserve">Chothia, C, and A M Lesk. 1986. "The relation between the divergence of sequence and structure in proteins."  </w:t>
      </w:r>
      <w:r w:rsidRPr="008673AC">
        <w:rPr>
          <w:i/>
          <w:noProof/>
        </w:rPr>
        <w:t>The EMBO Journal</w:t>
      </w:r>
      <w:r w:rsidRPr="008673AC">
        <w:rPr>
          <w:noProof/>
        </w:rPr>
        <w:t xml:space="preserve"> 5:823-826.</w:t>
      </w:r>
    </w:p>
    <w:p w14:paraId="4D2C6FD5" w14:textId="77777777" w:rsidR="008673AC" w:rsidRPr="008673AC" w:rsidRDefault="008673AC" w:rsidP="008673AC">
      <w:pPr>
        <w:pStyle w:val="EndNoteBibliography"/>
        <w:spacing w:after="0"/>
        <w:ind w:left="720" w:hanging="720"/>
        <w:rPr>
          <w:noProof/>
        </w:rPr>
      </w:pPr>
      <w:r w:rsidRPr="008673AC">
        <w:rPr>
          <w:noProof/>
        </w:rPr>
        <w:t xml:space="preserve">Choudhary, Maria M., Maureen G. Metcalfe, Kathryn Arrambide, Caryn Bern, Govinda S. Visvesvara, Norman J. Pieniazek, Rebecca D. Bandea, Marlene DeLeon-Carnes, Patricia Adem, Moaz M. Choudhary, Sherif R. Zaki, and Musab U. Saeed. 2011. "Tubulinosema sp. Microsporidian Myositis in Immunosuppressed Patient."  </w:t>
      </w:r>
      <w:r w:rsidRPr="008673AC">
        <w:rPr>
          <w:i/>
          <w:noProof/>
        </w:rPr>
        <w:t>Emerging Infectious Diseases</w:t>
      </w:r>
      <w:r w:rsidRPr="008673AC">
        <w:rPr>
          <w:noProof/>
        </w:rPr>
        <w:t xml:space="preserve"> 17:1727-1730. doi: 10.3201/eid1709.101926.</w:t>
      </w:r>
    </w:p>
    <w:p w14:paraId="45C583A3" w14:textId="77777777" w:rsidR="008673AC" w:rsidRPr="008673AC" w:rsidRDefault="008673AC" w:rsidP="008673AC">
      <w:pPr>
        <w:pStyle w:val="EndNoteBibliography"/>
        <w:spacing w:after="0"/>
        <w:ind w:left="720" w:hanging="720"/>
        <w:rPr>
          <w:noProof/>
        </w:rPr>
      </w:pPr>
      <w:r w:rsidRPr="008673AC">
        <w:rPr>
          <w:noProof/>
        </w:rPr>
        <w:t xml:space="preserve">Choudhuri, Supratim. 2014. "Phylogenetic Analysis." In </w:t>
      </w:r>
      <w:r w:rsidRPr="008673AC">
        <w:rPr>
          <w:i/>
          <w:noProof/>
        </w:rPr>
        <w:t>Bioinformatics for Beginners</w:t>
      </w:r>
      <w:r w:rsidRPr="008673AC">
        <w:rPr>
          <w:noProof/>
        </w:rPr>
        <w:t>, 209-218. Oxford: Academic Press.</w:t>
      </w:r>
    </w:p>
    <w:p w14:paraId="627DECCB" w14:textId="77777777" w:rsidR="008673AC" w:rsidRPr="008673AC" w:rsidRDefault="008673AC" w:rsidP="008673AC">
      <w:pPr>
        <w:pStyle w:val="EndNoteBibliography"/>
        <w:spacing w:after="0"/>
        <w:ind w:left="720" w:hanging="720"/>
        <w:rPr>
          <w:noProof/>
        </w:rPr>
      </w:pPr>
      <w:r w:rsidRPr="008673AC">
        <w:rPr>
          <w:noProof/>
        </w:rPr>
        <w:t xml:space="preserve">Corradi, Nicolas, and Patrick J. Keeling. 2009. "Microsporidia: a journey through radical taxonomical revisions."  </w:t>
      </w:r>
      <w:r w:rsidRPr="008673AC">
        <w:rPr>
          <w:i/>
          <w:noProof/>
        </w:rPr>
        <w:t>Fungal Biology Reviews</w:t>
      </w:r>
      <w:r w:rsidRPr="008673AC">
        <w:rPr>
          <w:noProof/>
        </w:rPr>
        <w:t xml:space="preserve"> 23:1-8. doi: 10.1016/j.fbr.2009.05.001.</w:t>
      </w:r>
    </w:p>
    <w:p w14:paraId="1737394D" w14:textId="77777777" w:rsidR="008673AC" w:rsidRPr="008673AC" w:rsidRDefault="008673AC" w:rsidP="008673AC">
      <w:pPr>
        <w:pStyle w:val="EndNoteBibliography"/>
        <w:spacing w:after="0"/>
        <w:ind w:left="720" w:hanging="720"/>
        <w:rPr>
          <w:noProof/>
        </w:rPr>
      </w:pPr>
      <w:r w:rsidRPr="008673AC">
        <w:rPr>
          <w:noProof/>
        </w:rPr>
        <w:t xml:space="preserve">Corradi, Nicolas, Jean-François Pombert, Laurent Farinelli, Elizabeth S. Didier, and Patrick J. Keeling. 2010. "The complete sequence of the smallest </w:t>
      </w:r>
      <w:r w:rsidRPr="008673AC">
        <w:rPr>
          <w:noProof/>
        </w:rPr>
        <w:lastRenderedPageBreak/>
        <w:t xml:space="preserve">known nuclear genome from the microsporidian Encephalitozoon intestinalis."  </w:t>
      </w:r>
      <w:r w:rsidRPr="008673AC">
        <w:rPr>
          <w:i/>
          <w:noProof/>
        </w:rPr>
        <w:t>Nature Communications</w:t>
      </w:r>
      <w:r w:rsidRPr="008673AC">
        <w:rPr>
          <w:noProof/>
        </w:rPr>
        <w:t xml:space="preserve"> 1:77. doi: 10.1038/ncomms1082.</w:t>
      </w:r>
    </w:p>
    <w:p w14:paraId="5FCA9153" w14:textId="77777777" w:rsidR="008673AC" w:rsidRPr="008673AC" w:rsidRDefault="008673AC" w:rsidP="008673AC">
      <w:pPr>
        <w:pStyle w:val="EndNoteBibliography"/>
        <w:spacing w:after="0"/>
        <w:ind w:left="720" w:hanging="720"/>
        <w:rPr>
          <w:noProof/>
        </w:rPr>
      </w:pPr>
      <w:r w:rsidRPr="008673AC">
        <w:rPr>
          <w:noProof/>
        </w:rPr>
        <w:t xml:space="preserve">Coyle, Christina M., Louis M. Weiss, Luther V. Rhodes, Ann Cali, Peter M. Takvorian, Daniel F. Brown, Govinda S. Visvesvara, Lihua Xiao, Jaan Naktin, Eric Young, Marcelo Gareca, Georgia Colasante, and Murray Wittner. 2004. "Fatal Myositis Due to the Microsporidian Brachiola algerae, a Mosquito Pathogen."  </w:t>
      </w:r>
      <w:r w:rsidRPr="008673AC">
        <w:rPr>
          <w:i/>
          <w:noProof/>
        </w:rPr>
        <w:t>The New England journal of medicine</w:t>
      </w:r>
      <w:r w:rsidRPr="008673AC">
        <w:rPr>
          <w:noProof/>
        </w:rPr>
        <w:t xml:space="preserve"> 351:42-47. doi: 10.1056/NEJMoa032655.</w:t>
      </w:r>
    </w:p>
    <w:p w14:paraId="061A895E" w14:textId="77777777" w:rsidR="008673AC" w:rsidRPr="008673AC" w:rsidRDefault="008673AC" w:rsidP="008673AC">
      <w:pPr>
        <w:pStyle w:val="EndNoteBibliography"/>
        <w:spacing w:after="0"/>
        <w:ind w:left="720" w:hanging="720"/>
        <w:rPr>
          <w:noProof/>
        </w:rPr>
      </w:pPr>
      <w:r w:rsidRPr="008673AC">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8673AC">
        <w:rPr>
          <w:i/>
          <w:noProof/>
        </w:rPr>
        <w:t>Genome Research</w:t>
      </w:r>
      <w:r w:rsidRPr="008673AC">
        <w:rPr>
          <w:noProof/>
        </w:rPr>
        <w:t xml:space="preserve"> 22:2478-2488. doi: 10.1101/gr.142802.112.</w:t>
      </w:r>
    </w:p>
    <w:p w14:paraId="05A7EDB3" w14:textId="77777777" w:rsidR="008673AC" w:rsidRPr="008673AC" w:rsidRDefault="008673AC" w:rsidP="008673AC">
      <w:pPr>
        <w:pStyle w:val="EndNoteBibliography"/>
        <w:spacing w:after="0"/>
        <w:ind w:left="720" w:hanging="720"/>
        <w:rPr>
          <w:noProof/>
        </w:rPr>
      </w:pPr>
      <w:r w:rsidRPr="008673AC">
        <w:rPr>
          <w:noProof/>
        </w:rPr>
        <w:t xml:space="preserve">Date, Shailesh V., and José M. Peregrín-Alvarez. 2008. "Phylogenetic profiling."  </w:t>
      </w:r>
      <w:r w:rsidRPr="008673AC">
        <w:rPr>
          <w:i/>
          <w:noProof/>
        </w:rPr>
        <w:t>Methods in Molecular Biology</w:t>
      </w:r>
      <w:r w:rsidRPr="008673AC">
        <w:rPr>
          <w:noProof/>
        </w:rPr>
        <w:t xml:space="preserve"> 453:201-216. doi: 10.1007/978-1-60327-429-6-9.</w:t>
      </w:r>
    </w:p>
    <w:p w14:paraId="6BB1B95F" w14:textId="77777777" w:rsidR="008673AC" w:rsidRPr="008673AC" w:rsidRDefault="008673AC" w:rsidP="008673AC">
      <w:pPr>
        <w:pStyle w:val="EndNoteBibliography"/>
        <w:spacing w:after="0"/>
        <w:ind w:left="720" w:hanging="720"/>
        <w:rPr>
          <w:noProof/>
        </w:rPr>
      </w:pPr>
      <w:r w:rsidRPr="008673AC">
        <w:rPr>
          <w:noProof/>
        </w:rPr>
        <w:t xml:space="preserve">Daubin, Vincent, Manolo Gouy, and Guy Perrière. 2002. "A phylogenomic approach to bacterial phylogeny: Evidence of a core of genes sharing a common history."  </w:t>
      </w:r>
      <w:r w:rsidRPr="008673AC">
        <w:rPr>
          <w:i/>
          <w:noProof/>
        </w:rPr>
        <w:t>Genome Research</w:t>
      </w:r>
      <w:r w:rsidRPr="008673AC">
        <w:rPr>
          <w:noProof/>
        </w:rPr>
        <w:t xml:space="preserve"> 12:1080-1090. doi: 10.1101/gr.187002.</w:t>
      </w:r>
    </w:p>
    <w:p w14:paraId="2906DB59" w14:textId="77777777" w:rsidR="008673AC" w:rsidRPr="008673AC" w:rsidRDefault="008673AC" w:rsidP="008673AC">
      <w:pPr>
        <w:pStyle w:val="EndNoteBibliography"/>
        <w:spacing w:after="0"/>
        <w:ind w:left="720" w:hanging="720"/>
        <w:rPr>
          <w:noProof/>
        </w:rPr>
      </w:pPr>
      <w:r w:rsidRPr="008673AC">
        <w:rPr>
          <w:noProof/>
        </w:rPr>
        <w:t xml:space="preserve">Dean, Paul, Robert P. Hirt, and T. Martin Embley. 2016. "Microsporidia: Why Make Nucleotides if You Can Steal Them?"  </w:t>
      </w:r>
      <w:r w:rsidRPr="008673AC">
        <w:rPr>
          <w:i/>
          <w:noProof/>
        </w:rPr>
        <w:t>PLoS Pathogens</w:t>
      </w:r>
      <w:r w:rsidRPr="008673AC">
        <w:rPr>
          <w:noProof/>
        </w:rPr>
        <w:t xml:space="preserve"> 12. doi: 10.1371/journal.ppat.1005870.</w:t>
      </w:r>
    </w:p>
    <w:p w14:paraId="69415CA2" w14:textId="77777777" w:rsidR="008673AC" w:rsidRPr="008673AC" w:rsidRDefault="008673AC" w:rsidP="008673AC">
      <w:pPr>
        <w:pStyle w:val="EndNoteBibliography"/>
        <w:spacing w:after="0"/>
        <w:ind w:left="720" w:hanging="720"/>
        <w:rPr>
          <w:noProof/>
        </w:rPr>
      </w:pPr>
      <w:r w:rsidRPr="008673AC">
        <w:rPr>
          <w:noProof/>
        </w:rPr>
        <w:t xml:space="preserve">Decraene, V., M. Lebbad, S. Botero-Kleiven, A.-M. Gustavsson, and M. Löfdahl. 2012. "First reported foodborne outbreak associated with microsporidia, Sweden, October 2009."  </w:t>
      </w:r>
      <w:r w:rsidRPr="008673AC">
        <w:rPr>
          <w:i/>
          <w:noProof/>
        </w:rPr>
        <w:t>Epidemiology and Infection</w:t>
      </w:r>
      <w:r w:rsidRPr="008673AC">
        <w:rPr>
          <w:noProof/>
        </w:rPr>
        <w:t xml:space="preserve"> 140:519-527. doi: 10.1017/S095026881100077X.</w:t>
      </w:r>
    </w:p>
    <w:p w14:paraId="32B82E13" w14:textId="77777777" w:rsidR="008673AC" w:rsidRPr="008673AC" w:rsidRDefault="008673AC" w:rsidP="008673AC">
      <w:pPr>
        <w:pStyle w:val="EndNoteBibliography"/>
        <w:spacing w:after="0"/>
        <w:ind w:left="720" w:hanging="720"/>
        <w:rPr>
          <w:noProof/>
        </w:rPr>
      </w:pPr>
      <w:r w:rsidRPr="008673AC">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8673AC">
        <w:rPr>
          <w:i/>
          <w:noProof/>
        </w:rPr>
        <w:t>Nature Communications</w:t>
      </w:r>
      <w:r w:rsidRPr="008673AC">
        <w:rPr>
          <w:noProof/>
        </w:rPr>
        <w:t xml:space="preserve"> 6:7121. doi: 10.1038/ncomms8121.</w:t>
      </w:r>
    </w:p>
    <w:p w14:paraId="0249F43B" w14:textId="77777777" w:rsidR="008673AC" w:rsidRPr="008673AC" w:rsidRDefault="008673AC" w:rsidP="008673AC">
      <w:pPr>
        <w:pStyle w:val="EndNoteBibliography"/>
        <w:spacing w:after="0"/>
        <w:ind w:left="720" w:hanging="720"/>
        <w:rPr>
          <w:noProof/>
        </w:rPr>
      </w:pPr>
      <w:r w:rsidRPr="008673AC">
        <w:rPr>
          <w:noProof/>
        </w:rPr>
        <w:t xml:space="preserve">Desportes, I., Y. Le Charpentier, A. Galian, F. Bernard, B. Cochand-Priollet, A. Lavergne, P. Ravisse, and R. Modigliani. 1985. "Occurrence of a new microsporidan: Enterocytozoon bieneusi n.g., n. sp., in the enterocytes of a human patient with AIDS."  </w:t>
      </w:r>
      <w:r w:rsidRPr="008673AC">
        <w:rPr>
          <w:i/>
          <w:noProof/>
        </w:rPr>
        <w:t>The Journal of Protozoology</w:t>
      </w:r>
      <w:r w:rsidRPr="008673AC">
        <w:rPr>
          <w:noProof/>
        </w:rPr>
        <w:t xml:space="preserve"> 32:250-254.</w:t>
      </w:r>
    </w:p>
    <w:p w14:paraId="6B46F5B4" w14:textId="77777777" w:rsidR="008673AC" w:rsidRPr="008673AC" w:rsidRDefault="008673AC" w:rsidP="008673AC">
      <w:pPr>
        <w:pStyle w:val="EndNoteBibliography"/>
        <w:spacing w:after="0"/>
        <w:ind w:left="720" w:hanging="720"/>
        <w:rPr>
          <w:noProof/>
        </w:rPr>
      </w:pPr>
      <w:r w:rsidRPr="008673AC">
        <w:rPr>
          <w:noProof/>
        </w:rPr>
        <w:t xml:space="preserve">Dey, Gautam, Ariel Jaimovich, Sean R. Collins, Akiko Seki, and Tobias Meyer. 2015. "Systematic Discovery of Human Gene Function and Principles of Modular Organization through Phylogenetic Profiling."  </w:t>
      </w:r>
      <w:r w:rsidRPr="008673AC">
        <w:rPr>
          <w:i/>
          <w:noProof/>
        </w:rPr>
        <w:t>Cell Reports</w:t>
      </w:r>
      <w:r w:rsidRPr="008673AC">
        <w:rPr>
          <w:noProof/>
        </w:rPr>
        <w:t xml:space="preserve"> 10:993-1006. doi: 10.1016/j.celrep.2015.01.025.</w:t>
      </w:r>
    </w:p>
    <w:p w14:paraId="4BBB7E7E" w14:textId="77777777" w:rsidR="008673AC" w:rsidRPr="008673AC" w:rsidRDefault="008673AC" w:rsidP="008673AC">
      <w:pPr>
        <w:pStyle w:val="EndNoteBibliography"/>
        <w:spacing w:after="0"/>
        <w:ind w:left="720" w:hanging="720"/>
        <w:rPr>
          <w:noProof/>
        </w:rPr>
      </w:pPr>
      <w:r w:rsidRPr="008673AC">
        <w:rPr>
          <w:noProof/>
        </w:rPr>
        <w:t xml:space="preserve">Didier, Elizabeth S, and Louis M Weiss. 2008. "Overview of microsporidia and microsporidiosis."  </w:t>
      </w:r>
      <w:r w:rsidRPr="008673AC">
        <w:rPr>
          <w:i/>
          <w:noProof/>
        </w:rPr>
        <w:t>Protistology</w:t>
      </w:r>
      <w:r w:rsidRPr="008673AC">
        <w:rPr>
          <w:noProof/>
        </w:rPr>
        <w:t xml:space="preserve"> 4 (5):243–255.</w:t>
      </w:r>
    </w:p>
    <w:p w14:paraId="3E5060A3" w14:textId="77777777" w:rsidR="008673AC" w:rsidRPr="008673AC" w:rsidRDefault="008673AC" w:rsidP="008673AC">
      <w:pPr>
        <w:pStyle w:val="EndNoteBibliography"/>
        <w:spacing w:after="0"/>
        <w:ind w:left="720" w:hanging="720"/>
        <w:rPr>
          <w:noProof/>
        </w:rPr>
      </w:pPr>
      <w:r w:rsidRPr="008673AC">
        <w:rPr>
          <w:noProof/>
        </w:rPr>
        <w:lastRenderedPageBreak/>
        <w:t xml:space="preserve">Didier, Elizabeth S., and Louis M. Weiss. 2011. "Microsporidiosis: Not just in AIDS patients."  </w:t>
      </w:r>
      <w:r w:rsidRPr="008673AC">
        <w:rPr>
          <w:i/>
          <w:noProof/>
        </w:rPr>
        <w:t>Current opinion in infectious diseases</w:t>
      </w:r>
      <w:r w:rsidRPr="008673AC">
        <w:rPr>
          <w:noProof/>
        </w:rPr>
        <w:t xml:space="preserve"> 24:490-495. doi: 10.1097/QCO.0b013e32834aa152.</w:t>
      </w:r>
    </w:p>
    <w:p w14:paraId="64D9ED5A" w14:textId="77777777" w:rsidR="008673AC" w:rsidRPr="008673AC" w:rsidRDefault="008673AC" w:rsidP="008673AC">
      <w:pPr>
        <w:pStyle w:val="EndNoteBibliography"/>
        <w:spacing w:after="0"/>
        <w:ind w:left="720" w:hanging="720"/>
        <w:rPr>
          <w:noProof/>
        </w:rPr>
      </w:pPr>
      <w:r w:rsidRPr="008673AC">
        <w:rPr>
          <w:noProof/>
        </w:rPr>
        <w:t xml:space="preserve">Dolgikh, Viacheslav V. 2000. "Activities of enzymes of carbohydrate and energy metabolism of the intracellular stages of the microsporidian, Nosema grylli."  </w:t>
      </w:r>
      <w:r w:rsidRPr="008673AC">
        <w:rPr>
          <w:i/>
          <w:noProof/>
        </w:rPr>
        <w:t>Protistology</w:t>
      </w:r>
      <w:r w:rsidRPr="008673AC">
        <w:rPr>
          <w:noProof/>
        </w:rPr>
        <w:t xml:space="preserve"> 1:87-91.</w:t>
      </w:r>
    </w:p>
    <w:p w14:paraId="27D9821D" w14:textId="77777777" w:rsidR="008673AC" w:rsidRPr="008673AC" w:rsidRDefault="008673AC" w:rsidP="008673AC">
      <w:pPr>
        <w:pStyle w:val="EndNoteBibliography"/>
        <w:spacing w:after="0"/>
        <w:ind w:left="720" w:hanging="720"/>
        <w:rPr>
          <w:noProof/>
        </w:rPr>
      </w:pPr>
      <w:r w:rsidRPr="008673AC">
        <w:rPr>
          <w:noProof/>
        </w:rPr>
        <w:t xml:space="preserve">Dolgikh, Viacheslav V., Julia J. Sokolova, and Irma V. Issi. 1997. "Activities of enzymes of carbohydrate and energy metabolism of the spores of the microsporidian, Nosema grylli."  </w:t>
      </w:r>
      <w:r w:rsidRPr="008673AC">
        <w:rPr>
          <w:i/>
          <w:noProof/>
        </w:rPr>
        <w:t>Journal of Eukaryotic Microbiology</w:t>
      </w:r>
      <w:r w:rsidRPr="008673AC">
        <w:rPr>
          <w:noProof/>
        </w:rPr>
        <w:t xml:space="preserve"> 44:246-249. doi: 10.1111/j.1550-7408.1997.tb05707.x.</w:t>
      </w:r>
    </w:p>
    <w:p w14:paraId="4A739B8E" w14:textId="77777777" w:rsidR="008673AC" w:rsidRPr="008673AC" w:rsidRDefault="008673AC" w:rsidP="008673AC">
      <w:pPr>
        <w:pStyle w:val="EndNoteBibliography"/>
        <w:spacing w:after="0"/>
        <w:ind w:left="720" w:hanging="720"/>
        <w:rPr>
          <w:noProof/>
        </w:rPr>
      </w:pPr>
      <w:r w:rsidRPr="008673AC">
        <w:rPr>
          <w:noProof/>
        </w:rPr>
        <w:t xml:space="preserve">Ebersberger, Ingo, Sascha Strauss, and Arndt von Haeseler. 2009. "HaMStR: profile hidden markov model based search for orthologs in ESTs."  </w:t>
      </w:r>
      <w:r w:rsidRPr="008673AC">
        <w:rPr>
          <w:i/>
          <w:noProof/>
        </w:rPr>
        <w:t>BMC evolutionary biology</w:t>
      </w:r>
      <w:r w:rsidRPr="008673AC">
        <w:rPr>
          <w:noProof/>
        </w:rPr>
        <w:t xml:space="preserve"> 9:157-157. doi: 10.1186/1471-2148-9-157.</w:t>
      </w:r>
    </w:p>
    <w:p w14:paraId="3A7732FB" w14:textId="77777777" w:rsidR="008673AC" w:rsidRPr="008673AC" w:rsidRDefault="008673AC" w:rsidP="008673AC">
      <w:pPr>
        <w:pStyle w:val="EndNoteBibliography"/>
        <w:spacing w:after="0"/>
        <w:ind w:left="720" w:hanging="720"/>
        <w:rPr>
          <w:noProof/>
        </w:rPr>
      </w:pPr>
      <w:r w:rsidRPr="008673AC">
        <w:rPr>
          <w:noProof/>
        </w:rPr>
        <w:t xml:space="preserve">Eddy, S. R. 1998. "Profile hidden Markov models."  </w:t>
      </w:r>
      <w:r w:rsidRPr="008673AC">
        <w:rPr>
          <w:i/>
          <w:noProof/>
        </w:rPr>
        <w:t>Bioinformatics (Oxford, England)</w:t>
      </w:r>
      <w:r w:rsidRPr="008673AC">
        <w:rPr>
          <w:noProof/>
        </w:rPr>
        <w:t xml:space="preserve"> 14:755-763.</w:t>
      </w:r>
    </w:p>
    <w:p w14:paraId="53E014E2" w14:textId="77777777" w:rsidR="008673AC" w:rsidRPr="008673AC" w:rsidRDefault="008673AC" w:rsidP="008673AC">
      <w:pPr>
        <w:pStyle w:val="EndNoteBibliography"/>
        <w:spacing w:after="0"/>
        <w:ind w:left="720" w:hanging="720"/>
        <w:rPr>
          <w:noProof/>
        </w:rPr>
      </w:pPr>
      <w:r w:rsidRPr="008673AC">
        <w:rPr>
          <w:noProof/>
        </w:rPr>
        <w:t xml:space="preserve">Edlind, Thomas D, Jing Li, Govinda S Visvesvara, Michael H Vodkin, Gerald L McLaughlin, and Santosh K Katiyar. 1996. "Phylogenetic Analysis of β-Tubulin Sequences from Amitochondrial Protozoa."  </w:t>
      </w:r>
      <w:r w:rsidRPr="008673AC">
        <w:rPr>
          <w:i/>
          <w:noProof/>
        </w:rPr>
        <w:t>Molecular Phylogenetics and Evolution</w:t>
      </w:r>
      <w:r w:rsidRPr="008673AC">
        <w:rPr>
          <w:noProof/>
        </w:rPr>
        <w:t xml:space="preserve"> 5:359-367. doi: 10.1006/mpev.1996.0031.</w:t>
      </w:r>
    </w:p>
    <w:p w14:paraId="22A4E018" w14:textId="77777777" w:rsidR="008673AC" w:rsidRPr="008673AC" w:rsidRDefault="008673AC" w:rsidP="008673AC">
      <w:pPr>
        <w:pStyle w:val="EndNoteBibliography"/>
        <w:spacing w:after="0"/>
        <w:ind w:left="720" w:hanging="720"/>
        <w:rPr>
          <w:noProof/>
        </w:rPr>
      </w:pPr>
      <w:r w:rsidRPr="008673AC">
        <w:rPr>
          <w:noProof/>
        </w:rPr>
        <w:t xml:space="preserve">Edwards, A W F. 1996. "The Origin and Early Development of the Method of Minimum Evolution for the Reconstruction of …."  </w:t>
      </w:r>
      <w:r w:rsidRPr="008673AC">
        <w:rPr>
          <w:i/>
          <w:noProof/>
        </w:rPr>
        <w:t>Systematic Biology</w:t>
      </w:r>
      <w:r w:rsidRPr="008673AC">
        <w:rPr>
          <w:noProof/>
        </w:rPr>
        <w:t>.</w:t>
      </w:r>
    </w:p>
    <w:p w14:paraId="01A0FA6F" w14:textId="77777777" w:rsidR="008673AC" w:rsidRPr="008673AC" w:rsidRDefault="008673AC" w:rsidP="008673AC">
      <w:pPr>
        <w:pStyle w:val="EndNoteBibliography"/>
        <w:spacing w:after="0"/>
        <w:ind w:left="720" w:hanging="720"/>
        <w:rPr>
          <w:noProof/>
        </w:rPr>
      </w:pPr>
      <w:r w:rsidRPr="008673AC">
        <w:rPr>
          <w:noProof/>
        </w:rPr>
        <w:t xml:space="preserve">Fast, N M, and P J Keeling. 2001. "Alpha and beta subunits of pyruvate dehydrogenase E1 from the microsporidian Nosema locustae: mitochondrion-derived carbon metabolism in microsporidia."  </w:t>
      </w:r>
      <w:r w:rsidRPr="008673AC">
        <w:rPr>
          <w:i/>
          <w:noProof/>
        </w:rPr>
        <w:t>Molecular and biochemical parasitology</w:t>
      </w:r>
      <w:r w:rsidRPr="008673AC">
        <w:rPr>
          <w:noProof/>
        </w:rPr>
        <w:t xml:space="preserve"> 117:201-9.</w:t>
      </w:r>
    </w:p>
    <w:p w14:paraId="2719A5C3" w14:textId="77777777" w:rsidR="008673AC" w:rsidRPr="008673AC" w:rsidRDefault="008673AC" w:rsidP="008673AC">
      <w:pPr>
        <w:pStyle w:val="EndNoteBibliography"/>
        <w:spacing w:after="0"/>
        <w:ind w:left="720" w:hanging="720"/>
        <w:rPr>
          <w:noProof/>
        </w:rPr>
      </w:pPr>
      <w:r w:rsidRPr="008673AC">
        <w:rPr>
          <w:noProof/>
        </w:rPr>
        <w:t xml:space="preserve">Federhen, Scott. 2012. "The NCBI Taxonomy."  </w:t>
      </w:r>
      <w:r w:rsidRPr="008673AC">
        <w:rPr>
          <w:i/>
          <w:noProof/>
        </w:rPr>
        <w:t>Nucleic Acids Res.</w:t>
      </w:r>
      <w:r w:rsidRPr="008673AC">
        <w:rPr>
          <w:noProof/>
        </w:rPr>
        <w:t xml:space="preserve"> 40:D136-D143. doi: 10.1093/nar/gkr1178.</w:t>
      </w:r>
    </w:p>
    <w:p w14:paraId="726E5A24" w14:textId="77777777" w:rsidR="008673AC" w:rsidRPr="008673AC" w:rsidRDefault="008673AC" w:rsidP="008673AC">
      <w:pPr>
        <w:pStyle w:val="EndNoteBibliography"/>
        <w:spacing w:after="0"/>
        <w:ind w:left="720" w:hanging="720"/>
        <w:rPr>
          <w:noProof/>
        </w:rPr>
      </w:pPr>
      <w:r w:rsidRPr="008673AC">
        <w:rPr>
          <w:noProof/>
        </w:rPr>
        <w:t xml:space="preserve">Felsenstein, Joseph. 1978. "Cases in which Parsimony or Compatibility Methods Will be Positively Misleading."  </w:t>
      </w:r>
      <w:r w:rsidRPr="008673AC">
        <w:rPr>
          <w:i/>
          <w:noProof/>
        </w:rPr>
        <w:t>Systematic Zoology</w:t>
      </w:r>
      <w:r w:rsidRPr="008673AC">
        <w:rPr>
          <w:noProof/>
        </w:rPr>
        <w:t xml:space="preserve"> 27:401-410. doi: 10.2307/2412923.</w:t>
      </w:r>
    </w:p>
    <w:p w14:paraId="56D95547" w14:textId="77777777" w:rsidR="008673AC" w:rsidRPr="008673AC" w:rsidRDefault="008673AC" w:rsidP="008673AC">
      <w:pPr>
        <w:pStyle w:val="EndNoteBibliography"/>
        <w:spacing w:after="0"/>
        <w:ind w:left="720" w:hanging="720"/>
        <w:rPr>
          <w:noProof/>
        </w:rPr>
      </w:pPr>
      <w:r w:rsidRPr="008673AC">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8673AC">
        <w:rPr>
          <w:i/>
          <w:noProof/>
        </w:rPr>
        <w:t>Nucleic Acids Research</w:t>
      </w:r>
      <w:r w:rsidRPr="008673AC">
        <w:rPr>
          <w:noProof/>
        </w:rPr>
        <w:t xml:space="preserve"> 42. doi: 10.1093/nar/gkt1223.</w:t>
      </w:r>
    </w:p>
    <w:p w14:paraId="46CCF40B" w14:textId="77777777" w:rsidR="008673AC" w:rsidRPr="008673AC" w:rsidRDefault="008673AC" w:rsidP="008673AC">
      <w:pPr>
        <w:pStyle w:val="EndNoteBibliography"/>
        <w:spacing w:after="0"/>
        <w:ind w:left="720" w:hanging="720"/>
        <w:rPr>
          <w:noProof/>
        </w:rPr>
      </w:pPr>
      <w:r w:rsidRPr="008673AC">
        <w:rPr>
          <w:noProof/>
        </w:rPr>
        <w:t xml:space="preserve">Fitch, Walter M. 1970. "Distinguishing Homologous from Analogous Proteins."  </w:t>
      </w:r>
      <w:r w:rsidRPr="008673AC">
        <w:rPr>
          <w:i/>
          <w:noProof/>
        </w:rPr>
        <w:t>Systematic Zoology</w:t>
      </w:r>
      <w:r w:rsidRPr="008673AC">
        <w:rPr>
          <w:noProof/>
        </w:rPr>
        <w:t xml:space="preserve"> 19:99. doi: 10.2307/2412448.</w:t>
      </w:r>
    </w:p>
    <w:p w14:paraId="7BFAB294" w14:textId="77777777" w:rsidR="008673AC" w:rsidRPr="008673AC" w:rsidRDefault="008673AC" w:rsidP="008673AC">
      <w:pPr>
        <w:pStyle w:val="EndNoteBibliography"/>
        <w:spacing w:after="0"/>
        <w:ind w:left="720" w:hanging="720"/>
        <w:rPr>
          <w:noProof/>
        </w:rPr>
      </w:pPr>
      <w:r w:rsidRPr="008673AC">
        <w:rPr>
          <w:noProof/>
        </w:rPr>
        <w:t xml:space="preserve">Fourment, Mathieu, and Mark J Gibbs. 2006. "PATRISTIC: a program for calculating patristic distances and graphically comparing the components of genetic change."  </w:t>
      </w:r>
      <w:r w:rsidRPr="008673AC">
        <w:rPr>
          <w:i/>
          <w:noProof/>
        </w:rPr>
        <w:t>BMC Evolutionary Biology</w:t>
      </w:r>
      <w:r w:rsidRPr="008673AC">
        <w:rPr>
          <w:noProof/>
        </w:rPr>
        <w:t xml:space="preserve"> 6:1. doi: 10.1186/1471-2148-6-1.</w:t>
      </w:r>
    </w:p>
    <w:p w14:paraId="6866139A" w14:textId="77777777" w:rsidR="008673AC" w:rsidRPr="008673AC" w:rsidRDefault="008673AC" w:rsidP="008673AC">
      <w:pPr>
        <w:pStyle w:val="EndNoteBibliography"/>
        <w:spacing w:after="0"/>
        <w:ind w:left="720" w:hanging="720"/>
        <w:rPr>
          <w:noProof/>
        </w:rPr>
      </w:pPr>
      <w:r w:rsidRPr="008673AC">
        <w:rPr>
          <w:noProof/>
        </w:rPr>
        <w:t xml:space="preserve">Futuyma, Douglas J. 2005. </w:t>
      </w:r>
      <w:r w:rsidRPr="008673AC">
        <w:rPr>
          <w:i/>
          <w:noProof/>
        </w:rPr>
        <w:t>Evolution</w:t>
      </w:r>
      <w:r w:rsidRPr="008673AC">
        <w:rPr>
          <w:noProof/>
        </w:rPr>
        <w:t>: Sinauer Associates Inc.</w:t>
      </w:r>
    </w:p>
    <w:p w14:paraId="023ECCE2" w14:textId="77777777" w:rsidR="008673AC" w:rsidRPr="008673AC" w:rsidRDefault="008673AC" w:rsidP="008673AC">
      <w:pPr>
        <w:pStyle w:val="EndNoteBibliography"/>
        <w:spacing w:after="0"/>
        <w:ind w:left="720" w:hanging="720"/>
        <w:rPr>
          <w:noProof/>
        </w:rPr>
      </w:pPr>
      <w:r w:rsidRPr="008673AC">
        <w:rPr>
          <w:noProof/>
        </w:rPr>
        <w:lastRenderedPageBreak/>
        <w:t xml:space="preserve">Gabaldón, T., and M. A. Huynen. 2004. "Prediction of protein function and pathways in the genome era."  </w:t>
      </w:r>
      <w:r w:rsidRPr="008673AC">
        <w:rPr>
          <w:i/>
          <w:noProof/>
        </w:rPr>
        <w:t>Cellular and Molecular Life Sciences (CMLS)</w:t>
      </w:r>
      <w:r w:rsidRPr="008673AC">
        <w:rPr>
          <w:noProof/>
        </w:rPr>
        <w:t xml:space="preserve"> 61:930-944. doi: 10.1007/s00018-003-3387-y.</w:t>
      </w:r>
    </w:p>
    <w:p w14:paraId="3ADF3D06" w14:textId="77777777" w:rsidR="008673AC" w:rsidRPr="008673AC" w:rsidRDefault="008673AC" w:rsidP="008673AC">
      <w:pPr>
        <w:pStyle w:val="EndNoteBibliography"/>
        <w:spacing w:after="0"/>
        <w:ind w:left="720" w:hanging="720"/>
        <w:rPr>
          <w:noProof/>
        </w:rPr>
      </w:pPr>
      <w:r w:rsidRPr="008673AC">
        <w:rPr>
          <w:noProof/>
        </w:rPr>
        <w:t xml:space="preserve">Gabaldón, Toni. 2007. "Evolution of proteins and proteomes: a phylogenetics approach."  </w:t>
      </w:r>
      <w:r w:rsidRPr="008673AC">
        <w:rPr>
          <w:i/>
          <w:noProof/>
        </w:rPr>
        <w:t>Evolutionary Bioinformatics Online</w:t>
      </w:r>
      <w:r w:rsidRPr="008673AC">
        <w:rPr>
          <w:noProof/>
        </w:rPr>
        <w:t xml:space="preserve"> 1:51-61.</w:t>
      </w:r>
    </w:p>
    <w:p w14:paraId="0001E731" w14:textId="77777777" w:rsidR="008673AC" w:rsidRPr="008673AC" w:rsidRDefault="008673AC" w:rsidP="008673AC">
      <w:pPr>
        <w:pStyle w:val="EndNoteBibliography"/>
        <w:spacing w:after="0"/>
        <w:ind w:left="720" w:hanging="720"/>
        <w:rPr>
          <w:noProof/>
        </w:rPr>
      </w:pPr>
      <w:r w:rsidRPr="008673AC">
        <w:rPr>
          <w:noProof/>
        </w:rPr>
        <w:t xml:space="preserve">Gabaldón, Toni. 2008. "Large-scale assignment of orthology: back to phylogenetics?"  </w:t>
      </w:r>
      <w:r w:rsidRPr="008673AC">
        <w:rPr>
          <w:i/>
          <w:noProof/>
        </w:rPr>
        <w:t>Genome Biology</w:t>
      </w:r>
      <w:r w:rsidRPr="008673AC">
        <w:rPr>
          <w:noProof/>
        </w:rPr>
        <w:t xml:space="preserve"> 9:235. doi: 10.1186/gb-2008-9-10-235.</w:t>
      </w:r>
    </w:p>
    <w:p w14:paraId="3EEA9462" w14:textId="77777777" w:rsidR="008673AC" w:rsidRPr="008673AC" w:rsidRDefault="008673AC" w:rsidP="008673AC">
      <w:pPr>
        <w:pStyle w:val="EndNoteBibliography"/>
        <w:spacing w:after="0"/>
        <w:ind w:left="720" w:hanging="720"/>
        <w:rPr>
          <w:noProof/>
        </w:rPr>
      </w:pPr>
      <w:r w:rsidRPr="008673AC">
        <w:rPr>
          <w:noProof/>
        </w:rPr>
        <w:t xml:space="preserve">Gabaldón, Toni, and Eugene V. Koonin. 2013. "Functional and evolutionary implications of gene orthology."  </w:t>
      </w:r>
      <w:r w:rsidRPr="008673AC">
        <w:rPr>
          <w:i/>
          <w:noProof/>
        </w:rPr>
        <w:t>Nature Reviews Genetics</w:t>
      </w:r>
      <w:r w:rsidRPr="008673AC">
        <w:rPr>
          <w:noProof/>
        </w:rPr>
        <w:t xml:space="preserve"> 14:360-366. doi: 10.1038/nrg3456.</w:t>
      </w:r>
    </w:p>
    <w:p w14:paraId="0CC12FE6" w14:textId="77777777" w:rsidR="008673AC" w:rsidRPr="008673AC" w:rsidRDefault="008673AC" w:rsidP="008673AC">
      <w:pPr>
        <w:pStyle w:val="EndNoteBibliography"/>
        <w:spacing w:after="0"/>
        <w:ind w:left="720" w:hanging="720"/>
        <w:rPr>
          <w:noProof/>
        </w:rPr>
      </w:pPr>
      <w:r w:rsidRPr="008673AC">
        <w:rPr>
          <w:noProof/>
        </w:rPr>
        <w:t xml:space="preserve">Gaucher, Eric A., James T. Kratzer, and Ryan N. Randall. 2010. "Deep Phylogeny—How a Tree Can Help Characterize Early Life on Earth."  </w:t>
      </w:r>
      <w:r w:rsidRPr="008673AC">
        <w:rPr>
          <w:i/>
          <w:noProof/>
        </w:rPr>
        <w:t>Cold Spring Harbor Perspectives in Biology</w:t>
      </w:r>
      <w:r w:rsidRPr="008673AC">
        <w:rPr>
          <w:noProof/>
        </w:rPr>
        <w:t xml:space="preserve"> 2. doi: 10.1101/cshperspect.a002238.</w:t>
      </w:r>
    </w:p>
    <w:p w14:paraId="6856EEFE" w14:textId="77777777" w:rsidR="008673AC" w:rsidRPr="008673AC" w:rsidRDefault="008673AC" w:rsidP="008673AC">
      <w:pPr>
        <w:pStyle w:val="EndNoteBibliography"/>
        <w:spacing w:after="0"/>
        <w:ind w:left="720" w:hanging="720"/>
        <w:rPr>
          <w:noProof/>
        </w:rPr>
      </w:pPr>
      <w:r w:rsidRPr="008673AC">
        <w:rPr>
          <w:noProof/>
        </w:rPr>
        <w:t xml:space="preserve">Germot, Agnes, Herve Philippe, and Herve Le Guyader. 1997. "Evidence for loss of mitochondria in Microsporidia from a mitochondrial-type HSP70 in Nosema locustae."  </w:t>
      </w:r>
      <w:r w:rsidRPr="008673AC">
        <w:rPr>
          <w:i/>
          <w:noProof/>
        </w:rPr>
        <w:t>Molecular and Biochemical Parasitology</w:t>
      </w:r>
      <w:r w:rsidRPr="008673AC">
        <w:rPr>
          <w:noProof/>
        </w:rPr>
        <w:t>:10.</w:t>
      </w:r>
    </w:p>
    <w:p w14:paraId="1F2ABCD5" w14:textId="77777777" w:rsidR="008673AC" w:rsidRPr="008673AC" w:rsidRDefault="008673AC" w:rsidP="008673AC">
      <w:pPr>
        <w:pStyle w:val="EndNoteBibliography"/>
        <w:spacing w:after="0"/>
        <w:ind w:left="720" w:hanging="720"/>
        <w:rPr>
          <w:noProof/>
        </w:rPr>
      </w:pPr>
      <w:r w:rsidRPr="008673AC">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8673AC">
        <w:rPr>
          <w:i/>
          <w:noProof/>
        </w:rPr>
        <w:t>Nucleic Acids Research</w:t>
      </w:r>
      <w:r w:rsidRPr="008673AC">
        <w:rPr>
          <w:noProof/>
        </w:rPr>
        <w:t xml:space="preserve"> 36:3420-3435. doi: 10.1093/nar/gkn176.</w:t>
      </w:r>
    </w:p>
    <w:p w14:paraId="635EBDA6" w14:textId="77777777" w:rsidR="008673AC" w:rsidRPr="008673AC" w:rsidRDefault="008673AC" w:rsidP="008673AC">
      <w:pPr>
        <w:pStyle w:val="EndNoteBibliography"/>
        <w:spacing w:after="0"/>
        <w:ind w:left="720" w:hanging="720"/>
        <w:rPr>
          <w:noProof/>
        </w:rPr>
      </w:pPr>
      <w:r w:rsidRPr="008673AC">
        <w:rPr>
          <w:noProof/>
        </w:rPr>
        <w:t xml:space="preserve">Gregory, T. Ryan. 2008. "Understanding Evolutionary Trees."  </w:t>
      </w:r>
      <w:r w:rsidRPr="008673AC">
        <w:rPr>
          <w:i/>
          <w:noProof/>
        </w:rPr>
        <w:t>Evolution: Education and Outreach</w:t>
      </w:r>
      <w:r w:rsidRPr="008673AC">
        <w:rPr>
          <w:noProof/>
        </w:rPr>
        <w:t xml:space="preserve"> 1:121-137. doi: 10.1007/s12052-008-0035-x.</w:t>
      </w:r>
    </w:p>
    <w:p w14:paraId="1B4C2609" w14:textId="77777777" w:rsidR="008673AC" w:rsidRPr="008673AC" w:rsidRDefault="008673AC" w:rsidP="008673AC">
      <w:pPr>
        <w:pStyle w:val="EndNoteBibliography"/>
        <w:spacing w:after="0"/>
        <w:ind w:left="720" w:hanging="720"/>
        <w:rPr>
          <w:noProof/>
        </w:rPr>
      </w:pPr>
      <w:r w:rsidRPr="008673AC">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8673AC">
        <w:rPr>
          <w:i/>
          <w:noProof/>
        </w:rPr>
        <w:t>PLoS Pathogens</w:t>
      </w:r>
      <w:r w:rsidRPr="008673AC">
        <w:rPr>
          <w:noProof/>
        </w:rPr>
        <w:t xml:space="preserve"> 10. doi: 10.1371/journal.ppat.1004547.</w:t>
      </w:r>
    </w:p>
    <w:p w14:paraId="522BF624" w14:textId="77777777" w:rsidR="008673AC" w:rsidRPr="008673AC" w:rsidRDefault="008673AC" w:rsidP="008673AC">
      <w:pPr>
        <w:pStyle w:val="EndNoteBibliography"/>
        <w:spacing w:after="0"/>
        <w:ind w:left="720" w:hanging="720"/>
        <w:rPr>
          <w:noProof/>
        </w:rPr>
      </w:pPr>
      <w:r w:rsidRPr="008673AC">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8673AC">
        <w:rPr>
          <w:i/>
          <w:noProof/>
        </w:rPr>
        <w:t>PLoS pathogens</w:t>
      </w:r>
      <w:r w:rsidRPr="008673AC">
        <w:rPr>
          <w:noProof/>
        </w:rPr>
        <w:t xml:space="preserve"> 8:e1002979-e1002979. doi: 10.1371/journal.ppat.1002979.</w:t>
      </w:r>
    </w:p>
    <w:p w14:paraId="0BAB771D" w14:textId="77777777" w:rsidR="008673AC" w:rsidRPr="008673AC" w:rsidRDefault="008673AC" w:rsidP="008673AC">
      <w:pPr>
        <w:pStyle w:val="EndNoteBibliography"/>
        <w:spacing w:after="0"/>
        <w:ind w:left="720" w:hanging="720"/>
        <w:rPr>
          <w:noProof/>
        </w:rPr>
      </w:pPr>
      <w:r w:rsidRPr="008673AC">
        <w:rPr>
          <w:noProof/>
        </w:rPr>
        <w:t xml:space="preserve">Hirt, R. P., J. M. Logsdon, B. Healy, M. W. Dorey, W. F. Doolittle, and T. M. Embley. 1999. "Microsporidia are related to Fungi: Evidence from the largest subunit of RNA polymerase II and other proteins."  </w:t>
      </w:r>
      <w:r w:rsidRPr="008673AC">
        <w:rPr>
          <w:i/>
          <w:noProof/>
        </w:rPr>
        <w:t>Proceedings of the National Academy of Sciences</w:t>
      </w:r>
      <w:r w:rsidRPr="008673AC">
        <w:rPr>
          <w:noProof/>
        </w:rPr>
        <w:t xml:space="preserve"> 96:580-585. doi: 10.1073/pnas.96.2.580.</w:t>
      </w:r>
    </w:p>
    <w:p w14:paraId="605A6134" w14:textId="77777777" w:rsidR="008673AC" w:rsidRPr="008673AC" w:rsidRDefault="008673AC" w:rsidP="008673AC">
      <w:pPr>
        <w:pStyle w:val="EndNoteBibliography"/>
        <w:spacing w:after="0"/>
        <w:ind w:left="720" w:hanging="720"/>
        <w:rPr>
          <w:noProof/>
        </w:rPr>
      </w:pPr>
      <w:r w:rsidRPr="008673AC">
        <w:rPr>
          <w:noProof/>
        </w:rPr>
        <w:lastRenderedPageBreak/>
        <w:t xml:space="preserve">Hirt, Robert P., Bryan Healy, Charles R. Vossbrinck, Elizabeth U. Canning, and T. Martin Embley. 1997. "A mitochondrial Hsp70 orthologue in Vairimorpha necatrix: molecular evidence that microsporidia once contained mitochondria."  </w:t>
      </w:r>
      <w:r w:rsidRPr="008673AC">
        <w:rPr>
          <w:i/>
          <w:noProof/>
        </w:rPr>
        <w:t>Current Biology</w:t>
      </w:r>
      <w:r w:rsidRPr="008673AC">
        <w:rPr>
          <w:noProof/>
        </w:rPr>
        <w:t xml:space="preserve"> 7:995-998. doi: 10.1016/S0960-9822(06)00420-9.</w:t>
      </w:r>
    </w:p>
    <w:p w14:paraId="4D245E96" w14:textId="77777777" w:rsidR="008673AC" w:rsidRPr="008673AC" w:rsidRDefault="008673AC" w:rsidP="008673AC">
      <w:pPr>
        <w:pStyle w:val="EndNoteBibliography"/>
        <w:spacing w:after="0"/>
        <w:ind w:left="720" w:hanging="720"/>
        <w:rPr>
          <w:noProof/>
        </w:rPr>
      </w:pPr>
      <w:r w:rsidRPr="008673AC">
        <w:rPr>
          <w:noProof/>
        </w:rPr>
        <w:t xml:space="preserve">Huerta-Cepas, Jaime, François Serra, and Peer Bork. 2016. "ETE 3: Reconstruction, Analysis, and Visualization of Phylogenomic Data."  </w:t>
      </w:r>
      <w:r w:rsidRPr="008673AC">
        <w:rPr>
          <w:i/>
          <w:noProof/>
        </w:rPr>
        <w:t>Molecular Biology and Evolution</w:t>
      </w:r>
      <w:r w:rsidRPr="008673AC">
        <w:rPr>
          <w:noProof/>
        </w:rPr>
        <w:t xml:space="preserve"> 33:1635-1638. doi: 10.1093/molbev/msw046.</w:t>
      </w:r>
    </w:p>
    <w:p w14:paraId="1D6187F3" w14:textId="77777777" w:rsidR="008673AC" w:rsidRPr="008673AC" w:rsidRDefault="008673AC" w:rsidP="008673AC">
      <w:pPr>
        <w:pStyle w:val="EndNoteBibliography"/>
        <w:spacing w:after="0"/>
        <w:ind w:left="720" w:hanging="720"/>
        <w:rPr>
          <w:noProof/>
        </w:rPr>
      </w:pPr>
      <w:r w:rsidRPr="008673AC">
        <w:rPr>
          <w:noProof/>
        </w:rPr>
        <w:t xml:space="preserve">James, Timothy Y, Adrian Pelin, Linda Bonen, Steven Ahrendt, Divya Sain, Nicolas Corradi, and Jason E Stajich. 2013. "Shared signatures of parasitism and phylogenomics unite Cryptomycota and microsporidia."  </w:t>
      </w:r>
      <w:r w:rsidRPr="008673AC">
        <w:rPr>
          <w:i/>
          <w:noProof/>
        </w:rPr>
        <w:t>Current biology : CB</w:t>
      </w:r>
      <w:r w:rsidRPr="008673AC">
        <w:rPr>
          <w:noProof/>
        </w:rPr>
        <w:t xml:space="preserve"> 23:1548-53. doi: 10.1016/j.cub.2013.06.057.</w:t>
      </w:r>
    </w:p>
    <w:p w14:paraId="34320704" w14:textId="77777777" w:rsidR="008673AC" w:rsidRPr="008673AC" w:rsidRDefault="008673AC" w:rsidP="008673AC">
      <w:pPr>
        <w:pStyle w:val="EndNoteBibliography"/>
        <w:spacing w:after="0"/>
        <w:ind w:left="720" w:hanging="720"/>
        <w:rPr>
          <w:noProof/>
        </w:rPr>
      </w:pPr>
      <w:r w:rsidRPr="008673AC">
        <w:rPr>
          <w:noProof/>
        </w:rPr>
        <w:t xml:space="preserve">Jedrzejewski, Szymon, Thaddeus K. Graczyk, Anna Slodkowicz-Kowalska, Leena Tamang, and Anna C. Majewska. 2007. "Quantitative Assessment of Contamination of Fresh Food Produce of Various Retail Types by Human-Virulent Microsporidian Spores."  </w:t>
      </w:r>
      <w:r w:rsidRPr="008673AC">
        <w:rPr>
          <w:i/>
          <w:noProof/>
        </w:rPr>
        <w:t>Applied and Environmental Microbiology</w:t>
      </w:r>
      <w:r w:rsidRPr="008673AC">
        <w:rPr>
          <w:noProof/>
        </w:rPr>
        <w:t xml:space="preserve"> 73:4071-4073. doi: 10.1128/AEM.00477-07.</w:t>
      </w:r>
    </w:p>
    <w:p w14:paraId="27455DE8" w14:textId="77777777" w:rsidR="008673AC" w:rsidRPr="008673AC" w:rsidRDefault="008673AC" w:rsidP="008673AC">
      <w:pPr>
        <w:pStyle w:val="EndNoteBibliography"/>
        <w:spacing w:after="0"/>
        <w:ind w:left="720" w:hanging="720"/>
        <w:rPr>
          <w:noProof/>
        </w:rPr>
      </w:pPr>
      <w:r w:rsidRPr="008673AC">
        <w:rPr>
          <w:noProof/>
        </w:rPr>
        <w:t xml:space="preserve">Jiří, Vávra, Yachnis Anthony T., Shadduck John A., and Orenstein Jan M. 2007. "Microsporidia of the Genus Trachipleistophora—Causative Agents of Human Microsporidiosis: Description of Trachipleistophora anthropophthera N. Sp. (Protozoa: Microsporidia)."  </w:t>
      </w:r>
      <w:r w:rsidRPr="008673AC">
        <w:rPr>
          <w:i/>
          <w:noProof/>
        </w:rPr>
        <w:t>Journal of Eukaryotic Microbiology</w:t>
      </w:r>
      <w:r w:rsidRPr="008673AC">
        <w:rPr>
          <w:noProof/>
        </w:rPr>
        <w:t xml:space="preserve"> 45:273-283. doi: 10.1111/j.1550-7408.1998.tb04536.x.</w:t>
      </w:r>
    </w:p>
    <w:p w14:paraId="6F45B672" w14:textId="77777777" w:rsidR="008673AC" w:rsidRPr="008673AC" w:rsidRDefault="008673AC" w:rsidP="008673AC">
      <w:pPr>
        <w:pStyle w:val="EndNoteBibliography"/>
        <w:spacing w:after="0"/>
        <w:ind w:left="720" w:hanging="720"/>
        <w:rPr>
          <w:noProof/>
        </w:rPr>
      </w:pPr>
      <w:r w:rsidRPr="008673AC">
        <w:rPr>
          <w:noProof/>
        </w:rPr>
        <w:t xml:space="preserve">Jothi, Raja, Teresa M Przytycka, and L Aravind. 2007. "Discovering functional linkages and uncharacterized cellular pathways using phylogenetic profile comparisons: a comprehensive assessment."  </w:t>
      </w:r>
      <w:r w:rsidRPr="008673AC">
        <w:rPr>
          <w:i/>
          <w:noProof/>
        </w:rPr>
        <w:t>BMC bioinformatics</w:t>
      </w:r>
      <w:r w:rsidRPr="008673AC">
        <w:rPr>
          <w:noProof/>
        </w:rPr>
        <w:t xml:space="preserve"> 8:173-173. doi: 10.1186/1471-2105-8-173.</w:t>
      </w:r>
    </w:p>
    <w:p w14:paraId="1CB092E3" w14:textId="77777777" w:rsidR="008673AC" w:rsidRPr="008673AC" w:rsidRDefault="008673AC" w:rsidP="008673AC">
      <w:pPr>
        <w:pStyle w:val="EndNoteBibliography"/>
        <w:spacing w:after="0"/>
        <w:ind w:left="720" w:hanging="720"/>
        <w:rPr>
          <w:noProof/>
        </w:rPr>
      </w:pPr>
      <w:r w:rsidRPr="008673AC">
        <w:rPr>
          <w:noProof/>
        </w:rPr>
        <w:t xml:space="preserve">Kamaishi, Takashi, Tetsuo Hashimoto, Yoshihiro Nakamura, Yutaka Masuda, Fuminori Nakamura, Ken-ichi Okamoto, Makoto Shimizu, and Masami Hasegawa. 1996. "Complete Nucleotide Sequences of the Genes Encoding Translation Elongation Factors 1α and 2 from a microsporidian parasite, Glugea plecoglossi: Implications for the Deepest Branching of Eukaryotes."  </w:t>
      </w:r>
      <w:r w:rsidRPr="008673AC">
        <w:rPr>
          <w:i/>
          <w:noProof/>
        </w:rPr>
        <w:t>The Journal of Biochemistry</w:t>
      </w:r>
      <w:r w:rsidRPr="008673AC">
        <w:rPr>
          <w:noProof/>
        </w:rPr>
        <w:t xml:space="preserve"> 120:1095-1103.</w:t>
      </w:r>
    </w:p>
    <w:p w14:paraId="3B881889" w14:textId="77777777" w:rsidR="008673AC" w:rsidRPr="008673AC" w:rsidRDefault="008673AC" w:rsidP="008673AC">
      <w:pPr>
        <w:pStyle w:val="EndNoteBibliography"/>
        <w:spacing w:after="0"/>
        <w:ind w:left="720" w:hanging="720"/>
        <w:rPr>
          <w:noProof/>
        </w:rPr>
      </w:pPr>
      <w:r w:rsidRPr="008673AC">
        <w:rPr>
          <w:noProof/>
        </w:rPr>
        <w:t xml:space="preserve">Kanehisa, M, and S Goto. 2000. "KEGG: kyoto encyclopedia of genes and genomes."  </w:t>
      </w:r>
      <w:r w:rsidRPr="008673AC">
        <w:rPr>
          <w:i/>
          <w:noProof/>
        </w:rPr>
        <w:t>Nucleic acids research</w:t>
      </w:r>
      <w:r w:rsidRPr="008673AC">
        <w:rPr>
          <w:noProof/>
        </w:rPr>
        <w:t xml:space="preserve"> 28:27-30.</w:t>
      </w:r>
    </w:p>
    <w:p w14:paraId="08463DFB" w14:textId="77777777" w:rsidR="008673AC" w:rsidRPr="008673AC" w:rsidRDefault="008673AC" w:rsidP="008673AC">
      <w:pPr>
        <w:pStyle w:val="EndNoteBibliography"/>
        <w:spacing w:after="0"/>
        <w:ind w:left="720" w:hanging="720"/>
        <w:rPr>
          <w:noProof/>
        </w:rPr>
      </w:pPr>
      <w:r w:rsidRPr="008673AC">
        <w:rPr>
          <w:noProof/>
        </w:rPr>
        <w:t xml:space="preserve">Kanehisa, Minoru, Susumu Goto, Yoko Sato, Masayuki Kawashima, Miho Furumichi, and Mao Tanabe. 2014. "Data, information, knowledge and principle: Back to metabolism in KEGG."  </w:t>
      </w:r>
      <w:r w:rsidRPr="008673AC">
        <w:rPr>
          <w:i/>
          <w:noProof/>
        </w:rPr>
        <w:t>Nucleic Acids Research</w:t>
      </w:r>
      <w:r w:rsidRPr="008673AC">
        <w:rPr>
          <w:noProof/>
        </w:rPr>
        <w:t xml:space="preserve"> 42. doi: 10.1093/nar/gkt1076.</w:t>
      </w:r>
    </w:p>
    <w:p w14:paraId="1B4C2B60" w14:textId="77777777" w:rsidR="008673AC" w:rsidRPr="008673AC" w:rsidRDefault="008673AC" w:rsidP="008673AC">
      <w:pPr>
        <w:pStyle w:val="EndNoteBibliography"/>
        <w:spacing w:after="0"/>
        <w:ind w:left="720" w:hanging="720"/>
        <w:rPr>
          <w:noProof/>
        </w:rPr>
      </w:pPr>
      <w:r w:rsidRPr="008673AC">
        <w:rPr>
          <w:noProof/>
        </w:rPr>
        <w:t xml:space="preserve">Kanehisa, Minoru, Yoko Sato, Masayuki Kawashima, Miho Furumichi, and Mao Tanabe. 2016. "KEGG as a reference resource for gene and protein annotation."  </w:t>
      </w:r>
      <w:r w:rsidRPr="008673AC">
        <w:rPr>
          <w:i/>
          <w:noProof/>
        </w:rPr>
        <w:t>Nucleic Acids Research</w:t>
      </w:r>
      <w:r w:rsidRPr="008673AC">
        <w:rPr>
          <w:noProof/>
        </w:rPr>
        <w:t xml:space="preserve"> 44:D457-D462. doi: 10.1093/nar/gkv1070.</w:t>
      </w:r>
    </w:p>
    <w:p w14:paraId="40527891" w14:textId="77777777" w:rsidR="008673AC" w:rsidRPr="008673AC" w:rsidRDefault="008673AC" w:rsidP="008673AC">
      <w:pPr>
        <w:pStyle w:val="EndNoteBibliography"/>
        <w:spacing w:after="0"/>
        <w:ind w:left="720" w:hanging="720"/>
        <w:rPr>
          <w:noProof/>
        </w:rPr>
      </w:pPr>
      <w:r w:rsidRPr="008673AC">
        <w:rPr>
          <w:noProof/>
        </w:rPr>
        <w:lastRenderedPageBreak/>
        <w:t xml:space="preserve">Kanehisa, Minoru, Yoko Sato, and Kanae Morishima. 2016. "BlastKOALA and GhostKOALA: KEGG Tools for Functional Characterization of Genome and Metagenome Sequences."  </w:t>
      </w:r>
      <w:r w:rsidRPr="008673AC">
        <w:rPr>
          <w:i/>
          <w:noProof/>
        </w:rPr>
        <w:t>Journal of Molecular Biology</w:t>
      </w:r>
      <w:r w:rsidRPr="008673AC">
        <w:rPr>
          <w:noProof/>
        </w:rPr>
        <w:t xml:space="preserve"> 428:726-731. doi: 10.1016/j.jmb.2015.11.006.</w:t>
      </w:r>
    </w:p>
    <w:p w14:paraId="1492D0DB" w14:textId="77777777" w:rsidR="008673AC" w:rsidRPr="008673AC" w:rsidRDefault="008673AC" w:rsidP="008673AC">
      <w:pPr>
        <w:pStyle w:val="EndNoteBibliography"/>
        <w:spacing w:after="0"/>
        <w:ind w:left="720" w:hanging="720"/>
        <w:rPr>
          <w:noProof/>
        </w:rPr>
      </w:pPr>
      <w:r w:rsidRPr="008673AC">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8673AC">
        <w:rPr>
          <w:i/>
          <w:noProof/>
        </w:rPr>
        <w:t>Nature</w:t>
      </w:r>
      <w:r w:rsidRPr="008673AC">
        <w:rPr>
          <w:noProof/>
        </w:rPr>
        <w:t xml:space="preserve"> 414:450-453. doi: 10.1038/35106579.</w:t>
      </w:r>
    </w:p>
    <w:p w14:paraId="76561582" w14:textId="77777777" w:rsidR="008673AC" w:rsidRPr="008673AC" w:rsidRDefault="008673AC" w:rsidP="008673AC">
      <w:pPr>
        <w:pStyle w:val="EndNoteBibliography"/>
        <w:spacing w:after="0"/>
        <w:ind w:left="720" w:hanging="720"/>
        <w:rPr>
          <w:noProof/>
        </w:rPr>
      </w:pPr>
      <w:r w:rsidRPr="008673AC">
        <w:rPr>
          <w:noProof/>
        </w:rPr>
        <w:t xml:space="preserve">Kaya, Ghosh, and Weiss Louis M. 2012. "T cell response and persistence of the microsporidia."  </w:t>
      </w:r>
      <w:r w:rsidRPr="008673AC">
        <w:rPr>
          <w:i/>
          <w:noProof/>
        </w:rPr>
        <w:t>FEMS Microbiology Reviews</w:t>
      </w:r>
      <w:r w:rsidRPr="008673AC">
        <w:rPr>
          <w:noProof/>
        </w:rPr>
        <w:t xml:space="preserve"> 36:748-760. doi: 10.1111/j.1574-6976.2011.00318.x.</w:t>
      </w:r>
    </w:p>
    <w:p w14:paraId="70D3B89C" w14:textId="77777777" w:rsidR="008673AC" w:rsidRPr="008673AC" w:rsidRDefault="008673AC" w:rsidP="008673AC">
      <w:pPr>
        <w:pStyle w:val="EndNoteBibliography"/>
        <w:spacing w:after="0"/>
        <w:ind w:left="720" w:hanging="720"/>
        <w:rPr>
          <w:noProof/>
        </w:rPr>
      </w:pPr>
      <w:r w:rsidRPr="008673AC">
        <w:rPr>
          <w:noProof/>
        </w:rPr>
        <w:t xml:space="preserve">Keeling, P. J., and W. F. Doolittle. 1996. "Alpha-tubulin from early-diverging eukaryotic lineages and the evolution of the tubulin family."  </w:t>
      </w:r>
      <w:r w:rsidRPr="008673AC">
        <w:rPr>
          <w:i/>
          <w:noProof/>
        </w:rPr>
        <w:t>Molecular Biology and Evolution</w:t>
      </w:r>
      <w:r w:rsidRPr="008673AC">
        <w:rPr>
          <w:noProof/>
        </w:rPr>
        <w:t xml:space="preserve"> 13:1297-1305. doi: 10.1093/oxfordjournals.molbev.a025576.</w:t>
      </w:r>
    </w:p>
    <w:p w14:paraId="0A2A6914" w14:textId="77777777" w:rsidR="008673AC" w:rsidRPr="008673AC" w:rsidRDefault="008673AC" w:rsidP="008673AC">
      <w:pPr>
        <w:pStyle w:val="EndNoteBibliography"/>
        <w:spacing w:after="0"/>
        <w:ind w:left="720" w:hanging="720"/>
        <w:rPr>
          <w:noProof/>
        </w:rPr>
      </w:pPr>
      <w:r w:rsidRPr="008673AC">
        <w:rPr>
          <w:noProof/>
        </w:rPr>
        <w:t xml:space="preserve">Keeling, Patrick. 2009. "Five questions about microsporidia."  </w:t>
      </w:r>
      <w:r w:rsidRPr="008673AC">
        <w:rPr>
          <w:i/>
          <w:noProof/>
        </w:rPr>
        <w:t>PLoS pathogens</w:t>
      </w:r>
      <w:r w:rsidRPr="008673AC">
        <w:rPr>
          <w:noProof/>
        </w:rPr>
        <w:t xml:space="preserve"> 5:e1000489-e1000489. doi: 10.1371/journal.ppat.1000489.</w:t>
      </w:r>
    </w:p>
    <w:p w14:paraId="65F7E73F" w14:textId="77777777" w:rsidR="008673AC" w:rsidRPr="008673AC" w:rsidRDefault="008673AC" w:rsidP="008673AC">
      <w:pPr>
        <w:pStyle w:val="EndNoteBibliography"/>
        <w:spacing w:after="0"/>
        <w:ind w:left="720" w:hanging="720"/>
        <w:rPr>
          <w:noProof/>
        </w:rPr>
      </w:pPr>
      <w:r w:rsidRPr="008673AC">
        <w:rPr>
          <w:noProof/>
        </w:rPr>
        <w:t xml:space="preserve">Keeling, Patrick J, and Nicolas Corradi. 2011. "Shrink it or lose it: balancing loss of function with shrinking genomes in the microsporidia."  </w:t>
      </w:r>
      <w:r w:rsidRPr="008673AC">
        <w:rPr>
          <w:i/>
          <w:noProof/>
        </w:rPr>
        <w:t>Virulence</w:t>
      </w:r>
      <w:r w:rsidRPr="008673AC">
        <w:rPr>
          <w:noProof/>
        </w:rPr>
        <w:t xml:space="preserve"> 2:67-70. doi: 10.4161/viru.2.1.14606.</w:t>
      </w:r>
    </w:p>
    <w:p w14:paraId="2CA4CA63" w14:textId="77777777" w:rsidR="008673AC" w:rsidRPr="008673AC" w:rsidRDefault="008673AC" w:rsidP="008673AC">
      <w:pPr>
        <w:pStyle w:val="EndNoteBibliography"/>
        <w:spacing w:after="0"/>
        <w:ind w:left="720" w:hanging="720"/>
        <w:rPr>
          <w:noProof/>
        </w:rPr>
      </w:pPr>
      <w:r w:rsidRPr="008673AC">
        <w:rPr>
          <w:noProof/>
        </w:rPr>
        <w:t xml:space="preserve">Keeling, Patrick J, and Naomi M Fast. 2002. "Microsporidia: biology and evolution of highly reduced intracellular parasites."  </w:t>
      </w:r>
      <w:r w:rsidRPr="008673AC">
        <w:rPr>
          <w:i/>
          <w:noProof/>
        </w:rPr>
        <w:t>Annual review of microbiology</w:t>
      </w:r>
      <w:r w:rsidRPr="008673AC">
        <w:rPr>
          <w:noProof/>
        </w:rPr>
        <w:t xml:space="preserve"> 56:93-116. doi: 10.1146/annurev.micro.56.012302.160854.</w:t>
      </w:r>
    </w:p>
    <w:p w14:paraId="60EA66EA" w14:textId="77777777" w:rsidR="008673AC" w:rsidRPr="008673AC" w:rsidRDefault="008673AC" w:rsidP="008673AC">
      <w:pPr>
        <w:pStyle w:val="EndNoteBibliography"/>
        <w:spacing w:after="0"/>
        <w:ind w:left="720" w:hanging="720"/>
        <w:rPr>
          <w:noProof/>
        </w:rPr>
      </w:pPr>
      <w:r w:rsidRPr="008673AC">
        <w:rPr>
          <w:noProof/>
        </w:rPr>
        <w:t xml:space="preserve">Keeling, Patrick J., Melissa A. Luker, and Jeffrey D. Palmer. 2000. "Evidence from beta-tubulin phylogeny that microsporidia evolved from within the fungi."  </w:t>
      </w:r>
      <w:r w:rsidRPr="008673AC">
        <w:rPr>
          <w:i/>
          <w:noProof/>
        </w:rPr>
        <w:t>Molecular Biology and Evolution</w:t>
      </w:r>
      <w:r w:rsidRPr="008673AC">
        <w:rPr>
          <w:noProof/>
        </w:rPr>
        <w:t xml:space="preserve"> 17:23-31. doi: 10.1093/oxfordjournals.molbev.a026235.</w:t>
      </w:r>
    </w:p>
    <w:p w14:paraId="7281F5B1" w14:textId="77777777" w:rsidR="008673AC" w:rsidRPr="008673AC" w:rsidRDefault="008673AC" w:rsidP="008673AC">
      <w:pPr>
        <w:pStyle w:val="EndNoteBibliography"/>
        <w:spacing w:after="0"/>
        <w:ind w:left="720" w:hanging="720"/>
        <w:rPr>
          <w:noProof/>
        </w:rPr>
      </w:pPr>
      <w:r w:rsidRPr="008673AC">
        <w:rPr>
          <w:noProof/>
        </w:rPr>
        <w:t xml:space="preserve">Kensche, Philip R, Vera van Noort, Bas E Dutilh, and Martijn A Huynen. 2008. "Practical and theoretical advances in predicting the function of a protein by its phylogenetic distribution."  </w:t>
      </w:r>
      <w:r w:rsidRPr="008673AC">
        <w:rPr>
          <w:i/>
          <w:noProof/>
        </w:rPr>
        <w:t>Journal of the Royal Society, Interface / the Royal Society</w:t>
      </w:r>
      <w:r w:rsidRPr="008673AC">
        <w:rPr>
          <w:noProof/>
        </w:rPr>
        <w:t xml:space="preserve"> 5:151-70. doi: 10.1098/rsif.2007.1047.</w:t>
      </w:r>
    </w:p>
    <w:p w14:paraId="5169605C" w14:textId="77777777" w:rsidR="008673AC" w:rsidRPr="008673AC" w:rsidRDefault="008673AC" w:rsidP="008673AC">
      <w:pPr>
        <w:pStyle w:val="EndNoteBibliography"/>
        <w:spacing w:after="0"/>
        <w:ind w:left="720" w:hanging="720"/>
        <w:rPr>
          <w:noProof/>
        </w:rPr>
      </w:pPr>
      <w:r w:rsidRPr="008673AC">
        <w:rPr>
          <w:noProof/>
        </w:rPr>
        <w:t xml:space="preserve">Kmmari, Suresh, Srinu Rathlavath, Devika Pillai, and Gadasu Rajesh. 2018. "Hepatopancreatic Microsporidiasis (HPM) in Shrimp Culture: A Review."  </w:t>
      </w:r>
      <w:r w:rsidRPr="008673AC">
        <w:rPr>
          <w:i/>
          <w:noProof/>
        </w:rPr>
        <w:t>International Journal of Current Microbiology and Applied Sciences</w:t>
      </w:r>
      <w:r w:rsidRPr="008673AC">
        <w:rPr>
          <w:noProof/>
        </w:rPr>
        <w:t xml:space="preserve"> 7:3208-3215. doi: 10.20546/ijcmas.2018.701.383.</w:t>
      </w:r>
    </w:p>
    <w:p w14:paraId="6A21F2DC" w14:textId="77777777" w:rsidR="008673AC" w:rsidRPr="008673AC" w:rsidRDefault="008673AC" w:rsidP="008673AC">
      <w:pPr>
        <w:pStyle w:val="EndNoteBibliography"/>
        <w:spacing w:after="0"/>
        <w:ind w:left="720" w:hanging="720"/>
        <w:rPr>
          <w:noProof/>
        </w:rPr>
      </w:pPr>
      <w:r w:rsidRPr="008673AC">
        <w:rPr>
          <w:noProof/>
        </w:rPr>
        <w:t xml:space="preserve">Koestler, Tina, and Ingo Ebersberger. 2011. "Zygomycetes, Microsporidia, and the Evolutionary Ancestry of Sex Determination."  </w:t>
      </w:r>
      <w:r w:rsidRPr="008673AC">
        <w:rPr>
          <w:i/>
          <w:noProof/>
        </w:rPr>
        <w:t>Genome Biology and Evolution</w:t>
      </w:r>
      <w:r w:rsidRPr="008673AC">
        <w:rPr>
          <w:noProof/>
        </w:rPr>
        <w:t xml:space="preserve"> 3:186-194. doi: 10.1093/gbe/evr009.</w:t>
      </w:r>
    </w:p>
    <w:p w14:paraId="6D7667CF" w14:textId="77777777" w:rsidR="008673AC" w:rsidRPr="008673AC" w:rsidRDefault="008673AC" w:rsidP="008673AC">
      <w:pPr>
        <w:pStyle w:val="EndNoteBibliography"/>
        <w:spacing w:after="0"/>
        <w:ind w:left="720" w:hanging="720"/>
        <w:rPr>
          <w:noProof/>
        </w:rPr>
      </w:pPr>
      <w:r w:rsidRPr="008673AC">
        <w:rPr>
          <w:noProof/>
        </w:rPr>
        <w:t xml:space="preserve">Koestler, Tina, Arndt von Haeseler, and Ingo Ebersberger. 2010. "FACT: functional annotation transfer between proteins with similar feature architectures."  </w:t>
      </w:r>
      <w:r w:rsidRPr="008673AC">
        <w:rPr>
          <w:i/>
          <w:noProof/>
        </w:rPr>
        <w:t>BMC bioinformatics</w:t>
      </w:r>
      <w:r w:rsidRPr="008673AC">
        <w:rPr>
          <w:noProof/>
        </w:rPr>
        <w:t xml:space="preserve"> 11:417-417. doi: 10.1186/1471-2105-11-417.</w:t>
      </w:r>
    </w:p>
    <w:p w14:paraId="3B762AC7" w14:textId="77777777" w:rsidR="008673AC" w:rsidRPr="008673AC" w:rsidRDefault="008673AC" w:rsidP="008673AC">
      <w:pPr>
        <w:pStyle w:val="EndNoteBibliography"/>
        <w:spacing w:after="0"/>
        <w:ind w:left="720" w:hanging="720"/>
        <w:rPr>
          <w:noProof/>
        </w:rPr>
      </w:pPr>
      <w:r w:rsidRPr="008673AC">
        <w:rPr>
          <w:noProof/>
        </w:rPr>
        <w:lastRenderedPageBreak/>
        <w:t xml:space="preserve">Kolaczkowski, Bryan, and Joseph W Thornton. 2009. "Long-Branch Attraction Bias and Inconsistency in Bayesian Phylogenetics."  </w:t>
      </w:r>
      <w:r w:rsidRPr="008673AC">
        <w:rPr>
          <w:i/>
          <w:noProof/>
        </w:rPr>
        <w:t>PLoS ONE</w:t>
      </w:r>
      <w:r w:rsidRPr="008673AC">
        <w:rPr>
          <w:noProof/>
        </w:rPr>
        <w:t xml:space="preserve"> 4:12.</w:t>
      </w:r>
    </w:p>
    <w:p w14:paraId="10BB4D59" w14:textId="77777777" w:rsidR="008673AC" w:rsidRPr="008673AC" w:rsidRDefault="008673AC" w:rsidP="008673AC">
      <w:pPr>
        <w:pStyle w:val="EndNoteBibliography"/>
        <w:spacing w:after="0"/>
        <w:ind w:left="720" w:hanging="720"/>
        <w:rPr>
          <w:noProof/>
        </w:rPr>
      </w:pPr>
      <w:r w:rsidRPr="008673AC">
        <w:rPr>
          <w:noProof/>
        </w:rPr>
        <w:t xml:space="preserve">Kristensen, D. M., Y. I. Wolf, A. R. Mushegian, and E. V. Koonin. 2011. "Computational methods for Gene Orthology inference."  </w:t>
      </w:r>
      <w:r w:rsidRPr="008673AC">
        <w:rPr>
          <w:i/>
          <w:noProof/>
        </w:rPr>
        <w:t>Briefings in Bioinformatics</w:t>
      </w:r>
      <w:r w:rsidRPr="008673AC">
        <w:rPr>
          <w:noProof/>
        </w:rPr>
        <w:t xml:space="preserve"> 12:379-391. doi: 10.1093/bib/bbr030.</w:t>
      </w:r>
    </w:p>
    <w:p w14:paraId="7332BF85" w14:textId="77777777" w:rsidR="008673AC" w:rsidRPr="008673AC" w:rsidRDefault="008673AC" w:rsidP="008673AC">
      <w:pPr>
        <w:pStyle w:val="EndNoteBibliography"/>
        <w:spacing w:after="0"/>
        <w:ind w:left="720" w:hanging="720"/>
        <w:rPr>
          <w:noProof/>
        </w:rPr>
      </w:pPr>
      <w:r w:rsidRPr="008673AC">
        <w:rPr>
          <w:noProof/>
        </w:rPr>
        <w:t xml:space="preserve">Kück, Patrick, Christoph Mayer, Johann-Wolfgang Wägele, and Bernhard Misof. 2012. "Long Branch Effects Distort Maximum Likelihood Phylogenies in Simulations Despite Selection of the Correct Model."  </w:t>
      </w:r>
      <w:r w:rsidRPr="008673AC">
        <w:rPr>
          <w:i/>
          <w:noProof/>
        </w:rPr>
        <w:t>PLoS ONE</w:t>
      </w:r>
      <w:r w:rsidRPr="008673AC">
        <w:rPr>
          <w:noProof/>
        </w:rPr>
        <w:t xml:space="preserve"> 7:e36593. doi: 10.1371/journal.pone.0036593.</w:t>
      </w:r>
    </w:p>
    <w:p w14:paraId="454CF165" w14:textId="77777777" w:rsidR="008673AC" w:rsidRPr="008673AC" w:rsidRDefault="008673AC" w:rsidP="008673AC">
      <w:pPr>
        <w:pStyle w:val="EndNoteBibliography"/>
        <w:spacing w:after="0"/>
        <w:ind w:left="720" w:hanging="720"/>
        <w:rPr>
          <w:noProof/>
        </w:rPr>
      </w:pPr>
      <w:r w:rsidRPr="008673AC">
        <w:rPr>
          <w:noProof/>
        </w:rPr>
        <w:t xml:space="preserve">Kudo, R. R., and E. W. Daniels. 1963. "An Electron Microscope Study of the Spore of a Microsporidian, Thelohania californica*."  </w:t>
      </w:r>
      <w:r w:rsidRPr="008673AC">
        <w:rPr>
          <w:i/>
          <w:noProof/>
        </w:rPr>
        <w:t>The Journal of Protozoology</w:t>
      </w:r>
      <w:r w:rsidRPr="008673AC">
        <w:rPr>
          <w:noProof/>
        </w:rPr>
        <w:t xml:space="preserve"> 10:112-120. doi: 10.1111/j.1550-7408.1963.tb01645.x.</w:t>
      </w:r>
    </w:p>
    <w:p w14:paraId="6C027D81" w14:textId="77777777" w:rsidR="008673AC" w:rsidRPr="008673AC" w:rsidRDefault="008673AC" w:rsidP="008673AC">
      <w:pPr>
        <w:pStyle w:val="EndNoteBibliography"/>
        <w:spacing w:after="0"/>
        <w:ind w:left="720" w:hanging="720"/>
        <w:rPr>
          <w:noProof/>
        </w:rPr>
      </w:pPr>
      <w:r w:rsidRPr="008673AC">
        <w:rPr>
          <w:noProof/>
        </w:rPr>
        <w:t xml:space="preserve">Larkin, M. A., G. Blackshields, N. P. Brown, R. Chenna, P. A. McGettigan, H. McWilliam, F. Valentin, I. M. Wallace, A. Wilm, R. Lopez, J. D. Thompson, T. J. Gibson, and D. G. Higgins. 2007. "Clustal W and Clustal X version 2.0."  </w:t>
      </w:r>
      <w:r w:rsidRPr="008673AC">
        <w:rPr>
          <w:i/>
          <w:noProof/>
        </w:rPr>
        <w:t>Bioinformatics</w:t>
      </w:r>
      <w:r w:rsidRPr="008673AC">
        <w:rPr>
          <w:noProof/>
        </w:rPr>
        <w:t xml:space="preserve"> 23:2947-2948. doi: 10.1093/bioinformatics/btm404.</w:t>
      </w:r>
    </w:p>
    <w:p w14:paraId="12026857" w14:textId="77777777" w:rsidR="008673AC" w:rsidRPr="008673AC" w:rsidRDefault="008673AC" w:rsidP="008673AC">
      <w:pPr>
        <w:pStyle w:val="EndNoteBibliography"/>
        <w:spacing w:after="0"/>
        <w:ind w:left="720" w:hanging="720"/>
        <w:rPr>
          <w:noProof/>
        </w:rPr>
      </w:pPr>
      <w:r w:rsidRPr="008673AC">
        <w:rPr>
          <w:noProof/>
        </w:rPr>
        <w:t xml:space="preserve">Le, Si Quang, and Olivier Gascuel. 2008. "An improved general amino acid replacement matrix."  </w:t>
      </w:r>
      <w:r w:rsidRPr="008673AC">
        <w:rPr>
          <w:i/>
          <w:noProof/>
        </w:rPr>
        <w:t>Molecular Biology and Evolution</w:t>
      </w:r>
      <w:r w:rsidRPr="008673AC">
        <w:rPr>
          <w:noProof/>
        </w:rPr>
        <w:t xml:space="preserve"> 25:1307-1320. doi: 10.1093/molbev/msn067.</w:t>
      </w:r>
    </w:p>
    <w:p w14:paraId="1E723E95" w14:textId="77777777" w:rsidR="008673AC" w:rsidRPr="008673AC" w:rsidRDefault="008673AC" w:rsidP="008673AC">
      <w:pPr>
        <w:pStyle w:val="EndNoteBibliography"/>
        <w:spacing w:after="0"/>
        <w:ind w:left="720" w:hanging="720"/>
        <w:rPr>
          <w:noProof/>
        </w:rPr>
      </w:pPr>
      <w:r w:rsidRPr="008673AC">
        <w:rPr>
          <w:noProof/>
        </w:rPr>
        <w:t xml:space="preserve">Lee, John Hwa. 2008. "Molecular Detection of Enterocytozoon bieneusi and Identification of a Potentially Human-Pathogenic Genotype in Milk."  </w:t>
      </w:r>
      <w:r w:rsidRPr="008673AC">
        <w:rPr>
          <w:i/>
          <w:noProof/>
        </w:rPr>
        <w:t>Applied and Environmental Microbiology</w:t>
      </w:r>
      <w:r w:rsidRPr="008673AC">
        <w:rPr>
          <w:noProof/>
        </w:rPr>
        <w:t xml:space="preserve"> 74:1664-1666. doi: 10.1128/AEM.02110-07.</w:t>
      </w:r>
    </w:p>
    <w:p w14:paraId="30C59EE5" w14:textId="77777777" w:rsidR="008673AC" w:rsidRPr="008673AC" w:rsidRDefault="008673AC" w:rsidP="008673AC">
      <w:pPr>
        <w:pStyle w:val="EndNoteBibliography"/>
        <w:spacing w:after="0"/>
        <w:ind w:left="720" w:hanging="720"/>
        <w:rPr>
          <w:noProof/>
        </w:rPr>
      </w:pPr>
      <w:r w:rsidRPr="008673AC">
        <w:rPr>
          <w:noProof/>
        </w:rPr>
        <w:t xml:space="preserve">Lee, Soo Chan, Nicolas Corradi, Edmond J. Byrnes, Santiago Torres-Martinez, Fred S. Dietrich, Patrick J. Keeling, and Joseph Heitman. 2008. "Microsporidia evolved from ancestral sexual fungi."  </w:t>
      </w:r>
      <w:r w:rsidRPr="008673AC">
        <w:rPr>
          <w:i/>
          <w:noProof/>
        </w:rPr>
        <w:t>Current biology : CB</w:t>
      </w:r>
      <w:r w:rsidRPr="008673AC">
        <w:rPr>
          <w:noProof/>
        </w:rPr>
        <w:t xml:space="preserve"> 18:1675-1679. doi: 10.1016/j.cub.2008.09.030.</w:t>
      </w:r>
    </w:p>
    <w:p w14:paraId="0B3FB5AA" w14:textId="77777777" w:rsidR="008673AC" w:rsidRPr="008673AC" w:rsidRDefault="008673AC" w:rsidP="008673AC">
      <w:pPr>
        <w:pStyle w:val="EndNoteBibliography"/>
        <w:spacing w:after="0"/>
        <w:ind w:left="720" w:hanging="720"/>
        <w:rPr>
          <w:noProof/>
        </w:rPr>
      </w:pPr>
      <w:r w:rsidRPr="008673AC">
        <w:rPr>
          <w:noProof/>
        </w:rPr>
        <w:t xml:space="preserve">Letunic, Ivica, Tobias Doerks, and Peer Bork. 2012. "SMART 7: Recent updates to the protein domain annotation resource."  </w:t>
      </w:r>
      <w:r w:rsidRPr="008673AC">
        <w:rPr>
          <w:i/>
          <w:noProof/>
        </w:rPr>
        <w:t>Nucleic Acids Research</w:t>
      </w:r>
      <w:r w:rsidRPr="008673AC">
        <w:rPr>
          <w:noProof/>
        </w:rPr>
        <w:t xml:space="preserve"> 40. doi: 10.1093/nar/gkr931.</w:t>
      </w:r>
    </w:p>
    <w:p w14:paraId="62D73647" w14:textId="77777777" w:rsidR="008673AC" w:rsidRPr="008673AC" w:rsidRDefault="008673AC" w:rsidP="008673AC">
      <w:pPr>
        <w:pStyle w:val="EndNoteBibliography"/>
        <w:spacing w:after="0"/>
        <w:ind w:left="720" w:hanging="720"/>
        <w:rPr>
          <w:noProof/>
        </w:rPr>
      </w:pPr>
      <w:r w:rsidRPr="008673AC">
        <w:rPr>
          <w:noProof/>
        </w:rPr>
        <w:t xml:space="preserve">Li, Li, Christian J Stoeckert, and David S Roos. 2003. "OrthoMCL: identification of ortholog groups for eukaryotic genomes."  </w:t>
      </w:r>
      <w:r w:rsidRPr="008673AC">
        <w:rPr>
          <w:i/>
          <w:noProof/>
        </w:rPr>
        <w:t>Genome research</w:t>
      </w:r>
      <w:r w:rsidRPr="008673AC">
        <w:rPr>
          <w:noProof/>
        </w:rPr>
        <w:t xml:space="preserve"> 13:2178-89. doi: 10.1101/gr.1224503.</w:t>
      </w:r>
    </w:p>
    <w:p w14:paraId="789915AA" w14:textId="77777777" w:rsidR="008673AC" w:rsidRPr="008673AC" w:rsidRDefault="008673AC" w:rsidP="008673AC">
      <w:pPr>
        <w:pStyle w:val="EndNoteBibliography"/>
        <w:spacing w:after="0"/>
        <w:ind w:left="720" w:hanging="720"/>
        <w:rPr>
          <w:noProof/>
        </w:rPr>
      </w:pPr>
      <w:r w:rsidRPr="008673AC">
        <w:rPr>
          <w:noProof/>
        </w:rPr>
        <w:t xml:space="preserve">Li, Teng, Jimeng Hua, April M Wright, Ying Cui, Qiang Xie, Wenjun Bu, and David M Hillis. 2014. "Long-branch attraction and the phylogeny of true water bugs (Hemiptera: Nepomorpha) as estimated from mitochondrial genomes."  </w:t>
      </w:r>
      <w:r w:rsidRPr="008673AC">
        <w:rPr>
          <w:i/>
          <w:noProof/>
        </w:rPr>
        <w:t>BMC Evolutionary Biology</w:t>
      </w:r>
      <w:r w:rsidRPr="008673AC">
        <w:rPr>
          <w:noProof/>
        </w:rPr>
        <w:t xml:space="preserve"> 14:99. doi: 10.1186/1471-2148-14-99.</w:t>
      </w:r>
    </w:p>
    <w:p w14:paraId="14A6BE8E" w14:textId="77777777" w:rsidR="008673AC" w:rsidRPr="008673AC" w:rsidRDefault="008673AC" w:rsidP="008673AC">
      <w:pPr>
        <w:pStyle w:val="EndNoteBibliography"/>
        <w:spacing w:after="0"/>
        <w:ind w:left="720" w:hanging="720"/>
        <w:rPr>
          <w:noProof/>
        </w:rPr>
      </w:pPr>
      <w:r w:rsidRPr="008673AC">
        <w:rPr>
          <w:noProof/>
        </w:rPr>
        <w:t xml:space="preserve">Li, Wei, Yijing Li, Weizhi Li, Jinping Yang, Mingxin Song, Ruinan Diao, Honglin Jia, Yixin Lu, Jun Zheng, Xichen Zhang, and Lihua Xiao. 2014. "Genotypes of Enterocytozoon bieneusi in Livestock in China: High Prevalence and Zoonotic Potential."  </w:t>
      </w:r>
      <w:r w:rsidRPr="008673AC">
        <w:rPr>
          <w:i/>
          <w:noProof/>
        </w:rPr>
        <w:t>PLoS ONE</w:t>
      </w:r>
      <w:r w:rsidRPr="008673AC">
        <w:rPr>
          <w:noProof/>
        </w:rPr>
        <w:t xml:space="preserve"> 9:e97623. doi: 10.1371/journal.pone.0097623.</w:t>
      </w:r>
    </w:p>
    <w:p w14:paraId="71263967" w14:textId="77777777" w:rsidR="008673AC" w:rsidRPr="008673AC" w:rsidRDefault="008673AC" w:rsidP="008673AC">
      <w:pPr>
        <w:pStyle w:val="EndNoteBibliography"/>
        <w:spacing w:after="0"/>
        <w:ind w:left="720" w:hanging="720"/>
        <w:rPr>
          <w:noProof/>
        </w:rPr>
      </w:pPr>
      <w:r w:rsidRPr="008673AC">
        <w:rPr>
          <w:noProof/>
        </w:rPr>
        <w:lastRenderedPageBreak/>
        <w:t xml:space="preserve">Li, Yang, Sarah E. Calvo, Roee Gutman, Jun S. Liu, and Vamsi K. Mootha. 2014. "Expansion of Biological Pathways Based on Evolutionary Inference."  </w:t>
      </w:r>
      <w:r w:rsidRPr="008673AC">
        <w:rPr>
          <w:i/>
          <w:noProof/>
        </w:rPr>
        <w:t>Cell</w:t>
      </w:r>
      <w:r w:rsidRPr="008673AC">
        <w:rPr>
          <w:noProof/>
        </w:rPr>
        <w:t xml:space="preserve"> 158:213-225. doi: 10.1016/j.cell.2014.05.034.</w:t>
      </w:r>
    </w:p>
    <w:p w14:paraId="5C1F7641" w14:textId="77777777" w:rsidR="008673AC" w:rsidRPr="008673AC" w:rsidRDefault="008673AC" w:rsidP="008673AC">
      <w:pPr>
        <w:pStyle w:val="EndNoteBibliography"/>
        <w:spacing w:after="0"/>
        <w:ind w:left="720" w:hanging="720"/>
        <w:rPr>
          <w:noProof/>
        </w:rPr>
      </w:pPr>
      <w:r w:rsidRPr="008673AC">
        <w:rPr>
          <w:noProof/>
        </w:rPr>
        <w:t xml:space="preserve">Loewenstein, Yaniv, Domenico Raimondo, Oliver C Redfern, James Watson, Dmitrij Frishman, Michal Linial, Christine Orengo, Janet Thornton, and Anna Tramontano. 2009. "Protein function annotation by homology-based inference."  </w:t>
      </w:r>
      <w:r w:rsidRPr="008673AC">
        <w:rPr>
          <w:i/>
          <w:noProof/>
        </w:rPr>
        <w:t>Genome Biology</w:t>
      </w:r>
      <w:r w:rsidRPr="008673AC">
        <w:rPr>
          <w:noProof/>
        </w:rPr>
        <w:t xml:space="preserve"> 10:207. doi: 10.1186/gb-2009-10-2-207.</w:t>
      </w:r>
    </w:p>
    <w:p w14:paraId="51809D2B" w14:textId="77777777" w:rsidR="008673AC" w:rsidRPr="008673AC" w:rsidRDefault="008673AC" w:rsidP="008673AC">
      <w:pPr>
        <w:pStyle w:val="EndNoteBibliography"/>
        <w:spacing w:after="0"/>
        <w:ind w:left="720" w:hanging="720"/>
        <w:rPr>
          <w:noProof/>
        </w:rPr>
      </w:pPr>
      <w:r w:rsidRPr="008673AC">
        <w:rPr>
          <w:noProof/>
        </w:rPr>
        <w:t xml:space="preserve">Lores, Beatriz, Isabel Lopez‐Miragaya, Cristina Arias, Soledad Fenoy, Julio Torres, and Carmen del Aguila. 2002. "Intestinal Microsporidiosis Due to Enterocytozoon bieneusi in Elderly Human Immunodeficiency Virus–Negative Patients from Vigo, Spain."  </w:t>
      </w:r>
      <w:r w:rsidRPr="008673AC">
        <w:rPr>
          <w:i/>
          <w:noProof/>
        </w:rPr>
        <w:t>Clinical Infectious Diseases</w:t>
      </w:r>
      <w:r w:rsidRPr="008673AC">
        <w:rPr>
          <w:noProof/>
        </w:rPr>
        <w:t xml:space="preserve"> 34:918-921. doi: 10.1086/339205.</w:t>
      </w:r>
    </w:p>
    <w:p w14:paraId="663AA11A" w14:textId="77777777" w:rsidR="008673AC" w:rsidRPr="008673AC" w:rsidRDefault="008673AC" w:rsidP="008673AC">
      <w:pPr>
        <w:pStyle w:val="EndNoteBibliography"/>
        <w:spacing w:after="0"/>
        <w:ind w:left="720" w:hanging="720"/>
        <w:rPr>
          <w:noProof/>
        </w:rPr>
      </w:pPr>
      <w:r w:rsidRPr="008673AC">
        <w:rPr>
          <w:noProof/>
        </w:rPr>
        <w:t xml:space="preserve">Luallen, Robert J, Aaron W Reinke, Linda Tong, Michael R Botts, Marie-Anne Félix, and Emily R Troemel. 2016. "Discovery of a Natural Microsporidian Pathogen with a Broad Tissue Tropism in Caenorhabditis elegans."  </w:t>
      </w:r>
      <w:r w:rsidRPr="008673AC">
        <w:rPr>
          <w:i/>
          <w:noProof/>
        </w:rPr>
        <w:t>PLOS Pathogens</w:t>
      </w:r>
      <w:r w:rsidRPr="008673AC">
        <w:rPr>
          <w:noProof/>
        </w:rPr>
        <w:t>:28.</w:t>
      </w:r>
    </w:p>
    <w:p w14:paraId="6DB54049" w14:textId="77777777" w:rsidR="008673AC" w:rsidRPr="008673AC" w:rsidRDefault="008673AC" w:rsidP="008673AC">
      <w:pPr>
        <w:pStyle w:val="EndNoteBibliography"/>
        <w:spacing w:after="0"/>
        <w:ind w:left="720" w:hanging="720"/>
        <w:rPr>
          <w:noProof/>
        </w:rPr>
      </w:pPr>
      <w:r w:rsidRPr="008673AC">
        <w:rPr>
          <w:noProof/>
        </w:rPr>
        <w:t xml:space="preserve">Madera, Martin, and Julian Gough. 2002. "A comparison of profile hidden Markov model procedures for remote homology detection."  </w:t>
      </w:r>
      <w:r w:rsidRPr="008673AC">
        <w:rPr>
          <w:i/>
          <w:noProof/>
        </w:rPr>
        <w:t>Nucleic Acids Research</w:t>
      </w:r>
      <w:r w:rsidRPr="008673AC">
        <w:rPr>
          <w:noProof/>
        </w:rPr>
        <w:t xml:space="preserve"> 30:4321-4328.</w:t>
      </w:r>
    </w:p>
    <w:p w14:paraId="608EFA29" w14:textId="77777777" w:rsidR="008673AC" w:rsidRPr="008673AC" w:rsidRDefault="008673AC" w:rsidP="008673AC">
      <w:pPr>
        <w:pStyle w:val="EndNoteBibliography"/>
        <w:spacing w:after="0"/>
        <w:ind w:left="720" w:hanging="720"/>
        <w:rPr>
          <w:noProof/>
        </w:rPr>
      </w:pPr>
      <w:r w:rsidRPr="008673AC">
        <w:rPr>
          <w:noProof/>
        </w:rPr>
        <w:t xml:space="preserve">Mann, H. B., and D. R. Whitney. 1947. "On a Test of Whether one of Two Random Variables is Stochastically Larger than the Other."  </w:t>
      </w:r>
      <w:r w:rsidRPr="008673AC">
        <w:rPr>
          <w:i/>
          <w:noProof/>
        </w:rPr>
        <w:t>The Annals of Mathematical Statistics</w:t>
      </w:r>
      <w:r w:rsidRPr="008673AC">
        <w:rPr>
          <w:noProof/>
        </w:rPr>
        <w:t xml:space="preserve"> 18:50-60.</w:t>
      </w:r>
    </w:p>
    <w:p w14:paraId="5C0C63F7" w14:textId="77777777" w:rsidR="008673AC" w:rsidRPr="008673AC" w:rsidRDefault="008673AC" w:rsidP="008673AC">
      <w:pPr>
        <w:pStyle w:val="EndNoteBibliography"/>
        <w:spacing w:after="0"/>
        <w:ind w:left="720" w:hanging="720"/>
        <w:rPr>
          <w:noProof/>
        </w:rPr>
      </w:pPr>
      <w:r w:rsidRPr="008673AC">
        <w:rPr>
          <w:noProof/>
        </w:rPr>
        <w:t xml:space="preserve">Mathis, Alexander, Rainer Weber, and Peter Deplazes. 2005. "Zoonotic Potential of the Microsporidia."  </w:t>
      </w:r>
      <w:r w:rsidRPr="008673AC">
        <w:rPr>
          <w:i/>
          <w:noProof/>
        </w:rPr>
        <w:t>Clinical Microbiology Reviews</w:t>
      </w:r>
      <w:r w:rsidRPr="008673AC">
        <w:rPr>
          <w:noProof/>
        </w:rPr>
        <w:t xml:space="preserve"> 18:423-445. doi: 10.1128/CMR.18.3.423-445.2005.</w:t>
      </w:r>
    </w:p>
    <w:p w14:paraId="2AA2596E" w14:textId="77777777" w:rsidR="008673AC" w:rsidRPr="008673AC" w:rsidRDefault="008673AC" w:rsidP="008673AC">
      <w:pPr>
        <w:pStyle w:val="EndNoteBibliography"/>
        <w:spacing w:after="0"/>
        <w:ind w:left="720" w:hanging="720"/>
        <w:rPr>
          <w:noProof/>
        </w:rPr>
      </w:pPr>
      <w:r w:rsidRPr="008673AC">
        <w:rPr>
          <w:noProof/>
        </w:rPr>
        <w:t>Matos, Olga, Maria Luisa Lobo, and Lihua Xiao. 2012. "Epidemiology of Enterocytozoon bieneusi Infection in Humans." [Research article], Last Modified 2012.</w:t>
      </w:r>
    </w:p>
    <w:p w14:paraId="1E69ED26" w14:textId="77777777" w:rsidR="008673AC" w:rsidRPr="008673AC" w:rsidRDefault="008673AC" w:rsidP="008673AC">
      <w:pPr>
        <w:pStyle w:val="EndNoteBibliography"/>
        <w:spacing w:after="0"/>
        <w:ind w:left="720" w:hanging="720"/>
        <w:rPr>
          <w:noProof/>
        </w:rPr>
      </w:pPr>
      <w:r w:rsidRPr="008673AC">
        <w:rPr>
          <w:noProof/>
        </w:rPr>
        <w:t xml:space="preserve">McLaughlin, David J., David S. Hibbett, François Lutzoni, Joseph W. Spatafora, and Rytas Vilgalys. 2009. "The search for the fungal tree of life."  </w:t>
      </w:r>
      <w:r w:rsidRPr="008673AC">
        <w:rPr>
          <w:i/>
          <w:noProof/>
        </w:rPr>
        <w:t>Trends in Microbiology</w:t>
      </w:r>
      <w:r w:rsidRPr="008673AC">
        <w:rPr>
          <w:noProof/>
        </w:rPr>
        <w:t xml:space="preserve"> 17:488-497. doi: 10.1016/j.tim.2009.08.001.</w:t>
      </w:r>
    </w:p>
    <w:p w14:paraId="3D707BFF" w14:textId="77777777" w:rsidR="008673AC" w:rsidRPr="008673AC" w:rsidRDefault="008673AC" w:rsidP="008673AC">
      <w:pPr>
        <w:pStyle w:val="EndNoteBibliography"/>
        <w:spacing w:after="0"/>
        <w:ind w:left="720" w:hanging="720"/>
        <w:rPr>
          <w:noProof/>
        </w:rPr>
      </w:pPr>
      <w:r w:rsidRPr="008673AC">
        <w:rPr>
          <w:noProof/>
        </w:rPr>
        <w:t xml:space="preserve">Méténier, Guy, and Christian P. Vivarès. 2001. "Molecular characteristics and physiology of microsporidia."  </w:t>
      </w:r>
      <w:r w:rsidRPr="008673AC">
        <w:rPr>
          <w:i/>
          <w:noProof/>
        </w:rPr>
        <w:t>Microbes and Infection</w:t>
      </w:r>
      <w:r w:rsidRPr="008673AC">
        <w:rPr>
          <w:noProof/>
        </w:rPr>
        <w:t xml:space="preserve"> 3:407-415. doi: 10.1016/S1286-4579(01)01398-3.</w:t>
      </w:r>
    </w:p>
    <w:p w14:paraId="57D5C397" w14:textId="77777777" w:rsidR="008673AC" w:rsidRPr="008673AC" w:rsidRDefault="008673AC" w:rsidP="008673AC">
      <w:pPr>
        <w:pStyle w:val="EndNoteBibliography"/>
        <w:spacing w:after="0"/>
        <w:ind w:left="720" w:hanging="720"/>
        <w:rPr>
          <w:noProof/>
        </w:rPr>
      </w:pPr>
      <w:r w:rsidRPr="008673AC">
        <w:rPr>
          <w:noProof/>
        </w:rPr>
        <w:t xml:space="preserve">Moore, A. D., A. Held, N. Terrapon, J. Weiner, and E. Bornberg-Bauer. 2014. "DoMosaics: software for domain arrangement visualization and domain-centric analysis of proteins."  </w:t>
      </w:r>
      <w:r w:rsidRPr="008673AC">
        <w:rPr>
          <w:i/>
          <w:noProof/>
        </w:rPr>
        <w:t>Bioinformatics</w:t>
      </w:r>
      <w:r w:rsidRPr="008673AC">
        <w:rPr>
          <w:noProof/>
        </w:rPr>
        <w:t xml:space="preserve"> 30:282-283. doi: 10.1093/bioinformatics/btt640.</w:t>
      </w:r>
    </w:p>
    <w:p w14:paraId="164C3C33" w14:textId="77777777" w:rsidR="008673AC" w:rsidRPr="008673AC" w:rsidRDefault="008673AC" w:rsidP="008673AC">
      <w:pPr>
        <w:pStyle w:val="EndNoteBibliography"/>
        <w:spacing w:after="0"/>
        <w:ind w:left="720" w:hanging="720"/>
        <w:rPr>
          <w:noProof/>
        </w:rPr>
      </w:pPr>
      <w:r w:rsidRPr="008673AC">
        <w:rPr>
          <w:noProof/>
        </w:rPr>
        <w:t xml:space="preserve">Moreira, David, and Purificación López-García. 2007. "The Last Common Ancestor of Modern Cells." In </w:t>
      </w:r>
      <w:r w:rsidRPr="008673AC">
        <w:rPr>
          <w:i/>
          <w:noProof/>
        </w:rPr>
        <w:t>Lectures in Astrobiology</w:t>
      </w:r>
      <w:r w:rsidRPr="008673AC">
        <w:rPr>
          <w:noProof/>
        </w:rPr>
        <w:t>, edited by Muriel Gargaud, Hervé Martin and Philippe Claeys, 305-317. Berlin, Heidelberg: Springer Berlin Heidelberg.</w:t>
      </w:r>
    </w:p>
    <w:p w14:paraId="38E62B59" w14:textId="77777777" w:rsidR="008673AC" w:rsidRPr="008673AC" w:rsidRDefault="008673AC" w:rsidP="008673AC">
      <w:pPr>
        <w:pStyle w:val="EndNoteBibliography"/>
        <w:spacing w:after="0"/>
        <w:ind w:left="720" w:hanging="720"/>
        <w:rPr>
          <w:noProof/>
        </w:rPr>
      </w:pPr>
      <w:r w:rsidRPr="008673AC">
        <w:rPr>
          <w:noProof/>
        </w:rPr>
        <w:lastRenderedPageBreak/>
        <w:t xml:space="preserve">Moretti, Ana I.S., Jessyca C. Pavanelli, Patrícia Nolasco, Matthias S. Leisegang, Leonardo Y. Tanaka, Carolina G. Fernandes, João Wosniak, Daniela Kajihara, Matheus H. DIas, Denise C. Fernandes, Hanjoong Jo, Ngoc Vinh Tran, Ingo Ebersberger, Ralf P. Brandes, Diego Bonatto, and Francisco R.M. Laurindo. 2017. "Conserved Gene Microsynteny Unveils Functional Interaction between Protein Disulfide Isomerase and Rho Guanine-Dissociation Inhibitor Families."  </w:t>
      </w:r>
      <w:r w:rsidRPr="008673AC">
        <w:rPr>
          <w:i/>
          <w:noProof/>
        </w:rPr>
        <w:t>Scientific Reports</w:t>
      </w:r>
      <w:r w:rsidRPr="008673AC">
        <w:rPr>
          <w:noProof/>
        </w:rPr>
        <w:t xml:space="preserve"> 7. doi: 10.1038/s41598-017-16947-5.</w:t>
      </w:r>
    </w:p>
    <w:p w14:paraId="070DD293" w14:textId="77777777" w:rsidR="008673AC" w:rsidRPr="008673AC" w:rsidRDefault="008673AC" w:rsidP="008673AC">
      <w:pPr>
        <w:pStyle w:val="EndNoteBibliography"/>
        <w:spacing w:after="0"/>
        <w:ind w:left="720" w:hanging="720"/>
        <w:rPr>
          <w:noProof/>
        </w:rPr>
      </w:pPr>
      <w:r w:rsidRPr="008673AC">
        <w:rPr>
          <w:noProof/>
        </w:rPr>
        <w:t xml:space="preserve">Moriya, Yuki, Masumi Itoh, Shujiro Okuda, Akiyasu C Yoshizawa, and Minoru Kanehisa. 2007. "KAAS: an automatic genome annotation and pathway reconstruction server."  </w:t>
      </w:r>
      <w:r w:rsidRPr="008673AC">
        <w:rPr>
          <w:i/>
          <w:noProof/>
        </w:rPr>
        <w:t>Nucleic acids research</w:t>
      </w:r>
      <w:r w:rsidRPr="008673AC">
        <w:rPr>
          <w:noProof/>
        </w:rPr>
        <w:t xml:space="preserve"> 35:W182-5. doi: 10.1093/nar/gkm321.</w:t>
      </w:r>
    </w:p>
    <w:p w14:paraId="11757372" w14:textId="77777777" w:rsidR="008673AC" w:rsidRPr="008673AC" w:rsidRDefault="008673AC" w:rsidP="008673AC">
      <w:pPr>
        <w:pStyle w:val="EndNoteBibliography"/>
        <w:spacing w:after="0"/>
        <w:ind w:left="720" w:hanging="720"/>
        <w:rPr>
          <w:noProof/>
        </w:rPr>
      </w:pPr>
      <w:r w:rsidRPr="008673AC">
        <w:rPr>
          <w:noProof/>
        </w:rPr>
        <w:t xml:space="preserve">Mungthin, Mathirut, Ravis Suwannasaeng, Tawee Naaglor, Wirote Areekul, and Saovanee Leelayoova. 2001. "Asymptomatic intestinal microsporidiosis in Thai orphans and child-care workers."  </w:t>
      </w:r>
      <w:r w:rsidRPr="008673AC">
        <w:rPr>
          <w:i/>
          <w:noProof/>
        </w:rPr>
        <w:t>Transactions of the Royal Society of Tropical Medicine and Hygiene</w:t>
      </w:r>
      <w:r w:rsidRPr="008673AC">
        <w:rPr>
          <w:noProof/>
        </w:rPr>
        <w:t xml:space="preserve"> 95:304-306. doi: 10.1016/S0035-9203(01)90243-3.</w:t>
      </w:r>
    </w:p>
    <w:p w14:paraId="18C37005" w14:textId="77777777" w:rsidR="008673AC" w:rsidRPr="008673AC" w:rsidRDefault="008673AC" w:rsidP="008673AC">
      <w:pPr>
        <w:pStyle w:val="EndNoteBibliography"/>
        <w:spacing w:after="0"/>
        <w:ind w:left="720" w:hanging="720"/>
        <w:rPr>
          <w:noProof/>
        </w:rPr>
      </w:pPr>
      <w:r w:rsidRPr="008673AC">
        <w:rPr>
          <w:noProof/>
        </w:rPr>
        <w:t xml:space="preserve">Naegeli, K. 1857. "Über die neue Krankheit der Seidenraupe und verwandte Organismen." </w:t>
      </w:r>
      <w:r w:rsidRPr="008673AC">
        <w:rPr>
          <w:i/>
          <w:noProof/>
        </w:rPr>
        <w:t>Botanische Zeitung</w:t>
      </w:r>
      <w:r w:rsidRPr="008673AC">
        <w:rPr>
          <w:noProof/>
        </w:rPr>
        <w:t>, 1857, 760-761. Accessed 2018-03-25 20:33:39.</w:t>
      </w:r>
    </w:p>
    <w:p w14:paraId="05BD8F76" w14:textId="77777777" w:rsidR="008673AC" w:rsidRPr="008673AC" w:rsidRDefault="008673AC" w:rsidP="008673AC">
      <w:pPr>
        <w:pStyle w:val="EndNoteBibliography"/>
        <w:spacing w:after="0"/>
        <w:ind w:left="720" w:hanging="720"/>
        <w:rPr>
          <w:noProof/>
        </w:rPr>
      </w:pPr>
      <w:r w:rsidRPr="008673AC">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8673AC">
        <w:rPr>
          <w:i/>
          <w:noProof/>
        </w:rPr>
        <w:t>Genome biology and evolution</w:t>
      </w:r>
      <w:r w:rsidRPr="008673AC">
        <w:rPr>
          <w:noProof/>
        </w:rPr>
        <w:t xml:space="preserve"> 5:2285-303. doi: 10.1093/gbe/evt184.</w:t>
      </w:r>
    </w:p>
    <w:p w14:paraId="1D06A36B" w14:textId="77777777" w:rsidR="008673AC" w:rsidRPr="008673AC" w:rsidRDefault="008673AC" w:rsidP="008673AC">
      <w:pPr>
        <w:pStyle w:val="EndNoteBibliography"/>
        <w:spacing w:after="0"/>
        <w:ind w:left="720" w:hanging="720"/>
        <w:rPr>
          <w:noProof/>
        </w:rPr>
      </w:pPr>
      <w:r w:rsidRPr="008673AC">
        <w:rPr>
          <w:noProof/>
        </w:rPr>
        <w:t xml:space="preserve">Neumann, Peter, and Norman L Carreck. 2010. "Honey bee colony losses."  </w:t>
      </w:r>
      <w:r w:rsidRPr="008673AC">
        <w:rPr>
          <w:i/>
          <w:noProof/>
        </w:rPr>
        <w:t>Journal of Apicultural Research</w:t>
      </w:r>
      <w:r w:rsidRPr="008673AC">
        <w:rPr>
          <w:noProof/>
        </w:rPr>
        <w:t xml:space="preserve"> 49:1-6. doi: 10.3896/IBRA.1.49.1.01.</w:t>
      </w:r>
    </w:p>
    <w:p w14:paraId="44705754" w14:textId="77777777" w:rsidR="008673AC" w:rsidRPr="008673AC" w:rsidRDefault="008673AC" w:rsidP="008673AC">
      <w:pPr>
        <w:pStyle w:val="EndNoteBibliography"/>
        <w:spacing w:after="0"/>
        <w:ind w:left="720" w:hanging="720"/>
        <w:rPr>
          <w:noProof/>
        </w:rPr>
      </w:pPr>
      <w:r w:rsidRPr="008673AC">
        <w:rPr>
          <w:noProof/>
        </w:rPr>
        <w:t xml:space="preserve">Noether, Gottfried E. 1987. "Sample Size Determination for Some Common Nonparametric Tests."  </w:t>
      </w:r>
      <w:r w:rsidRPr="008673AC">
        <w:rPr>
          <w:i/>
          <w:noProof/>
        </w:rPr>
        <w:t>Journal of the American Statistical Association</w:t>
      </w:r>
      <w:r w:rsidRPr="008673AC">
        <w:rPr>
          <w:noProof/>
        </w:rPr>
        <w:t xml:space="preserve"> 82:645-647. doi: 10.2307/2289477.</w:t>
      </w:r>
    </w:p>
    <w:p w14:paraId="39484816" w14:textId="77777777" w:rsidR="008673AC" w:rsidRPr="008673AC" w:rsidRDefault="008673AC" w:rsidP="008673AC">
      <w:pPr>
        <w:pStyle w:val="EndNoteBibliography"/>
        <w:spacing w:after="0"/>
        <w:ind w:left="720" w:hanging="720"/>
        <w:rPr>
          <w:noProof/>
        </w:rPr>
      </w:pPr>
      <w:r w:rsidRPr="008673AC">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8673AC">
        <w:rPr>
          <w:i/>
          <w:noProof/>
        </w:rPr>
        <w:t>Nucleic Acids Research</w:t>
      </w:r>
      <w:r w:rsidRPr="008673AC">
        <w:rPr>
          <w:noProof/>
        </w:rPr>
        <w:t xml:space="preserve"> 42:D26-D31. doi: 10.1093/nar/gkt1069.</w:t>
      </w:r>
    </w:p>
    <w:p w14:paraId="2F91BDE5" w14:textId="77777777" w:rsidR="008673AC" w:rsidRPr="008673AC" w:rsidRDefault="008673AC" w:rsidP="008673AC">
      <w:pPr>
        <w:pStyle w:val="EndNoteBibliography"/>
        <w:spacing w:after="0"/>
        <w:ind w:left="720" w:hanging="720"/>
        <w:rPr>
          <w:noProof/>
        </w:rPr>
      </w:pPr>
      <w:r w:rsidRPr="008673AC">
        <w:rPr>
          <w:noProof/>
        </w:rPr>
        <w:t xml:space="preserve">O'Brien, Kevin P, Maido Remm, and Erik L L Sonnhammer. 2005. "Inparanoid: a comprehensive database of eukaryotic orthologs."  </w:t>
      </w:r>
      <w:r w:rsidRPr="008673AC">
        <w:rPr>
          <w:i/>
          <w:noProof/>
        </w:rPr>
        <w:t>Nucleic acids research</w:t>
      </w:r>
      <w:r w:rsidRPr="008673AC">
        <w:rPr>
          <w:noProof/>
        </w:rPr>
        <w:t xml:space="preserve"> 33:D476-80. doi: 10.1093/nar/gki107.</w:t>
      </w:r>
    </w:p>
    <w:p w14:paraId="6EE83B54" w14:textId="77777777" w:rsidR="008673AC" w:rsidRPr="008673AC" w:rsidRDefault="008673AC" w:rsidP="008673AC">
      <w:pPr>
        <w:pStyle w:val="EndNoteBibliography"/>
        <w:spacing w:after="0"/>
        <w:ind w:left="720" w:hanging="720"/>
        <w:rPr>
          <w:noProof/>
        </w:rPr>
      </w:pPr>
      <w:r w:rsidRPr="008673AC">
        <w:rPr>
          <w:noProof/>
        </w:rPr>
        <w:t xml:space="preserve">Paracer, Surindar, and Vernon Ahmadjian. 2000. </w:t>
      </w:r>
      <w:r w:rsidRPr="008673AC">
        <w:rPr>
          <w:i/>
          <w:noProof/>
        </w:rPr>
        <w:t>Symbiosis: An Introduction to Biological Associations</w:t>
      </w:r>
      <w:r w:rsidRPr="008673AC">
        <w:rPr>
          <w:noProof/>
        </w:rPr>
        <w:t>: Oxford University Press.</w:t>
      </w:r>
    </w:p>
    <w:p w14:paraId="36C4A4BA" w14:textId="77777777" w:rsidR="008673AC" w:rsidRPr="008673AC" w:rsidRDefault="008673AC" w:rsidP="008673AC">
      <w:pPr>
        <w:pStyle w:val="EndNoteBibliography"/>
        <w:spacing w:after="0"/>
        <w:ind w:left="720" w:hanging="720"/>
        <w:rPr>
          <w:noProof/>
        </w:rPr>
      </w:pPr>
      <w:r w:rsidRPr="008673AC">
        <w:rPr>
          <w:noProof/>
        </w:rPr>
        <w:t xml:space="preserve">Parks, Sarah L., and Nick Goldman. 2014. "Maximum likelihood inference of small trees in the presence of long branches."  </w:t>
      </w:r>
      <w:r w:rsidRPr="008673AC">
        <w:rPr>
          <w:i/>
          <w:noProof/>
        </w:rPr>
        <w:t>Systematic Biology</w:t>
      </w:r>
      <w:r w:rsidRPr="008673AC">
        <w:rPr>
          <w:noProof/>
        </w:rPr>
        <w:t xml:space="preserve"> 63:798-811. doi: 10.1093/sysbio/syu044.</w:t>
      </w:r>
    </w:p>
    <w:p w14:paraId="02551837" w14:textId="77777777" w:rsidR="008673AC" w:rsidRPr="008673AC" w:rsidRDefault="008673AC" w:rsidP="008673AC">
      <w:pPr>
        <w:pStyle w:val="EndNoteBibliography"/>
        <w:spacing w:after="0"/>
        <w:ind w:left="720" w:hanging="720"/>
        <w:rPr>
          <w:noProof/>
        </w:rPr>
      </w:pPr>
      <w:r w:rsidRPr="008673AC">
        <w:rPr>
          <w:noProof/>
        </w:rPr>
        <w:lastRenderedPageBreak/>
        <w:t xml:space="preserve">Pellegrini, M., E. M. Marcotte, M. J. Thompson, D. Eisenberg, and T. O. Yeates. 1999. "Assigning protein functions by comparative genome analysis: Protein phylogenetic profiles."  </w:t>
      </w:r>
      <w:r w:rsidRPr="008673AC">
        <w:rPr>
          <w:i/>
          <w:noProof/>
        </w:rPr>
        <w:t>Proceedings of the National Academy of Sciences</w:t>
      </w:r>
      <w:r w:rsidRPr="008673AC">
        <w:rPr>
          <w:noProof/>
        </w:rPr>
        <w:t xml:space="preserve"> 96:4285-4288. doi: 10.1073/pnas.96.8.4285.</w:t>
      </w:r>
    </w:p>
    <w:p w14:paraId="533EB9CD" w14:textId="77777777" w:rsidR="008673AC" w:rsidRPr="008673AC" w:rsidRDefault="008673AC" w:rsidP="008673AC">
      <w:pPr>
        <w:pStyle w:val="EndNoteBibliography"/>
        <w:spacing w:after="0"/>
        <w:ind w:left="720" w:hanging="720"/>
        <w:rPr>
          <w:noProof/>
        </w:rPr>
      </w:pPr>
      <w:r w:rsidRPr="008673AC">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8673AC">
        <w:rPr>
          <w:i/>
          <w:noProof/>
        </w:rPr>
        <w:t>Nature Communications</w:t>
      </w:r>
      <w:r w:rsidRPr="008673AC">
        <w:rPr>
          <w:noProof/>
        </w:rPr>
        <w:t xml:space="preserve"> 3:1137. doi: 10.1038/ncomms2156.</w:t>
      </w:r>
    </w:p>
    <w:p w14:paraId="223C6772" w14:textId="77777777" w:rsidR="008673AC" w:rsidRPr="008673AC" w:rsidRDefault="008673AC" w:rsidP="008673AC">
      <w:pPr>
        <w:pStyle w:val="EndNoteBibliography"/>
        <w:spacing w:after="0"/>
        <w:ind w:left="720" w:hanging="720"/>
        <w:rPr>
          <w:noProof/>
        </w:rPr>
      </w:pPr>
      <w:r w:rsidRPr="008673AC">
        <w:rPr>
          <w:noProof/>
        </w:rPr>
        <w:t xml:space="preserve">Philippe, H. 2000. "Opinion: long branch attraction and protist phylogeny."  </w:t>
      </w:r>
      <w:r w:rsidRPr="008673AC">
        <w:rPr>
          <w:i/>
          <w:noProof/>
        </w:rPr>
        <w:t>Protist</w:t>
      </w:r>
      <w:r w:rsidRPr="008673AC">
        <w:rPr>
          <w:noProof/>
        </w:rPr>
        <w:t xml:space="preserve"> 151:307-316. doi: 10.1078/S1434-4610(04)70029-2.</w:t>
      </w:r>
    </w:p>
    <w:p w14:paraId="691909E6" w14:textId="77777777" w:rsidR="008673AC" w:rsidRPr="008673AC" w:rsidRDefault="008673AC" w:rsidP="008673AC">
      <w:pPr>
        <w:pStyle w:val="EndNoteBibliography"/>
        <w:spacing w:after="0"/>
        <w:ind w:left="720" w:hanging="720"/>
        <w:rPr>
          <w:noProof/>
        </w:rPr>
      </w:pPr>
      <w:r w:rsidRPr="008673AC">
        <w:rPr>
          <w:noProof/>
        </w:rPr>
        <w:t xml:space="preserve">Philippe, Hervé, Yan Zhou, Henner Brinkmann, Nicolas Rodrigue, and Frédéric Delsuc. 2005. "Heterotachy and long-branch attraction in phylogenetics."  </w:t>
      </w:r>
      <w:r w:rsidRPr="008673AC">
        <w:rPr>
          <w:i/>
          <w:noProof/>
        </w:rPr>
        <w:t>BMC Evolutionary Biology</w:t>
      </w:r>
      <w:r w:rsidRPr="008673AC">
        <w:rPr>
          <w:noProof/>
        </w:rPr>
        <w:t xml:space="preserve"> 5:50. doi: 10.1186/1471-2148-5-50.</w:t>
      </w:r>
    </w:p>
    <w:p w14:paraId="4A3AB0E1" w14:textId="77777777" w:rsidR="008673AC" w:rsidRPr="008673AC" w:rsidRDefault="008673AC" w:rsidP="008673AC">
      <w:pPr>
        <w:pStyle w:val="EndNoteBibliography"/>
        <w:spacing w:after="0"/>
        <w:ind w:left="720" w:hanging="720"/>
        <w:rPr>
          <w:noProof/>
        </w:rPr>
      </w:pPr>
      <w:r w:rsidRPr="008673AC">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8673AC">
        <w:rPr>
          <w:i/>
          <w:noProof/>
        </w:rPr>
        <w:t>Eukaryotic Cell</w:t>
      </w:r>
      <w:r w:rsidRPr="008673AC">
        <w:rPr>
          <w:noProof/>
        </w:rPr>
        <w:t xml:space="preserve"> 12:503-511. doi: 10.1128/EC.00312-12.</w:t>
      </w:r>
    </w:p>
    <w:p w14:paraId="5294A58C" w14:textId="77777777" w:rsidR="008673AC" w:rsidRPr="008673AC" w:rsidRDefault="008673AC" w:rsidP="008673AC">
      <w:pPr>
        <w:pStyle w:val="EndNoteBibliography"/>
        <w:spacing w:after="0"/>
        <w:ind w:left="720" w:hanging="720"/>
        <w:rPr>
          <w:noProof/>
        </w:rPr>
      </w:pPr>
      <w:r w:rsidRPr="008673AC">
        <w:rPr>
          <w:noProof/>
        </w:rPr>
        <w:t xml:space="preserve">Ramanan, P., and B. S. Pritt. 2014. "Extraintestinal Microsporidiosis."  </w:t>
      </w:r>
      <w:r w:rsidRPr="008673AC">
        <w:rPr>
          <w:i/>
          <w:noProof/>
        </w:rPr>
        <w:t>Journal of Clinical Microbiology</w:t>
      </w:r>
      <w:r w:rsidRPr="008673AC">
        <w:rPr>
          <w:noProof/>
        </w:rPr>
        <w:t xml:space="preserve"> 52:3839-3844. doi: 10.1128/JCM.00971-14.</w:t>
      </w:r>
    </w:p>
    <w:p w14:paraId="71358CD6" w14:textId="77777777" w:rsidR="008673AC" w:rsidRPr="008673AC" w:rsidRDefault="008673AC" w:rsidP="008673AC">
      <w:pPr>
        <w:pStyle w:val="EndNoteBibliography"/>
        <w:spacing w:after="0"/>
        <w:ind w:left="720" w:hanging="720"/>
        <w:rPr>
          <w:noProof/>
        </w:rPr>
      </w:pPr>
      <w:r w:rsidRPr="008673AC">
        <w:rPr>
          <w:noProof/>
        </w:rPr>
        <w:t xml:space="preserve">Ramsay, Jennifer M., Virginia Watral, Carl B. Schreck, and Michael L. Kent. 2009. "Pseudoloma neurophilia (Microsporidia) infections in zebrafish (Danio rerio): effects of stress on survival, growth and reproduction."  </w:t>
      </w:r>
      <w:r w:rsidRPr="008673AC">
        <w:rPr>
          <w:i/>
          <w:noProof/>
        </w:rPr>
        <w:t>Diseases of aquatic organisms</w:t>
      </w:r>
      <w:r w:rsidRPr="008673AC">
        <w:rPr>
          <w:noProof/>
        </w:rPr>
        <w:t xml:space="preserve"> 88:69-84. doi: 10.3354/dao02145.</w:t>
      </w:r>
    </w:p>
    <w:p w14:paraId="3AF0E9CF" w14:textId="77777777" w:rsidR="008673AC" w:rsidRPr="008673AC" w:rsidRDefault="008673AC" w:rsidP="008673AC">
      <w:pPr>
        <w:pStyle w:val="EndNoteBibliography"/>
        <w:spacing w:after="0"/>
        <w:ind w:left="720" w:hanging="720"/>
        <w:rPr>
          <w:noProof/>
        </w:rPr>
      </w:pPr>
      <w:r w:rsidRPr="008673AC">
        <w:rPr>
          <w:noProof/>
        </w:rPr>
        <w:t xml:space="preserve">Reid, Adam James, Corin Yeats, and Christine Anne Orengo. 2007. "Methods of remote homology detection can be combined to increase coverage by 10% in the midnight zone."  </w:t>
      </w:r>
      <w:r w:rsidRPr="008673AC">
        <w:rPr>
          <w:i/>
          <w:noProof/>
        </w:rPr>
        <w:t>Bioinformatics</w:t>
      </w:r>
      <w:r w:rsidRPr="008673AC">
        <w:rPr>
          <w:noProof/>
        </w:rPr>
        <w:t xml:space="preserve"> 23:2353-2360. doi: 10.1093/bioinformatics/btm355.</w:t>
      </w:r>
    </w:p>
    <w:p w14:paraId="5E794DFF" w14:textId="77777777" w:rsidR="008673AC" w:rsidRPr="008673AC" w:rsidRDefault="008673AC" w:rsidP="008673AC">
      <w:pPr>
        <w:pStyle w:val="EndNoteBibliography"/>
        <w:spacing w:after="0"/>
        <w:ind w:left="720" w:hanging="720"/>
        <w:rPr>
          <w:noProof/>
        </w:rPr>
      </w:pPr>
      <w:r w:rsidRPr="008673AC">
        <w:rPr>
          <w:noProof/>
        </w:rPr>
        <w:t xml:space="preserve">Rogelio, López‐Vélez, Turrientes M. Carmen, Garrón Carla, Montilla Pedro, Navajas Raquel, Fenoy Soledad, and Aguila Carmen. 2006. "Microsporidiosis in Travelers with Diarrhea from the Tropics."  </w:t>
      </w:r>
      <w:r w:rsidRPr="008673AC">
        <w:rPr>
          <w:i/>
          <w:noProof/>
        </w:rPr>
        <w:t>Journal of Travel Medicine</w:t>
      </w:r>
      <w:r w:rsidRPr="008673AC">
        <w:rPr>
          <w:noProof/>
        </w:rPr>
        <w:t xml:space="preserve"> 6:223-227. doi: 10.1111/j.1708-8305.1999.tb00522.x.</w:t>
      </w:r>
    </w:p>
    <w:p w14:paraId="776F350F" w14:textId="77777777" w:rsidR="008673AC" w:rsidRPr="008673AC" w:rsidRDefault="008673AC" w:rsidP="008673AC">
      <w:pPr>
        <w:pStyle w:val="EndNoteBibliography"/>
        <w:spacing w:after="0"/>
        <w:ind w:left="720" w:hanging="720"/>
        <w:rPr>
          <w:noProof/>
        </w:rPr>
      </w:pPr>
      <w:r w:rsidRPr="008673AC">
        <w:rPr>
          <w:noProof/>
        </w:rPr>
        <w:t xml:space="preserve">Roger, Andrew J., and Alastair G.B. Simpson. 2009. "Evolution: Revisiting the Root of the Eukaryote Tree."  </w:t>
      </w:r>
      <w:r w:rsidRPr="008673AC">
        <w:rPr>
          <w:i/>
          <w:noProof/>
        </w:rPr>
        <w:t>Current Biology</w:t>
      </w:r>
      <w:r w:rsidRPr="008673AC">
        <w:rPr>
          <w:noProof/>
        </w:rPr>
        <w:t xml:space="preserve"> 19:R165-R167. doi: 10.1016/j.cub.2008.12.032.</w:t>
      </w:r>
    </w:p>
    <w:p w14:paraId="75822796" w14:textId="77777777" w:rsidR="008673AC" w:rsidRPr="008673AC" w:rsidRDefault="008673AC" w:rsidP="008673AC">
      <w:pPr>
        <w:pStyle w:val="EndNoteBibliography"/>
        <w:spacing w:after="0"/>
        <w:ind w:left="720" w:hanging="720"/>
        <w:rPr>
          <w:noProof/>
        </w:rPr>
      </w:pPr>
      <w:r w:rsidRPr="008673AC">
        <w:rPr>
          <w:noProof/>
        </w:rPr>
        <w:t xml:space="preserve">Ryan, Ja, and Sl Kohler. 2016. "Distribution, prevalence, and pathology of a microsporidian infecting freshwater sculpins."  </w:t>
      </w:r>
      <w:r w:rsidRPr="008673AC">
        <w:rPr>
          <w:i/>
          <w:noProof/>
        </w:rPr>
        <w:t>Diseases of Aquatic Organisms</w:t>
      </w:r>
      <w:r w:rsidRPr="008673AC">
        <w:rPr>
          <w:noProof/>
        </w:rPr>
        <w:t xml:space="preserve"> 118:195-206. doi: 10.3354/dao02974.</w:t>
      </w:r>
    </w:p>
    <w:p w14:paraId="7C3E0DC7" w14:textId="77777777" w:rsidR="008673AC" w:rsidRPr="008673AC" w:rsidRDefault="008673AC" w:rsidP="008673AC">
      <w:pPr>
        <w:pStyle w:val="EndNoteBibliography"/>
        <w:spacing w:after="0"/>
        <w:ind w:left="720" w:hanging="720"/>
        <w:rPr>
          <w:noProof/>
        </w:rPr>
      </w:pPr>
      <w:r w:rsidRPr="008673AC">
        <w:rPr>
          <w:noProof/>
        </w:rPr>
        <w:lastRenderedPageBreak/>
        <w:t xml:space="preserve">Sael, Lee, Meghana Chitale, and Daisuke Kihara. 2012. "Structure- and Sequence-Based Function Prediction for Non-Homologous Proteins."  </w:t>
      </w:r>
      <w:r w:rsidRPr="008673AC">
        <w:rPr>
          <w:i/>
          <w:noProof/>
        </w:rPr>
        <w:t>Journal of Structural and Functional Genomics</w:t>
      </w:r>
      <w:r w:rsidRPr="008673AC">
        <w:rPr>
          <w:noProof/>
        </w:rPr>
        <w:t xml:space="preserve"> 13:111-123. doi: 10.1007/s10969-012-9126-6.</w:t>
      </w:r>
    </w:p>
    <w:p w14:paraId="62486E9C" w14:textId="77777777" w:rsidR="008673AC" w:rsidRPr="008673AC" w:rsidRDefault="008673AC" w:rsidP="008673AC">
      <w:pPr>
        <w:pStyle w:val="EndNoteBibliography"/>
        <w:spacing w:after="0"/>
        <w:ind w:left="720" w:hanging="720"/>
        <w:rPr>
          <w:noProof/>
        </w:rPr>
      </w:pPr>
      <w:r w:rsidRPr="008673AC">
        <w:rPr>
          <w:noProof/>
        </w:rPr>
        <w:t xml:space="preserve">Santín, Mónica, and Ronald Fayer. 2011. "Microsporidiosis: Enterocytozoon bieneusi in domesticated and wild animals."  </w:t>
      </w:r>
      <w:r w:rsidRPr="008673AC">
        <w:rPr>
          <w:i/>
          <w:noProof/>
        </w:rPr>
        <w:t>Research in Veterinary Science</w:t>
      </w:r>
      <w:r w:rsidRPr="008673AC">
        <w:rPr>
          <w:noProof/>
        </w:rPr>
        <w:t xml:space="preserve"> 90:363-371. doi: 10.1016/j.rvsc.2010.07.014.</w:t>
      </w:r>
    </w:p>
    <w:p w14:paraId="055EAE7D" w14:textId="77777777" w:rsidR="008673AC" w:rsidRPr="008673AC" w:rsidRDefault="008673AC" w:rsidP="008673AC">
      <w:pPr>
        <w:pStyle w:val="EndNoteBibliography"/>
        <w:spacing w:after="0"/>
        <w:ind w:left="720" w:hanging="720"/>
        <w:rPr>
          <w:noProof/>
        </w:rPr>
      </w:pPr>
      <w:r w:rsidRPr="008673AC">
        <w:rPr>
          <w:noProof/>
        </w:rPr>
        <w:t xml:space="preserve">Scanlon, Mary, Andrew P. Shaw, Cheng J. Zhou, Govinda S. Visvesvara, and Gordon J. Leitch. 2000. "Infection by microsporidia disrupts the host cell cycle."  </w:t>
      </w:r>
      <w:r w:rsidRPr="008673AC">
        <w:rPr>
          <w:i/>
          <w:noProof/>
        </w:rPr>
        <w:t>Journal of Eukaryotic Microbiology</w:t>
      </w:r>
      <w:r w:rsidRPr="008673AC">
        <w:rPr>
          <w:noProof/>
        </w:rPr>
        <w:t xml:space="preserve"> 47:525-531. doi: 10.1111/j.1550-7408.2000.tb00085.x.</w:t>
      </w:r>
    </w:p>
    <w:p w14:paraId="661857CD" w14:textId="77777777" w:rsidR="008673AC" w:rsidRPr="008673AC" w:rsidRDefault="008673AC" w:rsidP="008673AC">
      <w:pPr>
        <w:pStyle w:val="EndNoteBibliography"/>
        <w:spacing w:after="0"/>
        <w:ind w:left="720" w:hanging="720"/>
        <w:rPr>
          <w:noProof/>
        </w:rPr>
      </w:pPr>
      <w:r w:rsidRPr="008673AC">
        <w:rPr>
          <w:noProof/>
        </w:rPr>
        <w:t xml:space="preserve">Schmidt, H.A., E. Petzold, M. Vingron, and A. von Haeseler. 2003. "Molecular phylogenetics: parallelized parameter estimation and quartet puzzling."  </w:t>
      </w:r>
      <w:r w:rsidRPr="008673AC">
        <w:rPr>
          <w:i/>
          <w:noProof/>
        </w:rPr>
        <w:t>Journal of Parallel and Distributed Computing</w:t>
      </w:r>
      <w:r w:rsidRPr="008673AC">
        <w:rPr>
          <w:noProof/>
        </w:rPr>
        <w:t xml:space="preserve"> 63:719-727. doi: 10.1016/S0743-7315(03)00129-1.</w:t>
      </w:r>
    </w:p>
    <w:p w14:paraId="270F582B" w14:textId="77777777" w:rsidR="008673AC" w:rsidRPr="008673AC" w:rsidRDefault="008673AC" w:rsidP="008673AC">
      <w:pPr>
        <w:pStyle w:val="EndNoteBibliography"/>
        <w:spacing w:after="0"/>
        <w:ind w:left="720" w:hanging="720"/>
        <w:rPr>
          <w:noProof/>
        </w:rPr>
      </w:pPr>
      <w:r w:rsidRPr="008673AC">
        <w:rPr>
          <w:noProof/>
        </w:rPr>
        <w:t xml:space="preserve">Schmitt, Thomas, David N. Messina, Fabian Schreiber, and Erik L L Sonnhammer. 2011. "Letter to the Editor: SeqXML and orthoXML: Standards for sequence and orthology information."  </w:t>
      </w:r>
      <w:r w:rsidRPr="008673AC">
        <w:rPr>
          <w:i/>
          <w:noProof/>
        </w:rPr>
        <w:t>Briefings in Bioinformatics</w:t>
      </w:r>
      <w:r w:rsidRPr="008673AC">
        <w:rPr>
          <w:noProof/>
        </w:rPr>
        <w:t xml:space="preserve"> 12:485-488. doi: 10.1093/bib/bbr025.</w:t>
      </w:r>
    </w:p>
    <w:p w14:paraId="1C475CB6" w14:textId="77777777" w:rsidR="008673AC" w:rsidRPr="008673AC" w:rsidRDefault="008673AC" w:rsidP="008673AC">
      <w:pPr>
        <w:pStyle w:val="EndNoteBibliography"/>
        <w:spacing w:after="0"/>
        <w:ind w:left="720" w:hanging="720"/>
        <w:rPr>
          <w:noProof/>
        </w:rPr>
      </w:pPr>
      <w:r w:rsidRPr="008673AC">
        <w:rPr>
          <w:noProof/>
        </w:rPr>
        <w:t xml:space="preserve">Slamovits, Claudio H, Naomi M Fast, Joyce S Law, and Patrick J Keeling. 2004. "Genome Compaction and Stability in Microsporidian Intracellular Parasites."  </w:t>
      </w:r>
      <w:r w:rsidRPr="008673AC">
        <w:rPr>
          <w:i/>
          <w:noProof/>
        </w:rPr>
        <w:t>Current Biology</w:t>
      </w:r>
      <w:r w:rsidRPr="008673AC">
        <w:rPr>
          <w:noProof/>
        </w:rPr>
        <w:t xml:space="preserve"> 14:891-896. doi: 10.1016/j.cub.2004.04.041.</w:t>
      </w:r>
    </w:p>
    <w:p w14:paraId="20204103" w14:textId="77777777" w:rsidR="008673AC" w:rsidRPr="008673AC" w:rsidRDefault="008673AC" w:rsidP="008673AC">
      <w:pPr>
        <w:pStyle w:val="EndNoteBibliography"/>
        <w:spacing w:after="0"/>
        <w:ind w:left="720" w:hanging="720"/>
        <w:rPr>
          <w:noProof/>
        </w:rPr>
      </w:pPr>
      <w:r w:rsidRPr="008673AC">
        <w:rPr>
          <w:noProof/>
        </w:rPr>
        <w:t xml:space="preserve">Soltis, Douglas E., and Pamela S. Soltis. 2003. "The Role of Phylogenetics in Comparative  Genetics."  </w:t>
      </w:r>
      <w:r w:rsidRPr="008673AC">
        <w:rPr>
          <w:i/>
          <w:noProof/>
        </w:rPr>
        <w:t>Plant Physiology</w:t>
      </w:r>
      <w:r w:rsidRPr="008673AC">
        <w:rPr>
          <w:noProof/>
        </w:rPr>
        <w:t xml:space="preserve"> 132:1790-1800. doi: 10.1104/pp.103.022509.</w:t>
      </w:r>
    </w:p>
    <w:p w14:paraId="6C1F54DC" w14:textId="77777777" w:rsidR="008673AC" w:rsidRPr="008673AC" w:rsidRDefault="008673AC" w:rsidP="008673AC">
      <w:pPr>
        <w:pStyle w:val="EndNoteBibliography"/>
        <w:spacing w:after="0"/>
        <w:ind w:left="720" w:hanging="720"/>
        <w:rPr>
          <w:noProof/>
        </w:rPr>
      </w:pPr>
      <w:r w:rsidRPr="008673AC">
        <w:rPr>
          <w:noProof/>
        </w:rPr>
        <w:t xml:space="preserve">Stamatakis, Alexandros. 2014. "RAxML version 8: A tool for phylogenetic analysis and post-analysis of large phylogenies."  </w:t>
      </w:r>
      <w:r w:rsidRPr="008673AC">
        <w:rPr>
          <w:i/>
          <w:noProof/>
        </w:rPr>
        <w:t>Bioinformatics</w:t>
      </w:r>
      <w:r w:rsidRPr="008673AC">
        <w:rPr>
          <w:noProof/>
        </w:rPr>
        <w:t xml:space="preserve"> 30:1312-1313. doi: 10.1093/bioinformatics/btu033.</w:t>
      </w:r>
    </w:p>
    <w:p w14:paraId="352E6847" w14:textId="77777777" w:rsidR="008673AC" w:rsidRPr="008673AC" w:rsidRDefault="008673AC" w:rsidP="008673AC">
      <w:pPr>
        <w:pStyle w:val="EndNoteBibliography"/>
        <w:spacing w:after="0"/>
        <w:ind w:left="720" w:hanging="720"/>
        <w:rPr>
          <w:noProof/>
        </w:rPr>
      </w:pPr>
      <w:r w:rsidRPr="008673AC">
        <w:rPr>
          <w:noProof/>
        </w:rPr>
        <w:t xml:space="preserve">Steel, Mike, Daniel Huson, and Peter J Lockhart. 2000. "Invariable Sites Models and Their Use in Phylogeny Reconstruction."  </w:t>
      </w:r>
      <w:r w:rsidRPr="008673AC">
        <w:rPr>
          <w:i/>
          <w:noProof/>
        </w:rPr>
        <w:t>Systematic Biology</w:t>
      </w:r>
      <w:r w:rsidRPr="008673AC">
        <w:rPr>
          <w:noProof/>
        </w:rPr>
        <w:t>:8.</w:t>
      </w:r>
    </w:p>
    <w:p w14:paraId="04087610" w14:textId="77777777" w:rsidR="008673AC" w:rsidRPr="008673AC" w:rsidRDefault="008673AC" w:rsidP="008673AC">
      <w:pPr>
        <w:pStyle w:val="EndNoteBibliography"/>
        <w:spacing w:after="0"/>
        <w:ind w:left="720" w:hanging="720"/>
        <w:rPr>
          <w:noProof/>
        </w:rPr>
      </w:pPr>
      <w:r w:rsidRPr="008673AC">
        <w:rPr>
          <w:noProof/>
        </w:rPr>
        <w:t xml:space="preserve">Stentiford, G.D., J.J. Becnel, L.M. Weiss, P.J. Keeling, E.S. Didier, B.A.P. Williams, S. Bjornson, M.L. Kent, M.A. Freeman, M.J.F. Brown, E.R. Troemel, K. Roesel, Y. Sokolova, K.F. Snowden, and L. Solter. 2016. "Microsporidia – Emergent Pathogens in the Global Food Chain."  </w:t>
      </w:r>
      <w:r w:rsidRPr="008673AC">
        <w:rPr>
          <w:i/>
          <w:noProof/>
        </w:rPr>
        <w:t>Trends in parasitology</w:t>
      </w:r>
      <w:r w:rsidRPr="008673AC">
        <w:rPr>
          <w:noProof/>
        </w:rPr>
        <w:t xml:space="preserve"> 32:336-348. doi: 10.1016/j.pt.2015.12.004.</w:t>
      </w:r>
    </w:p>
    <w:p w14:paraId="26AEC1EC" w14:textId="77777777" w:rsidR="008673AC" w:rsidRPr="008673AC" w:rsidRDefault="008673AC" w:rsidP="008673AC">
      <w:pPr>
        <w:pStyle w:val="EndNoteBibliography"/>
        <w:spacing w:after="0"/>
        <w:ind w:left="720" w:hanging="720"/>
        <w:rPr>
          <w:noProof/>
        </w:rPr>
      </w:pPr>
      <w:r w:rsidRPr="008673AC">
        <w:rPr>
          <w:noProof/>
        </w:rPr>
        <w:t xml:space="preserve">Studer, Romain A., and Marc Robinson-Rechavi. 2009. "How confident can we be that orthologs are similar, but paralogs differ?"  </w:t>
      </w:r>
      <w:r w:rsidRPr="008673AC">
        <w:rPr>
          <w:i/>
          <w:noProof/>
        </w:rPr>
        <w:t>Trends in Genetics</w:t>
      </w:r>
      <w:r w:rsidRPr="008673AC">
        <w:rPr>
          <w:noProof/>
        </w:rPr>
        <w:t xml:space="preserve"> 25:210-216. doi: 10.1016/j.tig.2009.03.004.</w:t>
      </w:r>
    </w:p>
    <w:p w14:paraId="1E6D0001" w14:textId="77777777" w:rsidR="008673AC" w:rsidRPr="008673AC" w:rsidRDefault="008673AC" w:rsidP="008673AC">
      <w:pPr>
        <w:pStyle w:val="EndNoteBibliography"/>
        <w:spacing w:after="0"/>
        <w:ind w:left="720" w:hanging="720"/>
        <w:rPr>
          <w:noProof/>
        </w:rPr>
      </w:pPr>
      <w:r w:rsidRPr="008673AC">
        <w:rPr>
          <w:noProof/>
        </w:rPr>
        <w:t xml:space="preserve">Sukumaran, Jeet, and Mark T. Holder. 2010. "DendroPy: a Python library for phylogenetic computing."  </w:t>
      </w:r>
      <w:r w:rsidRPr="008673AC">
        <w:rPr>
          <w:i/>
          <w:noProof/>
        </w:rPr>
        <w:t>Bioinformatics</w:t>
      </w:r>
      <w:r w:rsidRPr="008673AC">
        <w:rPr>
          <w:noProof/>
        </w:rPr>
        <w:t xml:space="preserve"> 26:1569-1571. doi: 10.1093/bioinformatics/btq228.</w:t>
      </w:r>
    </w:p>
    <w:p w14:paraId="2953243E" w14:textId="77777777" w:rsidR="008673AC" w:rsidRPr="008673AC" w:rsidRDefault="008673AC" w:rsidP="008673AC">
      <w:pPr>
        <w:pStyle w:val="EndNoteBibliography"/>
        <w:spacing w:after="0"/>
        <w:ind w:left="720" w:hanging="720"/>
        <w:rPr>
          <w:noProof/>
        </w:rPr>
      </w:pPr>
      <w:r w:rsidRPr="008673AC">
        <w:rPr>
          <w:noProof/>
        </w:rPr>
        <w:t xml:space="preserve">Szklarczyk, Damian, Andrea Franceschini, Stefan Wyder, Kristoffer Forslund, Davide Heller, Jaime Huerta-Cepas, Milan Simonovic, Alexander Roth, </w:t>
      </w:r>
      <w:r w:rsidRPr="008673AC">
        <w:rPr>
          <w:noProof/>
        </w:rPr>
        <w:lastRenderedPageBreak/>
        <w:t xml:space="preserve">Alberto Santos, Kalliopi P. Tsafou, Michael Kuhn, Peer Bork, Lars J. Jensen, and Christian von Mering. 2015. "STRING v10: protein–protein interaction networks, integrated over the tree of life."  </w:t>
      </w:r>
      <w:r w:rsidRPr="008673AC">
        <w:rPr>
          <w:i/>
          <w:noProof/>
        </w:rPr>
        <w:t>Nucleic Acids Research</w:t>
      </w:r>
      <w:r w:rsidRPr="008673AC">
        <w:rPr>
          <w:noProof/>
        </w:rPr>
        <w:t xml:space="preserve"> 43:D447-D452. doi: 10.1093/nar/gku1003.</w:t>
      </w:r>
    </w:p>
    <w:p w14:paraId="04461EB8" w14:textId="77777777" w:rsidR="008673AC" w:rsidRPr="008673AC" w:rsidRDefault="008673AC" w:rsidP="008673AC">
      <w:pPr>
        <w:pStyle w:val="EndNoteBibliography"/>
        <w:spacing w:after="0"/>
        <w:ind w:left="720" w:hanging="720"/>
        <w:rPr>
          <w:noProof/>
        </w:rPr>
      </w:pPr>
      <w:r w:rsidRPr="008673AC">
        <w:rPr>
          <w:noProof/>
        </w:rPr>
        <w:t xml:space="preserve">Tanabe, Yuuhiko, Makoto M. Watanabe, and Junta Sugiyama. 2002. "Are Microsporidia really related to Fungi?: a reappraisal based on additional gene sequences from basal fungi."  </w:t>
      </w:r>
      <w:r w:rsidRPr="008673AC">
        <w:rPr>
          <w:i/>
          <w:noProof/>
        </w:rPr>
        <w:t>Mycological Research</w:t>
      </w:r>
      <w:r w:rsidRPr="008673AC">
        <w:rPr>
          <w:noProof/>
        </w:rPr>
        <w:t xml:space="preserve"> 106:1380-1391. doi: 10.1017/S095375620200686X.</w:t>
      </w:r>
    </w:p>
    <w:p w14:paraId="48B184B9" w14:textId="77777777" w:rsidR="008673AC" w:rsidRPr="008673AC" w:rsidRDefault="008673AC" w:rsidP="008673AC">
      <w:pPr>
        <w:pStyle w:val="EndNoteBibliography"/>
        <w:spacing w:after="0"/>
        <w:ind w:left="720" w:hanging="720"/>
        <w:rPr>
          <w:noProof/>
        </w:rPr>
      </w:pPr>
      <w:r w:rsidRPr="008673AC">
        <w:rPr>
          <w:noProof/>
        </w:rPr>
        <w:t xml:space="preserve">Thomarat, Fabienne, Christian P. Vivarès, and Manolo Gouy. 2004. "Phylogenetic Analysis of the Complete Genome Sequence of Encephalitozoon cuniculi Supports the Fungal Origin of Microsporidia and Reveals a High Frequency of Fast-Evolving Genes."  </w:t>
      </w:r>
      <w:r w:rsidRPr="008673AC">
        <w:rPr>
          <w:i/>
          <w:noProof/>
        </w:rPr>
        <w:t>Journal of Molecular Evolution</w:t>
      </w:r>
      <w:r w:rsidRPr="008673AC">
        <w:rPr>
          <w:noProof/>
        </w:rPr>
        <w:t xml:space="preserve"> 59:780-791. doi: 10.1007/s00239-004-2673-0.</w:t>
      </w:r>
    </w:p>
    <w:p w14:paraId="5A512CA7" w14:textId="77777777" w:rsidR="008673AC" w:rsidRPr="008673AC" w:rsidRDefault="008673AC" w:rsidP="008673AC">
      <w:pPr>
        <w:pStyle w:val="EndNoteBibliography"/>
        <w:spacing w:after="0"/>
        <w:ind w:left="720" w:hanging="720"/>
        <w:rPr>
          <w:noProof/>
        </w:rPr>
      </w:pPr>
      <w:r w:rsidRPr="008673AC">
        <w:rPr>
          <w:noProof/>
        </w:rPr>
        <w:t xml:space="preserve">Trachana, Kalliopi, Tomas a Larsson, Sean Powell, Wei-Hua Chen, Tobias Doerks, Jean Muller, and Peer Bork. 2011. "Orthology prediction methods: a quality assessment using curated protein families."  </w:t>
      </w:r>
      <w:r w:rsidRPr="008673AC">
        <w:rPr>
          <w:i/>
          <w:noProof/>
        </w:rPr>
        <w:t>BioEssays : news and reviews in molecular, cellular and developmental biology</w:t>
      </w:r>
      <w:r w:rsidRPr="008673AC">
        <w:rPr>
          <w:noProof/>
        </w:rPr>
        <w:t xml:space="preserve"> 33:769-80. doi: 10.1002/bies.201100062.</w:t>
      </w:r>
    </w:p>
    <w:p w14:paraId="5913FCD9" w14:textId="77777777" w:rsidR="008673AC" w:rsidRPr="008673AC" w:rsidRDefault="008673AC" w:rsidP="008673AC">
      <w:pPr>
        <w:pStyle w:val="EndNoteBibliography"/>
        <w:spacing w:after="0"/>
        <w:ind w:left="720" w:hanging="720"/>
        <w:rPr>
          <w:noProof/>
        </w:rPr>
      </w:pPr>
      <w:r w:rsidRPr="008673AC">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8673AC">
        <w:rPr>
          <w:i/>
          <w:noProof/>
        </w:rPr>
        <w:t>Bioinformatics</w:t>
      </w:r>
      <w:r w:rsidRPr="008673AC">
        <w:rPr>
          <w:noProof/>
        </w:rPr>
        <w:t xml:space="preserve"> 33:i75-i82. doi: 10.1093/bioinformatics/btx229.</w:t>
      </w:r>
    </w:p>
    <w:p w14:paraId="3FAB775C" w14:textId="77777777" w:rsidR="008673AC" w:rsidRPr="008673AC" w:rsidRDefault="008673AC" w:rsidP="008673AC">
      <w:pPr>
        <w:pStyle w:val="EndNoteBibliography"/>
        <w:spacing w:after="0"/>
        <w:ind w:left="720" w:hanging="720"/>
        <w:rPr>
          <w:noProof/>
        </w:rPr>
      </w:pPr>
      <w:r w:rsidRPr="008673AC">
        <w:rPr>
          <w:noProof/>
        </w:rPr>
        <w:t xml:space="preserve">Tran, Ngoc-Vinh, Bastian Greshake Tzovaras, and Ingo Ebersberger. 2018. "PhyloProfile: Dynamic visualization and exploration of multi-layered phylogenetic profiles."  </w:t>
      </w:r>
      <w:r w:rsidRPr="008673AC">
        <w:rPr>
          <w:i/>
          <w:noProof/>
        </w:rPr>
        <w:t>Bioinformatics</w:t>
      </w:r>
      <w:r w:rsidRPr="008673AC">
        <w:rPr>
          <w:noProof/>
        </w:rPr>
        <w:t>. doi: 10.1093/bioinformatics/bty225.</w:t>
      </w:r>
    </w:p>
    <w:p w14:paraId="019FE5F2" w14:textId="77777777" w:rsidR="008673AC" w:rsidRPr="008673AC" w:rsidRDefault="008673AC" w:rsidP="008673AC">
      <w:pPr>
        <w:pStyle w:val="EndNoteBibliography"/>
        <w:spacing w:after="0"/>
        <w:ind w:left="720" w:hanging="720"/>
        <w:rPr>
          <w:noProof/>
        </w:rPr>
      </w:pPr>
      <w:r w:rsidRPr="008673AC">
        <w:rPr>
          <w:noProof/>
        </w:rPr>
        <w:t xml:space="preserve">Tsaousis, Anastasios D., Edmund R S Kunji, Alina V. Goldberg, John M. Lucocq, Robert P. Hirt, and T. Martin Embley. 2008. "A novel route for ATP acquisition by the remnant mitochondria of Encephalitozoon cuniculi."  </w:t>
      </w:r>
      <w:r w:rsidRPr="008673AC">
        <w:rPr>
          <w:i/>
          <w:noProof/>
        </w:rPr>
        <w:t>Nature</w:t>
      </w:r>
      <w:r w:rsidRPr="008673AC">
        <w:rPr>
          <w:noProof/>
        </w:rPr>
        <w:t xml:space="preserve"> 453:553-556. doi: 10.1038/nature06903.</w:t>
      </w:r>
    </w:p>
    <w:p w14:paraId="03C8734E" w14:textId="77777777" w:rsidR="008673AC" w:rsidRPr="008673AC" w:rsidRDefault="008673AC" w:rsidP="008673AC">
      <w:pPr>
        <w:pStyle w:val="EndNoteBibliography"/>
        <w:spacing w:after="0"/>
        <w:ind w:left="720" w:hanging="720"/>
        <w:rPr>
          <w:noProof/>
        </w:rPr>
      </w:pPr>
      <w:r w:rsidRPr="008673AC">
        <w:rPr>
          <w:noProof/>
        </w:rPr>
        <w:t xml:space="preserve">van Dongen, Stjin. 2000. "Graph clustering by flow simulation."  </w:t>
      </w:r>
      <w:r w:rsidRPr="008673AC">
        <w:rPr>
          <w:i/>
          <w:noProof/>
        </w:rPr>
        <w:t>Graph stimulation by flow clustering</w:t>
      </w:r>
      <w:r w:rsidRPr="008673AC">
        <w:rPr>
          <w:noProof/>
        </w:rPr>
        <w:t xml:space="preserve"> PhD thesis:University of Utrecht-University of Utrecht. doi: 10.1016/j.cosrev.2007.05.001.</w:t>
      </w:r>
    </w:p>
    <w:p w14:paraId="51FDD683" w14:textId="77777777" w:rsidR="008673AC" w:rsidRPr="008673AC" w:rsidRDefault="008673AC" w:rsidP="008673AC">
      <w:pPr>
        <w:pStyle w:val="EndNoteBibliography"/>
        <w:spacing w:after="0"/>
        <w:ind w:left="720" w:hanging="720"/>
        <w:rPr>
          <w:noProof/>
        </w:rPr>
      </w:pPr>
      <w:r w:rsidRPr="008673AC">
        <w:rPr>
          <w:noProof/>
        </w:rPr>
        <w:t xml:space="preserve">Vandermeer, J. W., and T. A. Gochnauer. 1971. "Trehalase activity associated with spores of Nosema apis."  </w:t>
      </w:r>
      <w:r w:rsidRPr="008673AC">
        <w:rPr>
          <w:i/>
          <w:noProof/>
        </w:rPr>
        <w:t>Journal of Invertebrate Pathology</w:t>
      </w:r>
      <w:r w:rsidRPr="008673AC">
        <w:rPr>
          <w:noProof/>
        </w:rPr>
        <w:t xml:space="preserve"> 17:38-41. doi: 10.1016/0022-2011(71)90122-4.</w:t>
      </w:r>
    </w:p>
    <w:p w14:paraId="27558418" w14:textId="77777777" w:rsidR="008673AC" w:rsidRPr="008673AC" w:rsidRDefault="008673AC" w:rsidP="008673AC">
      <w:pPr>
        <w:pStyle w:val="EndNoteBibliography"/>
        <w:spacing w:after="0"/>
        <w:ind w:left="720" w:hanging="720"/>
        <w:rPr>
          <w:noProof/>
        </w:rPr>
      </w:pPr>
      <w:r w:rsidRPr="008673AC">
        <w:rPr>
          <w:noProof/>
        </w:rPr>
        <w:t xml:space="preserve">Vivarès, CP, and G Méténier. 2001. "The microsporidian Encephalitozoon."  </w:t>
      </w:r>
      <w:r w:rsidRPr="008673AC">
        <w:rPr>
          <w:i/>
          <w:noProof/>
        </w:rPr>
        <w:t>Bioessays</w:t>
      </w:r>
      <w:r w:rsidRPr="008673AC">
        <w:rPr>
          <w:noProof/>
        </w:rPr>
        <w:t>:194-202.</w:t>
      </w:r>
    </w:p>
    <w:p w14:paraId="07D04A50" w14:textId="77777777" w:rsidR="008673AC" w:rsidRPr="008673AC" w:rsidRDefault="008673AC" w:rsidP="008673AC">
      <w:pPr>
        <w:pStyle w:val="EndNoteBibliography"/>
        <w:spacing w:after="0"/>
        <w:ind w:left="720" w:hanging="720"/>
        <w:rPr>
          <w:noProof/>
        </w:rPr>
      </w:pPr>
      <w:r w:rsidRPr="008673AC">
        <w:rPr>
          <w:noProof/>
        </w:rPr>
        <w:t xml:space="preserve">Vossbrinck, C. R., J. V. Maddox, S. Friedman, B. A. Debrunner-Vossbrinck, and C. R. Woese. 1987. "Ribosomal RNA sequence suggests microsporidia are extremely ancient eukaryotes."  </w:t>
      </w:r>
      <w:r w:rsidRPr="008673AC">
        <w:rPr>
          <w:i/>
          <w:noProof/>
        </w:rPr>
        <w:t>Nature</w:t>
      </w:r>
      <w:r w:rsidRPr="008673AC">
        <w:rPr>
          <w:noProof/>
        </w:rPr>
        <w:t xml:space="preserve"> 326:411-414. doi: 10.1038/326411a0.</w:t>
      </w:r>
    </w:p>
    <w:p w14:paraId="3E0EF6AA" w14:textId="77777777" w:rsidR="008673AC" w:rsidRPr="008673AC" w:rsidRDefault="008673AC" w:rsidP="008673AC">
      <w:pPr>
        <w:pStyle w:val="EndNoteBibliography"/>
        <w:spacing w:after="0"/>
        <w:ind w:left="720" w:hanging="720"/>
        <w:rPr>
          <w:noProof/>
        </w:rPr>
      </w:pPr>
      <w:r w:rsidRPr="008673AC">
        <w:rPr>
          <w:noProof/>
        </w:rPr>
        <w:lastRenderedPageBreak/>
        <w:t xml:space="preserve">Vossbrinck, Charles R., Bettina A. Debrunner‐Vossbrinck, and Louis M. Weiss. 2014. "Phylogeny of the Microsporidia."  </w:t>
      </w:r>
      <w:r w:rsidRPr="008673AC">
        <w:rPr>
          <w:i/>
          <w:noProof/>
        </w:rPr>
        <w:t>Microsporidia</w:t>
      </w:r>
      <w:r w:rsidRPr="008673AC">
        <w:rPr>
          <w:noProof/>
        </w:rPr>
        <w:t>. doi: 10.1002/9781118395264.ch6.</w:t>
      </w:r>
    </w:p>
    <w:p w14:paraId="693EA4FD" w14:textId="77777777" w:rsidR="008673AC" w:rsidRPr="008673AC" w:rsidRDefault="008673AC" w:rsidP="008673AC">
      <w:pPr>
        <w:pStyle w:val="EndNoteBibliography"/>
        <w:spacing w:after="0"/>
        <w:ind w:left="720" w:hanging="720"/>
        <w:rPr>
          <w:noProof/>
        </w:rPr>
      </w:pPr>
      <w:r w:rsidRPr="008673AC">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8673AC">
        <w:rPr>
          <w:i/>
          <w:noProof/>
        </w:rPr>
        <w:t>Cell</w:t>
      </w:r>
      <w:r w:rsidRPr="008673AC">
        <w:rPr>
          <w:noProof/>
        </w:rPr>
        <w:t xml:space="preserve"> 168:890-903.e15. doi: 10.1016/j.cell.2017.01.013.</w:t>
      </w:r>
    </w:p>
    <w:p w14:paraId="46362B3C" w14:textId="77777777" w:rsidR="008673AC" w:rsidRPr="008673AC" w:rsidRDefault="008673AC" w:rsidP="008673AC">
      <w:pPr>
        <w:pStyle w:val="EndNoteBibliography"/>
        <w:spacing w:after="0"/>
        <w:ind w:left="720" w:hanging="720"/>
        <w:rPr>
          <w:noProof/>
        </w:rPr>
      </w:pPr>
      <w:r w:rsidRPr="008673AC">
        <w:rPr>
          <w:noProof/>
        </w:rPr>
        <w:t xml:space="preserve">Weiser, Jaroslav. 1976. "Microsporidia in Invertebrates: Host-Parasite Relations at the Organismal Level." In </w:t>
      </w:r>
      <w:r w:rsidRPr="008673AC">
        <w:rPr>
          <w:i/>
          <w:noProof/>
        </w:rPr>
        <w:t>Biology of the Microsporidia</w:t>
      </w:r>
      <w:r w:rsidRPr="008673AC">
        <w:rPr>
          <w:noProof/>
        </w:rPr>
        <w:t>, 163-201. Springer, Boston, MA.</w:t>
      </w:r>
    </w:p>
    <w:p w14:paraId="59551B41" w14:textId="77777777" w:rsidR="008673AC" w:rsidRPr="008673AC" w:rsidRDefault="008673AC" w:rsidP="008673AC">
      <w:pPr>
        <w:pStyle w:val="EndNoteBibliography"/>
        <w:spacing w:after="0"/>
        <w:ind w:left="720" w:hanging="720"/>
        <w:rPr>
          <w:noProof/>
        </w:rPr>
      </w:pPr>
      <w:r w:rsidRPr="008673AC">
        <w:rPr>
          <w:noProof/>
        </w:rPr>
        <w:t xml:space="preserve">Williams, Bryony A. P. 2009. "Unique physiology of host–parasite interactions in microsporidia infections."  </w:t>
      </w:r>
      <w:r w:rsidRPr="008673AC">
        <w:rPr>
          <w:i/>
          <w:noProof/>
        </w:rPr>
        <w:t>Cellular Microbiology</w:t>
      </w:r>
      <w:r w:rsidRPr="008673AC">
        <w:rPr>
          <w:noProof/>
        </w:rPr>
        <w:t xml:space="preserve"> 11:1551-1560. doi: 10.1111/j.1462-5822.2009.01362.x.</w:t>
      </w:r>
    </w:p>
    <w:p w14:paraId="45D54BDB" w14:textId="77777777" w:rsidR="008673AC" w:rsidRPr="008673AC" w:rsidRDefault="008673AC" w:rsidP="008673AC">
      <w:pPr>
        <w:pStyle w:val="EndNoteBibliography"/>
        <w:spacing w:after="0"/>
        <w:ind w:left="720" w:hanging="720"/>
        <w:rPr>
          <w:noProof/>
        </w:rPr>
      </w:pPr>
      <w:r w:rsidRPr="008673AC">
        <w:rPr>
          <w:noProof/>
        </w:rPr>
        <w:t xml:space="preserve">Williams, Bryony A. P., and Patrick J. Keeling. 2011. "Microsporidia – Highly Reduced and Derived Relatives of Fungi." In </w:t>
      </w:r>
      <w:r w:rsidRPr="008673AC">
        <w:rPr>
          <w:i/>
          <w:noProof/>
        </w:rPr>
        <w:t>Evolution of Fungi and Fungal-Like Organisms</w:t>
      </w:r>
      <w:r w:rsidRPr="008673AC">
        <w:rPr>
          <w:noProof/>
        </w:rPr>
        <w:t>, 25-36. Springer, Berlin, Heidelberg.</w:t>
      </w:r>
    </w:p>
    <w:p w14:paraId="0E04E173" w14:textId="77777777" w:rsidR="008673AC" w:rsidRPr="008673AC" w:rsidRDefault="008673AC" w:rsidP="008673AC">
      <w:pPr>
        <w:pStyle w:val="EndNoteBibliography"/>
        <w:spacing w:after="0"/>
        <w:ind w:left="720" w:hanging="720"/>
        <w:rPr>
          <w:noProof/>
        </w:rPr>
      </w:pPr>
      <w:r w:rsidRPr="008673AC">
        <w:rPr>
          <w:noProof/>
        </w:rPr>
        <w:t xml:space="preserve">Williams, Simon G., and Simon C. Lovell. 2009. "The Effect of Sequence Evolution on Protein Structural Divergence."  </w:t>
      </w:r>
      <w:r w:rsidRPr="008673AC">
        <w:rPr>
          <w:i/>
          <w:noProof/>
        </w:rPr>
        <w:t>Molecular Biology and Evolution</w:t>
      </w:r>
      <w:r w:rsidRPr="008673AC">
        <w:rPr>
          <w:noProof/>
        </w:rPr>
        <w:t xml:space="preserve"> 26:1055-1065. doi: 10.1093/molbev/msp020.</w:t>
      </w:r>
    </w:p>
    <w:p w14:paraId="6486E712" w14:textId="77777777" w:rsidR="008673AC" w:rsidRPr="008673AC" w:rsidRDefault="008673AC" w:rsidP="008673AC">
      <w:pPr>
        <w:pStyle w:val="EndNoteBibliography"/>
        <w:spacing w:after="0"/>
        <w:ind w:left="720" w:hanging="720"/>
        <w:rPr>
          <w:noProof/>
        </w:rPr>
      </w:pPr>
      <w:r w:rsidRPr="008673AC">
        <w:rPr>
          <w:noProof/>
        </w:rPr>
        <w:t xml:space="preserve">Winkler, Herbert H., and H. Ekkehard Neuhaus. 1999. "Non-mitochondrial ATP transport."  </w:t>
      </w:r>
      <w:r w:rsidRPr="008673AC">
        <w:rPr>
          <w:i/>
          <w:noProof/>
        </w:rPr>
        <w:t>Trends in Biochemical Sciences</w:t>
      </w:r>
      <w:r w:rsidRPr="008673AC">
        <w:rPr>
          <w:noProof/>
        </w:rPr>
        <w:t xml:space="preserve"> 24:64-68. doi: 10.1016/S0968-0004(98)01334-6.</w:t>
      </w:r>
    </w:p>
    <w:p w14:paraId="03AFF765" w14:textId="77777777" w:rsidR="008673AC" w:rsidRPr="008673AC" w:rsidRDefault="008673AC" w:rsidP="008673AC">
      <w:pPr>
        <w:pStyle w:val="EndNoteBibliography"/>
        <w:spacing w:after="0"/>
        <w:ind w:left="720" w:hanging="720"/>
        <w:rPr>
          <w:noProof/>
        </w:rPr>
      </w:pPr>
      <w:r w:rsidRPr="008673AC">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8673AC">
        <w:rPr>
          <w:i/>
          <w:noProof/>
        </w:rPr>
        <w:t>Environmental Microbiology</w:t>
      </w:r>
      <w:r w:rsidRPr="008673AC">
        <w:rPr>
          <w:noProof/>
        </w:rPr>
        <w:t xml:space="preserve"> 19:2077-2089. doi: 10.1111/1462-2920.13734.</w:t>
      </w:r>
    </w:p>
    <w:p w14:paraId="2B700760" w14:textId="77777777" w:rsidR="008673AC" w:rsidRPr="008673AC" w:rsidRDefault="008673AC" w:rsidP="008673AC">
      <w:pPr>
        <w:pStyle w:val="EndNoteBibliography"/>
        <w:spacing w:after="0"/>
        <w:ind w:left="720" w:hanging="720"/>
        <w:rPr>
          <w:noProof/>
        </w:rPr>
      </w:pPr>
      <w:r w:rsidRPr="008673AC">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8673AC">
        <w:rPr>
          <w:i/>
          <w:noProof/>
        </w:rPr>
        <w:t>Science</w:t>
      </w:r>
      <w:r w:rsidRPr="008673AC">
        <w:rPr>
          <w:noProof/>
        </w:rPr>
        <w:t xml:space="preserve"> 322:104-110. doi: 10.1126/science.1158684.</w:t>
      </w:r>
    </w:p>
    <w:p w14:paraId="4CEF0B7F" w14:textId="77777777" w:rsidR="008673AC" w:rsidRPr="008673AC" w:rsidRDefault="008673AC" w:rsidP="008673AC">
      <w:pPr>
        <w:pStyle w:val="EndNoteBibliography"/>
        <w:ind w:left="720" w:hanging="720"/>
        <w:rPr>
          <w:noProof/>
        </w:rPr>
      </w:pPr>
      <w:r w:rsidRPr="008673AC">
        <w:rPr>
          <w:noProof/>
        </w:rPr>
        <w:t xml:space="preserve">Zudilova-Seinstra, Elena, Tony Adriaansen, and Robert van Liere. 2009. "Overview of Interactive Visualization." In </w:t>
      </w:r>
      <w:r w:rsidRPr="008673AC">
        <w:rPr>
          <w:i/>
          <w:noProof/>
        </w:rPr>
        <w:t>Advanced Information and Knowledge Processing</w:t>
      </w:r>
      <w:r w:rsidRPr="008673AC">
        <w:rPr>
          <w:noProof/>
        </w:rPr>
        <w:t>, 3-15.</w:t>
      </w:r>
    </w:p>
    <w:p w14:paraId="592BE48D" w14:textId="08660589" w:rsidR="00785690" w:rsidRPr="00076E91" w:rsidRDefault="00785690" w:rsidP="000448FA">
      <w:pPr>
        <w:spacing w:after="0" w:line="360" w:lineRule="auto"/>
        <w:jc w:val="both"/>
        <w:rPr>
          <w:szCs w:val="24"/>
        </w:rPr>
      </w:pPr>
      <w:r>
        <w:rPr>
          <w:szCs w:val="24"/>
        </w:rPr>
        <w:fldChar w:fldCharType="end"/>
      </w:r>
    </w:p>
    <w:p w14:paraId="34BF3D52" w14:textId="39859F85" w:rsidR="00EE3E25" w:rsidRDefault="00EE3E25" w:rsidP="00EE3E25">
      <w:pPr>
        <w:spacing w:after="0" w:line="360" w:lineRule="auto"/>
        <w:rPr>
          <w:szCs w:val="24"/>
        </w:rPr>
      </w:pP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bookmarkStart w:id="270" w:name="_Toc384627480"/>
      <w:bookmarkStart w:id="271" w:name="_Toc386158973"/>
      <w:r w:rsidRPr="00076E91">
        <w:rPr>
          <w:rFonts w:ascii="Palatino Linotype" w:hAnsi="Palatino Linotype"/>
          <w:sz w:val="24"/>
          <w:szCs w:val="24"/>
        </w:rPr>
        <w:lastRenderedPageBreak/>
        <w:t>Appendix</w:t>
      </w:r>
      <w:bookmarkEnd w:id="270"/>
      <w:bookmarkEnd w:id="271"/>
    </w:p>
    <w:p w14:paraId="3845406E" w14:textId="5EB483C5" w:rsidR="003955E8" w:rsidRDefault="003955E8" w:rsidP="00785690">
      <w:pPr>
        <w:pStyle w:val="Heading2"/>
        <w:numPr>
          <w:ilvl w:val="0"/>
          <w:numId w:val="0"/>
        </w:numPr>
      </w:pPr>
      <w:bookmarkStart w:id="272" w:name="_Toc386158974"/>
      <w:r w:rsidRPr="00785690">
        <w:t>Tables</w:t>
      </w:r>
      <w:bookmarkEnd w:id="272"/>
    </w:p>
    <w:p w14:paraId="328D328F" w14:textId="77777777" w:rsidR="002C44D0" w:rsidRDefault="002C44D0" w:rsidP="008D799A">
      <w:pPr>
        <w:spacing w:after="0" w:line="360" w:lineRule="auto"/>
        <w:rPr>
          <w:szCs w:val="24"/>
        </w:rPr>
      </w:pPr>
    </w:p>
    <w:p w14:paraId="5A6ABEB2" w14:textId="224B69AC" w:rsidR="007C0D28" w:rsidRPr="00076E91" w:rsidRDefault="007C0D28" w:rsidP="00BA2B31">
      <w:pPr>
        <w:pStyle w:val="Caption"/>
        <w:keepNext/>
        <w:spacing w:after="0" w:line="360" w:lineRule="auto"/>
        <w:jc w:val="both"/>
      </w:pPr>
      <w:bookmarkStart w:id="273" w:name="_Ref381452965"/>
      <w:bookmarkStart w:id="274" w:name="_Toc386158655"/>
      <w:r w:rsidRPr="00076E91">
        <w:t xml:space="preserve">Table </w:t>
      </w:r>
      <w:r w:rsidR="009F5610">
        <w:fldChar w:fldCharType="begin"/>
      </w:r>
      <w:r w:rsidR="009F5610">
        <w:instrText xml:space="preserve"> STYLEREF 1 \s </w:instrText>
      </w:r>
      <w:r w:rsidR="009F5610">
        <w:fldChar w:fldCharType="separate"/>
      </w:r>
      <w:r w:rsidR="00FD48E3">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FD48E3">
        <w:rPr>
          <w:noProof/>
        </w:rPr>
        <w:t>1</w:t>
      </w:r>
      <w:r w:rsidR="009F5610">
        <w:fldChar w:fldCharType="end"/>
      </w:r>
      <w:bookmarkEnd w:id="273"/>
      <w:r w:rsidR="008B7F04" w:rsidRPr="00076E91">
        <w:t>:</w:t>
      </w:r>
      <w:r w:rsidRPr="00076E91">
        <w:t xml:space="preserve"> 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274"/>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lastRenderedPageBreak/>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lastRenderedPageBreak/>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Ajellomyces capsulatus NAmI WU24</w:t>
            </w:r>
          </w:p>
        </w:tc>
        <w:tc>
          <w:tcPr>
            <w:tcW w:w="0" w:type="auto"/>
          </w:tcPr>
          <w:p w14:paraId="52301EA9" w14:textId="77777777" w:rsidR="007C0D28" w:rsidRPr="00076E91" w:rsidRDefault="007C0D28" w:rsidP="008D799A">
            <w:pPr>
              <w:spacing w:line="360" w:lineRule="auto"/>
              <w:rPr>
                <w:szCs w:val="24"/>
              </w:rPr>
            </w:pPr>
            <w:r w:rsidRPr="00076E91">
              <w:rPr>
                <w:szCs w:val="24"/>
              </w:rPr>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lastRenderedPageBreak/>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lastRenderedPageBreak/>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lastRenderedPageBreak/>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3488E0B4"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4DABDC2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1BC147E7"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lastRenderedPageBreak/>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61C64C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04290AC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32D7F195"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54718CAC"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D32C1FB"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11ADB5F6"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05869B2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6F5FFA25"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proofErr w:type="gramStart"/>
            <w:r w:rsidRPr="00611578">
              <w:rPr>
                <w:i/>
                <w:szCs w:val="24"/>
              </w:rPr>
              <w:t>mustela</w:t>
            </w:r>
            <w:proofErr w:type="gramEnd"/>
            <w:r w:rsidRPr="00611578">
              <w:rPr>
                <w:i/>
                <w:szCs w:val="24"/>
              </w:rPr>
              <w:t xml:space="preserve">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lastRenderedPageBreak/>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lastRenderedPageBreak/>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lastRenderedPageBreak/>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lastRenderedPageBreak/>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lastRenderedPageBreak/>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lastRenderedPageBreak/>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lastRenderedPageBreak/>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t>364</w:t>
            </w:r>
          </w:p>
        </w:tc>
        <w:tc>
          <w:tcPr>
            <w:tcW w:w="0" w:type="auto"/>
          </w:tcPr>
          <w:p w14:paraId="5D3070D8" w14:textId="77777777" w:rsidR="007C0D28" w:rsidRPr="00611578" w:rsidRDefault="007C0D28" w:rsidP="008D799A">
            <w:pPr>
              <w:spacing w:line="360" w:lineRule="auto"/>
              <w:rPr>
                <w:i/>
                <w:szCs w:val="24"/>
              </w:rPr>
            </w:pPr>
            <w:r w:rsidRPr="00611578">
              <w:rPr>
                <w:i/>
                <w:szCs w:val="24"/>
              </w:rPr>
              <w:t xml:space="preserve">Candidatus Caldiarchaeum </w:t>
            </w:r>
            <w:r w:rsidRPr="00611578">
              <w:rPr>
                <w:i/>
                <w:szCs w:val="24"/>
              </w:rPr>
              <w:lastRenderedPageBreak/>
              <w:t>subterraneum</w:t>
            </w:r>
          </w:p>
        </w:tc>
        <w:tc>
          <w:tcPr>
            <w:tcW w:w="0" w:type="auto"/>
          </w:tcPr>
          <w:p w14:paraId="2666054C" w14:textId="77777777" w:rsidR="007C0D28" w:rsidRPr="00076E91" w:rsidRDefault="007C0D28" w:rsidP="008D799A">
            <w:pPr>
              <w:spacing w:line="360" w:lineRule="auto"/>
              <w:rPr>
                <w:szCs w:val="24"/>
              </w:rPr>
            </w:pPr>
            <w:r w:rsidRPr="00076E91">
              <w:rPr>
                <w:szCs w:val="24"/>
              </w:rPr>
              <w:lastRenderedPageBreak/>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lastRenderedPageBreak/>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lastRenderedPageBreak/>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lastRenderedPageBreak/>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Prochlorococcus marinus AS9601 5724</w:t>
            </w:r>
          </w:p>
        </w:tc>
        <w:tc>
          <w:tcPr>
            <w:tcW w:w="0" w:type="auto"/>
          </w:tcPr>
          <w:p w14:paraId="6D57BDD9" w14:textId="77777777" w:rsidR="007C0D28" w:rsidRPr="00D558C6" w:rsidRDefault="007C0D28" w:rsidP="008D799A">
            <w:pPr>
              <w:spacing w:line="360" w:lineRule="auto"/>
              <w:rPr>
                <w:i/>
                <w:szCs w:val="24"/>
              </w:rPr>
            </w:pPr>
            <w:r w:rsidRPr="00D558C6">
              <w:rPr>
                <w:i/>
                <w:szCs w:val="24"/>
              </w:rPr>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lastRenderedPageBreak/>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t>453</w:t>
            </w:r>
          </w:p>
        </w:tc>
        <w:tc>
          <w:tcPr>
            <w:tcW w:w="0" w:type="auto"/>
          </w:tcPr>
          <w:p w14:paraId="4945F011" w14:textId="77777777" w:rsidR="007C0D28" w:rsidRPr="00611578" w:rsidRDefault="007C0D28" w:rsidP="008D799A">
            <w:pPr>
              <w:spacing w:line="360" w:lineRule="auto"/>
              <w:rPr>
                <w:i/>
                <w:szCs w:val="24"/>
              </w:rPr>
            </w:pPr>
            <w:r w:rsidRPr="00611578">
              <w:rPr>
                <w:i/>
                <w:szCs w:val="24"/>
              </w:rPr>
              <w:t xml:space="preserve">Thermosynechococcus elongatus </w:t>
            </w:r>
            <w:r w:rsidRPr="00611578">
              <w:rPr>
                <w:i/>
                <w:szCs w:val="24"/>
              </w:rPr>
              <w:lastRenderedPageBreak/>
              <w:t>5741</w:t>
            </w:r>
          </w:p>
        </w:tc>
        <w:tc>
          <w:tcPr>
            <w:tcW w:w="0" w:type="auto"/>
          </w:tcPr>
          <w:p w14:paraId="1B1793C5" w14:textId="77777777" w:rsidR="007C0D28" w:rsidRPr="00D558C6" w:rsidRDefault="007C0D28" w:rsidP="008D799A">
            <w:pPr>
              <w:spacing w:line="360" w:lineRule="auto"/>
              <w:rPr>
                <w:i/>
                <w:szCs w:val="24"/>
              </w:rPr>
            </w:pPr>
            <w:r w:rsidRPr="00D558C6">
              <w:rPr>
                <w:i/>
                <w:szCs w:val="24"/>
              </w:rPr>
              <w:lastRenderedPageBreak/>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lastRenderedPageBreak/>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611578" w:rsidRDefault="007C0D28" w:rsidP="008D799A">
            <w:pPr>
              <w:spacing w:line="360" w:lineRule="auto"/>
              <w:rPr>
                <w:i/>
                <w:szCs w:val="24"/>
              </w:rPr>
            </w:pPr>
            <w:r w:rsidRPr="00611578">
              <w:rPr>
                <w:i/>
                <w:szCs w:val="24"/>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lastRenderedPageBreak/>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03CDCBC8" w14:textId="4146CCFA" w:rsidR="009F5610" w:rsidRDefault="009F5610" w:rsidP="00BA2B31">
      <w:pPr>
        <w:pStyle w:val="Caption"/>
        <w:keepNext/>
        <w:jc w:val="both"/>
      </w:pPr>
      <w:bookmarkStart w:id="275" w:name="_Ref384424711"/>
      <w:bookmarkStart w:id="276" w:name="_Toc386158656"/>
      <w:r>
        <w:lastRenderedPageBreak/>
        <w:t xml:space="preserve">Table </w:t>
      </w:r>
      <w:r>
        <w:fldChar w:fldCharType="begin"/>
      </w:r>
      <w:r>
        <w:instrText xml:space="preserve"> STYLEREF 1 \s </w:instrText>
      </w:r>
      <w:r>
        <w:fldChar w:fldCharType="separate"/>
      </w:r>
      <w:r w:rsidR="00FD48E3">
        <w:rPr>
          <w:noProof/>
        </w:rPr>
        <w:t>A</w:t>
      </w:r>
      <w:r>
        <w:fldChar w:fldCharType="end"/>
      </w:r>
      <w:r>
        <w:noBreakHyphen/>
      </w:r>
      <w:r>
        <w:fldChar w:fldCharType="begin"/>
      </w:r>
      <w:r>
        <w:instrText xml:space="preserve"> SEQ Table \* ARABIC \s 1 </w:instrText>
      </w:r>
      <w:r>
        <w:fldChar w:fldCharType="separate"/>
      </w:r>
      <w:r w:rsidR="00FD48E3">
        <w:rPr>
          <w:noProof/>
        </w:rPr>
        <w:t>2</w:t>
      </w:r>
      <w:r>
        <w:fldChar w:fldCharType="end"/>
      </w:r>
      <w:bookmarkEnd w:id="275"/>
      <w:r>
        <w:t xml:space="preserve">: </w:t>
      </w:r>
      <w:r w:rsidRPr="00076E91">
        <w:t>List of 30 manually KO-annotated reference taxa</w:t>
      </w:r>
      <w:r>
        <w:t xml:space="preserve"> from KEGG.</w:t>
      </w:r>
      <w:bookmarkEnd w:id="276"/>
    </w:p>
    <w:tbl>
      <w:tblPr>
        <w:tblStyle w:val="TableGrid"/>
        <w:tblW w:w="9377" w:type="dxa"/>
        <w:tblLayout w:type="fixed"/>
        <w:tblLook w:val="04A0" w:firstRow="1" w:lastRow="0" w:firstColumn="1" w:lastColumn="0" w:noHBand="0" w:noVBand="1"/>
      </w:tblPr>
      <w:tblGrid>
        <w:gridCol w:w="1065"/>
        <w:gridCol w:w="2871"/>
        <w:gridCol w:w="1842"/>
        <w:gridCol w:w="1756"/>
        <w:gridCol w:w="1843"/>
      </w:tblGrid>
      <w:tr w:rsidR="00EE038D" w:rsidRPr="006136B5" w14:paraId="1003FC3F" w14:textId="77777777" w:rsidTr="00EE038D">
        <w:trPr>
          <w:trHeight w:val="300"/>
        </w:trPr>
        <w:tc>
          <w:tcPr>
            <w:tcW w:w="1065" w:type="dxa"/>
            <w:noWrap/>
            <w:hideMark/>
          </w:tcPr>
          <w:p w14:paraId="43D02B7D" w14:textId="4746F491" w:rsidR="006136B5" w:rsidRPr="006136B5" w:rsidRDefault="006136B5" w:rsidP="006136B5">
            <w:pPr>
              <w:spacing w:line="360" w:lineRule="auto"/>
              <w:rPr>
                <w:szCs w:val="24"/>
              </w:rPr>
            </w:pPr>
            <w:r w:rsidRPr="006136B5">
              <w:rPr>
                <w:szCs w:val="24"/>
              </w:rPr>
              <w:t>ID</w:t>
            </w:r>
          </w:p>
        </w:tc>
        <w:tc>
          <w:tcPr>
            <w:tcW w:w="2871" w:type="dxa"/>
            <w:noWrap/>
            <w:hideMark/>
          </w:tcPr>
          <w:p w14:paraId="2421385F" w14:textId="77777777" w:rsidR="006136B5" w:rsidRPr="006136B5" w:rsidRDefault="006136B5" w:rsidP="006136B5">
            <w:pPr>
              <w:spacing w:line="360" w:lineRule="auto"/>
              <w:rPr>
                <w:szCs w:val="24"/>
              </w:rPr>
            </w:pPr>
            <w:r w:rsidRPr="006136B5">
              <w:rPr>
                <w:szCs w:val="24"/>
              </w:rPr>
              <w:t>Taxon name</w:t>
            </w:r>
          </w:p>
        </w:tc>
        <w:tc>
          <w:tcPr>
            <w:tcW w:w="1842" w:type="dxa"/>
            <w:noWrap/>
            <w:hideMark/>
          </w:tcPr>
          <w:p w14:paraId="297C65D0" w14:textId="3626804C" w:rsidR="006136B5" w:rsidRPr="006136B5" w:rsidRDefault="00217F52" w:rsidP="006136B5">
            <w:pPr>
              <w:spacing w:line="360" w:lineRule="auto"/>
              <w:rPr>
                <w:szCs w:val="24"/>
              </w:rPr>
            </w:pPr>
            <w:r>
              <w:rPr>
                <w:szCs w:val="24"/>
              </w:rPr>
              <w:t>P</w:t>
            </w:r>
            <w:r w:rsidR="006136B5" w:rsidRPr="006136B5">
              <w:rPr>
                <w:szCs w:val="24"/>
              </w:rPr>
              <w:t>hylum</w:t>
            </w:r>
          </w:p>
        </w:tc>
        <w:tc>
          <w:tcPr>
            <w:tcW w:w="1756" w:type="dxa"/>
            <w:noWrap/>
            <w:hideMark/>
          </w:tcPr>
          <w:p w14:paraId="245A931D" w14:textId="7E2D4581" w:rsidR="006136B5" w:rsidRPr="006136B5" w:rsidRDefault="00217F52" w:rsidP="006136B5">
            <w:pPr>
              <w:spacing w:line="360" w:lineRule="auto"/>
              <w:rPr>
                <w:szCs w:val="24"/>
              </w:rPr>
            </w:pPr>
            <w:r>
              <w:rPr>
                <w:szCs w:val="24"/>
              </w:rPr>
              <w:t>K</w:t>
            </w:r>
            <w:r w:rsidR="006136B5" w:rsidRPr="006136B5">
              <w:rPr>
                <w:szCs w:val="24"/>
              </w:rPr>
              <w:t>ingdom</w:t>
            </w:r>
          </w:p>
        </w:tc>
        <w:tc>
          <w:tcPr>
            <w:tcW w:w="1843" w:type="dxa"/>
            <w:noWrap/>
            <w:hideMark/>
          </w:tcPr>
          <w:p w14:paraId="41CA7C01" w14:textId="3A6FB15B" w:rsidR="006136B5" w:rsidRPr="006136B5" w:rsidRDefault="00217F52" w:rsidP="006136B5">
            <w:pPr>
              <w:spacing w:line="360" w:lineRule="auto"/>
              <w:rPr>
                <w:szCs w:val="24"/>
              </w:rPr>
            </w:pPr>
            <w:r>
              <w:rPr>
                <w:szCs w:val="24"/>
              </w:rPr>
              <w:t>S</w:t>
            </w:r>
            <w:r w:rsidR="006136B5" w:rsidRPr="006136B5">
              <w:rPr>
                <w:szCs w:val="24"/>
              </w:rPr>
              <w:t>uperkingdom</w:t>
            </w:r>
          </w:p>
        </w:tc>
      </w:tr>
      <w:tr w:rsidR="00EE038D" w:rsidRPr="006136B5" w14:paraId="64E2986C" w14:textId="77777777" w:rsidTr="00EE038D">
        <w:trPr>
          <w:trHeight w:val="300"/>
        </w:trPr>
        <w:tc>
          <w:tcPr>
            <w:tcW w:w="1065" w:type="dxa"/>
            <w:noWrap/>
            <w:hideMark/>
          </w:tcPr>
          <w:p w14:paraId="03F0B41D" w14:textId="77777777" w:rsidR="006136B5" w:rsidRPr="006136B5" w:rsidRDefault="006136B5" w:rsidP="006136B5">
            <w:pPr>
              <w:spacing w:line="360" w:lineRule="auto"/>
              <w:rPr>
                <w:szCs w:val="24"/>
              </w:rPr>
            </w:pPr>
            <w:r w:rsidRPr="006136B5">
              <w:rPr>
                <w:szCs w:val="24"/>
              </w:rPr>
              <w:t>33169</w:t>
            </w:r>
          </w:p>
        </w:tc>
        <w:tc>
          <w:tcPr>
            <w:tcW w:w="2871" w:type="dxa"/>
            <w:noWrap/>
            <w:hideMark/>
          </w:tcPr>
          <w:p w14:paraId="443A6AFE" w14:textId="77777777" w:rsidR="006136B5" w:rsidRPr="00217F52" w:rsidRDefault="006136B5" w:rsidP="006136B5">
            <w:pPr>
              <w:spacing w:line="360" w:lineRule="auto"/>
              <w:rPr>
                <w:i/>
                <w:szCs w:val="24"/>
              </w:rPr>
            </w:pPr>
            <w:r w:rsidRPr="00217F52">
              <w:rPr>
                <w:i/>
                <w:szCs w:val="24"/>
              </w:rPr>
              <w:t>Ashbya gossypii</w:t>
            </w:r>
          </w:p>
        </w:tc>
        <w:tc>
          <w:tcPr>
            <w:tcW w:w="1842" w:type="dxa"/>
            <w:noWrap/>
            <w:hideMark/>
          </w:tcPr>
          <w:p w14:paraId="10275D6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37FF8E"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C53C612" w14:textId="77777777" w:rsidR="006136B5" w:rsidRPr="006136B5" w:rsidRDefault="006136B5" w:rsidP="006136B5">
            <w:pPr>
              <w:spacing w:line="360" w:lineRule="auto"/>
              <w:rPr>
                <w:szCs w:val="24"/>
              </w:rPr>
            </w:pPr>
            <w:r w:rsidRPr="006136B5">
              <w:rPr>
                <w:szCs w:val="24"/>
              </w:rPr>
              <w:t>Eukaryota</w:t>
            </w:r>
          </w:p>
        </w:tc>
      </w:tr>
      <w:tr w:rsidR="00EE038D" w:rsidRPr="006136B5" w14:paraId="3545C9A8" w14:textId="77777777" w:rsidTr="00EE038D">
        <w:trPr>
          <w:trHeight w:val="300"/>
        </w:trPr>
        <w:tc>
          <w:tcPr>
            <w:tcW w:w="1065" w:type="dxa"/>
            <w:noWrap/>
            <w:hideMark/>
          </w:tcPr>
          <w:p w14:paraId="63FE590C" w14:textId="77777777" w:rsidR="006136B5" w:rsidRPr="006136B5" w:rsidRDefault="006136B5" w:rsidP="006136B5">
            <w:pPr>
              <w:spacing w:line="360" w:lineRule="auto"/>
              <w:rPr>
                <w:szCs w:val="24"/>
              </w:rPr>
            </w:pPr>
            <w:r w:rsidRPr="006136B5">
              <w:rPr>
                <w:szCs w:val="24"/>
              </w:rPr>
              <w:t>4896</w:t>
            </w:r>
          </w:p>
        </w:tc>
        <w:tc>
          <w:tcPr>
            <w:tcW w:w="2871" w:type="dxa"/>
            <w:noWrap/>
            <w:hideMark/>
          </w:tcPr>
          <w:p w14:paraId="2FAB1E31" w14:textId="77777777" w:rsidR="006136B5" w:rsidRPr="00217F52" w:rsidRDefault="006136B5" w:rsidP="006136B5">
            <w:pPr>
              <w:spacing w:line="360" w:lineRule="auto"/>
              <w:rPr>
                <w:i/>
                <w:szCs w:val="24"/>
              </w:rPr>
            </w:pPr>
            <w:r w:rsidRPr="00217F52">
              <w:rPr>
                <w:i/>
                <w:szCs w:val="24"/>
              </w:rPr>
              <w:t>Schizosaccharomyces pombe</w:t>
            </w:r>
          </w:p>
        </w:tc>
        <w:tc>
          <w:tcPr>
            <w:tcW w:w="1842" w:type="dxa"/>
            <w:noWrap/>
            <w:hideMark/>
          </w:tcPr>
          <w:p w14:paraId="52B208C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30899D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4C034A4A" w14:textId="77777777" w:rsidR="006136B5" w:rsidRPr="006136B5" w:rsidRDefault="006136B5" w:rsidP="006136B5">
            <w:pPr>
              <w:spacing w:line="360" w:lineRule="auto"/>
              <w:rPr>
                <w:szCs w:val="24"/>
              </w:rPr>
            </w:pPr>
            <w:r w:rsidRPr="006136B5">
              <w:rPr>
                <w:szCs w:val="24"/>
              </w:rPr>
              <w:t>Eukaryota</w:t>
            </w:r>
          </w:p>
        </w:tc>
      </w:tr>
      <w:tr w:rsidR="00EE038D" w:rsidRPr="006136B5" w14:paraId="426F8383" w14:textId="77777777" w:rsidTr="00EE038D">
        <w:trPr>
          <w:trHeight w:val="300"/>
        </w:trPr>
        <w:tc>
          <w:tcPr>
            <w:tcW w:w="1065" w:type="dxa"/>
            <w:noWrap/>
            <w:hideMark/>
          </w:tcPr>
          <w:p w14:paraId="51560487" w14:textId="77777777" w:rsidR="006136B5" w:rsidRPr="006136B5" w:rsidRDefault="006136B5" w:rsidP="006136B5">
            <w:pPr>
              <w:spacing w:line="360" w:lineRule="auto"/>
              <w:rPr>
                <w:szCs w:val="24"/>
              </w:rPr>
            </w:pPr>
            <w:r w:rsidRPr="006136B5">
              <w:rPr>
                <w:szCs w:val="24"/>
              </w:rPr>
              <w:t>5476</w:t>
            </w:r>
          </w:p>
        </w:tc>
        <w:tc>
          <w:tcPr>
            <w:tcW w:w="2871" w:type="dxa"/>
            <w:noWrap/>
            <w:hideMark/>
          </w:tcPr>
          <w:p w14:paraId="6BF8885B" w14:textId="77777777" w:rsidR="006136B5" w:rsidRPr="00217F52" w:rsidRDefault="006136B5" w:rsidP="006136B5">
            <w:pPr>
              <w:spacing w:line="360" w:lineRule="auto"/>
              <w:rPr>
                <w:i/>
                <w:szCs w:val="24"/>
              </w:rPr>
            </w:pPr>
            <w:r w:rsidRPr="00217F52">
              <w:rPr>
                <w:i/>
                <w:szCs w:val="24"/>
              </w:rPr>
              <w:t>Candida albicans</w:t>
            </w:r>
          </w:p>
        </w:tc>
        <w:tc>
          <w:tcPr>
            <w:tcW w:w="1842" w:type="dxa"/>
            <w:noWrap/>
            <w:hideMark/>
          </w:tcPr>
          <w:p w14:paraId="3893F8A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FB7FB29"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702B2677" w14:textId="77777777" w:rsidR="006136B5" w:rsidRPr="006136B5" w:rsidRDefault="006136B5" w:rsidP="006136B5">
            <w:pPr>
              <w:spacing w:line="360" w:lineRule="auto"/>
              <w:rPr>
                <w:szCs w:val="24"/>
              </w:rPr>
            </w:pPr>
            <w:r w:rsidRPr="006136B5">
              <w:rPr>
                <w:szCs w:val="24"/>
              </w:rPr>
              <w:t>Eukaryota</w:t>
            </w:r>
          </w:p>
        </w:tc>
      </w:tr>
      <w:tr w:rsidR="00EE038D" w:rsidRPr="006136B5" w14:paraId="320DAF32" w14:textId="77777777" w:rsidTr="00EE038D">
        <w:trPr>
          <w:trHeight w:val="300"/>
        </w:trPr>
        <w:tc>
          <w:tcPr>
            <w:tcW w:w="1065" w:type="dxa"/>
            <w:noWrap/>
            <w:hideMark/>
          </w:tcPr>
          <w:p w14:paraId="4B15222A" w14:textId="77777777" w:rsidR="006136B5" w:rsidRPr="006136B5" w:rsidRDefault="006136B5" w:rsidP="006136B5">
            <w:pPr>
              <w:spacing w:line="360" w:lineRule="auto"/>
              <w:rPr>
                <w:szCs w:val="24"/>
              </w:rPr>
            </w:pPr>
            <w:r w:rsidRPr="006136B5">
              <w:rPr>
                <w:szCs w:val="24"/>
              </w:rPr>
              <w:t>4932</w:t>
            </w:r>
          </w:p>
        </w:tc>
        <w:tc>
          <w:tcPr>
            <w:tcW w:w="2871" w:type="dxa"/>
            <w:noWrap/>
            <w:hideMark/>
          </w:tcPr>
          <w:p w14:paraId="04CC7C7A" w14:textId="77777777" w:rsidR="006136B5" w:rsidRPr="00217F52" w:rsidRDefault="006136B5" w:rsidP="006136B5">
            <w:pPr>
              <w:spacing w:line="360" w:lineRule="auto"/>
              <w:rPr>
                <w:i/>
                <w:szCs w:val="24"/>
              </w:rPr>
            </w:pPr>
            <w:r w:rsidRPr="00217F52">
              <w:rPr>
                <w:i/>
                <w:szCs w:val="24"/>
              </w:rPr>
              <w:t>Saccharomyces cerevisiae</w:t>
            </w:r>
          </w:p>
        </w:tc>
        <w:tc>
          <w:tcPr>
            <w:tcW w:w="1842" w:type="dxa"/>
            <w:noWrap/>
            <w:hideMark/>
          </w:tcPr>
          <w:p w14:paraId="33D01848"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405254"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2BA347FE" w14:textId="77777777" w:rsidR="006136B5" w:rsidRPr="006136B5" w:rsidRDefault="006136B5" w:rsidP="006136B5">
            <w:pPr>
              <w:spacing w:line="360" w:lineRule="auto"/>
              <w:rPr>
                <w:szCs w:val="24"/>
              </w:rPr>
            </w:pPr>
            <w:r w:rsidRPr="006136B5">
              <w:rPr>
                <w:szCs w:val="24"/>
              </w:rPr>
              <w:t>Eukaryota</w:t>
            </w:r>
          </w:p>
        </w:tc>
      </w:tr>
      <w:tr w:rsidR="00EE038D" w:rsidRPr="006136B5" w14:paraId="594165C4" w14:textId="77777777" w:rsidTr="00EE038D">
        <w:trPr>
          <w:trHeight w:val="300"/>
        </w:trPr>
        <w:tc>
          <w:tcPr>
            <w:tcW w:w="1065" w:type="dxa"/>
            <w:noWrap/>
            <w:hideMark/>
          </w:tcPr>
          <w:p w14:paraId="5206D56C" w14:textId="77777777" w:rsidR="006136B5" w:rsidRPr="006136B5" w:rsidRDefault="006136B5" w:rsidP="006136B5">
            <w:pPr>
              <w:spacing w:line="360" w:lineRule="auto"/>
              <w:rPr>
                <w:szCs w:val="24"/>
              </w:rPr>
            </w:pPr>
            <w:r w:rsidRPr="006136B5">
              <w:rPr>
                <w:szCs w:val="24"/>
              </w:rPr>
              <w:t>5141</w:t>
            </w:r>
          </w:p>
        </w:tc>
        <w:tc>
          <w:tcPr>
            <w:tcW w:w="2871" w:type="dxa"/>
            <w:noWrap/>
            <w:hideMark/>
          </w:tcPr>
          <w:p w14:paraId="6B367C47" w14:textId="77777777" w:rsidR="006136B5" w:rsidRPr="00217F52" w:rsidRDefault="006136B5" w:rsidP="006136B5">
            <w:pPr>
              <w:spacing w:line="360" w:lineRule="auto"/>
              <w:rPr>
                <w:i/>
                <w:szCs w:val="24"/>
              </w:rPr>
            </w:pPr>
            <w:r w:rsidRPr="00217F52">
              <w:rPr>
                <w:i/>
                <w:szCs w:val="24"/>
              </w:rPr>
              <w:t>Neurospora crassa</w:t>
            </w:r>
          </w:p>
        </w:tc>
        <w:tc>
          <w:tcPr>
            <w:tcW w:w="1842" w:type="dxa"/>
            <w:noWrap/>
            <w:hideMark/>
          </w:tcPr>
          <w:p w14:paraId="244AAD26"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FE1604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438271D" w14:textId="77777777" w:rsidR="006136B5" w:rsidRPr="006136B5" w:rsidRDefault="006136B5" w:rsidP="006136B5">
            <w:pPr>
              <w:spacing w:line="360" w:lineRule="auto"/>
              <w:rPr>
                <w:szCs w:val="24"/>
              </w:rPr>
            </w:pPr>
            <w:r w:rsidRPr="006136B5">
              <w:rPr>
                <w:szCs w:val="24"/>
              </w:rPr>
              <w:t>Eukaryota</w:t>
            </w:r>
          </w:p>
        </w:tc>
      </w:tr>
      <w:tr w:rsidR="00EE038D" w:rsidRPr="006136B5" w14:paraId="5B0737EB" w14:textId="77777777" w:rsidTr="00EE038D">
        <w:trPr>
          <w:trHeight w:val="300"/>
        </w:trPr>
        <w:tc>
          <w:tcPr>
            <w:tcW w:w="1065" w:type="dxa"/>
            <w:noWrap/>
            <w:hideMark/>
          </w:tcPr>
          <w:p w14:paraId="3CE9EF10" w14:textId="77777777" w:rsidR="006136B5" w:rsidRPr="006136B5" w:rsidRDefault="006136B5" w:rsidP="006136B5">
            <w:pPr>
              <w:spacing w:line="360" w:lineRule="auto"/>
              <w:rPr>
                <w:szCs w:val="24"/>
              </w:rPr>
            </w:pPr>
            <w:r w:rsidRPr="006136B5">
              <w:rPr>
                <w:szCs w:val="24"/>
              </w:rPr>
              <w:t>162425</w:t>
            </w:r>
          </w:p>
        </w:tc>
        <w:tc>
          <w:tcPr>
            <w:tcW w:w="2871" w:type="dxa"/>
            <w:noWrap/>
            <w:hideMark/>
          </w:tcPr>
          <w:p w14:paraId="75851100" w14:textId="77777777" w:rsidR="006136B5" w:rsidRPr="00217F52" w:rsidRDefault="006136B5" w:rsidP="006136B5">
            <w:pPr>
              <w:spacing w:line="360" w:lineRule="auto"/>
              <w:rPr>
                <w:i/>
                <w:szCs w:val="24"/>
              </w:rPr>
            </w:pPr>
            <w:r w:rsidRPr="00217F52">
              <w:rPr>
                <w:i/>
                <w:szCs w:val="24"/>
              </w:rPr>
              <w:t>Aspergillus nidulans</w:t>
            </w:r>
          </w:p>
        </w:tc>
        <w:tc>
          <w:tcPr>
            <w:tcW w:w="1842" w:type="dxa"/>
            <w:noWrap/>
            <w:hideMark/>
          </w:tcPr>
          <w:p w14:paraId="0CEA2530"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0DA16367"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036F2C68" w14:textId="77777777" w:rsidR="006136B5" w:rsidRPr="006136B5" w:rsidRDefault="006136B5" w:rsidP="006136B5">
            <w:pPr>
              <w:spacing w:line="360" w:lineRule="auto"/>
              <w:rPr>
                <w:szCs w:val="24"/>
              </w:rPr>
            </w:pPr>
            <w:r w:rsidRPr="006136B5">
              <w:rPr>
                <w:szCs w:val="24"/>
              </w:rPr>
              <w:t>Eukaryota</w:t>
            </w:r>
          </w:p>
        </w:tc>
      </w:tr>
      <w:tr w:rsidR="00EE038D" w:rsidRPr="006136B5" w14:paraId="5337A3FA" w14:textId="77777777" w:rsidTr="00EE038D">
        <w:trPr>
          <w:trHeight w:val="300"/>
        </w:trPr>
        <w:tc>
          <w:tcPr>
            <w:tcW w:w="1065" w:type="dxa"/>
            <w:noWrap/>
            <w:hideMark/>
          </w:tcPr>
          <w:p w14:paraId="3EF91DAB" w14:textId="77777777" w:rsidR="006136B5" w:rsidRPr="006136B5" w:rsidRDefault="006136B5" w:rsidP="006136B5">
            <w:pPr>
              <w:spacing w:line="360" w:lineRule="auto"/>
              <w:rPr>
                <w:szCs w:val="24"/>
              </w:rPr>
            </w:pPr>
            <w:r w:rsidRPr="006136B5">
              <w:rPr>
                <w:szCs w:val="24"/>
              </w:rPr>
              <w:t>9606</w:t>
            </w:r>
          </w:p>
        </w:tc>
        <w:tc>
          <w:tcPr>
            <w:tcW w:w="2871" w:type="dxa"/>
            <w:noWrap/>
            <w:hideMark/>
          </w:tcPr>
          <w:p w14:paraId="75F40727" w14:textId="77777777" w:rsidR="006136B5" w:rsidRPr="00217F52" w:rsidRDefault="006136B5" w:rsidP="006136B5">
            <w:pPr>
              <w:spacing w:line="360" w:lineRule="auto"/>
              <w:rPr>
                <w:i/>
                <w:szCs w:val="24"/>
              </w:rPr>
            </w:pPr>
            <w:r w:rsidRPr="00217F52">
              <w:rPr>
                <w:i/>
                <w:szCs w:val="24"/>
              </w:rPr>
              <w:t>Homo sapiens</w:t>
            </w:r>
          </w:p>
        </w:tc>
        <w:tc>
          <w:tcPr>
            <w:tcW w:w="1842" w:type="dxa"/>
            <w:noWrap/>
            <w:hideMark/>
          </w:tcPr>
          <w:p w14:paraId="2DC361C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B8BA80D"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7BAC57F" w14:textId="77777777" w:rsidR="006136B5" w:rsidRPr="006136B5" w:rsidRDefault="006136B5" w:rsidP="006136B5">
            <w:pPr>
              <w:spacing w:line="360" w:lineRule="auto"/>
              <w:rPr>
                <w:szCs w:val="24"/>
              </w:rPr>
            </w:pPr>
            <w:r w:rsidRPr="006136B5">
              <w:rPr>
                <w:szCs w:val="24"/>
              </w:rPr>
              <w:t>Eukaryota</w:t>
            </w:r>
          </w:p>
        </w:tc>
      </w:tr>
      <w:tr w:rsidR="00EE038D" w:rsidRPr="006136B5" w14:paraId="7339F478" w14:textId="77777777" w:rsidTr="00EE038D">
        <w:trPr>
          <w:trHeight w:val="300"/>
        </w:trPr>
        <w:tc>
          <w:tcPr>
            <w:tcW w:w="1065" w:type="dxa"/>
            <w:noWrap/>
            <w:hideMark/>
          </w:tcPr>
          <w:p w14:paraId="189A9DFE" w14:textId="77777777" w:rsidR="006136B5" w:rsidRPr="006136B5" w:rsidRDefault="006136B5" w:rsidP="006136B5">
            <w:pPr>
              <w:spacing w:line="360" w:lineRule="auto"/>
              <w:rPr>
                <w:szCs w:val="24"/>
              </w:rPr>
            </w:pPr>
            <w:r w:rsidRPr="006136B5">
              <w:rPr>
                <w:szCs w:val="24"/>
              </w:rPr>
              <w:t>10090</w:t>
            </w:r>
          </w:p>
        </w:tc>
        <w:tc>
          <w:tcPr>
            <w:tcW w:w="2871" w:type="dxa"/>
            <w:noWrap/>
            <w:hideMark/>
          </w:tcPr>
          <w:p w14:paraId="7EABC986" w14:textId="77777777" w:rsidR="006136B5" w:rsidRPr="00217F52" w:rsidRDefault="006136B5" w:rsidP="006136B5">
            <w:pPr>
              <w:spacing w:line="360" w:lineRule="auto"/>
              <w:rPr>
                <w:i/>
                <w:szCs w:val="24"/>
              </w:rPr>
            </w:pPr>
            <w:r w:rsidRPr="00217F52">
              <w:rPr>
                <w:i/>
                <w:szCs w:val="24"/>
              </w:rPr>
              <w:t>Mus musculus</w:t>
            </w:r>
          </w:p>
        </w:tc>
        <w:tc>
          <w:tcPr>
            <w:tcW w:w="1842" w:type="dxa"/>
            <w:noWrap/>
            <w:hideMark/>
          </w:tcPr>
          <w:p w14:paraId="1F5F18F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1E4E4667"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3BEFA281" w14:textId="77777777" w:rsidR="006136B5" w:rsidRPr="006136B5" w:rsidRDefault="006136B5" w:rsidP="006136B5">
            <w:pPr>
              <w:spacing w:line="360" w:lineRule="auto"/>
              <w:rPr>
                <w:szCs w:val="24"/>
              </w:rPr>
            </w:pPr>
            <w:r w:rsidRPr="006136B5">
              <w:rPr>
                <w:szCs w:val="24"/>
              </w:rPr>
              <w:t>Eukaryota</w:t>
            </w:r>
          </w:p>
        </w:tc>
      </w:tr>
      <w:tr w:rsidR="00EE038D" w:rsidRPr="006136B5" w14:paraId="3931781F" w14:textId="77777777" w:rsidTr="00EE038D">
        <w:trPr>
          <w:trHeight w:val="300"/>
        </w:trPr>
        <w:tc>
          <w:tcPr>
            <w:tcW w:w="1065" w:type="dxa"/>
            <w:noWrap/>
            <w:hideMark/>
          </w:tcPr>
          <w:p w14:paraId="116495FC" w14:textId="77777777" w:rsidR="006136B5" w:rsidRPr="006136B5" w:rsidRDefault="006136B5" w:rsidP="006136B5">
            <w:pPr>
              <w:spacing w:line="360" w:lineRule="auto"/>
              <w:rPr>
                <w:szCs w:val="24"/>
              </w:rPr>
            </w:pPr>
            <w:r w:rsidRPr="006136B5">
              <w:rPr>
                <w:szCs w:val="24"/>
              </w:rPr>
              <w:t>10116</w:t>
            </w:r>
          </w:p>
        </w:tc>
        <w:tc>
          <w:tcPr>
            <w:tcW w:w="2871" w:type="dxa"/>
            <w:noWrap/>
            <w:hideMark/>
          </w:tcPr>
          <w:p w14:paraId="5ADA97B9" w14:textId="77777777" w:rsidR="006136B5" w:rsidRPr="00217F52" w:rsidRDefault="006136B5" w:rsidP="006136B5">
            <w:pPr>
              <w:spacing w:line="360" w:lineRule="auto"/>
              <w:rPr>
                <w:i/>
                <w:szCs w:val="24"/>
              </w:rPr>
            </w:pPr>
            <w:r w:rsidRPr="00217F52">
              <w:rPr>
                <w:i/>
                <w:szCs w:val="24"/>
              </w:rPr>
              <w:t>Rattus norvegicus</w:t>
            </w:r>
          </w:p>
        </w:tc>
        <w:tc>
          <w:tcPr>
            <w:tcW w:w="1842" w:type="dxa"/>
            <w:noWrap/>
            <w:hideMark/>
          </w:tcPr>
          <w:p w14:paraId="0EFB705F"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5F12B005"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AF7A2E7" w14:textId="77777777" w:rsidR="006136B5" w:rsidRPr="006136B5" w:rsidRDefault="006136B5" w:rsidP="006136B5">
            <w:pPr>
              <w:spacing w:line="360" w:lineRule="auto"/>
              <w:rPr>
                <w:szCs w:val="24"/>
              </w:rPr>
            </w:pPr>
            <w:r w:rsidRPr="006136B5">
              <w:rPr>
                <w:szCs w:val="24"/>
              </w:rPr>
              <w:t>Eukaryota</w:t>
            </w:r>
          </w:p>
        </w:tc>
      </w:tr>
      <w:tr w:rsidR="00EE038D" w:rsidRPr="006136B5" w14:paraId="460B7FF1" w14:textId="77777777" w:rsidTr="00EE038D">
        <w:trPr>
          <w:trHeight w:val="300"/>
        </w:trPr>
        <w:tc>
          <w:tcPr>
            <w:tcW w:w="1065" w:type="dxa"/>
            <w:noWrap/>
            <w:hideMark/>
          </w:tcPr>
          <w:p w14:paraId="39DA0F02" w14:textId="77777777" w:rsidR="006136B5" w:rsidRPr="006136B5" w:rsidRDefault="006136B5" w:rsidP="006136B5">
            <w:pPr>
              <w:spacing w:line="360" w:lineRule="auto"/>
              <w:rPr>
                <w:szCs w:val="24"/>
              </w:rPr>
            </w:pPr>
            <w:r w:rsidRPr="006136B5">
              <w:rPr>
                <w:szCs w:val="24"/>
              </w:rPr>
              <w:t>7955</w:t>
            </w:r>
          </w:p>
        </w:tc>
        <w:tc>
          <w:tcPr>
            <w:tcW w:w="2871" w:type="dxa"/>
            <w:noWrap/>
            <w:hideMark/>
          </w:tcPr>
          <w:p w14:paraId="7D7EA015" w14:textId="77777777" w:rsidR="006136B5" w:rsidRPr="00217F52" w:rsidRDefault="006136B5" w:rsidP="006136B5">
            <w:pPr>
              <w:spacing w:line="360" w:lineRule="auto"/>
              <w:rPr>
                <w:i/>
                <w:szCs w:val="24"/>
              </w:rPr>
            </w:pPr>
            <w:r w:rsidRPr="00217F52">
              <w:rPr>
                <w:i/>
                <w:szCs w:val="24"/>
              </w:rPr>
              <w:t>Danio rerio</w:t>
            </w:r>
          </w:p>
        </w:tc>
        <w:tc>
          <w:tcPr>
            <w:tcW w:w="1842" w:type="dxa"/>
            <w:noWrap/>
            <w:hideMark/>
          </w:tcPr>
          <w:p w14:paraId="7DD03618"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7B82949"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F14A505" w14:textId="77777777" w:rsidR="006136B5" w:rsidRPr="006136B5" w:rsidRDefault="006136B5" w:rsidP="006136B5">
            <w:pPr>
              <w:spacing w:line="360" w:lineRule="auto"/>
              <w:rPr>
                <w:szCs w:val="24"/>
              </w:rPr>
            </w:pPr>
            <w:r w:rsidRPr="006136B5">
              <w:rPr>
                <w:szCs w:val="24"/>
              </w:rPr>
              <w:t>Eukaryota</w:t>
            </w:r>
          </w:p>
        </w:tc>
      </w:tr>
      <w:tr w:rsidR="00EE038D" w:rsidRPr="006136B5" w14:paraId="7A932674" w14:textId="77777777" w:rsidTr="00EE038D">
        <w:trPr>
          <w:trHeight w:val="300"/>
        </w:trPr>
        <w:tc>
          <w:tcPr>
            <w:tcW w:w="1065" w:type="dxa"/>
            <w:noWrap/>
            <w:hideMark/>
          </w:tcPr>
          <w:p w14:paraId="42381332" w14:textId="77777777" w:rsidR="006136B5" w:rsidRPr="006136B5" w:rsidRDefault="006136B5" w:rsidP="006136B5">
            <w:pPr>
              <w:spacing w:line="360" w:lineRule="auto"/>
              <w:rPr>
                <w:szCs w:val="24"/>
              </w:rPr>
            </w:pPr>
            <w:r w:rsidRPr="006136B5">
              <w:rPr>
                <w:szCs w:val="24"/>
              </w:rPr>
              <w:t>7227</w:t>
            </w:r>
          </w:p>
        </w:tc>
        <w:tc>
          <w:tcPr>
            <w:tcW w:w="2871" w:type="dxa"/>
            <w:noWrap/>
            <w:hideMark/>
          </w:tcPr>
          <w:p w14:paraId="7C454C69" w14:textId="77777777" w:rsidR="006136B5" w:rsidRPr="00217F52" w:rsidRDefault="006136B5" w:rsidP="006136B5">
            <w:pPr>
              <w:spacing w:line="360" w:lineRule="auto"/>
              <w:rPr>
                <w:i/>
                <w:szCs w:val="24"/>
              </w:rPr>
            </w:pPr>
            <w:r w:rsidRPr="00217F52">
              <w:rPr>
                <w:i/>
                <w:szCs w:val="24"/>
              </w:rPr>
              <w:t>Drosophila melanogaster</w:t>
            </w:r>
          </w:p>
        </w:tc>
        <w:tc>
          <w:tcPr>
            <w:tcW w:w="1842" w:type="dxa"/>
            <w:noWrap/>
            <w:hideMark/>
          </w:tcPr>
          <w:p w14:paraId="099163E4" w14:textId="77777777" w:rsidR="006136B5" w:rsidRPr="006136B5" w:rsidRDefault="006136B5" w:rsidP="006136B5">
            <w:pPr>
              <w:spacing w:line="360" w:lineRule="auto"/>
              <w:rPr>
                <w:szCs w:val="24"/>
              </w:rPr>
            </w:pPr>
            <w:r w:rsidRPr="006136B5">
              <w:rPr>
                <w:szCs w:val="24"/>
              </w:rPr>
              <w:t>Arthropoda</w:t>
            </w:r>
          </w:p>
        </w:tc>
        <w:tc>
          <w:tcPr>
            <w:tcW w:w="1756" w:type="dxa"/>
            <w:noWrap/>
            <w:hideMark/>
          </w:tcPr>
          <w:p w14:paraId="29B1CC2A"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4F232CA" w14:textId="77777777" w:rsidR="006136B5" w:rsidRPr="006136B5" w:rsidRDefault="006136B5" w:rsidP="006136B5">
            <w:pPr>
              <w:spacing w:line="360" w:lineRule="auto"/>
              <w:rPr>
                <w:szCs w:val="24"/>
              </w:rPr>
            </w:pPr>
            <w:r w:rsidRPr="006136B5">
              <w:rPr>
                <w:szCs w:val="24"/>
              </w:rPr>
              <w:t>Eukaryota</w:t>
            </w:r>
          </w:p>
        </w:tc>
      </w:tr>
      <w:tr w:rsidR="00EE038D" w:rsidRPr="006136B5" w14:paraId="41423616" w14:textId="77777777" w:rsidTr="00EE038D">
        <w:trPr>
          <w:trHeight w:val="300"/>
        </w:trPr>
        <w:tc>
          <w:tcPr>
            <w:tcW w:w="1065" w:type="dxa"/>
            <w:noWrap/>
            <w:hideMark/>
          </w:tcPr>
          <w:p w14:paraId="7A371D62" w14:textId="77777777" w:rsidR="006136B5" w:rsidRPr="006136B5" w:rsidRDefault="006136B5" w:rsidP="006136B5">
            <w:pPr>
              <w:spacing w:line="360" w:lineRule="auto"/>
              <w:rPr>
                <w:szCs w:val="24"/>
              </w:rPr>
            </w:pPr>
            <w:r w:rsidRPr="006136B5">
              <w:rPr>
                <w:szCs w:val="24"/>
              </w:rPr>
              <w:t>6239</w:t>
            </w:r>
          </w:p>
        </w:tc>
        <w:tc>
          <w:tcPr>
            <w:tcW w:w="2871" w:type="dxa"/>
            <w:noWrap/>
            <w:hideMark/>
          </w:tcPr>
          <w:p w14:paraId="2F6F3283" w14:textId="77777777" w:rsidR="006136B5" w:rsidRPr="00217F52" w:rsidRDefault="006136B5" w:rsidP="006136B5">
            <w:pPr>
              <w:spacing w:line="360" w:lineRule="auto"/>
              <w:rPr>
                <w:i/>
                <w:szCs w:val="24"/>
              </w:rPr>
            </w:pPr>
            <w:r w:rsidRPr="00217F52">
              <w:rPr>
                <w:i/>
                <w:szCs w:val="24"/>
              </w:rPr>
              <w:t>Caenorhabditis elegans</w:t>
            </w:r>
          </w:p>
        </w:tc>
        <w:tc>
          <w:tcPr>
            <w:tcW w:w="1842" w:type="dxa"/>
            <w:noWrap/>
            <w:hideMark/>
          </w:tcPr>
          <w:p w14:paraId="57F19372" w14:textId="77777777" w:rsidR="006136B5" w:rsidRPr="006136B5" w:rsidRDefault="006136B5" w:rsidP="006136B5">
            <w:pPr>
              <w:spacing w:line="360" w:lineRule="auto"/>
              <w:rPr>
                <w:szCs w:val="24"/>
              </w:rPr>
            </w:pPr>
            <w:r w:rsidRPr="006136B5">
              <w:rPr>
                <w:szCs w:val="24"/>
              </w:rPr>
              <w:t>Nematoda</w:t>
            </w:r>
          </w:p>
        </w:tc>
        <w:tc>
          <w:tcPr>
            <w:tcW w:w="1756" w:type="dxa"/>
            <w:noWrap/>
            <w:hideMark/>
          </w:tcPr>
          <w:p w14:paraId="69B25DAB"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AC0607B" w14:textId="77777777" w:rsidR="006136B5" w:rsidRPr="006136B5" w:rsidRDefault="006136B5" w:rsidP="006136B5">
            <w:pPr>
              <w:spacing w:line="360" w:lineRule="auto"/>
              <w:rPr>
                <w:szCs w:val="24"/>
              </w:rPr>
            </w:pPr>
            <w:r w:rsidRPr="006136B5">
              <w:rPr>
                <w:szCs w:val="24"/>
              </w:rPr>
              <w:t>Eukaryota</w:t>
            </w:r>
          </w:p>
        </w:tc>
      </w:tr>
      <w:tr w:rsidR="00EE038D" w:rsidRPr="006136B5" w14:paraId="277FB94A" w14:textId="77777777" w:rsidTr="00EE038D">
        <w:trPr>
          <w:trHeight w:val="300"/>
        </w:trPr>
        <w:tc>
          <w:tcPr>
            <w:tcW w:w="1065" w:type="dxa"/>
            <w:noWrap/>
            <w:hideMark/>
          </w:tcPr>
          <w:p w14:paraId="2421B6F2" w14:textId="77777777" w:rsidR="006136B5" w:rsidRPr="006136B5" w:rsidRDefault="006136B5" w:rsidP="006136B5">
            <w:pPr>
              <w:spacing w:line="360" w:lineRule="auto"/>
              <w:rPr>
                <w:szCs w:val="24"/>
              </w:rPr>
            </w:pPr>
            <w:r w:rsidRPr="006136B5">
              <w:rPr>
                <w:szCs w:val="24"/>
              </w:rPr>
              <w:t>81824</w:t>
            </w:r>
          </w:p>
        </w:tc>
        <w:tc>
          <w:tcPr>
            <w:tcW w:w="2871" w:type="dxa"/>
            <w:noWrap/>
            <w:hideMark/>
          </w:tcPr>
          <w:p w14:paraId="3C742A4C" w14:textId="77777777" w:rsidR="006136B5" w:rsidRPr="00217F52" w:rsidRDefault="006136B5" w:rsidP="006136B5">
            <w:pPr>
              <w:spacing w:line="360" w:lineRule="auto"/>
              <w:rPr>
                <w:i/>
                <w:szCs w:val="24"/>
              </w:rPr>
            </w:pPr>
            <w:r w:rsidRPr="00217F52">
              <w:rPr>
                <w:i/>
                <w:szCs w:val="24"/>
              </w:rPr>
              <w:t>Monosiga brevicollis</w:t>
            </w:r>
          </w:p>
        </w:tc>
        <w:tc>
          <w:tcPr>
            <w:tcW w:w="1842" w:type="dxa"/>
            <w:noWrap/>
            <w:hideMark/>
          </w:tcPr>
          <w:p w14:paraId="4F876AEB" w14:textId="77777777" w:rsidR="006136B5" w:rsidRPr="006136B5" w:rsidRDefault="006136B5" w:rsidP="006136B5">
            <w:pPr>
              <w:spacing w:line="360" w:lineRule="auto"/>
              <w:rPr>
                <w:szCs w:val="24"/>
              </w:rPr>
            </w:pPr>
            <w:r w:rsidRPr="006136B5">
              <w:rPr>
                <w:szCs w:val="24"/>
              </w:rPr>
              <w:t>Monosiga (genus)</w:t>
            </w:r>
          </w:p>
        </w:tc>
        <w:tc>
          <w:tcPr>
            <w:tcW w:w="1756" w:type="dxa"/>
            <w:noWrap/>
            <w:hideMark/>
          </w:tcPr>
          <w:p w14:paraId="191D93E3"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1EBF2F21" w14:textId="77777777" w:rsidR="006136B5" w:rsidRPr="006136B5" w:rsidRDefault="006136B5" w:rsidP="006136B5">
            <w:pPr>
              <w:spacing w:line="360" w:lineRule="auto"/>
              <w:rPr>
                <w:szCs w:val="24"/>
              </w:rPr>
            </w:pPr>
            <w:r w:rsidRPr="006136B5">
              <w:rPr>
                <w:szCs w:val="24"/>
              </w:rPr>
              <w:t>Eukaryota</w:t>
            </w:r>
          </w:p>
        </w:tc>
      </w:tr>
      <w:tr w:rsidR="00EE038D" w:rsidRPr="006136B5" w14:paraId="40E3FDA4" w14:textId="77777777" w:rsidTr="00EE038D">
        <w:trPr>
          <w:trHeight w:val="300"/>
        </w:trPr>
        <w:tc>
          <w:tcPr>
            <w:tcW w:w="1065" w:type="dxa"/>
            <w:noWrap/>
            <w:hideMark/>
          </w:tcPr>
          <w:p w14:paraId="69F41D7A" w14:textId="77777777" w:rsidR="006136B5" w:rsidRPr="006136B5" w:rsidRDefault="006136B5" w:rsidP="006136B5">
            <w:pPr>
              <w:spacing w:line="360" w:lineRule="auto"/>
              <w:rPr>
                <w:szCs w:val="24"/>
              </w:rPr>
            </w:pPr>
            <w:r w:rsidRPr="006136B5">
              <w:rPr>
                <w:szCs w:val="24"/>
              </w:rPr>
              <w:t>45351</w:t>
            </w:r>
          </w:p>
        </w:tc>
        <w:tc>
          <w:tcPr>
            <w:tcW w:w="2871" w:type="dxa"/>
            <w:noWrap/>
            <w:hideMark/>
          </w:tcPr>
          <w:p w14:paraId="551BCA1B" w14:textId="77777777" w:rsidR="006136B5" w:rsidRPr="00217F52" w:rsidRDefault="006136B5" w:rsidP="006136B5">
            <w:pPr>
              <w:spacing w:line="360" w:lineRule="auto"/>
              <w:rPr>
                <w:i/>
                <w:szCs w:val="24"/>
              </w:rPr>
            </w:pPr>
            <w:r w:rsidRPr="00217F52">
              <w:rPr>
                <w:i/>
                <w:szCs w:val="24"/>
              </w:rPr>
              <w:t>Nematostella vectensis</w:t>
            </w:r>
          </w:p>
        </w:tc>
        <w:tc>
          <w:tcPr>
            <w:tcW w:w="1842" w:type="dxa"/>
            <w:noWrap/>
            <w:hideMark/>
          </w:tcPr>
          <w:p w14:paraId="26254028" w14:textId="77777777" w:rsidR="006136B5" w:rsidRPr="006136B5" w:rsidRDefault="006136B5" w:rsidP="006136B5">
            <w:pPr>
              <w:spacing w:line="360" w:lineRule="auto"/>
              <w:rPr>
                <w:szCs w:val="24"/>
              </w:rPr>
            </w:pPr>
            <w:r w:rsidRPr="006136B5">
              <w:rPr>
                <w:szCs w:val="24"/>
              </w:rPr>
              <w:t>Cnidaria</w:t>
            </w:r>
          </w:p>
        </w:tc>
        <w:tc>
          <w:tcPr>
            <w:tcW w:w="1756" w:type="dxa"/>
            <w:noWrap/>
            <w:hideMark/>
          </w:tcPr>
          <w:p w14:paraId="7E1B09E8"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E57FF24" w14:textId="77777777" w:rsidR="006136B5" w:rsidRPr="006136B5" w:rsidRDefault="006136B5" w:rsidP="006136B5">
            <w:pPr>
              <w:spacing w:line="360" w:lineRule="auto"/>
              <w:rPr>
                <w:szCs w:val="24"/>
              </w:rPr>
            </w:pPr>
            <w:r w:rsidRPr="006136B5">
              <w:rPr>
                <w:szCs w:val="24"/>
              </w:rPr>
              <w:t>Eukaryota</w:t>
            </w:r>
          </w:p>
        </w:tc>
      </w:tr>
      <w:tr w:rsidR="00EE038D" w:rsidRPr="006136B5" w14:paraId="791E043F" w14:textId="77777777" w:rsidTr="00EE038D">
        <w:trPr>
          <w:trHeight w:val="300"/>
        </w:trPr>
        <w:tc>
          <w:tcPr>
            <w:tcW w:w="1065" w:type="dxa"/>
            <w:noWrap/>
            <w:hideMark/>
          </w:tcPr>
          <w:p w14:paraId="05865645" w14:textId="77777777" w:rsidR="006136B5" w:rsidRPr="006136B5" w:rsidRDefault="006136B5" w:rsidP="006136B5">
            <w:pPr>
              <w:spacing w:line="360" w:lineRule="auto"/>
              <w:rPr>
                <w:szCs w:val="24"/>
              </w:rPr>
            </w:pPr>
            <w:r w:rsidRPr="006136B5">
              <w:rPr>
                <w:szCs w:val="24"/>
              </w:rPr>
              <w:t>5759</w:t>
            </w:r>
          </w:p>
        </w:tc>
        <w:tc>
          <w:tcPr>
            <w:tcW w:w="2871" w:type="dxa"/>
            <w:noWrap/>
            <w:hideMark/>
          </w:tcPr>
          <w:p w14:paraId="0DA858CE" w14:textId="77777777" w:rsidR="006136B5" w:rsidRPr="00217F52" w:rsidRDefault="006136B5" w:rsidP="006136B5">
            <w:pPr>
              <w:spacing w:line="360" w:lineRule="auto"/>
              <w:rPr>
                <w:i/>
                <w:szCs w:val="24"/>
              </w:rPr>
            </w:pPr>
            <w:r w:rsidRPr="00217F52">
              <w:rPr>
                <w:i/>
                <w:szCs w:val="24"/>
              </w:rPr>
              <w:t>Entamoeba histolytica</w:t>
            </w:r>
          </w:p>
        </w:tc>
        <w:tc>
          <w:tcPr>
            <w:tcW w:w="1842" w:type="dxa"/>
            <w:noWrap/>
            <w:hideMark/>
          </w:tcPr>
          <w:p w14:paraId="0E63921C" w14:textId="77777777" w:rsidR="006136B5" w:rsidRPr="006136B5" w:rsidRDefault="006136B5" w:rsidP="006136B5">
            <w:pPr>
              <w:spacing w:line="360" w:lineRule="auto"/>
              <w:rPr>
                <w:szCs w:val="24"/>
              </w:rPr>
            </w:pPr>
            <w:r w:rsidRPr="006136B5">
              <w:rPr>
                <w:szCs w:val="24"/>
              </w:rPr>
              <w:t>Entamoeba (genus)</w:t>
            </w:r>
          </w:p>
        </w:tc>
        <w:tc>
          <w:tcPr>
            <w:tcW w:w="1756" w:type="dxa"/>
            <w:noWrap/>
            <w:hideMark/>
          </w:tcPr>
          <w:p w14:paraId="1CE8E34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D643A51" w14:textId="77777777" w:rsidR="006136B5" w:rsidRPr="006136B5" w:rsidRDefault="006136B5" w:rsidP="006136B5">
            <w:pPr>
              <w:spacing w:line="360" w:lineRule="auto"/>
              <w:rPr>
                <w:szCs w:val="24"/>
              </w:rPr>
            </w:pPr>
            <w:r w:rsidRPr="006136B5">
              <w:rPr>
                <w:szCs w:val="24"/>
              </w:rPr>
              <w:t>Eukaryota</w:t>
            </w:r>
          </w:p>
        </w:tc>
      </w:tr>
      <w:tr w:rsidR="00EE038D" w:rsidRPr="006136B5" w14:paraId="6434468C" w14:textId="77777777" w:rsidTr="00EE038D">
        <w:trPr>
          <w:trHeight w:val="300"/>
        </w:trPr>
        <w:tc>
          <w:tcPr>
            <w:tcW w:w="1065" w:type="dxa"/>
            <w:noWrap/>
            <w:hideMark/>
          </w:tcPr>
          <w:p w14:paraId="0F95E864" w14:textId="77777777" w:rsidR="006136B5" w:rsidRPr="006136B5" w:rsidRDefault="006136B5" w:rsidP="006136B5">
            <w:pPr>
              <w:spacing w:line="360" w:lineRule="auto"/>
              <w:rPr>
                <w:szCs w:val="24"/>
              </w:rPr>
            </w:pPr>
            <w:r w:rsidRPr="006136B5">
              <w:rPr>
                <w:szCs w:val="24"/>
              </w:rPr>
              <w:t>5691</w:t>
            </w:r>
          </w:p>
        </w:tc>
        <w:tc>
          <w:tcPr>
            <w:tcW w:w="2871" w:type="dxa"/>
            <w:noWrap/>
            <w:hideMark/>
          </w:tcPr>
          <w:p w14:paraId="0500EF6A" w14:textId="77777777" w:rsidR="006136B5" w:rsidRPr="00217F52" w:rsidRDefault="006136B5" w:rsidP="006136B5">
            <w:pPr>
              <w:spacing w:line="360" w:lineRule="auto"/>
              <w:rPr>
                <w:i/>
                <w:szCs w:val="24"/>
              </w:rPr>
            </w:pPr>
            <w:r w:rsidRPr="00217F52">
              <w:rPr>
                <w:i/>
                <w:szCs w:val="24"/>
              </w:rPr>
              <w:t>Trypanosoma brucei</w:t>
            </w:r>
          </w:p>
        </w:tc>
        <w:tc>
          <w:tcPr>
            <w:tcW w:w="1842" w:type="dxa"/>
            <w:noWrap/>
            <w:hideMark/>
          </w:tcPr>
          <w:p w14:paraId="0FED79FF" w14:textId="77777777" w:rsidR="006136B5" w:rsidRPr="006136B5" w:rsidRDefault="006136B5" w:rsidP="006136B5">
            <w:pPr>
              <w:spacing w:line="360" w:lineRule="auto"/>
              <w:rPr>
                <w:szCs w:val="24"/>
              </w:rPr>
            </w:pPr>
            <w:r w:rsidRPr="006136B5">
              <w:rPr>
                <w:szCs w:val="24"/>
              </w:rPr>
              <w:t>Trypanosoma (genus)</w:t>
            </w:r>
          </w:p>
        </w:tc>
        <w:tc>
          <w:tcPr>
            <w:tcW w:w="1756" w:type="dxa"/>
            <w:noWrap/>
            <w:hideMark/>
          </w:tcPr>
          <w:p w14:paraId="246DDFDD"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631EBEA" w14:textId="77777777" w:rsidR="006136B5" w:rsidRPr="006136B5" w:rsidRDefault="006136B5" w:rsidP="006136B5">
            <w:pPr>
              <w:spacing w:line="360" w:lineRule="auto"/>
              <w:rPr>
                <w:szCs w:val="24"/>
              </w:rPr>
            </w:pPr>
            <w:r w:rsidRPr="006136B5">
              <w:rPr>
                <w:szCs w:val="24"/>
              </w:rPr>
              <w:t>Eukaryota</w:t>
            </w:r>
          </w:p>
        </w:tc>
      </w:tr>
      <w:tr w:rsidR="00EE038D" w:rsidRPr="006136B5" w14:paraId="131A87A5" w14:textId="77777777" w:rsidTr="00EE038D">
        <w:trPr>
          <w:trHeight w:val="300"/>
        </w:trPr>
        <w:tc>
          <w:tcPr>
            <w:tcW w:w="1065" w:type="dxa"/>
            <w:noWrap/>
            <w:hideMark/>
          </w:tcPr>
          <w:p w14:paraId="44836132" w14:textId="77777777" w:rsidR="006136B5" w:rsidRPr="006136B5" w:rsidRDefault="006136B5" w:rsidP="006136B5">
            <w:pPr>
              <w:spacing w:line="360" w:lineRule="auto"/>
              <w:rPr>
                <w:szCs w:val="24"/>
              </w:rPr>
            </w:pPr>
            <w:r w:rsidRPr="006136B5">
              <w:rPr>
                <w:szCs w:val="24"/>
              </w:rPr>
              <w:t>3702</w:t>
            </w:r>
          </w:p>
        </w:tc>
        <w:tc>
          <w:tcPr>
            <w:tcW w:w="2871" w:type="dxa"/>
            <w:noWrap/>
            <w:hideMark/>
          </w:tcPr>
          <w:p w14:paraId="7F348A0F" w14:textId="77777777" w:rsidR="006136B5" w:rsidRPr="00217F52" w:rsidRDefault="006136B5" w:rsidP="006136B5">
            <w:pPr>
              <w:spacing w:line="360" w:lineRule="auto"/>
              <w:rPr>
                <w:i/>
                <w:szCs w:val="24"/>
              </w:rPr>
            </w:pPr>
            <w:r w:rsidRPr="00217F52">
              <w:rPr>
                <w:i/>
                <w:szCs w:val="24"/>
              </w:rPr>
              <w:t>Arabidopsis thaliana</w:t>
            </w:r>
          </w:p>
        </w:tc>
        <w:tc>
          <w:tcPr>
            <w:tcW w:w="1842" w:type="dxa"/>
            <w:noWrap/>
            <w:hideMark/>
          </w:tcPr>
          <w:p w14:paraId="1DA16BEB" w14:textId="77777777" w:rsidR="006136B5" w:rsidRPr="006136B5" w:rsidRDefault="006136B5" w:rsidP="006136B5">
            <w:pPr>
              <w:spacing w:line="360" w:lineRule="auto"/>
              <w:rPr>
                <w:szCs w:val="24"/>
              </w:rPr>
            </w:pPr>
            <w:r w:rsidRPr="006136B5">
              <w:rPr>
                <w:szCs w:val="24"/>
              </w:rPr>
              <w:t>Streptophyta</w:t>
            </w:r>
          </w:p>
        </w:tc>
        <w:tc>
          <w:tcPr>
            <w:tcW w:w="1756" w:type="dxa"/>
            <w:noWrap/>
            <w:hideMark/>
          </w:tcPr>
          <w:p w14:paraId="54B5E39F" w14:textId="77777777" w:rsidR="006136B5" w:rsidRPr="006136B5" w:rsidRDefault="006136B5" w:rsidP="006136B5">
            <w:pPr>
              <w:spacing w:line="360" w:lineRule="auto"/>
              <w:rPr>
                <w:szCs w:val="24"/>
              </w:rPr>
            </w:pPr>
            <w:r w:rsidRPr="006136B5">
              <w:rPr>
                <w:szCs w:val="24"/>
              </w:rPr>
              <w:t>Viridiplantae</w:t>
            </w:r>
          </w:p>
        </w:tc>
        <w:tc>
          <w:tcPr>
            <w:tcW w:w="1843" w:type="dxa"/>
            <w:noWrap/>
            <w:hideMark/>
          </w:tcPr>
          <w:p w14:paraId="60EA2F04" w14:textId="77777777" w:rsidR="006136B5" w:rsidRPr="006136B5" w:rsidRDefault="006136B5" w:rsidP="006136B5">
            <w:pPr>
              <w:spacing w:line="360" w:lineRule="auto"/>
              <w:rPr>
                <w:szCs w:val="24"/>
              </w:rPr>
            </w:pPr>
            <w:r w:rsidRPr="006136B5">
              <w:rPr>
                <w:szCs w:val="24"/>
              </w:rPr>
              <w:t>Eukaryota</w:t>
            </w:r>
          </w:p>
        </w:tc>
      </w:tr>
      <w:tr w:rsidR="00EE038D" w:rsidRPr="006136B5" w14:paraId="4A3FE88D" w14:textId="77777777" w:rsidTr="00EE038D">
        <w:trPr>
          <w:trHeight w:val="300"/>
        </w:trPr>
        <w:tc>
          <w:tcPr>
            <w:tcW w:w="1065" w:type="dxa"/>
            <w:noWrap/>
            <w:hideMark/>
          </w:tcPr>
          <w:p w14:paraId="7BD27A96" w14:textId="77777777" w:rsidR="006136B5" w:rsidRPr="006136B5" w:rsidRDefault="006136B5" w:rsidP="006136B5">
            <w:pPr>
              <w:spacing w:line="360" w:lineRule="auto"/>
              <w:rPr>
                <w:szCs w:val="24"/>
              </w:rPr>
            </w:pPr>
            <w:r w:rsidRPr="006136B5">
              <w:rPr>
                <w:szCs w:val="24"/>
              </w:rPr>
              <w:t>36329</w:t>
            </w:r>
          </w:p>
        </w:tc>
        <w:tc>
          <w:tcPr>
            <w:tcW w:w="2871" w:type="dxa"/>
            <w:noWrap/>
            <w:hideMark/>
          </w:tcPr>
          <w:p w14:paraId="54B5CECB" w14:textId="77777777" w:rsidR="006136B5" w:rsidRPr="00217F52" w:rsidRDefault="006136B5" w:rsidP="006136B5">
            <w:pPr>
              <w:spacing w:line="360" w:lineRule="auto"/>
              <w:rPr>
                <w:i/>
                <w:szCs w:val="24"/>
              </w:rPr>
            </w:pPr>
            <w:r w:rsidRPr="00217F52">
              <w:rPr>
                <w:i/>
                <w:szCs w:val="24"/>
              </w:rPr>
              <w:t xml:space="preserve">Plasmodium falciparum </w:t>
            </w:r>
            <w:r w:rsidRPr="00217F52">
              <w:rPr>
                <w:szCs w:val="24"/>
              </w:rPr>
              <w:t>3D7</w:t>
            </w:r>
          </w:p>
        </w:tc>
        <w:tc>
          <w:tcPr>
            <w:tcW w:w="1842" w:type="dxa"/>
            <w:noWrap/>
            <w:hideMark/>
          </w:tcPr>
          <w:p w14:paraId="5DCB16CA"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53362371"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5EFA7AA5" w14:textId="77777777" w:rsidR="006136B5" w:rsidRPr="006136B5" w:rsidRDefault="006136B5" w:rsidP="006136B5">
            <w:pPr>
              <w:spacing w:line="360" w:lineRule="auto"/>
              <w:rPr>
                <w:szCs w:val="24"/>
              </w:rPr>
            </w:pPr>
            <w:r w:rsidRPr="006136B5">
              <w:rPr>
                <w:szCs w:val="24"/>
              </w:rPr>
              <w:t>Eukaryota</w:t>
            </w:r>
          </w:p>
        </w:tc>
      </w:tr>
      <w:tr w:rsidR="00EE038D" w:rsidRPr="006136B5" w14:paraId="61AABE7D" w14:textId="77777777" w:rsidTr="00EE038D">
        <w:trPr>
          <w:trHeight w:val="300"/>
        </w:trPr>
        <w:tc>
          <w:tcPr>
            <w:tcW w:w="1065" w:type="dxa"/>
            <w:noWrap/>
            <w:hideMark/>
          </w:tcPr>
          <w:p w14:paraId="10C9568C" w14:textId="77777777" w:rsidR="006136B5" w:rsidRPr="006136B5" w:rsidRDefault="006136B5" w:rsidP="006136B5">
            <w:pPr>
              <w:spacing w:line="360" w:lineRule="auto"/>
              <w:rPr>
                <w:szCs w:val="24"/>
              </w:rPr>
            </w:pPr>
            <w:r w:rsidRPr="006136B5">
              <w:rPr>
                <w:szCs w:val="24"/>
              </w:rPr>
              <w:t>237895</w:t>
            </w:r>
          </w:p>
        </w:tc>
        <w:tc>
          <w:tcPr>
            <w:tcW w:w="2871" w:type="dxa"/>
            <w:noWrap/>
            <w:hideMark/>
          </w:tcPr>
          <w:p w14:paraId="1709ECDD" w14:textId="77777777" w:rsidR="006136B5" w:rsidRPr="00217F52" w:rsidRDefault="006136B5" w:rsidP="006136B5">
            <w:pPr>
              <w:spacing w:line="360" w:lineRule="auto"/>
              <w:rPr>
                <w:i/>
                <w:szCs w:val="24"/>
              </w:rPr>
            </w:pPr>
            <w:r w:rsidRPr="00217F52">
              <w:rPr>
                <w:i/>
                <w:szCs w:val="24"/>
              </w:rPr>
              <w:t>Cryptosporidium hominis</w:t>
            </w:r>
          </w:p>
        </w:tc>
        <w:tc>
          <w:tcPr>
            <w:tcW w:w="1842" w:type="dxa"/>
            <w:noWrap/>
            <w:hideMark/>
          </w:tcPr>
          <w:p w14:paraId="72D09002"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46317FA2"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3FA3AB2" w14:textId="77777777" w:rsidR="006136B5" w:rsidRPr="006136B5" w:rsidRDefault="006136B5" w:rsidP="006136B5">
            <w:pPr>
              <w:spacing w:line="360" w:lineRule="auto"/>
              <w:rPr>
                <w:szCs w:val="24"/>
              </w:rPr>
            </w:pPr>
            <w:r w:rsidRPr="006136B5">
              <w:rPr>
                <w:szCs w:val="24"/>
              </w:rPr>
              <w:t>Eukaryota</w:t>
            </w:r>
          </w:p>
        </w:tc>
      </w:tr>
      <w:tr w:rsidR="00EE038D" w:rsidRPr="006136B5" w14:paraId="31E7715F" w14:textId="77777777" w:rsidTr="00EE038D">
        <w:trPr>
          <w:trHeight w:val="300"/>
        </w:trPr>
        <w:tc>
          <w:tcPr>
            <w:tcW w:w="1065" w:type="dxa"/>
            <w:noWrap/>
            <w:hideMark/>
          </w:tcPr>
          <w:p w14:paraId="6E5ABD1D" w14:textId="77777777" w:rsidR="006136B5" w:rsidRPr="006136B5" w:rsidRDefault="006136B5" w:rsidP="006136B5">
            <w:pPr>
              <w:spacing w:line="360" w:lineRule="auto"/>
              <w:rPr>
                <w:szCs w:val="24"/>
              </w:rPr>
            </w:pPr>
            <w:r w:rsidRPr="006136B5">
              <w:rPr>
                <w:szCs w:val="24"/>
              </w:rPr>
              <w:t>2190</w:t>
            </w:r>
          </w:p>
        </w:tc>
        <w:tc>
          <w:tcPr>
            <w:tcW w:w="2871" w:type="dxa"/>
            <w:noWrap/>
            <w:hideMark/>
          </w:tcPr>
          <w:p w14:paraId="2A15FD78" w14:textId="77777777" w:rsidR="006136B5" w:rsidRPr="00217F52" w:rsidRDefault="006136B5" w:rsidP="006136B5">
            <w:pPr>
              <w:spacing w:line="360" w:lineRule="auto"/>
              <w:rPr>
                <w:i/>
                <w:szCs w:val="24"/>
              </w:rPr>
            </w:pPr>
            <w:r w:rsidRPr="00217F52">
              <w:rPr>
                <w:i/>
                <w:szCs w:val="24"/>
              </w:rPr>
              <w:t>Methanocaldococcus jannaschii</w:t>
            </w:r>
          </w:p>
        </w:tc>
        <w:tc>
          <w:tcPr>
            <w:tcW w:w="1842" w:type="dxa"/>
            <w:noWrap/>
            <w:hideMark/>
          </w:tcPr>
          <w:p w14:paraId="28A9A8DB" w14:textId="77777777" w:rsidR="006136B5" w:rsidRPr="006136B5" w:rsidRDefault="006136B5" w:rsidP="006136B5">
            <w:pPr>
              <w:spacing w:line="360" w:lineRule="auto"/>
              <w:rPr>
                <w:szCs w:val="24"/>
              </w:rPr>
            </w:pPr>
            <w:r w:rsidRPr="006136B5">
              <w:rPr>
                <w:szCs w:val="24"/>
              </w:rPr>
              <w:t>Euryarchaeota</w:t>
            </w:r>
          </w:p>
        </w:tc>
        <w:tc>
          <w:tcPr>
            <w:tcW w:w="1756" w:type="dxa"/>
            <w:noWrap/>
            <w:hideMark/>
          </w:tcPr>
          <w:p w14:paraId="0FBF9F3F"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454CE484" w14:textId="77777777" w:rsidR="006136B5" w:rsidRPr="006136B5" w:rsidRDefault="006136B5" w:rsidP="006136B5">
            <w:pPr>
              <w:spacing w:line="360" w:lineRule="auto"/>
              <w:rPr>
                <w:szCs w:val="24"/>
              </w:rPr>
            </w:pPr>
            <w:r w:rsidRPr="006136B5">
              <w:rPr>
                <w:szCs w:val="24"/>
              </w:rPr>
              <w:t>Archaea</w:t>
            </w:r>
          </w:p>
        </w:tc>
      </w:tr>
      <w:tr w:rsidR="00EE038D" w:rsidRPr="006136B5" w14:paraId="33D12FF5" w14:textId="77777777" w:rsidTr="00EE038D">
        <w:trPr>
          <w:trHeight w:val="300"/>
        </w:trPr>
        <w:tc>
          <w:tcPr>
            <w:tcW w:w="1065" w:type="dxa"/>
            <w:noWrap/>
            <w:hideMark/>
          </w:tcPr>
          <w:p w14:paraId="16F5260D" w14:textId="77777777" w:rsidR="006136B5" w:rsidRPr="006136B5" w:rsidRDefault="006136B5" w:rsidP="006136B5">
            <w:pPr>
              <w:spacing w:line="360" w:lineRule="auto"/>
              <w:rPr>
                <w:szCs w:val="24"/>
              </w:rPr>
            </w:pPr>
            <w:r w:rsidRPr="006136B5">
              <w:rPr>
                <w:szCs w:val="24"/>
              </w:rPr>
              <w:lastRenderedPageBreak/>
              <w:t>56636</w:t>
            </w:r>
          </w:p>
        </w:tc>
        <w:tc>
          <w:tcPr>
            <w:tcW w:w="2871" w:type="dxa"/>
            <w:noWrap/>
            <w:hideMark/>
          </w:tcPr>
          <w:p w14:paraId="55C180B6" w14:textId="77777777" w:rsidR="006136B5" w:rsidRPr="00217F52" w:rsidRDefault="006136B5" w:rsidP="006136B5">
            <w:pPr>
              <w:spacing w:line="360" w:lineRule="auto"/>
              <w:rPr>
                <w:i/>
                <w:szCs w:val="24"/>
              </w:rPr>
            </w:pPr>
            <w:r w:rsidRPr="00217F52">
              <w:rPr>
                <w:i/>
                <w:szCs w:val="24"/>
              </w:rPr>
              <w:t>Aeropyrum pernix</w:t>
            </w:r>
          </w:p>
        </w:tc>
        <w:tc>
          <w:tcPr>
            <w:tcW w:w="1842" w:type="dxa"/>
            <w:noWrap/>
            <w:hideMark/>
          </w:tcPr>
          <w:p w14:paraId="7B73A499" w14:textId="77777777" w:rsidR="006136B5" w:rsidRPr="006136B5" w:rsidRDefault="006136B5" w:rsidP="006136B5">
            <w:pPr>
              <w:spacing w:line="360" w:lineRule="auto"/>
              <w:rPr>
                <w:szCs w:val="24"/>
              </w:rPr>
            </w:pPr>
            <w:r w:rsidRPr="006136B5">
              <w:rPr>
                <w:szCs w:val="24"/>
              </w:rPr>
              <w:t>Crenarchaeota</w:t>
            </w:r>
          </w:p>
        </w:tc>
        <w:tc>
          <w:tcPr>
            <w:tcW w:w="1756" w:type="dxa"/>
            <w:noWrap/>
            <w:hideMark/>
          </w:tcPr>
          <w:p w14:paraId="1E7E83A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68DAA75" w14:textId="77777777" w:rsidR="006136B5" w:rsidRPr="006136B5" w:rsidRDefault="006136B5" w:rsidP="006136B5">
            <w:pPr>
              <w:spacing w:line="360" w:lineRule="auto"/>
              <w:rPr>
                <w:szCs w:val="24"/>
              </w:rPr>
            </w:pPr>
            <w:r w:rsidRPr="006136B5">
              <w:rPr>
                <w:szCs w:val="24"/>
              </w:rPr>
              <w:t>Archaea</w:t>
            </w:r>
          </w:p>
        </w:tc>
      </w:tr>
      <w:tr w:rsidR="00EE038D" w:rsidRPr="006136B5" w14:paraId="47749300" w14:textId="77777777" w:rsidTr="00EE038D">
        <w:trPr>
          <w:trHeight w:val="300"/>
        </w:trPr>
        <w:tc>
          <w:tcPr>
            <w:tcW w:w="1065" w:type="dxa"/>
            <w:noWrap/>
            <w:hideMark/>
          </w:tcPr>
          <w:p w14:paraId="7B29A1BE" w14:textId="77777777" w:rsidR="006136B5" w:rsidRPr="006136B5" w:rsidRDefault="006136B5" w:rsidP="006136B5">
            <w:pPr>
              <w:spacing w:line="360" w:lineRule="auto"/>
              <w:rPr>
                <w:szCs w:val="24"/>
              </w:rPr>
            </w:pPr>
            <w:r w:rsidRPr="006136B5">
              <w:rPr>
                <w:szCs w:val="24"/>
              </w:rPr>
              <w:t>511145</w:t>
            </w:r>
          </w:p>
        </w:tc>
        <w:tc>
          <w:tcPr>
            <w:tcW w:w="2871" w:type="dxa"/>
            <w:noWrap/>
            <w:hideMark/>
          </w:tcPr>
          <w:p w14:paraId="072EEAC4" w14:textId="77777777" w:rsidR="006136B5" w:rsidRPr="00217F52" w:rsidRDefault="006136B5" w:rsidP="006136B5">
            <w:pPr>
              <w:spacing w:line="360" w:lineRule="auto"/>
              <w:rPr>
                <w:i/>
                <w:szCs w:val="24"/>
              </w:rPr>
            </w:pPr>
            <w:r w:rsidRPr="00217F52">
              <w:rPr>
                <w:i/>
                <w:szCs w:val="24"/>
              </w:rPr>
              <w:t xml:space="preserve">Escherichia coli </w:t>
            </w:r>
            <w:r w:rsidRPr="00217F52">
              <w:rPr>
                <w:szCs w:val="24"/>
              </w:rPr>
              <w:t>str. K-12 substr. MG1655</w:t>
            </w:r>
          </w:p>
        </w:tc>
        <w:tc>
          <w:tcPr>
            <w:tcW w:w="1842" w:type="dxa"/>
            <w:noWrap/>
            <w:hideMark/>
          </w:tcPr>
          <w:p w14:paraId="2DF114A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4B328E3"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38343F7E" w14:textId="77777777" w:rsidR="006136B5" w:rsidRPr="006136B5" w:rsidRDefault="006136B5" w:rsidP="006136B5">
            <w:pPr>
              <w:spacing w:line="360" w:lineRule="auto"/>
              <w:rPr>
                <w:szCs w:val="24"/>
              </w:rPr>
            </w:pPr>
            <w:r w:rsidRPr="006136B5">
              <w:rPr>
                <w:szCs w:val="24"/>
              </w:rPr>
              <w:t>Bacteria</w:t>
            </w:r>
          </w:p>
        </w:tc>
      </w:tr>
      <w:tr w:rsidR="00EE038D" w:rsidRPr="006136B5" w14:paraId="6516BDA3" w14:textId="77777777" w:rsidTr="00EE038D">
        <w:trPr>
          <w:trHeight w:val="300"/>
        </w:trPr>
        <w:tc>
          <w:tcPr>
            <w:tcW w:w="1065" w:type="dxa"/>
            <w:noWrap/>
            <w:hideMark/>
          </w:tcPr>
          <w:p w14:paraId="5E3832C0" w14:textId="77777777" w:rsidR="006136B5" w:rsidRPr="006136B5" w:rsidRDefault="006136B5" w:rsidP="006136B5">
            <w:pPr>
              <w:spacing w:line="360" w:lineRule="auto"/>
              <w:rPr>
                <w:szCs w:val="24"/>
              </w:rPr>
            </w:pPr>
            <w:r w:rsidRPr="006136B5">
              <w:rPr>
                <w:szCs w:val="24"/>
              </w:rPr>
              <w:t>122586</w:t>
            </w:r>
          </w:p>
        </w:tc>
        <w:tc>
          <w:tcPr>
            <w:tcW w:w="2871" w:type="dxa"/>
            <w:noWrap/>
            <w:hideMark/>
          </w:tcPr>
          <w:p w14:paraId="2CFFE218" w14:textId="77777777" w:rsidR="006136B5" w:rsidRPr="00217F52" w:rsidRDefault="006136B5" w:rsidP="006136B5">
            <w:pPr>
              <w:spacing w:line="360" w:lineRule="auto"/>
              <w:rPr>
                <w:i/>
                <w:szCs w:val="24"/>
              </w:rPr>
            </w:pPr>
            <w:r w:rsidRPr="00217F52">
              <w:rPr>
                <w:i/>
                <w:szCs w:val="24"/>
              </w:rPr>
              <w:t xml:space="preserve">Neisseria meningitidis </w:t>
            </w:r>
            <w:r w:rsidRPr="00217F52">
              <w:rPr>
                <w:szCs w:val="24"/>
              </w:rPr>
              <w:t>MC58</w:t>
            </w:r>
          </w:p>
        </w:tc>
        <w:tc>
          <w:tcPr>
            <w:tcW w:w="1842" w:type="dxa"/>
            <w:noWrap/>
            <w:hideMark/>
          </w:tcPr>
          <w:p w14:paraId="6F916D3C"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391891AE"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E9995DA" w14:textId="77777777" w:rsidR="006136B5" w:rsidRPr="006136B5" w:rsidRDefault="006136B5" w:rsidP="006136B5">
            <w:pPr>
              <w:spacing w:line="360" w:lineRule="auto"/>
              <w:rPr>
                <w:szCs w:val="24"/>
              </w:rPr>
            </w:pPr>
            <w:r w:rsidRPr="006136B5">
              <w:rPr>
                <w:szCs w:val="24"/>
              </w:rPr>
              <w:t>Bacteria</w:t>
            </w:r>
          </w:p>
        </w:tc>
      </w:tr>
      <w:tr w:rsidR="00EE038D" w:rsidRPr="006136B5" w14:paraId="63F28597" w14:textId="77777777" w:rsidTr="00EE038D">
        <w:trPr>
          <w:trHeight w:val="300"/>
        </w:trPr>
        <w:tc>
          <w:tcPr>
            <w:tcW w:w="1065" w:type="dxa"/>
            <w:noWrap/>
            <w:hideMark/>
          </w:tcPr>
          <w:p w14:paraId="3475F05B" w14:textId="77777777" w:rsidR="006136B5" w:rsidRPr="006136B5" w:rsidRDefault="006136B5" w:rsidP="006136B5">
            <w:pPr>
              <w:spacing w:line="360" w:lineRule="auto"/>
              <w:rPr>
                <w:szCs w:val="24"/>
              </w:rPr>
            </w:pPr>
            <w:r w:rsidRPr="006136B5">
              <w:rPr>
                <w:szCs w:val="24"/>
              </w:rPr>
              <w:t>85962</w:t>
            </w:r>
          </w:p>
        </w:tc>
        <w:tc>
          <w:tcPr>
            <w:tcW w:w="2871" w:type="dxa"/>
            <w:noWrap/>
            <w:hideMark/>
          </w:tcPr>
          <w:p w14:paraId="2B929A3E" w14:textId="77777777" w:rsidR="006136B5" w:rsidRPr="00217F52" w:rsidRDefault="006136B5" w:rsidP="006136B5">
            <w:pPr>
              <w:spacing w:line="360" w:lineRule="auto"/>
              <w:rPr>
                <w:i/>
                <w:szCs w:val="24"/>
              </w:rPr>
            </w:pPr>
            <w:r w:rsidRPr="00217F52">
              <w:rPr>
                <w:i/>
                <w:szCs w:val="24"/>
              </w:rPr>
              <w:t xml:space="preserve">Helicobacter pylori </w:t>
            </w:r>
            <w:r w:rsidRPr="00217F52">
              <w:rPr>
                <w:szCs w:val="24"/>
              </w:rPr>
              <w:t>26695</w:t>
            </w:r>
          </w:p>
        </w:tc>
        <w:tc>
          <w:tcPr>
            <w:tcW w:w="1842" w:type="dxa"/>
            <w:noWrap/>
            <w:hideMark/>
          </w:tcPr>
          <w:p w14:paraId="3234056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0C11CB0"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5B76499A" w14:textId="77777777" w:rsidR="006136B5" w:rsidRPr="006136B5" w:rsidRDefault="006136B5" w:rsidP="006136B5">
            <w:pPr>
              <w:spacing w:line="360" w:lineRule="auto"/>
              <w:rPr>
                <w:szCs w:val="24"/>
              </w:rPr>
            </w:pPr>
            <w:r w:rsidRPr="006136B5">
              <w:rPr>
                <w:szCs w:val="24"/>
              </w:rPr>
              <w:t>Bacteria</w:t>
            </w:r>
          </w:p>
        </w:tc>
      </w:tr>
      <w:tr w:rsidR="00EE038D" w:rsidRPr="006136B5" w14:paraId="55D23E67" w14:textId="77777777" w:rsidTr="00EE038D">
        <w:trPr>
          <w:trHeight w:val="300"/>
        </w:trPr>
        <w:tc>
          <w:tcPr>
            <w:tcW w:w="1065" w:type="dxa"/>
            <w:noWrap/>
            <w:hideMark/>
          </w:tcPr>
          <w:p w14:paraId="69FBDA3A" w14:textId="77777777" w:rsidR="006136B5" w:rsidRPr="006136B5" w:rsidRDefault="006136B5" w:rsidP="006136B5">
            <w:pPr>
              <w:spacing w:line="360" w:lineRule="auto"/>
              <w:rPr>
                <w:szCs w:val="24"/>
              </w:rPr>
            </w:pPr>
            <w:r w:rsidRPr="006136B5">
              <w:rPr>
                <w:szCs w:val="24"/>
              </w:rPr>
              <w:t>224308</w:t>
            </w:r>
          </w:p>
        </w:tc>
        <w:tc>
          <w:tcPr>
            <w:tcW w:w="2871" w:type="dxa"/>
            <w:noWrap/>
            <w:hideMark/>
          </w:tcPr>
          <w:p w14:paraId="7DEFE43E" w14:textId="77777777" w:rsidR="006136B5" w:rsidRPr="00217F52" w:rsidRDefault="006136B5" w:rsidP="006136B5">
            <w:pPr>
              <w:spacing w:line="360" w:lineRule="auto"/>
              <w:rPr>
                <w:i/>
                <w:szCs w:val="24"/>
              </w:rPr>
            </w:pPr>
            <w:r w:rsidRPr="00217F52">
              <w:rPr>
                <w:i/>
                <w:szCs w:val="24"/>
              </w:rPr>
              <w:t xml:space="preserve">Bacillus subtilis subsp. </w:t>
            </w:r>
            <w:r w:rsidRPr="00217F52">
              <w:rPr>
                <w:szCs w:val="24"/>
              </w:rPr>
              <w:t>subtilis 168</w:t>
            </w:r>
          </w:p>
        </w:tc>
        <w:tc>
          <w:tcPr>
            <w:tcW w:w="1842" w:type="dxa"/>
            <w:noWrap/>
            <w:hideMark/>
          </w:tcPr>
          <w:p w14:paraId="7714246B"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5AC60D7D"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B004E8C" w14:textId="77777777" w:rsidR="006136B5" w:rsidRPr="006136B5" w:rsidRDefault="006136B5" w:rsidP="006136B5">
            <w:pPr>
              <w:spacing w:line="360" w:lineRule="auto"/>
              <w:rPr>
                <w:szCs w:val="24"/>
              </w:rPr>
            </w:pPr>
            <w:r w:rsidRPr="006136B5">
              <w:rPr>
                <w:szCs w:val="24"/>
              </w:rPr>
              <w:t>Bacteria</w:t>
            </w:r>
          </w:p>
        </w:tc>
      </w:tr>
      <w:tr w:rsidR="00EE038D" w:rsidRPr="006136B5" w14:paraId="2CC03291" w14:textId="77777777" w:rsidTr="00EE038D">
        <w:trPr>
          <w:trHeight w:val="300"/>
        </w:trPr>
        <w:tc>
          <w:tcPr>
            <w:tcW w:w="1065" w:type="dxa"/>
            <w:noWrap/>
            <w:hideMark/>
          </w:tcPr>
          <w:p w14:paraId="7DB0E4D5" w14:textId="77777777" w:rsidR="006136B5" w:rsidRPr="006136B5" w:rsidRDefault="006136B5" w:rsidP="006136B5">
            <w:pPr>
              <w:spacing w:line="360" w:lineRule="auto"/>
              <w:rPr>
                <w:szCs w:val="24"/>
              </w:rPr>
            </w:pPr>
            <w:r w:rsidRPr="006136B5">
              <w:rPr>
                <w:szCs w:val="24"/>
              </w:rPr>
              <w:t>272623</w:t>
            </w:r>
          </w:p>
        </w:tc>
        <w:tc>
          <w:tcPr>
            <w:tcW w:w="2871" w:type="dxa"/>
            <w:noWrap/>
            <w:hideMark/>
          </w:tcPr>
          <w:p w14:paraId="0647C368" w14:textId="77777777" w:rsidR="006136B5" w:rsidRPr="00217F52" w:rsidRDefault="006136B5" w:rsidP="006136B5">
            <w:pPr>
              <w:spacing w:line="360" w:lineRule="auto"/>
              <w:rPr>
                <w:i/>
                <w:szCs w:val="24"/>
              </w:rPr>
            </w:pPr>
            <w:r w:rsidRPr="00217F52">
              <w:rPr>
                <w:i/>
                <w:szCs w:val="24"/>
              </w:rPr>
              <w:t xml:space="preserve">Lactococcus lactis subsp. lactis </w:t>
            </w:r>
            <w:r w:rsidRPr="00217F52">
              <w:rPr>
                <w:szCs w:val="24"/>
              </w:rPr>
              <w:t>Il1403</w:t>
            </w:r>
          </w:p>
        </w:tc>
        <w:tc>
          <w:tcPr>
            <w:tcW w:w="1842" w:type="dxa"/>
            <w:noWrap/>
            <w:hideMark/>
          </w:tcPr>
          <w:p w14:paraId="0A20225C"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0DD2D208"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6BD02FA1" w14:textId="77777777" w:rsidR="006136B5" w:rsidRPr="006136B5" w:rsidRDefault="006136B5" w:rsidP="006136B5">
            <w:pPr>
              <w:spacing w:line="360" w:lineRule="auto"/>
              <w:rPr>
                <w:szCs w:val="24"/>
              </w:rPr>
            </w:pPr>
            <w:r w:rsidRPr="006136B5">
              <w:rPr>
                <w:szCs w:val="24"/>
              </w:rPr>
              <w:t>Bacteria</w:t>
            </w:r>
          </w:p>
        </w:tc>
      </w:tr>
      <w:tr w:rsidR="00EE038D" w:rsidRPr="006136B5" w14:paraId="539C0C1B" w14:textId="77777777" w:rsidTr="00EE038D">
        <w:trPr>
          <w:trHeight w:val="300"/>
        </w:trPr>
        <w:tc>
          <w:tcPr>
            <w:tcW w:w="1065" w:type="dxa"/>
            <w:noWrap/>
            <w:hideMark/>
          </w:tcPr>
          <w:p w14:paraId="6460C0E9" w14:textId="77777777" w:rsidR="006136B5" w:rsidRPr="006136B5" w:rsidRDefault="006136B5" w:rsidP="006136B5">
            <w:pPr>
              <w:spacing w:line="360" w:lineRule="auto"/>
              <w:rPr>
                <w:szCs w:val="24"/>
              </w:rPr>
            </w:pPr>
            <w:r w:rsidRPr="006136B5">
              <w:rPr>
                <w:szCs w:val="24"/>
              </w:rPr>
              <w:t>243273</w:t>
            </w:r>
          </w:p>
        </w:tc>
        <w:tc>
          <w:tcPr>
            <w:tcW w:w="2871" w:type="dxa"/>
            <w:noWrap/>
            <w:hideMark/>
          </w:tcPr>
          <w:p w14:paraId="6ED59B7C" w14:textId="77777777" w:rsidR="006136B5" w:rsidRPr="00217F52" w:rsidRDefault="006136B5" w:rsidP="006136B5">
            <w:pPr>
              <w:spacing w:line="360" w:lineRule="auto"/>
              <w:rPr>
                <w:i/>
                <w:szCs w:val="24"/>
              </w:rPr>
            </w:pPr>
            <w:r w:rsidRPr="00217F52">
              <w:rPr>
                <w:i/>
                <w:szCs w:val="24"/>
              </w:rPr>
              <w:t xml:space="preserve">Mycoplasma genitalium </w:t>
            </w:r>
            <w:r w:rsidRPr="00217F52">
              <w:rPr>
                <w:szCs w:val="24"/>
              </w:rPr>
              <w:t>G37</w:t>
            </w:r>
          </w:p>
        </w:tc>
        <w:tc>
          <w:tcPr>
            <w:tcW w:w="1842" w:type="dxa"/>
            <w:noWrap/>
            <w:hideMark/>
          </w:tcPr>
          <w:p w14:paraId="13BAD305" w14:textId="77777777" w:rsidR="006136B5" w:rsidRPr="00217F52" w:rsidRDefault="006136B5" w:rsidP="006136B5">
            <w:pPr>
              <w:spacing w:line="360" w:lineRule="auto"/>
              <w:rPr>
                <w:i/>
                <w:szCs w:val="24"/>
              </w:rPr>
            </w:pPr>
            <w:r w:rsidRPr="00217F52">
              <w:rPr>
                <w:i/>
                <w:szCs w:val="24"/>
              </w:rPr>
              <w:t>Tenericutes</w:t>
            </w:r>
          </w:p>
        </w:tc>
        <w:tc>
          <w:tcPr>
            <w:tcW w:w="1756" w:type="dxa"/>
            <w:noWrap/>
            <w:hideMark/>
          </w:tcPr>
          <w:p w14:paraId="013E1ABF"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4694C024" w14:textId="77777777" w:rsidR="006136B5" w:rsidRPr="006136B5" w:rsidRDefault="006136B5" w:rsidP="006136B5">
            <w:pPr>
              <w:spacing w:line="360" w:lineRule="auto"/>
              <w:rPr>
                <w:szCs w:val="24"/>
              </w:rPr>
            </w:pPr>
            <w:r w:rsidRPr="006136B5">
              <w:rPr>
                <w:szCs w:val="24"/>
              </w:rPr>
              <w:t>Bacteria</w:t>
            </w:r>
          </w:p>
        </w:tc>
      </w:tr>
      <w:tr w:rsidR="00EE038D" w:rsidRPr="006136B5" w14:paraId="2CA6F511" w14:textId="77777777" w:rsidTr="00EE038D">
        <w:trPr>
          <w:trHeight w:val="300"/>
        </w:trPr>
        <w:tc>
          <w:tcPr>
            <w:tcW w:w="1065" w:type="dxa"/>
            <w:noWrap/>
            <w:hideMark/>
          </w:tcPr>
          <w:p w14:paraId="248943BF" w14:textId="77777777" w:rsidR="006136B5" w:rsidRPr="006136B5" w:rsidRDefault="006136B5" w:rsidP="006136B5">
            <w:pPr>
              <w:spacing w:line="360" w:lineRule="auto"/>
              <w:rPr>
                <w:szCs w:val="24"/>
              </w:rPr>
            </w:pPr>
            <w:r w:rsidRPr="006136B5">
              <w:rPr>
                <w:szCs w:val="24"/>
              </w:rPr>
              <w:t>83332</w:t>
            </w:r>
          </w:p>
        </w:tc>
        <w:tc>
          <w:tcPr>
            <w:tcW w:w="2871" w:type="dxa"/>
            <w:noWrap/>
            <w:hideMark/>
          </w:tcPr>
          <w:p w14:paraId="40F8CB5B" w14:textId="77777777" w:rsidR="006136B5" w:rsidRPr="00217F52" w:rsidRDefault="006136B5" w:rsidP="006136B5">
            <w:pPr>
              <w:spacing w:line="360" w:lineRule="auto"/>
              <w:rPr>
                <w:i/>
                <w:szCs w:val="24"/>
              </w:rPr>
            </w:pPr>
            <w:r w:rsidRPr="00217F52">
              <w:rPr>
                <w:i/>
                <w:szCs w:val="24"/>
              </w:rPr>
              <w:t xml:space="preserve">Mycobacterium tuberculosis </w:t>
            </w:r>
            <w:r w:rsidRPr="00217F52">
              <w:rPr>
                <w:szCs w:val="24"/>
              </w:rPr>
              <w:t>H37Rv</w:t>
            </w:r>
          </w:p>
        </w:tc>
        <w:tc>
          <w:tcPr>
            <w:tcW w:w="1842" w:type="dxa"/>
            <w:noWrap/>
            <w:hideMark/>
          </w:tcPr>
          <w:p w14:paraId="239E3B27" w14:textId="77777777" w:rsidR="006136B5" w:rsidRPr="00217F52" w:rsidRDefault="006136B5" w:rsidP="006136B5">
            <w:pPr>
              <w:spacing w:line="360" w:lineRule="auto"/>
              <w:rPr>
                <w:i/>
                <w:szCs w:val="24"/>
              </w:rPr>
            </w:pPr>
            <w:r w:rsidRPr="00217F52">
              <w:rPr>
                <w:i/>
                <w:szCs w:val="24"/>
              </w:rPr>
              <w:t>Actinobacteria</w:t>
            </w:r>
          </w:p>
        </w:tc>
        <w:tc>
          <w:tcPr>
            <w:tcW w:w="1756" w:type="dxa"/>
            <w:noWrap/>
            <w:hideMark/>
          </w:tcPr>
          <w:p w14:paraId="084FF986"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F243F8D" w14:textId="77777777" w:rsidR="006136B5" w:rsidRPr="006136B5" w:rsidRDefault="006136B5" w:rsidP="006136B5">
            <w:pPr>
              <w:spacing w:line="360" w:lineRule="auto"/>
              <w:rPr>
                <w:szCs w:val="24"/>
              </w:rPr>
            </w:pPr>
            <w:r w:rsidRPr="006136B5">
              <w:rPr>
                <w:szCs w:val="24"/>
              </w:rPr>
              <w:t>Bacteria</w:t>
            </w:r>
          </w:p>
        </w:tc>
      </w:tr>
      <w:tr w:rsidR="00EE038D" w:rsidRPr="006136B5" w14:paraId="658AAD1D" w14:textId="77777777" w:rsidTr="00EE038D">
        <w:trPr>
          <w:trHeight w:val="300"/>
        </w:trPr>
        <w:tc>
          <w:tcPr>
            <w:tcW w:w="1065" w:type="dxa"/>
            <w:noWrap/>
            <w:hideMark/>
          </w:tcPr>
          <w:p w14:paraId="1C1455EF" w14:textId="77777777" w:rsidR="006136B5" w:rsidRPr="006136B5" w:rsidRDefault="006136B5" w:rsidP="006136B5">
            <w:pPr>
              <w:spacing w:line="360" w:lineRule="auto"/>
              <w:rPr>
                <w:szCs w:val="24"/>
              </w:rPr>
            </w:pPr>
            <w:r w:rsidRPr="006136B5">
              <w:rPr>
                <w:szCs w:val="24"/>
              </w:rPr>
              <w:t>1148</w:t>
            </w:r>
          </w:p>
        </w:tc>
        <w:tc>
          <w:tcPr>
            <w:tcW w:w="2871" w:type="dxa"/>
            <w:noWrap/>
            <w:hideMark/>
          </w:tcPr>
          <w:p w14:paraId="5331739C" w14:textId="77777777" w:rsidR="006136B5" w:rsidRPr="00217F52" w:rsidRDefault="006136B5" w:rsidP="006136B5">
            <w:pPr>
              <w:spacing w:line="360" w:lineRule="auto"/>
              <w:rPr>
                <w:i/>
                <w:szCs w:val="24"/>
              </w:rPr>
            </w:pPr>
            <w:r w:rsidRPr="00217F52">
              <w:rPr>
                <w:i/>
                <w:szCs w:val="24"/>
              </w:rPr>
              <w:t xml:space="preserve">Synechocystis sp. </w:t>
            </w:r>
            <w:r w:rsidRPr="00217F52">
              <w:rPr>
                <w:szCs w:val="24"/>
              </w:rPr>
              <w:t>PCC 6803</w:t>
            </w:r>
          </w:p>
        </w:tc>
        <w:tc>
          <w:tcPr>
            <w:tcW w:w="1842" w:type="dxa"/>
            <w:noWrap/>
            <w:hideMark/>
          </w:tcPr>
          <w:p w14:paraId="2B2D13F2" w14:textId="77777777" w:rsidR="006136B5" w:rsidRPr="00217F52" w:rsidRDefault="006136B5" w:rsidP="006136B5">
            <w:pPr>
              <w:spacing w:line="360" w:lineRule="auto"/>
              <w:rPr>
                <w:i/>
                <w:szCs w:val="24"/>
              </w:rPr>
            </w:pPr>
            <w:r w:rsidRPr="00217F52">
              <w:rPr>
                <w:i/>
                <w:szCs w:val="24"/>
              </w:rPr>
              <w:t>Cyanobacteria</w:t>
            </w:r>
          </w:p>
        </w:tc>
        <w:tc>
          <w:tcPr>
            <w:tcW w:w="1756" w:type="dxa"/>
            <w:noWrap/>
            <w:hideMark/>
          </w:tcPr>
          <w:p w14:paraId="7B62F072"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1DAF34D6" w14:textId="77777777" w:rsidR="006136B5" w:rsidRPr="006136B5" w:rsidRDefault="006136B5" w:rsidP="006136B5">
            <w:pPr>
              <w:spacing w:line="360" w:lineRule="auto"/>
              <w:rPr>
                <w:szCs w:val="24"/>
              </w:rPr>
            </w:pPr>
            <w:r w:rsidRPr="006136B5">
              <w:rPr>
                <w:szCs w:val="24"/>
              </w:rPr>
              <w:t>Bacteria</w:t>
            </w:r>
          </w:p>
        </w:tc>
      </w:tr>
      <w:tr w:rsidR="00EE038D" w:rsidRPr="006136B5" w14:paraId="4A2A16BF" w14:textId="77777777" w:rsidTr="00EE038D">
        <w:trPr>
          <w:trHeight w:val="300"/>
        </w:trPr>
        <w:tc>
          <w:tcPr>
            <w:tcW w:w="1065" w:type="dxa"/>
            <w:noWrap/>
            <w:hideMark/>
          </w:tcPr>
          <w:p w14:paraId="1420144B" w14:textId="77777777" w:rsidR="006136B5" w:rsidRPr="006136B5" w:rsidRDefault="006136B5" w:rsidP="006136B5">
            <w:pPr>
              <w:spacing w:line="360" w:lineRule="auto"/>
              <w:rPr>
                <w:szCs w:val="24"/>
              </w:rPr>
            </w:pPr>
            <w:r w:rsidRPr="006136B5">
              <w:rPr>
                <w:szCs w:val="24"/>
              </w:rPr>
              <w:t>63363</w:t>
            </w:r>
          </w:p>
        </w:tc>
        <w:tc>
          <w:tcPr>
            <w:tcW w:w="2871" w:type="dxa"/>
            <w:noWrap/>
            <w:hideMark/>
          </w:tcPr>
          <w:p w14:paraId="2DB74429" w14:textId="77777777" w:rsidR="006136B5" w:rsidRPr="00217F52" w:rsidRDefault="006136B5" w:rsidP="006136B5">
            <w:pPr>
              <w:spacing w:line="360" w:lineRule="auto"/>
              <w:rPr>
                <w:i/>
                <w:szCs w:val="24"/>
              </w:rPr>
            </w:pPr>
            <w:r w:rsidRPr="00217F52">
              <w:rPr>
                <w:i/>
                <w:szCs w:val="24"/>
              </w:rPr>
              <w:t>Aquifex aeolicus</w:t>
            </w:r>
          </w:p>
        </w:tc>
        <w:tc>
          <w:tcPr>
            <w:tcW w:w="1842" w:type="dxa"/>
            <w:noWrap/>
            <w:hideMark/>
          </w:tcPr>
          <w:p w14:paraId="6ABE943C" w14:textId="77777777" w:rsidR="006136B5" w:rsidRPr="00217F52" w:rsidRDefault="006136B5" w:rsidP="006136B5">
            <w:pPr>
              <w:spacing w:line="360" w:lineRule="auto"/>
              <w:rPr>
                <w:i/>
                <w:szCs w:val="24"/>
              </w:rPr>
            </w:pPr>
            <w:r w:rsidRPr="00217F52">
              <w:rPr>
                <w:i/>
                <w:szCs w:val="24"/>
              </w:rPr>
              <w:t>Aquificae</w:t>
            </w:r>
          </w:p>
        </w:tc>
        <w:tc>
          <w:tcPr>
            <w:tcW w:w="1756" w:type="dxa"/>
            <w:noWrap/>
            <w:hideMark/>
          </w:tcPr>
          <w:p w14:paraId="2C49BC9B"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23D554FC" w14:textId="77777777" w:rsidR="006136B5" w:rsidRPr="006136B5" w:rsidRDefault="006136B5" w:rsidP="006136B5">
            <w:pPr>
              <w:spacing w:line="360" w:lineRule="auto"/>
              <w:rPr>
                <w:szCs w:val="24"/>
              </w:rPr>
            </w:pPr>
            <w:r w:rsidRPr="006136B5">
              <w:rPr>
                <w:szCs w:val="24"/>
              </w:rPr>
              <w:t>Bacteria</w:t>
            </w:r>
          </w:p>
        </w:tc>
      </w:tr>
    </w:tbl>
    <w:p w14:paraId="7CF1B7DD" w14:textId="77777777" w:rsidR="006136B5" w:rsidRDefault="006136B5" w:rsidP="008D799A">
      <w:pPr>
        <w:spacing w:after="0" w:line="360" w:lineRule="auto"/>
        <w:rPr>
          <w:szCs w:val="24"/>
        </w:rPr>
      </w:pPr>
    </w:p>
    <w:p w14:paraId="6B8146FA" w14:textId="11694138" w:rsidR="002748E0" w:rsidRPr="00076E91" w:rsidRDefault="002748E0" w:rsidP="00BA2B31">
      <w:pPr>
        <w:pStyle w:val="Caption"/>
        <w:keepNext/>
        <w:spacing w:after="0" w:line="360" w:lineRule="auto"/>
        <w:jc w:val="both"/>
      </w:pPr>
      <w:bookmarkStart w:id="277" w:name="_Ref384421859"/>
      <w:bookmarkStart w:id="278" w:name="_Toc386158657"/>
      <w:r w:rsidRPr="00076E91">
        <w:t xml:space="preserve">Table </w:t>
      </w:r>
      <w:r w:rsidR="009F5610">
        <w:fldChar w:fldCharType="begin"/>
      </w:r>
      <w:r w:rsidR="009F5610">
        <w:instrText xml:space="preserve"> STYLEREF 1 \s </w:instrText>
      </w:r>
      <w:r w:rsidR="009F5610">
        <w:fldChar w:fldCharType="separate"/>
      </w:r>
      <w:r w:rsidR="00FD48E3">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FD48E3">
        <w:rPr>
          <w:noProof/>
        </w:rPr>
        <w:t>3</w:t>
      </w:r>
      <w:r w:rsidR="009F5610">
        <w:fldChar w:fldCharType="end"/>
      </w:r>
      <w:bookmarkEnd w:id="277"/>
      <w:r w:rsidRPr="00076E91">
        <w:t>: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bookmarkEnd w:id="278"/>
      <w:r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C5517B" w:rsidRDefault="002748E0" w:rsidP="006136B5">
            <w:pPr>
              <w:spacing w:line="360" w:lineRule="auto"/>
              <w:rPr>
                <w:rFonts w:cs="Times New Roman"/>
                <w:i/>
                <w:szCs w:val="24"/>
              </w:rPr>
            </w:pPr>
            <w:r w:rsidRPr="00C5517B">
              <w:rPr>
                <w:rFonts w:cs="Times New Roman"/>
                <w:i/>
                <w:iCs/>
                <w:color w:val="000000"/>
                <w:szCs w:val="24"/>
              </w:rPr>
              <w:t>E.hellem</w:t>
            </w:r>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C5517B" w:rsidRDefault="002748E0" w:rsidP="006136B5">
            <w:pPr>
              <w:spacing w:line="360" w:lineRule="auto"/>
              <w:rPr>
                <w:rFonts w:cs="Times New Roman"/>
                <w:i/>
                <w:szCs w:val="24"/>
              </w:rPr>
            </w:pPr>
            <w:r w:rsidRPr="00C5517B">
              <w:rPr>
                <w:rFonts w:cs="Times New Roman"/>
                <w:i/>
                <w:color w:val="000000"/>
                <w:szCs w:val="24"/>
              </w:rPr>
              <w:t>E.intestinallis</w:t>
            </w:r>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C5517B" w:rsidRDefault="002748E0" w:rsidP="006136B5">
            <w:pPr>
              <w:spacing w:line="360" w:lineRule="auto"/>
              <w:rPr>
                <w:rFonts w:cs="Times New Roman"/>
                <w:i/>
                <w:szCs w:val="24"/>
              </w:rPr>
            </w:pPr>
            <w:r w:rsidRPr="00C5517B">
              <w:rPr>
                <w:rFonts w:cs="Times New Roman"/>
                <w:i/>
                <w:color w:val="000000"/>
                <w:szCs w:val="24"/>
              </w:rPr>
              <w:t>E.cuniculi</w:t>
            </w:r>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C5517B" w:rsidRDefault="002748E0" w:rsidP="006136B5">
            <w:pPr>
              <w:spacing w:line="360" w:lineRule="auto"/>
              <w:rPr>
                <w:rFonts w:cs="Times New Roman"/>
                <w:i/>
                <w:szCs w:val="24"/>
              </w:rPr>
            </w:pPr>
            <w:r w:rsidRPr="00C5517B">
              <w:rPr>
                <w:rFonts w:cs="Times New Roman"/>
                <w:i/>
                <w:color w:val="000000"/>
                <w:szCs w:val="24"/>
              </w:rPr>
              <w:t>N.ceranae</w:t>
            </w:r>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C5517B" w:rsidRDefault="002748E0" w:rsidP="006136B5">
            <w:pPr>
              <w:spacing w:line="360" w:lineRule="auto"/>
              <w:rPr>
                <w:rFonts w:cs="Times New Roman"/>
                <w:i/>
                <w:szCs w:val="24"/>
              </w:rPr>
            </w:pPr>
            <w:r w:rsidRPr="00C5517B">
              <w:rPr>
                <w:rFonts w:cs="Times New Roman"/>
                <w:i/>
                <w:color w:val="000000"/>
                <w:szCs w:val="24"/>
              </w:rPr>
              <w:t>E.bieneusi</w:t>
            </w:r>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737A571A" w14:textId="77777777" w:rsidTr="006136B5">
        <w:trPr>
          <w:trHeight w:val="64"/>
        </w:trPr>
        <w:tc>
          <w:tcPr>
            <w:tcW w:w="946" w:type="pct"/>
            <w:hideMark/>
          </w:tcPr>
          <w:p w14:paraId="4021904E" w14:textId="77777777" w:rsidR="002748E0" w:rsidRPr="00C5517B" w:rsidRDefault="002748E0" w:rsidP="006136B5">
            <w:pPr>
              <w:spacing w:line="360" w:lineRule="auto"/>
              <w:rPr>
                <w:rFonts w:cs="Times New Roman"/>
                <w:i/>
                <w:szCs w:val="24"/>
              </w:rPr>
            </w:pPr>
            <w:r w:rsidRPr="00C5517B">
              <w:rPr>
                <w:rFonts w:cs="Times New Roman"/>
                <w:i/>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C5517B" w:rsidRDefault="002748E0" w:rsidP="006136B5">
            <w:pPr>
              <w:spacing w:line="360" w:lineRule="auto"/>
              <w:rPr>
                <w:rFonts w:cs="Times New Roman"/>
                <w:i/>
                <w:szCs w:val="24"/>
              </w:rPr>
            </w:pPr>
            <w:r w:rsidRPr="00C5517B">
              <w:rPr>
                <w:rFonts w:cs="Times New Roman"/>
                <w:i/>
                <w:color w:val="000000"/>
                <w:szCs w:val="24"/>
              </w:rPr>
              <w:lastRenderedPageBreak/>
              <w:t>A.algerae</w:t>
            </w:r>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153E001C" w14:textId="77777777" w:rsidTr="006136B5">
        <w:trPr>
          <w:trHeight w:val="64"/>
        </w:trPr>
        <w:tc>
          <w:tcPr>
            <w:tcW w:w="946" w:type="pct"/>
            <w:hideMark/>
          </w:tcPr>
          <w:p w14:paraId="3E52CADF" w14:textId="77777777" w:rsidR="002748E0" w:rsidRPr="00C5517B" w:rsidRDefault="002748E0" w:rsidP="006136B5">
            <w:pPr>
              <w:spacing w:line="360" w:lineRule="auto"/>
              <w:rPr>
                <w:rFonts w:cs="Times New Roman"/>
                <w:i/>
                <w:szCs w:val="24"/>
              </w:rPr>
            </w:pPr>
            <w:r w:rsidRPr="00C5517B">
              <w:rPr>
                <w:rFonts w:cs="Times New Roman"/>
                <w:i/>
                <w:color w:val="000000"/>
                <w:szCs w:val="24"/>
              </w:rPr>
              <w:t>A.locustae</w:t>
            </w:r>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3B0B6D55" w14:textId="77777777" w:rsidTr="006136B5">
        <w:trPr>
          <w:trHeight w:val="64"/>
        </w:trPr>
        <w:tc>
          <w:tcPr>
            <w:tcW w:w="946" w:type="pct"/>
            <w:hideMark/>
          </w:tcPr>
          <w:p w14:paraId="0696F3E3" w14:textId="77777777" w:rsidR="002748E0" w:rsidRPr="00C5517B" w:rsidRDefault="002748E0" w:rsidP="006136B5">
            <w:pPr>
              <w:spacing w:line="360" w:lineRule="auto"/>
              <w:rPr>
                <w:rFonts w:cs="Times New Roman"/>
                <w:i/>
                <w:szCs w:val="24"/>
              </w:rPr>
            </w:pPr>
            <w:r w:rsidRPr="00C5517B">
              <w:rPr>
                <w:rFonts w:cs="Times New Roman"/>
                <w:i/>
                <w:color w:val="000000"/>
                <w:szCs w:val="24"/>
              </w:rPr>
              <w:t>E.aedis</w:t>
            </w:r>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2BEAC90F" w14:textId="77777777" w:rsidTr="006136B5">
        <w:trPr>
          <w:trHeight w:val="64"/>
        </w:trPr>
        <w:tc>
          <w:tcPr>
            <w:tcW w:w="946" w:type="pct"/>
            <w:hideMark/>
          </w:tcPr>
          <w:p w14:paraId="406E1FE9" w14:textId="77777777" w:rsidR="002748E0" w:rsidRPr="00C5517B" w:rsidRDefault="002748E0" w:rsidP="006136B5">
            <w:pPr>
              <w:spacing w:line="360" w:lineRule="auto"/>
              <w:rPr>
                <w:rFonts w:cs="Times New Roman"/>
                <w:i/>
                <w:szCs w:val="24"/>
              </w:rPr>
            </w:pPr>
            <w:r w:rsidRPr="00C5517B">
              <w:rPr>
                <w:rFonts w:cs="Times New Roman"/>
                <w:i/>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51023914" w14:textId="77777777" w:rsidTr="006136B5">
        <w:trPr>
          <w:trHeight w:val="64"/>
        </w:trPr>
        <w:tc>
          <w:tcPr>
            <w:tcW w:w="946" w:type="pct"/>
            <w:hideMark/>
          </w:tcPr>
          <w:p w14:paraId="69301D16" w14:textId="77777777" w:rsidR="002748E0" w:rsidRPr="00C5517B" w:rsidRDefault="002748E0" w:rsidP="006136B5">
            <w:pPr>
              <w:spacing w:line="360" w:lineRule="auto"/>
              <w:rPr>
                <w:rFonts w:cs="Times New Roman"/>
                <w:i/>
                <w:szCs w:val="24"/>
              </w:rPr>
            </w:pPr>
            <w:r w:rsidRPr="00C5517B">
              <w:rPr>
                <w:rFonts w:cs="Times New Roman"/>
                <w:i/>
                <w:color w:val="000000"/>
                <w:szCs w:val="24"/>
              </w:rPr>
              <w:t>N.parisii</w:t>
            </w:r>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bl>
    <w:p w14:paraId="5DE66A1A" w14:textId="77777777" w:rsidR="002748E0" w:rsidRDefault="002748E0" w:rsidP="008D799A">
      <w:pPr>
        <w:spacing w:after="0" w:line="360" w:lineRule="auto"/>
        <w:rPr>
          <w:szCs w:val="24"/>
        </w:rPr>
      </w:pPr>
    </w:p>
    <w:p w14:paraId="7480525C" w14:textId="728FB4F8" w:rsidR="004934D2" w:rsidRDefault="004934D2" w:rsidP="00BA2B31">
      <w:pPr>
        <w:pStyle w:val="Caption"/>
        <w:keepNext/>
        <w:jc w:val="both"/>
      </w:pPr>
      <w:bookmarkStart w:id="279" w:name="_Ref383861995"/>
      <w:bookmarkStart w:id="280" w:name="_Toc386158658"/>
      <w:r>
        <w:t xml:space="preserve">Table </w:t>
      </w:r>
      <w:r>
        <w:fldChar w:fldCharType="begin"/>
      </w:r>
      <w:r>
        <w:instrText xml:space="preserve"> STYLEREF 1 \s </w:instrText>
      </w:r>
      <w:r>
        <w:fldChar w:fldCharType="separate"/>
      </w:r>
      <w:r w:rsidR="00FD48E3">
        <w:rPr>
          <w:noProof/>
        </w:rPr>
        <w:t>A</w:t>
      </w:r>
      <w:r>
        <w:fldChar w:fldCharType="end"/>
      </w:r>
      <w:r>
        <w:noBreakHyphen/>
      </w:r>
      <w:r>
        <w:fldChar w:fldCharType="begin"/>
      </w:r>
      <w:r>
        <w:instrText xml:space="preserve"> SEQ Table \* ARABIC \s 1 </w:instrText>
      </w:r>
      <w:r>
        <w:fldChar w:fldCharType="separate"/>
      </w:r>
      <w:r w:rsidR="00FD48E3">
        <w:rPr>
          <w:noProof/>
        </w:rPr>
        <w:t>4</w:t>
      </w:r>
      <w:r>
        <w:fldChar w:fldCharType="end"/>
      </w:r>
      <w:bookmarkEnd w:id="279"/>
      <w:r>
        <w:t xml:space="preserve">: GO term annotation for </w:t>
      </w:r>
      <w:r w:rsidRPr="00076E91">
        <w:t>42 microsporidia specific proteins using Blast</w:t>
      </w:r>
      <w:r>
        <w:t>2GO. All three GO categories were taken into account, in which P is Biological process, C is Cellular component and F is molecular function.</w:t>
      </w:r>
      <w:bookmarkEnd w:id="280"/>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r w:rsidRPr="00817B80">
              <w:rPr>
                <w:szCs w:val="24"/>
              </w:rPr>
              <w:t>P</w:t>
            </w:r>
            <w:proofErr w:type="gramStart"/>
            <w:r w:rsidRPr="00817B80">
              <w:rPr>
                <w:szCs w:val="24"/>
              </w:rPr>
              <w:t>:GO:0017183</w:t>
            </w:r>
            <w:proofErr w:type="gramEnd"/>
          </w:p>
        </w:tc>
        <w:tc>
          <w:tcPr>
            <w:tcW w:w="5068" w:type="dxa"/>
            <w:noWrap/>
            <w:hideMark/>
          </w:tcPr>
          <w:p w14:paraId="6A301C48" w14:textId="77777777" w:rsidR="004934D2" w:rsidRPr="00817B80" w:rsidRDefault="004934D2" w:rsidP="00D21F61">
            <w:pPr>
              <w:spacing w:line="360" w:lineRule="auto"/>
              <w:rPr>
                <w:szCs w:val="24"/>
              </w:rPr>
            </w:pPr>
            <w:r w:rsidRPr="00817B80">
              <w:rPr>
                <w:szCs w:val="24"/>
              </w:rPr>
              <w:t>P</w:t>
            </w:r>
            <w:proofErr w:type="gramStart"/>
            <w:r w:rsidRPr="00817B80">
              <w:rPr>
                <w:szCs w:val="24"/>
              </w:rPr>
              <w:t>:peptidyl</w:t>
            </w:r>
            <w:proofErr w:type="gramEnd"/>
            <w:r w:rsidRPr="00817B80">
              <w:rPr>
                <w:szCs w:val="24"/>
              </w:rPr>
              <w:t>-diphthamide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t>OG_1182</w:t>
            </w:r>
          </w:p>
        </w:tc>
        <w:tc>
          <w:tcPr>
            <w:tcW w:w="1843" w:type="dxa"/>
            <w:noWrap/>
            <w:hideMark/>
          </w:tcPr>
          <w:p w14:paraId="37D2431D" w14:textId="77777777" w:rsidR="004934D2" w:rsidRPr="00817B80" w:rsidRDefault="004934D2" w:rsidP="00D21F61">
            <w:pPr>
              <w:spacing w:line="360" w:lineRule="auto"/>
              <w:rPr>
                <w:szCs w:val="24"/>
              </w:rPr>
            </w:pPr>
            <w:r w:rsidRPr="00817B80">
              <w:rPr>
                <w:szCs w:val="24"/>
              </w:rPr>
              <w:t>C</w:t>
            </w:r>
            <w:proofErr w:type="gramStart"/>
            <w:r w:rsidRPr="00817B80">
              <w:rPr>
                <w:szCs w:val="24"/>
              </w:rPr>
              <w:t>:GO:0016021</w:t>
            </w:r>
            <w:proofErr w:type="gramEnd"/>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w:t>
            </w:r>
            <w:proofErr w:type="gramStart"/>
            <w:r w:rsidRPr="00817B80">
              <w:rPr>
                <w:szCs w:val="24"/>
              </w:rPr>
              <w:t>:integral</w:t>
            </w:r>
            <w:proofErr w:type="gramEnd"/>
            <w:r w:rsidRPr="00817B80">
              <w:rPr>
                <w:szCs w:val="24"/>
              </w:rPr>
              <w:t xml:space="preserve">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:GO:0008080</w:t>
            </w:r>
            <w:proofErr w:type="gramEnd"/>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w:t>
            </w:r>
            <w:proofErr w:type="gramStart"/>
            <w:r w:rsidRPr="00817B80">
              <w:rPr>
                <w:szCs w:val="24"/>
              </w:rPr>
              <w:t>:N</w:t>
            </w:r>
            <w:proofErr w:type="gramEnd"/>
            <w:r w:rsidRPr="00817B80">
              <w:rPr>
                <w:szCs w:val="24"/>
              </w:rPr>
              <w:t>-acetyltransferase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:GO:0005643</w:t>
            </w:r>
            <w:proofErr w:type="gramEnd"/>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w:t>
            </w:r>
            <w:proofErr w:type="gramStart"/>
            <w:r w:rsidRPr="000F14C6">
              <w:rPr>
                <w:szCs w:val="24"/>
              </w:rPr>
              <w:t>:nuclear</w:t>
            </w:r>
            <w:proofErr w:type="gramEnd"/>
            <w:r w:rsidRPr="000F14C6">
              <w:rPr>
                <w:szCs w:val="24"/>
              </w:rPr>
              <w:t xml:space="preserve">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:GO:0016973</w:t>
            </w:r>
            <w:proofErr w:type="gramEnd"/>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w:t>
            </w:r>
            <w:proofErr w:type="gramStart"/>
            <w:r w:rsidRPr="000F14C6">
              <w:rPr>
                <w:szCs w:val="24"/>
              </w:rPr>
              <w:t>:poly</w:t>
            </w:r>
            <w:proofErr w:type="gramEnd"/>
            <w:r w:rsidRPr="000F14C6">
              <w:rPr>
                <w:szCs w:val="24"/>
              </w:rPr>
              <w:t>(A)+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:GO:0016020</w:t>
            </w:r>
            <w:proofErr w:type="gramEnd"/>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w:t>
            </w:r>
            <w:proofErr w:type="gramStart"/>
            <w:r w:rsidRPr="000F14C6">
              <w:rPr>
                <w:szCs w:val="24"/>
              </w:rPr>
              <w:t>:membrane</w:t>
            </w:r>
            <w:proofErr w:type="gramEnd"/>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:GO:0016192</w:t>
            </w:r>
            <w:proofErr w:type="gramEnd"/>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w:t>
            </w:r>
            <w:proofErr w:type="gramStart"/>
            <w:r w:rsidRPr="000F14C6">
              <w:rPr>
                <w:szCs w:val="24"/>
              </w:rPr>
              <w:t>:vesicle</w:t>
            </w:r>
            <w:proofErr w:type="gramEnd"/>
            <w:r w:rsidRPr="000F14C6">
              <w:rPr>
                <w:szCs w:val="24"/>
              </w:rPr>
              <w:t>-mediated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t>OG_1378</w:t>
            </w:r>
          </w:p>
        </w:tc>
        <w:tc>
          <w:tcPr>
            <w:tcW w:w="1843" w:type="dxa"/>
            <w:noWrap/>
            <w:hideMark/>
          </w:tcPr>
          <w:p w14:paraId="15D5BEEE"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:GO:0004672</w:t>
            </w:r>
            <w:proofErr w:type="gramEnd"/>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:GO:0005524</w:t>
            </w:r>
            <w:proofErr w:type="gramEnd"/>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w:t>
            </w:r>
            <w:proofErr w:type="gramStart"/>
            <w:r w:rsidRPr="000F14C6">
              <w:rPr>
                <w:szCs w:val="24"/>
              </w:rPr>
              <w:t>:ATP</w:t>
            </w:r>
            <w:proofErr w:type="gramEnd"/>
            <w:r w:rsidRPr="000F14C6">
              <w:rPr>
                <w:szCs w:val="24"/>
              </w:rPr>
              <w:t xml:space="preserve">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:GO:0006468</w:t>
            </w:r>
            <w:proofErr w:type="gramEnd"/>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w:t>
            </w:r>
            <w:proofErr w:type="gramStart"/>
            <w:r w:rsidRPr="000F14C6">
              <w:rPr>
                <w:szCs w:val="24"/>
              </w:rPr>
              <w:t>:protein</w:t>
            </w:r>
            <w:proofErr w:type="gramEnd"/>
            <w:r w:rsidRPr="000F14C6">
              <w:rPr>
                <w:szCs w:val="24"/>
              </w:rPr>
              <w:t xml:space="preserve">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:GO:0005524</w:t>
            </w:r>
            <w:proofErr w:type="gramEnd"/>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w:t>
            </w:r>
            <w:proofErr w:type="gramStart"/>
            <w:r w:rsidRPr="000F14C6">
              <w:rPr>
                <w:szCs w:val="24"/>
              </w:rPr>
              <w:t>:ATP</w:t>
            </w:r>
            <w:proofErr w:type="gramEnd"/>
            <w:r w:rsidRPr="000F14C6">
              <w:rPr>
                <w:szCs w:val="24"/>
              </w:rPr>
              <w:t xml:space="preserve">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r w:rsidRPr="000F14C6">
              <w:rPr>
                <w:szCs w:val="24"/>
              </w:rPr>
              <w:t>F</w:t>
            </w:r>
            <w:proofErr w:type="gramStart"/>
            <w:r w:rsidRPr="000F14C6">
              <w:rPr>
                <w:szCs w:val="24"/>
              </w:rPr>
              <w:t>:GO:0016881</w:t>
            </w:r>
            <w:proofErr w:type="gramEnd"/>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w:t>
            </w:r>
            <w:proofErr w:type="gramStart"/>
            <w:r w:rsidRPr="000F14C6">
              <w:rPr>
                <w:szCs w:val="24"/>
              </w:rPr>
              <w:t>:acid</w:t>
            </w:r>
            <w:proofErr w:type="gramEnd"/>
            <w:r w:rsidRPr="000F14C6">
              <w:rPr>
                <w:szCs w:val="24"/>
              </w:rPr>
              <w:t>-amino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r w:rsidRPr="000F14C6">
              <w:rPr>
                <w:szCs w:val="24"/>
              </w:rPr>
              <w:t>P</w:t>
            </w:r>
            <w:proofErr w:type="gramStart"/>
            <w:r w:rsidRPr="000F14C6">
              <w:rPr>
                <w:szCs w:val="24"/>
              </w:rPr>
              <w:t>:GO:0045116</w:t>
            </w:r>
            <w:proofErr w:type="gramEnd"/>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w:t>
            </w:r>
            <w:proofErr w:type="gramStart"/>
            <w:r w:rsidRPr="000F14C6">
              <w:rPr>
                <w:szCs w:val="24"/>
              </w:rPr>
              <w:t>:protein</w:t>
            </w:r>
            <w:proofErr w:type="gramEnd"/>
            <w:r w:rsidRPr="000F14C6">
              <w:rPr>
                <w:szCs w:val="24"/>
              </w:rPr>
              <w:t xml:space="preserve">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r w:rsidRPr="00817B80">
              <w:rPr>
                <w:szCs w:val="24"/>
              </w:rPr>
              <w:t>C</w:t>
            </w:r>
            <w:proofErr w:type="gramStart"/>
            <w:r w:rsidRPr="00817B80">
              <w:rPr>
                <w:szCs w:val="24"/>
              </w:rPr>
              <w:t>:GO:0016020</w:t>
            </w:r>
            <w:proofErr w:type="gramEnd"/>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w:t>
            </w:r>
            <w:proofErr w:type="gramStart"/>
            <w:r w:rsidRPr="00817B80">
              <w:rPr>
                <w:szCs w:val="24"/>
              </w:rPr>
              <w:t>:membrane</w:t>
            </w:r>
            <w:proofErr w:type="gramEnd"/>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lastRenderedPageBreak/>
              <w:t>OG_1793</w:t>
            </w:r>
          </w:p>
        </w:tc>
        <w:tc>
          <w:tcPr>
            <w:tcW w:w="1843" w:type="dxa"/>
            <w:noWrap/>
            <w:hideMark/>
          </w:tcPr>
          <w:p w14:paraId="42658C2D"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:GO:0003676</w:t>
            </w:r>
            <w:proofErr w:type="gramEnd"/>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w:t>
            </w:r>
            <w:proofErr w:type="gramStart"/>
            <w:r w:rsidRPr="00817B80">
              <w:rPr>
                <w:szCs w:val="24"/>
              </w:rPr>
              <w:t>:nucleic</w:t>
            </w:r>
            <w:proofErr w:type="gramEnd"/>
            <w:r w:rsidRPr="00817B80">
              <w:rPr>
                <w:szCs w:val="24"/>
              </w:rPr>
              <w:t xml:space="preserve">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r w:rsidRPr="000F14C6">
              <w:rPr>
                <w:szCs w:val="24"/>
              </w:rPr>
              <w:t>F</w:t>
            </w:r>
            <w:proofErr w:type="gramStart"/>
            <w:r w:rsidRPr="000F14C6">
              <w:rPr>
                <w:szCs w:val="24"/>
              </w:rPr>
              <w:t>:GO:0015078</w:t>
            </w:r>
            <w:proofErr w:type="gramEnd"/>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w:t>
            </w:r>
            <w:proofErr w:type="gramStart"/>
            <w:r w:rsidRPr="000F14C6">
              <w:rPr>
                <w:szCs w:val="24"/>
              </w:rPr>
              <w:t>:proton</w:t>
            </w:r>
            <w:proofErr w:type="gramEnd"/>
            <w:r w:rsidRPr="000F14C6">
              <w:rPr>
                <w:szCs w:val="24"/>
              </w:rPr>
              <w:t xml:space="preserve">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:GO:0015991</w:t>
            </w:r>
            <w:proofErr w:type="gramEnd"/>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w:t>
            </w:r>
            <w:proofErr w:type="gramStart"/>
            <w:r w:rsidRPr="000F14C6">
              <w:rPr>
                <w:szCs w:val="24"/>
              </w:rPr>
              <w:t>:ATP</w:t>
            </w:r>
            <w:proofErr w:type="gramEnd"/>
            <w:r w:rsidRPr="000F14C6">
              <w:rPr>
                <w:szCs w:val="24"/>
              </w:rPr>
              <w:t xml:space="preserve">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:GO:0033177</w:t>
            </w:r>
            <w:proofErr w:type="gramEnd"/>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w:t>
            </w:r>
            <w:proofErr w:type="gramStart"/>
            <w:r w:rsidRPr="000F14C6">
              <w:rPr>
                <w:szCs w:val="24"/>
              </w:rPr>
              <w:t>:proton</w:t>
            </w:r>
            <w:proofErr w:type="gramEnd"/>
            <w:r w:rsidRPr="000F14C6">
              <w:rPr>
                <w:szCs w:val="24"/>
              </w:rPr>
              <w:t>-transporting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r w:rsidRPr="000F14C6">
              <w:rPr>
                <w:szCs w:val="24"/>
              </w:rPr>
              <w:t>C</w:t>
            </w:r>
            <w:proofErr w:type="gramStart"/>
            <w:r w:rsidRPr="000F14C6">
              <w:rPr>
                <w:szCs w:val="24"/>
              </w:rPr>
              <w:t>:GO:0033179</w:t>
            </w:r>
            <w:proofErr w:type="gramEnd"/>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w:t>
            </w:r>
            <w:proofErr w:type="gramStart"/>
            <w:r w:rsidRPr="000F14C6">
              <w:rPr>
                <w:szCs w:val="24"/>
              </w:rPr>
              <w:t>:proton</w:t>
            </w:r>
            <w:proofErr w:type="gramEnd"/>
            <w:r w:rsidRPr="000F14C6">
              <w:rPr>
                <w:szCs w:val="24"/>
              </w:rPr>
              <w:t>-transporting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:GO:0006364</w:t>
            </w:r>
            <w:proofErr w:type="gramEnd"/>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w:t>
            </w:r>
            <w:proofErr w:type="gramStart"/>
            <w:r w:rsidRPr="000F14C6">
              <w:rPr>
                <w:szCs w:val="24"/>
              </w:rPr>
              <w:t>:rRNA</w:t>
            </w:r>
            <w:proofErr w:type="gramEnd"/>
            <w:r w:rsidRPr="000F14C6">
              <w:rPr>
                <w:szCs w:val="24"/>
              </w:rPr>
              <w:t xml:space="preserve">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D9ED5E4"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:GO:0008033</w:t>
            </w:r>
            <w:proofErr w:type="gramEnd"/>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w:t>
            </w:r>
            <w:proofErr w:type="gramStart"/>
            <w:r w:rsidRPr="000F14C6">
              <w:rPr>
                <w:szCs w:val="24"/>
              </w:rPr>
              <w:t>:tRNA</w:t>
            </w:r>
            <w:proofErr w:type="gramEnd"/>
            <w:r w:rsidRPr="000F14C6">
              <w:rPr>
                <w:szCs w:val="24"/>
              </w:rPr>
              <w:t xml:space="preserve"> processing</w:t>
            </w:r>
          </w:p>
        </w:tc>
      </w:tr>
    </w:tbl>
    <w:p w14:paraId="7613E68B" w14:textId="77777777" w:rsidR="004934D2" w:rsidRDefault="004934D2" w:rsidP="008D799A">
      <w:pPr>
        <w:spacing w:after="0" w:line="360" w:lineRule="auto"/>
        <w:rPr>
          <w:szCs w:val="24"/>
        </w:rPr>
      </w:pPr>
    </w:p>
    <w:p w14:paraId="6291B183" w14:textId="77777777" w:rsidR="00956134" w:rsidRDefault="00956134" w:rsidP="00BA2B31">
      <w:pPr>
        <w:pStyle w:val="Caption"/>
        <w:keepNext/>
        <w:jc w:val="both"/>
      </w:pPr>
      <w:bookmarkStart w:id="281" w:name="_Ref383964119"/>
      <w:bookmarkStart w:id="282" w:name="_Toc386158659"/>
      <w:r>
        <w:t xml:space="preserve">Table </w:t>
      </w:r>
      <w:r>
        <w:fldChar w:fldCharType="begin"/>
      </w:r>
      <w:r>
        <w:instrText xml:space="preserve"> STYLEREF 1 \s </w:instrText>
      </w:r>
      <w:r>
        <w:fldChar w:fldCharType="separate"/>
      </w:r>
      <w:r w:rsidR="00FD48E3">
        <w:rPr>
          <w:noProof/>
        </w:rPr>
        <w:t>A</w:t>
      </w:r>
      <w:r>
        <w:fldChar w:fldCharType="end"/>
      </w:r>
      <w:r>
        <w:noBreakHyphen/>
      </w:r>
      <w:r>
        <w:fldChar w:fldCharType="begin"/>
      </w:r>
      <w:r>
        <w:instrText xml:space="preserve"> SEQ Table \* ARABIC \s 1 </w:instrText>
      </w:r>
      <w:r>
        <w:fldChar w:fldCharType="separate"/>
      </w:r>
      <w:r w:rsidR="00FD48E3">
        <w:rPr>
          <w:noProof/>
        </w:rPr>
        <w:t>5</w:t>
      </w:r>
      <w:r>
        <w:fldChar w:fldCharType="end"/>
      </w:r>
      <w:bookmarkEnd w:id="281"/>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bookmarkEnd w:id="282"/>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Default="00956134" w:rsidP="00775F4F">
            <w:pPr>
              <w:keepNext/>
              <w:spacing w:line="360" w:lineRule="auto"/>
              <w:rPr>
                <w:szCs w:val="24"/>
              </w:rPr>
            </w:pPr>
            <w:r w:rsidRPr="00076E91">
              <w:rPr>
                <w:rFonts w:cs="Times New Roman"/>
                <w:color w:val="000000"/>
                <w:szCs w:val="24"/>
                <w:u w:val="single"/>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Default="00956134" w:rsidP="00775F4F">
            <w:pPr>
              <w:keepNext/>
              <w:spacing w:line="360" w:lineRule="auto"/>
              <w:rPr>
                <w:szCs w:val="24"/>
              </w:rPr>
            </w:pPr>
            <w:r w:rsidRPr="00076E91">
              <w:rPr>
                <w:rFonts w:cs="Times New Roman"/>
                <w:color w:val="000000"/>
                <w:szCs w:val="24"/>
                <w:u w:val="single"/>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Default="00956134" w:rsidP="00775F4F">
            <w:pPr>
              <w:keepNext/>
              <w:spacing w:line="360" w:lineRule="auto"/>
              <w:rPr>
                <w:szCs w:val="24"/>
              </w:rPr>
            </w:pPr>
            <w:r w:rsidRPr="00076E91">
              <w:rPr>
                <w:rFonts w:cs="Times New Roman"/>
                <w:color w:val="000000"/>
                <w:szCs w:val="24"/>
                <w:u w:val="single"/>
              </w:rPr>
              <w:t>0.957</w:t>
            </w:r>
          </w:p>
        </w:tc>
      </w:tr>
    </w:tbl>
    <w:p w14:paraId="38BA6A6D" w14:textId="77777777" w:rsidR="00956134" w:rsidRDefault="00956134" w:rsidP="008D799A">
      <w:pPr>
        <w:spacing w:after="0" w:line="360" w:lineRule="auto"/>
        <w:rPr>
          <w:szCs w:val="24"/>
        </w:rPr>
      </w:pPr>
    </w:p>
    <w:p w14:paraId="35909B72" w14:textId="77FBBB1F" w:rsidR="0076636F" w:rsidRDefault="0076636F" w:rsidP="00BA2B31">
      <w:pPr>
        <w:pStyle w:val="Caption"/>
        <w:keepNext/>
        <w:jc w:val="both"/>
      </w:pPr>
      <w:bookmarkStart w:id="283" w:name="_Ref384394557"/>
      <w:bookmarkStart w:id="284" w:name="_Toc386158660"/>
      <w:r>
        <w:t xml:space="preserve">Table </w:t>
      </w:r>
      <w:r w:rsidR="009F5610">
        <w:fldChar w:fldCharType="begin"/>
      </w:r>
      <w:r w:rsidR="009F5610">
        <w:instrText xml:space="preserve"> STYLEREF 1 \s </w:instrText>
      </w:r>
      <w:r w:rsidR="009F5610">
        <w:fldChar w:fldCharType="separate"/>
      </w:r>
      <w:r w:rsidR="00FD48E3">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FD48E3">
        <w:rPr>
          <w:noProof/>
        </w:rPr>
        <w:t>6</w:t>
      </w:r>
      <w:r w:rsidR="009F5610">
        <w:fldChar w:fldCharType="end"/>
      </w:r>
      <w:bookmarkEnd w:id="283"/>
      <w:r>
        <w:t>: Annotated microsporidia proteins for PDH complex, trehalose sy</w:t>
      </w:r>
      <w:r w:rsidR="000014E9">
        <w:t>n</w:t>
      </w:r>
      <w:r>
        <w:t>thesis and degradation and NTT proteins.</w:t>
      </w:r>
      <w:bookmarkEnd w:id="284"/>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proofErr w:type="gramStart"/>
            <w:r w:rsidRPr="00076E91">
              <w:rPr>
                <w:szCs w:val="24"/>
              </w:rPr>
              <w:t>pdhA</w:t>
            </w:r>
            <w:proofErr w:type="gramEnd"/>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proofErr w:type="gramStart"/>
            <w:r>
              <w:rPr>
                <w:szCs w:val="24"/>
              </w:rPr>
              <w:t>pdhB</w:t>
            </w:r>
            <w:proofErr w:type="gramEnd"/>
            <w:r>
              <w:rPr>
                <w:szCs w:val="24"/>
              </w:rPr>
              <w:t>,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lastRenderedPageBreak/>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proofErr w:type="gramStart"/>
            <w:r w:rsidRPr="00076E91">
              <w:rPr>
                <w:szCs w:val="24"/>
              </w:rPr>
              <w:t>trehalose</w:t>
            </w:r>
            <w:proofErr w:type="gramEnd"/>
            <w:r w:rsidRPr="00076E91">
              <w:rPr>
                <w:szCs w:val="24"/>
              </w:rPr>
              <w:t xml:space="preserv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proofErr w:type="gramStart"/>
            <w:r w:rsidRPr="00076E91">
              <w:rPr>
                <w:szCs w:val="24"/>
              </w:rPr>
              <w:t>alpha</w:t>
            </w:r>
            <w:proofErr w:type="gramEnd"/>
            <w:r w:rsidRPr="00076E91">
              <w:rPr>
                <w:szCs w:val="24"/>
              </w:rPr>
              <w:t>-trehalase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sectPr w:rsidR="00D71431" w:rsidSect="00F013CE">
          <w:footnotePr>
            <w:pos w:val="beneathText"/>
          </w:footnotePr>
          <w:endnotePr>
            <w:numFmt w:val="decimal"/>
          </w:endnotePr>
          <w:pgSz w:w="11906" w:h="16838"/>
          <w:pgMar w:top="1418" w:right="1701" w:bottom="851" w:left="1701" w:header="709" w:footer="709" w:gutter="0"/>
          <w:cols w:space="708"/>
          <w:docGrid w:linePitch="360"/>
        </w:sectPr>
      </w:pPr>
    </w:p>
    <w:p w14:paraId="36201448" w14:textId="5EFF98BE" w:rsidR="00996976" w:rsidRPr="00996976" w:rsidRDefault="00996976" w:rsidP="00996976">
      <w:pPr>
        <w:pStyle w:val="Heading2"/>
        <w:numPr>
          <w:ilvl w:val="0"/>
          <w:numId w:val="0"/>
        </w:numPr>
      </w:pPr>
      <w:bookmarkStart w:id="285" w:name="_Toc386158975"/>
      <w:r>
        <w:lastRenderedPageBreak/>
        <w:t>Figures</w:t>
      </w:r>
      <w:bookmarkEnd w:id="285"/>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7111F207" w:rsidR="005F6E7F" w:rsidRPr="00076E91" w:rsidRDefault="005F6E7F" w:rsidP="00BA2B31">
      <w:pPr>
        <w:pStyle w:val="Caption"/>
        <w:spacing w:after="0" w:line="360" w:lineRule="auto"/>
        <w:jc w:val="both"/>
      </w:pPr>
      <w:bookmarkStart w:id="286" w:name="_Ref374253196"/>
      <w:bookmarkStart w:id="287" w:name="_Toc386158635"/>
      <w:r w:rsidRPr="00076E91">
        <w:t xml:space="preserve">Figure </w:t>
      </w:r>
      <w:r w:rsidR="00FF05FE">
        <w:fldChar w:fldCharType="begin"/>
      </w:r>
      <w:r w:rsidR="00FF05FE">
        <w:instrText xml:space="preserve"> STYLEREF 1 \s </w:instrText>
      </w:r>
      <w:r w:rsidR="00FF05FE">
        <w:fldChar w:fldCharType="separate"/>
      </w:r>
      <w:r w:rsidR="00FD48E3">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1</w:t>
      </w:r>
      <w:r w:rsidR="00FF05FE">
        <w:fldChar w:fldCharType="end"/>
      </w:r>
      <w:bookmarkEnd w:id="286"/>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bookmarkEnd w:id="287"/>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1AF86DCB" w:rsidR="005B5758" w:rsidRPr="00076E91" w:rsidRDefault="005B5758" w:rsidP="00BA2B31">
      <w:pPr>
        <w:pStyle w:val="Caption"/>
        <w:spacing w:after="0" w:line="360" w:lineRule="auto"/>
        <w:jc w:val="both"/>
        <w:rPr>
          <w:u w:val="single"/>
        </w:rPr>
      </w:pPr>
      <w:bookmarkStart w:id="288" w:name="_Ref374250743"/>
      <w:bookmarkStart w:id="289" w:name="_Toc386158636"/>
      <w:r w:rsidRPr="00076E91">
        <w:t xml:space="preserve">Figure </w:t>
      </w:r>
      <w:r w:rsidR="00FF05FE">
        <w:fldChar w:fldCharType="begin"/>
      </w:r>
      <w:r w:rsidR="00FF05FE">
        <w:instrText xml:space="preserve"> STYLEREF 1 \s </w:instrText>
      </w:r>
      <w:r w:rsidR="00FF05FE">
        <w:fldChar w:fldCharType="separate"/>
      </w:r>
      <w:r w:rsidR="00FD48E3">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2</w:t>
      </w:r>
      <w:r w:rsidR="00FF05FE">
        <w:fldChar w:fldCharType="end"/>
      </w:r>
      <w:bookmarkEnd w:id="288"/>
      <w:r w:rsidRPr="00076E91">
        <w:t>: Phylogenetic profile of 44 HamFAS-only proteins that annotated based on archaea and bacterial orthologs.</w:t>
      </w:r>
      <w:bookmarkEnd w:id="289"/>
    </w:p>
    <w:p w14:paraId="197521D5" w14:textId="77777777" w:rsidR="005B5758" w:rsidRPr="00076E91" w:rsidRDefault="005B5758" w:rsidP="005B5758">
      <w:pPr>
        <w:keepNext/>
        <w:spacing w:after="0" w:line="360" w:lineRule="auto"/>
        <w:rPr>
          <w:szCs w:val="24"/>
        </w:rPr>
      </w:pPr>
      <w:r w:rsidRPr="00076E91">
        <w:rPr>
          <w:rFonts w:cs="Helvetica"/>
          <w:noProof/>
          <w:szCs w:val="24"/>
        </w:rPr>
        <w:lastRenderedPageBreak/>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19BE290A" w:rsidR="005B5758" w:rsidRPr="00076E91" w:rsidRDefault="005B5758" w:rsidP="00BA2B31">
      <w:pPr>
        <w:pStyle w:val="Caption"/>
        <w:spacing w:after="0" w:line="360" w:lineRule="auto"/>
        <w:jc w:val="both"/>
        <w:rPr>
          <w:u w:val="single"/>
        </w:rPr>
      </w:pPr>
      <w:bookmarkStart w:id="290" w:name="_Ref374250746"/>
      <w:bookmarkStart w:id="291" w:name="_Toc386158637"/>
      <w:r w:rsidRPr="00076E91">
        <w:t xml:space="preserve">Figure </w:t>
      </w:r>
      <w:r w:rsidR="00FF05FE">
        <w:fldChar w:fldCharType="begin"/>
      </w:r>
      <w:r w:rsidR="00FF05FE">
        <w:instrText xml:space="preserve"> STYLEREF 1 \s </w:instrText>
      </w:r>
      <w:r w:rsidR="00FF05FE">
        <w:fldChar w:fldCharType="separate"/>
      </w:r>
      <w:r w:rsidR="00FD48E3">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3</w:t>
      </w:r>
      <w:r w:rsidR="00FF05FE">
        <w:fldChar w:fldCharType="end"/>
      </w:r>
      <w:bookmarkEnd w:id="290"/>
      <w:r w:rsidRPr="00076E91">
        <w:t>: Phylogenetic profile of 12 un-annotated proteins that annotated by HamFAS and at least one other approach (BlastKOALA and/or KAAS), where their annotations originate from archaea or bacteria reference taxa.</w:t>
      </w:r>
      <w:bookmarkEnd w:id="291"/>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7A53E50A">
            <wp:extent cx="5390285" cy="3221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3C098C89" w14:textId="7F06E786" w:rsidR="00FA7EC7" w:rsidRDefault="007A3836" w:rsidP="007A3836">
      <w:pPr>
        <w:pStyle w:val="Caption"/>
        <w:jc w:val="both"/>
      </w:pPr>
      <w:bookmarkStart w:id="292" w:name="_Ref384395857"/>
      <w:bookmarkStart w:id="293" w:name="_Toc386158638"/>
      <w:r>
        <w:t xml:space="preserve">Figure </w:t>
      </w:r>
      <w:r w:rsidR="00FF05FE">
        <w:fldChar w:fldCharType="begin"/>
      </w:r>
      <w:r w:rsidR="00FF05FE">
        <w:instrText xml:space="preserve"> STYLEREF 1 \s </w:instrText>
      </w:r>
      <w:r w:rsidR="00FF05FE">
        <w:fldChar w:fldCharType="separate"/>
      </w:r>
      <w:r w:rsidR="00FD48E3">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4</w:t>
      </w:r>
      <w:r w:rsidR="00FF05FE">
        <w:fldChar w:fldCharType="end"/>
      </w:r>
      <w:bookmarkEnd w:id="292"/>
      <w:r>
        <w:t xml:space="preserve">: 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93"/>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rPr>
        <w:lastRenderedPageBreak/>
        <w:drawing>
          <wp:inline distT="0" distB="0" distL="0" distR="0" wp14:anchorId="0D4A9D23" wp14:editId="1EE4A864">
            <wp:extent cx="5387586" cy="3433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387586" cy="3433445"/>
                    </a:xfrm>
                    <a:prstGeom prst="rect">
                      <a:avLst/>
                    </a:prstGeom>
                    <a:noFill/>
                    <a:ln>
                      <a:noFill/>
                    </a:ln>
                  </pic:spPr>
                </pic:pic>
              </a:graphicData>
            </a:graphic>
          </wp:inline>
        </w:drawing>
      </w:r>
    </w:p>
    <w:p w14:paraId="55613909" w14:textId="128BE71A" w:rsidR="00FA7EC7" w:rsidRDefault="00C13985" w:rsidP="00C13985">
      <w:pPr>
        <w:pStyle w:val="Caption"/>
        <w:jc w:val="both"/>
      </w:pPr>
      <w:bookmarkStart w:id="294" w:name="_Ref384395862"/>
      <w:bookmarkStart w:id="295" w:name="_Toc386158639"/>
      <w:r>
        <w:t xml:space="preserve">Figure </w:t>
      </w:r>
      <w:r w:rsidR="00FF05FE">
        <w:fldChar w:fldCharType="begin"/>
      </w:r>
      <w:r w:rsidR="00FF05FE">
        <w:instrText xml:space="preserve"> STYLEREF 1 \s </w:instrText>
      </w:r>
      <w:r w:rsidR="00FF05FE">
        <w:fldChar w:fldCharType="separate"/>
      </w:r>
      <w:r w:rsidR="00FD48E3">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5</w:t>
      </w:r>
      <w:r w:rsidR="00FF05FE">
        <w:fldChar w:fldCharType="end"/>
      </w:r>
      <w:bookmarkEnd w:id="294"/>
      <w:r>
        <w:t xml:space="preserve">: 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95"/>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0A000C9A">
            <wp:extent cx="5390285" cy="3221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0DD6033C" w14:textId="07F2B011" w:rsidR="00FA7EC7" w:rsidRDefault="0007274F" w:rsidP="0007274F">
      <w:pPr>
        <w:pStyle w:val="Caption"/>
        <w:jc w:val="both"/>
      </w:pPr>
      <w:bookmarkStart w:id="296" w:name="_Ref384395863"/>
      <w:bookmarkStart w:id="297" w:name="_Toc386158640"/>
      <w:r>
        <w:t xml:space="preserve">Figure </w:t>
      </w:r>
      <w:r w:rsidR="00FF05FE">
        <w:fldChar w:fldCharType="begin"/>
      </w:r>
      <w:r w:rsidR="00FF05FE">
        <w:instrText xml:space="preserve"> STYLEREF 1 \s </w:instrText>
      </w:r>
      <w:r w:rsidR="00FF05FE">
        <w:fldChar w:fldCharType="separate"/>
      </w:r>
      <w:r w:rsidR="00FD48E3">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6</w:t>
      </w:r>
      <w:r w:rsidR="00FF05FE">
        <w:fldChar w:fldCharType="end"/>
      </w:r>
      <w:bookmarkEnd w:id="296"/>
      <w:r>
        <w:t>: Inositol phosphate metabolism for HamFAS annotated yeast proteins. Green highlighted boxes are yeast proteins already present in the KEGG database. Red boxes are complementary proteins from the HamFAS-only annotation. The pathway scheme was obtained from KEGG.</w:t>
      </w:r>
      <w:bookmarkEnd w:id="297"/>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lastRenderedPageBreak/>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10032FB2" w:rsidR="00FA7EC7" w:rsidRPr="00076E91" w:rsidRDefault="00FA5A52" w:rsidP="00FA5A52">
      <w:pPr>
        <w:pStyle w:val="Caption"/>
        <w:jc w:val="both"/>
        <w:rPr>
          <w:szCs w:val="24"/>
        </w:rPr>
      </w:pPr>
      <w:bookmarkStart w:id="298" w:name="_Ref384395865"/>
      <w:bookmarkStart w:id="299" w:name="_Toc386158641"/>
      <w:r>
        <w:t xml:space="preserve">Figure </w:t>
      </w:r>
      <w:r w:rsidR="00FF05FE">
        <w:fldChar w:fldCharType="begin"/>
      </w:r>
      <w:r w:rsidR="00FF05FE">
        <w:instrText xml:space="preserve"> STYLEREF 1 \s </w:instrText>
      </w:r>
      <w:r w:rsidR="00FF05FE">
        <w:fldChar w:fldCharType="separate"/>
      </w:r>
      <w:r w:rsidR="00FD48E3">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7</w:t>
      </w:r>
      <w:r w:rsidR="00FF05FE">
        <w:fldChar w:fldCharType="end"/>
      </w:r>
      <w:bookmarkEnd w:id="298"/>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bookmarkEnd w:id="299"/>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lastRenderedPageBreak/>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51039B10" w:rsidR="00386C41" w:rsidRPr="00EF3117" w:rsidRDefault="00386C41" w:rsidP="00BA2B31">
      <w:pPr>
        <w:pStyle w:val="Caption"/>
        <w:spacing w:after="0" w:line="360" w:lineRule="auto"/>
        <w:jc w:val="both"/>
      </w:pPr>
      <w:bookmarkStart w:id="300" w:name="_Ref381628048"/>
      <w:bookmarkStart w:id="301" w:name="_Toc386158642"/>
      <w:r w:rsidRPr="00076E91">
        <w:t xml:space="preserve">Figure </w:t>
      </w:r>
      <w:r w:rsidR="00FF05FE">
        <w:fldChar w:fldCharType="begin"/>
      </w:r>
      <w:r w:rsidR="00FF05FE">
        <w:instrText xml:space="preserve"> STYLEREF 1 \s </w:instrText>
      </w:r>
      <w:r w:rsidR="00FF05FE">
        <w:fldChar w:fldCharType="separate"/>
      </w:r>
      <w:r w:rsidR="00FD48E3">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8</w:t>
      </w:r>
      <w:r w:rsidR="00FF05FE">
        <w:fldChar w:fldCharType="end"/>
      </w:r>
      <w:bookmarkEnd w:id="300"/>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bookmarkEnd w:id="301"/>
      <w:r w:rsidRPr="00076E91">
        <w:t xml:space="preserve"> </w:t>
      </w:r>
    </w:p>
    <w:p w14:paraId="6B36F6EB" w14:textId="77777777" w:rsidR="00317CE4" w:rsidRDefault="00317CE4" w:rsidP="00317CE4">
      <w:pPr>
        <w:spacing w:after="0" w:line="360" w:lineRule="auto"/>
        <w:rPr>
          <w:szCs w:val="24"/>
        </w:rPr>
      </w:pPr>
    </w:p>
    <w:p w14:paraId="36AB90A1" w14:textId="77777777" w:rsidR="00317CE4" w:rsidRDefault="00317CE4" w:rsidP="00317CE4">
      <w:pPr>
        <w:keepNext/>
        <w:spacing w:after="0" w:line="360" w:lineRule="auto"/>
      </w:pPr>
      <w:r>
        <w:rPr>
          <w:noProof/>
          <w:szCs w:val="24"/>
        </w:rPr>
        <w:drawing>
          <wp:inline distT="0" distB="0" distL="0" distR="0" wp14:anchorId="7C677953" wp14:editId="28A660B6">
            <wp:extent cx="5074920" cy="1880616"/>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9">
                      <a:extLst>
                        <a:ext uri="{28A0092B-C50C-407E-A947-70E740481C1C}">
                          <a14:useLocalDpi xmlns:a14="http://schemas.microsoft.com/office/drawing/2010/main" val="0"/>
                        </a:ext>
                      </a:extLst>
                    </a:blip>
                    <a:stretch>
                      <a:fillRect/>
                    </a:stretch>
                  </pic:blipFill>
                  <pic:spPr>
                    <a:xfrm>
                      <a:off x="0" y="0"/>
                      <a:ext cx="5074920" cy="1880616"/>
                    </a:xfrm>
                    <a:prstGeom prst="rect">
                      <a:avLst/>
                    </a:prstGeom>
                  </pic:spPr>
                </pic:pic>
              </a:graphicData>
            </a:graphic>
          </wp:inline>
        </w:drawing>
      </w:r>
    </w:p>
    <w:p w14:paraId="6ED842AF" w14:textId="718445FF" w:rsidR="00317CE4" w:rsidRDefault="00317CE4" w:rsidP="00BA2B31">
      <w:pPr>
        <w:pStyle w:val="Caption"/>
        <w:jc w:val="both"/>
        <w:rPr>
          <w:szCs w:val="24"/>
        </w:rPr>
      </w:pPr>
      <w:bookmarkStart w:id="302" w:name="_Ref384390503"/>
      <w:bookmarkStart w:id="303" w:name="_Toc386158643"/>
      <w:r>
        <w:t xml:space="preserve">Figure </w:t>
      </w:r>
      <w:r w:rsidR="00FF05FE">
        <w:fldChar w:fldCharType="begin"/>
      </w:r>
      <w:r w:rsidR="00FF05FE">
        <w:instrText xml:space="preserve"> STYLEREF 1 \s </w:instrText>
      </w:r>
      <w:r w:rsidR="00FF05FE">
        <w:fldChar w:fldCharType="separate"/>
      </w:r>
      <w:r w:rsidR="00FD48E3">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9</w:t>
      </w:r>
      <w:r w:rsidR="00FF05FE">
        <w:fldChar w:fldCharType="end"/>
      </w:r>
      <w:bookmarkEnd w:id="302"/>
      <w:r>
        <w:t>: Scheme of some possible amino acid metabolisms in the microsporidian LCA. Red arrows indicate reactions that could be found only in the LCA, while solid black arrows are the one present in both LCA and extant microsporidia. Dashed black arrows are missing reactions.</w:t>
      </w:r>
      <w:bookmarkEnd w:id="303"/>
    </w:p>
    <w:p w14:paraId="79831760" w14:textId="77777777" w:rsidR="00317CE4" w:rsidRDefault="00317CE4" w:rsidP="00317CE4">
      <w:pPr>
        <w:keepNext/>
        <w:spacing w:after="0" w:line="360" w:lineRule="auto"/>
      </w:pPr>
      <w:r>
        <w:rPr>
          <w:noProof/>
          <w:szCs w:val="24"/>
        </w:rPr>
        <w:lastRenderedPageBreak/>
        <w:drawing>
          <wp:inline distT="0" distB="0" distL="0" distR="0" wp14:anchorId="11D8EDD4" wp14:editId="4A288AF9">
            <wp:extent cx="5169408" cy="2072640"/>
            <wp:effectExtent l="0" t="0" r="1270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70">
                      <a:extLst>
                        <a:ext uri="{28A0092B-C50C-407E-A947-70E740481C1C}">
                          <a14:useLocalDpi xmlns:a14="http://schemas.microsoft.com/office/drawing/2010/main" val="0"/>
                        </a:ext>
                      </a:extLst>
                    </a:blip>
                    <a:stretch>
                      <a:fillRect/>
                    </a:stretch>
                  </pic:blipFill>
                  <pic:spPr>
                    <a:xfrm>
                      <a:off x="0" y="0"/>
                      <a:ext cx="5169408" cy="2072640"/>
                    </a:xfrm>
                    <a:prstGeom prst="rect">
                      <a:avLst/>
                    </a:prstGeom>
                  </pic:spPr>
                </pic:pic>
              </a:graphicData>
            </a:graphic>
          </wp:inline>
        </w:drawing>
      </w:r>
    </w:p>
    <w:p w14:paraId="3524BBFB" w14:textId="4555D862" w:rsidR="00317CE4" w:rsidRDefault="00317CE4" w:rsidP="00BA2B31">
      <w:pPr>
        <w:pStyle w:val="Caption"/>
        <w:jc w:val="both"/>
      </w:pPr>
      <w:bookmarkStart w:id="304" w:name="_Ref384390516"/>
      <w:bookmarkStart w:id="305" w:name="_Toc386158644"/>
      <w:r>
        <w:t xml:space="preserve">Figure </w:t>
      </w:r>
      <w:r w:rsidR="00FF05FE">
        <w:fldChar w:fldCharType="begin"/>
      </w:r>
      <w:r w:rsidR="00FF05FE">
        <w:instrText xml:space="preserve"> STYLEREF 1 \s </w:instrText>
      </w:r>
      <w:r w:rsidR="00FF05FE">
        <w:fldChar w:fldCharType="separate"/>
      </w:r>
      <w:r w:rsidR="00FD48E3">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10</w:t>
      </w:r>
      <w:r w:rsidR="00FF05FE">
        <w:fldChar w:fldCharType="end"/>
      </w:r>
      <w:bookmarkEnd w:id="304"/>
      <w:r>
        <w:t>: Scheme of glycerophospholipid metabolism in the microsporidia LCA. Red arrows indicate reactions that could be found only in the LCA, while solid black arrows are the one present in both LCA and extant microsporidia.</w:t>
      </w:r>
      <w:bookmarkEnd w:id="305"/>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71">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16213B04" w:rsidR="00317CE4" w:rsidRDefault="00317CE4" w:rsidP="00BA2B31">
      <w:pPr>
        <w:pStyle w:val="Caption"/>
        <w:jc w:val="both"/>
      </w:pPr>
      <w:bookmarkStart w:id="306" w:name="_Ref384391787"/>
      <w:bookmarkStart w:id="307" w:name="_Toc386158645"/>
      <w:r>
        <w:t xml:space="preserve">Figure </w:t>
      </w:r>
      <w:r w:rsidR="00FF05FE">
        <w:fldChar w:fldCharType="begin"/>
      </w:r>
      <w:r w:rsidR="00FF05FE">
        <w:instrText xml:space="preserve"> STYLEREF 1 \s </w:instrText>
      </w:r>
      <w:r w:rsidR="00FF05FE">
        <w:fldChar w:fldCharType="separate"/>
      </w:r>
      <w:r w:rsidR="00FD48E3">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11</w:t>
      </w:r>
      <w:r w:rsidR="00FF05FE">
        <w:fldChar w:fldCharType="end"/>
      </w:r>
      <w:bookmarkEnd w:id="306"/>
      <w:r>
        <w:t xml:space="preserve">: Scheme of homologous recombination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307"/>
    </w:p>
    <w:p w14:paraId="40CE3634" w14:textId="77777777" w:rsidR="00317CE4" w:rsidRDefault="00317CE4" w:rsidP="00317CE4">
      <w:pPr>
        <w:keepNext/>
      </w:pPr>
      <w:r>
        <w:rPr>
          <w:noProof/>
        </w:rPr>
        <w:lastRenderedPageBreak/>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72">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697A0BCE" w:rsidR="00317CE4" w:rsidRDefault="00317CE4" w:rsidP="00BA2B31">
      <w:pPr>
        <w:pStyle w:val="Caption"/>
        <w:jc w:val="both"/>
      </w:pPr>
      <w:bookmarkStart w:id="308" w:name="_Ref384391789"/>
      <w:bookmarkStart w:id="309" w:name="_Toc386158646"/>
      <w:r>
        <w:t xml:space="preserve">Figure </w:t>
      </w:r>
      <w:r w:rsidR="00FF05FE">
        <w:fldChar w:fldCharType="begin"/>
      </w:r>
      <w:r w:rsidR="00FF05FE">
        <w:instrText xml:space="preserve"> STYLEREF 1 \s </w:instrText>
      </w:r>
      <w:r w:rsidR="00FF05FE">
        <w:fldChar w:fldCharType="separate"/>
      </w:r>
      <w:r w:rsidR="00FD48E3">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12</w:t>
      </w:r>
      <w:r w:rsidR="00FF05FE">
        <w:fldChar w:fldCharType="end"/>
      </w:r>
      <w:bookmarkEnd w:id="308"/>
      <w:r>
        <w:t xml:space="preserve">: Scheme of base excision repair process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309"/>
    </w:p>
    <w:p w14:paraId="6D002382" w14:textId="77777777" w:rsidR="00317CE4" w:rsidRDefault="00317CE4" w:rsidP="00317CE4">
      <w:pPr>
        <w:keepNext/>
      </w:pPr>
      <w:r>
        <w:rPr>
          <w:noProof/>
        </w:rPr>
        <w:lastRenderedPageBreak/>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73">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576C51C5" w14:textId="21E31593" w:rsidR="00507BD2" w:rsidRDefault="00317CE4" w:rsidP="00BA2B31">
      <w:pPr>
        <w:pStyle w:val="Caption"/>
        <w:jc w:val="both"/>
      </w:pPr>
      <w:bookmarkStart w:id="310" w:name="_Ref384391790"/>
      <w:bookmarkStart w:id="311" w:name="_Toc386158647"/>
      <w:r>
        <w:t xml:space="preserve">Figure </w:t>
      </w:r>
      <w:r w:rsidR="00FF05FE">
        <w:fldChar w:fldCharType="begin"/>
      </w:r>
      <w:r w:rsidR="00FF05FE">
        <w:instrText xml:space="preserve"> STYLEREF 1 \s </w:instrText>
      </w:r>
      <w:r w:rsidR="00FF05FE">
        <w:fldChar w:fldCharType="separate"/>
      </w:r>
      <w:r w:rsidR="00FD48E3">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D48E3">
        <w:rPr>
          <w:noProof/>
        </w:rPr>
        <w:t>13</w:t>
      </w:r>
      <w:r w:rsidR="00FF05FE">
        <w:fldChar w:fldCharType="end"/>
      </w:r>
      <w:bookmarkEnd w:id="310"/>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311"/>
    </w:p>
    <w:p w14:paraId="716422BA" w14:textId="77777777" w:rsidR="00E31650" w:rsidRDefault="00507BD2" w:rsidP="00507BD2">
      <w:pPr>
        <w:pStyle w:val="Caption"/>
        <w:rPr>
          <w:szCs w:val="24"/>
        </w:rPr>
        <w:sectPr w:rsidR="00E3165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59E96E3D" w14:textId="0A8DF0BF" w:rsidR="00317CE4" w:rsidRDefault="00E31650" w:rsidP="00EB364B">
      <w:pPr>
        <w:pStyle w:val="Heading1"/>
        <w:numPr>
          <w:ilvl w:val="0"/>
          <w:numId w:val="0"/>
        </w:numPr>
        <w:jc w:val="both"/>
      </w:pPr>
      <w:bookmarkStart w:id="312" w:name="_Toc386158976"/>
      <w:r>
        <w:lastRenderedPageBreak/>
        <w:t>Acknowledgements</w:t>
      </w:r>
      <w:bookmarkEnd w:id="312"/>
    </w:p>
    <w:p w14:paraId="02598DE2" w14:textId="77777777" w:rsidR="00E31650" w:rsidRDefault="00E31650" w:rsidP="00EB364B">
      <w:pPr>
        <w:jc w:val="both"/>
      </w:pPr>
    </w:p>
    <w:p w14:paraId="03DC0A2D" w14:textId="77777777" w:rsidR="00FC26B3" w:rsidRDefault="00FC26B3" w:rsidP="00EB364B">
      <w:pPr>
        <w:jc w:val="both"/>
        <w:sectPr w:rsidR="00FC26B3" w:rsidSect="00F013CE">
          <w:footnotePr>
            <w:pos w:val="beneathText"/>
          </w:footnotePr>
          <w:endnotePr>
            <w:numFmt w:val="decimal"/>
          </w:endnotePr>
          <w:pgSz w:w="11906" w:h="16838"/>
          <w:pgMar w:top="1418" w:right="1701" w:bottom="851" w:left="1701" w:header="709" w:footer="709" w:gutter="0"/>
          <w:cols w:space="708"/>
          <w:docGrid w:linePitch="360"/>
        </w:sectPr>
      </w:pPr>
    </w:p>
    <w:p w14:paraId="5B26C4A7" w14:textId="1CD287FB" w:rsidR="00FC26B3" w:rsidRDefault="00FC26B3" w:rsidP="00236BF6">
      <w:pPr>
        <w:pStyle w:val="Heading1"/>
        <w:numPr>
          <w:ilvl w:val="0"/>
          <w:numId w:val="0"/>
        </w:numPr>
        <w:jc w:val="both"/>
      </w:pPr>
      <w:bookmarkStart w:id="313" w:name="_Toc386158977"/>
      <w:r>
        <w:lastRenderedPageBreak/>
        <w:t>Curriculum Vitae</w:t>
      </w:r>
      <w:bookmarkEnd w:id="313"/>
    </w:p>
    <w:p w14:paraId="14D03BD7" w14:textId="340ADFF6" w:rsidR="00D74793" w:rsidRPr="00076E91" w:rsidRDefault="00D74793" w:rsidP="00236BF6">
      <w:pPr>
        <w:jc w:val="both"/>
      </w:pPr>
    </w:p>
    <w:sectPr w:rsidR="00D74793"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Ingo Ebersberger" w:date="2018-04-10T20:34:00Z" w:initials="IE">
    <w:p w14:paraId="51F13429" w14:textId="635BEF50" w:rsidR="008210C7" w:rsidRDefault="008210C7">
      <w:pPr>
        <w:pStyle w:val="CommentText"/>
      </w:pPr>
      <w:r>
        <w:rPr>
          <w:rStyle w:val="CommentReference"/>
        </w:rPr>
        <w:annotationRef/>
      </w:r>
      <w:r>
        <w:t>Hm, let’s discus the title</w:t>
      </w:r>
    </w:p>
  </w:comment>
  <w:comment w:id="1" w:author="Ingo Ebersberger" w:date="2018-04-10T20:37:00Z" w:initials="IE">
    <w:p w14:paraId="4A04E002" w14:textId="0FA0DBE2" w:rsidR="008210C7" w:rsidRDefault="008210C7">
      <w:pPr>
        <w:pStyle w:val="CommentText"/>
      </w:pPr>
      <w:r>
        <w:rPr>
          <w:rStyle w:val="CommentReference"/>
        </w:rPr>
        <w:annotationRef/>
      </w:r>
      <w:r>
        <w:t xml:space="preserve">Hm, with 64 pages up to the refs is the thesis very, if not too short. </w:t>
      </w:r>
    </w:p>
  </w:comment>
  <w:comment w:id="16" w:author="Ingo Ebersberger" w:date="2018-04-23T14:18:00Z" w:initials="IE">
    <w:p w14:paraId="27687F03" w14:textId="77777777" w:rsidR="008210C7" w:rsidRDefault="008210C7" w:rsidP="005442EB">
      <w:pPr>
        <w:pStyle w:val="CommentText"/>
      </w:pPr>
      <w:r>
        <w:rPr>
          <w:rStyle w:val="CommentReference"/>
        </w:rPr>
        <w:annotationRef/>
      </w:r>
      <w:r>
        <w:t>You can elaborate this a bit. In particular, there are more recent publications covering the topic of LBA. Does the Felsenstein paper refer to LBA in the context of maximum likelihood or distance? I don’t recall</w:t>
      </w:r>
    </w:p>
  </w:comment>
  <w:comment w:id="17" w:author="Ingo Ebersberger" w:date="2018-04-12T18:14:00Z" w:initials="IE">
    <w:p w14:paraId="3C86D863" w14:textId="77777777" w:rsidR="008210C7" w:rsidRDefault="008210C7" w:rsidP="005442EB">
      <w:pPr>
        <w:pStyle w:val="CommentText"/>
      </w:pPr>
      <w:r>
        <w:rPr>
          <w:rStyle w:val="CommentReference"/>
        </w:rPr>
        <w:annotationRef/>
      </w:r>
      <w:r>
        <w:t>Largest or large?</w:t>
      </w:r>
    </w:p>
  </w:comment>
  <w:comment w:id="18" w:author="V" w:date="2018-04-12T18:14:00Z" w:initials="V">
    <w:p w14:paraId="1C2831B2" w14:textId="77777777" w:rsidR="008210C7" w:rsidRPr="004A7CCF" w:rsidRDefault="008210C7" w:rsidP="005442EB">
      <w:pPr>
        <w:widowControl w:val="0"/>
        <w:autoSpaceDE w:val="0"/>
        <w:autoSpaceDN w:val="0"/>
        <w:adjustRightInd w:val="0"/>
        <w:spacing w:after="240" w:line="520" w:lineRule="atLeast"/>
        <w:rPr>
          <w:rFonts w:ascii="Times" w:hAnsi="Times" w:cs="Times"/>
          <w:color w:val="000000"/>
          <w:szCs w:val="24"/>
        </w:rPr>
      </w:pPr>
      <w:r>
        <w:rPr>
          <w:rStyle w:val="CommentReference"/>
        </w:rPr>
        <w:annotationRef/>
      </w:r>
      <w:proofErr w:type="gramStart"/>
      <w:r>
        <w:t>the</w:t>
      </w:r>
      <w:proofErr w:type="gramEnd"/>
      <w:r>
        <w:t xml:space="preserve"> "largest", since RNA polymerase II has 12 subunits. The title of the paper is: "</w:t>
      </w:r>
      <w:r w:rsidRPr="004A7CCF">
        <w:rPr>
          <w:rFonts w:ascii="Century" w:hAnsi="Century" w:cs="Century"/>
          <w:color w:val="000000"/>
          <w:sz w:val="42"/>
          <w:szCs w:val="42"/>
        </w:rPr>
        <w:t xml:space="preserve"> </w:t>
      </w:r>
      <w:r>
        <w:rPr>
          <w:rFonts w:ascii="Century" w:hAnsi="Century" w:cs="Century"/>
          <w:color w:val="000000"/>
          <w:sz w:val="42"/>
          <w:szCs w:val="42"/>
        </w:rPr>
        <w:t>Microsporidia are related to Fungi: Evidence from the largest subunit of RNA polymerase II and other proteins"</w:t>
      </w:r>
    </w:p>
  </w:comment>
  <w:comment w:id="22" w:author="Ingo Ebersberger" w:date="2018-04-10T21:16:00Z" w:initials="IE">
    <w:p w14:paraId="7CB95EC4" w14:textId="036F32CC" w:rsidR="008210C7" w:rsidRDefault="008210C7">
      <w:pPr>
        <w:pStyle w:val="CommentText"/>
      </w:pPr>
      <w:r>
        <w:rPr>
          <w:rStyle w:val="CommentReference"/>
        </w:rPr>
        <w:annotationRef/>
      </w:r>
      <w:r>
        <w:t xml:space="preserve">The paragraph is a bit disorganized. First. Finish the genome size aspect, then you can move on to the eukaryotic characteristics, and eventually you can touch on the topic of genome reduction. </w:t>
      </w:r>
    </w:p>
  </w:comment>
  <w:comment w:id="25" w:author="Ingo Ebersberger" w:date="2018-04-10T21:32:00Z" w:initials="IE">
    <w:p w14:paraId="565CBFED" w14:textId="3F7BD879" w:rsidR="008210C7" w:rsidRDefault="008210C7">
      <w:pPr>
        <w:pStyle w:val="CommentText"/>
      </w:pPr>
      <w:r>
        <w:rPr>
          <w:rStyle w:val="CommentReference"/>
        </w:rPr>
        <w:annotationRef/>
      </w:r>
      <w:r>
        <w:t>You should try to elaborate the open questions more in the previous sections. What is the problem, what is missing, and so forth. By doing so, you would better prepare for this to do list.</w:t>
      </w:r>
    </w:p>
  </w:comment>
  <w:comment w:id="26" w:author="Ingo Ebersberger" w:date="2018-04-11T11:01:00Z" w:initials="IE">
    <w:p w14:paraId="36E44C08" w14:textId="2CB26279" w:rsidR="008210C7" w:rsidRDefault="008210C7">
      <w:pPr>
        <w:pStyle w:val="CommentText"/>
      </w:pPr>
      <w:r>
        <w:rPr>
          <w:rStyle w:val="CommentReference"/>
        </w:rPr>
        <w:annotationRef/>
      </w:r>
      <w:r>
        <w:t>You need a different title here. This does not read good. What are the open questions, and what do you address?</w:t>
      </w:r>
    </w:p>
    <w:p w14:paraId="12D6580B" w14:textId="77777777" w:rsidR="008210C7" w:rsidRDefault="008210C7">
      <w:pPr>
        <w:pStyle w:val="CommentText"/>
      </w:pPr>
    </w:p>
    <w:p w14:paraId="43FC6B3F" w14:textId="4B60C3EC" w:rsidR="008210C7" w:rsidRDefault="008210C7">
      <w:pPr>
        <w:pStyle w:val="CommentText"/>
      </w:pPr>
      <w:r>
        <w:t>Moreover, I think the intro is not complete. See the following page for further info</w:t>
      </w:r>
    </w:p>
    <w:p w14:paraId="455790F4" w14:textId="3DE0E4AC" w:rsidR="008210C7" w:rsidRDefault="008210C7">
      <w:pPr>
        <w:pStyle w:val="CommentText"/>
      </w:pPr>
      <w:r w:rsidRPr="007342D1">
        <w:t>https://web.stanford.edu/group/parasites/ParaSites2006/Microsporidiosis/microsporidia1.html</w:t>
      </w:r>
    </w:p>
  </w:comment>
  <w:comment w:id="27" w:author="Ingo Ebersberger" w:date="2018-04-11T21:48:00Z" w:initials="IE">
    <w:p w14:paraId="35FA1E25" w14:textId="3BE7A29D" w:rsidR="008210C7" w:rsidRDefault="008210C7">
      <w:pPr>
        <w:pStyle w:val="CommentText"/>
      </w:pPr>
      <w:r>
        <w:rPr>
          <w:rStyle w:val="CommentReference"/>
        </w:rPr>
        <w:annotationRef/>
      </w:r>
      <w:proofErr w:type="gramStart"/>
      <w:r>
        <w:t>nice</w:t>
      </w:r>
      <w:proofErr w:type="gramEnd"/>
    </w:p>
  </w:comment>
  <w:comment w:id="28" w:author="Ingo Ebersberger" w:date="2018-04-11T21:49:00Z" w:initials="IE">
    <w:p w14:paraId="07F06069" w14:textId="0862969F" w:rsidR="008210C7" w:rsidRDefault="008210C7">
      <w:pPr>
        <w:pStyle w:val="CommentText"/>
      </w:pPr>
      <w:r>
        <w:rPr>
          <w:rStyle w:val="CommentReference"/>
        </w:rPr>
        <w:annotationRef/>
      </w:r>
      <w:r>
        <w:t>I’m sure you did other things as well. Genes shared only with fungi, with animals, with both, old genes - &gt; remember, the idea was that microsporidia have retained mainly genes that no other eukaryote is allowed to lose, etc.</w:t>
      </w:r>
    </w:p>
  </w:comment>
  <w:comment w:id="31" w:author="Ingo Ebersberger" w:date="2018-04-11T21:55:00Z" w:initials="IE">
    <w:p w14:paraId="19FEAFBA" w14:textId="4BB59CB4" w:rsidR="008210C7" w:rsidRDefault="008210C7">
      <w:pPr>
        <w:pStyle w:val="CommentText"/>
      </w:pPr>
      <w:r>
        <w:rPr>
          <w:rStyle w:val="CommentReference"/>
        </w:rPr>
        <w:annotationRef/>
      </w:r>
      <w:r>
        <w:t>This introduction is not an introduction, to be honest. It is only 7 lines…</w:t>
      </w:r>
    </w:p>
    <w:p w14:paraId="5843D9DC" w14:textId="3ACCBE73" w:rsidR="008210C7" w:rsidRDefault="008210C7">
      <w:pPr>
        <w:pStyle w:val="CommentText"/>
      </w:pPr>
      <w:r>
        <w:t xml:space="preserve">What is an LCA set, how do you infer LCA sets, why are we interested in LCA sets, does anything like this has been done on microsporida, Why is it relevant, reconstruction of the ancient metabolism, when did compaction start, was the LCA of the microsporidia already compact, or did we have different compaction events on the individual lineages. Different gene numbers in different species, and effect of lineage specific gene expansion, or lineage specific retention of old genes. We have so many things that can be introduced here that all link to the LCA set. </w:t>
      </w:r>
    </w:p>
  </w:comment>
  <w:comment w:id="48" w:author="Ingo Ebersberger" w:date="2018-04-24T02:15:00Z" w:initials="IE">
    <w:p w14:paraId="61CE2F30" w14:textId="77777777" w:rsidR="008210C7" w:rsidRDefault="008210C7" w:rsidP="00314EC1">
      <w:pPr>
        <w:pStyle w:val="CommentText"/>
      </w:pPr>
      <w:r>
        <w:rPr>
          <w:rStyle w:val="CommentReference"/>
        </w:rPr>
        <w:annotationRef/>
      </w:r>
      <w:r>
        <w:t>Which version? And what parameters? Please list also the github repository.</w:t>
      </w:r>
    </w:p>
  </w:comment>
  <w:comment w:id="49" w:author="V" w:date="2018-04-24T02:15:00Z" w:initials="V">
    <w:p w14:paraId="3DF52BC4" w14:textId="77777777" w:rsidR="008210C7" w:rsidRDefault="008210C7" w:rsidP="00314EC1">
      <w:pPr>
        <w:pStyle w:val="CommentText"/>
      </w:pPr>
      <w:r>
        <w:rPr>
          <w:rStyle w:val="CommentReference"/>
        </w:rPr>
        <w:annotationRef/>
      </w:r>
      <w:proofErr w:type="gramStart"/>
      <w:r>
        <w:t>which</w:t>
      </w:r>
      <w:proofErr w:type="gramEnd"/>
      <w:r>
        <w:t xml:space="preserve"> version should I write here? </w:t>
      </w:r>
      <w:proofErr w:type="gramStart"/>
      <w:r>
        <w:t>the</w:t>
      </w:r>
      <w:proofErr w:type="gramEnd"/>
      <w:r>
        <w:t xml:space="preserve"> latest version in our /share/applications/ is 13.2.6, the one in github is 13.2.9. I actually used the one from /share/applications/.</w:t>
      </w:r>
    </w:p>
  </w:comment>
  <w:comment w:id="50" w:author="Ingo Ebersberger" w:date="2018-04-24T02:21:00Z" w:initials="IE">
    <w:p w14:paraId="7DA0E1FF" w14:textId="77777777" w:rsidR="008210C7" w:rsidRDefault="008210C7" w:rsidP="007F592A">
      <w:pPr>
        <w:pStyle w:val="CommentText"/>
      </w:pPr>
      <w:r>
        <w:rPr>
          <w:rStyle w:val="CommentReference"/>
        </w:rPr>
        <w:annotationRef/>
      </w:r>
      <w:r>
        <w:t>At one point we should say that we treat proteins and genes as synonyms</w:t>
      </w:r>
    </w:p>
  </w:comment>
  <w:comment w:id="51" w:author="V" w:date="2018-04-24T02:21:00Z" w:initials="V">
    <w:p w14:paraId="200AEA2D" w14:textId="77777777" w:rsidR="008210C7" w:rsidRDefault="008210C7" w:rsidP="007F592A">
      <w:pPr>
        <w:pStyle w:val="CommentText"/>
      </w:pPr>
      <w:r>
        <w:rPr>
          <w:rStyle w:val="CommentReference"/>
        </w:rPr>
        <w:annotationRef/>
      </w:r>
      <w:proofErr w:type="gramStart"/>
      <w:r>
        <w:t>last</w:t>
      </w:r>
      <w:proofErr w:type="gramEnd"/>
      <w:r>
        <w:t xml:space="preserve"> sentence in the introduction</w:t>
      </w:r>
    </w:p>
  </w:comment>
  <w:comment w:id="63" w:author="V" w:date="2018-04-24T02:29:00Z" w:initials="V">
    <w:p w14:paraId="76FB6AE2" w14:textId="77777777" w:rsidR="008210C7" w:rsidRDefault="008210C7" w:rsidP="003671FB">
      <w:pPr>
        <w:pStyle w:val="CommentText"/>
      </w:pPr>
      <w:r>
        <w:rPr>
          <w:rStyle w:val="CommentReference"/>
        </w:rPr>
        <w:annotationRef/>
      </w:r>
      <w:proofErr w:type="gramStart"/>
      <w:r>
        <w:t>wie</w:t>
      </w:r>
      <w:proofErr w:type="gramEnd"/>
      <w:r>
        <w:t xml:space="preserve"> kann ich hier besser schreiben? Da OrthoMCL liefert nicht nur Gruppen von Orthologen sondern auch Paralogen (in-paralogs).</w:t>
      </w:r>
    </w:p>
  </w:comment>
  <w:comment w:id="59" w:author="Ingo Ebersberger" w:date="2018-04-24T02:29:00Z" w:initials="IE">
    <w:p w14:paraId="26405870" w14:textId="77777777" w:rsidR="008210C7" w:rsidRPr="00A17841" w:rsidRDefault="008210C7" w:rsidP="003671FB">
      <w:pPr>
        <w:pStyle w:val="CommentText"/>
        <w:rPr>
          <w:lang w:val="de-DE"/>
        </w:rPr>
      </w:pPr>
      <w:r>
        <w:rPr>
          <w:rStyle w:val="CommentReference"/>
        </w:rPr>
        <w:annotationRef/>
      </w:r>
      <w:r w:rsidRPr="00A17841">
        <w:rPr>
          <w:lang w:val="de-DE"/>
        </w:rPr>
        <w:t>Glaube ich nicht! Das müssen viel mehr sein. Solltest Du hier nur über die LCA Gruppen redden?</w:t>
      </w:r>
    </w:p>
  </w:comment>
  <w:comment w:id="60" w:author="V" w:date="2018-04-24T02:29:00Z" w:initials="V">
    <w:p w14:paraId="0D8D8FBE" w14:textId="77777777" w:rsidR="008210C7" w:rsidRDefault="008210C7" w:rsidP="003671FB">
      <w:pPr>
        <w:pStyle w:val="CommentText"/>
      </w:pPr>
      <w:r>
        <w:rPr>
          <w:rStyle w:val="CommentReference"/>
        </w:rPr>
        <w:annotationRef/>
      </w:r>
      <w:proofErr w:type="gramStart"/>
      <w:r>
        <w:t>doch</w:t>
      </w:r>
      <w:proofErr w:type="gramEnd"/>
      <w:r>
        <w:t xml:space="preserve">, 2904 sind die Anzahl der Gruppen die ich von OrthoXML bekommen habe. Danach habe ich für die LCA nur noch 1605 Gruppen. </w:t>
      </w:r>
    </w:p>
  </w:comment>
  <w:comment w:id="66" w:author="Ingo Ebersberger" w:date="2018-04-24T02:42:00Z" w:initials="IE">
    <w:p w14:paraId="2A12D5C8" w14:textId="77777777" w:rsidR="008210C7" w:rsidRDefault="008210C7" w:rsidP="00B73579">
      <w:pPr>
        <w:pStyle w:val="CommentText"/>
      </w:pPr>
      <w:r>
        <w:rPr>
          <w:rStyle w:val="CommentReference"/>
        </w:rPr>
        <w:annotationRef/>
      </w:r>
      <w:r>
        <w:t>DISCUSS LATER NUMBER OF GENES IN A GENOME, GENOME SIZE AND THE POSSIBILITY OF WHOLE GENOME DUPLICATION. THIS HOWEVER WOULD REQUIRE THAT THE FARCTION OF ORPHANS SHOULD NOT INCREASE WITH GENOME SIZE</w:t>
      </w:r>
    </w:p>
  </w:comment>
  <w:comment w:id="70" w:author="V" w:date="2018-04-24T02:35:00Z" w:initials="V">
    <w:p w14:paraId="581A8E2F" w14:textId="6C21528E" w:rsidR="008210C7" w:rsidRDefault="008210C7">
      <w:pPr>
        <w:pStyle w:val="CommentText"/>
      </w:pPr>
      <w:r>
        <w:rPr>
          <w:rStyle w:val="CommentReference"/>
        </w:rPr>
        <w:annotationRef/>
      </w:r>
      <w:r>
        <w:t>Results. Species names in italics, what are ‘non-orthologous’ proteins? Can we somehow have the genome size information in here? Probably, you could just order the species according to increasing genome size</w:t>
      </w:r>
    </w:p>
  </w:comment>
  <w:comment w:id="73" w:author="Ingo Ebersberger" w:date="2018-04-24T02:47:00Z" w:initials="IE">
    <w:p w14:paraId="0D171BDB" w14:textId="77777777" w:rsidR="008210C7" w:rsidRDefault="008210C7" w:rsidP="00AB2C8D">
      <w:pPr>
        <w:pStyle w:val="CommentText"/>
      </w:pPr>
      <w:r>
        <w:rPr>
          <w:rStyle w:val="CommentReference"/>
        </w:rPr>
        <w:annotationRef/>
      </w:r>
      <w:r>
        <w:t>I would choosde a log scale such that the difference between orphan and non-orphans are more clearly visible. Probably, give also exact numbers in the text.</w:t>
      </w:r>
    </w:p>
  </w:comment>
  <w:comment w:id="99" w:author="Ingo Ebersberger" w:date="2018-04-24T02:47:00Z" w:initials="IE">
    <w:p w14:paraId="4A946139" w14:textId="77777777" w:rsidR="008210C7" w:rsidRDefault="008210C7" w:rsidP="00AB2C8D">
      <w:pPr>
        <w:pStyle w:val="CommentText"/>
      </w:pPr>
      <w:r>
        <w:rPr>
          <w:rStyle w:val="CommentReference"/>
        </w:rPr>
        <w:annotationRef/>
      </w:r>
      <w:r>
        <w:t xml:space="preserve">My phrasing is better. By the way, you cannot argue with a small sample size if the test is able to reject your null hypothesis. </w:t>
      </w:r>
    </w:p>
  </w:comment>
  <w:comment w:id="112" w:author="Ingo Ebersberger" w:date="2018-04-24T02:31:00Z" w:initials="IE">
    <w:p w14:paraId="2135838B" w14:textId="77777777" w:rsidR="008210C7" w:rsidRDefault="008210C7" w:rsidP="00022C02">
      <w:pPr>
        <w:pStyle w:val="CommentText"/>
      </w:pPr>
      <w:r>
        <w:rPr>
          <w:rStyle w:val="CommentReference"/>
        </w:rPr>
        <w:annotationRef/>
      </w:r>
      <w:r>
        <w:t>Discuss then: the 80 gene set, a promising collection for reconstructing deep branches in the eukaryotic phylogeny. Discuss placement of the microsporidia as sister to the fungi. Use Ben’s tool to test alternative phylogenies that have been tested in the literature. This will then help rejecting other placements of the microsporidia? See your introduction.</w:t>
      </w:r>
    </w:p>
  </w:comment>
  <w:comment w:id="113" w:author="V" w:date="2018-04-24T02:34:00Z" w:initials="V">
    <w:p w14:paraId="0046E035" w14:textId="77777777" w:rsidR="008210C7" w:rsidRDefault="008210C7" w:rsidP="002147F7">
      <w:pPr>
        <w:pStyle w:val="CommentText"/>
      </w:pPr>
      <w:r>
        <w:rPr>
          <w:rStyle w:val="CommentReference"/>
        </w:rPr>
        <w:annotationRef/>
      </w:r>
      <w:proofErr w:type="gramStart"/>
      <w:r>
        <w:t>too</w:t>
      </w:r>
      <w:proofErr w:type="gramEnd"/>
      <w:r>
        <w:t xml:space="preserve"> short?</w:t>
      </w:r>
    </w:p>
  </w:comment>
  <w:comment w:id="114" w:author="Ingo Ebersberger" w:date="2018-04-24T02:52:00Z" w:initials="IE">
    <w:p w14:paraId="6949A368" w14:textId="77777777" w:rsidR="008210C7" w:rsidRDefault="008210C7" w:rsidP="00AB2C8D">
      <w:pPr>
        <w:pStyle w:val="CommentText"/>
      </w:pPr>
      <w:r>
        <w:rPr>
          <w:rStyle w:val="CommentReference"/>
        </w:rPr>
        <w:annotationRef/>
      </w:r>
      <w:proofErr w:type="gramStart"/>
      <w:r>
        <w:t>this</w:t>
      </w:r>
      <w:proofErr w:type="gramEnd"/>
      <w:r>
        <w:t xml:space="preserve"> does not belong here. This is a totally different story.</w:t>
      </w:r>
    </w:p>
  </w:comment>
  <w:comment w:id="117" w:author="Ingo Ebersberger" w:date="2018-04-24T02:52:00Z" w:initials="IE">
    <w:p w14:paraId="490EAC17" w14:textId="77777777" w:rsidR="008210C7" w:rsidRDefault="008210C7" w:rsidP="00AB2C8D">
      <w:pPr>
        <w:pStyle w:val="CommentText"/>
      </w:pPr>
      <w:r>
        <w:rPr>
          <w:rStyle w:val="CommentReference"/>
        </w:rPr>
        <w:annotationRef/>
      </w:r>
      <w:proofErr w:type="gramStart"/>
      <w:r>
        <w:t>not</w:t>
      </w:r>
      <w:proofErr w:type="gramEnd"/>
      <w:r>
        <w:t xml:space="preserve"> true, it tells us that microsporidia are the siter to the fungal lineage. If somebody then tells us that microsporidia are fungi, then ok, the statement is correct. I would not dwell in this discussion.</w:t>
      </w:r>
    </w:p>
  </w:comment>
  <w:comment w:id="118" w:author="Ingo Ebersberger" w:date="2018-04-24T02:52:00Z" w:initials="IE">
    <w:p w14:paraId="52ECC9FE" w14:textId="77777777" w:rsidR="008210C7" w:rsidRDefault="008210C7" w:rsidP="00AB2C8D">
      <w:pPr>
        <w:pStyle w:val="CommentText"/>
      </w:pPr>
      <w:r>
        <w:rPr>
          <w:rStyle w:val="CommentReference"/>
        </w:rPr>
        <w:annotationRef/>
      </w:r>
      <w:r>
        <w:t>If I am not wrong, the tree from Gabaldon was outgroup rooted, so there was no way in distinguishing between microsporidia early, or microsporidia as sister to fungi</w:t>
      </w:r>
    </w:p>
  </w:comment>
  <w:comment w:id="133" w:author="Ingo Ebersberger" w:date="2018-04-24T02:46:00Z" w:initials="IE">
    <w:p w14:paraId="46BD9A21" w14:textId="77777777" w:rsidR="008210C7" w:rsidRDefault="008210C7" w:rsidP="00996017">
      <w:pPr>
        <w:pStyle w:val="CommentText"/>
      </w:pPr>
      <w:r>
        <w:rPr>
          <w:rStyle w:val="CommentReference"/>
        </w:rPr>
        <w:annotationRef/>
      </w:r>
      <w:r>
        <w:t>Personally, I would first check for various characteristics, such as length and pfam content. And then later discuss, whether it is likely that a substantial fraction of these proteins/genes have been falsely predicted.</w:t>
      </w:r>
    </w:p>
  </w:comment>
  <w:comment w:id="134" w:author="Ingo Ebersberger" w:date="2018-04-24T02:46:00Z" w:initials="IE">
    <w:p w14:paraId="72CEC0D2" w14:textId="77777777" w:rsidR="008210C7" w:rsidRDefault="008210C7" w:rsidP="00996017">
      <w:pPr>
        <w:pStyle w:val="CommentText"/>
      </w:pPr>
      <w:r>
        <w:rPr>
          <w:rStyle w:val="CommentReference"/>
        </w:rPr>
        <w:annotationRef/>
      </w:r>
      <w:r>
        <w:t>Move to discussion and rephrase.</w:t>
      </w:r>
    </w:p>
  </w:comment>
  <w:comment w:id="135" w:author="Ingo Ebersberger" w:date="2018-04-24T02:49:00Z" w:initials="IE">
    <w:p w14:paraId="27BFA280" w14:textId="77777777" w:rsidR="008210C7" w:rsidRDefault="008210C7" w:rsidP="00AB2C8D">
      <w:pPr>
        <w:pStyle w:val="CommentText"/>
      </w:pPr>
      <w:r>
        <w:rPr>
          <w:rStyle w:val="CommentReference"/>
        </w:rPr>
        <w:annotationRef/>
      </w:r>
      <w:r>
        <w:t>See comment above. Discuss later!</w:t>
      </w:r>
    </w:p>
  </w:comment>
  <w:comment w:id="136" w:author="Ingo Ebersberger" w:date="2018-04-24T02:49:00Z" w:initials="IE">
    <w:p w14:paraId="7DC9E063" w14:textId="77777777" w:rsidR="008210C7" w:rsidRDefault="008210C7" w:rsidP="00AB2C8D">
      <w:pPr>
        <w:pStyle w:val="CommentText"/>
      </w:pPr>
      <w:r>
        <w:rPr>
          <w:rStyle w:val="CommentReference"/>
        </w:rPr>
        <w:annotationRef/>
      </w:r>
      <w:r>
        <w:t xml:space="preserve">Wrong phrasing, </w:t>
      </w:r>
    </w:p>
  </w:comment>
  <w:comment w:id="137" w:author="Ingo Ebersberger" w:date="2018-04-24T02:49:00Z" w:initials="IE">
    <w:p w14:paraId="44B238A4" w14:textId="77777777" w:rsidR="008210C7" w:rsidRDefault="008210C7" w:rsidP="00AB2C8D">
      <w:pPr>
        <w:pStyle w:val="CommentText"/>
      </w:pPr>
      <w:r>
        <w:rPr>
          <w:rStyle w:val="CommentReference"/>
        </w:rPr>
        <w:annotationRef/>
      </w:r>
      <w:r>
        <w:t>You have a problem with your argumentation. Above, you stated that wrongly predicted genes are short. The you see that the orphans are short, so</w:t>
      </w:r>
      <w:proofErr w:type="gramStart"/>
      <w:r>
        <w:t>… ?</w:t>
      </w:r>
      <w:proofErr w:type="gramEnd"/>
      <w:r>
        <w:t>? One more argument to have all characteristics first checked. Then you finally discuss your results under consideration of the literature</w:t>
      </w:r>
      <w:proofErr w:type="gramStart"/>
      <w:r>
        <w:t>,.</w:t>
      </w:r>
      <w:proofErr w:type="gramEnd"/>
      <w:r>
        <w:t xml:space="preserve"> </w:t>
      </w:r>
    </w:p>
  </w:comment>
  <w:comment w:id="138" w:author="Ingo Ebersberger" w:date="2018-04-24T02:49:00Z" w:initials="IE">
    <w:p w14:paraId="61D80905" w14:textId="77777777" w:rsidR="008210C7" w:rsidRDefault="008210C7" w:rsidP="00AB2C8D">
      <w:pPr>
        <w:pStyle w:val="CommentText"/>
      </w:pPr>
      <w:r>
        <w:rPr>
          <w:rStyle w:val="CommentReference"/>
        </w:rPr>
        <w:annotationRef/>
      </w:r>
      <w:r>
        <w:t>This is discussion</w:t>
      </w:r>
    </w:p>
  </w:comment>
  <w:comment w:id="139" w:author="Ingo Ebersberger" w:date="2018-04-24T02:49:00Z" w:initials="IE">
    <w:p w14:paraId="37DEFF78" w14:textId="77777777" w:rsidR="008210C7" w:rsidRDefault="008210C7" w:rsidP="00AB2C8D">
      <w:pPr>
        <w:pStyle w:val="CommentText"/>
      </w:pPr>
      <w:r>
        <w:rPr>
          <w:rStyle w:val="CommentReference"/>
        </w:rPr>
        <w:annotationRef/>
      </w:r>
      <w:r>
        <w:t>This links to traceability??</w:t>
      </w:r>
    </w:p>
  </w:comment>
  <w:comment w:id="140" w:author="Ingo Ebersberger" w:date="2018-04-24T02:49:00Z" w:initials="IE">
    <w:p w14:paraId="00FB7298" w14:textId="77777777" w:rsidR="008210C7" w:rsidRDefault="008210C7" w:rsidP="00AB2C8D">
      <w:pPr>
        <w:pStyle w:val="CommentText"/>
      </w:pPr>
      <w:r>
        <w:rPr>
          <w:rStyle w:val="CommentReference"/>
        </w:rPr>
        <w:annotationRef/>
      </w:r>
      <w:r>
        <w:t>Tricky bit…</w:t>
      </w:r>
    </w:p>
  </w:comment>
  <w:comment w:id="143" w:author="Ingo Ebersberger" w:date="2018-04-24T02:54:00Z" w:initials="IE">
    <w:p w14:paraId="168DD1DF" w14:textId="77777777" w:rsidR="008210C7" w:rsidRDefault="008210C7" w:rsidP="00280B87">
      <w:pPr>
        <w:pStyle w:val="CommentText"/>
      </w:pPr>
      <w:r>
        <w:rPr>
          <w:rStyle w:val="CommentReference"/>
        </w:rPr>
        <w:annotationRef/>
      </w:r>
      <w:r>
        <w:t>To my taste, chapters that look like a manuscript (intro, matmet, results and discussion) where individual parts are very short do not make much sense. It simply leads to a strange picture. Somehow, you could think of combining chapters such that you have more information in them. Probaly, a conclusion here is not necessary. Put the bits into the discussion.</w:t>
      </w:r>
    </w:p>
    <w:p w14:paraId="59B9130E" w14:textId="77777777" w:rsidR="008210C7" w:rsidRDefault="008210C7" w:rsidP="00280B87">
      <w:pPr>
        <w:pStyle w:val="CommentText"/>
      </w:pPr>
      <w:r>
        <w:t xml:space="preserve"> </w:t>
      </w:r>
    </w:p>
  </w:comment>
  <w:comment w:id="147" w:author="Ingo Ebersberger" w:date="2018-04-24T02:54:00Z" w:initials="IE">
    <w:p w14:paraId="2C1CDF06" w14:textId="77777777" w:rsidR="008210C7" w:rsidRDefault="008210C7" w:rsidP="00280B87">
      <w:pPr>
        <w:pStyle w:val="CommentText"/>
      </w:pPr>
      <w:r>
        <w:rPr>
          <w:rStyle w:val="CommentReference"/>
        </w:rPr>
        <w:annotationRef/>
      </w:r>
      <w:r>
        <w:t>Weak. How much of the currently known diversity of microsporidia do you have represented?</w:t>
      </w:r>
    </w:p>
  </w:comment>
  <w:comment w:id="149" w:author="Ingo Ebersberger" w:date="2018-04-24T02:54:00Z" w:initials="IE">
    <w:p w14:paraId="6AA4A1F9" w14:textId="77777777" w:rsidR="008210C7" w:rsidRDefault="008210C7" w:rsidP="00280B87">
      <w:pPr>
        <w:pStyle w:val="CommentText"/>
      </w:pPr>
      <w:r>
        <w:rPr>
          <w:rStyle w:val="CommentReference"/>
        </w:rPr>
        <w:annotationRef/>
      </w:r>
      <w:r>
        <w:t xml:space="preserve">What does this mean? You refer to genes that apparently have been invented on the microsporidian lineage? </w:t>
      </w:r>
    </w:p>
  </w:comment>
  <w:comment w:id="150" w:author="Ingo Ebersberger" w:date="2018-04-24T02:54:00Z" w:initials="IE">
    <w:p w14:paraId="48E6C185" w14:textId="77777777" w:rsidR="008210C7" w:rsidRDefault="008210C7" w:rsidP="00280B87">
      <w:pPr>
        <w:pStyle w:val="CommentText"/>
      </w:pPr>
      <w:r>
        <w:rPr>
          <w:rStyle w:val="CommentReference"/>
        </w:rPr>
        <w:annotationRef/>
      </w:r>
      <w:r>
        <w:t>What does ‘assigned’ mean?</w:t>
      </w:r>
    </w:p>
  </w:comment>
  <w:comment w:id="151" w:author="Ingo Ebersberger" w:date="2018-04-24T02:54:00Z" w:initials="IE">
    <w:p w14:paraId="579AF304" w14:textId="77777777" w:rsidR="008210C7" w:rsidRDefault="008210C7" w:rsidP="00280B87">
      <w:pPr>
        <w:pStyle w:val="CommentText"/>
      </w:pPr>
      <w:r>
        <w:rPr>
          <w:rStyle w:val="CommentReference"/>
        </w:rPr>
        <w:annotationRef/>
      </w:r>
      <w:r>
        <w:t xml:space="preserve">What is an orphan. Did you explain this above? In general, not clear to me what you want to say here. Is it, that you find a number of preoins that are microsporidia specific. </w:t>
      </w:r>
      <w:proofErr w:type="gramStart"/>
      <w:r>
        <w:t>Hence ,</w:t>
      </w:r>
      <w:proofErr w:type="gramEnd"/>
      <w:r>
        <w:t xml:space="preserve"> they are evolutionary innovations on this lineage. In essence, microsporidia are not just compacted fungi but adapted to their environment?</w:t>
      </w:r>
    </w:p>
  </w:comment>
  <w:comment w:id="152" w:author="Ingo Ebersberger" w:date="2018-04-24T02:54:00Z" w:initials="IE">
    <w:p w14:paraId="6E69C946" w14:textId="77777777" w:rsidR="008210C7" w:rsidRDefault="008210C7" w:rsidP="00280B87">
      <w:pPr>
        <w:pStyle w:val="CommentText"/>
      </w:pPr>
      <w:r>
        <w:rPr>
          <w:rStyle w:val="CommentReference"/>
        </w:rPr>
        <w:annotationRef/>
      </w:r>
      <w:r>
        <w:t>How did you do this?</w:t>
      </w:r>
    </w:p>
  </w:comment>
  <w:comment w:id="154" w:author="Ingo Ebersberger" w:date="2018-04-24T02:54:00Z" w:initials="IE">
    <w:p w14:paraId="6B5B870D" w14:textId="77777777" w:rsidR="008210C7" w:rsidRDefault="008210C7" w:rsidP="00280B87">
      <w:pPr>
        <w:pStyle w:val="CommentText"/>
      </w:pPr>
      <w:r>
        <w:rPr>
          <w:rStyle w:val="CommentReference"/>
        </w:rPr>
        <w:annotationRef/>
      </w:r>
      <w:r>
        <w:t xml:space="preserve">You can’t just </w:t>
      </w:r>
      <w:proofErr w:type="gramStart"/>
      <w:r>
        <w:t>mention  genes</w:t>
      </w:r>
      <w:proofErr w:type="gramEnd"/>
      <w:r>
        <w:t xml:space="preserve"> that are not traceable. How do you know?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1F13429" w15:done="0"/>
  <w15:commentEx w15:paraId="4A04E002" w15:done="0"/>
  <w15:commentEx w15:paraId="7ABFDF90" w15:done="0"/>
  <w15:commentEx w15:paraId="5BF419F0" w15:done="0"/>
  <w15:commentEx w15:paraId="4E3E71AD" w15:done="0"/>
  <w15:commentEx w15:paraId="4C9BD004" w15:done="0"/>
  <w15:commentEx w15:paraId="20945BDC" w15:done="0"/>
  <w15:commentEx w15:paraId="7CB95EC4" w15:done="0"/>
  <w15:commentEx w15:paraId="1570C0AD" w15:done="0"/>
  <w15:commentEx w15:paraId="20F3DA53" w15:done="0"/>
  <w15:commentEx w15:paraId="7D042E2A" w15:done="0"/>
  <w15:commentEx w15:paraId="749CD934" w15:done="0"/>
  <w15:commentEx w15:paraId="3A399DAD" w15:done="0"/>
  <w15:commentEx w15:paraId="09742B6E" w15:done="0"/>
  <w15:commentEx w15:paraId="4E3F39BC" w15:done="0"/>
  <w15:commentEx w15:paraId="25697452" w15:done="0"/>
  <w15:commentEx w15:paraId="27973D28" w15:done="0"/>
  <w15:commentEx w15:paraId="3A106A76" w15:done="0"/>
  <w15:commentEx w15:paraId="215C7BC8" w15:done="0"/>
  <w15:commentEx w15:paraId="21F10130" w15:done="0"/>
  <w15:commentEx w15:paraId="119D2A74" w15:done="0"/>
  <w15:commentEx w15:paraId="520B649E" w15:done="0"/>
  <w15:commentEx w15:paraId="499D5B94" w15:done="0"/>
  <w15:commentEx w15:paraId="28CD1A21" w15:done="0"/>
  <w15:commentEx w15:paraId="1723C79D" w15:done="0"/>
  <w15:commentEx w15:paraId="30938CFE" w15:done="0"/>
  <w15:commentEx w15:paraId="032A5B56" w15:done="0"/>
  <w15:commentEx w15:paraId="552ABC64" w15:done="0"/>
  <w15:commentEx w15:paraId="3340B911" w15:done="0"/>
  <w15:commentEx w15:paraId="7A56A983" w15:done="0"/>
  <w15:commentEx w15:paraId="565CBFED" w15:done="0"/>
  <w15:commentEx w15:paraId="455790F4" w15:done="0"/>
  <w15:commentEx w15:paraId="751F4EFF" w15:done="0"/>
  <w15:commentEx w15:paraId="2E6B1426" w15:done="0"/>
  <w15:commentEx w15:paraId="6A9693AE" w15:done="0"/>
  <w15:commentEx w15:paraId="6E99E8EC" w15:done="0"/>
  <w15:commentEx w15:paraId="3ADE0288" w15:done="0"/>
  <w15:commentEx w15:paraId="39B1C284" w15:done="0"/>
  <w15:commentEx w15:paraId="35FA1E25" w15:done="0"/>
  <w15:commentEx w15:paraId="07F06069" w15:done="0"/>
  <w15:commentEx w15:paraId="5A7ECE72" w15:done="0"/>
  <w15:commentEx w15:paraId="5843D9DC" w15:done="0"/>
  <w15:commentEx w15:paraId="1A639EF6" w15:done="0"/>
  <w15:commentEx w15:paraId="187C04A1" w15:done="0"/>
  <w15:commentEx w15:paraId="7149BBEF" w15:done="0"/>
  <w15:commentEx w15:paraId="3CBC2E70" w15:done="0"/>
  <w15:commentEx w15:paraId="4F9BCC31" w15:done="0"/>
  <w15:commentEx w15:paraId="1F47A08B" w15:done="0"/>
  <w15:commentEx w15:paraId="2DFBC6EA" w15:done="0"/>
  <w15:commentEx w15:paraId="6BD9B1AB" w15:done="0"/>
  <w15:commentEx w15:paraId="220DBDF2" w15:done="0"/>
  <w15:commentEx w15:paraId="205441A0" w15:done="0"/>
  <w15:commentEx w15:paraId="11A6B51E" w15:done="0"/>
  <w15:commentEx w15:paraId="2D6B2D9A" w15:done="0"/>
  <w15:commentEx w15:paraId="0B6678E0" w15:done="0"/>
  <w15:commentEx w15:paraId="17F04CE8" w15:done="0"/>
  <w15:commentEx w15:paraId="1CEBD8C5" w15:done="0"/>
  <w15:commentEx w15:paraId="1C6EDFDC" w15:done="0"/>
  <w15:commentEx w15:paraId="620D54D6" w15:done="0"/>
  <w15:commentEx w15:paraId="3D2C8ECD" w15:done="0"/>
  <w15:commentEx w15:paraId="3C88E5DD" w15:done="0"/>
  <w15:commentEx w15:paraId="2156DF29" w15:done="0"/>
  <w15:commentEx w15:paraId="5EDD5F09" w15:done="0"/>
  <w15:commentEx w15:paraId="6C030C63" w15:done="0"/>
  <w15:commentEx w15:paraId="2A5F32F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1F13429" w16cid:durableId="1E7865A9"/>
  <w16cid:commentId w16cid:paraId="4A04E002" w16cid:durableId="1E7865AA"/>
  <w16cid:commentId w16cid:paraId="7ABFDF90" w16cid:durableId="1E7865AB"/>
  <w16cid:commentId w16cid:paraId="5BF419F0" w16cid:durableId="1E7865AC"/>
  <w16cid:commentId w16cid:paraId="4E3E71AD" w16cid:durableId="1E7865AD"/>
  <w16cid:commentId w16cid:paraId="4C9BD004" w16cid:durableId="1E7865AE"/>
  <w16cid:commentId w16cid:paraId="20945BDC" w16cid:durableId="1E7865AF"/>
  <w16cid:commentId w16cid:paraId="7CB95EC4" w16cid:durableId="1E7865B0"/>
  <w16cid:commentId w16cid:paraId="1570C0AD" w16cid:durableId="1E7865F7"/>
  <w16cid:commentId w16cid:paraId="20F3DA53" w16cid:durableId="1E786644"/>
  <w16cid:commentId w16cid:paraId="7D042E2A" w16cid:durableId="1E7865B1"/>
  <w16cid:commentId w16cid:paraId="749CD934" w16cid:durableId="1E7865B2"/>
  <w16cid:commentId w16cid:paraId="3A399DAD" w16cid:durableId="1E7866CC"/>
  <w16cid:commentId w16cid:paraId="09742B6E" w16cid:durableId="1E7865B3"/>
  <w16cid:commentId w16cid:paraId="4E3F39BC" w16cid:durableId="1E786710"/>
  <w16cid:commentId w16cid:paraId="25697452" w16cid:durableId="1E786740"/>
  <w16cid:commentId w16cid:paraId="27973D28" w16cid:durableId="1E7867D6"/>
  <w16cid:commentId w16cid:paraId="3A106A76" w16cid:durableId="1E7867E9"/>
  <w16cid:commentId w16cid:paraId="215C7BC8" w16cid:durableId="1E7865B4"/>
  <w16cid:commentId w16cid:paraId="21F10130" w16cid:durableId="1E7865B5"/>
  <w16cid:commentId w16cid:paraId="119D2A74" w16cid:durableId="1E7865B6"/>
  <w16cid:commentId w16cid:paraId="520B649E" w16cid:durableId="1E786847"/>
  <w16cid:commentId w16cid:paraId="499D5B94" w16cid:durableId="1E78685D"/>
  <w16cid:commentId w16cid:paraId="28CD1A21" w16cid:durableId="1E7868BD"/>
  <w16cid:commentId w16cid:paraId="1723C79D" w16cid:durableId="1E7868AA"/>
  <w16cid:commentId w16cid:paraId="30938CFE" w16cid:durableId="1E7865B7"/>
  <w16cid:commentId w16cid:paraId="032A5B56" w16cid:durableId="1E7865B8"/>
  <w16cid:commentId w16cid:paraId="552ABC64" w16cid:durableId="1E7865B9"/>
  <w16cid:commentId w16cid:paraId="3340B911" w16cid:durableId="1E78693A"/>
  <w16cid:commentId w16cid:paraId="7A56A983" w16cid:durableId="1E7865BA"/>
  <w16cid:commentId w16cid:paraId="565CBFED" w16cid:durableId="1E7865BB"/>
  <w16cid:commentId w16cid:paraId="455790F4" w16cid:durableId="1E78697D"/>
  <w16cid:commentId w16cid:paraId="751F4EFF" w16cid:durableId="1E7865BC"/>
  <w16cid:commentId w16cid:paraId="2E6B1426" w16cid:durableId="1E79918D"/>
  <w16cid:commentId w16cid:paraId="6A9693AE" w16cid:durableId="1E79912C"/>
  <w16cid:commentId w16cid:paraId="6E99E8EC" w16cid:durableId="1E79912D"/>
  <w16cid:commentId w16cid:paraId="3ADE0288" w16cid:durableId="1E79912E"/>
  <w16cid:commentId w16cid:paraId="39B1C284" w16cid:durableId="1E79912F"/>
  <w16cid:commentId w16cid:paraId="35FA1E25" w16cid:durableId="1E799130"/>
  <w16cid:commentId w16cid:paraId="07F06069" w16cid:durableId="1E799131"/>
  <w16cid:commentId w16cid:paraId="5A7ECE72" w16cid:durableId="1E7865BD"/>
  <w16cid:commentId w16cid:paraId="5843D9DC" w16cid:durableId="1E799133"/>
  <w16cid:commentId w16cid:paraId="1A639EF6" w16cid:durableId="1E799134"/>
  <w16cid:commentId w16cid:paraId="187C04A1" w16cid:durableId="1E799135"/>
  <w16cid:commentId w16cid:paraId="7149BBEF" w16cid:durableId="1E799136"/>
  <w16cid:commentId w16cid:paraId="3CBC2E70" w16cid:durableId="1E799137"/>
  <w16cid:commentId w16cid:paraId="4F9BCC31" w16cid:durableId="1E799138"/>
  <w16cid:commentId w16cid:paraId="1F47A08B" w16cid:durableId="1E799139"/>
  <w16cid:commentId w16cid:paraId="2DFBC6EA" w16cid:durableId="1E79913A"/>
  <w16cid:commentId w16cid:paraId="6BD9B1AB" w16cid:durableId="1E79913B"/>
  <w16cid:commentId w16cid:paraId="220DBDF2" w16cid:durableId="1E7865BE"/>
  <w16cid:commentId w16cid:paraId="205441A0" w16cid:durableId="1E79913D"/>
  <w16cid:commentId w16cid:paraId="11A6B51E" w16cid:durableId="1E79913E"/>
  <w16cid:commentId w16cid:paraId="2D6B2D9A" w16cid:durableId="1E79913F"/>
  <w16cid:commentId w16cid:paraId="0B6678E0" w16cid:durableId="1E799140"/>
  <w16cid:commentId w16cid:paraId="17F04CE8" w16cid:durableId="1E799141"/>
  <w16cid:commentId w16cid:paraId="1CEBD8C5" w16cid:durableId="1E7865BF"/>
  <w16cid:commentId w16cid:paraId="1C6EDFDC" w16cid:durableId="1E799143"/>
  <w16cid:commentId w16cid:paraId="620D54D6" w16cid:durableId="1E799144"/>
  <w16cid:commentId w16cid:paraId="3D2C8ECD" w16cid:durableId="1E7865C0"/>
  <w16cid:commentId w16cid:paraId="3C88E5DD" w16cid:durableId="1E7865C1"/>
  <w16cid:commentId w16cid:paraId="2156DF29" w16cid:durableId="1E799147"/>
  <w16cid:commentId w16cid:paraId="5EDD5F09" w16cid:durableId="1E7865C2"/>
  <w16cid:commentId w16cid:paraId="6C030C63" w16cid:durableId="1E799149"/>
  <w16cid:commentId w16cid:paraId="2A5F32F8" w16cid:durableId="1E79914A"/>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965BFD" w14:textId="77777777" w:rsidR="008210C7" w:rsidRDefault="008210C7" w:rsidP="000A17B2">
      <w:pPr>
        <w:spacing w:after="0" w:line="240" w:lineRule="auto"/>
      </w:pPr>
      <w:r>
        <w:separator/>
      </w:r>
    </w:p>
  </w:endnote>
  <w:endnote w:type="continuationSeparator" w:id="0">
    <w:p w14:paraId="6F95D1CA" w14:textId="77777777" w:rsidR="008210C7" w:rsidRDefault="008210C7"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entury">
    <w:panose1 w:val="02040604050505020304"/>
    <w:charset w:val="00"/>
    <w:family w:val="auto"/>
    <w:pitch w:val="variable"/>
    <w:sig w:usb0="00000287" w:usb1="00000000" w:usb2="00000000" w:usb3="00000000" w:csb0="0000009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8210C7" w:rsidRDefault="008210C7" w:rsidP="009F2A64">
    <w:pPr>
      <w:pStyle w:val="Footer"/>
      <w:jc w:val="center"/>
    </w:pPr>
  </w:p>
  <w:p w14:paraId="5AA1AD57" w14:textId="4C9ABF92" w:rsidR="008210C7" w:rsidRDefault="008210C7" w:rsidP="00C5745C">
    <w:pPr>
      <w:pStyle w:val="Footer"/>
      <w:jc w:val="center"/>
    </w:pPr>
    <w:sdt>
      <w:sdtPr>
        <w:id w:val="-328215680"/>
        <w:docPartObj>
          <w:docPartGallery w:val="Page Numbers (Bottom of Page)"/>
          <w:docPartUnique/>
        </w:docPartObj>
      </w:sdtPr>
      <w:sdtEndPr>
        <w:rPr>
          <w:noProof/>
        </w:rPr>
      </w:sdtEndP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893AD8" w14:textId="77777777" w:rsidR="008210C7" w:rsidRDefault="008210C7" w:rsidP="009F2A64">
    <w:pPr>
      <w:pStyle w:val="Footer"/>
      <w:jc w:val="center"/>
    </w:pPr>
  </w:p>
  <w:p w14:paraId="05A32A18" w14:textId="570DA275" w:rsidR="008210C7" w:rsidRDefault="008210C7" w:rsidP="00C5745C">
    <w:pPr>
      <w:pStyle w:val="Footer"/>
      <w:jc w:val="center"/>
    </w:pPr>
    <w:sdt>
      <w:sdtPr>
        <w:id w:val="604704289"/>
        <w:docPartObj>
          <w:docPartGallery w:val="Page Numbers (Bottom of Page)"/>
          <w:docPartUnique/>
        </w:docPartObj>
      </w:sdtPr>
      <w:sdtEndPr>
        <w:rPr>
          <w:noProof/>
        </w:rPr>
      </w:sdtEndPr>
      <w:sdtContent/>
    </w:sdt>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8976A" w14:textId="77777777" w:rsidR="008210C7" w:rsidRDefault="008210C7" w:rsidP="009F2A64">
    <w:pPr>
      <w:pStyle w:val="Footer"/>
      <w:jc w:val="center"/>
    </w:pPr>
  </w:p>
  <w:p w14:paraId="5CB59BD7" w14:textId="48F38D2B" w:rsidR="008210C7" w:rsidRDefault="008210C7" w:rsidP="00C5745C">
    <w:pPr>
      <w:pStyle w:val="Footer"/>
      <w:jc w:val="center"/>
    </w:pPr>
    <w:sdt>
      <w:sdtPr>
        <w:id w:val="1233119757"/>
        <w:docPartObj>
          <w:docPartGallery w:val="Page Numbers (Bottom of Page)"/>
          <w:docPartUnique/>
        </w:docPartObj>
      </w:sdtPr>
      <w:sdtEndPr>
        <w:rPr>
          <w:noProof/>
        </w:rPr>
      </w:sdtEndPr>
      <w:sdtContent/>
    </w:sdt>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A12935" w14:textId="77777777" w:rsidR="008210C7" w:rsidRDefault="008210C7" w:rsidP="009F2A64">
    <w:pPr>
      <w:pStyle w:val="Footer"/>
      <w:jc w:val="center"/>
    </w:pPr>
  </w:p>
  <w:p w14:paraId="03B6962C" w14:textId="70F00EA3" w:rsidR="008210C7" w:rsidRDefault="008210C7" w:rsidP="00C5745C">
    <w:pPr>
      <w:pStyle w:val="Footer"/>
      <w:jc w:val="center"/>
    </w:pPr>
    <w:sdt>
      <w:sdtPr>
        <w:id w:val="-1147668441"/>
        <w:docPartObj>
          <w:docPartGallery w:val="Page Numbers (Bottom of Page)"/>
          <w:docPartUnique/>
        </w:docPartObj>
      </w:sdtPr>
      <w:sdtEndPr>
        <w:rPr>
          <w:noProof/>
        </w:rPr>
      </w:sdtEndPr>
      <w:sdtContent/>
    </w:sdt>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9B8CE" w14:textId="77777777" w:rsidR="008210C7" w:rsidRDefault="008210C7" w:rsidP="009F2A64">
    <w:pPr>
      <w:pStyle w:val="Footer"/>
      <w:jc w:val="center"/>
    </w:pPr>
  </w:p>
  <w:p w14:paraId="6DF37147" w14:textId="4B2AFAF3" w:rsidR="008210C7" w:rsidRDefault="008210C7" w:rsidP="00C5745C">
    <w:pPr>
      <w:pStyle w:val="Footer"/>
      <w:jc w:val="center"/>
    </w:pPr>
    <w:sdt>
      <w:sdtPr>
        <w:id w:val="98683355"/>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7A2BDC">
          <w:rPr>
            <w:rStyle w:val="PageNumber"/>
            <w:noProof/>
          </w:rPr>
          <w:t>VII</w:t>
        </w:r>
        <w:r>
          <w:rPr>
            <w:rStyle w:val="PageNumber"/>
          </w:rPr>
          <w:fldChar w:fldCharType="end"/>
        </w:r>
      </w:sdtContent>
    </w:sdt>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38D15" w14:textId="77777777" w:rsidR="008210C7" w:rsidRDefault="008210C7" w:rsidP="009F2A64">
    <w:pPr>
      <w:pStyle w:val="Footer"/>
      <w:jc w:val="center"/>
    </w:pPr>
  </w:p>
  <w:p w14:paraId="3A381F25" w14:textId="77777777" w:rsidR="008210C7" w:rsidRDefault="008210C7" w:rsidP="00C5745C">
    <w:pPr>
      <w:pStyle w:val="Footer"/>
      <w:jc w:val="center"/>
    </w:pPr>
    <w:sdt>
      <w:sdtPr>
        <w:id w:val="1470086782"/>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264714">
          <w:rPr>
            <w:rStyle w:val="PageNumber"/>
            <w:noProof/>
          </w:rPr>
          <w:t>36</w:t>
        </w:r>
        <w:r>
          <w:rPr>
            <w:rStyle w:val="PageNumber"/>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D73BB2" w14:textId="77777777" w:rsidR="008210C7" w:rsidRDefault="008210C7" w:rsidP="000A17B2">
      <w:pPr>
        <w:spacing w:after="0" w:line="240" w:lineRule="auto"/>
      </w:pPr>
      <w:r>
        <w:separator/>
      </w:r>
    </w:p>
  </w:footnote>
  <w:footnote w:type="continuationSeparator" w:id="0">
    <w:p w14:paraId="09519C90" w14:textId="77777777" w:rsidR="008210C7" w:rsidRDefault="008210C7"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8210C7" w:rsidRPr="000A17B2" w:rsidRDefault="008210C7">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0">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11"/>
  </w:num>
  <w:num w:numId="3">
    <w:abstractNumId w:val="23"/>
  </w:num>
  <w:num w:numId="4">
    <w:abstractNumId w:val="9"/>
  </w:num>
  <w:num w:numId="5">
    <w:abstractNumId w:val="1"/>
  </w:num>
  <w:num w:numId="6">
    <w:abstractNumId w:val="2"/>
  </w:num>
  <w:num w:numId="7">
    <w:abstractNumId w:val="20"/>
  </w:num>
  <w:num w:numId="8">
    <w:abstractNumId w:val="5"/>
  </w:num>
  <w:num w:numId="9">
    <w:abstractNumId w:val="13"/>
  </w:num>
  <w:num w:numId="10">
    <w:abstractNumId w:val="12"/>
  </w:num>
  <w:num w:numId="11">
    <w:abstractNumId w:val="18"/>
  </w:num>
  <w:num w:numId="12">
    <w:abstractNumId w:val="21"/>
  </w:num>
  <w:num w:numId="13">
    <w:abstractNumId w:val="17"/>
  </w:num>
  <w:num w:numId="14">
    <w:abstractNumId w:val="10"/>
  </w:num>
  <w:num w:numId="15">
    <w:abstractNumId w:val="4"/>
  </w:num>
  <w:num w:numId="16">
    <w:abstractNumId w:val="21"/>
  </w:num>
  <w:num w:numId="17">
    <w:abstractNumId w:val="3"/>
  </w:num>
  <w:num w:numId="18">
    <w:abstractNumId w:val="15"/>
  </w:num>
  <w:num w:numId="19">
    <w:abstractNumId w:val="14"/>
  </w:num>
  <w:num w:numId="20">
    <w:abstractNumId w:val="8"/>
  </w:num>
  <w:num w:numId="21">
    <w:abstractNumId w:val="7"/>
  </w:num>
  <w:num w:numId="22">
    <w:abstractNumId w:val="19"/>
  </w:num>
  <w:num w:numId="23">
    <w:abstractNumId w:val="16"/>
  </w:num>
  <w:num w:numId="24">
    <w:abstractNumId w:val="22"/>
  </w:num>
  <w:num w:numId="2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ngo Ebersberger">
    <w15:presenceInfo w15:providerId="None" w15:userId="Ingo Ebers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grammar="clean"/>
  <w:doNotTrackMoves/>
  <w:defaultTabStop w:val="709"/>
  <w:hyphenationZone w:val="425"/>
  <w:characterSpacingControl w:val="doNotCompress"/>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7&lt;/item&gt;&lt;item&gt;188&lt;/item&gt;&lt;item&gt;190&lt;/item&gt;&lt;item&gt;191&lt;/item&gt;&lt;item&gt;192&lt;/item&gt;&lt;item&gt;193&lt;/item&gt;&lt;item&gt;194&lt;/item&gt;&lt;item&gt;196&lt;/item&gt;&lt;item&gt;197&lt;/item&gt;&lt;item&gt;198&lt;/item&gt;&lt;item&gt;199&lt;/item&gt;&lt;item&gt;200&lt;/item&gt;&lt;item&gt;201&lt;/item&gt;&lt;item&gt;202&lt;/item&gt;&lt;item&gt;203&lt;/item&gt;&lt;item&gt;204&lt;/item&gt;&lt;item&gt;206&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0&lt;/item&gt;&lt;item&gt;268&lt;/item&gt;&lt;item&gt;269&lt;/item&gt;&lt;item&gt;276&lt;/item&gt;&lt;item&gt;277&lt;/item&gt;&lt;item&gt;282&lt;/item&gt;&lt;item&gt;284&lt;/item&gt;&lt;item&gt;289&lt;/item&gt;&lt;item&gt;292&lt;/item&gt;&lt;item&gt;293&lt;/item&gt;&lt;item&gt;295&lt;/item&gt;&lt;item&gt;297&lt;/item&gt;&lt;item&gt;298&lt;/item&gt;&lt;item&gt;299&lt;/item&gt;&lt;item&gt;300&lt;/item&gt;&lt;item&gt;301&lt;/item&gt;&lt;item&gt;302&lt;/item&gt;&lt;item&gt;303&lt;/item&gt;&lt;item&gt;304&lt;/item&gt;&lt;item&gt;305&lt;/item&gt;&lt;item&gt;306&lt;/item&gt;&lt;item&gt;307&lt;/item&gt;&lt;item&gt;308&lt;/item&gt;&lt;item&gt;310&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4&lt;/item&gt;&lt;item&gt;335&lt;/item&gt;&lt;item&gt;336&lt;/item&gt;&lt;item&gt;337&lt;/item&gt;&lt;item&gt;338&lt;/item&gt;&lt;item&gt;339&lt;/item&gt;&lt;item&gt;340&lt;/item&gt;&lt;item&gt;341&lt;/item&gt;&lt;item&gt;342&lt;/item&gt;&lt;item&gt;343&lt;/item&gt;&lt;item&gt;344&lt;/item&gt;&lt;item&gt;345&lt;/item&gt;&lt;item&gt;346&lt;/item&gt;&lt;item&gt;347&lt;/item&gt;&lt;item&gt;349&lt;/item&gt;&lt;item&gt;350&lt;/item&gt;&lt;item&gt;351&lt;/item&gt;&lt;item&gt;352&lt;/item&gt;&lt;item&gt;353&lt;/item&gt;&lt;item&gt;354&lt;/item&gt;&lt;item&gt;355&lt;/item&gt;&lt;item&gt;357&lt;/item&gt;&lt;item&gt;360&lt;/item&gt;&lt;item&gt;361&lt;/item&gt;&lt;item&gt;362&lt;/item&gt;&lt;item&gt;363&lt;/item&gt;&lt;item&gt;364&lt;/item&gt;&lt;item&gt;365&lt;/item&gt;&lt;item&gt;366&lt;/item&gt;&lt;item&gt;368&lt;/item&gt;&lt;item&gt;369&lt;/item&gt;&lt;item&gt;370&lt;/item&gt;&lt;item&gt;371&lt;/item&gt;&lt;item&gt;372&lt;/item&gt;&lt;item&gt;373&lt;/item&gt;&lt;item&gt;374&lt;/item&gt;&lt;item&gt;375&lt;/item&gt;&lt;item&gt;376&lt;/item&gt;&lt;item&gt;377&lt;/item&gt;&lt;item&gt;378&lt;/item&gt;&lt;item&gt;379&lt;/item&gt;&lt;item&gt;380&lt;/item&gt;&lt;item&gt;381&lt;/item&gt;&lt;item&gt;382&lt;/item&gt;&lt;item&gt;383&lt;/item&gt;&lt;item&gt;384&lt;/item&gt;&lt;item&gt;385&lt;/item&gt;&lt;item&gt;386&lt;/item&gt;&lt;item&gt;387&lt;/item&gt;&lt;item&gt;390&lt;/item&gt;&lt;item&gt;391&lt;/item&gt;&lt;item&gt;392&lt;/item&gt;&lt;item&gt;393&lt;/item&gt;&lt;item&gt;394&lt;/item&gt;&lt;item&gt;395&lt;/item&gt;&lt;item&gt;396&lt;/item&gt;&lt;item&gt;397&lt;/item&gt;&lt;item&gt;398&lt;/item&gt;&lt;item&gt;399&lt;/item&gt;&lt;item&gt;400&lt;/item&gt;&lt;item&gt;401&lt;/item&gt;&lt;item&gt;402&lt;/item&gt;&lt;item&gt;403&lt;/item&gt;&lt;item&gt;404&lt;/item&gt;&lt;item&gt;405&lt;/item&gt;&lt;item&gt;406&lt;/item&gt;&lt;item&gt;407&lt;/item&gt;&lt;item&gt;408&lt;/item&gt;&lt;item&gt;409&lt;/item&gt;&lt;item&gt;410&lt;/item&gt;&lt;item&gt;411&lt;/item&gt;&lt;item&gt;412&lt;/item&gt;&lt;item&gt;413&lt;/item&gt;&lt;item&gt;414&lt;/item&gt;&lt;item&gt;415&lt;/item&gt;&lt;item&gt;416&lt;/item&gt;&lt;item&gt;417&lt;/item&gt;&lt;item&gt;418&lt;/item&gt;&lt;item&gt;419&lt;/item&gt;&lt;/record-ids&gt;&lt;/item&gt;&lt;/Libraries&gt;"/>
  </w:docVars>
  <w:rsids>
    <w:rsidRoot w:val="00371AE7"/>
    <w:rsid w:val="000014E9"/>
    <w:rsid w:val="00001AD8"/>
    <w:rsid w:val="00001DB1"/>
    <w:rsid w:val="00001E15"/>
    <w:rsid w:val="000027A0"/>
    <w:rsid w:val="00002D0B"/>
    <w:rsid w:val="00002D87"/>
    <w:rsid w:val="00002E33"/>
    <w:rsid w:val="000033A9"/>
    <w:rsid w:val="000035F7"/>
    <w:rsid w:val="000037BF"/>
    <w:rsid w:val="000039C9"/>
    <w:rsid w:val="0000407E"/>
    <w:rsid w:val="00006710"/>
    <w:rsid w:val="00006D96"/>
    <w:rsid w:val="00006EF0"/>
    <w:rsid w:val="00006F49"/>
    <w:rsid w:val="00007CA0"/>
    <w:rsid w:val="00007CFE"/>
    <w:rsid w:val="00010C14"/>
    <w:rsid w:val="000110B6"/>
    <w:rsid w:val="000118F3"/>
    <w:rsid w:val="00011FB9"/>
    <w:rsid w:val="000120D4"/>
    <w:rsid w:val="00012379"/>
    <w:rsid w:val="00012763"/>
    <w:rsid w:val="00012852"/>
    <w:rsid w:val="00012CDE"/>
    <w:rsid w:val="000137AB"/>
    <w:rsid w:val="00013A81"/>
    <w:rsid w:val="00013B38"/>
    <w:rsid w:val="00014009"/>
    <w:rsid w:val="0001416A"/>
    <w:rsid w:val="0001448E"/>
    <w:rsid w:val="0001456D"/>
    <w:rsid w:val="0001567F"/>
    <w:rsid w:val="00015A81"/>
    <w:rsid w:val="00015CBA"/>
    <w:rsid w:val="000169B7"/>
    <w:rsid w:val="00016B2C"/>
    <w:rsid w:val="00016E3A"/>
    <w:rsid w:val="000172D6"/>
    <w:rsid w:val="000173A7"/>
    <w:rsid w:val="0001767C"/>
    <w:rsid w:val="00017944"/>
    <w:rsid w:val="00017FD1"/>
    <w:rsid w:val="0002006D"/>
    <w:rsid w:val="00020159"/>
    <w:rsid w:val="00020C53"/>
    <w:rsid w:val="000217EC"/>
    <w:rsid w:val="00021B9B"/>
    <w:rsid w:val="00022284"/>
    <w:rsid w:val="00022C02"/>
    <w:rsid w:val="00022E3F"/>
    <w:rsid w:val="00022E5D"/>
    <w:rsid w:val="0002339D"/>
    <w:rsid w:val="0002368D"/>
    <w:rsid w:val="00023972"/>
    <w:rsid w:val="00023C60"/>
    <w:rsid w:val="00023D32"/>
    <w:rsid w:val="00024476"/>
    <w:rsid w:val="00024930"/>
    <w:rsid w:val="000251E0"/>
    <w:rsid w:val="00025697"/>
    <w:rsid w:val="00025864"/>
    <w:rsid w:val="00025C1E"/>
    <w:rsid w:val="00026791"/>
    <w:rsid w:val="000267D0"/>
    <w:rsid w:val="00026D9F"/>
    <w:rsid w:val="00026EF8"/>
    <w:rsid w:val="0002706A"/>
    <w:rsid w:val="00030D13"/>
    <w:rsid w:val="0003192E"/>
    <w:rsid w:val="00031ECA"/>
    <w:rsid w:val="000329B1"/>
    <w:rsid w:val="00032B0D"/>
    <w:rsid w:val="00032EF8"/>
    <w:rsid w:val="000332AC"/>
    <w:rsid w:val="0003351F"/>
    <w:rsid w:val="00033638"/>
    <w:rsid w:val="00033C9E"/>
    <w:rsid w:val="00033E03"/>
    <w:rsid w:val="000342BB"/>
    <w:rsid w:val="000350A7"/>
    <w:rsid w:val="00035AE7"/>
    <w:rsid w:val="00035D3F"/>
    <w:rsid w:val="00035E36"/>
    <w:rsid w:val="000362A1"/>
    <w:rsid w:val="0003644C"/>
    <w:rsid w:val="000366EA"/>
    <w:rsid w:val="00036757"/>
    <w:rsid w:val="000368BE"/>
    <w:rsid w:val="00037299"/>
    <w:rsid w:val="000379BA"/>
    <w:rsid w:val="00037A96"/>
    <w:rsid w:val="00037C36"/>
    <w:rsid w:val="000405C7"/>
    <w:rsid w:val="00041448"/>
    <w:rsid w:val="000418DC"/>
    <w:rsid w:val="00041A0A"/>
    <w:rsid w:val="0004205C"/>
    <w:rsid w:val="00042644"/>
    <w:rsid w:val="00042C31"/>
    <w:rsid w:val="00042FD9"/>
    <w:rsid w:val="00043DED"/>
    <w:rsid w:val="000440DC"/>
    <w:rsid w:val="000448FA"/>
    <w:rsid w:val="000449A6"/>
    <w:rsid w:val="0004539D"/>
    <w:rsid w:val="0004554D"/>
    <w:rsid w:val="00045850"/>
    <w:rsid w:val="00046288"/>
    <w:rsid w:val="00046593"/>
    <w:rsid w:val="000466EA"/>
    <w:rsid w:val="00046CA0"/>
    <w:rsid w:val="00046F86"/>
    <w:rsid w:val="000471BF"/>
    <w:rsid w:val="000476C7"/>
    <w:rsid w:val="000478F4"/>
    <w:rsid w:val="00047965"/>
    <w:rsid w:val="00047EE5"/>
    <w:rsid w:val="0005051F"/>
    <w:rsid w:val="000507AF"/>
    <w:rsid w:val="00050862"/>
    <w:rsid w:val="00050A30"/>
    <w:rsid w:val="0005139D"/>
    <w:rsid w:val="00051EA0"/>
    <w:rsid w:val="000529B3"/>
    <w:rsid w:val="0005344A"/>
    <w:rsid w:val="00053680"/>
    <w:rsid w:val="0005446C"/>
    <w:rsid w:val="00054861"/>
    <w:rsid w:val="00054B2F"/>
    <w:rsid w:val="00054E8A"/>
    <w:rsid w:val="00055195"/>
    <w:rsid w:val="00055968"/>
    <w:rsid w:val="000564E8"/>
    <w:rsid w:val="00056953"/>
    <w:rsid w:val="0005723C"/>
    <w:rsid w:val="00057989"/>
    <w:rsid w:val="000579A7"/>
    <w:rsid w:val="000607CA"/>
    <w:rsid w:val="00060900"/>
    <w:rsid w:val="000614E6"/>
    <w:rsid w:val="00061807"/>
    <w:rsid w:val="000619C2"/>
    <w:rsid w:val="00061A32"/>
    <w:rsid w:val="00061A6B"/>
    <w:rsid w:val="00061BBC"/>
    <w:rsid w:val="00062FD8"/>
    <w:rsid w:val="00064800"/>
    <w:rsid w:val="00064A9F"/>
    <w:rsid w:val="00065BF3"/>
    <w:rsid w:val="00065F80"/>
    <w:rsid w:val="00066A0B"/>
    <w:rsid w:val="00066E37"/>
    <w:rsid w:val="0006712D"/>
    <w:rsid w:val="000705A8"/>
    <w:rsid w:val="00070E25"/>
    <w:rsid w:val="000714E7"/>
    <w:rsid w:val="00071992"/>
    <w:rsid w:val="00072508"/>
    <w:rsid w:val="0007274F"/>
    <w:rsid w:val="00072C64"/>
    <w:rsid w:val="00072EF8"/>
    <w:rsid w:val="000730C0"/>
    <w:rsid w:val="00073898"/>
    <w:rsid w:val="00073EC9"/>
    <w:rsid w:val="00074115"/>
    <w:rsid w:val="0007496F"/>
    <w:rsid w:val="00074F09"/>
    <w:rsid w:val="00074FD0"/>
    <w:rsid w:val="00075524"/>
    <w:rsid w:val="00075BD8"/>
    <w:rsid w:val="00075E30"/>
    <w:rsid w:val="000766A5"/>
    <w:rsid w:val="0007693E"/>
    <w:rsid w:val="00076E68"/>
    <w:rsid w:val="00076E91"/>
    <w:rsid w:val="00077051"/>
    <w:rsid w:val="0007725F"/>
    <w:rsid w:val="00077530"/>
    <w:rsid w:val="00077779"/>
    <w:rsid w:val="00077826"/>
    <w:rsid w:val="000779C7"/>
    <w:rsid w:val="00077AEC"/>
    <w:rsid w:val="00080079"/>
    <w:rsid w:val="00080E9E"/>
    <w:rsid w:val="0008121D"/>
    <w:rsid w:val="00081538"/>
    <w:rsid w:val="00081B4D"/>
    <w:rsid w:val="00081BB4"/>
    <w:rsid w:val="00081D25"/>
    <w:rsid w:val="00082A1A"/>
    <w:rsid w:val="00082B98"/>
    <w:rsid w:val="00082BDA"/>
    <w:rsid w:val="0008431B"/>
    <w:rsid w:val="000855D7"/>
    <w:rsid w:val="000859B1"/>
    <w:rsid w:val="00085C67"/>
    <w:rsid w:val="0008664B"/>
    <w:rsid w:val="000866B3"/>
    <w:rsid w:val="000866C5"/>
    <w:rsid w:val="000867AE"/>
    <w:rsid w:val="000877EC"/>
    <w:rsid w:val="00087E6B"/>
    <w:rsid w:val="00087F5F"/>
    <w:rsid w:val="0009039A"/>
    <w:rsid w:val="00090811"/>
    <w:rsid w:val="00090E20"/>
    <w:rsid w:val="00090E88"/>
    <w:rsid w:val="00091327"/>
    <w:rsid w:val="000915AD"/>
    <w:rsid w:val="000924F2"/>
    <w:rsid w:val="000925D4"/>
    <w:rsid w:val="00092886"/>
    <w:rsid w:val="000929A5"/>
    <w:rsid w:val="000929B3"/>
    <w:rsid w:val="00093133"/>
    <w:rsid w:val="00093363"/>
    <w:rsid w:val="000935DA"/>
    <w:rsid w:val="00093766"/>
    <w:rsid w:val="00094428"/>
    <w:rsid w:val="00094713"/>
    <w:rsid w:val="0009483E"/>
    <w:rsid w:val="00095129"/>
    <w:rsid w:val="000952D1"/>
    <w:rsid w:val="0009637F"/>
    <w:rsid w:val="000965B1"/>
    <w:rsid w:val="000969F3"/>
    <w:rsid w:val="00096CEE"/>
    <w:rsid w:val="000975BB"/>
    <w:rsid w:val="000A0955"/>
    <w:rsid w:val="000A0C3A"/>
    <w:rsid w:val="000A0CB3"/>
    <w:rsid w:val="000A136B"/>
    <w:rsid w:val="000A1592"/>
    <w:rsid w:val="000A17B2"/>
    <w:rsid w:val="000A1CBF"/>
    <w:rsid w:val="000A1E48"/>
    <w:rsid w:val="000A1F00"/>
    <w:rsid w:val="000A2233"/>
    <w:rsid w:val="000A24D8"/>
    <w:rsid w:val="000A2CC8"/>
    <w:rsid w:val="000A32B0"/>
    <w:rsid w:val="000A38E1"/>
    <w:rsid w:val="000A392D"/>
    <w:rsid w:val="000A3A29"/>
    <w:rsid w:val="000A4688"/>
    <w:rsid w:val="000A4D3D"/>
    <w:rsid w:val="000A581C"/>
    <w:rsid w:val="000A65FC"/>
    <w:rsid w:val="000A6C78"/>
    <w:rsid w:val="000A6CDD"/>
    <w:rsid w:val="000A7134"/>
    <w:rsid w:val="000A7AAB"/>
    <w:rsid w:val="000B00E8"/>
    <w:rsid w:val="000B054B"/>
    <w:rsid w:val="000B081C"/>
    <w:rsid w:val="000B0ED0"/>
    <w:rsid w:val="000B108D"/>
    <w:rsid w:val="000B110A"/>
    <w:rsid w:val="000B21C0"/>
    <w:rsid w:val="000B24F0"/>
    <w:rsid w:val="000B29A9"/>
    <w:rsid w:val="000B355B"/>
    <w:rsid w:val="000B366D"/>
    <w:rsid w:val="000B396E"/>
    <w:rsid w:val="000B39F2"/>
    <w:rsid w:val="000B3C3A"/>
    <w:rsid w:val="000B41D3"/>
    <w:rsid w:val="000B4CCB"/>
    <w:rsid w:val="000B6719"/>
    <w:rsid w:val="000B692C"/>
    <w:rsid w:val="000B730C"/>
    <w:rsid w:val="000B74DD"/>
    <w:rsid w:val="000B7AF1"/>
    <w:rsid w:val="000B7D1C"/>
    <w:rsid w:val="000C0396"/>
    <w:rsid w:val="000C05DA"/>
    <w:rsid w:val="000C0CE1"/>
    <w:rsid w:val="000C0FF9"/>
    <w:rsid w:val="000C10CA"/>
    <w:rsid w:val="000C13E6"/>
    <w:rsid w:val="000C27CB"/>
    <w:rsid w:val="000C2CE0"/>
    <w:rsid w:val="000C2EE4"/>
    <w:rsid w:val="000C350D"/>
    <w:rsid w:val="000C378B"/>
    <w:rsid w:val="000C3AE4"/>
    <w:rsid w:val="000C3B47"/>
    <w:rsid w:val="000C3B8C"/>
    <w:rsid w:val="000C43E4"/>
    <w:rsid w:val="000C4748"/>
    <w:rsid w:val="000C49F3"/>
    <w:rsid w:val="000C4C0C"/>
    <w:rsid w:val="000C5394"/>
    <w:rsid w:val="000C60C4"/>
    <w:rsid w:val="000C65BD"/>
    <w:rsid w:val="000C67C3"/>
    <w:rsid w:val="000C6982"/>
    <w:rsid w:val="000C6E11"/>
    <w:rsid w:val="000C7B6C"/>
    <w:rsid w:val="000C7F50"/>
    <w:rsid w:val="000D080B"/>
    <w:rsid w:val="000D113F"/>
    <w:rsid w:val="000D1476"/>
    <w:rsid w:val="000D1502"/>
    <w:rsid w:val="000D16A3"/>
    <w:rsid w:val="000D2470"/>
    <w:rsid w:val="000D24E3"/>
    <w:rsid w:val="000D2DD9"/>
    <w:rsid w:val="000D3223"/>
    <w:rsid w:val="000D3309"/>
    <w:rsid w:val="000D3904"/>
    <w:rsid w:val="000D4104"/>
    <w:rsid w:val="000D459B"/>
    <w:rsid w:val="000D4EBB"/>
    <w:rsid w:val="000D4F6D"/>
    <w:rsid w:val="000D5936"/>
    <w:rsid w:val="000D5A99"/>
    <w:rsid w:val="000D6384"/>
    <w:rsid w:val="000D6725"/>
    <w:rsid w:val="000D68BA"/>
    <w:rsid w:val="000D6D58"/>
    <w:rsid w:val="000D6F8E"/>
    <w:rsid w:val="000D7215"/>
    <w:rsid w:val="000E012F"/>
    <w:rsid w:val="000E0EEC"/>
    <w:rsid w:val="000E1076"/>
    <w:rsid w:val="000E15F8"/>
    <w:rsid w:val="000E1722"/>
    <w:rsid w:val="000E1B60"/>
    <w:rsid w:val="000E2159"/>
    <w:rsid w:val="000E23ED"/>
    <w:rsid w:val="000E2806"/>
    <w:rsid w:val="000E2977"/>
    <w:rsid w:val="000E2D0A"/>
    <w:rsid w:val="000E2DFC"/>
    <w:rsid w:val="000E2E38"/>
    <w:rsid w:val="000E3033"/>
    <w:rsid w:val="000E30B8"/>
    <w:rsid w:val="000E37F0"/>
    <w:rsid w:val="000E40BD"/>
    <w:rsid w:val="000E45DE"/>
    <w:rsid w:val="000E4666"/>
    <w:rsid w:val="000E4C2C"/>
    <w:rsid w:val="000E5C0E"/>
    <w:rsid w:val="000E6189"/>
    <w:rsid w:val="000E65AA"/>
    <w:rsid w:val="000E6E54"/>
    <w:rsid w:val="000E78A0"/>
    <w:rsid w:val="000E7A08"/>
    <w:rsid w:val="000E7B65"/>
    <w:rsid w:val="000E7C89"/>
    <w:rsid w:val="000F05A3"/>
    <w:rsid w:val="000F0E26"/>
    <w:rsid w:val="000F14C6"/>
    <w:rsid w:val="000F17FF"/>
    <w:rsid w:val="000F19CD"/>
    <w:rsid w:val="000F1A42"/>
    <w:rsid w:val="000F1AA1"/>
    <w:rsid w:val="000F1DD4"/>
    <w:rsid w:val="000F217D"/>
    <w:rsid w:val="000F26E4"/>
    <w:rsid w:val="000F2A86"/>
    <w:rsid w:val="000F2D01"/>
    <w:rsid w:val="000F34CE"/>
    <w:rsid w:val="000F37EC"/>
    <w:rsid w:val="000F3820"/>
    <w:rsid w:val="000F3DD6"/>
    <w:rsid w:val="000F40D6"/>
    <w:rsid w:val="000F42AF"/>
    <w:rsid w:val="000F4D00"/>
    <w:rsid w:val="000F4EC9"/>
    <w:rsid w:val="000F583E"/>
    <w:rsid w:val="000F5B4D"/>
    <w:rsid w:val="000F6223"/>
    <w:rsid w:val="000F678F"/>
    <w:rsid w:val="000F7278"/>
    <w:rsid w:val="000F7F43"/>
    <w:rsid w:val="000F7FD5"/>
    <w:rsid w:val="001002C2"/>
    <w:rsid w:val="0010055D"/>
    <w:rsid w:val="00100B4D"/>
    <w:rsid w:val="00100C8C"/>
    <w:rsid w:val="00101285"/>
    <w:rsid w:val="00101D43"/>
    <w:rsid w:val="00102C79"/>
    <w:rsid w:val="00102EE4"/>
    <w:rsid w:val="00102FA0"/>
    <w:rsid w:val="00102FBF"/>
    <w:rsid w:val="00104584"/>
    <w:rsid w:val="0010489C"/>
    <w:rsid w:val="001048D9"/>
    <w:rsid w:val="00104B72"/>
    <w:rsid w:val="0010521B"/>
    <w:rsid w:val="001054B0"/>
    <w:rsid w:val="001055AB"/>
    <w:rsid w:val="001058BE"/>
    <w:rsid w:val="00105C10"/>
    <w:rsid w:val="00105E06"/>
    <w:rsid w:val="00106033"/>
    <w:rsid w:val="00106047"/>
    <w:rsid w:val="001062E4"/>
    <w:rsid w:val="0010640D"/>
    <w:rsid w:val="00107139"/>
    <w:rsid w:val="001076C1"/>
    <w:rsid w:val="00107801"/>
    <w:rsid w:val="00107C8C"/>
    <w:rsid w:val="00107ECC"/>
    <w:rsid w:val="0011028C"/>
    <w:rsid w:val="00111422"/>
    <w:rsid w:val="00111AE4"/>
    <w:rsid w:val="00111BBD"/>
    <w:rsid w:val="00112222"/>
    <w:rsid w:val="00112EC8"/>
    <w:rsid w:val="001132D7"/>
    <w:rsid w:val="00113560"/>
    <w:rsid w:val="001137CD"/>
    <w:rsid w:val="00113AC4"/>
    <w:rsid w:val="00114874"/>
    <w:rsid w:val="00114BB7"/>
    <w:rsid w:val="001150D7"/>
    <w:rsid w:val="001156A4"/>
    <w:rsid w:val="00116325"/>
    <w:rsid w:val="0011646C"/>
    <w:rsid w:val="00116731"/>
    <w:rsid w:val="00116F47"/>
    <w:rsid w:val="001173B6"/>
    <w:rsid w:val="00120071"/>
    <w:rsid w:val="00120498"/>
    <w:rsid w:val="00121255"/>
    <w:rsid w:val="0012126E"/>
    <w:rsid w:val="001212AE"/>
    <w:rsid w:val="00121447"/>
    <w:rsid w:val="001217E3"/>
    <w:rsid w:val="0012198E"/>
    <w:rsid w:val="0012202D"/>
    <w:rsid w:val="00122431"/>
    <w:rsid w:val="0012248C"/>
    <w:rsid w:val="001224A2"/>
    <w:rsid w:val="001227EB"/>
    <w:rsid w:val="00122B39"/>
    <w:rsid w:val="001231BB"/>
    <w:rsid w:val="0012372C"/>
    <w:rsid w:val="001238BF"/>
    <w:rsid w:val="00123E19"/>
    <w:rsid w:val="00123F62"/>
    <w:rsid w:val="001241CA"/>
    <w:rsid w:val="00124209"/>
    <w:rsid w:val="001249A6"/>
    <w:rsid w:val="00124D24"/>
    <w:rsid w:val="00124DA2"/>
    <w:rsid w:val="00124F37"/>
    <w:rsid w:val="00125B97"/>
    <w:rsid w:val="00125E30"/>
    <w:rsid w:val="00126614"/>
    <w:rsid w:val="0012667D"/>
    <w:rsid w:val="00126901"/>
    <w:rsid w:val="00126E8D"/>
    <w:rsid w:val="00127297"/>
    <w:rsid w:val="00127C21"/>
    <w:rsid w:val="00127D92"/>
    <w:rsid w:val="001305BA"/>
    <w:rsid w:val="00130A2E"/>
    <w:rsid w:val="00130A70"/>
    <w:rsid w:val="00130E22"/>
    <w:rsid w:val="001312E2"/>
    <w:rsid w:val="001314C8"/>
    <w:rsid w:val="00131A12"/>
    <w:rsid w:val="00131D6B"/>
    <w:rsid w:val="00132567"/>
    <w:rsid w:val="00132FC5"/>
    <w:rsid w:val="00133214"/>
    <w:rsid w:val="0013347F"/>
    <w:rsid w:val="00133971"/>
    <w:rsid w:val="00133A95"/>
    <w:rsid w:val="001344E6"/>
    <w:rsid w:val="00134597"/>
    <w:rsid w:val="001347DF"/>
    <w:rsid w:val="001347E5"/>
    <w:rsid w:val="00134859"/>
    <w:rsid w:val="00134E3B"/>
    <w:rsid w:val="001350BA"/>
    <w:rsid w:val="0013584D"/>
    <w:rsid w:val="00135944"/>
    <w:rsid w:val="00136400"/>
    <w:rsid w:val="00136631"/>
    <w:rsid w:val="00136669"/>
    <w:rsid w:val="001366C6"/>
    <w:rsid w:val="001368F7"/>
    <w:rsid w:val="00136C81"/>
    <w:rsid w:val="00136EA5"/>
    <w:rsid w:val="0013767B"/>
    <w:rsid w:val="001376D3"/>
    <w:rsid w:val="001401D6"/>
    <w:rsid w:val="001402F9"/>
    <w:rsid w:val="0014076C"/>
    <w:rsid w:val="00140AB4"/>
    <w:rsid w:val="00141118"/>
    <w:rsid w:val="00141763"/>
    <w:rsid w:val="00141F7F"/>
    <w:rsid w:val="001425D9"/>
    <w:rsid w:val="0014299F"/>
    <w:rsid w:val="001431A9"/>
    <w:rsid w:val="00143576"/>
    <w:rsid w:val="00143F79"/>
    <w:rsid w:val="001440C7"/>
    <w:rsid w:val="0014441F"/>
    <w:rsid w:val="00144755"/>
    <w:rsid w:val="0014484E"/>
    <w:rsid w:val="00144C1C"/>
    <w:rsid w:val="00144EF8"/>
    <w:rsid w:val="00145055"/>
    <w:rsid w:val="001451FC"/>
    <w:rsid w:val="00145554"/>
    <w:rsid w:val="001456E3"/>
    <w:rsid w:val="001458BE"/>
    <w:rsid w:val="001458DE"/>
    <w:rsid w:val="00145D18"/>
    <w:rsid w:val="001460DE"/>
    <w:rsid w:val="00146147"/>
    <w:rsid w:val="00146D2B"/>
    <w:rsid w:val="001476F6"/>
    <w:rsid w:val="001477F3"/>
    <w:rsid w:val="00147954"/>
    <w:rsid w:val="00147D74"/>
    <w:rsid w:val="00150B56"/>
    <w:rsid w:val="00150B9A"/>
    <w:rsid w:val="001514DF"/>
    <w:rsid w:val="00151566"/>
    <w:rsid w:val="00151F7B"/>
    <w:rsid w:val="001521DE"/>
    <w:rsid w:val="00153738"/>
    <w:rsid w:val="001541B2"/>
    <w:rsid w:val="001547CC"/>
    <w:rsid w:val="001556F5"/>
    <w:rsid w:val="001558BB"/>
    <w:rsid w:val="00155A10"/>
    <w:rsid w:val="0015627A"/>
    <w:rsid w:val="001562E3"/>
    <w:rsid w:val="0015675A"/>
    <w:rsid w:val="001569B4"/>
    <w:rsid w:val="00156D8A"/>
    <w:rsid w:val="00157A09"/>
    <w:rsid w:val="0016066C"/>
    <w:rsid w:val="001607F5"/>
    <w:rsid w:val="00160AEB"/>
    <w:rsid w:val="00160D04"/>
    <w:rsid w:val="0016100E"/>
    <w:rsid w:val="0016160F"/>
    <w:rsid w:val="00161FEE"/>
    <w:rsid w:val="001620DD"/>
    <w:rsid w:val="001622F6"/>
    <w:rsid w:val="0016239F"/>
    <w:rsid w:val="00162ADF"/>
    <w:rsid w:val="00162EED"/>
    <w:rsid w:val="00163045"/>
    <w:rsid w:val="0016340B"/>
    <w:rsid w:val="00164AC9"/>
    <w:rsid w:val="00164DFE"/>
    <w:rsid w:val="00165631"/>
    <w:rsid w:val="00166A9C"/>
    <w:rsid w:val="00166D07"/>
    <w:rsid w:val="00167136"/>
    <w:rsid w:val="00167667"/>
    <w:rsid w:val="00170768"/>
    <w:rsid w:val="00170F78"/>
    <w:rsid w:val="00171003"/>
    <w:rsid w:val="0017192F"/>
    <w:rsid w:val="00171F74"/>
    <w:rsid w:val="00172128"/>
    <w:rsid w:val="00172496"/>
    <w:rsid w:val="00172C30"/>
    <w:rsid w:val="0017302D"/>
    <w:rsid w:val="0017333E"/>
    <w:rsid w:val="00173A2F"/>
    <w:rsid w:val="00174353"/>
    <w:rsid w:val="001747F6"/>
    <w:rsid w:val="00174B04"/>
    <w:rsid w:val="00174D67"/>
    <w:rsid w:val="00175A56"/>
    <w:rsid w:val="0017624A"/>
    <w:rsid w:val="001765E2"/>
    <w:rsid w:val="0017686C"/>
    <w:rsid w:val="00176B0C"/>
    <w:rsid w:val="0017704E"/>
    <w:rsid w:val="001772E1"/>
    <w:rsid w:val="001773C5"/>
    <w:rsid w:val="00177ED5"/>
    <w:rsid w:val="001805CD"/>
    <w:rsid w:val="001806D2"/>
    <w:rsid w:val="00181316"/>
    <w:rsid w:val="00181A1B"/>
    <w:rsid w:val="00181B00"/>
    <w:rsid w:val="00182B16"/>
    <w:rsid w:val="00182DEA"/>
    <w:rsid w:val="0018342C"/>
    <w:rsid w:val="00184946"/>
    <w:rsid w:val="001850AF"/>
    <w:rsid w:val="00185461"/>
    <w:rsid w:val="001856D9"/>
    <w:rsid w:val="00186704"/>
    <w:rsid w:val="00186743"/>
    <w:rsid w:val="00186DF9"/>
    <w:rsid w:val="001872D7"/>
    <w:rsid w:val="0018731C"/>
    <w:rsid w:val="001876ED"/>
    <w:rsid w:val="00187888"/>
    <w:rsid w:val="00187C4D"/>
    <w:rsid w:val="00187D26"/>
    <w:rsid w:val="00190012"/>
    <w:rsid w:val="001901D7"/>
    <w:rsid w:val="00190422"/>
    <w:rsid w:val="00190F2F"/>
    <w:rsid w:val="0019198D"/>
    <w:rsid w:val="00191BB4"/>
    <w:rsid w:val="00192008"/>
    <w:rsid w:val="001926DC"/>
    <w:rsid w:val="00192986"/>
    <w:rsid w:val="00193350"/>
    <w:rsid w:val="001936A1"/>
    <w:rsid w:val="00193978"/>
    <w:rsid w:val="0019442C"/>
    <w:rsid w:val="001944D5"/>
    <w:rsid w:val="0019468D"/>
    <w:rsid w:val="00194939"/>
    <w:rsid w:val="00194DE4"/>
    <w:rsid w:val="001950D0"/>
    <w:rsid w:val="00195306"/>
    <w:rsid w:val="0019558C"/>
    <w:rsid w:val="001956FF"/>
    <w:rsid w:val="00195B07"/>
    <w:rsid w:val="00195BF6"/>
    <w:rsid w:val="00195EE0"/>
    <w:rsid w:val="00196A8D"/>
    <w:rsid w:val="00197099"/>
    <w:rsid w:val="00197160"/>
    <w:rsid w:val="001972CD"/>
    <w:rsid w:val="0019784D"/>
    <w:rsid w:val="00197A68"/>
    <w:rsid w:val="001A0755"/>
    <w:rsid w:val="001A0891"/>
    <w:rsid w:val="001A0943"/>
    <w:rsid w:val="001A0A20"/>
    <w:rsid w:val="001A0D36"/>
    <w:rsid w:val="001A0F21"/>
    <w:rsid w:val="001A1113"/>
    <w:rsid w:val="001A13D6"/>
    <w:rsid w:val="001A1467"/>
    <w:rsid w:val="001A192B"/>
    <w:rsid w:val="001A1E04"/>
    <w:rsid w:val="001A22DF"/>
    <w:rsid w:val="001A273D"/>
    <w:rsid w:val="001A2B78"/>
    <w:rsid w:val="001A2E3A"/>
    <w:rsid w:val="001A32F2"/>
    <w:rsid w:val="001A3414"/>
    <w:rsid w:val="001A3535"/>
    <w:rsid w:val="001A389D"/>
    <w:rsid w:val="001A3E4F"/>
    <w:rsid w:val="001A4171"/>
    <w:rsid w:val="001A4234"/>
    <w:rsid w:val="001A4452"/>
    <w:rsid w:val="001A4781"/>
    <w:rsid w:val="001A4C31"/>
    <w:rsid w:val="001A4D1E"/>
    <w:rsid w:val="001A5763"/>
    <w:rsid w:val="001A5E19"/>
    <w:rsid w:val="001A62AD"/>
    <w:rsid w:val="001A6F06"/>
    <w:rsid w:val="001A7036"/>
    <w:rsid w:val="001A733E"/>
    <w:rsid w:val="001A791C"/>
    <w:rsid w:val="001A7CEA"/>
    <w:rsid w:val="001A7DB3"/>
    <w:rsid w:val="001A7EC0"/>
    <w:rsid w:val="001B0326"/>
    <w:rsid w:val="001B05B8"/>
    <w:rsid w:val="001B10D7"/>
    <w:rsid w:val="001B1936"/>
    <w:rsid w:val="001B1A19"/>
    <w:rsid w:val="001B1B7E"/>
    <w:rsid w:val="001B1D3A"/>
    <w:rsid w:val="001B1E3F"/>
    <w:rsid w:val="001B316D"/>
    <w:rsid w:val="001B373E"/>
    <w:rsid w:val="001B376C"/>
    <w:rsid w:val="001B379B"/>
    <w:rsid w:val="001B3CE3"/>
    <w:rsid w:val="001B45E5"/>
    <w:rsid w:val="001B4891"/>
    <w:rsid w:val="001B4AA8"/>
    <w:rsid w:val="001B5C40"/>
    <w:rsid w:val="001B5E65"/>
    <w:rsid w:val="001B5F8C"/>
    <w:rsid w:val="001B6707"/>
    <w:rsid w:val="001B6F60"/>
    <w:rsid w:val="001B75A2"/>
    <w:rsid w:val="001B79E5"/>
    <w:rsid w:val="001B7E7D"/>
    <w:rsid w:val="001C1054"/>
    <w:rsid w:val="001C1165"/>
    <w:rsid w:val="001C1778"/>
    <w:rsid w:val="001C1EB8"/>
    <w:rsid w:val="001C262F"/>
    <w:rsid w:val="001C28A5"/>
    <w:rsid w:val="001C28A7"/>
    <w:rsid w:val="001C2E85"/>
    <w:rsid w:val="001C35BD"/>
    <w:rsid w:val="001C39F0"/>
    <w:rsid w:val="001C3B98"/>
    <w:rsid w:val="001C3D77"/>
    <w:rsid w:val="001C49CF"/>
    <w:rsid w:val="001C49FD"/>
    <w:rsid w:val="001C4CA6"/>
    <w:rsid w:val="001C5057"/>
    <w:rsid w:val="001C5213"/>
    <w:rsid w:val="001C52F9"/>
    <w:rsid w:val="001C5400"/>
    <w:rsid w:val="001C5459"/>
    <w:rsid w:val="001C5BEF"/>
    <w:rsid w:val="001C679D"/>
    <w:rsid w:val="001C6B16"/>
    <w:rsid w:val="001C6C11"/>
    <w:rsid w:val="001C738B"/>
    <w:rsid w:val="001C7DEC"/>
    <w:rsid w:val="001D0241"/>
    <w:rsid w:val="001D0282"/>
    <w:rsid w:val="001D0DEC"/>
    <w:rsid w:val="001D184A"/>
    <w:rsid w:val="001D18B2"/>
    <w:rsid w:val="001D1C23"/>
    <w:rsid w:val="001D2235"/>
    <w:rsid w:val="001D242C"/>
    <w:rsid w:val="001D27AF"/>
    <w:rsid w:val="001D2B66"/>
    <w:rsid w:val="001D2C82"/>
    <w:rsid w:val="001D31A1"/>
    <w:rsid w:val="001D360F"/>
    <w:rsid w:val="001D3A8F"/>
    <w:rsid w:val="001D4199"/>
    <w:rsid w:val="001D4317"/>
    <w:rsid w:val="001D4B43"/>
    <w:rsid w:val="001D4DD3"/>
    <w:rsid w:val="001D4E22"/>
    <w:rsid w:val="001D50CB"/>
    <w:rsid w:val="001D52C9"/>
    <w:rsid w:val="001D5327"/>
    <w:rsid w:val="001D5330"/>
    <w:rsid w:val="001D53EB"/>
    <w:rsid w:val="001D5552"/>
    <w:rsid w:val="001D5612"/>
    <w:rsid w:val="001D65A8"/>
    <w:rsid w:val="001D6665"/>
    <w:rsid w:val="001D666F"/>
    <w:rsid w:val="001D66AC"/>
    <w:rsid w:val="001D6B3F"/>
    <w:rsid w:val="001D6F50"/>
    <w:rsid w:val="001D6FF1"/>
    <w:rsid w:val="001D78B1"/>
    <w:rsid w:val="001D7FCE"/>
    <w:rsid w:val="001E0205"/>
    <w:rsid w:val="001E0621"/>
    <w:rsid w:val="001E08DB"/>
    <w:rsid w:val="001E0BAB"/>
    <w:rsid w:val="001E0F2D"/>
    <w:rsid w:val="001E0F74"/>
    <w:rsid w:val="001E1094"/>
    <w:rsid w:val="001E10A1"/>
    <w:rsid w:val="001E1687"/>
    <w:rsid w:val="001E16D1"/>
    <w:rsid w:val="001E26AF"/>
    <w:rsid w:val="001E2A8E"/>
    <w:rsid w:val="001E2C66"/>
    <w:rsid w:val="001E3047"/>
    <w:rsid w:val="001E322E"/>
    <w:rsid w:val="001E3BE3"/>
    <w:rsid w:val="001E3D9D"/>
    <w:rsid w:val="001E3ED2"/>
    <w:rsid w:val="001E3EF9"/>
    <w:rsid w:val="001E4503"/>
    <w:rsid w:val="001E4AF9"/>
    <w:rsid w:val="001E578F"/>
    <w:rsid w:val="001E59CC"/>
    <w:rsid w:val="001E5AE4"/>
    <w:rsid w:val="001E6AAC"/>
    <w:rsid w:val="001E6FC0"/>
    <w:rsid w:val="001E703A"/>
    <w:rsid w:val="001F1579"/>
    <w:rsid w:val="001F1E28"/>
    <w:rsid w:val="001F222D"/>
    <w:rsid w:val="001F2278"/>
    <w:rsid w:val="001F2CE7"/>
    <w:rsid w:val="001F38C5"/>
    <w:rsid w:val="001F3B6A"/>
    <w:rsid w:val="001F4107"/>
    <w:rsid w:val="001F41F5"/>
    <w:rsid w:val="001F4BF6"/>
    <w:rsid w:val="001F4FAB"/>
    <w:rsid w:val="001F5B25"/>
    <w:rsid w:val="001F6491"/>
    <w:rsid w:val="001F668F"/>
    <w:rsid w:val="001F68E0"/>
    <w:rsid w:val="001F6C60"/>
    <w:rsid w:val="001F6F51"/>
    <w:rsid w:val="001F722A"/>
    <w:rsid w:val="001F78C3"/>
    <w:rsid w:val="001F79D2"/>
    <w:rsid w:val="001F7D6F"/>
    <w:rsid w:val="002007C3"/>
    <w:rsid w:val="00201258"/>
    <w:rsid w:val="00201DFE"/>
    <w:rsid w:val="00202619"/>
    <w:rsid w:val="002027D4"/>
    <w:rsid w:val="00202954"/>
    <w:rsid w:val="00203C79"/>
    <w:rsid w:val="0020411F"/>
    <w:rsid w:val="0020429F"/>
    <w:rsid w:val="002045C0"/>
    <w:rsid w:val="0020488C"/>
    <w:rsid w:val="00204CE1"/>
    <w:rsid w:val="00204CFF"/>
    <w:rsid w:val="00204E98"/>
    <w:rsid w:val="00205071"/>
    <w:rsid w:val="002053B8"/>
    <w:rsid w:val="0020596B"/>
    <w:rsid w:val="00205B01"/>
    <w:rsid w:val="00205B3A"/>
    <w:rsid w:val="00205B96"/>
    <w:rsid w:val="00205BB6"/>
    <w:rsid w:val="00206380"/>
    <w:rsid w:val="00206541"/>
    <w:rsid w:val="00206B1E"/>
    <w:rsid w:val="00206F6C"/>
    <w:rsid w:val="002102D1"/>
    <w:rsid w:val="0021031B"/>
    <w:rsid w:val="00210A2A"/>
    <w:rsid w:val="002114D7"/>
    <w:rsid w:val="002116D3"/>
    <w:rsid w:val="00211F6E"/>
    <w:rsid w:val="00212415"/>
    <w:rsid w:val="002128FC"/>
    <w:rsid w:val="002140F4"/>
    <w:rsid w:val="002147F7"/>
    <w:rsid w:val="00214ADA"/>
    <w:rsid w:val="00214AE1"/>
    <w:rsid w:val="00215843"/>
    <w:rsid w:val="00215F65"/>
    <w:rsid w:val="0021646E"/>
    <w:rsid w:val="00216515"/>
    <w:rsid w:val="0021680C"/>
    <w:rsid w:val="00216959"/>
    <w:rsid w:val="00216A57"/>
    <w:rsid w:val="00216A7D"/>
    <w:rsid w:val="00216B19"/>
    <w:rsid w:val="00216B59"/>
    <w:rsid w:val="00216E50"/>
    <w:rsid w:val="00217F52"/>
    <w:rsid w:val="002206A0"/>
    <w:rsid w:val="002207A7"/>
    <w:rsid w:val="00220CF5"/>
    <w:rsid w:val="00220EB5"/>
    <w:rsid w:val="00221466"/>
    <w:rsid w:val="00221F98"/>
    <w:rsid w:val="00222066"/>
    <w:rsid w:val="002220DC"/>
    <w:rsid w:val="002220ED"/>
    <w:rsid w:val="00222177"/>
    <w:rsid w:val="002222DD"/>
    <w:rsid w:val="0022251A"/>
    <w:rsid w:val="002227DA"/>
    <w:rsid w:val="00222C56"/>
    <w:rsid w:val="00223259"/>
    <w:rsid w:val="00223E7A"/>
    <w:rsid w:val="002242D5"/>
    <w:rsid w:val="002243D1"/>
    <w:rsid w:val="002246AA"/>
    <w:rsid w:val="002251C6"/>
    <w:rsid w:val="0022536E"/>
    <w:rsid w:val="002255B2"/>
    <w:rsid w:val="002256DE"/>
    <w:rsid w:val="00225A7A"/>
    <w:rsid w:val="00225DB4"/>
    <w:rsid w:val="00225E7D"/>
    <w:rsid w:val="00225FDC"/>
    <w:rsid w:val="00226506"/>
    <w:rsid w:val="002265C1"/>
    <w:rsid w:val="002266E9"/>
    <w:rsid w:val="00227559"/>
    <w:rsid w:val="00227A6C"/>
    <w:rsid w:val="00227C14"/>
    <w:rsid w:val="00227E70"/>
    <w:rsid w:val="00227F8B"/>
    <w:rsid w:val="002307F3"/>
    <w:rsid w:val="0023175E"/>
    <w:rsid w:val="00231B7F"/>
    <w:rsid w:val="00232207"/>
    <w:rsid w:val="0023295D"/>
    <w:rsid w:val="00232A96"/>
    <w:rsid w:val="00232E81"/>
    <w:rsid w:val="00233217"/>
    <w:rsid w:val="002334CC"/>
    <w:rsid w:val="002339CC"/>
    <w:rsid w:val="00233D60"/>
    <w:rsid w:val="002340E9"/>
    <w:rsid w:val="0023410F"/>
    <w:rsid w:val="0023444F"/>
    <w:rsid w:val="00234902"/>
    <w:rsid w:val="00234D0C"/>
    <w:rsid w:val="00234EAC"/>
    <w:rsid w:val="0023593C"/>
    <w:rsid w:val="00235AD0"/>
    <w:rsid w:val="00235CF5"/>
    <w:rsid w:val="00236BF6"/>
    <w:rsid w:val="00236E98"/>
    <w:rsid w:val="002375B3"/>
    <w:rsid w:val="002375EF"/>
    <w:rsid w:val="00240332"/>
    <w:rsid w:val="002405A9"/>
    <w:rsid w:val="00240ADB"/>
    <w:rsid w:val="002414EE"/>
    <w:rsid w:val="00241516"/>
    <w:rsid w:val="00241FB5"/>
    <w:rsid w:val="002424D0"/>
    <w:rsid w:val="0024280B"/>
    <w:rsid w:val="00242AC3"/>
    <w:rsid w:val="00243400"/>
    <w:rsid w:val="0024349E"/>
    <w:rsid w:val="002436F4"/>
    <w:rsid w:val="0024418C"/>
    <w:rsid w:val="00244B6A"/>
    <w:rsid w:val="0024537C"/>
    <w:rsid w:val="002454A9"/>
    <w:rsid w:val="002454AF"/>
    <w:rsid w:val="002455AF"/>
    <w:rsid w:val="00245932"/>
    <w:rsid w:val="00245A5B"/>
    <w:rsid w:val="00245BAD"/>
    <w:rsid w:val="00245BDF"/>
    <w:rsid w:val="00245F4C"/>
    <w:rsid w:val="00245FA4"/>
    <w:rsid w:val="0024605E"/>
    <w:rsid w:val="002463FF"/>
    <w:rsid w:val="002466CF"/>
    <w:rsid w:val="002467B0"/>
    <w:rsid w:val="00246A5F"/>
    <w:rsid w:val="00247684"/>
    <w:rsid w:val="00247822"/>
    <w:rsid w:val="00247BFF"/>
    <w:rsid w:val="00247D5D"/>
    <w:rsid w:val="002505D3"/>
    <w:rsid w:val="00250735"/>
    <w:rsid w:val="00250A4B"/>
    <w:rsid w:val="00250A84"/>
    <w:rsid w:val="00250C94"/>
    <w:rsid w:val="00251586"/>
    <w:rsid w:val="0025160F"/>
    <w:rsid w:val="00251707"/>
    <w:rsid w:val="002519F1"/>
    <w:rsid w:val="00251AE0"/>
    <w:rsid w:val="00251B43"/>
    <w:rsid w:val="00251D1D"/>
    <w:rsid w:val="00251FDB"/>
    <w:rsid w:val="002523D3"/>
    <w:rsid w:val="00252690"/>
    <w:rsid w:val="00252B47"/>
    <w:rsid w:val="00253006"/>
    <w:rsid w:val="002532A8"/>
    <w:rsid w:val="002534D2"/>
    <w:rsid w:val="0025357A"/>
    <w:rsid w:val="002541B6"/>
    <w:rsid w:val="002546E9"/>
    <w:rsid w:val="00254DF2"/>
    <w:rsid w:val="00255020"/>
    <w:rsid w:val="0025548A"/>
    <w:rsid w:val="00255632"/>
    <w:rsid w:val="00255961"/>
    <w:rsid w:val="00255A0C"/>
    <w:rsid w:val="00255F10"/>
    <w:rsid w:val="0025648B"/>
    <w:rsid w:val="00256E3D"/>
    <w:rsid w:val="00256F58"/>
    <w:rsid w:val="00257AFB"/>
    <w:rsid w:val="00260163"/>
    <w:rsid w:val="002601FE"/>
    <w:rsid w:val="002608A7"/>
    <w:rsid w:val="00260A6F"/>
    <w:rsid w:val="00260FC4"/>
    <w:rsid w:val="002620FE"/>
    <w:rsid w:val="00262301"/>
    <w:rsid w:val="00262BF8"/>
    <w:rsid w:val="00262E60"/>
    <w:rsid w:val="00263547"/>
    <w:rsid w:val="002636CD"/>
    <w:rsid w:val="002641D1"/>
    <w:rsid w:val="00264714"/>
    <w:rsid w:val="002647AE"/>
    <w:rsid w:val="00264A5D"/>
    <w:rsid w:val="00264DBF"/>
    <w:rsid w:val="00264EC5"/>
    <w:rsid w:val="00264FED"/>
    <w:rsid w:val="002661A7"/>
    <w:rsid w:val="00266396"/>
    <w:rsid w:val="0026670D"/>
    <w:rsid w:val="00266B1A"/>
    <w:rsid w:val="0026702F"/>
    <w:rsid w:val="002673ED"/>
    <w:rsid w:val="00267855"/>
    <w:rsid w:val="002678EC"/>
    <w:rsid w:val="00267FDC"/>
    <w:rsid w:val="00270618"/>
    <w:rsid w:val="002707B6"/>
    <w:rsid w:val="00270AB0"/>
    <w:rsid w:val="00270EBF"/>
    <w:rsid w:val="002719C9"/>
    <w:rsid w:val="00271AFA"/>
    <w:rsid w:val="00271B17"/>
    <w:rsid w:val="00272471"/>
    <w:rsid w:val="00272707"/>
    <w:rsid w:val="002727A2"/>
    <w:rsid w:val="00272D29"/>
    <w:rsid w:val="00272E1C"/>
    <w:rsid w:val="00273E59"/>
    <w:rsid w:val="00274262"/>
    <w:rsid w:val="0027454C"/>
    <w:rsid w:val="002746CA"/>
    <w:rsid w:val="002748E0"/>
    <w:rsid w:val="00274B27"/>
    <w:rsid w:val="0027573A"/>
    <w:rsid w:val="00276426"/>
    <w:rsid w:val="0027648F"/>
    <w:rsid w:val="00276738"/>
    <w:rsid w:val="002768CD"/>
    <w:rsid w:val="00276974"/>
    <w:rsid w:val="00276C93"/>
    <w:rsid w:val="00276F43"/>
    <w:rsid w:val="00277CDD"/>
    <w:rsid w:val="00277F16"/>
    <w:rsid w:val="00280748"/>
    <w:rsid w:val="002807C2"/>
    <w:rsid w:val="002809C2"/>
    <w:rsid w:val="00280A3E"/>
    <w:rsid w:val="00280B87"/>
    <w:rsid w:val="0028105D"/>
    <w:rsid w:val="00281ADC"/>
    <w:rsid w:val="00281F5E"/>
    <w:rsid w:val="0028284A"/>
    <w:rsid w:val="00282860"/>
    <w:rsid w:val="00282996"/>
    <w:rsid w:val="002835BC"/>
    <w:rsid w:val="002841E2"/>
    <w:rsid w:val="00284560"/>
    <w:rsid w:val="0028493D"/>
    <w:rsid w:val="002849BF"/>
    <w:rsid w:val="00284E39"/>
    <w:rsid w:val="00285248"/>
    <w:rsid w:val="00285BEA"/>
    <w:rsid w:val="002863E3"/>
    <w:rsid w:val="0028651D"/>
    <w:rsid w:val="00286673"/>
    <w:rsid w:val="00286736"/>
    <w:rsid w:val="00286745"/>
    <w:rsid w:val="00286945"/>
    <w:rsid w:val="00286ECE"/>
    <w:rsid w:val="00287239"/>
    <w:rsid w:val="00287FB9"/>
    <w:rsid w:val="002902AA"/>
    <w:rsid w:val="0029061A"/>
    <w:rsid w:val="00290829"/>
    <w:rsid w:val="002908B1"/>
    <w:rsid w:val="00290FEE"/>
    <w:rsid w:val="00291180"/>
    <w:rsid w:val="002914E5"/>
    <w:rsid w:val="00291D9D"/>
    <w:rsid w:val="002926CD"/>
    <w:rsid w:val="00292CB9"/>
    <w:rsid w:val="002932C4"/>
    <w:rsid w:val="0029335E"/>
    <w:rsid w:val="00293EFA"/>
    <w:rsid w:val="00294364"/>
    <w:rsid w:val="00294954"/>
    <w:rsid w:val="00294D22"/>
    <w:rsid w:val="00294EBA"/>
    <w:rsid w:val="00294F52"/>
    <w:rsid w:val="00294FF0"/>
    <w:rsid w:val="002952AA"/>
    <w:rsid w:val="00295738"/>
    <w:rsid w:val="00295856"/>
    <w:rsid w:val="00295DFF"/>
    <w:rsid w:val="00295F0B"/>
    <w:rsid w:val="002964FB"/>
    <w:rsid w:val="00296AC7"/>
    <w:rsid w:val="00296F94"/>
    <w:rsid w:val="002974F3"/>
    <w:rsid w:val="002976E0"/>
    <w:rsid w:val="002A00FB"/>
    <w:rsid w:val="002A05EC"/>
    <w:rsid w:val="002A1286"/>
    <w:rsid w:val="002A14FD"/>
    <w:rsid w:val="002A160F"/>
    <w:rsid w:val="002A166E"/>
    <w:rsid w:val="002A1B07"/>
    <w:rsid w:val="002A2350"/>
    <w:rsid w:val="002A2364"/>
    <w:rsid w:val="002A26C1"/>
    <w:rsid w:val="002A2A0F"/>
    <w:rsid w:val="002A2D35"/>
    <w:rsid w:val="002A2D75"/>
    <w:rsid w:val="002A3854"/>
    <w:rsid w:val="002A3CA2"/>
    <w:rsid w:val="002A42AC"/>
    <w:rsid w:val="002A4705"/>
    <w:rsid w:val="002A4904"/>
    <w:rsid w:val="002A4C24"/>
    <w:rsid w:val="002A4E34"/>
    <w:rsid w:val="002A4FEB"/>
    <w:rsid w:val="002A5B9A"/>
    <w:rsid w:val="002A5E7B"/>
    <w:rsid w:val="002A651B"/>
    <w:rsid w:val="002A714A"/>
    <w:rsid w:val="002A76EE"/>
    <w:rsid w:val="002A7762"/>
    <w:rsid w:val="002A7902"/>
    <w:rsid w:val="002A7C22"/>
    <w:rsid w:val="002A7C3C"/>
    <w:rsid w:val="002A7F54"/>
    <w:rsid w:val="002B02C4"/>
    <w:rsid w:val="002B0495"/>
    <w:rsid w:val="002B1412"/>
    <w:rsid w:val="002B153A"/>
    <w:rsid w:val="002B180A"/>
    <w:rsid w:val="002B1B9A"/>
    <w:rsid w:val="002B2009"/>
    <w:rsid w:val="002B234C"/>
    <w:rsid w:val="002B363E"/>
    <w:rsid w:val="002B376D"/>
    <w:rsid w:val="002B4582"/>
    <w:rsid w:val="002B4813"/>
    <w:rsid w:val="002B506B"/>
    <w:rsid w:val="002B5AA0"/>
    <w:rsid w:val="002B62C3"/>
    <w:rsid w:val="002B7D0C"/>
    <w:rsid w:val="002C125D"/>
    <w:rsid w:val="002C130B"/>
    <w:rsid w:val="002C14BF"/>
    <w:rsid w:val="002C15C6"/>
    <w:rsid w:val="002C1694"/>
    <w:rsid w:val="002C18C2"/>
    <w:rsid w:val="002C191B"/>
    <w:rsid w:val="002C199A"/>
    <w:rsid w:val="002C199C"/>
    <w:rsid w:val="002C223B"/>
    <w:rsid w:val="002C27C7"/>
    <w:rsid w:val="002C2F41"/>
    <w:rsid w:val="002C3398"/>
    <w:rsid w:val="002C3B95"/>
    <w:rsid w:val="002C3CEE"/>
    <w:rsid w:val="002C406C"/>
    <w:rsid w:val="002C42E1"/>
    <w:rsid w:val="002C44D0"/>
    <w:rsid w:val="002C46B8"/>
    <w:rsid w:val="002C4B17"/>
    <w:rsid w:val="002C4B7B"/>
    <w:rsid w:val="002C5074"/>
    <w:rsid w:val="002C5D74"/>
    <w:rsid w:val="002C6046"/>
    <w:rsid w:val="002C6C02"/>
    <w:rsid w:val="002C6EF3"/>
    <w:rsid w:val="002C721A"/>
    <w:rsid w:val="002C735F"/>
    <w:rsid w:val="002C76F0"/>
    <w:rsid w:val="002C7C28"/>
    <w:rsid w:val="002C7F1C"/>
    <w:rsid w:val="002D0167"/>
    <w:rsid w:val="002D0178"/>
    <w:rsid w:val="002D044D"/>
    <w:rsid w:val="002D054D"/>
    <w:rsid w:val="002D056A"/>
    <w:rsid w:val="002D05CD"/>
    <w:rsid w:val="002D0B8F"/>
    <w:rsid w:val="002D0C46"/>
    <w:rsid w:val="002D1BBE"/>
    <w:rsid w:val="002D1DF1"/>
    <w:rsid w:val="002D20C3"/>
    <w:rsid w:val="002D230F"/>
    <w:rsid w:val="002D26C3"/>
    <w:rsid w:val="002D2C0B"/>
    <w:rsid w:val="002D2C88"/>
    <w:rsid w:val="002D2E5A"/>
    <w:rsid w:val="002D30F9"/>
    <w:rsid w:val="002D3606"/>
    <w:rsid w:val="002D3C14"/>
    <w:rsid w:val="002D41C9"/>
    <w:rsid w:val="002D43F9"/>
    <w:rsid w:val="002D453F"/>
    <w:rsid w:val="002D4584"/>
    <w:rsid w:val="002D45C8"/>
    <w:rsid w:val="002D4809"/>
    <w:rsid w:val="002D4829"/>
    <w:rsid w:val="002D4A8B"/>
    <w:rsid w:val="002D4EEB"/>
    <w:rsid w:val="002D507E"/>
    <w:rsid w:val="002D53F4"/>
    <w:rsid w:val="002D5D00"/>
    <w:rsid w:val="002D5D87"/>
    <w:rsid w:val="002D610C"/>
    <w:rsid w:val="002D6A33"/>
    <w:rsid w:val="002D7238"/>
    <w:rsid w:val="002D76FB"/>
    <w:rsid w:val="002D7863"/>
    <w:rsid w:val="002D7E10"/>
    <w:rsid w:val="002E035D"/>
    <w:rsid w:val="002E09ED"/>
    <w:rsid w:val="002E0AA5"/>
    <w:rsid w:val="002E153D"/>
    <w:rsid w:val="002E347E"/>
    <w:rsid w:val="002E35D9"/>
    <w:rsid w:val="002E379F"/>
    <w:rsid w:val="002E3BD6"/>
    <w:rsid w:val="002E3F3C"/>
    <w:rsid w:val="002E3FB8"/>
    <w:rsid w:val="002E4113"/>
    <w:rsid w:val="002E4524"/>
    <w:rsid w:val="002E50B6"/>
    <w:rsid w:val="002E50B8"/>
    <w:rsid w:val="002E5186"/>
    <w:rsid w:val="002E5548"/>
    <w:rsid w:val="002E5D3A"/>
    <w:rsid w:val="002E6290"/>
    <w:rsid w:val="002E6590"/>
    <w:rsid w:val="002E694F"/>
    <w:rsid w:val="002E6A17"/>
    <w:rsid w:val="002E6D0A"/>
    <w:rsid w:val="002E6EF1"/>
    <w:rsid w:val="002E70AE"/>
    <w:rsid w:val="002E7488"/>
    <w:rsid w:val="002E7CE2"/>
    <w:rsid w:val="002E7D67"/>
    <w:rsid w:val="002F07A7"/>
    <w:rsid w:val="002F0D7E"/>
    <w:rsid w:val="002F0E0C"/>
    <w:rsid w:val="002F12D6"/>
    <w:rsid w:val="002F1DE1"/>
    <w:rsid w:val="002F1E36"/>
    <w:rsid w:val="002F205E"/>
    <w:rsid w:val="002F22E2"/>
    <w:rsid w:val="002F274A"/>
    <w:rsid w:val="002F3444"/>
    <w:rsid w:val="002F3773"/>
    <w:rsid w:val="002F38F1"/>
    <w:rsid w:val="002F3911"/>
    <w:rsid w:val="002F3B4F"/>
    <w:rsid w:val="002F3B7E"/>
    <w:rsid w:val="002F4385"/>
    <w:rsid w:val="002F4ADE"/>
    <w:rsid w:val="002F511F"/>
    <w:rsid w:val="002F52ED"/>
    <w:rsid w:val="002F55CD"/>
    <w:rsid w:val="002F55FD"/>
    <w:rsid w:val="002F58BC"/>
    <w:rsid w:val="002F5B72"/>
    <w:rsid w:val="002F5D3E"/>
    <w:rsid w:val="002F5ECB"/>
    <w:rsid w:val="002F600E"/>
    <w:rsid w:val="002F6286"/>
    <w:rsid w:val="002F6CA6"/>
    <w:rsid w:val="002F70C5"/>
    <w:rsid w:val="002F7137"/>
    <w:rsid w:val="002F71D3"/>
    <w:rsid w:val="002F72F0"/>
    <w:rsid w:val="002F779A"/>
    <w:rsid w:val="002F7831"/>
    <w:rsid w:val="002F7AE1"/>
    <w:rsid w:val="00301373"/>
    <w:rsid w:val="00301D6B"/>
    <w:rsid w:val="00301DB4"/>
    <w:rsid w:val="0030209C"/>
    <w:rsid w:val="003021F6"/>
    <w:rsid w:val="00302469"/>
    <w:rsid w:val="00302532"/>
    <w:rsid w:val="00302B7F"/>
    <w:rsid w:val="00303624"/>
    <w:rsid w:val="00304614"/>
    <w:rsid w:val="00304F49"/>
    <w:rsid w:val="00305404"/>
    <w:rsid w:val="00305488"/>
    <w:rsid w:val="003059BE"/>
    <w:rsid w:val="00305B51"/>
    <w:rsid w:val="0030610D"/>
    <w:rsid w:val="00306232"/>
    <w:rsid w:val="00306254"/>
    <w:rsid w:val="00306DD0"/>
    <w:rsid w:val="0030781E"/>
    <w:rsid w:val="00307C75"/>
    <w:rsid w:val="00307E2C"/>
    <w:rsid w:val="00307E2F"/>
    <w:rsid w:val="0031025C"/>
    <w:rsid w:val="0031099A"/>
    <w:rsid w:val="003114B4"/>
    <w:rsid w:val="003118A3"/>
    <w:rsid w:val="00311919"/>
    <w:rsid w:val="00311B8E"/>
    <w:rsid w:val="00311C3D"/>
    <w:rsid w:val="00311D30"/>
    <w:rsid w:val="003127BD"/>
    <w:rsid w:val="00312A1A"/>
    <w:rsid w:val="00312D7A"/>
    <w:rsid w:val="00313060"/>
    <w:rsid w:val="00313765"/>
    <w:rsid w:val="00313AED"/>
    <w:rsid w:val="00313D8C"/>
    <w:rsid w:val="00313F90"/>
    <w:rsid w:val="00314502"/>
    <w:rsid w:val="00314A5E"/>
    <w:rsid w:val="00314B3A"/>
    <w:rsid w:val="00314C92"/>
    <w:rsid w:val="00314DBE"/>
    <w:rsid w:val="00314EC1"/>
    <w:rsid w:val="003152A4"/>
    <w:rsid w:val="00315E01"/>
    <w:rsid w:val="003160A6"/>
    <w:rsid w:val="003161DA"/>
    <w:rsid w:val="00316229"/>
    <w:rsid w:val="00316402"/>
    <w:rsid w:val="00316645"/>
    <w:rsid w:val="003167AD"/>
    <w:rsid w:val="003169B9"/>
    <w:rsid w:val="00316D50"/>
    <w:rsid w:val="003171CA"/>
    <w:rsid w:val="003177EA"/>
    <w:rsid w:val="00317CE4"/>
    <w:rsid w:val="00317E29"/>
    <w:rsid w:val="0032052D"/>
    <w:rsid w:val="0032054E"/>
    <w:rsid w:val="00320C3E"/>
    <w:rsid w:val="0032102D"/>
    <w:rsid w:val="003210EB"/>
    <w:rsid w:val="0032182A"/>
    <w:rsid w:val="00321FD1"/>
    <w:rsid w:val="0032219C"/>
    <w:rsid w:val="0032240C"/>
    <w:rsid w:val="0032276D"/>
    <w:rsid w:val="00322B8C"/>
    <w:rsid w:val="00322F07"/>
    <w:rsid w:val="00322F21"/>
    <w:rsid w:val="00322F8F"/>
    <w:rsid w:val="003232CD"/>
    <w:rsid w:val="003239BB"/>
    <w:rsid w:val="00323BAF"/>
    <w:rsid w:val="00323C15"/>
    <w:rsid w:val="00324278"/>
    <w:rsid w:val="00324443"/>
    <w:rsid w:val="00324520"/>
    <w:rsid w:val="003245AF"/>
    <w:rsid w:val="0032491B"/>
    <w:rsid w:val="00324C30"/>
    <w:rsid w:val="003252DA"/>
    <w:rsid w:val="003258D0"/>
    <w:rsid w:val="003259EB"/>
    <w:rsid w:val="00325DB7"/>
    <w:rsid w:val="00325F84"/>
    <w:rsid w:val="003262D6"/>
    <w:rsid w:val="00326523"/>
    <w:rsid w:val="00326A75"/>
    <w:rsid w:val="00326EFE"/>
    <w:rsid w:val="00326F23"/>
    <w:rsid w:val="0032727A"/>
    <w:rsid w:val="00327581"/>
    <w:rsid w:val="0032764A"/>
    <w:rsid w:val="00327ACB"/>
    <w:rsid w:val="00327BCD"/>
    <w:rsid w:val="00330893"/>
    <w:rsid w:val="00330CCD"/>
    <w:rsid w:val="00330E57"/>
    <w:rsid w:val="003312E1"/>
    <w:rsid w:val="003315EE"/>
    <w:rsid w:val="00331624"/>
    <w:rsid w:val="0033169A"/>
    <w:rsid w:val="00332018"/>
    <w:rsid w:val="00332179"/>
    <w:rsid w:val="003327CD"/>
    <w:rsid w:val="00332904"/>
    <w:rsid w:val="003330EE"/>
    <w:rsid w:val="0033311C"/>
    <w:rsid w:val="0033349A"/>
    <w:rsid w:val="003334EC"/>
    <w:rsid w:val="0033378F"/>
    <w:rsid w:val="00333874"/>
    <w:rsid w:val="00333D3D"/>
    <w:rsid w:val="00334552"/>
    <w:rsid w:val="0033479C"/>
    <w:rsid w:val="00334AE1"/>
    <w:rsid w:val="003358D5"/>
    <w:rsid w:val="00335D39"/>
    <w:rsid w:val="00335F1D"/>
    <w:rsid w:val="0033603D"/>
    <w:rsid w:val="003361A1"/>
    <w:rsid w:val="00336C4C"/>
    <w:rsid w:val="00336CB8"/>
    <w:rsid w:val="0033702A"/>
    <w:rsid w:val="00337612"/>
    <w:rsid w:val="00337618"/>
    <w:rsid w:val="003377E1"/>
    <w:rsid w:val="00337BC3"/>
    <w:rsid w:val="00340715"/>
    <w:rsid w:val="00340C30"/>
    <w:rsid w:val="0034107D"/>
    <w:rsid w:val="00342471"/>
    <w:rsid w:val="0034257A"/>
    <w:rsid w:val="003436C4"/>
    <w:rsid w:val="00343A2A"/>
    <w:rsid w:val="00343CA8"/>
    <w:rsid w:val="00343CC4"/>
    <w:rsid w:val="00343DF4"/>
    <w:rsid w:val="0034414D"/>
    <w:rsid w:val="00344351"/>
    <w:rsid w:val="0034446C"/>
    <w:rsid w:val="00344611"/>
    <w:rsid w:val="003447DB"/>
    <w:rsid w:val="00344C07"/>
    <w:rsid w:val="00344E58"/>
    <w:rsid w:val="003453B9"/>
    <w:rsid w:val="003455BA"/>
    <w:rsid w:val="00345826"/>
    <w:rsid w:val="003459F6"/>
    <w:rsid w:val="00345B0D"/>
    <w:rsid w:val="00345B2D"/>
    <w:rsid w:val="003460B8"/>
    <w:rsid w:val="00346655"/>
    <w:rsid w:val="003467B5"/>
    <w:rsid w:val="00346973"/>
    <w:rsid w:val="00346D5F"/>
    <w:rsid w:val="00347107"/>
    <w:rsid w:val="00347302"/>
    <w:rsid w:val="00347707"/>
    <w:rsid w:val="00347F4E"/>
    <w:rsid w:val="003516BD"/>
    <w:rsid w:val="00351CCE"/>
    <w:rsid w:val="0035222D"/>
    <w:rsid w:val="0035225A"/>
    <w:rsid w:val="003529C0"/>
    <w:rsid w:val="00352D82"/>
    <w:rsid w:val="003530CA"/>
    <w:rsid w:val="0035320D"/>
    <w:rsid w:val="003546B2"/>
    <w:rsid w:val="003552AD"/>
    <w:rsid w:val="0035533C"/>
    <w:rsid w:val="003556E1"/>
    <w:rsid w:val="0035588C"/>
    <w:rsid w:val="0035684A"/>
    <w:rsid w:val="00356DCA"/>
    <w:rsid w:val="00356EA7"/>
    <w:rsid w:val="00356F53"/>
    <w:rsid w:val="00356FA2"/>
    <w:rsid w:val="003572A0"/>
    <w:rsid w:val="003573DF"/>
    <w:rsid w:val="00357841"/>
    <w:rsid w:val="0036003E"/>
    <w:rsid w:val="0036091D"/>
    <w:rsid w:val="00360B4D"/>
    <w:rsid w:val="00360BBF"/>
    <w:rsid w:val="003610CE"/>
    <w:rsid w:val="003614CF"/>
    <w:rsid w:val="0036159A"/>
    <w:rsid w:val="0036162E"/>
    <w:rsid w:val="003617CF"/>
    <w:rsid w:val="003618AB"/>
    <w:rsid w:val="0036245E"/>
    <w:rsid w:val="00363341"/>
    <w:rsid w:val="0036367E"/>
    <w:rsid w:val="00363A19"/>
    <w:rsid w:val="00363CED"/>
    <w:rsid w:val="00363DF3"/>
    <w:rsid w:val="003643D0"/>
    <w:rsid w:val="003646C0"/>
    <w:rsid w:val="003648B6"/>
    <w:rsid w:val="0036572E"/>
    <w:rsid w:val="003657BD"/>
    <w:rsid w:val="003667E1"/>
    <w:rsid w:val="003671FB"/>
    <w:rsid w:val="0036727A"/>
    <w:rsid w:val="00367C62"/>
    <w:rsid w:val="00367F0A"/>
    <w:rsid w:val="00367F93"/>
    <w:rsid w:val="00370234"/>
    <w:rsid w:val="0037027F"/>
    <w:rsid w:val="003705B4"/>
    <w:rsid w:val="00370C8B"/>
    <w:rsid w:val="00370F67"/>
    <w:rsid w:val="0037131F"/>
    <w:rsid w:val="003714A2"/>
    <w:rsid w:val="0037164F"/>
    <w:rsid w:val="0037181C"/>
    <w:rsid w:val="00371AE7"/>
    <w:rsid w:val="00371D4E"/>
    <w:rsid w:val="00371DF4"/>
    <w:rsid w:val="003727CD"/>
    <w:rsid w:val="00372811"/>
    <w:rsid w:val="00373897"/>
    <w:rsid w:val="00374336"/>
    <w:rsid w:val="0037434C"/>
    <w:rsid w:val="00374D9C"/>
    <w:rsid w:val="00374E1C"/>
    <w:rsid w:val="00374F32"/>
    <w:rsid w:val="00374F97"/>
    <w:rsid w:val="00375398"/>
    <w:rsid w:val="003753D2"/>
    <w:rsid w:val="00375A23"/>
    <w:rsid w:val="003761D9"/>
    <w:rsid w:val="00376387"/>
    <w:rsid w:val="003767B8"/>
    <w:rsid w:val="00376C70"/>
    <w:rsid w:val="00376CD9"/>
    <w:rsid w:val="00376ED7"/>
    <w:rsid w:val="0037711D"/>
    <w:rsid w:val="00377785"/>
    <w:rsid w:val="00377D8B"/>
    <w:rsid w:val="00380426"/>
    <w:rsid w:val="00381212"/>
    <w:rsid w:val="003812BE"/>
    <w:rsid w:val="00381414"/>
    <w:rsid w:val="0038151E"/>
    <w:rsid w:val="003818ED"/>
    <w:rsid w:val="003819B6"/>
    <w:rsid w:val="00381F2D"/>
    <w:rsid w:val="00382320"/>
    <w:rsid w:val="003826D1"/>
    <w:rsid w:val="0038271E"/>
    <w:rsid w:val="00382A59"/>
    <w:rsid w:val="003835FF"/>
    <w:rsid w:val="00383A37"/>
    <w:rsid w:val="00383A75"/>
    <w:rsid w:val="00383F20"/>
    <w:rsid w:val="00384086"/>
    <w:rsid w:val="003848B3"/>
    <w:rsid w:val="00384DED"/>
    <w:rsid w:val="00384E53"/>
    <w:rsid w:val="0038521B"/>
    <w:rsid w:val="00386B42"/>
    <w:rsid w:val="00386B48"/>
    <w:rsid w:val="00386C41"/>
    <w:rsid w:val="00386E5A"/>
    <w:rsid w:val="00386F97"/>
    <w:rsid w:val="0038716A"/>
    <w:rsid w:val="0038717B"/>
    <w:rsid w:val="00387308"/>
    <w:rsid w:val="0038742B"/>
    <w:rsid w:val="0038746A"/>
    <w:rsid w:val="00387703"/>
    <w:rsid w:val="00387A65"/>
    <w:rsid w:val="00387BA9"/>
    <w:rsid w:val="00387BD7"/>
    <w:rsid w:val="00390D18"/>
    <w:rsid w:val="0039145E"/>
    <w:rsid w:val="0039282D"/>
    <w:rsid w:val="00392A62"/>
    <w:rsid w:val="00392A86"/>
    <w:rsid w:val="00393790"/>
    <w:rsid w:val="003937DB"/>
    <w:rsid w:val="00393ADB"/>
    <w:rsid w:val="00393E01"/>
    <w:rsid w:val="00393F3B"/>
    <w:rsid w:val="00394164"/>
    <w:rsid w:val="00394197"/>
    <w:rsid w:val="00394795"/>
    <w:rsid w:val="00394DA0"/>
    <w:rsid w:val="00394DA6"/>
    <w:rsid w:val="00394E19"/>
    <w:rsid w:val="003953E1"/>
    <w:rsid w:val="003954B3"/>
    <w:rsid w:val="003955E8"/>
    <w:rsid w:val="003965F1"/>
    <w:rsid w:val="00396C1C"/>
    <w:rsid w:val="003A06F6"/>
    <w:rsid w:val="003A09F9"/>
    <w:rsid w:val="003A0A3B"/>
    <w:rsid w:val="003A0B68"/>
    <w:rsid w:val="003A13F0"/>
    <w:rsid w:val="003A2094"/>
    <w:rsid w:val="003A2374"/>
    <w:rsid w:val="003A24A3"/>
    <w:rsid w:val="003A2AD0"/>
    <w:rsid w:val="003A3643"/>
    <w:rsid w:val="003A36BC"/>
    <w:rsid w:val="003A39F2"/>
    <w:rsid w:val="003A3BEB"/>
    <w:rsid w:val="003A3DF5"/>
    <w:rsid w:val="003A4741"/>
    <w:rsid w:val="003A4A95"/>
    <w:rsid w:val="003A5512"/>
    <w:rsid w:val="003A5630"/>
    <w:rsid w:val="003A56EA"/>
    <w:rsid w:val="003A610F"/>
    <w:rsid w:val="003A61A9"/>
    <w:rsid w:val="003A65DD"/>
    <w:rsid w:val="003A6A09"/>
    <w:rsid w:val="003A75ED"/>
    <w:rsid w:val="003A782C"/>
    <w:rsid w:val="003B01BF"/>
    <w:rsid w:val="003B0651"/>
    <w:rsid w:val="003B0841"/>
    <w:rsid w:val="003B0A61"/>
    <w:rsid w:val="003B193C"/>
    <w:rsid w:val="003B1B4F"/>
    <w:rsid w:val="003B1D4C"/>
    <w:rsid w:val="003B1DB5"/>
    <w:rsid w:val="003B1FE4"/>
    <w:rsid w:val="003B2815"/>
    <w:rsid w:val="003B284A"/>
    <w:rsid w:val="003B2947"/>
    <w:rsid w:val="003B3E22"/>
    <w:rsid w:val="003B4772"/>
    <w:rsid w:val="003B4CF8"/>
    <w:rsid w:val="003B4F32"/>
    <w:rsid w:val="003B51B8"/>
    <w:rsid w:val="003B5E48"/>
    <w:rsid w:val="003B6256"/>
    <w:rsid w:val="003B665F"/>
    <w:rsid w:val="003B66B8"/>
    <w:rsid w:val="003B7627"/>
    <w:rsid w:val="003C0010"/>
    <w:rsid w:val="003C017B"/>
    <w:rsid w:val="003C062F"/>
    <w:rsid w:val="003C06EA"/>
    <w:rsid w:val="003C092B"/>
    <w:rsid w:val="003C0E33"/>
    <w:rsid w:val="003C1579"/>
    <w:rsid w:val="003C207D"/>
    <w:rsid w:val="003C243B"/>
    <w:rsid w:val="003C2459"/>
    <w:rsid w:val="003C2463"/>
    <w:rsid w:val="003C2740"/>
    <w:rsid w:val="003C3FEA"/>
    <w:rsid w:val="003C4398"/>
    <w:rsid w:val="003C43A6"/>
    <w:rsid w:val="003C4C44"/>
    <w:rsid w:val="003C4CB9"/>
    <w:rsid w:val="003C5071"/>
    <w:rsid w:val="003C5128"/>
    <w:rsid w:val="003C55D8"/>
    <w:rsid w:val="003C5A44"/>
    <w:rsid w:val="003C5AFC"/>
    <w:rsid w:val="003C5B71"/>
    <w:rsid w:val="003C5D39"/>
    <w:rsid w:val="003C5D90"/>
    <w:rsid w:val="003C698C"/>
    <w:rsid w:val="003C69BE"/>
    <w:rsid w:val="003C7061"/>
    <w:rsid w:val="003C716C"/>
    <w:rsid w:val="003C7461"/>
    <w:rsid w:val="003C7606"/>
    <w:rsid w:val="003C7AF5"/>
    <w:rsid w:val="003C7DFB"/>
    <w:rsid w:val="003C7E4F"/>
    <w:rsid w:val="003D0173"/>
    <w:rsid w:val="003D01AA"/>
    <w:rsid w:val="003D07A6"/>
    <w:rsid w:val="003D0A1C"/>
    <w:rsid w:val="003D0D31"/>
    <w:rsid w:val="003D0E9D"/>
    <w:rsid w:val="003D14D3"/>
    <w:rsid w:val="003D14FE"/>
    <w:rsid w:val="003D15C3"/>
    <w:rsid w:val="003D1C33"/>
    <w:rsid w:val="003D1CEE"/>
    <w:rsid w:val="003D21A4"/>
    <w:rsid w:val="003D22B6"/>
    <w:rsid w:val="003D2314"/>
    <w:rsid w:val="003D268C"/>
    <w:rsid w:val="003D26B9"/>
    <w:rsid w:val="003D2CD3"/>
    <w:rsid w:val="003D2D68"/>
    <w:rsid w:val="003D3471"/>
    <w:rsid w:val="003D37A9"/>
    <w:rsid w:val="003D37B9"/>
    <w:rsid w:val="003D391D"/>
    <w:rsid w:val="003D41EB"/>
    <w:rsid w:val="003D429E"/>
    <w:rsid w:val="003D4A24"/>
    <w:rsid w:val="003D4DB9"/>
    <w:rsid w:val="003D4FD2"/>
    <w:rsid w:val="003D51A9"/>
    <w:rsid w:val="003D56A7"/>
    <w:rsid w:val="003D5743"/>
    <w:rsid w:val="003D6188"/>
    <w:rsid w:val="003D6316"/>
    <w:rsid w:val="003D709D"/>
    <w:rsid w:val="003D7246"/>
    <w:rsid w:val="003D765D"/>
    <w:rsid w:val="003E033E"/>
    <w:rsid w:val="003E0815"/>
    <w:rsid w:val="003E0D5A"/>
    <w:rsid w:val="003E12B2"/>
    <w:rsid w:val="003E166E"/>
    <w:rsid w:val="003E19DD"/>
    <w:rsid w:val="003E1DD6"/>
    <w:rsid w:val="003E292A"/>
    <w:rsid w:val="003E2D83"/>
    <w:rsid w:val="003E3786"/>
    <w:rsid w:val="003E3FFD"/>
    <w:rsid w:val="003E464A"/>
    <w:rsid w:val="003E4838"/>
    <w:rsid w:val="003E4A2B"/>
    <w:rsid w:val="003E4C53"/>
    <w:rsid w:val="003E5947"/>
    <w:rsid w:val="003E66F8"/>
    <w:rsid w:val="003E75C5"/>
    <w:rsid w:val="003E786D"/>
    <w:rsid w:val="003F002F"/>
    <w:rsid w:val="003F05AE"/>
    <w:rsid w:val="003F06CE"/>
    <w:rsid w:val="003F0EA0"/>
    <w:rsid w:val="003F1788"/>
    <w:rsid w:val="003F1A29"/>
    <w:rsid w:val="003F1F72"/>
    <w:rsid w:val="003F22B8"/>
    <w:rsid w:val="003F29B7"/>
    <w:rsid w:val="003F3127"/>
    <w:rsid w:val="003F390E"/>
    <w:rsid w:val="003F3916"/>
    <w:rsid w:val="003F4B74"/>
    <w:rsid w:val="003F5B91"/>
    <w:rsid w:val="003F5C02"/>
    <w:rsid w:val="003F5C74"/>
    <w:rsid w:val="003F5E56"/>
    <w:rsid w:val="003F6208"/>
    <w:rsid w:val="003F6405"/>
    <w:rsid w:val="003F6B28"/>
    <w:rsid w:val="003F708E"/>
    <w:rsid w:val="003F70CC"/>
    <w:rsid w:val="003F719C"/>
    <w:rsid w:val="003F7481"/>
    <w:rsid w:val="003F78C7"/>
    <w:rsid w:val="003F7946"/>
    <w:rsid w:val="003F7C91"/>
    <w:rsid w:val="00400C48"/>
    <w:rsid w:val="004015FB"/>
    <w:rsid w:val="004016E3"/>
    <w:rsid w:val="00401934"/>
    <w:rsid w:val="004025A7"/>
    <w:rsid w:val="004028D8"/>
    <w:rsid w:val="00403023"/>
    <w:rsid w:val="00403955"/>
    <w:rsid w:val="00403A73"/>
    <w:rsid w:val="004045F3"/>
    <w:rsid w:val="0040470B"/>
    <w:rsid w:val="0040494C"/>
    <w:rsid w:val="00404EE2"/>
    <w:rsid w:val="00404F80"/>
    <w:rsid w:val="004050F6"/>
    <w:rsid w:val="00405140"/>
    <w:rsid w:val="0040592B"/>
    <w:rsid w:val="00405A80"/>
    <w:rsid w:val="0040661F"/>
    <w:rsid w:val="004066DA"/>
    <w:rsid w:val="004068FC"/>
    <w:rsid w:val="004070C3"/>
    <w:rsid w:val="00407784"/>
    <w:rsid w:val="00407A9B"/>
    <w:rsid w:val="00407E04"/>
    <w:rsid w:val="00410822"/>
    <w:rsid w:val="00410B70"/>
    <w:rsid w:val="00410D9E"/>
    <w:rsid w:val="00410E9B"/>
    <w:rsid w:val="00411104"/>
    <w:rsid w:val="004115B6"/>
    <w:rsid w:val="00411654"/>
    <w:rsid w:val="00412318"/>
    <w:rsid w:val="004127BF"/>
    <w:rsid w:val="00412844"/>
    <w:rsid w:val="00413480"/>
    <w:rsid w:val="00413670"/>
    <w:rsid w:val="004139EC"/>
    <w:rsid w:val="00413A95"/>
    <w:rsid w:val="00413D24"/>
    <w:rsid w:val="00414007"/>
    <w:rsid w:val="0041479B"/>
    <w:rsid w:val="0041481C"/>
    <w:rsid w:val="00414BB9"/>
    <w:rsid w:val="004151AA"/>
    <w:rsid w:val="00415506"/>
    <w:rsid w:val="0041585D"/>
    <w:rsid w:val="0041644D"/>
    <w:rsid w:val="0041645E"/>
    <w:rsid w:val="00416EAC"/>
    <w:rsid w:val="00416F2C"/>
    <w:rsid w:val="00417319"/>
    <w:rsid w:val="00420956"/>
    <w:rsid w:val="00420978"/>
    <w:rsid w:val="00420BCC"/>
    <w:rsid w:val="00420FD7"/>
    <w:rsid w:val="004211E0"/>
    <w:rsid w:val="004226D6"/>
    <w:rsid w:val="00423179"/>
    <w:rsid w:val="00423D0D"/>
    <w:rsid w:val="00424196"/>
    <w:rsid w:val="0042424F"/>
    <w:rsid w:val="004246C6"/>
    <w:rsid w:val="0042484E"/>
    <w:rsid w:val="00424D1B"/>
    <w:rsid w:val="0042630B"/>
    <w:rsid w:val="004265B1"/>
    <w:rsid w:val="00426644"/>
    <w:rsid w:val="00427066"/>
    <w:rsid w:val="004306DE"/>
    <w:rsid w:val="00430979"/>
    <w:rsid w:val="00430CC7"/>
    <w:rsid w:val="00431248"/>
    <w:rsid w:val="004316E2"/>
    <w:rsid w:val="004319DF"/>
    <w:rsid w:val="00431A09"/>
    <w:rsid w:val="00432191"/>
    <w:rsid w:val="00432608"/>
    <w:rsid w:val="004326B2"/>
    <w:rsid w:val="004326D8"/>
    <w:rsid w:val="00432985"/>
    <w:rsid w:val="00434B24"/>
    <w:rsid w:val="00434BCB"/>
    <w:rsid w:val="00434E18"/>
    <w:rsid w:val="0043514D"/>
    <w:rsid w:val="0043530C"/>
    <w:rsid w:val="00435F13"/>
    <w:rsid w:val="00436469"/>
    <w:rsid w:val="004372F1"/>
    <w:rsid w:val="0043763E"/>
    <w:rsid w:val="00437830"/>
    <w:rsid w:val="004378E8"/>
    <w:rsid w:val="00437A23"/>
    <w:rsid w:val="00437E33"/>
    <w:rsid w:val="00437E82"/>
    <w:rsid w:val="00440855"/>
    <w:rsid w:val="004408D6"/>
    <w:rsid w:val="00440B2F"/>
    <w:rsid w:val="00440DE7"/>
    <w:rsid w:val="00440EDE"/>
    <w:rsid w:val="00442086"/>
    <w:rsid w:val="00442089"/>
    <w:rsid w:val="00442150"/>
    <w:rsid w:val="0044250D"/>
    <w:rsid w:val="00442868"/>
    <w:rsid w:val="00442CBE"/>
    <w:rsid w:val="00442D8D"/>
    <w:rsid w:val="00442F68"/>
    <w:rsid w:val="0044355B"/>
    <w:rsid w:val="004436DA"/>
    <w:rsid w:val="004439FA"/>
    <w:rsid w:val="00443A4C"/>
    <w:rsid w:val="00443B9D"/>
    <w:rsid w:val="004442F4"/>
    <w:rsid w:val="00444351"/>
    <w:rsid w:val="004447DA"/>
    <w:rsid w:val="00444D26"/>
    <w:rsid w:val="0044520C"/>
    <w:rsid w:val="004452CF"/>
    <w:rsid w:val="004454D4"/>
    <w:rsid w:val="004459BB"/>
    <w:rsid w:val="00445AB4"/>
    <w:rsid w:val="00445B53"/>
    <w:rsid w:val="00445CB5"/>
    <w:rsid w:val="00446071"/>
    <w:rsid w:val="004463A7"/>
    <w:rsid w:val="0044646F"/>
    <w:rsid w:val="0044652C"/>
    <w:rsid w:val="004465E8"/>
    <w:rsid w:val="00446640"/>
    <w:rsid w:val="0044674A"/>
    <w:rsid w:val="00446C57"/>
    <w:rsid w:val="00447761"/>
    <w:rsid w:val="00447DB2"/>
    <w:rsid w:val="00450033"/>
    <w:rsid w:val="00450088"/>
    <w:rsid w:val="00450176"/>
    <w:rsid w:val="004501A8"/>
    <w:rsid w:val="00450787"/>
    <w:rsid w:val="004507A4"/>
    <w:rsid w:val="00450FCE"/>
    <w:rsid w:val="004511DE"/>
    <w:rsid w:val="004514BA"/>
    <w:rsid w:val="0045172F"/>
    <w:rsid w:val="004519C1"/>
    <w:rsid w:val="00451E71"/>
    <w:rsid w:val="00453721"/>
    <w:rsid w:val="00453C56"/>
    <w:rsid w:val="00453F39"/>
    <w:rsid w:val="004545AC"/>
    <w:rsid w:val="00454AC2"/>
    <w:rsid w:val="00455C88"/>
    <w:rsid w:val="00455E9E"/>
    <w:rsid w:val="00456029"/>
    <w:rsid w:val="00456250"/>
    <w:rsid w:val="004564E4"/>
    <w:rsid w:val="00456667"/>
    <w:rsid w:val="004566F4"/>
    <w:rsid w:val="0045780E"/>
    <w:rsid w:val="00457919"/>
    <w:rsid w:val="004600F6"/>
    <w:rsid w:val="0046047D"/>
    <w:rsid w:val="0046049F"/>
    <w:rsid w:val="0046072F"/>
    <w:rsid w:val="00460814"/>
    <w:rsid w:val="00460A6F"/>
    <w:rsid w:val="00460D46"/>
    <w:rsid w:val="004614C4"/>
    <w:rsid w:val="00461713"/>
    <w:rsid w:val="00461863"/>
    <w:rsid w:val="00461CDE"/>
    <w:rsid w:val="00462251"/>
    <w:rsid w:val="0046301F"/>
    <w:rsid w:val="0046335D"/>
    <w:rsid w:val="00463430"/>
    <w:rsid w:val="0046459D"/>
    <w:rsid w:val="00464C24"/>
    <w:rsid w:val="004653B7"/>
    <w:rsid w:val="00465654"/>
    <w:rsid w:val="00465AE5"/>
    <w:rsid w:val="00465BF9"/>
    <w:rsid w:val="00465F3B"/>
    <w:rsid w:val="004669E6"/>
    <w:rsid w:val="00466B91"/>
    <w:rsid w:val="00466F6B"/>
    <w:rsid w:val="004674CF"/>
    <w:rsid w:val="00467587"/>
    <w:rsid w:val="00467703"/>
    <w:rsid w:val="00467CB8"/>
    <w:rsid w:val="00467D7E"/>
    <w:rsid w:val="00467D9F"/>
    <w:rsid w:val="00467FAF"/>
    <w:rsid w:val="0047014B"/>
    <w:rsid w:val="00470581"/>
    <w:rsid w:val="00470777"/>
    <w:rsid w:val="0047081F"/>
    <w:rsid w:val="00470A61"/>
    <w:rsid w:val="00470BAF"/>
    <w:rsid w:val="00471055"/>
    <w:rsid w:val="00471118"/>
    <w:rsid w:val="00471EB7"/>
    <w:rsid w:val="00471FB2"/>
    <w:rsid w:val="00472062"/>
    <w:rsid w:val="004727BC"/>
    <w:rsid w:val="004739CE"/>
    <w:rsid w:val="00473A3D"/>
    <w:rsid w:val="00473CCE"/>
    <w:rsid w:val="00473E73"/>
    <w:rsid w:val="00473EF0"/>
    <w:rsid w:val="00474A51"/>
    <w:rsid w:val="00474B77"/>
    <w:rsid w:val="00474CDC"/>
    <w:rsid w:val="00475179"/>
    <w:rsid w:val="00475B8E"/>
    <w:rsid w:val="004764F8"/>
    <w:rsid w:val="00476F1D"/>
    <w:rsid w:val="0048006A"/>
    <w:rsid w:val="00480258"/>
    <w:rsid w:val="00480C52"/>
    <w:rsid w:val="00480EB3"/>
    <w:rsid w:val="0048194A"/>
    <w:rsid w:val="00481D4D"/>
    <w:rsid w:val="00482706"/>
    <w:rsid w:val="00482993"/>
    <w:rsid w:val="004830C1"/>
    <w:rsid w:val="00483EC5"/>
    <w:rsid w:val="0048433D"/>
    <w:rsid w:val="00484EF1"/>
    <w:rsid w:val="00485140"/>
    <w:rsid w:val="004854E4"/>
    <w:rsid w:val="0048678F"/>
    <w:rsid w:val="004868F2"/>
    <w:rsid w:val="0048722F"/>
    <w:rsid w:val="0048782B"/>
    <w:rsid w:val="00487EF4"/>
    <w:rsid w:val="00490066"/>
    <w:rsid w:val="004902BD"/>
    <w:rsid w:val="00490BD8"/>
    <w:rsid w:val="00490ED3"/>
    <w:rsid w:val="004917BB"/>
    <w:rsid w:val="0049212F"/>
    <w:rsid w:val="0049344C"/>
    <w:rsid w:val="004934D2"/>
    <w:rsid w:val="0049368F"/>
    <w:rsid w:val="004938BA"/>
    <w:rsid w:val="00493CCE"/>
    <w:rsid w:val="004941C2"/>
    <w:rsid w:val="00494910"/>
    <w:rsid w:val="0049498F"/>
    <w:rsid w:val="00494F06"/>
    <w:rsid w:val="0049534D"/>
    <w:rsid w:val="004959CA"/>
    <w:rsid w:val="00495C9D"/>
    <w:rsid w:val="00495CD3"/>
    <w:rsid w:val="00496231"/>
    <w:rsid w:val="00496561"/>
    <w:rsid w:val="0049677E"/>
    <w:rsid w:val="004967C6"/>
    <w:rsid w:val="0049691F"/>
    <w:rsid w:val="00496C28"/>
    <w:rsid w:val="00496E26"/>
    <w:rsid w:val="0049729E"/>
    <w:rsid w:val="004972DD"/>
    <w:rsid w:val="004973A2"/>
    <w:rsid w:val="00497764"/>
    <w:rsid w:val="00497903"/>
    <w:rsid w:val="004A0144"/>
    <w:rsid w:val="004A03AD"/>
    <w:rsid w:val="004A058B"/>
    <w:rsid w:val="004A0AD4"/>
    <w:rsid w:val="004A1130"/>
    <w:rsid w:val="004A11A4"/>
    <w:rsid w:val="004A193B"/>
    <w:rsid w:val="004A1BA9"/>
    <w:rsid w:val="004A1D26"/>
    <w:rsid w:val="004A281C"/>
    <w:rsid w:val="004A2C91"/>
    <w:rsid w:val="004A2CF4"/>
    <w:rsid w:val="004A307F"/>
    <w:rsid w:val="004A33C3"/>
    <w:rsid w:val="004A3586"/>
    <w:rsid w:val="004A39B2"/>
    <w:rsid w:val="004A3EC0"/>
    <w:rsid w:val="004A3FC8"/>
    <w:rsid w:val="004A4204"/>
    <w:rsid w:val="004A58A7"/>
    <w:rsid w:val="004A5C95"/>
    <w:rsid w:val="004A7322"/>
    <w:rsid w:val="004A76D5"/>
    <w:rsid w:val="004A7CCF"/>
    <w:rsid w:val="004B06A8"/>
    <w:rsid w:val="004B11E0"/>
    <w:rsid w:val="004B135F"/>
    <w:rsid w:val="004B15C9"/>
    <w:rsid w:val="004B1A99"/>
    <w:rsid w:val="004B23AA"/>
    <w:rsid w:val="004B30D9"/>
    <w:rsid w:val="004B3A9D"/>
    <w:rsid w:val="004B3AF4"/>
    <w:rsid w:val="004B3BEF"/>
    <w:rsid w:val="004B3D3C"/>
    <w:rsid w:val="004B3F44"/>
    <w:rsid w:val="004B40DF"/>
    <w:rsid w:val="004B41BC"/>
    <w:rsid w:val="004B4B37"/>
    <w:rsid w:val="004B569A"/>
    <w:rsid w:val="004B5AC6"/>
    <w:rsid w:val="004B5EE4"/>
    <w:rsid w:val="004B5FEE"/>
    <w:rsid w:val="004B64AF"/>
    <w:rsid w:val="004B6900"/>
    <w:rsid w:val="004B7793"/>
    <w:rsid w:val="004B78A9"/>
    <w:rsid w:val="004C0357"/>
    <w:rsid w:val="004C0B0D"/>
    <w:rsid w:val="004C1E21"/>
    <w:rsid w:val="004C2433"/>
    <w:rsid w:val="004C27C8"/>
    <w:rsid w:val="004C2E0C"/>
    <w:rsid w:val="004C2FF5"/>
    <w:rsid w:val="004C32E9"/>
    <w:rsid w:val="004C32FB"/>
    <w:rsid w:val="004C3337"/>
    <w:rsid w:val="004C4D31"/>
    <w:rsid w:val="004C507A"/>
    <w:rsid w:val="004C51E9"/>
    <w:rsid w:val="004C54C3"/>
    <w:rsid w:val="004C556C"/>
    <w:rsid w:val="004C55A9"/>
    <w:rsid w:val="004C5A91"/>
    <w:rsid w:val="004C5DD5"/>
    <w:rsid w:val="004C5E9F"/>
    <w:rsid w:val="004C6519"/>
    <w:rsid w:val="004C662E"/>
    <w:rsid w:val="004C666A"/>
    <w:rsid w:val="004C69F7"/>
    <w:rsid w:val="004C6B93"/>
    <w:rsid w:val="004C7107"/>
    <w:rsid w:val="004C7423"/>
    <w:rsid w:val="004C746A"/>
    <w:rsid w:val="004C746B"/>
    <w:rsid w:val="004C776C"/>
    <w:rsid w:val="004D0716"/>
    <w:rsid w:val="004D0C38"/>
    <w:rsid w:val="004D0E4E"/>
    <w:rsid w:val="004D19A2"/>
    <w:rsid w:val="004D262C"/>
    <w:rsid w:val="004D2967"/>
    <w:rsid w:val="004D4409"/>
    <w:rsid w:val="004D4432"/>
    <w:rsid w:val="004D4FD0"/>
    <w:rsid w:val="004D4FE0"/>
    <w:rsid w:val="004D52AC"/>
    <w:rsid w:val="004D5B9D"/>
    <w:rsid w:val="004D5C05"/>
    <w:rsid w:val="004D5C5C"/>
    <w:rsid w:val="004D5D76"/>
    <w:rsid w:val="004D5DEC"/>
    <w:rsid w:val="004D6546"/>
    <w:rsid w:val="004D6610"/>
    <w:rsid w:val="004D66F5"/>
    <w:rsid w:val="004D6BCA"/>
    <w:rsid w:val="004D701E"/>
    <w:rsid w:val="004E09D9"/>
    <w:rsid w:val="004E0C0E"/>
    <w:rsid w:val="004E0D5E"/>
    <w:rsid w:val="004E0E9A"/>
    <w:rsid w:val="004E1471"/>
    <w:rsid w:val="004E1AA9"/>
    <w:rsid w:val="004E1B1F"/>
    <w:rsid w:val="004E1EAD"/>
    <w:rsid w:val="004E223A"/>
    <w:rsid w:val="004E2CFC"/>
    <w:rsid w:val="004E3360"/>
    <w:rsid w:val="004E488E"/>
    <w:rsid w:val="004E5BEC"/>
    <w:rsid w:val="004E5CBF"/>
    <w:rsid w:val="004E5FAF"/>
    <w:rsid w:val="004E626B"/>
    <w:rsid w:val="004E62DC"/>
    <w:rsid w:val="004E6496"/>
    <w:rsid w:val="004E6732"/>
    <w:rsid w:val="004E6D71"/>
    <w:rsid w:val="004E6E29"/>
    <w:rsid w:val="004E7124"/>
    <w:rsid w:val="004E7C59"/>
    <w:rsid w:val="004E7C5F"/>
    <w:rsid w:val="004F03CE"/>
    <w:rsid w:val="004F0754"/>
    <w:rsid w:val="004F095C"/>
    <w:rsid w:val="004F0E98"/>
    <w:rsid w:val="004F0F24"/>
    <w:rsid w:val="004F115C"/>
    <w:rsid w:val="004F12DB"/>
    <w:rsid w:val="004F12E3"/>
    <w:rsid w:val="004F1871"/>
    <w:rsid w:val="004F1F3E"/>
    <w:rsid w:val="004F20B1"/>
    <w:rsid w:val="004F2460"/>
    <w:rsid w:val="004F27E7"/>
    <w:rsid w:val="004F2C81"/>
    <w:rsid w:val="004F3184"/>
    <w:rsid w:val="004F353A"/>
    <w:rsid w:val="004F3A92"/>
    <w:rsid w:val="004F3DB4"/>
    <w:rsid w:val="004F3EB1"/>
    <w:rsid w:val="004F4626"/>
    <w:rsid w:val="004F4C25"/>
    <w:rsid w:val="004F4F9E"/>
    <w:rsid w:val="004F51FD"/>
    <w:rsid w:val="004F5A6B"/>
    <w:rsid w:val="004F774A"/>
    <w:rsid w:val="004F7900"/>
    <w:rsid w:val="00500113"/>
    <w:rsid w:val="00500559"/>
    <w:rsid w:val="005007B4"/>
    <w:rsid w:val="00500D94"/>
    <w:rsid w:val="005017E3"/>
    <w:rsid w:val="00501999"/>
    <w:rsid w:val="00501BC7"/>
    <w:rsid w:val="00501C5E"/>
    <w:rsid w:val="0050202C"/>
    <w:rsid w:val="0050208A"/>
    <w:rsid w:val="00502180"/>
    <w:rsid w:val="00502DC0"/>
    <w:rsid w:val="00502DCB"/>
    <w:rsid w:val="00503BB1"/>
    <w:rsid w:val="00503EF1"/>
    <w:rsid w:val="00504440"/>
    <w:rsid w:val="00505152"/>
    <w:rsid w:val="0050539E"/>
    <w:rsid w:val="0050565F"/>
    <w:rsid w:val="00505750"/>
    <w:rsid w:val="00505B8A"/>
    <w:rsid w:val="00505C51"/>
    <w:rsid w:val="00505DFC"/>
    <w:rsid w:val="00506738"/>
    <w:rsid w:val="0050681F"/>
    <w:rsid w:val="00506A23"/>
    <w:rsid w:val="00507493"/>
    <w:rsid w:val="0050769D"/>
    <w:rsid w:val="00507BD2"/>
    <w:rsid w:val="00507E48"/>
    <w:rsid w:val="00507F91"/>
    <w:rsid w:val="005100B5"/>
    <w:rsid w:val="00510355"/>
    <w:rsid w:val="00510503"/>
    <w:rsid w:val="00511182"/>
    <w:rsid w:val="00511331"/>
    <w:rsid w:val="005116DA"/>
    <w:rsid w:val="00511700"/>
    <w:rsid w:val="005132C4"/>
    <w:rsid w:val="005133A9"/>
    <w:rsid w:val="005136DA"/>
    <w:rsid w:val="00513A71"/>
    <w:rsid w:val="00514753"/>
    <w:rsid w:val="00514BFA"/>
    <w:rsid w:val="005154FE"/>
    <w:rsid w:val="00515665"/>
    <w:rsid w:val="00515732"/>
    <w:rsid w:val="005158DC"/>
    <w:rsid w:val="005159D4"/>
    <w:rsid w:val="00516550"/>
    <w:rsid w:val="0051709D"/>
    <w:rsid w:val="0051721B"/>
    <w:rsid w:val="00517A7B"/>
    <w:rsid w:val="00517A8E"/>
    <w:rsid w:val="00520746"/>
    <w:rsid w:val="00520852"/>
    <w:rsid w:val="00521140"/>
    <w:rsid w:val="0052168E"/>
    <w:rsid w:val="005216F9"/>
    <w:rsid w:val="0052175D"/>
    <w:rsid w:val="00521F49"/>
    <w:rsid w:val="0052244B"/>
    <w:rsid w:val="00522910"/>
    <w:rsid w:val="005229C2"/>
    <w:rsid w:val="00522BBC"/>
    <w:rsid w:val="00524554"/>
    <w:rsid w:val="0052558A"/>
    <w:rsid w:val="00525C9E"/>
    <w:rsid w:val="00526971"/>
    <w:rsid w:val="005271F1"/>
    <w:rsid w:val="00527A2B"/>
    <w:rsid w:val="00527BB4"/>
    <w:rsid w:val="00530192"/>
    <w:rsid w:val="005302F4"/>
    <w:rsid w:val="0053032E"/>
    <w:rsid w:val="00530745"/>
    <w:rsid w:val="00530779"/>
    <w:rsid w:val="0053090B"/>
    <w:rsid w:val="005313EC"/>
    <w:rsid w:val="00531523"/>
    <w:rsid w:val="00531770"/>
    <w:rsid w:val="0053183B"/>
    <w:rsid w:val="00531889"/>
    <w:rsid w:val="00531CAC"/>
    <w:rsid w:val="005321F6"/>
    <w:rsid w:val="005323E1"/>
    <w:rsid w:val="0053276F"/>
    <w:rsid w:val="00532967"/>
    <w:rsid w:val="00532B1E"/>
    <w:rsid w:val="00532FC0"/>
    <w:rsid w:val="005330F9"/>
    <w:rsid w:val="0053350F"/>
    <w:rsid w:val="005337B7"/>
    <w:rsid w:val="00533A0B"/>
    <w:rsid w:val="00533AD6"/>
    <w:rsid w:val="005355E8"/>
    <w:rsid w:val="00535CCB"/>
    <w:rsid w:val="00536014"/>
    <w:rsid w:val="005363B2"/>
    <w:rsid w:val="0053676E"/>
    <w:rsid w:val="00536D73"/>
    <w:rsid w:val="00536DA9"/>
    <w:rsid w:val="005371F2"/>
    <w:rsid w:val="005374E5"/>
    <w:rsid w:val="00537674"/>
    <w:rsid w:val="00537A5A"/>
    <w:rsid w:val="005409FB"/>
    <w:rsid w:val="00540D09"/>
    <w:rsid w:val="00540D25"/>
    <w:rsid w:val="00540F38"/>
    <w:rsid w:val="0054153D"/>
    <w:rsid w:val="00541718"/>
    <w:rsid w:val="00541FF0"/>
    <w:rsid w:val="00542536"/>
    <w:rsid w:val="00542731"/>
    <w:rsid w:val="005434BD"/>
    <w:rsid w:val="00543B18"/>
    <w:rsid w:val="00543C36"/>
    <w:rsid w:val="005442EB"/>
    <w:rsid w:val="005446EE"/>
    <w:rsid w:val="005449F4"/>
    <w:rsid w:val="0054572C"/>
    <w:rsid w:val="00545A74"/>
    <w:rsid w:val="00545DC3"/>
    <w:rsid w:val="00545DCF"/>
    <w:rsid w:val="005460FF"/>
    <w:rsid w:val="00546161"/>
    <w:rsid w:val="00546188"/>
    <w:rsid w:val="0054636D"/>
    <w:rsid w:val="005465E4"/>
    <w:rsid w:val="00546AEC"/>
    <w:rsid w:val="0054775F"/>
    <w:rsid w:val="00547A24"/>
    <w:rsid w:val="00547A69"/>
    <w:rsid w:val="00547BBC"/>
    <w:rsid w:val="00547C53"/>
    <w:rsid w:val="0055018E"/>
    <w:rsid w:val="00550633"/>
    <w:rsid w:val="00550A9E"/>
    <w:rsid w:val="00550BB5"/>
    <w:rsid w:val="00550F97"/>
    <w:rsid w:val="00550F9F"/>
    <w:rsid w:val="0055100F"/>
    <w:rsid w:val="0055107B"/>
    <w:rsid w:val="00551C2F"/>
    <w:rsid w:val="00551C67"/>
    <w:rsid w:val="00551DC1"/>
    <w:rsid w:val="005523D4"/>
    <w:rsid w:val="00552708"/>
    <w:rsid w:val="00552AF5"/>
    <w:rsid w:val="00553637"/>
    <w:rsid w:val="00553DAC"/>
    <w:rsid w:val="00553E9F"/>
    <w:rsid w:val="00554315"/>
    <w:rsid w:val="00554485"/>
    <w:rsid w:val="0055454C"/>
    <w:rsid w:val="00554A1F"/>
    <w:rsid w:val="00554AB0"/>
    <w:rsid w:val="00554AD2"/>
    <w:rsid w:val="00554C39"/>
    <w:rsid w:val="0055538C"/>
    <w:rsid w:val="00555533"/>
    <w:rsid w:val="0055561A"/>
    <w:rsid w:val="0055566D"/>
    <w:rsid w:val="00555801"/>
    <w:rsid w:val="005561B8"/>
    <w:rsid w:val="005561E8"/>
    <w:rsid w:val="005564AE"/>
    <w:rsid w:val="005565B0"/>
    <w:rsid w:val="00556653"/>
    <w:rsid w:val="005566C2"/>
    <w:rsid w:val="00556804"/>
    <w:rsid w:val="00556BA4"/>
    <w:rsid w:val="005577B9"/>
    <w:rsid w:val="00557C31"/>
    <w:rsid w:val="00560B42"/>
    <w:rsid w:val="00560D81"/>
    <w:rsid w:val="00560E40"/>
    <w:rsid w:val="00561AC0"/>
    <w:rsid w:val="00561D6E"/>
    <w:rsid w:val="00561DA6"/>
    <w:rsid w:val="00561DAF"/>
    <w:rsid w:val="0056223F"/>
    <w:rsid w:val="0056233D"/>
    <w:rsid w:val="00562ACA"/>
    <w:rsid w:val="00562B49"/>
    <w:rsid w:val="005632D2"/>
    <w:rsid w:val="00563381"/>
    <w:rsid w:val="0056367B"/>
    <w:rsid w:val="00563DBF"/>
    <w:rsid w:val="005641F8"/>
    <w:rsid w:val="00564776"/>
    <w:rsid w:val="00564987"/>
    <w:rsid w:val="00564D70"/>
    <w:rsid w:val="00564E15"/>
    <w:rsid w:val="00564F9B"/>
    <w:rsid w:val="00565D0D"/>
    <w:rsid w:val="005663AA"/>
    <w:rsid w:val="00566755"/>
    <w:rsid w:val="0056739A"/>
    <w:rsid w:val="0056741E"/>
    <w:rsid w:val="00567826"/>
    <w:rsid w:val="00567F46"/>
    <w:rsid w:val="00570682"/>
    <w:rsid w:val="005708C1"/>
    <w:rsid w:val="00570974"/>
    <w:rsid w:val="00570AA1"/>
    <w:rsid w:val="00570F52"/>
    <w:rsid w:val="005713B7"/>
    <w:rsid w:val="005718C1"/>
    <w:rsid w:val="00572026"/>
    <w:rsid w:val="00572B34"/>
    <w:rsid w:val="00572B50"/>
    <w:rsid w:val="00572B6F"/>
    <w:rsid w:val="00573057"/>
    <w:rsid w:val="005742C8"/>
    <w:rsid w:val="00574451"/>
    <w:rsid w:val="0057472F"/>
    <w:rsid w:val="00574AA0"/>
    <w:rsid w:val="00574C51"/>
    <w:rsid w:val="005758A0"/>
    <w:rsid w:val="00575B87"/>
    <w:rsid w:val="00575E86"/>
    <w:rsid w:val="00575F94"/>
    <w:rsid w:val="005762A9"/>
    <w:rsid w:val="00576414"/>
    <w:rsid w:val="00576D1A"/>
    <w:rsid w:val="00576FAE"/>
    <w:rsid w:val="00577479"/>
    <w:rsid w:val="0057765D"/>
    <w:rsid w:val="00577C9B"/>
    <w:rsid w:val="00577E96"/>
    <w:rsid w:val="00581162"/>
    <w:rsid w:val="005813ED"/>
    <w:rsid w:val="00581E32"/>
    <w:rsid w:val="005826F2"/>
    <w:rsid w:val="00582B80"/>
    <w:rsid w:val="00582F37"/>
    <w:rsid w:val="005834C1"/>
    <w:rsid w:val="005835CE"/>
    <w:rsid w:val="00583708"/>
    <w:rsid w:val="005840EF"/>
    <w:rsid w:val="00584EBF"/>
    <w:rsid w:val="005872FF"/>
    <w:rsid w:val="00587A66"/>
    <w:rsid w:val="005900F6"/>
    <w:rsid w:val="00591342"/>
    <w:rsid w:val="00591C48"/>
    <w:rsid w:val="00591E0A"/>
    <w:rsid w:val="00592037"/>
    <w:rsid w:val="00592141"/>
    <w:rsid w:val="0059314D"/>
    <w:rsid w:val="00593256"/>
    <w:rsid w:val="005932F8"/>
    <w:rsid w:val="00593832"/>
    <w:rsid w:val="0059399C"/>
    <w:rsid w:val="005949D3"/>
    <w:rsid w:val="00595270"/>
    <w:rsid w:val="005956AF"/>
    <w:rsid w:val="00596A08"/>
    <w:rsid w:val="00596BF0"/>
    <w:rsid w:val="00596C44"/>
    <w:rsid w:val="005975DD"/>
    <w:rsid w:val="00597E72"/>
    <w:rsid w:val="005A0B13"/>
    <w:rsid w:val="005A1666"/>
    <w:rsid w:val="005A1712"/>
    <w:rsid w:val="005A17E0"/>
    <w:rsid w:val="005A1A27"/>
    <w:rsid w:val="005A1C56"/>
    <w:rsid w:val="005A21D8"/>
    <w:rsid w:val="005A23F4"/>
    <w:rsid w:val="005A29CC"/>
    <w:rsid w:val="005A2B0D"/>
    <w:rsid w:val="005A2E63"/>
    <w:rsid w:val="005A2FE8"/>
    <w:rsid w:val="005A30DD"/>
    <w:rsid w:val="005A363D"/>
    <w:rsid w:val="005A3A57"/>
    <w:rsid w:val="005A4126"/>
    <w:rsid w:val="005A4E78"/>
    <w:rsid w:val="005A5164"/>
    <w:rsid w:val="005A51F3"/>
    <w:rsid w:val="005A5BF5"/>
    <w:rsid w:val="005A5EDB"/>
    <w:rsid w:val="005A6160"/>
    <w:rsid w:val="005A6E76"/>
    <w:rsid w:val="005A71B1"/>
    <w:rsid w:val="005A7473"/>
    <w:rsid w:val="005A74EC"/>
    <w:rsid w:val="005A775C"/>
    <w:rsid w:val="005A7DBF"/>
    <w:rsid w:val="005A7DFE"/>
    <w:rsid w:val="005A7E6E"/>
    <w:rsid w:val="005B02DB"/>
    <w:rsid w:val="005B0906"/>
    <w:rsid w:val="005B0ACF"/>
    <w:rsid w:val="005B0B6A"/>
    <w:rsid w:val="005B0C16"/>
    <w:rsid w:val="005B11CA"/>
    <w:rsid w:val="005B1403"/>
    <w:rsid w:val="005B1A41"/>
    <w:rsid w:val="005B1DF8"/>
    <w:rsid w:val="005B2737"/>
    <w:rsid w:val="005B2812"/>
    <w:rsid w:val="005B28FA"/>
    <w:rsid w:val="005B2954"/>
    <w:rsid w:val="005B2DBC"/>
    <w:rsid w:val="005B315E"/>
    <w:rsid w:val="005B338E"/>
    <w:rsid w:val="005B3460"/>
    <w:rsid w:val="005B377A"/>
    <w:rsid w:val="005B3862"/>
    <w:rsid w:val="005B3A37"/>
    <w:rsid w:val="005B3FAB"/>
    <w:rsid w:val="005B4147"/>
    <w:rsid w:val="005B521B"/>
    <w:rsid w:val="005B5644"/>
    <w:rsid w:val="005B5758"/>
    <w:rsid w:val="005B585E"/>
    <w:rsid w:val="005B5B6B"/>
    <w:rsid w:val="005B5BBC"/>
    <w:rsid w:val="005B5E11"/>
    <w:rsid w:val="005B603B"/>
    <w:rsid w:val="005B657C"/>
    <w:rsid w:val="005B6812"/>
    <w:rsid w:val="005B6820"/>
    <w:rsid w:val="005B6AC5"/>
    <w:rsid w:val="005B7643"/>
    <w:rsid w:val="005C018A"/>
    <w:rsid w:val="005C01DA"/>
    <w:rsid w:val="005C0304"/>
    <w:rsid w:val="005C04E3"/>
    <w:rsid w:val="005C0FC0"/>
    <w:rsid w:val="005C1003"/>
    <w:rsid w:val="005C107D"/>
    <w:rsid w:val="005C12DA"/>
    <w:rsid w:val="005C1DB1"/>
    <w:rsid w:val="005C23B6"/>
    <w:rsid w:val="005C3358"/>
    <w:rsid w:val="005C4256"/>
    <w:rsid w:val="005C457B"/>
    <w:rsid w:val="005C5031"/>
    <w:rsid w:val="005C55AE"/>
    <w:rsid w:val="005C5E3D"/>
    <w:rsid w:val="005C6379"/>
    <w:rsid w:val="005C6AC3"/>
    <w:rsid w:val="005C6B2B"/>
    <w:rsid w:val="005C704E"/>
    <w:rsid w:val="005C73F7"/>
    <w:rsid w:val="005C76DD"/>
    <w:rsid w:val="005C7716"/>
    <w:rsid w:val="005C7A70"/>
    <w:rsid w:val="005C7F43"/>
    <w:rsid w:val="005D0408"/>
    <w:rsid w:val="005D0797"/>
    <w:rsid w:val="005D07DB"/>
    <w:rsid w:val="005D0A43"/>
    <w:rsid w:val="005D0D45"/>
    <w:rsid w:val="005D14E0"/>
    <w:rsid w:val="005D163C"/>
    <w:rsid w:val="005D1EBE"/>
    <w:rsid w:val="005D239C"/>
    <w:rsid w:val="005D2BA6"/>
    <w:rsid w:val="005D2F91"/>
    <w:rsid w:val="005D3514"/>
    <w:rsid w:val="005D353D"/>
    <w:rsid w:val="005D358D"/>
    <w:rsid w:val="005D3C8E"/>
    <w:rsid w:val="005D4123"/>
    <w:rsid w:val="005D41F9"/>
    <w:rsid w:val="005D42BD"/>
    <w:rsid w:val="005D4786"/>
    <w:rsid w:val="005D5536"/>
    <w:rsid w:val="005D5EEB"/>
    <w:rsid w:val="005D6D51"/>
    <w:rsid w:val="005D7242"/>
    <w:rsid w:val="005D7323"/>
    <w:rsid w:val="005D7465"/>
    <w:rsid w:val="005D7882"/>
    <w:rsid w:val="005D7A2A"/>
    <w:rsid w:val="005D7BE3"/>
    <w:rsid w:val="005D7BE8"/>
    <w:rsid w:val="005E07A8"/>
    <w:rsid w:val="005E1D05"/>
    <w:rsid w:val="005E2094"/>
    <w:rsid w:val="005E2368"/>
    <w:rsid w:val="005E2648"/>
    <w:rsid w:val="005E2EA8"/>
    <w:rsid w:val="005E3031"/>
    <w:rsid w:val="005E3B6B"/>
    <w:rsid w:val="005E4192"/>
    <w:rsid w:val="005E438E"/>
    <w:rsid w:val="005E43D0"/>
    <w:rsid w:val="005E4FC1"/>
    <w:rsid w:val="005E57C5"/>
    <w:rsid w:val="005E5DF2"/>
    <w:rsid w:val="005E611E"/>
    <w:rsid w:val="005E6615"/>
    <w:rsid w:val="005E6AEC"/>
    <w:rsid w:val="005E6D19"/>
    <w:rsid w:val="005E750B"/>
    <w:rsid w:val="005E7E67"/>
    <w:rsid w:val="005E7F77"/>
    <w:rsid w:val="005F018D"/>
    <w:rsid w:val="005F024D"/>
    <w:rsid w:val="005F0285"/>
    <w:rsid w:val="005F0A79"/>
    <w:rsid w:val="005F0CAC"/>
    <w:rsid w:val="005F0E7D"/>
    <w:rsid w:val="005F0F02"/>
    <w:rsid w:val="005F0F93"/>
    <w:rsid w:val="005F1A11"/>
    <w:rsid w:val="005F1D05"/>
    <w:rsid w:val="005F1DF9"/>
    <w:rsid w:val="005F20C1"/>
    <w:rsid w:val="005F3287"/>
    <w:rsid w:val="005F3897"/>
    <w:rsid w:val="005F3C0D"/>
    <w:rsid w:val="005F3C1F"/>
    <w:rsid w:val="005F407C"/>
    <w:rsid w:val="005F4365"/>
    <w:rsid w:val="005F44DB"/>
    <w:rsid w:val="005F4549"/>
    <w:rsid w:val="005F4849"/>
    <w:rsid w:val="005F4A56"/>
    <w:rsid w:val="005F4C01"/>
    <w:rsid w:val="005F4ECA"/>
    <w:rsid w:val="005F4EEE"/>
    <w:rsid w:val="005F4FCA"/>
    <w:rsid w:val="005F509F"/>
    <w:rsid w:val="005F51C9"/>
    <w:rsid w:val="005F52A4"/>
    <w:rsid w:val="005F5993"/>
    <w:rsid w:val="005F5C11"/>
    <w:rsid w:val="005F5E7E"/>
    <w:rsid w:val="005F61D7"/>
    <w:rsid w:val="005F688D"/>
    <w:rsid w:val="005F6E7F"/>
    <w:rsid w:val="005F7CDF"/>
    <w:rsid w:val="005F7E60"/>
    <w:rsid w:val="006002B1"/>
    <w:rsid w:val="00600324"/>
    <w:rsid w:val="00600375"/>
    <w:rsid w:val="00600CF1"/>
    <w:rsid w:val="00601533"/>
    <w:rsid w:val="00601CE5"/>
    <w:rsid w:val="00602222"/>
    <w:rsid w:val="00602E25"/>
    <w:rsid w:val="0060348E"/>
    <w:rsid w:val="006039A2"/>
    <w:rsid w:val="00603BF8"/>
    <w:rsid w:val="00603CAA"/>
    <w:rsid w:val="00604541"/>
    <w:rsid w:val="006045E1"/>
    <w:rsid w:val="006046B4"/>
    <w:rsid w:val="006046C0"/>
    <w:rsid w:val="00604847"/>
    <w:rsid w:val="0060484A"/>
    <w:rsid w:val="00605539"/>
    <w:rsid w:val="00606039"/>
    <w:rsid w:val="006061DA"/>
    <w:rsid w:val="0060638C"/>
    <w:rsid w:val="006068FE"/>
    <w:rsid w:val="00606BA8"/>
    <w:rsid w:val="00606C6E"/>
    <w:rsid w:val="00606D31"/>
    <w:rsid w:val="00606DC1"/>
    <w:rsid w:val="0060768B"/>
    <w:rsid w:val="0060781F"/>
    <w:rsid w:val="0061078D"/>
    <w:rsid w:val="00610CB7"/>
    <w:rsid w:val="00610E5A"/>
    <w:rsid w:val="00611086"/>
    <w:rsid w:val="006111D2"/>
    <w:rsid w:val="006111D6"/>
    <w:rsid w:val="00611578"/>
    <w:rsid w:val="00611808"/>
    <w:rsid w:val="0061246E"/>
    <w:rsid w:val="006124DB"/>
    <w:rsid w:val="0061283D"/>
    <w:rsid w:val="006131AA"/>
    <w:rsid w:val="006135E9"/>
    <w:rsid w:val="006136AB"/>
    <w:rsid w:val="006136B5"/>
    <w:rsid w:val="006138D4"/>
    <w:rsid w:val="00613C27"/>
    <w:rsid w:val="00613DEF"/>
    <w:rsid w:val="00613FC7"/>
    <w:rsid w:val="00613FEF"/>
    <w:rsid w:val="0061430D"/>
    <w:rsid w:val="006145C3"/>
    <w:rsid w:val="006152F0"/>
    <w:rsid w:val="0061586B"/>
    <w:rsid w:val="00615B5F"/>
    <w:rsid w:val="00615CC8"/>
    <w:rsid w:val="006160D6"/>
    <w:rsid w:val="00616693"/>
    <w:rsid w:val="00616712"/>
    <w:rsid w:val="00616C83"/>
    <w:rsid w:val="006172F8"/>
    <w:rsid w:val="006179FF"/>
    <w:rsid w:val="0062001E"/>
    <w:rsid w:val="006200EB"/>
    <w:rsid w:val="006207C8"/>
    <w:rsid w:val="00620C5D"/>
    <w:rsid w:val="00621811"/>
    <w:rsid w:val="00621A17"/>
    <w:rsid w:val="00621ACD"/>
    <w:rsid w:val="00621C83"/>
    <w:rsid w:val="00621E4D"/>
    <w:rsid w:val="00622120"/>
    <w:rsid w:val="0062227C"/>
    <w:rsid w:val="006224E6"/>
    <w:rsid w:val="006224F1"/>
    <w:rsid w:val="006226B5"/>
    <w:rsid w:val="0062297B"/>
    <w:rsid w:val="00622E8F"/>
    <w:rsid w:val="00622FB6"/>
    <w:rsid w:val="00623C48"/>
    <w:rsid w:val="00623D11"/>
    <w:rsid w:val="00623ECF"/>
    <w:rsid w:val="006240AA"/>
    <w:rsid w:val="006240D0"/>
    <w:rsid w:val="0062424C"/>
    <w:rsid w:val="006250CE"/>
    <w:rsid w:val="00625488"/>
    <w:rsid w:val="006254AF"/>
    <w:rsid w:val="00625C4E"/>
    <w:rsid w:val="00625DD1"/>
    <w:rsid w:val="006266DA"/>
    <w:rsid w:val="00626A10"/>
    <w:rsid w:val="00626FA7"/>
    <w:rsid w:val="00626FEC"/>
    <w:rsid w:val="00627254"/>
    <w:rsid w:val="006273DB"/>
    <w:rsid w:val="006277E0"/>
    <w:rsid w:val="00627BDA"/>
    <w:rsid w:val="00627DAE"/>
    <w:rsid w:val="006300DF"/>
    <w:rsid w:val="00631AA1"/>
    <w:rsid w:val="00631E52"/>
    <w:rsid w:val="00632ACE"/>
    <w:rsid w:val="00632E10"/>
    <w:rsid w:val="0063304E"/>
    <w:rsid w:val="0063307E"/>
    <w:rsid w:val="00633120"/>
    <w:rsid w:val="00633C1E"/>
    <w:rsid w:val="00633E86"/>
    <w:rsid w:val="006343B1"/>
    <w:rsid w:val="00634751"/>
    <w:rsid w:val="00634D4D"/>
    <w:rsid w:val="00635060"/>
    <w:rsid w:val="00635165"/>
    <w:rsid w:val="006353AC"/>
    <w:rsid w:val="006355C2"/>
    <w:rsid w:val="0063577C"/>
    <w:rsid w:val="00635973"/>
    <w:rsid w:val="00635A54"/>
    <w:rsid w:val="00635E14"/>
    <w:rsid w:val="00635E74"/>
    <w:rsid w:val="006363CF"/>
    <w:rsid w:val="0063753E"/>
    <w:rsid w:val="0063755B"/>
    <w:rsid w:val="00640181"/>
    <w:rsid w:val="00640582"/>
    <w:rsid w:val="00640AA7"/>
    <w:rsid w:val="00640BF0"/>
    <w:rsid w:val="00640C53"/>
    <w:rsid w:val="00641941"/>
    <w:rsid w:val="00641949"/>
    <w:rsid w:val="00641969"/>
    <w:rsid w:val="006421B5"/>
    <w:rsid w:val="0064242A"/>
    <w:rsid w:val="00642933"/>
    <w:rsid w:val="00643D0C"/>
    <w:rsid w:val="00643DE6"/>
    <w:rsid w:val="00644108"/>
    <w:rsid w:val="0064457F"/>
    <w:rsid w:val="00645216"/>
    <w:rsid w:val="00645975"/>
    <w:rsid w:val="0064618B"/>
    <w:rsid w:val="00646190"/>
    <w:rsid w:val="00646423"/>
    <w:rsid w:val="00646B26"/>
    <w:rsid w:val="00646B58"/>
    <w:rsid w:val="00647122"/>
    <w:rsid w:val="0064717F"/>
    <w:rsid w:val="006471A4"/>
    <w:rsid w:val="006473BA"/>
    <w:rsid w:val="00647431"/>
    <w:rsid w:val="006474DA"/>
    <w:rsid w:val="00647664"/>
    <w:rsid w:val="00650508"/>
    <w:rsid w:val="006508B7"/>
    <w:rsid w:val="006508F6"/>
    <w:rsid w:val="00650A42"/>
    <w:rsid w:val="00650F9A"/>
    <w:rsid w:val="0065160D"/>
    <w:rsid w:val="0065182B"/>
    <w:rsid w:val="00651EEB"/>
    <w:rsid w:val="00652024"/>
    <w:rsid w:val="0065225F"/>
    <w:rsid w:val="00652291"/>
    <w:rsid w:val="00652A22"/>
    <w:rsid w:val="0065349E"/>
    <w:rsid w:val="006534D5"/>
    <w:rsid w:val="00653518"/>
    <w:rsid w:val="00653AF5"/>
    <w:rsid w:val="00653C4E"/>
    <w:rsid w:val="00653D5A"/>
    <w:rsid w:val="006547BC"/>
    <w:rsid w:val="006549B6"/>
    <w:rsid w:val="00654AF7"/>
    <w:rsid w:val="00654DCF"/>
    <w:rsid w:val="0065532A"/>
    <w:rsid w:val="0065577F"/>
    <w:rsid w:val="00655821"/>
    <w:rsid w:val="006559BE"/>
    <w:rsid w:val="0065603A"/>
    <w:rsid w:val="00656266"/>
    <w:rsid w:val="006565AF"/>
    <w:rsid w:val="00656C65"/>
    <w:rsid w:val="00656EAF"/>
    <w:rsid w:val="00657118"/>
    <w:rsid w:val="00657676"/>
    <w:rsid w:val="0065769A"/>
    <w:rsid w:val="00660074"/>
    <w:rsid w:val="00661068"/>
    <w:rsid w:val="00661775"/>
    <w:rsid w:val="00661BE9"/>
    <w:rsid w:val="0066231A"/>
    <w:rsid w:val="00663040"/>
    <w:rsid w:val="006631C9"/>
    <w:rsid w:val="006633F4"/>
    <w:rsid w:val="006636F0"/>
    <w:rsid w:val="00663D90"/>
    <w:rsid w:val="00663DEC"/>
    <w:rsid w:val="006640A0"/>
    <w:rsid w:val="00664860"/>
    <w:rsid w:val="0066534C"/>
    <w:rsid w:val="00665438"/>
    <w:rsid w:val="0066560F"/>
    <w:rsid w:val="00665681"/>
    <w:rsid w:val="0066603B"/>
    <w:rsid w:val="006666D0"/>
    <w:rsid w:val="00666BF2"/>
    <w:rsid w:val="0066753E"/>
    <w:rsid w:val="00667C39"/>
    <w:rsid w:val="00667E34"/>
    <w:rsid w:val="00670ACD"/>
    <w:rsid w:val="00670E7A"/>
    <w:rsid w:val="006712D0"/>
    <w:rsid w:val="00671378"/>
    <w:rsid w:val="006713C5"/>
    <w:rsid w:val="006716DF"/>
    <w:rsid w:val="00672459"/>
    <w:rsid w:val="006728FB"/>
    <w:rsid w:val="00672A30"/>
    <w:rsid w:val="00672A5E"/>
    <w:rsid w:val="00672B27"/>
    <w:rsid w:val="00672EE4"/>
    <w:rsid w:val="0067313F"/>
    <w:rsid w:val="00673834"/>
    <w:rsid w:val="00673D87"/>
    <w:rsid w:val="006749F7"/>
    <w:rsid w:val="00675045"/>
    <w:rsid w:val="006753D9"/>
    <w:rsid w:val="006759FA"/>
    <w:rsid w:val="00675C5A"/>
    <w:rsid w:val="006760CF"/>
    <w:rsid w:val="00676136"/>
    <w:rsid w:val="00676A94"/>
    <w:rsid w:val="00676B90"/>
    <w:rsid w:val="0067747F"/>
    <w:rsid w:val="006777AA"/>
    <w:rsid w:val="00677B50"/>
    <w:rsid w:val="00677D53"/>
    <w:rsid w:val="00677D89"/>
    <w:rsid w:val="00680297"/>
    <w:rsid w:val="0068094C"/>
    <w:rsid w:val="00680C7E"/>
    <w:rsid w:val="00681014"/>
    <w:rsid w:val="00681625"/>
    <w:rsid w:val="00681644"/>
    <w:rsid w:val="00681710"/>
    <w:rsid w:val="00681A01"/>
    <w:rsid w:val="00681CC5"/>
    <w:rsid w:val="006824B2"/>
    <w:rsid w:val="0068264B"/>
    <w:rsid w:val="006831A7"/>
    <w:rsid w:val="006833B6"/>
    <w:rsid w:val="00683CAA"/>
    <w:rsid w:val="00683EE7"/>
    <w:rsid w:val="006843AC"/>
    <w:rsid w:val="00684476"/>
    <w:rsid w:val="00684B83"/>
    <w:rsid w:val="00684D03"/>
    <w:rsid w:val="00684EDD"/>
    <w:rsid w:val="006852A5"/>
    <w:rsid w:val="0068563D"/>
    <w:rsid w:val="0068573E"/>
    <w:rsid w:val="00685923"/>
    <w:rsid w:val="00685F56"/>
    <w:rsid w:val="0068669A"/>
    <w:rsid w:val="00686C7E"/>
    <w:rsid w:val="00687879"/>
    <w:rsid w:val="00687C76"/>
    <w:rsid w:val="00687CF6"/>
    <w:rsid w:val="00691430"/>
    <w:rsid w:val="0069232D"/>
    <w:rsid w:val="00692714"/>
    <w:rsid w:val="00692BAF"/>
    <w:rsid w:val="0069337A"/>
    <w:rsid w:val="00693811"/>
    <w:rsid w:val="006941A9"/>
    <w:rsid w:val="006947EE"/>
    <w:rsid w:val="00694C52"/>
    <w:rsid w:val="006959B0"/>
    <w:rsid w:val="00695DCC"/>
    <w:rsid w:val="006960B1"/>
    <w:rsid w:val="006962EC"/>
    <w:rsid w:val="00696571"/>
    <w:rsid w:val="006967B3"/>
    <w:rsid w:val="006971AC"/>
    <w:rsid w:val="00697C56"/>
    <w:rsid w:val="006A07B1"/>
    <w:rsid w:val="006A0ABF"/>
    <w:rsid w:val="006A0E3B"/>
    <w:rsid w:val="006A1183"/>
    <w:rsid w:val="006A12A8"/>
    <w:rsid w:val="006A17A8"/>
    <w:rsid w:val="006A1884"/>
    <w:rsid w:val="006A2535"/>
    <w:rsid w:val="006A28E9"/>
    <w:rsid w:val="006A29CA"/>
    <w:rsid w:val="006A2E88"/>
    <w:rsid w:val="006A3126"/>
    <w:rsid w:val="006A3A17"/>
    <w:rsid w:val="006A4071"/>
    <w:rsid w:val="006A4662"/>
    <w:rsid w:val="006A53CC"/>
    <w:rsid w:val="006A5853"/>
    <w:rsid w:val="006A61B6"/>
    <w:rsid w:val="006A630A"/>
    <w:rsid w:val="006A639F"/>
    <w:rsid w:val="006A67A3"/>
    <w:rsid w:val="006A7541"/>
    <w:rsid w:val="006A7C62"/>
    <w:rsid w:val="006B0C51"/>
    <w:rsid w:val="006B0F65"/>
    <w:rsid w:val="006B1416"/>
    <w:rsid w:val="006B21F6"/>
    <w:rsid w:val="006B290A"/>
    <w:rsid w:val="006B42DD"/>
    <w:rsid w:val="006B48F2"/>
    <w:rsid w:val="006B4E64"/>
    <w:rsid w:val="006B5AAC"/>
    <w:rsid w:val="006B66FD"/>
    <w:rsid w:val="006B6EF8"/>
    <w:rsid w:val="006B7018"/>
    <w:rsid w:val="006B7322"/>
    <w:rsid w:val="006B7524"/>
    <w:rsid w:val="006B7DB7"/>
    <w:rsid w:val="006B7E73"/>
    <w:rsid w:val="006C0404"/>
    <w:rsid w:val="006C059D"/>
    <w:rsid w:val="006C0603"/>
    <w:rsid w:val="006C068E"/>
    <w:rsid w:val="006C06CB"/>
    <w:rsid w:val="006C0A4F"/>
    <w:rsid w:val="006C1493"/>
    <w:rsid w:val="006C1509"/>
    <w:rsid w:val="006C191E"/>
    <w:rsid w:val="006C1BBE"/>
    <w:rsid w:val="006C2007"/>
    <w:rsid w:val="006C2FF5"/>
    <w:rsid w:val="006C30EF"/>
    <w:rsid w:val="006C34E8"/>
    <w:rsid w:val="006C3A59"/>
    <w:rsid w:val="006C3EF6"/>
    <w:rsid w:val="006C48E4"/>
    <w:rsid w:val="006C48F2"/>
    <w:rsid w:val="006C4D59"/>
    <w:rsid w:val="006C5D03"/>
    <w:rsid w:val="006C5E12"/>
    <w:rsid w:val="006C5F30"/>
    <w:rsid w:val="006C5FB6"/>
    <w:rsid w:val="006C6018"/>
    <w:rsid w:val="006C668F"/>
    <w:rsid w:val="006C6D6A"/>
    <w:rsid w:val="006C76F3"/>
    <w:rsid w:val="006C7A76"/>
    <w:rsid w:val="006D0238"/>
    <w:rsid w:val="006D0E73"/>
    <w:rsid w:val="006D0ED3"/>
    <w:rsid w:val="006D1091"/>
    <w:rsid w:val="006D12A5"/>
    <w:rsid w:val="006D16EC"/>
    <w:rsid w:val="006D18D3"/>
    <w:rsid w:val="006D19BD"/>
    <w:rsid w:val="006D22BE"/>
    <w:rsid w:val="006D2576"/>
    <w:rsid w:val="006D27AE"/>
    <w:rsid w:val="006D27D3"/>
    <w:rsid w:val="006D2883"/>
    <w:rsid w:val="006D311F"/>
    <w:rsid w:val="006D338A"/>
    <w:rsid w:val="006D33E3"/>
    <w:rsid w:val="006D3A46"/>
    <w:rsid w:val="006D41A8"/>
    <w:rsid w:val="006D4972"/>
    <w:rsid w:val="006D4E8D"/>
    <w:rsid w:val="006D4F9B"/>
    <w:rsid w:val="006D4FAD"/>
    <w:rsid w:val="006D5427"/>
    <w:rsid w:val="006D5565"/>
    <w:rsid w:val="006D5C4F"/>
    <w:rsid w:val="006D5FF5"/>
    <w:rsid w:val="006D61A7"/>
    <w:rsid w:val="006D662D"/>
    <w:rsid w:val="006D770B"/>
    <w:rsid w:val="006D7B22"/>
    <w:rsid w:val="006D7F3C"/>
    <w:rsid w:val="006E03D1"/>
    <w:rsid w:val="006E0949"/>
    <w:rsid w:val="006E09F2"/>
    <w:rsid w:val="006E16F8"/>
    <w:rsid w:val="006E1765"/>
    <w:rsid w:val="006E1800"/>
    <w:rsid w:val="006E1CA2"/>
    <w:rsid w:val="006E1FB7"/>
    <w:rsid w:val="006E23C9"/>
    <w:rsid w:val="006E266D"/>
    <w:rsid w:val="006E29CE"/>
    <w:rsid w:val="006E354B"/>
    <w:rsid w:val="006E371D"/>
    <w:rsid w:val="006E3845"/>
    <w:rsid w:val="006E3B4F"/>
    <w:rsid w:val="006E4A46"/>
    <w:rsid w:val="006E4F46"/>
    <w:rsid w:val="006E4FEA"/>
    <w:rsid w:val="006E5831"/>
    <w:rsid w:val="006E5F5B"/>
    <w:rsid w:val="006E647A"/>
    <w:rsid w:val="006E651F"/>
    <w:rsid w:val="006E7851"/>
    <w:rsid w:val="006F071A"/>
    <w:rsid w:val="006F0875"/>
    <w:rsid w:val="006F0BD5"/>
    <w:rsid w:val="006F0E40"/>
    <w:rsid w:val="006F1044"/>
    <w:rsid w:val="006F189D"/>
    <w:rsid w:val="006F18DF"/>
    <w:rsid w:val="006F1B85"/>
    <w:rsid w:val="006F1D04"/>
    <w:rsid w:val="006F266A"/>
    <w:rsid w:val="006F28EB"/>
    <w:rsid w:val="006F2B6B"/>
    <w:rsid w:val="006F30B8"/>
    <w:rsid w:val="006F3259"/>
    <w:rsid w:val="006F3550"/>
    <w:rsid w:val="006F39B7"/>
    <w:rsid w:val="006F3E28"/>
    <w:rsid w:val="006F499E"/>
    <w:rsid w:val="006F4CDF"/>
    <w:rsid w:val="006F5003"/>
    <w:rsid w:val="006F5348"/>
    <w:rsid w:val="006F599A"/>
    <w:rsid w:val="006F60C9"/>
    <w:rsid w:val="006F658C"/>
    <w:rsid w:val="006F6A03"/>
    <w:rsid w:val="006F6D02"/>
    <w:rsid w:val="006F73BD"/>
    <w:rsid w:val="006F7716"/>
    <w:rsid w:val="006F78E3"/>
    <w:rsid w:val="006F7E99"/>
    <w:rsid w:val="007010B6"/>
    <w:rsid w:val="00701558"/>
    <w:rsid w:val="007017A6"/>
    <w:rsid w:val="00701A9B"/>
    <w:rsid w:val="00702086"/>
    <w:rsid w:val="0070213B"/>
    <w:rsid w:val="00702173"/>
    <w:rsid w:val="007021DF"/>
    <w:rsid w:val="00702255"/>
    <w:rsid w:val="00702609"/>
    <w:rsid w:val="007026BC"/>
    <w:rsid w:val="00702C45"/>
    <w:rsid w:val="00703BA1"/>
    <w:rsid w:val="00703BA3"/>
    <w:rsid w:val="00703EDF"/>
    <w:rsid w:val="007047E8"/>
    <w:rsid w:val="00704D00"/>
    <w:rsid w:val="00704F27"/>
    <w:rsid w:val="007051CA"/>
    <w:rsid w:val="007053EA"/>
    <w:rsid w:val="007055E4"/>
    <w:rsid w:val="00706F0D"/>
    <w:rsid w:val="0070765B"/>
    <w:rsid w:val="00707DE7"/>
    <w:rsid w:val="00707EE6"/>
    <w:rsid w:val="007110BB"/>
    <w:rsid w:val="00711278"/>
    <w:rsid w:val="00711E8E"/>
    <w:rsid w:val="00712672"/>
    <w:rsid w:val="00712A9D"/>
    <w:rsid w:val="00712FED"/>
    <w:rsid w:val="0071345E"/>
    <w:rsid w:val="00713532"/>
    <w:rsid w:val="0071361A"/>
    <w:rsid w:val="00713E45"/>
    <w:rsid w:val="00713F57"/>
    <w:rsid w:val="00713F9A"/>
    <w:rsid w:val="0071414B"/>
    <w:rsid w:val="007146F6"/>
    <w:rsid w:val="007149B8"/>
    <w:rsid w:val="007152B3"/>
    <w:rsid w:val="0071629A"/>
    <w:rsid w:val="00716416"/>
    <w:rsid w:val="007169A0"/>
    <w:rsid w:val="00716A1F"/>
    <w:rsid w:val="0071713B"/>
    <w:rsid w:val="00717265"/>
    <w:rsid w:val="007172DE"/>
    <w:rsid w:val="007173B2"/>
    <w:rsid w:val="0071753F"/>
    <w:rsid w:val="00717653"/>
    <w:rsid w:val="00717C23"/>
    <w:rsid w:val="007200FF"/>
    <w:rsid w:val="0072053D"/>
    <w:rsid w:val="00720EB5"/>
    <w:rsid w:val="00720F8A"/>
    <w:rsid w:val="007212B9"/>
    <w:rsid w:val="0072288C"/>
    <w:rsid w:val="00722DE4"/>
    <w:rsid w:val="007235BD"/>
    <w:rsid w:val="007236D4"/>
    <w:rsid w:val="007239AE"/>
    <w:rsid w:val="00724AEF"/>
    <w:rsid w:val="00724CE2"/>
    <w:rsid w:val="0072511B"/>
    <w:rsid w:val="0072550A"/>
    <w:rsid w:val="007256CF"/>
    <w:rsid w:val="007258EC"/>
    <w:rsid w:val="00725F2D"/>
    <w:rsid w:val="00726397"/>
    <w:rsid w:val="007264D5"/>
    <w:rsid w:val="00726860"/>
    <w:rsid w:val="00726D96"/>
    <w:rsid w:val="00727721"/>
    <w:rsid w:val="00730B2F"/>
    <w:rsid w:val="00730DBF"/>
    <w:rsid w:val="00731025"/>
    <w:rsid w:val="007310FA"/>
    <w:rsid w:val="00731378"/>
    <w:rsid w:val="00731538"/>
    <w:rsid w:val="00731606"/>
    <w:rsid w:val="00731628"/>
    <w:rsid w:val="00731B43"/>
    <w:rsid w:val="00731FDB"/>
    <w:rsid w:val="00732078"/>
    <w:rsid w:val="007323FF"/>
    <w:rsid w:val="0073286E"/>
    <w:rsid w:val="007330C0"/>
    <w:rsid w:val="00733317"/>
    <w:rsid w:val="00733764"/>
    <w:rsid w:val="007339A8"/>
    <w:rsid w:val="0073423B"/>
    <w:rsid w:val="007342D1"/>
    <w:rsid w:val="0073436E"/>
    <w:rsid w:val="007346D1"/>
    <w:rsid w:val="007347F5"/>
    <w:rsid w:val="00734B21"/>
    <w:rsid w:val="00734C47"/>
    <w:rsid w:val="00734FFE"/>
    <w:rsid w:val="00735008"/>
    <w:rsid w:val="00735BFB"/>
    <w:rsid w:val="00735F31"/>
    <w:rsid w:val="0073620F"/>
    <w:rsid w:val="00736765"/>
    <w:rsid w:val="00736AFA"/>
    <w:rsid w:val="0073716B"/>
    <w:rsid w:val="007372DA"/>
    <w:rsid w:val="007377DF"/>
    <w:rsid w:val="00737A34"/>
    <w:rsid w:val="00737A51"/>
    <w:rsid w:val="00740211"/>
    <w:rsid w:val="007402AE"/>
    <w:rsid w:val="00740376"/>
    <w:rsid w:val="007406C0"/>
    <w:rsid w:val="00741197"/>
    <w:rsid w:val="007416A7"/>
    <w:rsid w:val="00741BC8"/>
    <w:rsid w:val="007420BA"/>
    <w:rsid w:val="007422A7"/>
    <w:rsid w:val="007429E6"/>
    <w:rsid w:val="00743155"/>
    <w:rsid w:val="00743185"/>
    <w:rsid w:val="007432C1"/>
    <w:rsid w:val="007432F9"/>
    <w:rsid w:val="00743385"/>
    <w:rsid w:val="0074352A"/>
    <w:rsid w:val="00743C8B"/>
    <w:rsid w:val="00743C9C"/>
    <w:rsid w:val="00743D43"/>
    <w:rsid w:val="00743DF8"/>
    <w:rsid w:val="00743F9E"/>
    <w:rsid w:val="0074434C"/>
    <w:rsid w:val="007443CB"/>
    <w:rsid w:val="00744E55"/>
    <w:rsid w:val="007456F8"/>
    <w:rsid w:val="00745C7F"/>
    <w:rsid w:val="00745CA4"/>
    <w:rsid w:val="00746102"/>
    <w:rsid w:val="007467A9"/>
    <w:rsid w:val="00746A4E"/>
    <w:rsid w:val="00747810"/>
    <w:rsid w:val="00747A45"/>
    <w:rsid w:val="00747ADC"/>
    <w:rsid w:val="0075062D"/>
    <w:rsid w:val="007507F4"/>
    <w:rsid w:val="0075097B"/>
    <w:rsid w:val="007509F9"/>
    <w:rsid w:val="00751379"/>
    <w:rsid w:val="00751585"/>
    <w:rsid w:val="00751A1A"/>
    <w:rsid w:val="00751E1C"/>
    <w:rsid w:val="007520B2"/>
    <w:rsid w:val="00752139"/>
    <w:rsid w:val="007528DE"/>
    <w:rsid w:val="007530E9"/>
    <w:rsid w:val="007532D1"/>
    <w:rsid w:val="0075335E"/>
    <w:rsid w:val="007534EA"/>
    <w:rsid w:val="00753DA6"/>
    <w:rsid w:val="00754406"/>
    <w:rsid w:val="00754772"/>
    <w:rsid w:val="00754878"/>
    <w:rsid w:val="00754914"/>
    <w:rsid w:val="00755014"/>
    <w:rsid w:val="007556BC"/>
    <w:rsid w:val="0075578D"/>
    <w:rsid w:val="00755C0B"/>
    <w:rsid w:val="00755C30"/>
    <w:rsid w:val="00756100"/>
    <w:rsid w:val="007569D4"/>
    <w:rsid w:val="00756D71"/>
    <w:rsid w:val="00756DD4"/>
    <w:rsid w:val="00756F4C"/>
    <w:rsid w:val="007570B5"/>
    <w:rsid w:val="00757269"/>
    <w:rsid w:val="00757916"/>
    <w:rsid w:val="00757C12"/>
    <w:rsid w:val="00757D1E"/>
    <w:rsid w:val="00757DD5"/>
    <w:rsid w:val="00760512"/>
    <w:rsid w:val="007605EC"/>
    <w:rsid w:val="00760A89"/>
    <w:rsid w:val="007612CB"/>
    <w:rsid w:val="00761326"/>
    <w:rsid w:val="0076190B"/>
    <w:rsid w:val="007621AB"/>
    <w:rsid w:val="007622E3"/>
    <w:rsid w:val="00762386"/>
    <w:rsid w:val="00763112"/>
    <w:rsid w:val="00763301"/>
    <w:rsid w:val="00763B70"/>
    <w:rsid w:val="00763BE1"/>
    <w:rsid w:val="007645C8"/>
    <w:rsid w:val="00764780"/>
    <w:rsid w:val="00764A46"/>
    <w:rsid w:val="00764A6B"/>
    <w:rsid w:val="00764E1B"/>
    <w:rsid w:val="00764E1E"/>
    <w:rsid w:val="007651B5"/>
    <w:rsid w:val="007656B0"/>
    <w:rsid w:val="00765717"/>
    <w:rsid w:val="00765E59"/>
    <w:rsid w:val="00765F40"/>
    <w:rsid w:val="0076636F"/>
    <w:rsid w:val="00766525"/>
    <w:rsid w:val="007665F0"/>
    <w:rsid w:val="00766E36"/>
    <w:rsid w:val="007671C7"/>
    <w:rsid w:val="0077089B"/>
    <w:rsid w:val="007716F5"/>
    <w:rsid w:val="007717E8"/>
    <w:rsid w:val="00771B0A"/>
    <w:rsid w:val="00771F6F"/>
    <w:rsid w:val="0077201E"/>
    <w:rsid w:val="00772675"/>
    <w:rsid w:val="00772BC8"/>
    <w:rsid w:val="00772BD8"/>
    <w:rsid w:val="00773001"/>
    <w:rsid w:val="00773454"/>
    <w:rsid w:val="007734F9"/>
    <w:rsid w:val="00773CCC"/>
    <w:rsid w:val="007745A9"/>
    <w:rsid w:val="007748C8"/>
    <w:rsid w:val="00774929"/>
    <w:rsid w:val="00774A85"/>
    <w:rsid w:val="00774F4A"/>
    <w:rsid w:val="00775A53"/>
    <w:rsid w:val="00775F4F"/>
    <w:rsid w:val="00777BF0"/>
    <w:rsid w:val="00780F1A"/>
    <w:rsid w:val="007813AF"/>
    <w:rsid w:val="00781A30"/>
    <w:rsid w:val="00781A59"/>
    <w:rsid w:val="00781AE4"/>
    <w:rsid w:val="00781DA5"/>
    <w:rsid w:val="00781DFE"/>
    <w:rsid w:val="0078246A"/>
    <w:rsid w:val="00782768"/>
    <w:rsid w:val="0078314C"/>
    <w:rsid w:val="007831C6"/>
    <w:rsid w:val="007831C8"/>
    <w:rsid w:val="0078324B"/>
    <w:rsid w:val="007832BD"/>
    <w:rsid w:val="007833D4"/>
    <w:rsid w:val="00783613"/>
    <w:rsid w:val="007837B0"/>
    <w:rsid w:val="00784524"/>
    <w:rsid w:val="007847FB"/>
    <w:rsid w:val="007849B2"/>
    <w:rsid w:val="00784D4A"/>
    <w:rsid w:val="00784DEB"/>
    <w:rsid w:val="00785690"/>
    <w:rsid w:val="0078585B"/>
    <w:rsid w:val="00785A94"/>
    <w:rsid w:val="00785DF3"/>
    <w:rsid w:val="00786624"/>
    <w:rsid w:val="00786748"/>
    <w:rsid w:val="00787467"/>
    <w:rsid w:val="00787917"/>
    <w:rsid w:val="00787AA6"/>
    <w:rsid w:val="00787C11"/>
    <w:rsid w:val="00787DAE"/>
    <w:rsid w:val="0079014A"/>
    <w:rsid w:val="00790494"/>
    <w:rsid w:val="0079080D"/>
    <w:rsid w:val="00790AB8"/>
    <w:rsid w:val="00790CDA"/>
    <w:rsid w:val="00791AA5"/>
    <w:rsid w:val="007924DB"/>
    <w:rsid w:val="0079290C"/>
    <w:rsid w:val="00792A31"/>
    <w:rsid w:val="007938E3"/>
    <w:rsid w:val="00793B69"/>
    <w:rsid w:val="00793F88"/>
    <w:rsid w:val="007942AC"/>
    <w:rsid w:val="007945D7"/>
    <w:rsid w:val="007947A0"/>
    <w:rsid w:val="007947BD"/>
    <w:rsid w:val="007955FC"/>
    <w:rsid w:val="00796FCF"/>
    <w:rsid w:val="00797A08"/>
    <w:rsid w:val="00797FF6"/>
    <w:rsid w:val="007A0569"/>
    <w:rsid w:val="007A0A5F"/>
    <w:rsid w:val="007A101D"/>
    <w:rsid w:val="007A13DF"/>
    <w:rsid w:val="007A16EA"/>
    <w:rsid w:val="007A18EE"/>
    <w:rsid w:val="007A1C7D"/>
    <w:rsid w:val="007A2BDC"/>
    <w:rsid w:val="007A2C8C"/>
    <w:rsid w:val="007A2CB7"/>
    <w:rsid w:val="007A3304"/>
    <w:rsid w:val="007A3836"/>
    <w:rsid w:val="007A3FBB"/>
    <w:rsid w:val="007A4BDD"/>
    <w:rsid w:val="007A51C1"/>
    <w:rsid w:val="007A54DD"/>
    <w:rsid w:val="007A5EC3"/>
    <w:rsid w:val="007A6209"/>
    <w:rsid w:val="007A69B4"/>
    <w:rsid w:val="007A6E95"/>
    <w:rsid w:val="007A777F"/>
    <w:rsid w:val="007A7B4C"/>
    <w:rsid w:val="007B035F"/>
    <w:rsid w:val="007B04AD"/>
    <w:rsid w:val="007B0570"/>
    <w:rsid w:val="007B0999"/>
    <w:rsid w:val="007B16A6"/>
    <w:rsid w:val="007B1B83"/>
    <w:rsid w:val="007B20B8"/>
    <w:rsid w:val="007B20B9"/>
    <w:rsid w:val="007B243D"/>
    <w:rsid w:val="007B27CC"/>
    <w:rsid w:val="007B2CC4"/>
    <w:rsid w:val="007B2D99"/>
    <w:rsid w:val="007B2E0F"/>
    <w:rsid w:val="007B3418"/>
    <w:rsid w:val="007B4964"/>
    <w:rsid w:val="007B4ABC"/>
    <w:rsid w:val="007B4E0F"/>
    <w:rsid w:val="007B4F59"/>
    <w:rsid w:val="007B56CA"/>
    <w:rsid w:val="007B578A"/>
    <w:rsid w:val="007B5AA4"/>
    <w:rsid w:val="007B6ABF"/>
    <w:rsid w:val="007B7500"/>
    <w:rsid w:val="007B7808"/>
    <w:rsid w:val="007B7C43"/>
    <w:rsid w:val="007B7D6F"/>
    <w:rsid w:val="007B7EB3"/>
    <w:rsid w:val="007C04E4"/>
    <w:rsid w:val="007C0907"/>
    <w:rsid w:val="007C0D28"/>
    <w:rsid w:val="007C1982"/>
    <w:rsid w:val="007C2062"/>
    <w:rsid w:val="007C2368"/>
    <w:rsid w:val="007C28BC"/>
    <w:rsid w:val="007C2D30"/>
    <w:rsid w:val="007C3613"/>
    <w:rsid w:val="007C3719"/>
    <w:rsid w:val="007C3A8B"/>
    <w:rsid w:val="007C411F"/>
    <w:rsid w:val="007C4A81"/>
    <w:rsid w:val="007C4BE5"/>
    <w:rsid w:val="007C4F22"/>
    <w:rsid w:val="007C5720"/>
    <w:rsid w:val="007C5AE6"/>
    <w:rsid w:val="007C5E68"/>
    <w:rsid w:val="007C5F69"/>
    <w:rsid w:val="007C5F83"/>
    <w:rsid w:val="007C6398"/>
    <w:rsid w:val="007C763F"/>
    <w:rsid w:val="007C7DDF"/>
    <w:rsid w:val="007D030A"/>
    <w:rsid w:val="007D0D0D"/>
    <w:rsid w:val="007D0DBC"/>
    <w:rsid w:val="007D1D4F"/>
    <w:rsid w:val="007D2320"/>
    <w:rsid w:val="007D2DA6"/>
    <w:rsid w:val="007D2DCB"/>
    <w:rsid w:val="007D35F3"/>
    <w:rsid w:val="007D3A29"/>
    <w:rsid w:val="007D456A"/>
    <w:rsid w:val="007D5248"/>
    <w:rsid w:val="007D57EA"/>
    <w:rsid w:val="007D6152"/>
    <w:rsid w:val="007D6C81"/>
    <w:rsid w:val="007D6E53"/>
    <w:rsid w:val="007D6FA0"/>
    <w:rsid w:val="007D725E"/>
    <w:rsid w:val="007D7352"/>
    <w:rsid w:val="007D79B8"/>
    <w:rsid w:val="007D7C63"/>
    <w:rsid w:val="007E0004"/>
    <w:rsid w:val="007E0230"/>
    <w:rsid w:val="007E061D"/>
    <w:rsid w:val="007E068C"/>
    <w:rsid w:val="007E0CD4"/>
    <w:rsid w:val="007E1272"/>
    <w:rsid w:val="007E135B"/>
    <w:rsid w:val="007E196D"/>
    <w:rsid w:val="007E1A47"/>
    <w:rsid w:val="007E2648"/>
    <w:rsid w:val="007E277C"/>
    <w:rsid w:val="007E282E"/>
    <w:rsid w:val="007E2B26"/>
    <w:rsid w:val="007E2C93"/>
    <w:rsid w:val="007E2CA5"/>
    <w:rsid w:val="007E2D96"/>
    <w:rsid w:val="007E38E9"/>
    <w:rsid w:val="007E3AB7"/>
    <w:rsid w:val="007E3B60"/>
    <w:rsid w:val="007E457E"/>
    <w:rsid w:val="007E4DAF"/>
    <w:rsid w:val="007E4F3B"/>
    <w:rsid w:val="007E5292"/>
    <w:rsid w:val="007E5297"/>
    <w:rsid w:val="007E5723"/>
    <w:rsid w:val="007E5D63"/>
    <w:rsid w:val="007E67D7"/>
    <w:rsid w:val="007E697C"/>
    <w:rsid w:val="007E7ADD"/>
    <w:rsid w:val="007F0ED4"/>
    <w:rsid w:val="007F0EF7"/>
    <w:rsid w:val="007F1FD8"/>
    <w:rsid w:val="007F2163"/>
    <w:rsid w:val="007F27D8"/>
    <w:rsid w:val="007F2F60"/>
    <w:rsid w:val="007F30E4"/>
    <w:rsid w:val="007F3179"/>
    <w:rsid w:val="007F3DA0"/>
    <w:rsid w:val="007F3F0A"/>
    <w:rsid w:val="007F3FAA"/>
    <w:rsid w:val="007F45E4"/>
    <w:rsid w:val="007F46F0"/>
    <w:rsid w:val="007F4A02"/>
    <w:rsid w:val="007F53F2"/>
    <w:rsid w:val="007F540E"/>
    <w:rsid w:val="007F5594"/>
    <w:rsid w:val="007F592A"/>
    <w:rsid w:val="007F6214"/>
    <w:rsid w:val="007F71C2"/>
    <w:rsid w:val="007F7913"/>
    <w:rsid w:val="008005A9"/>
    <w:rsid w:val="00800D7A"/>
    <w:rsid w:val="00801175"/>
    <w:rsid w:val="008011A0"/>
    <w:rsid w:val="0080137A"/>
    <w:rsid w:val="008019BA"/>
    <w:rsid w:val="00802180"/>
    <w:rsid w:val="0080257F"/>
    <w:rsid w:val="00803CC9"/>
    <w:rsid w:val="00804F92"/>
    <w:rsid w:val="00804FE3"/>
    <w:rsid w:val="0080500C"/>
    <w:rsid w:val="008050BA"/>
    <w:rsid w:val="00805130"/>
    <w:rsid w:val="00806795"/>
    <w:rsid w:val="00806F6C"/>
    <w:rsid w:val="008071B0"/>
    <w:rsid w:val="008072D5"/>
    <w:rsid w:val="008078DD"/>
    <w:rsid w:val="00810030"/>
    <w:rsid w:val="00810050"/>
    <w:rsid w:val="008101F2"/>
    <w:rsid w:val="008103C2"/>
    <w:rsid w:val="008105BF"/>
    <w:rsid w:val="008105FA"/>
    <w:rsid w:val="00810971"/>
    <w:rsid w:val="00810D16"/>
    <w:rsid w:val="00810D51"/>
    <w:rsid w:val="008114FD"/>
    <w:rsid w:val="00811540"/>
    <w:rsid w:val="00811DC2"/>
    <w:rsid w:val="00811F92"/>
    <w:rsid w:val="0081280D"/>
    <w:rsid w:val="00812C8D"/>
    <w:rsid w:val="00812CB3"/>
    <w:rsid w:val="00813451"/>
    <w:rsid w:val="008134DE"/>
    <w:rsid w:val="00813662"/>
    <w:rsid w:val="00814023"/>
    <w:rsid w:val="00814073"/>
    <w:rsid w:val="00814A0A"/>
    <w:rsid w:val="00814E16"/>
    <w:rsid w:val="00815D06"/>
    <w:rsid w:val="008160C3"/>
    <w:rsid w:val="00816521"/>
    <w:rsid w:val="00816F3C"/>
    <w:rsid w:val="00816FF8"/>
    <w:rsid w:val="00817002"/>
    <w:rsid w:val="008171E2"/>
    <w:rsid w:val="00817781"/>
    <w:rsid w:val="00817A8B"/>
    <w:rsid w:val="00817B80"/>
    <w:rsid w:val="00820DF2"/>
    <w:rsid w:val="0082108D"/>
    <w:rsid w:val="008210C7"/>
    <w:rsid w:val="00821199"/>
    <w:rsid w:val="008212D9"/>
    <w:rsid w:val="00821622"/>
    <w:rsid w:val="00821981"/>
    <w:rsid w:val="00821B66"/>
    <w:rsid w:val="0082252D"/>
    <w:rsid w:val="00822728"/>
    <w:rsid w:val="00822983"/>
    <w:rsid w:val="008229C3"/>
    <w:rsid w:val="00822BA0"/>
    <w:rsid w:val="00822BCE"/>
    <w:rsid w:val="00822BE1"/>
    <w:rsid w:val="00823029"/>
    <w:rsid w:val="00823CB2"/>
    <w:rsid w:val="00823E23"/>
    <w:rsid w:val="00823F9A"/>
    <w:rsid w:val="008240AB"/>
    <w:rsid w:val="008245A5"/>
    <w:rsid w:val="00824A9A"/>
    <w:rsid w:val="00824CC6"/>
    <w:rsid w:val="00824D51"/>
    <w:rsid w:val="0082508C"/>
    <w:rsid w:val="00825C1B"/>
    <w:rsid w:val="008265D0"/>
    <w:rsid w:val="008266AE"/>
    <w:rsid w:val="008278F4"/>
    <w:rsid w:val="008302F8"/>
    <w:rsid w:val="0083052D"/>
    <w:rsid w:val="008307D5"/>
    <w:rsid w:val="00830EF0"/>
    <w:rsid w:val="00830FB0"/>
    <w:rsid w:val="00831921"/>
    <w:rsid w:val="00831A5E"/>
    <w:rsid w:val="00831D6C"/>
    <w:rsid w:val="00831F3B"/>
    <w:rsid w:val="008321CC"/>
    <w:rsid w:val="008321CE"/>
    <w:rsid w:val="00832A41"/>
    <w:rsid w:val="00832D6D"/>
    <w:rsid w:val="00832D79"/>
    <w:rsid w:val="008334CD"/>
    <w:rsid w:val="008335A2"/>
    <w:rsid w:val="00833F63"/>
    <w:rsid w:val="00834276"/>
    <w:rsid w:val="008343C7"/>
    <w:rsid w:val="008344A1"/>
    <w:rsid w:val="00834733"/>
    <w:rsid w:val="00834E5E"/>
    <w:rsid w:val="0083529A"/>
    <w:rsid w:val="0083531B"/>
    <w:rsid w:val="00835D3D"/>
    <w:rsid w:val="0083611D"/>
    <w:rsid w:val="00836887"/>
    <w:rsid w:val="00836DD9"/>
    <w:rsid w:val="00837122"/>
    <w:rsid w:val="008378B0"/>
    <w:rsid w:val="00837B93"/>
    <w:rsid w:val="00837C67"/>
    <w:rsid w:val="008404F6"/>
    <w:rsid w:val="008409B1"/>
    <w:rsid w:val="00840B66"/>
    <w:rsid w:val="00840F3A"/>
    <w:rsid w:val="00841431"/>
    <w:rsid w:val="008419B7"/>
    <w:rsid w:val="008421CC"/>
    <w:rsid w:val="0084228C"/>
    <w:rsid w:val="00842AAD"/>
    <w:rsid w:val="00842AB7"/>
    <w:rsid w:val="00842FD0"/>
    <w:rsid w:val="00843059"/>
    <w:rsid w:val="0084341B"/>
    <w:rsid w:val="0084346D"/>
    <w:rsid w:val="00843633"/>
    <w:rsid w:val="00843873"/>
    <w:rsid w:val="0084418E"/>
    <w:rsid w:val="0084489F"/>
    <w:rsid w:val="00844AA9"/>
    <w:rsid w:val="00845037"/>
    <w:rsid w:val="00845752"/>
    <w:rsid w:val="00845CE7"/>
    <w:rsid w:val="0084621B"/>
    <w:rsid w:val="008462AF"/>
    <w:rsid w:val="00846548"/>
    <w:rsid w:val="0084683A"/>
    <w:rsid w:val="00846DE8"/>
    <w:rsid w:val="008471AD"/>
    <w:rsid w:val="008473DC"/>
    <w:rsid w:val="0084772B"/>
    <w:rsid w:val="0085046A"/>
    <w:rsid w:val="008504FA"/>
    <w:rsid w:val="00850788"/>
    <w:rsid w:val="00851898"/>
    <w:rsid w:val="0085199D"/>
    <w:rsid w:val="00852038"/>
    <w:rsid w:val="00852DCC"/>
    <w:rsid w:val="00853361"/>
    <w:rsid w:val="0085382D"/>
    <w:rsid w:val="00854427"/>
    <w:rsid w:val="00854905"/>
    <w:rsid w:val="00854D03"/>
    <w:rsid w:val="00854F2B"/>
    <w:rsid w:val="00855590"/>
    <w:rsid w:val="008557AF"/>
    <w:rsid w:val="00855F13"/>
    <w:rsid w:val="00857405"/>
    <w:rsid w:val="00857D3A"/>
    <w:rsid w:val="00857EBC"/>
    <w:rsid w:val="00857F87"/>
    <w:rsid w:val="008603D8"/>
    <w:rsid w:val="00860A22"/>
    <w:rsid w:val="008613DB"/>
    <w:rsid w:val="00861630"/>
    <w:rsid w:val="008617D3"/>
    <w:rsid w:val="00861E77"/>
    <w:rsid w:val="008621E2"/>
    <w:rsid w:val="00862BD6"/>
    <w:rsid w:val="00863097"/>
    <w:rsid w:val="00863E95"/>
    <w:rsid w:val="00864069"/>
    <w:rsid w:val="00864137"/>
    <w:rsid w:val="008647DA"/>
    <w:rsid w:val="008651F5"/>
    <w:rsid w:val="00865BB3"/>
    <w:rsid w:val="00865D07"/>
    <w:rsid w:val="008666F4"/>
    <w:rsid w:val="00866A3D"/>
    <w:rsid w:val="00866DDD"/>
    <w:rsid w:val="008673AC"/>
    <w:rsid w:val="0086779B"/>
    <w:rsid w:val="0087011A"/>
    <w:rsid w:val="0087058D"/>
    <w:rsid w:val="008705A3"/>
    <w:rsid w:val="00871184"/>
    <w:rsid w:val="00871720"/>
    <w:rsid w:val="00871ADC"/>
    <w:rsid w:val="00871BC3"/>
    <w:rsid w:val="008732D1"/>
    <w:rsid w:val="00873562"/>
    <w:rsid w:val="00874441"/>
    <w:rsid w:val="0087461F"/>
    <w:rsid w:val="00874860"/>
    <w:rsid w:val="00874E3A"/>
    <w:rsid w:val="00875C6F"/>
    <w:rsid w:val="00875DB2"/>
    <w:rsid w:val="0087619D"/>
    <w:rsid w:val="00876518"/>
    <w:rsid w:val="008765F1"/>
    <w:rsid w:val="0087670A"/>
    <w:rsid w:val="00876AC0"/>
    <w:rsid w:val="00876E93"/>
    <w:rsid w:val="00876FBB"/>
    <w:rsid w:val="00876FC1"/>
    <w:rsid w:val="0087708D"/>
    <w:rsid w:val="00877E91"/>
    <w:rsid w:val="00881403"/>
    <w:rsid w:val="00881A38"/>
    <w:rsid w:val="00882E32"/>
    <w:rsid w:val="00882F7F"/>
    <w:rsid w:val="008831B1"/>
    <w:rsid w:val="00883209"/>
    <w:rsid w:val="00883492"/>
    <w:rsid w:val="00883600"/>
    <w:rsid w:val="00883830"/>
    <w:rsid w:val="008838B6"/>
    <w:rsid w:val="008841B2"/>
    <w:rsid w:val="00884475"/>
    <w:rsid w:val="00884993"/>
    <w:rsid w:val="00884F9E"/>
    <w:rsid w:val="00885AA7"/>
    <w:rsid w:val="00885F29"/>
    <w:rsid w:val="00886380"/>
    <w:rsid w:val="0088690D"/>
    <w:rsid w:val="008869AD"/>
    <w:rsid w:val="00886DF2"/>
    <w:rsid w:val="00890265"/>
    <w:rsid w:val="00890532"/>
    <w:rsid w:val="00890615"/>
    <w:rsid w:val="00890900"/>
    <w:rsid w:val="00890B49"/>
    <w:rsid w:val="00891196"/>
    <w:rsid w:val="00891499"/>
    <w:rsid w:val="008918AC"/>
    <w:rsid w:val="008926F4"/>
    <w:rsid w:val="00892717"/>
    <w:rsid w:val="00892765"/>
    <w:rsid w:val="008935D2"/>
    <w:rsid w:val="00893A5A"/>
    <w:rsid w:val="00893A8D"/>
    <w:rsid w:val="00893DFE"/>
    <w:rsid w:val="00893F92"/>
    <w:rsid w:val="00893FA2"/>
    <w:rsid w:val="0089404D"/>
    <w:rsid w:val="008942F2"/>
    <w:rsid w:val="0089465A"/>
    <w:rsid w:val="00894686"/>
    <w:rsid w:val="00894ACC"/>
    <w:rsid w:val="008950C8"/>
    <w:rsid w:val="00895327"/>
    <w:rsid w:val="00895370"/>
    <w:rsid w:val="00895413"/>
    <w:rsid w:val="00895BA8"/>
    <w:rsid w:val="00895F47"/>
    <w:rsid w:val="00895FFE"/>
    <w:rsid w:val="00896197"/>
    <w:rsid w:val="008961BD"/>
    <w:rsid w:val="0089627F"/>
    <w:rsid w:val="008965C3"/>
    <w:rsid w:val="008A05D9"/>
    <w:rsid w:val="008A0DB1"/>
    <w:rsid w:val="008A1762"/>
    <w:rsid w:val="008A1B62"/>
    <w:rsid w:val="008A1DAD"/>
    <w:rsid w:val="008A2212"/>
    <w:rsid w:val="008A22FD"/>
    <w:rsid w:val="008A25CB"/>
    <w:rsid w:val="008A2CAF"/>
    <w:rsid w:val="008A37E8"/>
    <w:rsid w:val="008A3E0D"/>
    <w:rsid w:val="008A3E14"/>
    <w:rsid w:val="008A3E26"/>
    <w:rsid w:val="008A4117"/>
    <w:rsid w:val="008A426E"/>
    <w:rsid w:val="008A4500"/>
    <w:rsid w:val="008A4858"/>
    <w:rsid w:val="008A5B00"/>
    <w:rsid w:val="008A5EAA"/>
    <w:rsid w:val="008A61E4"/>
    <w:rsid w:val="008A676B"/>
    <w:rsid w:val="008A6E26"/>
    <w:rsid w:val="008A70C6"/>
    <w:rsid w:val="008A72D1"/>
    <w:rsid w:val="008A73D9"/>
    <w:rsid w:val="008A7776"/>
    <w:rsid w:val="008B049F"/>
    <w:rsid w:val="008B0EB0"/>
    <w:rsid w:val="008B1324"/>
    <w:rsid w:val="008B1BFE"/>
    <w:rsid w:val="008B35C3"/>
    <w:rsid w:val="008B3710"/>
    <w:rsid w:val="008B37F9"/>
    <w:rsid w:val="008B400F"/>
    <w:rsid w:val="008B4B73"/>
    <w:rsid w:val="008B5973"/>
    <w:rsid w:val="008B611D"/>
    <w:rsid w:val="008B62B8"/>
    <w:rsid w:val="008B68B2"/>
    <w:rsid w:val="008B6B5B"/>
    <w:rsid w:val="008B6EA6"/>
    <w:rsid w:val="008B7290"/>
    <w:rsid w:val="008B74D2"/>
    <w:rsid w:val="008B784B"/>
    <w:rsid w:val="008B796A"/>
    <w:rsid w:val="008B7F04"/>
    <w:rsid w:val="008C101F"/>
    <w:rsid w:val="008C15FD"/>
    <w:rsid w:val="008C182E"/>
    <w:rsid w:val="008C266D"/>
    <w:rsid w:val="008C282A"/>
    <w:rsid w:val="008C2EF2"/>
    <w:rsid w:val="008C3886"/>
    <w:rsid w:val="008C3913"/>
    <w:rsid w:val="008C4022"/>
    <w:rsid w:val="008C41F5"/>
    <w:rsid w:val="008C433B"/>
    <w:rsid w:val="008C46FE"/>
    <w:rsid w:val="008C4A17"/>
    <w:rsid w:val="008C4BF3"/>
    <w:rsid w:val="008C5523"/>
    <w:rsid w:val="008C5900"/>
    <w:rsid w:val="008C6158"/>
    <w:rsid w:val="008C63AA"/>
    <w:rsid w:val="008C68B2"/>
    <w:rsid w:val="008C6C5A"/>
    <w:rsid w:val="008C6F07"/>
    <w:rsid w:val="008C7278"/>
    <w:rsid w:val="008C7AEE"/>
    <w:rsid w:val="008D01A7"/>
    <w:rsid w:val="008D044D"/>
    <w:rsid w:val="008D0692"/>
    <w:rsid w:val="008D0951"/>
    <w:rsid w:val="008D0B4D"/>
    <w:rsid w:val="008D0F4E"/>
    <w:rsid w:val="008D1369"/>
    <w:rsid w:val="008D1511"/>
    <w:rsid w:val="008D195A"/>
    <w:rsid w:val="008D1C60"/>
    <w:rsid w:val="008D2C35"/>
    <w:rsid w:val="008D368F"/>
    <w:rsid w:val="008D3913"/>
    <w:rsid w:val="008D4C13"/>
    <w:rsid w:val="008D5115"/>
    <w:rsid w:val="008D54FD"/>
    <w:rsid w:val="008D5638"/>
    <w:rsid w:val="008D626F"/>
    <w:rsid w:val="008D6600"/>
    <w:rsid w:val="008D6C1D"/>
    <w:rsid w:val="008D6C64"/>
    <w:rsid w:val="008D764B"/>
    <w:rsid w:val="008D793D"/>
    <w:rsid w:val="008D799A"/>
    <w:rsid w:val="008D7AE8"/>
    <w:rsid w:val="008D7F5C"/>
    <w:rsid w:val="008E009C"/>
    <w:rsid w:val="008E04D2"/>
    <w:rsid w:val="008E0751"/>
    <w:rsid w:val="008E09EB"/>
    <w:rsid w:val="008E19FD"/>
    <w:rsid w:val="008E236A"/>
    <w:rsid w:val="008E2729"/>
    <w:rsid w:val="008E275D"/>
    <w:rsid w:val="008E27F5"/>
    <w:rsid w:val="008E36A2"/>
    <w:rsid w:val="008E3789"/>
    <w:rsid w:val="008E408B"/>
    <w:rsid w:val="008E473F"/>
    <w:rsid w:val="008E48E0"/>
    <w:rsid w:val="008E4EA9"/>
    <w:rsid w:val="008E4F0B"/>
    <w:rsid w:val="008E525C"/>
    <w:rsid w:val="008E58B7"/>
    <w:rsid w:val="008E58BF"/>
    <w:rsid w:val="008E59FB"/>
    <w:rsid w:val="008E5F46"/>
    <w:rsid w:val="008E60E9"/>
    <w:rsid w:val="008E62D4"/>
    <w:rsid w:val="008E64E7"/>
    <w:rsid w:val="008E68EB"/>
    <w:rsid w:val="008E75D1"/>
    <w:rsid w:val="008F0D4F"/>
    <w:rsid w:val="008F1AE9"/>
    <w:rsid w:val="008F1B2F"/>
    <w:rsid w:val="008F22C4"/>
    <w:rsid w:val="008F27D8"/>
    <w:rsid w:val="008F28FD"/>
    <w:rsid w:val="008F2E3C"/>
    <w:rsid w:val="008F2FD1"/>
    <w:rsid w:val="008F34D0"/>
    <w:rsid w:val="008F421A"/>
    <w:rsid w:val="008F475D"/>
    <w:rsid w:val="008F4C91"/>
    <w:rsid w:val="008F53E3"/>
    <w:rsid w:val="008F5818"/>
    <w:rsid w:val="008F5883"/>
    <w:rsid w:val="008F5CFF"/>
    <w:rsid w:val="008F603F"/>
    <w:rsid w:val="008F66EC"/>
    <w:rsid w:val="008F6883"/>
    <w:rsid w:val="008F69FF"/>
    <w:rsid w:val="008F6FC0"/>
    <w:rsid w:val="008F7104"/>
    <w:rsid w:val="008F72F8"/>
    <w:rsid w:val="008F76EF"/>
    <w:rsid w:val="008F79E8"/>
    <w:rsid w:val="008F79F8"/>
    <w:rsid w:val="008F7F12"/>
    <w:rsid w:val="00900650"/>
    <w:rsid w:val="009009E5"/>
    <w:rsid w:val="00900A53"/>
    <w:rsid w:val="00900B43"/>
    <w:rsid w:val="00900C79"/>
    <w:rsid w:val="00902DB3"/>
    <w:rsid w:val="00902E77"/>
    <w:rsid w:val="009037F3"/>
    <w:rsid w:val="009039A4"/>
    <w:rsid w:val="00905402"/>
    <w:rsid w:val="00905744"/>
    <w:rsid w:val="00905756"/>
    <w:rsid w:val="00905AF5"/>
    <w:rsid w:val="00906530"/>
    <w:rsid w:val="00906AEA"/>
    <w:rsid w:val="0091015D"/>
    <w:rsid w:val="00910440"/>
    <w:rsid w:val="009108FF"/>
    <w:rsid w:val="009115E8"/>
    <w:rsid w:val="00911F6A"/>
    <w:rsid w:val="00912525"/>
    <w:rsid w:val="009125BE"/>
    <w:rsid w:val="009125CF"/>
    <w:rsid w:val="00912C65"/>
    <w:rsid w:val="00912CE5"/>
    <w:rsid w:val="00913213"/>
    <w:rsid w:val="009132AF"/>
    <w:rsid w:val="00913B33"/>
    <w:rsid w:val="00913CF4"/>
    <w:rsid w:val="00913F79"/>
    <w:rsid w:val="009143D6"/>
    <w:rsid w:val="009145BF"/>
    <w:rsid w:val="00914697"/>
    <w:rsid w:val="009146F3"/>
    <w:rsid w:val="009147B8"/>
    <w:rsid w:val="00914D8B"/>
    <w:rsid w:val="009153B5"/>
    <w:rsid w:val="0091589B"/>
    <w:rsid w:val="0091600D"/>
    <w:rsid w:val="009165C2"/>
    <w:rsid w:val="009165EA"/>
    <w:rsid w:val="00916810"/>
    <w:rsid w:val="00916867"/>
    <w:rsid w:val="009169C6"/>
    <w:rsid w:val="00916F59"/>
    <w:rsid w:val="00917085"/>
    <w:rsid w:val="00917858"/>
    <w:rsid w:val="009179A4"/>
    <w:rsid w:val="00917A9F"/>
    <w:rsid w:val="00917AF6"/>
    <w:rsid w:val="00917FF1"/>
    <w:rsid w:val="0092078B"/>
    <w:rsid w:val="009210D1"/>
    <w:rsid w:val="00921139"/>
    <w:rsid w:val="0092138C"/>
    <w:rsid w:val="009213E7"/>
    <w:rsid w:val="00921E46"/>
    <w:rsid w:val="00922016"/>
    <w:rsid w:val="00922952"/>
    <w:rsid w:val="0092384A"/>
    <w:rsid w:val="00923F37"/>
    <w:rsid w:val="00924257"/>
    <w:rsid w:val="009243E7"/>
    <w:rsid w:val="0092444C"/>
    <w:rsid w:val="00924850"/>
    <w:rsid w:val="009254A3"/>
    <w:rsid w:val="009259A7"/>
    <w:rsid w:val="009264D9"/>
    <w:rsid w:val="0092654C"/>
    <w:rsid w:val="00926E23"/>
    <w:rsid w:val="009270F9"/>
    <w:rsid w:val="0092715B"/>
    <w:rsid w:val="00927F56"/>
    <w:rsid w:val="00930279"/>
    <w:rsid w:val="009305B5"/>
    <w:rsid w:val="00930898"/>
    <w:rsid w:val="00930B28"/>
    <w:rsid w:val="00930D7E"/>
    <w:rsid w:val="00930E36"/>
    <w:rsid w:val="0093132B"/>
    <w:rsid w:val="00931A18"/>
    <w:rsid w:val="00931FC9"/>
    <w:rsid w:val="00931FF3"/>
    <w:rsid w:val="00932B1F"/>
    <w:rsid w:val="00932E9C"/>
    <w:rsid w:val="00932F85"/>
    <w:rsid w:val="00933132"/>
    <w:rsid w:val="00933753"/>
    <w:rsid w:val="00933B6F"/>
    <w:rsid w:val="00934076"/>
    <w:rsid w:val="00934200"/>
    <w:rsid w:val="00935297"/>
    <w:rsid w:val="00935608"/>
    <w:rsid w:val="009356BA"/>
    <w:rsid w:val="00935952"/>
    <w:rsid w:val="00936AB4"/>
    <w:rsid w:val="00937060"/>
    <w:rsid w:val="00937CD6"/>
    <w:rsid w:val="00937EF5"/>
    <w:rsid w:val="00940823"/>
    <w:rsid w:val="00940898"/>
    <w:rsid w:val="00940B5F"/>
    <w:rsid w:val="00940DCE"/>
    <w:rsid w:val="00941002"/>
    <w:rsid w:val="00941280"/>
    <w:rsid w:val="00941323"/>
    <w:rsid w:val="00941397"/>
    <w:rsid w:val="00941B22"/>
    <w:rsid w:val="00941CB7"/>
    <w:rsid w:val="00941D80"/>
    <w:rsid w:val="00942C18"/>
    <w:rsid w:val="00943089"/>
    <w:rsid w:val="0094309A"/>
    <w:rsid w:val="009436FF"/>
    <w:rsid w:val="00943793"/>
    <w:rsid w:val="0094396E"/>
    <w:rsid w:val="00943D41"/>
    <w:rsid w:val="00943E82"/>
    <w:rsid w:val="0094408A"/>
    <w:rsid w:val="00944277"/>
    <w:rsid w:val="0094430A"/>
    <w:rsid w:val="00944866"/>
    <w:rsid w:val="009449AE"/>
    <w:rsid w:val="009451B6"/>
    <w:rsid w:val="00945587"/>
    <w:rsid w:val="009456C7"/>
    <w:rsid w:val="00945919"/>
    <w:rsid w:val="00945AA0"/>
    <w:rsid w:val="00945F69"/>
    <w:rsid w:val="0094615A"/>
    <w:rsid w:val="0094689E"/>
    <w:rsid w:val="00947B00"/>
    <w:rsid w:val="00947C5D"/>
    <w:rsid w:val="00947C67"/>
    <w:rsid w:val="00947E81"/>
    <w:rsid w:val="00950449"/>
    <w:rsid w:val="00950461"/>
    <w:rsid w:val="009507C6"/>
    <w:rsid w:val="00950DB8"/>
    <w:rsid w:val="00950DD5"/>
    <w:rsid w:val="00950DFE"/>
    <w:rsid w:val="00951461"/>
    <w:rsid w:val="009517E0"/>
    <w:rsid w:val="00952347"/>
    <w:rsid w:val="00952387"/>
    <w:rsid w:val="0095347B"/>
    <w:rsid w:val="00954237"/>
    <w:rsid w:val="0095475D"/>
    <w:rsid w:val="00954940"/>
    <w:rsid w:val="00954A6E"/>
    <w:rsid w:val="00954F8E"/>
    <w:rsid w:val="009559CA"/>
    <w:rsid w:val="00955D7C"/>
    <w:rsid w:val="00956134"/>
    <w:rsid w:val="00956613"/>
    <w:rsid w:val="00956A13"/>
    <w:rsid w:val="00956B71"/>
    <w:rsid w:val="00956CE6"/>
    <w:rsid w:val="00956DA6"/>
    <w:rsid w:val="00956FAF"/>
    <w:rsid w:val="00957652"/>
    <w:rsid w:val="0095792C"/>
    <w:rsid w:val="00957A74"/>
    <w:rsid w:val="00957F24"/>
    <w:rsid w:val="009602FE"/>
    <w:rsid w:val="0096049B"/>
    <w:rsid w:val="009607A1"/>
    <w:rsid w:val="00960ABD"/>
    <w:rsid w:val="00960B03"/>
    <w:rsid w:val="00960D5F"/>
    <w:rsid w:val="0096111B"/>
    <w:rsid w:val="009615C0"/>
    <w:rsid w:val="009615FA"/>
    <w:rsid w:val="009619BB"/>
    <w:rsid w:val="009623FC"/>
    <w:rsid w:val="0096265A"/>
    <w:rsid w:val="00962847"/>
    <w:rsid w:val="00962E2E"/>
    <w:rsid w:val="0096351B"/>
    <w:rsid w:val="00963C10"/>
    <w:rsid w:val="0096417D"/>
    <w:rsid w:val="0096419D"/>
    <w:rsid w:val="009643E6"/>
    <w:rsid w:val="009652DE"/>
    <w:rsid w:val="00965431"/>
    <w:rsid w:val="009657CC"/>
    <w:rsid w:val="0096624A"/>
    <w:rsid w:val="00966551"/>
    <w:rsid w:val="00966BA4"/>
    <w:rsid w:val="00967851"/>
    <w:rsid w:val="009678CC"/>
    <w:rsid w:val="00967BDE"/>
    <w:rsid w:val="00967DB8"/>
    <w:rsid w:val="009708BB"/>
    <w:rsid w:val="00970915"/>
    <w:rsid w:val="009709A4"/>
    <w:rsid w:val="00970A77"/>
    <w:rsid w:val="00970CF7"/>
    <w:rsid w:val="009711BD"/>
    <w:rsid w:val="009716B5"/>
    <w:rsid w:val="00971EB5"/>
    <w:rsid w:val="009722B7"/>
    <w:rsid w:val="009722C4"/>
    <w:rsid w:val="00972410"/>
    <w:rsid w:val="00972B11"/>
    <w:rsid w:val="009733C1"/>
    <w:rsid w:val="00973495"/>
    <w:rsid w:val="009736C0"/>
    <w:rsid w:val="00974063"/>
    <w:rsid w:val="009740A6"/>
    <w:rsid w:val="00975253"/>
    <w:rsid w:val="00975F00"/>
    <w:rsid w:val="00976200"/>
    <w:rsid w:val="00976225"/>
    <w:rsid w:val="009767CF"/>
    <w:rsid w:val="00976D40"/>
    <w:rsid w:val="00977B27"/>
    <w:rsid w:val="0098043B"/>
    <w:rsid w:val="009809AC"/>
    <w:rsid w:val="00980F39"/>
    <w:rsid w:val="009812D3"/>
    <w:rsid w:val="00981BE8"/>
    <w:rsid w:val="00981E4A"/>
    <w:rsid w:val="00981FAE"/>
    <w:rsid w:val="009832E9"/>
    <w:rsid w:val="009835A1"/>
    <w:rsid w:val="00983946"/>
    <w:rsid w:val="00984DF3"/>
    <w:rsid w:val="00984FA9"/>
    <w:rsid w:val="009856D0"/>
    <w:rsid w:val="00985E96"/>
    <w:rsid w:val="0098628C"/>
    <w:rsid w:val="00986480"/>
    <w:rsid w:val="0098664B"/>
    <w:rsid w:val="00986D9A"/>
    <w:rsid w:val="00986FAC"/>
    <w:rsid w:val="0098714B"/>
    <w:rsid w:val="009876D0"/>
    <w:rsid w:val="00987722"/>
    <w:rsid w:val="009878C5"/>
    <w:rsid w:val="00990655"/>
    <w:rsid w:val="009907B1"/>
    <w:rsid w:val="00991163"/>
    <w:rsid w:val="0099117B"/>
    <w:rsid w:val="0099169F"/>
    <w:rsid w:val="009919C0"/>
    <w:rsid w:val="00991CE7"/>
    <w:rsid w:val="00991E0C"/>
    <w:rsid w:val="009938C0"/>
    <w:rsid w:val="009939D3"/>
    <w:rsid w:val="00993D39"/>
    <w:rsid w:val="00993DF6"/>
    <w:rsid w:val="00993E10"/>
    <w:rsid w:val="00994B74"/>
    <w:rsid w:val="00994CE1"/>
    <w:rsid w:val="00994FF2"/>
    <w:rsid w:val="009954E9"/>
    <w:rsid w:val="00995DEA"/>
    <w:rsid w:val="00996017"/>
    <w:rsid w:val="0099638D"/>
    <w:rsid w:val="00996934"/>
    <w:rsid w:val="00996976"/>
    <w:rsid w:val="00996B2B"/>
    <w:rsid w:val="009A02BA"/>
    <w:rsid w:val="009A04EC"/>
    <w:rsid w:val="009A04FE"/>
    <w:rsid w:val="009A0547"/>
    <w:rsid w:val="009A0B3F"/>
    <w:rsid w:val="009A192D"/>
    <w:rsid w:val="009A20B2"/>
    <w:rsid w:val="009A21CE"/>
    <w:rsid w:val="009A221B"/>
    <w:rsid w:val="009A2300"/>
    <w:rsid w:val="009A23E5"/>
    <w:rsid w:val="009A28B0"/>
    <w:rsid w:val="009A3341"/>
    <w:rsid w:val="009A397A"/>
    <w:rsid w:val="009A3BF6"/>
    <w:rsid w:val="009A3D90"/>
    <w:rsid w:val="009A4009"/>
    <w:rsid w:val="009A4657"/>
    <w:rsid w:val="009A4754"/>
    <w:rsid w:val="009A5832"/>
    <w:rsid w:val="009A5EC2"/>
    <w:rsid w:val="009A6028"/>
    <w:rsid w:val="009A63CE"/>
    <w:rsid w:val="009A6CFD"/>
    <w:rsid w:val="009A7391"/>
    <w:rsid w:val="009A7C08"/>
    <w:rsid w:val="009B002F"/>
    <w:rsid w:val="009B0FC1"/>
    <w:rsid w:val="009B1326"/>
    <w:rsid w:val="009B14AE"/>
    <w:rsid w:val="009B1C3E"/>
    <w:rsid w:val="009B1DCA"/>
    <w:rsid w:val="009B1E90"/>
    <w:rsid w:val="009B1F87"/>
    <w:rsid w:val="009B2530"/>
    <w:rsid w:val="009B2F1B"/>
    <w:rsid w:val="009B3155"/>
    <w:rsid w:val="009B386E"/>
    <w:rsid w:val="009B4201"/>
    <w:rsid w:val="009B4247"/>
    <w:rsid w:val="009B488F"/>
    <w:rsid w:val="009B4891"/>
    <w:rsid w:val="009B4938"/>
    <w:rsid w:val="009B4FFB"/>
    <w:rsid w:val="009B5230"/>
    <w:rsid w:val="009B5309"/>
    <w:rsid w:val="009B5722"/>
    <w:rsid w:val="009B58FD"/>
    <w:rsid w:val="009B5CA4"/>
    <w:rsid w:val="009B5E29"/>
    <w:rsid w:val="009B63F4"/>
    <w:rsid w:val="009B6BCB"/>
    <w:rsid w:val="009B7503"/>
    <w:rsid w:val="009B75F3"/>
    <w:rsid w:val="009B778C"/>
    <w:rsid w:val="009C02F2"/>
    <w:rsid w:val="009C0792"/>
    <w:rsid w:val="009C0AE8"/>
    <w:rsid w:val="009C0FEE"/>
    <w:rsid w:val="009C11D2"/>
    <w:rsid w:val="009C120F"/>
    <w:rsid w:val="009C13FB"/>
    <w:rsid w:val="009C15E6"/>
    <w:rsid w:val="009C1A27"/>
    <w:rsid w:val="009C2362"/>
    <w:rsid w:val="009C26E0"/>
    <w:rsid w:val="009C2ADA"/>
    <w:rsid w:val="009C2B0E"/>
    <w:rsid w:val="009C39C5"/>
    <w:rsid w:val="009C434F"/>
    <w:rsid w:val="009C4486"/>
    <w:rsid w:val="009C45D6"/>
    <w:rsid w:val="009C545E"/>
    <w:rsid w:val="009C567E"/>
    <w:rsid w:val="009C641B"/>
    <w:rsid w:val="009C65AE"/>
    <w:rsid w:val="009C6DDE"/>
    <w:rsid w:val="009C7004"/>
    <w:rsid w:val="009C7CB7"/>
    <w:rsid w:val="009C7D6A"/>
    <w:rsid w:val="009D06A9"/>
    <w:rsid w:val="009D1781"/>
    <w:rsid w:val="009D1B2D"/>
    <w:rsid w:val="009D20C4"/>
    <w:rsid w:val="009D2AA7"/>
    <w:rsid w:val="009D3302"/>
    <w:rsid w:val="009D3788"/>
    <w:rsid w:val="009D3B22"/>
    <w:rsid w:val="009D4100"/>
    <w:rsid w:val="009D4961"/>
    <w:rsid w:val="009D4F60"/>
    <w:rsid w:val="009D50F3"/>
    <w:rsid w:val="009D5251"/>
    <w:rsid w:val="009D52D7"/>
    <w:rsid w:val="009D59F5"/>
    <w:rsid w:val="009D602D"/>
    <w:rsid w:val="009D67BF"/>
    <w:rsid w:val="009D68E7"/>
    <w:rsid w:val="009D6CC3"/>
    <w:rsid w:val="009D76CE"/>
    <w:rsid w:val="009E0419"/>
    <w:rsid w:val="009E046A"/>
    <w:rsid w:val="009E0560"/>
    <w:rsid w:val="009E0A46"/>
    <w:rsid w:val="009E10B1"/>
    <w:rsid w:val="009E131B"/>
    <w:rsid w:val="009E17ED"/>
    <w:rsid w:val="009E1E9A"/>
    <w:rsid w:val="009E1F58"/>
    <w:rsid w:val="009E264C"/>
    <w:rsid w:val="009E2D49"/>
    <w:rsid w:val="009E2F5A"/>
    <w:rsid w:val="009E32F9"/>
    <w:rsid w:val="009E3951"/>
    <w:rsid w:val="009E3ABA"/>
    <w:rsid w:val="009E3CF6"/>
    <w:rsid w:val="009E3E6C"/>
    <w:rsid w:val="009E43E2"/>
    <w:rsid w:val="009E4958"/>
    <w:rsid w:val="009E5228"/>
    <w:rsid w:val="009E5692"/>
    <w:rsid w:val="009E5A5E"/>
    <w:rsid w:val="009E600A"/>
    <w:rsid w:val="009E67E9"/>
    <w:rsid w:val="009E69A4"/>
    <w:rsid w:val="009E70A0"/>
    <w:rsid w:val="009E7229"/>
    <w:rsid w:val="009F0854"/>
    <w:rsid w:val="009F0929"/>
    <w:rsid w:val="009F1714"/>
    <w:rsid w:val="009F17CE"/>
    <w:rsid w:val="009F195E"/>
    <w:rsid w:val="009F1AD8"/>
    <w:rsid w:val="009F1D7C"/>
    <w:rsid w:val="009F21FA"/>
    <w:rsid w:val="009F2259"/>
    <w:rsid w:val="009F238D"/>
    <w:rsid w:val="009F23D1"/>
    <w:rsid w:val="009F284B"/>
    <w:rsid w:val="009F28F2"/>
    <w:rsid w:val="009F2A64"/>
    <w:rsid w:val="009F2B97"/>
    <w:rsid w:val="009F2CBC"/>
    <w:rsid w:val="009F2EB8"/>
    <w:rsid w:val="009F365F"/>
    <w:rsid w:val="009F36B9"/>
    <w:rsid w:val="009F3917"/>
    <w:rsid w:val="009F3C95"/>
    <w:rsid w:val="009F3FB3"/>
    <w:rsid w:val="009F41CC"/>
    <w:rsid w:val="009F4437"/>
    <w:rsid w:val="009F460F"/>
    <w:rsid w:val="009F49AD"/>
    <w:rsid w:val="009F4B62"/>
    <w:rsid w:val="009F4D70"/>
    <w:rsid w:val="009F515B"/>
    <w:rsid w:val="009F560C"/>
    <w:rsid w:val="009F5610"/>
    <w:rsid w:val="009F565D"/>
    <w:rsid w:val="009F575B"/>
    <w:rsid w:val="009F5800"/>
    <w:rsid w:val="009F5C54"/>
    <w:rsid w:val="009F5EA4"/>
    <w:rsid w:val="009F643C"/>
    <w:rsid w:val="009F6ABB"/>
    <w:rsid w:val="009F6E12"/>
    <w:rsid w:val="009F75CD"/>
    <w:rsid w:val="009F7CCC"/>
    <w:rsid w:val="009F7DFD"/>
    <w:rsid w:val="00A00CBB"/>
    <w:rsid w:val="00A00DED"/>
    <w:rsid w:val="00A0120B"/>
    <w:rsid w:val="00A013D2"/>
    <w:rsid w:val="00A0183A"/>
    <w:rsid w:val="00A01AC9"/>
    <w:rsid w:val="00A0228C"/>
    <w:rsid w:val="00A02AC9"/>
    <w:rsid w:val="00A041BA"/>
    <w:rsid w:val="00A04322"/>
    <w:rsid w:val="00A04591"/>
    <w:rsid w:val="00A04801"/>
    <w:rsid w:val="00A049D8"/>
    <w:rsid w:val="00A04D07"/>
    <w:rsid w:val="00A05B78"/>
    <w:rsid w:val="00A06CA5"/>
    <w:rsid w:val="00A06D2A"/>
    <w:rsid w:val="00A06FA0"/>
    <w:rsid w:val="00A0722B"/>
    <w:rsid w:val="00A10E1E"/>
    <w:rsid w:val="00A115AD"/>
    <w:rsid w:val="00A11A7D"/>
    <w:rsid w:val="00A1273D"/>
    <w:rsid w:val="00A12A23"/>
    <w:rsid w:val="00A12BBE"/>
    <w:rsid w:val="00A12D0F"/>
    <w:rsid w:val="00A12D67"/>
    <w:rsid w:val="00A1357B"/>
    <w:rsid w:val="00A13B3A"/>
    <w:rsid w:val="00A140D3"/>
    <w:rsid w:val="00A144F5"/>
    <w:rsid w:val="00A14645"/>
    <w:rsid w:val="00A150D3"/>
    <w:rsid w:val="00A1533F"/>
    <w:rsid w:val="00A15536"/>
    <w:rsid w:val="00A15A40"/>
    <w:rsid w:val="00A162EF"/>
    <w:rsid w:val="00A17078"/>
    <w:rsid w:val="00A171AD"/>
    <w:rsid w:val="00A1744B"/>
    <w:rsid w:val="00A17468"/>
    <w:rsid w:val="00A17700"/>
    <w:rsid w:val="00A1771B"/>
    <w:rsid w:val="00A17841"/>
    <w:rsid w:val="00A17975"/>
    <w:rsid w:val="00A17F7C"/>
    <w:rsid w:val="00A2050C"/>
    <w:rsid w:val="00A20722"/>
    <w:rsid w:val="00A20ADD"/>
    <w:rsid w:val="00A20B32"/>
    <w:rsid w:val="00A20FF3"/>
    <w:rsid w:val="00A212DD"/>
    <w:rsid w:val="00A21490"/>
    <w:rsid w:val="00A21626"/>
    <w:rsid w:val="00A225DD"/>
    <w:rsid w:val="00A22D37"/>
    <w:rsid w:val="00A22FDC"/>
    <w:rsid w:val="00A233A6"/>
    <w:rsid w:val="00A234AC"/>
    <w:rsid w:val="00A237EC"/>
    <w:rsid w:val="00A238A1"/>
    <w:rsid w:val="00A23E93"/>
    <w:rsid w:val="00A23F0C"/>
    <w:rsid w:val="00A24407"/>
    <w:rsid w:val="00A24C7D"/>
    <w:rsid w:val="00A2553B"/>
    <w:rsid w:val="00A258EB"/>
    <w:rsid w:val="00A261E9"/>
    <w:rsid w:val="00A26214"/>
    <w:rsid w:val="00A2632C"/>
    <w:rsid w:val="00A26524"/>
    <w:rsid w:val="00A26AE3"/>
    <w:rsid w:val="00A2704C"/>
    <w:rsid w:val="00A27060"/>
    <w:rsid w:val="00A3019B"/>
    <w:rsid w:val="00A30271"/>
    <w:rsid w:val="00A303F4"/>
    <w:rsid w:val="00A308CB"/>
    <w:rsid w:val="00A30E45"/>
    <w:rsid w:val="00A3142E"/>
    <w:rsid w:val="00A31889"/>
    <w:rsid w:val="00A31900"/>
    <w:rsid w:val="00A323DC"/>
    <w:rsid w:val="00A325EC"/>
    <w:rsid w:val="00A328A3"/>
    <w:rsid w:val="00A3298E"/>
    <w:rsid w:val="00A32CF7"/>
    <w:rsid w:val="00A330C1"/>
    <w:rsid w:val="00A33BFB"/>
    <w:rsid w:val="00A33C0A"/>
    <w:rsid w:val="00A3407E"/>
    <w:rsid w:val="00A34462"/>
    <w:rsid w:val="00A344C8"/>
    <w:rsid w:val="00A345A3"/>
    <w:rsid w:val="00A34959"/>
    <w:rsid w:val="00A349B7"/>
    <w:rsid w:val="00A34EDC"/>
    <w:rsid w:val="00A34FD4"/>
    <w:rsid w:val="00A3521D"/>
    <w:rsid w:val="00A35C63"/>
    <w:rsid w:val="00A35DE3"/>
    <w:rsid w:val="00A35ED4"/>
    <w:rsid w:val="00A3615B"/>
    <w:rsid w:val="00A36688"/>
    <w:rsid w:val="00A366F9"/>
    <w:rsid w:val="00A367B2"/>
    <w:rsid w:val="00A367F7"/>
    <w:rsid w:val="00A36F96"/>
    <w:rsid w:val="00A37104"/>
    <w:rsid w:val="00A37494"/>
    <w:rsid w:val="00A40000"/>
    <w:rsid w:val="00A40095"/>
    <w:rsid w:val="00A403FC"/>
    <w:rsid w:val="00A40CF6"/>
    <w:rsid w:val="00A41460"/>
    <w:rsid w:val="00A414C8"/>
    <w:rsid w:val="00A41709"/>
    <w:rsid w:val="00A421DE"/>
    <w:rsid w:val="00A42308"/>
    <w:rsid w:val="00A4242A"/>
    <w:rsid w:val="00A427F7"/>
    <w:rsid w:val="00A42A90"/>
    <w:rsid w:val="00A42BAB"/>
    <w:rsid w:val="00A43637"/>
    <w:rsid w:val="00A439B5"/>
    <w:rsid w:val="00A440F1"/>
    <w:rsid w:val="00A4452F"/>
    <w:rsid w:val="00A448B0"/>
    <w:rsid w:val="00A449B0"/>
    <w:rsid w:val="00A44AD0"/>
    <w:rsid w:val="00A45282"/>
    <w:rsid w:val="00A46545"/>
    <w:rsid w:val="00A46686"/>
    <w:rsid w:val="00A4694C"/>
    <w:rsid w:val="00A46AA5"/>
    <w:rsid w:val="00A471FC"/>
    <w:rsid w:val="00A47E23"/>
    <w:rsid w:val="00A5043E"/>
    <w:rsid w:val="00A508A2"/>
    <w:rsid w:val="00A50D99"/>
    <w:rsid w:val="00A51AD3"/>
    <w:rsid w:val="00A51EE7"/>
    <w:rsid w:val="00A524B7"/>
    <w:rsid w:val="00A525D2"/>
    <w:rsid w:val="00A52A46"/>
    <w:rsid w:val="00A52FA6"/>
    <w:rsid w:val="00A53DA7"/>
    <w:rsid w:val="00A5403F"/>
    <w:rsid w:val="00A54080"/>
    <w:rsid w:val="00A54C5A"/>
    <w:rsid w:val="00A54EBA"/>
    <w:rsid w:val="00A56156"/>
    <w:rsid w:val="00A561E9"/>
    <w:rsid w:val="00A5621E"/>
    <w:rsid w:val="00A5738B"/>
    <w:rsid w:val="00A606BC"/>
    <w:rsid w:val="00A60F31"/>
    <w:rsid w:val="00A61579"/>
    <w:rsid w:val="00A61BF3"/>
    <w:rsid w:val="00A61CF8"/>
    <w:rsid w:val="00A6208C"/>
    <w:rsid w:val="00A620D1"/>
    <w:rsid w:val="00A621DC"/>
    <w:rsid w:val="00A6232D"/>
    <w:rsid w:val="00A62B1A"/>
    <w:rsid w:val="00A62BC7"/>
    <w:rsid w:val="00A6335C"/>
    <w:rsid w:val="00A63BE1"/>
    <w:rsid w:val="00A63EF1"/>
    <w:rsid w:val="00A645F8"/>
    <w:rsid w:val="00A6521D"/>
    <w:rsid w:val="00A666DA"/>
    <w:rsid w:val="00A667B7"/>
    <w:rsid w:val="00A66B72"/>
    <w:rsid w:val="00A66D39"/>
    <w:rsid w:val="00A67048"/>
    <w:rsid w:val="00A67761"/>
    <w:rsid w:val="00A6788B"/>
    <w:rsid w:val="00A67905"/>
    <w:rsid w:val="00A67941"/>
    <w:rsid w:val="00A67C71"/>
    <w:rsid w:val="00A67E92"/>
    <w:rsid w:val="00A67EF4"/>
    <w:rsid w:val="00A67FAA"/>
    <w:rsid w:val="00A70392"/>
    <w:rsid w:val="00A703BF"/>
    <w:rsid w:val="00A705AD"/>
    <w:rsid w:val="00A708DE"/>
    <w:rsid w:val="00A708E1"/>
    <w:rsid w:val="00A7099E"/>
    <w:rsid w:val="00A70C57"/>
    <w:rsid w:val="00A719B5"/>
    <w:rsid w:val="00A71A05"/>
    <w:rsid w:val="00A7262C"/>
    <w:rsid w:val="00A729E3"/>
    <w:rsid w:val="00A732DF"/>
    <w:rsid w:val="00A73691"/>
    <w:rsid w:val="00A73D70"/>
    <w:rsid w:val="00A73DD3"/>
    <w:rsid w:val="00A7401E"/>
    <w:rsid w:val="00A74589"/>
    <w:rsid w:val="00A74971"/>
    <w:rsid w:val="00A75184"/>
    <w:rsid w:val="00A75322"/>
    <w:rsid w:val="00A75BE5"/>
    <w:rsid w:val="00A75BF0"/>
    <w:rsid w:val="00A75CC9"/>
    <w:rsid w:val="00A760BF"/>
    <w:rsid w:val="00A7659E"/>
    <w:rsid w:val="00A76FD4"/>
    <w:rsid w:val="00A779FE"/>
    <w:rsid w:val="00A77E57"/>
    <w:rsid w:val="00A8031E"/>
    <w:rsid w:val="00A804EF"/>
    <w:rsid w:val="00A806A4"/>
    <w:rsid w:val="00A80BE0"/>
    <w:rsid w:val="00A80DE5"/>
    <w:rsid w:val="00A80F40"/>
    <w:rsid w:val="00A811AD"/>
    <w:rsid w:val="00A811B7"/>
    <w:rsid w:val="00A81255"/>
    <w:rsid w:val="00A8125B"/>
    <w:rsid w:val="00A81542"/>
    <w:rsid w:val="00A81605"/>
    <w:rsid w:val="00A821CC"/>
    <w:rsid w:val="00A823DF"/>
    <w:rsid w:val="00A829C1"/>
    <w:rsid w:val="00A82E43"/>
    <w:rsid w:val="00A83149"/>
    <w:rsid w:val="00A83987"/>
    <w:rsid w:val="00A848D5"/>
    <w:rsid w:val="00A84B05"/>
    <w:rsid w:val="00A84D75"/>
    <w:rsid w:val="00A84DA2"/>
    <w:rsid w:val="00A85230"/>
    <w:rsid w:val="00A85777"/>
    <w:rsid w:val="00A865B7"/>
    <w:rsid w:val="00A869CC"/>
    <w:rsid w:val="00A8704F"/>
    <w:rsid w:val="00A873E0"/>
    <w:rsid w:val="00A87C41"/>
    <w:rsid w:val="00A918A4"/>
    <w:rsid w:val="00A92751"/>
    <w:rsid w:val="00A9346C"/>
    <w:rsid w:val="00A9401F"/>
    <w:rsid w:val="00A94CDD"/>
    <w:rsid w:val="00A95077"/>
    <w:rsid w:val="00A9531D"/>
    <w:rsid w:val="00A955E6"/>
    <w:rsid w:val="00A95E29"/>
    <w:rsid w:val="00A95F38"/>
    <w:rsid w:val="00A96952"/>
    <w:rsid w:val="00A96BAF"/>
    <w:rsid w:val="00A96C8E"/>
    <w:rsid w:val="00A96EC9"/>
    <w:rsid w:val="00A973DB"/>
    <w:rsid w:val="00A97403"/>
    <w:rsid w:val="00A97650"/>
    <w:rsid w:val="00A9785A"/>
    <w:rsid w:val="00A97BFB"/>
    <w:rsid w:val="00AA00C8"/>
    <w:rsid w:val="00AA01AB"/>
    <w:rsid w:val="00AA0AD4"/>
    <w:rsid w:val="00AA0B25"/>
    <w:rsid w:val="00AA0D54"/>
    <w:rsid w:val="00AA1CAF"/>
    <w:rsid w:val="00AA1E60"/>
    <w:rsid w:val="00AA1F45"/>
    <w:rsid w:val="00AA246E"/>
    <w:rsid w:val="00AA27B7"/>
    <w:rsid w:val="00AA2B37"/>
    <w:rsid w:val="00AA3071"/>
    <w:rsid w:val="00AA315A"/>
    <w:rsid w:val="00AA31BD"/>
    <w:rsid w:val="00AA3436"/>
    <w:rsid w:val="00AA3887"/>
    <w:rsid w:val="00AA39B5"/>
    <w:rsid w:val="00AA4321"/>
    <w:rsid w:val="00AA4564"/>
    <w:rsid w:val="00AA47C5"/>
    <w:rsid w:val="00AA4B99"/>
    <w:rsid w:val="00AA4BF5"/>
    <w:rsid w:val="00AA4E26"/>
    <w:rsid w:val="00AA508F"/>
    <w:rsid w:val="00AA51C4"/>
    <w:rsid w:val="00AA5307"/>
    <w:rsid w:val="00AA5628"/>
    <w:rsid w:val="00AA58FA"/>
    <w:rsid w:val="00AA5D08"/>
    <w:rsid w:val="00AA5FE0"/>
    <w:rsid w:val="00AA6CC0"/>
    <w:rsid w:val="00AA6E42"/>
    <w:rsid w:val="00AA7190"/>
    <w:rsid w:val="00AA76C7"/>
    <w:rsid w:val="00AB0177"/>
    <w:rsid w:val="00AB0258"/>
    <w:rsid w:val="00AB072C"/>
    <w:rsid w:val="00AB16A3"/>
    <w:rsid w:val="00AB19F2"/>
    <w:rsid w:val="00AB2C8D"/>
    <w:rsid w:val="00AB33EE"/>
    <w:rsid w:val="00AB383A"/>
    <w:rsid w:val="00AB3B30"/>
    <w:rsid w:val="00AB4945"/>
    <w:rsid w:val="00AB4EB2"/>
    <w:rsid w:val="00AB5094"/>
    <w:rsid w:val="00AB51F5"/>
    <w:rsid w:val="00AB5B07"/>
    <w:rsid w:val="00AB5FDA"/>
    <w:rsid w:val="00AB60E6"/>
    <w:rsid w:val="00AB6B70"/>
    <w:rsid w:val="00AB7273"/>
    <w:rsid w:val="00AB79F9"/>
    <w:rsid w:val="00AC02F1"/>
    <w:rsid w:val="00AC08FD"/>
    <w:rsid w:val="00AC0A5B"/>
    <w:rsid w:val="00AC11E6"/>
    <w:rsid w:val="00AC18D9"/>
    <w:rsid w:val="00AC1B7B"/>
    <w:rsid w:val="00AC1F16"/>
    <w:rsid w:val="00AC24F2"/>
    <w:rsid w:val="00AC2655"/>
    <w:rsid w:val="00AC2785"/>
    <w:rsid w:val="00AC2984"/>
    <w:rsid w:val="00AC2BBE"/>
    <w:rsid w:val="00AC2C79"/>
    <w:rsid w:val="00AC32AC"/>
    <w:rsid w:val="00AC3499"/>
    <w:rsid w:val="00AC405D"/>
    <w:rsid w:val="00AC4555"/>
    <w:rsid w:val="00AC4A66"/>
    <w:rsid w:val="00AC4AFB"/>
    <w:rsid w:val="00AC53FC"/>
    <w:rsid w:val="00AC57F7"/>
    <w:rsid w:val="00AC5E5B"/>
    <w:rsid w:val="00AC6394"/>
    <w:rsid w:val="00AC64D2"/>
    <w:rsid w:val="00AC6568"/>
    <w:rsid w:val="00AC6BCC"/>
    <w:rsid w:val="00AC6C01"/>
    <w:rsid w:val="00AC6DDE"/>
    <w:rsid w:val="00AC7341"/>
    <w:rsid w:val="00AC78D5"/>
    <w:rsid w:val="00AC7A71"/>
    <w:rsid w:val="00AC7AFF"/>
    <w:rsid w:val="00AC7F74"/>
    <w:rsid w:val="00AD05EE"/>
    <w:rsid w:val="00AD08DF"/>
    <w:rsid w:val="00AD0A48"/>
    <w:rsid w:val="00AD159D"/>
    <w:rsid w:val="00AD16DA"/>
    <w:rsid w:val="00AD1885"/>
    <w:rsid w:val="00AD18AB"/>
    <w:rsid w:val="00AD1939"/>
    <w:rsid w:val="00AD2FBF"/>
    <w:rsid w:val="00AD3448"/>
    <w:rsid w:val="00AD3471"/>
    <w:rsid w:val="00AD34E4"/>
    <w:rsid w:val="00AD3569"/>
    <w:rsid w:val="00AD38AF"/>
    <w:rsid w:val="00AD42C7"/>
    <w:rsid w:val="00AD5772"/>
    <w:rsid w:val="00AD5785"/>
    <w:rsid w:val="00AD6384"/>
    <w:rsid w:val="00AD661C"/>
    <w:rsid w:val="00AD6ACD"/>
    <w:rsid w:val="00AD6C12"/>
    <w:rsid w:val="00AD713A"/>
    <w:rsid w:val="00AD760D"/>
    <w:rsid w:val="00AD7A02"/>
    <w:rsid w:val="00AD7CA8"/>
    <w:rsid w:val="00AD7F02"/>
    <w:rsid w:val="00AE0211"/>
    <w:rsid w:val="00AE04A5"/>
    <w:rsid w:val="00AE0890"/>
    <w:rsid w:val="00AE0F26"/>
    <w:rsid w:val="00AE1A7E"/>
    <w:rsid w:val="00AE2929"/>
    <w:rsid w:val="00AE2941"/>
    <w:rsid w:val="00AE2957"/>
    <w:rsid w:val="00AE2BAA"/>
    <w:rsid w:val="00AE2BD0"/>
    <w:rsid w:val="00AE37D0"/>
    <w:rsid w:val="00AE3D9A"/>
    <w:rsid w:val="00AE3EBF"/>
    <w:rsid w:val="00AE3FC3"/>
    <w:rsid w:val="00AE4785"/>
    <w:rsid w:val="00AE4D57"/>
    <w:rsid w:val="00AE4E2C"/>
    <w:rsid w:val="00AE4EEF"/>
    <w:rsid w:val="00AE5575"/>
    <w:rsid w:val="00AE623B"/>
    <w:rsid w:val="00AE6380"/>
    <w:rsid w:val="00AE6A4A"/>
    <w:rsid w:val="00AE6C8A"/>
    <w:rsid w:val="00AE7780"/>
    <w:rsid w:val="00AE78E8"/>
    <w:rsid w:val="00AE7A63"/>
    <w:rsid w:val="00AF060B"/>
    <w:rsid w:val="00AF1203"/>
    <w:rsid w:val="00AF2230"/>
    <w:rsid w:val="00AF2307"/>
    <w:rsid w:val="00AF2865"/>
    <w:rsid w:val="00AF2F87"/>
    <w:rsid w:val="00AF327C"/>
    <w:rsid w:val="00AF3855"/>
    <w:rsid w:val="00AF3949"/>
    <w:rsid w:val="00AF3EE0"/>
    <w:rsid w:val="00AF4356"/>
    <w:rsid w:val="00AF4382"/>
    <w:rsid w:val="00AF4499"/>
    <w:rsid w:val="00AF44F4"/>
    <w:rsid w:val="00AF4EC3"/>
    <w:rsid w:val="00AF5709"/>
    <w:rsid w:val="00AF57C2"/>
    <w:rsid w:val="00AF58DD"/>
    <w:rsid w:val="00AF5A31"/>
    <w:rsid w:val="00AF602B"/>
    <w:rsid w:val="00AF63A7"/>
    <w:rsid w:val="00AF752D"/>
    <w:rsid w:val="00AF7A96"/>
    <w:rsid w:val="00B00110"/>
    <w:rsid w:val="00B001B9"/>
    <w:rsid w:val="00B003F3"/>
    <w:rsid w:val="00B0051C"/>
    <w:rsid w:val="00B00622"/>
    <w:rsid w:val="00B00F1B"/>
    <w:rsid w:val="00B01896"/>
    <w:rsid w:val="00B0190C"/>
    <w:rsid w:val="00B01BBA"/>
    <w:rsid w:val="00B01FCE"/>
    <w:rsid w:val="00B021CA"/>
    <w:rsid w:val="00B03689"/>
    <w:rsid w:val="00B03705"/>
    <w:rsid w:val="00B0384E"/>
    <w:rsid w:val="00B03E94"/>
    <w:rsid w:val="00B04041"/>
    <w:rsid w:val="00B04092"/>
    <w:rsid w:val="00B041B0"/>
    <w:rsid w:val="00B04377"/>
    <w:rsid w:val="00B043E4"/>
    <w:rsid w:val="00B04408"/>
    <w:rsid w:val="00B044BA"/>
    <w:rsid w:val="00B04A6A"/>
    <w:rsid w:val="00B04FA1"/>
    <w:rsid w:val="00B0512A"/>
    <w:rsid w:val="00B056F5"/>
    <w:rsid w:val="00B0598E"/>
    <w:rsid w:val="00B05AC8"/>
    <w:rsid w:val="00B05D2D"/>
    <w:rsid w:val="00B06BDB"/>
    <w:rsid w:val="00B06C24"/>
    <w:rsid w:val="00B06F62"/>
    <w:rsid w:val="00B072CE"/>
    <w:rsid w:val="00B07E99"/>
    <w:rsid w:val="00B10322"/>
    <w:rsid w:val="00B10429"/>
    <w:rsid w:val="00B1042F"/>
    <w:rsid w:val="00B10895"/>
    <w:rsid w:val="00B10EAB"/>
    <w:rsid w:val="00B116E7"/>
    <w:rsid w:val="00B119D9"/>
    <w:rsid w:val="00B11E02"/>
    <w:rsid w:val="00B12A7D"/>
    <w:rsid w:val="00B12BC7"/>
    <w:rsid w:val="00B1358F"/>
    <w:rsid w:val="00B13804"/>
    <w:rsid w:val="00B14065"/>
    <w:rsid w:val="00B15779"/>
    <w:rsid w:val="00B158A6"/>
    <w:rsid w:val="00B15988"/>
    <w:rsid w:val="00B15BC5"/>
    <w:rsid w:val="00B15C8B"/>
    <w:rsid w:val="00B16216"/>
    <w:rsid w:val="00B1659D"/>
    <w:rsid w:val="00B167C8"/>
    <w:rsid w:val="00B16BDA"/>
    <w:rsid w:val="00B16D30"/>
    <w:rsid w:val="00B171FB"/>
    <w:rsid w:val="00B173D4"/>
    <w:rsid w:val="00B17E92"/>
    <w:rsid w:val="00B20B4E"/>
    <w:rsid w:val="00B2103D"/>
    <w:rsid w:val="00B210B1"/>
    <w:rsid w:val="00B21154"/>
    <w:rsid w:val="00B2193E"/>
    <w:rsid w:val="00B21B1B"/>
    <w:rsid w:val="00B21FF4"/>
    <w:rsid w:val="00B223F5"/>
    <w:rsid w:val="00B22C14"/>
    <w:rsid w:val="00B22DAC"/>
    <w:rsid w:val="00B23CCD"/>
    <w:rsid w:val="00B23F7D"/>
    <w:rsid w:val="00B23FFA"/>
    <w:rsid w:val="00B25117"/>
    <w:rsid w:val="00B25979"/>
    <w:rsid w:val="00B259A3"/>
    <w:rsid w:val="00B25A9B"/>
    <w:rsid w:val="00B25B8F"/>
    <w:rsid w:val="00B2603F"/>
    <w:rsid w:val="00B262F4"/>
    <w:rsid w:val="00B2679D"/>
    <w:rsid w:val="00B270D9"/>
    <w:rsid w:val="00B2759E"/>
    <w:rsid w:val="00B30107"/>
    <w:rsid w:val="00B303EF"/>
    <w:rsid w:val="00B30847"/>
    <w:rsid w:val="00B30EA3"/>
    <w:rsid w:val="00B31984"/>
    <w:rsid w:val="00B32504"/>
    <w:rsid w:val="00B32765"/>
    <w:rsid w:val="00B33062"/>
    <w:rsid w:val="00B33671"/>
    <w:rsid w:val="00B33804"/>
    <w:rsid w:val="00B33C0E"/>
    <w:rsid w:val="00B34166"/>
    <w:rsid w:val="00B3417C"/>
    <w:rsid w:val="00B34521"/>
    <w:rsid w:val="00B34548"/>
    <w:rsid w:val="00B34843"/>
    <w:rsid w:val="00B3510F"/>
    <w:rsid w:val="00B354A6"/>
    <w:rsid w:val="00B35617"/>
    <w:rsid w:val="00B35802"/>
    <w:rsid w:val="00B35E9E"/>
    <w:rsid w:val="00B3659E"/>
    <w:rsid w:val="00B365E1"/>
    <w:rsid w:val="00B36A6E"/>
    <w:rsid w:val="00B36E26"/>
    <w:rsid w:val="00B3712E"/>
    <w:rsid w:val="00B373D3"/>
    <w:rsid w:val="00B37751"/>
    <w:rsid w:val="00B37EF4"/>
    <w:rsid w:val="00B402EE"/>
    <w:rsid w:val="00B405FB"/>
    <w:rsid w:val="00B41367"/>
    <w:rsid w:val="00B4199B"/>
    <w:rsid w:val="00B419BB"/>
    <w:rsid w:val="00B41BE3"/>
    <w:rsid w:val="00B421EC"/>
    <w:rsid w:val="00B42BA1"/>
    <w:rsid w:val="00B433B8"/>
    <w:rsid w:val="00B43585"/>
    <w:rsid w:val="00B43C4F"/>
    <w:rsid w:val="00B441AD"/>
    <w:rsid w:val="00B44A4A"/>
    <w:rsid w:val="00B44F4A"/>
    <w:rsid w:val="00B45150"/>
    <w:rsid w:val="00B451E5"/>
    <w:rsid w:val="00B4523E"/>
    <w:rsid w:val="00B45475"/>
    <w:rsid w:val="00B460B6"/>
    <w:rsid w:val="00B472D9"/>
    <w:rsid w:val="00B47711"/>
    <w:rsid w:val="00B47A3A"/>
    <w:rsid w:val="00B47DAE"/>
    <w:rsid w:val="00B503C8"/>
    <w:rsid w:val="00B50C6E"/>
    <w:rsid w:val="00B51190"/>
    <w:rsid w:val="00B513A6"/>
    <w:rsid w:val="00B5177A"/>
    <w:rsid w:val="00B51A81"/>
    <w:rsid w:val="00B51C7A"/>
    <w:rsid w:val="00B52338"/>
    <w:rsid w:val="00B52528"/>
    <w:rsid w:val="00B52B98"/>
    <w:rsid w:val="00B52BBB"/>
    <w:rsid w:val="00B52F2B"/>
    <w:rsid w:val="00B530A5"/>
    <w:rsid w:val="00B5374E"/>
    <w:rsid w:val="00B53899"/>
    <w:rsid w:val="00B5413D"/>
    <w:rsid w:val="00B548F4"/>
    <w:rsid w:val="00B5503A"/>
    <w:rsid w:val="00B550CF"/>
    <w:rsid w:val="00B551EA"/>
    <w:rsid w:val="00B55CB8"/>
    <w:rsid w:val="00B56778"/>
    <w:rsid w:val="00B57434"/>
    <w:rsid w:val="00B57715"/>
    <w:rsid w:val="00B57DDA"/>
    <w:rsid w:val="00B57E56"/>
    <w:rsid w:val="00B57F8E"/>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441"/>
    <w:rsid w:val="00B636D8"/>
    <w:rsid w:val="00B63918"/>
    <w:rsid w:val="00B646CE"/>
    <w:rsid w:val="00B648A8"/>
    <w:rsid w:val="00B64C10"/>
    <w:rsid w:val="00B651A5"/>
    <w:rsid w:val="00B652EA"/>
    <w:rsid w:val="00B65A6D"/>
    <w:rsid w:val="00B65E6B"/>
    <w:rsid w:val="00B65F0F"/>
    <w:rsid w:val="00B668CF"/>
    <w:rsid w:val="00B66A74"/>
    <w:rsid w:val="00B67598"/>
    <w:rsid w:val="00B70102"/>
    <w:rsid w:val="00B705C1"/>
    <w:rsid w:val="00B70AF0"/>
    <w:rsid w:val="00B712D1"/>
    <w:rsid w:val="00B71417"/>
    <w:rsid w:val="00B7149A"/>
    <w:rsid w:val="00B71B3B"/>
    <w:rsid w:val="00B72512"/>
    <w:rsid w:val="00B728D5"/>
    <w:rsid w:val="00B72B38"/>
    <w:rsid w:val="00B7333B"/>
    <w:rsid w:val="00B73342"/>
    <w:rsid w:val="00B73579"/>
    <w:rsid w:val="00B73F2B"/>
    <w:rsid w:val="00B7429B"/>
    <w:rsid w:val="00B74506"/>
    <w:rsid w:val="00B747E7"/>
    <w:rsid w:val="00B74F56"/>
    <w:rsid w:val="00B75516"/>
    <w:rsid w:val="00B75993"/>
    <w:rsid w:val="00B762B7"/>
    <w:rsid w:val="00B766A6"/>
    <w:rsid w:val="00B76AAC"/>
    <w:rsid w:val="00B76B97"/>
    <w:rsid w:val="00B7708D"/>
    <w:rsid w:val="00B77130"/>
    <w:rsid w:val="00B773E0"/>
    <w:rsid w:val="00B775A6"/>
    <w:rsid w:val="00B7768C"/>
    <w:rsid w:val="00B776CB"/>
    <w:rsid w:val="00B77850"/>
    <w:rsid w:val="00B77CBE"/>
    <w:rsid w:val="00B801FB"/>
    <w:rsid w:val="00B8023F"/>
    <w:rsid w:val="00B80734"/>
    <w:rsid w:val="00B8087A"/>
    <w:rsid w:val="00B80D04"/>
    <w:rsid w:val="00B80FF1"/>
    <w:rsid w:val="00B820BD"/>
    <w:rsid w:val="00B8257A"/>
    <w:rsid w:val="00B825E2"/>
    <w:rsid w:val="00B82624"/>
    <w:rsid w:val="00B8299D"/>
    <w:rsid w:val="00B82E46"/>
    <w:rsid w:val="00B830DC"/>
    <w:rsid w:val="00B83279"/>
    <w:rsid w:val="00B83BC6"/>
    <w:rsid w:val="00B83F9E"/>
    <w:rsid w:val="00B83FD7"/>
    <w:rsid w:val="00B842DC"/>
    <w:rsid w:val="00B84427"/>
    <w:rsid w:val="00B8514A"/>
    <w:rsid w:val="00B85483"/>
    <w:rsid w:val="00B85651"/>
    <w:rsid w:val="00B8573E"/>
    <w:rsid w:val="00B85897"/>
    <w:rsid w:val="00B85CBF"/>
    <w:rsid w:val="00B8603A"/>
    <w:rsid w:val="00B867AD"/>
    <w:rsid w:val="00B86FCA"/>
    <w:rsid w:val="00B872AB"/>
    <w:rsid w:val="00B87C76"/>
    <w:rsid w:val="00B87DB4"/>
    <w:rsid w:val="00B90567"/>
    <w:rsid w:val="00B9056E"/>
    <w:rsid w:val="00B90CA4"/>
    <w:rsid w:val="00B917E3"/>
    <w:rsid w:val="00B91A0D"/>
    <w:rsid w:val="00B9236C"/>
    <w:rsid w:val="00B92546"/>
    <w:rsid w:val="00B92760"/>
    <w:rsid w:val="00B92962"/>
    <w:rsid w:val="00B9373E"/>
    <w:rsid w:val="00B93FFF"/>
    <w:rsid w:val="00B95740"/>
    <w:rsid w:val="00B95B77"/>
    <w:rsid w:val="00B95CA4"/>
    <w:rsid w:val="00B962FC"/>
    <w:rsid w:val="00B96957"/>
    <w:rsid w:val="00B96ACC"/>
    <w:rsid w:val="00B97113"/>
    <w:rsid w:val="00B9711A"/>
    <w:rsid w:val="00BA0457"/>
    <w:rsid w:val="00BA05B0"/>
    <w:rsid w:val="00BA076D"/>
    <w:rsid w:val="00BA08A2"/>
    <w:rsid w:val="00BA105C"/>
    <w:rsid w:val="00BA179B"/>
    <w:rsid w:val="00BA1FE4"/>
    <w:rsid w:val="00BA2933"/>
    <w:rsid w:val="00BA294C"/>
    <w:rsid w:val="00BA2980"/>
    <w:rsid w:val="00BA2AC4"/>
    <w:rsid w:val="00BA2AE1"/>
    <w:rsid w:val="00BA2AF9"/>
    <w:rsid w:val="00BA2B31"/>
    <w:rsid w:val="00BA3481"/>
    <w:rsid w:val="00BA42EC"/>
    <w:rsid w:val="00BA4C34"/>
    <w:rsid w:val="00BA4E3F"/>
    <w:rsid w:val="00BA50D8"/>
    <w:rsid w:val="00BA522D"/>
    <w:rsid w:val="00BA53EB"/>
    <w:rsid w:val="00BA5A3A"/>
    <w:rsid w:val="00BA5C9C"/>
    <w:rsid w:val="00BA5FAE"/>
    <w:rsid w:val="00BA74BE"/>
    <w:rsid w:val="00BA7755"/>
    <w:rsid w:val="00BA783B"/>
    <w:rsid w:val="00BA7B8E"/>
    <w:rsid w:val="00BA7D8F"/>
    <w:rsid w:val="00BA7E24"/>
    <w:rsid w:val="00BA7EBC"/>
    <w:rsid w:val="00BA7F8B"/>
    <w:rsid w:val="00BB03E4"/>
    <w:rsid w:val="00BB0EA1"/>
    <w:rsid w:val="00BB1196"/>
    <w:rsid w:val="00BB142A"/>
    <w:rsid w:val="00BB1921"/>
    <w:rsid w:val="00BB1C0F"/>
    <w:rsid w:val="00BB2A5C"/>
    <w:rsid w:val="00BB3E86"/>
    <w:rsid w:val="00BB42E7"/>
    <w:rsid w:val="00BB477D"/>
    <w:rsid w:val="00BB4B80"/>
    <w:rsid w:val="00BB4CA2"/>
    <w:rsid w:val="00BB4D3F"/>
    <w:rsid w:val="00BB5092"/>
    <w:rsid w:val="00BB5907"/>
    <w:rsid w:val="00BB5D50"/>
    <w:rsid w:val="00BB5DBA"/>
    <w:rsid w:val="00BB5E27"/>
    <w:rsid w:val="00BB6099"/>
    <w:rsid w:val="00BB6FC2"/>
    <w:rsid w:val="00BB7700"/>
    <w:rsid w:val="00BB7937"/>
    <w:rsid w:val="00BB7DFC"/>
    <w:rsid w:val="00BC0220"/>
    <w:rsid w:val="00BC03FC"/>
    <w:rsid w:val="00BC0B34"/>
    <w:rsid w:val="00BC0C0E"/>
    <w:rsid w:val="00BC166A"/>
    <w:rsid w:val="00BC1D54"/>
    <w:rsid w:val="00BC2011"/>
    <w:rsid w:val="00BC21F7"/>
    <w:rsid w:val="00BC226B"/>
    <w:rsid w:val="00BC2310"/>
    <w:rsid w:val="00BC26FC"/>
    <w:rsid w:val="00BC2851"/>
    <w:rsid w:val="00BC294E"/>
    <w:rsid w:val="00BC2964"/>
    <w:rsid w:val="00BC3C15"/>
    <w:rsid w:val="00BC426B"/>
    <w:rsid w:val="00BC496B"/>
    <w:rsid w:val="00BC4CA5"/>
    <w:rsid w:val="00BC57B0"/>
    <w:rsid w:val="00BC5813"/>
    <w:rsid w:val="00BC596A"/>
    <w:rsid w:val="00BC5E75"/>
    <w:rsid w:val="00BC658E"/>
    <w:rsid w:val="00BC6612"/>
    <w:rsid w:val="00BC6857"/>
    <w:rsid w:val="00BC7B04"/>
    <w:rsid w:val="00BC7BB6"/>
    <w:rsid w:val="00BD0A17"/>
    <w:rsid w:val="00BD1151"/>
    <w:rsid w:val="00BD156C"/>
    <w:rsid w:val="00BD20E7"/>
    <w:rsid w:val="00BD2158"/>
    <w:rsid w:val="00BD2284"/>
    <w:rsid w:val="00BD268C"/>
    <w:rsid w:val="00BD27D0"/>
    <w:rsid w:val="00BD36E4"/>
    <w:rsid w:val="00BD3BBE"/>
    <w:rsid w:val="00BD3D33"/>
    <w:rsid w:val="00BD3D58"/>
    <w:rsid w:val="00BD3E30"/>
    <w:rsid w:val="00BD3E31"/>
    <w:rsid w:val="00BD4131"/>
    <w:rsid w:val="00BD428D"/>
    <w:rsid w:val="00BD46E3"/>
    <w:rsid w:val="00BD4F02"/>
    <w:rsid w:val="00BD50E6"/>
    <w:rsid w:val="00BD532F"/>
    <w:rsid w:val="00BD5AB6"/>
    <w:rsid w:val="00BD5C7A"/>
    <w:rsid w:val="00BD68E7"/>
    <w:rsid w:val="00BD72DE"/>
    <w:rsid w:val="00BD7953"/>
    <w:rsid w:val="00BD7C2A"/>
    <w:rsid w:val="00BD7C50"/>
    <w:rsid w:val="00BD7E3B"/>
    <w:rsid w:val="00BE031F"/>
    <w:rsid w:val="00BE080F"/>
    <w:rsid w:val="00BE0E1D"/>
    <w:rsid w:val="00BE1270"/>
    <w:rsid w:val="00BE141D"/>
    <w:rsid w:val="00BE159C"/>
    <w:rsid w:val="00BE163A"/>
    <w:rsid w:val="00BE1DBD"/>
    <w:rsid w:val="00BE1DE0"/>
    <w:rsid w:val="00BE2082"/>
    <w:rsid w:val="00BE22A8"/>
    <w:rsid w:val="00BE2666"/>
    <w:rsid w:val="00BE3778"/>
    <w:rsid w:val="00BE3962"/>
    <w:rsid w:val="00BE4107"/>
    <w:rsid w:val="00BE4446"/>
    <w:rsid w:val="00BE4C91"/>
    <w:rsid w:val="00BE5B1C"/>
    <w:rsid w:val="00BE5D10"/>
    <w:rsid w:val="00BE7061"/>
    <w:rsid w:val="00BE783A"/>
    <w:rsid w:val="00BE7EEF"/>
    <w:rsid w:val="00BF05E3"/>
    <w:rsid w:val="00BF1931"/>
    <w:rsid w:val="00BF1A10"/>
    <w:rsid w:val="00BF1AA4"/>
    <w:rsid w:val="00BF212B"/>
    <w:rsid w:val="00BF24F5"/>
    <w:rsid w:val="00BF362D"/>
    <w:rsid w:val="00BF37CE"/>
    <w:rsid w:val="00BF5572"/>
    <w:rsid w:val="00BF5810"/>
    <w:rsid w:val="00BF5EE9"/>
    <w:rsid w:val="00BF64E7"/>
    <w:rsid w:val="00BF7563"/>
    <w:rsid w:val="00C014A4"/>
    <w:rsid w:val="00C01F9A"/>
    <w:rsid w:val="00C023B5"/>
    <w:rsid w:val="00C0284F"/>
    <w:rsid w:val="00C03825"/>
    <w:rsid w:val="00C04CA1"/>
    <w:rsid w:val="00C05729"/>
    <w:rsid w:val="00C05E01"/>
    <w:rsid w:val="00C06316"/>
    <w:rsid w:val="00C066B9"/>
    <w:rsid w:val="00C06ED5"/>
    <w:rsid w:val="00C071DD"/>
    <w:rsid w:val="00C078FB"/>
    <w:rsid w:val="00C07B45"/>
    <w:rsid w:val="00C07E4B"/>
    <w:rsid w:val="00C1106F"/>
    <w:rsid w:val="00C116E7"/>
    <w:rsid w:val="00C1242B"/>
    <w:rsid w:val="00C12699"/>
    <w:rsid w:val="00C12EDA"/>
    <w:rsid w:val="00C135CF"/>
    <w:rsid w:val="00C135EA"/>
    <w:rsid w:val="00C13705"/>
    <w:rsid w:val="00C13940"/>
    <w:rsid w:val="00C13985"/>
    <w:rsid w:val="00C13A51"/>
    <w:rsid w:val="00C13A79"/>
    <w:rsid w:val="00C140EA"/>
    <w:rsid w:val="00C14A21"/>
    <w:rsid w:val="00C14AE6"/>
    <w:rsid w:val="00C15037"/>
    <w:rsid w:val="00C15F4B"/>
    <w:rsid w:val="00C16EBD"/>
    <w:rsid w:val="00C177FB"/>
    <w:rsid w:val="00C17C2E"/>
    <w:rsid w:val="00C200D6"/>
    <w:rsid w:val="00C202B4"/>
    <w:rsid w:val="00C203D2"/>
    <w:rsid w:val="00C205C5"/>
    <w:rsid w:val="00C2060C"/>
    <w:rsid w:val="00C207A0"/>
    <w:rsid w:val="00C20F45"/>
    <w:rsid w:val="00C220F3"/>
    <w:rsid w:val="00C22E36"/>
    <w:rsid w:val="00C22FAE"/>
    <w:rsid w:val="00C2313A"/>
    <w:rsid w:val="00C23BD0"/>
    <w:rsid w:val="00C23CC9"/>
    <w:rsid w:val="00C23D70"/>
    <w:rsid w:val="00C240E1"/>
    <w:rsid w:val="00C244DF"/>
    <w:rsid w:val="00C24C08"/>
    <w:rsid w:val="00C260B0"/>
    <w:rsid w:val="00C26B4F"/>
    <w:rsid w:val="00C2752D"/>
    <w:rsid w:val="00C27543"/>
    <w:rsid w:val="00C27B27"/>
    <w:rsid w:val="00C3011B"/>
    <w:rsid w:val="00C30418"/>
    <w:rsid w:val="00C30571"/>
    <w:rsid w:val="00C30B1F"/>
    <w:rsid w:val="00C30DAC"/>
    <w:rsid w:val="00C3276D"/>
    <w:rsid w:val="00C32852"/>
    <w:rsid w:val="00C328C3"/>
    <w:rsid w:val="00C32936"/>
    <w:rsid w:val="00C32D0A"/>
    <w:rsid w:val="00C330EE"/>
    <w:rsid w:val="00C333F7"/>
    <w:rsid w:val="00C33A56"/>
    <w:rsid w:val="00C33D7D"/>
    <w:rsid w:val="00C346EA"/>
    <w:rsid w:val="00C34718"/>
    <w:rsid w:val="00C3476C"/>
    <w:rsid w:val="00C34833"/>
    <w:rsid w:val="00C35D07"/>
    <w:rsid w:val="00C3602E"/>
    <w:rsid w:val="00C360E4"/>
    <w:rsid w:val="00C3610B"/>
    <w:rsid w:val="00C36178"/>
    <w:rsid w:val="00C370E0"/>
    <w:rsid w:val="00C374C1"/>
    <w:rsid w:val="00C3777A"/>
    <w:rsid w:val="00C37BE2"/>
    <w:rsid w:val="00C40015"/>
    <w:rsid w:val="00C4031C"/>
    <w:rsid w:val="00C40E0D"/>
    <w:rsid w:val="00C40F83"/>
    <w:rsid w:val="00C40FFF"/>
    <w:rsid w:val="00C41279"/>
    <w:rsid w:val="00C415B8"/>
    <w:rsid w:val="00C4160E"/>
    <w:rsid w:val="00C41664"/>
    <w:rsid w:val="00C4175D"/>
    <w:rsid w:val="00C41844"/>
    <w:rsid w:val="00C41A17"/>
    <w:rsid w:val="00C4216B"/>
    <w:rsid w:val="00C4219F"/>
    <w:rsid w:val="00C422BA"/>
    <w:rsid w:val="00C42AB7"/>
    <w:rsid w:val="00C42E40"/>
    <w:rsid w:val="00C434B0"/>
    <w:rsid w:val="00C43845"/>
    <w:rsid w:val="00C43BA9"/>
    <w:rsid w:val="00C443FF"/>
    <w:rsid w:val="00C44D0E"/>
    <w:rsid w:val="00C44D72"/>
    <w:rsid w:val="00C455F8"/>
    <w:rsid w:val="00C4567A"/>
    <w:rsid w:val="00C4609A"/>
    <w:rsid w:val="00C46ECF"/>
    <w:rsid w:val="00C4723C"/>
    <w:rsid w:val="00C4779C"/>
    <w:rsid w:val="00C47AC0"/>
    <w:rsid w:val="00C50AA3"/>
    <w:rsid w:val="00C50F81"/>
    <w:rsid w:val="00C511C7"/>
    <w:rsid w:val="00C512A8"/>
    <w:rsid w:val="00C51591"/>
    <w:rsid w:val="00C51711"/>
    <w:rsid w:val="00C51A28"/>
    <w:rsid w:val="00C51C14"/>
    <w:rsid w:val="00C523B8"/>
    <w:rsid w:val="00C53827"/>
    <w:rsid w:val="00C53C75"/>
    <w:rsid w:val="00C53E4E"/>
    <w:rsid w:val="00C5437A"/>
    <w:rsid w:val="00C54928"/>
    <w:rsid w:val="00C54F84"/>
    <w:rsid w:val="00C5501E"/>
    <w:rsid w:val="00C5517B"/>
    <w:rsid w:val="00C55519"/>
    <w:rsid w:val="00C55A58"/>
    <w:rsid w:val="00C55A89"/>
    <w:rsid w:val="00C5626B"/>
    <w:rsid w:val="00C565E1"/>
    <w:rsid w:val="00C5680B"/>
    <w:rsid w:val="00C56C19"/>
    <w:rsid w:val="00C56C21"/>
    <w:rsid w:val="00C57288"/>
    <w:rsid w:val="00C5745C"/>
    <w:rsid w:val="00C57FCF"/>
    <w:rsid w:val="00C6115C"/>
    <w:rsid w:val="00C61845"/>
    <w:rsid w:val="00C61A84"/>
    <w:rsid w:val="00C61EC2"/>
    <w:rsid w:val="00C6234A"/>
    <w:rsid w:val="00C624DE"/>
    <w:rsid w:val="00C62705"/>
    <w:rsid w:val="00C63115"/>
    <w:rsid w:val="00C63888"/>
    <w:rsid w:val="00C63908"/>
    <w:rsid w:val="00C63909"/>
    <w:rsid w:val="00C63E2A"/>
    <w:rsid w:val="00C64205"/>
    <w:rsid w:val="00C644D1"/>
    <w:rsid w:val="00C64524"/>
    <w:rsid w:val="00C64A6C"/>
    <w:rsid w:val="00C64EE6"/>
    <w:rsid w:val="00C64FE6"/>
    <w:rsid w:val="00C6610D"/>
    <w:rsid w:val="00C666B3"/>
    <w:rsid w:val="00C66A5C"/>
    <w:rsid w:val="00C66BBD"/>
    <w:rsid w:val="00C66C0E"/>
    <w:rsid w:val="00C674DB"/>
    <w:rsid w:val="00C67BCA"/>
    <w:rsid w:val="00C701F1"/>
    <w:rsid w:val="00C709EE"/>
    <w:rsid w:val="00C70E4D"/>
    <w:rsid w:val="00C71B5B"/>
    <w:rsid w:val="00C734E0"/>
    <w:rsid w:val="00C73A59"/>
    <w:rsid w:val="00C74949"/>
    <w:rsid w:val="00C74969"/>
    <w:rsid w:val="00C75217"/>
    <w:rsid w:val="00C75567"/>
    <w:rsid w:val="00C75F5E"/>
    <w:rsid w:val="00C76014"/>
    <w:rsid w:val="00C767F5"/>
    <w:rsid w:val="00C76CCB"/>
    <w:rsid w:val="00C76EB4"/>
    <w:rsid w:val="00C77523"/>
    <w:rsid w:val="00C776B8"/>
    <w:rsid w:val="00C777F8"/>
    <w:rsid w:val="00C80576"/>
    <w:rsid w:val="00C80706"/>
    <w:rsid w:val="00C80882"/>
    <w:rsid w:val="00C80ED4"/>
    <w:rsid w:val="00C81916"/>
    <w:rsid w:val="00C82822"/>
    <w:rsid w:val="00C82A33"/>
    <w:rsid w:val="00C84444"/>
    <w:rsid w:val="00C846BA"/>
    <w:rsid w:val="00C846D6"/>
    <w:rsid w:val="00C84792"/>
    <w:rsid w:val="00C848FF"/>
    <w:rsid w:val="00C84B11"/>
    <w:rsid w:val="00C84C99"/>
    <w:rsid w:val="00C8604D"/>
    <w:rsid w:val="00C86524"/>
    <w:rsid w:val="00C8697B"/>
    <w:rsid w:val="00C8705D"/>
    <w:rsid w:val="00C87649"/>
    <w:rsid w:val="00C8764A"/>
    <w:rsid w:val="00C87981"/>
    <w:rsid w:val="00C87AD1"/>
    <w:rsid w:val="00C87C0D"/>
    <w:rsid w:val="00C87CFB"/>
    <w:rsid w:val="00C87DA9"/>
    <w:rsid w:val="00C87DBA"/>
    <w:rsid w:val="00C9034C"/>
    <w:rsid w:val="00C9075A"/>
    <w:rsid w:val="00C90AA1"/>
    <w:rsid w:val="00C90E9E"/>
    <w:rsid w:val="00C90EDD"/>
    <w:rsid w:val="00C91062"/>
    <w:rsid w:val="00C91357"/>
    <w:rsid w:val="00C91671"/>
    <w:rsid w:val="00C918C4"/>
    <w:rsid w:val="00C91DB1"/>
    <w:rsid w:val="00C92556"/>
    <w:rsid w:val="00C92D93"/>
    <w:rsid w:val="00C930B2"/>
    <w:rsid w:val="00C93A02"/>
    <w:rsid w:val="00C93C68"/>
    <w:rsid w:val="00C93EAE"/>
    <w:rsid w:val="00C93EDA"/>
    <w:rsid w:val="00C943EE"/>
    <w:rsid w:val="00C94488"/>
    <w:rsid w:val="00C9562B"/>
    <w:rsid w:val="00C95D43"/>
    <w:rsid w:val="00C961F6"/>
    <w:rsid w:val="00C966C3"/>
    <w:rsid w:val="00C97915"/>
    <w:rsid w:val="00C97933"/>
    <w:rsid w:val="00CA064D"/>
    <w:rsid w:val="00CA105D"/>
    <w:rsid w:val="00CA115D"/>
    <w:rsid w:val="00CA17B9"/>
    <w:rsid w:val="00CA2454"/>
    <w:rsid w:val="00CA2465"/>
    <w:rsid w:val="00CA271D"/>
    <w:rsid w:val="00CA28F8"/>
    <w:rsid w:val="00CA300A"/>
    <w:rsid w:val="00CA309B"/>
    <w:rsid w:val="00CA34C0"/>
    <w:rsid w:val="00CA3754"/>
    <w:rsid w:val="00CA3919"/>
    <w:rsid w:val="00CA3A23"/>
    <w:rsid w:val="00CA4642"/>
    <w:rsid w:val="00CA47BC"/>
    <w:rsid w:val="00CA4C2B"/>
    <w:rsid w:val="00CA5499"/>
    <w:rsid w:val="00CA5BE3"/>
    <w:rsid w:val="00CA6875"/>
    <w:rsid w:val="00CA6B2F"/>
    <w:rsid w:val="00CA71E5"/>
    <w:rsid w:val="00CA7316"/>
    <w:rsid w:val="00CA7A27"/>
    <w:rsid w:val="00CA7A56"/>
    <w:rsid w:val="00CA7C20"/>
    <w:rsid w:val="00CA7D02"/>
    <w:rsid w:val="00CB0264"/>
    <w:rsid w:val="00CB074B"/>
    <w:rsid w:val="00CB0A9F"/>
    <w:rsid w:val="00CB1994"/>
    <w:rsid w:val="00CB1AAA"/>
    <w:rsid w:val="00CB1B86"/>
    <w:rsid w:val="00CB1CA5"/>
    <w:rsid w:val="00CB20EA"/>
    <w:rsid w:val="00CB2B44"/>
    <w:rsid w:val="00CB2DBB"/>
    <w:rsid w:val="00CB2E9E"/>
    <w:rsid w:val="00CB2FB3"/>
    <w:rsid w:val="00CB3147"/>
    <w:rsid w:val="00CB3490"/>
    <w:rsid w:val="00CB3E0A"/>
    <w:rsid w:val="00CB407A"/>
    <w:rsid w:val="00CB4499"/>
    <w:rsid w:val="00CB4550"/>
    <w:rsid w:val="00CB46FC"/>
    <w:rsid w:val="00CB5632"/>
    <w:rsid w:val="00CB5F9E"/>
    <w:rsid w:val="00CB6BC4"/>
    <w:rsid w:val="00CB71BF"/>
    <w:rsid w:val="00CB78F0"/>
    <w:rsid w:val="00CB7955"/>
    <w:rsid w:val="00CB7B5B"/>
    <w:rsid w:val="00CB7DC0"/>
    <w:rsid w:val="00CC0EA1"/>
    <w:rsid w:val="00CC16F2"/>
    <w:rsid w:val="00CC1A90"/>
    <w:rsid w:val="00CC1B5F"/>
    <w:rsid w:val="00CC1EE6"/>
    <w:rsid w:val="00CC27BE"/>
    <w:rsid w:val="00CC29EE"/>
    <w:rsid w:val="00CC2D52"/>
    <w:rsid w:val="00CC2E1C"/>
    <w:rsid w:val="00CC2E28"/>
    <w:rsid w:val="00CC309A"/>
    <w:rsid w:val="00CC33C3"/>
    <w:rsid w:val="00CC3425"/>
    <w:rsid w:val="00CC3A53"/>
    <w:rsid w:val="00CC3CA0"/>
    <w:rsid w:val="00CC3D21"/>
    <w:rsid w:val="00CC45C4"/>
    <w:rsid w:val="00CC4627"/>
    <w:rsid w:val="00CC467D"/>
    <w:rsid w:val="00CC47EA"/>
    <w:rsid w:val="00CC4881"/>
    <w:rsid w:val="00CC4930"/>
    <w:rsid w:val="00CC4990"/>
    <w:rsid w:val="00CC4FB6"/>
    <w:rsid w:val="00CC5410"/>
    <w:rsid w:val="00CC5F78"/>
    <w:rsid w:val="00CC6458"/>
    <w:rsid w:val="00CC6E96"/>
    <w:rsid w:val="00CC72BF"/>
    <w:rsid w:val="00CC7BE9"/>
    <w:rsid w:val="00CC7C46"/>
    <w:rsid w:val="00CC7E6F"/>
    <w:rsid w:val="00CD0335"/>
    <w:rsid w:val="00CD0458"/>
    <w:rsid w:val="00CD089E"/>
    <w:rsid w:val="00CD09D2"/>
    <w:rsid w:val="00CD16AB"/>
    <w:rsid w:val="00CD1E0B"/>
    <w:rsid w:val="00CD1EBE"/>
    <w:rsid w:val="00CD2107"/>
    <w:rsid w:val="00CD23A9"/>
    <w:rsid w:val="00CD2602"/>
    <w:rsid w:val="00CD2AEA"/>
    <w:rsid w:val="00CD2BDB"/>
    <w:rsid w:val="00CD2DD2"/>
    <w:rsid w:val="00CD339D"/>
    <w:rsid w:val="00CD3898"/>
    <w:rsid w:val="00CD3E99"/>
    <w:rsid w:val="00CD4292"/>
    <w:rsid w:val="00CD4743"/>
    <w:rsid w:val="00CD478A"/>
    <w:rsid w:val="00CD478E"/>
    <w:rsid w:val="00CD4F0A"/>
    <w:rsid w:val="00CD52D2"/>
    <w:rsid w:val="00CD59E9"/>
    <w:rsid w:val="00CD6345"/>
    <w:rsid w:val="00CD664F"/>
    <w:rsid w:val="00CD699B"/>
    <w:rsid w:val="00CD69D2"/>
    <w:rsid w:val="00CD71E3"/>
    <w:rsid w:val="00CD736A"/>
    <w:rsid w:val="00CD7491"/>
    <w:rsid w:val="00CE058D"/>
    <w:rsid w:val="00CE06AB"/>
    <w:rsid w:val="00CE0C91"/>
    <w:rsid w:val="00CE1876"/>
    <w:rsid w:val="00CE2EB8"/>
    <w:rsid w:val="00CE331B"/>
    <w:rsid w:val="00CE3781"/>
    <w:rsid w:val="00CE3F60"/>
    <w:rsid w:val="00CE45F9"/>
    <w:rsid w:val="00CE46C3"/>
    <w:rsid w:val="00CE4AD2"/>
    <w:rsid w:val="00CE5575"/>
    <w:rsid w:val="00CE5785"/>
    <w:rsid w:val="00CE57E3"/>
    <w:rsid w:val="00CE5A77"/>
    <w:rsid w:val="00CE6303"/>
    <w:rsid w:val="00CE67CA"/>
    <w:rsid w:val="00CE6974"/>
    <w:rsid w:val="00CE6A2E"/>
    <w:rsid w:val="00CE7636"/>
    <w:rsid w:val="00CE794C"/>
    <w:rsid w:val="00CE7B9B"/>
    <w:rsid w:val="00CE7E61"/>
    <w:rsid w:val="00CF06BB"/>
    <w:rsid w:val="00CF0880"/>
    <w:rsid w:val="00CF09AC"/>
    <w:rsid w:val="00CF0DA0"/>
    <w:rsid w:val="00CF12D2"/>
    <w:rsid w:val="00CF1ADC"/>
    <w:rsid w:val="00CF1C10"/>
    <w:rsid w:val="00CF1D32"/>
    <w:rsid w:val="00CF201D"/>
    <w:rsid w:val="00CF2160"/>
    <w:rsid w:val="00CF22CE"/>
    <w:rsid w:val="00CF23A3"/>
    <w:rsid w:val="00CF2453"/>
    <w:rsid w:val="00CF268D"/>
    <w:rsid w:val="00CF2932"/>
    <w:rsid w:val="00CF2D32"/>
    <w:rsid w:val="00CF3B79"/>
    <w:rsid w:val="00CF3C94"/>
    <w:rsid w:val="00CF3D7F"/>
    <w:rsid w:val="00CF44E7"/>
    <w:rsid w:val="00CF4581"/>
    <w:rsid w:val="00CF51F5"/>
    <w:rsid w:val="00CF565A"/>
    <w:rsid w:val="00CF59F2"/>
    <w:rsid w:val="00CF5A68"/>
    <w:rsid w:val="00CF61BF"/>
    <w:rsid w:val="00CF6404"/>
    <w:rsid w:val="00CF6939"/>
    <w:rsid w:val="00CF6DE9"/>
    <w:rsid w:val="00CF6FB0"/>
    <w:rsid w:val="00CF705C"/>
    <w:rsid w:val="00CF77A8"/>
    <w:rsid w:val="00CF7C45"/>
    <w:rsid w:val="00D0020B"/>
    <w:rsid w:val="00D00AC7"/>
    <w:rsid w:val="00D00D3E"/>
    <w:rsid w:val="00D01077"/>
    <w:rsid w:val="00D01152"/>
    <w:rsid w:val="00D011D4"/>
    <w:rsid w:val="00D013A3"/>
    <w:rsid w:val="00D015D7"/>
    <w:rsid w:val="00D0246B"/>
    <w:rsid w:val="00D02E33"/>
    <w:rsid w:val="00D03061"/>
    <w:rsid w:val="00D03173"/>
    <w:rsid w:val="00D03BE3"/>
    <w:rsid w:val="00D03E73"/>
    <w:rsid w:val="00D04173"/>
    <w:rsid w:val="00D04C32"/>
    <w:rsid w:val="00D04E5C"/>
    <w:rsid w:val="00D0501B"/>
    <w:rsid w:val="00D063CB"/>
    <w:rsid w:val="00D06EFC"/>
    <w:rsid w:val="00D07A56"/>
    <w:rsid w:val="00D10720"/>
    <w:rsid w:val="00D10CBC"/>
    <w:rsid w:val="00D10CC3"/>
    <w:rsid w:val="00D10D17"/>
    <w:rsid w:val="00D111E6"/>
    <w:rsid w:val="00D11336"/>
    <w:rsid w:val="00D11D8A"/>
    <w:rsid w:val="00D122A8"/>
    <w:rsid w:val="00D130C4"/>
    <w:rsid w:val="00D131AD"/>
    <w:rsid w:val="00D13767"/>
    <w:rsid w:val="00D13880"/>
    <w:rsid w:val="00D14B5D"/>
    <w:rsid w:val="00D14D18"/>
    <w:rsid w:val="00D1517E"/>
    <w:rsid w:val="00D1536F"/>
    <w:rsid w:val="00D1565C"/>
    <w:rsid w:val="00D1585B"/>
    <w:rsid w:val="00D15DD9"/>
    <w:rsid w:val="00D169CE"/>
    <w:rsid w:val="00D17229"/>
    <w:rsid w:val="00D1793C"/>
    <w:rsid w:val="00D17ADB"/>
    <w:rsid w:val="00D17CEF"/>
    <w:rsid w:val="00D17DB5"/>
    <w:rsid w:val="00D17E78"/>
    <w:rsid w:val="00D203E8"/>
    <w:rsid w:val="00D2096B"/>
    <w:rsid w:val="00D20F39"/>
    <w:rsid w:val="00D2114E"/>
    <w:rsid w:val="00D212B9"/>
    <w:rsid w:val="00D21DFF"/>
    <w:rsid w:val="00D21F61"/>
    <w:rsid w:val="00D22107"/>
    <w:rsid w:val="00D22520"/>
    <w:rsid w:val="00D226FA"/>
    <w:rsid w:val="00D22D76"/>
    <w:rsid w:val="00D22E1B"/>
    <w:rsid w:val="00D22FF6"/>
    <w:rsid w:val="00D232B0"/>
    <w:rsid w:val="00D234D5"/>
    <w:rsid w:val="00D23CF8"/>
    <w:rsid w:val="00D24EB3"/>
    <w:rsid w:val="00D251AF"/>
    <w:rsid w:val="00D253AC"/>
    <w:rsid w:val="00D25AB6"/>
    <w:rsid w:val="00D26638"/>
    <w:rsid w:val="00D266DA"/>
    <w:rsid w:val="00D26889"/>
    <w:rsid w:val="00D2692F"/>
    <w:rsid w:val="00D26D0D"/>
    <w:rsid w:val="00D26D2A"/>
    <w:rsid w:val="00D27065"/>
    <w:rsid w:val="00D27099"/>
    <w:rsid w:val="00D27514"/>
    <w:rsid w:val="00D27618"/>
    <w:rsid w:val="00D3034D"/>
    <w:rsid w:val="00D30518"/>
    <w:rsid w:val="00D31007"/>
    <w:rsid w:val="00D314A0"/>
    <w:rsid w:val="00D3196D"/>
    <w:rsid w:val="00D31EB7"/>
    <w:rsid w:val="00D32192"/>
    <w:rsid w:val="00D32663"/>
    <w:rsid w:val="00D33156"/>
    <w:rsid w:val="00D3337D"/>
    <w:rsid w:val="00D339CE"/>
    <w:rsid w:val="00D34020"/>
    <w:rsid w:val="00D34782"/>
    <w:rsid w:val="00D35122"/>
    <w:rsid w:val="00D35384"/>
    <w:rsid w:val="00D356BA"/>
    <w:rsid w:val="00D35955"/>
    <w:rsid w:val="00D36985"/>
    <w:rsid w:val="00D36FB3"/>
    <w:rsid w:val="00D372CA"/>
    <w:rsid w:val="00D37518"/>
    <w:rsid w:val="00D40973"/>
    <w:rsid w:val="00D41192"/>
    <w:rsid w:val="00D418A3"/>
    <w:rsid w:val="00D41A94"/>
    <w:rsid w:val="00D41AE7"/>
    <w:rsid w:val="00D41C46"/>
    <w:rsid w:val="00D4201A"/>
    <w:rsid w:val="00D42869"/>
    <w:rsid w:val="00D42CD2"/>
    <w:rsid w:val="00D442FB"/>
    <w:rsid w:val="00D44552"/>
    <w:rsid w:val="00D44812"/>
    <w:rsid w:val="00D44AA1"/>
    <w:rsid w:val="00D44D77"/>
    <w:rsid w:val="00D44E34"/>
    <w:rsid w:val="00D4588C"/>
    <w:rsid w:val="00D463A7"/>
    <w:rsid w:val="00D47162"/>
    <w:rsid w:val="00D473F0"/>
    <w:rsid w:val="00D474F0"/>
    <w:rsid w:val="00D475A9"/>
    <w:rsid w:val="00D47CA3"/>
    <w:rsid w:val="00D511D9"/>
    <w:rsid w:val="00D517DE"/>
    <w:rsid w:val="00D518DD"/>
    <w:rsid w:val="00D519CE"/>
    <w:rsid w:val="00D526EC"/>
    <w:rsid w:val="00D52A3F"/>
    <w:rsid w:val="00D52B18"/>
    <w:rsid w:val="00D537B8"/>
    <w:rsid w:val="00D537DE"/>
    <w:rsid w:val="00D53950"/>
    <w:rsid w:val="00D53AEF"/>
    <w:rsid w:val="00D53E13"/>
    <w:rsid w:val="00D53E9E"/>
    <w:rsid w:val="00D54390"/>
    <w:rsid w:val="00D548C9"/>
    <w:rsid w:val="00D5499F"/>
    <w:rsid w:val="00D55263"/>
    <w:rsid w:val="00D55293"/>
    <w:rsid w:val="00D55660"/>
    <w:rsid w:val="00D558C6"/>
    <w:rsid w:val="00D559F3"/>
    <w:rsid w:val="00D56529"/>
    <w:rsid w:val="00D56927"/>
    <w:rsid w:val="00D573C3"/>
    <w:rsid w:val="00D608EA"/>
    <w:rsid w:val="00D60B51"/>
    <w:rsid w:val="00D60C9E"/>
    <w:rsid w:val="00D60E25"/>
    <w:rsid w:val="00D61056"/>
    <w:rsid w:val="00D614BE"/>
    <w:rsid w:val="00D62045"/>
    <w:rsid w:val="00D625F1"/>
    <w:rsid w:val="00D626CA"/>
    <w:rsid w:val="00D63890"/>
    <w:rsid w:val="00D6444F"/>
    <w:rsid w:val="00D6503F"/>
    <w:rsid w:val="00D65A3F"/>
    <w:rsid w:val="00D65CF3"/>
    <w:rsid w:val="00D65ECD"/>
    <w:rsid w:val="00D65F1E"/>
    <w:rsid w:val="00D6686C"/>
    <w:rsid w:val="00D66BB3"/>
    <w:rsid w:val="00D67534"/>
    <w:rsid w:val="00D675B0"/>
    <w:rsid w:val="00D67E7B"/>
    <w:rsid w:val="00D70AEF"/>
    <w:rsid w:val="00D711D1"/>
    <w:rsid w:val="00D71431"/>
    <w:rsid w:val="00D715E7"/>
    <w:rsid w:val="00D71C77"/>
    <w:rsid w:val="00D71D92"/>
    <w:rsid w:val="00D72299"/>
    <w:rsid w:val="00D725AD"/>
    <w:rsid w:val="00D73604"/>
    <w:rsid w:val="00D7372C"/>
    <w:rsid w:val="00D73B5D"/>
    <w:rsid w:val="00D73C6E"/>
    <w:rsid w:val="00D73FAC"/>
    <w:rsid w:val="00D74076"/>
    <w:rsid w:val="00D74314"/>
    <w:rsid w:val="00D74592"/>
    <w:rsid w:val="00D745D7"/>
    <w:rsid w:val="00D7468E"/>
    <w:rsid w:val="00D74793"/>
    <w:rsid w:val="00D74BB0"/>
    <w:rsid w:val="00D74CD8"/>
    <w:rsid w:val="00D74DE6"/>
    <w:rsid w:val="00D74E86"/>
    <w:rsid w:val="00D74ED0"/>
    <w:rsid w:val="00D7501B"/>
    <w:rsid w:val="00D758B2"/>
    <w:rsid w:val="00D75923"/>
    <w:rsid w:val="00D75D7D"/>
    <w:rsid w:val="00D76080"/>
    <w:rsid w:val="00D761AE"/>
    <w:rsid w:val="00D765E1"/>
    <w:rsid w:val="00D76653"/>
    <w:rsid w:val="00D766BF"/>
    <w:rsid w:val="00D76D2A"/>
    <w:rsid w:val="00D7729C"/>
    <w:rsid w:val="00D804B6"/>
    <w:rsid w:val="00D80810"/>
    <w:rsid w:val="00D8090F"/>
    <w:rsid w:val="00D8092D"/>
    <w:rsid w:val="00D80A5F"/>
    <w:rsid w:val="00D80A6A"/>
    <w:rsid w:val="00D80B96"/>
    <w:rsid w:val="00D80BEF"/>
    <w:rsid w:val="00D80D3D"/>
    <w:rsid w:val="00D80F52"/>
    <w:rsid w:val="00D80F96"/>
    <w:rsid w:val="00D816A7"/>
    <w:rsid w:val="00D81946"/>
    <w:rsid w:val="00D81C5B"/>
    <w:rsid w:val="00D81F54"/>
    <w:rsid w:val="00D82CB5"/>
    <w:rsid w:val="00D8326B"/>
    <w:rsid w:val="00D850D3"/>
    <w:rsid w:val="00D854C8"/>
    <w:rsid w:val="00D85A9D"/>
    <w:rsid w:val="00D86641"/>
    <w:rsid w:val="00D8701E"/>
    <w:rsid w:val="00D871C2"/>
    <w:rsid w:val="00D87D85"/>
    <w:rsid w:val="00D87DE5"/>
    <w:rsid w:val="00D90962"/>
    <w:rsid w:val="00D90D16"/>
    <w:rsid w:val="00D914D5"/>
    <w:rsid w:val="00D91F59"/>
    <w:rsid w:val="00D921D6"/>
    <w:rsid w:val="00D927C3"/>
    <w:rsid w:val="00D928F6"/>
    <w:rsid w:val="00D9297E"/>
    <w:rsid w:val="00D932F9"/>
    <w:rsid w:val="00D93B6B"/>
    <w:rsid w:val="00D94037"/>
    <w:rsid w:val="00D946F6"/>
    <w:rsid w:val="00D947B6"/>
    <w:rsid w:val="00D94B68"/>
    <w:rsid w:val="00D94D59"/>
    <w:rsid w:val="00D950C3"/>
    <w:rsid w:val="00D9535C"/>
    <w:rsid w:val="00D95464"/>
    <w:rsid w:val="00D955D7"/>
    <w:rsid w:val="00D95F49"/>
    <w:rsid w:val="00D966F6"/>
    <w:rsid w:val="00D969C0"/>
    <w:rsid w:val="00D96AC7"/>
    <w:rsid w:val="00D97146"/>
    <w:rsid w:val="00D97244"/>
    <w:rsid w:val="00D97694"/>
    <w:rsid w:val="00DA0410"/>
    <w:rsid w:val="00DA0BDA"/>
    <w:rsid w:val="00DA108B"/>
    <w:rsid w:val="00DA10E2"/>
    <w:rsid w:val="00DA1164"/>
    <w:rsid w:val="00DA20FA"/>
    <w:rsid w:val="00DA25C9"/>
    <w:rsid w:val="00DA2F62"/>
    <w:rsid w:val="00DA3B1F"/>
    <w:rsid w:val="00DA4D52"/>
    <w:rsid w:val="00DA5DFF"/>
    <w:rsid w:val="00DA6115"/>
    <w:rsid w:val="00DA6659"/>
    <w:rsid w:val="00DA697A"/>
    <w:rsid w:val="00DA6B95"/>
    <w:rsid w:val="00DA74B5"/>
    <w:rsid w:val="00DA75A0"/>
    <w:rsid w:val="00DB0403"/>
    <w:rsid w:val="00DB07C4"/>
    <w:rsid w:val="00DB08D3"/>
    <w:rsid w:val="00DB0CE4"/>
    <w:rsid w:val="00DB0F8B"/>
    <w:rsid w:val="00DB153E"/>
    <w:rsid w:val="00DB1924"/>
    <w:rsid w:val="00DB2DE0"/>
    <w:rsid w:val="00DB31E8"/>
    <w:rsid w:val="00DB3270"/>
    <w:rsid w:val="00DB358C"/>
    <w:rsid w:val="00DB3CA8"/>
    <w:rsid w:val="00DB3CE4"/>
    <w:rsid w:val="00DB52F2"/>
    <w:rsid w:val="00DB5624"/>
    <w:rsid w:val="00DB58A3"/>
    <w:rsid w:val="00DB5D05"/>
    <w:rsid w:val="00DB68A6"/>
    <w:rsid w:val="00DB6FCA"/>
    <w:rsid w:val="00DB7430"/>
    <w:rsid w:val="00DB7635"/>
    <w:rsid w:val="00DC027C"/>
    <w:rsid w:val="00DC035D"/>
    <w:rsid w:val="00DC0617"/>
    <w:rsid w:val="00DC0939"/>
    <w:rsid w:val="00DC0AA2"/>
    <w:rsid w:val="00DC0BBC"/>
    <w:rsid w:val="00DC0E25"/>
    <w:rsid w:val="00DC0ECA"/>
    <w:rsid w:val="00DC102A"/>
    <w:rsid w:val="00DC1184"/>
    <w:rsid w:val="00DC14BE"/>
    <w:rsid w:val="00DC19D2"/>
    <w:rsid w:val="00DC1A71"/>
    <w:rsid w:val="00DC1B7A"/>
    <w:rsid w:val="00DC1F86"/>
    <w:rsid w:val="00DC20CA"/>
    <w:rsid w:val="00DC22E3"/>
    <w:rsid w:val="00DC23F3"/>
    <w:rsid w:val="00DC2DF5"/>
    <w:rsid w:val="00DC367F"/>
    <w:rsid w:val="00DC3C33"/>
    <w:rsid w:val="00DC499E"/>
    <w:rsid w:val="00DC4A0F"/>
    <w:rsid w:val="00DC4B16"/>
    <w:rsid w:val="00DC4D39"/>
    <w:rsid w:val="00DC5104"/>
    <w:rsid w:val="00DC58DD"/>
    <w:rsid w:val="00DC5C70"/>
    <w:rsid w:val="00DC614C"/>
    <w:rsid w:val="00DC69B2"/>
    <w:rsid w:val="00DC6B87"/>
    <w:rsid w:val="00DC6E96"/>
    <w:rsid w:val="00DC6FC3"/>
    <w:rsid w:val="00DC70E6"/>
    <w:rsid w:val="00DC7849"/>
    <w:rsid w:val="00DC7A62"/>
    <w:rsid w:val="00DD01B3"/>
    <w:rsid w:val="00DD04C3"/>
    <w:rsid w:val="00DD078C"/>
    <w:rsid w:val="00DD13D4"/>
    <w:rsid w:val="00DD15C5"/>
    <w:rsid w:val="00DD1872"/>
    <w:rsid w:val="00DD194E"/>
    <w:rsid w:val="00DD1CDF"/>
    <w:rsid w:val="00DD2342"/>
    <w:rsid w:val="00DD292A"/>
    <w:rsid w:val="00DD2D75"/>
    <w:rsid w:val="00DD43F3"/>
    <w:rsid w:val="00DD4B25"/>
    <w:rsid w:val="00DD4E5D"/>
    <w:rsid w:val="00DD55CA"/>
    <w:rsid w:val="00DD67E9"/>
    <w:rsid w:val="00DD689E"/>
    <w:rsid w:val="00DD6B33"/>
    <w:rsid w:val="00DD713C"/>
    <w:rsid w:val="00DD72C3"/>
    <w:rsid w:val="00DD7887"/>
    <w:rsid w:val="00DD79A2"/>
    <w:rsid w:val="00DE0296"/>
    <w:rsid w:val="00DE065F"/>
    <w:rsid w:val="00DE0D94"/>
    <w:rsid w:val="00DE0FEF"/>
    <w:rsid w:val="00DE1275"/>
    <w:rsid w:val="00DE1472"/>
    <w:rsid w:val="00DE18CB"/>
    <w:rsid w:val="00DE1AD5"/>
    <w:rsid w:val="00DE26C2"/>
    <w:rsid w:val="00DE29B6"/>
    <w:rsid w:val="00DE30C5"/>
    <w:rsid w:val="00DE4203"/>
    <w:rsid w:val="00DE4C7B"/>
    <w:rsid w:val="00DE5379"/>
    <w:rsid w:val="00DE5B7B"/>
    <w:rsid w:val="00DE61A8"/>
    <w:rsid w:val="00DE6232"/>
    <w:rsid w:val="00DE637D"/>
    <w:rsid w:val="00DE74E5"/>
    <w:rsid w:val="00DF0053"/>
    <w:rsid w:val="00DF0ABB"/>
    <w:rsid w:val="00DF0BF5"/>
    <w:rsid w:val="00DF0D0E"/>
    <w:rsid w:val="00DF133A"/>
    <w:rsid w:val="00DF16CC"/>
    <w:rsid w:val="00DF1B18"/>
    <w:rsid w:val="00DF1B31"/>
    <w:rsid w:val="00DF2278"/>
    <w:rsid w:val="00DF2522"/>
    <w:rsid w:val="00DF2810"/>
    <w:rsid w:val="00DF2CB6"/>
    <w:rsid w:val="00DF31D1"/>
    <w:rsid w:val="00DF31FE"/>
    <w:rsid w:val="00DF3E25"/>
    <w:rsid w:val="00DF4134"/>
    <w:rsid w:val="00DF46A4"/>
    <w:rsid w:val="00DF472B"/>
    <w:rsid w:val="00DF4888"/>
    <w:rsid w:val="00DF5046"/>
    <w:rsid w:val="00DF5208"/>
    <w:rsid w:val="00DF5494"/>
    <w:rsid w:val="00DF589B"/>
    <w:rsid w:val="00DF6048"/>
    <w:rsid w:val="00DF6079"/>
    <w:rsid w:val="00DF60D3"/>
    <w:rsid w:val="00DF6115"/>
    <w:rsid w:val="00DF6277"/>
    <w:rsid w:val="00DF631A"/>
    <w:rsid w:val="00DF67D2"/>
    <w:rsid w:val="00DF78B7"/>
    <w:rsid w:val="00DF7A8F"/>
    <w:rsid w:val="00DF7C00"/>
    <w:rsid w:val="00DF7CF1"/>
    <w:rsid w:val="00E00A72"/>
    <w:rsid w:val="00E00DBE"/>
    <w:rsid w:val="00E01314"/>
    <w:rsid w:val="00E014A0"/>
    <w:rsid w:val="00E01A55"/>
    <w:rsid w:val="00E01A7F"/>
    <w:rsid w:val="00E01C79"/>
    <w:rsid w:val="00E01D8A"/>
    <w:rsid w:val="00E01E2A"/>
    <w:rsid w:val="00E02014"/>
    <w:rsid w:val="00E02209"/>
    <w:rsid w:val="00E02335"/>
    <w:rsid w:val="00E02482"/>
    <w:rsid w:val="00E02AD8"/>
    <w:rsid w:val="00E02B6A"/>
    <w:rsid w:val="00E02E4C"/>
    <w:rsid w:val="00E03465"/>
    <w:rsid w:val="00E03554"/>
    <w:rsid w:val="00E03785"/>
    <w:rsid w:val="00E03B6A"/>
    <w:rsid w:val="00E03BC1"/>
    <w:rsid w:val="00E04DB2"/>
    <w:rsid w:val="00E050C2"/>
    <w:rsid w:val="00E059E3"/>
    <w:rsid w:val="00E05B31"/>
    <w:rsid w:val="00E05D89"/>
    <w:rsid w:val="00E060D9"/>
    <w:rsid w:val="00E0650E"/>
    <w:rsid w:val="00E07923"/>
    <w:rsid w:val="00E07AF7"/>
    <w:rsid w:val="00E07E9E"/>
    <w:rsid w:val="00E10374"/>
    <w:rsid w:val="00E1078A"/>
    <w:rsid w:val="00E1179C"/>
    <w:rsid w:val="00E12195"/>
    <w:rsid w:val="00E12AFF"/>
    <w:rsid w:val="00E132E6"/>
    <w:rsid w:val="00E133E7"/>
    <w:rsid w:val="00E1340C"/>
    <w:rsid w:val="00E13853"/>
    <w:rsid w:val="00E13CB7"/>
    <w:rsid w:val="00E13D0A"/>
    <w:rsid w:val="00E149AF"/>
    <w:rsid w:val="00E14A40"/>
    <w:rsid w:val="00E14DE9"/>
    <w:rsid w:val="00E15A39"/>
    <w:rsid w:val="00E1616D"/>
    <w:rsid w:val="00E167AA"/>
    <w:rsid w:val="00E168C2"/>
    <w:rsid w:val="00E16CF8"/>
    <w:rsid w:val="00E1783A"/>
    <w:rsid w:val="00E17ACD"/>
    <w:rsid w:val="00E207BC"/>
    <w:rsid w:val="00E2110D"/>
    <w:rsid w:val="00E215E9"/>
    <w:rsid w:val="00E23118"/>
    <w:rsid w:val="00E23204"/>
    <w:rsid w:val="00E2472D"/>
    <w:rsid w:val="00E248D8"/>
    <w:rsid w:val="00E24C9D"/>
    <w:rsid w:val="00E24E14"/>
    <w:rsid w:val="00E25679"/>
    <w:rsid w:val="00E26B26"/>
    <w:rsid w:val="00E26B58"/>
    <w:rsid w:val="00E271D7"/>
    <w:rsid w:val="00E273DB"/>
    <w:rsid w:val="00E30E71"/>
    <w:rsid w:val="00E30F5D"/>
    <w:rsid w:val="00E31111"/>
    <w:rsid w:val="00E313CD"/>
    <w:rsid w:val="00E31650"/>
    <w:rsid w:val="00E31EAF"/>
    <w:rsid w:val="00E32715"/>
    <w:rsid w:val="00E32743"/>
    <w:rsid w:val="00E32BE2"/>
    <w:rsid w:val="00E3301D"/>
    <w:rsid w:val="00E335A1"/>
    <w:rsid w:val="00E3391F"/>
    <w:rsid w:val="00E33B6B"/>
    <w:rsid w:val="00E33C56"/>
    <w:rsid w:val="00E34833"/>
    <w:rsid w:val="00E34886"/>
    <w:rsid w:val="00E34B1F"/>
    <w:rsid w:val="00E35CBE"/>
    <w:rsid w:val="00E3608F"/>
    <w:rsid w:val="00E3674D"/>
    <w:rsid w:val="00E36762"/>
    <w:rsid w:val="00E36C6F"/>
    <w:rsid w:val="00E3709A"/>
    <w:rsid w:val="00E3746A"/>
    <w:rsid w:val="00E374A5"/>
    <w:rsid w:val="00E376EE"/>
    <w:rsid w:val="00E37A6E"/>
    <w:rsid w:val="00E4039D"/>
    <w:rsid w:val="00E404FA"/>
    <w:rsid w:val="00E40532"/>
    <w:rsid w:val="00E40576"/>
    <w:rsid w:val="00E40750"/>
    <w:rsid w:val="00E40B58"/>
    <w:rsid w:val="00E412F5"/>
    <w:rsid w:val="00E414AC"/>
    <w:rsid w:val="00E41FF9"/>
    <w:rsid w:val="00E42236"/>
    <w:rsid w:val="00E423CB"/>
    <w:rsid w:val="00E42B85"/>
    <w:rsid w:val="00E42BBC"/>
    <w:rsid w:val="00E43078"/>
    <w:rsid w:val="00E43168"/>
    <w:rsid w:val="00E43C2F"/>
    <w:rsid w:val="00E44691"/>
    <w:rsid w:val="00E44780"/>
    <w:rsid w:val="00E44AA4"/>
    <w:rsid w:val="00E45171"/>
    <w:rsid w:val="00E452A0"/>
    <w:rsid w:val="00E46024"/>
    <w:rsid w:val="00E463B7"/>
    <w:rsid w:val="00E4649A"/>
    <w:rsid w:val="00E46BCB"/>
    <w:rsid w:val="00E46F9A"/>
    <w:rsid w:val="00E472B4"/>
    <w:rsid w:val="00E47943"/>
    <w:rsid w:val="00E47E37"/>
    <w:rsid w:val="00E500AC"/>
    <w:rsid w:val="00E5019A"/>
    <w:rsid w:val="00E50982"/>
    <w:rsid w:val="00E51C0F"/>
    <w:rsid w:val="00E52161"/>
    <w:rsid w:val="00E52498"/>
    <w:rsid w:val="00E52AAF"/>
    <w:rsid w:val="00E52C98"/>
    <w:rsid w:val="00E52D93"/>
    <w:rsid w:val="00E52EFC"/>
    <w:rsid w:val="00E52F57"/>
    <w:rsid w:val="00E52FDB"/>
    <w:rsid w:val="00E53008"/>
    <w:rsid w:val="00E5307B"/>
    <w:rsid w:val="00E5345C"/>
    <w:rsid w:val="00E53B3E"/>
    <w:rsid w:val="00E53D12"/>
    <w:rsid w:val="00E54124"/>
    <w:rsid w:val="00E54347"/>
    <w:rsid w:val="00E5437E"/>
    <w:rsid w:val="00E5453E"/>
    <w:rsid w:val="00E55181"/>
    <w:rsid w:val="00E558CC"/>
    <w:rsid w:val="00E56641"/>
    <w:rsid w:val="00E567EA"/>
    <w:rsid w:val="00E56BA0"/>
    <w:rsid w:val="00E56D7C"/>
    <w:rsid w:val="00E56F1A"/>
    <w:rsid w:val="00E57029"/>
    <w:rsid w:val="00E57247"/>
    <w:rsid w:val="00E57D6F"/>
    <w:rsid w:val="00E606CE"/>
    <w:rsid w:val="00E611CF"/>
    <w:rsid w:val="00E612B8"/>
    <w:rsid w:val="00E61DF9"/>
    <w:rsid w:val="00E62828"/>
    <w:rsid w:val="00E6302C"/>
    <w:rsid w:val="00E6337D"/>
    <w:rsid w:val="00E6380C"/>
    <w:rsid w:val="00E63904"/>
    <w:rsid w:val="00E64855"/>
    <w:rsid w:val="00E649ED"/>
    <w:rsid w:val="00E64CB4"/>
    <w:rsid w:val="00E654E0"/>
    <w:rsid w:val="00E655AA"/>
    <w:rsid w:val="00E6580A"/>
    <w:rsid w:val="00E65B42"/>
    <w:rsid w:val="00E65CB8"/>
    <w:rsid w:val="00E662B3"/>
    <w:rsid w:val="00E664D0"/>
    <w:rsid w:val="00E6658E"/>
    <w:rsid w:val="00E667A9"/>
    <w:rsid w:val="00E66F87"/>
    <w:rsid w:val="00E67198"/>
    <w:rsid w:val="00E704CF"/>
    <w:rsid w:val="00E70C63"/>
    <w:rsid w:val="00E72646"/>
    <w:rsid w:val="00E72922"/>
    <w:rsid w:val="00E73776"/>
    <w:rsid w:val="00E73ADA"/>
    <w:rsid w:val="00E7404B"/>
    <w:rsid w:val="00E744AD"/>
    <w:rsid w:val="00E74DB6"/>
    <w:rsid w:val="00E7520D"/>
    <w:rsid w:val="00E7524E"/>
    <w:rsid w:val="00E75729"/>
    <w:rsid w:val="00E75F45"/>
    <w:rsid w:val="00E76900"/>
    <w:rsid w:val="00E76D27"/>
    <w:rsid w:val="00E76F88"/>
    <w:rsid w:val="00E76FFC"/>
    <w:rsid w:val="00E77585"/>
    <w:rsid w:val="00E7779A"/>
    <w:rsid w:val="00E777BA"/>
    <w:rsid w:val="00E77A84"/>
    <w:rsid w:val="00E77AFB"/>
    <w:rsid w:val="00E80104"/>
    <w:rsid w:val="00E80647"/>
    <w:rsid w:val="00E80B69"/>
    <w:rsid w:val="00E80E3E"/>
    <w:rsid w:val="00E8103B"/>
    <w:rsid w:val="00E8118F"/>
    <w:rsid w:val="00E830E3"/>
    <w:rsid w:val="00E832F4"/>
    <w:rsid w:val="00E83CEC"/>
    <w:rsid w:val="00E840C2"/>
    <w:rsid w:val="00E8425E"/>
    <w:rsid w:val="00E84BE7"/>
    <w:rsid w:val="00E84E65"/>
    <w:rsid w:val="00E85049"/>
    <w:rsid w:val="00E85181"/>
    <w:rsid w:val="00E854F4"/>
    <w:rsid w:val="00E8576C"/>
    <w:rsid w:val="00E85F58"/>
    <w:rsid w:val="00E865AD"/>
    <w:rsid w:val="00E86D13"/>
    <w:rsid w:val="00E86D33"/>
    <w:rsid w:val="00E86FEB"/>
    <w:rsid w:val="00E8704B"/>
    <w:rsid w:val="00E874AE"/>
    <w:rsid w:val="00E879A9"/>
    <w:rsid w:val="00E90778"/>
    <w:rsid w:val="00E907BC"/>
    <w:rsid w:val="00E90961"/>
    <w:rsid w:val="00E909D2"/>
    <w:rsid w:val="00E90E5A"/>
    <w:rsid w:val="00E918CB"/>
    <w:rsid w:val="00E92092"/>
    <w:rsid w:val="00E92745"/>
    <w:rsid w:val="00E92A8A"/>
    <w:rsid w:val="00E93A85"/>
    <w:rsid w:val="00E93AF3"/>
    <w:rsid w:val="00E945B8"/>
    <w:rsid w:val="00E9497B"/>
    <w:rsid w:val="00E95023"/>
    <w:rsid w:val="00E951E1"/>
    <w:rsid w:val="00E959B2"/>
    <w:rsid w:val="00E9614E"/>
    <w:rsid w:val="00E966CD"/>
    <w:rsid w:val="00E9707F"/>
    <w:rsid w:val="00E97367"/>
    <w:rsid w:val="00E97B22"/>
    <w:rsid w:val="00EA0181"/>
    <w:rsid w:val="00EA04B0"/>
    <w:rsid w:val="00EA064F"/>
    <w:rsid w:val="00EA069C"/>
    <w:rsid w:val="00EA0903"/>
    <w:rsid w:val="00EA0D73"/>
    <w:rsid w:val="00EA0EB2"/>
    <w:rsid w:val="00EA1130"/>
    <w:rsid w:val="00EA16B1"/>
    <w:rsid w:val="00EA1B1D"/>
    <w:rsid w:val="00EA1ECC"/>
    <w:rsid w:val="00EA218A"/>
    <w:rsid w:val="00EA2859"/>
    <w:rsid w:val="00EA2A74"/>
    <w:rsid w:val="00EA2C7A"/>
    <w:rsid w:val="00EA36F2"/>
    <w:rsid w:val="00EA381A"/>
    <w:rsid w:val="00EA3E21"/>
    <w:rsid w:val="00EA3EF7"/>
    <w:rsid w:val="00EA3F19"/>
    <w:rsid w:val="00EA3F9C"/>
    <w:rsid w:val="00EA42D9"/>
    <w:rsid w:val="00EA4535"/>
    <w:rsid w:val="00EA4A80"/>
    <w:rsid w:val="00EA4BE1"/>
    <w:rsid w:val="00EA4DE3"/>
    <w:rsid w:val="00EA526B"/>
    <w:rsid w:val="00EA52A0"/>
    <w:rsid w:val="00EA62A7"/>
    <w:rsid w:val="00EA66CD"/>
    <w:rsid w:val="00EA6928"/>
    <w:rsid w:val="00EA6E70"/>
    <w:rsid w:val="00EA7D65"/>
    <w:rsid w:val="00EB0097"/>
    <w:rsid w:val="00EB0237"/>
    <w:rsid w:val="00EB063E"/>
    <w:rsid w:val="00EB0B4B"/>
    <w:rsid w:val="00EB0C70"/>
    <w:rsid w:val="00EB10F5"/>
    <w:rsid w:val="00EB1870"/>
    <w:rsid w:val="00EB18BA"/>
    <w:rsid w:val="00EB1D01"/>
    <w:rsid w:val="00EB1D83"/>
    <w:rsid w:val="00EB364B"/>
    <w:rsid w:val="00EB39A0"/>
    <w:rsid w:val="00EB3CE2"/>
    <w:rsid w:val="00EB4074"/>
    <w:rsid w:val="00EB40F9"/>
    <w:rsid w:val="00EB4B99"/>
    <w:rsid w:val="00EB527B"/>
    <w:rsid w:val="00EB572D"/>
    <w:rsid w:val="00EB5867"/>
    <w:rsid w:val="00EB5D4F"/>
    <w:rsid w:val="00EB62F6"/>
    <w:rsid w:val="00EB6FD0"/>
    <w:rsid w:val="00EB7669"/>
    <w:rsid w:val="00EB7759"/>
    <w:rsid w:val="00EB780A"/>
    <w:rsid w:val="00EB7943"/>
    <w:rsid w:val="00EB7A20"/>
    <w:rsid w:val="00EB7D46"/>
    <w:rsid w:val="00EB7FE6"/>
    <w:rsid w:val="00EC01C5"/>
    <w:rsid w:val="00EC02E3"/>
    <w:rsid w:val="00EC0334"/>
    <w:rsid w:val="00EC037C"/>
    <w:rsid w:val="00EC0845"/>
    <w:rsid w:val="00EC09BD"/>
    <w:rsid w:val="00EC0B12"/>
    <w:rsid w:val="00EC1010"/>
    <w:rsid w:val="00EC1F27"/>
    <w:rsid w:val="00EC2109"/>
    <w:rsid w:val="00EC24C7"/>
    <w:rsid w:val="00EC2593"/>
    <w:rsid w:val="00EC25C9"/>
    <w:rsid w:val="00EC2757"/>
    <w:rsid w:val="00EC3324"/>
    <w:rsid w:val="00EC3468"/>
    <w:rsid w:val="00EC3A9D"/>
    <w:rsid w:val="00EC3D42"/>
    <w:rsid w:val="00EC3E6E"/>
    <w:rsid w:val="00EC4618"/>
    <w:rsid w:val="00EC4A01"/>
    <w:rsid w:val="00EC4DC3"/>
    <w:rsid w:val="00EC5148"/>
    <w:rsid w:val="00EC55C2"/>
    <w:rsid w:val="00EC56F9"/>
    <w:rsid w:val="00EC5797"/>
    <w:rsid w:val="00EC58DC"/>
    <w:rsid w:val="00EC680B"/>
    <w:rsid w:val="00EC7080"/>
    <w:rsid w:val="00EC79D9"/>
    <w:rsid w:val="00EC7DD9"/>
    <w:rsid w:val="00ED0077"/>
    <w:rsid w:val="00ED0216"/>
    <w:rsid w:val="00ED0753"/>
    <w:rsid w:val="00ED07B7"/>
    <w:rsid w:val="00ED0DEF"/>
    <w:rsid w:val="00ED1033"/>
    <w:rsid w:val="00ED1638"/>
    <w:rsid w:val="00ED1A5D"/>
    <w:rsid w:val="00ED1F3C"/>
    <w:rsid w:val="00ED30E6"/>
    <w:rsid w:val="00ED3469"/>
    <w:rsid w:val="00ED4394"/>
    <w:rsid w:val="00ED443C"/>
    <w:rsid w:val="00ED46EB"/>
    <w:rsid w:val="00ED4C91"/>
    <w:rsid w:val="00ED5919"/>
    <w:rsid w:val="00ED5F09"/>
    <w:rsid w:val="00ED651D"/>
    <w:rsid w:val="00ED67A0"/>
    <w:rsid w:val="00ED6B03"/>
    <w:rsid w:val="00ED70D1"/>
    <w:rsid w:val="00ED717F"/>
    <w:rsid w:val="00ED726A"/>
    <w:rsid w:val="00ED7C88"/>
    <w:rsid w:val="00ED7C9A"/>
    <w:rsid w:val="00ED7F85"/>
    <w:rsid w:val="00EE008E"/>
    <w:rsid w:val="00EE038D"/>
    <w:rsid w:val="00EE060F"/>
    <w:rsid w:val="00EE1086"/>
    <w:rsid w:val="00EE124A"/>
    <w:rsid w:val="00EE1412"/>
    <w:rsid w:val="00EE154C"/>
    <w:rsid w:val="00EE1D50"/>
    <w:rsid w:val="00EE1D5A"/>
    <w:rsid w:val="00EE2539"/>
    <w:rsid w:val="00EE2601"/>
    <w:rsid w:val="00EE2A40"/>
    <w:rsid w:val="00EE377B"/>
    <w:rsid w:val="00EE3E25"/>
    <w:rsid w:val="00EE4515"/>
    <w:rsid w:val="00EE4D9D"/>
    <w:rsid w:val="00EE4F02"/>
    <w:rsid w:val="00EE5567"/>
    <w:rsid w:val="00EE56E5"/>
    <w:rsid w:val="00EE578A"/>
    <w:rsid w:val="00EE57C0"/>
    <w:rsid w:val="00EE5B5A"/>
    <w:rsid w:val="00EE6039"/>
    <w:rsid w:val="00EE686C"/>
    <w:rsid w:val="00EE7152"/>
    <w:rsid w:val="00EE78B4"/>
    <w:rsid w:val="00EE7D45"/>
    <w:rsid w:val="00EE7FA9"/>
    <w:rsid w:val="00EF0F41"/>
    <w:rsid w:val="00EF1456"/>
    <w:rsid w:val="00EF14E9"/>
    <w:rsid w:val="00EF14EF"/>
    <w:rsid w:val="00EF1612"/>
    <w:rsid w:val="00EF19EC"/>
    <w:rsid w:val="00EF1A0E"/>
    <w:rsid w:val="00EF1A4C"/>
    <w:rsid w:val="00EF1D1B"/>
    <w:rsid w:val="00EF1EA8"/>
    <w:rsid w:val="00EF22EA"/>
    <w:rsid w:val="00EF25F5"/>
    <w:rsid w:val="00EF26CB"/>
    <w:rsid w:val="00EF28DF"/>
    <w:rsid w:val="00EF2F8F"/>
    <w:rsid w:val="00EF3013"/>
    <w:rsid w:val="00EF3117"/>
    <w:rsid w:val="00EF33E9"/>
    <w:rsid w:val="00EF39D5"/>
    <w:rsid w:val="00EF3E25"/>
    <w:rsid w:val="00EF3F48"/>
    <w:rsid w:val="00EF4014"/>
    <w:rsid w:val="00EF4022"/>
    <w:rsid w:val="00EF41FF"/>
    <w:rsid w:val="00EF4396"/>
    <w:rsid w:val="00EF5A65"/>
    <w:rsid w:val="00EF5DF7"/>
    <w:rsid w:val="00EF6180"/>
    <w:rsid w:val="00EF6759"/>
    <w:rsid w:val="00EF7340"/>
    <w:rsid w:val="00EF797B"/>
    <w:rsid w:val="00EF79BE"/>
    <w:rsid w:val="00EF7E7C"/>
    <w:rsid w:val="00F00EE3"/>
    <w:rsid w:val="00F00F73"/>
    <w:rsid w:val="00F01233"/>
    <w:rsid w:val="00F013CE"/>
    <w:rsid w:val="00F01705"/>
    <w:rsid w:val="00F01AB4"/>
    <w:rsid w:val="00F01BEE"/>
    <w:rsid w:val="00F01C96"/>
    <w:rsid w:val="00F0247F"/>
    <w:rsid w:val="00F027D0"/>
    <w:rsid w:val="00F028BF"/>
    <w:rsid w:val="00F0305B"/>
    <w:rsid w:val="00F0345C"/>
    <w:rsid w:val="00F03A45"/>
    <w:rsid w:val="00F03D48"/>
    <w:rsid w:val="00F03E7F"/>
    <w:rsid w:val="00F0511C"/>
    <w:rsid w:val="00F05B9C"/>
    <w:rsid w:val="00F065CF"/>
    <w:rsid w:val="00F073FE"/>
    <w:rsid w:val="00F075FF"/>
    <w:rsid w:val="00F07760"/>
    <w:rsid w:val="00F07932"/>
    <w:rsid w:val="00F07ABE"/>
    <w:rsid w:val="00F07B22"/>
    <w:rsid w:val="00F07B57"/>
    <w:rsid w:val="00F07E7C"/>
    <w:rsid w:val="00F07E89"/>
    <w:rsid w:val="00F10CA9"/>
    <w:rsid w:val="00F10D25"/>
    <w:rsid w:val="00F10DDF"/>
    <w:rsid w:val="00F10E65"/>
    <w:rsid w:val="00F10EB0"/>
    <w:rsid w:val="00F1143B"/>
    <w:rsid w:val="00F116BA"/>
    <w:rsid w:val="00F1177C"/>
    <w:rsid w:val="00F11AEC"/>
    <w:rsid w:val="00F12119"/>
    <w:rsid w:val="00F12CF9"/>
    <w:rsid w:val="00F12F79"/>
    <w:rsid w:val="00F13670"/>
    <w:rsid w:val="00F13918"/>
    <w:rsid w:val="00F13966"/>
    <w:rsid w:val="00F141AD"/>
    <w:rsid w:val="00F147F9"/>
    <w:rsid w:val="00F14A70"/>
    <w:rsid w:val="00F15574"/>
    <w:rsid w:val="00F15621"/>
    <w:rsid w:val="00F157A7"/>
    <w:rsid w:val="00F16078"/>
    <w:rsid w:val="00F16918"/>
    <w:rsid w:val="00F16D03"/>
    <w:rsid w:val="00F16FF2"/>
    <w:rsid w:val="00F17111"/>
    <w:rsid w:val="00F172C8"/>
    <w:rsid w:val="00F1733F"/>
    <w:rsid w:val="00F17816"/>
    <w:rsid w:val="00F17AAF"/>
    <w:rsid w:val="00F17DA1"/>
    <w:rsid w:val="00F17E84"/>
    <w:rsid w:val="00F20EDD"/>
    <w:rsid w:val="00F21394"/>
    <w:rsid w:val="00F2180B"/>
    <w:rsid w:val="00F218C8"/>
    <w:rsid w:val="00F2209E"/>
    <w:rsid w:val="00F224AA"/>
    <w:rsid w:val="00F22B39"/>
    <w:rsid w:val="00F23016"/>
    <w:rsid w:val="00F23155"/>
    <w:rsid w:val="00F238C3"/>
    <w:rsid w:val="00F23917"/>
    <w:rsid w:val="00F240D7"/>
    <w:rsid w:val="00F24114"/>
    <w:rsid w:val="00F246DD"/>
    <w:rsid w:val="00F25321"/>
    <w:rsid w:val="00F258ED"/>
    <w:rsid w:val="00F265E6"/>
    <w:rsid w:val="00F26C27"/>
    <w:rsid w:val="00F2727C"/>
    <w:rsid w:val="00F27308"/>
    <w:rsid w:val="00F27363"/>
    <w:rsid w:val="00F273EF"/>
    <w:rsid w:val="00F275E1"/>
    <w:rsid w:val="00F277F4"/>
    <w:rsid w:val="00F27CB2"/>
    <w:rsid w:val="00F300BA"/>
    <w:rsid w:val="00F31205"/>
    <w:rsid w:val="00F31C54"/>
    <w:rsid w:val="00F31ECC"/>
    <w:rsid w:val="00F31F1F"/>
    <w:rsid w:val="00F32283"/>
    <w:rsid w:val="00F32436"/>
    <w:rsid w:val="00F32A99"/>
    <w:rsid w:val="00F33455"/>
    <w:rsid w:val="00F334B6"/>
    <w:rsid w:val="00F334C5"/>
    <w:rsid w:val="00F338CC"/>
    <w:rsid w:val="00F34576"/>
    <w:rsid w:val="00F34FB3"/>
    <w:rsid w:val="00F35498"/>
    <w:rsid w:val="00F3573B"/>
    <w:rsid w:val="00F3581E"/>
    <w:rsid w:val="00F359F1"/>
    <w:rsid w:val="00F35A72"/>
    <w:rsid w:val="00F360ED"/>
    <w:rsid w:val="00F36348"/>
    <w:rsid w:val="00F3668A"/>
    <w:rsid w:val="00F37280"/>
    <w:rsid w:val="00F37D66"/>
    <w:rsid w:val="00F37F4B"/>
    <w:rsid w:val="00F37F69"/>
    <w:rsid w:val="00F404FB"/>
    <w:rsid w:val="00F40E4C"/>
    <w:rsid w:val="00F41113"/>
    <w:rsid w:val="00F4116A"/>
    <w:rsid w:val="00F412D0"/>
    <w:rsid w:val="00F4135A"/>
    <w:rsid w:val="00F41868"/>
    <w:rsid w:val="00F41ACD"/>
    <w:rsid w:val="00F42366"/>
    <w:rsid w:val="00F4328D"/>
    <w:rsid w:val="00F434DD"/>
    <w:rsid w:val="00F4374C"/>
    <w:rsid w:val="00F43AF8"/>
    <w:rsid w:val="00F43E54"/>
    <w:rsid w:val="00F43E79"/>
    <w:rsid w:val="00F44068"/>
    <w:rsid w:val="00F4468D"/>
    <w:rsid w:val="00F44710"/>
    <w:rsid w:val="00F44D19"/>
    <w:rsid w:val="00F45E7A"/>
    <w:rsid w:val="00F4614A"/>
    <w:rsid w:val="00F4667E"/>
    <w:rsid w:val="00F46A3D"/>
    <w:rsid w:val="00F47237"/>
    <w:rsid w:val="00F47546"/>
    <w:rsid w:val="00F478DD"/>
    <w:rsid w:val="00F47B14"/>
    <w:rsid w:val="00F50324"/>
    <w:rsid w:val="00F50879"/>
    <w:rsid w:val="00F50BF6"/>
    <w:rsid w:val="00F50C56"/>
    <w:rsid w:val="00F50C8A"/>
    <w:rsid w:val="00F50ED9"/>
    <w:rsid w:val="00F50EF1"/>
    <w:rsid w:val="00F51B79"/>
    <w:rsid w:val="00F51BEB"/>
    <w:rsid w:val="00F51C13"/>
    <w:rsid w:val="00F51DC0"/>
    <w:rsid w:val="00F51E00"/>
    <w:rsid w:val="00F522F4"/>
    <w:rsid w:val="00F52324"/>
    <w:rsid w:val="00F525A8"/>
    <w:rsid w:val="00F5271D"/>
    <w:rsid w:val="00F52C5E"/>
    <w:rsid w:val="00F53300"/>
    <w:rsid w:val="00F53453"/>
    <w:rsid w:val="00F5369C"/>
    <w:rsid w:val="00F53DBF"/>
    <w:rsid w:val="00F54339"/>
    <w:rsid w:val="00F5485C"/>
    <w:rsid w:val="00F548CF"/>
    <w:rsid w:val="00F550F9"/>
    <w:rsid w:val="00F55488"/>
    <w:rsid w:val="00F5559C"/>
    <w:rsid w:val="00F556D6"/>
    <w:rsid w:val="00F55738"/>
    <w:rsid w:val="00F558A0"/>
    <w:rsid w:val="00F55B7F"/>
    <w:rsid w:val="00F56624"/>
    <w:rsid w:val="00F57132"/>
    <w:rsid w:val="00F5747F"/>
    <w:rsid w:val="00F574C8"/>
    <w:rsid w:val="00F57B86"/>
    <w:rsid w:val="00F57BA4"/>
    <w:rsid w:val="00F600B6"/>
    <w:rsid w:val="00F607C5"/>
    <w:rsid w:val="00F60835"/>
    <w:rsid w:val="00F60847"/>
    <w:rsid w:val="00F60901"/>
    <w:rsid w:val="00F609B0"/>
    <w:rsid w:val="00F612DA"/>
    <w:rsid w:val="00F61BEE"/>
    <w:rsid w:val="00F61FA4"/>
    <w:rsid w:val="00F622DE"/>
    <w:rsid w:val="00F625D4"/>
    <w:rsid w:val="00F62915"/>
    <w:rsid w:val="00F62A3E"/>
    <w:rsid w:val="00F62A70"/>
    <w:rsid w:val="00F62AFF"/>
    <w:rsid w:val="00F62D86"/>
    <w:rsid w:val="00F636C7"/>
    <w:rsid w:val="00F64242"/>
    <w:rsid w:val="00F646C0"/>
    <w:rsid w:val="00F6485D"/>
    <w:rsid w:val="00F64BAE"/>
    <w:rsid w:val="00F64C20"/>
    <w:rsid w:val="00F64DE9"/>
    <w:rsid w:val="00F650C6"/>
    <w:rsid w:val="00F665E7"/>
    <w:rsid w:val="00F66867"/>
    <w:rsid w:val="00F67469"/>
    <w:rsid w:val="00F67597"/>
    <w:rsid w:val="00F7045C"/>
    <w:rsid w:val="00F71168"/>
    <w:rsid w:val="00F722FD"/>
    <w:rsid w:val="00F72385"/>
    <w:rsid w:val="00F7283D"/>
    <w:rsid w:val="00F72D39"/>
    <w:rsid w:val="00F73019"/>
    <w:rsid w:val="00F7305E"/>
    <w:rsid w:val="00F73171"/>
    <w:rsid w:val="00F733DA"/>
    <w:rsid w:val="00F736E6"/>
    <w:rsid w:val="00F73BFC"/>
    <w:rsid w:val="00F73C60"/>
    <w:rsid w:val="00F73C93"/>
    <w:rsid w:val="00F748B4"/>
    <w:rsid w:val="00F755EC"/>
    <w:rsid w:val="00F756ED"/>
    <w:rsid w:val="00F75D21"/>
    <w:rsid w:val="00F76077"/>
    <w:rsid w:val="00F769E1"/>
    <w:rsid w:val="00F7714A"/>
    <w:rsid w:val="00F7795E"/>
    <w:rsid w:val="00F77D57"/>
    <w:rsid w:val="00F80537"/>
    <w:rsid w:val="00F805B6"/>
    <w:rsid w:val="00F80CFA"/>
    <w:rsid w:val="00F80F54"/>
    <w:rsid w:val="00F81402"/>
    <w:rsid w:val="00F81576"/>
    <w:rsid w:val="00F82172"/>
    <w:rsid w:val="00F82555"/>
    <w:rsid w:val="00F827F4"/>
    <w:rsid w:val="00F8280A"/>
    <w:rsid w:val="00F83204"/>
    <w:rsid w:val="00F833BD"/>
    <w:rsid w:val="00F83664"/>
    <w:rsid w:val="00F83788"/>
    <w:rsid w:val="00F83835"/>
    <w:rsid w:val="00F84AF4"/>
    <w:rsid w:val="00F84F33"/>
    <w:rsid w:val="00F850C6"/>
    <w:rsid w:val="00F8513F"/>
    <w:rsid w:val="00F851AB"/>
    <w:rsid w:val="00F85312"/>
    <w:rsid w:val="00F8585A"/>
    <w:rsid w:val="00F85A27"/>
    <w:rsid w:val="00F85B6A"/>
    <w:rsid w:val="00F85D67"/>
    <w:rsid w:val="00F864A7"/>
    <w:rsid w:val="00F86653"/>
    <w:rsid w:val="00F867B1"/>
    <w:rsid w:val="00F869D1"/>
    <w:rsid w:val="00F86A07"/>
    <w:rsid w:val="00F86AB1"/>
    <w:rsid w:val="00F8717D"/>
    <w:rsid w:val="00F87369"/>
    <w:rsid w:val="00F87FC4"/>
    <w:rsid w:val="00F9049B"/>
    <w:rsid w:val="00F9087F"/>
    <w:rsid w:val="00F917FC"/>
    <w:rsid w:val="00F918CE"/>
    <w:rsid w:val="00F919FE"/>
    <w:rsid w:val="00F925B9"/>
    <w:rsid w:val="00F92BB3"/>
    <w:rsid w:val="00F93A97"/>
    <w:rsid w:val="00F93AED"/>
    <w:rsid w:val="00F93AF1"/>
    <w:rsid w:val="00F93EC0"/>
    <w:rsid w:val="00F9442B"/>
    <w:rsid w:val="00F94501"/>
    <w:rsid w:val="00F94A45"/>
    <w:rsid w:val="00F94F92"/>
    <w:rsid w:val="00F95756"/>
    <w:rsid w:val="00F9690A"/>
    <w:rsid w:val="00F96D15"/>
    <w:rsid w:val="00F970A4"/>
    <w:rsid w:val="00F97810"/>
    <w:rsid w:val="00FA072E"/>
    <w:rsid w:val="00FA08CF"/>
    <w:rsid w:val="00FA093A"/>
    <w:rsid w:val="00FA0A3D"/>
    <w:rsid w:val="00FA0CDC"/>
    <w:rsid w:val="00FA0EAB"/>
    <w:rsid w:val="00FA0F7F"/>
    <w:rsid w:val="00FA1FF4"/>
    <w:rsid w:val="00FA23CA"/>
    <w:rsid w:val="00FA2F4E"/>
    <w:rsid w:val="00FA3453"/>
    <w:rsid w:val="00FA3589"/>
    <w:rsid w:val="00FA425C"/>
    <w:rsid w:val="00FA4797"/>
    <w:rsid w:val="00FA49AC"/>
    <w:rsid w:val="00FA4E38"/>
    <w:rsid w:val="00FA55BB"/>
    <w:rsid w:val="00FA5A52"/>
    <w:rsid w:val="00FA6681"/>
    <w:rsid w:val="00FA7948"/>
    <w:rsid w:val="00FA7B3A"/>
    <w:rsid w:val="00FA7EC7"/>
    <w:rsid w:val="00FB00C9"/>
    <w:rsid w:val="00FB0360"/>
    <w:rsid w:val="00FB062B"/>
    <w:rsid w:val="00FB08CB"/>
    <w:rsid w:val="00FB0C41"/>
    <w:rsid w:val="00FB0D49"/>
    <w:rsid w:val="00FB0FEC"/>
    <w:rsid w:val="00FB1065"/>
    <w:rsid w:val="00FB148B"/>
    <w:rsid w:val="00FB1545"/>
    <w:rsid w:val="00FB1CEE"/>
    <w:rsid w:val="00FB2694"/>
    <w:rsid w:val="00FB2E21"/>
    <w:rsid w:val="00FB324C"/>
    <w:rsid w:val="00FB3723"/>
    <w:rsid w:val="00FB375D"/>
    <w:rsid w:val="00FB4036"/>
    <w:rsid w:val="00FB40B1"/>
    <w:rsid w:val="00FB4172"/>
    <w:rsid w:val="00FB4B31"/>
    <w:rsid w:val="00FB5322"/>
    <w:rsid w:val="00FB5342"/>
    <w:rsid w:val="00FB547A"/>
    <w:rsid w:val="00FB55FB"/>
    <w:rsid w:val="00FB6598"/>
    <w:rsid w:val="00FB6E0F"/>
    <w:rsid w:val="00FB7149"/>
    <w:rsid w:val="00FB768D"/>
    <w:rsid w:val="00FB7ACD"/>
    <w:rsid w:val="00FB7CBD"/>
    <w:rsid w:val="00FB7CC6"/>
    <w:rsid w:val="00FC0367"/>
    <w:rsid w:val="00FC0A36"/>
    <w:rsid w:val="00FC0B56"/>
    <w:rsid w:val="00FC0B9A"/>
    <w:rsid w:val="00FC0BA0"/>
    <w:rsid w:val="00FC0CEF"/>
    <w:rsid w:val="00FC1244"/>
    <w:rsid w:val="00FC1A2F"/>
    <w:rsid w:val="00FC1DA6"/>
    <w:rsid w:val="00FC240E"/>
    <w:rsid w:val="00FC26B3"/>
    <w:rsid w:val="00FC2899"/>
    <w:rsid w:val="00FC2A60"/>
    <w:rsid w:val="00FC2AFA"/>
    <w:rsid w:val="00FC3377"/>
    <w:rsid w:val="00FC365C"/>
    <w:rsid w:val="00FC3789"/>
    <w:rsid w:val="00FC4DA5"/>
    <w:rsid w:val="00FC51BF"/>
    <w:rsid w:val="00FC539E"/>
    <w:rsid w:val="00FC5495"/>
    <w:rsid w:val="00FC558A"/>
    <w:rsid w:val="00FC579E"/>
    <w:rsid w:val="00FC5AF3"/>
    <w:rsid w:val="00FC5D43"/>
    <w:rsid w:val="00FC6093"/>
    <w:rsid w:val="00FC6C99"/>
    <w:rsid w:val="00FC7050"/>
    <w:rsid w:val="00FC7120"/>
    <w:rsid w:val="00FC7184"/>
    <w:rsid w:val="00FC7509"/>
    <w:rsid w:val="00FC7CC5"/>
    <w:rsid w:val="00FD0702"/>
    <w:rsid w:val="00FD0971"/>
    <w:rsid w:val="00FD09F4"/>
    <w:rsid w:val="00FD0A1E"/>
    <w:rsid w:val="00FD0A5B"/>
    <w:rsid w:val="00FD0FAA"/>
    <w:rsid w:val="00FD1445"/>
    <w:rsid w:val="00FD1CB7"/>
    <w:rsid w:val="00FD2A80"/>
    <w:rsid w:val="00FD2BCD"/>
    <w:rsid w:val="00FD3389"/>
    <w:rsid w:val="00FD3651"/>
    <w:rsid w:val="00FD3807"/>
    <w:rsid w:val="00FD3927"/>
    <w:rsid w:val="00FD3D23"/>
    <w:rsid w:val="00FD4215"/>
    <w:rsid w:val="00FD43E0"/>
    <w:rsid w:val="00FD48E3"/>
    <w:rsid w:val="00FD59D0"/>
    <w:rsid w:val="00FD5D27"/>
    <w:rsid w:val="00FD5D6A"/>
    <w:rsid w:val="00FD61A6"/>
    <w:rsid w:val="00FD650E"/>
    <w:rsid w:val="00FD65D4"/>
    <w:rsid w:val="00FE0BF2"/>
    <w:rsid w:val="00FE0F3B"/>
    <w:rsid w:val="00FE104E"/>
    <w:rsid w:val="00FE107A"/>
    <w:rsid w:val="00FE158B"/>
    <w:rsid w:val="00FE15A3"/>
    <w:rsid w:val="00FE18D2"/>
    <w:rsid w:val="00FE1E77"/>
    <w:rsid w:val="00FE22DA"/>
    <w:rsid w:val="00FE24F4"/>
    <w:rsid w:val="00FE36C2"/>
    <w:rsid w:val="00FE382B"/>
    <w:rsid w:val="00FE442F"/>
    <w:rsid w:val="00FE456A"/>
    <w:rsid w:val="00FE47F3"/>
    <w:rsid w:val="00FE4819"/>
    <w:rsid w:val="00FE4FC7"/>
    <w:rsid w:val="00FE532B"/>
    <w:rsid w:val="00FE6277"/>
    <w:rsid w:val="00FE65AB"/>
    <w:rsid w:val="00FE685C"/>
    <w:rsid w:val="00FE6C87"/>
    <w:rsid w:val="00FE7375"/>
    <w:rsid w:val="00FE74B8"/>
    <w:rsid w:val="00FE7C93"/>
    <w:rsid w:val="00FF0408"/>
    <w:rsid w:val="00FF05FE"/>
    <w:rsid w:val="00FF08AC"/>
    <w:rsid w:val="00FF0E09"/>
    <w:rsid w:val="00FF115F"/>
    <w:rsid w:val="00FF2EE0"/>
    <w:rsid w:val="00FF3448"/>
    <w:rsid w:val="00FF36BC"/>
    <w:rsid w:val="00FF379A"/>
    <w:rsid w:val="00FF416C"/>
    <w:rsid w:val="00FF43EB"/>
    <w:rsid w:val="00FF4936"/>
    <w:rsid w:val="00FF4EEF"/>
    <w:rsid w:val="00FF5058"/>
    <w:rsid w:val="00FF509E"/>
    <w:rsid w:val="00FF58B5"/>
    <w:rsid w:val="00FF5D3B"/>
    <w:rsid w:val="00FF5FAF"/>
    <w:rsid w:val="00FF60F4"/>
    <w:rsid w:val="00FF65F3"/>
    <w:rsid w:val="00FF669C"/>
    <w:rsid w:val="00FF73C6"/>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semiHidden/>
    <w:unhideWhenUsed/>
    <w:rsid w:val="00C75217"/>
    <w:pPr>
      <w:spacing w:line="240" w:lineRule="auto"/>
    </w:pPr>
    <w:rPr>
      <w:szCs w:val="24"/>
    </w:rPr>
  </w:style>
  <w:style w:type="character" w:customStyle="1" w:styleId="CommentTextChar">
    <w:name w:val="Comment Text Char"/>
    <w:basedOn w:val="DefaultParagraphFont"/>
    <w:link w:val="CommentText"/>
    <w:uiPriority w:val="99"/>
    <w:semiHidden/>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semiHidden/>
    <w:unhideWhenUsed/>
    <w:rsid w:val="00C75217"/>
    <w:pPr>
      <w:spacing w:line="240" w:lineRule="auto"/>
    </w:pPr>
    <w:rPr>
      <w:szCs w:val="24"/>
    </w:rPr>
  </w:style>
  <w:style w:type="character" w:customStyle="1" w:styleId="CommentTextChar">
    <w:name w:val="Comment Text Char"/>
    <w:basedOn w:val="DefaultParagraphFont"/>
    <w:link w:val="CommentText"/>
    <w:uiPriority w:val="99"/>
    <w:semiHidden/>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4212943">
      <w:bodyDiv w:val="1"/>
      <w:marLeft w:val="0"/>
      <w:marRight w:val="0"/>
      <w:marTop w:val="0"/>
      <w:marBottom w:val="0"/>
      <w:divBdr>
        <w:top w:val="none" w:sz="0" w:space="0" w:color="auto"/>
        <w:left w:val="none" w:sz="0" w:space="0" w:color="auto"/>
        <w:bottom w:val="none" w:sz="0" w:space="0" w:color="auto"/>
        <w:right w:val="none" w:sz="0" w:space="0" w:color="auto"/>
      </w:divBdr>
      <w:divsChild>
        <w:div w:id="1210990660">
          <w:marLeft w:val="0"/>
          <w:marRight w:val="0"/>
          <w:marTop w:val="0"/>
          <w:marBottom w:val="0"/>
          <w:divBdr>
            <w:top w:val="none" w:sz="0" w:space="0" w:color="auto"/>
            <w:left w:val="none" w:sz="0" w:space="0" w:color="auto"/>
            <w:bottom w:val="none" w:sz="0" w:space="0" w:color="auto"/>
            <w:right w:val="none" w:sz="0" w:space="0" w:color="auto"/>
          </w:divBdr>
          <w:divsChild>
            <w:div w:id="1804426308">
              <w:marLeft w:val="0"/>
              <w:marRight w:val="0"/>
              <w:marTop w:val="0"/>
              <w:marBottom w:val="0"/>
              <w:divBdr>
                <w:top w:val="none" w:sz="0" w:space="0" w:color="auto"/>
                <w:left w:val="none" w:sz="0" w:space="0" w:color="auto"/>
                <w:bottom w:val="none" w:sz="0" w:space="0" w:color="auto"/>
                <w:right w:val="none" w:sz="0" w:space="0" w:color="auto"/>
              </w:divBdr>
              <w:divsChild>
                <w:div w:id="1934123251">
                  <w:marLeft w:val="0"/>
                  <w:marRight w:val="0"/>
                  <w:marTop w:val="0"/>
                  <w:marBottom w:val="0"/>
                  <w:divBdr>
                    <w:top w:val="none" w:sz="0" w:space="0" w:color="auto"/>
                    <w:left w:val="none" w:sz="0" w:space="0" w:color="auto"/>
                    <w:bottom w:val="none" w:sz="0" w:space="0" w:color="auto"/>
                    <w:right w:val="none" w:sz="0" w:space="0" w:color="auto"/>
                  </w:divBdr>
                  <w:divsChild>
                    <w:div w:id="11909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07944">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6149751">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110903197">
      <w:bodyDiv w:val="1"/>
      <w:marLeft w:val="0"/>
      <w:marRight w:val="0"/>
      <w:marTop w:val="0"/>
      <w:marBottom w:val="0"/>
      <w:divBdr>
        <w:top w:val="none" w:sz="0" w:space="0" w:color="auto"/>
        <w:left w:val="none" w:sz="0" w:space="0" w:color="auto"/>
        <w:bottom w:val="none" w:sz="0" w:space="0" w:color="auto"/>
        <w:right w:val="none" w:sz="0" w:space="0" w:color="auto"/>
      </w:divBdr>
      <w:divsChild>
        <w:div w:id="2129153720">
          <w:marLeft w:val="0"/>
          <w:marRight w:val="0"/>
          <w:marTop w:val="0"/>
          <w:marBottom w:val="0"/>
          <w:divBdr>
            <w:top w:val="none" w:sz="0" w:space="0" w:color="auto"/>
            <w:left w:val="none" w:sz="0" w:space="0" w:color="auto"/>
            <w:bottom w:val="none" w:sz="0" w:space="0" w:color="auto"/>
            <w:right w:val="none" w:sz="0" w:space="0" w:color="auto"/>
          </w:divBdr>
          <w:divsChild>
            <w:div w:id="465465395">
              <w:marLeft w:val="0"/>
              <w:marRight w:val="0"/>
              <w:marTop w:val="0"/>
              <w:marBottom w:val="0"/>
              <w:divBdr>
                <w:top w:val="none" w:sz="0" w:space="0" w:color="auto"/>
                <w:left w:val="none" w:sz="0" w:space="0" w:color="auto"/>
                <w:bottom w:val="none" w:sz="0" w:space="0" w:color="auto"/>
                <w:right w:val="none" w:sz="0" w:space="0" w:color="auto"/>
              </w:divBdr>
              <w:divsChild>
                <w:div w:id="816606800">
                  <w:marLeft w:val="0"/>
                  <w:marRight w:val="0"/>
                  <w:marTop w:val="0"/>
                  <w:marBottom w:val="0"/>
                  <w:divBdr>
                    <w:top w:val="none" w:sz="0" w:space="0" w:color="auto"/>
                    <w:left w:val="none" w:sz="0" w:space="0" w:color="auto"/>
                    <w:bottom w:val="none" w:sz="0" w:space="0" w:color="auto"/>
                    <w:right w:val="none" w:sz="0" w:space="0" w:color="auto"/>
                  </w:divBdr>
                  <w:divsChild>
                    <w:div w:id="533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523572">
      <w:bodyDiv w:val="1"/>
      <w:marLeft w:val="0"/>
      <w:marRight w:val="0"/>
      <w:marTop w:val="0"/>
      <w:marBottom w:val="0"/>
      <w:divBdr>
        <w:top w:val="none" w:sz="0" w:space="0" w:color="auto"/>
        <w:left w:val="none" w:sz="0" w:space="0" w:color="auto"/>
        <w:bottom w:val="none" w:sz="0" w:space="0" w:color="auto"/>
        <w:right w:val="none" w:sz="0" w:space="0" w:color="auto"/>
      </w:divBdr>
      <w:divsChild>
        <w:div w:id="906643681">
          <w:marLeft w:val="0"/>
          <w:marRight w:val="0"/>
          <w:marTop w:val="0"/>
          <w:marBottom w:val="0"/>
          <w:divBdr>
            <w:top w:val="none" w:sz="0" w:space="0" w:color="auto"/>
            <w:left w:val="none" w:sz="0" w:space="0" w:color="auto"/>
            <w:bottom w:val="none" w:sz="0" w:space="0" w:color="auto"/>
            <w:right w:val="none" w:sz="0" w:space="0" w:color="auto"/>
          </w:divBdr>
          <w:divsChild>
            <w:div w:id="1730761755">
              <w:marLeft w:val="0"/>
              <w:marRight w:val="0"/>
              <w:marTop w:val="0"/>
              <w:marBottom w:val="0"/>
              <w:divBdr>
                <w:top w:val="none" w:sz="0" w:space="0" w:color="auto"/>
                <w:left w:val="none" w:sz="0" w:space="0" w:color="auto"/>
                <w:bottom w:val="none" w:sz="0" w:space="0" w:color="auto"/>
                <w:right w:val="none" w:sz="0" w:space="0" w:color="auto"/>
              </w:divBdr>
              <w:divsChild>
                <w:div w:id="1544634548">
                  <w:marLeft w:val="0"/>
                  <w:marRight w:val="0"/>
                  <w:marTop w:val="0"/>
                  <w:marBottom w:val="0"/>
                  <w:divBdr>
                    <w:top w:val="none" w:sz="0" w:space="0" w:color="auto"/>
                    <w:left w:val="none" w:sz="0" w:space="0" w:color="auto"/>
                    <w:bottom w:val="none" w:sz="0" w:space="0" w:color="auto"/>
                    <w:right w:val="none" w:sz="0" w:space="0" w:color="auto"/>
                  </w:divBdr>
                  <w:divsChild>
                    <w:div w:id="12563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171922903">
      <w:bodyDiv w:val="1"/>
      <w:marLeft w:val="0"/>
      <w:marRight w:val="0"/>
      <w:marTop w:val="0"/>
      <w:marBottom w:val="0"/>
      <w:divBdr>
        <w:top w:val="none" w:sz="0" w:space="0" w:color="auto"/>
        <w:left w:val="none" w:sz="0" w:space="0" w:color="auto"/>
        <w:bottom w:val="none" w:sz="0" w:space="0" w:color="auto"/>
        <w:right w:val="none" w:sz="0" w:space="0" w:color="auto"/>
      </w:divBdr>
      <w:divsChild>
        <w:div w:id="1844129805">
          <w:marLeft w:val="0"/>
          <w:marRight w:val="0"/>
          <w:marTop w:val="0"/>
          <w:marBottom w:val="0"/>
          <w:divBdr>
            <w:top w:val="none" w:sz="0" w:space="0" w:color="auto"/>
            <w:left w:val="none" w:sz="0" w:space="0" w:color="auto"/>
            <w:bottom w:val="none" w:sz="0" w:space="0" w:color="auto"/>
            <w:right w:val="none" w:sz="0" w:space="0" w:color="auto"/>
          </w:divBdr>
          <w:divsChild>
            <w:div w:id="2139716309">
              <w:marLeft w:val="0"/>
              <w:marRight w:val="0"/>
              <w:marTop w:val="0"/>
              <w:marBottom w:val="0"/>
              <w:divBdr>
                <w:top w:val="none" w:sz="0" w:space="0" w:color="auto"/>
                <w:left w:val="none" w:sz="0" w:space="0" w:color="auto"/>
                <w:bottom w:val="none" w:sz="0" w:space="0" w:color="auto"/>
                <w:right w:val="none" w:sz="0" w:space="0" w:color="auto"/>
              </w:divBdr>
              <w:divsChild>
                <w:div w:id="2082562605">
                  <w:marLeft w:val="0"/>
                  <w:marRight w:val="0"/>
                  <w:marTop w:val="0"/>
                  <w:marBottom w:val="0"/>
                  <w:divBdr>
                    <w:top w:val="none" w:sz="0" w:space="0" w:color="auto"/>
                    <w:left w:val="none" w:sz="0" w:space="0" w:color="auto"/>
                    <w:bottom w:val="none" w:sz="0" w:space="0" w:color="auto"/>
                    <w:right w:val="none" w:sz="0" w:space="0" w:color="auto"/>
                  </w:divBdr>
                  <w:divsChild>
                    <w:div w:id="195331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297422143">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16824892">
      <w:bodyDiv w:val="1"/>
      <w:marLeft w:val="0"/>
      <w:marRight w:val="0"/>
      <w:marTop w:val="0"/>
      <w:marBottom w:val="0"/>
      <w:divBdr>
        <w:top w:val="none" w:sz="0" w:space="0" w:color="auto"/>
        <w:left w:val="none" w:sz="0" w:space="0" w:color="auto"/>
        <w:bottom w:val="none" w:sz="0" w:space="0" w:color="auto"/>
        <w:right w:val="none" w:sz="0" w:space="0" w:color="auto"/>
      </w:divBdr>
      <w:divsChild>
        <w:div w:id="1307394200">
          <w:marLeft w:val="0"/>
          <w:marRight w:val="0"/>
          <w:marTop w:val="0"/>
          <w:marBottom w:val="0"/>
          <w:divBdr>
            <w:top w:val="none" w:sz="0" w:space="0" w:color="auto"/>
            <w:left w:val="none" w:sz="0" w:space="0" w:color="auto"/>
            <w:bottom w:val="none" w:sz="0" w:space="0" w:color="auto"/>
            <w:right w:val="none" w:sz="0" w:space="0" w:color="auto"/>
          </w:divBdr>
          <w:divsChild>
            <w:div w:id="596597832">
              <w:marLeft w:val="0"/>
              <w:marRight w:val="0"/>
              <w:marTop w:val="0"/>
              <w:marBottom w:val="0"/>
              <w:divBdr>
                <w:top w:val="none" w:sz="0" w:space="0" w:color="auto"/>
                <w:left w:val="none" w:sz="0" w:space="0" w:color="auto"/>
                <w:bottom w:val="none" w:sz="0" w:space="0" w:color="auto"/>
                <w:right w:val="none" w:sz="0" w:space="0" w:color="auto"/>
              </w:divBdr>
              <w:divsChild>
                <w:div w:id="9135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56995011">
      <w:bodyDiv w:val="1"/>
      <w:marLeft w:val="0"/>
      <w:marRight w:val="0"/>
      <w:marTop w:val="0"/>
      <w:marBottom w:val="0"/>
      <w:divBdr>
        <w:top w:val="none" w:sz="0" w:space="0" w:color="auto"/>
        <w:left w:val="none" w:sz="0" w:space="0" w:color="auto"/>
        <w:bottom w:val="none" w:sz="0" w:space="0" w:color="auto"/>
        <w:right w:val="none" w:sz="0" w:space="0" w:color="auto"/>
      </w:divBdr>
      <w:divsChild>
        <w:div w:id="1541938155">
          <w:marLeft w:val="0"/>
          <w:marRight w:val="0"/>
          <w:marTop w:val="0"/>
          <w:marBottom w:val="0"/>
          <w:divBdr>
            <w:top w:val="none" w:sz="0" w:space="0" w:color="auto"/>
            <w:left w:val="none" w:sz="0" w:space="0" w:color="auto"/>
            <w:bottom w:val="none" w:sz="0" w:space="0" w:color="auto"/>
            <w:right w:val="none" w:sz="0" w:space="0" w:color="auto"/>
          </w:divBdr>
          <w:divsChild>
            <w:div w:id="1132869768">
              <w:marLeft w:val="0"/>
              <w:marRight w:val="0"/>
              <w:marTop w:val="0"/>
              <w:marBottom w:val="0"/>
              <w:divBdr>
                <w:top w:val="none" w:sz="0" w:space="0" w:color="auto"/>
                <w:left w:val="none" w:sz="0" w:space="0" w:color="auto"/>
                <w:bottom w:val="none" w:sz="0" w:space="0" w:color="auto"/>
                <w:right w:val="none" w:sz="0" w:space="0" w:color="auto"/>
              </w:divBdr>
              <w:divsChild>
                <w:div w:id="23633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90369387">
      <w:bodyDiv w:val="1"/>
      <w:marLeft w:val="0"/>
      <w:marRight w:val="0"/>
      <w:marTop w:val="0"/>
      <w:marBottom w:val="0"/>
      <w:divBdr>
        <w:top w:val="none" w:sz="0" w:space="0" w:color="auto"/>
        <w:left w:val="none" w:sz="0" w:space="0" w:color="auto"/>
        <w:bottom w:val="none" w:sz="0" w:space="0" w:color="auto"/>
        <w:right w:val="none" w:sz="0" w:space="0" w:color="auto"/>
      </w:divBdr>
      <w:divsChild>
        <w:div w:id="295570003">
          <w:marLeft w:val="0"/>
          <w:marRight w:val="0"/>
          <w:marTop w:val="0"/>
          <w:marBottom w:val="0"/>
          <w:divBdr>
            <w:top w:val="none" w:sz="0" w:space="0" w:color="auto"/>
            <w:left w:val="none" w:sz="0" w:space="0" w:color="auto"/>
            <w:bottom w:val="none" w:sz="0" w:space="0" w:color="auto"/>
            <w:right w:val="none" w:sz="0" w:space="0" w:color="auto"/>
          </w:divBdr>
          <w:divsChild>
            <w:div w:id="1705447158">
              <w:marLeft w:val="0"/>
              <w:marRight w:val="0"/>
              <w:marTop w:val="0"/>
              <w:marBottom w:val="0"/>
              <w:divBdr>
                <w:top w:val="none" w:sz="0" w:space="0" w:color="auto"/>
                <w:left w:val="none" w:sz="0" w:space="0" w:color="auto"/>
                <w:bottom w:val="none" w:sz="0" w:space="0" w:color="auto"/>
                <w:right w:val="none" w:sz="0" w:space="0" w:color="auto"/>
              </w:divBdr>
              <w:divsChild>
                <w:div w:id="310526002">
                  <w:marLeft w:val="0"/>
                  <w:marRight w:val="0"/>
                  <w:marTop w:val="0"/>
                  <w:marBottom w:val="0"/>
                  <w:divBdr>
                    <w:top w:val="none" w:sz="0" w:space="0" w:color="auto"/>
                    <w:left w:val="none" w:sz="0" w:space="0" w:color="auto"/>
                    <w:bottom w:val="none" w:sz="0" w:space="0" w:color="auto"/>
                    <w:right w:val="none" w:sz="0" w:space="0" w:color="auto"/>
                  </w:divBdr>
                  <w:divsChild>
                    <w:div w:id="1926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03589522">
      <w:bodyDiv w:val="1"/>
      <w:marLeft w:val="0"/>
      <w:marRight w:val="0"/>
      <w:marTop w:val="0"/>
      <w:marBottom w:val="0"/>
      <w:divBdr>
        <w:top w:val="none" w:sz="0" w:space="0" w:color="auto"/>
        <w:left w:val="none" w:sz="0" w:space="0" w:color="auto"/>
        <w:bottom w:val="none" w:sz="0" w:space="0" w:color="auto"/>
        <w:right w:val="none" w:sz="0" w:space="0" w:color="auto"/>
      </w:divBdr>
      <w:divsChild>
        <w:div w:id="1277373123">
          <w:marLeft w:val="0"/>
          <w:marRight w:val="0"/>
          <w:marTop w:val="0"/>
          <w:marBottom w:val="0"/>
          <w:divBdr>
            <w:top w:val="none" w:sz="0" w:space="0" w:color="auto"/>
            <w:left w:val="none" w:sz="0" w:space="0" w:color="auto"/>
            <w:bottom w:val="none" w:sz="0" w:space="0" w:color="auto"/>
            <w:right w:val="none" w:sz="0" w:space="0" w:color="auto"/>
          </w:divBdr>
          <w:divsChild>
            <w:div w:id="95643263">
              <w:marLeft w:val="0"/>
              <w:marRight w:val="0"/>
              <w:marTop w:val="0"/>
              <w:marBottom w:val="0"/>
              <w:divBdr>
                <w:top w:val="none" w:sz="0" w:space="0" w:color="auto"/>
                <w:left w:val="none" w:sz="0" w:space="0" w:color="auto"/>
                <w:bottom w:val="none" w:sz="0" w:space="0" w:color="auto"/>
                <w:right w:val="none" w:sz="0" w:space="0" w:color="auto"/>
              </w:divBdr>
              <w:divsChild>
                <w:div w:id="74156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1076">
      <w:bodyDiv w:val="1"/>
      <w:marLeft w:val="0"/>
      <w:marRight w:val="0"/>
      <w:marTop w:val="0"/>
      <w:marBottom w:val="0"/>
      <w:divBdr>
        <w:top w:val="none" w:sz="0" w:space="0" w:color="auto"/>
        <w:left w:val="none" w:sz="0" w:space="0" w:color="auto"/>
        <w:bottom w:val="none" w:sz="0" w:space="0" w:color="auto"/>
        <w:right w:val="none" w:sz="0" w:space="0" w:color="auto"/>
      </w:divBdr>
      <w:divsChild>
        <w:div w:id="406926127">
          <w:marLeft w:val="0"/>
          <w:marRight w:val="0"/>
          <w:marTop w:val="0"/>
          <w:marBottom w:val="0"/>
          <w:divBdr>
            <w:top w:val="none" w:sz="0" w:space="0" w:color="auto"/>
            <w:left w:val="none" w:sz="0" w:space="0" w:color="auto"/>
            <w:bottom w:val="none" w:sz="0" w:space="0" w:color="auto"/>
            <w:right w:val="none" w:sz="0" w:space="0" w:color="auto"/>
          </w:divBdr>
          <w:divsChild>
            <w:div w:id="1678843056">
              <w:marLeft w:val="0"/>
              <w:marRight w:val="0"/>
              <w:marTop w:val="0"/>
              <w:marBottom w:val="0"/>
              <w:divBdr>
                <w:top w:val="none" w:sz="0" w:space="0" w:color="auto"/>
                <w:left w:val="none" w:sz="0" w:space="0" w:color="auto"/>
                <w:bottom w:val="none" w:sz="0" w:space="0" w:color="auto"/>
                <w:right w:val="none" w:sz="0" w:space="0" w:color="auto"/>
              </w:divBdr>
              <w:divsChild>
                <w:div w:id="1429041202">
                  <w:marLeft w:val="0"/>
                  <w:marRight w:val="0"/>
                  <w:marTop w:val="0"/>
                  <w:marBottom w:val="0"/>
                  <w:divBdr>
                    <w:top w:val="none" w:sz="0" w:space="0" w:color="auto"/>
                    <w:left w:val="none" w:sz="0" w:space="0" w:color="auto"/>
                    <w:bottom w:val="none" w:sz="0" w:space="0" w:color="auto"/>
                    <w:right w:val="none" w:sz="0" w:space="0" w:color="auto"/>
                  </w:divBdr>
                  <w:divsChild>
                    <w:div w:id="6524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663509837">
      <w:bodyDiv w:val="1"/>
      <w:marLeft w:val="0"/>
      <w:marRight w:val="0"/>
      <w:marTop w:val="0"/>
      <w:marBottom w:val="0"/>
      <w:divBdr>
        <w:top w:val="none" w:sz="0" w:space="0" w:color="auto"/>
        <w:left w:val="none" w:sz="0" w:space="0" w:color="auto"/>
        <w:bottom w:val="none" w:sz="0" w:space="0" w:color="auto"/>
        <w:right w:val="none" w:sz="0" w:space="0" w:color="auto"/>
      </w:divBdr>
      <w:divsChild>
        <w:div w:id="1808934572">
          <w:marLeft w:val="0"/>
          <w:marRight w:val="0"/>
          <w:marTop w:val="0"/>
          <w:marBottom w:val="0"/>
          <w:divBdr>
            <w:top w:val="none" w:sz="0" w:space="0" w:color="auto"/>
            <w:left w:val="none" w:sz="0" w:space="0" w:color="auto"/>
            <w:bottom w:val="none" w:sz="0" w:space="0" w:color="auto"/>
            <w:right w:val="none" w:sz="0" w:space="0" w:color="auto"/>
          </w:divBdr>
          <w:divsChild>
            <w:div w:id="1088698445">
              <w:marLeft w:val="0"/>
              <w:marRight w:val="0"/>
              <w:marTop w:val="0"/>
              <w:marBottom w:val="0"/>
              <w:divBdr>
                <w:top w:val="none" w:sz="0" w:space="0" w:color="auto"/>
                <w:left w:val="none" w:sz="0" w:space="0" w:color="auto"/>
                <w:bottom w:val="none" w:sz="0" w:space="0" w:color="auto"/>
                <w:right w:val="none" w:sz="0" w:space="0" w:color="auto"/>
              </w:divBdr>
              <w:divsChild>
                <w:div w:id="189434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44645938">
      <w:bodyDiv w:val="1"/>
      <w:marLeft w:val="0"/>
      <w:marRight w:val="0"/>
      <w:marTop w:val="0"/>
      <w:marBottom w:val="0"/>
      <w:divBdr>
        <w:top w:val="none" w:sz="0" w:space="0" w:color="auto"/>
        <w:left w:val="none" w:sz="0" w:space="0" w:color="auto"/>
        <w:bottom w:val="none" w:sz="0" w:space="0" w:color="auto"/>
        <w:right w:val="none" w:sz="0" w:space="0" w:color="auto"/>
      </w:divBdr>
      <w:divsChild>
        <w:div w:id="1567454864">
          <w:marLeft w:val="0"/>
          <w:marRight w:val="0"/>
          <w:marTop w:val="0"/>
          <w:marBottom w:val="0"/>
          <w:divBdr>
            <w:top w:val="none" w:sz="0" w:space="0" w:color="auto"/>
            <w:left w:val="none" w:sz="0" w:space="0" w:color="auto"/>
            <w:bottom w:val="none" w:sz="0" w:space="0" w:color="auto"/>
            <w:right w:val="none" w:sz="0" w:space="0" w:color="auto"/>
          </w:divBdr>
          <w:divsChild>
            <w:div w:id="1301887159">
              <w:marLeft w:val="0"/>
              <w:marRight w:val="0"/>
              <w:marTop w:val="0"/>
              <w:marBottom w:val="0"/>
              <w:divBdr>
                <w:top w:val="none" w:sz="0" w:space="0" w:color="auto"/>
                <w:left w:val="none" w:sz="0" w:space="0" w:color="auto"/>
                <w:bottom w:val="none" w:sz="0" w:space="0" w:color="auto"/>
                <w:right w:val="none" w:sz="0" w:space="0" w:color="auto"/>
              </w:divBdr>
              <w:divsChild>
                <w:div w:id="30542524">
                  <w:marLeft w:val="0"/>
                  <w:marRight w:val="0"/>
                  <w:marTop w:val="0"/>
                  <w:marBottom w:val="0"/>
                  <w:divBdr>
                    <w:top w:val="none" w:sz="0" w:space="0" w:color="auto"/>
                    <w:left w:val="none" w:sz="0" w:space="0" w:color="auto"/>
                    <w:bottom w:val="none" w:sz="0" w:space="0" w:color="auto"/>
                    <w:right w:val="none" w:sz="0" w:space="0" w:color="auto"/>
                  </w:divBdr>
                  <w:divsChild>
                    <w:div w:id="10143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11516">
      <w:bodyDiv w:val="1"/>
      <w:marLeft w:val="0"/>
      <w:marRight w:val="0"/>
      <w:marTop w:val="0"/>
      <w:marBottom w:val="0"/>
      <w:divBdr>
        <w:top w:val="none" w:sz="0" w:space="0" w:color="auto"/>
        <w:left w:val="none" w:sz="0" w:space="0" w:color="auto"/>
        <w:bottom w:val="none" w:sz="0" w:space="0" w:color="auto"/>
        <w:right w:val="none" w:sz="0" w:space="0" w:color="auto"/>
      </w:divBdr>
    </w:div>
    <w:div w:id="748111497">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65426565">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786970357">
      <w:bodyDiv w:val="1"/>
      <w:marLeft w:val="0"/>
      <w:marRight w:val="0"/>
      <w:marTop w:val="0"/>
      <w:marBottom w:val="0"/>
      <w:divBdr>
        <w:top w:val="none" w:sz="0" w:space="0" w:color="auto"/>
        <w:left w:val="none" w:sz="0" w:space="0" w:color="auto"/>
        <w:bottom w:val="none" w:sz="0" w:space="0" w:color="auto"/>
        <w:right w:val="none" w:sz="0" w:space="0" w:color="auto"/>
      </w:divBdr>
    </w:div>
    <w:div w:id="807668185">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43321358">
      <w:bodyDiv w:val="1"/>
      <w:marLeft w:val="0"/>
      <w:marRight w:val="0"/>
      <w:marTop w:val="0"/>
      <w:marBottom w:val="0"/>
      <w:divBdr>
        <w:top w:val="none" w:sz="0" w:space="0" w:color="auto"/>
        <w:left w:val="none" w:sz="0" w:space="0" w:color="auto"/>
        <w:bottom w:val="none" w:sz="0" w:space="0" w:color="auto"/>
        <w:right w:val="none" w:sz="0" w:space="0" w:color="auto"/>
      </w:divBdr>
      <w:divsChild>
        <w:div w:id="194586254">
          <w:marLeft w:val="0"/>
          <w:marRight w:val="0"/>
          <w:marTop w:val="0"/>
          <w:marBottom w:val="0"/>
          <w:divBdr>
            <w:top w:val="none" w:sz="0" w:space="0" w:color="auto"/>
            <w:left w:val="none" w:sz="0" w:space="0" w:color="auto"/>
            <w:bottom w:val="none" w:sz="0" w:space="0" w:color="auto"/>
            <w:right w:val="none" w:sz="0" w:space="0" w:color="auto"/>
          </w:divBdr>
          <w:divsChild>
            <w:div w:id="1985155690">
              <w:marLeft w:val="0"/>
              <w:marRight w:val="0"/>
              <w:marTop w:val="0"/>
              <w:marBottom w:val="0"/>
              <w:divBdr>
                <w:top w:val="none" w:sz="0" w:space="0" w:color="auto"/>
                <w:left w:val="none" w:sz="0" w:space="0" w:color="auto"/>
                <w:bottom w:val="none" w:sz="0" w:space="0" w:color="auto"/>
                <w:right w:val="none" w:sz="0" w:space="0" w:color="auto"/>
              </w:divBdr>
              <w:divsChild>
                <w:div w:id="1262687870">
                  <w:marLeft w:val="0"/>
                  <w:marRight w:val="0"/>
                  <w:marTop w:val="0"/>
                  <w:marBottom w:val="0"/>
                  <w:divBdr>
                    <w:top w:val="none" w:sz="0" w:space="0" w:color="auto"/>
                    <w:left w:val="none" w:sz="0" w:space="0" w:color="auto"/>
                    <w:bottom w:val="none" w:sz="0" w:space="0" w:color="auto"/>
                    <w:right w:val="none" w:sz="0" w:space="0" w:color="auto"/>
                  </w:divBdr>
                  <w:divsChild>
                    <w:div w:id="116956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27769">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989216605">
      <w:bodyDiv w:val="1"/>
      <w:marLeft w:val="0"/>
      <w:marRight w:val="0"/>
      <w:marTop w:val="0"/>
      <w:marBottom w:val="0"/>
      <w:divBdr>
        <w:top w:val="none" w:sz="0" w:space="0" w:color="auto"/>
        <w:left w:val="none" w:sz="0" w:space="0" w:color="auto"/>
        <w:bottom w:val="none" w:sz="0" w:space="0" w:color="auto"/>
        <w:right w:val="none" w:sz="0" w:space="0" w:color="auto"/>
      </w:divBdr>
      <w:divsChild>
        <w:div w:id="1935943047">
          <w:marLeft w:val="0"/>
          <w:marRight w:val="0"/>
          <w:marTop w:val="0"/>
          <w:marBottom w:val="0"/>
          <w:divBdr>
            <w:top w:val="none" w:sz="0" w:space="0" w:color="auto"/>
            <w:left w:val="none" w:sz="0" w:space="0" w:color="auto"/>
            <w:bottom w:val="none" w:sz="0" w:space="0" w:color="auto"/>
            <w:right w:val="none" w:sz="0" w:space="0" w:color="auto"/>
          </w:divBdr>
          <w:divsChild>
            <w:div w:id="658273681">
              <w:marLeft w:val="0"/>
              <w:marRight w:val="0"/>
              <w:marTop w:val="0"/>
              <w:marBottom w:val="0"/>
              <w:divBdr>
                <w:top w:val="none" w:sz="0" w:space="0" w:color="auto"/>
                <w:left w:val="none" w:sz="0" w:space="0" w:color="auto"/>
                <w:bottom w:val="none" w:sz="0" w:space="0" w:color="auto"/>
                <w:right w:val="none" w:sz="0" w:space="0" w:color="auto"/>
              </w:divBdr>
              <w:divsChild>
                <w:div w:id="277375358">
                  <w:marLeft w:val="0"/>
                  <w:marRight w:val="0"/>
                  <w:marTop w:val="0"/>
                  <w:marBottom w:val="0"/>
                  <w:divBdr>
                    <w:top w:val="none" w:sz="0" w:space="0" w:color="auto"/>
                    <w:left w:val="none" w:sz="0" w:space="0" w:color="auto"/>
                    <w:bottom w:val="none" w:sz="0" w:space="0" w:color="auto"/>
                    <w:right w:val="none" w:sz="0" w:space="0" w:color="auto"/>
                  </w:divBdr>
                  <w:divsChild>
                    <w:div w:id="8721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41171871">
      <w:bodyDiv w:val="1"/>
      <w:marLeft w:val="0"/>
      <w:marRight w:val="0"/>
      <w:marTop w:val="0"/>
      <w:marBottom w:val="0"/>
      <w:divBdr>
        <w:top w:val="none" w:sz="0" w:space="0" w:color="auto"/>
        <w:left w:val="none" w:sz="0" w:space="0" w:color="auto"/>
        <w:bottom w:val="none" w:sz="0" w:space="0" w:color="auto"/>
        <w:right w:val="none" w:sz="0" w:space="0" w:color="auto"/>
      </w:divBdr>
    </w:div>
    <w:div w:id="1059665749">
      <w:bodyDiv w:val="1"/>
      <w:marLeft w:val="0"/>
      <w:marRight w:val="0"/>
      <w:marTop w:val="0"/>
      <w:marBottom w:val="0"/>
      <w:divBdr>
        <w:top w:val="none" w:sz="0" w:space="0" w:color="auto"/>
        <w:left w:val="none" w:sz="0" w:space="0" w:color="auto"/>
        <w:bottom w:val="none" w:sz="0" w:space="0" w:color="auto"/>
        <w:right w:val="none" w:sz="0" w:space="0" w:color="auto"/>
      </w:divBdr>
      <w:divsChild>
        <w:div w:id="1673141055">
          <w:marLeft w:val="0"/>
          <w:marRight w:val="0"/>
          <w:marTop w:val="0"/>
          <w:marBottom w:val="0"/>
          <w:divBdr>
            <w:top w:val="none" w:sz="0" w:space="0" w:color="auto"/>
            <w:left w:val="none" w:sz="0" w:space="0" w:color="auto"/>
            <w:bottom w:val="none" w:sz="0" w:space="0" w:color="auto"/>
            <w:right w:val="none" w:sz="0" w:space="0" w:color="auto"/>
          </w:divBdr>
          <w:divsChild>
            <w:div w:id="2004894817">
              <w:marLeft w:val="0"/>
              <w:marRight w:val="0"/>
              <w:marTop w:val="0"/>
              <w:marBottom w:val="0"/>
              <w:divBdr>
                <w:top w:val="none" w:sz="0" w:space="0" w:color="auto"/>
                <w:left w:val="none" w:sz="0" w:space="0" w:color="auto"/>
                <w:bottom w:val="none" w:sz="0" w:space="0" w:color="auto"/>
                <w:right w:val="none" w:sz="0" w:space="0" w:color="auto"/>
              </w:divBdr>
              <w:divsChild>
                <w:div w:id="22480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977222">
      <w:bodyDiv w:val="1"/>
      <w:marLeft w:val="0"/>
      <w:marRight w:val="0"/>
      <w:marTop w:val="0"/>
      <w:marBottom w:val="0"/>
      <w:divBdr>
        <w:top w:val="none" w:sz="0" w:space="0" w:color="auto"/>
        <w:left w:val="none" w:sz="0" w:space="0" w:color="auto"/>
        <w:bottom w:val="none" w:sz="0" w:space="0" w:color="auto"/>
        <w:right w:val="none" w:sz="0" w:space="0" w:color="auto"/>
      </w:divBdr>
      <w:divsChild>
        <w:div w:id="655963708">
          <w:marLeft w:val="0"/>
          <w:marRight w:val="0"/>
          <w:marTop w:val="0"/>
          <w:marBottom w:val="0"/>
          <w:divBdr>
            <w:top w:val="none" w:sz="0" w:space="0" w:color="auto"/>
            <w:left w:val="none" w:sz="0" w:space="0" w:color="auto"/>
            <w:bottom w:val="none" w:sz="0" w:space="0" w:color="auto"/>
            <w:right w:val="none" w:sz="0" w:space="0" w:color="auto"/>
          </w:divBdr>
          <w:divsChild>
            <w:div w:id="1608586910">
              <w:marLeft w:val="0"/>
              <w:marRight w:val="0"/>
              <w:marTop w:val="0"/>
              <w:marBottom w:val="0"/>
              <w:divBdr>
                <w:top w:val="none" w:sz="0" w:space="0" w:color="auto"/>
                <w:left w:val="none" w:sz="0" w:space="0" w:color="auto"/>
                <w:bottom w:val="none" w:sz="0" w:space="0" w:color="auto"/>
                <w:right w:val="none" w:sz="0" w:space="0" w:color="auto"/>
              </w:divBdr>
              <w:divsChild>
                <w:div w:id="1354838719">
                  <w:marLeft w:val="0"/>
                  <w:marRight w:val="0"/>
                  <w:marTop w:val="0"/>
                  <w:marBottom w:val="0"/>
                  <w:divBdr>
                    <w:top w:val="none" w:sz="0" w:space="0" w:color="auto"/>
                    <w:left w:val="none" w:sz="0" w:space="0" w:color="auto"/>
                    <w:bottom w:val="none" w:sz="0" w:space="0" w:color="auto"/>
                    <w:right w:val="none" w:sz="0" w:space="0" w:color="auto"/>
                  </w:divBdr>
                  <w:divsChild>
                    <w:div w:id="7852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14180452">
      <w:bodyDiv w:val="1"/>
      <w:marLeft w:val="0"/>
      <w:marRight w:val="0"/>
      <w:marTop w:val="0"/>
      <w:marBottom w:val="0"/>
      <w:divBdr>
        <w:top w:val="none" w:sz="0" w:space="0" w:color="auto"/>
        <w:left w:val="none" w:sz="0" w:space="0" w:color="auto"/>
        <w:bottom w:val="none" w:sz="0" w:space="0" w:color="auto"/>
        <w:right w:val="none" w:sz="0" w:space="0" w:color="auto"/>
      </w:divBdr>
      <w:divsChild>
        <w:div w:id="1735423940">
          <w:marLeft w:val="0"/>
          <w:marRight w:val="0"/>
          <w:marTop w:val="0"/>
          <w:marBottom w:val="0"/>
          <w:divBdr>
            <w:top w:val="none" w:sz="0" w:space="0" w:color="auto"/>
            <w:left w:val="none" w:sz="0" w:space="0" w:color="auto"/>
            <w:bottom w:val="none" w:sz="0" w:space="0" w:color="auto"/>
            <w:right w:val="none" w:sz="0" w:space="0" w:color="auto"/>
          </w:divBdr>
          <w:divsChild>
            <w:div w:id="198400266">
              <w:marLeft w:val="0"/>
              <w:marRight w:val="0"/>
              <w:marTop w:val="0"/>
              <w:marBottom w:val="0"/>
              <w:divBdr>
                <w:top w:val="none" w:sz="0" w:space="0" w:color="auto"/>
                <w:left w:val="none" w:sz="0" w:space="0" w:color="auto"/>
                <w:bottom w:val="none" w:sz="0" w:space="0" w:color="auto"/>
                <w:right w:val="none" w:sz="0" w:space="0" w:color="auto"/>
              </w:divBdr>
              <w:divsChild>
                <w:div w:id="8249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56561">
      <w:bodyDiv w:val="1"/>
      <w:marLeft w:val="0"/>
      <w:marRight w:val="0"/>
      <w:marTop w:val="0"/>
      <w:marBottom w:val="0"/>
      <w:divBdr>
        <w:top w:val="none" w:sz="0" w:space="0" w:color="auto"/>
        <w:left w:val="none" w:sz="0" w:space="0" w:color="auto"/>
        <w:bottom w:val="none" w:sz="0" w:space="0" w:color="auto"/>
        <w:right w:val="none" w:sz="0" w:space="0" w:color="auto"/>
      </w:divBdr>
      <w:divsChild>
        <w:div w:id="359203672">
          <w:marLeft w:val="0"/>
          <w:marRight w:val="0"/>
          <w:marTop w:val="0"/>
          <w:marBottom w:val="0"/>
          <w:divBdr>
            <w:top w:val="none" w:sz="0" w:space="0" w:color="auto"/>
            <w:left w:val="none" w:sz="0" w:space="0" w:color="auto"/>
            <w:bottom w:val="none" w:sz="0" w:space="0" w:color="auto"/>
            <w:right w:val="none" w:sz="0" w:space="0" w:color="auto"/>
          </w:divBdr>
          <w:divsChild>
            <w:div w:id="1557279621">
              <w:marLeft w:val="0"/>
              <w:marRight w:val="0"/>
              <w:marTop w:val="0"/>
              <w:marBottom w:val="0"/>
              <w:divBdr>
                <w:top w:val="none" w:sz="0" w:space="0" w:color="auto"/>
                <w:left w:val="none" w:sz="0" w:space="0" w:color="auto"/>
                <w:bottom w:val="none" w:sz="0" w:space="0" w:color="auto"/>
                <w:right w:val="none" w:sz="0" w:space="0" w:color="auto"/>
              </w:divBdr>
              <w:divsChild>
                <w:div w:id="113865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13465465">
      <w:bodyDiv w:val="1"/>
      <w:marLeft w:val="0"/>
      <w:marRight w:val="0"/>
      <w:marTop w:val="0"/>
      <w:marBottom w:val="0"/>
      <w:divBdr>
        <w:top w:val="none" w:sz="0" w:space="0" w:color="auto"/>
        <w:left w:val="none" w:sz="0" w:space="0" w:color="auto"/>
        <w:bottom w:val="none" w:sz="0" w:space="0" w:color="auto"/>
        <w:right w:val="none" w:sz="0" w:space="0" w:color="auto"/>
      </w:divBdr>
      <w:divsChild>
        <w:div w:id="1884294824">
          <w:marLeft w:val="0"/>
          <w:marRight w:val="0"/>
          <w:marTop w:val="0"/>
          <w:marBottom w:val="0"/>
          <w:divBdr>
            <w:top w:val="none" w:sz="0" w:space="0" w:color="auto"/>
            <w:left w:val="none" w:sz="0" w:space="0" w:color="auto"/>
            <w:bottom w:val="none" w:sz="0" w:space="0" w:color="auto"/>
            <w:right w:val="none" w:sz="0" w:space="0" w:color="auto"/>
          </w:divBdr>
          <w:divsChild>
            <w:div w:id="1667323399">
              <w:marLeft w:val="0"/>
              <w:marRight w:val="0"/>
              <w:marTop w:val="0"/>
              <w:marBottom w:val="0"/>
              <w:divBdr>
                <w:top w:val="none" w:sz="0" w:space="0" w:color="auto"/>
                <w:left w:val="none" w:sz="0" w:space="0" w:color="auto"/>
                <w:bottom w:val="none" w:sz="0" w:space="0" w:color="auto"/>
                <w:right w:val="none" w:sz="0" w:space="0" w:color="auto"/>
              </w:divBdr>
              <w:divsChild>
                <w:div w:id="22672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74752773">
      <w:bodyDiv w:val="1"/>
      <w:marLeft w:val="0"/>
      <w:marRight w:val="0"/>
      <w:marTop w:val="0"/>
      <w:marBottom w:val="0"/>
      <w:divBdr>
        <w:top w:val="none" w:sz="0" w:space="0" w:color="auto"/>
        <w:left w:val="none" w:sz="0" w:space="0" w:color="auto"/>
        <w:bottom w:val="none" w:sz="0" w:space="0" w:color="auto"/>
        <w:right w:val="none" w:sz="0" w:space="0" w:color="auto"/>
      </w:divBdr>
      <w:divsChild>
        <w:div w:id="1569683713">
          <w:marLeft w:val="0"/>
          <w:marRight w:val="0"/>
          <w:marTop w:val="0"/>
          <w:marBottom w:val="0"/>
          <w:divBdr>
            <w:top w:val="none" w:sz="0" w:space="0" w:color="auto"/>
            <w:left w:val="none" w:sz="0" w:space="0" w:color="auto"/>
            <w:bottom w:val="none" w:sz="0" w:space="0" w:color="auto"/>
            <w:right w:val="none" w:sz="0" w:space="0" w:color="auto"/>
          </w:divBdr>
          <w:divsChild>
            <w:div w:id="1025324452">
              <w:marLeft w:val="0"/>
              <w:marRight w:val="0"/>
              <w:marTop w:val="0"/>
              <w:marBottom w:val="0"/>
              <w:divBdr>
                <w:top w:val="none" w:sz="0" w:space="0" w:color="auto"/>
                <w:left w:val="none" w:sz="0" w:space="0" w:color="auto"/>
                <w:bottom w:val="none" w:sz="0" w:space="0" w:color="auto"/>
                <w:right w:val="none" w:sz="0" w:space="0" w:color="auto"/>
              </w:divBdr>
              <w:divsChild>
                <w:div w:id="1260917002">
                  <w:marLeft w:val="0"/>
                  <w:marRight w:val="0"/>
                  <w:marTop w:val="0"/>
                  <w:marBottom w:val="0"/>
                  <w:divBdr>
                    <w:top w:val="none" w:sz="0" w:space="0" w:color="auto"/>
                    <w:left w:val="none" w:sz="0" w:space="0" w:color="auto"/>
                    <w:bottom w:val="none" w:sz="0" w:space="0" w:color="auto"/>
                    <w:right w:val="none" w:sz="0" w:space="0" w:color="auto"/>
                  </w:divBdr>
                  <w:divsChild>
                    <w:div w:id="292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10206368">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4185507">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20785031">
      <w:bodyDiv w:val="1"/>
      <w:marLeft w:val="0"/>
      <w:marRight w:val="0"/>
      <w:marTop w:val="0"/>
      <w:marBottom w:val="0"/>
      <w:divBdr>
        <w:top w:val="none" w:sz="0" w:space="0" w:color="auto"/>
        <w:left w:val="none" w:sz="0" w:space="0" w:color="auto"/>
        <w:bottom w:val="none" w:sz="0" w:space="0" w:color="auto"/>
        <w:right w:val="none" w:sz="0" w:space="0" w:color="auto"/>
      </w:divBdr>
      <w:divsChild>
        <w:div w:id="1643778698">
          <w:marLeft w:val="0"/>
          <w:marRight w:val="0"/>
          <w:marTop w:val="0"/>
          <w:marBottom w:val="0"/>
          <w:divBdr>
            <w:top w:val="none" w:sz="0" w:space="0" w:color="auto"/>
            <w:left w:val="none" w:sz="0" w:space="0" w:color="auto"/>
            <w:bottom w:val="none" w:sz="0" w:space="0" w:color="auto"/>
            <w:right w:val="none" w:sz="0" w:space="0" w:color="auto"/>
          </w:divBdr>
          <w:divsChild>
            <w:div w:id="1548099996">
              <w:marLeft w:val="0"/>
              <w:marRight w:val="0"/>
              <w:marTop w:val="0"/>
              <w:marBottom w:val="0"/>
              <w:divBdr>
                <w:top w:val="none" w:sz="0" w:space="0" w:color="auto"/>
                <w:left w:val="none" w:sz="0" w:space="0" w:color="auto"/>
                <w:bottom w:val="none" w:sz="0" w:space="0" w:color="auto"/>
                <w:right w:val="none" w:sz="0" w:space="0" w:color="auto"/>
              </w:divBdr>
              <w:divsChild>
                <w:div w:id="1231773158">
                  <w:marLeft w:val="0"/>
                  <w:marRight w:val="0"/>
                  <w:marTop w:val="0"/>
                  <w:marBottom w:val="0"/>
                  <w:divBdr>
                    <w:top w:val="none" w:sz="0" w:space="0" w:color="auto"/>
                    <w:left w:val="none" w:sz="0" w:space="0" w:color="auto"/>
                    <w:bottom w:val="none" w:sz="0" w:space="0" w:color="auto"/>
                    <w:right w:val="none" w:sz="0" w:space="0" w:color="auto"/>
                  </w:divBdr>
                  <w:divsChild>
                    <w:div w:id="159929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821486">
      <w:bodyDiv w:val="1"/>
      <w:marLeft w:val="0"/>
      <w:marRight w:val="0"/>
      <w:marTop w:val="0"/>
      <w:marBottom w:val="0"/>
      <w:divBdr>
        <w:top w:val="none" w:sz="0" w:space="0" w:color="auto"/>
        <w:left w:val="none" w:sz="0" w:space="0" w:color="auto"/>
        <w:bottom w:val="none" w:sz="0" w:space="0" w:color="auto"/>
        <w:right w:val="none" w:sz="0" w:space="0" w:color="auto"/>
      </w:divBdr>
      <w:divsChild>
        <w:div w:id="1936283226">
          <w:marLeft w:val="0"/>
          <w:marRight w:val="0"/>
          <w:marTop w:val="0"/>
          <w:marBottom w:val="0"/>
          <w:divBdr>
            <w:top w:val="none" w:sz="0" w:space="0" w:color="auto"/>
            <w:left w:val="none" w:sz="0" w:space="0" w:color="auto"/>
            <w:bottom w:val="none" w:sz="0" w:space="0" w:color="auto"/>
            <w:right w:val="none" w:sz="0" w:space="0" w:color="auto"/>
          </w:divBdr>
          <w:divsChild>
            <w:div w:id="1194003316">
              <w:marLeft w:val="0"/>
              <w:marRight w:val="0"/>
              <w:marTop w:val="0"/>
              <w:marBottom w:val="0"/>
              <w:divBdr>
                <w:top w:val="none" w:sz="0" w:space="0" w:color="auto"/>
                <w:left w:val="none" w:sz="0" w:space="0" w:color="auto"/>
                <w:bottom w:val="none" w:sz="0" w:space="0" w:color="auto"/>
                <w:right w:val="none" w:sz="0" w:space="0" w:color="auto"/>
              </w:divBdr>
              <w:divsChild>
                <w:div w:id="1285163040">
                  <w:marLeft w:val="0"/>
                  <w:marRight w:val="0"/>
                  <w:marTop w:val="0"/>
                  <w:marBottom w:val="0"/>
                  <w:divBdr>
                    <w:top w:val="none" w:sz="0" w:space="0" w:color="auto"/>
                    <w:left w:val="none" w:sz="0" w:space="0" w:color="auto"/>
                    <w:bottom w:val="none" w:sz="0" w:space="0" w:color="auto"/>
                    <w:right w:val="none" w:sz="0" w:space="0" w:color="auto"/>
                  </w:divBdr>
                  <w:divsChild>
                    <w:div w:id="3614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56409190">
      <w:bodyDiv w:val="1"/>
      <w:marLeft w:val="0"/>
      <w:marRight w:val="0"/>
      <w:marTop w:val="0"/>
      <w:marBottom w:val="0"/>
      <w:divBdr>
        <w:top w:val="none" w:sz="0" w:space="0" w:color="auto"/>
        <w:left w:val="none" w:sz="0" w:space="0" w:color="auto"/>
        <w:bottom w:val="none" w:sz="0" w:space="0" w:color="auto"/>
        <w:right w:val="none" w:sz="0" w:space="0" w:color="auto"/>
      </w:divBdr>
    </w:div>
    <w:div w:id="146441858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488666135">
      <w:bodyDiv w:val="1"/>
      <w:marLeft w:val="0"/>
      <w:marRight w:val="0"/>
      <w:marTop w:val="0"/>
      <w:marBottom w:val="0"/>
      <w:divBdr>
        <w:top w:val="none" w:sz="0" w:space="0" w:color="auto"/>
        <w:left w:val="none" w:sz="0" w:space="0" w:color="auto"/>
        <w:bottom w:val="none" w:sz="0" w:space="0" w:color="auto"/>
        <w:right w:val="none" w:sz="0" w:space="0" w:color="auto"/>
      </w:divBdr>
      <w:divsChild>
        <w:div w:id="1433934475">
          <w:marLeft w:val="0"/>
          <w:marRight w:val="0"/>
          <w:marTop w:val="0"/>
          <w:marBottom w:val="0"/>
          <w:divBdr>
            <w:top w:val="none" w:sz="0" w:space="0" w:color="auto"/>
            <w:left w:val="none" w:sz="0" w:space="0" w:color="auto"/>
            <w:bottom w:val="none" w:sz="0" w:space="0" w:color="auto"/>
            <w:right w:val="none" w:sz="0" w:space="0" w:color="auto"/>
          </w:divBdr>
          <w:divsChild>
            <w:div w:id="575897127">
              <w:marLeft w:val="0"/>
              <w:marRight w:val="0"/>
              <w:marTop w:val="0"/>
              <w:marBottom w:val="0"/>
              <w:divBdr>
                <w:top w:val="none" w:sz="0" w:space="0" w:color="auto"/>
                <w:left w:val="none" w:sz="0" w:space="0" w:color="auto"/>
                <w:bottom w:val="none" w:sz="0" w:space="0" w:color="auto"/>
                <w:right w:val="none" w:sz="0" w:space="0" w:color="auto"/>
              </w:divBdr>
              <w:divsChild>
                <w:div w:id="1816293922">
                  <w:marLeft w:val="0"/>
                  <w:marRight w:val="0"/>
                  <w:marTop w:val="0"/>
                  <w:marBottom w:val="0"/>
                  <w:divBdr>
                    <w:top w:val="none" w:sz="0" w:space="0" w:color="auto"/>
                    <w:left w:val="none" w:sz="0" w:space="0" w:color="auto"/>
                    <w:bottom w:val="none" w:sz="0" w:space="0" w:color="auto"/>
                    <w:right w:val="none" w:sz="0" w:space="0" w:color="auto"/>
                  </w:divBdr>
                  <w:divsChild>
                    <w:div w:id="19956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460527">
      <w:bodyDiv w:val="1"/>
      <w:marLeft w:val="0"/>
      <w:marRight w:val="0"/>
      <w:marTop w:val="0"/>
      <w:marBottom w:val="0"/>
      <w:divBdr>
        <w:top w:val="none" w:sz="0" w:space="0" w:color="auto"/>
        <w:left w:val="none" w:sz="0" w:space="0" w:color="auto"/>
        <w:bottom w:val="none" w:sz="0" w:space="0" w:color="auto"/>
        <w:right w:val="none" w:sz="0" w:space="0" w:color="auto"/>
      </w:divBdr>
      <w:divsChild>
        <w:div w:id="1009991690">
          <w:marLeft w:val="0"/>
          <w:marRight w:val="0"/>
          <w:marTop w:val="0"/>
          <w:marBottom w:val="0"/>
          <w:divBdr>
            <w:top w:val="none" w:sz="0" w:space="0" w:color="auto"/>
            <w:left w:val="none" w:sz="0" w:space="0" w:color="auto"/>
            <w:bottom w:val="none" w:sz="0" w:space="0" w:color="auto"/>
            <w:right w:val="none" w:sz="0" w:space="0" w:color="auto"/>
          </w:divBdr>
          <w:divsChild>
            <w:div w:id="959723579">
              <w:marLeft w:val="0"/>
              <w:marRight w:val="0"/>
              <w:marTop w:val="0"/>
              <w:marBottom w:val="0"/>
              <w:divBdr>
                <w:top w:val="none" w:sz="0" w:space="0" w:color="auto"/>
                <w:left w:val="none" w:sz="0" w:space="0" w:color="auto"/>
                <w:bottom w:val="none" w:sz="0" w:space="0" w:color="auto"/>
                <w:right w:val="none" w:sz="0" w:space="0" w:color="auto"/>
              </w:divBdr>
              <w:divsChild>
                <w:div w:id="1991903968">
                  <w:marLeft w:val="0"/>
                  <w:marRight w:val="0"/>
                  <w:marTop w:val="0"/>
                  <w:marBottom w:val="0"/>
                  <w:divBdr>
                    <w:top w:val="none" w:sz="0" w:space="0" w:color="auto"/>
                    <w:left w:val="none" w:sz="0" w:space="0" w:color="auto"/>
                    <w:bottom w:val="none" w:sz="0" w:space="0" w:color="auto"/>
                    <w:right w:val="none" w:sz="0" w:space="0" w:color="auto"/>
                  </w:divBdr>
                  <w:divsChild>
                    <w:div w:id="205770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234407">
      <w:bodyDiv w:val="1"/>
      <w:marLeft w:val="0"/>
      <w:marRight w:val="0"/>
      <w:marTop w:val="0"/>
      <w:marBottom w:val="0"/>
      <w:divBdr>
        <w:top w:val="none" w:sz="0" w:space="0" w:color="auto"/>
        <w:left w:val="none" w:sz="0" w:space="0" w:color="auto"/>
        <w:bottom w:val="none" w:sz="0" w:space="0" w:color="auto"/>
        <w:right w:val="none" w:sz="0" w:space="0" w:color="auto"/>
      </w:divBdr>
      <w:divsChild>
        <w:div w:id="693771228">
          <w:marLeft w:val="0"/>
          <w:marRight w:val="0"/>
          <w:marTop w:val="0"/>
          <w:marBottom w:val="0"/>
          <w:divBdr>
            <w:top w:val="none" w:sz="0" w:space="0" w:color="auto"/>
            <w:left w:val="none" w:sz="0" w:space="0" w:color="auto"/>
            <w:bottom w:val="none" w:sz="0" w:space="0" w:color="auto"/>
            <w:right w:val="none" w:sz="0" w:space="0" w:color="auto"/>
          </w:divBdr>
          <w:divsChild>
            <w:div w:id="1643189681">
              <w:marLeft w:val="0"/>
              <w:marRight w:val="0"/>
              <w:marTop w:val="0"/>
              <w:marBottom w:val="0"/>
              <w:divBdr>
                <w:top w:val="none" w:sz="0" w:space="0" w:color="auto"/>
                <w:left w:val="none" w:sz="0" w:space="0" w:color="auto"/>
                <w:bottom w:val="none" w:sz="0" w:space="0" w:color="auto"/>
                <w:right w:val="none" w:sz="0" w:space="0" w:color="auto"/>
              </w:divBdr>
              <w:divsChild>
                <w:div w:id="551425411">
                  <w:marLeft w:val="0"/>
                  <w:marRight w:val="0"/>
                  <w:marTop w:val="0"/>
                  <w:marBottom w:val="0"/>
                  <w:divBdr>
                    <w:top w:val="none" w:sz="0" w:space="0" w:color="auto"/>
                    <w:left w:val="none" w:sz="0" w:space="0" w:color="auto"/>
                    <w:bottom w:val="none" w:sz="0" w:space="0" w:color="auto"/>
                    <w:right w:val="none" w:sz="0" w:space="0" w:color="auto"/>
                  </w:divBdr>
                  <w:divsChild>
                    <w:div w:id="5015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14828874">
      <w:bodyDiv w:val="1"/>
      <w:marLeft w:val="0"/>
      <w:marRight w:val="0"/>
      <w:marTop w:val="0"/>
      <w:marBottom w:val="0"/>
      <w:divBdr>
        <w:top w:val="none" w:sz="0" w:space="0" w:color="auto"/>
        <w:left w:val="none" w:sz="0" w:space="0" w:color="auto"/>
        <w:bottom w:val="none" w:sz="0" w:space="0" w:color="auto"/>
        <w:right w:val="none" w:sz="0" w:space="0" w:color="auto"/>
      </w:divBdr>
      <w:divsChild>
        <w:div w:id="1865247667">
          <w:marLeft w:val="0"/>
          <w:marRight w:val="0"/>
          <w:marTop w:val="0"/>
          <w:marBottom w:val="0"/>
          <w:divBdr>
            <w:top w:val="none" w:sz="0" w:space="0" w:color="auto"/>
            <w:left w:val="none" w:sz="0" w:space="0" w:color="auto"/>
            <w:bottom w:val="none" w:sz="0" w:space="0" w:color="auto"/>
            <w:right w:val="none" w:sz="0" w:space="0" w:color="auto"/>
          </w:divBdr>
          <w:divsChild>
            <w:div w:id="1073039418">
              <w:marLeft w:val="0"/>
              <w:marRight w:val="0"/>
              <w:marTop w:val="0"/>
              <w:marBottom w:val="0"/>
              <w:divBdr>
                <w:top w:val="none" w:sz="0" w:space="0" w:color="auto"/>
                <w:left w:val="none" w:sz="0" w:space="0" w:color="auto"/>
                <w:bottom w:val="none" w:sz="0" w:space="0" w:color="auto"/>
                <w:right w:val="none" w:sz="0" w:space="0" w:color="auto"/>
              </w:divBdr>
              <w:divsChild>
                <w:div w:id="1084834816">
                  <w:marLeft w:val="0"/>
                  <w:marRight w:val="0"/>
                  <w:marTop w:val="0"/>
                  <w:marBottom w:val="0"/>
                  <w:divBdr>
                    <w:top w:val="none" w:sz="0" w:space="0" w:color="auto"/>
                    <w:left w:val="none" w:sz="0" w:space="0" w:color="auto"/>
                    <w:bottom w:val="none" w:sz="0" w:space="0" w:color="auto"/>
                    <w:right w:val="none" w:sz="0" w:space="0" w:color="auto"/>
                  </w:divBdr>
                  <w:divsChild>
                    <w:div w:id="46065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115050">
      <w:bodyDiv w:val="1"/>
      <w:marLeft w:val="0"/>
      <w:marRight w:val="0"/>
      <w:marTop w:val="0"/>
      <w:marBottom w:val="0"/>
      <w:divBdr>
        <w:top w:val="none" w:sz="0" w:space="0" w:color="auto"/>
        <w:left w:val="none" w:sz="0" w:space="0" w:color="auto"/>
        <w:bottom w:val="none" w:sz="0" w:space="0" w:color="auto"/>
        <w:right w:val="none" w:sz="0" w:space="0" w:color="auto"/>
      </w:divBdr>
      <w:divsChild>
        <w:div w:id="1799957529">
          <w:marLeft w:val="0"/>
          <w:marRight w:val="0"/>
          <w:marTop w:val="0"/>
          <w:marBottom w:val="0"/>
          <w:divBdr>
            <w:top w:val="none" w:sz="0" w:space="0" w:color="auto"/>
            <w:left w:val="none" w:sz="0" w:space="0" w:color="auto"/>
            <w:bottom w:val="none" w:sz="0" w:space="0" w:color="auto"/>
            <w:right w:val="none" w:sz="0" w:space="0" w:color="auto"/>
          </w:divBdr>
          <w:divsChild>
            <w:div w:id="1988895686">
              <w:marLeft w:val="0"/>
              <w:marRight w:val="0"/>
              <w:marTop w:val="0"/>
              <w:marBottom w:val="0"/>
              <w:divBdr>
                <w:top w:val="none" w:sz="0" w:space="0" w:color="auto"/>
                <w:left w:val="none" w:sz="0" w:space="0" w:color="auto"/>
                <w:bottom w:val="none" w:sz="0" w:space="0" w:color="auto"/>
                <w:right w:val="none" w:sz="0" w:space="0" w:color="auto"/>
              </w:divBdr>
              <w:divsChild>
                <w:div w:id="103921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60000">
      <w:bodyDiv w:val="1"/>
      <w:marLeft w:val="0"/>
      <w:marRight w:val="0"/>
      <w:marTop w:val="0"/>
      <w:marBottom w:val="0"/>
      <w:divBdr>
        <w:top w:val="none" w:sz="0" w:space="0" w:color="auto"/>
        <w:left w:val="none" w:sz="0" w:space="0" w:color="auto"/>
        <w:bottom w:val="none" w:sz="0" w:space="0" w:color="auto"/>
        <w:right w:val="none" w:sz="0" w:space="0" w:color="auto"/>
      </w:divBdr>
      <w:divsChild>
        <w:div w:id="11030192">
          <w:marLeft w:val="0"/>
          <w:marRight w:val="0"/>
          <w:marTop w:val="0"/>
          <w:marBottom w:val="0"/>
          <w:divBdr>
            <w:top w:val="none" w:sz="0" w:space="0" w:color="auto"/>
            <w:left w:val="none" w:sz="0" w:space="0" w:color="auto"/>
            <w:bottom w:val="none" w:sz="0" w:space="0" w:color="auto"/>
            <w:right w:val="none" w:sz="0" w:space="0" w:color="auto"/>
          </w:divBdr>
          <w:divsChild>
            <w:div w:id="2109035369">
              <w:marLeft w:val="0"/>
              <w:marRight w:val="0"/>
              <w:marTop w:val="0"/>
              <w:marBottom w:val="0"/>
              <w:divBdr>
                <w:top w:val="none" w:sz="0" w:space="0" w:color="auto"/>
                <w:left w:val="none" w:sz="0" w:space="0" w:color="auto"/>
                <w:bottom w:val="none" w:sz="0" w:space="0" w:color="auto"/>
                <w:right w:val="none" w:sz="0" w:space="0" w:color="auto"/>
              </w:divBdr>
              <w:divsChild>
                <w:div w:id="515000278">
                  <w:marLeft w:val="0"/>
                  <w:marRight w:val="0"/>
                  <w:marTop w:val="0"/>
                  <w:marBottom w:val="0"/>
                  <w:divBdr>
                    <w:top w:val="none" w:sz="0" w:space="0" w:color="auto"/>
                    <w:left w:val="none" w:sz="0" w:space="0" w:color="auto"/>
                    <w:bottom w:val="none" w:sz="0" w:space="0" w:color="auto"/>
                    <w:right w:val="none" w:sz="0" w:space="0" w:color="auto"/>
                  </w:divBdr>
                  <w:divsChild>
                    <w:div w:id="21003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662930407">
      <w:bodyDiv w:val="1"/>
      <w:marLeft w:val="0"/>
      <w:marRight w:val="0"/>
      <w:marTop w:val="0"/>
      <w:marBottom w:val="0"/>
      <w:divBdr>
        <w:top w:val="none" w:sz="0" w:space="0" w:color="auto"/>
        <w:left w:val="none" w:sz="0" w:space="0" w:color="auto"/>
        <w:bottom w:val="none" w:sz="0" w:space="0" w:color="auto"/>
        <w:right w:val="none" w:sz="0" w:space="0" w:color="auto"/>
      </w:divBdr>
      <w:divsChild>
        <w:div w:id="1401558230">
          <w:marLeft w:val="0"/>
          <w:marRight w:val="0"/>
          <w:marTop w:val="0"/>
          <w:marBottom w:val="0"/>
          <w:divBdr>
            <w:top w:val="none" w:sz="0" w:space="0" w:color="auto"/>
            <w:left w:val="none" w:sz="0" w:space="0" w:color="auto"/>
            <w:bottom w:val="none" w:sz="0" w:space="0" w:color="auto"/>
            <w:right w:val="none" w:sz="0" w:space="0" w:color="auto"/>
          </w:divBdr>
          <w:divsChild>
            <w:div w:id="2094083541">
              <w:marLeft w:val="0"/>
              <w:marRight w:val="0"/>
              <w:marTop w:val="0"/>
              <w:marBottom w:val="0"/>
              <w:divBdr>
                <w:top w:val="none" w:sz="0" w:space="0" w:color="auto"/>
                <w:left w:val="none" w:sz="0" w:space="0" w:color="auto"/>
                <w:bottom w:val="none" w:sz="0" w:space="0" w:color="auto"/>
                <w:right w:val="none" w:sz="0" w:space="0" w:color="auto"/>
              </w:divBdr>
              <w:divsChild>
                <w:div w:id="113803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770112">
      <w:bodyDiv w:val="1"/>
      <w:marLeft w:val="0"/>
      <w:marRight w:val="0"/>
      <w:marTop w:val="0"/>
      <w:marBottom w:val="0"/>
      <w:divBdr>
        <w:top w:val="none" w:sz="0" w:space="0" w:color="auto"/>
        <w:left w:val="none" w:sz="0" w:space="0" w:color="auto"/>
        <w:bottom w:val="none" w:sz="0" w:space="0" w:color="auto"/>
        <w:right w:val="none" w:sz="0" w:space="0" w:color="auto"/>
      </w:divBdr>
      <w:divsChild>
        <w:div w:id="1892498522">
          <w:marLeft w:val="0"/>
          <w:marRight w:val="0"/>
          <w:marTop w:val="0"/>
          <w:marBottom w:val="0"/>
          <w:divBdr>
            <w:top w:val="none" w:sz="0" w:space="0" w:color="auto"/>
            <w:left w:val="none" w:sz="0" w:space="0" w:color="auto"/>
            <w:bottom w:val="none" w:sz="0" w:space="0" w:color="auto"/>
            <w:right w:val="none" w:sz="0" w:space="0" w:color="auto"/>
          </w:divBdr>
          <w:divsChild>
            <w:div w:id="803545710">
              <w:marLeft w:val="0"/>
              <w:marRight w:val="0"/>
              <w:marTop w:val="0"/>
              <w:marBottom w:val="0"/>
              <w:divBdr>
                <w:top w:val="none" w:sz="0" w:space="0" w:color="auto"/>
                <w:left w:val="none" w:sz="0" w:space="0" w:color="auto"/>
                <w:bottom w:val="none" w:sz="0" w:space="0" w:color="auto"/>
                <w:right w:val="none" w:sz="0" w:space="0" w:color="auto"/>
              </w:divBdr>
              <w:divsChild>
                <w:div w:id="1307927533">
                  <w:marLeft w:val="0"/>
                  <w:marRight w:val="0"/>
                  <w:marTop w:val="0"/>
                  <w:marBottom w:val="0"/>
                  <w:divBdr>
                    <w:top w:val="none" w:sz="0" w:space="0" w:color="auto"/>
                    <w:left w:val="none" w:sz="0" w:space="0" w:color="auto"/>
                    <w:bottom w:val="none" w:sz="0" w:space="0" w:color="auto"/>
                    <w:right w:val="none" w:sz="0" w:space="0" w:color="auto"/>
                  </w:divBdr>
                  <w:divsChild>
                    <w:div w:id="135450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6391294">
      <w:bodyDiv w:val="1"/>
      <w:marLeft w:val="0"/>
      <w:marRight w:val="0"/>
      <w:marTop w:val="0"/>
      <w:marBottom w:val="0"/>
      <w:divBdr>
        <w:top w:val="none" w:sz="0" w:space="0" w:color="auto"/>
        <w:left w:val="none" w:sz="0" w:space="0" w:color="auto"/>
        <w:bottom w:val="none" w:sz="0" w:space="0" w:color="auto"/>
        <w:right w:val="none" w:sz="0" w:space="0" w:color="auto"/>
      </w:divBdr>
      <w:divsChild>
        <w:div w:id="26639011">
          <w:marLeft w:val="0"/>
          <w:marRight w:val="0"/>
          <w:marTop w:val="0"/>
          <w:marBottom w:val="0"/>
          <w:divBdr>
            <w:top w:val="none" w:sz="0" w:space="0" w:color="auto"/>
            <w:left w:val="none" w:sz="0" w:space="0" w:color="auto"/>
            <w:bottom w:val="none" w:sz="0" w:space="0" w:color="auto"/>
            <w:right w:val="none" w:sz="0" w:space="0" w:color="auto"/>
          </w:divBdr>
          <w:divsChild>
            <w:div w:id="239407135">
              <w:marLeft w:val="0"/>
              <w:marRight w:val="0"/>
              <w:marTop w:val="0"/>
              <w:marBottom w:val="0"/>
              <w:divBdr>
                <w:top w:val="none" w:sz="0" w:space="0" w:color="auto"/>
                <w:left w:val="none" w:sz="0" w:space="0" w:color="auto"/>
                <w:bottom w:val="none" w:sz="0" w:space="0" w:color="auto"/>
                <w:right w:val="none" w:sz="0" w:space="0" w:color="auto"/>
              </w:divBdr>
              <w:divsChild>
                <w:div w:id="54868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73462">
      <w:bodyDiv w:val="1"/>
      <w:marLeft w:val="0"/>
      <w:marRight w:val="0"/>
      <w:marTop w:val="0"/>
      <w:marBottom w:val="0"/>
      <w:divBdr>
        <w:top w:val="none" w:sz="0" w:space="0" w:color="auto"/>
        <w:left w:val="none" w:sz="0" w:space="0" w:color="auto"/>
        <w:bottom w:val="none" w:sz="0" w:space="0" w:color="auto"/>
        <w:right w:val="none" w:sz="0" w:space="0" w:color="auto"/>
      </w:divBdr>
      <w:divsChild>
        <w:div w:id="94443911">
          <w:marLeft w:val="0"/>
          <w:marRight w:val="0"/>
          <w:marTop w:val="0"/>
          <w:marBottom w:val="0"/>
          <w:divBdr>
            <w:top w:val="none" w:sz="0" w:space="0" w:color="auto"/>
            <w:left w:val="none" w:sz="0" w:space="0" w:color="auto"/>
            <w:bottom w:val="none" w:sz="0" w:space="0" w:color="auto"/>
            <w:right w:val="none" w:sz="0" w:space="0" w:color="auto"/>
          </w:divBdr>
          <w:divsChild>
            <w:div w:id="297954939">
              <w:marLeft w:val="0"/>
              <w:marRight w:val="0"/>
              <w:marTop w:val="0"/>
              <w:marBottom w:val="0"/>
              <w:divBdr>
                <w:top w:val="none" w:sz="0" w:space="0" w:color="auto"/>
                <w:left w:val="none" w:sz="0" w:space="0" w:color="auto"/>
                <w:bottom w:val="none" w:sz="0" w:space="0" w:color="auto"/>
                <w:right w:val="none" w:sz="0" w:space="0" w:color="auto"/>
              </w:divBdr>
              <w:divsChild>
                <w:div w:id="1917323618">
                  <w:marLeft w:val="0"/>
                  <w:marRight w:val="0"/>
                  <w:marTop w:val="0"/>
                  <w:marBottom w:val="0"/>
                  <w:divBdr>
                    <w:top w:val="none" w:sz="0" w:space="0" w:color="auto"/>
                    <w:left w:val="none" w:sz="0" w:space="0" w:color="auto"/>
                    <w:bottom w:val="none" w:sz="0" w:space="0" w:color="auto"/>
                    <w:right w:val="none" w:sz="0" w:space="0" w:color="auto"/>
                  </w:divBdr>
                  <w:divsChild>
                    <w:div w:id="65564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13399679">
      <w:bodyDiv w:val="1"/>
      <w:marLeft w:val="0"/>
      <w:marRight w:val="0"/>
      <w:marTop w:val="0"/>
      <w:marBottom w:val="0"/>
      <w:divBdr>
        <w:top w:val="none" w:sz="0" w:space="0" w:color="auto"/>
        <w:left w:val="none" w:sz="0" w:space="0" w:color="auto"/>
        <w:bottom w:val="none" w:sz="0" w:space="0" w:color="auto"/>
        <w:right w:val="none" w:sz="0" w:space="0" w:color="auto"/>
      </w:divBdr>
      <w:divsChild>
        <w:div w:id="400058818">
          <w:marLeft w:val="0"/>
          <w:marRight w:val="0"/>
          <w:marTop w:val="0"/>
          <w:marBottom w:val="0"/>
          <w:divBdr>
            <w:top w:val="none" w:sz="0" w:space="0" w:color="auto"/>
            <w:left w:val="none" w:sz="0" w:space="0" w:color="auto"/>
            <w:bottom w:val="none" w:sz="0" w:space="0" w:color="auto"/>
            <w:right w:val="none" w:sz="0" w:space="0" w:color="auto"/>
          </w:divBdr>
          <w:divsChild>
            <w:div w:id="1626543696">
              <w:marLeft w:val="0"/>
              <w:marRight w:val="0"/>
              <w:marTop w:val="0"/>
              <w:marBottom w:val="0"/>
              <w:divBdr>
                <w:top w:val="none" w:sz="0" w:space="0" w:color="auto"/>
                <w:left w:val="none" w:sz="0" w:space="0" w:color="auto"/>
                <w:bottom w:val="none" w:sz="0" w:space="0" w:color="auto"/>
                <w:right w:val="none" w:sz="0" w:space="0" w:color="auto"/>
              </w:divBdr>
              <w:divsChild>
                <w:div w:id="789591673">
                  <w:marLeft w:val="0"/>
                  <w:marRight w:val="0"/>
                  <w:marTop w:val="0"/>
                  <w:marBottom w:val="0"/>
                  <w:divBdr>
                    <w:top w:val="none" w:sz="0" w:space="0" w:color="auto"/>
                    <w:left w:val="none" w:sz="0" w:space="0" w:color="auto"/>
                    <w:bottom w:val="none" w:sz="0" w:space="0" w:color="auto"/>
                    <w:right w:val="none" w:sz="0" w:space="0" w:color="auto"/>
                  </w:divBdr>
                  <w:divsChild>
                    <w:div w:id="86359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8789880">
      <w:bodyDiv w:val="1"/>
      <w:marLeft w:val="0"/>
      <w:marRight w:val="0"/>
      <w:marTop w:val="0"/>
      <w:marBottom w:val="0"/>
      <w:divBdr>
        <w:top w:val="none" w:sz="0" w:space="0" w:color="auto"/>
        <w:left w:val="none" w:sz="0" w:space="0" w:color="auto"/>
        <w:bottom w:val="none" w:sz="0" w:space="0" w:color="auto"/>
        <w:right w:val="none" w:sz="0" w:space="0" w:color="auto"/>
      </w:divBdr>
      <w:divsChild>
        <w:div w:id="496577502">
          <w:marLeft w:val="0"/>
          <w:marRight w:val="0"/>
          <w:marTop w:val="0"/>
          <w:marBottom w:val="0"/>
          <w:divBdr>
            <w:top w:val="none" w:sz="0" w:space="0" w:color="auto"/>
            <w:left w:val="none" w:sz="0" w:space="0" w:color="auto"/>
            <w:bottom w:val="none" w:sz="0" w:space="0" w:color="auto"/>
            <w:right w:val="none" w:sz="0" w:space="0" w:color="auto"/>
          </w:divBdr>
          <w:divsChild>
            <w:div w:id="1691955778">
              <w:marLeft w:val="0"/>
              <w:marRight w:val="0"/>
              <w:marTop w:val="0"/>
              <w:marBottom w:val="0"/>
              <w:divBdr>
                <w:top w:val="none" w:sz="0" w:space="0" w:color="auto"/>
                <w:left w:val="none" w:sz="0" w:space="0" w:color="auto"/>
                <w:bottom w:val="none" w:sz="0" w:space="0" w:color="auto"/>
                <w:right w:val="none" w:sz="0" w:space="0" w:color="auto"/>
              </w:divBdr>
              <w:divsChild>
                <w:div w:id="587426406">
                  <w:marLeft w:val="0"/>
                  <w:marRight w:val="0"/>
                  <w:marTop w:val="0"/>
                  <w:marBottom w:val="0"/>
                  <w:divBdr>
                    <w:top w:val="none" w:sz="0" w:space="0" w:color="auto"/>
                    <w:left w:val="none" w:sz="0" w:space="0" w:color="auto"/>
                    <w:bottom w:val="none" w:sz="0" w:space="0" w:color="auto"/>
                    <w:right w:val="none" w:sz="0" w:space="0" w:color="auto"/>
                  </w:divBdr>
                  <w:divsChild>
                    <w:div w:id="18252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861235855">
      <w:bodyDiv w:val="1"/>
      <w:marLeft w:val="0"/>
      <w:marRight w:val="0"/>
      <w:marTop w:val="0"/>
      <w:marBottom w:val="0"/>
      <w:divBdr>
        <w:top w:val="none" w:sz="0" w:space="0" w:color="auto"/>
        <w:left w:val="none" w:sz="0" w:space="0" w:color="auto"/>
        <w:bottom w:val="none" w:sz="0" w:space="0" w:color="auto"/>
        <w:right w:val="none" w:sz="0" w:space="0" w:color="auto"/>
      </w:divBdr>
      <w:divsChild>
        <w:div w:id="1690108554">
          <w:marLeft w:val="0"/>
          <w:marRight w:val="0"/>
          <w:marTop w:val="0"/>
          <w:marBottom w:val="0"/>
          <w:divBdr>
            <w:top w:val="none" w:sz="0" w:space="0" w:color="auto"/>
            <w:left w:val="none" w:sz="0" w:space="0" w:color="auto"/>
            <w:bottom w:val="none" w:sz="0" w:space="0" w:color="auto"/>
            <w:right w:val="none" w:sz="0" w:space="0" w:color="auto"/>
          </w:divBdr>
          <w:divsChild>
            <w:div w:id="626400851">
              <w:marLeft w:val="0"/>
              <w:marRight w:val="0"/>
              <w:marTop w:val="0"/>
              <w:marBottom w:val="0"/>
              <w:divBdr>
                <w:top w:val="none" w:sz="0" w:space="0" w:color="auto"/>
                <w:left w:val="none" w:sz="0" w:space="0" w:color="auto"/>
                <w:bottom w:val="none" w:sz="0" w:space="0" w:color="auto"/>
                <w:right w:val="none" w:sz="0" w:space="0" w:color="auto"/>
              </w:divBdr>
              <w:divsChild>
                <w:div w:id="2142336700">
                  <w:marLeft w:val="0"/>
                  <w:marRight w:val="0"/>
                  <w:marTop w:val="0"/>
                  <w:marBottom w:val="0"/>
                  <w:divBdr>
                    <w:top w:val="none" w:sz="0" w:space="0" w:color="auto"/>
                    <w:left w:val="none" w:sz="0" w:space="0" w:color="auto"/>
                    <w:bottom w:val="none" w:sz="0" w:space="0" w:color="auto"/>
                    <w:right w:val="none" w:sz="0" w:space="0" w:color="auto"/>
                  </w:divBdr>
                  <w:divsChild>
                    <w:div w:id="3748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519665">
      <w:bodyDiv w:val="1"/>
      <w:marLeft w:val="0"/>
      <w:marRight w:val="0"/>
      <w:marTop w:val="0"/>
      <w:marBottom w:val="0"/>
      <w:divBdr>
        <w:top w:val="none" w:sz="0" w:space="0" w:color="auto"/>
        <w:left w:val="none" w:sz="0" w:space="0" w:color="auto"/>
        <w:bottom w:val="none" w:sz="0" w:space="0" w:color="auto"/>
        <w:right w:val="none" w:sz="0" w:space="0" w:color="auto"/>
      </w:divBdr>
      <w:divsChild>
        <w:div w:id="145779709">
          <w:marLeft w:val="0"/>
          <w:marRight w:val="0"/>
          <w:marTop w:val="0"/>
          <w:marBottom w:val="0"/>
          <w:divBdr>
            <w:top w:val="none" w:sz="0" w:space="0" w:color="auto"/>
            <w:left w:val="none" w:sz="0" w:space="0" w:color="auto"/>
            <w:bottom w:val="none" w:sz="0" w:space="0" w:color="auto"/>
            <w:right w:val="none" w:sz="0" w:space="0" w:color="auto"/>
          </w:divBdr>
          <w:divsChild>
            <w:div w:id="765661606">
              <w:marLeft w:val="0"/>
              <w:marRight w:val="0"/>
              <w:marTop w:val="0"/>
              <w:marBottom w:val="0"/>
              <w:divBdr>
                <w:top w:val="none" w:sz="0" w:space="0" w:color="auto"/>
                <w:left w:val="none" w:sz="0" w:space="0" w:color="auto"/>
                <w:bottom w:val="none" w:sz="0" w:space="0" w:color="auto"/>
                <w:right w:val="none" w:sz="0" w:space="0" w:color="auto"/>
              </w:divBdr>
              <w:divsChild>
                <w:div w:id="1597589760">
                  <w:marLeft w:val="0"/>
                  <w:marRight w:val="0"/>
                  <w:marTop w:val="0"/>
                  <w:marBottom w:val="0"/>
                  <w:divBdr>
                    <w:top w:val="none" w:sz="0" w:space="0" w:color="auto"/>
                    <w:left w:val="none" w:sz="0" w:space="0" w:color="auto"/>
                    <w:bottom w:val="none" w:sz="0" w:space="0" w:color="auto"/>
                    <w:right w:val="none" w:sz="0" w:space="0" w:color="auto"/>
                  </w:divBdr>
                  <w:divsChild>
                    <w:div w:id="130700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377005">
      <w:bodyDiv w:val="1"/>
      <w:marLeft w:val="0"/>
      <w:marRight w:val="0"/>
      <w:marTop w:val="0"/>
      <w:marBottom w:val="0"/>
      <w:divBdr>
        <w:top w:val="none" w:sz="0" w:space="0" w:color="auto"/>
        <w:left w:val="none" w:sz="0" w:space="0" w:color="auto"/>
        <w:bottom w:val="none" w:sz="0" w:space="0" w:color="auto"/>
        <w:right w:val="none" w:sz="0" w:space="0" w:color="auto"/>
      </w:divBdr>
      <w:divsChild>
        <w:div w:id="1938713017">
          <w:marLeft w:val="0"/>
          <w:marRight w:val="0"/>
          <w:marTop w:val="0"/>
          <w:marBottom w:val="0"/>
          <w:divBdr>
            <w:top w:val="none" w:sz="0" w:space="0" w:color="auto"/>
            <w:left w:val="none" w:sz="0" w:space="0" w:color="auto"/>
            <w:bottom w:val="none" w:sz="0" w:space="0" w:color="auto"/>
            <w:right w:val="none" w:sz="0" w:space="0" w:color="auto"/>
          </w:divBdr>
          <w:divsChild>
            <w:div w:id="824469014">
              <w:marLeft w:val="0"/>
              <w:marRight w:val="0"/>
              <w:marTop w:val="0"/>
              <w:marBottom w:val="0"/>
              <w:divBdr>
                <w:top w:val="none" w:sz="0" w:space="0" w:color="auto"/>
                <w:left w:val="none" w:sz="0" w:space="0" w:color="auto"/>
                <w:bottom w:val="none" w:sz="0" w:space="0" w:color="auto"/>
                <w:right w:val="none" w:sz="0" w:space="0" w:color="auto"/>
              </w:divBdr>
              <w:divsChild>
                <w:div w:id="169253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12063">
      <w:bodyDiv w:val="1"/>
      <w:marLeft w:val="0"/>
      <w:marRight w:val="0"/>
      <w:marTop w:val="0"/>
      <w:marBottom w:val="0"/>
      <w:divBdr>
        <w:top w:val="none" w:sz="0" w:space="0" w:color="auto"/>
        <w:left w:val="none" w:sz="0" w:space="0" w:color="auto"/>
        <w:bottom w:val="none" w:sz="0" w:space="0" w:color="auto"/>
        <w:right w:val="none" w:sz="0" w:space="0" w:color="auto"/>
      </w:divBdr>
      <w:divsChild>
        <w:div w:id="700395243">
          <w:marLeft w:val="0"/>
          <w:marRight w:val="0"/>
          <w:marTop w:val="0"/>
          <w:marBottom w:val="0"/>
          <w:divBdr>
            <w:top w:val="none" w:sz="0" w:space="0" w:color="auto"/>
            <w:left w:val="none" w:sz="0" w:space="0" w:color="auto"/>
            <w:bottom w:val="none" w:sz="0" w:space="0" w:color="auto"/>
            <w:right w:val="none" w:sz="0" w:space="0" w:color="auto"/>
          </w:divBdr>
          <w:divsChild>
            <w:div w:id="1235968501">
              <w:marLeft w:val="0"/>
              <w:marRight w:val="0"/>
              <w:marTop w:val="0"/>
              <w:marBottom w:val="0"/>
              <w:divBdr>
                <w:top w:val="none" w:sz="0" w:space="0" w:color="auto"/>
                <w:left w:val="none" w:sz="0" w:space="0" w:color="auto"/>
                <w:bottom w:val="none" w:sz="0" w:space="0" w:color="auto"/>
                <w:right w:val="none" w:sz="0" w:space="0" w:color="auto"/>
              </w:divBdr>
              <w:divsChild>
                <w:div w:id="1875731058">
                  <w:marLeft w:val="0"/>
                  <w:marRight w:val="0"/>
                  <w:marTop w:val="0"/>
                  <w:marBottom w:val="0"/>
                  <w:divBdr>
                    <w:top w:val="none" w:sz="0" w:space="0" w:color="auto"/>
                    <w:left w:val="none" w:sz="0" w:space="0" w:color="auto"/>
                    <w:bottom w:val="none" w:sz="0" w:space="0" w:color="auto"/>
                    <w:right w:val="none" w:sz="0" w:space="0" w:color="auto"/>
                  </w:divBdr>
                  <w:divsChild>
                    <w:div w:id="13384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196130">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18381593">
      <w:bodyDiv w:val="1"/>
      <w:marLeft w:val="0"/>
      <w:marRight w:val="0"/>
      <w:marTop w:val="0"/>
      <w:marBottom w:val="0"/>
      <w:divBdr>
        <w:top w:val="none" w:sz="0" w:space="0" w:color="auto"/>
        <w:left w:val="none" w:sz="0" w:space="0" w:color="auto"/>
        <w:bottom w:val="none" w:sz="0" w:space="0" w:color="auto"/>
        <w:right w:val="none" w:sz="0" w:space="0" w:color="auto"/>
      </w:divBdr>
      <w:divsChild>
        <w:div w:id="585578279">
          <w:marLeft w:val="0"/>
          <w:marRight w:val="0"/>
          <w:marTop w:val="0"/>
          <w:marBottom w:val="0"/>
          <w:divBdr>
            <w:top w:val="none" w:sz="0" w:space="0" w:color="auto"/>
            <w:left w:val="none" w:sz="0" w:space="0" w:color="auto"/>
            <w:bottom w:val="none" w:sz="0" w:space="0" w:color="auto"/>
            <w:right w:val="none" w:sz="0" w:space="0" w:color="auto"/>
          </w:divBdr>
          <w:divsChild>
            <w:div w:id="1765414771">
              <w:marLeft w:val="0"/>
              <w:marRight w:val="0"/>
              <w:marTop w:val="0"/>
              <w:marBottom w:val="0"/>
              <w:divBdr>
                <w:top w:val="none" w:sz="0" w:space="0" w:color="auto"/>
                <w:left w:val="none" w:sz="0" w:space="0" w:color="auto"/>
                <w:bottom w:val="none" w:sz="0" w:space="0" w:color="auto"/>
                <w:right w:val="none" w:sz="0" w:space="0" w:color="auto"/>
              </w:divBdr>
              <w:divsChild>
                <w:div w:id="172151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55734516">
      <w:bodyDiv w:val="1"/>
      <w:marLeft w:val="0"/>
      <w:marRight w:val="0"/>
      <w:marTop w:val="0"/>
      <w:marBottom w:val="0"/>
      <w:divBdr>
        <w:top w:val="none" w:sz="0" w:space="0" w:color="auto"/>
        <w:left w:val="none" w:sz="0" w:space="0" w:color="auto"/>
        <w:bottom w:val="none" w:sz="0" w:space="0" w:color="auto"/>
        <w:right w:val="none" w:sz="0" w:space="0" w:color="auto"/>
      </w:divBdr>
      <w:divsChild>
        <w:div w:id="1266352231">
          <w:marLeft w:val="0"/>
          <w:marRight w:val="0"/>
          <w:marTop w:val="0"/>
          <w:marBottom w:val="0"/>
          <w:divBdr>
            <w:top w:val="none" w:sz="0" w:space="0" w:color="auto"/>
            <w:left w:val="none" w:sz="0" w:space="0" w:color="auto"/>
            <w:bottom w:val="none" w:sz="0" w:space="0" w:color="auto"/>
            <w:right w:val="none" w:sz="0" w:space="0" w:color="auto"/>
          </w:divBdr>
          <w:divsChild>
            <w:div w:id="698746892">
              <w:marLeft w:val="0"/>
              <w:marRight w:val="0"/>
              <w:marTop w:val="0"/>
              <w:marBottom w:val="0"/>
              <w:divBdr>
                <w:top w:val="none" w:sz="0" w:space="0" w:color="auto"/>
                <w:left w:val="none" w:sz="0" w:space="0" w:color="auto"/>
                <w:bottom w:val="none" w:sz="0" w:space="0" w:color="auto"/>
                <w:right w:val="none" w:sz="0" w:space="0" w:color="auto"/>
              </w:divBdr>
              <w:divsChild>
                <w:div w:id="10155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495012">
      <w:bodyDiv w:val="1"/>
      <w:marLeft w:val="0"/>
      <w:marRight w:val="0"/>
      <w:marTop w:val="0"/>
      <w:marBottom w:val="0"/>
      <w:divBdr>
        <w:top w:val="none" w:sz="0" w:space="0" w:color="auto"/>
        <w:left w:val="none" w:sz="0" w:space="0" w:color="auto"/>
        <w:bottom w:val="none" w:sz="0" w:space="0" w:color="auto"/>
        <w:right w:val="none" w:sz="0" w:space="0" w:color="auto"/>
      </w:divBdr>
      <w:divsChild>
        <w:div w:id="1673988176">
          <w:marLeft w:val="0"/>
          <w:marRight w:val="0"/>
          <w:marTop w:val="0"/>
          <w:marBottom w:val="0"/>
          <w:divBdr>
            <w:top w:val="none" w:sz="0" w:space="0" w:color="auto"/>
            <w:left w:val="none" w:sz="0" w:space="0" w:color="auto"/>
            <w:bottom w:val="none" w:sz="0" w:space="0" w:color="auto"/>
            <w:right w:val="none" w:sz="0" w:space="0" w:color="auto"/>
          </w:divBdr>
          <w:divsChild>
            <w:div w:id="1339697608">
              <w:marLeft w:val="0"/>
              <w:marRight w:val="0"/>
              <w:marTop w:val="0"/>
              <w:marBottom w:val="0"/>
              <w:divBdr>
                <w:top w:val="none" w:sz="0" w:space="0" w:color="auto"/>
                <w:left w:val="none" w:sz="0" w:space="0" w:color="auto"/>
                <w:bottom w:val="none" w:sz="0" w:space="0" w:color="auto"/>
                <w:right w:val="none" w:sz="0" w:space="0" w:color="auto"/>
              </w:divBdr>
              <w:divsChild>
                <w:div w:id="1008408993">
                  <w:marLeft w:val="0"/>
                  <w:marRight w:val="0"/>
                  <w:marTop w:val="0"/>
                  <w:marBottom w:val="0"/>
                  <w:divBdr>
                    <w:top w:val="none" w:sz="0" w:space="0" w:color="auto"/>
                    <w:left w:val="none" w:sz="0" w:space="0" w:color="auto"/>
                    <w:bottom w:val="none" w:sz="0" w:space="0" w:color="auto"/>
                    <w:right w:val="none" w:sz="0" w:space="0" w:color="auto"/>
                  </w:divBdr>
                  <w:divsChild>
                    <w:div w:id="7555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859316">
      <w:bodyDiv w:val="1"/>
      <w:marLeft w:val="0"/>
      <w:marRight w:val="0"/>
      <w:marTop w:val="0"/>
      <w:marBottom w:val="0"/>
      <w:divBdr>
        <w:top w:val="none" w:sz="0" w:space="0" w:color="auto"/>
        <w:left w:val="none" w:sz="0" w:space="0" w:color="auto"/>
        <w:bottom w:val="none" w:sz="0" w:space="0" w:color="auto"/>
        <w:right w:val="none" w:sz="0" w:space="0" w:color="auto"/>
      </w:divBdr>
      <w:divsChild>
        <w:div w:id="70081239">
          <w:marLeft w:val="0"/>
          <w:marRight w:val="0"/>
          <w:marTop w:val="0"/>
          <w:marBottom w:val="0"/>
          <w:divBdr>
            <w:top w:val="none" w:sz="0" w:space="0" w:color="auto"/>
            <w:left w:val="none" w:sz="0" w:space="0" w:color="auto"/>
            <w:bottom w:val="none" w:sz="0" w:space="0" w:color="auto"/>
            <w:right w:val="none" w:sz="0" w:space="0" w:color="auto"/>
          </w:divBdr>
          <w:divsChild>
            <w:div w:id="1662850603">
              <w:marLeft w:val="0"/>
              <w:marRight w:val="0"/>
              <w:marTop w:val="0"/>
              <w:marBottom w:val="0"/>
              <w:divBdr>
                <w:top w:val="none" w:sz="0" w:space="0" w:color="auto"/>
                <w:left w:val="none" w:sz="0" w:space="0" w:color="auto"/>
                <w:bottom w:val="none" w:sz="0" w:space="0" w:color="auto"/>
                <w:right w:val="none" w:sz="0" w:space="0" w:color="auto"/>
              </w:divBdr>
              <w:divsChild>
                <w:div w:id="1161769636">
                  <w:marLeft w:val="0"/>
                  <w:marRight w:val="0"/>
                  <w:marTop w:val="0"/>
                  <w:marBottom w:val="0"/>
                  <w:divBdr>
                    <w:top w:val="none" w:sz="0" w:space="0" w:color="auto"/>
                    <w:left w:val="none" w:sz="0" w:space="0" w:color="auto"/>
                    <w:bottom w:val="none" w:sz="0" w:space="0" w:color="auto"/>
                    <w:right w:val="none" w:sz="0" w:space="0" w:color="auto"/>
                  </w:divBdr>
                  <w:divsChild>
                    <w:div w:id="195528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4" Type="http://schemas.openxmlformats.org/officeDocument/2006/relationships/footer" Target="footer4.xml"/><Relationship Id="rId15" Type="http://schemas.openxmlformats.org/officeDocument/2006/relationships/footer" Target="footer5.xml"/><Relationship Id="rId16" Type="http://schemas.openxmlformats.org/officeDocument/2006/relationships/image" Target="media/image1.emf"/><Relationship Id="rId17" Type="http://schemas.openxmlformats.org/officeDocument/2006/relationships/footer" Target="footer6.xml"/><Relationship Id="rId18" Type="http://schemas.openxmlformats.org/officeDocument/2006/relationships/image" Target="media/image2.emf"/><Relationship Id="rId19" Type="http://schemas.openxmlformats.org/officeDocument/2006/relationships/image" Target="media/image3.emf"/><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emf"/><Relationship Id="rId69" Type="http://schemas.openxmlformats.org/officeDocument/2006/relationships/image" Target="media/image52.jp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chart" Target="charts/chart1.xml"/><Relationship Id="rId58" Type="http://schemas.openxmlformats.org/officeDocument/2006/relationships/image" Target="media/image41.png"/><Relationship Id="rId59" Type="http://schemas.openxmlformats.org/officeDocument/2006/relationships/image" Target="media/image42.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jp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emf"/><Relationship Id="rId47" Type="http://schemas.openxmlformats.org/officeDocument/2006/relationships/image" Target="media/image31.emf"/><Relationship Id="rId48" Type="http://schemas.openxmlformats.org/officeDocument/2006/relationships/image" Target="media/image32.png"/><Relationship Id="rId49" Type="http://schemas.openxmlformats.org/officeDocument/2006/relationships/image" Target="media/image3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30" Type="http://schemas.openxmlformats.org/officeDocument/2006/relationships/image" Target="media/image14.png"/><Relationship Id="rId31" Type="http://schemas.openxmlformats.org/officeDocument/2006/relationships/image" Target="media/image15.emf"/><Relationship Id="rId32" Type="http://schemas.openxmlformats.org/officeDocument/2006/relationships/image" Target="media/image16.emf"/><Relationship Id="rId33" Type="http://schemas.openxmlformats.org/officeDocument/2006/relationships/image" Target="media/image17.emf"/><Relationship Id="rId34" Type="http://schemas.openxmlformats.org/officeDocument/2006/relationships/image" Target="media/image18.jpg"/><Relationship Id="rId35" Type="http://schemas.openxmlformats.org/officeDocument/2006/relationships/image" Target="media/image19.jpg"/><Relationship Id="rId36" Type="http://schemas.openxmlformats.org/officeDocument/2006/relationships/image" Target="media/image20.jpg"/><Relationship Id="rId37" Type="http://schemas.openxmlformats.org/officeDocument/2006/relationships/image" Target="media/image21.emf"/><Relationship Id="rId38" Type="http://schemas.openxmlformats.org/officeDocument/2006/relationships/image" Target="media/image22.png"/><Relationship Id="rId39" Type="http://schemas.openxmlformats.org/officeDocument/2006/relationships/image" Target="media/image23.png"/><Relationship Id="rId70" Type="http://schemas.openxmlformats.org/officeDocument/2006/relationships/image" Target="media/image53.jpg"/><Relationship Id="rId71" Type="http://schemas.openxmlformats.org/officeDocument/2006/relationships/image" Target="media/image54.png"/><Relationship Id="rId72" Type="http://schemas.openxmlformats.org/officeDocument/2006/relationships/image" Target="media/image55.png"/><Relationship Id="rId20" Type="http://schemas.openxmlformats.org/officeDocument/2006/relationships/image" Target="media/image4.jp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emf"/><Relationship Id="rId27" Type="http://schemas.openxmlformats.org/officeDocument/2006/relationships/image" Target="media/image11.png"/><Relationship Id="rId28" Type="http://schemas.openxmlformats.org/officeDocument/2006/relationships/image" Target="media/image12.emf"/><Relationship Id="rId29" Type="http://schemas.openxmlformats.org/officeDocument/2006/relationships/image" Target="media/image13.png"/><Relationship Id="rId73" Type="http://schemas.openxmlformats.org/officeDocument/2006/relationships/image" Target="media/image56.png"/><Relationship Id="rId74" Type="http://schemas.openxmlformats.org/officeDocument/2006/relationships/fontTable" Target="fontTable.xml"/><Relationship Id="rId75" Type="http://schemas.openxmlformats.org/officeDocument/2006/relationships/theme" Target="theme/theme1.xml"/><Relationship Id="rId76" Type="http://schemas.microsoft.com/office/2016/09/relationships/commentsIds" Target="commentsIds.xml"/><Relationship Id="rId77" Type="http://schemas.microsoft.com/office/2011/relationships/commentsExtended" Target="commentsExtended.xml"/><Relationship Id="rId78" Type="http://schemas.microsoft.com/office/2011/relationships/people" Target="people.xml"/><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trvinh:Library:Application%20Support:Microsoft:Office:Office%202011%20AutoRecovery:Workbook1%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Sheet1!$H$31</c:f>
              <c:strCache>
                <c:ptCount val="1"/>
                <c:pt idx="0">
                  <c:v>annotated</c:v>
                </c:pt>
              </c:strCache>
            </c:strRef>
          </c:tx>
          <c:invertIfNegative val="0"/>
          <c:dLbls>
            <c:dLbl>
              <c:idx val="3"/>
              <c:layout>
                <c:manualLayout>
                  <c:x val="-0.013888888888889"/>
                  <c:y val="0.00462962962962963"/>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0-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fungi</c:v>
                </c:pt>
                <c:pt idx="1">
                  <c:v>mammals</c:v>
                </c:pt>
                <c:pt idx="2">
                  <c:v>other eukaryotes</c:v>
                </c:pt>
                <c:pt idx="3">
                  <c:v>archaea</c:v>
                </c:pt>
                <c:pt idx="4">
                  <c:v>bacteria</c:v>
                </c:pt>
              </c:strCache>
            </c:strRef>
          </c:cat>
          <c:val>
            <c:numRef>
              <c:f>Sheet1!$H$32:$H$36</c:f>
              <c:numCache>
                <c:formatCode>0.00</c:formatCode>
                <c:ptCount val="5"/>
                <c:pt idx="0">
                  <c:v>0.748364995328558</c:v>
                </c:pt>
                <c:pt idx="1">
                  <c:v>0.0411086888819682</c:v>
                </c:pt>
                <c:pt idx="2">
                  <c:v>0.18467767050763</c:v>
                </c:pt>
                <c:pt idx="3" formatCode="0,000">
                  <c:v>0.00373715353472438</c:v>
                </c:pt>
                <c:pt idx="4">
                  <c:v>0.0221114917471193</c:v>
                </c:pt>
              </c:numCache>
            </c:numRef>
          </c:val>
          <c:extLst xmlns:c16r2="http://schemas.microsoft.com/office/drawing/2015/06/chart">
            <c:ext xmlns:c16="http://schemas.microsoft.com/office/drawing/2014/chart" uri="{C3380CC4-5D6E-409C-BE32-E72D297353CC}">
              <c16:uniqueId val="{00000001-15CF-B949-99CE-2FA4EB8AD303}"/>
            </c:ext>
          </c:extLst>
        </c:ser>
        <c:ser>
          <c:idx val="1"/>
          <c:order val="1"/>
          <c:tx>
            <c:strRef>
              <c:f>Sheet1!$I$31</c:f>
              <c:strCache>
                <c:ptCount val="1"/>
                <c:pt idx="0">
                  <c:v>un-annotated</c:v>
                </c:pt>
              </c:strCache>
            </c:strRef>
          </c:tx>
          <c:invertIfNegative val="0"/>
          <c:dLbls>
            <c:dLbl>
              <c:idx val="2"/>
              <c:layout>
                <c:manualLayout>
                  <c:x val="-0.0194444444444444"/>
                  <c:y val="0.0277777777777778"/>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2-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fungi</c:v>
                </c:pt>
                <c:pt idx="1">
                  <c:v>mammals</c:v>
                </c:pt>
                <c:pt idx="2">
                  <c:v>other eukaryotes</c:v>
                </c:pt>
                <c:pt idx="3">
                  <c:v>archaea</c:v>
                </c:pt>
                <c:pt idx="4">
                  <c:v>bacteria</c:v>
                </c:pt>
              </c:strCache>
            </c:strRef>
          </c:cat>
          <c:val>
            <c:numRef>
              <c:f>Sheet1!$I$32:$I$36</c:f>
              <c:numCache>
                <c:formatCode>0.00</c:formatCode>
                <c:ptCount val="5"/>
                <c:pt idx="0">
                  <c:v>0.190661478599222</c:v>
                </c:pt>
                <c:pt idx="1">
                  <c:v>0.190661478599222</c:v>
                </c:pt>
                <c:pt idx="2">
                  <c:v>0.400778210116732</c:v>
                </c:pt>
                <c:pt idx="3">
                  <c:v>0.0311284046692607</c:v>
                </c:pt>
                <c:pt idx="4">
                  <c:v>0.186770428015564</c:v>
                </c:pt>
              </c:numCache>
            </c:numRef>
          </c:val>
          <c:extLst xmlns:c16r2="http://schemas.microsoft.com/office/drawing/2015/06/chart">
            <c:ext xmlns:c16="http://schemas.microsoft.com/office/drawing/2014/chart" uri="{C3380CC4-5D6E-409C-BE32-E72D297353CC}">
              <c16:uniqueId val="{00000003-15CF-B949-99CE-2FA4EB8AD303}"/>
            </c:ext>
          </c:extLst>
        </c:ser>
        <c:ser>
          <c:idx val="2"/>
          <c:order val="2"/>
          <c:tx>
            <c:strRef>
              <c:f>Sheet1!$J$31</c:f>
              <c:strCache>
                <c:ptCount val="1"/>
                <c:pt idx="0">
                  <c:v>hamFAS-only</c:v>
                </c:pt>
              </c:strCache>
            </c:strRef>
          </c:tx>
          <c:invertIfNegative val="0"/>
          <c:dLbls>
            <c:dLbl>
              <c:idx val="3"/>
              <c:layout>
                <c:manualLayout>
                  <c:x val="0.00833333333333333"/>
                  <c:y val="-0.0138888888888889"/>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4-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fungi</c:v>
                </c:pt>
                <c:pt idx="1">
                  <c:v>mammals</c:v>
                </c:pt>
                <c:pt idx="2">
                  <c:v>other eukaryotes</c:v>
                </c:pt>
                <c:pt idx="3">
                  <c:v>archaea</c:v>
                </c:pt>
                <c:pt idx="4">
                  <c:v>bacteria</c:v>
                </c:pt>
              </c:strCache>
            </c:strRef>
          </c:cat>
          <c:val>
            <c:numRef>
              <c:f>Sheet1!$J$32:$J$36</c:f>
              <c:numCache>
                <c:formatCode>0.00</c:formatCode>
                <c:ptCount val="5"/>
                <c:pt idx="0">
                  <c:v>0.103658536585366</c:v>
                </c:pt>
                <c:pt idx="1">
                  <c:v>0.225609756097561</c:v>
                </c:pt>
                <c:pt idx="2">
                  <c:v>0.402439024390244</c:v>
                </c:pt>
                <c:pt idx="3">
                  <c:v>0.0304878048780488</c:v>
                </c:pt>
                <c:pt idx="4">
                  <c:v>0.23780487804878</c:v>
                </c:pt>
              </c:numCache>
            </c:numRef>
          </c:val>
          <c:extLst xmlns:c16r2="http://schemas.microsoft.com/office/drawing/2015/06/chart">
            <c:ext xmlns:c16="http://schemas.microsoft.com/office/drawing/2014/chart" uri="{C3380CC4-5D6E-409C-BE32-E72D297353CC}">
              <c16:uniqueId val="{00000005-15CF-B949-99CE-2FA4EB8AD303}"/>
            </c:ext>
          </c:extLst>
        </c:ser>
        <c:dLbls>
          <c:showLegendKey val="0"/>
          <c:showVal val="1"/>
          <c:showCatName val="0"/>
          <c:showSerName val="0"/>
          <c:showPercent val="0"/>
          <c:showBubbleSize val="0"/>
        </c:dLbls>
        <c:gapWidth val="75"/>
        <c:axId val="-2041052424"/>
        <c:axId val="-2040983048"/>
      </c:barChart>
      <c:catAx>
        <c:axId val="-2041052424"/>
        <c:scaling>
          <c:orientation val="minMax"/>
        </c:scaling>
        <c:delete val="0"/>
        <c:axPos val="b"/>
        <c:numFmt formatCode="General" sourceLinked="0"/>
        <c:majorTickMark val="none"/>
        <c:minorTickMark val="none"/>
        <c:tickLblPos val="nextTo"/>
        <c:crossAx val="-2040983048"/>
        <c:crosses val="autoZero"/>
        <c:auto val="1"/>
        <c:lblAlgn val="ctr"/>
        <c:lblOffset val="100"/>
        <c:noMultiLvlLbl val="0"/>
      </c:catAx>
      <c:valAx>
        <c:axId val="-2040983048"/>
        <c:scaling>
          <c:orientation val="minMax"/>
        </c:scaling>
        <c:delete val="0"/>
        <c:axPos val="l"/>
        <c:numFmt formatCode="0.00" sourceLinked="1"/>
        <c:majorTickMark val="none"/>
        <c:minorTickMark val="none"/>
        <c:tickLblPos val="nextTo"/>
        <c:crossAx val="-2041052424"/>
        <c:crosses val="autoZero"/>
        <c:crossBetween val="between"/>
      </c:valAx>
    </c:plotArea>
    <c:legend>
      <c:legendPos val="b"/>
      <c:layout/>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79E51462-A86D-0B45-AD2E-94DF7907AD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140</Pages>
  <Words>57053</Words>
  <Characters>325208</Characters>
  <Application>Microsoft Macintosh Word</Application>
  <DocSecurity>0</DocSecurity>
  <Lines>2710</Lines>
  <Paragraphs>762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381499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115</cp:revision>
  <cp:lastPrinted>2018-04-04T13:13:00Z</cp:lastPrinted>
  <dcterms:created xsi:type="dcterms:W3CDTF">2018-04-23T23:57:00Z</dcterms:created>
  <dcterms:modified xsi:type="dcterms:W3CDTF">2018-04-24T01:43:00Z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