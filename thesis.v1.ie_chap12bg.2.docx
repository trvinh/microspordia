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2C5D86EA" w14:textId="77777777" w:rsidR="00A76FD4"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bookmarkStart w:id="2" w:name="_GoBack"/>
          <w:bookmarkEnd w:id="2"/>
          <w:r w:rsidR="00A76FD4">
            <w:rPr>
              <w:noProof/>
            </w:rPr>
            <w:t>List of Figures</w:t>
          </w:r>
          <w:r w:rsidR="00A76FD4">
            <w:rPr>
              <w:noProof/>
            </w:rPr>
            <w:tab/>
          </w:r>
          <w:r w:rsidR="00A76FD4">
            <w:rPr>
              <w:noProof/>
            </w:rPr>
            <w:fldChar w:fldCharType="begin"/>
          </w:r>
          <w:r w:rsidR="00A76FD4">
            <w:rPr>
              <w:noProof/>
            </w:rPr>
            <w:instrText xml:space="preserve"> PAGEREF _Toc385178497 \h </w:instrText>
          </w:r>
          <w:r w:rsidR="00A76FD4">
            <w:rPr>
              <w:noProof/>
            </w:rPr>
          </w:r>
          <w:r w:rsidR="00A76FD4">
            <w:rPr>
              <w:noProof/>
            </w:rPr>
            <w:fldChar w:fldCharType="separate"/>
          </w:r>
          <w:r w:rsidR="00A76FD4">
            <w:rPr>
              <w:noProof/>
            </w:rPr>
            <w:t>I</w:t>
          </w:r>
          <w:r w:rsidR="00A76FD4">
            <w:rPr>
              <w:noProof/>
            </w:rPr>
            <w:fldChar w:fldCharType="end"/>
          </w:r>
        </w:p>
        <w:p w14:paraId="1B0D819F" w14:textId="77777777" w:rsidR="00A76FD4" w:rsidRDefault="00A76FD4">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_Toc385178498 \h </w:instrText>
          </w:r>
          <w:r>
            <w:rPr>
              <w:noProof/>
            </w:rPr>
          </w:r>
          <w:r>
            <w:rPr>
              <w:noProof/>
            </w:rPr>
            <w:fldChar w:fldCharType="separate"/>
          </w:r>
          <w:r>
            <w:rPr>
              <w:noProof/>
            </w:rPr>
            <w:t>V</w:t>
          </w:r>
          <w:r>
            <w:rPr>
              <w:noProof/>
            </w:rPr>
            <w:fldChar w:fldCharType="end"/>
          </w:r>
        </w:p>
        <w:p w14:paraId="70327698" w14:textId="77777777" w:rsidR="00A76FD4" w:rsidRDefault="00A76FD4">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_Toc385178499 \h </w:instrText>
          </w:r>
          <w:r>
            <w:rPr>
              <w:noProof/>
            </w:rPr>
          </w:r>
          <w:r>
            <w:rPr>
              <w:noProof/>
            </w:rPr>
            <w:fldChar w:fldCharType="separate"/>
          </w:r>
          <w:r>
            <w:rPr>
              <w:noProof/>
            </w:rPr>
            <w:t>1</w:t>
          </w:r>
          <w:r>
            <w:rPr>
              <w:noProof/>
            </w:rPr>
            <w:fldChar w:fldCharType="end"/>
          </w:r>
        </w:p>
        <w:p w14:paraId="5AFC8A25"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_Toc385178500 \h </w:instrText>
          </w:r>
          <w:r>
            <w:rPr>
              <w:noProof/>
            </w:rPr>
          </w:r>
          <w:r>
            <w:rPr>
              <w:noProof/>
            </w:rPr>
            <w:fldChar w:fldCharType="separate"/>
          </w:r>
          <w:r>
            <w:rPr>
              <w:noProof/>
            </w:rPr>
            <w:t>1</w:t>
          </w:r>
          <w:r>
            <w:rPr>
              <w:noProof/>
            </w:rPr>
            <w:fldChar w:fldCharType="end"/>
          </w:r>
        </w:p>
        <w:p w14:paraId="254CA10F"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_Toc385178501 \h </w:instrText>
          </w:r>
          <w:r>
            <w:rPr>
              <w:noProof/>
            </w:rPr>
          </w:r>
          <w:r>
            <w:rPr>
              <w:noProof/>
            </w:rPr>
            <w:fldChar w:fldCharType="separate"/>
          </w:r>
          <w:r>
            <w:rPr>
              <w:noProof/>
            </w:rPr>
            <w:t>2</w:t>
          </w:r>
          <w:r>
            <w:rPr>
              <w:noProof/>
            </w:rPr>
            <w:fldChar w:fldCharType="end"/>
          </w:r>
        </w:p>
        <w:p w14:paraId="07CB7A58"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_Toc385178502 \h </w:instrText>
          </w:r>
          <w:r>
            <w:rPr>
              <w:noProof/>
            </w:rPr>
          </w:r>
          <w:r>
            <w:rPr>
              <w:noProof/>
            </w:rPr>
            <w:fldChar w:fldCharType="separate"/>
          </w:r>
          <w:r>
            <w:rPr>
              <w:noProof/>
            </w:rPr>
            <w:t>2</w:t>
          </w:r>
          <w:r>
            <w:rPr>
              <w:noProof/>
            </w:rPr>
            <w:fldChar w:fldCharType="end"/>
          </w:r>
        </w:p>
        <w:p w14:paraId="242136CC"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_Toc385178503 \h </w:instrText>
          </w:r>
          <w:r>
            <w:rPr>
              <w:noProof/>
            </w:rPr>
          </w:r>
          <w:r>
            <w:rPr>
              <w:noProof/>
            </w:rPr>
            <w:fldChar w:fldCharType="separate"/>
          </w:r>
          <w:r>
            <w:rPr>
              <w:noProof/>
            </w:rPr>
            <w:t>5</w:t>
          </w:r>
          <w:r>
            <w:rPr>
              <w:noProof/>
            </w:rPr>
            <w:fldChar w:fldCharType="end"/>
          </w:r>
        </w:p>
        <w:p w14:paraId="293FE5C2"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w:t>
          </w:r>
          <w:r>
            <w:rPr>
              <w:noProof/>
            </w:rPr>
            <w:tab/>
          </w:r>
          <w:r>
            <w:rPr>
              <w:noProof/>
            </w:rPr>
            <w:fldChar w:fldCharType="begin"/>
          </w:r>
          <w:r>
            <w:rPr>
              <w:noProof/>
            </w:rPr>
            <w:instrText xml:space="preserve"> PAGEREF _Toc385178504 \h </w:instrText>
          </w:r>
          <w:r>
            <w:rPr>
              <w:noProof/>
            </w:rPr>
          </w:r>
          <w:r>
            <w:rPr>
              <w:noProof/>
            </w:rPr>
            <w:fldChar w:fldCharType="separate"/>
          </w:r>
          <w:r>
            <w:rPr>
              <w:noProof/>
            </w:rPr>
            <w:t>6</w:t>
          </w:r>
          <w:r>
            <w:rPr>
              <w:noProof/>
            </w:rPr>
            <w:fldChar w:fldCharType="end"/>
          </w:r>
        </w:p>
        <w:p w14:paraId="135E1F6B" w14:textId="77777777" w:rsidR="00A76FD4" w:rsidRDefault="00A76FD4">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_Toc385178505 \h </w:instrText>
          </w:r>
          <w:r>
            <w:rPr>
              <w:noProof/>
            </w:rPr>
          </w:r>
          <w:r>
            <w:rPr>
              <w:noProof/>
            </w:rPr>
            <w:fldChar w:fldCharType="separate"/>
          </w:r>
          <w:r>
            <w:rPr>
              <w:noProof/>
            </w:rPr>
            <w:t>9</w:t>
          </w:r>
          <w:r>
            <w:rPr>
              <w:noProof/>
            </w:rPr>
            <w:fldChar w:fldCharType="end"/>
          </w:r>
        </w:p>
        <w:p w14:paraId="1CE7FA7B"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_Toc385178506 \h </w:instrText>
          </w:r>
          <w:r>
            <w:rPr>
              <w:noProof/>
            </w:rPr>
          </w:r>
          <w:r>
            <w:rPr>
              <w:noProof/>
            </w:rPr>
            <w:fldChar w:fldCharType="separate"/>
          </w:r>
          <w:r>
            <w:rPr>
              <w:noProof/>
            </w:rPr>
            <w:t>9</w:t>
          </w:r>
          <w:r>
            <w:rPr>
              <w:noProof/>
            </w:rPr>
            <w:fldChar w:fldCharType="end"/>
          </w:r>
        </w:p>
        <w:p w14:paraId="0A80F36A" w14:textId="77777777" w:rsidR="00A76FD4" w:rsidRDefault="00A76FD4">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_Toc385178507 \h </w:instrText>
          </w:r>
          <w:r>
            <w:rPr>
              <w:noProof/>
            </w:rPr>
          </w:r>
          <w:r>
            <w:rPr>
              <w:noProof/>
            </w:rPr>
            <w:fldChar w:fldCharType="separate"/>
          </w:r>
          <w:r>
            <w:rPr>
              <w:noProof/>
            </w:rPr>
            <w:t>9</w:t>
          </w:r>
          <w:r>
            <w:rPr>
              <w:noProof/>
            </w:rPr>
            <w:fldChar w:fldCharType="end"/>
          </w:r>
        </w:p>
        <w:p w14:paraId="1006DBDD" w14:textId="77777777" w:rsidR="00A76FD4" w:rsidRDefault="00A76FD4">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_Toc385178508 \h </w:instrText>
          </w:r>
          <w:r>
            <w:rPr>
              <w:noProof/>
            </w:rPr>
          </w:r>
          <w:r>
            <w:rPr>
              <w:noProof/>
            </w:rPr>
            <w:fldChar w:fldCharType="separate"/>
          </w:r>
          <w:r>
            <w:rPr>
              <w:noProof/>
            </w:rPr>
            <w:t>9</w:t>
          </w:r>
          <w:r>
            <w:rPr>
              <w:noProof/>
            </w:rPr>
            <w:fldChar w:fldCharType="end"/>
          </w:r>
        </w:p>
        <w:p w14:paraId="722D6328"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_Toc385178509 \h </w:instrText>
          </w:r>
          <w:r>
            <w:rPr>
              <w:noProof/>
            </w:rPr>
          </w:r>
          <w:r>
            <w:rPr>
              <w:noProof/>
            </w:rPr>
            <w:fldChar w:fldCharType="separate"/>
          </w:r>
          <w:r>
            <w:rPr>
              <w:noProof/>
            </w:rPr>
            <w:t>10</w:t>
          </w:r>
          <w:r>
            <w:rPr>
              <w:noProof/>
            </w:rPr>
            <w:fldChar w:fldCharType="end"/>
          </w:r>
        </w:p>
        <w:p w14:paraId="5241E65F" w14:textId="77777777" w:rsidR="00A76FD4" w:rsidRDefault="00A76FD4">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_Toc385178510 \h </w:instrText>
          </w:r>
          <w:r>
            <w:rPr>
              <w:noProof/>
            </w:rPr>
          </w:r>
          <w:r>
            <w:rPr>
              <w:noProof/>
            </w:rPr>
            <w:fldChar w:fldCharType="separate"/>
          </w:r>
          <w:r>
            <w:rPr>
              <w:noProof/>
            </w:rPr>
            <w:t>10</w:t>
          </w:r>
          <w:r>
            <w:rPr>
              <w:noProof/>
            </w:rPr>
            <w:fldChar w:fldCharType="end"/>
          </w:r>
        </w:p>
        <w:p w14:paraId="452FB9A1" w14:textId="77777777" w:rsidR="00A76FD4" w:rsidRDefault="00A76FD4">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_Toc385178511 \h </w:instrText>
          </w:r>
          <w:r>
            <w:rPr>
              <w:noProof/>
            </w:rPr>
          </w:r>
          <w:r>
            <w:rPr>
              <w:noProof/>
            </w:rPr>
            <w:fldChar w:fldCharType="separate"/>
          </w:r>
          <w:r>
            <w:rPr>
              <w:noProof/>
            </w:rPr>
            <w:t>10</w:t>
          </w:r>
          <w:r>
            <w:rPr>
              <w:noProof/>
            </w:rPr>
            <w:fldChar w:fldCharType="end"/>
          </w:r>
        </w:p>
        <w:p w14:paraId="52F13DA3" w14:textId="77777777" w:rsidR="00A76FD4" w:rsidRDefault="00A76FD4">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_Toc385178512 \h </w:instrText>
          </w:r>
          <w:r>
            <w:rPr>
              <w:noProof/>
            </w:rPr>
          </w:r>
          <w:r>
            <w:rPr>
              <w:noProof/>
            </w:rPr>
            <w:fldChar w:fldCharType="separate"/>
          </w:r>
          <w:r>
            <w:rPr>
              <w:noProof/>
            </w:rPr>
            <w:t>11</w:t>
          </w:r>
          <w:r>
            <w:rPr>
              <w:noProof/>
            </w:rPr>
            <w:fldChar w:fldCharType="end"/>
          </w:r>
        </w:p>
        <w:p w14:paraId="0BD6827D" w14:textId="77777777" w:rsidR="00A76FD4" w:rsidRDefault="00A76FD4">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_Toc385178513 \h </w:instrText>
          </w:r>
          <w:r>
            <w:rPr>
              <w:noProof/>
            </w:rPr>
          </w:r>
          <w:r>
            <w:rPr>
              <w:noProof/>
            </w:rPr>
            <w:fldChar w:fldCharType="separate"/>
          </w:r>
          <w:r>
            <w:rPr>
              <w:noProof/>
            </w:rPr>
            <w:t>12</w:t>
          </w:r>
          <w:r>
            <w:rPr>
              <w:noProof/>
            </w:rPr>
            <w:fldChar w:fldCharType="end"/>
          </w:r>
        </w:p>
        <w:p w14:paraId="3F58BAF2"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_Toc385178514 \h </w:instrText>
          </w:r>
          <w:r>
            <w:rPr>
              <w:noProof/>
            </w:rPr>
          </w:r>
          <w:r>
            <w:rPr>
              <w:noProof/>
            </w:rPr>
            <w:fldChar w:fldCharType="separate"/>
          </w:r>
          <w:r>
            <w:rPr>
              <w:noProof/>
            </w:rPr>
            <w:t>12</w:t>
          </w:r>
          <w:r>
            <w:rPr>
              <w:noProof/>
            </w:rPr>
            <w:fldChar w:fldCharType="end"/>
          </w:r>
        </w:p>
        <w:p w14:paraId="4A089EF8"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_Toc385178515 \h </w:instrText>
          </w:r>
          <w:r>
            <w:rPr>
              <w:noProof/>
            </w:rPr>
          </w:r>
          <w:r>
            <w:rPr>
              <w:noProof/>
            </w:rPr>
            <w:fldChar w:fldCharType="separate"/>
          </w:r>
          <w:r>
            <w:rPr>
              <w:noProof/>
            </w:rPr>
            <w:t>14</w:t>
          </w:r>
          <w:r>
            <w:rPr>
              <w:noProof/>
            </w:rPr>
            <w:fldChar w:fldCharType="end"/>
          </w:r>
        </w:p>
        <w:p w14:paraId="47C76DC1" w14:textId="77777777" w:rsidR="00A76FD4" w:rsidRDefault="00A76FD4">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Proportion of orthologous and lineage specific proteins</w:t>
          </w:r>
          <w:r>
            <w:rPr>
              <w:noProof/>
            </w:rPr>
            <w:tab/>
          </w:r>
          <w:r>
            <w:rPr>
              <w:noProof/>
            </w:rPr>
            <w:fldChar w:fldCharType="begin"/>
          </w:r>
          <w:r>
            <w:rPr>
              <w:noProof/>
            </w:rPr>
            <w:instrText xml:space="preserve"> PAGEREF _Toc385178516 \h </w:instrText>
          </w:r>
          <w:r>
            <w:rPr>
              <w:noProof/>
            </w:rPr>
          </w:r>
          <w:r>
            <w:rPr>
              <w:noProof/>
            </w:rPr>
            <w:fldChar w:fldCharType="separate"/>
          </w:r>
          <w:r>
            <w:rPr>
              <w:noProof/>
            </w:rPr>
            <w:t>14</w:t>
          </w:r>
          <w:r>
            <w:rPr>
              <w:noProof/>
            </w:rPr>
            <w:fldChar w:fldCharType="end"/>
          </w:r>
        </w:p>
        <w:p w14:paraId="48CA60E6" w14:textId="77777777" w:rsidR="00A76FD4" w:rsidRDefault="00A76FD4">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_Toc385178517 \h </w:instrText>
          </w:r>
          <w:r>
            <w:rPr>
              <w:noProof/>
            </w:rPr>
          </w:r>
          <w:r>
            <w:rPr>
              <w:noProof/>
            </w:rPr>
            <w:fldChar w:fldCharType="separate"/>
          </w:r>
          <w:r>
            <w:rPr>
              <w:noProof/>
            </w:rPr>
            <w:t>17</w:t>
          </w:r>
          <w:r>
            <w:rPr>
              <w:noProof/>
            </w:rPr>
            <w:fldChar w:fldCharType="end"/>
          </w:r>
        </w:p>
        <w:p w14:paraId="16F444F4"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_Toc385178518 \h </w:instrText>
          </w:r>
          <w:r>
            <w:rPr>
              <w:noProof/>
            </w:rPr>
          </w:r>
          <w:r>
            <w:rPr>
              <w:noProof/>
            </w:rPr>
            <w:fldChar w:fldCharType="separate"/>
          </w:r>
          <w:r>
            <w:rPr>
              <w:noProof/>
            </w:rPr>
            <w:t>19</w:t>
          </w:r>
          <w:r>
            <w:rPr>
              <w:noProof/>
            </w:rPr>
            <w:fldChar w:fldCharType="end"/>
          </w:r>
        </w:p>
        <w:p w14:paraId="3405FF9C" w14:textId="77777777" w:rsidR="00A76FD4" w:rsidRDefault="00A76FD4">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_Toc385178519 \h </w:instrText>
          </w:r>
          <w:r>
            <w:rPr>
              <w:noProof/>
            </w:rPr>
          </w:r>
          <w:r>
            <w:rPr>
              <w:noProof/>
            </w:rPr>
            <w:fldChar w:fldCharType="separate"/>
          </w:r>
          <w:r>
            <w:rPr>
              <w:noProof/>
            </w:rPr>
            <w:t>20</w:t>
          </w:r>
          <w:r>
            <w:rPr>
              <w:noProof/>
            </w:rPr>
            <w:fldChar w:fldCharType="end"/>
          </w:r>
        </w:p>
        <w:p w14:paraId="652BDBA3"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_Toc385178520 \h </w:instrText>
          </w:r>
          <w:r>
            <w:rPr>
              <w:noProof/>
            </w:rPr>
          </w:r>
          <w:r>
            <w:rPr>
              <w:noProof/>
            </w:rPr>
            <w:fldChar w:fldCharType="separate"/>
          </w:r>
          <w:r>
            <w:rPr>
              <w:noProof/>
            </w:rPr>
            <w:t>20</w:t>
          </w:r>
          <w:r>
            <w:rPr>
              <w:noProof/>
            </w:rPr>
            <w:fldChar w:fldCharType="end"/>
          </w:r>
        </w:p>
        <w:p w14:paraId="5E95DF7E"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_Toc385178521 \h </w:instrText>
          </w:r>
          <w:r>
            <w:rPr>
              <w:noProof/>
            </w:rPr>
          </w:r>
          <w:r>
            <w:rPr>
              <w:noProof/>
            </w:rPr>
            <w:fldChar w:fldCharType="separate"/>
          </w:r>
          <w:r>
            <w:rPr>
              <w:noProof/>
            </w:rPr>
            <w:t>21</w:t>
          </w:r>
          <w:r>
            <w:rPr>
              <w:noProof/>
            </w:rPr>
            <w:fldChar w:fldCharType="end"/>
          </w:r>
        </w:p>
        <w:p w14:paraId="36ABD877" w14:textId="77777777" w:rsidR="00A76FD4" w:rsidRDefault="00A76FD4">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_Toc385178522 \h </w:instrText>
          </w:r>
          <w:r>
            <w:rPr>
              <w:noProof/>
            </w:rPr>
          </w:r>
          <w:r>
            <w:rPr>
              <w:noProof/>
            </w:rPr>
            <w:fldChar w:fldCharType="separate"/>
          </w:r>
          <w:r>
            <w:rPr>
              <w:noProof/>
            </w:rPr>
            <w:t>21</w:t>
          </w:r>
          <w:r>
            <w:rPr>
              <w:noProof/>
            </w:rPr>
            <w:fldChar w:fldCharType="end"/>
          </w:r>
        </w:p>
        <w:p w14:paraId="799C1216" w14:textId="77777777" w:rsidR="00A76FD4" w:rsidRDefault="00A76FD4">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_Toc385178523 \h </w:instrText>
          </w:r>
          <w:r>
            <w:rPr>
              <w:noProof/>
            </w:rPr>
          </w:r>
          <w:r>
            <w:rPr>
              <w:noProof/>
            </w:rPr>
            <w:fldChar w:fldCharType="separate"/>
          </w:r>
          <w:r>
            <w:rPr>
              <w:noProof/>
            </w:rPr>
            <w:t>22</w:t>
          </w:r>
          <w:r>
            <w:rPr>
              <w:noProof/>
            </w:rPr>
            <w:fldChar w:fldCharType="end"/>
          </w:r>
        </w:p>
        <w:p w14:paraId="736ED36B" w14:textId="77777777" w:rsidR="00A76FD4" w:rsidRDefault="00A76FD4">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_Toc385178524 \h </w:instrText>
          </w:r>
          <w:r>
            <w:rPr>
              <w:noProof/>
            </w:rPr>
          </w:r>
          <w:r>
            <w:rPr>
              <w:noProof/>
            </w:rPr>
            <w:fldChar w:fldCharType="separate"/>
          </w:r>
          <w:r>
            <w:rPr>
              <w:noProof/>
            </w:rPr>
            <w:t>24</w:t>
          </w:r>
          <w:r>
            <w:rPr>
              <w:noProof/>
            </w:rPr>
            <w:fldChar w:fldCharType="end"/>
          </w:r>
        </w:p>
        <w:p w14:paraId="7DB1B2C4" w14:textId="77777777" w:rsidR="00A76FD4" w:rsidRDefault="00A76FD4">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_Toc385178525 \h </w:instrText>
          </w:r>
          <w:r>
            <w:rPr>
              <w:noProof/>
            </w:rPr>
          </w:r>
          <w:r>
            <w:rPr>
              <w:noProof/>
            </w:rPr>
            <w:fldChar w:fldCharType="separate"/>
          </w:r>
          <w:r>
            <w:rPr>
              <w:noProof/>
            </w:rPr>
            <w:t>24</w:t>
          </w:r>
          <w:r>
            <w:rPr>
              <w:noProof/>
            </w:rPr>
            <w:fldChar w:fldCharType="end"/>
          </w:r>
        </w:p>
        <w:p w14:paraId="252415FF" w14:textId="77777777" w:rsidR="00A76FD4" w:rsidRDefault="00A76FD4">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_Toc385178526 \h </w:instrText>
          </w:r>
          <w:r>
            <w:rPr>
              <w:noProof/>
            </w:rPr>
          </w:r>
          <w:r>
            <w:rPr>
              <w:noProof/>
            </w:rPr>
            <w:fldChar w:fldCharType="separate"/>
          </w:r>
          <w:r>
            <w:rPr>
              <w:noProof/>
            </w:rPr>
            <w:t>25</w:t>
          </w:r>
          <w:r>
            <w:rPr>
              <w:noProof/>
            </w:rPr>
            <w:fldChar w:fldCharType="end"/>
          </w:r>
        </w:p>
        <w:p w14:paraId="746C96CC" w14:textId="77777777" w:rsidR="00A76FD4" w:rsidRDefault="00A76FD4">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_Toc385178527 \h </w:instrText>
          </w:r>
          <w:r>
            <w:rPr>
              <w:noProof/>
            </w:rPr>
          </w:r>
          <w:r>
            <w:rPr>
              <w:noProof/>
            </w:rPr>
            <w:fldChar w:fldCharType="separate"/>
          </w:r>
          <w:r>
            <w:rPr>
              <w:noProof/>
            </w:rPr>
            <w:t>27</w:t>
          </w:r>
          <w:r>
            <w:rPr>
              <w:noProof/>
            </w:rPr>
            <w:fldChar w:fldCharType="end"/>
          </w:r>
        </w:p>
        <w:p w14:paraId="04E21509"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_Toc385178528 \h </w:instrText>
          </w:r>
          <w:r>
            <w:rPr>
              <w:noProof/>
            </w:rPr>
          </w:r>
          <w:r>
            <w:rPr>
              <w:noProof/>
            </w:rPr>
            <w:fldChar w:fldCharType="separate"/>
          </w:r>
          <w:r>
            <w:rPr>
              <w:noProof/>
            </w:rPr>
            <w:t>27</w:t>
          </w:r>
          <w:r>
            <w:rPr>
              <w:noProof/>
            </w:rPr>
            <w:fldChar w:fldCharType="end"/>
          </w:r>
        </w:p>
        <w:p w14:paraId="704DB6BC" w14:textId="77777777" w:rsidR="00A76FD4" w:rsidRDefault="00A76FD4">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_Toc385178529 \h </w:instrText>
          </w:r>
          <w:r>
            <w:rPr>
              <w:noProof/>
            </w:rPr>
          </w:r>
          <w:r>
            <w:rPr>
              <w:noProof/>
            </w:rPr>
            <w:fldChar w:fldCharType="separate"/>
          </w:r>
          <w:r>
            <w:rPr>
              <w:noProof/>
            </w:rPr>
            <w:t>27</w:t>
          </w:r>
          <w:r>
            <w:rPr>
              <w:noProof/>
            </w:rPr>
            <w:fldChar w:fldCharType="end"/>
          </w:r>
        </w:p>
        <w:p w14:paraId="70683A89" w14:textId="77777777" w:rsidR="00A76FD4" w:rsidRDefault="00A76FD4">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_Toc385178530 \h </w:instrText>
          </w:r>
          <w:r>
            <w:rPr>
              <w:noProof/>
            </w:rPr>
          </w:r>
          <w:r>
            <w:rPr>
              <w:noProof/>
            </w:rPr>
            <w:fldChar w:fldCharType="separate"/>
          </w:r>
          <w:r>
            <w:rPr>
              <w:noProof/>
            </w:rPr>
            <w:t>28</w:t>
          </w:r>
          <w:r>
            <w:rPr>
              <w:noProof/>
            </w:rPr>
            <w:fldChar w:fldCharType="end"/>
          </w:r>
        </w:p>
        <w:p w14:paraId="699A9DDE"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_Toc385178531 \h </w:instrText>
          </w:r>
          <w:r>
            <w:rPr>
              <w:noProof/>
            </w:rPr>
          </w:r>
          <w:r>
            <w:rPr>
              <w:noProof/>
            </w:rPr>
            <w:fldChar w:fldCharType="separate"/>
          </w:r>
          <w:r>
            <w:rPr>
              <w:noProof/>
            </w:rPr>
            <w:t>29</w:t>
          </w:r>
          <w:r>
            <w:rPr>
              <w:noProof/>
            </w:rPr>
            <w:fldChar w:fldCharType="end"/>
          </w:r>
        </w:p>
        <w:p w14:paraId="6BA7307A" w14:textId="77777777" w:rsidR="00A76FD4" w:rsidRDefault="00A76FD4">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_Toc385178532 \h </w:instrText>
          </w:r>
          <w:r>
            <w:rPr>
              <w:noProof/>
            </w:rPr>
          </w:r>
          <w:r>
            <w:rPr>
              <w:noProof/>
            </w:rPr>
            <w:fldChar w:fldCharType="separate"/>
          </w:r>
          <w:r>
            <w:rPr>
              <w:noProof/>
            </w:rPr>
            <w:t>30</w:t>
          </w:r>
          <w:r>
            <w:rPr>
              <w:noProof/>
            </w:rPr>
            <w:fldChar w:fldCharType="end"/>
          </w:r>
        </w:p>
        <w:p w14:paraId="07FBA891"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_Toc385178533 \h </w:instrText>
          </w:r>
          <w:r>
            <w:rPr>
              <w:noProof/>
            </w:rPr>
          </w:r>
          <w:r>
            <w:rPr>
              <w:noProof/>
            </w:rPr>
            <w:fldChar w:fldCharType="separate"/>
          </w:r>
          <w:r>
            <w:rPr>
              <w:noProof/>
            </w:rPr>
            <w:t>30</w:t>
          </w:r>
          <w:r>
            <w:rPr>
              <w:noProof/>
            </w:rPr>
            <w:fldChar w:fldCharType="end"/>
          </w:r>
        </w:p>
        <w:p w14:paraId="5C7E7A0C"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_Toc385178534 \h </w:instrText>
          </w:r>
          <w:r>
            <w:rPr>
              <w:noProof/>
            </w:rPr>
          </w:r>
          <w:r>
            <w:rPr>
              <w:noProof/>
            </w:rPr>
            <w:fldChar w:fldCharType="separate"/>
          </w:r>
          <w:r>
            <w:rPr>
              <w:noProof/>
            </w:rPr>
            <w:t>30</w:t>
          </w:r>
          <w:r>
            <w:rPr>
              <w:noProof/>
            </w:rPr>
            <w:fldChar w:fldCharType="end"/>
          </w:r>
        </w:p>
        <w:p w14:paraId="7B1D011D" w14:textId="77777777" w:rsidR="00A76FD4" w:rsidRDefault="00A76FD4">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_Toc385178535 \h </w:instrText>
          </w:r>
          <w:r>
            <w:rPr>
              <w:noProof/>
            </w:rPr>
          </w:r>
          <w:r>
            <w:rPr>
              <w:noProof/>
            </w:rPr>
            <w:fldChar w:fldCharType="separate"/>
          </w:r>
          <w:r>
            <w:rPr>
              <w:noProof/>
            </w:rPr>
            <w:t>30</w:t>
          </w:r>
          <w:r>
            <w:rPr>
              <w:noProof/>
            </w:rPr>
            <w:fldChar w:fldCharType="end"/>
          </w:r>
        </w:p>
        <w:p w14:paraId="22C09ED0" w14:textId="77777777" w:rsidR="00A76FD4" w:rsidRDefault="00A76FD4">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_Toc385178536 \h </w:instrText>
          </w:r>
          <w:r>
            <w:rPr>
              <w:noProof/>
            </w:rPr>
          </w:r>
          <w:r>
            <w:rPr>
              <w:noProof/>
            </w:rPr>
            <w:fldChar w:fldCharType="separate"/>
          </w:r>
          <w:r>
            <w:rPr>
              <w:noProof/>
            </w:rPr>
            <w:t>31</w:t>
          </w:r>
          <w:r>
            <w:rPr>
              <w:noProof/>
            </w:rPr>
            <w:fldChar w:fldCharType="end"/>
          </w:r>
        </w:p>
        <w:p w14:paraId="52994CFB" w14:textId="77777777" w:rsidR="00A76FD4" w:rsidRDefault="00A76FD4">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_Toc385178537 \h </w:instrText>
          </w:r>
          <w:r>
            <w:rPr>
              <w:noProof/>
            </w:rPr>
          </w:r>
          <w:r>
            <w:rPr>
              <w:noProof/>
            </w:rPr>
            <w:fldChar w:fldCharType="separate"/>
          </w:r>
          <w:r>
            <w:rPr>
              <w:noProof/>
            </w:rPr>
            <w:t>32</w:t>
          </w:r>
          <w:r>
            <w:rPr>
              <w:noProof/>
            </w:rPr>
            <w:fldChar w:fldCharType="end"/>
          </w:r>
        </w:p>
        <w:p w14:paraId="5E2B1498"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_Toc385178538 \h </w:instrText>
          </w:r>
          <w:r>
            <w:rPr>
              <w:noProof/>
            </w:rPr>
          </w:r>
          <w:r>
            <w:rPr>
              <w:noProof/>
            </w:rPr>
            <w:fldChar w:fldCharType="separate"/>
          </w:r>
          <w:r>
            <w:rPr>
              <w:noProof/>
            </w:rPr>
            <w:t>32</w:t>
          </w:r>
          <w:r>
            <w:rPr>
              <w:noProof/>
            </w:rPr>
            <w:fldChar w:fldCharType="end"/>
          </w:r>
        </w:p>
        <w:p w14:paraId="35C1FC23"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_Toc385178539 \h </w:instrText>
          </w:r>
          <w:r>
            <w:rPr>
              <w:noProof/>
            </w:rPr>
          </w:r>
          <w:r>
            <w:rPr>
              <w:noProof/>
            </w:rPr>
            <w:fldChar w:fldCharType="separate"/>
          </w:r>
          <w:r>
            <w:rPr>
              <w:noProof/>
            </w:rPr>
            <w:t>35</w:t>
          </w:r>
          <w:r>
            <w:rPr>
              <w:noProof/>
            </w:rPr>
            <w:fldChar w:fldCharType="end"/>
          </w:r>
        </w:p>
        <w:p w14:paraId="6DF29A49"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_Toc385178540 \h </w:instrText>
          </w:r>
          <w:r>
            <w:rPr>
              <w:noProof/>
            </w:rPr>
          </w:r>
          <w:r>
            <w:rPr>
              <w:noProof/>
            </w:rPr>
            <w:fldChar w:fldCharType="separate"/>
          </w:r>
          <w:r>
            <w:rPr>
              <w:noProof/>
            </w:rPr>
            <w:t>36</w:t>
          </w:r>
          <w:r>
            <w:rPr>
              <w:noProof/>
            </w:rPr>
            <w:fldChar w:fldCharType="end"/>
          </w:r>
        </w:p>
        <w:p w14:paraId="0F15DEFB" w14:textId="77777777" w:rsidR="00A76FD4" w:rsidRDefault="00A76FD4">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_Toc385178541 \h </w:instrText>
          </w:r>
          <w:r>
            <w:rPr>
              <w:noProof/>
            </w:rPr>
          </w:r>
          <w:r>
            <w:rPr>
              <w:noProof/>
            </w:rPr>
            <w:fldChar w:fldCharType="separate"/>
          </w:r>
          <w:r>
            <w:rPr>
              <w:noProof/>
            </w:rPr>
            <w:t>37</w:t>
          </w:r>
          <w:r>
            <w:rPr>
              <w:noProof/>
            </w:rPr>
            <w:fldChar w:fldCharType="end"/>
          </w:r>
        </w:p>
        <w:p w14:paraId="5517EB6B"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_Toc385178542 \h </w:instrText>
          </w:r>
          <w:r>
            <w:rPr>
              <w:noProof/>
            </w:rPr>
          </w:r>
          <w:r>
            <w:rPr>
              <w:noProof/>
            </w:rPr>
            <w:fldChar w:fldCharType="separate"/>
          </w:r>
          <w:r>
            <w:rPr>
              <w:noProof/>
            </w:rPr>
            <w:t>37</w:t>
          </w:r>
          <w:r>
            <w:rPr>
              <w:noProof/>
            </w:rPr>
            <w:fldChar w:fldCharType="end"/>
          </w:r>
        </w:p>
        <w:p w14:paraId="11AF5678"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_Toc385178543 \h </w:instrText>
          </w:r>
          <w:r>
            <w:rPr>
              <w:noProof/>
            </w:rPr>
          </w:r>
          <w:r>
            <w:rPr>
              <w:noProof/>
            </w:rPr>
            <w:fldChar w:fldCharType="separate"/>
          </w:r>
          <w:r>
            <w:rPr>
              <w:noProof/>
            </w:rPr>
            <w:t>38</w:t>
          </w:r>
          <w:r>
            <w:rPr>
              <w:noProof/>
            </w:rPr>
            <w:fldChar w:fldCharType="end"/>
          </w:r>
        </w:p>
        <w:p w14:paraId="0E94F0F8" w14:textId="77777777" w:rsidR="00A76FD4" w:rsidRDefault="00A76FD4">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_Toc385178544 \h </w:instrText>
          </w:r>
          <w:r>
            <w:rPr>
              <w:noProof/>
            </w:rPr>
          </w:r>
          <w:r>
            <w:rPr>
              <w:noProof/>
            </w:rPr>
            <w:fldChar w:fldCharType="separate"/>
          </w:r>
          <w:r>
            <w:rPr>
              <w:noProof/>
            </w:rPr>
            <w:t>38</w:t>
          </w:r>
          <w:r>
            <w:rPr>
              <w:noProof/>
            </w:rPr>
            <w:fldChar w:fldCharType="end"/>
          </w:r>
        </w:p>
        <w:p w14:paraId="02ED167D" w14:textId="77777777" w:rsidR="00A76FD4" w:rsidRDefault="00A76FD4">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_Toc385178545 \h </w:instrText>
          </w:r>
          <w:r>
            <w:rPr>
              <w:noProof/>
            </w:rPr>
          </w:r>
          <w:r>
            <w:rPr>
              <w:noProof/>
            </w:rPr>
            <w:fldChar w:fldCharType="separate"/>
          </w:r>
          <w:r>
            <w:rPr>
              <w:noProof/>
            </w:rPr>
            <w:t>39</w:t>
          </w:r>
          <w:r>
            <w:rPr>
              <w:noProof/>
            </w:rPr>
            <w:fldChar w:fldCharType="end"/>
          </w:r>
        </w:p>
        <w:p w14:paraId="5C847C52"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_Toc385178546 \h </w:instrText>
          </w:r>
          <w:r>
            <w:rPr>
              <w:noProof/>
            </w:rPr>
          </w:r>
          <w:r>
            <w:rPr>
              <w:noProof/>
            </w:rPr>
            <w:fldChar w:fldCharType="separate"/>
          </w:r>
          <w:r>
            <w:rPr>
              <w:noProof/>
            </w:rPr>
            <w:t>40</w:t>
          </w:r>
          <w:r>
            <w:rPr>
              <w:noProof/>
            </w:rPr>
            <w:fldChar w:fldCharType="end"/>
          </w:r>
        </w:p>
        <w:p w14:paraId="61A2377F" w14:textId="77777777" w:rsidR="00A76FD4" w:rsidRDefault="00A76FD4">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_Toc385178547 \h </w:instrText>
          </w:r>
          <w:r>
            <w:rPr>
              <w:noProof/>
            </w:rPr>
          </w:r>
          <w:r>
            <w:rPr>
              <w:noProof/>
            </w:rPr>
            <w:fldChar w:fldCharType="separate"/>
          </w:r>
          <w:r>
            <w:rPr>
              <w:noProof/>
            </w:rPr>
            <w:t>40</w:t>
          </w:r>
          <w:r>
            <w:rPr>
              <w:noProof/>
            </w:rPr>
            <w:fldChar w:fldCharType="end"/>
          </w:r>
        </w:p>
        <w:p w14:paraId="2737EE96" w14:textId="77777777" w:rsidR="00A76FD4" w:rsidRDefault="00A76FD4">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_Toc385178548 \h </w:instrText>
          </w:r>
          <w:r>
            <w:rPr>
              <w:noProof/>
            </w:rPr>
          </w:r>
          <w:r>
            <w:rPr>
              <w:noProof/>
            </w:rPr>
            <w:fldChar w:fldCharType="separate"/>
          </w:r>
          <w:r>
            <w:rPr>
              <w:noProof/>
            </w:rPr>
            <w:t>41</w:t>
          </w:r>
          <w:r>
            <w:rPr>
              <w:noProof/>
            </w:rPr>
            <w:fldChar w:fldCharType="end"/>
          </w:r>
        </w:p>
        <w:p w14:paraId="27C8B61A"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_Toc385178549 \h </w:instrText>
          </w:r>
          <w:r>
            <w:rPr>
              <w:noProof/>
            </w:rPr>
          </w:r>
          <w:r>
            <w:rPr>
              <w:noProof/>
            </w:rPr>
            <w:fldChar w:fldCharType="separate"/>
          </w:r>
          <w:r>
            <w:rPr>
              <w:noProof/>
            </w:rPr>
            <w:t>45</w:t>
          </w:r>
          <w:r>
            <w:rPr>
              <w:noProof/>
            </w:rPr>
            <w:fldChar w:fldCharType="end"/>
          </w:r>
        </w:p>
        <w:p w14:paraId="59FED378" w14:textId="77777777" w:rsidR="00A76FD4" w:rsidRDefault="00A76FD4">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_Toc385178550 \h </w:instrText>
          </w:r>
          <w:r>
            <w:rPr>
              <w:noProof/>
            </w:rPr>
          </w:r>
          <w:r>
            <w:rPr>
              <w:noProof/>
            </w:rPr>
            <w:fldChar w:fldCharType="separate"/>
          </w:r>
          <w:r>
            <w:rPr>
              <w:noProof/>
            </w:rPr>
            <w:t>45</w:t>
          </w:r>
          <w:r>
            <w:rPr>
              <w:noProof/>
            </w:rPr>
            <w:fldChar w:fldCharType="end"/>
          </w:r>
        </w:p>
        <w:p w14:paraId="20037C23" w14:textId="77777777" w:rsidR="00A76FD4" w:rsidRDefault="00A76FD4">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_Toc385178551 \h </w:instrText>
          </w:r>
          <w:r>
            <w:rPr>
              <w:noProof/>
            </w:rPr>
          </w:r>
          <w:r>
            <w:rPr>
              <w:noProof/>
            </w:rPr>
            <w:fldChar w:fldCharType="separate"/>
          </w:r>
          <w:r>
            <w:rPr>
              <w:noProof/>
            </w:rPr>
            <w:t>45</w:t>
          </w:r>
          <w:r>
            <w:rPr>
              <w:noProof/>
            </w:rPr>
            <w:fldChar w:fldCharType="end"/>
          </w:r>
        </w:p>
        <w:p w14:paraId="40BE0083"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_Toc385178552 \h </w:instrText>
          </w:r>
          <w:r>
            <w:rPr>
              <w:noProof/>
            </w:rPr>
          </w:r>
          <w:r>
            <w:rPr>
              <w:noProof/>
            </w:rPr>
            <w:fldChar w:fldCharType="separate"/>
          </w:r>
          <w:r>
            <w:rPr>
              <w:noProof/>
            </w:rPr>
            <w:t>49</w:t>
          </w:r>
          <w:r>
            <w:rPr>
              <w:noProof/>
            </w:rPr>
            <w:fldChar w:fldCharType="end"/>
          </w:r>
        </w:p>
        <w:p w14:paraId="54268B76" w14:textId="77777777" w:rsidR="00A76FD4" w:rsidRDefault="00A76FD4">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_Toc385178553 \h </w:instrText>
          </w:r>
          <w:r>
            <w:rPr>
              <w:noProof/>
            </w:rPr>
          </w:r>
          <w:r>
            <w:rPr>
              <w:noProof/>
            </w:rPr>
            <w:fldChar w:fldCharType="separate"/>
          </w:r>
          <w:r>
            <w:rPr>
              <w:noProof/>
            </w:rPr>
            <w:t>51</w:t>
          </w:r>
          <w:r>
            <w:rPr>
              <w:noProof/>
            </w:rPr>
            <w:fldChar w:fldCharType="end"/>
          </w:r>
        </w:p>
        <w:p w14:paraId="65C120F4"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_Toc385178554 \h </w:instrText>
          </w:r>
          <w:r>
            <w:rPr>
              <w:noProof/>
            </w:rPr>
          </w:r>
          <w:r>
            <w:rPr>
              <w:noProof/>
            </w:rPr>
            <w:fldChar w:fldCharType="separate"/>
          </w:r>
          <w:r>
            <w:rPr>
              <w:noProof/>
            </w:rPr>
            <w:t>51</w:t>
          </w:r>
          <w:r>
            <w:rPr>
              <w:noProof/>
            </w:rPr>
            <w:fldChar w:fldCharType="end"/>
          </w:r>
        </w:p>
        <w:p w14:paraId="3D1A30D8"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_Toc385178555 \h </w:instrText>
          </w:r>
          <w:r>
            <w:rPr>
              <w:noProof/>
            </w:rPr>
          </w:r>
          <w:r>
            <w:rPr>
              <w:noProof/>
            </w:rPr>
            <w:fldChar w:fldCharType="separate"/>
          </w:r>
          <w:r>
            <w:rPr>
              <w:noProof/>
            </w:rPr>
            <w:t>51</w:t>
          </w:r>
          <w:r>
            <w:rPr>
              <w:noProof/>
            </w:rPr>
            <w:fldChar w:fldCharType="end"/>
          </w:r>
        </w:p>
        <w:p w14:paraId="30D0A024" w14:textId="77777777" w:rsidR="00A76FD4" w:rsidRDefault="00A76FD4">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_Toc385178556 \h </w:instrText>
          </w:r>
          <w:r>
            <w:rPr>
              <w:noProof/>
            </w:rPr>
          </w:r>
          <w:r>
            <w:rPr>
              <w:noProof/>
            </w:rPr>
            <w:fldChar w:fldCharType="separate"/>
          </w:r>
          <w:r>
            <w:rPr>
              <w:noProof/>
            </w:rPr>
            <w:t>51</w:t>
          </w:r>
          <w:r>
            <w:rPr>
              <w:noProof/>
            </w:rPr>
            <w:fldChar w:fldCharType="end"/>
          </w:r>
        </w:p>
        <w:p w14:paraId="4E9C5E78" w14:textId="77777777" w:rsidR="00A76FD4" w:rsidRDefault="00A76FD4">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_Toc385178557 \h </w:instrText>
          </w:r>
          <w:r>
            <w:rPr>
              <w:noProof/>
            </w:rPr>
          </w:r>
          <w:r>
            <w:rPr>
              <w:noProof/>
            </w:rPr>
            <w:fldChar w:fldCharType="separate"/>
          </w:r>
          <w:r>
            <w:rPr>
              <w:noProof/>
            </w:rPr>
            <w:t>52</w:t>
          </w:r>
          <w:r>
            <w:rPr>
              <w:noProof/>
            </w:rPr>
            <w:fldChar w:fldCharType="end"/>
          </w:r>
        </w:p>
        <w:p w14:paraId="5FE0EFD1"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_Toc385178558 \h </w:instrText>
          </w:r>
          <w:r>
            <w:rPr>
              <w:noProof/>
            </w:rPr>
          </w:r>
          <w:r>
            <w:rPr>
              <w:noProof/>
            </w:rPr>
            <w:fldChar w:fldCharType="separate"/>
          </w:r>
          <w:r>
            <w:rPr>
              <w:noProof/>
            </w:rPr>
            <w:t>53</w:t>
          </w:r>
          <w:r>
            <w:rPr>
              <w:noProof/>
            </w:rPr>
            <w:fldChar w:fldCharType="end"/>
          </w:r>
        </w:p>
        <w:p w14:paraId="535D170A" w14:textId="77777777" w:rsidR="00A76FD4" w:rsidRDefault="00A76FD4">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_Toc385178559 \h </w:instrText>
          </w:r>
          <w:r>
            <w:rPr>
              <w:noProof/>
            </w:rPr>
          </w:r>
          <w:r>
            <w:rPr>
              <w:noProof/>
            </w:rPr>
            <w:fldChar w:fldCharType="separate"/>
          </w:r>
          <w:r>
            <w:rPr>
              <w:noProof/>
            </w:rPr>
            <w:t>53</w:t>
          </w:r>
          <w:r>
            <w:rPr>
              <w:noProof/>
            </w:rPr>
            <w:fldChar w:fldCharType="end"/>
          </w:r>
        </w:p>
        <w:p w14:paraId="3549CCF9" w14:textId="77777777" w:rsidR="00A76FD4" w:rsidRDefault="00A76FD4">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_Toc385178560 \h </w:instrText>
          </w:r>
          <w:r>
            <w:rPr>
              <w:noProof/>
            </w:rPr>
          </w:r>
          <w:r>
            <w:rPr>
              <w:noProof/>
            </w:rPr>
            <w:fldChar w:fldCharType="separate"/>
          </w:r>
          <w:r>
            <w:rPr>
              <w:noProof/>
            </w:rPr>
            <w:t>53</w:t>
          </w:r>
          <w:r>
            <w:rPr>
              <w:noProof/>
            </w:rPr>
            <w:fldChar w:fldCharType="end"/>
          </w:r>
        </w:p>
        <w:p w14:paraId="6B494D56" w14:textId="77777777" w:rsidR="00A76FD4" w:rsidRDefault="00A76FD4">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_Toc385178561 \h </w:instrText>
          </w:r>
          <w:r>
            <w:rPr>
              <w:noProof/>
            </w:rPr>
          </w:r>
          <w:r>
            <w:rPr>
              <w:noProof/>
            </w:rPr>
            <w:fldChar w:fldCharType="separate"/>
          </w:r>
          <w:r>
            <w:rPr>
              <w:noProof/>
            </w:rPr>
            <w:t>55</w:t>
          </w:r>
          <w:r>
            <w:rPr>
              <w:noProof/>
            </w:rPr>
            <w:fldChar w:fldCharType="end"/>
          </w:r>
        </w:p>
        <w:p w14:paraId="7628D71F" w14:textId="77777777" w:rsidR="00A76FD4" w:rsidRDefault="00A76FD4">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_Toc385178562 \h </w:instrText>
          </w:r>
          <w:r>
            <w:rPr>
              <w:noProof/>
            </w:rPr>
          </w:r>
          <w:r>
            <w:rPr>
              <w:noProof/>
            </w:rPr>
            <w:fldChar w:fldCharType="separate"/>
          </w:r>
          <w:r>
            <w:rPr>
              <w:noProof/>
            </w:rPr>
            <w:t>56</w:t>
          </w:r>
          <w:r>
            <w:rPr>
              <w:noProof/>
            </w:rPr>
            <w:fldChar w:fldCharType="end"/>
          </w:r>
        </w:p>
        <w:p w14:paraId="17D1BC45" w14:textId="77777777" w:rsidR="00A76FD4" w:rsidRDefault="00A76FD4">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_Toc385178563 \h </w:instrText>
          </w:r>
          <w:r>
            <w:rPr>
              <w:noProof/>
            </w:rPr>
          </w:r>
          <w:r>
            <w:rPr>
              <w:noProof/>
            </w:rPr>
            <w:fldChar w:fldCharType="separate"/>
          </w:r>
          <w:r>
            <w:rPr>
              <w:noProof/>
            </w:rPr>
            <w:t>57</w:t>
          </w:r>
          <w:r>
            <w:rPr>
              <w:noProof/>
            </w:rPr>
            <w:fldChar w:fldCharType="end"/>
          </w:r>
        </w:p>
        <w:p w14:paraId="64306E38" w14:textId="77777777" w:rsidR="00A76FD4" w:rsidRDefault="00A76FD4">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_Toc385178564 \h </w:instrText>
          </w:r>
          <w:r>
            <w:rPr>
              <w:noProof/>
            </w:rPr>
          </w:r>
          <w:r>
            <w:rPr>
              <w:noProof/>
            </w:rPr>
            <w:fldChar w:fldCharType="separate"/>
          </w:r>
          <w:r>
            <w:rPr>
              <w:noProof/>
            </w:rPr>
            <w:t>58</w:t>
          </w:r>
          <w:r>
            <w:rPr>
              <w:noProof/>
            </w:rPr>
            <w:fldChar w:fldCharType="end"/>
          </w:r>
        </w:p>
        <w:p w14:paraId="31013B4D"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_Toc385178565 \h </w:instrText>
          </w:r>
          <w:r>
            <w:rPr>
              <w:noProof/>
            </w:rPr>
          </w:r>
          <w:r>
            <w:rPr>
              <w:noProof/>
            </w:rPr>
            <w:fldChar w:fldCharType="separate"/>
          </w:r>
          <w:r>
            <w:rPr>
              <w:noProof/>
            </w:rPr>
            <w:t>61</w:t>
          </w:r>
          <w:r>
            <w:rPr>
              <w:noProof/>
            </w:rPr>
            <w:fldChar w:fldCharType="end"/>
          </w:r>
        </w:p>
        <w:p w14:paraId="174CD477"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_Toc385178566 \h </w:instrText>
          </w:r>
          <w:r>
            <w:rPr>
              <w:noProof/>
            </w:rPr>
          </w:r>
          <w:r>
            <w:rPr>
              <w:noProof/>
            </w:rPr>
            <w:fldChar w:fldCharType="separate"/>
          </w:r>
          <w:r>
            <w:rPr>
              <w:noProof/>
            </w:rPr>
            <w:t>62</w:t>
          </w:r>
          <w:r>
            <w:rPr>
              <w:noProof/>
            </w:rPr>
            <w:fldChar w:fldCharType="end"/>
          </w:r>
        </w:p>
        <w:p w14:paraId="797F8463" w14:textId="77777777" w:rsidR="00A76FD4" w:rsidRDefault="00A76FD4">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_Toc385178567 \h </w:instrText>
          </w:r>
          <w:r>
            <w:rPr>
              <w:noProof/>
            </w:rPr>
          </w:r>
          <w:r>
            <w:rPr>
              <w:noProof/>
            </w:rPr>
            <w:fldChar w:fldCharType="separate"/>
          </w:r>
          <w:r>
            <w:rPr>
              <w:noProof/>
            </w:rPr>
            <w:t>63</w:t>
          </w:r>
          <w:r>
            <w:rPr>
              <w:noProof/>
            </w:rPr>
            <w:fldChar w:fldCharType="end"/>
          </w:r>
        </w:p>
        <w:p w14:paraId="2C06BBC8"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_Toc385178568 \h </w:instrText>
          </w:r>
          <w:r>
            <w:rPr>
              <w:noProof/>
            </w:rPr>
          </w:r>
          <w:r>
            <w:rPr>
              <w:noProof/>
            </w:rPr>
            <w:fldChar w:fldCharType="separate"/>
          </w:r>
          <w:r>
            <w:rPr>
              <w:noProof/>
            </w:rPr>
            <w:t>63</w:t>
          </w:r>
          <w:r>
            <w:rPr>
              <w:noProof/>
            </w:rPr>
            <w:fldChar w:fldCharType="end"/>
          </w:r>
        </w:p>
        <w:p w14:paraId="195EBE33" w14:textId="77777777" w:rsidR="00A76FD4" w:rsidRDefault="00A76FD4">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_Toc385178569 \h </w:instrText>
          </w:r>
          <w:r>
            <w:rPr>
              <w:noProof/>
            </w:rPr>
          </w:r>
          <w:r>
            <w:rPr>
              <w:noProof/>
            </w:rPr>
            <w:fldChar w:fldCharType="separate"/>
          </w:r>
          <w:r>
            <w:rPr>
              <w:noProof/>
            </w:rPr>
            <w:t>64</w:t>
          </w:r>
          <w:r>
            <w:rPr>
              <w:noProof/>
            </w:rPr>
            <w:fldChar w:fldCharType="end"/>
          </w:r>
        </w:p>
        <w:p w14:paraId="62B37C7F" w14:textId="77777777" w:rsidR="00A76FD4" w:rsidRDefault="00A76FD4">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_Toc385178570 \h </w:instrText>
          </w:r>
          <w:r>
            <w:rPr>
              <w:noProof/>
            </w:rPr>
          </w:r>
          <w:r>
            <w:rPr>
              <w:noProof/>
            </w:rPr>
            <w:fldChar w:fldCharType="separate"/>
          </w:r>
          <w:r>
            <w:rPr>
              <w:noProof/>
            </w:rPr>
            <w:t>64</w:t>
          </w:r>
          <w:r>
            <w:rPr>
              <w:noProof/>
            </w:rPr>
            <w:fldChar w:fldCharType="end"/>
          </w:r>
        </w:p>
        <w:p w14:paraId="1ABC0967" w14:textId="77777777" w:rsidR="00A76FD4" w:rsidRDefault="00A76FD4">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_Toc385178571 \h </w:instrText>
          </w:r>
          <w:r>
            <w:rPr>
              <w:noProof/>
            </w:rPr>
          </w:r>
          <w:r>
            <w:rPr>
              <w:noProof/>
            </w:rPr>
            <w:fldChar w:fldCharType="separate"/>
          </w:r>
          <w:r>
            <w:rPr>
              <w:noProof/>
            </w:rPr>
            <w:t>65</w:t>
          </w:r>
          <w:r>
            <w:rPr>
              <w:noProof/>
            </w:rPr>
            <w:fldChar w:fldCharType="end"/>
          </w:r>
        </w:p>
        <w:p w14:paraId="3AC17229" w14:textId="77777777" w:rsidR="00A76FD4" w:rsidRDefault="00A76FD4">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_Toc385178572 \h </w:instrText>
          </w:r>
          <w:r>
            <w:rPr>
              <w:noProof/>
            </w:rPr>
          </w:r>
          <w:r>
            <w:rPr>
              <w:noProof/>
            </w:rPr>
            <w:fldChar w:fldCharType="separate"/>
          </w:r>
          <w:r>
            <w:rPr>
              <w:noProof/>
            </w:rPr>
            <w:t>66</w:t>
          </w:r>
          <w:r>
            <w:rPr>
              <w:noProof/>
            </w:rPr>
            <w:fldChar w:fldCharType="end"/>
          </w:r>
        </w:p>
        <w:p w14:paraId="2A455C26" w14:textId="77777777" w:rsidR="00A76FD4" w:rsidRDefault="00A76FD4">
          <w:pPr>
            <w:pStyle w:val="TOC1"/>
            <w:tabs>
              <w:tab w:val="left" w:pos="466"/>
              <w:tab w:val="right" w:pos="8268"/>
            </w:tabs>
            <w:rPr>
              <w:rFonts w:eastAsiaTheme="minorEastAsia"/>
              <w:b w:val="0"/>
              <w:noProof/>
              <w:sz w:val="24"/>
              <w:szCs w:val="24"/>
              <w:lang w:eastAsia="ja-JP"/>
            </w:rPr>
          </w:pPr>
          <w:r w:rsidRPr="00A92008">
            <w:rPr>
              <w:rFonts w:ascii="Palatino Linotype" w:hAnsi="Palatino Linotype"/>
              <w:noProof/>
            </w:rPr>
            <w:t>A.</w:t>
          </w:r>
          <w:r>
            <w:rPr>
              <w:rFonts w:eastAsiaTheme="minorEastAsia"/>
              <w:b w:val="0"/>
              <w:noProof/>
              <w:sz w:val="24"/>
              <w:szCs w:val="24"/>
              <w:lang w:eastAsia="ja-JP"/>
            </w:rPr>
            <w:tab/>
          </w:r>
          <w:r w:rsidRPr="00A92008">
            <w:rPr>
              <w:rFonts w:ascii="Palatino Linotype" w:hAnsi="Palatino Linotype"/>
              <w:noProof/>
            </w:rPr>
            <w:t>Appendix</w:t>
          </w:r>
          <w:r>
            <w:rPr>
              <w:noProof/>
            </w:rPr>
            <w:tab/>
          </w:r>
          <w:r>
            <w:rPr>
              <w:noProof/>
            </w:rPr>
            <w:fldChar w:fldCharType="begin"/>
          </w:r>
          <w:r>
            <w:rPr>
              <w:noProof/>
            </w:rPr>
            <w:instrText xml:space="preserve"> PAGEREF _Toc385178573 \h </w:instrText>
          </w:r>
          <w:r>
            <w:rPr>
              <w:noProof/>
            </w:rPr>
          </w:r>
          <w:r>
            <w:rPr>
              <w:noProof/>
            </w:rPr>
            <w:fldChar w:fldCharType="separate"/>
          </w:r>
          <w:r>
            <w:rPr>
              <w:noProof/>
            </w:rPr>
            <w:t>78</w:t>
          </w:r>
          <w:r>
            <w:rPr>
              <w:noProof/>
            </w:rPr>
            <w:fldChar w:fldCharType="end"/>
          </w:r>
        </w:p>
        <w:p w14:paraId="41ECDBB2" w14:textId="77777777" w:rsidR="00A76FD4" w:rsidRDefault="00A76FD4">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_Toc385178574 \h </w:instrText>
          </w:r>
          <w:r>
            <w:rPr>
              <w:noProof/>
            </w:rPr>
          </w:r>
          <w:r>
            <w:rPr>
              <w:noProof/>
            </w:rPr>
            <w:fldChar w:fldCharType="separate"/>
          </w:r>
          <w:r>
            <w:rPr>
              <w:noProof/>
            </w:rPr>
            <w:t>78</w:t>
          </w:r>
          <w:r>
            <w:rPr>
              <w:noProof/>
            </w:rPr>
            <w:fldChar w:fldCharType="end"/>
          </w:r>
        </w:p>
        <w:p w14:paraId="36B516DA" w14:textId="77777777" w:rsidR="00A76FD4" w:rsidRDefault="00A76FD4">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_Toc385178575 \h </w:instrText>
          </w:r>
          <w:r>
            <w:rPr>
              <w:noProof/>
            </w:rPr>
          </w:r>
          <w:r>
            <w:rPr>
              <w:noProof/>
            </w:rPr>
            <w:fldChar w:fldCharType="separate"/>
          </w:r>
          <w:r>
            <w:rPr>
              <w:noProof/>
            </w:rPr>
            <w:t>104</w:t>
          </w:r>
          <w:r>
            <w:rPr>
              <w:noProof/>
            </w:rPr>
            <w:fldChar w:fldCharType="end"/>
          </w:r>
        </w:p>
        <w:p w14:paraId="5C3A8535" w14:textId="77777777" w:rsidR="00A76FD4" w:rsidRDefault="00A76FD4">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_Toc385178576 \h </w:instrText>
          </w:r>
          <w:r>
            <w:rPr>
              <w:noProof/>
            </w:rPr>
          </w:r>
          <w:r>
            <w:rPr>
              <w:noProof/>
            </w:rPr>
            <w:fldChar w:fldCharType="separate"/>
          </w:r>
          <w:r>
            <w:rPr>
              <w:noProof/>
            </w:rPr>
            <w:t>112</w:t>
          </w:r>
          <w:r>
            <w:rPr>
              <w:noProof/>
            </w:rPr>
            <w:fldChar w:fldCharType="end"/>
          </w:r>
        </w:p>
        <w:p w14:paraId="4C151E31" w14:textId="77777777" w:rsidR="00A76FD4" w:rsidRDefault="00A76FD4">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_Toc385178577 \h </w:instrText>
          </w:r>
          <w:r>
            <w:rPr>
              <w:noProof/>
            </w:rPr>
          </w:r>
          <w:r>
            <w:rPr>
              <w:noProof/>
            </w:rPr>
            <w:fldChar w:fldCharType="separate"/>
          </w:r>
          <w:r>
            <w:rPr>
              <w:noProof/>
            </w:rPr>
            <w:t>113</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3" w:name="_Toc384627472"/>
      <w:bookmarkStart w:id="4" w:name="_Toc385178497"/>
      <w:r w:rsidRPr="00FC6093">
        <w:lastRenderedPageBreak/>
        <w:t>List of Figures</w:t>
      </w:r>
      <w:bookmarkEnd w:id="3"/>
      <w:bookmarkEnd w:id="4"/>
    </w:p>
    <w:p w14:paraId="055F883F" w14:textId="77777777" w:rsidR="00BD532F" w:rsidRPr="00BD532F" w:rsidRDefault="00BD532F" w:rsidP="00BD532F"/>
    <w:p w14:paraId="27777325" w14:textId="77777777" w:rsidR="000E7A08"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0E7A08">
        <w:rPr>
          <w:noProof/>
        </w:rPr>
        <w:t>Figure 2</w:t>
      </w:r>
      <w:r w:rsidR="000E7A08">
        <w:rPr>
          <w:noProof/>
        </w:rPr>
        <w:noBreakHyphen/>
        <w:t xml:space="preserve">1: Maximum likelihood tree over 35 species. The 11 microsporidia taxa are highlighted in red. Other non-microsporidia taxa include 13 Fungi (green), 2 Metazoa and </w:t>
      </w:r>
      <w:r w:rsidR="000E7A08" w:rsidRPr="00FF6627">
        <w:rPr>
          <w:i/>
          <w:noProof/>
        </w:rPr>
        <w:t>M.brevicollis</w:t>
      </w:r>
      <w:r w:rsidR="000E7A08">
        <w:rPr>
          <w:noProof/>
        </w:rPr>
        <w:t xml:space="preserve">, </w:t>
      </w:r>
      <w:r w:rsidR="000E7A08" w:rsidRPr="00FF6627">
        <w:rPr>
          <w:i/>
          <w:noProof/>
        </w:rPr>
        <w:t>C.owczarzaki</w:t>
      </w:r>
      <w:r w:rsidR="000E7A08">
        <w:rPr>
          <w:noProof/>
        </w:rPr>
        <w:t xml:space="preserve"> (yellow) and 7 out-group species (purple). Internal node labels denote the bootstrap support and only values less than 100 are shown.</w:t>
      </w:r>
      <w:r w:rsidR="000E7A08">
        <w:rPr>
          <w:noProof/>
        </w:rPr>
        <w:tab/>
      </w:r>
      <w:r w:rsidR="000E7A08">
        <w:rPr>
          <w:noProof/>
        </w:rPr>
        <w:fldChar w:fldCharType="begin"/>
      </w:r>
      <w:r w:rsidR="000E7A08">
        <w:rPr>
          <w:noProof/>
        </w:rPr>
        <w:instrText xml:space="preserve"> PAGEREF _Toc385177616 \h </w:instrText>
      </w:r>
      <w:r w:rsidR="000E7A08">
        <w:rPr>
          <w:noProof/>
        </w:rPr>
      </w:r>
      <w:r w:rsidR="000E7A08">
        <w:rPr>
          <w:noProof/>
        </w:rPr>
        <w:fldChar w:fldCharType="separate"/>
      </w:r>
      <w:r w:rsidR="000E7A08">
        <w:rPr>
          <w:noProof/>
        </w:rPr>
        <w:t>13</w:t>
      </w:r>
      <w:r w:rsidR="000E7A08">
        <w:rPr>
          <w:noProof/>
        </w:rPr>
        <w:fldChar w:fldCharType="end"/>
      </w:r>
    </w:p>
    <w:p w14:paraId="2C892384"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_Toc385177617 \h </w:instrText>
      </w:r>
      <w:r>
        <w:rPr>
          <w:noProof/>
        </w:rPr>
      </w:r>
      <w:r>
        <w:rPr>
          <w:noProof/>
        </w:rPr>
        <w:fldChar w:fldCharType="separate"/>
      </w:r>
      <w:r>
        <w:rPr>
          <w:noProof/>
        </w:rPr>
        <w:t>14</w:t>
      </w:r>
      <w:r>
        <w:rPr>
          <w:noProof/>
        </w:rPr>
        <w:fldChar w:fldCharType="end"/>
      </w:r>
    </w:p>
    <w:p w14:paraId="242446F6"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Length distribution of orthologous proteins (orange) and orphan proteins (green) in different microsporidia taxa.</w:t>
      </w:r>
      <w:r>
        <w:rPr>
          <w:noProof/>
        </w:rPr>
        <w:tab/>
      </w:r>
      <w:r>
        <w:rPr>
          <w:noProof/>
        </w:rPr>
        <w:fldChar w:fldCharType="begin"/>
      </w:r>
      <w:r>
        <w:rPr>
          <w:noProof/>
        </w:rPr>
        <w:instrText xml:space="preserve"> PAGEREF _Toc385177618 \h </w:instrText>
      </w:r>
      <w:r>
        <w:rPr>
          <w:noProof/>
        </w:rPr>
      </w:r>
      <w:r>
        <w:rPr>
          <w:noProof/>
        </w:rPr>
        <w:fldChar w:fldCharType="separate"/>
      </w:r>
      <w:r>
        <w:rPr>
          <w:noProof/>
        </w:rPr>
        <w:t>15</w:t>
      </w:r>
      <w:r>
        <w:rPr>
          <w:noProof/>
        </w:rPr>
        <w:fldChar w:fldCharType="end"/>
      </w:r>
    </w:p>
    <w:p w14:paraId="1EC31433"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_Toc385177619 \h </w:instrText>
      </w:r>
      <w:r>
        <w:rPr>
          <w:noProof/>
        </w:rPr>
      </w:r>
      <w:r>
        <w:rPr>
          <w:noProof/>
        </w:rPr>
        <w:fldChar w:fldCharType="separate"/>
      </w:r>
      <w:r>
        <w:rPr>
          <w:noProof/>
        </w:rPr>
        <w:t>16</w:t>
      </w:r>
      <w:r>
        <w:rPr>
          <w:noProof/>
        </w:rPr>
        <w:fldChar w:fldCharType="end"/>
      </w:r>
    </w:p>
    <w:p w14:paraId="3CEAB149"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_Toc385177620 \h </w:instrText>
      </w:r>
      <w:r>
        <w:rPr>
          <w:noProof/>
        </w:rPr>
      </w:r>
      <w:r>
        <w:rPr>
          <w:noProof/>
        </w:rPr>
        <w:fldChar w:fldCharType="separate"/>
      </w:r>
      <w:r>
        <w:rPr>
          <w:noProof/>
        </w:rPr>
        <w:t>18</w:t>
      </w:r>
      <w:r>
        <w:rPr>
          <w:noProof/>
        </w:rPr>
        <w:fldChar w:fldCharType="end"/>
      </w:r>
    </w:p>
    <w:p w14:paraId="129FFF4F"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_Toc385177621 \h </w:instrText>
      </w:r>
      <w:r>
        <w:rPr>
          <w:noProof/>
        </w:rPr>
      </w:r>
      <w:r>
        <w:rPr>
          <w:noProof/>
        </w:rPr>
        <w:fldChar w:fldCharType="separate"/>
      </w:r>
      <w:r>
        <w:rPr>
          <w:noProof/>
        </w:rPr>
        <w:t>21</w:t>
      </w:r>
      <w:r>
        <w:rPr>
          <w:noProof/>
        </w:rPr>
        <w:fldChar w:fldCharType="end"/>
      </w:r>
    </w:p>
    <w:p w14:paraId="1F123F9C"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_Toc385177622 \h </w:instrText>
      </w:r>
      <w:r>
        <w:rPr>
          <w:noProof/>
        </w:rPr>
      </w:r>
      <w:r>
        <w:rPr>
          <w:noProof/>
        </w:rPr>
        <w:fldChar w:fldCharType="separate"/>
      </w:r>
      <w:r>
        <w:rPr>
          <w:noProof/>
        </w:rPr>
        <w:t>23</w:t>
      </w:r>
      <w:r>
        <w:rPr>
          <w:noProof/>
        </w:rPr>
        <w:fldChar w:fldCharType="end"/>
      </w:r>
    </w:p>
    <w:p w14:paraId="1A1F0935"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_Toc385177623 \h </w:instrText>
      </w:r>
      <w:r>
        <w:rPr>
          <w:noProof/>
        </w:rPr>
      </w:r>
      <w:r>
        <w:rPr>
          <w:noProof/>
        </w:rPr>
        <w:fldChar w:fldCharType="separate"/>
      </w:r>
      <w:r>
        <w:rPr>
          <w:noProof/>
        </w:rPr>
        <w:t>23</w:t>
      </w:r>
      <w:r>
        <w:rPr>
          <w:noProof/>
        </w:rPr>
        <w:fldChar w:fldCharType="end"/>
      </w:r>
    </w:p>
    <w:p w14:paraId="33B0FF4F"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_Toc385177624 \h </w:instrText>
      </w:r>
      <w:r>
        <w:rPr>
          <w:noProof/>
        </w:rPr>
      </w:r>
      <w:r>
        <w:rPr>
          <w:noProof/>
        </w:rPr>
        <w:fldChar w:fldCharType="separate"/>
      </w:r>
      <w:r>
        <w:rPr>
          <w:noProof/>
        </w:rPr>
        <w:t>25</w:t>
      </w:r>
      <w:r>
        <w:rPr>
          <w:noProof/>
        </w:rPr>
        <w:fldChar w:fldCharType="end"/>
      </w:r>
    </w:p>
    <w:p w14:paraId="283F575D"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_Toc385177625 \h </w:instrText>
      </w:r>
      <w:r>
        <w:rPr>
          <w:noProof/>
        </w:rPr>
      </w:r>
      <w:r>
        <w:rPr>
          <w:noProof/>
        </w:rPr>
        <w:fldChar w:fldCharType="separate"/>
      </w:r>
      <w:r>
        <w:rPr>
          <w:noProof/>
        </w:rPr>
        <w:t>26</w:t>
      </w:r>
      <w:r>
        <w:rPr>
          <w:noProof/>
        </w:rPr>
        <w:fldChar w:fldCharType="end"/>
      </w:r>
    </w:p>
    <w:p w14:paraId="21074036"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_Toc385177626 \h </w:instrText>
      </w:r>
      <w:r>
        <w:rPr>
          <w:noProof/>
        </w:rPr>
      </w:r>
      <w:r>
        <w:rPr>
          <w:noProof/>
        </w:rPr>
        <w:fldChar w:fldCharType="separate"/>
      </w:r>
      <w:r>
        <w:rPr>
          <w:noProof/>
        </w:rPr>
        <w:t>26</w:t>
      </w:r>
      <w:r>
        <w:rPr>
          <w:noProof/>
        </w:rPr>
        <w:fldChar w:fldCharType="end"/>
      </w:r>
    </w:p>
    <w:p w14:paraId="2E371EA7"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_Toc385177627 \h </w:instrText>
      </w:r>
      <w:r>
        <w:rPr>
          <w:noProof/>
        </w:rPr>
      </w:r>
      <w:r>
        <w:rPr>
          <w:noProof/>
        </w:rPr>
        <w:fldChar w:fldCharType="separate"/>
      </w:r>
      <w:r>
        <w:rPr>
          <w:noProof/>
        </w:rPr>
        <w:t>27</w:t>
      </w:r>
      <w:r>
        <w:rPr>
          <w:noProof/>
        </w:rPr>
        <w:fldChar w:fldCharType="end"/>
      </w:r>
    </w:p>
    <w:p w14:paraId="139FA7A4"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_Toc385177628 \h </w:instrText>
      </w:r>
      <w:r>
        <w:rPr>
          <w:noProof/>
        </w:rPr>
      </w:r>
      <w:r>
        <w:rPr>
          <w:noProof/>
        </w:rPr>
        <w:fldChar w:fldCharType="separate"/>
      </w:r>
      <w:r>
        <w:rPr>
          <w:noProof/>
        </w:rPr>
        <w:t>28</w:t>
      </w:r>
      <w:r>
        <w:rPr>
          <w:noProof/>
        </w:rPr>
        <w:fldChar w:fldCharType="end"/>
      </w:r>
    </w:p>
    <w:p w14:paraId="6EEEF02E"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_Toc385177629 \h </w:instrText>
      </w:r>
      <w:r>
        <w:rPr>
          <w:noProof/>
        </w:rPr>
      </w:r>
      <w:r>
        <w:rPr>
          <w:noProof/>
        </w:rPr>
        <w:fldChar w:fldCharType="separate"/>
      </w:r>
      <w:r>
        <w:rPr>
          <w:noProof/>
        </w:rPr>
        <w:t>29</w:t>
      </w:r>
      <w:r>
        <w:rPr>
          <w:noProof/>
        </w:rPr>
        <w:fldChar w:fldCharType="end"/>
      </w:r>
    </w:p>
    <w:p w14:paraId="5F80F7FD"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_Toc385177630 \h </w:instrText>
      </w:r>
      <w:r>
        <w:rPr>
          <w:noProof/>
        </w:rPr>
      </w:r>
      <w:r>
        <w:rPr>
          <w:noProof/>
        </w:rPr>
        <w:fldChar w:fldCharType="separate"/>
      </w:r>
      <w:r>
        <w:rPr>
          <w:noProof/>
        </w:rPr>
        <w:t>31</w:t>
      </w:r>
      <w:r>
        <w:rPr>
          <w:noProof/>
        </w:rPr>
        <w:fldChar w:fldCharType="end"/>
      </w:r>
    </w:p>
    <w:p w14:paraId="71B698AC"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_Toc385177631 \h </w:instrText>
      </w:r>
      <w:r>
        <w:rPr>
          <w:noProof/>
        </w:rPr>
      </w:r>
      <w:r>
        <w:rPr>
          <w:noProof/>
        </w:rPr>
        <w:fldChar w:fldCharType="separate"/>
      </w:r>
      <w:r>
        <w:rPr>
          <w:noProof/>
        </w:rPr>
        <w:t>32</w:t>
      </w:r>
      <w:r>
        <w:rPr>
          <w:noProof/>
        </w:rPr>
        <w:fldChar w:fldCharType="end"/>
      </w:r>
    </w:p>
    <w:p w14:paraId="050BF0AE"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_Toc385177632 \h </w:instrText>
      </w:r>
      <w:r>
        <w:rPr>
          <w:noProof/>
        </w:rPr>
      </w:r>
      <w:r>
        <w:rPr>
          <w:noProof/>
        </w:rPr>
        <w:fldChar w:fldCharType="separate"/>
      </w:r>
      <w:r>
        <w:rPr>
          <w:noProof/>
        </w:rPr>
        <w:t>33</w:t>
      </w:r>
      <w:r>
        <w:rPr>
          <w:noProof/>
        </w:rPr>
        <w:fldChar w:fldCharType="end"/>
      </w:r>
    </w:p>
    <w:p w14:paraId="361CEFCB"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_Toc385177633 \h </w:instrText>
      </w:r>
      <w:r>
        <w:rPr>
          <w:noProof/>
        </w:rPr>
      </w:r>
      <w:r>
        <w:rPr>
          <w:noProof/>
        </w:rPr>
        <w:fldChar w:fldCharType="separate"/>
      </w:r>
      <w:r>
        <w:rPr>
          <w:noProof/>
        </w:rPr>
        <w:t>34</w:t>
      </w:r>
      <w:r>
        <w:rPr>
          <w:noProof/>
        </w:rPr>
        <w:fldChar w:fldCharType="end"/>
      </w:r>
    </w:p>
    <w:p w14:paraId="0F281B83"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_Toc385177634 \h </w:instrText>
      </w:r>
      <w:r>
        <w:rPr>
          <w:noProof/>
        </w:rPr>
      </w:r>
      <w:r>
        <w:rPr>
          <w:noProof/>
        </w:rPr>
        <w:fldChar w:fldCharType="separate"/>
      </w:r>
      <w:r>
        <w:rPr>
          <w:noProof/>
        </w:rPr>
        <w:t>35</w:t>
      </w:r>
      <w:r>
        <w:rPr>
          <w:noProof/>
        </w:rPr>
        <w:fldChar w:fldCharType="end"/>
      </w:r>
    </w:p>
    <w:p w14:paraId="10B41F20"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_Toc385177635 \h </w:instrText>
      </w:r>
      <w:r>
        <w:rPr>
          <w:noProof/>
        </w:rPr>
      </w:r>
      <w:r>
        <w:rPr>
          <w:noProof/>
        </w:rPr>
        <w:fldChar w:fldCharType="separate"/>
      </w:r>
      <w:r>
        <w:rPr>
          <w:noProof/>
        </w:rPr>
        <w:t>38</w:t>
      </w:r>
      <w:r>
        <w:rPr>
          <w:noProof/>
        </w:rPr>
        <w:fldChar w:fldCharType="end"/>
      </w:r>
    </w:p>
    <w:p w14:paraId="691ABA62"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FF6627">
        <w:rPr>
          <w:noProof/>
          <w:vertAlign w:val="subscript"/>
        </w:rPr>
        <w:t>FAS_KO</w:t>
      </w:r>
      <w:r>
        <w:rPr>
          <w:noProof/>
        </w:rPr>
        <w:t xml:space="preserve"> for 12,748 KO groups</w:t>
      </w:r>
      <w:r>
        <w:rPr>
          <w:noProof/>
        </w:rPr>
        <w:tab/>
      </w:r>
      <w:r>
        <w:rPr>
          <w:noProof/>
        </w:rPr>
        <w:fldChar w:fldCharType="begin"/>
      </w:r>
      <w:r>
        <w:rPr>
          <w:noProof/>
        </w:rPr>
        <w:instrText xml:space="preserve"> PAGEREF _Toc385177636 \h </w:instrText>
      </w:r>
      <w:r>
        <w:rPr>
          <w:noProof/>
        </w:rPr>
      </w:r>
      <w:r>
        <w:rPr>
          <w:noProof/>
        </w:rPr>
        <w:fldChar w:fldCharType="separate"/>
      </w:r>
      <w:r>
        <w:rPr>
          <w:noProof/>
        </w:rPr>
        <w:t>40</w:t>
      </w:r>
      <w:r>
        <w:rPr>
          <w:noProof/>
        </w:rPr>
        <w:fldChar w:fldCharType="end"/>
      </w:r>
    </w:p>
    <w:p w14:paraId="416D1E70"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_Toc385177637 \h </w:instrText>
      </w:r>
      <w:r>
        <w:rPr>
          <w:noProof/>
        </w:rPr>
      </w:r>
      <w:r>
        <w:rPr>
          <w:noProof/>
        </w:rPr>
        <w:fldChar w:fldCharType="separate"/>
      </w:r>
      <w:r>
        <w:rPr>
          <w:noProof/>
        </w:rPr>
        <w:t>41</w:t>
      </w:r>
      <w:r>
        <w:rPr>
          <w:noProof/>
        </w:rPr>
        <w:fldChar w:fldCharType="end"/>
      </w:r>
    </w:p>
    <w:p w14:paraId="12358A8D"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_Toc385177638 \h </w:instrText>
      </w:r>
      <w:r>
        <w:rPr>
          <w:noProof/>
        </w:rPr>
      </w:r>
      <w:r>
        <w:rPr>
          <w:noProof/>
        </w:rPr>
        <w:fldChar w:fldCharType="separate"/>
      </w:r>
      <w:r>
        <w:rPr>
          <w:noProof/>
        </w:rPr>
        <w:t>42</w:t>
      </w:r>
      <w:r>
        <w:rPr>
          <w:noProof/>
        </w:rPr>
        <w:fldChar w:fldCharType="end"/>
      </w:r>
    </w:p>
    <w:p w14:paraId="2B11113A"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_Toc385177639 \h </w:instrText>
      </w:r>
      <w:r>
        <w:rPr>
          <w:noProof/>
        </w:rPr>
      </w:r>
      <w:r>
        <w:rPr>
          <w:noProof/>
        </w:rPr>
        <w:fldChar w:fldCharType="separate"/>
      </w:r>
      <w:r>
        <w:rPr>
          <w:noProof/>
        </w:rPr>
        <w:t>43</w:t>
      </w:r>
      <w:r>
        <w:rPr>
          <w:noProof/>
        </w:rPr>
        <w:fldChar w:fldCharType="end"/>
      </w:r>
    </w:p>
    <w:p w14:paraId="48CE94EB"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_Toc385177640 \h </w:instrText>
      </w:r>
      <w:r>
        <w:rPr>
          <w:noProof/>
        </w:rPr>
      </w:r>
      <w:r>
        <w:rPr>
          <w:noProof/>
        </w:rPr>
        <w:fldChar w:fldCharType="separate"/>
      </w:r>
      <w:r>
        <w:rPr>
          <w:noProof/>
        </w:rPr>
        <w:t>44</w:t>
      </w:r>
      <w:r>
        <w:rPr>
          <w:noProof/>
        </w:rPr>
        <w:fldChar w:fldCharType="end"/>
      </w:r>
    </w:p>
    <w:p w14:paraId="3833D3B6"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_Toc385177641 \h </w:instrText>
      </w:r>
      <w:r>
        <w:rPr>
          <w:noProof/>
        </w:rPr>
      </w:r>
      <w:r>
        <w:rPr>
          <w:noProof/>
        </w:rPr>
        <w:fldChar w:fldCharType="separate"/>
      </w:r>
      <w:r>
        <w:rPr>
          <w:noProof/>
        </w:rPr>
        <w:t>45</w:t>
      </w:r>
      <w:r>
        <w:rPr>
          <w:noProof/>
        </w:rPr>
        <w:fldChar w:fldCharType="end"/>
      </w:r>
    </w:p>
    <w:p w14:paraId="374DCCE0"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_Toc385177642 \h </w:instrText>
      </w:r>
      <w:r>
        <w:rPr>
          <w:noProof/>
        </w:rPr>
      </w:r>
      <w:r>
        <w:rPr>
          <w:noProof/>
        </w:rPr>
        <w:fldChar w:fldCharType="separate"/>
      </w:r>
      <w:r>
        <w:rPr>
          <w:noProof/>
        </w:rPr>
        <w:t>46</w:t>
      </w:r>
      <w:r>
        <w:rPr>
          <w:noProof/>
        </w:rPr>
        <w:fldChar w:fldCharType="end"/>
      </w:r>
    </w:p>
    <w:p w14:paraId="3EB98C76"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_Toc385177643 \h </w:instrText>
      </w:r>
      <w:r>
        <w:rPr>
          <w:noProof/>
        </w:rPr>
      </w:r>
      <w:r>
        <w:rPr>
          <w:noProof/>
        </w:rPr>
        <w:fldChar w:fldCharType="separate"/>
      </w:r>
      <w:r>
        <w:rPr>
          <w:noProof/>
        </w:rPr>
        <w:t>46</w:t>
      </w:r>
      <w:r>
        <w:rPr>
          <w:noProof/>
        </w:rPr>
        <w:fldChar w:fldCharType="end"/>
      </w:r>
    </w:p>
    <w:p w14:paraId="6F4E5199"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_Toc385177644 \h </w:instrText>
      </w:r>
      <w:r>
        <w:rPr>
          <w:noProof/>
        </w:rPr>
      </w:r>
      <w:r>
        <w:rPr>
          <w:noProof/>
        </w:rPr>
        <w:fldChar w:fldCharType="separate"/>
      </w:r>
      <w:r>
        <w:rPr>
          <w:noProof/>
        </w:rPr>
        <w:t>47</w:t>
      </w:r>
      <w:r>
        <w:rPr>
          <w:noProof/>
        </w:rPr>
        <w:fldChar w:fldCharType="end"/>
      </w:r>
    </w:p>
    <w:p w14:paraId="2A9D4668"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11: The PPI degree distribution of 3 protein sets</w:t>
      </w:r>
      <w:r>
        <w:rPr>
          <w:noProof/>
        </w:rPr>
        <w:tab/>
      </w:r>
      <w:r>
        <w:rPr>
          <w:noProof/>
        </w:rPr>
        <w:fldChar w:fldCharType="begin"/>
      </w:r>
      <w:r>
        <w:rPr>
          <w:noProof/>
        </w:rPr>
        <w:instrText xml:space="preserve"> PAGEREF _Toc385177645 \h </w:instrText>
      </w:r>
      <w:r>
        <w:rPr>
          <w:noProof/>
        </w:rPr>
      </w:r>
      <w:r>
        <w:rPr>
          <w:noProof/>
        </w:rPr>
        <w:fldChar w:fldCharType="separate"/>
      </w:r>
      <w:r>
        <w:rPr>
          <w:noProof/>
        </w:rPr>
        <w:t>48</w:t>
      </w:r>
      <w:r>
        <w:rPr>
          <w:noProof/>
        </w:rPr>
        <w:fldChar w:fldCharType="end"/>
      </w:r>
    </w:p>
    <w:p w14:paraId="6EA2C5F1"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_Toc385177646 \h </w:instrText>
      </w:r>
      <w:r>
        <w:rPr>
          <w:noProof/>
        </w:rPr>
      </w:r>
      <w:r>
        <w:rPr>
          <w:noProof/>
        </w:rPr>
        <w:fldChar w:fldCharType="separate"/>
      </w:r>
      <w:r>
        <w:rPr>
          <w:noProof/>
        </w:rPr>
        <w:t>48</w:t>
      </w:r>
      <w:r>
        <w:rPr>
          <w:noProof/>
        </w:rPr>
        <w:fldChar w:fldCharType="end"/>
      </w:r>
    </w:p>
    <w:p w14:paraId="7590974C"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_Toc385177647 \h </w:instrText>
      </w:r>
      <w:r>
        <w:rPr>
          <w:noProof/>
        </w:rPr>
      </w:r>
      <w:r>
        <w:rPr>
          <w:noProof/>
        </w:rPr>
        <w:fldChar w:fldCharType="separate"/>
      </w:r>
      <w:r>
        <w:rPr>
          <w:noProof/>
        </w:rPr>
        <w:t>49</w:t>
      </w:r>
      <w:r>
        <w:rPr>
          <w:noProof/>
        </w:rPr>
        <w:fldChar w:fldCharType="end"/>
      </w:r>
    </w:p>
    <w:p w14:paraId="47093C6A"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_Toc385177648 \h </w:instrText>
      </w:r>
      <w:r>
        <w:rPr>
          <w:noProof/>
        </w:rPr>
      </w:r>
      <w:r>
        <w:rPr>
          <w:noProof/>
        </w:rPr>
        <w:fldChar w:fldCharType="separate"/>
      </w:r>
      <w:r>
        <w:rPr>
          <w:noProof/>
        </w:rPr>
        <w:t>53</w:t>
      </w:r>
      <w:r>
        <w:rPr>
          <w:noProof/>
        </w:rPr>
        <w:fldChar w:fldCharType="end"/>
      </w:r>
    </w:p>
    <w:p w14:paraId="485F8773"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_Toc385177649 \h </w:instrText>
      </w:r>
      <w:r>
        <w:rPr>
          <w:noProof/>
        </w:rPr>
      </w:r>
      <w:r>
        <w:rPr>
          <w:noProof/>
        </w:rPr>
        <w:fldChar w:fldCharType="separate"/>
      </w:r>
      <w:r>
        <w:rPr>
          <w:noProof/>
        </w:rPr>
        <w:t>54</w:t>
      </w:r>
      <w:r>
        <w:rPr>
          <w:noProof/>
        </w:rPr>
        <w:fldChar w:fldCharType="end"/>
      </w:r>
    </w:p>
    <w:p w14:paraId="13DC118F"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FF6627">
        <w:rPr>
          <w:i/>
          <w:noProof/>
        </w:rPr>
        <w:t>E.cuniculi</w:t>
      </w:r>
      <w:r>
        <w:rPr>
          <w:noProof/>
        </w:rPr>
        <w:t xml:space="preserve">, </w:t>
      </w:r>
      <w:r w:rsidRPr="00FF6627">
        <w:rPr>
          <w:i/>
          <w:noProof/>
        </w:rPr>
        <w:t>E.hellem</w:t>
      </w:r>
      <w:r>
        <w:rPr>
          <w:noProof/>
        </w:rPr>
        <w:t xml:space="preserve">, </w:t>
      </w:r>
      <w:r w:rsidRPr="00FF6627">
        <w:rPr>
          <w:i/>
          <w:noProof/>
        </w:rPr>
        <w:t>E.intestinalis</w:t>
      </w:r>
      <w:r>
        <w:rPr>
          <w:noProof/>
        </w:rPr>
        <w:t xml:space="preserve"> and </w:t>
      </w:r>
      <w:r w:rsidRPr="00FF6627">
        <w:rPr>
          <w:i/>
          <w:noProof/>
        </w:rPr>
        <w:t>N.ceranae</w:t>
      </w:r>
      <w:r>
        <w:rPr>
          <w:noProof/>
        </w:rPr>
        <w:t>.</w:t>
      </w:r>
      <w:r>
        <w:rPr>
          <w:noProof/>
        </w:rPr>
        <w:tab/>
      </w:r>
      <w:r>
        <w:rPr>
          <w:noProof/>
        </w:rPr>
        <w:fldChar w:fldCharType="begin"/>
      </w:r>
      <w:r>
        <w:rPr>
          <w:noProof/>
        </w:rPr>
        <w:instrText xml:space="preserve"> PAGEREF _Toc385177650 \h </w:instrText>
      </w:r>
      <w:r>
        <w:rPr>
          <w:noProof/>
        </w:rPr>
      </w:r>
      <w:r>
        <w:rPr>
          <w:noProof/>
        </w:rPr>
        <w:fldChar w:fldCharType="separate"/>
      </w:r>
      <w:r>
        <w:rPr>
          <w:noProof/>
        </w:rPr>
        <w:t>54</w:t>
      </w:r>
      <w:r>
        <w:rPr>
          <w:noProof/>
        </w:rPr>
        <w:fldChar w:fldCharType="end"/>
      </w:r>
    </w:p>
    <w:p w14:paraId="7C9A5910"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FF6627">
        <w:rPr>
          <w:i/>
          <w:noProof/>
        </w:rPr>
        <w:t>E.cuniculi</w:t>
      </w:r>
      <w:r>
        <w:rPr>
          <w:noProof/>
        </w:rPr>
        <w:t xml:space="preserve">, </w:t>
      </w:r>
      <w:r w:rsidRPr="00FF6627">
        <w:rPr>
          <w:i/>
          <w:noProof/>
        </w:rPr>
        <w:t>E.hellem</w:t>
      </w:r>
      <w:r>
        <w:rPr>
          <w:noProof/>
        </w:rPr>
        <w:t xml:space="preserve">, </w:t>
      </w:r>
      <w:r w:rsidRPr="00FF6627">
        <w:rPr>
          <w:i/>
          <w:noProof/>
        </w:rPr>
        <w:t>E.intestinali</w:t>
      </w:r>
      <w:r>
        <w:rPr>
          <w:noProof/>
        </w:rPr>
        <w:t xml:space="preserve"> and </w:t>
      </w:r>
      <w:r w:rsidRPr="00FF6627">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_Toc385177651 \h </w:instrText>
      </w:r>
      <w:r>
        <w:rPr>
          <w:noProof/>
        </w:rPr>
      </w:r>
      <w:r>
        <w:rPr>
          <w:noProof/>
        </w:rPr>
        <w:fldChar w:fldCharType="separate"/>
      </w:r>
      <w:r>
        <w:rPr>
          <w:noProof/>
        </w:rPr>
        <w:t>55</w:t>
      </w:r>
      <w:r>
        <w:rPr>
          <w:noProof/>
        </w:rPr>
        <w:fldChar w:fldCharType="end"/>
      </w:r>
    </w:p>
    <w:p w14:paraId="4857AAE8"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_Toc385177652 \h </w:instrText>
      </w:r>
      <w:r>
        <w:rPr>
          <w:noProof/>
        </w:rPr>
      </w:r>
      <w:r>
        <w:rPr>
          <w:noProof/>
        </w:rPr>
        <w:fldChar w:fldCharType="separate"/>
      </w:r>
      <w:r>
        <w:rPr>
          <w:noProof/>
        </w:rPr>
        <w:t>56</w:t>
      </w:r>
      <w:r>
        <w:rPr>
          <w:noProof/>
        </w:rPr>
        <w:fldChar w:fldCharType="end"/>
      </w:r>
    </w:p>
    <w:p w14:paraId="664455EE"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_Toc385177653 \h </w:instrText>
      </w:r>
      <w:r>
        <w:rPr>
          <w:noProof/>
        </w:rPr>
      </w:r>
      <w:r>
        <w:rPr>
          <w:noProof/>
        </w:rPr>
        <w:fldChar w:fldCharType="separate"/>
      </w:r>
      <w:r>
        <w:rPr>
          <w:noProof/>
        </w:rPr>
        <w:t>58</w:t>
      </w:r>
      <w:r>
        <w:rPr>
          <w:noProof/>
        </w:rPr>
        <w:fldChar w:fldCharType="end"/>
      </w:r>
    </w:p>
    <w:p w14:paraId="66A16885"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FF6627">
        <w:rPr>
          <w:i/>
          <w:noProof/>
        </w:rPr>
        <w:t>E.hellem</w:t>
      </w:r>
      <w:r>
        <w:rPr>
          <w:noProof/>
        </w:rPr>
        <w:t xml:space="preserve"> and </w:t>
      </w:r>
      <w:r w:rsidRPr="00FF6627">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_Toc385177654 \h </w:instrText>
      </w:r>
      <w:r>
        <w:rPr>
          <w:noProof/>
        </w:rPr>
      </w:r>
      <w:r>
        <w:rPr>
          <w:noProof/>
        </w:rPr>
        <w:fldChar w:fldCharType="separate"/>
      </w:r>
      <w:r>
        <w:rPr>
          <w:noProof/>
        </w:rPr>
        <w:t>59</w:t>
      </w:r>
      <w:r>
        <w:rPr>
          <w:noProof/>
        </w:rPr>
        <w:fldChar w:fldCharType="end"/>
      </w:r>
    </w:p>
    <w:p w14:paraId="5933A715"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_Toc385177655 \h </w:instrText>
      </w:r>
      <w:r>
        <w:rPr>
          <w:noProof/>
        </w:rPr>
      </w:r>
      <w:r>
        <w:rPr>
          <w:noProof/>
        </w:rPr>
        <w:fldChar w:fldCharType="separate"/>
      </w:r>
      <w:r>
        <w:rPr>
          <w:noProof/>
        </w:rPr>
        <w:t>60</w:t>
      </w:r>
      <w:r>
        <w:rPr>
          <w:noProof/>
        </w:rPr>
        <w:fldChar w:fldCharType="end"/>
      </w:r>
    </w:p>
    <w:p w14:paraId="2D9DB8A1"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FF6627">
        <w:rPr>
          <w:i/>
          <w:noProof/>
        </w:rPr>
        <w:t>E.hellem</w:t>
      </w:r>
      <w:r>
        <w:rPr>
          <w:noProof/>
        </w:rPr>
        <w:t xml:space="preserve"> protein (enche_5516_1:EHEL_100430) and its ortholog (chltr_5669_1:1220) of the bacteria </w:t>
      </w:r>
      <w:r w:rsidRPr="00FF6627">
        <w:rPr>
          <w:i/>
          <w:noProof/>
        </w:rPr>
        <w:t>Chlamydia trachomatis</w:t>
      </w:r>
      <w:r>
        <w:rPr>
          <w:noProof/>
        </w:rPr>
        <w:t>.</w:t>
      </w:r>
      <w:r>
        <w:rPr>
          <w:noProof/>
        </w:rPr>
        <w:tab/>
      </w:r>
      <w:r>
        <w:rPr>
          <w:noProof/>
        </w:rPr>
        <w:fldChar w:fldCharType="begin"/>
      </w:r>
      <w:r>
        <w:rPr>
          <w:noProof/>
        </w:rPr>
        <w:instrText xml:space="preserve"> PAGEREF _Toc385177656 \h </w:instrText>
      </w:r>
      <w:r>
        <w:rPr>
          <w:noProof/>
        </w:rPr>
      </w:r>
      <w:r>
        <w:rPr>
          <w:noProof/>
        </w:rPr>
        <w:fldChar w:fldCharType="separate"/>
      </w:r>
      <w:r>
        <w:rPr>
          <w:noProof/>
        </w:rPr>
        <w:t>60</w:t>
      </w:r>
      <w:r>
        <w:rPr>
          <w:noProof/>
        </w:rPr>
        <w:fldChar w:fldCharType="end"/>
      </w:r>
    </w:p>
    <w:p w14:paraId="16C0D6D3"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_Toc385177657 \h </w:instrText>
      </w:r>
      <w:r>
        <w:rPr>
          <w:noProof/>
        </w:rPr>
      </w:r>
      <w:r>
        <w:rPr>
          <w:noProof/>
        </w:rPr>
        <w:fldChar w:fldCharType="separate"/>
      </w:r>
      <w:r>
        <w:rPr>
          <w:noProof/>
        </w:rPr>
        <w:t>104</w:t>
      </w:r>
      <w:r>
        <w:rPr>
          <w:noProof/>
        </w:rPr>
        <w:fldChar w:fldCharType="end"/>
      </w:r>
    </w:p>
    <w:p w14:paraId="7EFE2A6D"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_Toc385177658 \h </w:instrText>
      </w:r>
      <w:r>
        <w:rPr>
          <w:noProof/>
        </w:rPr>
      </w:r>
      <w:r>
        <w:rPr>
          <w:noProof/>
        </w:rPr>
        <w:fldChar w:fldCharType="separate"/>
      </w:r>
      <w:r>
        <w:rPr>
          <w:noProof/>
        </w:rPr>
        <w:t>104</w:t>
      </w:r>
      <w:r>
        <w:rPr>
          <w:noProof/>
        </w:rPr>
        <w:fldChar w:fldCharType="end"/>
      </w:r>
    </w:p>
    <w:p w14:paraId="77AE8644"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_Toc385177659 \h </w:instrText>
      </w:r>
      <w:r>
        <w:rPr>
          <w:noProof/>
        </w:rPr>
      </w:r>
      <w:r>
        <w:rPr>
          <w:noProof/>
        </w:rPr>
        <w:fldChar w:fldCharType="separate"/>
      </w:r>
      <w:r>
        <w:rPr>
          <w:noProof/>
        </w:rPr>
        <w:t>105</w:t>
      </w:r>
      <w:r>
        <w:rPr>
          <w:noProof/>
        </w:rPr>
        <w:fldChar w:fldCharType="end"/>
      </w:r>
    </w:p>
    <w:p w14:paraId="7D61C37A"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4: Purine metabolism for HamFAS annotated yeast proteins. Green highlighted boxes are yeast proteins already present in the KEGG database. Red </w:t>
      </w:r>
      <w:r>
        <w:rPr>
          <w:noProof/>
        </w:rPr>
        <w:lastRenderedPageBreak/>
        <w:t>boxes are complementary proteins from the HamFAS-only annotation. The pathway scheme was obtained from KEGG.</w:t>
      </w:r>
      <w:r>
        <w:rPr>
          <w:noProof/>
        </w:rPr>
        <w:tab/>
      </w:r>
      <w:r>
        <w:rPr>
          <w:noProof/>
        </w:rPr>
        <w:fldChar w:fldCharType="begin"/>
      </w:r>
      <w:r>
        <w:rPr>
          <w:noProof/>
        </w:rPr>
        <w:instrText xml:space="preserve"> PAGEREF _Toc385177660 \h </w:instrText>
      </w:r>
      <w:r>
        <w:rPr>
          <w:noProof/>
        </w:rPr>
      </w:r>
      <w:r>
        <w:rPr>
          <w:noProof/>
        </w:rPr>
        <w:fldChar w:fldCharType="separate"/>
      </w:r>
      <w:r>
        <w:rPr>
          <w:noProof/>
        </w:rPr>
        <w:t>105</w:t>
      </w:r>
      <w:r>
        <w:rPr>
          <w:noProof/>
        </w:rPr>
        <w:fldChar w:fldCharType="end"/>
      </w:r>
    </w:p>
    <w:p w14:paraId="2A952B5D"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_Toc385177661 \h </w:instrText>
      </w:r>
      <w:r>
        <w:rPr>
          <w:noProof/>
        </w:rPr>
      </w:r>
      <w:r>
        <w:rPr>
          <w:noProof/>
        </w:rPr>
        <w:fldChar w:fldCharType="separate"/>
      </w:r>
      <w:r>
        <w:rPr>
          <w:noProof/>
        </w:rPr>
        <w:t>106</w:t>
      </w:r>
      <w:r>
        <w:rPr>
          <w:noProof/>
        </w:rPr>
        <w:fldChar w:fldCharType="end"/>
      </w:r>
    </w:p>
    <w:p w14:paraId="37AD54FE"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_Toc385177662 \h </w:instrText>
      </w:r>
      <w:r>
        <w:rPr>
          <w:noProof/>
        </w:rPr>
      </w:r>
      <w:r>
        <w:rPr>
          <w:noProof/>
        </w:rPr>
        <w:fldChar w:fldCharType="separate"/>
      </w:r>
      <w:r>
        <w:rPr>
          <w:noProof/>
        </w:rPr>
        <w:t>106</w:t>
      </w:r>
      <w:r>
        <w:rPr>
          <w:noProof/>
        </w:rPr>
        <w:fldChar w:fldCharType="end"/>
      </w:r>
    </w:p>
    <w:p w14:paraId="0FA275AF"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_Toc385177663 \h </w:instrText>
      </w:r>
      <w:r>
        <w:rPr>
          <w:noProof/>
        </w:rPr>
      </w:r>
      <w:r>
        <w:rPr>
          <w:noProof/>
        </w:rPr>
        <w:fldChar w:fldCharType="separate"/>
      </w:r>
      <w:r>
        <w:rPr>
          <w:noProof/>
        </w:rPr>
        <w:t>107</w:t>
      </w:r>
      <w:r>
        <w:rPr>
          <w:noProof/>
        </w:rPr>
        <w:fldChar w:fldCharType="end"/>
      </w:r>
    </w:p>
    <w:p w14:paraId="66897325"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FF6627">
        <w:rPr>
          <w:i/>
          <w:noProof/>
        </w:rPr>
        <w:t>E.cuniculi</w:t>
      </w:r>
      <w:r>
        <w:rPr>
          <w:noProof/>
        </w:rPr>
        <w:t xml:space="preserve">, purple for </w:t>
      </w:r>
      <w:r w:rsidRPr="00FF6627">
        <w:rPr>
          <w:i/>
          <w:noProof/>
        </w:rPr>
        <w:t>E.hellem</w:t>
      </w:r>
      <w:r>
        <w:rPr>
          <w:noProof/>
        </w:rPr>
        <w:t xml:space="preserve">, pink for </w:t>
      </w:r>
      <w:r w:rsidRPr="00FF6627">
        <w:rPr>
          <w:i/>
          <w:noProof/>
        </w:rPr>
        <w:t>E.intestinalis</w:t>
      </w:r>
      <w:r>
        <w:rPr>
          <w:noProof/>
        </w:rPr>
        <w:t xml:space="preserve">, light green for </w:t>
      </w:r>
      <w:r w:rsidRPr="00FF6627">
        <w:rPr>
          <w:i/>
          <w:noProof/>
        </w:rPr>
        <w:t>N.ceranae</w:t>
      </w:r>
      <w:r>
        <w:rPr>
          <w:noProof/>
        </w:rPr>
        <w:t xml:space="preserve"> and yellow for </w:t>
      </w:r>
      <w:r w:rsidRPr="00FF6627">
        <w:rPr>
          <w:i/>
          <w:noProof/>
        </w:rPr>
        <w:t>S.cerevisiae</w:t>
      </w:r>
      <w:r>
        <w:rPr>
          <w:noProof/>
        </w:rPr>
        <w:t>.</w:t>
      </w:r>
      <w:r>
        <w:rPr>
          <w:noProof/>
        </w:rPr>
        <w:tab/>
      </w:r>
      <w:r>
        <w:rPr>
          <w:noProof/>
        </w:rPr>
        <w:fldChar w:fldCharType="begin"/>
      </w:r>
      <w:r>
        <w:rPr>
          <w:noProof/>
        </w:rPr>
        <w:instrText xml:space="preserve"> PAGEREF _Toc385177664 \h </w:instrText>
      </w:r>
      <w:r>
        <w:rPr>
          <w:noProof/>
        </w:rPr>
      </w:r>
      <w:r>
        <w:rPr>
          <w:noProof/>
        </w:rPr>
        <w:fldChar w:fldCharType="separate"/>
      </w:r>
      <w:r>
        <w:rPr>
          <w:noProof/>
        </w:rPr>
        <w:t>108</w:t>
      </w:r>
      <w:r>
        <w:rPr>
          <w:noProof/>
        </w:rPr>
        <w:fldChar w:fldCharType="end"/>
      </w:r>
    </w:p>
    <w:p w14:paraId="4213319A"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_Toc385177665 \h </w:instrText>
      </w:r>
      <w:r>
        <w:rPr>
          <w:noProof/>
        </w:rPr>
      </w:r>
      <w:r>
        <w:rPr>
          <w:noProof/>
        </w:rPr>
        <w:fldChar w:fldCharType="separate"/>
      </w:r>
      <w:r>
        <w:rPr>
          <w:noProof/>
        </w:rPr>
        <w:t>108</w:t>
      </w:r>
      <w:r>
        <w:rPr>
          <w:noProof/>
        </w:rPr>
        <w:fldChar w:fldCharType="end"/>
      </w:r>
    </w:p>
    <w:p w14:paraId="7562AEA5"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_Toc385177666 \h </w:instrText>
      </w:r>
      <w:r>
        <w:rPr>
          <w:noProof/>
        </w:rPr>
      </w:r>
      <w:r>
        <w:rPr>
          <w:noProof/>
        </w:rPr>
        <w:fldChar w:fldCharType="separate"/>
      </w:r>
      <w:r>
        <w:rPr>
          <w:noProof/>
        </w:rPr>
        <w:t>109</w:t>
      </w:r>
      <w:r>
        <w:rPr>
          <w:noProof/>
        </w:rPr>
        <w:fldChar w:fldCharType="end"/>
      </w:r>
    </w:p>
    <w:p w14:paraId="65D2D7A4"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FF6627">
        <w:rPr>
          <w:i/>
          <w:noProof/>
        </w:rPr>
        <w:t>E.cuniculi</w:t>
      </w:r>
      <w:r>
        <w:rPr>
          <w:noProof/>
        </w:rPr>
        <w:t xml:space="preserve">, </w:t>
      </w:r>
      <w:r w:rsidRPr="00FF6627">
        <w:rPr>
          <w:i/>
          <w:noProof/>
        </w:rPr>
        <w:t>E.hellem</w:t>
      </w:r>
      <w:r>
        <w:rPr>
          <w:noProof/>
        </w:rPr>
        <w:t xml:space="preserve">, </w:t>
      </w:r>
      <w:r w:rsidRPr="00FF6627">
        <w:rPr>
          <w:i/>
          <w:noProof/>
        </w:rPr>
        <w:t>E.intestinalis</w:t>
      </w:r>
      <w:r>
        <w:rPr>
          <w:noProof/>
        </w:rPr>
        <w:t xml:space="preserve"> and </w:t>
      </w:r>
      <w:r w:rsidRPr="00FF6627">
        <w:rPr>
          <w:i/>
          <w:noProof/>
        </w:rPr>
        <w:t>N.ceranae</w:t>
      </w:r>
      <w:r>
        <w:rPr>
          <w:noProof/>
        </w:rPr>
        <w:t>. Image obtained from KEGG Mapper.</w:t>
      </w:r>
      <w:r>
        <w:rPr>
          <w:noProof/>
        </w:rPr>
        <w:tab/>
      </w:r>
      <w:r>
        <w:rPr>
          <w:noProof/>
        </w:rPr>
        <w:fldChar w:fldCharType="begin"/>
      </w:r>
      <w:r>
        <w:rPr>
          <w:noProof/>
        </w:rPr>
        <w:instrText xml:space="preserve"> PAGEREF _Toc385177667 \h </w:instrText>
      </w:r>
      <w:r>
        <w:rPr>
          <w:noProof/>
        </w:rPr>
      </w:r>
      <w:r>
        <w:rPr>
          <w:noProof/>
        </w:rPr>
        <w:fldChar w:fldCharType="separate"/>
      </w:r>
      <w:r>
        <w:rPr>
          <w:noProof/>
        </w:rPr>
        <w:t>109</w:t>
      </w:r>
      <w:r>
        <w:rPr>
          <w:noProof/>
        </w:rPr>
        <w:fldChar w:fldCharType="end"/>
      </w:r>
    </w:p>
    <w:p w14:paraId="64A79767"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FF6627">
        <w:rPr>
          <w:i/>
          <w:noProof/>
        </w:rPr>
        <w:t>E.cuniculi</w:t>
      </w:r>
      <w:r>
        <w:rPr>
          <w:noProof/>
        </w:rPr>
        <w:t xml:space="preserve">, </w:t>
      </w:r>
      <w:r w:rsidRPr="00FF6627">
        <w:rPr>
          <w:i/>
          <w:noProof/>
        </w:rPr>
        <w:t>E.hellem</w:t>
      </w:r>
      <w:r>
        <w:rPr>
          <w:noProof/>
        </w:rPr>
        <w:t xml:space="preserve">, </w:t>
      </w:r>
      <w:r w:rsidRPr="00FF6627">
        <w:rPr>
          <w:i/>
          <w:noProof/>
        </w:rPr>
        <w:t>E.intestinalis</w:t>
      </w:r>
      <w:r>
        <w:rPr>
          <w:noProof/>
        </w:rPr>
        <w:t xml:space="preserve"> and </w:t>
      </w:r>
      <w:r w:rsidRPr="00FF6627">
        <w:rPr>
          <w:i/>
          <w:noProof/>
        </w:rPr>
        <w:t>N.ceranae</w:t>
      </w:r>
      <w:r>
        <w:rPr>
          <w:noProof/>
        </w:rPr>
        <w:t>. Image obtained from KEGG Mapper.</w:t>
      </w:r>
      <w:r>
        <w:rPr>
          <w:noProof/>
        </w:rPr>
        <w:tab/>
      </w:r>
      <w:r>
        <w:rPr>
          <w:noProof/>
        </w:rPr>
        <w:fldChar w:fldCharType="begin"/>
      </w:r>
      <w:r>
        <w:rPr>
          <w:noProof/>
        </w:rPr>
        <w:instrText xml:space="preserve"> PAGEREF _Toc385177668 \h </w:instrText>
      </w:r>
      <w:r>
        <w:rPr>
          <w:noProof/>
        </w:rPr>
      </w:r>
      <w:r>
        <w:rPr>
          <w:noProof/>
        </w:rPr>
        <w:fldChar w:fldCharType="separate"/>
      </w:r>
      <w:r>
        <w:rPr>
          <w:noProof/>
        </w:rPr>
        <w:t>110</w:t>
      </w:r>
      <w:r>
        <w:rPr>
          <w:noProof/>
        </w:rPr>
        <w:fldChar w:fldCharType="end"/>
      </w:r>
    </w:p>
    <w:p w14:paraId="0C6828AE"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FF6627">
        <w:rPr>
          <w:i/>
          <w:noProof/>
        </w:rPr>
        <w:t>E.cuniculi</w:t>
      </w:r>
      <w:r>
        <w:rPr>
          <w:noProof/>
        </w:rPr>
        <w:t xml:space="preserve">, </w:t>
      </w:r>
      <w:r w:rsidRPr="00FF6627">
        <w:rPr>
          <w:i/>
          <w:noProof/>
        </w:rPr>
        <w:t>E.hellem</w:t>
      </w:r>
      <w:r>
        <w:rPr>
          <w:noProof/>
        </w:rPr>
        <w:t xml:space="preserve">, </w:t>
      </w:r>
      <w:r w:rsidRPr="00FF6627">
        <w:rPr>
          <w:i/>
          <w:noProof/>
        </w:rPr>
        <w:t>E.intestinalis</w:t>
      </w:r>
      <w:r>
        <w:rPr>
          <w:noProof/>
        </w:rPr>
        <w:t xml:space="preserve"> and </w:t>
      </w:r>
      <w:r w:rsidRPr="00FF6627">
        <w:rPr>
          <w:i/>
          <w:noProof/>
        </w:rPr>
        <w:t>N.ceranae</w:t>
      </w:r>
      <w:r>
        <w:rPr>
          <w:noProof/>
        </w:rPr>
        <w:t>. Image obtained from KEGG Mapper.</w:t>
      </w:r>
      <w:r>
        <w:rPr>
          <w:noProof/>
        </w:rPr>
        <w:tab/>
      </w:r>
      <w:r>
        <w:rPr>
          <w:noProof/>
        </w:rPr>
        <w:fldChar w:fldCharType="begin"/>
      </w:r>
      <w:r>
        <w:rPr>
          <w:noProof/>
        </w:rPr>
        <w:instrText xml:space="preserve"> PAGEREF _Toc385177669 \h </w:instrText>
      </w:r>
      <w:r>
        <w:rPr>
          <w:noProof/>
        </w:rPr>
      </w:r>
      <w:r>
        <w:rPr>
          <w:noProof/>
        </w:rPr>
        <w:fldChar w:fldCharType="separate"/>
      </w:r>
      <w:r>
        <w:rPr>
          <w:noProof/>
        </w:rPr>
        <w:t>111</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5" w:name="_Toc384627473"/>
      <w:bookmarkStart w:id="6" w:name="_Toc385178498"/>
      <w:r w:rsidRPr="00FC6093">
        <w:lastRenderedPageBreak/>
        <w:t>List of Tables</w:t>
      </w:r>
      <w:bookmarkEnd w:id="5"/>
      <w:bookmarkEnd w:id="6"/>
    </w:p>
    <w:p w14:paraId="3CFA967A" w14:textId="77777777" w:rsidR="00BD532F" w:rsidRPr="00BD532F" w:rsidRDefault="00BD532F" w:rsidP="00BD532F"/>
    <w:p w14:paraId="66475886" w14:textId="77777777" w:rsidR="000E7A08"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0E7A08">
        <w:rPr>
          <w:noProof/>
        </w:rPr>
        <w:t>Table 4</w:t>
      </w:r>
      <w:r w:rsidR="000E7A08">
        <w:rPr>
          <w:noProof/>
        </w:rPr>
        <w:noBreakHyphen/>
        <w:t>1: KO annotation for 42 microsporidia specific proteins using BlastKOALA</w:t>
      </w:r>
      <w:r w:rsidR="000E7A08">
        <w:rPr>
          <w:noProof/>
        </w:rPr>
        <w:tab/>
      </w:r>
      <w:r w:rsidR="000E7A08">
        <w:rPr>
          <w:noProof/>
        </w:rPr>
        <w:fldChar w:fldCharType="begin"/>
      </w:r>
      <w:r w:rsidR="000E7A08">
        <w:rPr>
          <w:noProof/>
        </w:rPr>
        <w:instrText xml:space="preserve"> PAGEREF _Toc385177670 \h </w:instrText>
      </w:r>
      <w:r w:rsidR="000E7A08">
        <w:rPr>
          <w:noProof/>
        </w:rPr>
      </w:r>
      <w:r w:rsidR="000E7A08">
        <w:rPr>
          <w:noProof/>
        </w:rPr>
        <w:fldChar w:fldCharType="separate"/>
      </w:r>
      <w:r w:rsidR="000E7A08">
        <w:rPr>
          <w:noProof/>
        </w:rPr>
        <w:t>34</w:t>
      </w:r>
      <w:r w:rsidR="000E7A08">
        <w:rPr>
          <w:noProof/>
        </w:rPr>
        <w:fldChar w:fldCharType="end"/>
      </w:r>
    </w:p>
    <w:p w14:paraId="5A1BF2E1"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_Toc385177671 \h </w:instrText>
      </w:r>
      <w:r>
        <w:rPr>
          <w:noProof/>
        </w:rPr>
      </w:r>
      <w:r>
        <w:rPr>
          <w:noProof/>
        </w:rPr>
        <w:fldChar w:fldCharType="separate"/>
      </w:r>
      <w:r>
        <w:rPr>
          <w:noProof/>
        </w:rPr>
        <w:t>35</w:t>
      </w:r>
      <w:r>
        <w:rPr>
          <w:noProof/>
        </w:rPr>
        <w:fldChar w:fldCharType="end"/>
      </w:r>
    </w:p>
    <w:p w14:paraId="7D4198A5"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_Toc385177672 \h </w:instrText>
      </w:r>
      <w:r>
        <w:rPr>
          <w:noProof/>
        </w:rPr>
      </w:r>
      <w:r>
        <w:rPr>
          <w:noProof/>
        </w:rPr>
        <w:fldChar w:fldCharType="separate"/>
      </w:r>
      <w:r>
        <w:rPr>
          <w:noProof/>
        </w:rPr>
        <w:t>42</w:t>
      </w:r>
      <w:r>
        <w:rPr>
          <w:noProof/>
        </w:rPr>
        <w:fldChar w:fldCharType="end"/>
      </w:r>
    </w:p>
    <w:p w14:paraId="5889FC42"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_Toc385177673 \h </w:instrText>
      </w:r>
      <w:r>
        <w:rPr>
          <w:noProof/>
        </w:rPr>
      </w:r>
      <w:r>
        <w:rPr>
          <w:noProof/>
        </w:rPr>
        <w:fldChar w:fldCharType="separate"/>
      </w:r>
      <w:r>
        <w:rPr>
          <w:noProof/>
        </w:rPr>
        <w:t>44</w:t>
      </w:r>
      <w:r>
        <w:rPr>
          <w:noProof/>
        </w:rPr>
        <w:fldChar w:fldCharType="end"/>
      </w:r>
    </w:p>
    <w:p w14:paraId="409F55CE"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_Toc385177674 \h </w:instrText>
      </w:r>
      <w:r>
        <w:rPr>
          <w:noProof/>
        </w:rPr>
      </w:r>
      <w:r>
        <w:rPr>
          <w:noProof/>
        </w:rPr>
        <w:fldChar w:fldCharType="separate"/>
      </w:r>
      <w:r>
        <w:rPr>
          <w:noProof/>
        </w:rPr>
        <w:t>57</w:t>
      </w:r>
      <w:r>
        <w:rPr>
          <w:noProof/>
        </w:rPr>
        <w:fldChar w:fldCharType="end"/>
      </w:r>
    </w:p>
    <w:p w14:paraId="3BAB93E8"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_Toc385177675 \h </w:instrText>
      </w:r>
      <w:r>
        <w:rPr>
          <w:noProof/>
        </w:rPr>
      </w:r>
      <w:r>
        <w:rPr>
          <w:noProof/>
        </w:rPr>
        <w:fldChar w:fldCharType="separate"/>
      </w:r>
      <w:r>
        <w:rPr>
          <w:noProof/>
        </w:rPr>
        <w:t>78</w:t>
      </w:r>
      <w:r>
        <w:rPr>
          <w:noProof/>
        </w:rPr>
        <w:fldChar w:fldCharType="end"/>
      </w:r>
    </w:p>
    <w:p w14:paraId="4055FD7A"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_Toc385177676 \h </w:instrText>
      </w:r>
      <w:r>
        <w:rPr>
          <w:noProof/>
        </w:rPr>
      </w:r>
      <w:r>
        <w:rPr>
          <w:noProof/>
        </w:rPr>
        <w:fldChar w:fldCharType="separate"/>
      </w:r>
      <w:r>
        <w:rPr>
          <w:noProof/>
        </w:rPr>
        <w:t>78</w:t>
      </w:r>
      <w:r>
        <w:rPr>
          <w:noProof/>
        </w:rPr>
        <w:fldChar w:fldCharType="end"/>
      </w:r>
    </w:p>
    <w:p w14:paraId="3DEA1520"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_Toc385177677 \h </w:instrText>
      </w:r>
      <w:r>
        <w:rPr>
          <w:noProof/>
        </w:rPr>
      </w:r>
      <w:r>
        <w:rPr>
          <w:noProof/>
        </w:rPr>
        <w:fldChar w:fldCharType="separate"/>
      </w:r>
      <w:r>
        <w:rPr>
          <w:noProof/>
        </w:rPr>
        <w:t>79</w:t>
      </w:r>
      <w:r>
        <w:rPr>
          <w:noProof/>
        </w:rPr>
        <w:fldChar w:fldCharType="end"/>
      </w:r>
    </w:p>
    <w:p w14:paraId="5839445D"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_Toc385177678 \h </w:instrText>
      </w:r>
      <w:r>
        <w:rPr>
          <w:noProof/>
        </w:rPr>
      </w:r>
      <w:r>
        <w:rPr>
          <w:noProof/>
        </w:rPr>
        <w:fldChar w:fldCharType="separate"/>
      </w:r>
      <w:r>
        <w:rPr>
          <w:noProof/>
        </w:rPr>
        <w:t>99</w:t>
      </w:r>
      <w:r>
        <w:rPr>
          <w:noProof/>
        </w:rPr>
        <w:fldChar w:fldCharType="end"/>
      </w:r>
    </w:p>
    <w:p w14:paraId="28009886"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_Toc385177679 \h </w:instrText>
      </w:r>
      <w:r>
        <w:rPr>
          <w:noProof/>
        </w:rPr>
      </w:r>
      <w:r>
        <w:rPr>
          <w:noProof/>
        </w:rPr>
        <w:fldChar w:fldCharType="separate"/>
      </w:r>
      <w:r>
        <w:rPr>
          <w:noProof/>
        </w:rPr>
        <w:t>101</w:t>
      </w:r>
      <w:r>
        <w:rPr>
          <w:noProof/>
        </w:rPr>
        <w:fldChar w:fldCharType="end"/>
      </w:r>
    </w:p>
    <w:p w14:paraId="39E8265F"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_Toc385177680 \h </w:instrText>
      </w:r>
      <w:r>
        <w:rPr>
          <w:noProof/>
        </w:rPr>
      </w:r>
      <w:r>
        <w:rPr>
          <w:noProof/>
        </w:rPr>
        <w:fldChar w:fldCharType="separate"/>
      </w:r>
      <w:r>
        <w:rPr>
          <w:noProof/>
        </w:rPr>
        <w:t>101</w:t>
      </w:r>
      <w:r>
        <w:rPr>
          <w:noProof/>
        </w:rPr>
        <w:fldChar w:fldCharType="end"/>
      </w:r>
    </w:p>
    <w:p w14:paraId="1A14CE40"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_Toc385177681 \h </w:instrText>
      </w:r>
      <w:r>
        <w:rPr>
          <w:noProof/>
        </w:rPr>
      </w:r>
      <w:r>
        <w:rPr>
          <w:noProof/>
        </w:rPr>
        <w:fldChar w:fldCharType="separate"/>
      </w:r>
      <w:r>
        <w:rPr>
          <w:noProof/>
        </w:rPr>
        <w:t>103</w:t>
      </w:r>
      <w:r>
        <w:rPr>
          <w:noProof/>
        </w:rPr>
        <w:fldChar w:fldCharType="end"/>
      </w:r>
    </w:p>
    <w:p w14:paraId="2B392885" w14:textId="77777777" w:rsidR="000E7A08" w:rsidRDefault="000E7A0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_Toc385177682 \h </w:instrText>
      </w:r>
      <w:r>
        <w:rPr>
          <w:noProof/>
        </w:rPr>
      </w:r>
      <w:r>
        <w:rPr>
          <w:noProof/>
        </w:rPr>
        <w:fldChar w:fldCharType="separate"/>
      </w:r>
      <w:r>
        <w:rPr>
          <w:noProof/>
        </w:rPr>
        <w:t>103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7" w:name="_Toc384627474"/>
      <w:bookmarkStart w:id="8" w:name="_Toc385178499"/>
      <w:r w:rsidRPr="002F3773">
        <w:lastRenderedPageBreak/>
        <w:t>Introduction</w:t>
      </w:r>
      <w:bookmarkEnd w:id="7"/>
      <w:bookmarkEnd w:id="8"/>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9" w:name="_Toc384627475"/>
      <w:bookmarkStart w:id="10" w:name="_Toc385178500"/>
      <w:r>
        <w:t>M</w:t>
      </w:r>
      <w:r w:rsidR="003C5AFC" w:rsidRPr="002F3773">
        <w:t xml:space="preserve">icrosporidia </w:t>
      </w:r>
      <w:ins w:id="11" w:author="V" w:date="2018-04-09T15:12:00Z">
        <w:r w:rsidR="003160A6">
          <w:t xml:space="preserve">- </w:t>
        </w:r>
      </w:ins>
      <w:ins w:id="12" w:author="Ingo Ebersberger" w:date="2018-04-11T21:20:00Z">
        <w:r w:rsidR="0003192E">
          <w:t>An</w:t>
        </w:r>
      </w:ins>
      <w:ins w:id="13" w:author="V" w:date="2018-04-09T15:12:00Z">
        <w:r w:rsidR="003160A6">
          <w:t xml:space="preserve"> </w:t>
        </w:r>
      </w:ins>
      <w:ins w:id="14" w:author="V" w:date="2018-04-09T15:11:00Z">
        <w:r w:rsidR="001A0F21">
          <w:rPr>
            <w:szCs w:val="24"/>
          </w:rPr>
          <w:t>emergent pathogen</w:t>
        </w:r>
      </w:ins>
      <w:bookmarkEnd w:id="9"/>
      <w:bookmarkEnd w:id="10"/>
    </w:p>
    <w:p w14:paraId="0978766E" w14:textId="77777777" w:rsidR="00F41113" w:rsidRDefault="001C3D77" w:rsidP="00324278">
      <w:pPr>
        <w:spacing w:after="0" w:line="360" w:lineRule="auto"/>
        <w:jc w:val="both"/>
        <w:rPr>
          <w:szCs w:val="24"/>
        </w:rPr>
      </w:pPr>
      <w:r w:rsidRPr="00076E91">
        <w:rPr>
          <w:szCs w:val="24"/>
        </w:rPr>
        <w:t xml:space="preserve">Microsporidia are a group of obligate intracellular parasites. </w:t>
      </w:r>
      <w:ins w:id="15" w:author="V" w:date="2018-04-09T10:27:00Z">
        <w:r w:rsidR="00A1273D">
          <w:rPr>
            <w:szCs w:val="24"/>
          </w:rPr>
          <w:t>These</w:t>
        </w:r>
      </w:ins>
      <w:ins w:id="16" w:author="V" w:date="2018-04-09T10:34:00Z">
        <w:r w:rsidR="00A1273D">
          <w:rPr>
            <w:szCs w:val="24"/>
          </w:rPr>
          <w:t xml:space="preserve"> microbial eukaryote species</w:t>
        </w:r>
      </w:ins>
      <w:ins w:id="17" w:author="V" w:date="2018-04-09T10:27:00Z">
        <w:r w:rsidR="00A1273D">
          <w:rPr>
            <w:szCs w:val="24"/>
          </w:rPr>
          <w:t xml:space="preserve"> are</w:t>
        </w:r>
        <w:r w:rsidR="00EA66CD">
          <w:rPr>
            <w:szCs w:val="24"/>
          </w:rPr>
          <w:t xml:space="preserve"> </w:t>
        </w:r>
      </w:ins>
      <w:ins w:id="18" w:author="V" w:date="2018-04-09T10:33:00Z">
        <w:r w:rsidR="00A1273D">
          <w:rPr>
            <w:szCs w:val="24"/>
          </w:rPr>
          <w:t>special</w:t>
        </w:r>
      </w:ins>
      <w:ins w:id="19" w:author="V" w:date="2018-04-09T10:28:00Z">
        <w:r w:rsidR="00EA66CD">
          <w:rPr>
            <w:szCs w:val="24"/>
          </w:rPr>
          <w:t xml:space="preserve"> due to </w:t>
        </w:r>
      </w:ins>
      <w:ins w:id="20" w:author="V" w:date="2018-04-09T15:19:00Z">
        <w:r w:rsidR="00307C75">
          <w:rPr>
            <w:szCs w:val="24"/>
          </w:rPr>
          <w:t>their bacteria</w:t>
        </w:r>
      </w:ins>
      <w:ins w:id="21" w:author="V" w:date="2018-04-09T10:28:00Z">
        <w:r w:rsidR="00EA66CD">
          <w:rPr>
            <w:szCs w:val="24"/>
          </w:rPr>
          <w:t xml:space="preserve">-like </w:t>
        </w:r>
      </w:ins>
      <w:ins w:id="22" w:author="V" w:date="2018-04-09T10:29:00Z">
        <w:r w:rsidR="00EA66CD">
          <w:rPr>
            <w:szCs w:val="24"/>
          </w:rPr>
          <w:t xml:space="preserve">genome size </w:t>
        </w:r>
      </w:ins>
      <w:ins w:id="23" w:author="V" w:date="2018-04-09T10:30:00Z">
        <w:r w:rsidR="00EA66CD">
          <w:rPr>
            <w:szCs w:val="24"/>
          </w:rPr>
          <w:t xml:space="preserve">and the lack of several </w:t>
        </w:r>
      </w:ins>
      <w:ins w:id="24" w:author="V" w:date="2018-04-09T10:31:00Z">
        <w:r w:rsidR="00EA66CD">
          <w:rPr>
            <w:szCs w:val="24"/>
          </w:rPr>
          <w:t>typical</w:t>
        </w:r>
      </w:ins>
      <w:ins w:id="25" w:author="V" w:date="2018-04-09T10:30:00Z">
        <w:r w:rsidR="00EA66CD">
          <w:rPr>
            <w:szCs w:val="24"/>
          </w:rPr>
          <w:t xml:space="preserve"> eukaryotic</w:t>
        </w:r>
      </w:ins>
      <w:ins w:id="26" w:author="V" w:date="2018-04-09T10:31:00Z">
        <w:r w:rsidR="00EA66CD">
          <w:rPr>
            <w:szCs w:val="24"/>
          </w:rPr>
          <w:t xml:space="preserve"> cellular components</w:t>
        </w:r>
        <w:r w:rsidR="00E33C56">
          <w:rPr>
            <w:szCs w:val="24"/>
          </w:rPr>
          <w:t xml:space="preserve"> </w:t>
        </w:r>
      </w:ins>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ins w:id="27" w:author="V" w:date="2018-04-09T10:31:00Z">
        <w:r w:rsidR="00EA66CD">
          <w:rPr>
            <w:szCs w:val="24"/>
          </w:rPr>
          <w:t>.</w:t>
        </w:r>
      </w:ins>
      <w:ins w:id="28" w:author="V" w:date="2018-04-09T10:30:00Z">
        <w:r w:rsidR="00EA66CD">
          <w:rPr>
            <w:szCs w:val="24"/>
          </w:rPr>
          <w:t xml:space="preserve"> </w:t>
        </w:r>
      </w:ins>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ins w:id="29" w:author="V" w:date="2018-04-09T10:24:00Z">
        <w:r w:rsidR="005271F1">
          <w:rPr>
            <w:szCs w:val="24"/>
          </w:rPr>
          <w:t xml:space="preserve"> such as</w:t>
        </w:r>
      </w:ins>
      <w:ins w:id="30" w:author="V" w:date="2018-04-09T10:49:00Z">
        <w:r w:rsidR="002375B3" w:rsidRPr="002375B3">
          <w:t xml:space="preserve"> </w:t>
        </w:r>
        <w:r w:rsidR="002375B3" w:rsidRPr="002375B3">
          <w:rPr>
            <w:szCs w:val="24"/>
          </w:rPr>
          <w:t>hornworm</w:t>
        </w:r>
        <w:r w:rsidR="002375B3">
          <w:rPr>
            <w:szCs w:val="24"/>
          </w:rPr>
          <w:t>,</w:t>
        </w:r>
      </w:ins>
      <w:ins w:id="31" w:author="V" w:date="2018-04-09T10:24:00Z">
        <w:r w:rsidR="005271F1">
          <w:rPr>
            <w:szCs w:val="24"/>
          </w:rPr>
          <w:t xml:space="preserve"> honey bee,</w:t>
        </w:r>
      </w:ins>
      <w:ins w:id="32" w:author="V" w:date="2018-04-09T10:41:00Z">
        <w:r w:rsidR="005E6AEC">
          <w:rPr>
            <w:szCs w:val="24"/>
          </w:rPr>
          <w:t xml:space="preserve"> </w:t>
        </w:r>
      </w:ins>
      <w:ins w:id="33" w:author="V" w:date="2018-04-09T11:05:00Z">
        <w:r w:rsidR="00AF3855" w:rsidRPr="00AF3855">
          <w:rPr>
            <w:szCs w:val="24"/>
          </w:rPr>
          <w:t>mosquitoes</w:t>
        </w:r>
        <w:r w:rsidR="00AF3855">
          <w:rPr>
            <w:szCs w:val="24"/>
          </w:rPr>
          <w:t xml:space="preserve">, </w:t>
        </w:r>
      </w:ins>
      <w:ins w:id="34" w:author="V" w:date="2018-04-09T10:41:00Z">
        <w:r w:rsidR="005E6AEC" w:rsidRPr="005E6AEC">
          <w:rPr>
            <w:szCs w:val="24"/>
          </w:rPr>
          <w:t>shrimp</w:t>
        </w:r>
        <w:r w:rsidR="005E6AEC">
          <w:rPr>
            <w:szCs w:val="24"/>
          </w:rPr>
          <w:t>,</w:t>
        </w:r>
      </w:ins>
      <w:ins w:id="35" w:author="V" w:date="2018-04-09T10:24:00Z">
        <w:r w:rsidR="005271F1">
          <w:rPr>
            <w:szCs w:val="24"/>
          </w:rPr>
          <w:t xml:space="preserve"> </w:t>
        </w:r>
      </w:ins>
      <w:ins w:id="36" w:author="V" w:date="2018-04-09T18:14:00Z">
        <w:r w:rsidR="00CB7955" w:rsidRPr="00CB7955">
          <w:rPr>
            <w:szCs w:val="24"/>
          </w:rPr>
          <w:t>farm-raised</w:t>
        </w:r>
      </w:ins>
      <w:ins w:id="37" w:author="V" w:date="2018-04-09T18:15:00Z">
        <w:r w:rsidR="00CB7955">
          <w:rPr>
            <w:szCs w:val="24"/>
          </w:rPr>
          <w:t xml:space="preserve"> </w:t>
        </w:r>
      </w:ins>
      <w:ins w:id="38" w:author="V" w:date="2018-04-09T10:24:00Z">
        <w:r w:rsidR="005271F1">
          <w:rPr>
            <w:szCs w:val="24"/>
          </w:rPr>
          <w:t>fishes or human</w:t>
        </w:r>
      </w:ins>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53DAE4E8" w14:textId="648BB474" w:rsidR="00F41113" w:rsidRDefault="00F41113" w:rsidP="00324278">
      <w:pPr>
        <w:spacing w:after="0" w:line="360" w:lineRule="auto"/>
        <w:jc w:val="both"/>
        <w:rPr>
          <w:szCs w:val="24"/>
        </w:rPr>
      </w:pPr>
      <w:r w:rsidRPr="00F41113">
        <w:rPr>
          <w:szCs w:val="24"/>
          <w:highlight w:val="yellow"/>
        </w:rPr>
        <w:t>WRITE MORE ABOUT HUMAN MICROSPORIDIA...</w:t>
      </w:r>
    </w:p>
    <w:p w14:paraId="472BDB01" w14:textId="6D640F02" w:rsidR="0035684A" w:rsidRPr="00076E91" w:rsidRDefault="001C3D77" w:rsidP="00324278">
      <w:pPr>
        <w:spacing w:after="0" w:line="360" w:lineRule="auto"/>
        <w:jc w:val="both"/>
        <w:rPr>
          <w:szCs w:val="24"/>
        </w:rPr>
      </w:pPr>
      <w:r>
        <w:rPr>
          <w:szCs w:val="24"/>
        </w:rPr>
        <w:t xml:space="preserve">Eventually, in 1959 it was detected that microsporidia are also capable of infecting humans, which resulted in a substantial increase of attention for microsporidia. </w:t>
      </w:r>
      <w:r w:rsidRPr="00076E91">
        <w:rPr>
          <w:i/>
          <w:szCs w:val="24"/>
        </w:rPr>
        <w:t>Enterocytozoon bieneusi</w:t>
      </w:r>
      <w:r>
        <w:rPr>
          <w:szCs w:val="24"/>
        </w:rPr>
        <w:t>, as well as</w:t>
      </w:r>
      <w:r w:rsidRPr="00076E91">
        <w:rPr>
          <w:szCs w:val="24"/>
        </w:rPr>
        <w:t xml:space="preserve"> </w:t>
      </w:r>
      <w:r>
        <w:rPr>
          <w:szCs w:val="24"/>
        </w:rPr>
        <w:t xml:space="preserve">a number of </w:t>
      </w:r>
      <w:r w:rsidRPr="00076E91">
        <w:rPr>
          <w:szCs w:val="24"/>
        </w:rPr>
        <w:t xml:space="preserve">other species </w:t>
      </w:r>
      <w:r>
        <w:rPr>
          <w:szCs w:val="24"/>
        </w:rPr>
        <w:lastRenderedPageBreak/>
        <w:t>from</w:t>
      </w:r>
      <w:r w:rsidRPr="00076E91">
        <w:rPr>
          <w:szCs w:val="24"/>
        </w:rPr>
        <w:t xml:space="preserve"> the genus </w:t>
      </w:r>
      <w:r w:rsidRPr="00076E91">
        <w:rPr>
          <w:i/>
          <w:szCs w:val="24"/>
        </w:rPr>
        <w:t>Encephalitozoon</w:t>
      </w:r>
      <w:r w:rsidRPr="00076E91">
        <w:rPr>
          <w:szCs w:val="24"/>
        </w:rPr>
        <w:t xml:space="preserve"> were found in</w:t>
      </w:r>
      <w:r>
        <w:rPr>
          <w:szCs w:val="24"/>
        </w:rPr>
        <w:t xml:space="preserve"> </w:t>
      </w:r>
      <w:r w:rsidRPr="00076E91">
        <w:rPr>
          <w:szCs w:val="24"/>
        </w:rPr>
        <w:t>immunocompromised patients</w:t>
      </w:r>
      <w:r>
        <w:rPr>
          <w:szCs w:val="24"/>
        </w:rPr>
        <w:t xml:space="preserve"> </w:t>
      </w:r>
      <w:r>
        <w:rPr>
          <w:szCs w:val="24"/>
        </w:rPr>
        <w:fldChar w:fldCharType="begin"/>
      </w:r>
      <w:r>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(Scanlon et al. 2000; Vivarès and Méténier 2001)</w:t>
      </w:r>
      <w:r>
        <w:rPr>
          <w:szCs w:val="24"/>
        </w:rPr>
        <w:fldChar w:fldCharType="end"/>
      </w:r>
      <w:r w:rsidRPr="00076E91">
        <w:rPr>
          <w:szCs w:val="24"/>
        </w:rPr>
        <w:t>. Until now,</w:t>
      </w:r>
      <w:r w:rsidR="005E6AEC">
        <w:rPr>
          <w:szCs w:val="24"/>
        </w:rPr>
        <w:t xml:space="preserve"> </w:t>
      </w:r>
      <w:r w:rsidRPr="00076E91">
        <w:rPr>
          <w:szCs w:val="24"/>
        </w:rPr>
        <w:t>13 microsporidia species have been reported to be involved in different human diseases</w:t>
      </w:r>
      <w:ins w:id="39" w:author="V" w:date="2018-04-09T10:35:00Z">
        <w:r w:rsidR="005E6AEC">
          <w:rPr>
            <w:szCs w:val="24"/>
          </w:rPr>
          <w:t xml:space="preserve"> such as </w:t>
        </w:r>
      </w:ins>
      <w:ins w:id="40" w:author="V" w:date="2018-04-09T11:09:00Z">
        <w:r w:rsidR="001D2B66" w:rsidRPr="001D2B66">
          <w:rPr>
            <w:szCs w:val="24"/>
          </w:rPr>
          <w:t xml:space="preserve">diarrhea </w:t>
        </w:r>
      </w:ins>
      <w:ins w:id="41" w:author="V" w:date="2018-04-09T11:10:00Z">
        <w:r w:rsidR="001D2B66">
          <w:rPr>
            <w:szCs w:val="24"/>
          </w:rPr>
          <w:t>or</w:t>
        </w:r>
      </w:ins>
      <w:ins w:id="42" w:author="V" w:date="2018-04-09T11:09:00Z">
        <w:r w:rsidR="001D2B66" w:rsidRPr="001D2B66">
          <w:rPr>
            <w:szCs w:val="24"/>
          </w:rPr>
          <w:t xml:space="preserve"> systemic disease</w:t>
        </w:r>
      </w:ins>
      <w:r>
        <w:rPr>
          <w:szCs w:val="24"/>
        </w:rPr>
        <w:t xml:space="preserve"> </w:t>
      </w:r>
      <w:r>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 </w:instrText>
      </w:r>
      <w:r w:rsidR="001D2B66">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EN.CITE.DATA </w:instrText>
      </w:r>
      <w:r w:rsidR="001D2B66">
        <w:rPr>
          <w:szCs w:val="24"/>
        </w:rPr>
      </w:r>
      <w:r w:rsidR="001D2B66">
        <w:rPr>
          <w:szCs w:val="24"/>
        </w:rPr>
        <w:fldChar w:fldCharType="end"/>
      </w:r>
      <w:r>
        <w:rPr>
          <w:szCs w:val="24"/>
        </w:rPr>
      </w:r>
      <w:r>
        <w:rPr>
          <w:szCs w:val="24"/>
        </w:rPr>
        <w:fldChar w:fldCharType="separate"/>
      </w:r>
      <w:r w:rsidR="001D2B66">
        <w:rPr>
          <w:noProof/>
          <w:szCs w:val="24"/>
        </w:rPr>
        <w:t>(Keeling and Fast 2002; Didier et al. 2005)</w:t>
      </w:r>
      <w:r>
        <w:rPr>
          <w:szCs w:val="24"/>
        </w:rPr>
        <w:fldChar w:fldCharType="end"/>
      </w:r>
      <w:r w:rsidRPr="00076E91">
        <w:rPr>
          <w:szCs w:val="24"/>
        </w:rPr>
        <w:t>.</w:t>
      </w:r>
    </w:p>
    <w:p w14:paraId="4D54C054" w14:textId="17EAB4C4" w:rsidR="00405140" w:rsidRPr="002F3773" w:rsidRDefault="00F550F9" w:rsidP="00324278">
      <w:pPr>
        <w:pStyle w:val="Heading2"/>
        <w:jc w:val="both"/>
      </w:pPr>
      <w:bookmarkStart w:id="43" w:name="_Toc384627476"/>
      <w:bookmarkStart w:id="44" w:name="_Toc385178501"/>
      <w:r w:rsidRPr="002F3773">
        <w:t>The symbiotic lifestyle of microsporidia</w:t>
      </w:r>
      <w:bookmarkEnd w:id="43"/>
      <w:bookmarkEnd w:id="44"/>
    </w:p>
    <w:p w14:paraId="45C6F014" w14:textId="762F899D" w:rsidR="00AA3436" w:rsidRDefault="00222177" w:rsidP="00E57029">
      <w:pPr>
        <w:spacing w:after="0" w:line="360" w:lineRule="auto"/>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5442EB">
      <w:pPr>
        <w:spacing w:after="0" w:line="360" w:lineRule="auto"/>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45" w:name="_Toc384627478"/>
      <w:bookmarkStart w:id="46" w:name="_Toc385178502"/>
      <w:commentRangeStart w:id="47"/>
      <w:r w:rsidRPr="002F3773">
        <w:t>The origin of micro</w:t>
      </w:r>
      <w:commentRangeEnd w:id="47"/>
      <w:r>
        <w:rPr>
          <w:rStyle w:val="CommentReference"/>
          <w:rFonts w:eastAsiaTheme="minorHAnsi" w:cstheme="minorBidi"/>
          <w:b w:val="0"/>
          <w:bCs w:val="0"/>
          <w:color w:val="auto"/>
        </w:rPr>
        <w:commentReference w:id="47"/>
      </w:r>
      <w:r w:rsidRPr="002F3773">
        <w:t>sporidia</w:t>
      </w:r>
      <w:bookmarkEnd w:id="45"/>
      <w:bookmarkEnd w:id="46"/>
    </w:p>
    <w:p w14:paraId="59478A95" w14:textId="77777777" w:rsidR="005442EB" w:rsidRDefault="005442EB" w:rsidP="005442EB">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w:t>
      </w:r>
      <w:r>
        <w:rPr>
          <w:szCs w:val="24"/>
        </w:rPr>
        <w:lastRenderedPageBreak/>
        <w:t xml:space="preserve">first reassigned microsporidia to the phylum </w:t>
      </w:r>
      <w:commentRangeStart w:id="48"/>
      <w:r w:rsidRPr="005F3287">
        <w:rPr>
          <w:szCs w:val="24"/>
        </w:rPr>
        <w:t>Sporozoa</w:t>
      </w:r>
      <w:commentRangeEnd w:id="48"/>
      <w:r>
        <w:rPr>
          <w:rStyle w:val="CommentReference"/>
        </w:rPr>
        <w:commentReference w:id="48"/>
      </w:r>
      <w:r>
        <w:rPr>
          <w:szCs w:val="24"/>
        </w:rPr>
        <w:t xml:space="preserve">, and then together with other amitochondriate protists to the phylum Archezoa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Pr>
          <w:szCs w:val="24"/>
        </w:rPr>
        <w:instrText xml:space="preserve"> ADDIN EN.CITE </w:instrText>
      </w:r>
      <w:r>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Heinz et al. 2014)</w:t>
      </w:r>
      <w:r>
        <w:rPr>
          <w:szCs w:val="24"/>
        </w:rPr>
        <w:fldChar w:fldCharType="end"/>
      </w:r>
      <w:r>
        <w:rPr>
          <w:szCs w:val="24"/>
        </w:rPr>
        <w:t xml:space="preserve">. </w:t>
      </w:r>
    </w:p>
    <w:p w14:paraId="289C497D" w14:textId="77777777" w:rsidR="005442EB" w:rsidRDefault="005442EB" w:rsidP="005442EB">
      <w:pPr>
        <w:spacing w:after="0" w:line="360" w:lineRule="auto"/>
        <w:jc w:val="both"/>
        <w:rPr>
          <w:szCs w:val="24"/>
        </w:rPr>
      </w:pPr>
      <w:r w:rsidRPr="00F359F1">
        <w:rPr>
          <w:szCs w:val="24"/>
          <w:highlight w:val="yellow"/>
        </w:rPr>
        <w:t>Figure</w:t>
      </w:r>
    </w:p>
    <w:p w14:paraId="0EBC09FE" w14:textId="77777777" w:rsidR="005442EB" w:rsidRDefault="005442EB" w:rsidP="005442EB">
      <w:pPr>
        <w:spacing w:after="0" w:line="360" w:lineRule="auto"/>
        <w:jc w:val="both"/>
        <w:rPr>
          <w:szCs w:val="24"/>
        </w:rPr>
      </w:pPr>
      <w:r>
        <w:rPr>
          <w:szCs w:val="24"/>
        </w:rPr>
        <w:t>The first molecular phyloge</w:t>
      </w:r>
      <w:ins w:id="49" w:author="Ingo Ebersberger" w:date="2018-04-11T10:52:00Z">
        <w:r>
          <w:rPr>
            <w:szCs w:val="24"/>
          </w:rPr>
          <w:t xml:space="preserve">ny providing information about the position of microsporidia in the tree of life was based on </w:t>
        </w:r>
      </w:ins>
      <w:r>
        <w:rPr>
          <w:szCs w:val="24"/>
        </w:rPr>
        <w:t>the SSU rRNA and LSU rRNA (</w:t>
      </w:r>
      <w:commentRangeStart w:id="50"/>
      <w:commentRangeStart w:id="51"/>
      <w:r>
        <w:rPr>
          <w:szCs w:val="24"/>
        </w:rPr>
        <w:t xml:space="preserve">small and large subunit of the ribosomal RNA) </w:t>
      </w:r>
      <w:commentRangeEnd w:id="50"/>
      <w:r>
        <w:rPr>
          <w:rStyle w:val="CommentReference"/>
        </w:rPr>
        <w:commentReference w:id="50"/>
      </w:r>
      <w:commentRangeEnd w:id="51"/>
      <w:r>
        <w:rPr>
          <w:rStyle w:val="CommentReference"/>
        </w:rPr>
        <w:commentReference w:id="51"/>
      </w:r>
      <w:r>
        <w:rPr>
          <w:szCs w:val="24"/>
        </w:rPr>
        <w:t xml:space="preserve">of the microsporidium </w:t>
      </w:r>
      <w:r w:rsidRPr="005C01DA">
        <w:rPr>
          <w:i/>
          <w:szCs w:val="24"/>
        </w:rPr>
        <w:t>Vairimorpha necatrix</w:t>
      </w:r>
      <w:ins w:id="52" w:author="Ingo Ebersberger" w:date="2018-04-11T10:52:00Z">
        <w:r>
          <w:rPr>
            <w:i/>
            <w:szCs w:val="24"/>
          </w:rPr>
          <w:t xml:space="preserve">. </w:t>
        </w:r>
        <w:r>
          <w:rPr>
            <w:szCs w:val="24"/>
          </w:rPr>
          <w:t xml:space="preserve">The resulting tree was in line with the </w:t>
        </w:r>
      </w:ins>
      <w:r>
        <w:rPr>
          <w:szCs w:val="24"/>
        </w:rPr>
        <w:t xml:space="preserve">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w:t>
      </w:r>
      <w:ins w:id="53" w:author="Ingo Ebersberger" w:date="2018-04-11T10:53:00Z">
        <w:r>
          <w:rPr>
            <w:szCs w:val="24"/>
          </w:rPr>
          <w:t>the placement of microsporidia as an early branching eukaryote</w:t>
        </w:r>
      </w:ins>
      <w:r>
        <w:rPr>
          <w:szCs w:val="24"/>
        </w:rPr>
        <w:t xml:space="preserv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fldChar w:fldCharType="separate"/>
      </w:r>
      <w:r>
        <w:rPr>
          <w:noProof/>
          <w:szCs w:val="24"/>
        </w:rPr>
        <w:t>(Brown and Doolittle 1995; Kamaishi et al. 1996)</w:t>
      </w:r>
      <w:r>
        <w:rPr>
          <w:szCs w:val="24"/>
        </w:rPr>
        <w:fldChar w:fldCharType="end"/>
      </w:r>
      <w:r>
        <w:rPr>
          <w:szCs w:val="24"/>
        </w:rPr>
        <w:t xml:space="preserve">. </w:t>
      </w:r>
    </w:p>
    <w:p w14:paraId="5ED816FC" w14:textId="44D7CA21" w:rsidR="005442EB" w:rsidRDefault="005442EB" w:rsidP="005442EB">
      <w:pPr>
        <w:spacing w:after="0" w:line="360" w:lineRule="auto"/>
        <w:jc w:val="both"/>
        <w:rPr>
          <w:szCs w:val="24"/>
        </w:rPr>
      </w:pPr>
      <w:r>
        <w:rPr>
          <w:szCs w:val="24"/>
        </w:rPr>
        <w:t xml:space="preserve">However, this </w:t>
      </w:r>
      <w:r w:rsidRPr="00CB7B5B">
        <w:rPr>
          <w:szCs w:val="24"/>
        </w:rPr>
        <w:t>‘‘Microsporidia-early’’ hypothesis</w:t>
      </w:r>
      <w:r>
        <w:rPr>
          <w:szCs w:val="24"/>
        </w:rPr>
        <w:t xml:space="preserve"> was always </w:t>
      </w:r>
      <w:commentRangeStart w:id="54"/>
      <w:r>
        <w:rPr>
          <w:szCs w:val="24"/>
        </w:rPr>
        <w:t xml:space="preserve">doubted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w:t>
      </w:r>
      <w:commentRangeEnd w:id="54"/>
      <w:r>
        <w:rPr>
          <w:rStyle w:val="CommentReference"/>
        </w:rPr>
        <w:commentReference w:id="54"/>
      </w:r>
      <w:r>
        <w:rPr>
          <w:szCs w:val="24"/>
        </w:rPr>
        <w:t xml:space="preserve"> The </w:t>
      </w:r>
      <w:commentRangeStart w:id="55"/>
      <w:r>
        <w:rPr>
          <w:szCs w:val="24"/>
        </w:rPr>
        <w:t xml:space="preserve">fast evolving or divergent </w:t>
      </w:r>
      <w:commentRangeEnd w:id="55"/>
      <w:r>
        <w:rPr>
          <w:rStyle w:val="CommentReference"/>
        </w:rPr>
        <w:commentReference w:id="55"/>
      </w:r>
      <w:r>
        <w:rPr>
          <w:szCs w:val="24"/>
        </w:rPr>
        <w:t xml:space="preserve">sequences of the microsporidia could </w:t>
      </w:r>
      <w:commentRangeStart w:id="56"/>
      <w:r>
        <w:rPr>
          <w:szCs w:val="24"/>
        </w:rPr>
        <w:t xml:space="preserve">mislead their deep position </w:t>
      </w:r>
      <w:commentRangeEnd w:id="56"/>
      <w:r>
        <w:rPr>
          <w:rStyle w:val="CommentReference"/>
        </w:rPr>
        <w:commentReference w:id="56"/>
      </w:r>
      <w:r>
        <w:rPr>
          <w:szCs w:val="24"/>
        </w:rPr>
        <w:t xml:space="preserve">in the phylogenetic tree due </w:t>
      </w:r>
      <w:commentRangeStart w:id="57"/>
      <w:r>
        <w:rPr>
          <w:szCs w:val="24"/>
        </w:rPr>
        <w:t xml:space="preserve">to the effect of the long-branch attraction </w:t>
      </w:r>
      <w:commentRangeEnd w:id="57"/>
      <w:r>
        <w:rPr>
          <w:rStyle w:val="CommentReference"/>
        </w:rPr>
        <w:commentReference w:id="57"/>
      </w:r>
      <w:r>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Pr>
          <w:szCs w:val="24"/>
        </w:rPr>
        <w:instrText xml:space="preserve"> ADDIN EN.CITE </w:instrText>
      </w:r>
      <w:r>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(Felsenstein 1978; Corradi and Keeling 2009)</w:t>
      </w:r>
      <w:r>
        <w:rPr>
          <w:szCs w:val="24"/>
        </w:rPr>
        <w:fldChar w:fldCharType="end"/>
      </w:r>
      <w:r>
        <w:rPr>
          <w:szCs w:val="24"/>
        </w:rPr>
        <w:t xml:space="preserve">. 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were firstly suggested the fungal relationship of microsporidia based on the phylogenetic study of alpha- and beta-tubulins from several microsporidia species. </w:t>
      </w:r>
      <w:commentRangeStart w:id="58"/>
      <w:r>
        <w:rPr>
          <w:szCs w:val="24"/>
        </w:rPr>
        <w:t xml:space="preserve">Further evidence for </w:t>
      </w:r>
      <w:commentRangeEnd w:id="58"/>
      <w:r>
        <w:rPr>
          <w:rStyle w:val="CommentReference"/>
        </w:rPr>
        <w:commentReference w:id="58"/>
      </w:r>
      <w:r>
        <w:rPr>
          <w:szCs w:val="24"/>
        </w:rPr>
        <w:t xml:space="preserve">this hypothesis came from analyses of the heat-shock protein 70 </w:t>
      </w:r>
      <w:r>
        <w:rPr>
          <w:szCs w:val="24"/>
        </w:rPr>
        <w:fldChar w:fldCharType="begin"/>
      </w:r>
      <w:r>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Pr>
          <w:szCs w:val="24"/>
        </w:rPr>
        <w:fldChar w:fldCharType="separate"/>
      </w:r>
      <w:r>
        <w:rPr>
          <w:noProof/>
          <w:szCs w:val="24"/>
        </w:rPr>
        <w:t>(Hirt et al. 1997)</w:t>
      </w:r>
      <w:r>
        <w:rPr>
          <w:szCs w:val="24"/>
        </w:rPr>
        <w:fldChar w:fldCharType="end"/>
      </w:r>
      <w:r>
        <w:rPr>
          <w:szCs w:val="24"/>
        </w:rPr>
        <w:t xml:space="preserve">, the </w:t>
      </w:r>
      <w:commentRangeStart w:id="59"/>
      <w:commentRangeStart w:id="60"/>
      <w:r>
        <w:rPr>
          <w:szCs w:val="24"/>
        </w:rPr>
        <w:t xml:space="preserve">largest </w:t>
      </w:r>
      <w:commentRangeEnd w:id="59"/>
      <w:r>
        <w:rPr>
          <w:rStyle w:val="CommentReference"/>
        </w:rPr>
        <w:commentReference w:id="59"/>
      </w:r>
      <w:commentRangeEnd w:id="60"/>
      <w:r>
        <w:rPr>
          <w:rStyle w:val="CommentReference"/>
        </w:rPr>
        <w:commentReference w:id="60"/>
      </w:r>
      <w:r>
        <w:rPr>
          <w:szCs w:val="24"/>
        </w:rPr>
        <w:t xml:space="preserve">subunit of the RNA polymerase II </w:t>
      </w:r>
      <w:r>
        <w:rPr>
          <w:szCs w:val="24"/>
        </w:rPr>
        <w:fldChar w:fldCharType="begin"/>
      </w:r>
      <w:r>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Pr>
          <w:szCs w:val="24"/>
        </w:rPr>
        <w:fldChar w:fldCharType="separate"/>
      </w:r>
      <w:r>
        <w:rPr>
          <w:noProof/>
          <w:szCs w:val="24"/>
        </w:rPr>
        <w:t>(Hirt et al. 1999)</w:t>
      </w:r>
      <w:r>
        <w:rPr>
          <w:szCs w:val="24"/>
        </w:rPr>
        <w:fldChar w:fldCharType="end"/>
      </w:r>
      <w:r>
        <w:rPr>
          <w:szCs w:val="24"/>
        </w:rPr>
        <w:t xml:space="preserve">, </w:t>
      </w:r>
      <w:r w:rsidRPr="00B47711">
        <w:rPr>
          <w:szCs w:val="24"/>
        </w:rPr>
        <w:t>both alpha and beta subunits of pyruvate dehydrogenase E1</w:t>
      </w:r>
      <w:r>
        <w:rPr>
          <w:szCs w:val="24"/>
        </w:rPr>
        <w:t xml:space="preserv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Pr>
          <w:szCs w:val="24"/>
        </w:rPr>
        <w:t xml:space="preserve">, the new </w:t>
      </w:r>
      <w:r w:rsidRPr="00076E91">
        <w:rPr>
          <w:szCs w:val="24"/>
        </w:rPr>
        <w:t>DNA-dependent RN</w:t>
      </w:r>
      <w:r>
        <w:rPr>
          <w:szCs w:val="24"/>
        </w:rPr>
        <w:t xml:space="preserve">A polymerase II largest subunit RPB1 and </w:t>
      </w:r>
      <w:r w:rsidRPr="00076E91">
        <w:rPr>
          <w:szCs w:val="24"/>
        </w:rPr>
        <w:t>transl</w:t>
      </w:r>
      <w:r>
        <w:rPr>
          <w:szCs w:val="24"/>
        </w:rPr>
        <w:t xml:space="preserve">ation elongation factor I alpha </w:t>
      </w:r>
      <w:r>
        <w:rPr>
          <w:szCs w:val="24"/>
        </w:rPr>
        <w:fldChar w:fldCharType="begin"/>
      </w:r>
      <w:r>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Pr>
          <w:szCs w:val="24"/>
        </w:rPr>
        <w:fldChar w:fldCharType="separate"/>
      </w:r>
      <w:r>
        <w:rPr>
          <w:noProof/>
          <w:szCs w:val="24"/>
        </w:rPr>
        <w:t>(Tanabe, Watanabe, and Sugiyama 2002)</w:t>
      </w:r>
      <w:r>
        <w:rPr>
          <w:szCs w:val="24"/>
        </w:rPr>
        <w:fldChar w:fldCharType="end"/>
      </w:r>
      <w:r>
        <w:rPr>
          <w:szCs w:val="24"/>
        </w:rPr>
        <w:t xml:space="preserve">, or the combined approach using 53 genes of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 xml:space="preserve">. </w:t>
      </w:r>
    </w:p>
    <w:p w14:paraId="22F6A6DA" w14:textId="77777777" w:rsidR="005442EB" w:rsidRDefault="005442EB" w:rsidP="005442EB">
      <w:pPr>
        <w:spacing w:after="0" w:line="360" w:lineRule="auto"/>
        <w:jc w:val="both"/>
        <w:rPr>
          <w:szCs w:val="24"/>
        </w:rPr>
      </w:pPr>
      <w:r w:rsidRPr="000350A7">
        <w:rPr>
          <w:szCs w:val="24"/>
          <w:highlight w:val="yellow"/>
        </w:rPr>
        <w:lastRenderedPageBreak/>
        <w:t>Single gene approach =&gt; combine approach; which study suggested which relationship?</w:t>
      </w:r>
    </w:p>
    <w:p w14:paraId="6B6BC2D9" w14:textId="1FD1B239" w:rsidR="005442EB" w:rsidRPr="00BA7755" w:rsidRDefault="005442EB" w:rsidP="005442EB">
      <w:pPr>
        <w:spacing w:after="0" w:line="360" w:lineRule="auto"/>
        <w:jc w:val="both"/>
        <w:rPr>
          <w:szCs w:val="24"/>
        </w:rPr>
      </w:pPr>
      <w:r>
        <w:rPr>
          <w:szCs w:val="24"/>
        </w:rPr>
        <w:t xml:space="preserve">microsporidia are related to the class </w:t>
      </w:r>
      <w:commentRangeStart w:id="61"/>
      <w:r>
        <w:rPr>
          <w:szCs w:val="24"/>
        </w:rPr>
        <w:t>Ascomycetes,</w:t>
      </w:r>
      <w:r w:rsidRPr="00076E91">
        <w:rPr>
          <w:szCs w:val="24"/>
        </w:rPr>
        <w:t xml:space="preserve"> </w:t>
      </w:r>
      <w:r>
        <w:rPr>
          <w:szCs w:val="24"/>
        </w:rPr>
        <w:t>B</w:t>
      </w:r>
      <w:r w:rsidRPr="00076E91">
        <w:rPr>
          <w:szCs w:val="24"/>
        </w:rPr>
        <w:t>asidiomycetes</w:t>
      </w:r>
      <w:r>
        <w:rPr>
          <w:szCs w:val="24"/>
        </w:rPr>
        <w:t>, Z</w:t>
      </w:r>
      <w:r w:rsidRPr="00076E91">
        <w:rPr>
          <w:szCs w:val="24"/>
        </w:rPr>
        <w:t>ygomycetes</w:t>
      </w:r>
      <w:commentRangeEnd w:id="61"/>
      <w:r>
        <w:rPr>
          <w:rStyle w:val="CommentReference"/>
        </w:rPr>
        <w:commentReference w:id="61"/>
      </w:r>
      <w:r>
        <w:rPr>
          <w:szCs w:val="24"/>
        </w:rPr>
        <w:t xml:space="preserve">, phylum </w:t>
      </w:r>
      <w:r w:rsidRPr="00BA2AE1">
        <w:rPr>
          <w:szCs w:val="24"/>
        </w:rPr>
        <w:t>Cryptomycota</w:t>
      </w:r>
      <w:r>
        <w:rPr>
          <w:szCs w:val="24"/>
        </w:rPr>
        <w:t xml:space="preserve"> or they are the sister group of fungi </w:t>
      </w:r>
      <w:commentRangeStart w:id="62"/>
      <w:r>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Koestler and Ebersberger 2011; Heinz et al. 2012; James et al. 2013)</w:t>
      </w:r>
      <w:r>
        <w:rPr>
          <w:szCs w:val="24"/>
        </w:rPr>
        <w:fldChar w:fldCharType="end"/>
      </w:r>
      <w:commentRangeEnd w:id="62"/>
      <w:r>
        <w:rPr>
          <w:rStyle w:val="CommentReference"/>
        </w:rPr>
        <w:commentReference w:id="62"/>
      </w:r>
      <w:ins w:id="63" w:author="V" w:date="2018-04-09T11:07:00Z">
        <w:r>
          <w:rPr>
            <w:szCs w:val="24"/>
          </w:rPr>
          <w:t>.</w:t>
        </w:r>
      </w:ins>
    </w:p>
    <w:p w14:paraId="201EEDE1" w14:textId="77777777" w:rsidR="005442EB" w:rsidRDefault="005442EB" w:rsidP="005442EB">
      <w:pPr>
        <w:spacing w:after="0" w:line="360" w:lineRule="auto"/>
        <w:jc w:val="both"/>
        <w:rPr>
          <w:szCs w:val="24"/>
        </w:rPr>
      </w:pPr>
    </w:p>
    <w:p w14:paraId="5D988BB5" w14:textId="77777777" w:rsidR="005442EB" w:rsidRDefault="005442EB" w:rsidP="005442EB">
      <w:pPr>
        <w:spacing w:after="0" w:line="360" w:lineRule="auto"/>
        <w:jc w:val="both"/>
        <w:rPr>
          <w:szCs w:val="24"/>
        </w:rPr>
      </w:pPr>
    </w:p>
    <w:p w14:paraId="403476B8" w14:textId="3C9C21CA" w:rsidR="005442EB" w:rsidRDefault="005442EB" w:rsidP="007E061D">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w:t>
      </w:r>
      <w:ins w:id="64" w:author="Ingo Ebersberger" w:date="2018-04-10T21:25:00Z">
        <w:r>
          <w:rPr>
            <w:szCs w:val="24"/>
          </w:rPr>
          <w:t xml:space="preserve">eventually </w:t>
        </w:r>
      </w:ins>
      <w:r>
        <w:rPr>
          <w:szCs w:val="24"/>
        </w:rPr>
        <w:t>re-classified as fungi</w:t>
      </w:r>
      <w:ins w:id="65" w:author="Ingo Ebersberger" w:date="2018-04-10T21:25:00Z">
        <w:r>
          <w:rPr>
            <w:szCs w:val="24"/>
          </w:rPr>
          <w:t>,</w:t>
        </w:r>
      </w:ins>
      <w:r>
        <w:rPr>
          <w:szCs w:val="24"/>
        </w:rPr>
        <w:t xml:space="preserve">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However, their exact phylogenetic position stays unresolved </w:t>
      </w:r>
      <w:r>
        <w:rPr>
          <w:szCs w:val="24"/>
        </w:rPr>
        <w:fldChar w:fldCharType="begin"/>
      </w:r>
      <w:r>
        <w:rPr>
          <w:szCs w:val="24"/>
        </w:rPr>
        <w:instrText xml:space="preserve"> ADDIN EN.CITE &lt;EndNote&gt;&lt;Cite&gt;&lt;Author&gt;McLaughlin&lt;/Author&gt;&lt;Year&gt;2009&lt;/Year&gt;&lt;RecNum&gt;380&lt;/RecNum&gt;&lt;DisplayText&gt;(McLaughlin et al. 2009)&lt;/DisplayText&gt;&lt;record&gt;&lt;rec-number&gt;380&lt;/rec-number&gt;&lt;foreign-keys&gt;&lt;key app="EN" db-id="zvzepeve9vwad9e0r2nxazrm0x0w25x9w9er" timestamp="1523549155"&gt;380&lt;/key&gt;&lt;/foreign-keys&gt;&lt;ref-type name="Journal Article"&gt;17&lt;/ref-type&gt;&lt;contributors&gt;&lt;authors&gt;&lt;author&gt;McLaughlin, David J.&lt;/author&gt;&lt;author&gt;Hibbett, David S.&lt;/author&gt;&lt;author&gt;Lutzoni, François&lt;/author&gt;&lt;author&gt;Spatafora, Joseph W.&lt;/author&gt;&lt;author&gt;Vilgalys, Rytas&lt;/author&gt;&lt;/authors&gt;&lt;/contributors&gt;&lt;titles&gt;&lt;title&gt;The search for the fungal tree of life&lt;/title&gt;&lt;secondary-title&gt;Trends in Microbiology&lt;/secondary-title&gt;&lt;/titles&gt;&lt;periodical&gt;&lt;full-title&gt;Trends in Microbiology&lt;/full-title&gt;&lt;/periodical&gt;&lt;pages&gt;488-497&lt;/pages&gt;&lt;volume&gt;17&lt;/volume&gt;&lt;dates&gt;&lt;year&gt;2009&lt;/year&gt;&lt;pub-dates&gt;&lt;date&gt;11/2009&lt;/date&gt;&lt;/pub-dates&gt;&lt;/dates&gt;&lt;isbn&gt;0966842X&lt;/isbn&gt;&lt;urls&gt;&lt;/urls&gt;&lt;electronic-resource-num&gt;10.1016/j.tim.2009.08.001&lt;/electronic-resource-num&gt;&lt;remote-database-name&gt;CrossRef&lt;/remote-database-name&gt;&lt;language&gt;en&lt;/language&gt;&lt;access-date&gt;2018-04-12 16:05:35&lt;/access-date&gt;&lt;/record&gt;&lt;/Cite&gt;&lt;/EndNote&gt;</w:instrText>
      </w:r>
      <w:r>
        <w:rPr>
          <w:szCs w:val="24"/>
        </w:rPr>
        <w:fldChar w:fldCharType="separate"/>
      </w:r>
      <w:r>
        <w:rPr>
          <w:noProof/>
          <w:szCs w:val="24"/>
        </w:rPr>
        <w:t>(McLaughlin et al. 2009)</w:t>
      </w:r>
      <w:r>
        <w:rPr>
          <w:szCs w:val="24"/>
        </w:rPr>
        <w:fldChar w:fldCharType="end"/>
      </w:r>
      <w:r>
        <w:rPr>
          <w:szCs w:val="24"/>
        </w:rPr>
        <w:t xml:space="preserve">. </w:t>
      </w:r>
      <w:ins w:id="66" w:author="V" w:date="2018-04-09T11:07:00Z">
        <w:r>
          <w:rPr>
            <w:szCs w:val="24"/>
          </w:rPr>
          <w:t>This uncertainty is</w:t>
        </w:r>
      </w:ins>
      <w:r>
        <w:rPr>
          <w:szCs w:val="24"/>
        </w:rPr>
        <w:t xml:space="preserve"> mostly due to the </w:t>
      </w:r>
      <w:commentRangeStart w:id="67"/>
      <w:commentRangeStart w:id="68"/>
      <w:r>
        <w:rPr>
          <w:szCs w:val="24"/>
        </w:rPr>
        <w:t>poor taxon sampling</w:t>
      </w:r>
      <w:ins w:id="69" w:author="V" w:date="2018-04-09T11:08:00Z">
        <w:r>
          <w:rPr>
            <w:szCs w:val="24"/>
          </w:rPr>
          <w:t xml:space="preserve"> </w:t>
        </w:r>
      </w:ins>
      <w:commentRangeEnd w:id="67"/>
      <w:r>
        <w:rPr>
          <w:rStyle w:val="CommentReference"/>
        </w:rPr>
        <w:commentReference w:id="67"/>
      </w:r>
      <w:commentRangeEnd w:id="68"/>
      <w:r w:rsidR="001F2278">
        <w:rPr>
          <w:rStyle w:val="CommentReference"/>
        </w:rPr>
        <w:commentReference w:id="68"/>
      </w:r>
      <w:ins w:id="70" w:author="V" w:date="2018-04-09T11:08:00Z">
        <w:r>
          <w:rPr>
            <w:szCs w:val="24"/>
          </w:rPr>
          <w:t xml:space="preserve">of </w:t>
        </w:r>
      </w:ins>
      <w:r>
        <w:rPr>
          <w:szCs w:val="24"/>
        </w:rPr>
        <w:t xml:space="preserve">the previous studies, as well as the </w:t>
      </w:r>
      <w:r w:rsidR="00CF6404">
        <w:rPr>
          <w:szCs w:val="24"/>
        </w:rPr>
        <w:t>artifact of the phylogenetic analyses based on a</w:t>
      </w:r>
      <w:r>
        <w:rPr>
          <w:szCs w:val="24"/>
        </w:rPr>
        <w:t xml:space="preserve"> single gene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sidR="006E5831">
        <w:rPr>
          <w:szCs w:val="24"/>
        </w:rPr>
        <w:t xml:space="preserve">. The multiple genes based approach of </w:t>
      </w:r>
      <w:r w:rsidR="00A84B05">
        <w:rPr>
          <w:szCs w:val="24"/>
        </w:rPr>
        <w:fldChar w:fldCharType="begin"/>
      </w:r>
      <w:r w:rsidR="00A84B05">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84B05">
        <w:rPr>
          <w:szCs w:val="24"/>
        </w:rPr>
        <w:fldChar w:fldCharType="separate"/>
      </w:r>
      <w:r w:rsidR="00A84B05">
        <w:rPr>
          <w:noProof/>
          <w:szCs w:val="24"/>
        </w:rPr>
        <w:t>(Capella-Gutiérrez, Marcet-Houben, and Gabaldón 2012)</w:t>
      </w:r>
      <w:r w:rsidR="00A84B05">
        <w:rPr>
          <w:szCs w:val="24"/>
        </w:rPr>
        <w:fldChar w:fldCharType="end"/>
      </w:r>
      <w:r w:rsidR="006E5831">
        <w:rPr>
          <w:szCs w:val="24"/>
        </w:rPr>
        <w:t xml:space="preserve"> was nonetheless not convinced enough to conclude the fungal sister clade hypothesis</w:t>
      </w:r>
      <w:r w:rsidR="009A7391">
        <w:rPr>
          <w:szCs w:val="24"/>
        </w:rPr>
        <w:t xml:space="preserve"> of microsporidia. </w:t>
      </w:r>
      <w:r w:rsidR="0051721B">
        <w:rPr>
          <w:szCs w:val="24"/>
        </w:rPr>
        <w:t xml:space="preserve">Although they increased the taxon sampling with six microsporidia, </w:t>
      </w:r>
      <w:r w:rsidR="00211F6E">
        <w:rPr>
          <w:szCs w:val="24"/>
        </w:rPr>
        <w:t>twelve</w:t>
      </w:r>
      <w:r w:rsidR="0051721B">
        <w:rPr>
          <w:szCs w:val="24"/>
        </w:rPr>
        <w:t xml:space="preserve"> representative </w:t>
      </w:r>
      <w:r w:rsidR="00211F6E">
        <w:rPr>
          <w:szCs w:val="24"/>
        </w:rPr>
        <w:t>species</w:t>
      </w:r>
      <w:r w:rsidR="0051721B">
        <w:rPr>
          <w:szCs w:val="24"/>
        </w:rPr>
        <w:t xml:space="preserve"> from </w:t>
      </w:r>
      <w:r w:rsidR="00D226FA">
        <w:rPr>
          <w:szCs w:val="24"/>
        </w:rPr>
        <w:t>six</w:t>
      </w:r>
      <w:r w:rsidR="0051721B">
        <w:rPr>
          <w:szCs w:val="24"/>
        </w:rPr>
        <w:t xml:space="preserve"> different </w:t>
      </w:r>
      <w:r w:rsidR="00211F6E">
        <w:rPr>
          <w:szCs w:val="24"/>
        </w:rPr>
        <w:t xml:space="preserve">fungal </w:t>
      </w:r>
      <w:r w:rsidR="0051721B">
        <w:rPr>
          <w:szCs w:val="24"/>
        </w:rPr>
        <w:t xml:space="preserve">phyla, and an out-group containing two animals together with </w:t>
      </w:r>
      <w:r w:rsidR="0051721B" w:rsidRPr="0051721B">
        <w:rPr>
          <w:i/>
          <w:szCs w:val="24"/>
        </w:rPr>
        <w:t>Monosiga brevicollis</w:t>
      </w:r>
      <w:r w:rsidR="0051721B">
        <w:rPr>
          <w:szCs w:val="24"/>
        </w:rPr>
        <w:t xml:space="preserve"> and </w:t>
      </w:r>
      <w:r w:rsidR="0051721B" w:rsidRPr="0051721B">
        <w:rPr>
          <w:i/>
          <w:szCs w:val="24"/>
        </w:rPr>
        <w:t>Capsaspora owczarzaki</w:t>
      </w:r>
      <w:r w:rsidR="009A7391">
        <w:rPr>
          <w:szCs w:val="24"/>
        </w:rPr>
        <w:t xml:space="preserve">, it is not sufficient to </w:t>
      </w:r>
      <w:r w:rsidR="000037BF">
        <w:rPr>
          <w:szCs w:val="24"/>
        </w:rPr>
        <w:t>root the species tree using</w:t>
      </w:r>
      <w:r w:rsidR="009A7391">
        <w:rPr>
          <w:szCs w:val="24"/>
        </w:rPr>
        <w:t xml:space="preserve"> </w:t>
      </w:r>
      <w:r w:rsidR="0051721B">
        <w:rPr>
          <w:szCs w:val="24"/>
        </w:rPr>
        <w:t xml:space="preserve">the </w:t>
      </w:r>
      <w:r w:rsidR="009A7391">
        <w:rPr>
          <w:szCs w:val="24"/>
        </w:rPr>
        <w:t xml:space="preserve">out-group unless </w:t>
      </w:r>
      <w:r w:rsidR="008B1324">
        <w:rPr>
          <w:szCs w:val="24"/>
        </w:rPr>
        <w:t>the fungal relationship of microsporidia is definitely confirmed.</w:t>
      </w:r>
    </w:p>
    <w:p w14:paraId="37BB5420" w14:textId="77777777" w:rsidR="005442EB" w:rsidRDefault="005442EB" w:rsidP="005442EB">
      <w:pPr>
        <w:spacing w:after="0" w:line="360" w:lineRule="auto"/>
        <w:jc w:val="both"/>
        <w:rPr>
          <w:szCs w:val="24"/>
        </w:rPr>
      </w:pPr>
    </w:p>
    <w:p w14:paraId="5214DBAD" w14:textId="4F96F638" w:rsidR="00AA5FE0" w:rsidRDefault="00AA5FE0" w:rsidP="005442EB">
      <w:pPr>
        <w:spacing w:after="0" w:line="360" w:lineRule="auto"/>
        <w:jc w:val="both"/>
        <w:rPr>
          <w:szCs w:val="24"/>
        </w:rPr>
      </w:pPr>
      <w:r w:rsidRPr="00AA5FE0">
        <w:rPr>
          <w:szCs w:val="24"/>
          <w:highlight w:val="yellow"/>
        </w:rPr>
        <w:t>Increased taxonomic sampling is particularly important to tackle artifacts such as LBA [26,27], which is known to affect phylogenies of microsporidian sequences (Capella)</w:t>
      </w:r>
    </w:p>
    <w:p w14:paraId="0190CE4C" w14:textId="77777777" w:rsidR="005442EB" w:rsidRPr="00076E91" w:rsidRDefault="005442EB" w:rsidP="00324278">
      <w:pPr>
        <w:spacing w:after="0" w:line="360" w:lineRule="auto"/>
        <w:jc w:val="both"/>
        <w:rPr>
          <w:szCs w:val="24"/>
        </w:rPr>
      </w:pPr>
    </w:p>
    <w:p w14:paraId="2B5CD1DF" w14:textId="7A2FE2B2" w:rsidR="00F72D39" w:rsidRPr="002F3773" w:rsidRDefault="00F72D39" w:rsidP="00324278">
      <w:pPr>
        <w:pStyle w:val="Heading2"/>
        <w:jc w:val="both"/>
      </w:pPr>
      <w:bookmarkStart w:id="71" w:name="_Toc384627477"/>
      <w:bookmarkStart w:id="72" w:name="_Ref384630816"/>
      <w:bookmarkStart w:id="73" w:name="_Toc385178503"/>
      <w:r w:rsidRPr="002F3773">
        <w:lastRenderedPageBreak/>
        <w:t xml:space="preserve">The reduction of microsporidian genomes and </w:t>
      </w:r>
      <w:r w:rsidR="006135E9" w:rsidRPr="002F3773">
        <w:t>metabolism</w:t>
      </w:r>
      <w:bookmarkEnd w:id="71"/>
      <w:bookmarkEnd w:id="72"/>
      <w:bookmarkEnd w:id="73"/>
    </w:p>
    <w:p w14:paraId="2F411A6D" w14:textId="2478A3C7" w:rsidR="00E85049" w:rsidRDefault="00EC3A9D" w:rsidP="00324278">
      <w:pPr>
        <w:tabs>
          <w:tab w:val="left" w:pos="3964"/>
        </w:tabs>
        <w:spacing w:after="0" w:line="360" w:lineRule="auto"/>
        <w:jc w:val="both"/>
        <w:rPr>
          <w:szCs w:val="24"/>
        </w:rPr>
      </w:pPr>
      <w:ins w:id="74" w:author="Ingo Ebersberger" w:date="2018-04-10T20:39:00Z">
        <w:r>
          <w:rPr>
            <w:szCs w:val="24"/>
          </w:rPr>
          <w:t>Microsporidia in general have very small genomes ranging in size</w:t>
        </w:r>
        <w:r w:rsidRPr="00076E91">
          <w:rPr>
            <w:szCs w:val="24"/>
          </w:rPr>
          <w:t xml:space="preserve"> </w:t>
        </w:r>
      </w:ins>
      <w:ins w:id="75" w:author="Ingo Ebersberger" w:date="2018-04-10T20:40:00Z">
        <w:r>
          <w:rPr>
            <w:szCs w:val="24"/>
          </w:rPr>
          <w:t>between</w:t>
        </w:r>
      </w:ins>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ins w:id="76" w:author="Ingo Ebersberger" w:date="2018-04-10T20:40:00Z">
        <w:r>
          <w:rPr>
            <w:szCs w:val="24"/>
          </w:rPr>
          <w:t xml:space="preserve">for </w:t>
        </w:r>
      </w:ins>
      <w:r w:rsidR="00D80A6A" w:rsidRPr="00D80A6A">
        <w:rPr>
          <w:i/>
          <w:szCs w:val="24"/>
        </w:rPr>
        <w:t>Encephalitozoon intestinalis</w:t>
      </w:r>
      <w:ins w:id="77" w:author="Ingo Ebersberger" w:date="2018-04-10T20:40:00Z">
        <w:r>
          <w:rPr>
            <w:szCs w:val="24"/>
          </w:rPr>
          <w:t xml:space="preserve"> up </w:t>
        </w:r>
      </w:ins>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ins w:id="78" w:author="Ingo Ebersberger" w:date="2018-04-10T20:40:00Z">
        <w:r>
          <w:rPr>
            <w:szCs w:val="24"/>
          </w:rPr>
          <w:t xml:space="preserve">for </w:t>
        </w:r>
      </w:ins>
      <w:r w:rsidR="000D16A3" w:rsidRPr="000D16A3">
        <w:rPr>
          <w:i/>
          <w:szCs w:val="24"/>
        </w:rPr>
        <w:t>Anncaliia algerae</w:t>
      </w:r>
      <w:ins w:id="79" w:author="Ingo Ebersberger" w:date="2018-04-10T20:40:00Z">
        <w:r>
          <w:rPr>
            <w:szCs w:val="24"/>
          </w:rPr>
          <w:t xml:space="preserve"> </w:t>
        </w:r>
      </w:ins>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80"/>
      <w:commentRangeStart w:id="81"/>
      <w:r w:rsidR="0037131F">
        <w:rPr>
          <w:szCs w:val="24"/>
        </w:rPr>
        <w:t xml:space="preserve">They range among </w:t>
      </w:r>
      <w:commentRangeEnd w:id="80"/>
      <w:r w:rsidR="00640582">
        <w:rPr>
          <w:rStyle w:val="CommentReference"/>
        </w:rPr>
        <w:commentReference w:id="80"/>
      </w:r>
      <w:commentRangeEnd w:id="81"/>
      <w:r w:rsidR="00932F85">
        <w:rPr>
          <w:rStyle w:val="CommentReference"/>
        </w:rPr>
        <w:commentReference w:id="81"/>
      </w:r>
      <w:ins w:id="82" w:author="Ingo Ebersberger" w:date="2018-04-10T21:13:00Z">
        <w:r w:rsidR="0037131F">
          <w:rPr>
            <w:szCs w:val="24"/>
          </w:rPr>
          <w:t>the smallest eukaryotic genomes</w:t>
        </w:r>
      </w:ins>
      <w:ins w:id="83" w:author="Ingo Ebersberger" w:date="2018-04-10T21:14:00Z">
        <w:r w:rsidR="00640582">
          <w:rPr>
            <w:szCs w:val="24"/>
          </w:rPr>
          <w:t xml:space="preserve"> </w:t>
        </w:r>
      </w:ins>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ins w:id="84" w:author="Ingo Ebersberger" w:date="2018-04-10T21:13:00Z">
        <w:r w:rsidR="0037131F">
          <w:rPr>
            <w:szCs w:val="24"/>
          </w:rPr>
          <w:t>, and</w:t>
        </w:r>
      </w:ins>
      <w:ins w:id="85" w:author="Ingo Ebersberger" w:date="2018-04-10T21:15:00Z">
        <w:r w:rsidR="00640582">
          <w:rPr>
            <w:szCs w:val="24"/>
          </w:rPr>
          <w:t xml:space="preserve"> are in some instances even smaller than typical bacterial genomes. For example, </w:t>
        </w:r>
      </w:ins>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ins w:id="86" w:author="Ingo Ebersberger" w:date="2018-04-11T10:47:00Z">
        <w:r w:rsidR="008617D3">
          <w:rPr>
            <w:szCs w:val="24"/>
          </w:rPr>
          <w:t>at of</w:t>
        </w:r>
      </w:ins>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ins w:id="87" w:author="Ingo Ebersberger" w:date="2018-04-10T20:40:00Z">
        <w:r>
          <w:rPr>
            <w:szCs w:val="24"/>
          </w:rPr>
          <w:t>microsporidia</w:t>
        </w:r>
      </w:ins>
      <w:r w:rsidR="00D232B0">
        <w:rPr>
          <w:szCs w:val="24"/>
        </w:rPr>
        <w:t>n genomes</w:t>
      </w:r>
      <w:ins w:id="88" w:author="Ingo Ebersberger" w:date="2018-04-10T20:40:00Z">
        <w:r w:rsidRPr="00076E91">
          <w:rPr>
            <w:szCs w:val="24"/>
          </w:rPr>
          <w:t xml:space="preserve"> </w:t>
        </w:r>
        <w:r>
          <w:rPr>
            <w:szCs w:val="24"/>
          </w:rPr>
          <w:t>clearly show</w:t>
        </w:r>
        <w:r w:rsidRPr="00076E91">
          <w:rPr>
            <w:szCs w:val="24"/>
          </w:rPr>
          <w:t xml:space="preserve"> </w:t>
        </w:r>
      </w:ins>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w:t>
      </w:r>
      <w:commentRangeStart w:id="89"/>
      <w:commentRangeStart w:id="90"/>
      <w:r w:rsidR="00F7283D" w:rsidRPr="00076E91">
        <w:rPr>
          <w:szCs w:val="24"/>
        </w:rPr>
        <w:t xml:space="preserve">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commentRangeEnd w:id="89"/>
      <w:r w:rsidR="002D507E">
        <w:rPr>
          <w:rStyle w:val="CommentReference"/>
        </w:rPr>
        <w:commentReference w:id="89"/>
      </w:r>
      <w:commentRangeEnd w:id="90"/>
      <w:r w:rsidR="00932F85">
        <w:rPr>
          <w:rStyle w:val="CommentReference"/>
        </w:rPr>
        <w:commentReference w:id="90"/>
      </w:r>
      <w:r w:rsidR="0046049F">
        <w:rPr>
          <w:szCs w:val="24"/>
        </w:rPr>
        <w:t xml:space="preserve">. </w:t>
      </w:r>
    </w:p>
    <w:p w14:paraId="00E5DE51" w14:textId="5F9B0237" w:rsidR="0046049F" w:rsidRDefault="0046049F" w:rsidP="00324278">
      <w:pPr>
        <w:tabs>
          <w:tab w:val="left" w:pos="3964"/>
        </w:tabs>
        <w:spacing w:after="0" w:line="360" w:lineRule="auto"/>
        <w:jc w:val="both"/>
        <w:rPr>
          <w:szCs w:val="24"/>
        </w:rPr>
      </w:pPr>
      <w:r w:rsidRPr="00076E91">
        <w:rPr>
          <w:szCs w:val="24"/>
        </w:rPr>
        <w:t xml:space="preserve">The microsporidian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r w:rsidRPr="00076E91">
        <w:rPr>
          <w:szCs w:val="24"/>
        </w:rPr>
        <w:t xml:space="preserve">As a result of the </w:t>
      </w:r>
      <w:commentRangeStart w:id="91"/>
      <w:r w:rsidRPr="00076E91">
        <w:rPr>
          <w:szCs w:val="24"/>
        </w:rPr>
        <w:t xml:space="preserve">genome reduction, the microsporidia have only </w:t>
      </w:r>
      <w:r>
        <w:rPr>
          <w:szCs w:val="24"/>
        </w:rPr>
        <w:t>between</w:t>
      </w:r>
      <w:r w:rsidRPr="00076E91">
        <w:rPr>
          <w:szCs w:val="24"/>
        </w:rPr>
        <w:t xml:space="preserve"> 1,7</w:t>
      </w:r>
      <w:r>
        <w:rPr>
          <w:szCs w:val="24"/>
        </w:rPr>
        <w:t>00</w:t>
      </w:r>
      <w:r w:rsidRPr="00076E91">
        <w:rPr>
          <w:szCs w:val="24"/>
        </w:rPr>
        <w:t xml:space="preserve"> to 3,</w:t>
      </w:r>
      <w:r>
        <w:rPr>
          <w:szCs w:val="24"/>
        </w:rPr>
        <w:t>300</w:t>
      </w:r>
      <w:r w:rsidRPr="00076E91">
        <w:rPr>
          <w:szCs w:val="24"/>
        </w:rPr>
        <w:t xml:space="preserve"> protein coding genes</w:t>
      </w:r>
      <w:commentRangeEnd w:id="91"/>
      <w:r>
        <w:rPr>
          <w:rStyle w:val="CommentReference"/>
        </w:rPr>
        <w:commentReference w:id="91"/>
      </w:r>
      <w:r w:rsidRPr="00076E91">
        <w:rPr>
          <w:szCs w:val="24"/>
        </w:rPr>
        <w:t>,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 xml:space="preserve">. </w:t>
      </w:r>
    </w:p>
    <w:p w14:paraId="69EDAC56" w14:textId="3A92BF4E" w:rsidR="00685923" w:rsidRDefault="00170768" w:rsidP="00324278">
      <w:pPr>
        <w:spacing w:after="0" w:line="360" w:lineRule="auto"/>
        <w:jc w:val="both"/>
        <w:rPr>
          <w:szCs w:val="24"/>
        </w:rPr>
      </w:pPr>
      <w:r>
        <w:rPr>
          <w:szCs w:val="24"/>
        </w:rPr>
        <w:t xml:space="preserve">The </w:t>
      </w:r>
      <w:r w:rsidR="007665F0">
        <w:rPr>
          <w:szCs w:val="24"/>
        </w:rPr>
        <w:t>compact genome of micr</w:t>
      </w:r>
      <w:r w:rsidR="009E5228">
        <w:rPr>
          <w:szCs w:val="24"/>
        </w:rPr>
        <w:t>osporidia is the evolutionary result of the 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 xml:space="preserve">ribose-phosphate </w:t>
      </w:r>
      <w:r w:rsidR="00F412D0" w:rsidRPr="00076E91">
        <w:rPr>
          <w:szCs w:val="24"/>
        </w:rPr>
        <w:lastRenderedPageBreak/>
        <w:t>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commentRangeStart w:id="92"/>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commentRangeEnd w:id="92"/>
      <w:r w:rsidR="00640582">
        <w:rPr>
          <w:rStyle w:val="CommentReference"/>
        </w:rPr>
        <w:commentReference w:id="92"/>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324278">
      <w:pPr>
        <w:spacing w:after="0" w:line="360" w:lineRule="auto"/>
        <w:jc w:val="both"/>
        <w:rPr>
          <w:szCs w:val="24"/>
        </w:rPr>
      </w:pPr>
    </w:p>
    <w:p w14:paraId="726B37B3" w14:textId="2A691E5F" w:rsidR="000B6719" w:rsidRPr="00076E91" w:rsidRDefault="000B6719" w:rsidP="00324278">
      <w:pPr>
        <w:pStyle w:val="Heading2"/>
        <w:jc w:val="both"/>
      </w:pPr>
      <w:bookmarkStart w:id="93" w:name="_Toc384627479"/>
      <w:bookmarkStart w:id="94" w:name="_Toc385178504"/>
      <w:commentRangeStart w:id="95"/>
      <w:commentRangeStart w:id="96"/>
      <w:r w:rsidRPr="002F3773">
        <w:t xml:space="preserve">Potential </w:t>
      </w:r>
      <w:r w:rsidR="00C777F8" w:rsidRPr="002F3773">
        <w:t>research</w:t>
      </w:r>
      <w:r w:rsidRPr="002F3773">
        <w:t xml:space="preserve"> of microsporidia</w:t>
      </w:r>
      <w:bookmarkEnd w:id="93"/>
      <w:commentRangeEnd w:id="95"/>
      <w:r w:rsidR="00FF60F4">
        <w:rPr>
          <w:rStyle w:val="CommentReference"/>
          <w:rFonts w:eastAsiaTheme="minorHAnsi" w:cstheme="minorBidi"/>
          <w:b w:val="0"/>
          <w:bCs w:val="0"/>
          <w:color w:val="auto"/>
        </w:rPr>
        <w:commentReference w:id="95"/>
      </w:r>
      <w:commentRangeEnd w:id="96"/>
      <w:r w:rsidR="001E0205">
        <w:rPr>
          <w:rStyle w:val="CommentReference"/>
          <w:rFonts w:eastAsiaTheme="minorHAnsi" w:cstheme="minorBidi"/>
          <w:b w:val="0"/>
          <w:bCs w:val="0"/>
          <w:color w:val="auto"/>
        </w:rPr>
        <w:commentReference w:id="96"/>
      </w:r>
      <w:bookmarkEnd w:id="94"/>
    </w:p>
    <w:p w14:paraId="6EB0AEDF" w14:textId="3BC6B8D4" w:rsidR="005449F4" w:rsidRDefault="0003192E" w:rsidP="00324278">
      <w:pPr>
        <w:spacing w:after="0" w:line="360" w:lineRule="auto"/>
        <w:jc w:val="both"/>
        <w:rPr>
          <w:ins w:id="97" w:author="Ingo Ebersberger" w:date="2018-04-11T21:40:00Z"/>
          <w:szCs w:val="24"/>
        </w:rPr>
      </w:pPr>
      <w:ins w:id="98" w:author="Ingo Ebersberger" w:date="2018-04-11T21:07:00Z">
        <w:r>
          <w:rPr>
            <w:szCs w:val="24"/>
          </w:rPr>
          <w:t>Mic</w:t>
        </w:r>
      </w:ins>
      <w:ins w:id="99" w:author="Ingo Ebersberger" w:date="2018-04-11T21:13:00Z">
        <w:r>
          <w:rPr>
            <w:szCs w:val="24"/>
          </w:rPr>
          <w:t>r</w:t>
        </w:r>
      </w:ins>
      <w:ins w:id="100" w:author="Ingo Ebersberger" w:date="2018-04-11T21:07:00Z">
        <w:r>
          <w:rPr>
            <w:szCs w:val="24"/>
          </w:rPr>
          <w:t>osporidia are important pathogens affect</w:t>
        </w:r>
      </w:ins>
      <w:ins w:id="101" w:author="Ingo Ebersberger" w:date="2018-04-11T21:10:00Z">
        <w:r>
          <w:rPr>
            <w:szCs w:val="24"/>
          </w:rPr>
          <w:t>ing</w:t>
        </w:r>
      </w:ins>
      <w:ins w:id="102" w:author="Ingo Ebersberger" w:date="2018-04-11T21:07:00Z">
        <w:r>
          <w:rPr>
            <w:szCs w:val="24"/>
          </w:rPr>
          <w:t xml:space="preserve"> crop</w:t>
        </w:r>
      </w:ins>
      <w:ins w:id="103" w:author="Ingo Ebersberger" w:date="2018-04-11T21:08:00Z">
        <w:r>
          <w:rPr>
            <w:szCs w:val="24"/>
          </w:rPr>
          <w:t xml:space="preserve"> production</w:t>
        </w:r>
      </w:ins>
      <w:ins w:id="104" w:author="Ingo Ebersberger" w:date="2018-04-11T21:07:00Z">
        <w:r>
          <w:rPr>
            <w:szCs w:val="24"/>
          </w:rPr>
          <w:t xml:space="preserve"> as well as life stock</w:t>
        </w:r>
      </w:ins>
      <w:ins w:id="105" w:author="Ingo Ebersberger" w:date="2018-04-11T21:09:00Z">
        <w:r>
          <w:rPr>
            <w:szCs w:val="24"/>
          </w:rPr>
          <w:t xml:space="preserve">, </w:t>
        </w:r>
      </w:ins>
      <w:ins w:id="106" w:author="Ingo Ebersberger" w:date="2018-04-11T21:13:00Z">
        <w:r>
          <w:rPr>
            <w:szCs w:val="24"/>
          </w:rPr>
          <w:t>and thus</w:t>
        </w:r>
      </w:ins>
      <w:ins w:id="107" w:author="Ingo Ebersberger" w:date="2018-04-11T21:09:00Z">
        <w:r>
          <w:rPr>
            <w:szCs w:val="24"/>
          </w:rPr>
          <w:t xml:space="preserve"> play a relevant role </w:t>
        </w:r>
      </w:ins>
      <w:ins w:id="108" w:author="Ingo Ebersberger" w:date="2018-04-11T21:13:00Z">
        <w:r>
          <w:rPr>
            <w:szCs w:val="24"/>
          </w:rPr>
          <w:t xml:space="preserve">when it comes to securing </w:t>
        </w:r>
      </w:ins>
      <w:ins w:id="109" w:author="Ingo Ebersberger" w:date="2018-04-11T21:09:00Z">
        <w:r>
          <w:rPr>
            <w:szCs w:val="24"/>
          </w:rPr>
          <w:t xml:space="preserve">human food supply. At the same time, they </w:t>
        </w:r>
      </w:ins>
      <w:ins w:id="110" w:author="Ingo Ebersberger" w:date="2018-04-11T21:11:00Z">
        <w:r>
          <w:rPr>
            <w:szCs w:val="24"/>
          </w:rPr>
          <w:t xml:space="preserve">are a non-negligible </w:t>
        </w:r>
      </w:ins>
      <w:ins w:id="111" w:author="Ingo Ebersberger" w:date="2018-04-11T21:13:00Z">
        <w:r>
          <w:rPr>
            <w:szCs w:val="24"/>
          </w:rPr>
          <w:t xml:space="preserve">direct </w:t>
        </w:r>
      </w:ins>
      <w:ins w:id="112" w:author="Ingo Ebersberger" w:date="2018-04-11T21:11:00Z">
        <w:r>
          <w:rPr>
            <w:szCs w:val="24"/>
          </w:rPr>
          <w:t>threat of human health</w:t>
        </w:r>
      </w:ins>
      <w:ins w:id="113" w:author="V" w:date="2018-04-09T18:11:00Z">
        <w:r w:rsidR="00F13918">
          <w:rPr>
            <w:szCs w:val="24"/>
          </w:rPr>
          <w:t xml:space="preserve"> </w:t>
        </w:r>
      </w:ins>
      <w:ins w:id="114" w:author="Ingo Ebersberger" w:date="2018-04-11T21:13:00Z">
        <w:r>
          <w:rPr>
            <w:szCs w:val="24"/>
          </w:rPr>
          <w:t xml:space="preserve">as a number of species are capable of infecting humans directly </w:t>
        </w:r>
      </w:ins>
      <w:commentRangeStart w:id="115"/>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 </w:instrText>
      </w:r>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EN.CITE.DATA </w:instrText>
      </w:r>
      <w:r w:rsidR="00CB7955">
        <w:rPr>
          <w:szCs w:val="24"/>
        </w:rPr>
      </w:r>
      <w:r w:rsidR="00CB7955">
        <w:rPr>
          <w:szCs w:val="24"/>
        </w:rPr>
        <w:fldChar w:fldCharType="end"/>
      </w:r>
      <w:r w:rsidR="00CB7955">
        <w:rPr>
          <w:szCs w:val="24"/>
        </w:rPr>
      </w:r>
      <w:r w:rsidR="00CB7955">
        <w:rPr>
          <w:szCs w:val="24"/>
        </w:rPr>
        <w:fldChar w:fldCharType="separate"/>
      </w:r>
      <w:r w:rsidR="00CB7955">
        <w:rPr>
          <w:noProof/>
          <w:szCs w:val="24"/>
        </w:rPr>
        <w:t>(Didier and Weiss 2008; Stentiford et al. 2016)</w:t>
      </w:r>
      <w:r w:rsidR="00CB7955">
        <w:rPr>
          <w:szCs w:val="24"/>
        </w:rPr>
        <w:fldChar w:fldCharType="end"/>
      </w:r>
      <w:commentRangeEnd w:id="115"/>
      <w:r w:rsidR="00A17841">
        <w:rPr>
          <w:rStyle w:val="CommentReference"/>
        </w:rPr>
        <w:commentReference w:id="115"/>
      </w:r>
      <w:ins w:id="116" w:author="Ingo Ebersberger" w:date="2018-04-11T21:12:00Z">
        <w:r>
          <w:rPr>
            <w:szCs w:val="24"/>
          </w:rPr>
          <w:t xml:space="preserve">. </w:t>
        </w:r>
      </w:ins>
      <w:ins w:id="117" w:author="Ingo Ebersberger" w:date="2018-04-11T21:14:00Z">
        <w:r>
          <w:rPr>
            <w:szCs w:val="24"/>
          </w:rPr>
          <w:t>It is therefore unfortunate that knowledge about both</w:t>
        </w:r>
      </w:ins>
      <w:r w:rsidR="00EF7E7C">
        <w:rPr>
          <w:szCs w:val="24"/>
        </w:rPr>
        <w:t xml:space="preserve"> </w:t>
      </w:r>
      <w:ins w:id="118" w:author="Ingo Ebersberger" w:date="2018-04-11T21:25:00Z">
        <w:r w:rsidR="004454D4">
          <w:rPr>
            <w:szCs w:val="24"/>
          </w:rPr>
          <w:t xml:space="preserve">the particularities of </w:t>
        </w:r>
      </w:ins>
      <w:r w:rsidR="005F024D">
        <w:rPr>
          <w:szCs w:val="24"/>
        </w:rPr>
        <w:t>microsporidia</w:t>
      </w:r>
      <w:ins w:id="119" w:author="Ingo Ebersberger" w:date="2018-04-11T21:25:00Z">
        <w:r w:rsidR="004454D4">
          <w:rPr>
            <w:szCs w:val="24"/>
          </w:rPr>
          <w:t>n</w:t>
        </w:r>
      </w:ins>
      <w:ins w:id="120" w:author="Ingo Ebersberger" w:date="2018-04-11T21:14:00Z">
        <w:r>
          <w:rPr>
            <w:szCs w:val="24"/>
          </w:rPr>
          <w:t xml:space="preserve"> evolution and </w:t>
        </w:r>
      </w:ins>
      <w:ins w:id="121" w:author="Ingo Ebersberger" w:date="2018-04-11T21:25:00Z">
        <w:r w:rsidR="004454D4">
          <w:rPr>
            <w:szCs w:val="24"/>
          </w:rPr>
          <w:t xml:space="preserve">of </w:t>
        </w:r>
      </w:ins>
      <w:ins w:id="122" w:author="Ingo Ebersberger" w:date="2018-04-11T21:14:00Z">
        <w:r>
          <w:rPr>
            <w:szCs w:val="24"/>
          </w:rPr>
          <w:t xml:space="preserve">their metabolism are </w:t>
        </w:r>
      </w:ins>
      <w:ins w:id="123" w:author="Ingo Ebersberger" w:date="2018-04-11T21:29:00Z">
        <w:r w:rsidR="004454D4">
          <w:rPr>
            <w:szCs w:val="24"/>
          </w:rPr>
          <w:t xml:space="preserve">still </w:t>
        </w:r>
      </w:ins>
      <w:ins w:id="124" w:author="Ingo Ebersberger" w:date="2018-04-11T21:14:00Z">
        <w:r>
          <w:rPr>
            <w:szCs w:val="24"/>
          </w:rPr>
          <w:t>considerably poorly understood.</w:t>
        </w:r>
      </w:ins>
      <w:ins w:id="125" w:author="Ingo Ebersberger" w:date="2018-04-11T21:21:00Z">
        <w:r w:rsidR="004454D4">
          <w:rPr>
            <w:szCs w:val="24"/>
          </w:rPr>
          <w:t xml:space="preserve"> Research has been mainly hindered by two aspects: First, </w:t>
        </w:r>
      </w:ins>
      <w:ins w:id="126" w:author="Ingo Ebersberger" w:date="2018-04-11T21:29:00Z">
        <w:r w:rsidR="004454D4">
          <w:rPr>
            <w:szCs w:val="24"/>
          </w:rPr>
          <w:t xml:space="preserve">their lifestyle as an obligate intracellular parasite is a substantial obstacle </w:t>
        </w:r>
      </w:ins>
      <w:ins w:id="127" w:author="Ingo Ebersberger" w:date="2018-04-11T21:33:00Z">
        <w:r w:rsidR="005449F4">
          <w:rPr>
            <w:szCs w:val="24"/>
          </w:rPr>
          <w:t xml:space="preserve">to any experimental access. This has, </w:t>
        </w:r>
      </w:ins>
      <w:ins w:id="128" w:author="Ingo Ebersberger" w:date="2018-04-11T21:31:00Z">
        <w:r w:rsidR="005449F4">
          <w:rPr>
            <w:szCs w:val="24"/>
          </w:rPr>
          <w:t>so far</w:t>
        </w:r>
      </w:ins>
      <w:ins w:id="129" w:author="Ingo Ebersberger" w:date="2018-04-11T21:33:00Z">
        <w:r w:rsidR="005449F4">
          <w:rPr>
            <w:szCs w:val="24"/>
          </w:rPr>
          <w:t>,</w:t>
        </w:r>
      </w:ins>
      <w:ins w:id="130" w:author="Ingo Ebersberger" w:date="2018-04-11T21:31:00Z">
        <w:r w:rsidR="005449F4">
          <w:rPr>
            <w:szCs w:val="24"/>
          </w:rPr>
          <w:t xml:space="preserve"> prevented the establishment of a microsporidian model system. </w:t>
        </w:r>
      </w:ins>
      <w:ins w:id="131" w:author="Ingo Ebersberger" w:date="2018-04-11T21:33:00Z">
        <w:r w:rsidR="005449F4">
          <w:rPr>
            <w:szCs w:val="24"/>
          </w:rPr>
          <w:t xml:space="preserve">At the same time, </w:t>
        </w:r>
      </w:ins>
      <w:ins w:id="132" w:author="Ingo Ebersberger" w:date="2018-04-11T21:21:00Z">
        <w:r w:rsidR="004454D4">
          <w:rPr>
            <w:szCs w:val="24"/>
          </w:rPr>
          <w:t>the tremendous evolutionary rate</w:t>
        </w:r>
      </w:ins>
      <w:ins w:id="133" w:author="Ingo Ebersberger" w:date="2018-04-11T21:22:00Z">
        <w:r w:rsidR="004454D4">
          <w:rPr>
            <w:szCs w:val="24"/>
          </w:rPr>
          <w:t>s</w:t>
        </w:r>
      </w:ins>
      <w:ins w:id="134" w:author="Ingo Ebersberger" w:date="2018-04-11T21:21:00Z">
        <w:r w:rsidR="004454D4">
          <w:rPr>
            <w:szCs w:val="24"/>
          </w:rPr>
          <w:t xml:space="preserve"> of microsporidian </w:t>
        </w:r>
      </w:ins>
      <w:ins w:id="135" w:author="Ingo Ebersberger" w:date="2018-04-11T21:34:00Z">
        <w:r w:rsidR="005449F4">
          <w:rPr>
            <w:szCs w:val="24"/>
          </w:rPr>
          <w:t>proteins</w:t>
        </w:r>
      </w:ins>
      <w:ins w:id="136" w:author="Ingo Ebersberger" w:date="2018-04-11T21:22:00Z">
        <w:r w:rsidR="004454D4">
          <w:rPr>
            <w:szCs w:val="24"/>
          </w:rPr>
          <w:t xml:space="preserve">, which are among the highest in the </w:t>
        </w:r>
        <w:commentRangeStart w:id="137"/>
        <w:r w:rsidR="004454D4">
          <w:rPr>
            <w:szCs w:val="24"/>
          </w:rPr>
          <w:t>eukaryotic domain</w:t>
        </w:r>
      </w:ins>
      <w:commentRangeEnd w:id="137"/>
      <w:ins w:id="138" w:author="Ingo Ebersberger" w:date="2018-04-11T21:23:00Z">
        <w:r w:rsidR="004454D4">
          <w:rPr>
            <w:rStyle w:val="CommentReference"/>
          </w:rPr>
          <w:commentReference w:id="137"/>
        </w:r>
      </w:ins>
      <w:ins w:id="139" w:author="Ingo Ebersberger" w:date="2018-04-11T21:22:00Z">
        <w:r w:rsidR="004454D4">
          <w:rPr>
            <w:szCs w:val="24"/>
          </w:rPr>
          <w:t>,</w:t>
        </w:r>
      </w:ins>
      <w:ins w:id="140" w:author="Ingo Ebersberger" w:date="2018-04-11T21:21:00Z">
        <w:r w:rsidR="004454D4">
          <w:rPr>
            <w:szCs w:val="24"/>
          </w:rPr>
          <w:t xml:space="preserve"> renders the </w:t>
        </w:r>
      </w:ins>
      <w:ins w:id="141" w:author="Ingo Ebersberger" w:date="2018-04-11T21:34:00Z">
        <w:r w:rsidR="005449F4">
          <w:rPr>
            <w:szCs w:val="24"/>
          </w:rPr>
          <w:t>inference</w:t>
        </w:r>
      </w:ins>
      <w:ins w:id="142" w:author="Ingo Ebersberger" w:date="2018-04-11T21:21:00Z">
        <w:r w:rsidR="004454D4">
          <w:rPr>
            <w:szCs w:val="24"/>
          </w:rPr>
          <w:t xml:space="preserve"> </w:t>
        </w:r>
      </w:ins>
      <w:ins w:id="143" w:author="Ingo Ebersberger" w:date="2018-04-11T21:22:00Z">
        <w:r w:rsidR="004454D4">
          <w:rPr>
            <w:szCs w:val="24"/>
          </w:rPr>
          <w:t>of homology relationships to</w:t>
        </w:r>
        <w:r w:rsidR="005449F4">
          <w:rPr>
            <w:szCs w:val="24"/>
          </w:rPr>
          <w:t xml:space="preserve"> experimentally </w:t>
        </w:r>
      </w:ins>
      <w:ins w:id="144" w:author="Ingo Ebersberger" w:date="2018-04-11T21:35:00Z">
        <w:r w:rsidR="005449F4">
          <w:rPr>
            <w:szCs w:val="24"/>
          </w:rPr>
          <w:t xml:space="preserve">characterized </w:t>
        </w:r>
      </w:ins>
      <w:ins w:id="145" w:author="Ingo Ebersberger" w:date="2018-04-11T21:22:00Z">
        <w:r w:rsidR="004454D4">
          <w:rPr>
            <w:szCs w:val="24"/>
          </w:rPr>
          <w:t xml:space="preserve">proteins in </w:t>
        </w:r>
      </w:ins>
      <w:ins w:id="146" w:author="Ingo Ebersberger" w:date="2018-04-11T21:34:00Z">
        <w:r w:rsidR="005449F4">
          <w:rPr>
            <w:szCs w:val="24"/>
          </w:rPr>
          <w:t xml:space="preserve">other </w:t>
        </w:r>
      </w:ins>
      <w:ins w:id="147" w:author="Ingo Ebersberger" w:date="2018-04-11T21:22:00Z">
        <w:r w:rsidR="004454D4">
          <w:rPr>
            <w:szCs w:val="24"/>
          </w:rPr>
          <w:t xml:space="preserve">model organism hard. As a </w:t>
        </w:r>
      </w:ins>
      <w:ins w:id="148" w:author="Ingo Ebersberger" w:date="2018-04-11T21:23:00Z">
        <w:r w:rsidR="004454D4">
          <w:rPr>
            <w:szCs w:val="24"/>
          </w:rPr>
          <w:t>consequence</w:t>
        </w:r>
      </w:ins>
      <w:ins w:id="149" w:author="Ingo Ebersberger" w:date="2018-04-11T21:22:00Z">
        <w:r w:rsidR="004454D4">
          <w:rPr>
            <w:szCs w:val="24"/>
          </w:rPr>
          <w:t>,</w:t>
        </w:r>
      </w:ins>
      <w:ins w:id="150" w:author="Ingo Ebersberger" w:date="2018-04-11T21:23:00Z">
        <w:r w:rsidR="004454D4">
          <w:rPr>
            <w:szCs w:val="24"/>
          </w:rPr>
          <w:t xml:space="preserve"> any </w:t>
        </w:r>
        <w:r w:rsidR="004454D4">
          <w:rPr>
            <w:i/>
            <w:szCs w:val="24"/>
          </w:rPr>
          <w:t xml:space="preserve">in silico </w:t>
        </w:r>
        <w:r w:rsidR="004454D4">
          <w:rPr>
            <w:szCs w:val="24"/>
          </w:rPr>
          <w:t xml:space="preserve">functional annotation transfer to microsporidian proteins </w:t>
        </w:r>
      </w:ins>
      <w:ins w:id="151" w:author="Ingo Ebersberger" w:date="2018-04-11T21:35:00Z">
        <w:r w:rsidR="005449F4">
          <w:rPr>
            <w:szCs w:val="24"/>
          </w:rPr>
          <w:t xml:space="preserve">suffers from a substantial lack of sensitivity (Here you have to follow up as both HamFas and </w:t>
        </w:r>
      </w:ins>
      <w:ins w:id="152" w:author="Ingo Ebersberger" w:date="2018-04-11T21:36:00Z">
        <w:r w:rsidR="005449F4">
          <w:rPr>
            <w:szCs w:val="24"/>
          </w:rPr>
          <w:t>PhyloProfile go in this direction</w:t>
        </w:r>
      </w:ins>
      <w:ins w:id="153" w:author="Ingo Ebersberger" w:date="2018-04-11T21:39:00Z">
        <w:r w:rsidR="005449F4">
          <w:rPr>
            <w:szCs w:val="24"/>
          </w:rPr>
          <w:t>. Moreover, you could state that the problem of doing actual experiments with microsporidia puts particular emphasis on the accuracy of bioinformatics approaches to predict function</w:t>
        </w:r>
      </w:ins>
      <w:ins w:id="154" w:author="Ingo Ebersberger" w:date="2018-04-11T21:36:00Z">
        <w:r w:rsidR="005449F4">
          <w:rPr>
            <w:szCs w:val="24"/>
          </w:rPr>
          <w:t>)</w:t>
        </w:r>
      </w:ins>
      <w:ins w:id="155" w:author="Ingo Ebersberger" w:date="2018-04-11T21:25:00Z">
        <w:r w:rsidR="004454D4">
          <w:rPr>
            <w:szCs w:val="24"/>
          </w:rPr>
          <w:t>.</w:t>
        </w:r>
      </w:ins>
      <w:ins w:id="156" w:author="Ingo Ebersberger" w:date="2018-04-11T21:26:00Z">
        <w:r w:rsidR="004454D4">
          <w:rPr>
            <w:szCs w:val="24"/>
          </w:rPr>
          <w:t xml:space="preserve"> </w:t>
        </w:r>
      </w:ins>
    </w:p>
    <w:p w14:paraId="06F4AFE8" w14:textId="77777777" w:rsidR="005449F4" w:rsidRDefault="005449F4" w:rsidP="00324278">
      <w:pPr>
        <w:spacing w:after="0" w:line="360" w:lineRule="auto"/>
        <w:jc w:val="both"/>
        <w:rPr>
          <w:ins w:id="157" w:author="Ingo Ebersberger" w:date="2018-04-11T21:40:00Z"/>
          <w:szCs w:val="24"/>
        </w:rPr>
      </w:pPr>
    </w:p>
    <w:p w14:paraId="33B4DDD7" w14:textId="6B965803" w:rsidR="002768CD" w:rsidRDefault="00CC1EE6" w:rsidP="00324278">
      <w:pPr>
        <w:spacing w:after="0" w:line="360" w:lineRule="auto"/>
        <w:jc w:val="both"/>
        <w:rPr>
          <w:szCs w:val="24"/>
        </w:rPr>
      </w:pPr>
      <w:commentRangeStart w:id="158"/>
      <w:r>
        <w:rPr>
          <w:szCs w:val="24"/>
        </w:rPr>
        <w:t xml:space="preserve">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AE7780">
        <w:rPr>
          <w:szCs w:val="24"/>
        </w:rPr>
        <w:t xml:space="preserve"> </w: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 </w:instrTex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EN.CITE.DATA </w:instrText>
      </w:r>
      <w:r w:rsidR="00412318">
        <w:rPr>
          <w:szCs w:val="24"/>
        </w:rPr>
      </w:r>
      <w:r w:rsidR="00412318">
        <w:rPr>
          <w:szCs w:val="24"/>
        </w:rPr>
        <w:fldChar w:fldCharType="end"/>
      </w:r>
      <w:r w:rsidR="00412318">
        <w:rPr>
          <w:szCs w:val="24"/>
        </w:rPr>
      </w:r>
      <w:r w:rsidR="00412318">
        <w:rPr>
          <w:szCs w:val="24"/>
        </w:rPr>
        <w:fldChar w:fldCharType="separate"/>
      </w:r>
      <w:r w:rsidR="00412318">
        <w:rPr>
          <w:noProof/>
          <w:szCs w:val="24"/>
        </w:rPr>
        <w:t>(Kaya and M. 2012; Bjørnson and Oi 2014)</w:t>
      </w:r>
      <w:r w:rsidR="00412318">
        <w:rPr>
          <w:szCs w:val="24"/>
        </w:rPr>
        <w:fldChar w:fldCharType="end"/>
      </w:r>
      <w:commentRangeEnd w:id="158"/>
      <w:r w:rsidR="0003192E">
        <w:rPr>
          <w:rStyle w:val="CommentReference"/>
        </w:rPr>
        <w:commentReference w:id="158"/>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lastRenderedPageBreak/>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commentRangeStart w:id="159"/>
      <w:r w:rsidR="00956A13">
        <w:rPr>
          <w:szCs w:val="24"/>
        </w:rPr>
        <w:t>Therefore</w:t>
      </w:r>
      <w:r w:rsidR="00F919FE">
        <w:rPr>
          <w:szCs w:val="24"/>
        </w:rPr>
        <w:t xml:space="preserve">, </w:t>
      </w:r>
      <w:r w:rsidR="00B7768C">
        <w:rPr>
          <w:szCs w:val="24"/>
        </w:rPr>
        <w:t xml:space="preserve">knowledge about </w:t>
      </w:r>
      <w:r w:rsidR="00FF2EE0">
        <w:rPr>
          <w:szCs w:val="24"/>
        </w:rPr>
        <w:t xml:space="preserve">the </w:t>
      </w:r>
      <w:r w:rsidR="008B1BFE">
        <w:rPr>
          <w:szCs w:val="24"/>
        </w:rPr>
        <w:t xml:space="preserve">microsporidian </w:t>
      </w:r>
      <w:r w:rsidR="00FF2EE0">
        <w:rPr>
          <w:szCs w:val="24"/>
        </w:rPr>
        <w:t xml:space="preserve">genomic </w:t>
      </w:r>
      <w:commentRangeEnd w:id="159"/>
      <w:r w:rsidR="0003192E">
        <w:rPr>
          <w:rStyle w:val="CommentReference"/>
        </w:rPr>
        <w:commentReference w:id="159"/>
      </w:r>
      <w:r w:rsidR="00FF2EE0">
        <w:rPr>
          <w:szCs w:val="24"/>
        </w:rPr>
        <w:t>evolution and</w:t>
      </w:r>
      <w:r w:rsidR="00B7768C">
        <w:rPr>
          <w:szCs w:val="24"/>
        </w:rPr>
        <w:t xml:space="preserve"> biochemical metabolic pathways</w:t>
      </w:r>
      <w:r w:rsidR="009C641B">
        <w:rPr>
          <w:szCs w:val="24"/>
        </w:rPr>
        <w:t xml:space="preserve"> </w:t>
      </w:r>
      <w:r w:rsidR="00D8092D">
        <w:rPr>
          <w:szCs w:val="24"/>
        </w:rPr>
        <w:t>is limited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the biological </w:t>
      </w:r>
      <w:r w:rsidR="002974F3">
        <w:rPr>
          <w:szCs w:val="24"/>
        </w:rPr>
        <w:t xml:space="preserve">interaction between </w:t>
      </w:r>
      <w:r w:rsidR="00D53E9E">
        <w:rPr>
          <w:szCs w:val="24"/>
        </w:rPr>
        <w:t xml:space="preserve">the </w:t>
      </w:r>
      <w:r w:rsidR="00E3674D">
        <w:rPr>
          <w:szCs w:val="24"/>
        </w:rPr>
        <w:t>microsporidia and the</w:t>
      </w:r>
      <w:r w:rsidR="00514753">
        <w:rPr>
          <w:szCs w:val="24"/>
        </w:rPr>
        <w:t>ir</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CA6B2F">
        <w:rPr>
          <w:szCs w:val="24"/>
        </w:rPr>
        <w:t>.</w:t>
      </w:r>
    </w:p>
    <w:p w14:paraId="01B3D8F1" w14:textId="09E1959F" w:rsidR="00CA6B2F" w:rsidRDefault="00CA6B2F" w:rsidP="00324278">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 then we traced the evolution of proteins within the microsporidian lineage and inferred the gene set of the last common ancestor of the contemporary microsporidia.</w:t>
      </w:r>
    </w:p>
    <w:p w14:paraId="6302161E" w14:textId="20CAAAB9" w:rsidR="00632E10" w:rsidRDefault="009619BB" w:rsidP="00324278">
      <w:pPr>
        <w:spacing w:after="0" w:line="360" w:lineRule="auto"/>
        <w:jc w:val="both"/>
        <w:rPr>
          <w:szCs w:val="24"/>
        </w:rPr>
      </w:pPr>
      <w:commentRangeStart w:id="160"/>
      <w:r>
        <w:rPr>
          <w:szCs w:val="24"/>
        </w:rPr>
        <w:t>To fill this gap</w:t>
      </w:r>
      <w:commentRangeEnd w:id="160"/>
      <w:r w:rsidR="00743155">
        <w:rPr>
          <w:rStyle w:val="CommentReference"/>
        </w:rPr>
        <w:commentReference w:id="160"/>
      </w:r>
      <w:r w:rsidR="00CF5A68">
        <w:rPr>
          <w:szCs w:val="24"/>
        </w:rPr>
        <w:t xml:space="preserve">, </w:t>
      </w:r>
      <w:r w:rsidR="00632E10">
        <w:rPr>
          <w:szCs w:val="24"/>
        </w:rPr>
        <w:t xml:space="preserve">we </w:t>
      </w:r>
      <w:r w:rsidR="00712672">
        <w:rPr>
          <w:szCs w:val="24"/>
        </w:rPr>
        <w:t xml:space="preserve">carried </w:t>
      </w:r>
      <w:r>
        <w:rPr>
          <w:szCs w:val="24"/>
        </w:rPr>
        <w:t>studied</w:t>
      </w:r>
      <w:r w:rsidR="008F53E3">
        <w:rPr>
          <w:szCs w:val="24"/>
        </w:rPr>
        <w:t xml:space="preserve"> the fungal </w:t>
      </w:r>
      <w:r w:rsidR="00412318">
        <w:rPr>
          <w:szCs w:val="24"/>
        </w:rPr>
        <w:t xml:space="preserve">related origin of microsporidia </w:t>
      </w:r>
      <w:r w:rsidR="008F53E3">
        <w:rPr>
          <w:szCs w:val="24"/>
        </w:rPr>
        <w:t>and</w:t>
      </w:r>
      <w:r w:rsidR="00412318">
        <w:rPr>
          <w:szCs w:val="24"/>
        </w:rPr>
        <w:t xml:space="preserve"> </w:t>
      </w:r>
      <w:r w:rsidR="00CE3781">
        <w:rPr>
          <w:szCs w:val="24"/>
        </w:rPr>
        <w:t>explore</w:t>
      </w:r>
      <w:r>
        <w:rPr>
          <w:szCs w:val="24"/>
        </w:rPr>
        <w:t>d</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w:t>
      </w:r>
      <w:r w:rsidR="00981BE8">
        <w:rPr>
          <w:szCs w:val="24"/>
        </w:rPr>
        <w:t>the</w:t>
      </w:r>
      <w:r w:rsidR="00DC1F86">
        <w:rPr>
          <w:szCs w:val="24"/>
        </w:rPr>
        <w:t xml:space="preserve"> basic</w:t>
      </w:r>
      <w:r w:rsidR="00CD23A9">
        <w:rPr>
          <w:szCs w:val="24"/>
        </w:rPr>
        <w:t xml:space="preserve"> data for</w:t>
      </w:r>
      <w:r>
        <w:rPr>
          <w:szCs w:val="24"/>
        </w:rPr>
        <w:t xml:space="preserve"> all further</w:t>
      </w:r>
      <w:r w:rsidR="005D0D45">
        <w:rPr>
          <w:szCs w:val="24"/>
        </w:rPr>
        <w:t xml:space="preserve"> analyse</w:t>
      </w:r>
      <w:r w:rsidR="00CD23A9">
        <w:rPr>
          <w:szCs w:val="24"/>
        </w:rPr>
        <w:t xml:space="preserve">s. </w:t>
      </w:r>
      <w:commentRangeStart w:id="161"/>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161"/>
      <w:r w:rsidR="0033702A">
        <w:rPr>
          <w:rStyle w:val="CommentReference"/>
        </w:rPr>
        <w:commentReference w:id="161"/>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162"/>
      <w:r w:rsidR="00225E7D">
        <w:rPr>
          <w:szCs w:val="24"/>
        </w:rPr>
        <w:t xml:space="preserve">to </w:t>
      </w:r>
      <w:r w:rsidR="00764E1B">
        <w:rPr>
          <w:szCs w:val="24"/>
        </w:rPr>
        <w:t>measure the evolutionary ages of those sequences</w:t>
      </w:r>
      <w:r w:rsidR="00A4694C">
        <w:rPr>
          <w:szCs w:val="24"/>
        </w:rPr>
        <w:t>.</w:t>
      </w:r>
      <w:r w:rsidR="00B92546">
        <w:rPr>
          <w:szCs w:val="24"/>
        </w:rPr>
        <w:t xml:space="preserve"> </w:t>
      </w:r>
      <w:commentRangeEnd w:id="162"/>
      <w:r w:rsidR="0033702A">
        <w:rPr>
          <w:rStyle w:val="CommentReference"/>
        </w:rPr>
        <w:commentReference w:id="162"/>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w:t>
      </w:r>
      <w:r w:rsidR="00A238A1">
        <w:rPr>
          <w:szCs w:val="24"/>
        </w:rPr>
        <w:lastRenderedPageBreak/>
        <w:t>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ins w:id="163" w:author="Ingo Ebersberger" w:date="2018-04-11T21:49:00Z">
        <w:r w:rsidR="004115B6">
          <w:rPr>
            <w:szCs w:val="24"/>
          </w:rPr>
          <w:t xml:space="preserve">functional </w:t>
        </w:r>
      </w:ins>
      <w:r w:rsidR="003E166E">
        <w:rPr>
          <w:szCs w:val="24"/>
        </w:rPr>
        <w:t>annotations</w:t>
      </w:r>
      <w:ins w:id="164" w:author="Ingo Ebersberger" w:date="2018-04-11T21:50:00Z">
        <w:r w:rsidR="004115B6">
          <w:rPr>
            <w:szCs w:val="24"/>
          </w:rPr>
          <w:t xml:space="preserve"> from one protein to another</w:t>
        </w:r>
      </w:ins>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6"/>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165" w:name="_Toc385178505"/>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165"/>
    </w:p>
    <w:p w14:paraId="703950FF" w14:textId="77777777" w:rsidR="00843059" w:rsidRPr="00843059" w:rsidRDefault="00843059" w:rsidP="00324278">
      <w:pPr>
        <w:jc w:val="both"/>
      </w:pPr>
    </w:p>
    <w:p w14:paraId="44CB9825" w14:textId="384227FA" w:rsidR="00AD08DF" w:rsidRPr="00A7099E" w:rsidRDefault="00AD08DF" w:rsidP="00324278">
      <w:pPr>
        <w:pStyle w:val="Heading2"/>
        <w:jc w:val="both"/>
      </w:pPr>
      <w:bookmarkStart w:id="166" w:name="_Toc385178506"/>
      <w:commentRangeStart w:id="167"/>
      <w:commentRangeStart w:id="168"/>
      <w:r w:rsidRPr="00A7099E">
        <w:t>Introduction</w:t>
      </w:r>
      <w:commentRangeEnd w:id="167"/>
      <w:r w:rsidR="00E918CB">
        <w:rPr>
          <w:rStyle w:val="CommentReference"/>
          <w:rFonts w:eastAsiaTheme="minorHAnsi" w:cstheme="minorBidi"/>
          <w:b w:val="0"/>
          <w:bCs w:val="0"/>
          <w:color w:val="auto"/>
        </w:rPr>
        <w:commentReference w:id="167"/>
      </w:r>
      <w:commentRangeEnd w:id="168"/>
      <w:r w:rsidR="004115B6">
        <w:rPr>
          <w:rStyle w:val="CommentReference"/>
          <w:rFonts w:eastAsiaTheme="minorHAnsi" w:cstheme="minorBidi"/>
          <w:b w:val="0"/>
          <w:bCs w:val="0"/>
          <w:color w:val="auto"/>
        </w:rPr>
        <w:commentReference w:id="168"/>
      </w:r>
      <w:bookmarkEnd w:id="166"/>
    </w:p>
    <w:p w14:paraId="09B1DE4B" w14:textId="231FDFEA" w:rsidR="006A07B1" w:rsidRPr="00076E91" w:rsidRDefault="00C34833" w:rsidP="00324278">
      <w:pPr>
        <w:spacing w:after="0" w:line="360" w:lineRule="auto"/>
        <w:jc w:val="both"/>
        <w:rPr>
          <w:szCs w:val="24"/>
        </w:rPr>
      </w:pPr>
      <w:r>
        <w:rPr>
          <w:szCs w:val="24"/>
        </w:rPr>
        <w:t>The</w:t>
      </w:r>
      <w:r w:rsidR="00C16EBD">
        <w:rPr>
          <w:szCs w:val="24"/>
        </w:rPr>
        <w:t xml:space="preserve"> </w:t>
      </w:r>
      <w:r>
        <w:rPr>
          <w:szCs w:val="24"/>
        </w:rPr>
        <w:t xml:space="preserve">analysis of </w:t>
      </w:r>
      <w:r w:rsidR="005F4C01">
        <w:rPr>
          <w:szCs w:val="24"/>
        </w:rPr>
        <w:t>phylogenies</w:t>
      </w:r>
      <w:r w:rsidR="00C16EBD">
        <w:rPr>
          <w:szCs w:val="24"/>
        </w:rPr>
        <w:t xml:space="preserve">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70EC40E2" w14:textId="77777777" w:rsidR="009E4958" w:rsidRDefault="009E4958" w:rsidP="009E4958">
      <w:pPr>
        <w:pStyle w:val="Heading3"/>
      </w:pPr>
      <w:bookmarkStart w:id="169" w:name="_Toc385094318"/>
      <w:bookmarkStart w:id="170" w:name="_Toc385178507"/>
      <w:r>
        <w:t>Phylogenetic tree</w:t>
      </w:r>
      <w:bookmarkEnd w:id="169"/>
      <w:bookmarkEnd w:id="170"/>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44C308CE" w14:textId="77777777" w:rsidR="009E4958" w:rsidRDefault="009E4958" w:rsidP="009E4958">
      <w:pPr>
        <w:pStyle w:val="Heading3"/>
      </w:pPr>
      <w:bookmarkStart w:id="171" w:name="_Toc385094319"/>
      <w:bookmarkStart w:id="172" w:name="_Toc385178508"/>
      <w:r>
        <w:t>Orthology prediction</w:t>
      </w:r>
      <w:bookmarkEnd w:id="171"/>
      <w:bookmarkEnd w:id="172"/>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77777777" w:rsidR="009E4958" w:rsidRDefault="009E4958" w:rsidP="009E4958">
      <w:pPr>
        <w:spacing w:after="0" w:line="360" w:lineRule="auto"/>
        <w:jc w:val="both"/>
        <w:rPr>
          <w:szCs w:val="24"/>
        </w:rPr>
      </w:pPr>
      <w:r>
        <w:rPr>
          <w:szCs w:val="24"/>
        </w:rPr>
        <w:lastRenderedPageBreak/>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approaches,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p>
    <w:p w14:paraId="0EB48D23" w14:textId="77777777" w:rsidR="00EA04B0" w:rsidRPr="00076E91" w:rsidRDefault="00EA04B0" w:rsidP="00324278">
      <w:pPr>
        <w:spacing w:after="0" w:line="360" w:lineRule="auto"/>
        <w:jc w:val="both"/>
        <w:rPr>
          <w:szCs w:val="24"/>
        </w:rPr>
      </w:pPr>
    </w:p>
    <w:p w14:paraId="64D41BFA" w14:textId="0FBE176F" w:rsidR="00AD08DF" w:rsidRPr="00A7099E" w:rsidRDefault="00AD08DF" w:rsidP="00324278">
      <w:pPr>
        <w:pStyle w:val="Heading2"/>
        <w:jc w:val="both"/>
      </w:pPr>
      <w:bookmarkStart w:id="173" w:name="_Toc385178509"/>
      <w:r w:rsidRPr="00A7099E">
        <w:t>Methods</w:t>
      </w:r>
      <w:bookmarkEnd w:id="173"/>
    </w:p>
    <w:p w14:paraId="39DB8D72" w14:textId="7F89AF96" w:rsidR="008307D5" w:rsidRPr="00A7099E" w:rsidRDefault="008307D5" w:rsidP="00324278">
      <w:pPr>
        <w:pStyle w:val="Heading3"/>
        <w:jc w:val="both"/>
      </w:pPr>
      <w:bookmarkStart w:id="174" w:name="_Toc385178510"/>
      <w:r w:rsidRPr="00A7099E">
        <w:t>Data</w:t>
      </w:r>
      <w:r w:rsidR="00A53DA7" w:rsidRPr="00A7099E">
        <w:t xml:space="preserve"> </w:t>
      </w:r>
      <w:commentRangeStart w:id="175"/>
      <w:r w:rsidR="00A53DA7" w:rsidRPr="00A7099E">
        <w:t>collection</w:t>
      </w:r>
      <w:commentRangeEnd w:id="175"/>
      <w:r w:rsidR="00EF25F5">
        <w:rPr>
          <w:rStyle w:val="CommentReference"/>
          <w:rFonts w:eastAsiaTheme="minorHAnsi" w:cstheme="minorBidi"/>
          <w:b w:val="0"/>
          <w:bCs w:val="0"/>
          <w:color w:val="auto"/>
        </w:rPr>
        <w:commentReference w:id="175"/>
      </w:r>
      <w:bookmarkEnd w:id="174"/>
    </w:p>
    <w:p w14:paraId="6BE67997" w14:textId="1002099B" w:rsidR="00C6610D"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w:t>
      </w:r>
      <w:del w:id="176" w:author="Ingo Ebersberger" w:date="2018-04-11T21:55:00Z">
        <w:r w:rsidR="00321FD1" w:rsidDel="007F3DA0">
          <w:rPr>
            <w:szCs w:val="24"/>
          </w:rPr>
          <w:delText>n</w:delText>
        </w:r>
      </w:del>
      <w:r w:rsidR="00321FD1">
        <w:rPr>
          <w:szCs w:val="24"/>
        </w:rPr>
        <w:t xml:space="preserve"> </w:t>
      </w:r>
      <w:commentRangeStart w:id="177"/>
      <w:r w:rsidR="006254AF">
        <w:rPr>
          <w:szCs w:val="24"/>
        </w:rPr>
        <w:t xml:space="preserve">representative </w:t>
      </w:r>
      <w:commentRangeEnd w:id="177"/>
      <w:r w:rsidR="007F3DA0">
        <w:rPr>
          <w:rStyle w:val="CommentReference"/>
        </w:rPr>
        <w:commentReference w:id="177"/>
      </w:r>
      <w:r w:rsidR="006254AF">
        <w:rPr>
          <w:szCs w:val="24"/>
        </w:rPr>
        <w:t>data set comprising</w:t>
      </w:r>
      <w:del w:id="178" w:author="Ingo Ebersberger" w:date="2018-04-11T21:55:00Z">
        <w:r w:rsidR="00321FD1" w:rsidDel="007F3DA0">
          <w:rPr>
            <w:szCs w:val="24"/>
          </w:rPr>
          <w:delText xml:space="preserve"> o</w:delText>
        </w:r>
      </w:del>
      <w:r w:rsidR="00D27618">
        <w:rPr>
          <w:szCs w:val="24"/>
        </w:rPr>
        <w:t xml:space="preserve"> e</w:t>
      </w:r>
      <w:r w:rsidR="00D854C8">
        <w:rPr>
          <w:szCs w:val="24"/>
        </w:rPr>
        <w:t>leven microsporidia</w:t>
      </w:r>
      <w:ins w:id="179" w:author="Ingo Ebersberger" w:date="2018-04-11T21:55:00Z">
        <w:r w:rsidR="007F3DA0">
          <w:rPr>
            <w:szCs w:val="24"/>
          </w:rPr>
          <w:t>n</w:t>
        </w:r>
      </w:ins>
      <w:r w:rsidR="00D854C8">
        <w:rPr>
          <w:szCs w:val="24"/>
        </w:rPr>
        <w:t xml:space="preserve">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commentRangeStart w:id="180"/>
      <w:r w:rsidR="008C282A">
        <w:rPr>
          <w:szCs w:val="24"/>
        </w:rPr>
        <w:t xml:space="preserve">Those selected </w:t>
      </w:r>
      <w:r w:rsidR="001C6C11">
        <w:rPr>
          <w:szCs w:val="24"/>
        </w:rPr>
        <w:t>taxa</w:t>
      </w:r>
      <w:r w:rsidR="008C282A">
        <w:rPr>
          <w:szCs w:val="24"/>
        </w:rPr>
        <w:t xml:space="preserve"> </w:t>
      </w:r>
      <w:r w:rsidR="00294954">
        <w:rPr>
          <w:szCs w:val="24"/>
        </w:rPr>
        <w:t>include</w:t>
      </w:r>
      <w:r w:rsidR="006B7E73">
        <w:rPr>
          <w:szCs w:val="24"/>
        </w:rPr>
        <w:t xml:space="preserve">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commentRangeEnd w:id="180"/>
      <w:r w:rsidR="007F3DA0">
        <w:rPr>
          <w:rStyle w:val="CommentReference"/>
        </w:rPr>
        <w:commentReference w:id="180"/>
      </w:r>
      <w:commentRangeStart w:id="181"/>
      <w:r w:rsidR="00C80ED4">
        <w:rPr>
          <w:szCs w:val="24"/>
        </w:rPr>
        <w:t xml:space="preserve">Details </w:t>
      </w:r>
      <w:r w:rsidR="00363CED">
        <w:rPr>
          <w:szCs w:val="24"/>
        </w:rPr>
        <w:t>about</w:t>
      </w:r>
      <w:r w:rsidR="00C80ED4">
        <w:rPr>
          <w:szCs w:val="24"/>
        </w:rPr>
        <w:t xml:space="preserve"> the data set can </w:t>
      </w:r>
      <w:commentRangeEnd w:id="181"/>
      <w:r w:rsidR="007F3DA0">
        <w:rPr>
          <w:rStyle w:val="CommentReference"/>
        </w:rPr>
        <w:commentReference w:id="181"/>
      </w:r>
      <w:r w:rsidR="00C80ED4">
        <w:rPr>
          <w:szCs w:val="24"/>
        </w:rPr>
        <w:t xml:space="preserve">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0E7A08" w:rsidRPr="00076E91">
        <w:t xml:space="preserve">Table </w:t>
      </w:r>
      <w:r w:rsidR="000E7A08">
        <w:rPr>
          <w:noProof/>
        </w:rPr>
        <w:t>A</w:t>
      </w:r>
      <w:r w:rsidR="000E7A08">
        <w:noBreakHyphen/>
      </w:r>
      <w:r w:rsidR="000E7A08">
        <w:rPr>
          <w:noProof/>
        </w:rPr>
        <w:t>1</w:t>
      </w:r>
      <w:r w:rsidR="00EE1412" w:rsidRPr="0096265A">
        <w:rPr>
          <w:szCs w:val="24"/>
        </w:rPr>
        <w:fldChar w:fldCharType="end"/>
      </w:r>
      <w:r w:rsidR="00EE1412" w:rsidRPr="0096265A">
        <w:rPr>
          <w:szCs w:val="24"/>
        </w:rPr>
        <w:t>.</w:t>
      </w:r>
    </w:p>
    <w:p w14:paraId="36CE1572" w14:textId="0F165FD4" w:rsidR="008307D5" w:rsidRPr="00A7099E" w:rsidRDefault="00C260B0" w:rsidP="00324278">
      <w:pPr>
        <w:pStyle w:val="Heading3"/>
        <w:jc w:val="both"/>
      </w:pPr>
      <w:bookmarkStart w:id="182" w:name="_Ref384631038"/>
      <w:bookmarkStart w:id="183" w:name="_Toc385178511"/>
      <w:r w:rsidRPr="00A7099E">
        <w:t>Orthology prediction</w:t>
      </w:r>
      <w:bookmarkEnd w:id="182"/>
      <w:bookmarkEnd w:id="183"/>
    </w:p>
    <w:p w14:paraId="678001E2" w14:textId="327B8293" w:rsidR="00B71B3B" w:rsidRPr="00A5403F" w:rsidRDefault="001C5400" w:rsidP="00324278">
      <w:pPr>
        <w:spacing w:after="0" w:line="360" w:lineRule="auto"/>
        <w:jc w:val="both"/>
        <w:rPr>
          <w:szCs w:val="24"/>
          <w:u w:val="single"/>
          <w:rPrChange w:id="184" w:author="Ingo Ebersberger" w:date="2018-04-11T21:57:00Z">
            <w:rPr>
              <w:szCs w:val="24"/>
            </w:rPr>
          </w:rPrChange>
        </w:rPr>
      </w:pPr>
      <w:r>
        <w:rPr>
          <w:szCs w:val="24"/>
        </w:rPr>
        <w:t>First</w:t>
      </w:r>
      <w:r w:rsidR="00AB0258">
        <w:rPr>
          <w:szCs w:val="24"/>
        </w:rPr>
        <w:t>,</w:t>
      </w:r>
      <w:r w:rsidR="00505152" w:rsidRPr="00076E91">
        <w:rPr>
          <w:szCs w:val="24"/>
        </w:rPr>
        <w:t xml:space="preserve"> </w:t>
      </w:r>
      <w:r w:rsidR="00727721" w:rsidRPr="00076E91">
        <w:rPr>
          <w:szCs w:val="24"/>
        </w:rPr>
        <w:t xml:space="preserve">we used </w:t>
      </w:r>
      <w:commentRangeStart w:id="185"/>
      <w:r w:rsidR="00727721" w:rsidRPr="00076E91">
        <w:rPr>
          <w:szCs w:val="24"/>
        </w:rPr>
        <w:t>O</w:t>
      </w:r>
      <w:r w:rsidR="00610E5A" w:rsidRPr="00076E91">
        <w:rPr>
          <w:szCs w:val="24"/>
        </w:rPr>
        <w:t>rthoMCL</w:t>
      </w:r>
      <w:r w:rsidR="00FB6598">
        <w:rPr>
          <w:szCs w:val="24"/>
        </w:rPr>
        <w:t xml:space="preserve"> </w:t>
      </w:r>
      <w:commentRangeEnd w:id="185"/>
      <w:r w:rsidR="00A5403F">
        <w:rPr>
          <w:rStyle w:val="CommentReference"/>
        </w:rPr>
        <w:commentReference w:id="185"/>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commentRangeStart w:id="186"/>
      <w:r w:rsidR="00126E8D">
        <w:rPr>
          <w:szCs w:val="24"/>
        </w:rPr>
        <w:t xml:space="preserve">representative </w:t>
      </w:r>
      <w:commentRangeEnd w:id="186"/>
      <w:r w:rsidR="00A5403F">
        <w:rPr>
          <w:rStyle w:val="CommentReference"/>
        </w:rPr>
        <w:commentReference w:id="186"/>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E92A8A">
        <w:rPr>
          <w:szCs w:val="24"/>
        </w:rPr>
        <w:t>l-against-all BLASTP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ins w:id="187" w:author="Ingo Ebersberger" w:date="2018-04-11T21:57:00Z">
        <w:r w:rsidR="00A5403F">
          <w:rPr>
            <w:szCs w:val="24"/>
            <w:u w:val="single"/>
          </w:rPr>
          <w:t>OrthoMCL was run with standard parameters i.e. an inflation parameter of … and …</w:t>
        </w:r>
      </w:ins>
    </w:p>
    <w:p w14:paraId="100C49A7" w14:textId="6A9E9FA4" w:rsidR="00B71B3B" w:rsidRPr="00076E91" w:rsidRDefault="00A00DED" w:rsidP="00324278">
      <w:pPr>
        <w:spacing w:after="0" w:line="360" w:lineRule="auto"/>
        <w:jc w:val="both"/>
        <w:rPr>
          <w:szCs w:val="24"/>
        </w:rPr>
      </w:pPr>
      <w:r>
        <w:rPr>
          <w:szCs w:val="24"/>
        </w:rPr>
        <w:lastRenderedPageBreak/>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0E7A08">
        <w:t xml:space="preserve">Table </w:t>
      </w:r>
      <w:r w:rsidR="000E7A08">
        <w:rPr>
          <w:noProof/>
        </w:rPr>
        <w:t>A</w:t>
      </w:r>
      <w:r w:rsidR="000E7A08">
        <w:noBreakHyphen/>
      </w:r>
      <w:r w:rsidR="000E7A08">
        <w:rPr>
          <w:noProof/>
        </w:rPr>
        <w:t>2</w:t>
      </w:r>
      <w:r w:rsidR="004902BD">
        <w:rPr>
          <w:szCs w:val="24"/>
        </w:rPr>
        <w:fldChar w:fldCharType="end"/>
      </w:r>
      <w:r w:rsidR="004127BF">
        <w:rPr>
          <w:szCs w:val="24"/>
        </w:rPr>
        <w:t xml:space="preserve">) </w:t>
      </w:r>
      <w:del w:id="188" w:author="Ingo Ebersberger" w:date="2018-04-11T21:59:00Z">
        <w:r w:rsidR="004127BF" w:rsidDel="00A26524">
          <w:rPr>
            <w:szCs w:val="24"/>
          </w:rPr>
          <w:delText xml:space="preserve">using </w:delText>
        </w:r>
      </w:del>
      <w:ins w:id="189" w:author="Ingo Ebersberger" w:date="2018-04-11T21:59:00Z">
        <w:r w:rsidR="00A26524">
          <w:rPr>
            <w:szCs w:val="24"/>
          </w:rPr>
          <w:t xml:space="preserve">with </w:t>
        </w:r>
      </w:ins>
      <w:commentRangeStart w:id="190"/>
      <w:r w:rsidR="00727721" w:rsidRPr="00076E91">
        <w:rPr>
          <w:szCs w:val="24"/>
        </w:rPr>
        <w:t>HaMStR</w:t>
      </w:r>
      <w:r w:rsidR="00986D9A">
        <w:rPr>
          <w:szCs w:val="24"/>
        </w:rPr>
        <w:t xml:space="preserve"> </w:t>
      </w:r>
      <w:commentRangeEnd w:id="190"/>
      <w:r w:rsidR="00A26524">
        <w:rPr>
          <w:rStyle w:val="CommentReference"/>
        </w:rPr>
        <w:commentReference w:id="190"/>
      </w:r>
      <w:del w:id="191" w:author="Ingo Ebersberger" w:date="2018-04-11T21:58:00Z">
        <w:r w:rsidR="00986D9A" w:rsidDel="00A26524">
          <w:rPr>
            <w:szCs w:val="24"/>
          </w:rPr>
          <w:delText>approach</w:delText>
        </w:r>
        <w:r w:rsidR="003330EE" w:rsidDel="00A26524">
          <w:rPr>
            <w:szCs w:val="24"/>
          </w:rPr>
          <w:delText xml:space="preserve"> </w:delText>
        </w:r>
      </w:del>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ins w:id="192" w:author="Ingo Ebersberger" w:date="2018-04-11T21:58:00Z">
        <w:r w:rsidR="00A26524">
          <w:rPr>
            <w:szCs w:val="24"/>
          </w:rPr>
          <w:t xml:space="preserve">To this end, we </w:t>
        </w:r>
      </w:ins>
      <w:ins w:id="193" w:author="Ingo Ebersberger" w:date="2018-04-11T21:59:00Z">
        <w:r w:rsidR="00A26524">
          <w:rPr>
            <w:szCs w:val="24"/>
          </w:rPr>
          <w:t xml:space="preserve">used each orthologous group predicted by OrthoMCL as training data for a corresponding profile </w:t>
        </w:r>
      </w:ins>
      <w:del w:id="194" w:author="Ingo Ebersberger" w:date="2018-04-11T22:00:00Z">
        <w:r w:rsidR="008E275D" w:rsidDel="00A26524">
          <w:rPr>
            <w:szCs w:val="24"/>
          </w:rPr>
          <w:delText xml:space="preserve">HaMStR </w:delText>
        </w:r>
        <w:r w:rsidR="002C3B95" w:rsidDel="00A26524">
          <w:rPr>
            <w:szCs w:val="24"/>
          </w:rPr>
          <w:delText>uses</w:delText>
        </w:r>
        <w:r w:rsidR="001A22DF" w:rsidDel="00A26524">
          <w:rPr>
            <w:szCs w:val="24"/>
          </w:rPr>
          <w:delText xml:space="preserve"> t</w:delText>
        </w:r>
        <w:r w:rsidR="000969F3" w:rsidRPr="00076E91" w:rsidDel="00A26524">
          <w:rPr>
            <w:szCs w:val="24"/>
          </w:rPr>
          <w:delText xml:space="preserve">he </w:delText>
        </w:r>
        <w:r w:rsidR="00276C93" w:rsidRPr="00076E91" w:rsidDel="00A26524">
          <w:rPr>
            <w:szCs w:val="24"/>
          </w:rPr>
          <w:delText>H</w:delText>
        </w:r>
      </w:del>
      <w:ins w:id="195" w:author="Ingo Ebersberger" w:date="2018-04-11T22:00:00Z">
        <w:r w:rsidR="00A26524">
          <w:rPr>
            <w:szCs w:val="24"/>
          </w:rPr>
          <w:t>h</w:t>
        </w:r>
      </w:ins>
      <w:r w:rsidR="00276C93" w:rsidRPr="00076E91">
        <w:rPr>
          <w:szCs w:val="24"/>
        </w:rPr>
        <w:t>idden</w:t>
      </w:r>
      <w:r w:rsidR="00505750">
        <w:rPr>
          <w:szCs w:val="24"/>
        </w:rPr>
        <w:t xml:space="preserve"> Markov </w:t>
      </w:r>
      <w:del w:id="196" w:author="Ingo Ebersberger" w:date="2018-04-11T22:00:00Z">
        <w:r w:rsidR="00505750" w:rsidDel="00A26524">
          <w:rPr>
            <w:szCs w:val="24"/>
          </w:rPr>
          <w:delText xml:space="preserve">Model </w:delText>
        </w:r>
      </w:del>
      <w:ins w:id="197" w:author="Ingo Ebersberger" w:date="2018-04-11T22:00:00Z">
        <w:r w:rsidR="00A26524">
          <w:rPr>
            <w:szCs w:val="24"/>
          </w:rPr>
          <w:t xml:space="preserve">model </w:t>
        </w:r>
      </w:ins>
      <w:r w:rsidR="00505750">
        <w:rPr>
          <w:szCs w:val="24"/>
        </w:rPr>
        <w:t xml:space="preserve">(HMM) </w:t>
      </w:r>
      <w:del w:id="198" w:author="Ingo Ebersberger" w:date="2018-04-11T22:00:00Z">
        <w:r w:rsidR="00505750" w:rsidDel="00A26524">
          <w:rPr>
            <w:szCs w:val="24"/>
          </w:rPr>
          <w:delText>profiles</w:delText>
        </w:r>
        <w:r w:rsidR="003330EE" w:rsidDel="00A26524">
          <w:rPr>
            <w:szCs w:val="24"/>
          </w:rPr>
          <w:delText xml:space="preserve"> </w:delText>
        </w:r>
      </w:del>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ins w:id="199" w:author="Ingo Ebersberger" w:date="2018-04-11T22:00:00Z">
        <w:r w:rsidR="00A26524">
          <w:rPr>
            <w:szCs w:val="24"/>
          </w:rPr>
          <w:t xml:space="preserve">. These pHMMs were then used by HaMStR </w:t>
        </w:r>
      </w:ins>
      <w:ins w:id="200" w:author="Ingo Ebersberger" w:date="2018-04-11T22:01:00Z">
        <w:r w:rsidR="00A26524">
          <w:rPr>
            <w:szCs w:val="24"/>
          </w:rPr>
          <w:t xml:space="preserve">in a targeted search </w:t>
        </w:r>
      </w:ins>
      <w:ins w:id="201" w:author="Ingo Ebersberger" w:date="2018-04-11T22:00:00Z">
        <w:r w:rsidR="00A26524">
          <w:rPr>
            <w:szCs w:val="24"/>
          </w:rPr>
          <w:t xml:space="preserve">to identify orthologs in further species outside the microsporidia. </w:t>
        </w:r>
      </w:ins>
      <w:del w:id="202" w:author="Ingo Ebersberger" w:date="2018-04-11T22:00:00Z">
        <w:r w:rsidR="00555801" w:rsidDel="00A26524">
          <w:rPr>
            <w:szCs w:val="24"/>
          </w:rPr>
          <w:delText xml:space="preserve"> generated</w:delText>
        </w:r>
        <w:r w:rsidR="00505750" w:rsidDel="00A26524">
          <w:rPr>
            <w:szCs w:val="24"/>
          </w:rPr>
          <w:delText xml:space="preserve"> from</w:delText>
        </w:r>
        <w:r w:rsidR="00276C93" w:rsidRPr="00076E91" w:rsidDel="00A26524">
          <w:rPr>
            <w:szCs w:val="24"/>
          </w:rPr>
          <w:delText xml:space="preserve"> the initial homologous groups</w:delText>
        </w:r>
      </w:del>
      <w:r w:rsidR="000969F3" w:rsidRPr="00076E91">
        <w:rPr>
          <w:szCs w:val="24"/>
        </w:rPr>
        <w:t xml:space="preserve"> </w:t>
      </w:r>
      <w:del w:id="203" w:author="Ingo Ebersberger" w:date="2018-04-11T22:01:00Z">
        <w:r w:rsidR="000969F3" w:rsidRPr="00076E91" w:rsidDel="00A26524">
          <w:rPr>
            <w:szCs w:val="24"/>
          </w:rPr>
          <w:delText>(seed sequences) to search</w:delText>
        </w:r>
        <w:r w:rsidR="005A2FE8" w:rsidDel="00A26524">
          <w:rPr>
            <w:szCs w:val="24"/>
          </w:rPr>
          <w:delText xml:space="preserve"> for the similar sequences</w:delText>
        </w:r>
        <w:r w:rsidR="000969F3" w:rsidRPr="00076E91" w:rsidDel="00A26524">
          <w:rPr>
            <w:szCs w:val="24"/>
          </w:rPr>
          <w:delText xml:space="preserve"> in the search taxa. </w:delText>
        </w:r>
      </w:del>
      <w:r w:rsidR="000969F3" w:rsidRPr="00076E91">
        <w:rPr>
          <w:szCs w:val="24"/>
        </w:rPr>
        <w:t>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commentRangeStart w:id="204"/>
      <w:r w:rsidR="00DD1872">
        <w:rPr>
          <w:szCs w:val="24"/>
        </w:rPr>
        <w:t xml:space="preserve">As microsporidia genes tend to evolve quickly </w:t>
      </w:r>
      <w:r w:rsidR="00DD1872">
        <w:rPr>
          <w:szCs w:val="24"/>
        </w:rPr>
        <w:fldChar w:fldCharType="begin"/>
      </w:r>
      <w:r w:rsidR="00DD1872">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DD1872">
        <w:rPr>
          <w:szCs w:val="24"/>
        </w:rPr>
        <w:fldChar w:fldCharType="separate"/>
      </w:r>
      <w:r w:rsidR="00DD1872">
        <w:rPr>
          <w:noProof/>
          <w:szCs w:val="24"/>
        </w:rPr>
        <w:t>(Lee et al. 2008)</w:t>
      </w:r>
      <w:r w:rsidR="00DD1872">
        <w:rPr>
          <w:szCs w:val="24"/>
        </w:rPr>
        <w:fldChar w:fldCharType="end"/>
      </w:r>
      <w:r w:rsidR="00DD1872">
        <w:rPr>
          <w:szCs w:val="24"/>
        </w:rPr>
        <w:t xml:space="preserve">, the BLAST search could be false to return the seed sequence as its best hit. We therefore increased the </w:t>
      </w:r>
      <w:commentRangeStart w:id="205"/>
      <w:r w:rsidR="00DD1872">
        <w:rPr>
          <w:szCs w:val="24"/>
        </w:rPr>
        <w:t>sensitivity of the prediction by accepting the seed protein to be co-orthologous to the best reverse BLAST hit</w:t>
      </w:r>
      <w:commentRangeEnd w:id="205"/>
      <w:r w:rsidR="007A1C7D">
        <w:rPr>
          <w:rStyle w:val="CommentReference"/>
        </w:rPr>
        <w:commentReference w:id="205"/>
      </w:r>
      <w:r w:rsidR="00DD1872">
        <w:rPr>
          <w:szCs w:val="24"/>
        </w:rPr>
        <w:t>.</w:t>
      </w:r>
      <w:commentRangeEnd w:id="204"/>
      <w:r w:rsidR="001D6F50">
        <w:rPr>
          <w:rStyle w:val="CommentReference"/>
        </w:rPr>
        <w:commentReference w:id="204"/>
      </w:r>
    </w:p>
    <w:p w14:paraId="2BB3ED1D" w14:textId="309C338C" w:rsidR="00B775A6" w:rsidRPr="00A7099E" w:rsidRDefault="00B775A6" w:rsidP="00324278">
      <w:pPr>
        <w:pStyle w:val="Heading3"/>
        <w:jc w:val="both"/>
      </w:pPr>
      <w:bookmarkStart w:id="206" w:name="_Ref384631115"/>
      <w:bookmarkStart w:id="207" w:name="_Toc385178512"/>
      <w:r w:rsidRPr="00A7099E">
        <w:t>Species tree reconstruction</w:t>
      </w:r>
      <w:bookmarkEnd w:id="206"/>
      <w:bookmarkEnd w:id="207"/>
    </w:p>
    <w:p w14:paraId="7323F30C" w14:textId="1C604CA2" w:rsidR="00CB5F9E" w:rsidRPr="00076E91"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 xml:space="preserve">a super-alignment was generated by concatenating </w:t>
      </w:r>
      <w:del w:id="208" w:author="Ingo Ebersberger" w:date="2018-04-11T22:04:00Z">
        <w:r w:rsidR="00FC51BF" w:rsidDel="005A2E63">
          <w:rPr>
            <w:szCs w:val="24"/>
          </w:rPr>
          <w:delText>those single</w:delText>
        </w:r>
      </w:del>
      <w:ins w:id="209" w:author="Ingo Ebersberger" w:date="2018-04-11T22:04:00Z">
        <w:r w:rsidR="005A2E63">
          <w:rPr>
            <w:szCs w:val="24"/>
          </w:rPr>
          <w:t>the individual</w:t>
        </w:r>
      </w:ins>
      <w:r w:rsidR="00FC51BF">
        <w:rPr>
          <w:szCs w:val="24"/>
        </w:rPr>
        <w:t xml:space="preserve"> alignments </w:t>
      </w:r>
      <w:del w:id="210" w:author="Ingo Ebersberger" w:date="2018-04-11T22:04:00Z">
        <w:r w:rsidR="00FC51BF" w:rsidDel="005A2E63">
          <w:rPr>
            <w:szCs w:val="24"/>
          </w:rPr>
          <w:delText>together</w:delText>
        </w:r>
      </w:del>
      <w:ins w:id="211" w:author="Ingo Ebersberger" w:date="2018-04-11T22:04:00Z">
        <w:r w:rsidR="005A2E63">
          <w:rPr>
            <w:szCs w:val="24"/>
          </w:rPr>
          <w:t>using a custom perl script</w:t>
        </w:r>
      </w:ins>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commentRangeStart w:id="212"/>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w:t>
      </w:r>
      <w:commentRangeEnd w:id="212"/>
      <w:r w:rsidR="005A2E63">
        <w:rPr>
          <w:rStyle w:val="CommentReference"/>
        </w:rPr>
        <w:commentReference w:id="212"/>
      </w:r>
      <w:r w:rsidR="002C735F" w:rsidRPr="00076E91">
        <w:rPr>
          <w:szCs w:val="24"/>
        </w:rPr>
        <w:t xml:space="preserve">. </w:t>
      </w:r>
      <w:r w:rsidR="00F2209E">
        <w:rPr>
          <w:szCs w:val="24"/>
        </w:rPr>
        <w:t>Then, w</w:t>
      </w:r>
      <w:r w:rsidR="002C735F" w:rsidRPr="00076E91">
        <w:rPr>
          <w:szCs w:val="24"/>
        </w:rPr>
        <w:t xml:space="preserve">e used </w:t>
      </w:r>
      <w:commentRangeStart w:id="213"/>
      <w:r w:rsidR="00CB5F9E" w:rsidRPr="00076E91">
        <w:rPr>
          <w:szCs w:val="24"/>
        </w:rPr>
        <w:t>ProtTest</w:t>
      </w:r>
      <w:r w:rsidR="00C66BBD">
        <w:rPr>
          <w:szCs w:val="24"/>
        </w:rPr>
        <w:t xml:space="preserve"> </w:t>
      </w:r>
      <w:commentRangeEnd w:id="213"/>
      <w:r w:rsidR="00C97915">
        <w:rPr>
          <w:rStyle w:val="CommentReference"/>
        </w:rPr>
        <w:commentReference w:id="213"/>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commentRangeStart w:id="214"/>
      <w:r w:rsidR="00930279" w:rsidRPr="00076E91">
        <w:rPr>
          <w:szCs w:val="24"/>
        </w:rPr>
        <w:t>RAxML</w:t>
      </w:r>
      <w:r w:rsidR="00930279">
        <w:rPr>
          <w:szCs w:val="24"/>
        </w:rPr>
        <w:t xml:space="preserve"> </w:t>
      </w:r>
      <w:commentRangeEnd w:id="214"/>
      <w:r w:rsidR="005A2E63">
        <w:rPr>
          <w:rStyle w:val="CommentReference"/>
        </w:rPr>
        <w:commentReference w:id="214"/>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w:t>
      </w:r>
      <w:r w:rsidR="009E0560">
        <w:rPr>
          <w:szCs w:val="24"/>
        </w:rPr>
        <w:lastRenderedPageBreak/>
        <w:t>reconstruction was done based on the best model parameters obtained from Pro</w:t>
      </w:r>
      <w:r w:rsidR="00FA1FF4">
        <w:rPr>
          <w:szCs w:val="24"/>
        </w:rPr>
        <w:t>t</w:t>
      </w:r>
      <w:r w:rsidR="009E0560">
        <w:rPr>
          <w:szCs w:val="24"/>
        </w:rPr>
        <w:t xml:space="preserve">Test with </w:t>
      </w:r>
      <w:commentRangeStart w:id="215"/>
      <w:r w:rsidR="009E0560">
        <w:rPr>
          <w:szCs w:val="24"/>
        </w:rPr>
        <w:t xml:space="preserve">100 bootstrap </w:t>
      </w:r>
      <w:commentRangeEnd w:id="215"/>
      <w:r w:rsidR="00C97915">
        <w:rPr>
          <w:rStyle w:val="CommentReference"/>
        </w:rPr>
        <w:commentReference w:id="215"/>
      </w:r>
      <w:r w:rsidR="009E0560">
        <w:rPr>
          <w:szCs w:val="24"/>
        </w:rPr>
        <w:t>replicates.</w:t>
      </w:r>
    </w:p>
    <w:p w14:paraId="3FE78AAC" w14:textId="599E9243" w:rsidR="00711278" w:rsidRPr="00A7099E" w:rsidRDefault="00711278" w:rsidP="00324278">
      <w:pPr>
        <w:pStyle w:val="Heading3"/>
        <w:jc w:val="both"/>
      </w:pPr>
      <w:bookmarkStart w:id="216" w:name="_Toc385178513"/>
      <w:r w:rsidRPr="00A7099E">
        <w:t>Last common ancestor's proteins estimation</w:t>
      </w:r>
      <w:bookmarkEnd w:id="216"/>
    </w:p>
    <w:p w14:paraId="0F5361A7" w14:textId="22A71350" w:rsidR="00505152"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w:t>
      </w:r>
      <w:ins w:id="217" w:author="Ingo Ebersberger" w:date="2018-04-11T22:09:00Z">
        <w:r w:rsidR="004D19A2">
          <w:rPr>
            <w:szCs w:val="24"/>
          </w:rPr>
          <w:t>ted</w:t>
        </w:r>
      </w:ins>
      <w:del w:id="218" w:author="Ingo Ebersberger" w:date="2018-04-11T22:09:00Z">
        <w:r w:rsidRPr="00076E91" w:rsidDel="004D19A2">
          <w:rPr>
            <w:szCs w:val="24"/>
          </w:rPr>
          <w:delText>ting</w:delText>
        </w:r>
      </w:del>
      <w:r w:rsidRPr="00076E91">
        <w:rPr>
          <w:szCs w:val="24"/>
        </w:rPr>
        <w:t xml:space="preserve">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w:t>
      </w:r>
      <w:del w:id="219" w:author="Ingo Ebersberger" w:date="2018-04-11T22:09:00Z">
        <w:r w:rsidR="00500D94" w:rsidRPr="00076E91" w:rsidDel="004D19A2">
          <w:rPr>
            <w:szCs w:val="24"/>
          </w:rPr>
          <w:delText>Those final</w:delText>
        </w:r>
      </w:del>
      <w:ins w:id="220" w:author="Ingo Ebersberger" w:date="2018-04-11T22:09:00Z">
        <w:r w:rsidR="004D19A2">
          <w:rPr>
            <w:szCs w:val="24"/>
          </w:rPr>
          <w:t>To assign a microsporidia</w:t>
        </w:r>
      </w:ins>
      <w:ins w:id="221" w:author="Ingo Ebersberger" w:date="2018-04-11T22:13:00Z">
        <w:r w:rsidR="00087E6B">
          <w:rPr>
            <w:szCs w:val="24"/>
          </w:rPr>
          <w:t xml:space="preserve">n </w:t>
        </w:r>
        <w:commentRangeStart w:id="222"/>
        <w:r w:rsidR="00087E6B">
          <w:rPr>
            <w:szCs w:val="24"/>
          </w:rPr>
          <w:t>protein</w:t>
        </w:r>
      </w:ins>
      <w:ins w:id="223" w:author="Ingo Ebersberger" w:date="2018-04-11T22:09:00Z">
        <w:r w:rsidR="004D19A2">
          <w:rPr>
            <w:szCs w:val="24"/>
          </w:rPr>
          <w:t xml:space="preserve"> </w:t>
        </w:r>
      </w:ins>
      <w:commentRangeEnd w:id="222"/>
      <w:ins w:id="224" w:author="Ingo Ebersberger" w:date="2018-04-11T22:13:00Z">
        <w:r w:rsidR="00087E6B">
          <w:rPr>
            <w:rStyle w:val="CommentReference"/>
          </w:rPr>
          <w:commentReference w:id="222"/>
        </w:r>
      </w:ins>
      <w:ins w:id="225" w:author="Ingo Ebersberger" w:date="2018-04-11T22:09:00Z">
        <w:r w:rsidR="004D19A2">
          <w:rPr>
            <w:szCs w:val="24"/>
          </w:rPr>
          <w:t xml:space="preserve">to the LCA set, we required </w:t>
        </w:r>
      </w:ins>
      <w:ins w:id="226" w:author="Ingo Ebersberger" w:date="2018-04-11T22:10:00Z">
        <w:r w:rsidR="004D19A2">
          <w:rPr>
            <w:szCs w:val="24"/>
          </w:rPr>
          <w:t>at least one of the two</w:t>
        </w:r>
      </w:ins>
      <w:ins w:id="227" w:author="Ingo Ebersberger" w:date="2018-04-11T22:09:00Z">
        <w:r w:rsidR="004D19A2">
          <w:rPr>
            <w:szCs w:val="24"/>
          </w:rPr>
          <w:t xml:space="preserve"> following conditions to be met</w:t>
        </w:r>
      </w:ins>
      <w:ins w:id="228" w:author="Ingo Ebersberger" w:date="2018-04-11T22:15:00Z">
        <w:r w:rsidR="00EF25F5">
          <w:rPr>
            <w:szCs w:val="24"/>
          </w:rPr>
          <w:t xml:space="preserve"> (Fig YY)</w:t>
        </w:r>
      </w:ins>
      <w:ins w:id="229" w:author="Ingo Ebersberger" w:date="2018-04-11T22:09:00Z">
        <w:r w:rsidR="004D19A2">
          <w:rPr>
            <w:szCs w:val="24"/>
          </w:rPr>
          <w:t>.</w:t>
        </w:r>
      </w:ins>
      <w:r w:rsidR="00500D94" w:rsidRPr="00076E91">
        <w:rPr>
          <w:szCs w:val="24"/>
        </w:rPr>
        <w:t xml:space="preserve"> </w:t>
      </w:r>
      <w:ins w:id="230" w:author="Ingo Ebersberger" w:date="2018-04-11T22:10:00Z">
        <w:r w:rsidR="004D19A2">
          <w:rPr>
            <w:szCs w:val="24"/>
          </w:rPr>
          <w:t>(1) a protein must be represented by an ortholog in the earlies</w:t>
        </w:r>
      </w:ins>
      <w:ins w:id="231" w:author="Ingo Ebersberger" w:date="2018-04-11T22:12:00Z">
        <w:r w:rsidR="00087E6B">
          <w:rPr>
            <w:szCs w:val="24"/>
          </w:rPr>
          <w:t>t</w:t>
        </w:r>
      </w:ins>
      <w:ins w:id="232" w:author="Ingo Ebersberger" w:date="2018-04-11T22:10:00Z">
        <w:r w:rsidR="004D19A2">
          <w:rPr>
            <w:szCs w:val="24"/>
          </w:rPr>
          <w:t xml:space="preserve"> branching microsporidian lineage plus at least in one other </w:t>
        </w:r>
      </w:ins>
      <w:ins w:id="233" w:author="Ingo Ebersberger" w:date="2018-04-11T22:12:00Z">
        <w:r w:rsidR="00087E6B">
          <w:rPr>
            <w:szCs w:val="24"/>
          </w:rPr>
          <w:t xml:space="preserve">microsporidian </w:t>
        </w:r>
      </w:ins>
      <w:ins w:id="234" w:author="Ingo Ebersberger" w:date="2018-04-11T22:10:00Z">
        <w:r w:rsidR="004D19A2">
          <w:rPr>
            <w:szCs w:val="24"/>
          </w:rPr>
          <w:t xml:space="preserve">lineage. </w:t>
        </w:r>
      </w:ins>
      <w:del w:id="235" w:author="Ingo Ebersberger" w:date="2018-04-11T22:10:00Z">
        <w:r w:rsidR="00500D94" w:rsidRPr="00076E91" w:rsidDel="004D19A2">
          <w:rPr>
            <w:szCs w:val="24"/>
          </w:rPr>
          <w:delText xml:space="preserve">orthologous </w:delText>
        </w:r>
      </w:del>
      <w:del w:id="236" w:author="Ingo Ebersberger" w:date="2018-04-11T22:11:00Z">
        <w:r w:rsidR="00500D94" w:rsidRPr="00076E91" w:rsidDel="004D19A2">
          <w:rPr>
            <w:szCs w:val="24"/>
          </w:rPr>
          <w:delText xml:space="preserve">groups </w:delText>
        </w:r>
        <w:r w:rsidR="00390D18" w:rsidDel="004D19A2">
          <w:rPr>
            <w:szCs w:val="24"/>
          </w:rPr>
          <w:delText xml:space="preserve">must </w:delText>
        </w:r>
        <w:r w:rsidR="00500D94" w:rsidRPr="00076E91" w:rsidDel="004D19A2">
          <w:rPr>
            <w:szCs w:val="24"/>
          </w:rPr>
          <w:delText>have either (</w:delText>
        </w:r>
        <w:r w:rsidR="005932F8" w:rsidDel="004D19A2">
          <w:rPr>
            <w:szCs w:val="24"/>
          </w:rPr>
          <w:delText xml:space="preserve">1) at least one ortholog from </w:delText>
        </w:r>
        <w:r w:rsidR="005932F8" w:rsidRPr="00E02014" w:rsidDel="004D19A2">
          <w:rPr>
            <w:i/>
            <w:szCs w:val="24"/>
          </w:rPr>
          <w:delText xml:space="preserve">Nematocida </w:delText>
        </w:r>
        <w:r w:rsidR="00500D94" w:rsidRPr="00E02014" w:rsidDel="004D19A2">
          <w:rPr>
            <w:i/>
            <w:szCs w:val="24"/>
          </w:rPr>
          <w:delText>parisii</w:delText>
        </w:r>
        <w:r w:rsidR="00500D94" w:rsidRPr="00076E91" w:rsidDel="004D19A2">
          <w:rPr>
            <w:szCs w:val="24"/>
          </w:rPr>
          <w:delText xml:space="preserve"> (the earliest branch </w:delText>
        </w:r>
        <w:r w:rsidR="00BD46E3" w:rsidDel="004D19A2">
          <w:rPr>
            <w:szCs w:val="24"/>
          </w:rPr>
          <w:delText>in</w:delText>
        </w:r>
        <w:r w:rsidR="00500D94" w:rsidRPr="00076E91" w:rsidDel="004D19A2">
          <w:rPr>
            <w:szCs w:val="24"/>
          </w:rPr>
          <w:delText xml:space="preserve"> the </w:delText>
        </w:r>
        <w:r w:rsidR="0057765D" w:rsidRPr="00076E91" w:rsidDel="004D19A2">
          <w:rPr>
            <w:szCs w:val="24"/>
          </w:rPr>
          <w:delText>microsporidia</w:delText>
        </w:r>
        <w:r w:rsidR="00500D94" w:rsidRPr="00076E91" w:rsidDel="004D19A2">
          <w:rPr>
            <w:szCs w:val="24"/>
          </w:rPr>
          <w:delText xml:space="preserve"> </w:delText>
        </w:r>
        <w:r w:rsidR="00503EF1" w:rsidDel="004D19A2">
          <w:rPr>
            <w:szCs w:val="24"/>
          </w:rPr>
          <w:delText>lineage</w:delText>
        </w:r>
        <w:r w:rsidR="00BD46E3" w:rsidDel="004D19A2">
          <w:rPr>
            <w:szCs w:val="24"/>
          </w:rPr>
          <w:delText xml:space="preserve"> shown in</w:delText>
        </w:r>
        <w:r w:rsidR="005932F8" w:rsidDel="004D19A2">
          <w:rPr>
            <w:szCs w:val="24"/>
          </w:rPr>
          <w:delText xml:space="preserve"> the reconstructed tree</w:delText>
        </w:r>
        <w:r w:rsidR="00500D94" w:rsidRPr="00076E91" w:rsidDel="004D19A2">
          <w:rPr>
            <w:szCs w:val="24"/>
          </w:rPr>
          <w:delText xml:space="preserve">), or </w:delText>
        </w:r>
      </w:del>
      <w:r w:rsidR="00500D94" w:rsidRPr="00076E91">
        <w:rPr>
          <w:szCs w:val="24"/>
        </w:rPr>
        <w:t xml:space="preserve">(2) </w:t>
      </w:r>
      <w:ins w:id="237" w:author="Ingo Ebersberger" w:date="2018-04-11T22:12:00Z">
        <w:r w:rsidR="00087E6B">
          <w:rPr>
            <w:szCs w:val="24"/>
          </w:rPr>
          <w:t xml:space="preserve">a protein must be represented by at least two </w:t>
        </w:r>
      </w:ins>
      <w:del w:id="238" w:author="Ingo Ebersberger" w:date="2018-04-11T22:12:00Z">
        <w:r w:rsidR="00500D94" w:rsidRPr="00076E91" w:rsidDel="00087E6B">
          <w:rPr>
            <w:szCs w:val="24"/>
          </w:rPr>
          <w:delText xml:space="preserve">at least two </w:delText>
        </w:r>
      </w:del>
      <w:r w:rsidR="00500D94" w:rsidRPr="00076E91">
        <w:rPr>
          <w:szCs w:val="24"/>
        </w:rPr>
        <w:t>orthologs</w:t>
      </w:r>
      <w:ins w:id="239" w:author="Ingo Ebersberger" w:date="2018-04-11T22:12:00Z">
        <w:r w:rsidR="00087E6B">
          <w:rPr>
            <w:szCs w:val="24"/>
          </w:rPr>
          <w:t xml:space="preserve"> within the microsprodia</w:t>
        </w:r>
      </w:ins>
      <w:ins w:id="240" w:author="Ingo Ebersberger" w:date="2018-04-11T22:14:00Z">
        <w:r w:rsidR="00EF25F5">
          <w:rPr>
            <w:szCs w:val="24"/>
          </w:rPr>
          <w:t xml:space="preserve"> </w:t>
        </w:r>
      </w:ins>
      <w:del w:id="241" w:author="Ingo Ebersberger" w:date="2018-04-11T22:14:00Z">
        <w:r w:rsidR="00500D94" w:rsidRPr="00076E91" w:rsidDel="00EF25F5">
          <w:rPr>
            <w:szCs w:val="24"/>
          </w:rPr>
          <w:delText xml:space="preserve"> from </w:delText>
        </w:r>
        <w:r w:rsidR="00E02014" w:rsidDel="00EF25F5">
          <w:rPr>
            <w:szCs w:val="24"/>
          </w:rPr>
          <w:delText xml:space="preserve">other </w:delText>
        </w:r>
        <w:r w:rsidR="0057765D" w:rsidRPr="00076E91" w:rsidDel="00EF25F5">
          <w:rPr>
            <w:szCs w:val="24"/>
          </w:rPr>
          <w:delText>microsporidia</w:delText>
        </w:r>
        <w:r w:rsidR="005932F8" w:rsidDel="00EF25F5">
          <w:rPr>
            <w:szCs w:val="24"/>
          </w:rPr>
          <w:delText xml:space="preserve"> species different than </w:delText>
        </w:r>
        <w:r w:rsidR="005932F8" w:rsidRPr="003617CF" w:rsidDel="00EF25F5">
          <w:rPr>
            <w:i/>
            <w:szCs w:val="24"/>
          </w:rPr>
          <w:delText xml:space="preserve">Nematocida </w:delText>
        </w:r>
        <w:r w:rsidR="00500D94" w:rsidRPr="003617CF" w:rsidDel="00EF25F5">
          <w:rPr>
            <w:i/>
            <w:szCs w:val="24"/>
          </w:rPr>
          <w:delText>parisii</w:delText>
        </w:r>
        <w:r w:rsidR="00500D94" w:rsidRPr="00076E91" w:rsidDel="00EF25F5">
          <w:rPr>
            <w:szCs w:val="24"/>
          </w:rPr>
          <w:delText xml:space="preserve"> </w:delText>
        </w:r>
      </w:del>
      <w:r w:rsidR="00500D94" w:rsidRPr="00076E91">
        <w:rPr>
          <w:szCs w:val="24"/>
        </w:rPr>
        <w:t xml:space="preserve">and </w:t>
      </w:r>
      <w:ins w:id="242" w:author="Ingo Ebersberger" w:date="2018-04-11T22:14:00Z">
        <w:r w:rsidR="00EF25F5">
          <w:rPr>
            <w:szCs w:val="24"/>
          </w:rPr>
          <w:t xml:space="preserve">additionally in one </w:t>
        </w:r>
      </w:ins>
      <w:del w:id="243" w:author="Ingo Ebersberger" w:date="2018-04-11T22:14:00Z">
        <w:r w:rsidR="00500D94" w:rsidRPr="00076E91" w:rsidDel="00EF25F5">
          <w:rPr>
            <w:szCs w:val="24"/>
          </w:rPr>
          <w:delText xml:space="preserve">one </w:delText>
        </w:r>
      </w:del>
      <w:r w:rsidR="00500D94" w:rsidRPr="00076E91">
        <w:rPr>
          <w:szCs w:val="24"/>
        </w:rPr>
        <w:t xml:space="preserve">or more </w:t>
      </w:r>
      <w:del w:id="244" w:author="Ingo Ebersberger" w:date="2018-04-11T22:14:00Z">
        <w:r w:rsidR="00500D94" w:rsidRPr="00076E91" w:rsidDel="00EF25F5">
          <w:rPr>
            <w:szCs w:val="24"/>
          </w:rPr>
          <w:delText xml:space="preserve">orthologs from </w:delText>
        </w:r>
      </w:del>
      <w:ins w:id="245" w:author="Ingo Ebersberger" w:date="2018-04-11T22:14:00Z">
        <w:r w:rsidR="00EF25F5">
          <w:rPr>
            <w:szCs w:val="24"/>
          </w:rPr>
          <w:t xml:space="preserve">outgroup </w:t>
        </w:r>
      </w:ins>
      <w:del w:id="246" w:author="Ingo Ebersberger" w:date="2018-04-11T22:14:00Z">
        <w:r w:rsidR="00500D94" w:rsidRPr="00076E91" w:rsidDel="00EF25F5">
          <w:rPr>
            <w:szCs w:val="24"/>
          </w:rPr>
          <w:delText>non-</w:delText>
        </w:r>
        <w:r w:rsidR="0057765D" w:rsidRPr="00076E91" w:rsidDel="00EF25F5">
          <w:rPr>
            <w:szCs w:val="24"/>
          </w:rPr>
          <w:delText>microsporidia</w:delText>
        </w:r>
        <w:r w:rsidR="00500D94" w:rsidRPr="00076E91" w:rsidDel="00EF25F5">
          <w:rPr>
            <w:szCs w:val="24"/>
          </w:rPr>
          <w:delText xml:space="preserve"> </w:delText>
        </w:r>
      </w:del>
      <w:r w:rsidR="00500D94" w:rsidRPr="00076E91">
        <w:rPr>
          <w:szCs w:val="24"/>
        </w:rPr>
        <w:t>taxa</w:t>
      </w:r>
      <w:ins w:id="247" w:author="Ingo Ebersberger" w:date="2018-04-11T22:14:00Z">
        <w:r w:rsidR="00EF25F5">
          <w:rPr>
            <w:szCs w:val="24"/>
          </w:rPr>
          <w:t xml:space="preserve"> species</w:t>
        </w:r>
      </w:ins>
      <w:r w:rsidR="00500D94" w:rsidRPr="00076E91">
        <w:rPr>
          <w:szCs w:val="24"/>
        </w:rPr>
        <w:t>.</w:t>
      </w:r>
      <w:ins w:id="248" w:author="Ingo Ebersberger" w:date="2018-04-11T22:15:00Z">
        <w:r w:rsidR="00EF25F5">
          <w:rPr>
            <w:szCs w:val="24"/>
          </w:rPr>
          <w:t xml:space="preserve"> The LCA set inference was done with a custom perl script.</w:t>
        </w:r>
      </w:ins>
    </w:p>
    <w:p w14:paraId="7F58F5EA" w14:textId="47BF9CB6" w:rsidR="00A42A90" w:rsidRPr="00076E91" w:rsidRDefault="0035222D" w:rsidP="00324278">
      <w:pPr>
        <w:spacing w:after="0" w:line="360" w:lineRule="auto"/>
        <w:jc w:val="both"/>
        <w:rPr>
          <w:szCs w:val="24"/>
        </w:rPr>
      </w:pPr>
      <w:commentRangeStart w:id="249"/>
      <w:r>
        <w:rPr>
          <w:szCs w:val="24"/>
        </w:rPr>
        <w:t>FIGURE</w:t>
      </w:r>
      <w:commentRangeEnd w:id="249"/>
      <w:r>
        <w:rPr>
          <w:rStyle w:val="CommentReference"/>
        </w:rPr>
        <w:commentReference w:id="249"/>
      </w:r>
    </w:p>
    <w:p w14:paraId="5D0479B6" w14:textId="2A6A88A1" w:rsidR="00AD08DF" w:rsidRPr="00A7099E" w:rsidRDefault="00AD08DF" w:rsidP="00324278">
      <w:pPr>
        <w:pStyle w:val="Heading2"/>
        <w:jc w:val="both"/>
      </w:pPr>
      <w:bookmarkStart w:id="250" w:name="_Toc385178514"/>
      <w:commentRangeStart w:id="251"/>
      <w:r w:rsidRPr="00A7099E">
        <w:t>Results</w:t>
      </w:r>
      <w:commentRangeEnd w:id="251"/>
      <w:r w:rsidR="00EF25F5">
        <w:rPr>
          <w:rStyle w:val="CommentReference"/>
          <w:rFonts w:eastAsiaTheme="minorHAnsi" w:cstheme="minorBidi"/>
          <w:b w:val="0"/>
          <w:bCs w:val="0"/>
          <w:color w:val="auto"/>
        </w:rPr>
        <w:commentReference w:id="251"/>
      </w:r>
      <w:bookmarkEnd w:id="250"/>
    </w:p>
    <w:p w14:paraId="2499538F" w14:textId="5241564C" w:rsidR="00467D7E" w:rsidRPr="003B1DB5" w:rsidRDefault="005F1D05" w:rsidP="00324278">
      <w:pPr>
        <w:spacing w:after="0" w:line="360" w:lineRule="auto"/>
        <w:jc w:val="both"/>
        <w:rPr>
          <w:szCs w:val="24"/>
        </w:rPr>
      </w:pPr>
      <w:r>
        <w:rPr>
          <w:szCs w:val="24"/>
        </w:rPr>
        <w:t xml:space="preserve">Using OrthoMCL, we </w:t>
      </w:r>
      <w:r w:rsidR="0016100E">
        <w:rPr>
          <w:szCs w:val="24"/>
        </w:rPr>
        <w:t>obtained</w:t>
      </w:r>
      <w:r>
        <w:rPr>
          <w:szCs w:val="24"/>
        </w:rPr>
        <w:t xml:space="preserve"> </w:t>
      </w:r>
      <w:commentRangeStart w:id="252"/>
      <w:r>
        <w:rPr>
          <w:szCs w:val="24"/>
        </w:rPr>
        <w:t xml:space="preserve">2904 </w:t>
      </w:r>
      <w:r w:rsidR="00584EBF">
        <w:rPr>
          <w:szCs w:val="24"/>
        </w:rPr>
        <w:t xml:space="preserve">initial </w:t>
      </w:r>
      <w:del w:id="253" w:author="Ingo Ebersberger" w:date="2018-04-11T22:18:00Z">
        <w:r w:rsidDel="00606BA8">
          <w:rPr>
            <w:szCs w:val="24"/>
          </w:rPr>
          <w:delText xml:space="preserve">homologous </w:delText>
        </w:r>
      </w:del>
      <w:ins w:id="254" w:author="Ingo Ebersberger" w:date="2018-04-11T22:18:00Z">
        <w:r w:rsidR="00606BA8">
          <w:rPr>
            <w:szCs w:val="24"/>
          </w:rPr>
          <w:t xml:space="preserve">orthologous </w:t>
        </w:r>
      </w:ins>
      <w:commentRangeEnd w:id="252"/>
      <w:ins w:id="255" w:author="Ingo Ebersberger" w:date="2018-04-11T22:19:00Z">
        <w:r w:rsidR="00606BA8">
          <w:rPr>
            <w:rStyle w:val="CommentReference"/>
          </w:rPr>
          <w:commentReference w:id="252"/>
        </w:r>
      </w:ins>
      <w:r>
        <w:rPr>
          <w:szCs w:val="24"/>
        </w:rPr>
        <w:t>groups for eleven microsporidia</w:t>
      </w:r>
      <w:ins w:id="256" w:author="Ingo Ebersberger" w:date="2018-04-11T22:19:00Z">
        <w:r w:rsidR="006474DA">
          <w:rPr>
            <w:szCs w:val="24"/>
          </w:rPr>
          <w:t>n</w:t>
        </w:r>
      </w:ins>
      <w:r>
        <w:rPr>
          <w:szCs w:val="24"/>
        </w:rPr>
        <w:t xml:space="preserve"> </w:t>
      </w:r>
      <w:del w:id="257" w:author="Ingo Ebersberger" w:date="2018-04-11T22:19:00Z">
        <w:r w:rsidDel="006474DA">
          <w:rPr>
            <w:szCs w:val="24"/>
          </w:rPr>
          <w:delText>taxa</w:delText>
        </w:r>
      </w:del>
      <w:ins w:id="258" w:author="Ingo Ebersberger" w:date="2018-04-11T22:19:00Z">
        <w:r w:rsidR="006474DA">
          <w:rPr>
            <w:szCs w:val="24"/>
          </w:rPr>
          <w:t>species</w:t>
        </w:r>
      </w:ins>
      <w:r>
        <w:rPr>
          <w:szCs w:val="24"/>
        </w:rPr>
        <w:t>.</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324278">
      <w:pPr>
        <w:spacing w:after="0" w:line="360" w:lineRule="auto"/>
        <w:jc w:val="both"/>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xml:space="preserve">, GAMMA </w:t>
      </w:r>
      <w:r w:rsidRPr="00076E91">
        <w:rPr>
          <w:szCs w:val="24"/>
        </w:rPr>
        <w:lastRenderedPageBreak/>
        <w:t>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0E7A08" w:rsidRPr="00076E91">
        <w:t xml:space="preserve">Figure </w:t>
      </w:r>
      <w:r w:rsidR="000E7A08">
        <w:rPr>
          <w:noProof/>
        </w:rPr>
        <w:t>2</w:t>
      </w:r>
      <w:r w:rsidR="000E7A08">
        <w:noBreakHyphen/>
      </w:r>
      <w:r w:rsidR="000E7A08">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7">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324278">
      <w:pPr>
        <w:pStyle w:val="Caption"/>
        <w:spacing w:after="0" w:line="360" w:lineRule="auto"/>
        <w:jc w:val="both"/>
      </w:pPr>
      <w:bookmarkStart w:id="259" w:name="_Ref381357941"/>
      <w:bookmarkStart w:id="260" w:name="_Toc385177616"/>
      <w:r w:rsidRPr="00076E91">
        <w:t xml:space="preserve">Figure </w:t>
      </w:r>
      <w:r w:rsidR="00DC6FC3">
        <w:fldChar w:fldCharType="begin"/>
      </w:r>
      <w:r w:rsidR="00DC6FC3">
        <w:instrText xml:space="preserve"> STYLEREF 1 \s </w:instrText>
      </w:r>
      <w:r w:rsidR="00DC6FC3">
        <w:fldChar w:fldCharType="separate"/>
      </w:r>
      <w:r w:rsidR="000E7A08">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w:t>
      </w:r>
      <w:r w:rsidR="00DC6FC3">
        <w:fldChar w:fldCharType="end"/>
      </w:r>
      <w:bookmarkEnd w:id="259"/>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260"/>
    </w:p>
    <w:p w14:paraId="27592FDE" w14:textId="254FAC84"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261"/>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261"/>
      <w:r w:rsidR="00546AEC">
        <w:rPr>
          <w:rStyle w:val="CommentReference"/>
        </w:rPr>
        <w:commentReference w:id="261"/>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262" w:name="_Toc385178515"/>
      <w:commentRangeStart w:id="263"/>
      <w:r w:rsidRPr="00A7099E">
        <w:lastRenderedPageBreak/>
        <w:t>Discussion</w:t>
      </w:r>
      <w:commentRangeEnd w:id="263"/>
      <w:r w:rsidR="00E918CB">
        <w:rPr>
          <w:rStyle w:val="CommentReference"/>
          <w:rFonts w:eastAsiaTheme="minorHAnsi" w:cstheme="minorBidi"/>
          <w:b w:val="0"/>
          <w:bCs w:val="0"/>
          <w:color w:val="auto"/>
        </w:rPr>
        <w:commentReference w:id="263"/>
      </w:r>
      <w:bookmarkEnd w:id="262"/>
    </w:p>
    <w:p w14:paraId="49C06367" w14:textId="68560983" w:rsidR="00394E19" w:rsidRPr="00A7099E" w:rsidRDefault="00394E19" w:rsidP="00324278">
      <w:pPr>
        <w:pStyle w:val="Heading3"/>
        <w:jc w:val="both"/>
      </w:pPr>
      <w:bookmarkStart w:id="264" w:name="_Toc385178516"/>
      <w:r w:rsidRPr="00A7099E">
        <w:t xml:space="preserve">Proportion of </w:t>
      </w:r>
      <w:r w:rsidR="00324C30" w:rsidRPr="00A7099E">
        <w:t>orthologous</w:t>
      </w:r>
      <w:r w:rsidRPr="00A7099E">
        <w:t xml:space="preserve"> and lineage specific proteins</w:t>
      </w:r>
      <w:bookmarkEnd w:id="264"/>
    </w:p>
    <w:p w14:paraId="3AC1D435" w14:textId="30C23559" w:rsidR="00D10CC3" w:rsidRDefault="007A69B4" w:rsidP="00324278">
      <w:pPr>
        <w:spacing w:after="0" w:line="360" w:lineRule="auto"/>
        <w:jc w:val="both"/>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0E7A08" w:rsidRPr="00076E91">
        <w:t xml:space="preserve">Figure </w:t>
      </w:r>
      <w:r w:rsidR="000E7A08">
        <w:rPr>
          <w:noProof/>
        </w:rPr>
        <w:t>2</w:t>
      </w:r>
      <w:r w:rsidR="000E7A08">
        <w:noBreakHyphen/>
      </w:r>
      <w:r w:rsidR="000E7A08">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5C7F1ED7" w:rsidR="00D2114E" w:rsidRPr="00076E91" w:rsidRDefault="00D10CC3" w:rsidP="00324278">
      <w:pPr>
        <w:spacing w:after="0" w:line="360" w:lineRule="auto"/>
        <w:jc w:val="both"/>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BF5EE9">
        <w:rPr>
          <w:szCs w:val="24"/>
        </w:rPr>
        <w:t>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here are large</w:t>
      </w:r>
      <w:r w:rsidR="00B00622">
        <w:rPr>
          <w:szCs w:val="24"/>
        </w:rPr>
        <w:t>r</w:t>
      </w:r>
      <w:r w:rsidR="00FF4936">
        <w:rPr>
          <w:szCs w:val="24"/>
        </w:rPr>
        <w:t xml:space="preserve"> fraction</w:t>
      </w:r>
      <w:r w:rsidR="00FC0A36">
        <w:rPr>
          <w:szCs w:val="24"/>
        </w:rPr>
        <w:t>s</w:t>
      </w:r>
      <w:r w:rsidR="00FF4936">
        <w:rPr>
          <w:szCs w:val="24"/>
        </w:rPr>
        <w:t xml:space="preserve">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324278">
      <w:pPr>
        <w:keepNext/>
        <w:spacing w:after="0" w:line="360" w:lineRule="auto"/>
        <w:jc w:val="both"/>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5EED0AF5" w14:textId="5FF30026" w:rsidR="00A7099E" w:rsidRDefault="00900C79" w:rsidP="00324278">
      <w:pPr>
        <w:pStyle w:val="Caption"/>
        <w:spacing w:after="0" w:line="360" w:lineRule="auto"/>
        <w:jc w:val="both"/>
      </w:pPr>
      <w:bookmarkStart w:id="265" w:name="_Ref381357960"/>
      <w:bookmarkStart w:id="266" w:name="_Toc385177617"/>
      <w:commentRangeStart w:id="267"/>
      <w:r w:rsidRPr="00076E91">
        <w:t xml:space="preserve">Figure </w:t>
      </w:r>
      <w:r w:rsidR="00DC6FC3">
        <w:fldChar w:fldCharType="begin"/>
      </w:r>
      <w:r w:rsidR="00DC6FC3">
        <w:instrText xml:space="preserve"> STYLEREF 1 \s </w:instrText>
      </w:r>
      <w:r w:rsidR="00DC6FC3">
        <w:fldChar w:fldCharType="separate"/>
      </w:r>
      <w:r w:rsidR="000E7A08">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2</w:t>
      </w:r>
      <w:r w:rsidR="00DC6FC3">
        <w:fldChar w:fldCharType="end"/>
      </w:r>
      <w:bookmarkEnd w:id="265"/>
      <w:r w:rsidRPr="00076E91">
        <w:t>: Fraction</w:t>
      </w:r>
      <w:r w:rsidR="00A81605" w:rsidRPr="00076E91">
        <w:t>s</w:t>
      </w:r>
      <w:r w:rsidRPr="00076E91">
        <w:t xml:space="preserve"> of non-orthologous (orange) and orthologous (green) proteins in different </w:t>
      </w:r>
      <w:commentRangeEnd w:id="267"/>
      <w:r w:rsidR="006474DA">
        <w:rPr>
          <w:rStyle w:val="CommentReference"/>
          <w:b w:val="0"/>
          <w:bCs w:val="0"/>
          <w:color w:val="auto"/>
        </w:rPr>
        <w:commentReference w:id="267"/>
      </w:r>
      <w:r w:rsidR="0057765D" w:rsidRPr="00076E91">
        <w:t>microsporidia</w:t>
      </w:r>
      <w:r w:rsidRPr="00076E91">
        <w:t xml:space="preserve"> species.</w:t>
      </w:r>
      <w:bookmarkEnd w:id="266"/>
      <w:r w:rsidR="00D2114E" w:rsidRPr="00076E91">
        <w:t xml:space="preserve"> </w:t>
      </w:r>
    </w:p>
    <w:p w14:paraId="085993BD" w14:textId="77777777" w:rsidR="00DC102A" w:rsidRPr="00DC102A" w:rsidRDefault="00DC102A" w:rsidP="00324278">
      <w:pPr>
        <w:jc w:val="both"/>
      </w:pPr>
    </w:p>
    <w:p w14:paraId="6B48A414" w14:textId="02B2853D" w:rsidR="0013584D" w:rsidRPr="00076E91" w:rsidRDefault="0061430D" w:rsidP="00324278">
      <w:pPr>
        <w:spacing w:after="0" w:line="360" w:lineRule="auto"/>
        <w:jc w:val="both"/>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47C1371E" w:rsidR="00E24C9D" w:rsidRPr="00076E91" w:rsidRDefault="00E24C9D" w:rsidP="00324278">
      <w:pPr>
        <w:spacing w:after="0" w:line="360" w:lineRule="auto"/>
        <w:jc w:val="both"/>
        <w:rPr>
          <w:szCs w:val="24"/>
        </w:rPr>
      </w:pPr>
      <w:r>
        <w:rPr>
          <w:szCs w:val="24"/>
        </w:rPr>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lastRenderedPageBreak/>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324278">
      <w:pPr>
        <w:pStyle w:val="Caption"/>
        <w:spacing w:after="0" w:line="360" w:lineRule="auto"/>
        <w:jc w:val="both"/>
      </w:pPr>
      <w:bookmarkStart w:id="268" w:name="_Ref381357979"/>
      <w:bookmarkStart w:id="269" w:name="_Toc385177618"/>
      <w:r w:rsidRPr="00076E91">
        <w:t xml:space="preserve">Figure </w:t>
      </w:r>
      <w:r w:rsidR="00DC6FC3">
        <w:fldChar w:fldCharType="begin"/>
      </w:r>
      <w:r w:rsidR="00DC6FC3">
        <w:instrText xml:space="preserve"> STYLEREF 1 \s </w:instrText>
      </w:r>
      <w:r w:rsidR="00DC6FC3">
        <w:fldChar w:fldCharType="separate"/>
      </w:r>
      <w:r w:rsidR="000E7A08">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3</w:t>
      </w:r>
      <w:r w:rsidR="00DC6FC3">
        <w:fldChar w:fldCharType="end"/>
      </w:r>
      <w:bookmarkEnd w:id="268"/>
      <w:r w:rsidRPr="00076E91">
        <w:t xml:space="preserve">: Length distribution of orthologous proteins (orange) and orphan proteins (green) in different </w:t>
      </w:r>
      <w:r w:rsidR="0057765D" w:rsidRPr="00076E91">
        <w:t>microsporidia</w:t>
      </w:r>
      <w:r w:rsidRPr="00076E91">
        <w:t xml:space="preserve"> taxa.</w:t>
      </w:r>
      <w:bookmarkEnd w:id="269"/>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0E7A08" w:rsidRPr="00076E91">
        <w:t xml:space="preserve">Figure </w:t>
      </w:r>
      <w:r w:rsidR="000E7A08">
        <w:rPr>
          <w:noProof/>
        </w:rPr>
        <w:t>2</w:t>
      </w:r>
      <w:r w:rsidR="000E7A08">
        <w:noBreakHyphen/>
      </w:r>
      <w:r w:rsidR="000E7A08">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0E7A08" w:rsidRPr="00076E91">
        <w:t xml:space="preserve">Table </w:t>
      </w:r>
      <w:r w:rsidR="000E7A08">
        <w:rPr>
          <w:noProof/>
        </w:rPr>
        <w:t>A</w:t>
      </w:r>
      <w:r w:rsidR="000E7A08">
        <w:noBreakHyphen/>
      </w:r>
      <w:r w:rsidR="000E7A08">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43A586F5" w14:textId="3429B180" w:rsidR="00733764" w:rsidRDefault="00733764" w:rsidP="00324278">
      <w:pPr>
        <w:spacing w:after="0" w:line="360" w:lineRule="auto"/>
        <w:jc w:val="both"/>
        <w:rPr>
          <w:szCs w:val="24"/>
        </w:rPr>
      </w:pPr>
      <w:r>
        <w:rPr>
          <w:szCs w:val="24"/>
        </w:rPr>
        <w:lastRenderedPageBreak/>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w:t>
      </w:r>
      <w:r w:rsidR="00842FD0">
        <w:rPr>
          <w:szCs w:val="24"/>
        </w:rPr>
        <w:t>absence</w:t>
      </w:r>
      <w:r w:rsidR="0049534D">
        <w:rPr>
          <w:szCs w:val="24"/>
        </w:rPr>
        <w:t xml:space="preserve"> of</w:t>
      </w:r>
      <w:r>
        <w:rPr>
          <w:szCs w:val="24"/>
        </w:rPr>
        <w:t xml:space="preserve"> their orthologous partners in other species.</w:t>
      </w:r>
      <w:r w:rsidR="00654AF7">
        <w:rPr>
          <w:szCs w:val="24"/>
        </w:rPr>
        <w:t xml:space="preserve"> </w:t>
      </w:r>
      <w:commentRangeStart w:id="270"/>
      <w:r w:rsidR="00091327">
        <w:rPr>
          <w:szCs w:val="24"/>
        </w:rPr>
        <w:t xml:space="preserve">To assess those assumptions, we performed a PFAM (Finn et al. 2014) annotation analysis for the orphan and orthologous proteins in each microsporidia species. The PFAM annotation was done using hmmscan </w:t>
      </w:r>
      <w:r w:rsidR="00091327">
        <w:rPr>
          <w:szCs w:val="24"/>
        </w:rPr>
        <w:fldChar w:fldCharType="begin"/>
      </w:r>
      <w:r w:rsidR="00091327">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091327">
        <w:rPr>
          <w:szCs w:val="24"/>
        </w:rPr>
        <w:fldChar w:fldCharType="separate"/>
      </w:r>
      <w:r w:rsidR="00091327">
        <w:rPr>
          <w:noProof/>
          <w:szCs w:val="24"/>
        </w:rPr>
        <w:t>(Eddy 1998)</w:t>
      </w:r>
      <w:r w:rsidR="00091327">
        <w:rPr>
          <w:szCs w:val="24"/>
        </w:rPr>
        <w:fldChar w:fldCharType="end"/>
      </w:r>
      <w:r w:rsidR="00091327">
        <w:rPr>
          <w:szCs w:val="24"/>
        </w:rPr>
        <w:t xml:space="preserve"> to search for the similar sequences from the pfam-A database. </w:t>
      </w:r>
      <w:commentRangeEnd w:id="270"/>
      <w:r w:rsidR="00836887">
        <w:rPr>
          <w:rStyle w:val="CommentReference"/>
        </w:rPr>
        <w:commentReference w:id="270"/>
      </w:r>
      <w:r w:rsidR="0032054E">
        <w:rPr>
          <w:szCs w:val="24"/>
        </w:rPr>
        <w:t xml:space="preserve"> </w:t>
      </w:r>
    </w:p>
    <w:p w14:paraId="5B99F621" w14:textId="5057A99D" w:rsidR="00702609" w:rsidRDefault="003C7DFB" w:rsidP="00324278">
      <w:pPr>
        <w:spacing w:after="0" w:line="360" w:lineRule="auto"/>
        <w:jc w:val="both"/>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49677E">
        <w:rPr>
          <w:szCs w:val="24"/>
        </w:rPr>
        <w:t xml:space="preserve"> genes we expect</w:t>
      </w:r>
      <w:r w:rsidR="00717653">
        <w:rPr>
          <w:szCs w:val="24"/>
        </w:rPr>
        <w:t xml:space="preserve"> to </w:t>
      </w:r>
      <w:r w:rsidR="0049677E">
        <w:rPr>
          <w:szCs w:val="24"/>
        </w:rPr>
        <w:t>not find</w:t>
      </w:r>
      <w:r w:rsidR="00717653">
        <w:rPr>
          <w:szCs w:val="24"/>
        </w:rPr>
        <w:t xml:space="preserve"> PFAM domain</w:t>
      </w:r>
      <w:r w:rsidR="0049677E">
        <w:rPr>
          <w:szCs w:val="24"/>
        </w:rPr>
        <w:t>s</w:t>
      </w:r>
      <w:r w:rsidR="00717653">
        <w:rPr>
          <w:szCs w:val="24"/>
        </w:rPr>
        <w:t xml:space="preserve">. </w:t>
      </w:r>
      <w:r w:rsidR="001E322E">
        <w:rPr>
          <w:szCs w:val="24"/>
        </w:rPr>
        <w:t xml:space="preserve">Secondly, </w:t>
      </w:r>
      <w:r w:rsidR="00BC57B0">
        <w:rPr>
          <w:szCs w:val="24"/>
        </w:rPr>
        <w:t>the orphans could be horizontal</w:t>
      </w:r>
      <w:r w:rsidR="0049677E">
        <w:rPr>
          <w:szCs w:val="24"/>
        </w:rPr>
        <w:t>ly</w:t>
      </w:r>
      <w:r w:rsidR="00BC57B0">
        <w:rPr>
          <w:szCs w:val="24"/>
        </w:rPr>
        <w:t xml:space="preserve">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PFAM domains, which </w:t>
      </w:r>
      <w:r w:rsidR="0049677E">
        <w:rPr>
          <w:szCs w:val="24"/>
        </w:rPr>
        <w:t xml:space="preserve">are otherwise not </w:t>
      </w:r>
      <w:r w:rsidR="000D4F6D">
        <w:rPr>
          <w:szCs w:val="24"/>
        </w:rPr>
        <w:t>found in the proteins</w:t>
      </w:r>
      <w:r w:rsidR="00216B59">
        <w:rPr>
          <w:szCs w:val="24"/>
        </w:rPr>
        <w:t xml:space="preserve"> of microsporidia</w:t>
      </w:r>
      <w:r w:rsidR="000D4F6D">
        <w:rPr>
          <w:szCs w:val="24"/>
        </w:rPr>
        <w:t xml:space="preserve">.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324278">
      <w:pPr>
        <w:pStyle w:val="Caption"/>
        <w:spacing w:after="0" w:line="360" w:lineRule="auto"/>
        <w:jc w:val="both"/>
      </w:pPr>
      <w:bookmarkStart w:id="271" w:name="_Ref381359837"/>
      <w:bookmarkStart w:id="272" w:name="_Toc385177619"/>
      <w:r w:rsidRPr="00076E91">
        <w:t xml:space="preserve">Figure </w:t>
      </w:r>
      <w:r w:rsidR="00DC6FC3">
        <w:fldChar w:fldCharType="begin"/>
      </w:r>
      <w:r w:rsidR="00DC6FC3">
        <w:instrText xml:space="preserve"> STYLEREF 1 \s </w:instrText>
      </w:r>
      <w:r w:rsidR="00DC6FC3">
        <w:fldChar w:fldCharType="separate"/>
      </w:r>
      <w:r w:rsidR="000E7A08">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4</w:t>
      </w:r>
      <w:r w:rsidR="00DC6FC3">
        <w:fldChar w:fldCharType="end"/>
      </w:r>
      <w:bookmarkEnd w:id="271"/>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 xml:space="preserve">of orphan proteins </w:t>
      </w:r>
      <w:r w:rsidR="00832D79" w:rsidRPr="00076E91">
        <w:lastRenderedPageBreak/>
        <w:t>that have new PFAM annotations that are not found in orthologous proteins (dark green), do not have any PFAM annotation (orange) and orphans that have the same PFAM annotations as orthologous proteins (purple).</w:t>
      </w:r>
      <w:bookmarkEnd w:id="272"/>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0E7A08" w:rsidRPr="00076E91">
        <w:t xml:space="preserve">Figure </w:t>
      </w:r>
      <w:r w:rsidR="000E7A08">
        <w:rPr>
          <w:noProof/>
        </w:rPr>
        <w:t>2</w:t>
      </w:r>
      <w:r w:rsidR="000E7A08">
        <w:noBreakHyphen/>
      </w:r>
      <w:r w:rsidR="000E7A08">
        <w:rPr>
          <w:noProof/>
        </w:rPr>
        <w:t>4</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273" w:name="_Toc385178517"/>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273"/>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0E7A08" w:rsidRPr="00076E91">
        <w:t xml:space="preserve">Figure </w:t>
      </w:r>
      <w:r w:rsidR="000E7A08">
        <w:rPr>
          <w:noProof/>
        </w:rPr>
        <w:t>2</w:t>
      </w:r>
      <w:r w:rsidR="000E7A08">
        <w:noBreakHyphen/>
      </w:r>
      <w:r w:rsidR="000E7A08">
        <w:rPr>
          <w:noProof/>
        </w:rPr>
        <w:t>1</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0E7A08">
        <w:t xml:space="preserve">Figure </w:t>
      </w:r>
      <w:r w:rsidR="000E7A08">
        <w:rPr>
          <w:noProof/>
        </w:rPr>
        <w:t>2</w:t>
      </w:r>
      <w:r w:rsidR="000E7A08">
        <w:noBreakHyphen/>
      </w:r>
      <w:r w:rsidR="000E7A08">
        <w:rPr>
          <w:noProof/>
        </w:rPr>
        <w:t>5</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lastRenderedPageBreak/>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1">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1AD6748" w:rsidR="00F45E7A" w:rsidRPr="00076E91" w:rsidRDefault="00581E32" w:rsidP="00324278">
      <w:pPr>
        <w:pStyle w:val="Caption"/>
        <w:jc w:val="both"/>
        <w:rPr>
          <w:szCs w:val="24"/>
        </w:rPr>
      </w:pPr>
      <w:bookmarkStart w:id="274" w:name="_Ref383775786"/>
      <w:bookmarkStart w:id="275" w:name="_Toc385177620"/>
      <w:r>
        <w:t xml:space="preserve">Figure </w:t>
      </w:r>
      <w:r w:rsidR="00DC6FC3">
        <w:fldChar w:fldCharType="begin"/>
      </w:r>
      <w:r w:rsidR="00DC6FC3">
        <w:instrText xml:space="preserve"> STYLEREF 1 \s </w:instrText>
      </w:r>
      <w:r w:rsidR="00DC6FC3">
        <w:fldChar w:fldCharType="separate"/>
      </w:r>
      <w:r w:rsidR="000E7A08">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5</w:t>
      </w:r>
      <w:r w:rsidR="00DC6FC3">
        <w:fldChar w:fldCharType="end"/>
      </w:r>
      <w:bookmarkEnd w:id="274"/>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fldChar w:fldCharType="begin"/>
      </w:r>
      <w:r w:rsidR="00757DD5">
        <w:instrText xml:space="preserve"> REF _Ref384631115 \r \h </w:instrText>
      </w:r>
      <w:r w:rsidR="00757DD5">
        <w:fldChar w:fldCharType="separate"/>
      </w:r>
      <w:r w:rsidR="000E7A08">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275"/>
    </w:p>
    <w:p w14:paraId="5FDEFC50" w14:textId="5ED12CE5"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0E7A08" w:rsidRPr="00076E91">
        <w:t xml:space="preserve">Figure </w:t>
      </w:r>
      <w:r w:rsidR="000E7A08">
        <w:rPr>
          <w:noProof/>
        </w:rPr>
        <w:t>2</w:t>
      </w:r>
      <w:r w:rsidR="000E7A08">
        <w:noBreakHyphen/>
      </w:r>
      <w:r w:rsidR="000E7A08">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0E7A08">
        <w:t xml:space="preserve">Figure </w:t>
      </w:r>
      <w:r w:rsidR="000E7A08">
        <w:rPr>
          <w:noProof/>
        </w:rPr>
        <w:t>2</w:t>
      </w:r>
      <w:r w:rsidR="000E7A08">
        <w:noBreakHyphen/>
      </w:r>
      <w:r w:rsidR="000E7A08">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w:t>
      </w:r>
      <w:commentRangeStart w:id="276"/>
      <w:r w:rsidR="00DA20FA">
        <w:rPr>
          <w:szCs w:val="24"/>
        </w:rPr>
        <w:t xml:space="preserve">forms the </w:t>
      </w:r>
      <w:r w:rsidR="007C6398">
        <w:rPr>
          <w:szCs w:val="24"/>
        </w:rPr>
        <w:t xml:space="preserve">earliest diverging </w:t>
      </w:r>
      <w:r w:rsidR="00DA20FA">
        <w:rPr>
          <w:szCs w:val="24"/>
        </w:rPr>
        <w:t xml:space="preserve">clade of fungi. </w:t>
      </w:r>
      <w:commentRangeEnd w:id="276"/>
      <w:r w:rsidR="00DB7635">
        <w:rPr>
          <w:rStyle w:val="CommentReference"/>
        </w:rPr>
        <w:commentReference w:id="276"/>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 xml:space="preserve">tree is congruent </w:t>
      </w:r>
      <w:r w:rsidR="000C0396">
        <w:rPr>
          <w:szCs w:val="24"/>
        </w:rPr>
        <w:lastRenderedPageBreak/>
        <w:t>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t>
      </w:r>
      <w:commentRangeStart w:id="277"/>
      <w:r w:rsidR="000E2977">
        <w:rPr>
          <w:szCs w:val="24"/>
        </w:rPr>
        <w:t xml:space="preserve">which also </w:t>
      </w:r>
      <w:r w:rsidR="00516550">
        <w:rPr>
          <w:szCs w:val="24"/>
        </w:rPr>
        <w:t xml:space="preserve">support the same </w:t>
      </w:r>
      <w:r w:rsidR="00516550" w:rsidRPr="00516550">
        <w:rPr>
          <w:szCs w:val="24"/>
        </w:rPr>
        <w:t>scenario</w:t>
      </w:r>
      <w:r w:rsidR="00516550">
        <w:rPr>
          <w:szCs w:val="24"/>
        </w:rPr>
        <w:t>.</w:t>
      </w:r>
      <w:commentRangeEnd w:id="277"/>
      <w:r w:rsidR="006474DA">
        <w:rPr>
          <w:rStyle w:val="CommentReference"/>
        </w:rPr>
        <w:commentReference w:id="277"/>
      </w:r>
      <w:r w:rsidR="00516550">
        <w:rPr>
          <w:szCs w:val="24"/>
        </w:rPr>
        <w:t xml:space="preserve"> </w:t>
      </w:r>
    </w:p>
    <w:p w14:paraId="399B5B9D" w14:textId="77777777" w:rsidR="00B00F1B" w:rsidRDefault="00B00F1B" w:rsidP="00324278">
      <w:pPr>
        <w:spacing w:after="0" w:line="360" w:lineRule="auto"/>
        <w:jc w:val="both"/>
        <w:rPr>
          <w:szCs w:val="24"/>
        </w:rPr>
      </w:pPr>
    </w:p>
    <w:p w14:paraId="54086313" w14:textId="235FE945" w:rsidR="00AD08DF" w:rsidRPr="00076E91" w:rsidRDefault="00AD08DF" w:rsidP="00324278">
      <w:pPr>
        <w:pStyle w:val="Heading2"/>
        <w:jc w:val="both"/>
      </w:pPr>
      <w:bookmarkStart w:id="278" w:name="_Toc385178518"/>
      <w:r w:rsidRPr="00A7099E">
        <w:t>Conclusion</w:t>
      </w:r>
      <w:bookmarkEnd w:id="278"/>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279" w:name="_Toc385178519"/>
      <w:r w:rsidRPr="00756D71">
        <w:lastRenderedPageBreak/>
        <w:t>PhyloProfile: an interactive visualization tool for exploring complex phylogenetic profiles</w:t>
      </w:r>
      <w:bookmarkEnd w:id="279"/>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280" w:name="_Toc385178520"/>
      <w:r w:rsidRPr="00756D71">
        <w:t>Introduction</w:t>
      </w:r>
      <w:bookmarkEnd w:id="280"/>
    </w:p>
    <w:p w14:paraId="2003140E" w14:textId="1E5C979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281" w:name="_Toc385178521"/>
      <w:r w:rsidRPr="00756D71">
        <w:lastRenderedPageBreak/>
        <w:t>Features and capabilities</w:t>
      </w:r>
      <w:bookmarkEnd w:id="281"/>
    </w:p>
    <w:p w14:paraId="090EE203" w14:textId="18873E54" w:rsidR="006824B2" w:rsidRPr="00756D71" w:rsidRDefault="006824B2" w:rsidP="00324278">
      <w:pPr>
        <w:pStyle w:val="Heading3"/>
        <w:jc w:val="both"/>
      </w:pPr>
      <w:bookmarkStart w:id="282" w:name="_Toc385178522"/>
      <w:r w:rsidRPr="00756D71">
        <w:t>Multiple input options</w:t>
      </w:r>
      <w:bookmarkEnd w:id="282"/>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324278">
      <w:pPr>
        <w:pStyle w:val="Caption"/>
        <w:jc w:val="both"/>
        <w:rPr>
          <w:szCs w:val="24"/>
        </w:rPr>
      </w:pPr>
      <w:bookmarkStart w:id="283" w:name="_Ref384072234"/>
      <w:bookmarkStart w:id="284" w:name="_Toc385177621"/>
      <w:r>
        <w:t xml:space="preserve">Figure </w:t>
      </w:r>
      <w:r w:rsidR="00DC6FC3">
        <w:fldChar w:fldCharType="begin"/>
      </w:r>
      <w:r w:rsidR="00DC6FC3">
        <w:instrText xml:space="preserve"> STYLEREF 1 \s </w:instrText>
      </w:r>
      <w:r w:rsidR="00DC6FC3">
        <w:fldChar w:fldCharType="separate"/>
      </w:r>
      <w:r w:rsidR="000E7A08">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w:t>
      </w:r>
      <w:r w:rsidR="00DC6FC3">
        <w:fldChar w:fldCharType="end"/>
      </w:r>
      <w:bookmarkEnd w:id="283"/>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284"/>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0E7A08">
        <w:t xml:space="preserve">Figure </w:t>
      </w:r>
      <w:r w:rsidR="000E7A08">
        <w:rPr>
          <w:noProof/>
        </w:rPr>
        <w:t>3</w:t>
      </w:r>
      <w:r w:rsidR="000E7A08">
        <w:noBreakHyphen/>
      </w:r>
      <w:r w:rsidR="000E7A08">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285" w:name="_Toc385178523"/>
      <w:r w:rsidRPr="00756D71">
        <w:t>I</w:t>
      </w:r>
      <w:r w:rsidR="00681A01" w:rsidRPr="00756D71">
        <w:t xml:space="preserve">nteractive </w:t>
      </w:r>
      <w:r w:rsidR="00785A94" w:rsidRPr="00756D71">
        <w:t>visualization</w:t>
      </w:r>
      <w:bookmarkEnd w:id="285"/>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lastRenderedPageBreak/>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324278">
      <w:pPr>
        <w:pStyle w:val="Caption"/>
        <w:jc w:val="both"/>
      </w:pPr>
      <w:bookmarkStart w:id="286" w:name="_Ref384073005"/>
      <w:bookmarkStart w:id="287" w:name="_Toc385177622"/>
      <w:r>
        <w:t xml:space="preserve">Figure </w:t>
      </w:r>
      <w:r w:rsidR="00DC6FC3">
        <w:fldChar w:fldCharType="begin"/>
      </w:r>
      <w:r w:rsidR="00DC6FC3">
        <w:instrText xml:space="preserve"> STYLEREF 1 \s </w:instrText>
      </w:r>
      <w:r w:rsidR="00DC6FC3">
        <w:fldChar w:fldCharType="separate"/>
      </w:r>
      <w:r w:rsidR="000E7A08">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2</w:t>
      </w:r>
      <w:r w:rsidR="00DC6FC3">
        <w:fldChar w:fldCharType="end"/>
      </w:r>
      <w:bookmarkEnd w:id="28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287"/>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0E7A08">
        <w:t xml:space="preserve">Figure </w:t>
      </w:r>
      <w:r w:rsidR="000E7A08">
        <w:rPr>
          <w:noProof/>
        </w:rPr>
        <w:t>3</w:t>
      </w:r>
      <w:r w:rsidR="000E7A08">
        <w:noBreakHyphen/>
      </w:r>
      <w:r w:rsidR="000E7A08">
        <w:rPr>
          <w:noProof/>
        </w:rPr>
        <w:t>2</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0E7A08">
        <w:t xml:space="preserve">Figure </w:t>
      </w:r>
      <w:r w:rsidR="000E7A08">
        <w:rPr>
          <w:noProof/>
        </w:rPr>
        <w:t>3</w:t>
      </w:r>
      <w:r w:rsidR="000E7A08">
        <w:noBreakHyphen/>
      </w:r>
      <w:r w:rsidR="000E7A08">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324278">
      <w:pPr>
        <w:pStyle w:val="Caption"/>
        <w:jc w:val="both"/>
      </w:pPr>
      <w:bookmarkStart w:id="288" w:name="_Ref384081133"/>
      <w:bookmarkStart w:id="289" w:name="_Toc385177623"/>
      <w:r>
        <w:t xml:space="preserve">Figure </w:t>
      </w:r>
      <w:r w:rsidR="00DC6FC3">
        <w:fldChar w:fldCharType="begin"/>
      </w:r>
      <w:r w:rsidR="00DC6FC3">
        <w:instrText xml:space="preserve"> STYLEREF 1 \s </w:instrText>
      </w:r>
      <w:r w:rsidR="00DC6FC3">
        <w:fldChar w:fldCharType="separate"/>
      </w:r>
      <w:r w:rsidR="000E7A08">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3</w:t>
      </w:r>
      <w:r w:rsidR="00DC6FC3">
        <w:fldChar w:fldCharType="end"/>
      </w:r>
      <w:bookmarkEnd w:id="288"/>
      <w:r>
        <w:t xml:space="preserve">: The interactive visualization enables </w:t>
      </w:r>
      <w:r w:rsidR="00EC1F27">
        <w:t>linking between different data.</w:t>
      </w:r>
      <w:bookmarkEnd w:id="289"/>
    </w:p>
    <w:p w14:paraId="43F38A58" w14:textId="1F6AA836" w:rsidR="00B917E3" w:rsidRDefault="00081538" w:rsidP="00324278">
      <w:pPr>
        <w:jc w:val="both"/>
      </w:pPr>
      <w:r>
        <w:lastRenderedPageBreak/>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290" w:name="_Toc385178524"/>
      <w:r w:rsidRPr="00756D71">
        <w:t>The use of NCBI taxonomy information in PhyloProfile</w:t>
      </w:r>
      <w:bookmarkEnd w:id="290"/>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291" w:name="_Toc385178525"/>
      <w:r w:rsidRPr="00756D71">
        <w:t>D</w:t>
      </w:r>
      <w:r w:rsidR="00681A01" w:rsidRPr="00756D71">
        <w:t xml:space="preserve">ynamic </w:t>
      </w:r>
      <w:r w:rsidR="00785A94" w:rsidRPr="00756D71">
        <w:t xml:space="preserve">data </w:t>
      </w:r>
      <w:r w:rsidR="00272707" w:rsidRPr="00756D71">
        <w:t>filtering</w:t>
      </w:r>
      <w:bookmarkEnd w:id="291"/>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0E7A08">
        <w:t xml:space="preserve">Figure </w:t>
      </w:r>
      <w:r w:rsidR="000E7A08">
        <w:rPr>
          <w:noProof/>
        </w:rPr>
        <w:t>3</w:t>
      </w:r>
      <w:r w:rsidR="000E7A08">
        <w:noBreakHyphen/>
      </w:r>
      <w:r w:rsidR="000E7A08">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0E7A08">
        <w:t xml:space="preserve">Figure </w:t>
      </w:r>
      <w:r w:rsidR="000E7A08">
        <w:rPr>
          <w:noProof/>
        </w:rPr>
        <w:t>3</w:t>
      </w:r>
      <w:r w:rsidR="000E7A08">
        <w:noBreakHyphen/>
      </w:r>
      <w:r w:rsidR="000E7A08">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lastRenderedPageBreak/>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324278">
      <w:pPr>
        <w:pStyle w:val="Caption"/>
        <w:jc w:val="both"/>
        <w:rPr>
          <w:szCs w:val="24"/>
        </w:rPr>
      </w:pPr>
      <w:bookmarkStart w:id="292" w:name="_Ref384081559"/>
      <w:bookmarkStart w:id="293" w:name="_Toc385177624"/>
      <w:r>
        <w:t xml:space="preserve">Figure </w:t>
      </w:r>
      <w:r w:rsidR="00DC6FC3">
        <w:fldChar w:fldCharType="begin"/>
      </w:r>
      <w:r w:rsidR="00DC6FC3">
        <w:instrText xml:space="preserve"> STYLEREF 1 \s </w:instrText>
      </w:r>
      <w:r w:rsidR="00DC6FC3">
        <w:fldChar w:fldCharType="separate"/>
      </w:r>
      <w:r w:rsidR="000E7A08">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4</w:t>
      </w:r>
      <w:r w:rsidR="00DC6FC3">
        <w:fldChar w:fldCharType="end"/>
      </w:r>
      <w:bookmarkEnd w:id="292"/>
      <w:r>
        <w:t>: List of genes resulting from the Core gene identification function can be directly input to the c</w:t>
      </w:r>
      <w:r w:rsidR="007200FF">
        <w:t>ustomized profile for further investigating.</w:t>
      </w:r>
      <w:bookmarkEnd w:id="293"/>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294" w:name="_Toc385178526"/>
      <w:r w:rsidRPr="00756D71">
        <w:t>Phylogenetic profiling</w:t>
      </w:r>
      <w:bookmarkEnd w:id="294"/>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0E7A08">
        <w:t xml:space="preserve">Figure </w:t>
      </w:r>
      <w:r w:rsidR="000E7A08">
        <w:rPr>
          <w:noProof/>
        </w:rPr>
        <w:t>3</w:t>
      </w:r>
      <w:r w:rsidR="000E7A08">
        <w:noBreakHyphen/>
      </w:r>
      <w:r w:rsidR="000E7A08">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lastRenderedPageBreak/>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6">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324278">
      <w:pPr>
        <w:pStyle w:val="Caption"/>
        <w:jc w:val="both"/>
        <w:rPr>
          <w:szCs w:val="24"/>
        </w:rPr>
      </w:pPr>
      <w:bookmarkStart w:id="295" w:name="_Ref384080616"/>
      <w:bookmarkStart w:id="296" w:name="_Toc385177625"/>
      <w:r>
        <w:t xml:space="preserve">Figure </w:t>
      </w:r>
      <w:r w:rsidR="00DC6FC3">
        <w:fldChar w:fldCharType="begin"/>
      </w:r>
      <w:r w:rsidR="00DC6FC3">
        <w:instrText xml:space="preserve"> STYLEREF 1 \s </w:instrText>
      </w:r>
      <w:r w:rsidR="00DC6FC3">
        <w:fldChar w:fldCharType="separate"/>
      </w:r>
      <w:r w:rsidR="000E7A08">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5</w:t>
      </w:r>
      <w:r w:rsidR="00DC6FC3">
        <w:fldChar w:fldCharType="end"/>
      </w:r>
      <w:bookmarkEnd w:id="295"/>
      <w:r>
        <w:t>: Phylogenetic profile dot matrix before (left) and after (right) clustering.</w:t>
      </w:r>
      <w:bookmarkEnd w:id="296"/>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0E7A08">
        <w:t xml:space="preserve">Figure </w:t>
      </w:r>
      <w:r w:rsidR="000E7A08">
        <w:rPr>
          <w:noProof/>
        </w:rPr>
        <w:t>3</w:t>
      </w:r>
      <w:r w:rsidR="000E7A08">
        <w:noBreakHyphen/>
      </w:r>
      <w:r w:rsidR="000E7A08">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324278">
      <w:pPr>
        <w:pStyle w:val="Caption"/>
        <w:jc w:val="both"/>
        <w:rPr>
          <w:szCs w:val="24"/>
        </w:rPr>
      </w:pPr>
      <w:bookmarkStart w:id="297" w:name="_Ref384080679"/>
      <w:bookmarkStart w:id="298" w:name="_Toc385177626"/>
      <w:r>
        <w:t xml:space="preserve">Figure </w:t>
      </w:r>
      <w:r w:rsidR="00DC6FC3">
        <w:fldChar w:fldCharType="begin"/>
      </w:r>
      <w:r w:rsidR="00DC6FC3">
        <w:instrText xml:space="preserve"> STYLEREF 1 \s </w:instrText>
      </w:r>
      <w:r w:rsidR="00DC6FC3">
        <w:fldChar w:fldCharType="separate"/>
      </w:r>
      <w:r w:rsidR="000E7A08">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6</w:t>
      </w:r>
      <w:r w:rsidR="00DC6FC3">
        <w:fldChar w:fldCharType="end"/>
      </w:r>
      <w:bookmarkEnd w:id="297"/>
      <w:r>
        <w:t>: Gene age estimation based on LCA algorithm.</w:t>
      </w:r>
      <w:bookmarkEnd w:id="298"/>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0E7A08">
        <w:t xml:space="preserve">Figure </w:t>
      </w:r>
      <w:r w:rsidR="000E7A08">
        <w:rPr>
          <w:noProof/>
        </w:rPr>
        <w:t>3</w:t>
      </w:r>
      <w:r w:rsidR="000E7A08">
        <w:noBreakHyphen/>
      </w:r>
      <w:r w:rsidR="000E7A08">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8">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55C23582" w:rsidR="00100B4D" w:rsidRDefault="005C6B2B" w:rsidP="00324278">
      <w:pPr>
        <w:pStyle w:val="Caption"/>
        <w:jc w:val="both"/>
        <w:rPr>
          <w:szCs w:val="24"/>
        </w:rPr>
      </w:pPr>
      <w:bookmarkStart w:id="299" w:name="_Ref384080896"/>
      <w:bookmarkStart w:id="300" w:name="_Toc385177627"/>
      <w:r>
        <w:t xml:space="preserve">Figure </w:t>
      </w:r>
      <w:r w:rsidR="00DC6FC3">
        <w:fldChar w:fldCharType="begin"/>
      </w:r>
      <w:r w:rsidR="00DC6FC3">
        <w:instrText xml:space="preserve"> STYLEREF 1 \s </w:instrText>
      </w:r>
      <w:r w:rsidR="00DC6FC3">
        <w:fldChar w:fldCharType="separate"/>
      </w:r>
      <w:r w:rsidR="000E7A08">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7</w:t>
      </w:r>
      <w:r w:rsidR="00DC6FC3">
        <w:fldChar w:fldCharType="end"/>
      </w:r>
      <w:bookmarkEnd w:id="299"/>
      <w:r>
        <w:t>: Distribution analysis of two integrated data and the fraction of species in the systematic group. Those distributions can be dynamically changed depending on the defined thresholds of those variables.</w:t>
      </w:r>
      <w:bookmarkEnd w:id="300"/>
    </w:p>
    <w:p w14:paraId="17E344E4" w14:textId="66CA44D5" w:rsidR="002B62C3" w:rsidRPr="00756D71" w:rsidRDefault="00C87DA9" w:rsidP="00324278">
      <w:pPr>
        <w:pStyle w:val="Heading3"/>
        <w:jc w:val="both"/>
      </w:pPr>
      <w:bookmarkStart w:id="301" w:name="_Toc385178527"/>
      <w:r w:rsidRPr="00756D71">
        <w:t xml:space="preserve">Interoperable </w:t>
      </w:r>
      <w:r w:rsidR="002B62C3" w:rsidRPr="00756D71">
        <w:t>output</w:t>
      </w:r>
      <w:bookmarkEnd w:id="301"/>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302" w:name="_Toc385178528"/>
      <w:r w:rsidRPr="00756D71">
        <w:t>Result</w:t>
      </w:r>
      <w:bookmarkEnd w:id="302"/>
      <w:r w:rsidR="00CB4499" w:rsidRPr="00756D71">
        <w:t xml:space="preserve"> </w:t>
      </w:r>
    </w:p>
    <w:p w14:paraId="323882AD" w14:textId="3CF9FE4A" w:rsidR="00842AB7" w:rsidRPr="00756D71" w:rsidRDefault="00842AB7" w:rsidP="00324278">
      <w:pPr>
        <w:pStyle w:val="Heading3"/>
        <w:jc w:val="both"/>
      </w:pPr>
      <w:bookmarkStart w:id="303" w:name="_Toc385178529"/>
      <w:r w:rsidRPr="00756D71">
        <w:t>The availability</w:t>
      </w:r>
      <w:bookmarkEnd w:id="303"/>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w:t>
      </w:r>
      <w:r w:rsidR="00E271D7">
        <w:rPr>
          <w:szCs w:val="24"/>
        </w:rPr>
        <w:lastRenderedPageBreak/>
        <w:t xml:space="preserve">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304" w:name="_Toc385178530"/>
      <w:r w:rsidRPr="00756D71">
        <w:t>Performance test</w:t>
      </w:r>
      <w:bookmarkEnd w:id="304"/>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0E7A08">
        <w:t xml:space="preserve">Figure </w:t>
      </w:r>
      <w:r w:rsidR="000E7A08">
        <w:rPr>
          <w:noProof/>
        </w:rPr>
        <w:t>3</w:t>
      </w:r>
      <w:r w:rsidR="000E7A08">
        <w:noBreakHyphen/>
      </w:r>
      <w:r w:rsidR="000E7A08">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0E7A08">
        <w:t xml:space="preserve">Figure </w:t>
      </w:r>
      <w:r w:rsidR="000E7A08">
        <w:rPr>
          <w:noProof/>
        </w:rPr>
        <w:t>3</w:t>
      </w:r>
      <w:r w:rsidR="000E7A08">
        <w:noBreakHyphen/>
      </w:r>
      <w:r w:rsidR="000E7A08">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0E7A08">
        <w:t xml:space="preserve">Figure </w:t>
      </w:r>
      <w:r w:rsidR="000E7A08">
        <w:rPr>
          <w:noProof/>
        </w:rPr>
        <w:t>3</w:t>
      </w:r>
      <w:r w:rsidR="000E7A08">
        <w:noBreakHyphen/>
      </w:r>
      <w:r w:rsidR="000E7A08">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0E7A08">
        <w:t xml:space="preserve">Figure </w:t>
      </w:r>
      <w:r w:rsidR="000E7A08">
        <w:rPr>
          <w:noProof/>
        </w:rPr>
        <w:t>3</w:t>
      </w:r>
      <w:r w:rsidR="000E7A08">
        <w:noBreakHyphen/>
      </w:r>
      <w:r w:rsidR="000E7A08">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324278">
      <w:pPr>
        <w:pStyle w:val="Caption"/>
        <w:jc w:val="both"/>
        <w:rPr>
          <w:szCs w:val="24"/>
        </w:rPr>
      </w:pPr>
      <w:bookmarkStart w:id="305" w:name="_Ref384067296"/>
      <w:bookmarkStart w:id="306" w:name="_Toc385177628"/>
      <w:r>
        <w:t xml:space="preserve">Figure </w:t>
      </w:r>
      <w:r w:rsidR="00DC6FC3">
        <w:fldChar w:fldCharType="begin"/>
      </w:r>
      <w:r w:rsidR="00DC6FC3">
        <w:instrText xml:space="preserve"> STYLEREF 1 \s </w:instrText>
      </w:r>
      <w:r w:rsidR="00DC6FC3">
        <w:fldChar w:fldCharType="separate"/>
      </w:r>
      <w:r w:rsidR="000E7A08">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8</w:t>
      </w:r>
      <w:r w:rsidR="00DC6FC3">
        <w:fldChar w:fldCharType="end"/>
      </w:r>
      <w:bookmarkEnd w:id="305"/>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306"/>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004B135F"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0">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324278">
      <w:pPr>
        <w:pStyle w:val="Caption"/>
        <w:jc w:val="both"/>
        <w:rPr>
          <w:szCs w:val="24"/>
        </w:rPr>
      </w:pPr>
      <w:bookmarkStart w:id="307" w:name="_Ref384080946"/>
      <w:bookmarkStart w:id="308" w:name="_Toc385177629"/>
      <w:r>
        <w:t xml:space="preserve">Figure </w:t>
      </w:r>
      <w:r w:rsidR="00DC6FC3">
        <w:fldChar w:fldCharType="begin"/>
      </w:r>
      <w:r w:rsidR="00DC6FC3">
        <w:instrText xml:space="preserve"> STYLEREF 1 \s </w:instrText>
      </w:r>
      <w:r w:rsidR="00DC6FC3">
        <w:fldChar w:fldCharType="separate"/>
      </w:r>
      <w:r w:rsidR="000E7A08">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9</w:t>
      </w:r>
      <w:r w:rsidR="00DC6FC3">
        <w:fldChar w:fldCharType="end"/>
      </w:r>
      <w:bookmarkEnd w:id="307"/>
      <w:r>
        <w:t xml:space="preserve">: </w:t>
      </w:r>
      <w:r w:rsidR="00001AD8" w:rsidRPr="00001AD8">
        <w:t>RAM usage during data display increases linearly as the data matrix grows. (a) RAM usage as a function of number of genes analyzed, and (b) as a function of the number of taxa analyzed.</w:t>
      </w:r>
      <w:bookmarkEnd w:id="308"/>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309" w:name="_Toc385178531"/>
      <w:r w:rsidRPr="00756D71">
        <w:t>Conclusion</w:t>
      </w:r>
      <w:bookmarkEnd w:id="309"/>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310" w:name="_Toc385178532"/>
      <w:r w:rsidRPr="00CC3D21">
        <w:lastRenderedPageBreak/>
        <w:t xml:space="preserve">Distribution analysis of the </w:t>
      </w:r>
      <w:r w:rsidR="000975BB" w:rsidRPr="00CC3D21">
        <w:t>microsporidian LCA</w:t>
      </w:r>
      <w:r w:rsidRPr="00CC3D21">
        <w:t xml:space="preserve"> proteins</w:t>
      </w:r>
      <w:bookmarkEnd w:id="310"/>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311" w:name="_Toc385178533"/>
      <w:r w:rsidRPr="00CC3D21">
        <w:t>Introduction</w:t>
      </w:r>
      <w:bookmarkEnd w:id="311"/>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312" w:name="_Toc385178534"/>
      <w:r w:rsidRPr="00CC3D21">
        <w:t>Methods</w:t>
      </w:r>
      <w:bookmarkEnd w:id="312"/>
    </w:p>
    <w:p w14:paraId="10667284" w14:textId="4543EEB8" w:rsidR="00B41BE3" w:rsidRPr="00CC3D21" w:rsidRDefault="00B41BE3" w:rsidP="00324278">
      <w:pPr>
        <w:pStyle w:val="Heading3"/>
        <w:jc w:val="both"/>
      </w:pPr>
      <w:bookmarkStart w:id="313" w:name="_Toc385178535"/>
      <w:r w:rsidRPr="00CC3D21">
        <w:t>Orthology prediction</w:t>
      </w:r>
      <w:bookmarkEnd w:id="313"/>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0E7A08" w:rsidRPr="00076E91">
        <w:t xml:space="preserve">Figure </w:t>
      </w:r>
      <w:r w:rsidR="000E7A08">
        <w:rPr>
          <w:noProof/>
        </w:rPr>
        <w:t>4</w:t>
      </w:r>
      <w:r w:rsidR="000E7A08">
        <w:noBreakHyphen/>
      </w:r>
      <w:r w:rsidR="000E7A08">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0E7A08" w:rsidRPr="00076E91">
        <w:t xml:space="preserve">Table </w:t>
      </w:r>
      <w:r w:rsidR="000E7A08">
        <w:rPr>
          <w:noProof/>
        </w:rPr>
        <w:t>A</w:t>
      </w:r>
      <w:r w:rsidR="000E7A08">
        <w:noBreakHyphen/>
      </w:r>
      <w:r w:rsidR="000E7A08">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0E7A08">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4A2CAA44" w:rsidR="003259EB" w:rsidRPr="00C87C0D" w:rsidRDefault="00E959B2" w:rsidP="00324278">
      <w:pPr>
        <w:pStyle w:val="Caption"/>
        <w:spacing w:after="0" w:line="360" w:lineRule="auto"/>
        <w:jc w:val="both"/>
      </w:pPr>
      <w:bookmarkStart w:id="314" w:name="_Ref381452921"/>
      <w:bookmarkStart w:id="315" w:name="_Toc385177630"/>
      <w:r w:rsidRPr="00076E91">
        <w:t xml:space="preserve">Figure </w:t>
      </w:r>
      <w:r w:rsidR="00DC6FC3">
        <w:fldChar w:fldCharType="begin"/>
      </w:r>
      <w:r w:rsidR="00DC6FC3">
        <w:instrText xml:space="preserve"> STYLEREF 1 \s </w:instrText>
      </w:r>
      <w:r w:rsidR="00DC6FC3">
        <w:fldChar w:fldCharType="separate"/>
      </w:r>
      <w:r w:rsidR="000E7A08">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w:t>
      </w:r>
      <w:r w:rsidR="00DC6FC3">
        <w:fldChar w:fldCharType="end"/>
      </w:r>
      <w:bookmarkEnd w:id="314"/>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taxon.</w:t>
      </w:r>
      <w:bookmarkEnd w:id="315"/>
      <w:r w:rsidR="008F5883" w:rsidRPr="00076E91">
        <w:t xml:space="preserve"> </w:t>
      </w:r>
    </w:p>
    <w:p w14:paraId="56CA872D" w14:textId="32B0AE21" w:rsidR="00171003" w:rsidRPr="00CC3D21" w:rsidRDefault="00171003" w:rsidP="00324278">
      <w:pPr>
        <w:pStyle w:val="Heading3"/>
        <w:jc w:val="both"/>
      </w:pPr>
      <w:bookmarkStart w:id="316" w:name="_Toc385178536"/>
      <w:r w:rsidRPr="00CC3D21">
        <w:t>Feature architecture similarity score calculation</w:t>
      </w:r>
      <w:bookmarkEnd w:id="316"/>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w:t>
      </w:r>
      <w:r w:rsidR="00F6485D" w:rsidRPr="00076E91">
        <w:rPr>
          <w:szCs w:val="24"/>
        </w:rPr>
        <w:lastRenderedPageBreak/>
        <w:t>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317" w:name="_Toc385178537"/>
      <w:r w:rsidRPr="00CC3D21">
        <w:t>Phylogenetic profile analysis</w:t>
      </w:r>
      <w:bookmarkEnd w:id="317"/>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318" w:name="_Toc385178538"/>
      <w:r w:rsidRPr="00CC3D21">
        <w:t>Results</w:t>
      </w:r>
      <w:bookmarkEnd w:id="318"/>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2">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324278">
      <w:pPr>
        <w:pStyle w:val="Caption"/>
        <w:spacing w:after="0" w:line="360" w:lineRule="auto"/>
        <w:jc w:val="both"/>
      </w:pPr>
      <w:bookmarkStart w:id="319" w:name="_Ref381546097"/>
      <w:bookmarkStart w:id="320" w:name="_Toc385177631"/>
      <w:r w:rsidRPr="00076E91">
        <w:t xml:space="preserve">Figure </w:t>
      </w:r>
      <w:r w:rsidR="00DC6FC3">
        <w:fldChar w:fldCharType="begin"/>
      </w:r>
      <w:r w:rsidR="00DC6FC3">
        <w:instrText xml:space="preserve"> STYLEREF 1 \s </w:instrText>
      </w:r>
      <w:r w:rsidR="00DC6FC3">
        <w:fldChar w:fldCharType="separate"/>
      </w:r>
      <w:r w:rsidR="000E7A08">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2</w:t>
      </w:r>
      <w:r w:rsidR="00DC6FC3">
        <w:fldChar w:fldCharType="end"/>
      </w:r>
      <w:bookmarkEnd w:id="319"/>
      <w:r w:rsidRPr="00076E91">
        <w:t xml:space="preserve">: The distribution of FAS scores for all orthologs of 1605 </w:t>
      </w:r>
      <w:r w:rsidR="000975BB" w:rsidRPr="00076E91">
        <w:t>microsporidian LCA</w:t>
      </w:r>
      <w:r w:rsidRPr="00076E91">
        <w:t xml:space="preserve"> proteins.</w:t>
      </w:r>
      <w:bookmarkEnd w:id="320"/>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0E7A08" w:rsidRPr="00076E91">
        <w:t xml:space="preserve">Figure </w:t>
      </w:r>
      <w:r w:rsidR="000E7A08">
        <w:rPr>
          <w:noProof/>
        </w:rPr>
        <w:t>4</w:t>
      </w:r>
      <w:r w:rsidR="000E7A08">
        <w:noBreakHyphen/>
      </w:r>
      <w:r w:rsidR="000E7A08">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0E7A08" w:rsidRPr="00076E91">
        <w:t xml:space="preserve">Figure </w:t>
      </w:r>
      <w:r w:rsidR="000E7A08">
        <w:rPr>
          <w:noProof/>
        </w:rPr>
        <w:t>4</w:t>
      </w:r>
      <w:r w:rsidR="000E7A08">
        <w:noBreakHyphen/>
      </w:r>
      <w:r w:rsidR="000E7A08">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3">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324278">
      <w:pPr>
        <w:pStyle w:val="Caption"/>
        <w:spacing w:after="0" w:line="360" w:lineRule="auto"/>
        <w:jc w:val="both"/>
      </w:pPr>
      <w:bookmarkStart w:id="321" w:name="_Ref381546185"/>
      <w:bookmarkStart w:id="322" w:name="_Toc385177632"/>
      <w:r w:rsidRPr="00076E91">
        <w:t xml:space="preserve">Figure </w:t>
      </w:r>
      <w:r w:rsidR="00DC6FC3">
        <w:fldChar w:fldCharType="begin"/>
      </w:r>
      <w:r w:rsidR="00DC6FC3">
        <w:instrText xml:space="preserve"> STYLEREF 1 \s </w:instrText>
      </w:r>
      <w:r w:rsidR="00DC6FC3">
        <w:fldChar w:fldCharType="separate"/>
      </w:r>
      <w:r w:rsidR="000E7A08">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3</w:t>
      </w:r>
      <w:r w:rsidR="00DC6FC3">
        <w:fldChar w:fldCharType="end"/>
      </w:r>
      <w:bookmarkEnd w:id="321"/>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322"/>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0E7A08" w:rsidRPr="00076E91">
        <w:t xml:space="preserve">Figure </w:t>
      </w:r>
      <w:r w:rsidR="000E7A08">
        <w:rPr>
          <w:noProof/>
        </w:rPr>
        <w:t>4</w:t>
      </w:r>
      <w:r w:rsidR="000E7A08">
        <w:noBreakHyphen/>
      </w:r>
      <w:r w:rsidR="000E7A08">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0E7A08" w:rsidRPr="00076E91">
        <w:t xml:space="preserve">Figure </w:t>
      </w:r>
      <w:r w:rsidR="000E7A08">
        <w:rPr>
          <w:noProof/>
        </w:rPr>
        <w:t>4</w:t>
      </w:r>
      <w:r w:rsidR="000E7A08">
        <w:noBreakHyphen/>
      </w:r>
      <w:r w:rsidR="000E7A08">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324278">
      <w:pPr>
        <w:pStyle w:val="Caption"/>
        <w:spacing w:after="0" w:line="360" w:lineRule="auto"/>
        <w:jc w:val="both"/>
      </w:pPr>
      <w:bookmarkStart w:id="323" w:name="_Ref381546769"/>
      <w:bookmarkStart w:id="324" w:name="_Toc385177633"/>
      <w:r w:rsidRPr="00076E91">
        <w:t xml:space="preserve">Figure </w:t>
      </w:r>
      <w:r w:rsidR="00DC6FC3">
        <w:fldChar w:fldCharType="begin"/>
      </w:r>
      <w:r w:rsidR="00DC6FC3">
        <w:instrText xml:space="preserve"> STYLEREF 1 \s </w:instrText>
      </w:r>
      <w:r w:rsidR="00DC6FC3">
        <w:fldChar w:fldCharType="separate"/>
      </w:r>
      <w:r w:rsidR="000E7A08">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4</w:t>
      </w:r>
      <w:r w:rsidR="00DC6FC3">
        <w:fldChar w:fldCharType="end"/>
      </w:r>
      <w:bookmarkEnd w:id="323"/>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324"/>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0E7A08" w:rsidRPr="00076E91">
        <w:t xml:space="preserve">Table </w:t>
      </w:r>
      <w:r w:rsidR="000E7A08">
        <w:rPr>
          <w:noProof/>
        </w:rPr>
        <w:t>4</w:t>
      </w:r>
      <w:r w:rsidR="000E7A08">
        <w:noBreakHyphen/>
      </w:r>
      <w:r w:rsidR="000E7A08">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325" w:name="_Ref383849425"/>
      <w:bookmarkStart w:id="326" w:name="_Toc385177670"/>
      <w:r w:rsidRPr="00076E91">
        <w:t xml:space="preserve">Table </w:t>
      </w:r>
      <w:r w:rsidR="009F5610">
        <w:fldChar w:fldCharType="begin"/>
      </w:r>
      <w:r w:rsidR="009F5610">
        <w:instrText xml:space="preserve"> STYLEREF 1 \s </w:instrText>
      </w:r>
      <w:r w:rsidR="009F5610">
        <w:fldChar w:fldCharType="separate"/>
      </w:r>
      <w:r w:rsidR="000E7A08">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0E7A08">
        <w:rPr>
          <w:noProof/>
        </w:rPr>
        <w:t>1</w:t>
      </w:r>
      <w:r w:rsidR="009F5610">
        <w:fldChar w:fldCharType="end"/>
      </w:r>
      <w:bookmarkEnd w:id="325"/>
      <w:r w:rsidRPr="00076E91">
        <w:t xml:space="preserve">: KO annotation for 42 </w:t>
      </w:r>
      <w:r w:rsidR="0057765D" w:rsidRPr="00076E91">
        <w:t>microsporidia</w:t>
      </w:r>
      <w:r w:rsidRPr="00076E91">
        <w:t xml:space="preserve"> specific proteins using BlastKOALA</w:t>
      </w:r>
      <w:bookmarkEnd w:id="326"/>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0E7A08">
        <w:t xml:space="preserve">Figure </w:t>
      </w:r>
      <w:r w:rsidR="000E7A08">
        <w:rPr>
          <w:noProof/>
        </w:rPr>
        <w:t>4</w:t>
      </w:r>
      <w:r w:rsidR="000E7A08">
        <w:noBreakHyphen/>
      </w:r>
      <w:r w:rsidR="000E7A08">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0E7A08">
        <w:t xml:space="preserve">Table </w:t>
      </w:r>
      <w:r w:rsidR="000E7A08">
        <w:rPr>
          <w:noProof/>
        </w:rPr>
        <w:t>A</w:t>
      </w:r>
      <w:r w:rsidR="000E7A08">
        <w:noBreakHyphen/>
      </w:r>
      <w:r w:rsidR="000E7A08">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560D81">
      <w:pPr>
        <w:pStyle w:val="Caption"/>
        <w:jc w:val="both"/>
        <w:rPr>
          <w:szCs w:val="24"/>
        </w:rPr>
      </w:pPr>
      <w:bookmarkStart w:id="327" w:name="_Ref384468516"/>
      <w:bookmarkStart w:id="328" w:name="_Toc385177634"/>
      <w:r>
        <w:t xml:space="preserve">Figure </w:t>
      </w:r>
      <w:r>
        <w:fldChar w:fldCharType="begin"/>
      </w:r>
      <w:r>
        <w:instrText xml:space="preserve"> STYLEREF 1 \s </w:instrText>
      </w:r>
      <w:r>
        <w:fldChar w:fldCharType="separate"/>
      </w:r>
      <w:r w:rsidR="000E7A08">
        <w:rPr>
          <w:noProof/>
        </w:rPr>
        <w:t>4</w:t>
      </w:r>
      <w:r>
        <w:fldChar w:fldCharType="end"/>
      </w:r>
      <w:r>
        <w:noBreakHyphen/>
      </w:r>
      <w:r>
        <w:fldChar w:fldCharType="begin"/>
      </w:r>
      <w:r>
        <w:instrText xml:space="preserve"> SEQ Figure \* ARABIC \s 1 </w:instrText>
      </w:r>
      <w:r>
        <w:fldChar w:fldCharType="separate"/>
      </w:r>
      <w:r w:rsidR="000E7A08">
        <w:rPr>
          <w:noProof/>
        </w:rPr>
        <w:t>5</w:t>
      </w:r>
      <w:r>
        <w:fldChar w:fldCharType="end"/>
      </w:r>
      <w:bookmarkEnd w:id="327"/>
      <w:r>
        <w:t>: GO annotation for microsporidia specific proteins.</w:t>
      </w:r>
      <w:bookmarkEnd w:id="328"/>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329" w:name="_Toc385178539"/>
      <w:r w:rsidRPr="00CC3D21">
        <w:t>Discussion</w:t>
      </w:r>
      <w:bookmarkEnd w:id="329"/>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0E7A08">
        <w:t xml:space="preserve">Table </w:t>
      </w:r>
      <w:r w:rsidR="000E7A08">
        <w:rPr>
          <w:noProof/>
        </w:rPr>
        <w:t>4</w:t>
      </w:r>
      <w:r w:rsidR="000E7A08">
        <w:noBreakHyphen/>
      </w:r>
      <w:r w:rsidR="000E7A08">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330" w:name="_Ref383866029"/>
      <w:bookmarkStart w:id="331" w:name="_Toc385177671"/>
      <w:r>
        <w:t xml:space="preserve">Table </w:t>
      </w:r>
      <w:r w:rsidR="009F5610">
        <w:fldChar w:fldCharType="begin"/>
      </w:r>
      <w:r w:rsidR="009F5610">
        <w:instrText xml:space="preserve"> STYLEREF 1 \s </w:instrText>
      </w:r>
      <w:r w:rsidR="009F5610">
        <w:fldChar w:fldCharType="separate"/>
      </w:r>
      <w:r w:rsidR="000E7A08">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0E7A08">
        <w:rPr>
          <w:noProof/>
        </w:rPr>
        <w:t>2</w:t>
      </w:r>
      <w:r w:rsidR="009F5610">
        <w:fldChar w:fldCharType="end"/>
      </w:r>
      <w:bookmarkEnd w:id="330"/>
      <w:r>
        <w:t>: Estimated microsporidia specific proteins by applying different FAS cutoffs.</w:t>
      </w:r>
      <w:bookmarkEnd w:id="331"/>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332" w:name="_Toc385178540"/>
      <w:r w:rsidRPr="00CC3D21">
        <w:lastRenderedPageBreak/>
        <w:t>Conclusion</w:t>
      </w:r>
      <w:bookmarkEnd w:id="332"/>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333" w:name="_Toc385178541"/>
      <w:r w:rsidRPr="00A115AD">
        <w:lastRenderedPageBreak/>
        <w:t>HamFAS: a novel f</w:t>
      </w:r>
      <w:r w:rsidR="00AD08DF" w:rsidRPr="00A115AD">
        <w:t>unctional annotation</w:t>
      </w:r>
      <w:r w:rsidRPr="00A115AD">
        <w:t xml:space="preserve"> approach based on feature-aware orthology inference</w:t>
      </w:r>
      <w:bookmarkEnd w:id="333"/>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334" w:name="_Toc385178542"/>
      <w:r w:rsidRPr="00A115AD">
        <w:t>Introduction</w:t>
      </w:r>
      <w:bookmarkEnd w:id="334"/>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w:t>
      </w:r>
      <w:r w:rsidR="00F141AD">
        <w:rPr>
          <w:szCs w:val="24"/>
        </w:rPr>
        <w:lastRenderedPageBreak/>
        <w:t>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335" w:name="_Toc385178543"/>
      <w:r w:rsidRPr="00A115AD">
        <w:t>Methods</w:t>
      </w:r>
      <w:bookmarkEnd w:id="335"/>
    </w:p>
    <w:p w14:paraId="2FAC3F1D" w14:textId="072634A5" w:rsidR="00F31F1F" w:rsidRPr="00A115AD" w:rsidRDefault="00343CC4" w:rsidP="00560D81">
      <w:pPr>
        <w:pStyle w:val="Heading3"/>
        <w:jc w:val="both"/>
      </w:pPr>
      <w:bookmarkStart w:id="336" w:name="_Toc385178544"/>
      <w:r w:rsidRPr="00A115AD">
        <w:t xml:space="preserve">HamFAS </w:t>
      </w:r>
      <w:r w:rsidR="00AA51C4" w:rsidRPr="00A115AD">
        <w:t>approach</w:t>
      </w:r>
      <w:bookmarkEnd w:id="336"/>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0E7A08" w:rsidRPr="00076E91">
        <w:t xml:space="preserve">Figure </w:t>
      </w:r>
      <w:r w:rsidR="000E7A08">
        <w:rPr>
          <w:noProof/>
        </w:rPr>
        <w:t>5</w:t>
      </w:r>
      <w:r w:rsidR="000E7A08">
        <w:noBreakHyphen/>
      </w:r>
      <w:r w:rsidR="000E7A08">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560D81">
      <w:pPr>
        <w:pStyle w:val="Caption"/>
        <w:spacing w:after="0" w:line="360" w:lineRule="auto"/>
        <w:jc w:val="both"/>
      </w:pPr>
      <w:bookmarkStart w:id="337" w:name="_Ref381605755"/>
      <w:bookmarkStart w:id="338" w:name="_Toc385177635"/>
      <w:r w:rsidRPr="00076E91">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w:t>
      </w:r>
      <w:r w:rsidR="00DC6FC3">
        <w:fldChar w:fldCharType="end"/>
      </w:r>
      <w:bookmarkEnd w:id="337"/>
      <w:r w:rsidRPr="00076E91">
        <w:t>: KO annotation transfer using HamFAS approach.</w:t>
      </w:r>
      <w:bookmarkEnd w:id="338"/>
    </w:p>
    <w:p w14:paraId="52C6C072" w14:textId="3FE6A3D7" w:rsidR="00B01FCE" w:rsidRPr="00076E91" w:rsidRDefault="00C22FAE" w:rsidP="00560D81">
      <w:pPr>
        <w:spacing w:after="0" w:line="360" w:lineRule="auto"/>
        <w:jc w:val="both"/>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0E7A08">
        <w:t xml:space="preserve">Table </w:t>
      </w:r>
      <w:r w:rsidR="000E7A08">
        <w:rPr>
          <w:noProof/>
        </w:rPr>
        <w:t>A</w:t>
      </w:r>
      <w:r w:rsidR="000E7A08">
        <w:noBreakHyphen/>
      </w:r>
      <w:r w:rsidR="000E7A08">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339" w:name="_Toc385178545"/>
      <w:r w:rsidRPr="00C3276D">
        <w:t>Benchmarking HamFAS</w:t>
      </w:r>
      <w:bookmarkEnd w:id="339"/>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340" w:name="_Toc385178546"/>
      <w:r w:rsidRPr="00A115AD">
        <w:t>Results</w:t>
      </w:r>
      <w:bookmarkEnd w:id="340"/>
    </w:p>
    <w:p w14:paraId="390FA781" w14:textId="389EBED4" w:rsidR="00E33B6B" w:rsidRPr="00A115AD" w:rsidRDefault="00E33B6B" w:rsidP="00560D81">
      <w:pPr>
        <w:pStyle w:val="Heading3"/>
        <w:jc w:val="both"/>
      </w:pPr>
      <w:bookmarkStart w:id="341" w:name="_Toc385178547"/>
      <w:r w:rsidRPr="00A115AD">
        <w:t xml:space="preserve">The establishment of the reference </w:t>
      </w:r>
      <w:r w:rsidR="00D74ED0" w:rsidRPr="00A115AD">
        <w:t xml:space="preserve">species and </w:t>
      </w:r>
      <w:r w:rsidRPr="00A115AD">
        <w:t>annotations</w:t>
      </w:r>
      <w:bookmarkEnd w:id="341"/>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0E7A08">
        <w:t xml:space="preserve">Figure </w:t>
      </w:r>
      <w:r w:rsidR="000E7A08">
        <w:rPr>
          <w:noProof/>
        </w:rPr>
        <w:t>5</w:t>
      </w:r>
      <w:r w:rsidR="000E7A08">
        <w:noBreakHyphen/>
      </w:r>
      <w:r w:rsidR="000E7A08">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560D81">
      <w:pPr>
        <w:pStyle w:val="Caption"/>
        <w:jc w:val="both"/>
        <w:rPr>
          <w:szCs w:val="24"/>
        </w:rPr>
      </w:pPr>
      <w:bookmarkStart w:id="342" w:name="_Ref384434851"/>
      <w:bookmarkStart w:id="343" w:name="_Toc385177636"/>
      <w:r>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2</w:t>
      </w:r>
      <w:r w:rsidR="00DC6FC3">
        <w:fldChar w:fldCharType="end"/>
      </w:r>
      <w:bookmarkEnd w:id="342"/>
      <w:r>
        <w:t xml:space="preserve">: </w:t>
      </w:r>
      <w:r w:rsidRPr="00076E91">
        <w:t>Distribution of T</w:t>
      </w:r>
      <w:r w:rsidRPr="00076E91">
        <w:rPr>
          <w:vertAlign w:val="subscript"/>
        </w:rPr>
        <w:t>FAS_KO</w:t>
      </w:r>
      <w:r w:rsidRPr="00076E91">
        <w:t xml:space="preserve"> for 12,748 KO groups</w:t>
      </w:r>
      <w:bookmarkEnd w:id="343"/>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0E7A08" w:rsidRPr="00076E91">
        <w:t xml:space="preserve">Figure </w:t>
      </w:r>
      <w:r w:rsidR="000E7A08">
        <w:rPr>
          <w:noProof/>
        </w:rPr>
        <w:t>5</w:t>
      </w:r>
      <w:r w:rsidR="000E7A08">
        <w:noBreakHyphen/>
      </w:r>
      <w:r w:rsidR="000E7A08">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560D81">
      <w:pPr>
        <w:pStyle w:val="Caption"/>
        <w:spacing w:after="0" w:line="360" w:lineRule="auto"/>
        <w:jc w:val="both"/>
      </w:pPr>
      <w:bookmarkStart w:id="344" w:name="_Ref339564538"/>
      <w:bookmarkStart w:id="345" w:name="_Toc385177637"/>
      <w:r w:rsidRPr="00076E91">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3</w:t>
      </w:r>
      <w:r w:rsidR="00DC6FC3">
        <w:fldChar w:fldCharType="end"/>
      </w:r>
      <w:bookmarkEnd w:id="344"/>
      <w:r w:rsidRPr="00076E91">
        <w:t>: FAS score density of KO group K00542 (left) and K07888 (right)</w:t>
      </w:r>
      <w:bookmarkEnd w:id="345"/>
    </w:p>
    <w:p w14:paraId="646F9F2C" w14:textId="135B35C8" w:rsidR="0036245E" w:rsidRPr="004F12DB" w:rsidRDefault="00814A0A" w:rsidP="00560D81">
      <w:pPr>
        <w:spacing w:after="0" w:line="360" w:lineRule="auto"/>
        <w:jc w:val="both"/>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346" w:name="_Toc385178548"/>
      <w:r w:rsidRPr="00C3276D">
        <w:t>Benchmarking result</w:t>
      </w:r>
      <w:bookmarkEnd w:id="346"/>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0E7A08">
        <w:t xml:space="preserve">Table </w:t>
      </w:r>
      <w:r w:rsidR="000E7A08">
        <w:rPr>
          <w:noProof/>
        </w:rPr>
        <w:t>5</w:t>
      </w:r>
      <w:r w:rsidR="000E7A08">
        <w:noBreakHyphen/>
      </w:r>
      <w:r w:rsidR="000E7A08">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347" w:name="_Ref383951269"/>
      <w:bookmarkStart w:id="348" w:name="_Toc385177672"/>
      <w:r>
        <w:lastRenderedPageBreak/>
        <w:t xml:space="preserve">Table </w:t>
      </w:r>
      <w:r w:rsidR="009F5610">
        <w:fldChar w:fldCharType="begin"/>
      </w:r>
      <w:r w:rsidR="009F5610">
        <w:instrText xml:space="preserve"> STYLEREF 1 \s </w:instrText>
      </w:r>
      <w:r w:rsidR="009F5610">
        <w:fldChar w:fldCharType="separate"/>
      </w:r>
      <w:r w:rsidR="000E7A08">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0E7A08">
        <w:rPr>
          <w:noProof/>
        </w:rPr>
        <w:t>1</w:t>
      </w:r>
      <w:r w:rsidR="009F5610">
        <w:fldChar w:fldCharType="end"/>
      </w:r>
      <w:bookmarkEnd w:id="347"/>
      <w:r>
        <w:t xml:space="preserve">: </w:t>
      </w:r>
      <w:r w:rsidRPr="00076E91">
        <w:t>Recall, precision and F1-score of HamFAS in comparison to BlastKOALA and KAAS. Second column shows values of HamFAS after filtering the orthology assignment with InParanoid's orthologs.</w:t>
      </w:r>
      <w:bookmarkEnd w:id="348"/>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0E7A08">
        <w:t xml:space="preserve">Table </w:t>
      </w:r>
      <w:r w:rsidR="000E7A08">
        <w:rPr>
          <w:noProof/>
        </w:rPr>
        <w:t>5</w:t>
      </w:r>
      <w:r w:rsidR="000E7A08">
        <w:noBreakHyphen/>
      </w:r>
      <w:r w:rsidR="000E7A08">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0E7A08">
        <w:t xml:space="preserve">Figure </w:t>
      </w:r>
      <w:r w:rsidR="000E7A08">
        <w:rPr>
          <w:noProof/>
        </w:rPr>
        <w:t>5</w:t>
      </w:r>
      <w:r w:rsidR="000E7A08">
        <w:noBreakHyphen/>
      </w:r>
      <w:r w:rsidR="000E7A08">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560D81">
      <w:pPr>
        <w:pStyle w:val="Caption"/>
        <w:jc w:val="both"/>
        <w:rPr>
          <w:szCs w:val="24"/>
        </w:rPr>
      </w:pPr>
      <w:bookmarkStart w:id="349" w:name="_Ref384435233"/>
      <w:bookmarkStart w:id="350" w:name="_Toc385177638"/>
      <w:r>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4</w:t>
      </w:r>
      <w:r w:rsidR="00DC6FC3">
        <w:fldChar w:fldCharType="end"/>
      </w:r>
      <w:bookmarkEnd w:id="349"/>
      <w:r>
        <w:t xml:space="preserve">: </w:t>
      </w:r>
      <w:r w:rsidRPr="00076E91">
        <w:t>FAS score distribution of all HamFAS orthologs, only supported orthologs and unsupported orthologs</w:t>
      </w:r>
      <w:r>
        <w:t>. The red dashed vertical lines identify the mean score for each set.</w:t>
      </w:r>
      <w:bookmarkEnd w:id="350"/>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0E7A08" w:rsidRPr="00076E91">
        <w:t xml:space="preserve">Figure </w:t>
      </w:r>
      <w:r w:rsidR="000E7A08">
        <w:rPr>
          <w:noProof/>
        </w:rPr>
        <w:t>5</w:t>
      </w:r>
      <w:r w:rsidR="000E7A08">
        <w:noBreakHyphen/>
      </w:r>
      <w:r w:rsidR="000E7A08">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560D81">
      <w:pPr>
        <w:pStyle w:val="Caption"/>
        <w:spacing w:after="0" w:line="360" w:lineRule="auto"/>
        <w:jc w:val="both"/>
      </w:pPr>
      <w:bookmarkStart w:id="351" w:name="_Ref371840694"/>
      <w:bookmarkStart w:id="352" w:name="_Toc385177639"/>
      <w:r w:rsidRPr="00076E91">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5</w:t>
      </w:r>
      <w:r w:rsidR="00DC6FC3">
        <w:fldChar w:fldCharType="end"/>
      </w:r>
      <w:bookmarkEnd w:id="351"/>
      <w:r w:rsidR="001054B0" w:rsidRPr="00076E91">
        <w:t>:</w:t>
      </w:r>
      <w:r w:rsidRPr="00076E91">
        <w:t xml:space="preserve"> Fraction of proteins annotated by HamFAS, BlastKOALA and KAAS</w:t>
      </w:r>
      <w:bookmarkEnd w:id="352"/>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0E7A08">
        <w:t xml:space="preserve">Table </w:t>
      </w:r>
      <w:r w:rsidR="000E7A08">
        <w:rPr>
          <w:noProof/>
        </w:rPr>
        <w:t>5</w:t>
      </w:r>
      <w:r w:rsidR="000E7A08">
        <w:noBreakHyphen/>
      </w:r>
      <w:r w:rsidR="000E7A08">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lastRenderedPageBreak/>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353" w:name="_Ref383957002"/>
      <w:bookmarkStart w:id="354" w:name="_Toc385177673"/>
      <w:r>
        <w:t xml:space="preserve">Table </w:t>
      </w:r>
      <w:r w:rsidR="009F5610">
        <w:fldChar w:fldCharType="begin"/>
      </w:r>
      <w:r w:rsidR="009F5610">
        <w:instrText xml:space="preserve"> STYLEREF 1 \s </w:instrText>
      </w:r>
      <w:r w:rsidR="009F5610">
        <w:fldChar w:fldCharType="separate"/>
      </w:r>
      <w:r w:rsidR="000E7A08">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0E7A08">
        <w:rPr>
          <w:noProof/>
        </w:rPr>
        <w:t>2</w:t>
      </w:r>
      <w:r w:rsidR="009F5610">
        <w:fldChar w:fldCharType="end"/>
      </w:r>
      <w:bookmarkEnd w:id="353"/>
      <w:r>
        <w:t xml:space="preserve">: Compare </w:t>
      </w:r>
      <w:r w:rsidRPr="00076E91">
        <w:t>KEGG identifiers annotated by HamFAS, BlastKOALA and KAAS. Numbers in parentheses are the different KOs after filtered by synonymous KOs.</w:t>
      </w:r>
      <w:bookmarkEnd w:id="354"/>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0E7A08" w:rsidRPr="00076E91">
        <w:t xml:space="preserve">Figure </w:t>
      </w:r>
      <w:r w:rsidR="000E7A08">
        <w:rPr>
          <w:noProof/>
        </w:rPr>
        <w:t>5</w:t>
      </w:r>
      <w:r w:rsidR="000E7A08">
        <w:noBreakHyphen/>
      </w:r>
      <w:r w:rsidR="000E7A08">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560D81">
      <w:pPr>
        <w:pStyle w:val="Caption"/>
        <w:spacing w:after="0" w:line="360" w:lineRule="auto"/>
        <w:jc w:val="both"/>
      </w:pPr>
      <w:bookmarkStart w:id="355" w:name="_Ref371841357"/>
      <w:bookmarkStart w:id="356" w:name="_Toc385177640"/>
      <w:r w:rsidRPr="00076E91">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6</w:t>
      </w:r>
      <w:r w:rsidR="00DC6FC3">
        <w:fldChar w:fldCharType="end"/>
      </w:r>
      <w:bookmarkEnd w:id="355"/>
      <w:r w:rsidRPr="00076E91">
        <w:t>: Fraction of proteins annotated by HamFAS, BlastKOALA and KAAS</w:t>
      </w:r>
      <w:bookmarkEnd w:id="356"/>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357" w:name="_Toc385178549"/>
      <w:r w:rsidRPr="003F06CE">
        <w:lastRenderedPageBreak/>
        <w:t>Discussion</w:t>
      </w:r>
      <w:bookmarkEnd w:id="357"/>
    </w:p>
    <w:p w14:paraId="502046C3" w14:textId="7FC1DBB2" w:rsidR="006D12A5" w:rsidRPr="003F06CE" w:rsidRDefault="006D12A5" w:rsidP="00560D81">
      <w:pPr>
        <w:pStyle w:val="Heading3"/>
        <w:jc w:val="both"/>
      </w:pPr>
      <w:bookmarkStart w:id="358" w:name="_Toc385178550"/>
      <w:r w:rsidRPr="003F06CE">
        <w:t>The specificity of HamFAS</w:t>
      </w:r>
      <w:bookmarkEnd w:id="358"/>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359" w:name="_Toc385178551"/>
      <w:r w:rsidRPr="001E3BE3">
        <w:t>The sensitivity of HamFAS</w:t>
      </w:r>
      <w:bookmarkEnd w:id="359"/>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560D81">
      <w:pPr>
        <w:pStyle w:val="Caption"/>
        <w:spacing w:after="0" w:line="360" w:lineRule="auto"/>
        <w:jc w:val="both"/>
      </w:pPr>
      <w:bookmarkStart w:id="360" w:name="_Ref371842424"/>
      <w:bookmarkStart w:id="361" w:name="_Toc385177641"/>
      <w:r w:rsidRPr="00076E91">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7</w:t>
      </w:r>
      <w:r w:rsidR="00DC6FC3">
        <w:fldChar w:fldCharType="end"/>
      </w:r>
      <w:bookmarkEnd w:id="360"/>
      <w:r w:rsidRPr="00076E91">
        <w:t xml:space="preserve">: Length distribution of HamFAS-only proteins and </w:t>
      </w:r>
      <w:r w:rsidR="000935DA">
        <w:t xml:space="preserve">the </w:t>
      </w:r>
      <w:r w:rsidRPr="00076E91">
        <w:t>others</w:t>
      </w:r>
      <w:bookmarkEnd w:id="361"/>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0E7A08" w:rsidRPr="00076E91">
        <w:t xml:space="preserve">Figure </w:t>
      </w:r>
      <w:r w:rsidR="000E7A08">
        <w:rPr>
          <w:noProof/>
        </w:rPr>
        <w:t>5</w:t>
      </w:r>
      <w:r w:rsidR="000E7A08">
        <w:noBreakHyphen/>
      </w:r>
      <w:r w:rsidR="000E7A08">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0E7A08" w:rsidRPr="00076E91">
        <w:t xml:space="preserve">Figure </w:t>
      </w:r>
      <w:r w:rsidR="000E7A08">
        <w:rPr>
          <w:noProof/>
        </w:rPr>
        <w:t>5</w:t>
      </w:r>
      <w:r w:rsidR="000E7A08">
        <w:noBreakHyphen/>
      </w:r>
      <w:r w:rsidR="000E7A08">
        <w:rPr>
          <w:noProof/>
        </w:rPr>
        <w:t>8</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560D81">
      <w:pPr>
        <w:pStyle w:val="Caption"/>
        <w:spacing w:after="0" w:line="360" w:lineRule="auto"/>
        <w:jc w:val="both"/>
      </w:pPr>
      <w:bookmarkStart w:id="362" w:name="_Ref371842426"/>
      <w:bookmarkStart w:id="363" w:name="_Toc385177642"/>
      <w:r w:rsidRPr="00076E91">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8</w:t>
      </w:r>
      <w:r w:rsidR="00DC6FC3">
        <w:fldChar w:fldCharType="end"/>
      </w:r>
      <w:bookmarkEnd w:id="362"/>
      <w:r w:rsidRPr="00076E91">
        <w:t>: Number of Pfam domains distribution of HamFAS-only proteins and</w:t>
      </w:r>
      <w:r w:rsidR="000935DA">
        <w:t xml:space="preserve"> the</w:t>
      </w:r>
      <w:r w:rsidRPr="00076E91">
        <w:t xml:space="preserve"> others</w:t>
      </w:r>
      <w:bookmarkEnd w:id="363"/>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0E7A08">
        <w:t xml:space="preserve">Figure </w:t>
      </w:r>
      <w:r w:rsidR="000E7A08">
        <w:rPr>
          <w:noProof/>
        </w:rPr>
        <w:t>5</w:t>
      </w:r>
      <w:r w:rsidR="000E7A08">
        <w:noBreakHyphen/>
      </w:r>
      <w:r w:rsidR="000E7A08">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560D81">
      <w:pPr>
        <w:pStyle w:val="Caption"/>
        <w:jc w:val="both"/>
        <w:rPr>
          <w:szCs w:val="24"/>
        </w:rPr>
      </w:pPr>
      <w:bookmarkStart w:id="364" w:name="_Ref384436828"/>
      <w:bookmarkStart w:id="365" w:name="_Toc385177643"/>
      <w:r>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9</w:t>
      </w:r>
      <w:r w:rsidR="00DC6FC3">
        <w:fldChar w:fldCharType="end"/>
      </w:r>
      <w:bookmarkEnd w:id="364"/>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365"/>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0E7A08" w:rsidRPr="00076E91">
        <w:t xml:space="preserve">Figure </w:t>
      </w:r>
      <w:r w:rsidR="000E7A08">
        <w:rPr>
          <w:noProof/>
        </w:rPr>
        <w:t>5</w:t>
      </w:r>
      <w:r w:rsidR="000E7A08">
        <w:noBreakHyphen/>
      </w:r>
      <w:r w:rsidR="000E7A08">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lastRenderedPageBreak/>
        <w:drawing>
          <wp:inline distT="0" distB="0" distL="0" distR="0" wp14:anchorId="7AD00146" wp14:editId="4F73996E">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C0A4E46" w14:textId="137BBDA4" w:rsidR="008F5818" w:rsidRPr="00076E91" w:rsidRDefault="008F5818" w:rsidP="00560D81">
      <w:pPr>
        <w:pStyle w:val="Caption"/>
        <w:spacing w:after="0" w:line="360" w:lineRule="auto"/>
        <w:jc w:val="both"/>
      </w:pPr>
      <w:bookmarkStart w:id="366" w:name="_Ref374250297"/>
      <w:bookmarkStart w:id="367" w:name="_Toc385177644"/>
      <w:r w:rsidRPr="00076E91">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10</w:t>
      </w:r>
      <w:r w:rsidR="00DC6FC3">
        <w:fldChar w:fldCharType="end"/>
      </w:r>
      <w:bookmarkEnd w:id="366"/>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367"/>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0E7A08">
        <w:t xml:space="preserve">Table </w:t>
      </w:r>
      <w:r w:rsidR="000E7A08">
        <w:rPr>
          <w:noProof/>
        </w:rPr>
        <w:t>A</w:t>
      </w:r>
      <w:r w:rsidR="000E7A08">
        <w:noBreakHyphen/>
      </w:r>
      <w:r w:rsidR="000E7A08">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0E7A08" w:rsidRPr="00076E91">
        <w:t xml:space="preserve">Figure </w:t>
      </w:r>
      <w:r w:rsidR="000E7A08">
        <w:rPr>
          <w:noProof/>
        </w:rPr>
        <w:t>A</w:t>
      </w:r>
      <w:r w:rsidR="000E7A08">
        <w:noBreakHyphen/>
      </w:r>
      <w:r w:rsidR="000E7A08">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0E7A08" w:rsidRPr="00076E91">
        <w:t xml:space="preserve">Figure </w:t>
      </w:r>
      <w:r w:rsidR="000E7A08">
        <w:rPr>
          <w:noProof/>
        </w:rPr>
        <w:t>A</w:t>
      </w:r>
      <w:r w:rsidR="000E7A08">
        <w:noBreakHyphen/>
      </w:r>
      <w:r w:rsidR="000E7A08">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0E7A08" w:rsidRPr="00076E91">
        <w:t xml:space="preserve">Figure </w:t>
      </w:r>
      <w:r w:rsidR="000E7A08">
        <w:rPr>
          <w:noProof/>
        </w:rPr>
        <w:t>A</w:t>
      </w:r>
      <w:r w:rsidR="000E7A08">
        <w:noBreakHyphen/>
      </w:r>
      <w:r w:rsidR="000E7A08">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 xml:space="preserve">retrieved from Yeast Interactome Project </w:t>
      </w:r>
      <w:r w:rsidR="0002339D" w:rsidRPr="00076E91">
        <w:rPr>
          <w:szCs w:val="24"/>
        </w:rPr>
        <w:lastRenderedPageBreak/>
        <w:t>(http://interactome.dfci.harvard.edu/S_cerevisiae/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560D81">
      <w:pPr>
        <w:pStyle w:val="Caption"/>
        <w:spacing w:after="0" w:line="360" w:lineRule="auto"/>
        <w:jc w:val="both"/>
      </w:pPr>
      <w:bookmarkStart w:id="368" w:name="_Ref374253766"/>
      <w:bookmarkStart w:id="369" w:name="_Toc385177645"/>
      <w:r w:rsidRPr="00076E91">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11</w:t>
      </w:r>
      <w:r w:rsidR="00DC6FC3">
        <w:fldChar w:fldCharType="end"/>
      </w:r>
      <w:bookmarkEnd w:id="368"/>
      <w:r w:rsidRPr="00076E91">
        <w:t>: The PPI degree distribution of 3 protein sets</w:t>
      </w:r>
      <w:bookmarkEnd w:id="369"/>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0E7A08" w:rsidRPr="00076E91">
        <w:t xml:space="preserve">Figure </w:t>
      </w:r>
      <w:r w:rsidR="000E7A08">
        <w:rPr>
          <w:noProof/>
        </w:rPr>
        <w:t>5</w:t>
      </w:r>
      <w:r w:rsidR="000E7A08">
        <w:noBreakHyphen/>
      </w:r>
      <w:r w:rsidR="000E7A08">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560D81">
      <w:pPr>
        <w:pStyle w:val="Caption"/>
        <w:spacing w:after="0" w:line="360" w:lineRule="auto"/>
        <w:jc w:val="both"/>
        <w:rPr>
          <w:rStyle w:val="IntenseEmphasis"/>
          <w:b/>
          <w:i w:val="0"/>
        </w:rPr>
      </w:pPr>
      <w:bookmarkStart w:id="370" w:name="_Ref374264459"/>
      <w:bookmarkStart w:id="371" w:name="_Toc385177646"/>
      <w:r w:rsidRPr="00076E91">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12</w:t>
      </w:r>
      <w:r w:rsidR="00DC6FC3">
        <w:fldChar w:fldCharType="end"/>
      </w:r>
      <w:bookmarkEnd w:id="370"/>
      <w:r w:rsidRPr="00076E91">
        <w:t>: Distribution of the number of pathways in which annotated KOs are involved</w:t>
      </w:r>
      <w:bookmarkEnd w:id="371"/>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0E7A08" w:rsidRPr="00076E91">
        <w:t xml:space="preserve">Figure </w:t>
      </w:r>
      <w:r w:rsidR="000E7A08">
        <w:rPr>
          <w:noProof/>
        </w:rPr>
        <w:t>5</w:t>
      </w:r>
      <w:r w:rsidR="000E7A08">
        <w:noBreakHyphen/>
      </w:r>
      <w:r w:rsidR="000E7A08">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0E7A08" w:rsidRPr="00076E91">
        <w:t xml:space="preserve">Figure </w:t>
      </w:r>
      <w:r w:rsidR="000E7A08">
        <w:rPr>
          <w:noProof/>
        </w:rPr>
        <w:t>5</w:t>
      </w:r>
      <w:r w:rsidR="000E7A08">
        <w:noBreakHyphen/>
      </w:r>
      <w:r w:rsidR="000E7A08">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0E7A08">
        <w:t xml:space="preserve">Figure </w:t>
      </w:r>
      <w:r w:rsidR="000E7A08">
        <w:rPr>
          <w:noProof/>
        </w:rPr>
        <w:t>A</w:t>
      </w:r>
      <w:r w:rsidR="000E7A08">
        <w:noBreakHyphen/>
      </w:r>
      <w:r w:rsidR="000E7A08">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0E7A08">
        <w:t xml:space="preserve">Figure </w:t>
      </w:r>
      <w:r w:rsidR="000E7A08">
        <w:rPr>
          <w:noProof/>
        </w:rPr>
        <w:t>A</w:t>
      </w:r>
      <w:r w:rsidR="000E7A08">
        <w:noBreakHyphen/>
      </w:r>
      <w:r w:rsidR="000E7A08">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0E7A08">
        <w:t xml:space="preserve">Figure </w:t>
      </w:r>
      <w:r w:rsidR="000E7A08">
        <w:rPr>
          <w:noProof/>
        </w:rPr>
        <w:t>A</w:t>
      </w:r>
      <w:r w:rsidR="000E7A08">
        <w:noBreakHyphen/>
      </w:r>
      <w:r w:rsidR="000E7A08">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0E7A08">
        <w:t xml:space="preserve">Figure </w:t>
      </w:r>
      <w:r w:rsidR="000E7A08">
        <w:rPr>
          <w:noProof/>
        </w:rPr>
        <w:t>A</w:t>
      </w:r>
      <w:r w:rsidR="000E7A08">
        <w:noBreakHyphen/>
      </w:r>
      <w:r w:rsidR="000E7A08">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8">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560D81">
      <w:pPr>
        <w:pStyle w:val="Caption"/>
        <w:spacing w:after="0" w:line="360" w:lineRule="auto"/>
        <w:jc w:val="both"/>
      </w:pPr>
      <w:bookmarkStart w:id="372" w:name="_Ref371843960"/>
      <w:bookmarkStart w:id="373" w:name="_Toc385177647"/>
      <w:r w:rsidRPr="00076E91">
        <w:t xml:space="preserve">Figure </w:t>
      </w:r>
      <w:r w:rsidR="00DC6FC3">
        <w:fldChar w:fldCharType="begin"/>
      </w:r>
      <w:r w:rsidR="00DC6FC3">
        <w:instrText xml:space="preserve"> STYLEREF 1 \s </w:instrText>
      </w:r>
      <w:r w:rsidR="00DC6FC3">
        <w:fldChar w:fldCharType="separate"/>
      </w:r>
      <w:r w:rsidR="000E7A08">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13</w:t>
      </w:r>
      <w:r w:rsidR="00DC6FC3">
        <w:fldChar w:fldCharType="end"/>
      </w:r>
      <w:bookmarkEnd w:id="372"/>
      <w:r w:rsidRPr="00076E91">
        <w:t>: The numbers of HamFAS-only KOs distributed into different pathway categories</w:t>
      </w:r>
      <w:bookmarkEnd w:id="373"/>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374" w:name="_Toc385178552"/>
      <w:r w:rsidRPr="001E3BE3">
        <w:t>Conclusion</w:t>
      </w:r>
      <w:bookmarkEnd w:id="374"/>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w:t>
      </w:r>
      <w:r w:rsidR="005834C1">
        <w:rPr>
          <w:szCs w:val="24"/>
        </w:rPr>
        <w:lastRenderedPageBreak/>
        <w:t xml:space="preserve">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375" w:name="_Toc385178553"/>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375"/>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376" w:name="_Toc385178554"/>
      <w:r w:rsidRPr="00ED70D1">
        <w:t>Introduction</w:t>
      </w:r>
      <w:bookmarkEnd w:id="376"/>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377" w:name="_Toc385178555"/>
      <w:r w:rsidRPr="00ED70D1">
        <w:t>Methods</w:t>
      </w:r>
      <w:bookmarkEnd w:id="377"/>
    </w:p>
    <w:p w14:paraId="323AA48B" w14:textId="0EC7438A" w:rsidR="004972DD" w:rsidRDefault="004972DD" w:rsidP="00560D81">
      <w:pPr>
        <w:pStyle w:val="Heading3"/>
        <w:jc w:val="both"/>
      </w:pPr>
      <w:bookmarkStart w:id="378" w:name="_Toc385178556"/>
      <w:r w:rsidRPr="00ED70D1">
        <w:t>KEGG Orthology annotation</w:t>
      </w:r>
      <w:bookmarkEnd w:id="378"/>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0E7A08">
        <w:t xml:space="preserve">Table </w:t>
      </w:r>
      <w:r w:rsidR="000E7A08">
        <w:rPr>
          <w:noProof/>
        </w:rPr>
        <w:t>A</w:t>
      </w:r>
      <w:r w:rsidR="000E7A08">
        <w:noBreakHyphen/>
      </w:r>
      <w:r w:rsidR="000E7A08">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379" w:name="_Toc385178557"/>
      <w:r w:rsidRPr="00ED70D1">
        <w:t>Metabolic pathway analysis</w:t>
      </w:r>
      <w:bookmarkEnd w:id="379"/>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380" w:name="_Toc385178558"/>
      <w:r w:rsidRPr="00ED70D1">
        <w:lastRenderedPageBreak/>
        <w:t>Results</w:t>
      </w:r>
      <w:bookmarkEnd w:id="380"/>
    </w:p>
    <w:p w14:paraId="30D5A3EF" w14:textId="0EFEC44B" w:rsidR="00823CB2" w:rsidRPr="00ED70D1" w:rsidRDefault="00823CB2" w:rsidP="00560D81">
      <w:pPr>
        <w:pStyle w:val="Heading3"/>
        <w:jc w:val="both"/>
      </w:pPr>
      <w:bookmarkStart w:id="381" w:name="_Toc385178559"/>
      <w:r w:rsidRPr="00ED70D1">
        <w:t>KO annotation for microsporidian LCA proteins</w:t>
      </w:r>
      <w:bookmarkEnd w:id="381"/>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560D81">
      <w:pPr>
        <w:pStyle w:val="Caption"/>
        <w:spacing w:after="0" w:line="360" w:lineRule="auto"/>
        <w:jc w:val="both"/>
      </w:pPr>
      <w:bookmarkStart w:id="382" w:name="_Ref383262809"/>
      <w:bookmarkStart w:id="383" w:name="_Toc385177648"/>
      <w:r w:rsidRPr="00076E91">
        <w:t xml:space="preserve">Figure </w:t>
      </w:r>
      <w:r w:rsidR="00DC6FC3">
        <w:fldChar w:fldCharType="begin"/>
      </w:r>
      <w:r w:rsidR="00DC6FC3">
        <w:instrText xml:space="preserve"> STYLEREF 1 \s </w:instrText>
      </w:r>
      <w:r w:rsidR="00DC6FC3">
        <w:fldChar w:fldCharType="separate"/>
      </w:r>
      <w:r w:rsidR="000E7A08">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w:t>
      </w:r>
      <w:r w:rsidR="00DC6FC3">
        <w:fldChar w:fldCharType="end"/>
      </w:r>
      <w:bookmarkEnd w:id="382"/>
      <w:r w:rsidRPr="00076E91">
        <w:t xml:space="preserve">: Distribution of FAS scores and patristic distances of KO-annotated microsporidian </w:t>
      </w:r>
      <w:r w:rsidR="000975BB" w:rsidRPr="00076E91">
        <w:t>LCA</w:t>
      </w:r>
      <w:r w:rsidRPr="00076E91">
        <w:t xml:space="preserve"> proteins.</w:t>
      </w:r>
      <w:bookmarkEnd w:id="383"/>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0E7A08" w:rsidRPr="00076E91">
        <w:t xml:space="preserve">Figure </w:t>
      </w:r>
      <w:r w:rsidR="000E7A08">
        <w:rPr>
          <w:noProof/>
        </w:rPr>
        <w:t>6</w:t>
      </w:r>
      <w:r w:rsidR="000E7A08">
        <w:noBreakHyphen/>
      </w:r>
      <w:r w:rsidR="000E7A08">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384" w:name="_Toc385178560"/>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384"/>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0">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560D81">
      <w:pPr>
        <w:pStyle w:val="Caption"/>
        <w:spacing w:after="0" w:line="360" w:lineRule="auto"/>
        <w:jc w:val="both"/>
      </w:pPr>
      <w:bookmarkStart w:id="385" w:name="_Ref381618468"/>
      <w:bookmarkStart w:id="386" w:name="_Toc385177649"/>
      <w:r w:rsidRPr="00076E91">
        <w:t xml:space="preserve">Figure </w:t>
      </w:r>
      <w:r w:rsidR="00DC6FC3">
        <w:fldChar w:fldCharType="begin"/>
      </w:r>
      <w:r w:rsidR="00DC6FC3">
        <w:instrText xml:space="preserve"> STYLEREF 1 \s </w:instrText>
      </w:r>
      <w:r w:rsidR="00DC6FC3">
        <w:fldChar w:fldCharType="separate"/>
      </w:r>
      <w:r w:rsidR="000E7A08">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2</w:t>
      </w:r>
      <w:r w:rsidR="00DC6FC3">
        <w:fldChar w:fldCharType="end"/>
      </w:r>
      <w:bookmarkEnd w:id="385"/>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386"/>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0E7A08" w:rsidRPr="00076E91">
        <w:t xml:space="preserve">Figure </w:t>
      </w:r>
      <w:r w:rsidR="000E7A08">
        <w:rPr>
          <w:noProof/>
        </w:rPr>
        <w:t>6</w:t>
      </w:r>
      <w:r w:rsidR="000E7A08">
        <w:noBreakHyphen/>
      </w:r>
      <w:r w:rsidR="000E7A08">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0E7A08" w:rsidRPr="00076E91">
        <w:t xml:space="preserve">Figure </w:t>
      </w:r>
      <w:r w:rsidR="000E7A08">
        <w:rPr>
          <w:noProof/>
        </w:rPr>
        <w:t>A</w:t>
      </w:r>
      <w:r w:rsidR="000E7A08">
        <w:noBreakHyphen/>
      </w:r>
      <w:r w:rsidR="000E7A08">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1">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560D81">
      <w:pPr>
        <w:pStyle w:val="Caption"/>
        <w:jc w:val="both"/>
        <w:rPr>
          <w:szCs w:val="24"/>
        </w:rPr>
      </w:pPr>
      <w:bookmarkStart w:id="387" w:name="_Ref384219482"/>
      <w:bookmarkStart w:id="388" w:name="_Toc385177650"/>
      <w:r>
        <w:t xml:space="preserve">Figure </w:t>
      </w:r>
      <w:r w:rsidR="00DC6FC3">
        <w:fldChar w:fldCharType="begin"/>
      </w:r>
      <w:r w:rsidR="00DC6FC3">
        <w:instrText xml:space="preserve"> STYLEREF 1 \s </w:instrText>
      </w:r>
      <w:r w:rsidR="00DC6FC3">
        <w:fldChar w:fldCharType="separate"/>
      </w:r>
      <w:r w:rsidR="000E7A08">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3</w:t>
      </w:r>
      <w:r w:rsidR="00DC6FC3">
        <w:fldChar w:fldCharType="end"/>
      </w:r>
      <w:bookmarkEnd w:id="387"/>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388"/>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0E7A08">
        <w:t xml:space="preserve">Figure </w:t>
      </w:r>
      <w:r w:rsidR="000E7A08">
        <w:rPr>
          <w:noProof/>
        </w:rPr>
        <w:t>6</w:t>
      </w:r>
      <w:r w:rsidR="000E7A08">
        <w:noBreakHyphen/>
      </w:r>
      <w:r w:rsidR="000E7A08">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0E7A08">
        <w:t xml:space="preserve">Figure </w:t>
      </w:r>
      <w:r w:rsidR="000E7A08">
        <w:rPr>
          <w:noProof/>
        </w:rPr>
        <w:t>6</w:t>
      </w:r>
      <w:r w:rsidR="000E7A08">
        <w:noBreakHyphen/>
      </w:r>
      <w:r w:rsidR="000E7A08">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2">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0B07D78C" w:rsidR="0046335D" w:rsidRDefault="008838B6" w:rsidP="00560D81">
      <w:pPr>
        <w:pStyle w:val="Caption"/>
        <w:jc w:val="both"/>
        <w:rPr>
          <w:szCs w:val="24"/>
        </w:rPr>
      </w:pPr>
      <w:bookmarkStart w:id="389" w:name="_Ref384219574"/>
      <w:bookmarkStart w:id="390" w:name="_Toc385177651"/>
      <w:r>
        <w:t xml:space="preserve">Figure </w:t>
      </w:r>
      <w:r w:rsidR="00DC6FC3">
        <w:fldChar w:fldCharType="begin"/>
      </w:r>
      <w:r w:rsidR="00DC6FC3">
        <w:instrText xml:space="preserve"> STYLEREF 1 \s </w:instrText>
      </w:r>
      <w:r w:rsidR="00DC6FC3">
        <w:fldChar w:fldCharType="separate"/>
      </w:r>
      <w:r w:rsidR="000E7A08">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4</w:t>
      </w:r>
      <w:r w:rsidR="00DC6FC3">
        <w:fldChar w:fldCharType="end"/>
      </w:r>
      <w:bookmarkEnd w:id="38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390"/>
    </w:p>
    <w:p w14:paraId="1FD3C11D" w14:textId="0B18E0DD" w:rsidR="000E1076" w:rsidRPr="00ED70D1" w:rsidRDefault="001C28A5" w:rsidP="00560D81">
      <w:pPr>
        <w:pStyle w:val="Heading3"/>
        <w:jc w:val="both"/>
      </w:pPr>
      <w:bookmarkStart w:id="391" w:name="_Toc385178561"/>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391"/>
    </w:p>
    <w:p w14:paraId="4DDC30FE" w14:textId="52A27B91"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w:t>
      </w:r>
      <w:r w:rsidRPr="00076E91">
        <w:rPr>
          <w:szCs w:val="24"/>
        </w:rPr>
        <w:lastRenderedPageBreak/>
        <w:t xml:space="preserve">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0E7A08">
        <w:t xml:space="preserve">Table </w:t>
      </w:r>
      <w:r w:rsidR="000E7A08">
        <w:rPr>
          <w:noProof/>
        </w:rPr>
        <w:t>A</w:t>
      </w:r>
      <w:r w:rsidR="000E7A08">
        <w:noBreakHyphen/>
      </w:r>
      <w:r w:rsidR="000E7A08">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0E7A08" w:rsidRPr="00076E91">
        <w:t xml:space="preserve">Figure </w:t>
      </w:r>
      <w:r w:rsidR="000E7A08">
        <w:rPr>
          <w:noProof/>
        </w:rPr>
        <w:t>6</w:t>
      </w:r>
      <w:r w:rsidR="000E7A08">
        <w:noBreakHyphen/>
      </w:r>
      <w:r w:rsidR="000E7A08">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46CAC688" w:rsidR="00A21626" w:rsidRPr="0033169A" w:rsidRDefault="004E1AA9" w:rsidP="00560D81">
      <w:pPr>
        <w:pStyle w:val="Caption"/>
        <w:spacing w:after="0" w:line="360" w:lineRule="auto"/>
        <w:jc w:val="both"/>
      </w:pPr>
      <w:bookmarkStart w:id="392" w:name="_Ref381890854"/>
      <w:bookmarkStart w:id="393" w:name="_Toc385177652"/>
      <w:r w:rsidRPr="00076E91">
        <w:t xml:space="preserve">Figure </w:t>
      </w:r>
      <w:r w:rsidR="00DC6FC3">
        <w:fldChar w:fldCharType="begin"/>
      </w:r>
      <w:r w:rsidR="00DC6FC3">
        <w:instrText xml:space="preserve"> STYLEREF 1 \s </w:instrText>
      </w:r>
      <w:r w:rsidR="00DC6FC3">
        <w:fldChar w:fldCharType="separate"/>
      </w:r>
      <w:r w:rsidR="000E7A08">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5</w:t>
      </w:r>
      <w:r w:rsidR="00DC6FC3">
        <w:fldChar w:fldCharType="end"/>
      </w:r>
      <w:bookmarkEnd w:id="392"/>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393"/>
    </w:p>
    <w:p w14:paraId="6949B344" w14:textId="4D2F4BF6" w:rsidR="008421CC" w:rsidRPr="00ED70D1" w:rsidRDefault="00AC7AFF" w:rsidP="00560D81">
      <w:pPr>
        <w:pStyle w:val="Heading3"/>
        <w:jc w:val="both"/>
      </w:pPr>
      <w:bookmarkStart w:id="394" w:name="_Toc385178562"/>
      <w:r w:rsidRPr="00ED70D1">
        <w:t xml:space="preserve">The </w:t>
      </w:r>
      <w:r w:rsidR="00AE2957" w:rsidRPr="00ED70D1">
        <w:t xml:space="preserve">lack </w:t>
      </w:r>
      <w:r w:rsidR="00326F23" w:rsidRPr="00ED70D1">
        <w:t>of TCA cycle and its replacement</w:t>
      </w:r>
      <w:bookmarkEnd w:id="394"/>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 xml:space="preserve">(Méténier and Vivarès 2001; Keeling 2009; </w:t>
      </w:r>
      <w:r w:rsidR="00E24E14">
        <w:rPr>
          <w:noProof/>
          <w:szCs w:val="24"/>
        </w:rPr>
        <w:lastRenderedPageBreak/>
        <w:t>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0E7A08" w:rsidRPr="00076E91">
        <w:t xml:space="preserve">Table </w:t>
      </w:r>
      <w:r w:rsidR="000E7A08">
        <w:rPr>
          <w:noProof/>
        </w:rPr>
        <w:t>6</w:t>
      </w:r>
      <w:r w:rsidR="000E7A08">
        <w:noBreakHyphen/>
      </w:r>
      <w:r w:rsidR="000E7A08">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395" w:name="_Ref382643410"/>
      <w:bookmarkStart w:id="396" w:name="_Toc385177674"/>
      <w:r w:rsidRPr="00076E91">
        <w:t xml:space="preserve">Table </w:t>
      </w:r>
      <w:r w:rsidR="009F5610">
        <w:fldChar w:fldCharType="begin"/>
      </w:r>
      <w:r w:rsidR="009F5610">
        <w:instrText xml:space="preserve"> STYLEREF 1 \s </w:instrText>
      </w:r>
      <w:r w:rsidR="009F5610">
        <w:fldChar w:fldCharType="separate"/>
      </w:r>
      <w:r w:rsidR="000E7A08">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0E7A08">
        <w:rPr>
          <w:noProof/>
        </w:rPr>
        <w:t>1</w:t>
      </w:r>
      <w:r w:rsidR="009F5610">
        <w:fldChar w:fldCharType="end"/>
      </w:r>
      <w:bookmarkEnd w:id="395"/>
      <w:r w:rsidRPr="00076E91">
        <w:t xml:space="preserve">: Microsporidian </w:t>
      </w:r>
      <w:r w:rsidR="000975BB" w:rsidRPr="00076E91">
        <w:t>LCA</w:t>
      </w:r>
      <w:r w:rsidRPr="00076E91">
        <w:t xml:space="preserve"> MFS and ABC transporters.</w:t>
      </w:r>
      <w:bookmarkEnd w:id="396"/>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397" w:name="_Toc385178563"/>
      <w:r w:rsidRPr="00ED70D1">
        <w:t>The microsporidian LCA's carbohydrate metabolism</w:t>
      </w:r>
      <w:bookmarkEnd w:id="397"/>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 xml:space="preserve">(Vandermeer and </w:t>
      </w:r>
      <w:r w:rsidR="002E153D">
        <w:rPr>
          <w:noProof/>
          <w:szCs w:val="24"/>
        </w:rPr>
        <w:lastRenderedPageBreak/>
        <w:t>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0E7A08">
        <w:t xml:space="preserve">Table </w:t>
      </w:r>
      <w:r w:rsidR="000E7A08">
        <w:rPr>
          <w:noProof/>
        </w:rPr>
        <w:t>A</w:t>
      </w:r>
      <w:r w:rsidR="000E7A08">
        <w:noBreakHyphen/>
      </w:r>
      <w:r w:rsidR="000E7A08">
        <w:rPr>
          <w:noProof/>
        </w:rPr>
        <w:t>8</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0E7A08">
        <w:t xml:space="preserve">Figure </w:t>
      </w:r>
      <w:r w:rsidR="000E7A08">
        <w:rPr>
          <w:noProof/>
        </w:rPr>
        <w:t>6</w:t>
      </w:r>
      <w:r w:rsidR="000E7A08">
        <w:noBreakHyphen/>
      </w:r>
      <w:r w:rsidR="000E7A08">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4">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560D81">
      <w:pPr>
        <w:pStyle w:val="Caption"/>
        <w:jc w:val="both"/>
        <w:rPr>
          <w:szCs w:val="24"/>
        </w:rPr>
      </w:pPr>
      <w:bookmarkStart w:id="398" w:name="_Ref384229265"/>
      <w:bookmarkStart w:id="399" w:name="_Toc385177653"/>
      <w:r>
        <w:t xml:space="preserve">Figure </w:t>
      </w:r>
      <w:r w:rsidR="00DC6FC3">
        <w:fldChar w:fldCharType="begin"/>
      </w:r>
      <w:r w:rsidR="00DC6FC3">
        <w:instrText xml:space="preserve"> STYLEREF 1 \s </w:instrText>
      </w:r>
      <w:r w:rsidR="00DC6FC3">
        <w:fldChar w:fldCharType="separate"/>
      </w:r>
      <w:r w:rsidR="000E7A08">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6</w:t>
      </w:r>
      <w:r w:rsidR="00DC6FC3">
        <w:fldChar w:fldCharType="end"/>
      </w:r>
      <w:bookmarkEnd w:id="398"/>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399"/>
    </w:p>
    <w:p w14:paraId="58BB47DE" w14:textId="4AD5BCAE" w:rsidR="00DA0BDA" w:rsidRPr="00ED70D1" w:rsidRDefault="00E132E6" w:rsidP="00560D81">
      <w:pPr>
        <w:pStyle w:val="Heading3"/>
        <w:jc w:val="both"/>
      </w:pPr>
      <w:bookmarkStart w:id="400" w:name="_Toc385178564"/>
      <w:r w:rsidRPr="00ED70D1">
        <w:t>The</w:t>
      </w:r>
      <w:r w:rsidR="000E4C2C" w:rsidRPr="00ED70D1">
        <w:t xml:space="preserve"> inability of nucleotide production in microsporidia</w:t>
      </w:r>
      <w:bookmarkEnd w:id="400"/>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w:t>
      </w:r>
      <w:r w:rsidR="002D056A" w:rsidRPr="00076E91">
        <w:rPr>
          <w:szCs w:val="24"/>
        </w:rPr>
        <w:lastRenderedPageBreak/>
        <w:t>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0E7A08">
        <w:t xml:space="preserve">Figure </w:t>
      </w:r>
      <w:r w:rsidR="000E7A08">
        <w:rPr>
          <w:noProof/>
        </w:rPr>
        <w:t>6</w:t>
      </w:r>
      <w:r w:rsidR="000E7A08">
        <w:noBreakHyphen/>
      </w:r>
      <w:r w:rsidR="000E7A08">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5">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54F41710" w:rsidR="001772E1" w:rsidRPr="00076E91" w:rsidRDefault="00B15988" w:rsidP="00560D81">
      <w:pPr>
        <w:pStyle w:val="Caption"/>
        <w:jc w:val="both"/>
        <w:rPr>
          <w:szCs w:val="24"/>
        </w:rPr>
      </w:pPr>
      <w:bookmarkStart w:id="401" w:name="_Ref384375467"/>
      <w:bookmarkStart w:id="402" w:name="_Toc385177654"/>
      <w:r>
        <w:t xml:space="preserve">Figure </w:t>
      </w:r>
      <w:r w:rsidR="00DC6FC3">
        <w:fldChar w:fldCharType="begin"/>
      </w:r>
      <w:r w:rsidR="00DC6FC3">
        <w:instrText xml:space="preserve"> STYLEREF 1 \s </w:instrText>
      </w:r>
      <w:r w:rsidR="00DC6FC3">
        <w:fldChar w:fldCharType="separate"/>
      </w:r>
      <w:r w:rsidR="000E7A08">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7</w:t>
      </w:r>
      <w:r w:rsidR="00DC6FC3">
        <w:fldChar w:fldCharType="end"/>
      </w:r>
      <w:bookmarkEnd w:id="401"/>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402"/>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0E7A08">
        <w:t xml:space="preserve">Table </w:t>
      </w:r>
      <w:r w:rsidR="000E7A08">
        <w:rPr>
          <w:noProof/>
        </w:rPr>
        <w:t>A</w:t>
      </w:r>
      <w:r w:rsidR="000E7A08">
        <w:noBreakHyphen/>
      </w:r>
      <w:r w:rsidR="000E7A08">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lastRenderedPageBreak/>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560D81">
      <w:pPr>
        <w:pStyle w:val="Caption"/>
        <w:spacing w:after="0" w:line="360" w:lineRule="auto"/>
        <w:jc w:val="both"/>
      </w:pPr>
      <w:bookmarkStart w:id="403" w:name="_Ref382669565"/>
      <w:bookmarkStart w:id="404" w:name="_Toc385177655"/>
      <w:r w:rsidRPr="00076E91">
        <w:t xml:space="preserve">Figure </w:t>
      </w:r>
      <w:r w:rsidR="00DC6FC3">
        <w:fldChar w:fldCharType="begin"/>
      </w:r>
      <w:r w:rsidR="00DC6FC3">
        <w:instrText xml:space="preserve"> STYLEREF 1 \s </w:instrText>
      </w:r>
      <w:r w:rsidR="00DC6FC3">
        <w:fldChar w:fldCharType="separate"/>
      </w:r>
      <w:r w:rsidR="000E7A08">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8</w:t>
      </w:r>
      <w:r w:rsidR="00DC6FC3">
        <w:fldChar w:fldCharType="end"/>
      </w:r>
      <w:bookmarkEnd w:id="403"/>
      <w:r w:rsidRPr="00076E91">
        <w:t xml:space="preserve">: Phylogenetic profile of 3 </w:t>
      </w:r>
      <w:r w:rsidR="000975BB" w:rsidRPr="00076E91">
        <w:t>microsporidian LCA</w:t>
      </w:r>
      <w:r w:rsidRPr="00076E91">
        <w:t xml:space="preserve"> NTT proteins</w:t>
      </w:r>
      <w:bookmarkEnd w:id="404"/>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0E7A08" w:rsidRPr="00076E91">
        <w:t xml:space="preserve">Figure </w:t>
      </w:r>
      <w:r w:rsidR="000E7A08">
        <w:rPr>
          <w:noProof/>
        </w:rPr>
        <w:t>6</w:t>
      </w:r>
      <w:r w:rsidR="000E7A08">
        <w:noBreakHyphen/>
      </w:r>
      <w:r w:rsidR="000E7A08">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0E7A08" w:rsidRPr="00076E91">
        <w:t xml:space="preserve">Figure </w:t>
      </w:r>
      <w:r w:rsidR="000E7A08">
        <w:rPr>
          <w:noProof/>
        </w:rPr>
        <w:t>6</w:t>
      </w:r>
      <w:r w:rsidR="000E7A08">
        <w:noBreakHyphen/>
      </w:r>
      <w:r w:rsidR="000E7A08">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7">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0855E2ED" w:rsidR="00FF0408" w:rsidRPr="00076E91" w:rsidRDefault="00FF0408" w:rsidP="00560D81">
      <w:pPr>
        <w:pStyle w:val="Caption"/>
        <w:spacing w:after="0" w:line="360" w:lineRule="auto"/>
        <w:jc w:val="both"/>
      </w:pPr>
      <w:bookmarkStart w:id="405" w:name="_Ref382670116"/>
      <w:bookmarkStart w:id="406" w:name="_Toc385177656"/>
      <w:r w:rsidRPr="00076E91">
        <w:t xml:space="preserve">Figure </w:t>
      </w:r>
      <w:r w:rsidR="00DC6FC3">
        <w:fldChar w:fldCharType="begin"/>
      </w:r>
      <w:r w:rsidR="00DC6FC3">
        <w:instrText xml:space="preserve"> STYLEREF 1 \s </w:instrText>
      </w:r>
      <w:r w:rsidR="00DC6FC3">
        <w:fldChar w:fldCharType="separate"/>
      </w:r>
      <w:r w:rsidR="000E7A08">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9</w:t>
      </w:r>
      <w:r w:rsidR="00DC6FC3">
        <w:fldChar w:fldCharType="end"/>
      </w:r>
      <w:bookmarkEnd w:id="40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406"/>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407" w:name="_Toc385178565"/>
      <w:r w:rsidRPr="00ED70D1">
        <w:lastRenderedPageBreak/>
        <w:t>Discussion</w:t>
      </w:r>
      <w:bookmarkEnd w:id="407"/>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0E7A08" w:rsidRPr="00076E91">
        <w:t xml:space="preserve">Figure </w:t>
      </w:r>
      <w:r w:rsidR="000E7A08">
        <w:rPr>
          <w:noProof/>
        </w:rPr>
        <w:t>A</w:t>
      </w:r>
      <w:r w:rsidR="000E7A08">
        <w:noBreakHyphen/>
      </w:r>
      <w:r w:rsidR="000E7A08">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0E7A08">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408" w:name="_Toc385178566"/>
      <w:r w:rsidRPr="00ED70D1">
        <w:lastRenderedPageBreak/>
        <w:t>Conclusion</w:t>
      </w:r>
      <w:bookmarkEnd w:id="408"/>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0E7A08">
        <w:t xml:space="preserve">Figure </w:t>
      </w:r>
      <w:r w:rsidR="000E7A08">
        <w:rPr>
          <w:noProof/>
        </w:rPr>
        <w:t>6</w:t>
      </w:r>
      <w:r w:rsidR="000E7A08">
        <w:noBreakHyphen/>
      </w:r>
      <w:r w:rsidR="000E7A08">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0E7A08">
        <w:t xml:space="preserve">Figure </w:t>
      </w:r>
      <w:r w:rsidR="000E7A08">
        <w:rPr>
          <w:noProof/>
        </w:rPr>
        <w:t>A</w:t>
      </w:r>
      <w:r w:rsidR="000E7A08">
        <w:noBreakHyphen/>
      </w:r>
      <w:r w:rsidR="000E7A08">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0E7A08">
        <w:t xml:space="preserve">Figure </w:t>
      </w:r>
      <w:r w:rsidR="000E7A08">
        <w:rPr>
          <w:noProof/>
        </w:rPr>
        <w:t>A</w:t>
      </w:r>
      <w:r w:rsidR="000E7A08">
        <w:noBreakHyphen/>
      </w:r>
      <w:r w:rsidR="000E7A08">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0E7A08">
        <w:t xml:space="preserve">Figure </w:t>
      </w:r>
      <w:r w:rsidR="000E7A08">
        <w:rPr>
          <w:noProof/>
        </w:rPr>
        <w:t>6</w:t>
      </w:r>
      <w:r w:rsidR="000E7A08">
        <w:noBreakHyphen/>
      </w:r>
      <w:r w:rsidR="000E7A08">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0E7A08">
        <w:t xml:space="preserve">Figure </w:t>
      </w:r>
      <w:r w:rsidR="000E7A08">
        <w:rPr>
          <w:noProof/>
        </w:rPr>
        <w:t>A</w:t>
      </w:r>
      <w:r w:rsidR="000E7A08">
        <w:noBreakHyphen/>
      </w:r>
      <w:r w:rsidR="000E7A08">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0E7A08">
        <w:t xml:space="preserve">Figure </w:t>
      </w:r>
      <w:r w:rsidR="000E7A08">
        <w:rPr>
          <w:noProof/>
        </w:rPr>
        <w:t>A</w:t>
      </w:r>
      <w:r w:rsidR="000E7A08">
        <w:noBreakHyphen/>
      </w:r>
      <w:r w:rsidR="000E7A08">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0E7A08">
        <w:t xml:space="preserve">Figure </w:t>
      </w:r>
      <w:r w:rsidR="000E7A08">
        <w:rPr>
          <w:noProof/>
        </w:rPr>
        <w:t>A</w:t>
      </w:r>
      <w:r w:rsidR="000E7A08">
        <w:noBreakHyphen/>
      </w:r>
      <w:r w:rsidR="000E7A08">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409" w:name="_Toc385178567"/>
      <w:r w:rsidRPr="00C14AE6">
        <w:lastRenderedPageBreak/>
        <w:t>Discussion &amp; Outlook</w:t>
      </w:r>
      <w:bookmarkEnd w:id="409"/>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410" w:name="_Toc385178568"/>
      <w:r w:rsidRPr="00C14AE6">
        <w:t>Microsporidia</w:t>
      </w:r>
      <w:r w:rsidR="00CE1876" w:rsidRPr="00C14AE6">
        <w:t xml:space="preserve"> evolutionary history and their fungal related origin</w:t>
      </w:r>
      <w:bookmarkEnd w:id="410"/>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411" w:name="_Toc385178569"/>
      <w:r w:rsidRPr="00C14AE6">
        <w:t>Methodology for phylogenetic profiling and functional annotation</w:t>
      </w:r>
      <w:bookmarkEnd w:id="411"/>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412" w:name="_Toc385178570"/>
      <w:r>
        <w:t>PhyloProfile</w:t>
      </w:r>
      <w:bookmarkEnd w:id="412"/>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413" w:name="_Toc385178571"/>
      <w:r>
        <w:t>HamFAS</w:t>
      </w:r>
      <w:bookmarkEnd w:id="413"/>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414" w:name="_Toc385178572"/>
      <w:r>
        <w:lastRenderedPageBreak/>
        <w:t>References</w:t>
      </w:r>
      <w:bookmarkEnd w:id="414"/>
    </w:p>
    <w:p w14:paraId="2A5D6790" w14:textId="77777777" w:rsidR="00785690" w:rsidRPr="00785690" w:rsidRDefault="00785690" w:rsidP="000448FA">
      <w:pPr>
        <w:jc w:val="both"/>
      </w:pPr>
    </w:p>
    <w:p w14:paraId="1876EAF7" w14:textId="77777777" w:rsidR="00A84B05" w:rsidRPr="00A84B05" w:rsidRDefault="00785690" w:rsidP="00A84B05">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84B05" w:rsidRPr="00A84B05">
        <w:rPr>
          <w:noProof/>
        </w:rPr>
        <w:t xml:space="preserve">Abascal, Federico, Rafael Zardoya, and David Posada. 2005. "ProtTest: Selection of best-fit models of protein evolution."  </w:t>
      </w:r>
      <w:r w:rsidR="00A84B05" w:rsidRPr="00A84B05">
        <w:rPr>
          <w:i/>
          <w:noProof/>
        </w:rPr>
        <w:t>Bioinformatics</w:t>
      </w:r>
      <w:r w:rsidR="00A84B05" w:rsidRPr="00A84B05">
        <w:rPr>
          <w:noProof/>
        </w:rPr>
        <w:t xml:space="preserve"> 21:2104-2105. doi: 10.1093/bioinformatics/bti263.</w:t>
      </w:r>
    </w:p>
    <w:p w14:paraId="4F1F84B8" w14:textId="77777777" w:rsidR="00A84B05" w:rsidRPr="00A84B05" w:rsidRDefault="00A84B05" w:rsidP="00A84B05">
      <w:pPr>
        <w:pStyle w:val="EndNoteBibliography"/>
        <w:spacing w:after="0"/>
        <w:ind w:left="720" w:hanging="720"/>
        <w:rPr>
          <w:noProof/>
        </w:rPr>
      </w:pPr>
      <w:r w:rsidRPr="00A84B05">
        <w:rPr>
          <w:noProof/>
        </w:rPr>
        <w:t xml:space="preserve">Adams, Melanie A., Michael D. L. Suits, Jimin Zheng, and Zongchao Jia. 2007. "Piecing together the structure–function puzzle: Experiences in structure‐based functional annotation of hypothetical proteins."  </w:t>
      </w:r>
      <w:r w:rsidRPr="00A84B05">
        <w:rPr>
          <w:i/>
          <w:noProof/>
        </w:rPr>
        <w:t>PROTEOMICS</w:t>
      </w:r>
      <w:r w:rsidRPr="00A84B05">
        <w:rPr>
          <w:noProof/>
        </w:rPr>
        <w:t xml:space="preserve"> 7:2920-2932. doi: 10.1002/pmic.200700099.</w:t>
      </w:r>
    </w:p>
    <w:p w14:paraId="7CEB7167" w14:textId="77777777" w:rsidR="00A84B05" w:rsidRPr="00A84B05" w:rsidRDefault="00A84B05" w:rsidP="00A84B05">
      <w:pPr>
        <w:pStyle w:val="EndNoteBibliography"/>
        <w:spacing w:after="0"/>
        <w:ind w:left="720" w:hanging="720"/>
        <w:rPr>
          <w:noProof/>
        </w:rPr>
      </w:pPr>
      <w:r w:rsidRPr="00A84B05">
        <w:rPr>
          <w:noProof/>
        </w:rPr>
        <w:t xml:space="preserve">Adebali, Ogun, and Igor B. Zhulin. 2017. "Aquerium: a web application for comparative exploration of domain-based protein occurrences on the taxonomically clustered genome tree."  </w:t>
      </w:r>
      <w:r w:rsidRPr="00A84B05">
        <w:rPr>
          <w:i/>
          <w:noProof/>
        </w:rPr>
        <w:t>Proteins</w:t>
      </w:r>
      <w:r w:rsidRPr="00A84B05">
        <w:rPr>
          <w:noProof/>
        </w:rPr>
        <w:t xml:space="preserve"> 85:72-77. doi: 10.1002/prot.25199.</w:t>
      </w:r>
    </w:p>
    <w:p w14:paraId="45A1CC5B" w14:textId="77777777" w:rsidR="00A84B05" w:rsidRPr="00A84B05" w:rsidRDefault="00A84B05" w:rsidP="00A84B05">
      <w:pPr>
        <w:pStyle w:val="EndNoteBibliography"/>
        <w:spacing w:after="0"/>
        <w:ind w:left="720" w:hanging="720"/>
        <w:rPr>
          <w:noProof/>
        </w:rPr>
      </w:pPr>
      <w:r w:rsidRPr="00A84B05">
        <w:rPr>
          <w:noProof/>
        </w:rPr>
        <w:t xml:space="preserve">Agnew, Philip, JJ Becnel, Dieter Ebert, and Y Michalakis. 2003. "Symbiosis of microsporidia and insects."  </w:t>
      </w:r>
      <w:r w:rsidRPr="00A84B05">
        <w:rPr>
          <w:i/>
          <w:noProof/>
        </w:rPr>
        <w:t>Insect Symbiosis. Volume</w:t>
      </w:r>
      <w:r w:rsidRPr="00A84B05">
        <w:rPr>
          <w:noProof/>
        </w:rPr>
        <w:t>:145-164.</w:t>
      </w:r>
    </w:p>
    <w:p w14:paraId="7A322C33" w14:textId="77777777" w:rsidR="00A84B05" w:rsidRPr="00A84B05" w:rsidRDefault="00A84B05" w:rsidP="00A84B05">
      <w:pPr>
        <w:pStyle w:val="EndNoteBibliography"/>
        <w:spacing w:after="0"/>
        <w:ind w:left="720" w:hanging="720"/>
        <w:rPr>
          <w:noProof/>
        </w:rPr>
      </w:pPr>
      <w:r w:rsidRPr="00A84B05">
        <w:rPr>
          <w:noProof/>
        </w:rPr>
        <w:t xml:space="preserve">Alam, I., A. Dress, M. Rehmsmeier, and G. Fuellen. 2004. "Comparative homology agreement search: An effective combination of homology-search methods."  </w:t>
      </w:r>
      <w:r w:rsidRPr="00A84B05">
        <w:rPr>
          <w:i/>
          <w:noProof/>
        </w:rPr>
        <w:t>Proceedings of the National Academy of Sciences</w:t>
      </w:r>
      <w:r w:rsidRPr="00A84B05">
        <w:rPr>
          <w:noProof/>
        </w:rPr>
        <w:t xml:space="preserve"> 101:13814-13819. doi: 10.1073/pnas.0405612101.</w:t>
      </w:r>
    </w:p>
    <w:p w14:paraId="1E6A4BC4" w14:textId="77777777" w:rsidR="00A84B05" w:rsidRPr="00A84B05" w:rsidRDefault="00A84B05" w:rsidP="00A84B05">
      <w:pPr>
        <w:pStyle w:val="EndNoteBibliography"/>
        <w:spacing w:after="0"/>
        <w:ind w:left="720" w:hanging="720"/>
        <w:rPr>
          <w:noProof/>
        </w:rPr>
      </w:pPr>
      <w:r w:rsidRPr="00A84B0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84B05">
        <w:rPr>
          <w:i/>
          <w:noProof/>
        </w:rPr>
        <w:t>Nature Methods</w:t>
      </w:r>
      <w:r w:rsidRPr="00A84B05">
        <w:rPr>
          <w:noProof/>
        </w:rPr>
        <w:t xml:space="preserve"> 13:425-430. doi: 10.1038/nmeth.3830.</w:t>
      </w:r>
    </w:p>
    <w:p w14:paraId="6B598B04" w14:textId="77777777" w:rsidR="00A84B05" w:rsidRPr="00A84B05" w:rsidRDefault="00A84B05" w:rsidP="00A84B05">
      <w:pPr>
        <w:pStyle w:val="EndNoteBibliography"/>
        <w:spacing w:after="0"/>
        <w:ind w:left="720" w:hanging="720"/>
        <w:rPr>
          <w:noProof/>
        </w:rPr>
      </w:pPr>
      <w:r w:rsidRPr="00A84B0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84B05">
        <w:rPr>
          <w:i/>
          <w:noProof/>
        </w:rPr>
        <w:t>Nucleic Acids Research</w:t>
      </w:r>
      <w:r w:rsidRPr="00A84B05">
        <w:rPr>
          <w:noProof/>
        </w:rPr>
        <w:t xml:space="preserve"> 43:D240-D249. doi: 10.1093/nar/gku1158.</w:t>
      </w:r>
    </w:p>
    <w:p w14:paraId="7F61BB00" w14:textId="77777777" w:rsidR="00A84B05" w:rsidRPr="00A84B05" w:rsidRDefault="00A84B05" w:rsidP="00A84B05">
      <w:pPr>
        <w:pStyle w:val="EndNoteBibliography"/>
        <w:spacing w:after="0"/>
        <w:ind w:left="720" w:hanging="720"/>
        <w:rPr>
          <w:noProof/>
        </w:rPr>
      </w:pPr>
      <w:r w:rsidRPr="00A84B05">
        <w:rPr>
          <w:noProof/>
        </w:rPr>
        <w:t xml:space="preserve">Altschul, S. F., W. Gish, W. Miller, E. W. Myers, and D. J. Lipman. 1990. "Basic local alignment search tool."  </w:t>
      </w:r>
      <w:r w:rsidRPr="00A84B05">
        <w:rPr>
          <w:i/>
          <w:noProof/>
        </w:rPr>
        <w:t>Journal of Molecular Biology</w:t>
      </w:r>
      <w:r w:rsidRPr="00A84B05">
        <w:rPr>
          <w:noProof/>
        </w:rPr>
        <w:t xml:space="preserve"> 215:403-410. doi: 10.1016/S0022-2836(05)80360-2.</w:t>
      </w:r>
    </w:p>
    <w:p w14:paraId="668CFFFA" w14:textId="77777777" w:rsidR="00A84B05" w:rsidRPr="00A84B05" w:rsidRDefault="00A84B05" w:rsidP="00A84B05">
      <w:pPr>
        <w:pStyle w:val="EndNoteBibliography"/>
        <w:spacing w:after="0"/>
        <w:ind w:left="720" w:hanging="720"/>
        <w:rPr>
          <w:noProof/>
        </w:rPr>
      </w:pPr>
      <w:r w:rsidRPr="00A84B05">
        <w:rPr>
          <w:noProof/>
        </w:rPr>
        <w:t xml:space="preserve">Apic, Gordana, Julian Gough, and Sarah A Teichmann. 2001. "Domain combinations in archaeal, eubacterial and eukaryotic proteomes."  </w:t>
      </w:r>
      <w:r w:rsidRPr="00A84B05">
        <w:rPr>
          <w:i/>
          <w:noProof/>
        </w:rPr>
        <w:t>Journal of Molecular Biology</w:t>
      </w:r>
      <w:r w:rsidRPr="00A84B05">
        <w:rPr>
          <w:noProof/>
        </w:rPr>
        <w:t xml:space="preserve"> 310:311-325. doi: 10.1006/jmbi.2001.4776.</w:t>
      </w:r>
    </w:p>
    <w:p w14:paraId="00CD6DB9" w14:textId="77777777" w:rsidR="00A84B05" w:rsidRPr="00A84B05" w:rsidRDefault="00A84B05" w:rsidP="00A84B05">
      <w:pPr>
        <w:pStyle w:val="EndNoteBibliography"/>
        <w:spacing w:after="0"/>
        <w:ind w:left="720" w:hanging="720"/>
        <w:rPr>
          <w:noProof/>
        </w:rPr>
      </w:pPr>
      <w:r w:rsidRPr="00A84B0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84B05">
        <w:rPr>
          <w:i/>
          <w:noProof/>
        </w:rPr>
        <w:t>Nature Genetics</w:t>
      </w:r>
      <w:r w:rsidRPr="00A84B05">
        <w:rPr>
          <w:noProof/>
        </w:rPr>
        <w:t xml:space="preserve"> 25:25-29. doi: 10.1038/75556.</w:t>
      </w:r>
    </w:p>
    <w:p w14:paraId="3F5AF61D" w14:textId="77777777" w:rsidR="00A84B05" w:rsidRPr="00A84B05" w:rsidRDefault="00A84B05" w:rsidP="00A84B05">
      <w:pPr>
        <w:pStyle w:val="EndNoteBibliography"/>
        <w:spacing w:after="0"/>
        <w:ind w:left="720" w:hanging="720"/>
        <w:rPr>
          <w:noProof/>
        </w:rPr>
      </w:pPr>
      <w:r w:rsidRPr="00A84B0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84B05">
        <w:rPr>
          <w:i/>
          <w:noProof/>
        </w:rPr>
        <w:t>Nucleic acids research</w:t>
      </w:r>
      <w:r w:rsidRPr="00A84B05">
        <w:rPr>
          <w:noProof/>
        </w:rPr>
        <w:t xml:space="preserve"> 39:D612-9. doi: 10.1093/nar/gkq1006.</w:t>
      </w:r>
    </w:p>
    <w:p w14:paraId="6AAD88A0" w14:textId="77777777" w:rsidR="00A84B05" w:rsidRPr="00A84B05" w:rsidRDefault="00A84B05" w:rsidP="00A84B05">
      <w:pPr>
        <w:pStyle w:val="EndNoteBibliography"/>
        <w:spacing w:after="0"/>
        <w:ind w:left="720" w:hanging="720"/>
        <w:rPr>
          <w:noProof/>
        </w:rPr>
      </w:pPr>
      <w:r w:rsidRPr="00A84B05">
        <w:rPr>
          <w:noProof/>
        </w:rPr>
        <w:t xml:space="preserve">Baker, D. 2001. "Protein Structure Prediction and Structural Genomics."  </w:t>
      </w:r>
      <w:r w:rsidRPr="00A84B05">
        <w:rPr>
          <w:i/>
          <w:noProof/>
        </w:rPr>
        <w:t>Science</w:t>
      </w:r>
      <w:r w:rsidRPr="00A84B05">
        <w:rPr>
          <w:noProof/>
        </w:rPr>
        <w:t xml:space="preserve"> 294:93-96. doi: 10.1126/science.1065659.</w:t>
      </w:r>
    </w:p>
    <w:p w14:paraId="0F361520" w14:textId="77777777" w:rsidR="00A84B05" w:rsidRPr="00A84B05" w:rsidRDefault="00A84B05" w:rsidP="00A84B05">
      <w:pPr>
        <w:pStyle w:val="EndNoteBibliography"/>
        <w:spacing w:after="0"/>
        <w:ind w:left="720" w:hanging="720"/>
        <w:rPr>
          <w:noProof/>
        </w:rPr>
      </w:pPr>
      <w:r w:rsidRPr="00A84B05">
        <w:rPr>
          <w:noProof/>
        </w:rPr>
        <w:t xml:space="preserve">Bakowski, Malina A., Margaret Priest, Sarah Young, Christina A. Cuomo, and Emily R. Troemel. 2014. "Genome Sequence of the Microsporidian Species Nematocida sp1 Strain ERTm6 (ATCC PRA-372)."  </w:t>
      </w:r>
      <w:r w:rsidRPr="00A84B05">
        <w:rPr>
          <w:i/>
          <w:noProof/>
        </w:rPr>
        <w:t>Genome Announcements</w:t>
      </w:r>
      <w:r w:rsidRPr="00A84B05">
        <w:rPr>
          <w:noProof/>
        </w:rPr>
        <w:t xml:space="preserve"> 2:e00905-14. doi: 10.1128/genomeA.00905-14.</w:t>
      </w:r>
    </w:p>
    <w:p w14:paraId="0FF81F35" w14:textId="77777777" w:rsidR="00A84B05" w:rsidRPr="00A84B05" w:rsidRDefault="00A84B05" w:rsidP="00A84B05">
      <w:pPr>
        <w:pStyle w:val="EndNoteBibliography"/>
        <w:spacing w:after="0"/>
        <w:ind w:left="720" w:hanging="720"/>
        <w:rPr>
          <w:noProof/>
        </w:rPr>
      </w:pPr>
      <w:r w:rsidRPr="00A84B05">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A84B05">
        <w:rPr>
          <w:i/>
          <w:noProof/>
        </w:rPr>
        <w:t>Parasitology International</w:t>
      </w:r>
      <w:r w:rsidRPr="00A84B05">
        <w:rPr>
          <w:noProof/>
        </w:rPr>
        <w:t xml:space="preserve"> 57:62-71. doi: 10.1016/j.parint.2007.09.002.</w:t>
      </w:r>
    </w:p>
    <w:p w14:paraId="60A771B5" w14:textId="77777777" w:rsidR="00A84B05" w:rsidRPr="00A84B05" w:rsidRDefault="00A84B05" w:rsidP="00A84B05">
      <w:pPr>
        <w:pStyle w:val="EndNoteBibliography"/>
        <w:spacing w:after="0"/>
        <w:ind w:left="720" w:hanging="720"/>
        <w:rPr>
          <w:noProof/>
        </w:rPr>
      </w:pPr>
      <w:r w:rsidRPr="00A84B05">
        <w:rPr>
          <w:noProof/>
        </w:rPr>
        <w:t xml:space="preserve">Bjørnson, Susan, and David Oi. 2014. "Microsporidia Biological Control Agents and Pathogens of Beneficial Insects." In </w:t>
      </w:r>
      <w:r w:rsidRPr="00A84B05">
        <w:rPr>
          <w:i/>
          <w:noProof/>
        </w:rPr>
        <w:t>Microsporidia</w:t>
      </w:r>
      <w:r w:rsidRPr="00A84B05">
        <w:rPr>
          <w:noProof/>
        </w:rPr>
        <w:t>, edited by Louis M. Weiss and James J. Becnel, 635-670. Chichester, UK: John Wiley &amp; Sons, Inc.</w:t>
      </w:r>
    </w:p>
    <w:p w14:paraId="3439B92D" w14:textId="77777777" w:rsidR="00A84B05" w:rsidRPr="00A84B05" w:rsidRDefault="00A84B05" w:rsidP="00A84B05">
      <w:pPr>
        <w:pStyle w:val="EndNoteBibliography"/>
        <w:spacing w:after="0"/>
        <w:ind w:left="720" w:hanging="720"/>
        <w:rPr>
          <w:noProof/>
        </w:rPr>
      </w:pPr>
      <w:r w:rsidRPr="00A84B05">
        <w:rPr>
          <w:noProof/>
        </w:rPr>
        <w:t xml:space="preserve">Brown, J. R., and W. F. Doolittle. 1995. "Root of the universal tree of life based on ancient aminoacyl-tRNA synthetase gene duplications."  </w:t>
      </w:r>
      <w:r w:rsidRPr="00A84B05">
        <w:rPr>
          <w:i/>
          <w:noProof/>
        </w:rPr>
        <w:t>Proceedings of the National Academy of Sciences</w:t>
      </w:r>
      <w:r w:rsidRPr="00A84B05">
        <w:rPr>
          <w:noProof/>
        </w:rPr>
        <w:t xml:space="preserve"> 92:2441-2445. doi: 10.1073/pnas.92.7.2441.</w:t>
      </w:r>
    </w:p>
    <w:p w14:paraId="7DD7D10F" w14:textId="77777777" w:rsidR="00A84B05" w:rsidRPr="00A84B05" w:rsidRDefault="00A84B05" w:rsidP="00A84B05">
      <w:pPr>
        <w:pStyle w:val="EndNoteBibliography"/>
        <w:spacing w:after="0"/>
        <w:ind w:left="720" w:hanging="720"/>
        <w:rPr>
          <w:noProof/>
        </w:rPr>
      </w:pPr>
      <w:r w:rsidRPr="00A84B05">
        <w:rPr>
          <w:noProof/>
        </w:rPr>
        <w:t xml:space="preserve">Canning, Elizabeth U. 1986. </w:t>
      </w:r>
      <w:r w:rsidRPr="00A84B05">
        <w:rPr>
          <w:i/>
          <w:noProof/>
        </w:rPr>
        <w:t>The microsporidia of vertebrates</w:t>
      </w:r>
      <w:r w:rsidRPr="00A84B05">
        <w:rPr>
          <w:noProof/>
        </w:rPr>
        <w:t>: Academic Press.</w:t>
      </w:r>
    </w:p>
    <w:p w14:paraId="0515B8FC" w14:textId="77777777" w:rsidR="00A84B05" w:rsidRPr="00A84B05" w:rsidRDefault="00A84B05" w:rsidP="00A84B05">
      <w:pPr>
        <w:pStyle w:val="EndNoteBibliography"/>
        <w:spacing w:after="0"/>
        <w:ind w:left="720" w:hanging="720"/>
        <w:rPr>
          <w:noProof/>
        </w:rPr>
      </w:pPr>
      <w:r w:rsidRPr="00A84B05">
        <w:rPr>
          <w:noProof/>
        </w:rPr>
        <w:t xml:space="preserve">Capella-Gutiérrez, Salvador, Marina Marcet-Houben, and Toni Gabaldón. 2012. "Phylogenomics supports microsporidia as the earliest diverging clade of sequenced fungi."  </w:t>
      </w:r>
      <w:r w:rsidRPr="00A84B05">
        <w:rPr>
          <w:i/>
          <w:noProof/>
        </w:rPr>
        <w:t>BMC biology</w:t>
      </w:r>
      <w:r w:rsidRPr="00A84B05">
        <w:rPr>
          <w:noProof/>
        </w:rPr>
        <w:t xml:space="preserve"> 10:47-47. doi: 10.1186/1741-7007-10-47.</w:t>
      </w:r>
    </w:p>
    <w:p w14:paraId="4A9D3C2B" w14:textId="77777777" w:rsidR="00A84B05" w:rsidRPr="00A84B05" w:rsidRDefault="00A84B05" w:rsidP="00A84B05">
      <w:pPr>
        <w:pStyle w:val="EndNoteBibliography"/>
        <w:spacing w:after="0"/>
        <w:ind w:left="720" w:hanging="720"/>
        <w:rPr>
          <w:noProof/>
        </w:rPr>
      </w:pPr>
      <w:r w:rsidRPr="00A84B05">
        <w:rPr>
          <w:noProof/>
        </w:rPr>
        <w:t xml:space="preserve">Capra, John A., Maureen Stolzer, Dannie Durand, and Katherine S. Pollard. 2013. "How old is my gene?"  </w:t>
      </w:r>
      <w:r w:rsidRPr="00A84B05">
        <w:rPr>
          <w:i/>
          <w:noProof/>
        </w:rPr>
        <w:t>Trends in Genetics</w:t>
      </w:r>
      <w:r w:rsidRPr="00A84B05">
        <w:rPr>
          <w:noProof/>
        </w:rPr>
        <w:t xml:space="preserve"> 29:659-668. doi: 10.1016/j.tig.2013.07.001.</w:t>
      </w:r>
    </w:p>
    <w:p w14:paraId="3F616040" w14:textId="77777777" w:rsidR="00A84B05" w:rsidRPr="00A84B05" w:rsidRDefault="00A84B05" w:rsidP="00A84B05">
      <w:pPr>
        <w:pStyle w:val="EndNoteBibliography"/>
        <w:spacing w:after="0"/>
        <w:ind w:left="720" w:hanging="720"/>
        <w:rPr>
          <w:noProof/>
        </w:rPr>
      </w:pPr>
      <w:r w:rsidRPr="00A84B05">
        <w:rPr>
          <w:noProof/>
        </w:rPr>
        <w:t xml:space="preserve">Cavalier-Smith, T. 2004. "Only six kingdoms of life."  </w:t>
      </w:r>
      <w:r w:rsidRPr="00A84B05">
        <w:rPr>
          <w:i/>
          <w:noProof/>
        </w:rPr>
        <w:t>Proceedings of the Royal Society B: Biological Sciences</w:t>
      </w:r>
      <w:r w:rsidRPr="00A84B05">
        <w:rPr>
          <w:noProof/>
        </w:rPr>
        <w:t xml:space="preserve"> 271:1251-1262. doi: 10.1098/rspb.2004.2705.</w:t>
      </w:r>
    </w:p>
    <w:p w14:paraId="026372E5" w14:textId="77777777" w:rsidR="00A84B05" w:rsidRPr="00A84B05" w:rsidRDefault="00A84B05" w:rsidP="00A84B05">
      <w:pPr>
        <w:pStyle w:val="EndNoteBibliography"/>
        <w:spacing w:after="0"/>
        <w:ind w:left="720" w:hanging="720"/>
        <w:rPr>
          <w:noProof/>
        </w:rPr>
      </w:pPr>
      <w:r w:rsidRPr="00A84B05">
        <w:rPr>
          <w:noProof/>
        </w:rPr>
        <w:t xml:space="preserve">Charbonneau, Lise R., Neil Kirk Hillier, Richard E. L. Rogers, Geoffrey R. Williams, and Dave Shutler. 2016. "Effects of Nosema apis, N. ceranae, and coinfections on honey bee (Apis mellifera) learning and memory."  </w:t>
      </w:r>
      <w:r w:rsidRPr="00A84B05">
        <w:rPr>
          <w:i/>
          <w:noProof/>
        </w:rPr>
        <w:t>Scientific Reports</w:t>
      </w:r>
      <w:r w:rsidRPr="00A84B05">
        <w:rPr>
          <w:noProof/>
        </w:rPr>
        <w:t xml:space="preserve"> 6. doi: 10.1038/srep22626.</w:t>
      </w:r>
    </w:p>
    <w:p w14:paraId="793D21DC" w14:textId="77777777" w:rsidR="00A84B05" w:rsidRPr="00A84B05" w:rsidRDefault="00A84B05" w:rsidP="00A84B05">
      <w:pPr>
        <w:pStyle w:val="EndNoteBibliography"/>
        <w:spacing w:after="0"/>
        <w:ind w:left="720" w:hanging="720"/>
        <w:rPr>
          <w:noProof/>
        </w:rPr>
      </w:pPr>
      <w:r w:rsidRPr="00A84B05">
        <w:rPr>
          <w:noProof/>
        </w:rPr>
        <w:t xml:space="preserve">Chothia, C, and A M Lesk. 1986. "The relation between the divergence of sequence and structure in proteins."  </w:t>
      </w:r>
      <w:r w:rsidRPr="00A84B05">
        <w:rPr>
          <w:i/>
          <w:noProof/>
        </w:rPr>
        <w:t>The EMBO Journal</w:t>
      </w:r>
      <w:r w:rsidRPr="00A84B05">
        <w:rPr>
          <w:noProof/>
        </w:rPr>
        <w:t xml:space="preserve"> 5:823-826.</w:t>
      </w:r>
    </w:p>
    <w:p w14:paraId="3EF65E1D" w14:textId="77777777" w:rsidR="00A84B05" w:rsidRPr="00A84B05" w:rsidRDefault="00A84B05" w:rsidP="00A84B05">
      <w:pPr>
        <w:pStyle w:val="EndNoteBibliography"/>
        <w:spacing w:after="0"/>
        <w:ind w:left="720" w:hanging="720"/>
        <w:rPr>
          <w:noProof/>
        </w:rPr>
      </w:pPr>
      <w:r w:rsidRPr="00A84B05">
        <w:rPr>
          <w:noProof/>
        </w:rPr>
        <w:t xml:space="preserve">Choudhuri, Supratim. 2014. "Phylogenetic Analysis." In </w:t>
      </w:r>
      <w:r w:rsidRPr="00A84B05">
        <w:rPr>
          <w:i/>
          <w:noProof/>
        </w:rPr>
        <w:t>Bioinformatics for Beginners</w:t>
      </w:r>
      <w:r w:rsidRPr="00A84B05">
        <w:rPr>
          <w:noProof/>
        </w:rPr>
        <w:t>, 209-218. Oxford: Academic Press.</w:t>
      </w:r>
    </w:p>
    <w:p w14:paraId="04124CC4" w14:textId="77777777" w:rsidR="00A84B05" w:rsidRPr="00A84B05" w:rsidRDefault="00A84B05" w:rsidP="00A84B05">
      <w:pPr>
        <w:pStyle w:val="EndNoteBibliography"/>
        <w:spacing w:after="0"/>
        <w:ind w:left="720" w:hanging="720"/>
        <w:rPr>
          <w:noProof/>
        </w:rPr>
      </w:pPr>
      <w:r w:rsidRPr="00A84B05">
        <w:rPr>
          <w:noProof/>
        </w:rPr>
        <w:t xml:space="preserve">Corradi, Nicolas, and Patrick J. Keeling. 2009. "Microsporidia: a journey through radical taxonomical revisions."  </w:t>
      </w:r>
      <w:r w:rsidRPr="00A84B05">
        <w:rPr>
          <w:i/>
          <w:noProof/>
        </w:rPr>
        <w:t>Fungal Biology Reviews</w:t>
      </w:r>
      <w:r w:rsidRPr="00A84B05">
        <w:rPr>
          <w:noProof/>
        </w:rPr>
        <w:t xml:space="preserve"> 23:1-8. doi: 10.1016/j.fbr.2009.05.001.</w:t>
      </w:r>
    </w:p>
    <w:p w14:paraId="2E5216D0" w14:textId="77777777" w:rsidR="00A84B05" w:rsidRPr="00A84B05" w:rsidRDefault="00A84B05" w:rsidP="00A84B05">
      <w:pPr>
        <w:pStyle w:val="EndNoteBibliography"/>
        <w:spacing w:after="0"/>
        <w:ind w:left="720" w:hanging="720"/>
        <w:rPr>
          <w:noProof/>
        </w:rPr>
      </w:pPr>
      <w:r w:rsidRPr="00A84B05">
        <w:rPr>
          <w:noProof/>
        </w:rPr>
        <w:t xml:space="preserve">Corradi, Nicolas, Jean-François Pombert, Laurent Farinelli, Elizabeth S. Didier, and Patrick J. Keeling. 2010. "The complete sequence of the smallest known nuclear genome from the microsporidian Encephalitozoon intestinalis."  </w:t>
      </w:r>
      <w:r w:rsidRPr="00A84B05">
        <w:rPr>
          <w:i/>
          <w:noProof/>
        </w:rPr>
        <w:t>Nature Communications</w:t>
      </w:r>
      <w:r w:rsidRPr="00A84B05">
        <w:rPr>
          <w:noProof/>
        </w:rPr>
        <w:t xml:space="preserve"> 1:77. doi: 10.1038/ncomms1082.</w:t>
      </w:r>
    </w:p>
    <w:p w14:paraId="293D9CED" w14:textId="77777777" w:rsidR="00A84B05" w:rsidRPr="00A84B05" w:rsidRDefault="00A84B05" w:rsidP="00A84B05">
      <w:pPr>
        <w:pStyle w:val="EndNoteBibliography"/>
        <w:spacing w:after="0"/>
        <w:ind w:left="720" w:hanging="720"/>
        <w:rPr>
          <w:noProof/>
        </w:rPr>
      </w:pPr>
      <w:r w:rsidRPr="00A84B0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84B05">
        <w:rPr>
          <w:i/>
          <w:noProof/>
        </w:rPr>
        <w:t>Genome Research</w:t>
      </w:r>
      <w:r w:rsidRPr="00A84B05">
        <w:rPr>
          <w:noProof/>
        </w:rPr>
        <w:t xml:space="preserve"> 22:2478-2488. doi: 10.1101/gr.142802.112.</w:t>
      </w:r>
    </w:p>
    <w:p w14:paraId="6A5B7686" w14:textId="77777777" w:rsidR="00A84B05" w:rsidRPr="00A84B05" w:rsidRDefault="00A84B05" w:rsidP="00A84B05">
      <w:pPr>
        <w:pStyle w:val="EndNoteBibliography"/>
        <w:spacing w:after="0"/>
        <w:ind w:left="720" w:hanging="720"/>
        <w:rPr>
          <w:noProof/>
        </w:rPr>
      </w:pPr>
      <w:r w:rsidRPr="00A84B05">
        <w:rPr>
          <w:noProof/>
        </w:rPr>
        <w:t xml:space="preserve">Date, Shailesh V., and José M. Peregrín-Alvarez. 2008. "Phylogenetic profiling."  </w:t>
      </w:r>
      <w:r w:rsidRPr="00A84B05">
        <w:rPr>
          <w:i/>
          <w:noProof/>
        </w:rPr>
        <w:t>Methods in Molecular Biology</w:t>
      </w:r>
      <w:r w:rsidRPr="00A84B05">
        <w:rPr>
          <w:noProof/>
        </w:rPr>
        <w:t xml:space="preserve"> 453:201-216. doi: 10.1007/978-1-60327-429-6-9.</w:t>
      </w:r>
    </w:p>
    <w:p w14:paraId="371D9DEA" w14:textId="77777777" w:rsidR="00A84B05" w:rsidRPr="00A84B05" w:rsidRDefault="00A84B05" w:rsidP="00A84B05">
      <w:pPr>
        <w:pStyle w:val="EndNoteBibliography"/>
        <w:spacing w:after="0"/>
        <w:ind w:left="720" w:hanging="720"/>
        <w:rPr>
          <w:noProof/>
        </w:rPr>
      </w:pPr>
      <w:r w:rsidRPr="00A84B05">
        <w:rPr>
          <w:noProof/>
        </w:rPr>
        <w:t xml:space="preserve">Daubin, Vincent, Manolo Gouy, and Guy Perrière. 2002. "A phylogenomic approach to bacterial phylogeny: Evidence of a core of genes sharing a common history."  </w:t>
      </w:r>
      <w:r w:rsidRPr="00A84B05">
        <w:rPr>
          <w:i/>
          <w:noProof/>
        </w:rPr>
        <w:t>Genome Research</w:t>
      </w:r>
      <w:r w:rsidRPr="00A84B05">
        <w:rPr>
          <w:noProof/>
        </w:rPr>
        <w:t xml:space="preserve"> 12:1080-1090. doi: 10.1101/gr.187002.</w:t>
      </w:r>
    </w:p>
    <w:p w14:paraId="6C29CC3E" w14:textId="77777777" w:rsidR="00A84B05" w:rsidRPr="00A84B05" w:rsidRDefault="00A84B05" w:rsidP="00A84B05">
      <w:pPr>
        <w:pStyle w:val="EndNoteBibliography"/>
        <w:spacing w:after="0"/>
        <w:ind w:left="720" w:hanging="720"/>
        <w:rPr>
          <w:noProof/>
        </w:rPr>
      </w:pPr>
      <w:r w:rsidRPr="00A84B05">
        <w:rPr>
          <w:noProof/>
        </w:rPr>
        <w:t xml:space="preserve">Dean, Paul, Robert P. Hirt, and T. Martin Embley. 2016. "Microsporidia: Why Make Nucleotides if You Can Steal Them?"  </w:t>
      </w:r>
      <w:r w:rsidRPr="00A84B05">
        <w:rPr>
          <w:i/>
          <w:noProof/>
        </w:rPr>
        <w:t>PLoS Pathogens</w:t>
      </w:r>
      <w:r w:rsidRPr="00A84B05">
        <w:rPr>
          <w:noProof/>
        </w:rPr>
        <w:t xml:space="preserve"> 12. doi: 10.1371/journal.ppat.1005870.</w:t>
      </w:r>
    </w:p>
    <w:p w14:paraId="276FE2DD" w14:textId="77777777" w:rsidR="00A84B05" w:rsidRPr="00A84B05" w:rsidRDefault="00A84B05" w:rsidP="00A84B05">
      <w:pPr>
        <w:pStyle w:val="EndNoteBibliography"/>
        <w:spacing w:after="0"/>
        <w:ind w:left="720" w:hanging="720"/>
        <w:rPr>
          <w:noProof/>
        </w:rPr>
      </w:pPr>
      <w:r w:rsidRPr="00A84B0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84B05">
        <w:rPr>
          <w:i/>
          <w:noProof/>
        </w:rPr>
        <w:t>Nature Communications</w:t>
      </w:r>
      <w:r w:rsidRPr="00A84B05">
        <w:rPr>
          <w:noProof/>
        </w:rPr>
        <w:t xml:space="preserve"> 6:7121. doi: 10.1038/ncomms8121.</w:t>
      </w:r>
    </w:p>
    <w:p w14:paraId="19C6DEB7" w14:textId="77777777" w:rsidR="00A84B05" w:rsidRPr="00A84B05" w:rsidRDefault="00A84B05" w:rsidP="00A84B05">
      <w:pPr>
        <w:pStyle w:val="EndNoteBibliography"/>
        <w:spacing w:after="0"/>
        <w:ind w:left="720" w:hanging="720"/>
        <w:rPr>
          <w:noProof/>
        </w:rPr>
      </w:pPr>
      <w:r w:rsidRPr="00A84B05">
        <w:rPr>
          <w:noProof/>
        </w:rPr>
        <w:t xml:space="preserve">Dey, Gautam, Ariel Jaimovich, Sean R. Collins, Akiko Seki, and Tobias Meyer. 2015. "Systematic Discovery of Human Gene Function and Principles of Modular Organization through Phylogenetic Profiling."  </w:t>
      </w:r>
      <w:r w:rsidRPr="00A84B05">
        <w:rPr>
          <w:i/>
          <w:noProof/>
        </w:rPr>
        <w:t>Cell Reports</w:t>
      </w:r>
      <w:r w:rsidRPr="00A84B05">
        <w:rPr>
          <w:noProof/>
        </w:rPr>
        <w:t xml:space="preserve"> 10:993-1006. doi: 10.1016/j.celrep.2015.01.025.</w:t>
      </w:r>
    </w:p>
    <w:p w14:paraId="719009D6" w14:textId="77777777" w:rsidR="00A84B05" w:rsidRPr="00A84B05" w:rsidRDefault="00A84B05" w:rsidP="00A84B05">
      <w:pPr>
        <w:pStyle w:val="EndNoteBibliography"/>
        <w:spacing w:after="0"/>
        <w:ind w:left="720" w:hanging="720"/>
        <w:rPr>
          <w:noProof/>
        </w:rPr>
      </w:pPr>
      <w:r w:rsidRPr="00A84B05">
        <w:rPr>
          <w:noProof/>
        </w:rPr>
        <w:t xml:space="preserve">Didier, Elizabeth S, and Louis M Weiss. 2008. "Overview of microsporidia and microsporidiosis."  </w:t>
      </w:r>
      <w:r w:rsidRPr="00A84B05">
        <w:rPr>
          <w:i/>
          <w:noProof/>
        </w:rPr>
        <w:t>Protistology</w:t>
      </w:r>
      <w:r w:rsidRPr="00A84B05">
        <w:rPr>
          <w:noProof/>
        </w:rPr>
        <w:t xml:space="preserve"> 4 (5):243–255.</w:t>
      </w:r>
    </w:p>
    <w:p w14:paraId="53B4D56A" w14:textId="77777777" w:rsidR="00A84B05" w:rsidRPr="00A84B05" w:rsidRDefault="00A84B05" w:rsidP="00A84B05">
      <w:pPr>
        <w:pStyle w:val="EndNoteBibliography"/>
        <w:spacing w:after="0"/>
        <w:ind w:left="720" w:hanging="720"/>
        <w:rPr>
          <w:noProof/>
        </w:rPr>
      </w:pPr>
      <w:r w:rsidRPr="00A84B05">
        <w:rPr>
          <w:noProof/>
        </w:rPr>
        <w:t xml:space="preserve">Didier, Elizabeth S., Joseph A. Maddry, Paul J. Brindley, Mary E. Stovall, and Peter J. Didier. 2005. "Therapeutic strategies for human microsporidia infections."  </w:t>
      </w:r>
      <w:r w:rsidRPr="00A84B05">
        <w:rPr>
          <w:i/>
          <w:noProof/>
        </w:rPr>
        <w:t>Expert Review of Anti-infective Therapy</w:t>
      </w:r>
      <w:r w:rsidRPr="00A84B05">
        <w:rPr>
          <w:noProof/>
        </w:rPr>
        <w:t xml:space="preserve"> 3:419-434. doi: 10.1586/14787210.3.3.419.</w:t>
      </w:r>
    </w:p>
    <w:p w14:paraId="5FA2DA80" w14:textId="77777777" w:rsidR="00A84B05" w:rsidRPr="00A84B05" w:rsidRDefault="00A84B05" w:rsidP="00A84B05">
      <w:pPr>
        <w:pStyle w:val="EndNoteBibliography"/>
        <w:spacing w:after="0"/>
        <w:ind w:left="720" w:hanging="720"/>
        <w:rPr>
          <w:noProof/>
        </w:rPr>
      </w:pPr>
      <w:r w:rsidRPr="00A84B05">
        <w:rPr>
          <w:noProof/>
        </w:rPr>
        <w:t xml:space="preserve">Dolgikh, Viacheslav V. 2000. "Activities of enzymes of carbohydrate and energy metabolism of the intracellular stages of the microsporidian, Nosema grylli."  </w:t>
      </w:r>
      <w:r w:rsidRPr="00A84B05">
        <w:rPr>
          <w:i/>
          <w:noProof/>
        </w:rPr>
        <w:t>Protistology</w:t>
      </w:r>
      <w:r w:rsidRPr="00A84B05">
        <w:rPr>
          <w:noProof/>
        </w:rPr>
        <w:t xml:space="preserve"> 1:87-91.</w:t>
      </w:r>
    </w:p>
    <w:p w14:paraId="7459758F" w14:textId="77777777" w:rsidR="00A84B05" w:rsidRPr="00A84B05" w:rsidRDefault="00A84B05" w:rsidP="00A84B05">
      <w:pPr>
        <w:pStyle w:val="EndNoteBibliography"/>
        <w:spacing w:after="0"/>
        <w:ind w:left="720" w:hanging="720"/>
        <w:rPr>
          <w:noProof/>
        </w:rPr>
      </w:pPr>
      <w:r w:rsidRPr="00A84B05">
        <w:rPr>
          <w:noProof/>
        </w:rPr>
        <w:t xml:space="preserve">Dolgikh, Viacheslav V., Julia J. Sokolova, and Irma V. Issi. 1997. "Activities of enzymes of carbohydrate and energy metabolism of the spores of the microsporidian, Nosema grylli."  </w:t>
      </w:r>
      <w:r w:rsidRPr="00A84B05">
        <w:rPr>
          <w:i/>
          <w:noProof/>
        </w:rPr>
        <w:t>Journal of Eukaryotic Microbiology</w:t>
      </w:r>
      <w:r w:rsidRPr="00A84B05">
        <w:rPr>
          <w:noProof/>
        </w:rPr>
        <w:t xml:space="preserve"> 44:246-249. doi: 10.1111/j.1550-7408.1997.tb05707.x.</w:t>
      </w:r>
    </w:p>
    <w:p w14:paraId="29049554" w14:textId="77777777" w:rsidR="00A84B05" w:rsidRPr="00A84B05" w:rsidRDefault="00A84B05" w:rsidP="00A84B05">
      <w:pPr>
        <w:pStyle w:val="EndNoteBibliography"/>
        <w:spacing w:after="0"/>
        <w:ind w:left="720" w:hanging="720"/>
        <w:rPr>
          <w:noProof/>
        </w:rPr>
      </w:pPr>
      <w:r w:rsidRPr="00A84B05">
        <w:rPr>
          <w:noProof/>
        </w:rPr>
        <w:t xml:space="preserve">Ebersberger, Ingo, Sascha Strauss, and Arndt von Haeseler. 2009. "HaMStR: profile hidden markov model based search for orthologs in ESTs."  </w:t>
      </w:r>
      <w:r w:rsidRPr="00A84B05">
        <w:rPr>
          <w:i/>
          <w:noProof/>
        </w:rPr>
        <w:t>BMC evolutionary biology</w:t>
      </w:r>
      <w:r w:rsidRPr="00A84B05">
        <w:rPr>
          <w:noProof/>
        </w:rPr>
        <w:t xml:space="preserve"> 9:157-157. doi: 10.1186/1471-2148-9-157.</w:t>
      </w:r>
    </w:p>
    <w:p w14:paraId="2C954E69" w14:textId="77777777" w:rsidR="00A84B05" w:rsidRPr="00A84B05" w:rsidRDefault="00A84B05" w:rsidP="00A84B05">
      <w:pPr>
        <w:pStyle w:val="EndNoteBibliography"/>
        <w:spacing w:after="0"/>
        <w:ind w:left="720" w:hanging="720"/>
        <w:rPr>
          <w:noProof/>
        </w:rPr>
      </w:pPr>
      <w:r w:rsidRPr="00A84B05">
        <w:rPr>
          <w:noProof/>
        </w:rPr>
        <w:t xml:space="preserve">Eddy, S. R. 1998. "Profile hidden Markov models."  </w:t>
      </w:r>
      <w:r w:rsidRPr="00A84B05">
        <w:rPr>
          <w:i/>
          <w:noProof/>
        </w:rPr>
        <w:t>Bioinformatics (Oxford, England)</w:t>
      </w:r>
      <w:r w:rsidRPr="00A84B05">
        <w:rPr>
          <w:noProof/>
        </w:rPr>
        <w:t xml:space="preserve"> 14:755-763.</w:t>
      </w:r>
    </w:p>
    <w:p w14:paraId="0C5DF932" w14:textId="77777777" w:rsidR="00A84B05" w:rsidRPr="00A84B05" w:rsidRDefault="00A84B05" w:rsidP="00A84B05">
      <w:pPr>
        <w:pStyle w:val="EndNoteBibliography"/>
        <w:spacing w:after="0"/>
        <w:ind w:left="720" w:hanging="720"/>
        <w:rPr>
          <w:noProof/>
        </w:rPr>
      </w:pPr>
      <w:r w:rsidRPr="00A84B05">
        <w:rPr>
          <w:noProof/>
        </w:rPr>
        <w:t xml:space="preserve">Edlind, Thomas D, Jing Li, Govinda S Visvesvara, Michael H Vodkin, Gerald L McLaughlin, and Santosh K Katiyar. 1996. "Phylogenetic Analysis of β-Tubulin Sequences from Amitochondrial Protozoa."  </w:t>
      </w:r>
      <w:r w:rsidRPr="00A84B05">
        <w:rPr>
          <w:i/>
          <w:noProof/>
        </w:rPr>
        <w:t>Molecular Phylogenetics and Evolution</w:t>
      </w:r>
      <w:r w:rsidRPr="00A84B05">
        <w:rPr>
          <w:noProof/>
        </w:rPr>
        <w:t xml:space="preserve"> 5:359-367. doi: 10.1006/mpev.1996.0031.</w:t>
      </w:r>
    </w:p>
    <w:p w14:paraId="4C9B678E" w14:textId="77777777" w:rsidR="00A84B05" w:rsidRPr="00A84B05" w:rsidRDefault="00A84B05" w:rsidP="00A84B05">
      <w:pPr>
        <w:pStyle w:val="EndNoteBibliography"/>
        <w:spacing w:after="0"/>
        <w:ind w:left="720" w:hanging="720"/>
        <w:rPr>
          <w:noProof/>
        </w:rPr>
      </w:pPr>
      <w:r w:rsidRPr="00A84B05">
        <w:rPr>
          <w:noProof/>
        </w:rPr>
        <w:t xml:space="preserve">Edwards, A W F. 1996. "The Origin and Early Development of the Method of Minimum Evolution for the Reconstruction of …."  </w:t>
      </w:r>
      <w:r w:rsidRPr="00A84B05">
        <w:rPr>
          <w:i/>
          <w:noProof/>
        </w:rPr>
        <w:t>Systematic Biology</w:t>
      </w:r>
      <w:r w:rsidRPr="00A84B05">
        <w:rPr>
          <w:noProof/>
        </w:rPr>
        <w:t>.</w:t>
      </w:r>
    </w:p>
    <w:p w14:paraId="658141A8" w14:textId="77777777" w:rsidR="00A84B05" w:rsidRPr="00A84B05" w:rsidRDefault="00A84B05" w:rsidP="00A84B05">
      <w:pPr>
        <w:pStyle w:val="EndNoteBibliography"/>
        <w:spacing w:after="0"/>
        <w:ind w:left="720" w:hanging="720"/>
        <w:rPr>
          <w:noProof/>
        </w:rPr>
      </w:pPr>
      <w:r w:rsidRPr="00A84B05">
        <w:rPr>
          <w:noProof/>
        </w:rPr>
        <w:t xml:space="preserve">Fast, N M, and P J Keeling. 2001. "Alpha and beta subunits of pyruvate dehydrogenase E1 from the microsporidian Nosema locustae: mitochondrion-derived carbon metabolism in microsporidia."  </w:t>
      </w:r>
      <w:r w:rsidRPr="00A84B05">
        <w:rPr>
          <w:i/>
          <w:noProof/>
        </w:rPr>
        <w:t>Molecular and biochemical parasitology</w:t>
      </w:r>
      <w:r w:rsidRPr="00A84B05">
        <w:rPr>
          <w:noProof/>
        </w:rPr>
        <w:t xml:space="preserve"> 117:201-9.</w:t>
      </w:r>
    </w:p>
    <w:p w14:paraId="6593B134" w14:textId="77777777" w:rsidR="00A84B05" w:rsidRPr="00A84B05" w:rsidRDefault="00A84B05" w:rsidP="00A84B05">
      <w:pPr>
        <w:pStyle w:val="EndNoteBibliography"/>
        <w:spacing w:after="0"/>
        <w:ind w:left="720" w:hanging="720"/>
        <w:rPr>
          <w:noProof/>
        </w:rPr>
      </w:pPr>
      <w:r w:rsidRPr="00A84B05">
        <w:rPr>
          <w:noProof/>
        </w:rPr>
        <w:t xml:space="preserve">Federhen, Scott. 2012. "The NCBI Taxonomy."  </w:t>
      </w:r>
      <w:r w:rsidRPr="00A84B05">
        <w:rPr>
          <w:i/>
          <w:noProof/>
        </w:rPr>
        <w:t>Nucleic Acids Res.</w:t>
      </w:r>
      <w:r w:rsidRPr="00A84B05">
        <w:rPr>
          <w:noProof/>
        </w:rPr>
        <w:t xml:space="preserve"> 40:D136-D143. doi: 10.1093/nar/gkr1178.</w:t>
      </w:r>
    </w:p>
    <w:p w14:paraId="5BBA6392" w14:textId="77777777" w:rsidR="00A84B05" w:rsidRPr="00A84B05" w:rsidRDefault="00A84B05" w:rsidP="00A84B05">
      <w:pPr>
        <w:pStyle w:val="EndNoteBibliography"/>
        <w:spacing w:after="0"/>
        <w:ind w:left="720" w:hanging="720"/>
        <w:rPr>
          <w:noProof/>
        </w:rPr>
      </w:pPr>
      <w:r w:rsidRPr="00A84B05">
        <w:rPr>
          <w:noProof/>
        </w:rPr>
        <w:t xml:space="preserve">Felsenstein, Joseph. 1978. "Cases in which Parsimony or Compatibility Methods Will be Positively Misleading."  </w:t>
      </w:r>
      <w:r w:rsidRPr="00A84B05">
        <w:rPr>
          <w:i/>
          <w:noProof/>
        </w:rPr>
        <w:t>Systematic Zoology</w:t>
      </w:r>
      <w:r w:rsidRPr="00A84B05">
        <w:rPr>
          <w:noProof/>
        </w:rPr>
        <w:t xml:space="preserve"> 27:401-410. doi: 10.2307/2412923.</w:t>
      </w:r>
    </w:p>
    <w:p w14:paraId="66A07419" w14:textId="77777777" w:rsidR="00A84B05" w:rsidRPr="00A84B05" w:rsidRDefault="00A84B05" w:rsidP="00A84B05">
      <w:pPr>
        <w:pStyle w:val="EndNoteBibliography"/>
        <w:spacing w:after="0"/>
        <w:ind w:left="720" w:hanging="720"/>
        <w:rPr>
          <w:noProof/>
        </w:rPr>
      </w:pPr>
      <w:r w:rsidRPr="00A84B0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84B05">
        <w:rPr>
          <w:i/>
          <w:noProof/>
        </w:rPr>
        <w:t>Nucleic Acids Research</w:t>
      </w:r>
      <w:r w:rsidRPr="00A84B05">
        <w:rPr>
          <w:noProof/>
        </w:rPr>
        <w:t xml:space="preserve"> 42. doi: 10.1093/nar/gkt1223.</w:t>
      </w:r>
    </w:p>
    <w:p w14:paraId="337BA3F2" w14:textId="77777777" w:rsidR="00A84B05" w:rsidRPr="00A84B05" w:rsidRDefault="00A84B05" w:rsidP="00A84B05">
      <w:pPr>
        <w:pStyle w:val="EndNoteBibliography"/>
        <w:spacing w:after="0"/>
        <w:ind w:left="720" w:hanging="720"/>
        <w:rPr>
          <w:noProof/>
        </w:rPr>
      </w:pPr>
      <w:r w:rsidRPr="00A84B05">
        <w:rPr>
          <w:noProof/>
        </w:rPr>
        <w:t xml:space="preserve">Fitch, Walter M. 1970. "Distinguishing Homologous from Analogous Proteins."  </w:t>
      </w:r>
      <w:r w:rsidRPr="00A84B05">
        <w:rPr>
          <w:i/>
          <w:noProof/>
        </w:rPr>
        <w:t>Systematic Zoology</w:t>
      </w:r>
      <w:r w:rsidRPr="00A84B05">
        <w:rPr>
          <w:noProof/>
        </w:rPr>
        <w:t xml:space="preserve"> 19:99. doi: 10.2307/2412448.</w:t>
      </w:r>
    </w:p>
    <w:p w14:paraId="4ECD58F6" w14:textId="77777777" w:rsidR="00A84B05" w:rsidRPr="00A84B05" w:rsidRDefault="00A84B05" w:rsidP="00A84B05">
      <w:pPr>
        <w:pStyle w:val="EndNoteBibliography"/>
        <w:spacing w:after="0"/>
        <w:ind w:left="720" w:hanging="720"/>
        <w:rPr>
          <w:noProof/>
        </w:rPr>
      </w:pPr>
      <w:r w:rsidRPr="00A84B05">
        <w:rPr>
          <w:noProof/>
        </w:rPr>
        <w:t xml:space="preserve">Fourment, Mathieu, and Mark J Gibbs. 2006. "PATRISTIC: a program for calculating patristic distances and graphically comparing the components of genetic change."  </w:t>
      </w:r>
      <w:r w:rsidRPr="00A84B05">
        <w:rPr>
          <w:i/>
          <w:noProof/>
        </w:rPr>
        <w:t>BMC Evolutionary Biology</w:t>
      </w:r>
      <w:r w:rsidRPr="00A84B05">
        <w:rPr>
          <w:noProof/>
        </w:rPr>
        <w:t xml:space="preserve"> 6:1. doi: 10.1186/1471-2148-6-1.</w:t>
      </w:r>
    </w:p>
    <w:p w14:paraId="7FDC2646" w14:textId="77777777" w:rsidR="00A84B05" w:rsidRPr="00A84B05" w:rsidRDefault="00A84B05" w:rsidP="00A84B05">
      <w:pPr>
        <w:pStyle w:val="EndNoteBibliography"/>
        <w:spacing w:after="0"/>
        <w:ind w:left="720" w:hanging="720"/>
        <w:rPr>
          <w:noProof/>
        </w:rPr>
      </w:pPr>
      <w:r w:rsidRPr="00A84B05">
        <w:rPr>
          <w:noProof/>
        </w:rPr>
        <w:t xml:space="preserve">Futuyma, Douglas J. 2005. </w:t>
      </w:r>
      <w:r w:rsidRPr="00A84B05">
        <w:rPr>
          <w:i/>
          <w:noProof/>
        </w:rPr>
        <w:t>Evolution</w:t>
      </w:r>
      <w:r w:rsidRPr="00A84B05">
        <w:rPr>
          <w:noProof/>
        </w:rPr>
        <w:t>: Sinauer Associates Inc.</w:t>
      </w:r>
    </w:p>
    <w:p w14:paraId="0087375D" w14:textId="77777777" w:rsidR="00A84B05" w:rsidRPr="00A84B05" w:rsidRDefault="00A84B05" w:rsidP="00A84B05">
      <w:pPr>
        <w:pStyle w:val="EndNoteBibliography"/>
        <w:spacing w:after="0"/>
        <w:ind w:left="720" w:hanging="720"/>
        <w:rPr>
          <w:noProof/>
        </w:rPr>
      </w:pPr>
      <w:r w:rsidRPr="00A84B05">
        <w:rPr>
          <w:noProof/>
        </w:rPr>
        <w:t xml:space="preserve">Gabaldón, T., and M. A. Huynen. 2004. "Prediction of protein function and pathways in the genome era."  </w:t>
      </w:r>
      <w:r w:rsidRPr="00A84B05">
        <w:rPr>
          <w:i/>
          <w:noProof/>
        </w:rPr>
        <w:t>Cellular and Molecular Life Sciences (CMLS)</w:t>
      </w:r>
      <w:r w:rsidRPr="00A84B05">
        <w:rPr>
          <w:noProof/>
        </w:rPr>
        <w:t xml:space="preserve"> 61:930-944. doi: 10.1007/s00018-003-3387-y.</w:t>
      </w:r>
    </w:p>
    <w:p w14:paraId="2B79A785" w14:textId="77777777" w:rsidR="00A84B05" w:rsidRPr="00A84B05" w:rsidRDefault="00A84B05" w:rsidP="00A84B05">
      <w:pPr>
        <w:pStyle w:val="EndNoteBibliography"/>
        <w:spacing w:after="0"/>
        <w:ind w:left="720" w:hanging="720"/>
        <w:rPr>
          <w:noProof/>
        </w:rPr>
      </w:pPr>
      <w:r w:rsidRPr="00A84B05">
        <w:rPr>
          <w:noProof/>
        </w:rPr>
        <w:t xml:space="preserve">Gabaldón, Toni. 2007. "Evolution of proteins and proteomes: a phylogenetics approach."  </w:t>
      </w:r>
      <w:r w:rsidRPr="00A84B05">
        <w:rPr>
          <w:i/>
          <w:noProof/>
        </w:rPr>
        <w:t>Evolutionary Bioinformatics Online</w:t>
      </w:r>
      <w:r w:rsidRPr="00A84B05">
        <w:rPr>
          <w:noProof/>
        </w:rPr>
        <w:t xml:space="preserve"> 1:51-61.</w:t>
      </w:r>
    </w:p>
    <w:p w14:paraId="5C16C8BC" w14:textId="77777777" w:rsidR="00A84B05" w:rsidRPr="00A84B05" w:rsidRDefault="00A84B05" w:rsidP="00A84B05">
      <w:pPr>
        <w:pStyle w:val="EndNoteBibliography"/>
        <w:spacing w:after="0"/>
        <w:ind w:left="720" w:hanging="720"/>
        <w:rPr>
          <w:noProof/>
        </w:rPr>
      </w:pPr>
      <w:r w:rsidRPr="00A84B05">
        <w:rPr>
          <w:noProof/>
        </w:rPr>
        <w:t xml:space="preserve">Gabaldón, Toni. 2008. "Large-scale assignment of orthology: back to phylogenetics?"  </w:t>
      </w:r>
      <w:r w:rsidRPr="00A84B05">
        <w:rPr>
          <w:i/>
          <w:noProof/>
        </w:rPr>
        <w:t>Genome Biology</w:t>
      </w:r>
      <w:r w:rsidRPr="00A84B05">
        <w:rPr>
          <w:noProof/>
        </w:rPr>
        <w:t xml:space="preserve"> 9:235. doi: 10.1186/gb-2008-9-10-235.</w:t>
      </w:r>
    </w:p>
    <w:p w14:paraId="67D86157" w14:textId="77777777" w:rsidR="00A84B05" w:rsidRPr="00A84B05" w:rsidRDefault="00A84B05" w:rsidP="00A84B05">
      <w:pPr>
        <w:pStyle w:val="EndNoteBibliography"/>
        <w:spacing w:after="0"/>
        <w:ind w:left="720" w:hanging="720"/>
        <w:rPr>
          <w:noProof/>
        </w:rPr>
      </w:pPr>
      <w:r w:rsidRPr="00A84B05">
        <w:rPr>
          <w:noProof/>
        </w:rPr>
        <w:t xml:space="preserve">Gabaldón, Toni, and Eugene V. Koonin. 2013. "Functional and evolutionary implications of gene orthology."  </w:t>
      </w:r>
      <w:r w:rsidRPr="00A84B05">
        <w:rPr>
          <w:i/>
          <w:noProof/>
        </w:rPr>
        <w:t>Nature Reviews Genetics</w:t>
      </w:r>
      <w:r w:rsidRPr="00A84B05">
        <w:rPr>
          <w:noProof/>
        </w:rPr>
        <w:t xml:space="preserve"> 14:360-366. doi: 10.1038/nrg3456.</w:t>
      </w:r>
    </w:p>
    <w:p w14:paraId="48E8C78E" w14:textId="77777777" w:rsidR="00A84B05" w:rsidRPr="00A84B05" w:rsidRDefault="00A84B05" w:rsidP="00A84B05">
      <w:pPr>
        <w:pStyle w:val="EndNoteBibliography"/>
        <w:spacing w:after="0"/>
        <w:ind w:left="720" w:hanging="720"/>
        <w:rPr>
          <w:noProof/>
        </w:rPr>
      </w:pPr>
      <w:r w:rsidRPr="00A84B05">
        <w:rPr>
          <w:noProof/>
        </w:rPr>
        <w:t xml:space="preserve">Gaucher, Eric A., James T. Kratzer, and Ryan N. Randall. 2010. "Deep Phylogeny—How a Tree Can Help Characterize Early Life on Earth."  </w:t>
      </w:r>
      <w:r w:rsidRPr="00A84B05">
        <w:rPr>
          <w:i/>
          <w:noProof/>
        </w:rPr>
        <w:t>Cold Spring Harbor Perspectives in Biology</w:t>
      </w:r>
      <w:r w:rsidRPr="00A84B05">
        <w:rPr>
          <w:noProof/>
        </w:rPr>
        <w:t xml:space="preserve"> 2. doi: 10.1101/cshperspect.a002238.</w:t>
      </w:r>
    </w:p>
    <w:p w14:paraId="4997E2E9" w14:textId="77777777" w:rsidR="00A84B05" w:rsidRPr="00A84B05" w:rsidRDefault="00A84B05" w:rsidP="00A84B05">
      <w:pPr>
        <w:pStyle w:val="EndNoteBibliography"/>
        <w:spacing w:after="0"/>
        <w:ind w:left="720" w:hanging="720"/>
        <w:rPr>
          <w:noProof/>
        </w:rPr>
      </w:pPr>
      <w:r w:rsidRPr="00A84B05">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84B05">
        <w:rPr>
          <w:i/>
          <w:noProof/>
        </w:rPr>
        <w:t>Nucleic Acids Research</w:t>
      </w:r>
      <w:r w:rsidRPr="00A84B05">
        <w:rPr>
          <w:noProof/>
        </w:rPr>
        <w:t xml:space="preserve"> 36:3420-3435. doi: 10.1093/nar/gkn176.</w:t>
      </w:r>
    </w:p>
    <w:p w14:paraId="0321176B" w14:textId="77777777" w:rsidR="00A84B05" w:rsidRPr="00A84B05" w:rsidRDefault="00A84B05" w:rsidP="00A84B05">
      <w:pPr>
        <w:pStyle w:val="EndNoteBibliography"/>
        <w:spacing w:after="0"/>
        <w:ind w:left="720" w:hanging="720"/>
        <w:rPr>
          <w:noProof/>
        </w:rPr>
      </w:pPr>
      <w:r w:rsidRPr="00A84B0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84B05">
        <w:rPr>
          <w:i/>
          <w:noProof/>
        </w:rPr>
        <w:t>PLoS Pathogens</w:t>
      </w:r>
      <w:r w:rsidRPr="00A84B05">
        <w:rPr>
          <w:noProof/>
        </w:rPr>
        <w:t xml:space="preserve"> 10. doi: 10.1371/journal.ppat.1004547.</w:t>
      </w:r>
    </w:p>
    <w:p w14:paraId="0604D9E9" w14:textId="77777777" w:rsidR="00A84B05" w:rsidRPr="00A84B05" w:rsidRDefault="00A84B05" w:rsidP="00A84B05">
      <w:pPr>
        <w:pStyle w:val="EndNoteBibliography"/>
        <w:spacing w:after="0"/>
        <w:ind w:left="720" w:hanging="720"/>
        <w:rPr>
          <w:noProof/>
        </w:rPr>
      </w:pPr>
      <w:r w:rsidRPr="00A84B0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84B05">
        <w:rPr>
          <w:i/>
          <w:noProof/>
        </w:rPr>
        <w:t>PLoS pathogens</w:t>
      </w:r>
      <w:r w:rsidRPr="00A84B05">
        <w:rPr>
          <w:noProof/>
        </w:rPr>
        <w:t xml:space="preserve"> 8:e1002979-e1002979. doi: 10.1371/journal.ppat.1002979.</w:t>
      </w:r>
    </w:p>
    <w:p w14:paraId="071D88B9" w14:textId="77777777" w:rsidR="00A84B05" w:rsidRPr="00A84B05" w:rsidRDefault="00A84B05" w:rsidP="00A84B05">
      <w:pPr>
        <w:pStyle w:val="EndNoteBibliography"/>
        <w:spacing w:after="0"/>
        <w:ind w:left="720" w:hanging="720"/>
        <w:rPr>
          <w:noProof/>
        </w:rPr>
      </w:pPr>
      <w:r w:rsidRPr="00A84B05">
        <w:rPr>
          <w:noProof/>
        </w:rPr>
        <w:t xml:space="preserve">Hirt, R. P., J. M. Logsdon, B. Healy, M. W. Dorey, W. F. Doolittle, and T. M. Embley. 1999. "Microsporidia are related to Fungi: Evidence from the largest subunit of RNA polymerase II and other proteins."  </w:t>
      </w:r>
      <w:r w:rsidRPr="00A84B05">
        <w:rPr>
          <w:i/>
          <w:noProof/>
        </w:rPr>
        <w:t>Proceedings of the National Academy of Sciences</w:t>
      </w:r>
      <w:r w:rsidRPr="00A84B05">
        <w:rPr>
          <w:noProof/>
        </w:rPr>
        <w:t xml:space="preserve"> 96:580-585. doi: 10.1073/pnas.96.2.580.</w:t>
      </w:r>
    </w:p>
    <w:p w14:paraId="77B6B359" w14:textId="77777777" w:rsidR="00A84B05" w:rsidRPr="00A84B05" w:rsidRDefault="00A84B05" w:rsidP="00A84B05">
      <w:pPr>
        <w:pStyle w:val="EndNoteBibliography"/>
        <w:spacing w:after="0"/>
        <w:ind w:left="720" w:hanging="720"/>
        <w:rPr>
          <w:noProof/>
        </w:rPr>
      </w:pPr>
      <w:r w:rsidRPr="00A84B05">
        <w:rPr>
          <w:noProof/>
        </w:rPr>
        <w:t xml:space="preserve">Hirt, Robert P., Bryan Healy, Charles R. Vossbrinck, Elizabeth U. Canning, and T. Martin Embley. 1997. "A mitochondrial Hsp70 orthologue in Vairimorpha necatrix: molecular evidence that microsporidia once contained mitochondria."  </w:t>
      </w:r>
      <w:r w:rsidRPr="00A84B05">
        <w:rPr>
          <w:i/>
          <w:noProof/>
        </w:rPr>
        <w:t>Current Biology</w:t>
      </w:r>
      <w:r w:rsidRPr="00A84B05">
        <w:rPr>
          <w:noProof/>
        </w:rPr>
        <w:t xml:space="preserve"> 7:995-998. doi: 10.1016/S0960-9822(06)00420-9.</w:t>
      </w:r>
    </w:p>
    <w:p w14:paraId="47DCC767" w14:textId="77777777" w:rsidR="00A84B05" w:rsidRPr="00A84B05" w:rsidRDefault="00A84B05" w:rsidP="00A84B05">
      <w:pPr>
        <w:pStyle w:val="EndNoteBibliography"/>
        <w:spacing w:after="0"/>
        <w:ind w:left="720" w:hanging="720"/>
        <w:rPr>
          <w:noProof/>
        </w:rPr>
      </w:pPr>
      <w:r w:rsidRPr="00A84B05">
        <w:rPr>
          <w:noProof/>
        </w:rPr>
        <w:t xml:space="preserve">Huerta-Cepas, Jaime, François Serra, and Peer Bork. 2016. "ETE 3: Reconstruction, Analysis, and Visualization of Phylogenomic Data."  </w:t>
      </w:r>
      <w:r w:rsidRPr="00A84B05">
        <w:rPr>
          <w:i/>
          <w:noProof/>
        </w:rPr>
        <w:t>Molecular Biology and Evolution</w:t>
      </w:r>
      <w:r w:rsidRPr="00A84B05">
        <w:rPr>
          <w:noProof/>
        </w:rPr>
        <w:t xml:space="preserve"> 33:1635-1638. doi: 10.1093/molbev/msw046.</w:t>
      </w:r>
    </w:p>
    <w:p w14:paraId="5CED75B9" w14:textId="77777777" w:rsidR="00A84B05" w:rsidRPr="00A84B05" w:rsidRDefault="00A84B05" w:rsidP="00A84B05">
      <w:pPr>
        <w:pStyle w:val="EndNoteBibliography"/>
        <w:spacing w:after="0"/>
        <w:ind w:left="720" w:hanging="720"/>
        <w:rPr>
          <w:noProof/>
        </w:rPr>
      </w:pPr>
      <w:r w:rsidRPr="00A84B05">
        <w:rPr>
          <w:noProof/>
        </w:rPr>
        <w:t xml:space="preserve">James, Timothy Y, Adrian Pelin, Linda Bonen, Steven Ahrendt, Divya Sain, Nicolas Corradi, and Jason E Stajich. 2013. "Shared signatures of parasitism and phylogenomics unite Cryptomycota and microsporidia."  </w:t>
      </w:r>
      <w:r w:rsidRPr="00A84B05">
        <w:rPr>
          <w:i/>
          <w:noProof/>
        </w:rPr>
        <w:t>Current biology : CB</w:t>
      </w:r>
      <w:r w:rsidRPr="00A84B05">
        <w:rPr>
          <w:noProof/>
        </w:rPr>
        <w:t xml:space="preserve"> 23:1548-53. doi: 10.1016/j.cub.2013.06.057.</w:t>
      </w:r>
    </w:p>
    <w:p w14:paraId="261863DD" w14:textId="77777777" w:rsidR="00A84B05" w:rsidRPr="00A84B05" w:rsidRDefault="00A84B05" w:rsidP="00A84B05">
      <w:pPr>
        <w:pStyle w:val="EndNoteBibliography"/>
        <w:spacing w:after="0"/>
        <w:ind w:left="720" w:hanging="720"/>
        <w:rPr>
          <w:noProof/>
        </w:rPr>
      </w:pPr>
      <w:r w:rsidRPr="00A84B05">
        <w:rPr>
          <w:noProof/>
        </w:rPr>
        <w:t xml:space="preserve">Jothi, Raja, Teresa M Przytycka, and L Aravind. 2007. "Discovering functional linkages and uncharacterized cellular pathways using phylogenetic profile comparisons: a comprehensive assessment."  </w:t>
      </w:r>
      <w:r w:rsidRPr="00A84B05">
        <w:rPr>
          <w:i/>
          <w:noProof/>
        </w:rPr>
        <w:t>BMC bioinformatics</w:t>
      </w:r>
      <w:r w:rsidRPr="00A84B05">
        <w:rPr>
          <w:noProof/>
        </w:rPr>
        <w:t xml:space="preserve"> 8:173-173. doi: 10.1186/1471-2105-8-173.</w:t>
      </w:r>
    </w:p>
    <w:p w14:paraId="22FD41D8" w14:textId="77777777" w:rsidR="00A84B05" w:rsidRPr="00A84B05" w:rsidRDefault="00A84B05" w:rsidP="00A84B05">
      <w:pPr>
        <w:pStyle w:val="EndNoteBibliography"/>
        <w:spacing w:after="0"/>
        <w:ind w:left="720" w:hanging="720"/>
        <w:rPr>
          <w:noProof/>
        </w:rPr>
      </w:pPr>
      <w:r w:rsidRPr="00A84B05">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A84B05">
        <w:rPr>
          <w:i/>
          <w:noProof/>
        </w:rPr>
        <w:t>The Journal of Biochemistry</w:t>
      </w:r>
      <w:r w:rsidRPr="00A84B05">
        <w:rPr>
          <w:noProof/>
        </w:rPr>
        <w:t xml:space="preserve"> 120:1095-1103.</w:t>
      </w:r>
    </w:p>
    <w:p w14:paraId="1EF92869" w14:textId="77777777" w:rsidR="00A84B05" w:rsidRPr="00A84B05" w:rsidRDefault="00A84B05" w:rsidP="00A84B05">
      <w:pPr>
        <w:pStyle w:val="EndNoteBibliography"/>
        <w:spacing w:after="0"/>
        <w:ind w:left="720" w:hanging="720"/>
        <w:rPr>
          <w:noProof/>
        </w:rPr>
      </w:pPr>
      <w:r w:rsidRPr="00A84B05">
        <w:rPr>
          <w:noProof/>
        </w:rPr>
        <w:t xml:space="preserve">Kanehisa, M, and S Goto. 2000. "KEGG: kyoto encyclopedia of genes and genomes."  </w:t>
      </w:r>
      <w:r w:rsidRPr="00A84B05">
        <w:rPr>
          <w:i/>
          <w:noProof/>
        </w:rPr>
        <w:t>Nucleic acids research</w:t>
      </w:r>
      <w:r w:rsidRPr="00A84B05">
        <w:rPr>
          <w:noProof/>
        </w:rPr>
        <w:t xml:space="preserve"> 28:27-30.</w:t>
      </w:r>
    </w:p>
    <w:p w14:paraId="72AE54A2" w14:textId="77777777" w:rsidR="00A84B05" w:rsidRPr="00A84B05" w:rsidRDefault="00A84B05" w:rsidP="00A84B05">
      <w:pPr>
        <w:pStyle w:val="EndNoteBibliography"/>
        <w:spacing w:after="0"/>
        <w:ind w:left="720" w:hanging="720"/>
        <w:rPr>
          <w:noProof/>
        </w:rPr>
      </w:pPr>
      <w:r w:rsidRPr="00A84B05">
        <w:rPr>
          <w:noProof/>
        </w:rPr>
        <w:t xml:space="preserve">Kanehisa, Minoru, Susumu Goto, Yoko Sato, Masayuki Kawashima, Miho Furumichi, and Mao Tanabe. 2014. "Data, information, knowledge and principle: Back to metabolism in KEGG."  </w:t>
      </w:r>
      <w:r w:rsidRPr="00A84B05">
        <w:rPr>
          <w:i/>
          <w:noProof/>
        </w:rPr>
        <w:t>Nucleic Acids Research</w:t>
      </w:r>
      <w:r w:rsidRPr="00A84B05">
        <w:rPr>
          <w:noProof/>
        </w:rPr>
        <w:t xml:space="preserve"> 42. doi: 10.1093/nar/gkt1076.</w:t>
      </w:r>
    </w:p>
    <w:p w14:paraId="41F7B015" w14:textId="77777777" w:rsidR="00A84B05" w:rsidRPr="00A84B05" w:rsidRDefault="00A84B05" w:rsidP="00A84B05">
      <w:pPr>
        <w:pStyle w:val="EndNoteBibliography"/>
        <w:spacing w:after="0"/>
        <w:ind w:left="720" w:hanging="720"/>
        <w:rPr>
          <w:noProof/>
        </w:rPr>
      </w:pPr>
      <w:r w:rsidRPr="00A84B05">
        <w:rPr>
          <w:noProof/>
        </w:rPr>
        <w:t xml:space="preserve">Kanehisa, Minoru, Yoko Sato, Masayuki Kawashima, Miho Furumichi, and Mao Tanabe. 2016. "KEGG as a reference resource for gene and protein annotation."  </w:t>
      </w:r>
      <w:r w:rsidRPr="00A84B05">
        <w:rPr>
          <w:i/>
          <w:noProof/>
        </w:rPr>
        <w:t>Nucleic Acids Research</w:t>
      </w:r>
      <w:r w:rsidRPr="00A84B05">
        <w:rPr>
          <w:noProof/>
        </w:rPr>
        <w:t xml:space="preserve"> 44:D457-D462. doi: 10.1093/nar/gkv1070.</w:t>
      </w:r>
    </w:p>
    <w:p w14:paraId="5C060280" w14:textId="77777777" w:rsidR="00A84B05" w:rsidRPr="00A84B05" w:rsidRDefault="00A84B05" w:rsidP="00A84B05">
      <w:pPr>
        <w:pStyle w:val="EndNoteBibliography"/>
        <w:spacing w:after="0"/>
        <w:ind w:left="720" w:hanging="720"/>
        <w:rPr>
          <w:noProof/>
        </w:rPr>
      </w:pPr>
      <w:r w:rsidRPr="00A84B05">
        <w:rPr>
          <w:noProof/>
        </w:rPr>
        <w:t xml:space="preserve">Kanehisa, Minoru, Yoko Sato, and Kanae Morishima. 2016. "BlastKOALA and GhostKOALA: KEGG Tools for Functional Characterization of Genome and Metagenome Sequences."  </w:t>
      </w:r>
      <w:r w:rsidRPr="00A84B05">
        <w:rPr>
          <w:i/>
          <w:noProof/>
        </w:rPr>
        <w:t>Journal of Molecular Biology</w:t>
      </w:r>
      <w:r w:rsidRPr="00A84B05">
        <w:rPr>
          <w:noProof/>
        </w:rPr>
        <w:t xml:space="preserve"> 428:726-731. doi: 10.1016/j.jmb.2015.11.006.</w:t>
      </w:r>
    </w:p>
    <w:p w14:paraId="78885B34" w14:textId="77777777" w:rsidR="00A84B05" w:rsidRPr="00A84B05" w:rsidRDefault="00A84B05" w:rsidP="00A84B05">
      <w:pPr>
        <w:pStyle w:val="EndNoteBibliography"/>
        <w:spacing w:after="0"/>
        <w:ind w:left="720" w:hanging="720"/>
        <w:rPr>
          <w:noProof/>
        </w:rPr>
      </w:pPr>
      <w:r w:rsidRPr="00A84B0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84B05">
        <w:rPr>
          <w:i/>
          <w:noProof/>
        </w:rPr>
        <w:t>Nature</w:t>
      </w:r>
      <w:r w:rsidRPr="00A84B05">
        <w:rPr>
          <w:noProof/>
        </w:rPr>
        <w:t xml:space="preserve"> 414:450-453. doi: 10.1038/35106579.</w:t>
      </w:r>
    </w:p>
    <w:p w14:paraId="3B9415BE" w14:textId="77777777" w:rsidR="00A84B05" w:rsidRPr="00A84B05" w:rsidRDefault="00A84B05" w:rsidP="00A84B05">
      <w:pPr>
        <w:pStyle w:val="EndNoteBibliography"/>
        <w:spacing w:after="0"/>
        <w:ind w:left="720" w:hanging="720"/>
        <w:rPr>
          <w:noProof/>
        </w:rPr>
      </w:pPr>
      <w:r w:rsidRPr="00A84B05">
        <w:rPr>
          <w:noProof/>
        </w:rPr>
        <w:t xml:space="preserve">Kaya, Ghosh, and Weiss Louis M. 2012. "T cell response and persistence of the microsporidia."  </w:t>
      </w:r>
      <w:r w:rsidRPr="00A84B05">
        <w:rPr>
          <w:i/>
          <w:noProof/>
        </w:rPr>
        <w:t>FEMS Microbiology Reviews</w:t>
      </w:r>
      <w:r w:rsidRPr="00A84B05">
        <w:rPr>
          <w:noProof/>
        </w:rPr>
        <w:t xml:space="preserve"> 36:748-760. doi: 10.1111/j.1574-6976.2011.00318.x.</w:t>
      </w:r>
    </w:p>
    <w:p w14:paraId="380D13AF" w14:textId="77777777" w:rsidR="00A84B05" w:rsidRPr="00A84B05" w:rsidRDefault="00A84B05" w:rsidP="00A84B05">
      <w:pPr>
        <w:pStyle w:val="EndNoteBibliography"/>
        <w:spacing w:after="0"/>
        <w:ind w:left="720" w:hanging="720"/>
        <w:rPr>
          <w:noProof/>
        </w:rPr>
      </w:pPr>
      <w:r w:rsidRPr="00A84B05">
        <w:rPr>
          <w:noProof/>
        </w:rPr>
        <w:t xml:space="preserve">Keeling, P. J., and W. F. Doolittle. 1996. "Alpha-tubulin from early-diverging eukaryotic lineages and the evolution of the tubulin family."  </w:t>
      </w:r>
      <w:r w:rsidRPr="00A84B05">
        <w:rPr>
          <w:i/>
          <w:noProof/>
        </w:rPr>
        <w:t>Molecular Biology and Evolution</w:t>
      </w:r>
      <w:r w:rsidRPr="00A84B05">
        <w:rPr>
          <w:noProof/>
        </w:rPr>
        <w:t xml:space="preserve"> 13:1297-1305. doi: 10.1093/oxfordjournals.molbev.a025576.</w:t>
      </w:r>
    </w:p>
    <w:p w14:paraId="191E5988" w14:textId="77777777" w:rsidR="00A84B05" w:rsidRPr="00A84B05" w:rsidRDefault="00A84B05" w:rsidP="00A84B05">
      <w:pPr>
        <w:pStyle w:val="EndNoteBibliography"/>
        <w:spacing w:after="0"/>
        <w:ind w:left="720" w:hanging="720"/>
        <w:rPr>
          <w:noProof/>
        </w:rPr>
      </w:pPr>
      <w:r w:rsidRPr="00A84B05">
        <w:rPr>
          <w:noProof/>
        </w:rPr>
        <w:t xml:space="preserve">Keeling, Patrick. 2009. "Five questions about microsporidia."  </w:t>
      </w:r>
      <w:r w:rsidRPr="00A84B05">
        <w:rPr>
          <w:i/>
          <w:noProof/>
        </w:rPr>
        <w:t>PLoS pathogens</w:t>
      </w:r>
      <w:r w:rsidRPr="00A84B05">
        <w:rPr>
          <w:noProof/>
        </w:rPr>
        <w:t xml:space="preserve"> 5:e1000489-e1000489. doi: 10.1371/journal.ppat.1000489.</w:t>
      </w:r>
    </w:p>
    <w:p w14:paraId="6B3480E9" w14:textId="77777777" w:rsidR="00A84B05" w:rsidRPr="00A84B05" w:rsidRDefault="00A84B05" w:rsidP="00A84B05">
      <w:pPr>
        <w:pStyle w:val="EndNoteBibliography"/>
        <w:spacing w:after="0"/>
        <w:ind w:left="720" w:hanging="720"/>
        <w:rPr>
          <w:noProof/>
        </w:rPr>
      </w:pPr>
      <w:r w:rsidRPr="00A84B05">
        <w:rPr>
          <w:noProof/>
        </w:rPr>
        <w:t xml:space="preserve">Keeling, Patrick J, and Nicolas Corradi. 2011. "Shrink it or lose it: balancing loss of function with shrinking genomes in the microsporidia."  </w:t>
      </w:r>
      <w:r w:rsidRPr="00A84B05">
        <w:rPr>
          <w:i/>
          <w:noProof/>
        </w:rPr>
        <w:t>Virulence</w:t>
      </w:r>
      <w:r w:rsidRPr="00A84B05">
        <w:rPr>
          <w:noProof/>
        </w:rPr>
        <w:t xml:space="preserve"> 2:67-70. doi: 10.4161/viru.2.1.14606.</w:t>
      </w:r>
    </w:p>
    <w:p w14:paraId="3D68C8EA" w14:textId="77777777" w:rsidR="00A84B05" w:rsidRPr="00A84B05" w:rsidRDefault="00A84B05" w:rsidP="00A84B05">
      <w:pPr>
        <w:pStyle w:val="EndNoteBibliography"/>
        <w:spacing w:after="0"/>
        <w:ind w:left="720" w:hanging="720"/>
        <w:rPr>
          <w:noProof/>
        </w:rPr>
      </w:pPr>
      <w:r w:rsidRPr="00A84B05">
        <w:rPr>
          <w:noProof/>
        </w:rPr>
        <w:t xml:space="preserve">Keeling, Patrick J, and Naomi M Fast. 2002. "Microsporidia: biology and evolution of highly reduced intracellular parasites."  </w:t>
      </w:r>
      <w:r w:rsidRPr="00A84B05">
        <w:rPr>
          <w:i/>
          <w:noProof/>
        </w:rPr>
        <w:t>Annual review of microbiology</w:t>
      </w:r>
      <w:r w:rsidRPr="00A84B05">
        <w:rPr>
          <w:noProof/>
        </w:rPr>
        <w:t xml:space="preserve"> 56:93-116. doi: 10.1146/annurev.micro.56.012302.160854.</w:t>
      </w:r>
    </w:p>
    <w:p w14:paraId="651627D8" w14:textId="77777777" w:rsidR="00A84B05" w:rsidRPr="00A84B05" w:rsidRDefault="00A84B05" w:rsidP="00A84B05">
      <w:pPr>
        <w:pStyle w:val="EndNoteBibliography"/>
        <w:spacing w:after="0"/>
        <w:ind w:left="720" w:hanging="720"/>
        <w:rPr>
          <w:noProof/>
        </w:rPr>
      </w:pPr>
      <w:r w:rsidRPr="00A84B05">
        <w:rPr>
          <w:noProof/>
        </w:rPr>
        <w:t xml:space="preserve">Kensche, Philip R, Vera van Noort, Bas E Dutilh, and Martijn A Huynen. 2008. "Practical and theoretical advances in predicting the function of a protein by its phylogenetic distribution."  </w:t>
      </w:r>
      <w:r w:rsidRPr="00A84B05">
        <w:rPr>
          <w:i/>
          <w:noProof/>
        </w:rPr>
        <w:t>Journal of the Royal Society, Interface / the Royal Society</w:t>
      </w:r>
      <w:r w:rsidRPr="00A84B05">
        <w:rPr>
          <w:noProof/>
        </w:rPr>
        <w:t xml:space="preserve"> 5:151-70. doi: 10.1098/rsif.2007.1047.</w:t>
      </w:r>
    </w:p>
    <w:p w14:paraId="343303D8" w14:textId="77777777" w:rsidR="00A84B05" w:rsidRPr="00A84B05" w:rsidRDefault="00A84B05" w:rsidP="00A84B05">
      <w:pPr>
        <w:pStyle w:val="EndNoteBibliography"/>
        <w:spacing w:after="0"/>
        <w:ind w:left="720" w:hanging="720"/>
        <w:rPr>
          <w:noProof/>
        </w:rPr>
      </w:pPr>
      <w:r w:rsidRPr="00A84B05">
        <w:rPr>
          <w:noProof/>
        </w:rPr>
        <w:t xml:space="preserve">Kmmari, Suresh, Srinu Rathlavath, Devika Pillai, and Gadasu Rajesh. 2018. "Hepatopancreatic Microsporidiasis (HPM) in Shrimp Culture: A Review."  </w:t>
      </w:r>
      <w:r w:rsidRPr="00A84B05">
        <w:rPr>
          <w:i/>
          <w:noProof/>
        </w:rPr>
        <w:t>International Journal of Current Microbiology and Applied Sciences</w:t>
      </w:r>
      <w:r w:rsidRPr="00A84B05">
        <w:rPr>
          <w:noProof/>
        </w:rPr>
        <w:t xml:space="preserve"> 7:3208-3215. doi: 10.20546/ijcmas.2018.701.383.</w:t>
      </w:r>
    </w:p>
    <w:p w14:paraId="44AAF673" w14:textId="77777777" w:rsidR="00A84B05" w:rsidRPr="00A84B05" w:rsidRDefault="00A84B05" w:rsidP="00A84B05">
      <w:pPr>
        <w:pStyle w:val="EndNoteBibliography"/>
        <w:spacing w:after="0"/>
        <w:ind w:left="720" w:hanging="720"/>
        <w:rPr>
          <w:noProof/>
        </w:rPr>
      </w:pPr>
      <w:r w:rsidRPr="00A84B05">
        <w:rPr>
          <w:noProof/>
        </w:rPr>
        <w:t xml:space="preserve">Koestler, Tina, and Ingo Ebersberger. 2011. "Zygomycetes, Microsporidia, and the Evolutionary Ancestry of Sex Determination."  </w:t>
      </w:r>
      <w:r w:rsidRPr="00A84B05">
        <w:rPr>
          <w:i/>
          <w:noProof/>
        </w:rPr>
        <w:t>Genome Biology and Evolution</w:t>
      </w:r>
      <w:r w:rsidRPr="00A84B05">
        <w:rPr>
          <w:noProof/>
        </w:rPr>
        <w:t xml:space="preserve"> 3:186-194. doi: 10.1093/gbe/evr009.</w:t>
      </w:r>
    </w:p>
    <w:p w14:paraId="32E514C5" w14:textId="77777777" w:rsidR="00A84B05" w:rsidRPr="00A84B05" w:rsidRDefault="00A84B05" w:rsidP="00A84B05">
      <w:pPr>
        <w:pStyle w:val="EndNoteBibliography"/>
        <w:spacing w:after="0"/>
        <w:ind w:left="720" w:hanging="720"/>
        <w:rPr>
          <w:noProof/>
        </w:rPr>
      </w:pPr>
      <w:r w:rsidRPr="00A84B05">
        <w:rPr>
          <w:noProof/>
        </w:rPr>
        <w:t xml:space="preserve">Koestler, Tina, Arndt von Haeseler, and Ingo Ebersberger. 2010. "FACT: functional annotation transfer between proteins with similar feature architectures."  </w:t>
      </w:r>
      <w:r w:rsidRPr="00A84B05">
        <w:rPr>
          <w:i/>
          <w:noProof/>
        </w:rPr>
        <w:t>BMC bioinformatics</w:t>
      </w:r>
      <w:r w:rsidRPr="00A84B05">
        <w:rPr>
          <w:noProof/>
        </w:rPr>
        <w:t xml:space="preserve"> 11:417-417. doi: 10.1186/1471-2105-11-417.</w:t>
      </w:r>
    </w:p>
    <w:p w14:paraId="528C8223" w14:textId="77777777" w:rsidR="00A84B05" w:rsidRPr="00A84B05" w:rsidRDefault="00A84B05" w:rsidP="00A84B05">
      <w:pPr>
        <w:pStyle w:val="EndNoteBibliography"/>
        <w:spacing w:after="0"/>
        <w:ind w:left="720" w:hanging="720"/>
        <w:rPr>
          <w:noProof/>
        </w:rPr>
      </w:pPr>
      <w:r w:rsidRPr="00A84B05">
        <w:rPr>
          <w:noProof/>
        </w:rPr>
        <w:t xml:space="preserve">Kristensen, D. M., Y. I. Wolf, A. R. Mushegian, and E. V. Koonin. 2011. "Computational methods for Gene Orthology inference."  </w:t>
      </w:r>
      <w:r w:rsidRPr="00A84B05">
        <w:rPr>
          <w:i/>
          <w:noProof/>
        </w:rPr>
        <w:t>Briefings in Bioinformatics</w:t>
      </w:r>
      <w:r w:rsidRPr="00A84B05">
        <w:rPr>
          <w:noProof/>
        </w:rPr>
        <w:t xml:space="preserve"> 12:379-391. doi: 10.1093/bib/bbr030.</w:t>
      </w:r>
    </w:p>
    <w:p w14:paraId="70364282" w14:textId="77777777" w:rsidR="00A84B05" w:rsidRPr="00A84B05" w:rsidRDefault="00A84B05" w:rsidP="00A84B05">
      <w:pPr>
        <w:pStyle w:val="EndNoteBibliography"/>
        <w:spacing w:after="0"/>
        <w:ind w:left="720" w:hanging="720"/>
        <w:rPr>
          <w:noProof/>
        </w:rPr>
      </w:pPr>
      <w:r w:rsidRPr="00A84B05">
        <w:rPr>
          <w:noProof/>
        </w:rPr>
        <w:t xml:space="preserve">Kudo, R. R., and E. W. Daniels. 1963. "An Electron Microscope Study of the Spore of a Microsporidian, Thelohania californica*."  </w:t>
      </w:r>
      <w:r w:rsidRPr="00A84B05">
        <w:rPr>
          <w:i/>
          <w:noProof/>
        </w:rPr>
        <w:t>The Journal of Protozoology</w:t>
      </w:r>
      <w:r w:rsidRPr="00A84B05">
        <w:rPr>
          <w:noProof/>
        </w:rPr>
        <w:t xml:space="preserve"> 10:112-120. doi: 10.1111/j.1550-7408.1963.tb01645.x.</w:t>
      </w:r>
    </w:p>
    <w:p w14:paraId="0C7E96AB" w14:textId="77777777" w:rsidR="00A84B05" w:rsidRPr="00A84B05" w:rsidRDefault="00A84B05" w:rsidP="00A84B05">
      <w:pPr>
        <w:pStyle w:val="EndNoteBibliography"/>
        <w:spacing w:after="0"/>
        <w:ind w:left="720" w:hanging="720"/>
        <w:rPr>
          <w:noProof/>
        </w:rPr>
      </w:pPr>
      <w:r w:rsidRPr="00A84B05">
        <w:rPr>
          <w:noProof/>
        </w:rPr>
        <w:t xml:space="preserve">Larkin, M. A., G. Blackshields, N. P. Brown, R. Chenna, P. A. McGettigan, H. McWilliam, F. Valentin, I. M. Wallace, A. Wilm, R. Lopez, J. D. Thompson, T. J. Gibson, and D. G. Higgins. 2007. "Clustal W and Clustal X version 2.0."  </w:t>
      </w:r>
      <w:r w:rsidRPr="00A84B05">
        <w:rPr>
          <w:i/>
          <w:noProof/>
        </w:rPr>
        <w:t>Bioinformatics</w:t>
      </w:r>
      <w:r w:rsidRPr="00A84B05">
        <w:rPr>
          <w:noProof/>
        </w:rPr>
        <w:t xml:space="preserve"> 23:2947-2948. doi: 10.1093/bioinformatics/btm404.</w:t>
      </w:r>
    </w:p>
    <w:p w14:paraId="54E2DF01" w14:textId="77777777" w:rsidR="00A84B05" w:rsidRPr="00A84B05" w:rsidRDefault="00A84B05" w:rsidP="00A84B05">
      <w:pPr>
        <w:pStyle w:val="EndNoteBibliography"/>
        <w:spacing w:after="0"/>
        <w:ind w:left="720" w:hanging="720"/>
        <w:rPr>
          <w:noProof/>
        </w:rPr>
      </w:pPr>
      <w:r w:rsidRPr="00A84B05">
        <w:rPr>
          <w:noProof/>
        </w:rPr>
        <w:t xml:space="preserve">Le, Si Quang, and Olivier Gascuel. 2008. "An improved general amino acid replacement matrix."  </w:t>
      </w:r>
      <w:r w:rsidRPr="00A84B05">
        <w:rPr>
          <w:i/>
          <w:noProof/>
        </w:rPr>
        <w:t>Molecular Biology and Evolution</w:t>
      </w:r>
      <w:r w:rsidRPr="00A84B05">
        <w:rPr>
          <w:noProof/>
        </w:rPr>
        <w:t xml:space="preserve"> 25:1307-1320. doi: 10.1093/molbev/msn067.</w:t>
      </w:r>
    </w:p>
    <w:p w14:paraId="766668FE" w14:textId="77777777" w:rsidR="00A84B05" w:rsidRPr="00A84B05" w:rsidRDefault="00A84B05" w:rsidP="00A84B05">
      <w:pPr>
        <w:pStyle w:val="EndNoteBibliography"/>
        <w:spacing w:after="0"/>
        <w:ind w:left="720" w:hanging="720"/>
        <w:rPr>
          <w:noProof/>
        </w:rPr>
      </w:pPr>
      <w:r w:rsidRPr="00A84B05">
        <w:rPr>
          <w:noProof/>
        </w:rPr>
        <w:t xml:space="preserve">Lee, Soo Chan, Nicolas Corradi, Edmond J. Byrnes, Santiago Torres-Martinez, Fred S. Dietrich, Patrick J. Keeling, and Joseph Heitman. 2008. "Microsporidia evolved from ancestral sexual fungi."  </w:t>
      </w:r>
      <w:r w:rsidRPr="00A84B05">
        <w:rPr>
          <w:i/>
          <w:noProof/>
        </w:rPr>
        <w:t>Current biology : CB</w:t>
      </w:r>
      <w:r w:rsidRPr="00A84B05">
        <w:rPr>
          <w:noProof/>
        </w:rPr>
        <w:t xml:space="preserve"> 18:1675-1679. doi: 10.1016/j.cub.2008.09.030.</w:t>
      </w:r>
    </w:p>
    <w:p w14:paraId="4A18A6C1" w14:textId="77777777" w:rsidR="00A84B05" w:rsidRPr="00A84B05" w:rsidRDefault="00A84B05" w:rsidP="00A84B05">
      <w:pPr>
        <w:pStyle w:val="EndNoteBibliography"/>
        <w:spacing w:after="0"/>
        <w:ind w:left="720" w:hanging="720"/>
        <w:rPr>
          <w:noProof/>
        </w:rPr>
      </w:pPr>
      <w:r w:rsidRPr="00A84B05">
        <w:rPr>
          <w:noProof/>
        </w:rPr>
        <w:t xml:space="preserve">Letunic, Ivica, Tobias Doerks, and Peer Bork. 2012. "SMART 7: Recent updates to the protein domain annotation resource."  </w:t>
      </w:r>
      <w:r w:rsidRPr="00A84B05">
        <w:rPr>
          <w:i/>
          <w:noProof/>
        </w:rPr>
        <w:t>Nucleic Acids Research</w:t>
      </w:r>
      <w:r w:rsidRPr="00A84B05">
        <w:rPr>
          <w:noProof/>
        </w:rPr>
        <w:t xml:space="preserve"> 40. doi: 10.1093/nar/gkr931.</w:t>
      </w:r>
    </w:p>
    <w:p w14:paraId="6A24A83C" w14:textId="77777777" w:rsidR="00A84B05" w:rsidRPr="00A84B05" w:rsidRDefault="00A84B05" w:rsidP="00A84B05">
      <w:pPr>
        <w:pStyle w:val="EndNoteBibliography"/>
        <w:spacing w:after="0"/>
        <w:ind w:left="720" w:hanging="720"/>
        <w:rPr>
          <w:noProof/>
        </w:rPr>
      </w:pPr>
      <w:r w:rsidRPr="00A84B05">
        <w:rPr>
          <w:noProof/>
        </w:rPr>
        <w:t xml:space="preserve">Li, Li, Christian J Stoeckert, and David S Roos. 2003. "OrthoMCL: identification of ortholog groups for eukaryotic genomes."  </w:t>
      </w:r>
      <w:r w:rsidRPr="00A84B05">
        <w:rPr>
          <w:i/>
          <w:noProof/>
        </w:rPr>
        <w:t>Genome research</w:t>
      </w:r>
      <w:r w:rsidRPr="00A84B05">
        <w:rPr>
          <w:noProof/>
        </w:rPr>
        <w:t xml:space="preserve"> 13:2178-89. doi: 10.1101/gr.1224503.</w:t>
      </w:r>
    </w:p>
    <w:p w14:paraId="5BE4DDB8" w14:textId="77777777" w:rsidR="00A84B05" w:rsidRPr="00A84B05" w:rsidRDefault="00A84B05" w:rsidP="00A84B05">
      <w:pPr>
        <w:pStyle w:val="EndNoteBibliography"/>
        <w:spacing w:after="0"/>
        <w:ind w:left="720" w:hanging="720"/>
        <w:rPr>
          <w:noProof/>
        </w:rPr>
      </w:pPr>
      <w:r w:rsidRPr="00A84B05">
        <w:rPr>
          <w:noProof/>
        </w:rPr>
        <w:t xml:space="preserve">Li, Yang, Sarah E. Calvo, Roee Gutman, Jun S. Liu, and Vamsi K. Mootha. 2014. "Expansion of Biological Pathways Based on Evolutionary Inference."  </w:t>
      </w:r>
      <w:r w:rsidRPr="00A84B05">
        <w:rPr>
          <w:i/>
          <w:noProof/>
        </w:rPr>
        <w:t>Cell</w:t>
      </w:r>
      <w:r w:rsidRPr="00A84B05">
        <w:rPr>
          <w:noProof/>
        </w:rPr>
        <w:t xml:space="preserve"> 158:213-225. doi: 10.1016/j.cell.2014.05.034.</w:t>
      </w:r>
    </w:p>
    <w:p w14:paraId="5AB66FAF" w14:textId="77777777" w:rsidR="00A84B05" w:rsidRPr="00A84B05" w:rsidRDefault="00A84B05" w:rsidP="00A84B05">
      <w:pPr>
        <w:pStyle w:val="EndNoteBibliography"/>
        <w:spacing w:after="0"/>
        <w:ind w:left="720" w:hanging="720"/>
        <w:rPr>
          <w:noProof/>
        </w:rPr>
      </w:pPr>
      <w:r w:rsidRPr="00A84B05">
        <w:rPr>
          <w:noProof/>
        </w:rPr>
        <w:t xml:space="preserve">Loewenstein, Yaniv, Domenico Raimondo, Oliver C Redfern, James Watson, Dmitrij Frishman, Michal Linial, Christine Orengo, Janet Thornton, and Anna Tramontano. 2009. "Protein function annotation by homology-based inference."  </w:t>
      </w:r>
      <w:r w:rsidRPr="00A84B05">
        <w:rPr>
          <w:i/>
          <w:noProof/>
        </w:rPr>
        <w:t>Genome Biology</w:t>
      </w:r>
      <w:r w:rsidRPr="00A84B05">
        <w:rPr>
          <w:noProof/>
        </w:rPr>
        <w:t xml:space="preserve"> 10:207. doi: 10.1186/gb-2009-10-2-207.</w:t>
      </w:r>
    </w:p>
    <w:p w14:paraId="056A12DB" w14:textId="77777777" w:rsidR="00A84B05" w:rsidRPr="00A84B05" w:rsidRDefault="00A84B05" w:rsidP="00A84B05">
      <w:pPr>
        <w:pStyle w:val="EndNoteBibliography"/>
        <w:spacing w:after="0"/>
        <w:ind w:left="720" w:hanging="720"/>
        <w:rPr>
          <w:noProof/>
        </w:rPr>
      </w:pPr>
      <w:r w:rsidRPr="00A84B05">
        <w:rPr>
          <w:noProof/>
        </w:rPr>
        <w:t xml:space="preserve">Luallen, Robert J, Aaron W Reinke, Linda Tong, Michael R Botts, Marie-Anne Félix, and Emily R Troemel. 2016. "Discovery of a Natural Microsporidian Pathogen with a Broad Tissue Tropism in Caenorhabditis elegans."  </w:t>
      </w:r>
      <w:r w:rsidRPr="00A84B05">
        <w:rPr>
          <w:i/>
          <w:noProof/>
        </w:rPr>
        <w:t>PLOS Pathogens</w:t>
      </w:r>
      <w:r w:rsidRPr="00A84B05">
        <w:rPr>
          <w:noProof/>
        </w:rPr>
        <w:t>:28.</w:t>
      </w:r>
    </w:p>
    <w:p w14:paraId="3ADED2D2" w14:textId="77777777" w:rsidR="00A84B05" w:rsidRPr="00A84B05" w:rsidRDefault="00A84B05" w:rsidP="00A84B05">
      <w:pPr>
        <w:pStyle w:val="EndNoteBibliography"/>
        <w:spacing w:after="0"/>
        <w:ind w:left="720" w:hanging="720"/>
        <w:rPr>
          <w:noProof/>
        </w:rPr>
      </w:pPr>
      <w:r w:rsidRPr="00A84B05">
        <w:rPr>
          <w:noProof/>
        </w:rPr>
        <w:t xml:space="preserve">Madera, Martin, and Julian Gough. 2002. "A comparison of profile hidden Markov model procedures for remote homology detection."  </w:t>
      </w:r>
      <w:r w:rsidRPr="00A84B05">
        <w:rPr>
          <w:i/>
          <w:noProof/>
        </w:rPr>
        <w:t>Nucleic Acids Research</w:t>
      </w:r>
      <w:r w:rsidRPr="00A84B05">
        <w:rPr>
          <w:noProof/>
        </w:rPr>
        <w:t xml:space="preserve"> 30:4321-4328.</w:t>
      </w:r>
    </w:p>
    <w:p w14:paraId="7D178DC7" w14:textId="77777777" w:rsidR="00A84B05" w:rsidRPr="00A84B05" w:rsidRDefault="00A84B05" w:rsidP="00A84B05">
      <w:pPr>
        <w:pStyle w:val="EndNoteBibliography"/>
        <w:spacing w:after="0"/>
        <w:ind w:left="720" w:hanging="720"/>
        <w:rPr>
          <w:noProof/>
        </w:rPr>
      </w:pPr>
      <w:r w:rsidRPr="00A84B05">
        <w:rPr>
          <w:noProof/>
        </w:rPr>
        <w:t xml:space="preserve">Mann, H. B., and D. R. Whitney. 1947. "On a Test of Whether one of Two Random Variables is Stochastically Larger than the Other."  </w:t>
      </w:r>
      <w:r w:rsidRPr="00A84B05">
        <w:rPr>
          <w:i/>
          <w:noProof/>
        </w:rPr>
        <w:t>The Annals of Mathematical Statistics</w:t>
      </w:r>
      <w:r w:rsidRPr="00A84B05">
        <w:rPr>
          <w:noProof/>
        </w:rPr>
        <w:t xml:space="preserve"> 18:50-60.</w:t>
      </w:r>
    </w:p>
    <w:p w14:paraId="64AC914A" w14:textId="77777777" w:rsidR="00A84B05" w:rsidRPr="00A84B05" w:rsidRDefault="00A84B05" w:rsidP="00A84B05">
      <w:pPr>
        <w:pStyle w:val="EndNoteBibliography"/>
        <w:spacing w:after="0"/>
        <w:ind w:left="720" w:hanging="720"/>
        <w:rPr>
          <w:noProof/>
        </w:rPr>
      </w:pPr>
      <w:r w:rsidRPr="00A84B05">
        <w:rPr>
          <w:noProof/>
        </w:rPr>
        <w:t xml:space="preserve">McLaughlin, David J., David S. Hibbett, François Lutzoni, Joseph W. Spatafora, and Rytas Vilgalys. 2009. "The search for the fungal tree of life."  </w:t>
      </w:r>
      <w:r w:rsidRPr="00A84B05">
        <w:rPr>
          <w:i/>
          <w:noProof/>
        </w:rPr>
        <w:t>Trends in Microbiology</w:t>
      </w:r>
      <w:r w:rsidRPr="00A84B05">
        <w:rPr>
          <w:noProof/>
        </w:rPr>
        <w:t xml:space="preserve"> 17:488-497. doi: 10.1016/j.tim.2009.08.001.</w:t>
      </w:r>
    </w:p>
    <w:p w14:paraId="26D3DC87" w14:textId="77777777" w:rsidR="00A84B05" w:rsidRPr="00A84B05" w:rsidRDefault="00A84B05" w:rsidP="00A84B05">
      <w:pPr>
        <w:pStyle w:val="EndNoteBibliography"/>
        <w:spacing w:after="0"/>
        <w:ind w:left="720" w:hanging="720"/>
        <w:rPr>
          <w:noProof/>
        </w:rPr>
      </w:pPr>
      <w:r w:rsidRPr="00A84B05">
        <w:rPr>
          <w:noProof/>
        </w:rPr>
        <w:t xml:space="preserve">Méténier, Guy, and Christian P. Vivarès. 2001. "Molecular characteristics and physiology of microsporidia."  </w:t>
      </w:r>
      <w:r w:rsidRPr="00A84B05">
        <w:rPr>
          <w:i/>
          <w:noProof/>
        </w:rPr>
        <w:t>Microbes and Infection</w:t>
      </w:r>
      <w:r w:rsidRPr="00A84B05">
        <w:rPr>
          <w:noProof/>
        </w:rPr>
        <w:t xml:space="preserve"> 3:407-415. doi: 10.1016/S1286-4579(01)01398-3.</w:t>
      </w:r>
    </w:p>
    <w:p w14:paraId="3D8093AA" w14:textId="77777777" w:rsidR="00A84B05" w:rsidRPr="00A84B05" w:rsidRDefault="00A84B05" w:rsidP="00A84B05">
      <w:pPr>
        <w:pStyle w:val="EndNoteBibliography"/>
        <w:spacing w:after="0"/>
        <w:ind w:left="720" w:hanging="720"/>
        <w:rPr>
          <w:noProof/>
        </w:rPr>
      </w:pPr>
      <w:r w:rsidRPr="00A84B05">
        <w:rPr>
          <w:noProof/>
        </w:rPr>
        <w:t xml:space="preserve">Moore, A. D., A. Held, N. Terrapon, J. Weiner, and E. Bornberg-Bauer. 2014. "DoMosaics: software for domain arrangement visualization and domain-centric analysis of proteins."  </w:t>
      </w:r>
      <w:r w:rsidRPr="00A84B05">
        <w:rPr>
          <w:i/>
          <w:noProof/>
        </w:rPr>
        <w:t>Bioinformatics</w:t>
      </w:r>
      <w:r w:rsidRPr="00A84B05">
        <w:rPr>
          <w:noProof/>
        </w:rPr>
        <w:t xml:space="preserve"> 30:282-283. doi: 10.1093/bioinformatics/btt640.</w:t>
      </w:r>
    </w:p>
    <w:p w14:paraId="17313F3F" w14:textId="77777777" w:rsidR="00A84B05" w:rsidRPr="00A84B05" w:rsidRDefault="00A84B05" w:rsidP="00A84B05">
      <w:pPr>
        <w:pStyle w:val="EndNoteBibliography"/>
        <w:spacing w:after="0"/>
        <w:ind w:left="720" w:hanging="720"/>
        <w:rPr>
          <w:noProof/>
        </w:rPr>
      </w:pPr>
      <w:r w:rsidRPr="00A84B05">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A84B05">
        <w:rPr>
          <w:i/>
          <w:noProof/>
        </w:rPr>
        <w:t>Scientific Reports</w:t>
      </w:r>
      <w:r w:rsidRPr="00A84B05">
        <w:rPr>
          <w:noProof/>
        </w:rPr>
        <w:t xml:space="preserve"> 7. doi: 10.1038/s41598-017-16947-5.</w:t>
      </w:r>
    </w:p>
    <w:p w14:paraId="70C1BDE1" w14:textId="77777777" w:rsidR="00A84B05" w:rsidRPr="00A84B05" w:rsidRDefault="00A84B05" w:rsidP="00A84B05">
      <w:pPr>
        <w:pStyle w:val="EndNoteBibliography"/>
        <w:spacing w:after="0"/>
        <w:ind w:left="720" w:hanging="720"/>
        <w:rPr>
          <w:noProof/>
        </w:rPr>
      </w:pPr>
      <w:r w:rsidRPr="00A84B05">
        <w:rPr>
          <w:noProof/>
        </w:rPr>
        <w:t xml:space="preserve">Moriya, Yuki, Masumi Itoh, Shujiro Okuda, Akiyasu C Yoshizawa, and Minoru Kanehisa. 2007. "KAAS: an automatic genome annotation and pathway reconstruction server."  </w:t>
      </w:r>
      <w:r w:rsidRPr="00A84B05">
        <w:rPr>
          <w:i/>
          <w:noProof/>
        </w:rPr>
        <w:t>Nucleic acids research</w:t>
      </w:r>
      <w:r w:rsidRPr="00A84B05">
        <w:rPr>
          <w:noProof/>
        </w:rPr>
        <w:t xml:space="preserve"> 35:W182-5. doi: 10.1093/nar/gkm321.</w:t>
      </w:r>
    </w:p>
    <w:p w14:paraId="17C051D4" w14:textId="77777777" w:rsidR="00A84B05" w:rsidRPr="00A84B05" w:rsidRDefault="00A84B05" w:rsidP="00A84B05">
      <w:pPr>
        <w:pStyle w:val="EndNoteBibliography"/>
        <w:spacing w:after="0"/>
        <w:ind w:left="720" w:hanging="720"/>
        <w:rPr>
          <w:noProof/>
        </w:rPr>
      </w:pPr>
      <w:r w:rsidRPr="00A84B05">
        <w:rPr>
          <w:noProof/>
        </w:rPr>
        <w:t xml:space="preserve">Naegeli, K. 1857. "Über die neue Krankheit der Seidenraupe und verwandte Organismen." </w:t>
      </w:r>
      <w:r w:rsidRPr="00A84B05">
        <w:rPr>
          <w:i/>
          <w:noProof/>
        </w:rPr>
        <w:t>Botanische Zeitung</w:t>
      </w:r>
      <w:r w:rsidRPr="00A84B05">
        <w:rPr>
          <w:noProof/>
        </w:rPr>
        <w:t>, 1857, 760-761. Accessed 2018-03-25 20:33:39.</w:t>
      </w:r>
    </w:p>
    <w:p w14:paraId="3191E7F2" w14:textId="77777777" w:rsidR="00A84B05" w:rsidRPr="00A84B05" w:rsidRDefault="00A84B05" w:rsidP="00A84B05">
      <w:pPr>
        <w:pStyle w:val="EndNoteBibliography"/>
        <w:spacing w:after="0"/>
        <w:ind w:left="720" w:hanging="720"/>
        <w:rPr>
          <w:noProof/>
        </w:rPr>
      </w:pPr>
      <w:r w:rsidRPr="00A84B0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84B05">
        <w:rPr>
          <w:i/>
          <w:noProof/>
        </w:rPr>
        <w:t>Genome biology and evolution</w:t>
      </w:r>
      <w:r w:rsidRPr="00A84B05">
        <w:rPr>
          <w:noProof/>
        </w:rPr>
        <w:t xml:space="preserve"> 5:2285-303. doi: 10.1093/gbe/evt184.</w:t>
      </w:r>
    </w:p>
    <w:p w14:paraId="16D665FB" w14:textId="77777777" w:rsidR="00A84B05" w:rsidRPr="00A84B05" w:rsidRDefault="00A84B05" w:rsidP="00A84B05">
      <w:pPr>
        <w:pStyle w:val="EndNoteBibliography"/>
        <w:spacing w:after="0"/>
        <w:ind w:left="720" w:hanging="720"/>
        <w:rPr>
          <w:noProof/>
        </w:rPr>
      </w:pPr>
      <w:r w:rsidRPr="00A84B05">
        <w:rPr>
          <w:noProof/>
        </w:rPr>
        <w:t xml:space="preserve">Neumann, Peter, and Norman L Carreck. 2010. "Honey bee colony losses."  </w:t>
      </w:r>
      <w:r w:rsidRPr="00A84B05">
        <w:rPr>
          <w:i/>
          <w:noProof/>
        </w:rPr>
        <w:t>Journal of Apicultural Research</w:t>
      </w:r>
      <w:r w:rsidRPr="00A84B05">
        <w:rPr>
          <w:noProof/>
        </w:rPr>
        <w:t xml:space="preserve"> 49:1-6. doi: 10.3896/IBRA.1.49.1.01.</w:t>
      </w:r>
    </w:p>
    <w:p w14:paraId="0810AC9A" w14:textId="77777777" w:rsidR="00A84B05" w:rsidRPr="00A84B05" w:rsidRDefault="00A84B05" w:rsidP="00A84B05">
      <w:pPr>
        <w:pStyle w:val="EndNoteBibliography"/>
        <w:spacing w:after="0"/>
        <w:ind w:left="720" w:hanging="720"/>
        <w:rPr>
          <w:noProof/>
        </w:rPr>
      </w:pPr>
      <w:r w:rsidRPr="00A84B05">
        <w:rPr>
          <w:noProof/>
        </w:rPr>
        <w:t xml:space="preserve">Noether, Gottfried E. 1987. "Sample Size Determination for Some Common Nonparametric Tests."  </w:t>
      </w:r>
      <w:r w:rsidRPr="00A84B05">
        <w:rPr>
          <w:i/>
          <w:noProof/>
        </w:rPr>
        <w:t>Journal of the American Statistical Association</w:t>
      </w:r>
      <w:r w:rsidRPr="00A84B05">
        <w:rPr>
          <w:noProof/>
        </w:rPr>
        <w:t xml:space="preserve"> 82:645-647. doi: 10.2307/2289477.</w:t>
      </w:r>
    </w:p>
    <w:p w14:paraId="125A13F0" w14:textId="77777777" w:rsidR="00A84B05" w:rsidRPr="00A84B05" w:rsidRDefault="00A84B05" w:rsidP="00A84B05">
      <w:pPr>
        <w:pStyle w:val="EndNoteBibliography"/>
        <w:spacing w:after="0"/>
        <w:ind w:left="720" w:hanging="720"/>
        <w:rPr>
          <w:noProof/>
        </w:rPr>
      </w:pPr>
      <w:r w:rsidRPr="00A84B0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84B05">
        <w:rPr>
          <w:i/>
          <w:noProof/>
        </w:rPr>
        <w:t>Nucleic Acids Research</w:t>
      </w:r>
      <w:r w:rsidRPr="00A84B05">
        <w:rPr>
          <w:noProof/>
        </w:rPr>
        <w:t xml:space="preserve"> 42:D26-D31. doi: 10.1093/nar/gkt1069.</w:t>
      </w:r>
    </w:p>
    <w:p w14:paraId="4B1D94F0" w14:textId="77777777" w:rsidR="00A84B05" w:rsidRPr="00A84B05" w:rsidRDefault="00A84B05" w:rsidP="00A84B05">
      <w:pPr>
        <w:pStyle w:val="EndNoteBibliography"/>
        <w:spacing w:after="0"/>
        <w:ind w:left="720" w:hanging="720"/>
        <w:rPr>
          <w:noProof/>
        </w:rPr>
      </w:pPr>
      <w:r w:rsidRPr="00A84B05">
        <w:rPr>
          <w:noProof/>
        </w:rPr>
        <w:t xml:space="preserve">O'Brien, Kevin P, Maido Remm, and Erik L L Sonnhammer. 2005. "Inparanoid: a comprehensive database of eukaryotic orthologs."  </w:t>
      </w:r>
      <w:r w:rsidRPr="00A84B05">
        <w:rPr>
          <w:i/>
          <w:noProof/>
        </w:rPr>
        <w:t>Nucleic acids research</w:t>
      </w:r>
      <w:r w:rsidRPr="00A84B05">
        <w:rPr>
          <w:noProof/>
        </w:rPr>
        <w:t xml:space="preserve"> 33:D476-80. doi: 10.1093/nar/gki107.</w:t>
      </w:r>
    </w:p>
    <w:p w14:paraId="42485773" w14:textId="77777777" w:rsidR="00A84B05" w:rsidRPr="00A84B05" w:rsidRDefault="00A84B05" w:rsidP="00A84B05">
      <w:pPr>
        <w:pStyle w:val="EndNoteBibliography"/>
        <w:spacing w:after="0"/>
        <w:ind w:left="720" w:hanging="720"/>
        <w:rPr>
          <w:noProof/>
        </w:rPr>
      </w:pPr>
      <w:r w:rsidRPr="00A84B05">
        <w:rPr>
          <w:noProof/>
        </w:rPr>
        <w:t xml:space="preserve">Paracer, Surindar, and Vernon Ahmadjian. 2000. </w:t>
      </w:r>
      <w:r w:rsidRPr="00A84B05">
        <w:rPr>
          <w:i/>
          <w:noProof/>
        </w:rPr>
        <w:t>Symbiosis: An Introduction to Biological Associations</w:t>
      </w:r>
      <w:r w:rsidRPr="00A84B05">
        <w:rPr>
          <w:noProof/>
        </w:rPr>
        <w:t>: Oxford University Press.</w:t>
      </w:r>
    </w:p>
    <w:p w14:paraId="157AA736" w14:textId="77777777" w:rsidR="00A84B05" w:rsidRPr="00A84B05" w:rsidRDefault="00A84B05" w:rsidP="00A84B05">
      <w:pPr>
        <w:pStyle w:val="EndNoteBibliography"/>
        <w:spacing w:after="0"/>
        <w:ind w:left="720" w:hanging="720"/>
        <w:rPr>
          <w:noProof/>
        </w:rPr>
      </w:pPr>
      <w:r w:rsidRPr="00A84B05">
        <w:rPr>
          <w:noProof/>
        </w:rPr>
        <w:t xml:space="preserve">Pellegrini, M., E. M. Marcotte, M. J. Thompson, D. Eisenberg, and T. O. Yeates. 1999. "Assigning protein functions by comparative genome analysis: Protein phylogenetic profiles."  </w:t>
      </w:r>
      <w:r w:rsidRPr="00A84B05">
        <w:rPr>
          <w:i/>
          <w:noProof/>
        </w:rPr>
        <w:t>Proceedings of the National Academy of Sciences</w:t>
      </w:r>
      <w:r w:rsidRPr="00A84B05">
        <w:rPr>
          <w:noProof/>
        </w:rPr>
        <w:t xml:space="preserve"> 96:4285-4288. doi: 10.1073/pnas.96.8.4285.</w:t>
      </w:r>
    </w:p>
    <w:p w14:paraId="54496189" w14:textId="77777777" w:rsidR="00A84B05" w:rsidRPr="00A84B05" w:rsidRDefault="00A84B05" w:rsidP="00A84B05">
      <w:pPr>
        <w:pStyle w:val="EndNoteBibliography"/>
        <w:spacing w:after="0"/>
        <w:ind w:left="720" w:hanging="720"/>
        <w:rPr>
          <w:noProof/>
        </w:rPr>
      </w:pPr>
      <w:r w:rsidRPr="00A84B0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84B05">
        <w:rPr>
          <w:i/>
          <w:noProof/>
        </w:rPr>
        <w:t>Nature Communications</w:t>
      </w:r>
      <w:r w:rsidRPr="00A84B05">
        <w:rPr>
          <w:noProof/>
        </w:rPr>
        <w:t xml:space="preserve"> 3:1137. doi: 10.1038/ncomms2156.</w:t>
      </w:r>
    </w:p>
    <w:p w14:paraId="49203DE6" w14:textId="77777777" w:rsidR="00A84B05" w:rsidRPr="00A84B05" w:rsidRDefault="00A84B05" w:rsidP="00A84B05">
      <w:pPr>
        <w:pStyle w:val="EndNoteBibliography"/>
        <w:spacing w:after="0"/>
        <w:ind w:left="720" w:hanging="720"/>
        <w:rPr>
          <w:noProof/>
        </w:rPr>
      </w:pPr>
      <w:r w:rsidRPr="00A84B0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84B05">
        <w:rPr>
          <w:i/>
          <w:noProof/>
        </w:rPr>
        <w:t>Eukaryotic Cell</w:t>
      </w:r>
      <w:r w:rsidRPr="00A84B05">
        <w:rPr>
          <w:noProof/>
        </w:rPr>
        <w:t xml:space="preserve"> 12:503-511. doi: 10.1128/EC.00312-12.</w:t>
      </w:r>
    </w:p>
    <w:p w14:paraId="14D39906" w14:textId="77777777" w:rsidR="00A84B05" w:rsidRPr="00A84B05" w:rsidRDefault="00A84B05" w:rsidP="00A84B05">
      <w:pPr>
        <w:pStyle w:val="EndNoteBibliography"/>
        <w:spacing w:after="0"/>
        <w:ind w:left="720" w:hanging="720"/>
        <w:rPr>
          <w:noProof/>
        </w:rPr>
      </w:pPr>
      <w:r w:rsidRPr="00A84B05">
        <w:rPr>
          <w:noProof/>
        </w:rPr>
        <w:t xml:space="preserve">Ramsay, Jennifer M., Virginia Watral, Carl B. Schreck, and Michael L. Kent. 2009. "Pseudoloma neurophilia (Microsporidia) infections in zebrafish (Danio rerio): effects of stress on survival, growth and reproduction."  </w:t>
      </w:r>
      <w:r w:rsidRPr="00A84B05">
        <w:rPr>
          <w:i/>
          <w:noProof/>
        </w:rPr>
        <w:t>Diseases of aquatic organisms</w:t>
      </w:r>
      <w:r w:rsidRPr="00A84B05">
        <w:rPr>
          <w:noProof/>
        </w:rPr>
        <w:t xml:space="preserve"> 88:69-84. doi: 10.3354/dao02145.</w:t>
      </w:r>
    </w:p>
    <w:p w14:paraId="7E6261D3" w14:textId="77777777" w:rsidR="00A84B05" w:rsidRPr="00A84B05" w:rsidRDefault="00A84B05" w:rsidP="00A84B05">
      <w:pPr>
        <w:pStyle w:val="EndNoteBibliography"/>
        <w:spacing w:after="0"/>
        <w:ind w:left="720" w:hanging="720"/>
        <w:rPr>
          <w:noProof/>
        </w:rPr>
      </w:pPr>
      <w:r w:rsidRPr="00A84B05">
        <w:rPr>
          <w:noProof/>
        </w:rPr>
        <w:t xml:space="preserve">Reid, Adam James, Corin Yeats, and Christine Anne Orengo. 2007. "Methods of remote homology detection can be combined to increase coverage by 10% in the midnight zone."  </w:t>
      </w:r>
      <w:r w:rsidRPr="00A84B05">
        <w:rPr>
          <w:i/>
          <w:noProof/>
        </w:rPr>
        <w:t>Bioinformatics</w:t>
      </w:r>
      <w:r w:rsidRPr="00A84B05">
        <w:rPr>
          <w:noProof/>
        </w:rPr>
        <w:t xml:space="preserve"> 23:2353-2360. doi: 10.1093/bioinformatics/btm355.</w:t>
      </w:r>
    </w:p>
    <w:p w14:paraId="12C074E2" w14:textId="77777777" w:rsidR="00A84B05" w:rsidRPr="00A84B05" w:rsidRDefault="00A84B05" w:rsidP="00A84B05">
      <w:pPr>
        <w:pStyle w:val="EndNoteBibliography"/>
        <w:spacing w:after="0"/>
        <w:ind w:left="720" w:hanging="720"/>
        <w:rPr>
          <w:noProof/>
        </w:rPr>
      </w:pPr>
      <w:r w:rsidRPr="00A84B05">
        <w:rPr>
          <w:noProof/>
        </w:rPr>
        <w:t xml:space="preserve">Ryan, Ja, and Sl Kohler. 2016. "Distribution, prevalence, and pathology of a microsporidian infecting freshwater sculpins."  </w:t>
      </w:r>
      <w:r w:rsidRPr="00A84B05">
        <w:rPr>
          <w:i/>
          <w:noProof/>
        </w:rPr>
        <w:t>Diseases of Aquatic Organisms</w:t>
      </w:r>
      <w:r w:rsidRPr="00A84B05">
        <w:rPr>
          <w:noProof/>
        </w:rPr>
        <w:t xml:space="preserve"> 118:195-206. doi: 10.3354/dao02974.</w:t>
      </w:r>
    </w:p>
    <w:p w14:paraId="683CEFFD" w14:textId="77777777" w:rsidR="00A84B05" w:rsidRPr="00A84B05" w:rsidRDefault="00A84B05" w:rsidP="00A84B05">
      <w:pPr>
        <w:pStyle w:val="EndNoteBibliography"/>
        <w:spacing w:after="0"/>
        <w:ind w:left="720" w:hanging="720"/>
        <w:rPr>
          <w:noProof/>
        </w:rPr>
      </w:pPr>
      <w:r w:rsidRPr="00A84B05">
        <w:rPr>
          <w:noProof/>
        </w:rPr>
        <w:t xml:space="preserve">Sael, Lee, Meghana Chitale, and Daisuke Kihara. 2012. "Structure- and Sequence-Based Function Prediction for Non-Homologous Proteins."  </w:t>
      </w:r>
      <w:r w:rsidRPr="00A84B05">
        <w:rPr>
          <w:i/>
          <w:noProof/>
        </w:rPr>
        <w:t>Journal of Structural and Functional Genomics</w:t>
      </w:r>
      <w:r w:rsidRPr="00A84B05">
        <w:rPr>
          <w:noProof/>
        </w:rPr>
        <w:t xml:space="preserve"> 13:111-123. doi: 10.1007/s10969-012-9126-6.</w:t>
      </w:r>
    </w:p>
    <w:p w14:paraId="58B58A1F" w14:textId="77777777" w:rsidR="00A84B05" w:rsidRPr="00A84B05" w:rsidRDefault="00A84B05" w:rsidP="00A84B05">
      <w:pPr>
        <w:pStyle w:val="EndNoteBibliography"/>
        <w:spacing w:after="0"/>
        <w:ind w:left="720" w:hanging="720"/>
        <w:rPr>
          <w:noProof/>
        </w:rPr>
      </w:pPr>
      <w:r w:rsidRPr="00A84B05">
        <w:rPr>
          <w:noProof/>
        </w:rPr>
        <w:t xml:space="preserve">Scanlon, Mary, Andrew P. Shaw, Cheng J. Zhou, Govinda S. Visvesvara, and Gordon J. Leitch. 2000. "Infection by microsporidia disrupts the host cell cycle."  </w:t>
      </w:r>
      <w:r w:rsidRPr="00A84B05">
        <w:rPr>
          <w:i/>
          <w:noProof/>
        </w:rPr>
        <w:t>Journal of Eukaryotic Microbiology</w:t>
      </w:r>
      <w:r w:rsidRPr="00A84B05">
        <w:rPr>
          <w:noProof/>
        </w:rPr>
        <w:t xml:space="preserve"> 47:525-531. doi: 10.1111/j.1550-7408.2000.tb00085.x.</w:t>
      </w:r>
    </w:p>
    <w:p w14:paraId="7BC329A9" w14:textId="77777777" w:rsidR="00A84B05" w:rsidRPr="00A84B05" w:rsidRDefault="00A84B05" w:rsidP="00A84B05">
      <w:pPr>
        <w:pStyle w:val="EndNoteBibliography"/>
        <w:spacing w:after="0"/>
        <w:ind w:left="720" w:hanging="720"/>
        <w:rPr>
          <w:noProof/>
        </w:rPr>
      </w:pPr>
      <w:r w:rsidRPr="00A84B05">
        <w:rPr>
          <w:noProof/>
        </w:rPr>
        <w:t xml:space="preserve">Schmitt, Thomas, David N. Messina, Fabian Schreiber, and Erik L L Sonnhammer. 2011. "Letter to the Editor: SeqXML and orthoXML: Standards for sequence and orthology information."  </w:t>
      </w:r>
      <w:r w:rsidRPr="00A84B05">
        <w:rPr>
          <w:i/>
          <w:noProof/>
        </w:rPr>
        <w:t>Briefings in Bioinformatics</w:t>
      </w:r>
      <w:r w:rsidRPr="00A84B05">
        <w:rPr>
          <w:noProof/>
        </w:rPr>
        <w:t xml:space="preserve"> 12:485-488. doi: 10.1093/bib/bbr025.</w:t>
      </w:r>
    </w:p>
    <w:p w14:paraId="007D7BC9" w14:textId="77777777" w:rsidR="00A84B05" w:rsidRPr="00A84B05" w:rsidRDefault="00A84B05" w:rsidP="00A84B05">
      <w:pPr>
        <w:pStyle w:val="EndNoteBibliography"/>
        <w:spacing w:after="0"/>
        <w:ind w:left="720" w:hanging="720"/>
        <w:rPr>
          <w:noProof/>
        </w:rPr>
      </w:pPr>
      <w:r w:rsidRPr="00A84B05">
        <w:rPr>
          <w:noProof/>
        </w:rPr>
        <w:t xml:space="preserve">Soltis, Douglas E., and Pamela S. Soltis. 2003. "The Role of Phylogenetics in Comparative  Genetics."  </w:t>
      </w:r>
      <w:r w:rsidRPr="00A84B05">
        <w:rPr>
          <w:i/>
          <w:noProof/>
        </w:rPr>
        <w:t>Plant Physiology</w:t>
      </w:r>
      <w:r w:rsidRPr="00A84B05">
        <w:rPr>
          <w:noProof/>
        </w:rPr>
        <w:t xml:space="preserve"> 132:1790-1800. doi: 10.1104/pp.103.022509.</w:t>
      </w:r>
    </w:p>
    <w:p w14:paraId="29ACAC29" w14:textId="77777777" w:rsidR="00A84B05" w:rsidRPr="00A84B05" w:rsidRDefault="00A84B05" w:rsidP="00A84B05">
      <w:pPr>
        <w:pStyle w:val="EndNoteBibliography"/>
        <w:spacing w:after="0"/>
        <w:ind w:left="720" w:hanging="720"/>
        <w:rPr>
          <w:noProof/>
        </w:rPr>
      </w:pPr>
      <w:r w:rsidRPr="00A84B05">
        <w:rPr>
          <w:noProof/>
        </w:rPr>
        <w:t xml:space="preserve">Stamatakis, Alexandros. 2014. "RAxML version 8: A tool for phylogenetic analysis and post-analysis of large phylogenies."  </w:t>
      </w:r>
      <w:r w:rsidRPr="00A84B05">
        <w:rPr>
          <w:i/>
          <w:noProof/>
        </w:rPr>
        <w:t>Bioinformatics</w:t>
      </w:r>
      <w:r w:rsidRPr="00A84B05">
        <w:rPr>
          <w:noProof/>
        </w:rPr>
        <w:t xml:space="preserve"> 30:1312-1313. doi: 10.1093/bioinformatics/btu033.</w:t>
      </w:r>
    </w:p>
    <w:p w14:paraId="2C2D53AC" w14:textId="77777777" w:rsidR="00A84B05" w:rsidRPr="00A84B05" w:rsidRDefault="00A84B05" w:rsidP="00A84B05">
      <w:pPr>
        <w:pStyle w:val="EndNoteBibliography"/>
        <w:spacing w:after="0"/>
        <w:ind w:left="720" w:hanging="720"/>
        <w:rPr>
          <w:noProof/>
        </w:rPr>
      </w:pPr>
      <w:r w:rsidRPr="00A84B05">
        <w:rPr>
          <w:noProof/>
        </w:rPr>
        <w:t xml:space="preserve">Steel, Mike, Daniel Huson, and Peter J Lockhart. 2000. "Invariable Sites Models and Their Use in Phylogeny Reconstruction."  </w:t>
      </w:r>
      <w:r w:rsidRPr="00A84B05">
        <w:rPr>
          <w:i/>
          <w:noProof/>
        </w:rPr>
        <w:t>Systematic Biology</w:t>
      </w:r>
      <w:r w:rsidRPr="00A84B05">
        <w:rPr>
          <w:noProof/>
        </w:rPr>
        <w:t>:8.</w:t>
      </w:r>
    </w:p>
    <w:p w14:paraId="449F6902" w14:textId="77777777" w:rsidR="00A84B05" w:rsidRPr="00A84B05" w:rsidRDefault="00A84B05" w:rsidP="00A84B05">
      <w:pPr>
        <w:pStyle w:val="EndNoteBibliography"/>
        <w:spacing w:after="0"/>
        <w:ind w:left="720" w:hanging="720"/>
        <w:rPr>
          <w:noProof/>
        </w:rPr>
      </w:pPr>
      <w:r w:rsidRPr="00A84B0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A84B05">
        <w:rPr>
          <w:i/>
          <w:noProof/>
        </w:rPr>
        <w:t>Trends in parasitology</w:t>
      </w:r>
      <w:r w:rsidRPr="00A84B05">
        <w:rPr>
          <w:noProof/>
        </w:rPr>
        <w:t xml:space="preserve"> 32:336-348. doi: 10.1016/j.pt.2015.12.004.</w:t>
      </w:r>
    </w:p>
    <w:p w14:paraId="7B610283" w14:textId="77777777" w:rsidR="00A84B05" w:rsidRPr="00A84B05" w:rsidRDefault="00A84B05" w:rsidP="00A84B05">
      <w:pPr>
        <w:pStyle w:val="EndNoteBibliography"/>
        <w:spacing w:after="0"/>
        <w:ind w:left="720" w:hanging="720"/>
        <w:rPr>
          <w:noProof/>
        </w:rPr>
      </w:pPr>
      <w:r w:rsidRPr="00A84B05">
        <w:rPr>
          <w:noProof/>
        </w:rPr>
        <w:t xml:space="preserve">Studer, Romain A., and Marc Robinson-Rechavi. 2009. "How confident can we be that orthologs are similar, but paralogs differ?"  </w:t>
      </w:r>
      <w:r w:rsidRPr="00A84B05">
        <w:rPr>
          <w:i/>
          <w:noProof/>
        </w:rPr>
        <w:t>Trends in Genetics</w:t>
      </w:r>
      <w:r w:rsidRPr="00A84B05">
        <w:rPr>
          <w:noProof/>
        </w:rPr>
        <w:t xml:space="preserve"> 25:210-216. doi: 10.1016/j.tig.2009.03.004.</w:t>
      </w:r>
    </w:p>
    <w:p w14:paraId="4A98C098" w14:textId="77777777" w:rsidR="00A84B05" w:rsidRPr="00A84B05" w:rsidRDefault="00A84B05" w:rsidP="00A84B05">
      <w:pPr>
        <w:pStyle w:val="EndNoteBibliography"/>
        <w:spacing w:after="0"/>
        <w:ind w:left="720" w:hanging="720"/>
        <w:rPr>
          <w:noProof/>
        </w:rPr>
      </w:pPr>
      <w:r w:rsidRPr="00A84B05">
        <w:rPr>
          <w:noProof/>
        </w:rPr>
        <w:t xml:space="preserve">Sukumaran, Jeet, and Mark T. Holder. 2010. "DendroPy: a Python library for phylogenetic computing."  </w:t>
      </w:r>
      <w:r w:rsidRPr="00A84B05">
        <w:rPr>
          <w:i/>
          <w:noProof/>
        </w:rPr>
        <w:t>Bioinformatics</w:t>
      </w:r>
      <w:r w:rsidRPr="00A84B05">
        <w:rPr>
          <w:noProof/>
        </w:rPr>
        <w:t xml:space="preserve"> 26:1569-1571. doi: 10.1093/bioinformatics/btq228.</w:t>
      </w:r>
    </w:p>
    <w:p w14:paraId="67D6E6B3" w14:textId="77777777" w:rsidR="00A84B05" w:rsidRPr="00A84B05" w:rsidRDefault="00A84B05" w:rsidP="00A84B05">
      <w:pPr>
        <w:pStyle w:val="EndNoteBibliography"/>
        <w:spacing w:after="0"/>
        <w:ind w:left="720" w:hanging="720"/>
        <w:rPr>
          <w:noProof/>
        </w:rPr>
      </w:pPr>
      <w:r w:rsidRPr="00A84B0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84B05">
        <w:rPr>
          <w:i/>
          <w:noProof/>
        </w:rPr>
        <w:t>Nucleic Acids Research</w:t>
      </w:r>
      <w:r w:rsidRPr="00A84B05">
        <w:rPr>
          <w:noProof/>
        </w:rPr>
        <w:t xml:space="preserve"> 43:D447-D452. doi: 10.1093/nar/gku1003.</w:t>
      </w:r>
    </w:p>
    <w:p w14:paraId="54A7096A" w14:textId="77777777" w:rsidR="00A84B05" w:rsidRPr="00A84B05" w:rsidRDefault="00A84B05" w:rsidP="00A84B05">
      <w:pPr>
        <w:pStyle w:val="EndNoteBibliography"/>
        <w:spacing w:after="0"/>
        <w:ind w:left="720" w:hanging="720"/>
        <w:rPr>
          <w:noProof/>
        </w:rPr>
      </w:pPr>
      <w:r w:rsidRPr="00A84B05">
        <w:rPr>
          <w:noProof/>
        </w:rPr>
        <w:t xml:space="preserve">Tanabe, Yuuhiko, Makoto M. Watanabe, and Junta Sugiyama. 2002. "Are Microsporidia really related to Fungi?: a reappraisal based on additional gene sequences from basal fungi."  </w:t>
      </w:r>
      <w:r w:rsidRPr="00A84B05">
        <w:rPr>
          <w:i/>
          <w:noProof/>
        </w:rPr>
        <w:t>Mycological Research</w:t>
      </w:r>
      <w:r w:rsidRPr="00A84B05">
        <w:rPr>
          <w:noProof/>
        </w:rPr>
        <w:t xml:space="preserve"> 106:1380-1391. doi: 10.1017/S095375620200686X.</w:t>
      </w:r>
    </w:p>
    <w:p w14:paraId="52270AE2" w14:textId="77777777" w:rsidR="00A84B05" w:rsidRPr="00A84B05" w:rsidRDefault="00A84B05" w:rsidP="00A84B05">
      <w:pPr>
        <w:pStyle w:val="EndNoteBibliography"/>
        <w:spacing w:after="0"/>
        <w:ind w:left="720" w:hanging="720"/>
        <w:rPr>
          <w:noProof/>
        </w:rPr>
      </w:pPr>
      <w:r w:rsidRPr="00A84B05">
        <w:rPr>
          <w:noProof/>
        </w:rPr>
        <w:t xml:space="preserve">Trachana, Kalliopi, Tomas a Larsson, Sean Powell, Wei-Hua Chen, Tobias Doerks, Jean Muller, and Peer Bork. 2011. "Orthology prediction methods: a quality assessment using curated protein families."  </w:t>
      </w:r>
      <w:r w:rsidRPr="00A84B05">
        <w:rPr>
          <w:i/>
          <w:noProof/>
        </w:rPr>
        <w:t>BioEssays : news and reviews in molecular, cellular and developmental biology</w:t>
      </w:r>
      <w:r w:rsidRPr="00A84B05">
        <w:rPr>
          <w:noProof/>
        </w:rPr>
        <w:t xml:space="preserve"> 33:769-80. doi: 10.1002/bies.201100062.</w:t>
      </w:r>
    </w:p>
    <w:p w14:paraId="169798D5" w14:textId="77777777" w:rsidR="00A84B05" w:rsidRPr="00A84B05" w:rsidRDefault="00A84B05" w:rsidP="00A84B05">
      <w:pPr>
        <w:pStyle w:val="EndNoteBibliography"/>
        <w:spacing w:after="0"/>
        <w:ind w:left="720" w:hanging="720"/>
        <w:rPr>
          <w:noProof/>
        </w:rPr>
      </w:pPr>
      <w:r w:rsidRPr="00A84B0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84B05">
        <w:rPr>
          <w:i/>
          <w:noProof/>
        </w:rPr>
        <w:t>Bioinformatics</w:t>
      </w:r>
      <w:r w:rsidRPr="00A84B05">
        <w:rPr>
          <w:noProof/>
        </w:rPr>
        <w:t xml:space="preserve"> 33:i75-i82. doi: 10.1093/bioinformatics/btx229.</w:t>
      </w:r>
    </w:p>
    <w:p w14:paraId="48539437" w14:textId="77777777" w:rsidR="00A84B05" w:rsidRPr="00A84B05" w:rsidRDefault="00A84B05" w:rsidP="00A84B05">
      <w:pPr>
        <w:pStyle w:val="EndNoteBibliography"/>
        <w:spacing w:after="0"/>
        <w:ind w:left="720" w:hanging="720"/>
        <w:rPr>
          <w:noProof/>
        </w:rPr>
      </w:pPr>
      <w:r w:rsidRPr="00A84B05">
        <w:rPr>
          <w:noProof/>
        </w:rPr>
        <w:t xml:space="preserve">Tsaousis, Anastasios D., Edmund R S Kunji, Alina V. Goldberg, John M. Lucocq, Robert P. Hirt, and T. Martin Embley. 2008. "A novel route for ATP acquisition by the remnant mitochondria of Encephalitozoon cuniculi."  </w:t>
      </w:r>
      <w:r w:rsidRPr="00A84B05">
        <w:rPr>
          <w:i/>
          <w:noProof/>
        </w:rPr>
        <w:t>Nature</w:t>
      </w:r>
      <w:r w:rsidRPr="00A84B05">
        <w:rPr>
          <w:noProof/>
        </w:rPr>
        <w:t xml:space="preserve"> 453:553-556. doi: 10.1038/nature06903.</w:t>
      </w:r>
    </w:p>
    <w:p w14:paraId="7D3F97AA" w14:textId="77777777" w:rsidR="00A84B05" w:rsidRPr="00A84B05" w:rsidRDefault="00A84B05" w:rsidP="00A84B05">
      <w:pPr>
        <w:pStyle w:val="EndNoteBibliography"/>
        <w:spacing w:after="0"/>
        <w:ind w:left="720" w:hanging="720"/>
        <w:rPr>
          <w:noProof/>
        </w:rPr>
      </w:pPr>
      <w:r w:rsidRPr="00A84B05">
        <w:rPr>
          <w:noProof/>
        </w:rPr>
        <w:t xml:space="preserve">van Dongen, Stjin. 2000. "Graph clustering by flow simulation."  </w:t>
      </w:r>
      <w:r w:rsidRPr="00A84B05">
        <w:rPr>
          <w:i/>
          <w:noProof/>
        </w:rPr>
        <w:t>Graph stimulation by flow clustering</w:t>
      </w:r>
      <w:r w:rsidRPr="00A84B05">
        <w:rPr>
          <w:noProof/>
        </w:rPr>
        <w:t xml:space="preserve"> PhD thesis:University of Utrecht-University of Utrecht. doi: 10.1016/j.cosrev.2007.05.001.</w:t>
      </w:r>
    </w:p>
    <w:p w14:paraId="7CBD8CB3" w14:textId="77777777" w:rsidR="00A84B05" w:rsidRPr="00A84B05" w:rsidRDefault="00A84B05" w:rsidP="00A84B05">
      <w:pPr>
        <w:pStyle w:val="EndNoteBibliography"/>
        <w:spacing w:after="0"/>
        <w:ind w:left="720" w:hanging="720"/>
        <w:rPr>
          <w:noProof/>
        </w:rPr>
      </w:pPr>
      <w:r w:rsidRPr="00A84B05">
        <w:rPr>
          <w:noProof/>
        </w:rPr>
        <w:t xml:space="preserve">Vandermeer, J. W., and T. A. Gochnauer. 1971. "Trehalase activity associated with spores of Nosema apis."  </w:t>
      </w:r>
      <w:r w:rsidRPr="00A84B05">
        <w:rPr>
          <w:i/>
          <w:noProof/>
        </w:rPr>
        <w:t>Journal of Invertebrate Pathology</w:t>
      </w:r>
      <w:r w:rsidRPr="00A84B05">
        <w:rPr>
          <w:noProof/>
        </w:rPr>
        <w:t xml:space="preserve"> 17:38-41. doi: 10.1016/0022-2011(71)90122-4.</w:t>
      </w:r>
    </w:p>
    <w:p w14:paraId="37F9F194" w14:textId="77777777" w:rsidR="00A84B05" w:rsidRPr="00A84B05" w:rsidRDefault="00A84B05" w:rsidP="00A84B05">
      <w:pPr>
        <w:pStyle w:val="EndNoteBibliography"/>
        <w:spacing w:after="0"/>
        <w:ind w:left="720" w:hanging="720"/>
        <w:rPr>
          <w:noProof/>
        </w:rPr>
      </w:pPr>
      <w:r w:rsidRPr="00A84B05">
        <w:rPr>
          <w:noProof/>
        </w:rPr>
        <w:t xml:space="preserve">Vivarès, CP, and G Méténier. 2001. "The microsporidian Encephalitozoon."  </w:t>
      </w:r>
      <w:r w:rsidRPr="00A84B05">
        <w:rPr>
          <w:i/>
          <w:noProof/>
        </w:rPr>
        <w:t>Bioessays</w:t>
      </w:r>
      <w:r w:rsidRPr="00A84B05">
        <w:rPr>
          <w:noProof/>
        </w:rPr>
        <w:t>:194-202.</w:t>
      </w:r>
    </w:p>
    <w:p w14:paraId="57D06753" w14:textId="77777777" w:rsidR="00A84B05" w:rsidRPr="00A84B05" w:rsidRDefault="00A84B05" w:rsidP="00A84B05">
      <w:pPr>
        <w:pStyle w:val="EndNoteBibliography"/>
        <w:spacing w:after="0"/>
        <w:ind w:left="720" w:hanging="720"/>
        <w:rPr>
          <w:noProof/>
        </w:rPr>
      </w:pPr>
      <w:r w:rsidRPr="00A84B05">
        <w:rPr>
          <w:noProof/>
        </w:rPr>
        <w:t xml:space="preserve">Vossbrinck, C. R., J. V. Maddox, S. Friedman, B. A. Debrunner-Vossbrinck, and C. R. Woese. 1987. "Ribosomal RNA sequence suggests microsporidia are extremely ancient eukaryotes."  </w:t>
      </w:r>
      <w:r w:rsidRPr="00A84B05">
        <w:rPr>
          <w:i/>
          <w:noProof/>
        </w:rPr>
        <w:t>Nature</w:t>
      </w:r>
      <w:r w:rsidRPr="00A84B05">
        <w:rPr>
          <w:noProof/>
        </w:rPr>
        <w:t xml:space="preserve"> 326:411-414. doi: 10.1038/326411a0.</w:t>
      </w:r>
    </w:p>
    <w:p w14:paraId="5EDFBA06" w14:textId="77777777" w:rsidR="00A84B05" w:rsidRPr="00A84B05" w:rsidRDefault="00A84B05" w:rsidP="00A84B05">
      <w:pPr>
        <w:pStyle w:val="EndNoteBibliography"/>
        <w:spacing w:after="0"/>
        <w:ind w:left="720" w:hanging="720"/>
        <w:rPr>
          <w:noProof/>
        </w:rPr>
      </w:pPr>
      <w:r w:rsidRPr="00A84B0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84B05">
        <w:rPr>
          <w:i/>
          <w:noProof/>
        </w:rPr>
        <w:t>Cell</w:t>
      </w:r>
      <w:r w:rsidRPr="00A84B05">
        <w:rPr>
          <w:noProof/>
        </w:rPr>
        <w:t xml:space="preserve"> 168:890-903.e15. doi: 10.1016/j.cell.2017.01.013.</w:t>
      </w:r>
    </w:p>
    <w:p w14:paraId="473EA03C" w14:textId="77777777" w:rsidR="00A84B05" w:rsidRPr="00A84B05" w:rsidRDefault="00A84B05" w:rsidP="00A84B05">
      <w:pPr>
        <w:pStyle w:val="EndNoteBibliography"/>
        <w:spacing w:after="0"/>
        <w:ind w:left="720" w:hanging="720"/>
        <w:rPr>
          <w:noProof/>
        </w:rPr>
      </w:pPr>
      <w:r w:rsidRPr="00A84B05">
        <w:rPr>
          <w:noProof/>
        </w:rPr>
        <w:t xml:space="preserve">Weiser, Jaroslav. 1976. "Microsporidia in Invertebrates: Host-Parasite Relations at the Organismal Level." In </w:t>
      </w:r>
      <w:r w:rsidRPr="00A84B05">
        <w:rPr>
          <w:i/>
          <w:noProof/>
        </w:rPr>
        <w:t>Biology of the Microsporidia</w:t>
      </w:r>
      <w:r w:rsidRPr="00A84B05">
        <w:rPr>
          <w:noProof/>
        </w:rPr>
        <w:t>, 163-201. Springer, Boston, MA.</w:t>
      </w:r>
    </w:p>
    <w:p w14:paraId="4A1BCBE9" w14:textId="77777777" w:rsidR="00A84B05" w:rsidRPr="00A84B05" w:rsidRDefault="00A84B05" w:rsidP="00A84B05">
      <w:pPr>
        <w:pStyle w:val="EndNoteBibliography"/>
        <w:spacing w:after="0"/>
        <w:ind w:left="720" w:hanging="720"/>
        <w:rPr>
          <w:noProof/>
        </w:rPr>
      </w:pPr>
      <w:r w:rsidRPr="00A84B05">
        <w:rPr>
          <w:noProof/>
        </w:rPr>
        <w:t xml:space="preserve">Williams, Simon G., and Simon C. Lovell. 2009. "The Effect of Sequence Evolution on Protein Structural Divergence."  </w:t>
      </w:r>
      <w:r w:rsidRPr="00A84B05">
        <w:rPr>
          <w:i/>
          <w:noProof/>
        </w:rPr>
        <w:t>Molecular Biology and Evolution</w:t>
      </w:r>
      <w:r w:rsidRPr="00A84B05">
        <w:rPr>
          <w:noProof/>
        </w:rPr>
        <w:t xml:space="preserve"> 26:1055-1065. doi: 10.1093/molbev/msp020.</w:t>
      </w:r>
    </w:p>
    <w:p w14:paraId="47872581" w14:textId="77777777" w:rsidR="00A84B05" w:rsidRPr="00A84B05" w:rsidRDefault="00A84B05" w:rsidP="00A84B05">
      <w:pPr>
        <w:pStyle w:val="EndNoteBibliography"/>
        <w:spacing w:after="0"/>
        <w:ind w:left="720" w:hanging="720"/>
        <w:rPr>
          <w:noProof/>
        </w:rPr>
      </w:pPr>
      <w:r w:rsidRPr="00A84B05">
        <w:rPr>
          <w:noProof/>
        </w:rPr>
        <w:t xml:space="preserve">Winkler, Herbert H., and H. Ekkehard Neuhaus. 1999. "Non-mitochondrial ATP transport."  </w:t>
      </w:r>
      <w:r w:rsidRPr="00A84B05">
        <w:rPr>
          <w:i/>
          <w:noProof/>
        </w:rPr>
        <w:t>Trends in Biochemical Sciences</w:t>
      </w:r>
      <w:r w:rsidRPr="00A84B05">
        <w:rPr>
          <w:noProof/>
        </w:rPr>
        <w:t xml:space="preserve"> 24:64-68. doi: 10.1016/S0968-0004(98)01334-6.</w:t>
      </w:r>
    </w:p>
    <w:p w14:paraId="195C017A" w14:textId="77777777" w:rsidR="00A84B05" w:rsidRPr="00A84B05" w:rsidRDefault="00A84B05" w:rsidP="00A84B05">
      <w:pPr>
        <w:pStyle w:val="EndNoteBibliography"/>
        <w:spacing w:after="0"/>
        <w:ind w:left="720" w:hanging="720"/>
        <w:rPr>
          <w:noProof/>
        </w:rPr>
      </w:pPr>
      <w:r w:rsidRPr="00A84B0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84B05">
        <w:rPr>
          <w:i/>
          <w:noProof/>
        </w:rPr>
        <w:t>Environmental Microbiology</w:t>
      </w:r>
      <w:r w:rsidRPr="00A84B05">
        <w:rPr>
          <w:noProof/>
        </w:rPr>
        <w:t xml:space="preserve"> 19:2077-2089. doi: 10.1111/1462-2920.13734.</w:t>
      </w:r>
    </w:p>
    <w:p w14:paraId="01F31E69" w14:textId="77777777" w:rsidR="00A84B05" w:rsidRPr="00A84B05" w:rsidRDefault="00A84B05" w:rsidP="00A84B05">
      <w:pPr>
        <w:pStyle w:val="EndNoteBibliography"/>
        <w:spacing w:after="0"/>
        <w:ind w:left="720" w:hanging="720"/>
        <w:rPr>
          <w:noProof/>
        </w:rPr>
      </w:pPr>
      <w:r w:rsidRPr="00A84B0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84B05">
        <w:rPr>
          <w:i/>
          <w:noProof/>
        </w:rPr>
        <w:t>Science</w:t>
      </w:r>
      <w:r w:rsidRPr="00A84B05">
        <w:rPr>
          <w:noProof/>
        </w:rPr>
        <w:t xml:space="preserve"> 322:104-110. doi: 10.1126/science.1158684.</w:t>
      </w:r>
    </w:p>
    <w:p w14:paraId="29DECC66" w14:textId="77777777" w:rsidR="00A84B05" w:rsidRPr="00A84B05" w:rsidRDefault="00A84B05" w:rsidP="00A84B05">
      <w:pPr>
        <w:pStyle w:val="EndNoteBibliography"/>
        <w:ind w:left="720" w:hanging="720"/>
        <w:rPr>
          <w:noProof/>
        </w:rPr>
      </w:pPr>
      <w:r w:rsidRPr="00A84B05">
        <w:rPr>
          <w:noProof/>
        </w:rPr>
        <w:t xml:space="preserve">Zudilova-Seinstra, Elena, Tony Adriaansen, and Robert van Liere. 2009. "Overview of Interactive Visualization." In </w:t>
      </w:r>
      <w:r w:rsidRPr="00A84B05">
        <w:rPr>
          <w:i/>
          <w:noProof/>
        </w:rPr>
        <w:t>Advanced Information and Knowledge Processing</w:t>
      </w:r>
      <w:r w:rsidRPr="00A84B05">
        <w:rPr>
          <w:noProof/>
        </w:rPr>
        <w:t>, 3-15.</w:t>
      </w:r>
    </w:p>
    <w:p w14:paraId="592BE48D" w14:textId="11F61DB8"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415" w:name="_Toc384627480"/>
      <w:bookmarkStart w:id="416" w:name="_Toc385178573"/>
      <w:r w:rsidRPr="00076E91">
        <w:rPr>
          <w:rFonts w:ascii="Palatino Linotype" w:hAnsi="Palatino Linotype"/>
          <w:sz w:val="24"/>
          <w:szCs w:val="24"/>
        </w:rPr>
        <w:t>Appendix</w:t>
      </w:r>
      <w:bookmarkEnd w:id="415"/>
      <w:bookmarkEnd w:id="416"/>
    </w:p>
    <w:p w14:paraId="3845406E" w14:textId="5EB483C5" w:rsidR="003955E8" w:rsidRDefault="003955E8" w:rsidP="00785690">
      <w:pPr>
        <w:pStyle w:val="Heading2"/>
        <w:numPr>
          <w:ilvl w:val="0"/>
          <w:numId w:val="0"/>
        </w:numPr>
      </w:pPr>
      <w:bookmarkStart w:id="417" w:name="_Toc385178574"/>
      <w:r w:rsidRPr="00785690">
        <w:t>Tables</w:t>
      </w:r>
      <w:bookmarkEnd w:id="417"/>
    </w:p>
    <w:p w14:paraId="0C7ACDAD" w14:textId="77777777" w:rsidR="00785690" w:rsidRPr="00785690" w:rsidRDefault="00785690" w:rsidP="00785690"/>
    <w:p w14:paraId="3B7720B4" w14:textId="1DF363C1" w:rsidR="003955E8" w:rsidRPr="00076E91" w:rsidRDefault="003955E8" w:rsidP="00BA2B31">
      <w:pPr>
        <w:pStyle w:val="Caption"/>
        <w:keepNext/>
        <w:spacing w:after="0" w:line="360" w:lineRule="auto"/>
        <w:jc w:val="both"/>
      </w:pPr>
      <w:bookmarkStart w:id="418" w:name="_Ref381275723"/>
      <w:bookmarkStart w:id="419" w:name="_Toc385177675"/>
      <w:r w:rsidRPr="00076E91">
        <w:t xml:space="preserve">Table </w:t>
      </w:r>
      <w:r w:rsidR="009F5610">
        <w:fldChar w:fldCharType="begin"/>
      </w:r>
      <w:r w:rsidR="009F5610">
        <w:instrText xml:space="preserve"> STYLEREF 1 \s </w:instrText>
      </w:r>
      <w:r w:rsidR="009F5610">
        <w:fldChar w:fldCharType="separate"/>
      </w:r>
      <w:r w:rsidR="000E7A08">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0E7A08">
        <w:rPr>
          <w:noProof/>
        </w:rPr>
        <w:t>1</w:t>
      </w:r>
      <w:r w:rsidR="009F5610">
        <w:fldChar w:fldCharType="end"/>
      </w:r>
      <w:bookmarkEnd w:id="418"/>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419"/>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BA2B31">
      <w:pPr>
        <w:pStyle w:val="Caption"/>
        <w:keepNext/>
        <w:jc w:val="both"/>
      </w:pPr>
      <w:bookmarkStart w:id="420" w:name="_Ref384422965"/>
      <w:bookmarkStart w:id="421" w:name="_Toc385177676"/>
      <w:r>
        <w:t xml:space="preserve">Table </w:t>
      </w:r>
      <w:r w:rsidR="009F5610">
        <w:fldChar w:fldCharType="begin"/>
      </w:r>
      <w:r w:rsidR="009F5610">
        <w:instrText xml:space="preserve"> STYLEREF 1 \s </w:instrText>
      </w:r>
      <w:r w:rsidR="009F5610">
        <w:fldChar w:fldCharType="separate"/>
      </w:r>
      <w:r w:rsidR="000E7A08">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0E7A08">
        <w:rPr>
          <w:noProof/>
        </w:rPr>
        <w:t>2</w:t>
      </w:r>
      <w:r w:rsidR="009F5610">
        <w:fldChar w:fldCharType="end"/>
      </w:r>
      <w:bookmarkEnd w:id="420"/>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421"/>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422" w:name="_Ref381452965"/>
      <w:bookmarkStart w:id="423" w:name="_Toc385177677"/>
      <w:r w:rsidRPr="00076E91">
        <w:t xml:space="preserve">Table </w:t>
      </w:r>
      <w:r w:rsidR="009F5610">
        <w:fldChar w:fldCharType="begin"/>
      </w:r>
      <w:r w:rsidR="009F5610">
        <w:instrText xml:space="preserve"> STYLEREF 1 \s </w:instrText>
      </w:r>
      <w:r w:rsidR="009F5610">
        <w:fldChar w:fldCharType="separate"/>
      </w:r>
      <w:r w:rsidR="000E7A08">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0E7A08">
        <w:rPr>
          <w:noProof/>
        </w:rPr>
        <w:t>3</w:t>
      </w:r>
      <w:r w:rsidR="009F5610">
        <w:fldChar w:fldCharType="end"/>
      </w:r>
      <w:bookmarkEnd w:id="422"/>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423"/>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424" w:name="_Ref384424711"/>
      <w:bookmarkStart w:id="425" w:name="_Toc385177678"/>
      <w:r>
        <w:t xml:space="preserve">Table </w:t>
      </w:r>
      <w:r>
        <w:fldChar w:fldCharType="begin"/>
      </w:r>
      <w:r>
        <w:instrText xml:space="preserve"> STYLEREF 1 \s </w:instrText>
      </w:r>
      <w:r>
        <w:fldChar w:fldCharType="separate"/>
      </w:r>
      <w:r w:rsidR="000E7A08">
        <w:rPr>
          <w:noProof/>
        </w:rPr>
        <w:t>A</w:t>
      </w:r>
      <w:r>
        <w:fldChar w:fldCharType="end"/>
      </w:r>
      <w:r>
        <w:noBreakHyphen/>
      </w:r>
      <w:r>
        <w:fldChar w:fldCharType="begin"/>
      </w:r>
      <w:r>
        <w:instrText xml:space="preserve"> SEQ Table \* ARABIC \s 1 </w:instrText>
      </w:r>
      <w:r>
        <w:fldChar w:fldCharType="separate"/>
      </w:r>
      <w:r w:rsidR="000E7A08">
        <w:rPr>
          <w:noProof/>
        </w:rPr>
        <w:t>4</w:t>
      </w:r>
      <w:r>
        <w:fldChar w:fldCharType="end"/>
      </w:r>
      <w:bookmarkEnd w:id="424"/>
      <w:r>
        <w:t xml:space="preserve">: </w:t>
      </w:r>
      <w:r w:rsidRPr="00076E91">
        <w:t>List of 30 manually KO-annotated reference taxa</w:t>
      </w:r>
      <w:r>
        <w:t xml:space="preserve"> from KEGG.</w:t>
      </w:r>
      <w:bookmarkEnd w:id="425"/>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426" w:name="_Ref384421859"/>
      <w:bookmarkStart w:id="427" w:name="_Toc385177679"/>
      <w:r w:rsidRPr="00076E91">
        <w:t xml:space="preserve">Table </w:t>
      </w:r>
      <w:r w:rsidR="009F5610">
        <w:fldChar w:fldCharType="begin"/>
      </w:r>
      <w:r w:rsidR="009F5610">
        <w:instrText xml:space="preserve"> STYLEREF 1 \s </w:instrText>
      </w:r>
      <w:r w:rsidR="009F5610">
        <w:fldChar w:fldCharType="separate"/>
      </w:r>
      <w:r w:rsidR="000E7A08">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0E7A08">
        <w:rPr>
          <w:noProof/>
        </w:rPr>
        <w:t>5</w:t>
      </w:r>
      <w:r w:rsidR="009F5610">
        <w:fldChar w:fldCharType="end"/>
      </w:r>
      <w:bookmarkEnd w:id="426"/>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427"/>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428" w:name="_Ref383861995"/>
      <w:bookmarkStart w:id="429" w:name="_Toc385177680"/>
      <w:r>
        <w:t xml:space="preserve">Table </w:t>
      </w:r>
      <w:r>
        <w:fldChar w:fldCharType="begin"/>
      </w:r>
      <w:r>
        <w:instrText xml:space="preserve"> STYLEREF 1 \s </w:instrText>
      </w:r>
      <w:r>
        <w:fldChar w:fldCharType="separate"/>
      </w:r>
      <w:r w:rsidR="000E7A08">
        <w:rPr>
          <w:noProof/>
        </w:rPr>
        <w:t>A</w:t>
      </w:r>
      <w:r>
        <w:fldChar w:fldCharType="end"/>
      </w:r>
      <w:r>
        <w:noBreakHyphen/>
      </w:r>
      <w:r>
        <w:fldChar w:fldCharType="begin"/>
      </w:r>
      <w:r>
        <w:instrText xml:space="preserve"> SEQ Table \* ARABIC \s 1 </w:instrText>
      </w:r>
      <w:r>
        <w:fldChar w:fldCharType="separate"/>
      </w:r>
      <w:r w:rsidR="000E7A08">
        <w:rPr>
          <w:noProof/>
        </w:rPr>
        <w:t>6</w:t>
      </w:r>
      <w:r>
        <w:fldChar w:fldCharType="end"/>
      </w:r>
      <w:bookmarkEnd w:id="428"/>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429"/>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430" w:name="_Ref383964119"/>
      <w:bookmarkStart w:id="431" w:name="_Toc385177681"/>
      <w:r>
        <w:t xml:space="preserve">Table </w:t>
      </w:r>
      <w:r>
        <w:fldChar w:fldCharType="begin"/>
      </w:r>
      <w:r>
        <w:instrText xml:space="preserve"> STYLEREF 1 \s </w:instrText>
      </w:r>
      <w:r>
        <w:fldChar w:fldCharType="separate"/>
      </w:r>
      <w:r w:rsidR="000E7A08">
        <w:rPr>
          <w:noProof/>
        </w:rPr>
        <w:t>A</w:t>
      </w:r>
      <w:r>
        <w:fldChar w:fldCharType="end"/>
      </w:r>
      <w:r>
        <w:noBreakHyphen/>
      </w:r>
      <w:r>
        <w:fldChar w:fldCharType="begin"/>
      </w:r>
      <w:r>
        <w:instrText xml:space="preserve"> SEQ Table \* ARABIC \s 1 </w:instrText>
      </w:r>
      <w:r>
        <w:fldChar w:fldCharType="separate"/>
      </w:r>
      <w:r w:rsidR="000E7A08">
        <w:rPr>
          <w:noProof/>
        </w:rPr>
        <w:t>7</w:t>
      </w:r>
      <w:r>
        <w:fldChar w:fldCharType="end"/>
      </w:r>
      <w:bookmarkEnd w:id="430"/>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431"/>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432" w:name="_Ref384394557"/>
      <w:bookmarkStart w:id="433" w:name="_Toc385177682"/>
      <w:r>
        <w:t xml:space="preserve">Table </w:t>
      </w:r>
      <w:r w:rsidR="009F5610">
        <w:fldChar w:fldCharType="begin"/>
      </w:r>
      <w:r w:rsidR="009F5610">
        <w:instrText xml:space="preserve"> STYLEREF 1 \s </w:instrText>
      </w:r>
      <w:r w:rsidR="009F5610">
        <w:fldChar w:fldCharType="separate"/>
      </w:r>
      <w:r w:rsidR="000E7A08">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0E7A08">
        <w:rPr>
          <w:noProof/>
        </w:rPr>
        <w:t>8</w:t>
      </w:r>
      <w:r w:rsidR="009F5610">
        <w:fldChar w:fldCharType="end"/>
      </w:r>
      <w:bookmarkEnd w:id="432"/>
      <w:r>
        <w:t>: Annotated microsporidia proteins for PDH complex, trehalose sy</w:t>
      </w:r>
      <w:r w:rsidR="000014E9">
        <w:t>n</w:t>
      </w:r>
      <w:r>
        <w:t>thesis and degradation and NTT proteins.</w:t>
      </w:r>
      <w:bookmarkEnd w:id="433"/>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785690">
      <w:pPr>
        <w:pStyle w:val="Heading2"/>
        <w:numPr>
          <w:ilvl w:val="0"/>
          <w:numId w:val="0"/>
        </w:numPr>
      </w:pPr>
      <w:bookmarkStart w:id="434" w:name="_Toc385178575"/>
      <w:r w:rsidRPr="00785690">
        <w:t>Figures</w:t>
      </w:r>
      <w:bookmarkEnd w:id="434"/>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BA2B31">
      <w:pPr>
        <w:pStyle w:val="Caption"/>
        <w:spacing w:after="0" w:line="360" w:lineRule="auto"/>
        <w:jc w:val="both"/>
      </w:pPr>
      <w:bookmarkStart w:id="435" w:name="_Ref374253196"/>
      <w:bookmarkStart w:id="436" w:name="_Toc385177657"/>
      <w:r w:rsidRPr="00076E91">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w:t>
      </w:r>
      <w:r w:rsidR="00DC6FC3">
        <w:fldChar w:fldCharType="end"/>
      </w:r>
      <w:bookmarkEnd w:id="43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436"/>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BA2B31">
      <w:pPr>
        <w:pStyle w:val="Caption"/>
        <w:spacing w:after="0" w:line="360" w:lineRule="auto"/>
        <w:jc w:val="both"/>
        <w:rPr>
          <w:u w:val="single"/>
        </w:rPr>
      </w:pPr>
      <w:bookmarkStart w:id="437" w:name="_Ref374250743"/>
      <w:bookmarkStart w:id="438" w:name="_Toc385177658"/>
      <w:r w:rsidRPr="00076E91">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2</w:t>
      </w:r>
      <w:r w:rsidR="00DC6FC3">
        <w:fldChar w:fldCharType="end"/>
      </w:r>
      <w:bookmarkEnd w:id="437"/>
      <w:r w:rsidRPr="00076E91">
        <w:t>: Phylogenetic profile of 44 HamFAS-only proteins that annotated based on archaea and bacterial orthologs.</w:t>
      </w:r>
      <w:bookmarkEnd w:id="438"/>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BA2B31">
      <w:pPr>
        <w:pStyle w:val="Caption"/>
        <w:spacing w:after="0" w:line="360" w:lineRule="auto"/>
        <w:jc w:val="both"/>
        <w:rPr>
          <w:u w:val="single"/>
        </w:rPr>
      </w:pPr>
      <w:bookmarkStart w:id="439" w:name="_Ref374250746"/>
      <w:bookmarkStart w:id="440" w:name="_Toc385177659"/>
      <w:r w:rsidRPr="00076E91">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3</w:t>
      </w:r>
      <w:r w:rsidR="00DC6FC3">
        <w:fldChar w:fldCharType="end"/>
      </w:r>
      <w:bookmarkEnd w:id="439"/>
      <w:r w:rsidRPr="00076E91">
        <w:t>: Phylogenetic profile of 12 un-annotated proteins that annotated by HamFAS and at least one other approach (BlastKOALA and/or KAAS), where their annotations originate from archaea or bacteria reference taxa.</w:t>
      </w:r>
      <w:bookmarkEnd w:id="440"/>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86A225" w:rsidR="00FA7EC7" w:rsidRDefault="007A3836" w:rsidP="007A3836">
      <w:pPr>
        <w:pStyle w:val="Caption"/>
        <w:jc w:val="both"/>
      </w:pPr>
      <w:bookmarkStart w:id="441" w:name="_Ref384395857"/>
      <w:bookmarkStart w:id="442" w:name="_Toc385177660"/>
      <w:r>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4</w:t>
      </w:r>
      <w:r w:rsidR="00DC6FC3">
        <w:fldChar w:fldCharType="end"/>
      </w:r>
      <w:bookmarkEnd w:id="441"/>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442"/>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B076CD6" w:rsidR="00FA7EC7" w:rsidRDefault="00C13985" w:rsidP="00C13985">
      <w:pPr>
        <w:pStyle w:val="Caption"/>
        <w:jc w:val="both"/>
      </w:pPr>
      <w:bookmarkStart w:id="443" w:name="_Ref384395862"/>
      <w:bookmarkStart w:id="444" w:name="_Toc385177661"/>
      <w:r>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5</w:t>
      </w:r>
      <w:r w:rsidR="00DC6FC3">
        <w:fldChar w:fldCharType="end"/>
      </w:r>
      <w:bookmarkEnd w:id="443"/>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444"/>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16E73047" w:rsidR="00FA7EC7" w:rsidRDefault="0007274F" w:rsidP="0007274F">
      <w:pPr>
        <w:pStyle w:val="Caption"/>
        <w:jc w:val="both"/>
      </w:pPr>
      <w:bookmarkStart w:id="445" w:name="_Ref384395863"/>
      <w:bookmarkStart w:id="446" w:name="_Toc385177662"/>
      <w:r>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6</w:t>
      </w:r>
      <w:r w:rsidR="00DC6FC3">
        <w:fldChar w:fldCharType="end"/>
      </w:r>
      <w:bookmarkEnd w:id="445"/>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446"/>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447" w:name="_Ref384395865"/>
      <w:bookmarkStart w:id="448" w:name="_Toc385177663"/>
      <w:r>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7</w:t>
      </w:r>
      <w:r w:rsidR="00DC6FC3">
        <w:fldChar w:fldCharType="end"/>
      </w:r>
      <w:bookmarkEnd w:id="447"/>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448"/>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BA2B31">
      <w:pPr>
        <w:pStyle w:val="Caption"/>
        <w:spacing w:after="0" w:line="360" w:lineRule="auto"/>
        <w:jc w:val="both"/>
      </w:pPr>
      <w:bookmarkStart w:id="449" w:name="_Ref381628048"/>
      <w:bookmarkStart w:id="450" w:name="_Toc385177664"/>
      <w:r w:rsidRPr="00076E91">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8</w:t>
      </w:r>
      <w:r w:rsidR="00DC6FC3">
        <w:fldChar w:fldCharType="end"/>
      </w:r>
      <w:bookmarkEnd w:id="449"/>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450"/>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6">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BA2B31">
      <w:pPr>
        <w:pStyle w:val="Caption"/>
        <w:jc w:val="both"/>
        <w:rPr>
          <w:szCs w:val="24"/>
        </w:rPr>
      </w:pPr>
      <w:bookmarkStart w:id="451" w:name="_Ref384390503"/>
      <w:bookmarkStart w:id="452" w:name="_Toc385177665"/>
      <w:r>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9</w:t>
      </w:r>
      <w:r w:rsidR="00DC6FC3">
        <w:fldChar w:fldCharType="end"/>
      </w:r>
      <w:bookmarkEnd w:id="451"/>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452"/>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7">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BA2B31">
      <w:pPr>
        <w:pStyle w:val="Caption"/>
        <w:jc w:val="both"/>
      </w:pPr>
      <w:bookmarkStart w:id="453" w:name="_Ref384390516"/>
      <w:bookmarkStart w:id="454" w:name="_Toc385177666"/>
      <w:r>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10</w:t>
      </w:r>
      <w:r w:rsidR="00DC6FC3">
        <w:fldChar w:fldCharType="end"/>
      </w:r>
      <w:bookmarkEnd w:id="453"/>
      <w:r>
        <w:t>: Scheme of glycerophospholipid metabolism in the microsporidia LCA. Red arrows indicate reactions that could be found only in the LCA, while solid black arrows are the one present in both LCA and extant microsporidia.</w:t>
      </w:r>
      <w:bookmarkEnd w:id="454"/>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BA2B31">
      <w:pPr>
        <w:pStyle w:val="Caption"/>
        <w:jc w:val="both"/>
      </w:pPr>
      <w:bookmarkStart w:id="455" w:name="_Ref384391787"/>
      <w:bookmarkStart w:id="456" w:name="_Toc385177667"/>
      <w:r>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11</w:t>
      </w:r>
      <w:r w:rsidR="00DC6FC3">
        <w:fldChar w:fldCharType="end"/>
      </w:r>
      <w:bookmarkEnd w:id="455"/>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456"/>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BA2B31">
      <w:pPr>
        <w:pStyle w:val="Caption"/>
        <w:jc w:val="both"/>
      </w:pPr>
      <w:bookmarkStart w:id="457" w:name="_Ref384391789"/>
      <w:bookmarkStart w:id="458" w:name="_Toc385177668"/>
      <w:r>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12</w:t>
      </w:r>
      <w:r w:rsidR="00DC6FC3">
        <w:fldChar w:fldCharType="end"/>
      </w:r>
      <w:bookmarkEnd w:id="457"/>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458"/>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7777777" w:rsidR="00507BD2" w:rsidRDefault="00317CE4" w:rsidP="00BA2B31">
      <w:pPr>
        <w:pStyle w:val="Caption"/>
        <w:jc w:val="both"/>
      </w:pPr>
      <w:bookmarkStart w:id="459" w:name="_Ref384391790"/>
      <w:bookmarkStart w:id="460" w:name="_Toc385177669"/>
      <w:r>
        <w:t xml:space="preserve">Figure </w:t>
      </w:r>
      <w:r w:rsidR="00DC6FC3">
        <w:fldChar w:fldCharType="begin"/>
      </w:r>
      <w:r w:rsidR="00DC6FC3">
        <w:instrText xml:space="preserve"> STYLEREF 1 \s </w:instrText>
      </w:r>
      <w:r w:rsidR="00DC6FC3">
        <w:fldChar w:fldCharType="separate"/>
      </w:r>
      <w:r w:rsidR="000E7A08">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0E7A08">
        <w:rPr>
          <w:noProof/>
        </w:rPr>
        <w:t>13</w:t>
      </w:r>
      <w:r w:rsidR="00DC6FC3">
        <w:fldChar w:fldCharType="end"/>
      </w:r>
      <w:bookmarkEnd w:id="459"/>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460"/>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461" w:name="_Toc385178576"/>
      <w:r>
        <w:t>Acknowledgements</w:t>
      </w:r>
      <w:bookmarkEnd w:id="461"/>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462" w:name="_Toc385178577"/>
      <w:r>
        <w:t>Curriculum Vitae</w:t>
      </w:r>
      <w:bookmarkEnd w:id="462"/>
    </w:p>
    <w:p w14:paraId="14D03BD7" w14:textId="526BBC5E"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AA5FE0" w:rsidRDefault="00AA5FE0">
      <w:pPr>
        <w:pStyle w:val="CommentText"/>
      </w:pPr>
      <w:r>
        <w:rPr>
          <w:rStyle w:val="CommentReference"/>
        </w:rPr>
        <w:annotationRef/>
      </w:r>
      <w:r>
        <w:t>Hm, let’s discus the title</w:t>
      </w:r>
    </w:p>
  </w:comment>
  <w:comment w:id="1" w:author="Ingo Ebersberger" w:date="2018-04-10T20:37:00Z" w:initials="IE">
    <w:p w14:paraId="4A04E002" w14:textId="0FA0DBE2" w:rsidR="00AA5FE0" w:rsidRDefault="00AA5FE0">
      <w:pPr>
        <w:pStyle w:val="CommentText"/>
      </w:pPr>
      <w:r>
        <w:rPr>
          <w:rStyle w:val="CommentReference"/>
        </w:rPr>
        <w:annotationRef/>
      </w:r>
      <w:r>
        <w:t xml:space="preserve">Hm, with 64 pages up to the refs is the thesis very, if not too short. </w:t>
      </w:r>
    </w:p>
  </w:comment>
  <w:comment w:id="47" w:author="Ingo Ebersberger" w:date="2018-04-12T18:14:00Z" w:initials="IE">
    <w:p w14:paraId="28971CF4" w14:textId="77777777" w:rsidR="00AA5FE0" w:rsidRDefault="00AA5FE0" w:rsidP="005442EB">
      <w:pPr>
        <w:pStyle w:val="CommentText"/>
      </w:pPr>
      <w:r>
        <w:rPr>
          <w:rStyle w:val="CommentReference"/>
        </w:rPr>
        <w:annotationRef/>
      </w:r>
      <w:r>
        <w:t>I think this bit should come before the genome compaction story, as you require the evolutionary relationships to be know in order to fully understand the genome compaction.</w:t>
      </w:r>
    </w:p>
  </w:comment>
  <w:comment w:id="48" w:author="Ingo Ebersberger" w:date="2018-04-12T18:14:00Z" w:initials="IE">
    <w:p w14:paraId="483E8180" w14:textId="77777777" w:rsidR="00AA5FE0" w:rsidRDefault="00AA5FE0" w:rsidP="005442EB">
      <w:pPr>
        <w:pStyle w:val="CommentText"/>
      </w:pPr>
      <w:r>
        <w:rPr>
          <w:rStyle w:val="CommentReference"/>
        </w:rPr>
        <w:annotationRef/>
      </w:r>
      <w:r>
        <w:t>Any figures here that can visualize the different positions in the tree of life?</w:t>
      </w:r>
    </w:p>
  </w:comment>
  <w:comment w:id="50" w:author="Ingo Ebersberger" w:date="2018-04-12T18:14:00Z" w:initials="IE">
    <w:p w14:paraId="20FAE292" w14:textId="77777777" w:rsidR="00AA5FE0" w:rsidRDefault="00AA5FE0" w:rsidP="005442EB">
      <w:pPr>
        <w:pStyle w:val="CommentText"/>
      </w:pPr>
      <w:r>
        <w:rPr>
          <w:rStyle w:val="CommentReference"/>
        </w:rPr>
        <w:annotationRef/>
      </w:r>
      <w:r>
        <w:t xml:space="preserve">That does not exist. There is a small and a large subunit of the ribosome, and there are RNAs that contribute to their formation. Simply state which RNAs have been used. </w:t>
      </w:r>
    </w:p>
  </w:comment>
  <w:comment w:id="51" w:author="V" w:date="2018-04-12T18:14:00Z" w:initials="V">
    <w:p w14:paraId="53D2B110" w14:textId="77777777" w:rsidR="00AA5FE0" w:rsidRDefault="00AA5FE0" w:rsidP="005442EB">
      <w:pPr>
        <w:pStyle w:val="CommentText"/>
      </w:pPr>
      <w:r>
        <w:rPr>
          <w:rStyle w:val="CommentReference"/>
        </w:rPr>
        <w:annotationRef/>
      </w:r>
      <w:r>
        <w:t>isn't SSU rRNA is the "small subunit of ribosomal RNA"?</w:t>
      </w:r>
    </w:p>
  </w:comment>
  <w:comment w:id="54" w:author="Ingo Ebersberger" w:date="2018-04-12T18:14:00Z" w:initials="IE">
    <w:p w14:paraId="54DF8B3A" w14:textId="77777777" w:rsidR="00AA5FE0" w:rsidRDefault="00AA5FE0" w:rsidP="005442EB">
      <w:pPr>
        <w:pStyle w:val="CommentText"/>
      </w:pPr>
      <w:r>
        <w:rPr>
          <w:rStyle w:val="CommentReference"/>
        </w:rPr>
        <w:annotationRef/>
      </w:r>
      <w:r>
        <w:t xml:space="preserve">I find it disturbing that Keeling always doubted the early branching of microsporidia, but at the same time publishes papers in support of this placement. It would be nice if this could be resolved. </w:t>
      </w:r>
    </w:p>
  </w:comment>
  <w:comment w:id="55" w:author="Ingo Ebersberger" w:date="2018-04-12T18:14:00Z" w:initials="IE">
    <w:p w14:paraId="1EED16CD" w14:textId="77777777" w:rsidR="00AA5FE0" w:rsidRDefault="00AA5FE0" w:rsidP="005442EB">
      <w:pPr>
        <w:pStyle w:val="CommentText"/>
      </w:pPr>
      <w:r>
        <w:rPr>
          <w:rStyle w:val="CommentReference"/>
        </w:rPr>
        <w:annotationRef/>
      </w:r>
      <w:r>
        <w:t>Isn’t divergent a consequence of fast-evolving? Why then ‘or’?</w:t>
      </w:r>
    </w:p>
  </w:comment>
  <w:comment w:id="56" w:author="Ingo Ebersberger" w:date="2018-04-12T18:14:00Z" w:initials="IE">
    <w:p w14:paraId="08906B13" w14:textId="77777777" w:rsidR="00AA5FE0" w:rsidRDefault="00AA5FE0" w:rsidP="005442EB">
      <w:pPr>
        <w:pStyle w:val="CommentText"/>
      </w:pPr>
      <w:r>
        <w:rPr>
          <w:rStyle w:val="CommentReference"/>
        </w:rPr>
        <w:annotationRef/>
      </w:r>
      <w:r>
        <w:t xml:space="preserve">I think, you cannot mislead a position. </w:t>
      </w:r>
    </w:p>
  </w:comment>
  <w:comment w:id="57" w:author="Ingo Ebersberger" w:date="2018-04-12T18:14:00Z" w:initials="IE">
    <w:p w14:paraId="27687F03" w14:textId="77777777" w:rsidR="00AA5FE0" w:rsidRDefault="00AA5FE0"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58" w:author="Ingo Ebersberger" w:date="2018-04-12T18:14:00Z" w:initials="IE">
    <w:p w14:paraId="6EDD5806" w14:textId="77777777" w:rsidR="00AA5FE0" w:rsidRDefault="00AA5FE0" w:rsidP="005442EB">
      <w:pPr>
        <w:pStyle w:val="CommentText"/>
      </w:pPr>
      <w:r>
        <w:rPr>
          <w:rStyle w:val="CommentReference"/>
        </w:rPr>
        <w:annotationRef/>
      </w:r>
      <w:r>
        <w:t xml:space="preserve">Split this sentence. List first the single gene approaches, and later the phylogenomic approaches using a whole collection of genes. </w:t>
      </w:r>
    </w:p>
  </w:comment>
  <w:comment w:id="59" w:author="Ingo Ebersberger" w:date="2018-04-12T18:14:00Z" w:initials="IE">
    <w:p w14:paraId="3C86D863" w14:textId="77777777" w:rsidR="00AA5FE0" w:rsidRDefault="00AA5FE0" w:rsidP="005442EB">
      <w:pPr>
        <w:pStyle w:val="CommentText"/>
      </w:pPr>
      <w:r>
        <w:rPr>
          <w:rStyle w:val="CommentReference"/>
        </w:rPr>
        <w:annotationRef/>
      </w:r>
      <w:r>
        <w:t>Largest or large?</w:t>
      </w:r>
    </w:p>
  </w:comment>
  <w:comment w:id="60" w:author="V" w:date="2018-04-12T18:14:00Z" w:initials="V">
    <w:p w14:paraId="1C2831B2" w14:textId="77777777" w:rsidR="00AA5FE0" w:rsidRPr="004A7CCF" w:rsidRDefault="00AA5FE0"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61" w:author="Ingo Ebersberger" w:date="2018-04-12T18:14:00Z" w:initials="IE">
    <w:p w14:paraId="2BBF7D2F" w14:textId="77777777" w:rsidR="00AA5FE0" w:rsidRDefault="00AA5FE0" w:rsidP="005442EB">
      <w:pPr>
        <w:pStyle w:val="CommentText"/>
      </w:pPr>
      <w:r>
        <w:rPr>
          <w:rStyle w:val="CommentReference"/>
        </w:rPr>
        <w:annotationRef/>
      </w:r>
      <w:r>
        <w:t>Aren't these all phyla?</w:t>
      </w:r>
    </w:p>
  </w:comment>
  <w:comment w:id="62" w:author="Ingo Ebersberger" w:date="2018-04-12T18:14:00Z" w:initials="IE">
    <w:p w14:paraId="6C324D63" w14:textId="77777777" w:rsidR="00AA5FE0" w:rsidRDefault="00AA5FE0" w:rsidP="005442EB">
      <w:pPr>
        <w:pStyle w:val="CommentText"/>
      </w:pPr>
      <w:r>
        <w:rPr>
          <w:rStyle w:val="CommentReference"/>
        </w:rPr>
        <w:annotationRef/>
      </w:r>
      <w:r>
        <w:t xml:space="preserve">Be more precise. Who supports which placement with which dataset? </w:t>
      </w:r>
    </w:p>
  </w:comment>
  <w:comment w:id="67" w:author="Ingo Ebersberger" w:date="2018-04-12T18:14:00Z" w:initials="IE">
    <w:p w14:paraId="60CFBC95" w14:textId="77777777" w:rsidR="00AA5FE0" w:rsidRDefault="00AA5FE0" w:rsidP="005442EB">
      <w:pPr>
        <w:pStyle w:val="CommentText"/>
      </w:pPr>
      <w:r>
        <w:rPr>
          <w:rStyle w:val="CommentReference"/>
        </w:rPr>
        <w:annotationRef/>
      </w:r>
      <w:r>
        <w:t>Probably. You can mention that the Gabaldon study suffers from analyzing only 4 groups, and they set the animals as outgroup.</w:t>
      </w:r>
    </w:p>
    <w:p w14:paraId="1C829671" w14:textId="77777777" w:rsidR="00AA5FE0" w:rsidRDefault="00AA5FE0" w:rsidP="005442EB">
      <w:pPr>
        <w:pStyle w:val="CommentText"/>
      </w:pPr>
    </w:p>
    <w:p w14:paraId="58D23F9F" w14:textId="77777777" w:rsidR="00AA5FE0" w:rsidRDefault="00AA5FE0" w:rsidP="005442EB">
      <w:pPr>
        <w:pStyle w:val="CommentText"/>
      </w:pPr>
      <w:r>
        <w:t>Moreover, what is a poor data sampling? Too few genes or too few taxa, or both?</w:t>
      </w:r>
    </w:p>
  </w:comment>
  <w:comment w:id="68" w:author="V" w:date="2018-04-12T18:51:00Z" w:initials="V">
    <w:p w14:paraId="6DEE8B59" w14:textId="156B665A" w:rsidR="001F2278" w:rsidRDefault="001F2278">
      <w:pPr>
        <w:pStyle w:val="CommentText"/>
      </w:pPr>
      <w:r>
        <w:rPr>
          <w:rStyle w:val="CommentReference"/>
        </w:rPr>
        <w:annotationRef/>
      </w:r>
      <w:r>
        <w:t>done</w:t>
      </w:r>
    </w:p>
  </w:comment>
  <w:comment w:id="80" w:author="Ingo Ebersberger" w:date="2018-04-10T21:16:00Z" w:initials="IE">
    <w:p w14:paraId="7CB95EC4" w14:textId="036F32CC" w:rsidR="00AA5FE0" w:rsidRDefault="00AA5FE0">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81" w:author="V" w:date="2018-04-12T17:20:00Z" w:initials="V">
    <w:p w14:paraId="384CEE4A" w14:textId="77897243" w:rsidR="00AA5FE0" w:rsidRDefault="00AA5FE0">
      <w:pPr>
        <w:pStyle w:val="CommentText"/>
      </w:pPr>
      <w:r>
        <w:rPr>
          <w:rStyle w:val="CommentReference"/>
        </w:rPr>
        <w:annotationRef/>
      </w:r>
      <w:r>
        <w:t>done</w:t>
      </w:r>
    </w:p>
  </w:comment>
  <w:comment w:id="89" w:author="Ingo Ebersberger" w:date="2018-04-11T10:46:00Z" w:initials="IE">
    <w:p w14:paraId="1570C0AD" w14:textId="4A08D7F4" w:rsidR="00AA5FE0" w:rsidRDefault="00AA5FE0">
      <w:pPr>
        <w:pStyle w:val="CommentText"/>
      </w:pPr>
      <w:r>
        <w:rPr>
          <w:rStyle w:val="CommentReference"/>
        </w:rPr>
        <w:annotationRef/>
      </w:r>
      <w:r>
        <w:t xml:space="preserve">This comes after you have finished the genome size bit. </w:t>
      </w:r>
    </w:p>
  </w:comment>
  <w:comment w:id="90" w:author="V" w:date="2018-04-12T17:20:00Z" w:initials="V">
    <w:p w14:paraId="39C748C8" w14:textId="6FCB2F37" w:rsidR="00AA5FE0" w:rsidRDefault="00AA5FE0">
      <w:pPr>
        <w:pStyle w:val="CommentText"/>
      </w:pPr>
      <w:r>
        <w:rPr>
          <w:rStyle w:val="CommentReference"/>
        </w:rPr>
        <w:annotationRef/>
      </w:r>
      <w:r>
        <w:t>done</w:t>
      </w:r>
    </w:p>
  </w:comment>
  <w:comment w:id="91" w:author="Ingo Ebersberger" w:date="2018-04-12T17:19:00Z" w:initials="IE">
    <w:p w14:paraId="76672484" w14:textId="77777777" w:rsidR="00AA5FE0" w:rsidRDefault="00AA5FE0" w:rsidP="0046049F">
      <w:pPr>
        <w:pStyle w:val="CommentText"/>
      </w:pPr>
      <w:r>
        <w:rPr>
          <w:rStyle w:val="CommentReference"/>
        </w:rPr>
        <w:annotationRef/>
      </w:r>
      <w:r>
        <w:t>Why don’t you say a bit about why we think that this is a reduction of the genome size and not the ancestral state? People originally thought that Microsporidia are early branching eukaryotes, and then the small genome size could fit. This can be better elaborated.</w:t>
      </w:r>
    </w:p>
  </w:comment>
  <w:comment w:id="92" w:author="Ingo Ebersberger" w:date="2018-04-10T21:19:00Z" w:initials="IE">
    <w:p w14:paraId="749CD934" w14:textId="747D640D" w:rsidR="00AA5FE0" w:rsidRDefault="00AA5FE0">
      <w:pPr>
        <w:pStyle w:val="CommentText"/>
      </w:pPr>
      <w:r>
        <w:rPr>
          <w:rStyle w:val="CommentReference"/>
        </w:rPr>
        <w:annotationRef/>
      </w:r>
      <w:r>
        <w:t>You can elaborate this a bit.</w:t>
      </w:r>
    </w:p>
  </w:comment>
  <w:comment w:id="95" w:author="Ingo Ebersberger" w:date="2018-04-10T21:32:00Z" w:initials="IE">
    <w:p w14:paraId="565CBFED" w14:textId="3F7BD879" w:rsidR="00AA5FE0" w:rsidRDefault="00AA5FE0">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96" w:author="Ingo Ebersberger" w:date="2018-04-11T11:01:00Z" w:initials="IE">
    <w:p w14:paraId="36E44C08" w14:textId="2CB26279" w:rsidR="00AA5FE0" w:rsidRDefault="00AA5FE0">
      <w:pPr>
        <w:pStyle w:val="CommentText"/>
      </w:pPr>
      <w:r>
        <w:rPr>
          <w:rStyle w:val="CommentReference"/>
        </w:rPr>
        <w:annotationRef/>
      </w:r>
      <w:r>
        <w:t>You need a different title here. This does not read good. What are the open questions, and what do you address?</w:t>
      </w:r>
    </w:p>
    <w:p w14:paraId="12D6580B" w14:textId="77777777" w:rsidR="00AA5FE0" w:rsidRDefault="00AA5FE0">
      <w:pPr>
        <w:pStyle w:val="CommentText"/>
      </w:pPr>
    </w:p>
    <w:p w14:paraId="43FC6B3F" w14:textId="4B60C3EC" w:rsidR="00AA5FE0" w:rsidRDefault="00AA5FE0">
      <w:pPr>
        <w:pStyle w:val="CommentText"/>
      </w:pPr>
      <w:r>
        <w:t>Moreover, I think the intro is not complete. See the following page for further info</w:t>
      </w:r>
    </w:p>
    <w:p w14:paraId="455790F4" w14:textId="3DE0E4AC" w:rsidR="00AA5FE0" w:rsidRDefault="00AA5FE0">
      <w:pPr>
        <w:pStyle w:val="CommentText"/>
      </w:pPr>
      <w:r w:rsidRPr="007342D1">
        <w:t>https://web.stanford.edu/group/parasites/ParaSites2006/Microsporidiosis/microsporidia1.html</w:t>
      </w:r>
    </w:p>
  </w:comment>
  <w:comment w:id="115" w:author="Ingo Ebersberger" w:date="2018-04-12T08:04:00Z" w:initials="IE">
    <w:p w14:paraId="2E6B1426" w14:textId="207A968E" w:rsidR="00AA5FE0" w:rsidRDefault="00AA5FE0">
      <w:pPr>
        <w:pStyle w:val="CommentText"/>
      </w:pPr>
      <w:r>
        <w:rPr>
          <w:rStyle w:val="CommentReference"/>
        </w:rPr>
        <w:annotationRef/>
      </w:r>
      <w:r>
        <w:t>The stentiford paper requires way more attention in the introduction. It provides a hell lot of information that can be placed into your thesis.</w:t>
      </w:r>
    </w:p>
  </w:comment>
  <w:comment w:id="137" w:author="Ingo Ebersberger" w:date="2018-04-11T21:23:00Z" w:initials="IE">
    <w:p w14:paraId="6A9693AE" w14:textId="2D5FEA02" w:rsidR="00AA5FE0" w:rsidRDefault="00AA5FE0">
      <w:pPr>
        <w:pStyle w:val="CommentText"/>
      </w:pPr>
      <w:r>
        <w:rPr>
          <w:rStyle w:val="CommentReference"/>
        </w:rPr>
        <w:annotationRef/>
      </w:r>
      <w:r>
        <w:t>Add reference. I had it in the traceability manuscript, I trust.</w:t>
      </w:r>
    </w:p>
  </w:comment>
  <w:comment w:id="158" w:author="Ingo Ebersberger" w:date="2018-04-11T21:42:00Z" w:initials="IE">
    <w:p w14:paraId="6E99E8EC" w14:textId="556F3CB7" w:rsidR="00AA5FE0" w:rsidRPr="00A17841" w:rsidRDefault="00AA5FE0">
      <w:pPr>
        <w:pStyle w:val="CommentText"/>
        <w:rPr>
          <w:lang w:val="de-DE"/>
        </w:rPr>
      </w:pPr>
      <w:r>
        <w:rPr>
          <w:rStyle w:val="CommentReference"/>
        </w:rPr>
        <w:annotationRef/>
      </w:r>
      <w:r w:rsidRPr="00A17841">
        <w:rPr>
          <w:lang w:val="de-DE"/>
        </w:rPr>
        <w:t>Das sollte irgendwo anders hingehören. Versuche das was hier noch in dem Absatz steckt, mit dem Text oben zu integrieren.</w:t>
      </w:r>
    </w:p>
  </w:comment>
  <w:comment w:id="159" w:author="Ingo Ebersberger" w:date="2018-04-11T21:18:00Z" w:initials="IE">
    <w:p w14:paraId="3ADE0288" w14:textId="752F2C32" w:rsidR="00AA5FE0" w:rsidRDefault="00AA5FE0">
      <w:pPr>
        <w:pStyle w:val="CommentText"/>
      </w:pPr>
      <w:r>
        <w:rPr>
          <w:rStyle w:val="CommentReference"/>
        </w:rPr>
        <w:annotationRef/>
      </w:r>
      <w:r>
        <w:t>I do not understand this causality. Genome evolution depends on the genome sequence, and this can be extracted from the spore as well as from the active pathogen.</w:t>
      </w:r>
    </w:p>
  </w:comment>
  <w:comment w:id="160" w:author="Ingo Ebersberger" w:date="2018-04-11T21:47:00Z" w:initials="IE">
    <w:p w14:paraId="39B1C284" w14:textId="2AED7349" w:rsidR="00AA5FE0" w:rsidRPr="00A17841" w:rsidRDefault="00AA5FE0">
      <w:pPr>
        <w:pStyle w:val="CommentText"/>
      </w:pPr>
      <w:r>
        <w:rPr>
          <w:rStyle w:val="CommentReference"/>
        </w:rPr>
        <w:annotationRef/>
      </w:r>
      <w:r>
        <w:t>Das ist zu d</w:t>
      </w:r>
      <w:r w:rsidRPr="00A17841">
        <w:t>ünn. To put any evolutionary analysis on microsporidia on a solit basis, we first pursued a phylogenomics approach to establised a robust phylogeny of microsporidia and their placement in the eukaryotic tree of life. In chapter 2 then we traced the evolution of proteins within the microsporidian lineage and inferred the gene set of the last common ancestor of the contemporary microsporidia. Bla bla bla</w:t>
      </w:r>
    </w:p>
  </w:comment>
  <w:comment w:id="161" w:author="Ingo Ebersberger" w:date="2018-04-11T21:48:00Z" w:initials="IE">
    <w:p w14:paraId="35FA1E25" w14:textId="3BE7A29D" w:rsidR="00AA5FE0" w:rsidRDefault="00AA5FE0">
      <w:pPr>
        <w:pStyle w:val="CommentText"/>
      </w:pPr>
      <w:r>
        <w:rPr>
          <w:rStyle w:val="CommentReference"/>
        </w:rPr>
        <w:annotationRef/>
      </w:r>
      <w:r>
        <w:t>nice</w:t>
      </w:r>
    </w:p>
  </w:comment>
  <w:comment w:id="162" w:author="Ingo Ebersberger" w:date="2018-04-11T21:49:00Z" w:initials="IE">
    <w:p w14:paraId="07F06069" w14:textId="0862969F" w:rsidR="00AA5FE0" w:rsidRDefault="00AA5FE0">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167" w:author="V" w:date="2018-04-10T09:46:00Z" w:initials="V">
    <w:p w14:paraId="5A7ECE72" w14:textId="588A93A9" w:rsidR="00AA5FE0" w:rsidRDefault="00AA5FE0">
      <w:pPr>
        <w:pStyle w:val="CommentText"/>
      </w:pPr>
      <w:r>
        <w:rPr>
          <w:rStyle w:val="CommentReference"/>
        </w:rPr>
        <w:annotationRef/>
      </w:r>
      <w:r>
        <w:t>should I expand the introduction with orthology prediction and tree reconstruction?</w:t>
      </w:r>
    </w:p>
  </w:comment>
  <w:comment w:id="168" w:author="Ingo Ebersberger" w:date="2018-04-11T21:55:00Z" w:initials="IE">
    <w:p w14:paraId="19FEAFBA" w14:textId="4BB59CB4" w:rsidR="00AA5FE0" w:rsidRDefault="00AA5FE0">
      <w:pPr>
        <w:pStyle w:val="CommentText"/>
      </w:pPr>
      <w:r>
        <w:rPr>
          <w:rStyle w:val="CommentReference"/>
        </w:rPr>
        <w:annotationRef/>
      </w:r>
      <w:r>
        <w:t>This introduction is not an introduction, to be honest. It is only 7 lines…</w:t>
      </w:r>
    </w:p>
    <w:p w14:paraId="5843D9DC" w14:textId="3ACCBE73" w:rsidR="00AA5FE0" w:rsidRDefault="00AA5FE0">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75" w:author="Ingo Ebersberger" w:date="2018-04-11T22:17:00Z" w:initials="IE">
    <w:p w14:paraId="1A639EF6" w14:textId="115BB3D5" w:rsidR="00AA5FE0" w:rsidRDefault="00AA5FE0">
      <w:pPr>
        <w:pStyle w:val="CommentText"/>
      </w:pPr>
      <w:r>
        <w:rPr>
          <w:rStyle w:val="CommentReference"/>
        </w:rPr>
        <w:annotationRef/>
      </w:r>
      <w:r>
        <w:t>You did not specify from where the other genomes come from. You are not only analyzing microsporidia.</w:t>
      </w:r>
    </w:p>
  </w:comment>
  <w:comment w:id="177" w:author="Ingo Ebersberger" w:date="2018-04-11T21:55:00Z" w:initials="IE">
    <w:p w14:paraId="187C04A1" w14:textId="1E2542CD" w:rsidR="00AA5FE0" w:rsidRDefault="00AA5FE0">
      <w:pPr>
        <w:pStyle w:val="CommentText"/>
      </w:pPr>
      <w:r>
        <w:rPr>
          <w:rStyle w:val="CommentReference"/>
        </w:rPr>
        <w:annotationRef/>
      </w:r>
      <w:r>
        <w:t>Of what?</w:t>
      </w:r>
    </w:p>
  </w:comment>
  <w:comment w:id="180" w:author="Ingo Ebersberger" w:date="2018-04-11T21:56:00Z" w:initials="IE">
    <w:p w14:paraId="7149BBEF" w14:textId="2B0D1501" w:rsidR="00AA5FE0" w:rsidRDefault="00AA5FE0">
      <w:pPr>
        <w:pStyle w:val="CommentText"/>
      </w:pPr>
      <w:r>
        <w:rPr>
          <w:rStyle w:val="CommentReference"/>
        </w:rPr>
        <w:annotationRef/>
      </w:r>
      <w:r>
        <w:t xml:space="preserve">This is not part of the data collection. </w:t>
      </w:r>
    </w:p>
  </w:comment>
  <w:comment w:id="181" w:author="Ingo Ebersberger" w:date="2018-04-11T21:57:00Z" w:initials="IE">
    <w:p w14:paraId="3CBC2E70" w14:textId="09E21593" w:rsidR="00AA5FE0" w:rsidRDefault="00AA5FE0">
      <w:pPr>
        <w:pStyle w:val="CommentText"/>
      </w:pPr>
      <w:r>
        <w:rPr>
          <w:rStyle w:val="CommentReference"/>
        </w:rPr>
        <w:annotationRef/>
      </w:r>
      <w:r>
        <w:t>We provide information about the represented species, their genome asccession numbers, numbers of genes encoded in the respective species … in Table A1</w:t>
      </w:r>
    </w:p>
  </w:comment>
  <w:comment w:id="185" w:author="Ingo Ebersberger" w:date="2018-04-11T21:58:00Z" w:initials="IE">
    <w:p w14:paraId="4F9BCC31" w14:textId="2EE9D37D" w:rsidR="00AA5FE0" w:rsidRDefault="00AA5FE0">
      <w:pPr>
        <w:pStyle w:val="CommentText"/>
      </w:pPr>
      <w:r>
        <w:rPr>
          <w:rStyle w:val="CommentReference"/>
        </w:rPr>
        <w:annotationRef/>
      </w:r>
      <w:r>
        <w:t>Which version?</w:t>
      </w:r>
    </w:p>
  </w:comment>
  <w:comment w:id="186" w:author="Ingo Ebersberger" w:date="2018-04-11T21:58:00Z" w:initials="IE">
    <w:p w14:paraId="1F47A08B" w14:textId="7C7702A3" w:rsidR="00AA5FE0" w:rsidRDefault="00AA5FE0">
      <w:pPr>
        <w:pStyle w:val="CommentText"/>
      </w:pPr>
      <w:r>
        <w:rPr>
          <w:rStyle w:val="CommentReference"/>
        </w:rPr>
        <w:annotationRef/>
      </w:r>
      <w:r>
        <w:t>Is there another taxon set as well, or why do you mention representative?</w:t>
      </w:r>
    </w:p>
  </w:comment>
  <w:comment w:id="190" w:author="Ingo Ebersberger" w:date="2018-04-11T22:04:00Z" w:initials="IE">
    <w:p w14:paraId="2DFBC6EA" w14:textId="52AAC75E" w:rsidR="00AA5FE0" w:rsidRDefault="00AA5FE0">
      <w:pPr>
        <w:pStyle w:val="CommentText"/>
      </w:pPr>
      <w:r>
        <w:rPr>
          <w:rStyle w:val="CommentReference"/>
        </w:rPr>
        <w:annotationRef/>
      </w:r>
      <w:r>
        <w:t>Which version? And what parameters? Please list also the github repository.</w:t>
      </w:r>
    </w:p>
  </w:comment>
  <w:comment w:id="205" w:author="Ingo Ebersberger" w:date="2018-04-11T22:03:00Z" w:initials="IE">
    <w:p w14:paraId="6BD9B1AB" w14:textId="150B635D" w:rsidR="00AA5FE0" w:rsidRDefault="00AA5FE0">
      <w:pPr>
        <w:pStyle w:val="CommentText"/>
      </w:pPr>
      <w:r>
        <w:rPr>
          <w:rStyle w:val="CommentReference"/>
        </w:rPr>
        <w:annotationRef/>
      </w:r>
      <w:r>
        <w:t>If you think orthologs or co-orthologs are relevant, then introduce them. Otherwise simply specify the parameters with which you ran hamstr. –checkcoorthologsref in this example. You can then quickly explain what the options are doing.</w:t>
      </w:r>
    </w:p>
  </w:comment>
  <w:comment w:id="204" w:author="V" w:date="2018-04-10T09:47:00Z" w:initials="V">
    <w:p w14:paraId="198C52CC" w14:textId="13A0E88A" w:rsidR="00AA5FE0" w:rsidRDefault="00AA5FE0" w:rsidP="001D6F50">
      <w:pPr>
        <w:pStyle w:val="CommentText"/>
      </w:pPr>
      <w:r>
        <w:rPr>
          <w:rStyle w:val="CommentReference"/>
        </w:rPr>
        <w:annotationRef/>
      </w:r>
      <w:r>
        <w:t xml:space="preserve">is it hard to follow because orthology prediction, the problems with orthology prediction and ‘co-orthologous’ weren’t explained in the introduction? </w:t>
      </w:r>
    </w:p>
    <w:p w14:paraId="220DBDF2" w14:textId="28D8A05A" w:rsidR="00AA5FE0" w:rsidRDefault="00AA5FE0">
      <w:pPr>
        <w:pStyle w:val="CommentText"/>
      </w:pPr>
    </w:p>
  </w:comment>
  <w:comment w:id="212" w:author="Ingo Ebersberger" w:date="2018-04-11T22:06:00Z" w:initials="IE">
    <w:p w14:paraId="205441A0" w14:textId="0B753200" w:rsidR="00AA5FE0" w:rsidRDefault="00AA5FE0">
      <w:pPr>
        <w:pStyle w:val="CommentText"/>
      </w:pPr>
      <w:r>
        <w:rPr>
          <w:rStyle w:val="CommentReference"/>
        </w:rPr>
        <w:annotationRef/>
      </w:r>
      <w:r>
        <w:t xml:space="preserve">Is this true? Did the other studies write something like this? I do not believe this. This reads like a quick and dirty ingo method…. And, moreover this does not get rid of any long branch effect. Simply we do not want too much missing data in the matrix. </w:t>
      </w:r>
    </w:p>
  </w:comment>
  <w:comment w:id="213" w:author="Ingo Ebersberger" w:date="2018-04-11T22:07:00Z" w:initials="IE">
    <w:p w14:paraId="11A6B51E" w14:textId="14AB426B" w:rsidR="00AA5FE0" w:rsidRDefault="00AA5FE0">
      <w:pPr>
        <w:pStyle w:val="CommentText"/>
      </w:pPr>
      <w:r>
        <w:rPr>
          <w:rStyle w:val="CommentReference"/>
        </w:rPr>
        <w:annotationRef/>
      </w:r>
      <w:r>
        <w:t>Which version?</w:t>
      </w:r>
    </w:p>
  </w:comment>
  <w:comment w:id="214" w:author="Ingo Ebersberger" w:date="2018-04-11T22:07:00Z" w:initials="IE">
    <w:p w14:paraId="2D6B2D9A" w14:textId="45DBFED0" w:rsidR="00AA5FE0" w:rsidRDefault="00AA5FE0">
      <w:pPr>
        <w:pStyle w:val="CommentText"/>
      </w:pPr>
      <w:r>
        <w:rPr>
          <w:rStyle w:val="CommentReference"/>
        </w:rPr>
        <w:annotationRef/>
      </w:r>
      <w:r>
        <w:t>Which version. Throughout the thesis, please provide always the software version in the description.</w:t>
      </w:r>
    </w:p>
  </w:comment>
  <w:comment w:id="215" w:author="Ingo Ebersberger" w:date="2018-04-11T22:08:00Z" w:initials="IE">
    <w:p w14:paraId="0B6678E0" w14:textId="10635FD0" w:rsidR="00AA5FE0" w:rsidRDefault="00AA5FE0">
      <w:pPr>
        <w:pStyle w:val="CommentText"/>
      </w:pPr>
      <w:r>
        <w:rPr>
          <w:rStyle w:val="CommentReference"/>
        </w:rPr>
        <w:annotationRef/>
      </w:r>
      <w:r>
        <w:t>Rapid bootstrapping algorithm or something else?</w:t>
      </w:r>
    </w:p>
  </w:comment>
  <w:comment w:id="222" w:author="Ingo Ebersberger" w:date="2018-04-11T22:13:00Z" w:initials="IE">
    <w:p w14:paraId="17F04CE8" w14:textId="62622DB1" w:rsidR="00AA5FE0" w:rsidRDefault="00AA5FE0">
      <w:pPr>
        <w:pStyle w:val="CommentText"/>
      </w:pPr>
      <w:r>
        <w:rPr>
          <w:rStyle w:val="CommentReference"/>
        </w:rPr>
        <w:annotationRef/>
      </w:r>
      <w:r>
        <w:t>At one point we should say that we treat proteins and genes as synonyms</w:t>
      </w:r>
    </w:p>
  </w:comment>
  <w:comment w:id="249" w:author="V" w:date="2018-04-08T14:33:00Z" w:initials="V">
    <w:p w14:paraId="1CEBD8C5" w14:textId="636FA102" w:rsidR="00AA5FE0" w:rsidRPr="00A17841" w:rsidRDefault="00AA5FE0">
      <w:pPr>
        <w:pStyle w:val="CommentText"/>
        <w:rPr>
          <w:lang w:val="de-DE"/>
        </w:rPr>
      </w:pPr>
      <w:r>
        <w:rPr>
          <w:rStyle w:val="CommentReference"/>
        </w:rPr>
        <w:annotationRef/>
      </w:r>
      <w:r w:rsidRPr="00A17841">
        <w:rPr>
          <w:lang w:val="de-DE"/>
        </w:rPr>
        <w:t>add figure to demonstrate</w:t>
      </w:r>
    </w:p>
  </w:comment>
  <w:comment w:id="251" w:author="Ingo Ebersberger" w:date="2018-04-11T22:16:00Z" w:initials="IE">
    <w:p w14:paraId="1C6EDFDC" w14:textId="44728261" w:rsidR="00AA5FE0" w:rsidRPr="00A17841" w:rsidRDefault="00AA5FE0">
      <w:pPr>
        <w:pStyle w:val="CommentText"/>
        <w:rPr>
          <w:lang w:val="de-DE"/>
        </w:rPr>
      </w:pPr>
      <w:r>
        <w:rPr>
          <w:rStyle w:val="CommentReference"/>
        </w:rPr>
        <w:annotationRef/>
      </w:r>
      <w:r w:rsidRPr="00A17841">
        <w:rPr>
          <w:lang w:val="de-DE"/>
        </w:rPr>
        <w:t>Results sind zu dünn. Du hast mehr zu erzählen!</w:t>
      </w:r>
    </w:p>
  </w:comment>
  <w:comment w:id="252" w:author="Ingo Ebersberger" w:date="2018-04-11T22:19:00Z" w:initials="IE">
    <w:p w14:paraId="620D54D6" w14:textId="477B65A8" w:rsidR="00AA5FE0" w:rsidRPr="00A17841" w:rsidRDefault="00AA5FE0">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261" w:author="V" w:date="2018-04-10T09:48:00Z" w:initials="V">
    <w:p w14:paraId="3D2C8ECD" w14:textId="4E98ABAF" w:rsidR="00AA5FE0" w:rsidRDefault="00AA5FE0">
      <w:pPr>
        <w:pStyle w:val="CommentText"/>
      </w:pPr>
      <w:r>
        <w:rPr>
          <w:rStyle w:val="CommentReference"/>
        </w:rPr>
        <w:annotationRef/>
      </w:r>
      <w:r>
        <w:t>too short?</w:t>
      </w:r>
    </w:p>
  </w:comment>
  <w:comment w:id="263" w:author="V" w:date="2018-04-10T09:43:00Z" w:initials="V">
    <w:p w14:paraId="3C88E5DD" w14:textId="09242ABD" w:rsidR="00AA5FE0" w:rsidRDefault="00AA5FE0">
      <w:pPr>
        <w:pStyle w:val="CommentText"/>
      </w:pPr>
      <w:r>
        <w:rPr>
          <w:rStyle w:val="CommentReference"/>
        </w:rPr>
        <w:annotationRef/>
      </w:r>
      <w:r>
        <w:t>move some parts to Results</w:t>
      </w:r>
    </w:p>
  </w:comment>
  <w:comment w:id="267" w:author="Ingo Ebersberger" w:date="2018-04-11T22:20:00Z" w:initials="IE">
    <w:p w14:paraId="2156DF29" w14:textId="4D4A5C0D" w:rsidR="00AA5FE0" w:rsidRDefault="00AA5FE0">
      <w:pPr>
        <w:pStyle w:val="CommentText"/>
      </w:pPr>
      <w:r>
        <w:rPr>
          <w:rStyle w:val="CommentReference"/>
        </w:rPr>
        <w:annotationRef/>
      </w:r>
      <w:r>
        <w:t>results</w:t>
      </w:r>
    </w:p>
  </w:comment>
  <w:comment w:id="270" w:author="V" w:date="2018-04-10T09:49:00Z" w:initials="V">
    <w:p w14:paraId="5EDD5F09" w14:textId="57FD337D" w:rsidR="00AA5FE0" w:rsidRDefault="00AA5FE0">
      <w:pPr>
        <w:pStyle w:val="CommentText"/>
      </w:pPr>
      <w:r>
        <w:rPr>
          <w:rStyle w:val="CommentReference"/>
        </w:rPr>
        <w:annotationRef/>
      </w:r>
      <w:r>
        <w:t>introduce PFAM and why PFAM search would help</w:t>
      </w:r>
    </w:p>
  </w:comment>
  <w:comment w:id="276" w:author="Ingo Ebersberger" w:date="2018-04-11T22:23:00Z" w:initials="IE">
    <w:p w14:paraId="6C030C63" w14:textId="20C507BB" w:rsidR="00AA5FE0" w:rsidRDefault="00AA5FE0">
      <w:pPr>
        <w:pStyle w:val="CommentText"/>
      </w:pPr>
      <w:r>
        <w:rPr>
          <w:rStyle w:val="CommentReference"/>
        </w:rPr>
        <w:annotationRef/>
      </w:r>
      <w:r>
        <w:t>not true, it tells us that microsporidia are the siter to the fungal lineage. If somebody then tells us that microsporidia are fungi, then ok, the statement is correct. I would not dwell in this discussion.</w:t>
      </w:r>
    </w:p>
  </w:comment>
  <w:comment w:id="277" w:author="Ingo Ebersberger" w:date="2018-04-11T22:22:00Z" w:initials="IE">
    <w:p w14:paraId="2A5F32F8" w14:textId="66367A1D" w:rsidR="00AA5FE0" w:rsidRDefault="00AA5FE0">
      <w:pPr>
        <w:pStyle w:val="CommentText"/>
      </w:pPr>
      <w:r>
        <w:rPr>
          <w:rStyle w:val="CommentReference"/>
        </w:rPr>
        <w:annotationRef/>
      </w:r>
      <w:r>
        <w:t>If I am not wrong, the tree from Gabaldon was outgroup rooted, so there was no way in distinguishing between microsporidia early, or microsporidia as sister to fungi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AA5FE0" w:rsidRDefault="00AA5FE0" w:rsidP="000A17B2">
      <w:pPr>
        <w:spacing w:after="0" w:line="240" w:lineRule="auto"/>
      </w:pPr>
      <w:r>
        <w:separator/>
      </w:r>
    </w:p>
  </w:endnote>
  <w:endnote w:type="continuationSeparator" w:id="0">
    <w:p w14:paraId="6F95D1CA" w14:textId="77777777" w:rsidR="00AA5FE0" w:rsidRDefault="00AA5FE0"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AA5FE0" w:rsidRDefault="00AA5FE0" w:rsidP="009F2A64">
    <w:pPr>
      <w:pStyle w:val="Footer"/>
      <w:jc w:val="center"/>
    </w:pPr>
  </w:p>
  <w:p w14:paraId="5AA1AD57" w14:textId="4C9ABF92" w:rsidR="00AA5FE0" w:rsidRDefault="00AA5FE0"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AA5FE0" w:rsidRDefault="00AA5FE0" w:rsidP="009F2A64">
    <w:pPr>
      <w:pStyle w:val="Footer"/>
      <w:jc w:val="center"/>
    </w:pPr>
  </w:p>
  <w:p w14:paraId="05A32A18" w14:textId="570DA275" w:rsidR="00AA5FE0" w:rsidRDefault="00AA5FE0"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AA5FE0" w:rsidRDefault="00AA5FE0" w:rsidP="009F2A64">
    <w:pPr>
      <w:pStyle w:val="Footer"/>
      <w:jc w:val="center"/>
    </w:pPr>
  </w:p>
  <w:p w14:paraId="5CB59BD7" w14:textId="48F38D2B" w:rsidR="00AA5FE0" w:rsidRDefault="00AA5FE0"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AA5FE0" w:rsidRDefault="00AA5FE0" w:rsidP="009F2A64">
    <w:pPr>
      <w:pStyle w:val="Footer"/>
      <w:jc w:val="center"/>
    </w:pPr>
  </w:p>
  <w:p w14:paraId="03B6962C" w14:textId="70F00EA3" w:rsidR="00AA5FE0" w:rsidRDefault="00AA5FE0"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AA5FE0" w:rsidRDefault="00AA5FE0" w:rsidP="009F2A64">
    <w:pPr>
      <w:pStyle w:val="Footer"/>
      <w:jc w:val="center"/>
    </w:pPr>
  </w:p>
  <w:p w14:paraId="6DF37147" w14:textId="4B2AFAF3" w:rsidR="00AA5FE0" w:rsidRDefault="00AA5FE0"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A76FD4">
          <w:rPr>
            <w:rStyle w:val="PageNumber"/>
            <w:noProof/>
          </w:rPr>
          <w:t>V</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AA5FE0" w:rsidRDefault="00AA5FE0" w:rsidP="009F2A64">
    <w:pPr>
      <w:pStyle w:val="Footer"/>
      <w:jc w:val="center"/>
    </w:pPr>
  </w:p>
  <w:p w14:paraId="3A381F25" w14:textId="77777777" w:rsidR="00AA5FE0" w:rsidRDefault="00AA5FE0"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A76FD4">
          <w:rPr>
            <w:rStyle w:val="PageNumber"/>
            <w:noProof/>
          </w:rPr>
          <w:t>113</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AA5FE0" w:rsidRDefault="00AA5FE0" w:rsidP="000A17B2">
      <w:pPr>
        <w:spacing w:after="0" w:line="240" w:lineRule="auto"/>
      </w:pPr>
      <w:r>
        <w:separator/>
      </w:r>
    </w:p>
  </w:footnote>
  <w:footnote w:type="continuationSeparator" w:id="0">
    <w:p w14:paraId="09519C90" w14:textId="77777777" w:rsidR="00AA5FE0" w:rsidRDefault="00AA5FE0"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AA5FE0" w:rsidRPr="000A17B2" w:rsidRDefault="00AA5FE0">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7&lt;/item&gt;&lt;item&gt;368&lt;/item&gt;&lt;item&gt;369&lt;/item&gt;&lt;item&gt;370&lt;/item&gt;&lt;item&gt;371&lt;/item&gt;&lt;item&gt;372&lt;/item&gt;&lt;item&gt;373&lt;/item&gt;&lt;item&gt;374&lt;/item&gt;&lt;item&gt;375&lt;/item&gt;&lt;item&gt;376&lt;/item&gt;&lt;item&gt;377&lt;/item&gt;&lt;item&gt;378&lt;/item&gt;&lt;item&gt;379&lt;/item&gt;&lt;item&gt;380&lt;/item&gt;&lt;/record-ids&gt;&lt;/item&gt;&lt;/Libraries&gt;"/>
  </w:docVars>
  <w:rsids>
    <w:rsidRoot w:val="00371AE7"/>
    <w:rsid w:val="000014E9"/>
    <w:rsid w:val="00001AD8"/>
    <w:rsid w:val="00001DB1"/>
    <w:rsid w:val="000027A0"/>
    <w:rsid w:val="00002D0B"/>
    <w:rsid w:val="00002E33"/>
    <w:rsid w:val="000033A9"/>
    <w:rsid w:val="000035F7"/>
    <w:rsid w:val="000037BF"/>
    <w:rsid w:val="0000407E"/>
    <w:rsid w:val="00006710"/>
    <w:rsid w:val="00006D96"/>
    <w:rsid w:val="00006EF0"/>
    <w:rsid w:val="00006F49"/>
    <w:rsid w:val="00007CFE"/>
    <w:rsid w:val="00010C14"/>
    <w:rsid w:val="000110B6"/>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92E"/>
    <w:rsid w:val="00031ECA"/>
    <w:rsid w:val="00032B0D"/>
    <w:rsid w:val="00033638"/>
    <w:rsid w:val="00033C9E"/>
    <w:rsid w:val="00033E03"/>
    <w:rsid w:val="000342BB"/>
    <w:rsid w:val="000350A7"/>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8FA"/>
    <w:rsid w:val="000449A6"/>
    <w:rsid w:val="0004539D"/>
    <w:rsid w:val="0004554D"/>
    <w:rsid w:val="00045850"/>
    <w:rsid w:val="00046288"/>
    <w:rsid w:val="00046593"/>
    <w:rsid w:val="00046F86"/>
    <w:rsid w:val="000478F4"/>
    <w:rsid w:val="00047965"/>
    <w:rsid w:val="0005051F"/>
    <w:rsid w:val="000507AF"/>
    <w:rsid w:val="00050862"/>
    <w:rsid w:val="00050A30"/>
    <w:rsid w:val="0005139D"/>
    <w:rsid w:val="000529B3"/>
    <w:rsid w:val="0005344A"/>
    <w:rsid w:val="00053680"/>
    <w:rsid w:val="0005446C"/>
    <w:rsid w:val="00054861"/>
    <w:rsid w:val="00054B2F"/>
    <w:rsid w:val="00054E8A"/>
    <w:rsid w:val="00055195"/>
    <w:rsid w:val="00055968"/>
    <w:rsid w:val="000564E8"/>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592"/>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3B8C"/>
    <w:rsid w:val="000C43E4"/>
    <w:rsid w:val="000C4748"/>
    <w:rsid w:val="000C49F3"/>
    <w:rsid w:val="000C4C0C"/>
    <w:rsid w:val="000C60C4"/>
    <w:rsid w:val="000C65BD"/>
    <w:rsid w:val="000C67C3"/>
    <w:rsid w:val="000C6982"/>
    <w:rsid w:val="000C7B6C"/>
    <w:rsid w:val="000C7F50"/>
    <w:rsid w:val="000D080B"/>
    <w:rsid w:val="000D113F"/>
    <w:rsid w:val="000D1476"/>
    <w:rsid w:val="000D16A3"/>
    <w:rsid w:val="000D24E3"/>
    <w:rsid w:val="000D2DD9"/>
    <w:rsid w:val="000D3223"/>
    <w:rsid w:val="000D3309"/>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A08"/>
    <w:rsid w:val="000E7B65"/>
    <w:rsid w:val="000E7C89"/>
    <w:rsid w:val="000F05A3"/>
    <w:rsid w:val="000F0E26"/>
    <w:rsid w:val="000F14C6"/>
    <w:rsid w:val="000F17FF"/>
    <w:rsid w:val="000F19CD"/>
    <w:rsid w:val="000F1AA1"/>
    <w:rsid w:val="000F1DD4"/>
    <w:rsid w:val="000F217D"/>
    <w:rsid w:val="000F26E4"/>
    <w:rsid w:val="000F2A86"/>
    <w:rsid w:val="000F2D01"/>
    <w:rsid w:val="000F34CE"/>
    <w:rsid w:val="000F37EC"/>
    <w:rsid w:val="000F3820"/>
    <w:rsid w:val="000F3DD6"/>
    <w:rsid w:val="000F40D6"/>
    <w:rsid w:val="000F42AF"/>
    <w:rsid w:val="000F583E"/>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E06"/>
    <w:rsid w:val="00106033"/>
    <w:rsid w:val="001062E4"/>
    <w:rsid w:val="0010640D"/>
    <w:rsid w:val="00107139"/>
    <w:rsid w:val="001076C1"/>
    <w:rsid w:val="00107801"/>
    <w:rsid w:val="00107C8C"/>
    <w:rsid w:val="00107ECC"/>
    <w:rsid w:val="0011028C"/>
    <w:rsid w:val="00111AE4"/>
    <w:rsid w:val="00111BBD"/>
    <w:rsid w:val="00112222"/>
    <w:rsid w:val="00112EC8"/>
    <w:rsid w:val="001132D7"/>
    <w:rsid w:val="00113560"/>
    <w:rsid w:val="001137CD"/>
    <w:rsid w:val="00113AC4"/>
    <w:rsid w:val="00114874"/>
    <w:rsid w:val="00114BB7"/>
    <w:rsid w:val="001156A4"/>
    <w:rsid w:val="00116325"/>
    <w:rsid w:val="0011646C"/>
    <w:rsid w:val="00116731"/>
    <w:rsid w:val="001173B6"/>
    <w:rsid w:val="00120071"/>
    <w:rsid w:val="00120498"/>
    <w:rsid w:val="00121255"/>
    <w:rsid w:val="0012126E"/>
    <w:rsid w:val="00121447"/>
    <w:rsid w:val="0012198E"/>
    <w:rsid w:val="0012202D"/>
    <w:rsid w:val="00122431"/>
    <w:rsid w:val="0012248C"/>
    <w:rsid w:val="001224A2"/>
    <w:rsid w:val="001227EB"/>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02D"/>
    <w:rsid w:val="00173A2F"/>
    <w:rsid w:val="00174353"/>
    <w:rsid w:val="001747F6"/>
    <w:rsid w:val="00174B04"/>
    <w:rsid w:val="00174D67"/>
    <w:rsid w:val="00175A56"/>
    <w:rsid w:val="0017624A"/>
    <w:rsid w:val="001765E2"/>
    <w:rsid w:val="00176B0C"/>
    <w:rsid w:val="001772E1"/>
    <w:rsid w:val="001773C5"/>
    <w:rsid w:val="00177ED5"/>
    <w:rsid w:val="001805CD"/>
    <w:rsid w:val="001806D2"/>
    <w:rsid w:val="00181316"/>
    <w:rsid w:val="00181A1B"/>
    <w:rsid w:val="00181B00"/>
    <w:rsid w:val="00182B16"/>
    <w:rsid w:val="0018342C"/>
    <w:rsid w:val="00184946"/>
    <w:rsid w:val="001850AF"/>
    <w:rsid w:val="00185461"/>
    <w:rsid w:val="00186704"/>
    <w:rsid w:val="00186743"/>
    <w:rsid w:val="00186DF9"/>
    <w:rsid w:val="0018731C"/>
    <w:rsid w:val="001876ED"/>
    <w:rsid w:val="00187C4D"/>
    <w:rsid w:val="00187D26"/>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3E"/>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3D77"/>
    <w:rsid w:val="001C49CF"/>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50CB"/>
    <w:rsid w:val="001D52C9"/>
    <w:rsid w:val="001D5327"/>
    <w:rsid w:val="001D5330"/>
    <w:rsid w:val="001D53EB"/>
    <w:rsid w:val="001D5552"/>
    <w:rsid w:val="001D5612"/>
    <w:rsid w:val="001D65A8"/>
    <w:rsid w:val="001D6665"/>
    <w:rsid w:val="001D666F"/>
    <w:rsid w:val="001D6B3F"/>
    <w:rsid w:val="001D6F50"/>
    <w:rsid w:val="001D78B1"/>
    <w:rsid w:val="001D7FCE"/>
    <w:rsid w:val="001E0205"/>
    <w:rsid w:val="001E0621"/>
    <w:rsid w:val="001E08DB"/>
    <w:rsid w:val="001E0BAB"/>
    <w:rsid w:val="001E0F2D"/>
    <w:rsid w:val="001E0F74"/>
    <w:rsid w:val="001E1094"/>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6AAC"/>
    <w:rsid w:val="001E6FC0"/>
    <w:rsid w:val="001E703A"/>
    <w:rsid w:val="001F1579"/>
    <w:rsid w:val="001F1E28"/>
    <w:rsid w:val="001F222D"/>
    <w:rsid w:val="001F2278"/>
    <w:rsid w:val="001F2CE7"/>
    <w:rsid w:val="001F38C5"/>
    <w:rsid w:val="001F3B6A"/>
    <w:rsid w:val="001F4107"/>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1F6E"/>
    <w:rsid w:val="00212415"/>
    <w:rsid w:val="002128FC"/>
    <w:rsid w:val="00214ADA"/>
    <w:rsid w:val="00214AE1"/>
    <w:rsid w:val="00215843"/>
    <w:rsid w:val="00215F65"/>
    <w:rsid w:val="00216515"/>
    <w:rsid w:val="0021680C"/>
    <w:rsid w:val="00216959"/>
    <w:rsid w:val="00216A57"/>
    <w:rsid w:val="00216A7D"/>
    <w:rsid w:val="00216B59"/>
    <w:rsid w:val="00216E50"/>
    <w:rsid w:val="00217F52"/>
    <w:rsid w:val="002206A0"/>
    <w:rsid w:val="002207A7"/>
    <w:rsid w:val="00220CF5"/>
    <w:rsid w:val="00221466"/>
    <w:rsid w:val="00221F98"/>
    <w:rsid w:val="00222066"/>
    <w:rsid w:val="002220DC"/>
    <w:rsid w:val="002220ED"/>
    <w:rsid w:val="00222177"/>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A6C"/>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BF6"/>
    <w:rsid w:val="00236E98"/>
    <w:rsid w:val="002375B3"/>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BDF"/>
    <w:rsid w:val="00245F4C"/>
    <w:rsid w:val="00245FA4"/>
    <w:rsid w:val="002463FF"/>
    <w:rsid w:val="002467B0"/>
    <w:rsid w:val="00246A5F"/>
    <w:rsid w:val="00247684"/>
    <w:rsid w:val="00247822"/>
    <w:rsid w:val="00247BFF"/>
    <w:rsid w:val="00247D5D"/>
    <w:rsid w:val="002505D3"/>
    <w:rsid w:val="00250735"/>
    <w:rsid w:val="00250A4B"/>
    <w:rsid w:val="00250A84"/>
    <w:rsid w:val="0025160F"/>
    <w:rsid w:val="00251707"/>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0FC4"/>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95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1B07"/>
    <w:rsid w:val="002A2350"/>
    <w:rsid w:val="002A2364"/>
    <w:rsid w:val="002A26C1"/>
    <w:rsid w:val="002A2A0F"/>
    <w:rsid w:val="002A2D35"/>
    <w:rsid w:val="002A2D75"/>
    <w:rsid w:val="002A3854"/>
    <w:rsid w:val="002A3CA2"/>
    <w:rsid w:val="002A4705"/>
    <w:rsid w:val="002A490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C7F1C"/>
    <w:rsid w:val="002D0167"/>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5D3A"/>
    <w:rsid w:val="002E6290"/>
    <w:rsid w:val="002E6590"/>
    <w:rsid w:val="002E694F"/>
    <w:rsid w:val="002E6A17"/>
    <w:rsid w:val="002E6D0A"/>
    <w:rsid w:val="002E6EF1"/>
    <w:rsid w:val="002E70AE"/>
    <w:rsid w:val="002E7488"/>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C75"/>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5E01"/>
    <w:rsid w:val="003160A6"/>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278"/>
    <w:rsid w:val="00324443"/>
    <w:rsid w:val="00324520"/>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BCD"/>
    <w:rsid w:val="00330893"/>
    <w:rsid w:val="003312E1"/>
    <w:rsid w:val="003315EE"/>
    <w:rsid w:val="00331624"/>
    <w:rsid w:val="0033169A"/>
    <w:rsid w:val="00332018"/>
    <w:rsid w:val="00332904"/>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02A"/>
    <w:rsid w:val="00337618"/>
    <w:rsid w:val="003377E1"/>
    <w:rsid w:val="00337BC3"/>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46B2"/>
    <w:rsid w:val="003552AD"/>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31F"/>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8ED"/>
    <w:rsid w:val="003819B6"/>
    <w:rsid w:val="00381F2D"/>
    <w:rsid w:val="00382320"/>
    <w:rsid w:val="003826D1"/>
    <w:rsid w:val="0038271E"/>
    <w:rsid w:val="00382A59"/>
    <w:rsid w:val="003835FF"/>
    <w:rsid w:val="00383A37"/>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6BC"/>
    <w:rsid w:val="003A3BEB"/>
    <w:rsid w:val="003A4741"/>
    <w:rsid w:val="003A4A95"/>
    <w:rsid w:val="003A5512"/>
    <w:rsid w:val="003A5630"/>
    <w:rsid w:val="003A56EA"/>
    <w:rsid w:val="003A610F"/>
    <w:rsid w:val="003A61A9"/>
    <w:rsid w:val="003A6A09"/>
    <w:rsid w:val="003A75ED"/>
    <w:rsid w:val="003A782C"/>
    <w:rsid w:val="003B0651"/>
    <w:rsid w:val="003B0841"/>
    <w:rsid w:val="003B0A61"/>
    <w:rsid w:val="003B193C"/>
    <w:rsid w:val="003B1B4F"/>
    <w:rsid w:val="003B1DB5"/>
    <w:rsid w:val="003B1FE4"/>
    <w:rsid w:val="003B2947"/>
    <w:rsid w:val="003B3E22"/>
    <w:rsid w:val="003B4772"/>
    <w:rsid w:val="003B4F32"/>
    <w:rsid w:val="003B51B8"/>
    <w:rsid w:val="003B5E48"/>
    <w:rsid w:val="003B6256"/>
    <w:rsid w:val="003B665F"/>
    <w:rsid w:val="003B66B8"/>
    <w:rsid w:val="003B7627"/>
    <w:rsid w:val="003C0010"/>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5C5"/>
    <w:rsid w:val="003E786D"/>
    <w:rsid w:val="003F002F"/>
    <w:rsid w:val="003F05AE"/>
    <w:rsid w:val="003F06CE"/>
    <w:rsid w:val="003F1788"/>
    <w:rsid w:val="003F1A29"/>
    <w:rsid w:val="003F1F72"/>
    <w:rsid w:val="003F22B8"/>
    <w:rsid w:val="003F390E"/>
    <w:rsid w:val="003F3916"/>
    <w:rsid w:val="003F4B74"/>
    <w:rsid w:val="003F5B91"/>
    <w:rsid w:val="003F5C74"/>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79B"/>
    <w:rsid w:val="0041481C"/>
    <w:rsid w:val="00414BB9"/>
    <w:rsid w:val="00415506"/>
    <w:rsid w:val="0041585D"/>
    <w:rsid w:val="0041645E"/>
    <w:rsid w:val="00416F2C"/>
    <w:rsid w:val="00417319"/>
    <w:rsid w:val="00420956"/>
    <w:rsid w:val="00420978"/>
    <w:rsid w:val="00420BCC"/>
    <w:rsid w:val="00420FD7"/>
    <w:rsid w:val="004226D6"/>
    <w:rsid w:val="00423179"/>
    <w:rsid w:val="00423D0D"/>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855"/>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4D4"/>
    <w:rsid w:val="004459BB"/>
    <w:rsid w:val="00445AB4"/>
    <w:rsid w:val="00445B53"/>
    <w:rsid w:val="00445CB5"/>
    <w:rsid w:val="00446071"/>
    <w:rsid w:val="004463A7"/>
    <w:rsid w:val="0044652C"/>
    <w:rsid w:val="004465E8"/>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703"/>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706"/>
    <w:rsid w:val="00482993"/>
    <w:rsid w:val="00484EF1"/>
    <w:rsid w:val="00485140"/>
    <w:rsid w:val="0048678F"/>
    <w:rsid w:val="004868F2"/>
    <w:rsid w:val="0048722F"/>
    <w:rsid w:val="0048782B"/>
    <w:rsid w:val="00487EF4"/>
    <w:rsid w:val="00490066"/>
    <w:rsid w:val="004902BD"/>
    <w:rsid w:val="00490ED3"/>
    <w:rsid w:val="004917BB"/>
    <w:rsid w:val="0049212F"/>
    <w:rsid w:val="0049344C"/>
    <w:rsid w:val="004934D2"/>
    <w:rsid w:val="0049368F"/>
    <w:rsid w:val="004941C2"/>
    <w:rsid w:val="00494910"/>
    <w:rsid w:val="0049498F"/>
    <w:rsid w:val="00494F06"/>
    <w:rsid w:val="0049534D"/>
    <w:rsid w:val="004959CA"/>
    <w:rsid w:val="00495C9D"/>
    <w:rsid w:val="00496231"/>
    <w:rsid w:val="00496561"/>
    <w:rsid w:val="0049677E"/>
    <w:rsid w:val="004967C6"/>
    <w:rsid w:val="0049691F"/>
    <w:rsid w:val="00496C28"/>
    <w:rsid w:val="00496E26"/>
    <w:rsid w:val="004972DD"/>
    <w:rsid w:val="004973A2"/>
    <w:rsid w:val="00497764"/>
    <w:rsid w:val="00497903"/>
    <w:rsid w:val="004A0144"/>
    <w:rsid w:val="004A03AD"/>
    <w:rsid w:val="004A058B"/>
    <w:rsid w:val="004A0AD4"/>
    <w:rsid w:val="004A1130"/>
    <w:rsid w:val="004A193B"/>
    <w:rsid w:val="004A1BA9"/>
    <w:rsid w:val="004A1D26"/>
    <w:rsid w:val="004A281C"/>
    <w:rsid w:val="004A2C91"/>
    <w:rsid w:val="004A307F"/>
    <w:rsid w:val="004A33C3"/>
    <w:rsid w:val="004A3586"/>
    <w:rsid w:val="004A3EC0"/>
    <w:rsid w:val="004A3FC8"/>
    <w:rsid w:val="004A4204"/>
    <w:rsid w:val="004A58A7"/>
    <w:rsid w:val="004A5C95"/>
    <w:rsid w:val="004A76D5"/>
    <w:rsid w:val="004A7CCF"/>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19A2"/>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D701E"/>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F91"/>
    <w:rsid w:val="005100B5"/>
    <w:rsid w:val="00510355"/>
    <w:rsid w:val="00510503"/>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21B"/>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1F1"/>
    <w:rsid w:val="00527BB4"/>
    <w:rsid w:val="005302F4"/>
    <w:rsid w:val="0053032E"/>
    <w:rsid w:val="00530745"/>
    <w:rsid w:val="0053090B"/>
    <w:rsid w:val="00531523"/>
    <w:rsid w:val="00531770"/>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42EB"/>
    <w:rsid w:val="005446EE"/>
    <w:rsid w:val="005449F4"/>
    <w:rsid w:val="0054572C"/>
    <w:rsid w:val="00545DC3"/>
    <w:rsid w:val="00545DCF"/>
    <w:rsid w:val="005460FF"/>
    <w:rsid w:val="00546161"/>
    <w:rsid w:val="00546188"/>
    <w:rsid w:val="0054636D"/>
    <w:rsid w:val="005465E4"/>
    <w:rsid w:val="00546AEC"/>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C39"/>
    <w:rsid w:val="0055538C"/>
    <w:rsid w:val="00555533"/>
    <w:rsid w:val="0055561A"/>
    <w:rsid w:val="00555801"/>
    <w:rsid w:val="005561B8"/>
    <w:rsid w:val="005561E8"/>
    <w:rsid w:val="005564AE"/>
    <w:rsid w:val="005565B0"/>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4C51"/>
    <w:rsid w:val="00575B87"/>
    <w:rsid w:val="00575E86"/>
    <w:rsid w:val="00575F94"/>
    <w:rsid w:val="005762A9"/>
    <w:rsid w:val="00576414"/>
    <w:rsid w:val="00576D1A"/>
    <w:rsid w:val="00576FAE"/>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E63"/>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12"/>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4256"/>
    <w:rsid w:val="005C457B"/>
    <w:rsid w:val="005C5031"/>
    <w:rsid w:val="005C55AE"/>
    <w:rsid w:val="005C5E3D"/>
    <w:rsid w:val="005C6379"/>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4192"/>
    <w:rsid w:val="005E438E"/>
    <w:rsid w:val="005E43D0"/>
    <w:rsid w:val="005E4FC1"/>
    <w:rsid w:val="005E57C5"/>
    <w:rsid w:val="005E5DF2"/>
    <w:rsid w:val="005E611E"/>
    <w:rsid w:val="005E6615"/>
    <w:rsid w:val="005E6AEC"/>
    <w:rsid w:val="005E6D19"/>
    <w:rsid w:val="005E7E67"/>
    <w:rsid w:val="005E7F77"/>
    <w:rsid w:val="005F024D"/>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6002B1"/>
    <w:rsid w:val="00600324"/>
    <w:rsid w:val="00600CF1"/>
    <w:rsid w:val="00601533"/>
    <w:rsid w:val="00601CE5"/>
    <w:rsid w:val="00602222"/>
    <w:rsid w:val="00602E25"/>
    <w:rsid w:val="0060348E"/>
    <w:rsid w:val="006039A2"/>
    <w:rsid w:val="00603BF8"/>
    <w:rsid w:val="00604541"/>
    <w:rsid w:val="006045E1"/>
    <w:rsid w:val="006046B4"/>
    <w:rsid w:val="006046C0"/>
    <w:rsid w:val="00604847"/>
    <w:rsid w:val="0060484A"/>
    <w:rsid w:val="00605539"/>
    <w:rsid w:val="00606039"/>
    <w:rsid w:val="006061DA"/>
    <w:rsid w:val="006068FE"/>
    <w:rsid w:val="00606BA8"/>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0EB"/>
    <w:rsid w:val="00620C5D"/>
    <w:rsid w:val="00621811"/>
    <w:rsid w:val="00621A17"/>
    <w:rsid w:val="00621ACD"/>
    <w:rsid w:val="00622120"/>
    <w:rsid w:val="006224E6"/>
    <w:rsid w:val="006224F1"/>
    <w:rsid w:val="006226B5"/>
    <w:rsid w:val="0062297B"/>
    <w:rsid w:val="00622E8F"/>
    <w:rsid w:val="00622FB6"/>
    <w:rsid w:val="00623C48"/>
    <w:rsid w:val="00623D11"/>
    <w:rsid w:val="006240AA"/>
    <w:rsid w:val="006240D0"/>
    <w:rsid w:val="0062424C"/>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63CF"/>
    <w:rsid w:val="0063753E"/>
    <w:rsid w:val="0063755B"/>
    <w:rsid w:val="00640582"/>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423"/>
    <w:rsid w:val="00646B58"/>
    <w:rsid w:val="00647122"/>
    <w:rsid w:val="0064717F"/>
    <w:rsid w:val="006471A4"/>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068"/>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6D0"/>
    <w:rsid w:val="00666BF2"/>
    <w:rsid w:val="0066753E"/>
    <w:rsid w:val="00667C39"/>
    <w:rsid w:val="00667E34"/>
    <w:rsid w:val="00670ACD"/>
    <w:rsid w:val="006713C5"/>
    <w:rsid w:val="006716DF"/>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A01"/>
    <w:rsid w:val="006824B2"/>
    <w:rsid w:val="0068264B"/>
    <w:rsid w:val="006831A7"/>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BAF"/>
    <w:rsid w:val="0069337A"/>
    <w:rsid w:val="00693811"/>
    <w:rsid w:val="006941A9"/>
    <w:rsid w:val="006947EE"/>
    <w:rsid w:val="00694C52"/>
    <w:rsid w:val="006959B0"/>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509"/>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831"/>
    <w:rsid w:val="006E5F5B"/>
    <w:rsid w:val="006E647A"/>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0C9"/>
    <w:rsid w:val="006F6A03"/>
    <w:rsid w:val="006F6D02"/>
    <w:rsid w:val="006F73BD"/>
    <w:rsid w:val="006F7716"/>
    <w:rsid w:val="006F7E99"/>
    <w:rsid w:val="007010B6"/>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9A"/>
    <w:rsid w:val="0071414B"/>
    <w:rsid w:val="007146F6"/>
    <w:rsid w:val="007149B8"/>
    <w:rsid w:val="007152B3"/>
    <w:rsid w:val="0071629A"/>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D1"/>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585"/>
    <w:rsid w:val="00751A1A"/>
    <w:rsid w:val="00751E1C"/>
    <w:rsid w:val="007520B2"/>
    <w:rsid w:val="007528DE"/>
    <w:rsid w:val="007530E9"/>
    <w:rsid w:val="007532D1"/>
    <w:rsid w:val="0075335E"/>
    <w:rsid w:val="007534EA"/>
    <w:rsid w:val="00753DA6"/>
    <w:rsid w:val="00754406"/>
    <w:rsid w:val="00754772"/>
    <w:rsid w:val="00754914"/>
    <w:rsid w:val="00755014"/>
    <w:rsid w:val="007556BC"/>
    <w:rsid w:val="0075578D"/>
    <w:rsid w:val="00755C0B"/>
    <w:rsid w:val="00755C30"/>
    <w:rsid w:val="00756100"/>
    <w:rsid w:val="007569D4"/>
    <w:rsid w:val="00756D71"/>
    <w:rsid w:val="00756DD4"/>
    <w:rsid w:val="007570B5"/>
    <w:rsid w:val="00757269"/>
    <w:rsid w:val="00757916"/>
    <w:rsid w:val="00757D1E"/>
    <w:rsid w:val="00757DD5"/>
    <w:rsid w:val="007605EC"/>
    <w:rsid w:val="00760A89"/>
    <w:rsid w:val="007612CB"/>
    <w:rsid w:val="00761326"/>
    <w:rsid w:val="0076190B"/>
    <w:rsid w:val="007622E3"/>
    <w:rsid w:val="00762386"/>
    <w:rsid w:val="00763112"/>
    <w:rsid w:val="00763301"/>
    <w:rsid w:val="00763BE1"/>
    <w:rsid w:val="007645C8"/>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C11"/>
    <w:rsid w:val="00787DAE"/>
    <w:rsid w:val="00790494"/>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1C7D"/>
    <w:rsid w:val="007A2C8C"/>
    <w:rsid w:val="007A2CB7"/>
    <w:rsid w:val="007A3304"/>
    <w:rsid w:val="007A3836"/>
    <w:rsid w:val="007A4BDD"/>
    <w:rsid w:val="007A51C1"/>
    <w:rsid w:val="007A54DD"/>
    <w:rsid w:val="007A6209"/>
    <w:rsid w:val="007A69B4"/>
    <w:rsid w:val="007A6E95"/>
    <w:rsid w:val="007A777F"/>
    <w:rsid w:val="007A7B4C"/>
    <w:rsid w:val="007B035F"/>
    <w:rsid w:val="007B04AD"/>
    <w:rsid w:val="007B0570"/>
    <w:rsid w:val="007B0999"/>
    <w:rsid w:val="007B1B83"/>
    <w:rsid w:val="007B20B8"/>
    <w:rsid w:val="007B243D"/>
    <w:rsid w:val="007B27CC"/>
    <w:rsid w:val="007B2CC4"/>
    <w:rsid w:val="007B2D99"/>
    <w:rsid w:val="007B2E0F"/>
    <w:rsid w:val="007B4964"/>
    <w:rsid w:val="007B4ABC"/>
    <w:rsid w:val="007B4E0F"/>
    <w:rsid w:val="007B56CA"/>
    <w:rsid w:val="007B578A"/>
    <w:rsid w:val="007B5AA4"/>
    <w:rsid w:val="007B6ABF"/>
    <w:rsid w:val="007B7500"/>
    <w:rsid w:val="007B7808"/>
    <w:rsid w:val="007B7C43"/>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A6"/>
    <w:rsid w:val="007D2DCB"/>
    <w:rsid w:val="007D35F3"/>
    <w:rsid w:val="007D3A29"/>
    <w:rsid w:val="007D456A"/>
    <w:rsid w:val="007D5248"/>
    <w:rsid w:val="007D6C81"/>
    <w:rsid w:val="007D6E53"/>
    <w:rsid w:val="007D6FA0"/>
    <w:rsid w:val="007D725E"/>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D16"/>
    <w:rsid w:val="00810D51"/>
    <w:rsid w:val="008114FD"/>
    <w:rsid w:val="00811DC2"/>
    <w:rsid w:val="00811F92"/>
    <w:rsid w:val="0081280D"/>
    <w:rsid w:val="00812C8D"/>
    <w:rsid w:val="00813451"/>
    <w:rsid w:val="008134DE"/>
    <w:rsid w:val="00814023"/>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887"/>
    <w:rsid w:val="00836DD9"/>
    <w:rsid w:val="00837122"/>
    <w:rsid w:val="008378B0"/>
    <w:rsid w:val="00837B93"/>
    <w:rsid w:val="00837C67"/>
    <w:rsid w:val="008404F6"/>
    <w:rsid w:val="008409B1"/>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99D"/>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7D3"/>
    <w:rsid w:val="00861E77"/>
    <w:rsid w:val="00862BD6"/>
    <w:rsid w:val="00863097"/>
    <w:rsid w:val="00863E95"/>
    <w:rsid w:val="00864069"/>
    <w:rsid w:val="00864137"/>
    <w:rsid w:val="008647DA"/>
    <w:rsid w:val="008651F5"/>
    <w:rsid w:val="00865D07"/>
    <w:rsid w:val="00866A3D"/>
    <w:rsid w:val="00866DDD"/>
    <w:rsid w:val="0086779B"/>
    <w:rsid w:val="0087011A"/>
    <w:rsid w:val="0087058D"/>
    <w:rsid w:val="008705A3"/>
    <w:rsid w:val="00871184"/>
    <w:rsid w:val="00871720"/>
    <w:rsid w:val="00871ADC"/>
    <w:rsid w:val="00871BC3"/>
    <w:rsid w:val="00873562"/>
    <w:rsid w:val="00874441"/>
    <w:rsid w:val="0087461F"/>
    <w:rsid w:val="00874860"/>
    <w:rsid w:val="00875C6F"/>
    <w:rsid w:val="00875DB2"/>
    <w:rsid w:val="00876518"/>
    <w:rsid w:val="008765F1"/>
    <w:rsid w:val="00876AC0"/>
    <w:rsid w:val="00876E93"/>
    <w:rsid w:val="00876FBB"/>
    <w:rsid w:val="0087708D"/>
    <w:rsid w:val="00877E91"/>
    <w:rsid w:val="00881403"/>
    <w:rsid w:val="00881A38"/>
    <w:rsid w:val="00882E32"/>
    <w:rsid w:val="00882F7F"/>
    <w:rsid w:val="008831B1"/>
    <w:rsid w:val="00883209"/>
    <w:rsid w:val="00883492"/>
    <w:rsid w:val="008838B6"/>
    <w:rsid w:val="008841B2"/>
    <w:rsid w:val="00884475"/>
    <w:rsid w:val="00884993"/>
    <w:rsid w:val="00884F9E"/>
    <w:rsid w:val="00885AA7"/>
    <w:rsid w:val="00885F29"/>
    <w:rsid w:val="00886380"/>
    <w:rsid w:val="0088690D"/>
    <w:rsid w:val="008869AD"/>
    <w:rsid w:val="00890265"/>
    <w:rsid w:val="00890532"/>
    <w:rsid w:val="00890615"/>
    <w:rsid w:val="00890900"/>
    <w:rsid w:val="00890B49"/>
    <w:rsid w:val="00891196"/>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A7776"/>
    <w:rsid w:val="008B049F"/>
    <w:rsid w:val="008B0EB0"/>
    <w:rsid w:val="008B1324"/>
    <w:rsid w:val="008B1BFE"/>
    <w:rsid w:val="008B35C3"/>
    <w:rsid w:val="008B400F"/>
    <w:rsid w:val="008B4B73"/>
    <w:rsid w:val="008B611D"/>
    <w:rsid w:val="008B62B8"/>
    <w:rsid w:val="008B68B2"/>
    <w:rsid w:val="008B6B5B"/>
    <w:rsid w:val="008B6EA6"/>
    <w:rsid w:val="008B7290"/>
    <w:rsid w:val="008B74D2"/>
    <w:rsid w:val="008B784B"/>
    <w:rsid w:val="008B7F04"/>
    <w:rsid w:val="008C101F"/>
    <w:rsid w:val="008C15FD"/>
    <w:rsid w:val="008C182E"/>
    <w:rsid w:val="008C282A"/>
    <w:rsid w:val="008C2EF2"/>
    <w:rsid w:val="008C3886"/>
    <w:rsid w:val="008C3913"/>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692"/>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8F7F12"/>
    <w:rsid w:val="00900650"/>
    <w:rsid w:val="009009E5"/>
    <w:rsid w:val="00900A53"/>
    <w:rsid w:val="00900B43"/>
    <w:rsid w:val="00900C79"/>
    <w:rsid w:val="00902DB3"/>
    <w:rsid w:val="00902E77"/>
    <w:rsid w:val="009037F3"/>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27F56"/>
    <w:rsid w:val="00930279"/>
    <w:rsid w:val="009305B5"/>
    <w:rsid w:val="00930898"/>
    <w:rsid w:val="00930B28"/>
    <w:rsid w:val="00930E36"/>
    <w:rsid w:val="0093132B"/>
    <w:rsid w:val="00931A18"/>
    <w:rsid w:val="00931FF3"/>
    <w:rsid w:val="00932B1F"/>
    <w:rsid w:val="00932E9C"/>
    <w:rsid w:val="00932F85"/>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4F8E"/>
    <w:rsid w:val="009559CA"/>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67DB8"/>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5253"/>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4FA9"/>
    <w:rsid w:val="009856D0"/>
    <w:rsid w:val="0098628C"/>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5EC2"/>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1D2"/>
    <w:rsid w:val="009C120F"/>
    <w:rsid w:val="009C13FB"/>
    <w:rsid w:val="009C1A27"/>
    <w:rsid w:val="009C2362"/>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643C"/>
    <w:rsid w:val="009F6ABB"/>
    <w:rsid w:val="009F6E12"/>
    <w:rsid w:val="009F75CD"/>
    <w:rsid w:val="009F7CCC"/>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5AD"/>
    <w:rsid w:val="00A11A7D"/>
    <w:rsid w:val="00A1273D"/>
    <w:rsid w:val="00A12A23"/>
    <w:rsid w:val="00A12BBE"/>
    <w:rsid w:val="00A12D0F"/>
    <w:rsid w:val="00A1357B"/>
    <w:rsid w:val="00A13B3A"/>
    <w:rsid w:val="00A140D3"/>
    <w:rsid w:val="00A144F5"/>
    <w:rsid w:val="00A14645"/>
    <w:rsid w:val="00A150D3"/>
    <w:rsid w:val="00A1533F"/>
    <w:rsid w:val="00A15A40"/>
    <w:rsid w:val="00A162EF"/>
    <w:rsid w:val="00A171AD"/>
    <w:rsid w:val="00A1744B"/>
    <w:rsid w:val="00A17468"/>
    <w:rsid w:val="00A17700"/>
    <w:rsid w:val="00A1771B"/>
    <w:rsid w:val="00A17841"/>
    <w:rsid w:val="00A17F7C"/>
    <w:rsid w:val="00A2050C"/>
    <w:rsid w:val="00A20722"/>
    <w:rsid w:val="00A20ADD"/>
    <w:rsid w:val="00A20B32"/>
    <w:rsid w:val="00A21626"/>
    <w:rsid w:val="00A225DD"/>
    <w:rsid w:val="00A22D37"/>
    <w:rsid w:val="00A22FDC"/>
    <w:rsid w:val="00A233A6"/>
    <w:rsid w:val="00A234AC"/>
    <w:rsid w:val="00A237EC"/>
    <w:rsid w:val="00A238A1"/>
    <w:rsid w:val="00A23E93"/>
    <w:rsid w:val="00A24407"/>
    <w:rsid w:val="00A24C7D"/>
    <w:rsid w:val="00A2553B"/>
    <w:rsid w:val="00A258EB"/>
    <w:rsid w:val="00A261E9"/>
    <w:rsid w:val="00A2632C"/>
    <w:rsid w:val="00A26524"/>
    <w:rsid w:val="00A26AE3"/>
    <w:rsid w:val="00A2704C"/>
    <w:rsid w:val="00A3019B"/>
    <w:rsid w:val="00A30271"/>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C5A"/>
    <w:rsid w:val="00A54EBA"/>
    <w:rsid w:val="00A56156"/>
    <w:rsid w:val="00A561E9"/>
    <w:rsid w:val="00A5621E"/>
    <w:rsid w:val="00A5738B"/>
    <w:rsid w:val="00A606BC"/>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5184"/>
    <w:rsid w:val="00A75322"/>
    <w:rsid w:val="00A75BE5"/>
    <w:rsid w:val="00A75CC9"/>
    <w:rsid w:val="00A760BF"/>
    <w:rsid w:val="00A7659E"/>
    <w:rsid w:val="00A76FD4"/>
    <w:rsid w:val="00A779FE"/>
    <w:rsid w:val="00A8031E"/>
    <w:rsid w:val="00A804EF"/>
    <w:rsid w:val="00A80BE0"/>
    <w:rsid w:val="00A80DE5"/>
    <w:rsid w:val="00A811B7"/>
    <w:rsid w:val="00A81255"/>
    <w:rsid w:val="00A81542"/>
    <w:rsid w:val="00A81605"/>
    <w:rsid w:val="00A821CC"/>
    <w:rsid w:val="00A829C1"/>
    <w:rsid w:val="00A82E43"/>
    <w:rsid w:val="00A83987"/>
    <w:rsid w:val="00A848D5"/>
    <w:rsid w:val="00A84B05"/>
    <w:rsid w:val="00A84D75"/>
    <w:rsid w:val="00A84DA2"/>
    <w:rsid w:val="00A85230"/>
    <w:rsid w:val="00A85777"/>
    <w:rsid w:val="00A865B7"/>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380"/>
    <w:rsid w:val="00AE6A4A"/>
    <w:rsid w:val="00AE6C8A"/>
    <w:rsid w:val="00AE7780"/>
    <w:rsid w:val="00AE78E8"/>
    <w:rsid w:val="00AF060B"/>
    <w:rsid w:val="00AF1203"/>
    <w:rsid w:val="00AF2307"/>
    <w:rsid w:val="00AF2865"/>
    <w:rsid w:val="00AF2F87"/>
    <w:rsid w:val="00AF327C"/>
    <w:rsid w:val="00AF3855"/>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622"/>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AC8"/>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3804"/>
    <w:rsid w:val="00B14065"/>
    <w:rsid w:val="00B15779"/>
    <w:rsid w:val="00B158A6"/>
    <w:rsid w:val="00B15988"/>
    <w:rsid w:val="00B15BC5"/>
    <w:rsid w:val="00B15C8B"/>
    <w:rsid w:val="00B1659D"/>
    <w:rsid w:val="00B167C8"/>
    <w:rsid w:val="00B16BDA"/>
    <w:rsid w:val="00B171FB"/>
    <w:rsid w:val="00B173D4"/>
    <w:rsid w:val="00B17E92"/>
    <w:rsid w:val="00B20B4E"/>
    <w:rsid w:val="00B2103D"/>
    <w:rsid w:val="00B210B1"/>
    <w:rsid w:val="00B21154"/>
    <w:rsid w:val="00B2193E"/>
    <w:rsid w:val="00B21B1B"/>
    <w:rsid w:val="00B21FF4"/>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52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373E"/>
    <w:rsid w:val="00B93FFF"/>
    <w:rsid w:val="00B95740"/>
    <w:rsid w:val="00B95B77"/>
    <w:rsid w:val="00B95CA4"/>
    <w:rsid w:val="00B962FC"/>
    <w:rsid w:val="00B96957"/>
    <w:rsid w:val="00B96ACC"/>
    <w:rsid w:val="00B9711A"/>
    <w:rsid w:val="00BA0457"/>
    <w:rsid w:val="00BA05B0"/>
    <w:rsid w:val="00BA08A2"/>
    <w:rsid w:val="00BA105C"/>
    <w:rsid w:val="00BA179B"/>
    <w:rsid w:val="00BA1FE4"/>
    <w:rsid w:val="00BA294C"/>
    <w:rsid w:val="00BA2980"/>
    <w:rsid w:val="00BA2AC4"/>
    <w:rsid w:val="00BA2AE1"/>
    <w:rsid w:val="00BA2AF9"/>
    <w:rsid w:val="00BA2B31"/>
    <w:rsid w:val="00BA3481"/>
    <w:rsid w:val="00BA42EC"/>
    <w:rsid w:val="00BA4C34"/>
    <w:rsid w:val="00BA4E3F"/>
    <w:rsid w:val="00BA50D8"/>
    <w:rsid w:val="00BA522D"/>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C7BB6"/>
    <w:rsid w:val="00BD0A17"/>
    <w:rsid w:val="00BD1151"/>
    <w:rsid w:val="00BD156C"/>
    <w:rsid w:val="00BD20E7"/>
    <w:rsid w:val="00BD2158"/>
    <w:rsid w:val="00BD2284"/>
    <w:rsid w:val="00BD27D0"/>
    <w:rsid w:val="00BD36E4"/>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2A8"/>
    <w:rsid w:val="00BE2666"/>
    <w:rsid w:val="00BE3778"/>
    <w:rsid w:val="00BE3962"/>
    <w:rsid w:val="00BE4C91"/>
    <w:rsid w:val="00BE5B1C"/>
    <w:rsid w:val="00BE5D10"/>
    <w:rsid w:val="00BE7061"/>
    <w:rsid w:val="00BE783A"/>
    <w:rsid w:val="00BE7EEF"/>
    <w:rsid w:val="00BF05E3"/>
    <w:rsid w:val="00BF1931"/>
    <w:rsid w:val="00BF1A10"/>
    <w:rsid w:val="00BF212B"/>
    <w:rsid w:val="00BF24F5"/>
    <w:rsid w:val="00BF362D"/>
    <w:rsid w:val="00BF37CE"/>
    <w:rsid w:val="00BF5EE9"/>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3A51"/>
    <w:rsid w:val="00C140EA"/>
    <w:rsid w:val="00C14A21"/>
    <w:rsid w:val="00C14AE6"/>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E4"/>
    <w:rsid w:val="00C3610B"/>
    <w:rsid w:val="00C36178"/>
    <w:rsid w:val="00C370E0"/>
    <w:rsid w:val="00C374C1"/>
    <w:rsid w:val="00C3777A"/>
    <w:rsid w:val="00C37BE2"/>
    <w:rsid w:val="00C40015"/>
    <w:rsid w:val="00C40E0D"/>
    <w:rsid w:val="00C40F83"/>
    <w:rsid w:val="00C40FFF"/>
    <w:rsid w:val="00C415B8"/>
    <w:rsid w:val="00C4160E"/>
    <w:rsid w:val="00C41664"/>
    <w:rsid w:val="00C4175D"/>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79C"/>
    <w:rsid w:val="00C47AC0"/>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57FCF"/>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217"/>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3EE"/>
    <w:rsid w:val="00C94488"/>
    <w:rsid w:val="00C961F6"/>
    <w:rsid w:val="00C966C3"/>
    <w:rsid w:val="00C97915"/>
    <w:rsid w:val="00C97933"/>
    <w:rsid w:val="00CA105D"/>
    <w:rsid w:val="00CA115D"/>
    <w:rsid w:val="00CA17B9"/>
    <w:rsid w:val="00CA2454"/>
    <w:rsid w:val="00CA2465"/>
    <w:rsid w:val="00CA271D"/>
    <w:rsid w:val="00CA28F8"/>
    <w:rsid w:val="00CA300A"/>
    <w:rsid w:val="00CA309B"/>
    <w:rsid w:val="00CA34C0"/>
    <w:rsid w:val="00CA3919"/>
    <w:rsid w:val="00CA3A23"/>
    <w:rsid w:val="00CA4642"/>
    <w:rsid w:val="00CA47BC"/>
    <w:rsid w:val="00CA4C2B"/>
    <w:rsid w:val="00CA5499"/>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541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292"/>
    <w:rsid w:val="00CD4743"/>
    <w:rsid w:val="00CD478A"/>
    <w:rsid w:val="00CD478E"/>
    <w:rsid w:val="00CD4F0A"/>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DA0"/>
    <w:rsid w:val="00CF12D2"/>
    <w:rsid w:val="00CF1ADC"/>
    <w:rsid w:val="00CF1C10"/>
    <w:rsid w:val="00CF1D32"/>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404"/>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1AD"/>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6FA"/>
    <w:rsid w:val="00D22D76"/>
    <w:rsid w:val="00D22E1B"/>
    <w:rsid w:val="00D232B0"/>
    <w:rsid w:val="00D234D5"/>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CD8"/>
    <w:rsid w:val="00D74DE6"/>
    <w:rsid w:val="00D74E86"/>
    <w:rsid w:val="00D74ED0"/>
    <w:rsid w:val="00D7501B"/>
    <w:rsid w:val="00D758B2"/>
    <w:rsid w:val="00D75923"/>
    <w:rsid w:val="00D75D7D"/>
    <w:rsid w:val="00D76080"/>
    <w:rsid w:val="00D761AE"/>
    <w:rsid w:val="00D765E1"/>
    <w:rsid w:val="00D76D2A"/>
    <w:rsid w:val="00D7729C"/>
    <w:rsid w:val="00D804B6"/>
    <w:rsid w:val="00D80810"/>
    <w:rsid w:val="00D8092D"/>
    <w:rsid w:val="00D80A5F"/>
    <w:rsid w:val="00D80A6A"/>
    <w:rsid w:val="00D80B96"/>
    <w:rsid w:val="00D80BEF"/>
    <w:rsid w:val="00D80D3D"/>
    <w:rsid w:val="00D80F52"/>
    <w:rsid w:val="00D80F96"/>
    <w:rsid w:val="00D816A7"/>
    <w:rsid w:val="00D81946"/>
    <w:rsid w:val="00D81C5B"/>
    <w:rsid w:val="00D81F54"/>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8A3"/>
    <w:rsid w:val="00DB5D05"/>
    <w:rsid w:val="00DB68A6"/>
    <w:rsid w:val="00DB6FCA"/>
    <w:rsid w:val="00DB7635"/>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D75"/>
    <w:rsid w:val="00DD43F3"/>
    <w:rsid w:val="00DD4B25"/>
    <w:rsid w:val="00DD55CA"/>
    <w:rsid w:val="00DD67E9"/>
    <w:rsid w:val="00DD689E"/>
    <w:rsid w:val="00DD6B33"/>
    <w:rsid w:val="00DD713C"/>
    <w:rsid w:val="00DD72C3"/>
    <w:rsid w:val="00DD7887"/>
    <w:rsid w:val="00DE0296"/>
    <w:rsid w:val="00DE065F"/>
    <w:rsid w:val="00DE0FEF"/>
    <w:rsid w:val="00DE1275"/>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209"/>
    <w:rsid w:val="00E02335"/>
    <w:rsid w:val="00E02482"/>
    <w:rsid w:val="00E02AD8"/>
    <w:rsid w:val="00E02B6A"/>
    <w:rsid w:val="00E02E4C"/>
    <w:rsid w:val="00E03465"/>
    <w:rsid w:val="00E03554"/>
    <w:rsid w:val="00E03785"/>
    <w:rsid w:val="00E03B6A"/>
    <w:rsid w:val="00E03BC1"/>
    <w:rsid w:val="00E04DB2"/>
    <w:rsid w:val="00E050C2"/>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3B7"/>
    <w:rsid w:val="00E4649A"/>
    <w:rsid w:val="00E46BCB"/>
    <w:rsid w:val="00E46F9A"/>
    <w:rsid w:val="00E472B4"/>
    <w:rsid w:val="00E47943"/>
    <w:rsid w:val="00E500AC"/>
    <w:rsid w:val="00E5019A"/>
    <w:rsid w:val="00E52161"/>
    <w:rsid w:val="00E52498"/>
    <w:rsid w:val="00E52C98"/>
    <w:rsid w:val="00E52EFC"/>
    <w:rsid w:val="00E52FDB"/>
    <w:rsid w:val="00E53008"/>
    <w:rsid w:val="00E5307B"/>
    <w:rsid w:val="00E5345C"/>
    <w:rsid w:val="00E53B3E"/>
    <w:rsid w:val="00E53D12"/>
    <w:rsid w:val="00E54124"/>
    <w:rsid w:val="00E5437E"/>
    <w:rsid w:val="00E55181"/>
    <w:rsid w:val="00E558CC"/>
    <w:rsid w:val="00E56641"/>
    <w:rsid w:val="00E567EA"/>
    <w:rsid w:val="00E56BA0"/>
    <w:rsid w:val="00E56D7C"/>
    <w:rsid w:val="00E56F1A"/>
    <w:rsid w:val="00E57029"/>
    <w:rsid w:val="00E57247"/>
    <w:rsid w:val="00E57D6F"/>
    <w:rsid w:val="00E606CE"/>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6F88"/>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049"/>
    <w:rsid w:val="00E85181"/>
    <w:rsid w:val="00E854F4"/>
    <w:rsid w:val="00E85F58"/>
    <w:rsid w:val="00E865AD"/>
    <w:rsid w:val="00E86D13"/>
    <w:rsid w:val="00E86D33"/>
    <w:rsid w:val="00E86FEB"/>
    <w:rsid w:val="00E8704B"/>
    <w:rsid w:val="00E874AE"/>
    <w:rsid w:val="00E879A9"/>
    <w:rsid w:val="00E907BC"/>
    <w:rsid w:val="00E90961"/>
    <w:rsid w:val="00E909D2"/>
    <w:rsid w:val="00E90E5A"/>
    <w:rsid w:val="00E918CB"/>
    <w:rsid w:val="00E92745"/>
    <w:rsid w:val="00E92A8A"/>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0D1"/>
    <w:rsid w:val="00ED7C88"/>
    <w:rsid w:val="00ED7C9A"/>
    <w:rsid w:val="00ED7F85"/>
    <w:rsid w:val="00EE008E"/>
    <w:rsid w:val="00EE038D"/>
    <w:rsid w:val="00EE1086"/>
    <w:rsid w:val="00EE124A"/>
    <w:rsid w:val="00EE1412"/>
    <w:rsid w:val="00EE154C"/>
    <w:rsid w:val="00EE1D50"/>
    <w:rsid w:val="00EE2539"/>
    <w:rsid w:val="00EE2A40"/>
    <w:rsid w:val="00EE3E25"/>
    <w:rsid w:val="00EE4515"/>
    <w:rsid w:val="00EE4F02"/>
    <w:rsid w:val="00EE5567"/>
    <w:rsid w:val="00EE56E5"/>
    <w:rsid w:val="00EE578A"/>
    <w:rsid w:val="00EE57C0"/>
    <w:rsid w:val="00EE686C"/>
    <w:rsid w:val="00EE7152"/>
    <w:rsid w:val="00EE78B4"/>
    <w:rsid w:val="00EE7D45"/>
    <w:rsid w:val="00EE7FA9"/>
    <w:rsid w:val="00EF0F41"/>
    <w:rsid w:val="00EF1456"/>
    <w:rsid w:val="00EF14E9"/>
    <w:rsid w:val="00EF1612"/>
    <w:rsid w:val="00EF19EC"/>
    <w:rsid w:val="00EF1A0E"/>
    <w:rsid w:val="00EF1A4C"/>
    <w:rsid w:val="00EF1D1B"/>
    <w:rsid w:val="00EF1EA8"/>
    <w:rsid w:val="00EF22EA"/>
    <w:rsid w:val="00EF25F5"/>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EF7E7C"/>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18"/>
    <w:rsid w:val="00F13966"/>
    <w:rsid w:val="00F141AD"/>
    <w:rsid w:val="00F14A70"/>
    <w:rsid w:val="00F15574"/>
    <w:rsid w:val="00F15621"/>
    <w:rsid w:val="00F16078"/>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8CC"/>
    <w:rsid w:val="00F34576"/>
    <w:rsid w:val="00F34FB3"/>
    <w:rsid w:val="00F35498"/>
    <w:rsid w:val="00F3573B"/>
    <w:rsid w:val="00F3581E"/>
    <w:rsid w:val="00F359F1"/>
    <w:rsid w:val="00F35A72"/>
    <w:rsid w:val="00F360ED"/>
    <w:rsid w:val="00F36348"/>
    <w:rsid w:val="00F37280"/>
    <w:rsid w:val="00F37D66"/>
    <w:rsid w:val="00F37F69"/>
    <w:rsid w:val="00F404FB"/>
    <w:rsid w:val="00F40E4C"/>
    <w:rsid w:val="00F41113"/>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59C"/>
    <w:rsid w:val="00F55738"/>
    <w:rsid w:val="00F558A0"/>
    <w:rsid w:val="00F55B7F"/>
    <w:rsid w:val="00F56624"/>
    <w:rsid w:val="00F57132"/>
    <w:rsid w:val="00F574C8"/>
    <w:rsid w:val="00F57B86"/>
    <w:rsid w:val="00F57BA4"/>
    <w:rsid w:val="00F600B6"/>
    <w:rsid w:val="00F607C5"/>
    <w:rsid w:val="00F60835"/>
    <w:rsid w:val="00F60847"/>
    <w:rsid w:val="00F60901"/>
    <w:rsid w:val="00F609B0"/>
    <w:rsid w:val="00F612DA"/>
    <w:rsid w:val="00F61BEE"/>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22FD"/>
    <w:rsid w:val="00F72385"/>
    <w:rsid w:val="00F7283D"/>
    <w:rsid w:val="00F72D39"/>
    <w:rsid w:val="00F73019"/>
    <w:rsid w:val="00F7305E"/>
    <w:rsid w:val="00F733DA"/>
    <w:rsid w:val="00F736E6"/>
    <w:rsid w:val="00F73BFC"/>
    <w:rsid w:val="00F73C60"/>
    <w:rsid w:val="00F73C93"/>
    <w:rsid w:val="00F748B4"/>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835"/>
    <w:rsid w:val="00F84AF4"/>
    <w:rsid w:val="00F84F33"/>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819"/>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6BC"/>
    <w:rsid w:val="00FF379A"/>
    <w:rsid w:val="00FF416C"/>
    <w:rsid w:val="00FF4936"/>
    <w:rsid w:val="00FF4EEF"/>
    <w:rsid w:val="00FF5058"/>
    <w:rsid w:val="00FF509E"/>
    <w:rsid w:val="00FF58B5"/>
    <w:rsid w:val="00FF5D3B"/>
    <w:rsid w:val="00FF5FAF"/>
    <w:rsid w:val="00FF60F4"/>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footer" Target="footer6.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emf"/><Relationship Id="rId66" Type="http://schemas.openxmlformats.org/officeDocument/2006/relationships/image" Target="media/image49.jpg"/><Relationship Id="rId67" Type="http://schemas.openxmlformats.org/officeDocument/2006/relationships/image" Target="media/image50.jpg"/><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3.emf"/><Relationship Id="rId51" Type="http://schemas.openxmlformats.org/officeDocument/2006/relationships/image" Target="media/image34.emf"/><Relationship Id="rId52" Type="http://schemas.openxmlformats.org/officeDocument/2006/relationships/image" Target="media/image35.emf"/><Relationship Id="rId53" Type="http://schemas.openxmlformats.org/officeDocument/2006/relationships/image" Target="media/image36.jpg"/><Relationship Id="rId54" Type="http://schemas.openxmlformats.org/officeDocument/2006/relationships/image" Target="media/image37.jpg"/><Relationship Id="rId55" Type="http://schemas.openxmlformats.org/officeDocument/2006/relationships/image" Target="media/image38.jpg"/><Relationship Id="rId56" Type="http://schemas.openxmlformats.org/officeDocument/2006/relationships/image" Target="media/image39.emf"/><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chart" Target="charts/chart1.xml"/><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emf"/><Relationship Id="rId31" Type="http://schemas.openxmlformats.org/officeDocument/2006/relationships/image" Target="media/image15.jpg"/><Relationship Id="rId32" Type="http://schemas.openxmlformats.org/officeDocument/2006/relationships/image" Target="media/image16.emf"/><Relationship Id="rId33" Type="http://schemas.openxmlformats.org/officeDocument/2006/relationships/image" Target="media/image17.png"/><Relationship Id="rId34" Type="http://schemas.openxmlformats.org/officeDocument/2006/relationships/image" Target="media/image18.emf"/><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jp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emf"/><Relationship Id="rId73" Type="http://schemas.microsoft.com/office/2016/09/relationships/commentsIds" Target="commentsIds.xml"/><Relationship Id="rId74" Type="http://schemas.microsoft.com/office/2011/relationships/commentsExtended" Target="commentsExtended.xml"/><Relationship Id="rId75"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141334200"/>
        <c:axId val="-2142063224"/>
      </c:barChart>
      <c:catAx>
        <c:axId val="-2141334200"/>
        <c:scaling>
          <c:orientation val="minMax"/>
        </c:scaling>
        <c:delete val="0"/>
        <c:axPos val="b"/>
        <c:numFmt formatCode="General" sourceLinked="0"/>
        <c:majorTickMark val="none"/>
        <c:minorTickMark val="none"/>
        <c:tickLblPos val="nextTo"/>
        <c:crossAx val="-2142063224"/>
        <c:crosses val="autoZero"/>
        <c:auto val="1"/>
        <c:lblAlgn val="ctr"/>
        <c:lblOffset val="100"/>
        <c:noMultiLvlLbl val="0"/>
      </c:catAx>
      <c:valAx>
        <c:axId val="-2142063224"/>
        <c:scaling>
          <c:orientation val="minMax"/>
        </c:scaling>
        <c:delete val="0"/>
        <c:axPos val="l"/>
        <c:numFmt formatCode="0.00" sourceLinked="1"/>
        <c:majorTickMark val="none"/>
        <c:minorTickMark val="none"/>
        <c:tickLblPos val="nextTo"/>
        <c:crossAx val="-2141334200"/>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7942740B-7BA4-1F40-8B8F-299A95005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1921</TotalTime>
  <Pages>124</Pages>
  <Words>47632</Words>
  <Characters>271504</Characters>
  <Application>Microsoft Macintosh Word</Application>
  <DocSecurity>0</DocSecurity>
  <Lines>2262</Lines>
  <Paragraphs>636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303</cp:revision>
  <cp:lastPrinted>2018-04-04T13:13:00Z</cp:lastPrinted>
  <dcterms:created xsi:type="dcterms:W3CDTF">2018-04-07T09:52:00Z</dcterms:created>
  <dcterms:modified xsi:type="dcterms:W3CDTF">2018-04-12T16:52:00Z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