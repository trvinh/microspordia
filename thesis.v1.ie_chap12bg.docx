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r w:rsidRPr="001C2E85">
        <w:rPr>
          <w:sz w:val="48"/>
          <w:szCs w:val="48"/>
        </w:rPr>
        <w:t xml:space="preserve">Evolutionary Process 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4B2AD5DD" w14:textId="70D401D4"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3D1F416B" w14:textId="35AD18D9" w:rsidR="00BE783A" w:rsidRDefault="00BE783A" w:rsidP="00BE783A">
      <w:pPr>
        <w:tabs>
          <w:tab w:val="left" w:pos="2127"/>
        </w:tabs>
        <w:spacing w:after="0" w:line="360" w:lineRule="auto"/>
        <w:rPr>
          <w:szCs w:val="24"/>
          <w:lang w:val="de-DE"/>
        </w:rPr>
      </w:pPr>
      <w:r>
        <w:rPr>
          <w:szCs w:val="24"/>
          <w:lang w:val="de-DE"/>
        </w:rPr>
        <w:tab/>
        <w:t>(</w:t>
      </w:r>
      <w:r w:rsidR="00C13A51">
        <w:rPr>
          <w:szCs w:val="24"/>
          <w:lang w:val="de-DE"/>
        </w:rPr>
        <w:t>Stoffwechselphysiologie</w:t>
      </w:r>
      <w:r>
        <w:rPr>
          <w:szCs w:val="24"/>
          <w:lang w:val="de-DE"/>
        </w:rPr>
        <w:t>)</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5E929081" w:rsidR="00BE783A" w:rsidRDefault="00BE783A" w:rsidP="00BE783A">
      <w:pPr>
        <w:tabs>
          <w:tab w:val="left" w:pos="2127"/>
        </w:tabs>
        <w:spacing w:after="0" w:line="360" w:lineRule="auto"/>
        <w:rPr>
          <w:szCs w:val="24"/>
          <w:lang w:val="de-DE"/>
        </w:rPr>
      </w:pPr>
      <w:r>
        <w:rPr>
          <w:szCs w:val="24"/>
          <w:lang w:val="de-DE"/>
        </w:rPr>
        <w:tab/>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p w14:paraId="3B05092C" w14:textId="77777777" w:rsidR="00277DBF"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277DBF">
            <w:rPr>
              <w:noProof/>
            </w:rPr>
            <w:t>List of Figures</w:t>
          </w:r>
          <w:r w:rsidR="00277DBF">
            <w:rPr>
              <w:noProof/>
            </w:rPr>
            <w:tab/>
          </w:r>
          <w:r w:rsidR="00277DBF">
            <w:rPr>
              <w:noProof/>
            </w:rPr>
            <w:fldChar w:fldCharType="begin"/>
          </w:r>
          <w:r w:rsidR="00277DBF">
            <w:rPr>
              <w:noProof/>
            </w:rPr>
            <w:instrText xml:space="preserve"> PAGEREF _Toc385094308 \h </w:instrText>
          </w:r>
          <w:r w:rsidR="00277DBF">
            <w:rPr>
              <w:noProof/>
            </w:rPr>
          </w:r>
          <w:r w:rsidR="00277DBF">
            <w:rPr>
              <w:noProof/>
            </w:rPr>
            <w:fldChar w:fldCharType="separate"/>
          </w:r>
          <w:r w:rsidR="00277DBF">
            <w:rPr>
              <w:noProof/>
            </w:rPr>
            <w:t>I</w:t>
          </w:r>
          <w:r w:rsidR="00277DBF">
            <w:rPr>
              <w:noProof/>
            </w:rPr>
            <w:fldChar w:fldCharType="end"/>
          </w:r>
        </w:p>
        <w:p w14:paraId="4B3DB5C6" w14:textId="77777777" w:rsidR="00277DBF" w:rsidRDefault="00277DBF">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_Toc385094309 \h </w:instrText>
          </w:r>
          <w:r>
            <w:rPr>
              <w:noProof/>
            </w:rPr>
          </w:r>
          <w:r>
            <w:rPr>
              <w:noProof/>
            </w:rPr>
            <w:fldChar w:fldCharType="separate"/>
          </w:r>
          <w:r>
            <w:rPr>
              <w:noProof/>
            </w:rPr>
            <w:t>V</w:t>
          </w:r>
          <w:r>
            <w:rPr>
              <w:noProof/>
            </w:rPr>
            <w:fldChar w:fldCharType="end"/>
          </w:r>
        </w:p>
        <w:p w14:paraId="19735023" w14:textId="77777777" w:rsidR="00277DBF" w:rsidRDefault="00277DBF">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_Toc385094310 \h </w:instrText>
          </w:r>
          <w:r>
            <w:rPr>
              <w:noProof/>
            </w:rPr>
          </w:r>
          <w:r>
            <w:rPr>
              <w:noProof/>
            </w:rPr>
            <w:fldChar w:fldCharType="separate"/>
          </w:r>
          <w:r>
            <w:rPr>
              <w:noProof/>
            </w:rPr>
            <w:t>1</w:t>
          </w:r>
          <w:r>
            <w:rPr>
              <w:noProof/>
            </w:rPr>
            <w:fldChar w:fldCharType="end"/>
          </w:r>
        </w:p>
        <w:p w14:paraId="77D6151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the emergent pathogens</w:t>
          </w:r>
          <w:r>
            <w:rPr>
              <w:noProof/>
            </w:rPr>
            <w:tab/>
          </w:r>
          <w:r>
            <w:rPr>
              <w:noProof/>
            </w:rPr>
            <w:fldChar w:fldCharType="begin"/>
          </w:r>
          <w:r>
            <w:rPr>
              <w:noProof/>
            </w:rPr>
            <w:instrText xml:space="preserve"> PAGEREF _Toc385094311 \h </w:instrText>
          </w:r>
          <w:r>
            <w:rPr>
              <w:noProof/>
            </w:rPr>
          </w:r>
          <w:r>
            <w:rPr>
              <w:noProof/>
            </w:rPr>
            <w:fldChar w:fldCharType="separate"/>
          </w:r>
          <w:r>
            <w:rPr>
              <w:noProof/>
            </w:rPr>
            <w:t>1</w:t>
          </w:r>
          <w:r>
            <w:rPr>
              <w:noProof/>
            </w:rPr>
            <w:fldChar w:fldCharType="end"/>
          </w:r>
        </w:p>
        <w:p w14:paraId="6AF342E1"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_Toc385094312 \h </w:instrText>
          </w:r>
          <w:r>
            <w:rPr>
              <w:noProof/>
            </w:rPr>
          </w:r>
          <w:r>
            <w:rPr>
              <w:noProof/>
            </w:rPr>
            <w:fldChar w:fldCharType="separate"/>
          </w:r>
          <w:r>
            <w:rPr>
              <w:noProof/>
            </w:rPr>
            <w:t>2</w:t>
          </w:r>
          <w:r>
            <w:rPr>
              <w:noProof/>
            </w:rPr>
            <w:fldChar w:fldCharType="end"/>
          </w:r>
        </w:p>
        <w:p w14:paraId="1159AEF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_Toc385094313 \h </w:instrText>
          </w:r>
          <w:r>
            <w:rPr>
              <w:noProof/>
            </w:rPr>
          </w:r>
          <w:r>
            <w:rPr>
              <w:noProof/>
            </w:rPr>
            <w:fldChar w:fldCharType="separate"/>
          </w:r>
          <w:r>
            <w:rPr>
              <w:noProof/>
            </w:rPr>
            <w:t>2</w:t>
          </w:r>
          <w:r>
            <w:rPr>
              <w:noProof/>
            </w:rPr>
            <w:fldChar w:fldCharType="end"/>
          </w:r>
        </w:p>
        <w:p w14:paraId="3899417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_Toc385094314 \h </w:instrText>
          </w:r>
          <w:r>
            <w:rPr>
              <w:noProof/>
            </w:rPr>
          </w:r>
          <w:r>
            <w:rPr>
              <w:noProof/>
            </w:rPr>
            <w:fldChar w:fldCharType="separate"/>
          </w:r>
          <w:r>
            <w:rPr>
              <w:noProof/>
            </w:rPr>
            <w:t>4</w:t>
          </w:r>
          <w:r>
            <w:rPr>
              <w:noProof/>
            </w:rPr>
            <w:fldChar w:fldCharType="end"/>
          </w:r>
        </w:p>
        <w:p w14:paraId="6A718457"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_Toc385094315 \h </w:instrText>
          </w:r>
          <w:r>
            <w:rPr>
              <w:noProof/>
            </w:rPr>
          </w:r>
          <w:r>
            <w:rPr>
              <w:noProof/>
            </w:rPr>
            <w:fldChar w:fldCharType="separate"/>
          </w:r>
          <w:r>
            <w:rPr>
              <w:noProof/>
            </w:rPr>
            <w:t>5</w:t>
          </w:r>
          <w:r>
            <w:rPr>
              <w:noProof/>
            </w:rPr>
            <w:fldChar w:fldCharType="end"/>
          </w:r>
        </w:p>
        <w:p w14:paraId="1FEEDF17" w14:textId="77777777" w:rsidR="00277DBF" w:rsidRDefault="00277DBF">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_Toc385094316 \h </w:instrText>
          </w:r>
          <w:r>
            <w:rPr>
              <w:noProof/>
            </w:rPr>
          </w:r>
          <w:r>
            <w:rPr>
              <w:noProof/>
            </w:rPr>
            <w:fldChar w:fldCharType="separate"/>
          </w:r>
          <w:r>
            <w:rPr>
              <w:noProof/>
            </w:rPr>
            <w:t>7</w:t>
          </w:r>
          <w:r>
            <w:rPr>
              <w:noProof/>
            </w:rPr>
            <w:fldChar w:fldCharType="end"/>
          </w:r>
        </w:p>
        <w:p w14:paraId="29F134E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_Toc385094317 \h </w:instrText>
          </w:r>
          <w:r>
            <w:rPr>
              <w:noProof/>
            </w:rPr>
          </w:r>
          <w:r>
            <w:rPr>
              <w:noProof/>
            </w:rPr>
            <w:fldChar w:fldCharType="separate"/>
          </w:r>
          <w:r>
            <w:rPr>
              <w:noProof/>
            </w:rPr>
            <w:t>7</w:t>
          </w:r>
          <w:r>
            <w:rPr>
              <w:noProof/>
            </w:rPr>
            <w:fldChar w:fldCharType="end"/>
          </w:r>
        </w:p>
        <w:p w14:paraId="2587103B" w14:textId="77777777" w:rsidR="00277DBF" w:rsidRDefault="00277DBF">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_Toc385094318 \h </w:instrText>
          </w:r>
          <w:r>
            <w:rPr>
              <w:noProof/>
            </w:rPr>
          </w:r>
          <w:r>
            <w:rPr>
              <w:noProof/>
            </w:rPr>
            <w:fldChar w:fldCharType="separate"/>
          </w:r>
          <w:r>
            <w:rPr>
              <w:noProof/>
            </w:rPr>
            <w:t>7</w:t>
          </w:r>
          <w:r>
            <w:rPr>
              <w:noProof/>
            </w:rPr>
            <w:fldChar w:fldCharType="end"/>
          </w:r>
        </w:p>
        <w:p w14:paraId="49867582" w14:textId="77777777" w:rsidR="00277DBF" w:rsidRDefault="00277DBF">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_Toc385094319 \h </w:instrText>
          </w:r>
          <w:r>
            <w:rPr>
              <w:noProof/>
            </w:rPr>
          </w:r>
          <w:r>
            <w:rPr>
              <w:noProof/>
            </w:rPr>
            <w:fldChar w:fldCharType="separate"/>
          </w:r>
          <w:r>
            <w:rPr>
              <w:noProof/>
            </w:rPr>
            <w:t>7</w:t>
          </w:r>
          <w:r>
            <w:rPr>
              <w:noProof/>
            </w:rPr>
            <w:fldChar w:fldCharType="end"/>
          </w:r>
        </w:p>
        <w:p w14:paraId="4656E06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_Toc385094320 \h </w:instrText>
          </w:r>
          <w:r>
            <w:rPr>
              <w:noProof/>
            </w:rPr>
          </w:r>
          <w:r>
            <w:rPr>
              <w:noProof/>
            </w:rPr>
            <w:fldChar w:fldCharType="separate"/>
          </w:r>
          <w:r>
            <w:rPr>
              <w:noProof/>
            </w:rPr>
            <w:t>8</w:t>
          </w:r>
          <w:r>
            <w:rPr>
              <w:noProof/>
            </w:rPr>
            <w:fldChar w:fldCharType="end"/>
          </w:r>
        </w:p>
        <w:p w14:paraId="0DEBCA01" w14:textId="77777777" w:rsidR="00277DBF" w:rsidRDefault="00277DBF">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_Toc385094321 \h </w:instrText>
          </w:r>
          <w:r>
            <w:rPr>
              <w:noProof/>
            </w:rPr>
          </w:r>
          <w:r>
            <w:rPr>
              <w:noProof/>
            </w:rPr>
            <w:fldChar w:fldCharType="separate"/>
          </w:r>
          <w:r>
            <w:rPr>
              <w:noProof/>
            </w:rPr>
            <w:t>8</w:t>
          </w:r>
          <w:r>
            <w:rPr>
              <w:noProof/>
            </w:rPr>
            <w:fldChar w:fldCharType="end"/>
          </w:r>
        </w:p>
        <w:p w14:paraId="29B14222" w14:textId="77777777" w:rsidR="00277DBF" w:rsidRDefault="00277DBF">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_Toc385094322 \h </w:instrText>
          </w:r>
          <w:r>
            <w:rPr>
              <w:noProof/>
            </w:rPr>
          </w:r>
          <w:r>
            <w:rPr>
              <w:noProof/>
            </w:rPr>
            <w:fldChar w:fldCharType="separate"/>
          </w:r>
          <w:r>
            <w:rPr>
              <w:noProof/>
            </w:rPr>
            <w:t>8</w:t>
          </w:r>
          <w:r>
            <w:rPr>
              <w:noProof/>
            </w:rPr>
            <w:fldChar w:fldCharType="end"/>
          </w:r>
        </w:p>
        <w:p w14:paraId="1042EDEB" w14:textId="77777777" w:rsidR="00277DBF" w:rsidRDefault="00277DBF">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_Toc385094323 \h </w:instrText>
          </w:r>
          <w:r>
            <w:rPr>
              <w:noProof/>
            </w:rPr>
          </w:r>
          <w:r>
            <w:rPr>
              <w:noProof/>
            </w:rPr>
            <w:fldChar w:fldCharType="separate"/>
          </w:r>
          <w:r>
            <w:rPr>
              <w:noProof/>
            </w:rPr>
            <w:t>9</w:t>
          </w:r>
          <w:r>
            <w:rPr>
              <w:noProof/>
            </w:rPr>
            <w:fldChar w:fldCharType="end"/>
          </w:r>
        </w:p>
        <w:p w14:paraId="72AE027F" w14:textId="77777777" w:rsidR="00277DBF" w:rsidRDefault="00277DBF">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_Toc385094324 \h </w:instrText>
          </w:r>
          <w:r>
            <w:rPr>
              <w:noProof/>
            </w:rPr>
          </w:r>
          <w:r>
            <w:rPr>
              <w:noProof/>
            </w:rPr>
            <w:fldChar w:fldCharType="separate"/>
          </w:r>
          <w:r>
            <w:rPr>
              <w:noProof/>
            </w:rPr>
            <w:t>10</w:t>
          </w:r>
          <w:r>
            <w:rPr>
              <w:noProof/>
            </w:rPr>
            <w:fldChar w:fldCharType="end"/>
          </w:r>
        </w:p>
        <w:p w14:paraId="18A2AFD6"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_Toc385094325 \h </w:instrText>
          </w:r>
          <w:r>
            <w:rPr>
              <w:noProof/>
            </w:rPr>
          </w:r>
          <w:r>
            <w:rPr>
              <w:noProof/>
            </w:rPr>
            <w:fldChar w:fldCharType="separate"/>
          </w:r>
          <w:r>
            <w:rPr>
              <w:noProof/>
            </w:rPr>
            <w:t>10</w:t>
          </w:r>
          <w:r>
            <w:rPr>
              <w:noProof/>
            </w:rPr>
            <w:fldChar w:fldCharType="end"/>
          </w:r>
        </w:p>
        <w:p w14:paraId="3440553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_Toc385094326 \h </w:instrText>
          </w:r>
          <w:r>
            <w:rPr>
              <w:noProof/>
            </w:rPr>
          </w:r>
          <w:r>
            <w:rPr>
              <w:noProof/>
            </w:rPr>
            <w:fldChar w:fldCharType="separate"/>
          </w:r>
          <w:r>
            <w:rPr>
              <w:noProof/>
            </w:rPr>
            <w:t>12</w:t>
          </w:r>
          <w:r>
            <w:rPr>
              <w:noProof/>
            </w:rPr>
            <w:fldChar w:fldCharType="end"/>
          </w:r>
        </w:p>
        <w:p w14:paraId="23123331" w14:textId="77777777" w:rsidR="00277DBF" w:rsidRDefault="00277DBF">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_Toc385094327 \h </w:instrText>
          </w:r>
          <w:r>
            <w:rPr>
              <w:noProof/>
            </w:rPr>
          </w:r>
          <w:r>
            <w:rPr>
              <w:noProof/>
            </w:rPr>
            <w:fldChar w:fldCharType="separate"/>
          </w:r>
          <w:r>
            <w:rPr>
              <w:noProof/>
            </w:rPr>
            <w:t>12</w:t>
          </w:r>
          <w:r>
            <w:rPr>
              <w:noProof/>
            </w:rPr>
            <w:fldChar w:fldCharType="end"/>
          </w:r>
        </w:p>
        <w:p w14:paraId="0C429D38" w14:textId="77777777" w:rsidR="00277DBF" w:rsidRDefault="00277DBF">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_Toc385094328 \h </w:instrText>
          </w:r>
          <w:r>
            <w:rPr>
              <w:noProof/>
            </w:rPr>
          </w:r>
          <w:r>
            <w:rPr>
              <w:noProof/>
            </w:rPr>
            <w:fldChar w:fldCharType="separate"/>
          </w:r>
          <w:r>
            <w:rPr>
              <w:noProof/>
            </w:rPr>
            <w:t>15</w:t>
          </w:r>
          <w:r>
            <w:rPr>
              <w:noProof/>
            </w:rPr>
            <w:fldChar w:fldCharType="end"/>
          </w:r>
        </w:p>
        <w:p w14:paraId="72962C9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_Toc385094329 \h </w:instrText>
          </w:r>
          <w:r>
            <w:rPr>
              <w:noProof/>
            </w:rPr>
          </w:r>
          <w:r>
            <w:rPr>
              <w:noProof/>
            </w:rPr>
            <w:fldChar w:fldCharType="separate"/>
          </w:r>
          <w:r>
            <w:rPr>
              <w:noProof/>
            </w:rPr>
            <w:t>17</w:t>
          </w:r>
          <w:r>
            <w:rPr>
              <w:noProof/>
            </w:rPr>
            <w:fldChar w:fldCharType="end"/>
          </w:r>
        </w:p>
        <w:p w14:paraId="063935A9" w14:textId="77777777" w:rsidR="00277DBF" w:rsidRDefault="00277DBF">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_Toc385094330 \h </w:instrText>
          </w:r>
          <w:r>
            <w:rPr>
              <w:noProof/>
            </w:rPr>
          </w:r>
          <w:r>
            <w:rPr>
              <w:noProof/>
            </w:rPr>
            <w:fldChar w:fldCharType="separate"/>
          </w:r>
          <w:r>
            <w:rPr>
              <w:noProof/>
            </w:rPr>
            <w:t>19</w:t>
          </w:r>
          <w:r>
            <w:rPr>
              <w:noProof/>
            </w:rPr>
            <w:fldChar w:fldCharType="end"/>
          </w:r>
        </w:p>
        <w:p w14:paraId="5BCC4CA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_Toc385094331 \h </w:instrText>
          </w:r>
          <w:r>
            <w:rPr>
              <w:noProof/>
            </w:rPr>
          </w:r>
          <w:r>
            <w:rPr>
              <w:noProof/>
            </w:rPr>
            <w:fldChar w:fldCharType="separate"/>
          </w:r>
          <w:r>
            <w:rPr>
              <w:noProof/>
            </w:rPr>
            <w:t>19</w:t>
          </w:r>
          <w:r>
            <w:rPr>
              <w:noProof/>
            </w:rPr>
            <w:fldChar w:fldCharType="end"/>
          </w:r>
        </w:p>
        <w:p w14:paraId="47A5FF6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_Toc385094332 \h </w:instrText>
          </w:r>
          <w:r>
            <w:rPr>
              <w:noProof/>
            </w:rPr>
          </w:r>
          <w:r>
            <w:rPr>
              <w:noProof/>
            </w:rPr>
            <w:fldChar w:fldCharType="separate"/>
          </w:r>
          <w:r>
            <w:rPr>
              <w:noProof/>
            </w:rPr>
            <w:t>20</w:t>
          </w:r>
          <w:r>
            <w:rPr>
              <w:noProof/>
            </w:rPr>
            <w:fldChar w:fldCharType="end"/>
          </w:r>
        </w:p>
        <w:p w14:paraId="464416F7" w14:textId="77777777" w:rsidR="00277DBF" w:rsidRDefault="00277DBF">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_Toc385094333 \h </w:instrText>
          </w:r>
          <w:r>
            <w:rPr>
              <w:noProof/>
            </w:rPr>
          </w:r>
          <w:r>
            <w:rPr>
              <w:noProof/>
            </w:rPr>
            <w:fldChar w:fldCharType="separate"/>
          </w:r>
          <w:r>
            <w:rPr>
              <w:noProof/>
            </w:rPr>
            <w:t>20</w:t>
          </w:r>
          <w:r>
            <w:rPr>
              <w:noProof/>
            </w:rPr>
            <w:fldChar w:fldCharType="end"/>
          </w:r>
        </w:p>
        <w:p w14:paraId="3D31E7EF" w14:textId="77777777" w:rsidR="00277DBF" w:rsidRDefault="00277DBF">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_Toc385094334 \h </w:instrText>
          </w:r>
          <w:r>
            <w:rPr>
              <w:noProof/>
            </w:rPr>
          </w:r>
          <w:r>
            <w:rPr>
              <w:noProof/>
            </w:rPr>
            <w:fldChar w:fldCharType="separate"/>
          </w:r>
          <w:r>
            <w:rPr>
              <w:noProof/>
            </w:rPr>
            <w:t>21</w:t>
          </w:r>
          <w:r>
            <w:rPr>
              <w:noProof/>
            </w:rPr>
            <w:fldChar w:fldCharType="end"/>
          </w:r>
        </w:p>
        <w:p w14:paraId="3E9B8C5F" w14:textId="77777777" w:rsidR="00277DBF" w:rsidRDefault="00277DBF">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_Toc385094335 \h </w:instrText>
          </w:r>
          <w:r>
            <w:rPr>
              <w:noProof/>
            </w:rPr>
          </w:r>
          <w:r>
            <w:rPr>
              <w:noProof/>
            </w:rPr>
            <w:fldChar w:fldCharType="separate"/>
          </w:r>
          <w:r>
            <w:rPr>
              <w:noProof/>
            </w:rPr>
            <w:t>23</w:t>
          </w:r>
          <w:r>
            <w:rPr>
              <w:noProof/>
            </w:rPr>
            <w:fldChar w:fldCharType="end"/>
          </w:r>
        </w:p>
        <w:p w14:paraId="7064FC77" w14:textId="77777777" w:rsidR="00277DBF" w:rsidRDefault="00277DBF">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_Toc385094336 \h </w:instrText>
          </w:r>
          <w:r>
            <w:rPr>
              <w:noProof/>
            </w:rPr>
          </w:r>
          <w:r>
            <w:rPr>
              <w:noProof/>
            </w:rPr>
            <w:fldChar w:fldCharType="separate"/>
          </w:r>
          <w:r>
            <w:rPr>
              <w:noProof/>
            </w:rPr>
            <w:t>23</w:t>
          </w:r>
          <w:r>
            <w:rPr>
              <w:noProof/>
            </w:rPr>
            <w:fldChar w:fldCharType="end"/>
          </w:r>
        </w:p>
        <w:p w14:paraId="6D3646E8" w14:textId="77777777" w:rsidR="00277DBF" w:rsidRDefault="00277DBF">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_Toc385094337 \h </w:instrText>
          </w:r>
          <w:r>
            <w:rPr>
              <w:noProof/>
            </w:rPr>
          </w:r>
          <w:r>
            <w:rPr>
              <w:noProof/>
            </w:rPr>
            <w:fldChar w:fldCharType="separate"/>
          </w:r>
          <w:r>
            <w:rPr>
              <w:noProof/>
            </w:rPr>
            <w:t>24</w:t>
          </w:r>
          <w:r>
            <w:rPr>
              <w:noProof/>
            </w:rPr>
            <w:fldChar w:fldCharType="end"/>
          </w:r>
        </w:p>
        <w:p w14:paraId="564B1EDA" w14:textId="77777777" w:rsidR="00277DBF" w:rsidRDefault="00277DBF">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_Toc385094338 \h </w:instrText>
          </w:r>
          <w:r>
            <w:rPr>
              <w:noProof/>
            </w:rPr>
          </w:r>
          <w:r>
            <w:rPr>
              <w:noProof/>
            </w:rPr>
            <w:fldChar w:fldCharType="separate"/>
          </w:r>
          <w:r>
            <w:rPr>
              <w:noProof/>
            </w:rPr>
            <w:t>26</w:t>
          </w:r>
          <w:r>
            <w:rPr>
              <w:noProof/>
            </w:rPr>
            <w:fldChar w:fldCharType="end"/>
          </w:r>
        </w:p>
        <w:p w14:paraId="1AEB72AE"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_Toc385094339 \h </w:instrText>
          </w:r>
          <w:r>
            <w:rPr>
              <w:noProof/>
            </w:rPr>
          </w:r>
          <w:r>
            <w:rPr>
              <w:noProof/>
            </w:rPr>
            <w:fldChar w:fldCharType="separate"/>
          </w:r>
          <w:r>
            <w:rPr>
              <w:noProof/>
            </w:rPr>
            <w:t>26</w:t>
          </w:r>
          <w:r>
            <w:rPr>
              <w:noProof/>
            </w:rPr>
            <w:fldChar w:fldCharType="end"/>
          </w:r>
        </w:p>
        <w:p w14:paraId="559B3CC0" w14:textId="77777777" w:rsidR="00277DBF" w:rsidRDefault="00277DBF">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_Toc385094340 \h </w:instrText>
          </w:r>
          <w:r>
            <w:rPr>
              <w:noProof/>
            </w:rPr>
          </w:r>
          <w:r>
            <w:rPr>
              <w:noProof/>
            </w:rPr>
            <w:fldChar w:fldCharType="separate"/>
          </w:r>
          <w:r>
            <w:rPr>
              <w:noProof/>
            </w:rPr>
            <w:t>26</w:t>
          </w:r>
          <w:r>
            <w:rPr>
              <w:noProof/>
            </w:rPr>
            <w:fldChar w:fldCharType="end"/>
          </w:r>
        </w:p>
        <w:p w14:paraId="3F766CCA" w14:textId="77777777" w:rsidR="00277DBF" w:rsidRDefault="00277DBF">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_Toc385094341 \h </w:instrText>
          </w:r>
          <w:r>
            <w:rPr>
              <w:noProof/>
            </w:rPr>
          </w:r>
          <w:r>
            <w:rPr>
              <w:noProof/>
            </w:rPr>
            <w:fldChar w:fldCharType="separate"/>
          </w:r>
          <w:r>
            <w:rPr>
              <w:noProof/>
            </w:rPr>
            <w:t>27</w:t>
          </w:r>
          <w:r>
            <w:rPr>
              <w:noProof/>
            </w:rPr>
            <w:fldChar w:fldCharType="end"/>
          </w:r>
        </w:p>
        <w:p w14:paraId="3D384F7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_Toc385094342 \h </w:instrText>
          </w:r>
          <w:r>
            <w:rPr>
              <w:noProof/>
            </w:rPr>
          </w:r>
          <w:r>
            <w:rPr>
              <w:noProof/>
            </w:rPr>
            <w:fldChar w:fldCharType="separate"/>
          </w:r>
          <w:r>
            <w:rPr>
              <w:noProof/>
            </w:rPr>
            <w:t>28</w:t>
          </w:r>
          <w:r>
            <w:rPr>
              <w:noProof/>
            </w:rPr>
            <w:fldChar w:fldCharType="end"/>
          </w:r>
        </w:p>
        <w:p w14:paraId="344D1FAF" w14:textId="77777777" w:rsidR="00277DBF" w:rsidRDefault="00277DBF">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_Toc385094343 \h </w:instrText>
          </w:r>
          <w:r>
            <w:rPr>
              <w:noProof/>
            </w:rPr>
          </w:r>
          <w:r>
            <w:rPr>
              <w:noProof/>
            </w:rPr>
            <w:fldChar w:fldCharType="separate"/>
          </w:r>
          <w:r>
            <w:rPr>
              <w:noProof/>
            </w:rPr>
            <w:t>29</w:t>
          </w:r>
          <w:r>
            <w:rPr>
              <w:noProof/>
            </w:rPr>
            <w:fldChar w:fldCharType="end"/>
          </w:r>
        </w:p>
        <w:p w14:paraId="0DC550CC"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_Toc385094344 \h </w:instrText>
          </w:r>
          <w:r>
            <w:rPr>
              <w:noProof/>
            </w:rPr>
          </w:r>
          <w:r>
            <w:rPr>
              <w:noProof/>
            </w:rPr>
            <w:fldChar w:fldCharType="separate"/>
          </w:r>
          <w:r>
            <w:rPr>
              <w:noProof/>
            </w:rPr>
            <w:t>29</w:t>
          </w:r>
          <w:r>
            <w:rPr>
              <w:noProof/>
            </w:rPr>
            <w:fldChar w:fldCharType="end"/>
          </w:r>
        </w:p>
        <w:p w14:paraId="65B95BE1"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_Toc385094345 \h </w:instrText>
          </w:r>
          <w:r>
            <w:rPr>
              <w:noProof/>
            </w:rPr>
          </w:r>
          <w:r>
            <w:rPr>
              <w:noProof/>
            </w:rPr>
            <w:fldChar w:fldCharType="separate"/>
          </w:r>
          <w:r>
            <w:rPr>
              <w:noProof/>
            </w:rPr>
            <w:t>29</w:t>
          </w:r>
          <w:r>
            <w:rPr>
              <w:noProof/>
            </w:rPr>
            <w:fldChar w:fldCharType="end"/>
          </w:r>
        </w:p>
        <w:p w14:paraId="1306A24E" w14:textId="77777777" w:rsidR="00277DBF" w:rsidRDefault="00277DBF">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_Toc385094346 \h </w:instrText>
          </w:r>
          <w:r>
            <w:rPr>
              <w:noProof/>
            </w:rPr>
          </w:r>
          <w:r>
            <w:rPr>
              <w:noProof/>
            </w:rPr>
            <w:fldChar w:fldCharType="separate"/>
          </w:r>
          <w:r>
            <w:rPr>
              <w:noProof/>
            </w:rPr>
            <w:t>29</w:t>
          </w:r>
          <w:r>
            <w:rPr>
              <w:noProof/>
            </w:rPr>
            <w:fldChar w:fldCharType="end"/>
          </w:r>
        </w:p>
        <w:p w14:paraId="008D3C78" w14:textId="77777777" w:rsidR="00277DBF" w:rsidRDefault="00277DBF">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_Toc385094347 \h </w:instrText>
          </w:r>
          <w:r>
            <w:rPr>
              <w:noProof/>
            </w:rPr>
          </w:r>
          <w:r>
            <w:rPr>
              <w:noProof/>
            </w:rPr>
            <w:fldChar w:fldCharType="separate"/>
          </w:r>
          <w:r>
            <w:rPr>
              <w:noProof/>
            </w:rPr>
            <w:t>30</w:t>
          </w:r>
          <w:r>
            <w:rPr>
              <w:noProof/>
            </w:rPr>
            <w:fldChar w:fldCharType="end"/>
          </w:r>
        </w:p>
        <w:p w14:paraId="45556890" w14:textId="77777777" w:rsidR="00277DBF" w:rsidRDefault="00277DBF">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_Toc385094348 \h </w:instrText>
          </w:r>
          <w:r>
            <w:rPr>
              <w:noProof/>
            </w:rPr>
          </w:r>
          <w:r>
            <w:rPr>
              <w:noProof/>
            </w:rPr>
            <w:fldChar w:fldCharType="separate"/>
          </w:r>
          <w:r>
            <w:rPr>
              <w:noProof/>
            </w:rPr>
            <w:t>31</w:t>
          </w:r>
          <w:r>
            <w:rPr>
              <w:noProof/>
            </w:rPr>
            <w:fldChar w:fldCharType="end"/>
          </w:r>
        </w:p>
        <w:p w14:paraId="78993327"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_Toc385094349 \h </w:instrText>
          </w:r>
          <w:r>
            <w:rPr>
              <w:noProof/>
            </w:rPr>
          </w:r>
          <w:r>
            <w:rPr>
              <w:noProof/>
            </w:rPr>
            <w:fldChar w:fldCharType="separate"/>
          </w:r>
          <w:r>
            <w:rPr>
              <w:noProof/>
            </w:rPr>
            <w:t>31</w:t>
          </w:r>
          <w:r>
            <w:rPr>
              <w:noProof/>
            </w:rPr>
            <w:fldChar w:fldCharType="end"/>
          </w:r>
        </w:p>
        <w:p w14:paraId="284C587B"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_Toc385094350 \h </w:instrText>
          </w:r>
          <w:r>
            <w:rPr>
              <w:noProof/>
            </w:rPr>
          </w:r>
          <w:r>
            <w:rPr>
              <w:noProof/>
            </w:rPr>
            <w:fldChar w:fldCharType="separate"/>
          </w:r>
          <w:r>
            <w:rPr>
              <w:noProof/>
            </w:rPr>
            <w:t>34</w:t>
          </w:r>
          <w:r>
            <w:rPr>
              <w:noProof/>
            </w:rPr>
            <w:fldChar w:fldCharType="end"/>
          </w:r>
        </w:p>
        <w:p w14:paraId="13EB1D2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_Toc385094351 \h </w:instrText>
          </w:r>
          <w:r>
            <w:rPr>
              <w:noProof/>
            </w:rPr>
          </w:r>
          <w:r>
            <w:rPr>
              <w:noProof/>
            </w:rPr>
            <w:fldChar w:fldCharType="separate"/>
          </w:r>
          <w:r>
            <w:rPr>
              <w:noProof/>
            </w:rPr>
            <w:t>35</w:t>
          </w:r>
          <w:r>
            <w:rPr>
              <w:noProof/>
            </w:rPr>
            <w:fldChar w:fldCharType="end"/>
          </w:r>
        </w:p>
        <w:p w14:paraId="3DCA6365" w14:textId="77777777" w:rsidR="00277DBF" w:rsidRDefault="00277DBF">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_Toc385094352 \h </w:instrText>
          </w:r>
          <w:r>
            <w:rPr>
              <w:noProof/>
            </w:rPr>
          </w:r>
          <w:r>
            <w:rPr>
              <w:noProof/>
            </w:rPr>
            <w:fldChar w:fldCharType="separate"/>
          </w:r>
          <w:r>
            <w:rPr>
              <w:noProof/>
            </w:rPr>
            <w:t>36</w:t>
          </w:r>
          <w:r>
            <w:rPr>
              <w:noProof/>
            </w:rPr>
            <w:fldChar w:fldCharType="end"/>
          </w:r>
        </w:p>
        <w:p w14:paraId="1853E7B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_Toc385094353 \h </w:instrText>
          </w:r>
          <w:r>
            <w:rPr>
              <w:noProof/>
            </w:rPr>
          </w:r>
          <w:r>
            <w:rPr>
              <w:noProof/>
            </w:rPr>
            <w:fldChar w:fldCharType="separate"/>
          </w:r>
          <w:r>
            <w:rPr>
              <w:noProof/>
            </w:rPr>
            <w:t>36</w:t>
          </w:r>
          <w:r>
            <w:rPr>
              <w:noProof/>
            </w:rPr>
            <w:fldChar w:fldCharType="end"/>
          </w:r>
        </w:p>
        <w:p w14:paraId="65EC4E8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_Toc385094354 \h </w:instrText>
          </w:r>
          <w:r>
            <w:rPr>
              <w:noProof/>
            </w:rPr>
          </w:r>
          <w:r>
            <w:rPr>
              <w:noProof/>
            </w:rPr>
            <w:fldChar w:fldCharType="separate"/>
          </w:r>
          <w:r>
            <w:rPr>
              <w:noProof/>
            </w:rPr>
            <w:t>37</w:t>
          </w:r>
          <w:r>
            <w:rPr>
              <w:noProof/>
            </w:rPr>
            <w:fldChar w:fldCharType="end"/>
          </w:r>
        </w:p>
        <w:p w14:paraId="358CCFEE" w14:textId="77777777" w:rsidR="00277DBF" w:rsidRDefault="00277DBF">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_Toc385094355 \h </w:instrText>
          </w:r>
          <w:r>
            <w:rPr>
              <w:noProof/>
            </w:rPr>
          </w:r>
          <w:r>
            <w:rPr>
              <w:noProof/>
            </w:rPr>
            <w:fldChar w:fldCharType="separate"/>
          </w:r>
          <w:r>
            <w:rPr>
              <w:noProof/>
            </w:rPr>
            <w:t>37</w:t>
          </w:r>
          <w:r>
            <w:rPr>
              <w:noProof/>
            </w:rPr>
            <w:fldChar w:fldCharType="end"/>
          </w:r>
        </w:p>
        <w:p w14:paraId="7611BD37" w14:textId="77777777" w:rsidR="00277DBF" w:rsidRDefault="00277DBF">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_Toc385094356 \h </w:instrText>
          </w:r>
          <w:r>
            <w:rPr>
              <w:noProof/>
            </w:rPr>
          </w:r>
          <w:r>
            <w:rPr>
              <w:noProof/>
            </w:rPr>
            <w:fldChar w:fldCharType="separate"/>
          </w:r>
          <w:r>
            <w:rPr>
              <w:noProof/>
            </w:rPr>
            <w:t>38</w:t>
          </w:r>
          <w:r>
            <w:rPr>
              <w:noProof/>
            </w:rPr>
            <w:fldChar w:fldCharType="end"/>
          </w:r>
        </w:p>
        <w:p w14:paraId="2194EC6E"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_Toc385094357 \h </w:instrText>
          </w:r>
          <w:r>
            <w:rPr>
              <w:noProof/>
            </w:rPr>
          </w:r>
          <w:r>
            <w:rPr>
              <w:noProof/>
            </w:rPr>
            <w:fldChar w:fldCharType="separate"/>
          </w:r>
          <w:r>
            <w:rPr>
              <w:noProof/>
            </w:rPr>
            <w:t>39</w:t>
          </w:r>
          <w:r>
            <w:rPr>
              <w:noProof/>
            </w:rPr>
            <w:fldChar w:fldCharType="end"/>
          </w:r>
        </w:p>
        <w:p w14:paraId="693EFEC4" w14:textId="77777777" w:rsidR="00277DBF" w:rsidRDefault="00277DBF">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_Toc385094358 \h </w:instrText>
          </w:r>
          <w:r>
            <w:rPr>
              <w:noProof/>
            </w:rPr>
          </w:r>
          <w:r>
            <w:rPr>
              <w:noProof/>
            </w:rPr>
            <w:fldChar w:fldCharType="separate"/>
          </w:r>
          <w:r>
            <w:rPr>
              <w:noProof/>
            </w:rPr>
            <w:t>39</w:t>
          </w:r>
          <w:r>
            <w:rPr>
              <w:noProof/>
            </w:rPr>
            <w:fldChar w:fldCharType="end"/>
          </w:r>
        </w:p>
        <w:p w14:paraId="30C097FF" w14:textId="77777777" w:rsidR="00277DBF" w:rsidRDefault="00277DBF">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_Toc385094359 \h </w:instrText>
          </w:r>
          <w:r>
            <w:rPr>
              <w:noProof/>
            </w:rPr>
          </w:r>
          <w:r>
            <w:rPr>
              <w:noProof/>
            </w:rPr>
            <w:fldChar w:fldCharType="separate"/>
          </w:r>
          <w:r>
            <w:rPr>
              <w:noProof/>
            </w:rPr>
            <w:t>40</w:t>
          </w:r>
          <w:r>
            <w:rPr>
              <w:noProof/>
            </w:rPr>
            <w:fldChar w:fldCharType="end"/>
          </w:r>
        </w:p>
        <w:p w14:paraId="6793CF9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_Toc385094360 \h </w:instrText>
          </w:r>
          <w:r>
            <w:rPr>
              <w:noProof/>
            </w:rPr>
          </w:r>
          <w:r>
            <w:rPr>
              <w:noProof/>
            </w:rPr>
            <w:fldChar w:fldCharType="separate"/>
          </w:r>
          <w:r>
            <w:rPr>
              <w:noProof/>
            </w:rPr>
            <w:t>44</w:t>
          </w:r>
          <w:r>
            <w:rPr>
              <w:noProof/>
            </w:rPr>
            <w:fldChar w:fldCharType="end"/>
          </w:r>
        </w:p>
        <w:p w14:paraId="2C90291A" w14:textId="77777777" w:rsidR="00277DBF" w:rsidRDefault="00277DBF">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_Toc385094361 \h </w:instrText>
          </w:r>
          <w:r>
            <w:rPr>
              <w:noProof/>
            </w:rPr>
          </w:r>
          <w:r>
            <w:rPr>
              <w:noProof/>
            </w:rPr>
            <w:fldChar w:fldCharType="separate"/>
          </w:r>
          <w:r>
            <w:rPr>
              <w:noProof/>
            </w:rPr>
            <w:t>44</w:t>
          </w:r>
          <w:r>
            <w:rPr>
              <w:noProof/>
            </w:rPr>
            <w:fldChar w:fldCharType="end"/>
          </w:r>
        </w:p>
        <w:p w14:paraId="3185A256" w14:textId="77777777" w:rsidR="00277DBF" w:rsidRDefault="00277DBF">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_Toc385094362 \h </w:instrText>
          </w:r>
          <w:r>
            <w:rPr>
              <w:noProof/>
            </w:rPr>
          </w:r>
          <w:r>
            <w:rPr>
              <w:noProof/>
            </w:rPr>
            <w:fldChar w:fldCharType="separate"/>
          </w:r>
          <w:r>
            <w:rPr>
              <w:noProof/>
            </w:rPr>
            <w:t>44</w:t>
          </w:r>
          <w:r>
            <w:rPr>
              <w:noProof/>
            </w:rPr>
            <w:fldChar w:fldCharType="end"/>
          </w:r>
        </w:p>
        <w:p w14:paraId="6EB1998D"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_Toc385094363 \h </w:instrText>
          </w:r>
          <w:r>
            <w:rPr>
              <w:noProof/>
            </w:rPr>
          </w:r>
          <w:r>
            <w:rPr>
              <w:noProof/>
            </w:rPr>
            <w:fldChar w:fldCharType="separate"/>
          </w:r>
          <w:r>
            <w:rPr>
              <w:noProof/>
            </w:rPr>
            <w:t>48</w:t>
          </w:r>
          <w:r>
            <w:rPr>
              <w:noProof/>
            </w:rPr>
            <w:fldChar w:fldCharType="end"/>
          </w:r>
        </w:p>
        <w:p w14:paraId="2E5CAE09" w14:textId="77777777" w:rsidR="00277DBF" w:rsidRDefault="00277DBF">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_Toc385094364 \h </w:instrText>
          </w:r>
          <w:r>
            <w:rPr>
              <w:noProof/>
            </w:rPr>
          </w:r>
          <w:r>
            <w:rPr>
              <w:noProof/>
            </w:rPr>
            <w:fldChar w:fldCharType="separate"/>
          </w:r>
          <w:r>
            <w:rPr>
              <w:noProof/>
            </w:rPr>
            <w:t>50</w:t>
          </w:r>
          <w:r>
            <w:rPr>
              <w:noProof/>
            </w:rPr>
            <w:fldChar w:fldCharType="end"/>
          </w:r>
        </w:p>
        <w:p w14:paraId="348D53D4"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_Toc385094365 \h </w:instrText>
          </w:r>
          <w:r>
            <w:rPr>
              <w:noProof/>
            </w:rPr>
          </w:r>
          <w:r>
            <w:rPr>
              <w:noProof/>
            </w:rPr>
            <w:fldChar w:fldCharType="separate"/>
          </w:r>
          <w:r>
            <w:rPr>
              <w:noProof/>
            </w:rPr>
            <w:t>50</w:t>
          </w:r>
          <w:r>
            <w:rPr>
              <w:noProof/>
            </w:rPr>
            <w:fldChar w:fldCharType="end"/>
          </w:r>
        </w:p>
        <w:p w14:paraId="2CD5CD93"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_Toc385094366 \h </w:instrText>
          </w:r>
          <w:r>
            <w:rPr>
              <w:noProof/>
            </w:rPr>
          </w:r>
          <w:r>
            <w:rPr>
              <w:noProof/>
            </w:rPr>
            <w:fldChar w:fldCharType="separate"/>
          </w:r>
          <w:r>
            <w:rPr>
              <w:noProof/>
            </w:rPr>
            <w:t>50</w:t>
          </w:r>
          <w:r>
            <w:rPr>
              <w:noProof/>
            </w:rPr>
            <w:fldChar w:fldCharType="end"/>
          </w:r>
        </w:p>
        <w:p w14:paraId="213C46E9" w14:textId="77777777" w:rsidR="00277DBF" w:rsidRDefault="00277DBF">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_Toc385094367 \h </w:instrText>
          </w:r>
          <w:r>
            <w:rPr>
              <w:noProof/>
            </w:rPr>
          </w:r>
          <w:r>
            <w:rPr>
              <w:noProof/>
            </w:rPr>
            <w:fldChar w:fldCharType="separate"/>
          </w:r>
          <w:r>
            <w:rPr>
              <w:noProof/>
            </w:rPr>
            <w:t>50</w:t>
          </w:r>
          <w:r>
            <w:rPr>
              <w:noProof/>
            </w:rPr>
            <w:fldChar w:fldCharType="end"/>
          </w:r>
        </w:p>
        <w:p w14:paraId="20792F90" w14:textId="77777777" w:rsidR="00277DBF" w:rsidRDefault="00277DBF">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_Toc385094368 \h </w:instrText>
          </w:r>
          <w:r>
            <w:rPr>
              <w:noProof/>
            </w:rPr>
          </w:r>
          <w:r>
            <w:rPr>
              <w:noProof/>
            </w:rPr>
            <w:fldChar w:fldCharType="separate"/>
          </w:r>
          <w:r>
            <w:rPr>
              <w:noProof/>
            </w:rPr>
            <w:t>51</w:t>
          </w:r>
          <w:r>
            <w:rPr>
              <w:noProof/>
            </w:rPr>
            <w:fldChar w:fldCharType="end"/>
          </w:r>
        </w:p>
        <w:p w14:paraId="642275C3"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_Toc385094369 \h </w:instrText>
          </w:r>
          <w:r>
            <w:rPr>
              <w:noProof/>
            </w:rPr>
          </w:r>
          <w:r>
            <w:rPr>
              <w:noProof/>
            </w:rPr>
            <w:fldChar w:fldCharType="separate"/>
          </w:r>
          <w:r>
            <w:rPr>
              <w:noProof/>
            </w:rPr>
            <w:t>52</w:t>
          </w:r>
          <w:r>
            <w:rPr>
              <w:noProof/>
            </w:rPr>
            <w:fldChar w:fldCharType="end"/>
          </w:r>
        </w:p>
        <w:p w14:paraId="190C9A80" w14:textId="77777777" w:rsidR="00277DBF" w:rsidRDefault="00277DBF">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_Toc385094370 \h </w:instrText>
          </w:r>
          <w:r>
            <w:rPr>
              <w:noProof/>
            </w:rPr>
          </w:r>
          <w:r>
            <w:rPr>
              <w:noProof/>
            </w:rPr>
            <w:fldChar w:fldCharType="separate"/>
          </w:r>
          <w:r>
            <w:rPr>
              <w:noProof/>
            </w:rPr>
            <w:t>52</w:t>
          </w:r>
          <w:r>
            <w:rPr>
              <w:noProof/>
            </w:rPr>
            <w:fldChar w:fldCharType="end"/>
          </w:r>
        </w:p>
        <w:p w14:paraId="138FE01E" w14:textId="77777777" w:rsidR="00277DBF" w:rsidRDefault="00277DBF">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_Toc385094371 \h </w:instrText>
          </w:r>
          <w:r>
            <w:rPr>
              <w:noProof/>
            </w:rPr>
          </w:r>
          <w:r>
            <w:rPr>
              <w:noProof/>
            </w:rPr>
            <w:fldChar w:fldCharType="separate"/>
          </w:r>
          <w:r>
            <w:rPr>
              <w:noProof/>
            </w:rPr>
            <w:t>52</w:t>
          </w:r>
          <w:r>
            <w:rPr>
              <w:noProof/>
            </w:rPr>
            <w:fldChar w:fldCharType="end"/>
          </w:r>
        </w:p>
        <w:p w14:paraId="11959A8B" w14:textId="77777777" w:rsidR="00277DBF" w:rsidRDefault="00277DBF">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_Toc385094372 \h </w:instrText>
          </w:r>
          <w:r>
            <w:rPr>
              <w:noProof/>
            </w:rPr>
          </w:r>
          <w:r>
            <w:rPr>
              <w:noProof/>
            </w:rPr>
            <w:fldChar w:fldCharType="separate"/>
          </w:r>
          <w:r>
            <w:rPr>
              <w:noProof/>
            </w:rPr>
            <w:t>54</w:t>
          </w:r>
          <w:r>
            <w:rPr>
              <w:noProof/>
            </w:rPr>
            <w:fldChar w:fldCharType="end"/>
          </w:r>
        </w:p>
        <w:p w14:paraId="33569074" w14:textId="77777777" w:rsidR="00277DBF" w:rsidRDefault="00277DBF">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_Toc385094373 \h </w:instrText>
          </w:r>
          <w:r>
            <w:rPr>
              <w:noProof/>
            </w:rPr>
          </w:r>
          <w:r>
            <w:rPr>
              <w:noProof/>
            </w:rPr>
            <w:fldChar w:fldCharType="separate"/>
          </w:r>
          <w:r>
            <w:rPr>
              <w:noProof/>
            </w:rPr>
            <w:t>55</w:t>
          </w:r>
          <w:r>
            <w:rPr>
              <w:noProof/>
            </w:rPr>
            <w:fldChar w:fldCharType="end"/>
          </w:r>
        </w:p>
        <w:p w14:paraId="1AF07055" w14:textId="77777777" w:rsidR="00277DBF" w:rsidRDefault="00277DBF">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_Toc385094374 \h </w:instrText>
          </w:r>
          <w:r>
            <w:rPr>
              <w:noProof/>
            </w:rPr>
          </w:r>
          <w:r>
            <w:rPr>
              <w:noProof/>
            </w:rPr>
            <w:fldChar w:fldCharType="separate"/>
          </w:r>
          <w:r>
            <w:rPr>
              <w:noProof/>
            </w:rPr>
            <w:t>56</w:t>
          </w:r>
          <w:r>
            <w:rPr>
              <w:noProof/>
            </w:rPr>
            <w:fldChar w:fldCharType="end"/>
          </w:r>
        </w:p>
        <w:p w14:paraId="15123D94" w14:textId="77777777" w:rsidR="00277DBF" w:rsidRDefault="00277DBF">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_Toc385094375 \h </w:instrText>
          </w:r>
          <w:r>
            <w:rPr>
              <w:noProof/>
            </w:rPr>
          </w:r>
          <w:r>
            <w:rPr>
              <w:noProof/>
            </w:rPr>
            <w:fldChar w:fldCharType="separate"/>
          </w:r>
          <w:r>
            <w:rPr>
              <w:noProof/>
            </w:rPr>
            <w:t>57</w:t>
          </w:r>
          <w:r>
            <w:rPr>
              <w:noProof/>
            </w:rPr>
            <w:fldChar w:fldCharType="end"/>
          </w:r>
        </w:p>
        <w:p w14:paraId="77D1224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_Toc385094376 \h </w:instrText>
          </w:r>
          <w:r>
            <w:rPr>
              <w:noProof/>
            </w:rPr>
          </w:r>
          <w:r>
            <w:rPr>
              <w:noProof/>
            </w:rPr>
            <w:fldChar w:fldCharType="separate"/>
          </w:r>
          <w:r>
            <w:rPr>
              <w:noProof/>
            </w:rPr>
            <w:t>60</w:t>
          </w:r>
          <w:r>
            <w:rPr>
              <w:noProof/>
            </w:rPr>
            <w:fldChar w:fldCharType="end"/>
          </w:r>
        </w:p>
        <w:p w14:paraId="2D1D74AF"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_Toc385094377 \h </w:instrText>
          </w:r>
          <w:r>
            <w:rPr>
              <w:noProof/>
            </w:rPr>
          </w:r>
          <w:r>
            <w:rPr>
              <w:noProof/>
            </w:rPr>
            <w:fldChar w:fldCharType="separate"/>
          </w:r>
          <w:r>
            <w:rPr>
              <w:noProof/>
            </w:rPr>
            <w:t>61</w:t>
          </w:r>
          <w:r>
            <w:rPr>
              <w:noProof/>
            </w:rPr>
            <w:fldChar w:fldCharType="end"/>
          </w:r>
        </w:p>
        <w:p w14:paraId="5E122488" w14:textId="77777777" w:rsidR="00277DBF" w:rsidRDefault="00277DBF">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_Toc385094378 \h </w:instrText>
          </w:r>
          <w:r>
            <w:rPr>
              <w:noProof/>
            </w:rPr>
          </w:r>
          <w:r>
            <w:rPr>
              <w:noProof/>
            </w:rPr>
            <w:fldChar w:fldCharType="separate"/>
          </w:r>
          <w:r>
            <w:rPr>
              <w:noProof/>
            </w:rPr>
            <w:t>62</w:t>
          </w:r>
          <w:r>
            <w:rPr>
              <w:noProof/>
            </w:rPr>
            <w:fldChar w:fldCharType="end"/>
          </w:r>
        </w:p>
        <w:p w14:paraId="79104FC4"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_Toc385094379 \h </w:instrText>
          </w:r>
          <w:r>
            <w:rPr>
              <w:noProof/>
            </w:rPr>
          </w:r>
          <w:r>
            <w:rPr>
              <w:noProof/>
            </w:rPr>
            <w:fldChar w:fldCharType="separate"/>
          </w:r>
          <w:r>
            <w:rPr>
              <w:noProof/>
            </w:rPr>
            <w:t>62</w:t>
          </w:r>
          <w:r>
            <w:rPr>
              <w:noProof/>
            </w:rPr>
            <w:fldChar w:fldCharType="end"/>
          </w:r>
        </w:p>
        <w:p w14:paraId="01D114A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_Toc385094380 \h </w:instrText>
          </w:r>
          <w:r>
            <w:rPr>
              <w:noProof/>
            </w:rPr>
          </w:r>
          <w:r>
            <w:rPr>
              <w:noProof/>
            </w:rPr>
            <w:fldChar w:fldCharType="separate"/>
          </w:r>
          <w:r>
            <w:rPr>
              <w:noProof/>
            </w:rPr>
            <w:t>63</w:t>
          </w:r>
          <w:r>
            <w:rPr>
              <w:noProof/>
            </w:rPr>
            <w:fldChar w:fldCharType="end"/>
          </w:r>
        </w:p>
        <w:p w14:paraId="4D122DA6" w14:textId="77777777" w:rsidR="00277DBF" w:rsidRDefault="00277DBF">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_Toc385094381 \h </w:instrText>
          </w:r>
          <w:r>
            <w:rPr>
              <w:noProof/>
            </w:rPr>
          </w:r>
          <w:r>
            <w:rPr>
              <w:noProof/>
            </w:rPr>
            <w:fldChar w:fldCharType="separate"/>
          </w:r>
          <w:r>
            <w:rPr>
              <w:noProof/>
            </w:rPr>
            <w:t>63</w:t>
          </w:r>
          <w:r>
            <w:rPr>
              <w:noProof/>
            </w:rPr>
            <w:fldChar w:fldCharType="end"/>
          </w:r>
        </w:p>
        <w:p w14:paraId="4D6E111F" w14:textId="77777777" w:rsidR="00277DBF" w:rsidRDefault="00277DBF">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_Toc385094382 \h </w:instrText>
          </w:r>
          <w:r>
            <w:rPr>
              <w:noProof/>
            </w:rPr>
          </w:r>
          <w:r>
            <w:rPr>
              <w:noProof/>
            </w:rPr>
            <w:fldChar w:fldCharType="separate"/>
          </w:r>
          <w:r>
            <w:rPr>
              <w:noProof/>
            </w:rPr>
            <w:t>64</w:t>
          </w:r>
          <w:r>
            <w:rPr>
              <w:noProof/>
            </w:rPr>
            <w:fldChar w:fldCharType="end"/>
          </w:r>
        </w:p>
        <w:p w14:paraId="1293BE9C" w14:textId="77777777" w:rsidR="00277DBF" w:rsidRDefault="00277DBF">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_Toc385094383 \h </w:instrText>
          </w:r>
          <w:r>
            <w:rPr>
              <w:noProof/>
            </w:rPr>
          </w:r>
          <w:r>
            <w:rPr>
              <w:noProof/>
            </w:rPr>
            <w:fldChar w:fldCharType="separate"/>
          </w:r>
          <w:r>
            <w:rPr>
              <w:noProof/>
            </w:rPr>
            <w:t>65</w:t>
          </w:r>
          <w:r>
            <w:rPr>
              <w:noProof/>
            </w:rPr>
            <w:fldChar w:fldCharType="end"/>
          </w:r>
        </w:p>
        <w:p w14:paraId="4904332C" w14:textId="77777777" w:rsidR="00277DBF" w:rsidRDefault="00277DBF">
          <w:pPr>
            <w:pStyle w:val="TOC1"/>
            <w:tabs>
              <w:tab w:val="left" w:pos="466"/>
              <w:tab w:val="right" w:pos="8268"/>
            </w:tabs>
            <w:rPr>
              <w:rFonts w:eastAsiaTheme="minorEastAsia"/>
              <w:b w:val="0"/>
              <w:noProof/>
              <w:sz w:val="24"/>
              <w:szCs w:val="24"/>
              <w:lang w:eastAsia="ja-JP"/>
            </w:rPr>
          </w:pPr>
          <w:r w:rsidRPr="00706673">
            <w:rPr>
              <w:rFonts w:ascii="Palatino Linotype" w:hAnsi="Palatino Linotype"/>
              <w:noProof/>
            </w:rPr>
            <w:t>A.</w:t>
          </w:r>
          <w:r>
            <w:rPr>
              <w:rFonts w:eastAsiaTheme="minorEastAsia"/>
              <w:b w:val="0"/>
              <w:noProof/>
              <w:sz w:val="24"/>
              <w:szCs w:val="24"/>
              <w:lang w:eastAsia="ja-JP"/>
            </w:rPr>
            <w:tab/>
          </w:r>
          <w:r w:rsidRPr="00706673">
            <w:rPr>
              <w:rFonts w:ascii="Palatino Linotype" w:hAnsi="Palatino Linotype"/>
              <w:noProof/>
            </w:rPr>
            <w:t>Appendix</w:t>
          </w:r>
          <w:r>
            <w:rPr>
              <w:noProof/>
            </w:rPr>
            <w:tab/>
          </w:r>
          <w:r>
            <w:rPr>
              <w:noProof/>
            </w:rPr>
            <w:fldChar w:fldCharType="begin"/>
          </w:r>
          <w:r>
            <w:rPr>
              <w:noProof/>
            </w:rPr>
            <w:instrText xml:space="preserve"> PAGEREF _Toc385094384 \h </w:instrText>
          </w:r>
          <w:r>
            <w:rPr>
              <w:noProof/>
            </w:rPr>
          </w:r>
          <w:r>
            <w:rPr>
              <w:noProof/>
            </w:rPr>
            <w:fldChar w:fldCharType="separate"/>
          </w:r>
          <w:r>
            <w:rPr>
              <w:noProof/>
            </w:rPr>
            <w:t>77</w:t>
          </w:r>
          <w:r>
            <w:rPr>
              <w:noProof/>
            </w:rPr>
            <w:fldChar w:fldCharType="end"/>
          </w:r>
        </w:p>
        <w:p w14:paraId="412C0A48" w14:textId="77777777" w:rsidR="00277DBF" w:rsidRDefault="00277DB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_Toc385094385 \h </w:instrText>
          </w:r>
          <w:r>
            <w:rPr>
              <w:noProof/>
            </w:rPr>
          </w:r>
          <w:r>
            <w:rPr>
              <w:noProof/>
            </w:rPr>
            <w:fldChar w:fldCharType="separate"/>
          </w:r>
          <w:r>
            <w:rPr>
              <w:noProof/>
            </w:rPr>
            <w:t>77</w:t>
          </w:r>
          <w:r>
            <w:rPr>
              <w:noProof/>
            </w:rPr>
            <w:fldChar w:fldCharType="end"/>
          </w:r>
        </w:p>
        <w:p w14:paraId="51934A31" w14:textId="77777777" w:rsidR="00277DBF" w:rsidRDefault="00277DB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_Toc385094386 \h </w:instrText>
          </w:r>
          <w:r>
            <w:rPr>
              <w:noProof/>
            </w:rPr>
          </w:r>
          <w:r>
            <w:rPr>
              <w:noProof/>
            </w:rPr>
            <w:fldChar w:fldCharType="separate"/>
          </w:r>
          <w:r>
            <w:rPr>
              <w:noProof/>
            </w:rPr>
            <w:t>103</w:t>
          </w:r>
          <w:r>
            <w:rPr>
              <w:noProof/>
            </w:rPr>
            <w:fldChar w:fldCharType="end"/>
          </w:r>
        </w:p>
        <w:p w14:paraId="1A921212" w14:textId="77777777" w:rsidR="00277DBF" w:rsidRDefault="00277DBF">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_Toc385094387 \h </w:instrText>
          </w:r>
          <w:r>
            <w:rPr>
              <w:noProof/>
            </w:rPr>
          </w:r>
          <w:r>
            <w:rPr>
              <w:noProof/>
            </w:rPr>
            <w:fldChar w:fldCharType="separate"/>
          </w:r>
          <w:r>
            <w:rPr>
              <w:noProof/>
            </w:rPr>
            <w:t>111</w:t>
          </w:r>
          <w:r>
            <w:rPr>
              <w:noProof/>
            </w:rPr>
            <w:fldChar w:fldCharType="end"/>
          </w:r>
        </w:p>
        <w:p w14:paraId="70CBEEF7" w14:textId="77777777" w:rsidR="00277DBF" w:rsidRDefault="00277DBF">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_Toc385094388 \h </w:instrText>
          </w:r>
          <w:r>
            <w:rPr>
              <w:noProof/>
            </w:rPr>
          </w:r>
          <w:r>
            <w:rPr>
              <w:noProof/>
            </w:rPr>
            <w:fldChar w:fldCharType="separate"/>
          </w:r>
          <w:r>
            <w:rPr>
              <w:noProof/>
            </w:rPr>
            <w:t>112</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5094308"/>
      <w:r w:rsidRPr="00FC6093">
        <w:lastRenderedPageBreak/>
        <w:t>List of Figures</w:t>
      </w:r>
      <w:bookmarkEnd w:id="0"/>
      <w:bookmarkEnd w:id="1"/>
    </w:p>
    <w:p w14:paraId="055F883F" w14:textId="77777777" w:rsidR="00BD532F" w:rsidRPr="00BD532F" w:rsidRDefault="00BD532F" w:rsidP="00BD532F"/>
    <w:p w14:paraId="64A8CA4F" w14:textId="77777777" w:rsidR="00277DB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277DBF">
        <w:rPr>
          <w:noProof/>
        </w:rPr>
        <w:t>Figure 2</w:t>
      </w:r>
      <w:r w:rsidR="00277DBF">
        <w:rPr>
          <w:noProof/>
        </w:rPr>
        <w:noBreakHyphen/>
        <w:t>1: A dendrogram tree demonstrates the microsporidian phylogeny. The tree topology is retrieved from Figure 2</w:t>
      </w:r>
      <w:r w:rsidR="00277DBF">
        <w:rPr>
          <w:noProof/>
        </w:rPr>
        <w:noBreakHyphen/>
        <w:t>3.</w:t>
      </w:r>
      <w:r w:rsidR="00277DBF">
        <w:rPr>
          <w:noProof/>
        </w:rPr>
        <w:tab/>
      </w:r>
      <w:r w:rsidR="00277DBF">
        <w:rPr>
          <w:noProof/>
        </w:rPr>
        <w:fldChar w:fldCharType="begin"/>
      </w:r>
      <w:r w:rsidR="00277DBF">
        <w:rPr>
          <w:noProof/>
        </w:rPr>
        <w:instrText xml:space="preserve"> PAGEREF _Toc385094389 \h </w:instrText>
      </w:r>
      <w:r w:rsidR="00277DBF">
        <w:rPr>
          <w:noProof/>
        </w:rPr>
      </w:r>
      <w:r w:rsidR="00277DBF">
        <w:rPr>
          <w:noProof/>
        </w:rPr>
        <w:fldChar w:fldCharType="separate"/>
      </w:r>
      <w:r w:rsidR="00277DBF">
        <w:rPr>
          <w:noProof/>
        </w:rPr>
        <w:t>10</w:t>
      </w:r>
      <w:r w:rsidR="00277DBF">
        <w:rPr>
          <w:noProof/>
        </w:rPr>
        <w:fldChar w:fldCharType="end"/>
      </w:r>
    </w:p>
    <w:p w14:paraId="3A6623F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_Toc385094390 \h </w:instrText>
      </w:r>
      <w:r>
        <w:rPr>
          <w:noProof/>
        </w:rPr>
      </w:r>
      <w:r>
        <w:rPr>
          <w:noProof/>
        </w:rPr>
        <w:fldChar w:fldCharType="separate"/>
      </w:r>
      <w:r>
        <w:rPr>
          <w:noProof/>
        </w:rPr>
        <w:t>11</w:t>
      </w:r>
      <w:r>
        <w:rPr>
          <w:noProof/>
        </w:rPr>
        <w:fldChar w:fldCharType="end"/>
      </w:r>
    </w:p>
    <w:p w14:paraId="7B7FCBA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3: Maximum likelihood tree over 35 species. The 11 microsporidia taxa are highlighted in red. Other non-microsporidia taxa include 13 Fungi (green), 2 Metazoa and </w:t>
      </w:r>
      <w:r w:rsidRPr="00CB4A18">
        <w:rPr>
          <w:i/>
          <w:noProof/>
        </w:rPr>
        <w:t>M.brevicollis</w:t>
      </w:r>
      <w:r>
        <w:rPr>
          <w:noProof/>
        </w:rPr>
        <w:t xml:space="preserve">, </w:t>
      </w:r>
      <w:r w:rsidRPr="00CB4A18">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_Toc385094391 \h </w:instrText>
      </w:r>
      <w:r>
        <w:rPr>
          <w:noProof/>
        </w:rPr>
      </w:r>
      <w:r>
        <w:rPr>
          <w:noProof/>
        </w:rPr>
        <w:fldChar w:fldCharType="separate"/>
      </w:r>
      <w:r>
        <w:rPr>
          <w:noProof/>
        </w:rPr>
        <w:t>12</w:t>
      </w:r>
      <w:r>
        <w:rPr>
          <w:noProof/>
        </w:rPr>
        <w:fldChar w:fldCharType="end"/>
      </w:r>
    </w:p>
    <w:p w14:paraId="70B55DB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Length distribution of orthologous proteins (orange) and orphan proteins (green) in different microsporidia taxa.</w:t>
      </w:r>
      <w:r>
        <w:rPr>
          <w:noProof/>
        </w:rPr>
        <w:tab/>
      </w:r>
      <w:r>
        <w:rPr>
          <w:noProof/>
        </w:rPr>
        <w:fldChar w:fldCharType="begin"/>
      </w:r>
      <w:r>
        <w:rPr>
          <w:noProof/>
        </w:rPr>
        <w:instrText xml:space="preserve"> PAGEREF _Toc385094392 \h </w:instrText>
      </w:r>
      <w:r>
        <w:rPr>
          <w:noProof/>
        </w:rPr>
      </w:r>
      <w:r>
        <w:rPr>
          <w:noProof/>
        </w:rPr>
        <w:fldChar w:fldCharType="separate"/>
      </w:r>
      <w:r>
        <w:rPr>
          <w:noProof/>
        </w:rPr>
        <w:t>13</w:t>
      </w:r>
      <w:r>
        <w:rPr>
          <w:noProof/>
        </w:rPr>
        <w:fldChar w:fldCharType="end"/>
      </w:r>
    </w:p>
    <w:p w14:paraId="78DA67B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_Toc385094393 \h </w:instrText>
      </w:r>
      <w:r>
        <w:rPr>
          <w:noProof/>
        </w:rPr>
      </w:r>
      <w:r>
        <w:rPr>
          <w:noProof/>
        </w:rPr>
        <w:fldChar w:fldCharType="separate"/>
      </w:r>
      <w:r>
        <w:rPr>
          <w:noProof/>
        </w:rPr>
        <w:t>15</w:t>
      </w:r>
      <w:r>
        <w:rPr>
          <w:noProof/>
        </w:rPr>
        <w:fldChar w:fldCharType="end"/>
      </w:r>
    </w:p>
    <w:p w14:paraId="6DC8BC2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_Toc385094394 \h </w:instrText>
      </w:r>
      <w:r>
        <w:rPr>
          <w:noProof/>
        </w:rPr>
      </w:r>
      <w:r>
        <w:rPr>
          <w:noProof/>
        </w:rPr>
        <w:fldChar w:fldCharType="separate"/>
      </w:r>
      <w:r>
        <w:rPr>
          <w:noProof/>
        </w:rPr>
        <w:t>16</w:t>
      </w:r>
      <w:r>
        <w:rPr>
          <w:noProof/>
        </w:rPr>
        <w:fldChar w:fldCharType="end"/>
      </w:r>
    </w:p>
    <w:p w14:paraId="48E70FB1"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_Toc385094395 \h </w:instrText>
      </w:r>
      <w:r>
        <w:rPr>
          <w:noProof/>
        </w:rPr>
      </w:r>
      <w:r>
        <w:rPr>
          <w:noProof/>
        </w:rPr>
        <w:fldChar w:fldCharType="separate"/>
      </w:r>
      <w:r>
        <w:rPr>
          <w:noProof/>
        </w:rPr>
        <w:t>20</w:t>
      </w:r>
      <w:r>
        <w:rPr>
          <w:noProof/>
        </w:rPr>
        <w:fldChar w:fldCharType="end"/>
      </w:r>
    </w:p>
    <w:p w14:paraId="6351C5F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_Toc385094396 \h </w:instrText>
      </w:r>
      <w:r>
        <w:rPr>
          <w:noProof/>
        </w:rPr>
      </w:r>
      <w:r>
        <w:rPr>
          <w:noProof/>
        </w:rPr>
        <w:fldChar w:fldCharType="separate"/>
      </w:r>
      <w:r>
        <w:rPr>
          <w:noProof/>
        </w:rPr>
        <w:t>22</w:t>
      </w:r>
      <w:r>
        <w:rPr>
          <w:noProof/>
        </w:rPr>
        <w:fldChar w:fldCharType="end"/>
      </w:r>
    </w:p>
    <w:p w14:paraId="5323F4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_Toc385094397 \h </w:instrText>
      </w:r>
      <w:r>
        <w:rPr>
          <w:noProof/>
        </w:rPr>
      </w:r>
      <w:r>
        <w:rPr>
          <w:noProof/>
        </w:rPr>
        <w:fldChar w:fldCharType="separate"/>
      </w:r>
      <w:r>
        <w:rPr>
          <w:noProof/>
        </w:rPr>
        <w:t>22</w:t>
      </w:r>
      <w:r>
        <w:rPr>
          <w:noProof/>
        </w:rPr>
        <w:fldChar w:fldCharType="end"/>
      </w:r>
    </w:p>
    <w:p w14:paraId="25681B62"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_Toc385094398 \h </w:instrText>
      </w:r>
      <w:r>
        <w:rPr>
          <w:noProof/>
        </w:rPr>
      </w:r>
      <w:r>
        <w:rPr>
          <w:noProof/>
        </w:rPr>
        <w:fldChar w:fldCharType="separate"/>
      </w:r>
      <w:r>
        <w:rPr>
          <w:noProof/>
        </w:rPr>
        <w:t>24</w:t>
      </w:r>
      <w:r>
        <w:rPr>
          <w:noProof/>
        </w:rPr>
        <w:fldChar w:fldCharType="end"/>
      </w:r>
    </w:p>
    <w:p w14:paraId="25EF579E"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_Toc385094399 \h </w:instrText>
      </w:r>
      <w:r>
        <w:rPr>
          <w:noProof/>
        </w:rPr>
      </w:r>
      <w:r>
        <w:rPr>
          <w:noProof/>
        </w:rPr>
        <w:fldChar w:fldCharType="separate"/>
      </w:r>
      <w:r>
        <w:rPr>
          <w:noProof/>
        </w:rPr>
        <w:t>25</w:t>
      </w:r>
      <w:r>
        <w:rPr>
          <w:noProof/>
        </w:rPr>
        <w:fldChar w:fldCharType="end"/>
      </w:r>
    </w:p>
    <w:p w14:paraId="6A011A2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_Toc385094400 \h </w:instrText>
      </w:r>
      <w:r>
        <w:rPr>
          <w:noProof/>
        </w:rPr>
      </w:r>
      <w:r>
        <w:rPr>
          <w:noProof/>
        </w:rPr>
        <w:fldChar w:fldCharType="separate"/>
      </w:r>
      <w:r>
        <w:rPr>
          <w:noProof/>
        </w:rPr>
        <w:t>25</w:t>
      </w:r>
      <w:r>
        <w:rPr>
          <w:noProof/>
        </w:rPr>
        <w:fldChar w:fldCharType="end"/>
      </w:r>
    </w:p>
    <w:p w14:paraId="4754DDC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_Toc385094401 \h </w:instrText>
      </w:r>
      <w:r>
        <w:rPr>
          <w:noProof/>
        </w:rPr>
      </w:r>
      <w:r>
        <w:rPr>
          <w:noProof/>
        </w:rPr>
        <w:fldChar w:fldCharType="separate"/>
      </w:r>
      <w:r>
        <w:rPr>
          <w:noProof/>
        </w:rPr>
        <w:t>26</w:t>
      </w:r>
      <w:r>
        <w:rPr>
          <w:noProof/>
        </w:rPr>
        <w:fldChar w:fldCharType="end"/>
      </w:r>
    </w:p>
    <w:p w14:paraId="1DCDCB9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_Toc385094402 \h </w:instrText>
      </w:r>
      <w:r>
        <w:rPr>
          <w:noProof/>
        </w:rPr>
      </w:r>
      <w:r>
        <w:rPr>
          <w:noProof/>
        </w:rPr>
        <w:fldChar w:fldCharType="separate"/>
      </w:r>
      <w:r>
        <w:rPr>
          <w:noProof/>
        </w:rPr>
        <w:t>27</w:t>
      </w:r>
      <w:r>
        <w:rPr>
          <w:noProof/>
        </w:rPr>
        <w:fldChar w:fldCharType="end"/>
      </w:r>
    </w:p>
    <w:p w14:paraId="7B07B8E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_Toc385094403 \h </w:instrText>
      </w:r>
      <w:r>
        <w:rPr>
          <w:noProof/>
        </w:rPr>
      </w:r>
      <w:r>
        <w:rPr>
          <w:noProof/>
        </w:rPr>
        <w:fldChar w:fldCharType="separate"/>
      </w:r>
      <w:r>
        <w:rPr>
          <w:noProof/>
        </w:rPr>
        <w:t>28</w:t>
      </w:r>
      <w:r>
        <w:rPr>
          <w:noProof/>
        </w:rPr>
        <w:fldChar w:fldCharType="end"/>
      </w:r>
    </w:p>
    <w:p w14:paraId="724CF1A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_Toc385094404 \h </w:instrText>
      </w:r>
      <w:r>
        <w:rPr>
          <w:noProof/>
        </w:rPr>
      </w:r>
      <w:r>
        <w:rPr>
          <w:noProof/>
        </w:rPr>
        <w:fldChar w:fldCharType="separate"/>
      </w:r>
      <w:r>
        <w:rPr>
          <w:noProof/>
        </w:rPr>
        <w:t>30</w:t>
      </w:r>
      <w:r>
        <w:rPr>
          <w:noProof/>
        </w:rPr>
        <w:fldChar w:fldCharType="end"/>
      </w:r>
    </w:p>
    <w:p w14:paraId="0CDF39A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_Toc385094405 \h </w:instrText>
      </w:r>
      <w:r>
        <w:rPr>
          <w:noProof/>
        </w:rPr>
      </w:r>
      <w:r>
        <w:rPr>
          <w:noProof/>
        </w:rPr>
        <w:fldChar w:fldCharType="separate"/>
      </w:r>
      <w:r>
        <w:rPr>
          <w:noProof/>
        </w:rPr>
        <w:t>31</w:t>
      </w:r>
      <w:r>
        <w:rPr>
          <w:noProof/>
        </w:rPr>
        <w:fldChar w:fldCharType="end"/>
      </w:r>
    </w:p>
    <w:p w14:paraId="6AB3BF7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_Toc385094406 \h </w:instrText>
      </w:r>
      <w:r>
        <w:rPr>
          <w:noProof/>
        </w:rPr>
      </w:r>
      <w:r>
        <w:rPr>
          <w:noProof/>
        </w:rPr>
        <w:fldChar w:fldCharType="separate"/>
      </w:r>
      <w:r>
        <w:rPr>
          <w:noProof/>
        </w:rPr>
        <w:t>32</w:t>
      </w:r>
      <w:r>
        <w:rPr>
          <w:noProof/>
        </w:rPr>
        <w:fldChar w:fldCharType="end"/>
      </w:r>
    </w:p>
    <w:p w14:paraId="0CC5257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_Toc385094407 \h </w:instrText>
      </w:r>
      <w:r>
        <w:rPr>
          <w:noProof/>
        </w:rPr>
      </w:r>
      <w:r>
        <w:rPr>
          <w:noProof/>
        </w:rPr>
        <w:fldChar w:fldCharType="separate"/>
      </w:r>
      <w:r>
        <w:rPr>
          <w:noProof/>
        </w:rPr>
        <w:t>33</w:t>
      </w:r>
      <w:r>
        <w:rPr>
          <w:noProof/>
        </w:rPr>
        <w:fldChar w:fldCharType="end"/>
      </w:r>
    </w:p>
    <w:p w14:paraId="023B8CB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_Toc385094408 \h </w:instrText>
      </w:r>
      <w:r>
        <w:rPr>
          <w:noProof/>
        </w:rPr>
      </w:r>
      <w:r>
        <w:rPr>
          <w:noProof/>
        </w:rPr>
        <w:fldChar w:fldCharType="separate"/>
      </w:r>
      <w:r>
        <w:rPr>
          <w:noProof/>
        </w:rPr>
        <w:t>34</w:t>
      </w:r>
      <w:r>
        <w:rPr>
          <w:noProof/>
        </w:rPr>
        <w:fldChar w:fldCharType="end"/>
      </w:r>
    </w:p>
    <w:p w14:paraId="419228B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_Toc385094409 \h </w:instrText>
      </w:r>
      <w:r>
        <w:rPr>
          <w:noProof/>
        </w:rPr>
      </w:r>
      <w:r>
        <w:rPr>
          <w:noProof/>
        </w:rPr>
        <w:fldChar w:fldCharType="separate"/>
      </w:r>
      <w:r>
        <w:rPr>
          <w:noProof/>
        </w:rPr>
        <w:t>37</w:t>
      </w:r>
      <w:r>
        <w:rPr>
          <w:noProof/>
        </w:rPr>
        <w:fldChar w:fldCharType="end"/>
      </w:r>
    </w:p>
    <w:p w14:paraId="1F2FCA7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CB4A18">
        <w:rPr>
          <w:noProof/>
          <w:vertAlign w:val="subscript"/>
        </w:rPr>
        <w:t>FAS_KO</w:t>
      </w:r>
      <w:r>
        <w:rPr>
          <w:noProof/>
        </w:rPr>
        <w:t xml:space="preserve"> for 12,748 KO groups</w:t>
      </w:r>
      <w:r>
        <w:rPr>
          <w:noProof/>
        </w:rPr>
        <w:tab/>
      </w:r>
      <w:r>
        <w:rPr>
          <w:noProof/>
        </w:rPr>
        <w:fldChar w:fldCharType="begin"/>
      </w:r>
      <w:r>
        <w:rPr>
          <w:noProof/>
        </w:rPr>
        <w:instrText xml:space="preserve"> PAGEREF _Toc385094410 \h </w:instrText>
      </w:r>
      <w:r>
        <w:rPr>
          <w:noProof/>
        </w:rPr>
      </w:r>
      <w:r>
        <w:rPr>
          <w:noProof/>
        </w:rPr>
        <w:fldChar w:fldCharType="separate"/>
      </w:r>
      <w:r>
        <w:rPr>
          <w:noProof/>
        </w:rPr>
        <w:t>39</w:t>
      </w:r>
      <w:r>
        <w:rPr>
          <w:noProof/>
        </w:rPr>
        <w:fldChar w:fldCharType="end"/>
      </w:r>
    </w:p>
    <w:p w14:paraId="077748F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_Toc385094411 \h </w:instrText>
      </w:r>
      <w:r>
        <w:rPr>
          <w:noProof/>
        </w:rPr>
      </w:r>
      <w:r>
        <w:rPr>
          <w:noProof/>
        </w:rPr>
        <w:fldChar w:fldCharType="separate"/>
      </w:r>
      <w:r>
        <w:rPr>
          <w:noProof/>
        </w:rPr>
        <w:t>40</w:t>
      </w:r>
      <w:r>
        <w:rPr>
          <w:noProof/>
        </w:rPr>
        <w:fldChar w:fldCharType="end"/>
      </w:r>
    </w:p>
    <w:p w14:paraId="063710B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_Toc385094412 \h </w:instrText>
      </w:r>
      <w:r>
        <w:rPr>
          <w:noProof/>
        </w:rPr>
      </w:r>
      <w:r>
        <w:rPr>
          <w:noProof/>
        </w:rPr>
        <w:fldChar w:fldCharType="separate"/>
      </w:r>
      <w:r>
        <w:rPr>
          <w:noProof/>
        </w:rPr>
        <w:t>41</w:t>
      </w:r>
      <w:r>
        <w:rPr>
          <w:noProof/>
        </w:rPr>
        <w:fldChar w:fldCharType="end"/>
      </w:r>
    </w:p>
    <w:p w14:paraId="0989D072"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_Toc385094413 \h </w:instrText>
      </w:r>
      <w:r>
        <w:rPr>
          <w:noProof/>
        </w:rPr>
      </w:r>
      <w:r>
        <w:rPr>
          <w:noProof/>
        </w:rPr>
        <w:fldChar w:fldCharType="separate"/>
      </w:r>
      <w:r>
        <w:rPr>
          <w:noProof/>
        </w:rPr>
        <w:t>42</w:t>
      </w:r>
      <w:r>
        <w:rPr>
          <w:noProof/>
        </w:rPr>
        <w:fldChar w:fldCharType="end"/>
      </w:r>
    </w:p>
    <w:p w14:paraId="070E583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_Toc385094414 \h </w:instrText>
      </w:r>
      <w:r>
        <w:rPr>
          <w:noProof/>
        </w:rPr>
      </w:r>
      <w:r>
        <w:rPr>
          <w:noProof/>
        </w:rPr>
        <w:fldChar w:fldCharType="separate"/>
      </w:r>
      <w:r>
        <w:rPr>
          <w:noProof/>
        </w:rPr>
        <w:t>43</w:t>
      </w:r>
      <w:r>
        <w:rPr>
          <w:noProof/>
        </w:rPr>
        <w:fldChar w:fldCharType="end"/>
      </w:r>
    </w:p>
    <w:p w14:paraId="4C5B15A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_Toc385094415 \h </w:instrText>
      </w:r>
      <w:r>
        <w:rPr>
          <w:noProof/>
        </w:rPr>
      </w:r>
      <w:r>
        <w:rPr>
          <w:noProof/>
        </w:rPr>
        <w:fldChar w:fldCharType="separate"/>
      </w:r>
      <w:r>
        <w:rPr>
          <w:noProof/>
        </w:rPr>
        <w:t>44</w:t>
      </w:r>
      <w:r>
        <w:rPr>
          <w:noProof/>
        </w:rPr>
        <w:fldChar w:fldCharType="end"/>
      </w:r>
    </w:p>
    <w:p w14:paraId="5D5AF2D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_Toc385094416 \h </w:instrText>
      </w:r>
      <w:r>
        <w:rPr>
          <w:noProof/>
        </w:rPr>
      </w:r>
      <w:r>
        <w:rPr>
          <w:noProof/>
        </w:rPr>
        <w:fldChar w:fldCharType="separate"/>
      </w:r>
      <w:r>
        <w:rPr>
          <w:noProof/>
        </w:rPr>
        <w:t>45</w:t>
      </w:r>
      <w:r>
        <w:rPr>
          <w:noProof/>
        </w:rPr>
        <w:fldChar w:fldCharType="end"/>
      </w:r>
    </w:p>
    <w:p w14:paraId="0524463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_Toc385094417 \h </w:instrText>
      </w:r>
      <w:r>
        <w:rPr>
          <w:noProof/>
        </w:rPr>
      </w:r>
      <w:r>
        <w:rPr>
          <w:noProof/>
        </w:rPr>
        <w:fldChar w:fldCharType="separate"/>
      </w:r>
      <w:r>
        <w:rPr>
          <w:noProof/>
        </w:rPr>
        <w:t>45</w:t>
      </w:r>
      <w:r>
        <w:rPr>
          <w:noProof/>
        </w:rPr>
        <w:fldChar w:fldCharType="end"/>
      </w:r>
    </w:p>
    <w:p w14:paraId="5BA70A8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_Toc385094418 \h </w:instrText>
      </w:r>
      <w:r>
        <w:rPr>
          <w:noProof/>
        </w:rPr>
      </w:r>
      <w:r>
        <w:rPr>
          <w:noProof/>
        </w:rPr>
        <w:fldChar w:fldCharType="separate"/>
      </w:r>
      <w:r>
        <w:rPr>
          <w:noProof/>
        </w:rPr>
        <w:t>46</w:t>
      </w:r>
      <w:r>
        <w:rPr>
          <w:noProof/>
        </w:rPr>
        <w:fldChar w:fldCharType="end"/>
      </w:r>
    </w:p>
    <w:p w14:paraId="324B55E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_Toc385094419 \h </w:instrText>
      </w:r>
      <w:r>
        <w:rPr>
          <w:noProof/>
        </w:rPr>
      </w:r>
      <w:r>
        <w:rPr>
          <w:noProof/>
        </w:rPr>
        <w:fldChar w:fldCharType="separate"/>
      </w:r>
      <w:r>
        <w:rPr>
          <w:noProof/>
        </w:rPr>
        <w:t>47</w:t>
      </w:r>
      <w:r>
        <w:rPr>
          <w:noProof/>
        </w:rPr>
        <w:fldChar w:fldCharType="end"/>
      </w:r>
    </w:p>
    <w:p w14:paraId="0F2C352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_Toc385094420 \h </w:instrText>
      </w:r>
      <w:r>
        <w:rPr>
          <w:noProof/>
        </w:rPr>
      </w:r>
      <w:r>
        <w:rPr>
          <w:noProof/>
        </w:rPr>
        <w:fldChar w:fldCharType="separate"/>
      </w:r>
      <w:r>
        <w:rPr>
          <w:noProof/>
        </w:rPr>
        <w:t>47</w:t>
      </w:r>
      <w:r>
        <w:rPr>
          <w:noProof/>
        </w:rPr>
        <w:fldChar w:fldCharType="end"/>
      </w:r>
    </w:p>
    <w:p w14:paraId="2DFEBFC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_Toc385094421 \h </w:instrText>
      </w:r>
      <w:r>
        <w:rPr>
          <w:noProof/>
        </w:rPr>
      </w:r>
      <w:r>
        <w:rPr>
          <w:noProof/>
        </w:rPr>
        <w:fldChar w:fldCharType="separate"/>
      </w:r>
      <w:r>
        <w:rPr>
          <w:noProof/>
        </w:rPr>
        <w:t>48</w:t>
      </w:r>
      <w:r>
        <w:rPr>
          <w:noProof/>
        </w:rPr>
        <w:fldChar w:fldCharType="end"/>
      </w:r>
    </w:p>
    <w:p w14:paraId="2110F7A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_Toc385094422 \h </w:instrText>
      </w:r>
      <w:r>
        <w:rPr>
          <w:noProof/>
        </w:rPr>
      </w:r>
      <w:r>
        <w:rPr>
          <w:noProof/>
        </w:rPr>
        <w:fldChar w:fldCharType="separate"/>
      </w:r>
      <w:r>
        <w:rPr>
          <w:noProof/>
        </w:rPr>
        <w:t>52</w:t>
      </w:r>
      <w:r>
        <w:rPr>
          <w:noProof/>
        </w:rPr>
        <w:fldChar w:fldCharType="end"/>
      </w:r>
    </w:p>
    <w:p w14:paraId="22F8EBB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_Toc385094423 \h </w:instrText>
      </w:r>
      <w:r>
        <w:rPr>
          <w:noProof/>
        </w:rPr>
      </w:r>
      <w:r>
        <w:rPr>
          <w:noProof/>
        </w:rPr>
        <w:fldChar w:fldCharType="separate"/>
      </w:r>
      <w:r>
        <w:rPr>
          <w:noProof/>
        </w:rPr>
        <w:t>53</w:t>
      </w:r>
      <w:r>
        <w:rPr>
          <w:noProof/>
        </w:rPr>
        <w:fldChar w:fldCharType="end"/>
      </w:r>
    </w:p>
    <w:p w14:paraId="42780B4C"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w:t>
      </w:r>
      <w:r>
        <w:rPr>
          <w:noProof/>
        </w:rPr>
        <w:tab/>
      </w:r>
      <w:r>
        <w:rPr>
          <w:noProof/>
        </w:rPr>
        <w:fldChar w:fldCharType="begin"/>
      </w:r>
      <w:r>
        <w:rPr>
          <w:noProof/>
        </w:rPr>
        <w:instrText xml:space="preserve"> PAGEREF _Toc385094424 \h </w:instrText>
      </w:r>
      <w:r>
        <w:rPr>
          <w:noProof/>
        </w:rPr>
      </w:r>
      <w:r>
        <w:rPr>
          <w:noProof/>
        </w:rPr>
        <w:fldChar w:fldCharType="separate"/>
      </w:r>
      <w:r>
        <w:rPr>
          <w:noProof/>
        </w:rPr>
        <w:t>53</w:t>
      </w:r>
      <w:r>
        <w:rPr>
          <w:noProof/>
        </w:rPr>
        <w:fldChar w:fldCharType="end"/>
      </w:r>
    </w:p>
    <w:p w14:paraId="12563C7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CB4A18">
        <w:rPr>
          <w:i/>
          <w:noProof/>
        </w:rPr>
        <w:t>E.cuniculi</w:t>
      </w:r>
      <w:r>
        <w:rPr>
          <w:noProof/>
        </w:rPr>
        <w:t xml:space="preserve">, </w:t>
      </w:r>
      <w:r w:rsidRPr="00CB4A18">
        <w:rPr>
          <w:i/>
          <w:noProof/>
        </w:rPr>
        <w:t>E.hellem</w:t>
      </w:r>
      <w:r>
        <w:rPr>
          <w:noProof/>
        </w:rPr>
        <w:t xml:space="preserve">, </w:t>
      </w:r>
      <w:r w:rsidRPr="00CB4A18">
        <w:rPr>
          <w:i/>
          <w:noProof/>
        </w:rPr>
        <w:t>E.intestinali</w:t>
      </w:r>
      <w:r>
        <w:rPr>
          <w:noProof/>
        </w:rPr>
        <w:t xml:space="preserve"> and </w:t>
      </w:r>
      <w:r w:rsidRPr="00CB4A18">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_Toc385094425 \h </w:instrText>
      </w:r>
      <w:r>
        <w:rPr>
          <w:noProof/>
        </w:rPr>
      </w:r>
      <w:r>
        <w:rPr>
          <w:noProof/>
        </w:rPr>
        <w:fldChar w:fldCharType="separate"/>
      </w:r>
      <w:r>
        <w:rPr>
          <w:noProof/>
        </w:rPr>
        <w:t>54</w:t>
      </w:r>
      <w:r>
        <w:rPr>
          <w:noProof/>
        </w:rPr>
        <w:fldChar w:fldCharType="end"/>
      </w:r>
    </w:p>
    <w:p w14:paraId="1159D97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_Toc385094426 \h </w:instrText>
      </w:r>
      <w:r>
        <w:rPr>
          <w:noProof/>
        </w:rPr>
      </w:r>
      <w:r>
        <w:rPr>
          <w:noProof/>
        </w:rPr>
        <w:fldChar w:fldCharType="separate"/>
      </w:r>
      <w:r>
        <w:rPr>
          <w:noProof/>
        </w:rPr>
        <w:t>55</w:t>
      </w:r>
      <w:r>
        <w:rPr>
          <w:noProof/>
        </w:rPr>
        <w:fldChar w:fldCharType="end"/>
      </w:r>
    </w:p>
    <w:p w14:paraId="3EF7EA2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_Toc385094427 \h </w:instrText>
      </w:r>
      <w:r>
        <w:rPr>
          <w:noProof/>
        </w:rPr>
      </w:r>
      <w:r>
        <w:rPr>
          <w:noProof/>
        </w:rPr>
        <w:fldChar w:fldCharType="separate"/>
      </w:r>
      <w:r>
        <w:rPr>
          <w:noProof/>
        </w:rPr>
        <w:t>57</w:t>
      </w:r>
      <w:r>
        <w:rPr>
          <w:noProof/>
        </w:rPr>
        <w:fldChar w:fldCharType="end"/>
      </w:r>
    </w:p>
    <w:p w14:paraId="47DF41D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CB4A18">
        <w:rPr>
          <w:i/>
          <w:noProof/>
        </w:rPr>
        <w:t>E.hellem</w:t>
      </w:r>
      <w:r>
        <w:rPr>
          <w:noProof/>
        </w:rPr>
        <w:t xml:space="preserve"> and </w:t>
      </w:r>
      <w:r w:rsidRPr="00CB4A18">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_Toc385094428 \h </w:instrText>
      </w:r>
      <w:r>
        <w:rPr>
          <w:noProof/>
        </w:rPr>
      </w:r>
      <w:r>
        <w:rPr>
          <w:noProof/>
        </w:rPr>
        <w:fldChar w:fldCharType="separate"/>
      </w:r>
      <w:r>
        <w:rPr>
          <w:noProof/>
        </w:rPr>
        <w:t>58</w:t>
      </w:r>
      <w:r>
        <w:rPr>
          <w:noProof/>
        </w:rPr>
        <w:fldChar w:fldCharType="end"/>
      </w:r>
    </w:p>
    <w:p w14:paraId="5AEDED9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_Toc385094429 \h </w:instrText>
      </w:r>
      <w:r>
        <w:rPr>
          <w:noProof/>
        </w:rPr>
      </w:r>
      <w:r>
        <w:rPr>
          <w:noProof/>
        </w:rPr>
        <w:fldChar w:fldCharType="separate"/>
      </w:r>
      <w:r>
        <w:rPr>
          <w:noProof/>
        </w:rPr>
        <w:t>59</w:t>
      </w:r>
      <w:r>
        <w:rPr>
          <w:noProof/>
        </w:rPr>
        <w:fldChar w:fldCharType="end"/>
      </w:r>
    </w:p>
    <w:p w14:paraId="74C05F7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CB4A18">
        <w:rPr>
          <w:i/>
          <w:noProof/>
        </w:rPr>
        <w:t>E.hellem</w:t>
      </w:r>
      <w:r>
        <w:rPr>
          <w:noProof/>
        </w:rPr>
        <w:t xml:space="preserve"> protein (enche_5516_1:EHEL_100430) and its ortholog (chltr_5669_1:1220) of the bacteria </w:t>
      </w:r>
      <w:r w:rsidRPr="00CB4A18">
        <w:rPr>
          <w:i/>
          <w:noProof/>
        </w:rPr>
        <w:t>Chlamydia trachomatis</w:t>
      </w:r>
      <w:r>
        <w:rPr>
          <w:noProof/>
        </w:rPr>
        <w:t>.</w:t>
      </w:r>
      <w:r>
        <w:rPr>
          <w:noProof/>
        </w:rPr>
        <w:tab/>
      </w:r>
      <w:r>
        <w:rPr>
          <w:noProof/>
        </w:rPr>
        <w:fldChar w:fldCharType="begin"/>
      </w:r>
      <w:r>
        <w:rPr>
          <w:noProof/>
        </w:rPr>
        <w:instrText xml:space="preserve"> PAGEREF _Toc385094430 \h </w:instrText>
      </w:r>
      <w:r>
        <w:rPr>
          <w:noProof/>
        </w:rPr>
      </w:r>
      <w:r>
        <w:rPr>
          <w:noProof/>
        </w:rPr>
        <w:fldChar w:fldCharType="separate"/>
      </w:r>
      <w:r>
        <w:rPr>
          <w:noProof/>
        </w:rPr>
        <w:t>59</w:t>
      </w:r>
      <w:r>
        <w:rPr>
          <w:noProof/>
        </w:rPr>
        <w:fldChar w:fldCharType="end"/>
      </w:r>
    </w:p>
    <w:p w14:paraId="131B5F7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_Toc385094431 \h </w:instrText>
      </w:r>
      <w:r>
        <w:rPr>
          <w:noProof/>
        </w:rPr>
      </w:r>
      <w:r>
        <w:rPr>
          <w:noProof/>
        </w:rPr>
        <w:fldChar w:fldCharType="separate"/>
      </w:r>
      <w:r>
        <w:rPr>
          <w:noProof/>
        </w:rPr>
        <w:t>103</w:t>
      </w:r>
      <w:r>
        <w:rPr>
          <w:noProof/>
        </w:rPr>
        <w:fldChar w:fldCharType="end"/>
      </w:r>
    </w:p>
    <w:p w14:paraId="1C2A9FE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_Toc385094432 \h </w:instrText>
      </w:r>
      <w:r>
        <w:rPr>
          <w:noProof/>
        </w:rPr>
      </w:r>
      <w:r>
        <w:rPr>
          <w:noProof/>
        </w:rPr>
        <w:fldChar w:fldCharType="separate"/>
      </w:r>
      <w:r>
        <w:rPr>
          <w:noProof/>
        </w:rPr>
        <w:t>103</w:t>
      </w:r>
      <w:r>
        <w:rPr>
          <w:noProof/>
        </w:rPr>
        <w:fldChar w:fldCharType="end"/>
      </w:r>
    </w:p>
    <w:p w14:paraId="2A45B09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_Toc385094433 \h </w:instrText>
      </w:r>
      <w:r>
        <w:rPr>
          <w:noProof/>
        </w:rPr>
      </w:r>
      <w:r>
        <w:rPr>
          <w:noProof/>
        </w:rPr>
        <w:fldChar w:fldCharType="separate"/>
      </w:r>
      <w:r>
        <w:rPr>
          <w:noProof/>
        </w:rPr>
        <w:t>104</w:t>
      </w:r>
      <w:r>
        <w:rPr>
          <w:noProof/>
        </w:rPr>
        <w:fldChar w:fldCharType="end"/>
      </w:r>
    </w:p>
    <w:p w14:paraId="4E958AB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_Toc385094434 \h </w:instrText>
      </w:r>
      <w:r>
        <w:rPr>
          <w:noProof/>
        </w:rPr>
      </w:r>
      <w:r>
        <w:rPr>
          <w:noProof/>
        </w:rPr>
        <w:fldChar w:fldCharType="separate"/>
      </w:r>
      <w:r>
        <w:rPr>
          <w:noProof/>
        </w:rPr>
        <w:t>104</w:t>
      </w:r>
      <w:r>
        <w:rPr>
          <w:noProof/>
        </w:rPr>
        <w:fldChar w:fldCharType="end"/>
      </w:r>
    </w:p>
    <w:p w14:paraId="59F78F3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_Toc385094435 \h </w:instrText>
      </w:r>
      <w:r>
        <w:rPr>
          <w:noProof/>
        </w:rPr>
      </w:r>
      <w:r>
        <w:rPr>
          <w:noProof/>
        </w:rPr>
        <w:fldChar w:fldCharType="separate"/>
      </w:r>
      <w:r>
        <w:rPr>
          <w:noProof/>
        </w:rPr>
        <w:t>105</w:t>
      </w:r>
      <w:r>
        <w:rPr>
          <w:noProof/>
        </w:rPr>
        <w:fldChar w:fldCharType="end"/>
      </w:r>
    </w:p>
    <w:p w14:paraId="093DC05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_Toc385094436 \h </w:instrText>
      </w:r>
      <w:r>
        <w:rPr>
          <w:noProof/>
        </w:rPr>
      </w:r>
      <w:r>
        <w:rPr>
          <w:noProof/>
        </w:rPr>
        <w:fldChar w:fldCharType="separate"/>
      </w:r>
      <w:r>
        <w:rPr>
          <w:noProof/>
        </w:rPr>
        <w:t>105</w:t>
      </w:r>
      <w:r>
        <w:rPr>
          <w:noProof/>
        </w:rPr>
        <w:fldChar w:fldCharType="end"/>
      </w:r>
    </w:p>
    <w:p w14:paraId="2108AC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_Toc385094437 \h </w:instrText>
      </w:r>
      <w:r>
        <w:rPr>
          <w:noProof/>
        </w:rPr>
      </w:r>
      <w:r>
        <w:rPr>
          <w:noProof/>
        </w:rPr>
        <w:fldChar w:fldCharType="separate"/>
      </w:r>
      <w:r>
        <w:rPr>
          <w:noProof/>
        </w:rPr>
        <w:t>106</w:t>
      </w:r>
      <w:r>
        <w:rPr>
          <w:noProof/>
        </w:rPr>
        <w:fldChar w:fldCharType="end"/>
      </w:r>
    </w:p>
    <w:p w14:paraId="64CEEE7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CB4A18">
        <w:rPr>
          <w:i/>
          <w:noProof/>
        </w:rPr>
        <w:t>E.cuniculi</w:t>
      </w:r>
      <w:r>
        <w:rPr>
          <w:noProof/>
        </w:rPr>
        <w:t xml:space="preserve">, purple for </w:t>
      </w:r>
      <w:r w:rsidRPr="00CB4A18">
        <w:rPr>
          <w:i/>
          <w:noProof/>
        </w:rPr>
        <w:t>E.hellem</w:t>
      </w:r>
      <w:r>
        <w:rPr>
          <w:noProof/>
        </w:rPr>
        <w:t xml:space="preserve">, pink for </w:t>
      </w:r>
      <w:r w:rsidRPr="00CB4A18">
        <w:rPr>
          <w:i/>
          <w:noProof/>
        </w:rPr>
        <w:t>E.intestinalis</w:t>
      </w:r>
      <w:r>
        <w:rPr>
          <w:noProof/>
        </w:rPr>
        <w:t xml:space="preserve">, light green for </w:t>
      </w:r>
      <w:r w:rsidRPr="00CB4A18">
        <w:rPr>
          <w:i/>
          <w:noProof/>
        </w:rPr>
        <w:t>N.ceranae</w:t>
      </w:r>
      <w:r>
        <w:rPr>
          <w:noProof/>
        </w:rPr>
        <w:t xml:space="preserve"> and yellow for </w:t>
      </w:r>
      <w:r w:rsidRPr="00CB4A18">
        <w:rPr>
          <w:i/>
          <w:noProof/>
        </w:rPr>
        <w:t>S.cerevisiae</w:t>
      </w:r>
      <w:r>
        <w:rPr>
          <w:noProof/>
        </w:rPr>
        <w:t>.</w:t>
      </w:r>
      <w:r>
        <w:rPr>
          <w:noProof/>
        </w:rPr>
        <w:tab/>
      </w:r>
      <w:r>
        <w:rPr>
          <w:noProof/>
        </w:rPr>
        <w:fldChar w:fldCharType="begin"/>
      </w:r>
      <w:r>
        <w:rPr>
          <w:noProof/>
        </w:rPr>
        <w:instrText xml:space="preserve"> PAGEREF _Toc385094438 \h </w:instrText>
      </w:r>
      <w:r>
        <w:rPr>
          <w:noProof/>
        </w:rPr>
      </w:r>
      <w:r>
        <w:rPr>
          <w:noProof/>
        </w:rPr>
        <w:fldChar w:fldCharType="separate"/>
      </w:r>
      <w:r>
        <w:rPr>
          <w:noProof/>
        </w:rPr>
        <w:t>107</w:t>
      </w:r>
      <w:r>
        <w:rPr>
          <w:noProof/>
        </w:rPr>
        <w:fldChar w:fldCharType="end"/>
      </w:r>
    </w:p>
    <w:p w14:paraId="719E182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_Toc385094439 \h </w:instrText>
      </w:r>
      <w:r>
        <w:rPr>
          <w:noProof/>
        </w:rPr>
      </w:r>
      <w:r>
        <w:rPr>
          <w:noProof/>
        </w:rPr>
        <w:fldChar w:fldCharType="separate"/>
      </w:r>
      <w:r>
        <w:rPr>
          <w:noProof/>
        </w:rPr>
        <w:t>107</w:t>
      </w:r>
      <w:r>
        <w:rPr>
          <w:noProof/>
        </w:rPr>
        <w:fldChar w:fldCharType="end"/>
      </w:r>
    </w:p>
    <w:p w14:paraId="5911655C"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_Toc385094440 \h </w:instrText>
      </w:r>
      <w:r>
        <w:rPr>
          <w:noProof/>
        </w:rPr>
      </w:r>
      <w:r>
        <w:rPr>
          <w:noProof/>
        </w:rPr>
        <w:fldChar w:fldCharType="separate"/>
      </w:r>
      <w:r>
        <w:rPr>
          <w:noProof/>
        </w:rPr>
        <w:t>108</w:t>
      </w:r>
      <w:r>
        <w:rPr>
          <w:noProof/>
        </w:rPr>
        <w:fldChar w:fldCharType="end"/>
      </w:r>
    </w:p>
    <w:p w14:paraId="0B6A687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_Toc385094441 \h </w:instrText>
      </w:r>
      <w:r>
        <w:rPr>
          <w:noProof/>
        </w:rPr>
      </w:r>
      <w:r>
        <w:rPr>
          <w:noProof/>
        </w:rPr>
        <w:fldChar w:fldCharType="separate"/>
      </w:r>
      <w:r>
        <w:rPr>
          <w:noProof/>
        </w:rPr>
        <w:t>108</w:t>
      </w:r>
      <w:r>
        <w:rPr>
          <w:noProof/>
        </w:rPr>
        <w:fldChar w:fldCharType="end"/>
      </w:r>
    </w:p>
    <w:p w14:paraId="0C377D1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_Toc385094442 \h </w:instrText>
      </w:r>
      <w:r>
        <w:rPr>
          <w:noProof/>
        </w:rPr>
      </w:r>
      <w:r>
        <w:rPr>
          <w:noProof/>
        </w:rPr>
        <w:fldChar w:fldCharType="separate"/>
      </w:r>
      <w:r>
        <w:rPr>
          <w:noProof/>
        </w:rPr>
        <w:t>109</w:t>
      </w:r>
      <w:r>
        <w:rPr>
          <w:noProof/>
        </w:rPr>
        <w:fldChar w:fldCharType="end"/>
      </w:r>
    </w:p>
    <w:p w14:paraId="47C6DAF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_Toc385094443 \h </w:instrText>
      </w:r>
      <w:r>
        <w:rPr>
          <w:noProof/>
        </w:rPr>
      </w:r>
      <w:r>
        <w:rPr>
          <w:noProof/>
        </w:rPr>
        <w:fldChar w:fldCharType="separate"/>
      </w:r>
      <w:r>
        <w:rPr>
          <w:noProof/>
        </w:rPr>
        <w:t>110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5094309"/>
      <w:r w:rsidRPr="00FC6093">
        <w:lastRenderedPageBreak/>
        <w:t>List of Tables</w:t>
      </w:r>
      <w:bookmarkEnd w:id="2"/>
      <w:bookmarkEnd w:id="3"/>
    </w:p>
    <w:p w14:paraId="3CFA967A" w14:textId="77777777" w:rsidR="00BD532F" w:rsidRPr="00BD532F" w:rsidRDefault="00BD532F" w:rsidP="00BD532F"/>
    <w:p w14:paraId="5AD70B60" w14:textId="77777777" w:rsidR="00277DB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277DBF">
        <w:rPr>
          <w:noProof/>
        </w:rPr>
        <w:t>Table 4</w:t>
      </w:r>
      <w:r w:rsidR="00277DBF">
        <w:rPr>
          <w:noProof/>
        </w:rPr>
        <w:noBreakHyphen/>
        <w:t>1: KO annotation for 42 microsporidia specific proteins using BlastKOALA</w:t>
      </w:r>
      <w:r w:rsidR="00277DBF">
        <w:rPr>
          <w:noProof/>
        </w:rPr>
        <w:tab/>
      </w:r>
      <w:r w:rsidR="00277DBF">
        <w:rPr>
          <w:noProof/>
        </w:rPr>
        <w:fldChar w:fldCharType="begin"/>
      </w:r>
      <w:r w:rsidR="00277DBF">
        <w:rPr>
          <w:noProof/>
        </w:rPr>
        <w:instrText xml:space="preserve"> PAGEREF _Toc385094444 \h </w:instrText>
      </w:r>
      <w:r w:rsidR="00277DBF">
        <w:rPr>
          <w:noProof/>
        </w:rPr>
      </w:r>
      <w:r w:rsidR="00277DBF">
        <w:rPr>
          <w:noProof/>
        </w:rPr>
        <w:fldChar w:fldCharType="separate"/>
      </w:r>
      <w:r w:rsidR="00277DBF">
        <w:rPr>
          <w:noProof/>
        </w:rPr>
        <w:t>33</w:t>
      </w:r>
      <w:r w:rsidR="00277DBF">
        <w:rPr>
          <w:noProof/>
        </w:rPr>
        <w:fldChar w:fldCharType="end"/>
      </w:r>
    </w:p>
    <w:p w14:paraId="06DC4E9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_Toc385094445 \h </w:instrText>
      </w:r>
      <w:r>
        <w:rPr>
          <w:noProof/>
        </w:rPr>
      </w:r>
      <w:r>
        <w:rPr>
          <w:noProof/>
        </w:rPr>
        <w:fldChar w:fldCharType="separate"/>
      </w:r>
      <w:r>
        <w:rPr>
          <w:noProof/>
        </w:rPr>
        <w:t>34</w:t>
      </w:r>
      <w:r>
        <w:rPr>
          <w:noProof/>
        </w:rPr>
        <w:fldChar w:fldCharType="end"/>
      </w:r>
    </w:p>
    <w:p w14:paraId="4CC00C9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_Toc385094446 \h </w:instrText>
      </w:r>
      <w:r>
        <w:rPr>
          <w:noProof/>
        </w:rPr>
      </w:r>
      <w:r>
        <w:rPr>
          <w:noProof/>
        </w:rPr>
        <w:fldChar w:fldCharType="separate"/>
      </w:r>
      <w:r>
        <w:rPr>
          <w:noProof/>
        </w:rPr>
        <w:t>41</w:t>
      </w:r>
      <w:r>
        <w:rPr>
          <w:noProof/>
        </w:rPr>
        <w:fldChar w:fldCharType="end"/>
      </w:r>
    </w:p>
    <w:p w14:paraId="7EAEC70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_Toc385094447 \h </w:instrText>
      </w:r>
      <w:r>
        <w:rPr>
          <w:noProof/>
        </w:rPr>
      </w:r>
      <w:r>
        <w:rPr>
          <w:noProof/>
        </w:rPr>
        <w:fldChar w:fldCharType="separate"/>
      </w:r>
      <w:r>
        <w:rPr>
          <w:noProof/>
        </w:rPr>
        <w:t>43</w:t>
      </w:r>
      <w:r>
        <w:rPr>
          <w:noProof/>
        </w:rPr>
        <w:fldChar w:fldCharType="end"/>
      </w:r>
    </w:p>
    <w:p w14:paraId="1215514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_Toc385094448 \h </w:instrText>
      </w:r>
      <w:r>
        <w:rPr>
          <w:noProof/>
        </w:rPr>
      </w:r>
      <w:r>
        <w:rPr>
          <w:noProof/>
        </w:rPr>
        <w:fldChar w:fldCharType="separate"/>
      </w:r>
      <w:r>
        <w:rPr>
          <w:noProof/>
        </w:rPr>
        <w:t>56</w:t>
      </w:r>
      <w:r>
        <w:rPr>
          <w:noProof/>
        </w:rPr>
        <w:fldChar w:fldCharType="end"/>
      </w:r>
    </w:p>
    <w:p w14:paraId="56DBB11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_Toc385094449 \h </w:instrText>
      </w:r>
      <w:r>
        <w:rPr>
          <w:noProof/>
        </w:rPr>
      </w:r>
      <w:r>
        <w:rPr>
          <w:noProof/>
        </w:rPr>
        <w:fldChar w:fldCharType="separate"/>
      </w:r>
      <w:r>
        <w:rPr>
          <w:noProof/>
        </w:rPr>
        <w:t>77</w:t>
      </w:r>
      <w:r>
        <w:rPr>
          <w:noProof/>
        </w:rPr>
        <w:fldChar w:fldCharType="end"/>
      </w:r>
    </w:p>
    <w:p w14:paraId="45257DD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_Toc385094450 \h </w:instrText>
      </w:r>
      <w:r>
        <w:rPr>
          <w:noProof/>
        </w:rPr>
      </w:r>
      <w:r>
        <w:rPr>
          <w:noProof/>
        </w:rPr>
        <w:fldChar w:fldCharType="separate"/>
      </w:r>
      <w:r>
        <w:rPr>
          <w:noProof/>
        </w:rPr>
        <w:t>77</w:t>
      </w:r>
      <w:r>
        <w:rPr>
          <w:noProof/>
        </w:rPr>
        <w:fldChar w:fldCharType="end"/>
      </w:r>
    </w:p>
    <w:p w14:paraId="4A59B40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_Toc385094451 \h </w:instrText>
      </w:r>
      <w:r>
        <w:rPr>
          <w:noProof/>
        </w:rPr>
      </w:r>
      <w:r>
        <w:rPr>
          <w:noProof/>
        </w:rPr>
        <w:fldChar w:fldCharType="separate"/>
      </w:r>
      <w:r>
        <w:rPr>
          <w:noProof/>
        </w:rPr>
        <w:t>78</w:t>
      </w:r>
      <w:r>
        <w:rPr>
          <w:noProof/>
        </w:rPr>
        <w:fldChar w:fldCharType="end"/>
      </w:r>
    </w:p>
    <w:p w14:paraId="6E5CC50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_Toc385094452 \h </w:instrText>
      </w:r>
      <w:r>
        <w:rPr>
          <w:noProof/>
        </w:rPr>
      </w:r>
      <w:r>
        <w:rPr>
          <w:noProof/>
        </w:rPr>
        <w:fldChar w:fldCharType="separate"/>
      </w:r>
      <w:r>
        <w:rPr>
          <w:noProof/>
        </w:rPr>
        <w:t>98</w:t>
      </w:r>
      <w:r>
        <w:rPr>
          <w:noProof/>
        </w:rPr>
        <w:fldChar w:fldCharType="end"/>
      </w:r>
    </w:p>
    <w:p w14:paraId="77FFEF9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_Toc385094453 \h </w:instrText>
      </w:r>
      <w:r>
        <w:rPr>
          <w:noProof/>
        </w:rPr>
      </w:r>
      <w:r>
        <w:rPr>
          <w:noProof/>
        </w:rPr>
        <w:fldChar w:fldCharType="separate"/>
      </w:r>
      <w:r>
        <w:rPr>
          <w:noProof/>
        </w:rPr>
        <w:t>100</w:t>
      </w:r>
      <w:r>
        <w:rPr>
          <w:noProof/>
        </w:rPr>
        <w:fldChar w:fldCharType="end"/>
      </w:r>
    </w:p>
    <w:p w14:paraId="30966CE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_Toc385094454 \h </w:instrText>
      </w:r>
      <w:r>
        <w:rPr>
          <w:noProof/>
        </w:rPr>
      </w:r>
      <w:r>
        <w:rPr>
          <w:noProof/>
        </w:rPr>
        <w:fldChar w:fldCharType="separate"/>
      </w:r>
      <w:r>
        <w:rPr>
          <w:noProof/>
        </w:rPr>
        <w:t>100</w:t>
      </w:r>
      <w:r>
        <w:rPr>
          <w:noProof/>
        </w:rPr>
        <w:fldChar w:fldCharType="end"/>
      </w:r>
    </w:p>
    <w:p w14:paraId="15DCFB6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_Toc385094455 \h </w:instrText>
      </w:r>
      <w:r>
        <w:rPr>
          <w:noProof/>
        </w:rPr>
      </w:r>
      <w:r>
        <w:rPr>
          <w:noProof/>
        </w:rPr>
        <w:fldChar w:fldCharType="separate"/>
      </w:r>
      <w:r>
        <w:rPr>
          <w:noProof/>
        </w:rPr>
        <w:t>102</w:t>
      </w:r>
      <w:r>
        <w:rPr>
          <w:noProof/>
        </w:rPr>
        <w:fldChar w:fldCharType="end"/>
      </w:r>
    </w:p>
    <w:p w14:paraId="59A4EF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_Toc385094456 \h </w:instrText>
      </w:r>
      <w:r>
        <w:rPr>
          <w:noProof/>
        </w:rPr>
      </w:r>
      <w:r>
        <w:rPr>
          <w:noProof/>
        </w:rPr>
        <w:fldChar w:fldCharType="separate"/>
      </w:r>
      <w:r>
        <w:rPr>
          <w:noProof/>
        </w:rPr>
        <w:t>102</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5094310"/>
      <w:r w:rsidRPr="002F3773">
        <w:lastRenderedPageBreak/>
        <w:t>Introduction</w:t>
      </w:r>
      <w:bookmarkEnd w:id="4"/>
      <w:bookmarkEnd w:id="5"/>
    </w:p>
    <w:p w14:paraId="32706BA7" w14:textId="77777777" w:rsidR="006C1509" w:rsidRPr="006C1509" w:rsidRDefault="006C1509" w:rsidP="00324278">
      <w:pPr>
        <w:jc w:val="both"/>
      </w:pPr>
    </w:p>
    <w:p w14:paraId="3B3EF897" w14:textId="2E3D7A01" w:rsidR="003C5AFC" w:rsidRPr="002F3773" w:rsidRDefault="000033A9" w:rsidP="00324278">
      <w:pPr>
        <w:pStyle w:val="Heading2"/>
        <w:jc w:val="both"/>
      </w:pPr>
      <w:bookmarkStart w:id="6" w:name="_Toc384627475"/>
      <w:bookmarkStart w:id="7" w:name="_Toc385094311"/>
      <w:r>
        <w:t>M</w:t>
      </w:r>
      <w:r w:rsidR="003C5AFC" w:rsidRPr="002F3773">
        <w:t xml:space="preserve">icrosporidia </w:t>
      </w:r>
      <w:del w:id="8" w:author="V" w:date="2018-04-09T15:12:00Z">
        <w:r w:rsidR="003C5AFC" w:rsidRPr="002F3773" w:rsidDel="003160A6">
          <w:delText>and their</w:delText>
        </w:r>
      </w:del>
      <w:ins w:id="9" w:author="V" w:date="2018-04-09T15:12:00Z">
        <w:r w:rsidR="003160A6">
          <w:t xml:space="preserve">- the </w:t>
        </w:r>
      </w:ins>
      <w:ins w:id="10" w:author="V" w:date="2018-04-09T15:11:00Z">
        <w:r w:rsidR="001A0F21">
          <w:rPr>
            <w:szCs w:val="24"/>
          </w:rPr>
          <w:t>emergent pathogens</w:t>
        </w:r>
      </w:ins>
      <w:del w:id="11" w:author="V" w:date="2018-04-09T15:12:00Z">
        <w:r w:rsidR="003C5AFC" w:rsidRPr="002F3773" w:rsidDel="001A0F21">
          <w:delText xml:space="preserve"> </w:delText>
        </w:r>
        <w:r w:rsidR="006B1416" w:rsidRPr="002F3773" w:rsidDel="001A0F21">
          <w:delText xml:space="preserve">impact on </w:delText>
        </w:r>
        <w:bookmarkEnd w:id="6"/>
        <w:commentRangeStart w:id="12"/>
        <w:commentRangeStart w:id="13"/>
        <w:r w:rsidR="00F83835" w:rsidRPr="002F3773" w:rsidDel="001A0F21">
          <w:delText>the economy and human health</w:delText>
        </w:r>
        <w:commentRangeEnd w:id="12"/>
        <w:r w:rsidR="00F83835" w:rsidDel="001A0F21">
          <w:rPr>
            <w:rStyle w:val="CommentReference"/>
            <w:rFonts w:eastAsiaTheme="minorHAnsi" w:cstheme="minorBidi"/>
            <w:b w:val="0"/>
            <w:bCs w:val="0"/>
            <w:color w:val="auto"/>
          </w:rPr>
          <w:commentReference w:id="12"/>
        </w:r>
      </w:del>
      <w:commentRangeEnd w:id="13"/>
      <w:r w:rsidR="00307C75">
        <w:rPr>
          <w:rStyle w:val="CommentReference"/>
          <w:rFonts w:eastAsiaTheme="minorHAnsi" w:cstheme="minorBidi"/>
          <w:b w:val="0"/>
          <w:bCs w:val="0"/>
          <w:color w:val="auto"/>
        </w:rPr>
        <w:commentReference w:id="13"/>
      </w:r>
      <w:bookmarkEnd w:id="7"/>
    </w:p>
    <w:p w14:paraId="472BDB01" w14:textId="53C7DEB7" w:rsidR="0035684A" w:rsidRPr="00076E91" w:rsidRDefault="001C3D77" w:rsidP="00324278">
      <w:pPr>
        <w:spacing w:after="0" w:line="360" w:lineRule="auto"/>
        <w:jc w:val="both"/>
        <w:rPr>
          <w:szCs w:val="24"/>
        </w:rPr>
      </w:pPr>
      <w:r w:rsidRPr="00076E91">
        <w:rPr>
          <w:szCs w:val="24"/>
        </w:rPr>
        <w:t xml:space="preserve">Microsporidia are a </w:t>
      </w:r>
      <w:commentRangeStart w:id="14"/>
      <w:del w:id="15" w:author="V" w:date="2018-04-09T10:27:00Z">
        <w:r w:rsidRPr="00076E91" w:rsidDel="00EA66CD">
          <w:rPr>
            <w:szCs w:val="24"/>
          </w:rPr>
          <w:delText xml:space="preserve">unusual </w:delText>
        </w:r>
        <w:commentRangeEnd w:id="14"/>
        <w:r w:rsidDel="00EA66CD">
          <w:rPr>
            <w:rStyle w:val="CommentReference"/>
          </w:rPr>
          <w:commentReference w:id="14"/>
        </w:r>
      </w:del>
      <w:r w:rsidRPr="00076E91">
        <w:rPr>
          <w:szCs w:val="24"/>
        </w:rPr>
        <w:t xml:space="preserve">group of obligate intracellular parasites. </w:t>
      </w:r>
      <w:ins w:id="16" w:author="V" w:date="2018-04-09T10:27:00Z">
        <w:r w:rsidR="00A1273D">
          <w:rPr>
            <w:szCs w:val="24"/>
          </w:rPr>
          <w:t>These</w:t>
        </w:r>
      </w:ins>
      <w:ins w:id="17" w:author="V" w:date="2018-04-09T10:34:00Z">
        <w:r w:rsidR="00A1273D">
          <w:rPr>
            <w:szCs w:val="24"/>
          </w:rPr>
          <w:t xml:space="preserve"> microbial eukaryote species</w:t>
        </w:r>
      </w:ins>
      <w:ins w:id="18" w:author="V" w:date="2018-04-09T10:27:00Z">
        <w:r w:rsidR="00A1273D">
          <w:rPr>
            <w:szCs w:val="24"/>
          </w:rPr>
          <w:t xml:space="preserve"> are</w:t>
        </w:r>
        <w:r w:rsidR="00EA66CD">
          <w:rPr>
            <w:szCs w:val="24"/>
          </w:rPr>
          <w:t xml:space="preserve"> </w:t>
        </w:r>
      </w:ins>
      <w:ins w:id="19" w:author="V" w:date="2018-04-09T10:33:00Z">
        <w:r w:rsidR="00A1273D">
          <w:rPr>
            <w:szCs w:val="24"/>
          </w:rPr>
          <w:t>special</w:t>
        </w:r>
      </w:ins>
      <w:ins w:id="20" w:author="V" w:date="2018-04-09T10:28:00Z">
        <w:r w:rsidR="00EA66CD">
          <w:rPr>
            <w:szCs w:val="24"/>
          </w:rPr>
          <w:t xml:space="preserve"> due to </w:t>
        </w:r>
      </w:ins>
      <w:ins w:id="21" w:author="V" w:date="2018-04-09T15:19:00Z">
        <w:r w:rsidR="00307C75">
          <w:rPr>
            <w:szCs w:val="24"/>
          </w:rPr>
          <w:t>their bacteria</w:t>
        </w:r>
      </w:ins>
      <w:ins w:id="22" w:author="V" w:date="2018-04-09T10:28:00Z">
        <w:r w:rsidR="00EA66CD">
          <w:rPr>
            <w:szCs w:val="24"/>
          </w:rPr>
          <w:t xml:space="preserve">-like </w:t>
        </w:r>
      </w:ins>
      <w:ins w:id="23" w:author="V" w:date="2018-04-09T10:29:00Z">
        <w:r w:rsidR="00EA66CD">
          <w:rPr>
            <w:szCs w:val="24"/>
          </w:rPr>
          <w:t xml:space="preserve">genome size </w:t>
        </w:r>
      </w:ins>
      <w:ins w:id="24" w:author="V" w:date="2018-04-09T10:30:00Z">
        <w:r w:rsidR="00EA66CD">
          <w:rPr>
            <w:szCs w:val="24"/>
          </w:rPr>
          <w:t xml:space="preserve">and the lack of several </w:t>
        </w:r>
      </w:ins>
      <w:ins w:id="25" w:author="V" w:date="2018-04-09T10:31:00Z">
        <w:r w:rsidR="00EA66CD">
          <w:rPr>
            <w:szCs w:val="24"/>
          </w:rPr>
          <w:t>typical</w:t>
        </w:r>
      </w:ins>
      <w:ins w:id="26" w:author="V" w:date="2018-04-09T10:30:00Z">
        <w:r w:rsidR="00EA66CD">
          <w:rPr>
            <w:szCs w:val="24"/>
          </w:rPr>
          <w:t xml:space="preserve"> eukaryotic</w:t>
        </w:r>
      </w:ins>
      <w:ins w:id="27" w:author="V" w:date="2018-04-09T10:31:00Z">
        <w:r w:rsidR="00EA66CD">
          <w:rPr>
            <w:szCs w:val="24"/>
          </w:rPr>
          <w:t xml:space="preserve"> cellular components</w:t>
        </w:r>
        <w:r w:rsidR="00E33C56">
          <w:rPr>
            <w:szCs w:val="24"/>
          </w:rPr>
          <w:t xml:space="preserve"> </w:t>
        </w:r>
      </w:ins>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ins w:id="28" w:author="V" w:date="2018-04-09T10:31:00Z">
        <w:r w:rsidR="00EA66CD">
          <w:rPr>
            <w:szCs w:val="24"/>
          </w:rPr>
          <w:t>.</w:t>
        </w:r>
      </w:ins>
      <w:ins w:id="29" w:author="V" w:date="2018-04-09T10:30:00Z">
        <w:r w:rsidR="00EA66CD">
          <w:rPr>
            <w:szCs w:val="24"/>
          </w:rPr>
          <w:t xml:space="preserve"> </w:t>
        </w:r>
      </w:ins>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which infect a large </w:t>
      </w:r>
      <w:commentRangeStart w:id="30"/>
      <w:r w:rsidRPr="00076E91">
        <w:rPr>
          <w:szCs w:val="24"/>
        </w:rPr>
        <w:t xml:space="preserve">variety of hosts </w:t>
      </w:r>
      <w:commentRangeEnd w:id="30"/>
      <w:r>
        <w:rPr>
          <w:rStyle w:val="CommentReference"/>
        </w:rPr>
        <w:commentReference w:id="30"/>
      </w:r>
      <w:r w:rsidRPr="00076E91">
        <w:rPr>
          <w:szCs w:val="24"/>
        </w:rPr>
        <w:t>from vertebrates to invertebrates</w:t>
      </w:r>
      <w:ins w:id="31" w:author="V" w:date="2018-04-09T10:24:00Z">
        <w:r w:rsidR="005271F1">
          <w:rPr>
            <w:szCs w:val="24"/>
          </w:rPr>
          <w:t xml:space="preserve"> such as</w:t>
        </w:r>
      </w:ins>
      <w:ins w:id="32" w:author="V" w:date="2018-04-09T10:49:00Z">
        <w:r w:rsidR="002375B3" w:rsidRPr="002375B3">
          <w:t xml:space="preserve"> </w:t>
        </w:r>
        <w:r w:rsidR="002375B3" w:rsidRPr="002375B3">
          <w:rPr>
            <w:szCs w:val="24"/>
          </w:rPr>
          <w:t>hornworm</w:t>
        </w:r>
        <w:r w:rsidR="002375B3">
          <w:rPr>
            <w:szCs w:val="24"/>
          </w:rPr>
          <w:t>,</w:t>
        </w:r>
      </w:ins>
      <w:ins w:id="33" w:author="V" w:date="2018-04-09T10:24:00Z">
        <w:r w:rsidR="005271F1">
          <w:rPr>
            <w:szCs w:val="24"/>
          </w:rPr>
          <w:t xml:space="preserve"> honey bee,</w:t>
        </w:r>
      </w:ins>
      <w:ins w:id="34" w:author="V" w:date="2018-04-09T10:41:00Z">
        <w:r w:rsidR="005E6AEC">
          <w:rPr>
            <w:szCs w:val="24"/>
          </w:rPr>
          <w:t xml:space="preserve"> </w:t>
        </w:r>
      </w:ins>
      <w:ins w:id="35" w:author="V" w:date="2018-04-09T11:05:00Z">
        <w:r w:rsidR="00AF3855" w:rsidRPr="00AF3855">
          <w:rPr>
            <w:szCs w:val="24"/>
          </w:rPr>
          <w:t>mosquitoes</w:t>
        </w:r>
        <w:r w:rsidR="00AF3855">
          <w:rPr>
            <w:szCs w:val="24"/>
          </w:rPr>
          <w:t xml:space="preserve">, </w:t>
        </w:r>
      </w:ins>
      <w:ins w:id="36" w:author="V" w:date="2018-04-09T10:41:00Z">
        <w:r w:rsidR="005E6AEC" w:rsidRPr="005E6AEC">
          <w:rPr>
            <w:szCs w:val="24"/>
          </w:rPr>
          <w:t>shrimp</w:t>
        </w:r>
        <w:r w:rsidR="005E6AEC">
          <w:rPr>
            <w:szCs w:val="24"/>
          </w:rPr>
          <w:t>,</w:t>
        </w:r>
      </w:ins>
      <w:ins w:id="37" w:author="V" w:date="2018-04-09T10:24:00Z">
        <w:r w:rsidR="005271F1">
          <w:rPr>
            <w:szCs w:val="24"/>
          </w:rPr>
          <w:t xml:space="preserve"> </w:t>
        </w:r>
      </w:ins>
      <w:ins w:id="38" w:author="V" w:date="2018-04-09T18:14:00Z">
        <w:r w:rsidR="00CB7955" w:rsidRPr="00CB7955">
          <w:rPr>
            <w:szCs w:val="24"/>
          </w:rPr>
          <w:t>farm-raised</w:t>
        </w:r>
      </w:ins>
      <w:ins w:id="39" w:author="V" w:date="2018-04-09T18:15:00Z">
        <w:r w:rsidR="00CB7955">
          <w:rPr>
            <w:szCs w:val="24"/>
          </w:rPr>
          <w:t xml:space="preserve"> </w:t>
        </w:r>
      </w:ins>
      <w:ins w:id="40" w:author="V" w:date="2018-04-09T10:24:00Z">
        <w:r w:rsidR="005271F1">
          <w:rPr>
            <w:szCs w:val="24"/>
          </w:rPr>
          <w:t>fishes or human</w:t>
        </w:r>
      </w:ins>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r>
        <w:rPr>
          <w:szCs w:val="24"/>
        </w:rPr>
        <w:t xml:space="preserve">Eventually, in 1959 it was detected that microsporidia are also capable of infecting humans, which resulted in a substantial increase of attention for microsporidia. </w:t>
      </w:r>
      <w:r w:rsidRPr="00076E91">
        <w:rPr>
          <w:i/>
          <w:szCs w:val="24"/>
        </w:rPr>
        <w:t>Enterocytozoon bieneusi</w:t>
      </w:r>
      <w:r>
        <w:rPr>
          <w:szCs w:val="24"/>
        </w:rPr>
        <w:t>, as well as</w:t>
      </w:r>
      <w:r w:rsidRPr="00076E91">
        <w:rPr>
          <w:szCs w:val="24"/>
        </w:rPr>
        <w:t xml:space="preserve"> </w:t>
      </w:r>
      <w:r>
        <w:rPr>
          <w:szCs w:val="24"/>
        </w:rPr>
        <w:t xml:space="preserve">a number of </w:t>
      </w:r>
      <w:r w:rsidRPr="00076E91">
        <w:rPr>
          <w:szCs w:val="24"/>
        </w:rPr>
        <w:t xml:space="preserve">other species </w:t>
      </w:r>
      <w:r>
        <w:rPr>
          <w:szCs w:val="24"/>
        </w:rPr>
        <w:t>from</w:t>
      </w:r>
      <w:r w:rsidRPr="00076E91">
        <w:rPr>
          <w:szCs w:val="24"/>
        </w:rPr>
        <w:t xml:space="preserve"> the genus </w:t>
      </w:r>
      <w:r w:rsidRPr="00076E91">
        <w:rPr>
          <w:i/>
          <w:szCs w:val="24"/>
        </w:rPr>
        <w:t>Encephalitozoon</w:t>
      </w:r>
      <w:r w:rsidRPr="00076E91">
        <w:rPr>
          <w:szCs w:val="24"/>
        </w:rPr>
        <w:t xml:space="preserve"> were found in</w:t>
      </w:r>
      <w:r>
        <w:rPr>
          <w:szCs w:val="24"/>
        </w:rPr>
        <w:t xml:space="preserve"> </w:t>
      </w:r>
      <w:r w:rsidRPr="00076E91">
        <w:rPr>
          <w:szCs w:val="24"/>
        </w:rPr>
        <w:t>immunocompromised patients</w:t>
      </w:r>
      <w:r>
        <w:rPr>
          <w:szCs w:val="24"/>
        </w:rPr>
        <w:t xml:space="preserve"> </w:t>
      </w:r>
      <w:r>
        <w:rPr>
          <w:szCs w:val="24"/>
        </w:rPr>
        <w:lastRenderedPageBreak/>
        <w:fldChar w:fldCharType="begin"/>
      </w:r>
      <w:r>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(Scanlon et al. 2000; Vivarès and Méténier 2001)</w:t>
      </w:r>
      <w:r>
        <w:rPr>
          <w:szCs w:val="24"/>
        </w:rPr>
        <w:fldChar w:fldCharType="end"/>
      </w:r>
      <w:r w:rsidRPr="00076E91">
        <w:rPr>
          <w:szCs w:val="24"/>
        </w:rPr>
        <w:t>. Until now,</w:t>
      </w:r>
      <w:r w:rsidR="005E6AEC">
        <w:rPr>
          <w:szCs w:val="24"/>
        </w:rPr>
        <w:t xml:space="preserve"> </w:t>
      </w:r>
      <w:r w:rsidRPr="00076E91">
        <w:rPr>
          <w:szCs w:val="24"/>
        </w:rPr>
        <w:t>13 microsporidia species have been reported to be involved in different human diseases</w:t>
      </w:r>
      <w:ins w:id="41" w:author="V" w:date="2018-04-09T10:35:00Z">
        <w:r w:rsidR="005E6AEC">
          <w:rPr>
            <w:szCs w:val="24"/>
          </w:rPr>
          <w:t xml:space="preserve"> such as </w:t>
        </w:r>
      </w:ins>
      <w:ins w:id="42" w:author="V" w:date="2018-04-09T11:09:00Z">
        <w:r w:rsidR="001D2B66" w:rsidRPr="001D2B66">
          <w:rPr>
            <w:szCs w:val="24"/>
          </w:rPr>
          <w:t xml:space="preserve">diarrhea </w:t>
        </w:r>
      </w:ins>
      <w:ins w:id="43" w:author="V" w:date="2018-04-09T11:10:00Z">
        <w:r w:rsidR="001D2B66">
          <w:rPr>
            <w:szCs w:val="24"/>
          </w:rPr>
          <w:t>or</w:t>
        </w:r>
      </w:ins>
      <w:ins w:id="44" w:author="V" w:date="2018-04-09T11:09:00Z">
        <w:r w:rsidR="001D2B66" w:rsidRPr="001D2B66">
          <w:rPr>
            <w:szCs w:val="24"/>
          </w:rPr>
          <w:t xml:space="preserve"> systemic disease</w:t>
        </w:r>
      </w:ins>
      <w:r>
        <w:rPr>
          <w:szCs w:val="24"/>
        </w:rPr>
        <w:t xml:space="preserve"> </w:t>
      </w:r>
      <w:r>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 </w:instrText>
      </w:r>
      <w:r w:rsidR="001D2B66">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EN.CITE.DATA </w:instrText>
      </w:r>
      <w:r w:rsidR="001D2B66">
        <w:rPr>
          <w:szCs w:val="24"/>
        </w:rPr>
      </w:r>
      <w:r w:rsidR="001D2B66">
        <w:rPr>
          <w:szCs w:val="24"/>
        </w:rPr>
        <w:fldChar w:fldCharType="end"/>
      </w:r>
      <w:r>
        <w:rPr>
          <w:szCs w:val="24"/>
        </w:rPr>
      </w:r>
      <w:r>
        <w:rPr>
          <w:szCs w:val="24"/>
        </w:rPr>
        <w:fldChar w:fldCharType="separate"/>
      </w:r>
      <w:r w:rsidR="001D2B66">
        <w:rPr>
          <w:noProof/>
          <w:szCs w:val="24"/>
        </w:rPr>
        <w:t>(Keeling and Fast 2002; Didier et al. 2005)</w:t>
      </w:r>
      <w:r>
        <w:rPr>
          <w:szCs w:val="24"/>
        </w:rPr>
        <w:fldChar w:fldCharType="end"/>
      </w:r>
      <w:r w:rsidRPr="00076E91">
        <w:rPr>
          <w:szCs w:val="24"/>
        </w:rPr>
        <w:t>.</w:t>
      </w:r>
    </w:p>
    <w:p w14:paraId="4D54C054" w14:textId="17EAB4C4" w:rsidR="00405140" w:rsidRPr="002F3773" w:rsidRDefault="00F550F9" w:rsidP="00324278">
      <w:pPr>
        <w:pStyle w:val="Heading2"/>
        <w:jc w:val="both"/>
      </w:pPr>
      <w:bookmarkStart w:id="45" w:name="_Toc384627476"/>
      <w:bookmarkStart w:id="46" w:name="_Toc385094312"/>
      <w:r w:rsidRPr="002F3773">
        <w:t>The symbiotic lifestyle of microsporidia</w:t>
      </w:r>
      <w:bookmarkEnd w:id="45"/>
      <w:bookmarkEnd w:id="46"/>
    </w:p>
    <w:p w14:paraId="45C6F014" w14:textId="762F899D" w:rsidR="00AA3436" w:rsidRDefault="00222177" w:rsidP="00E57029">
      <w:pPr>
        <w:spacing w:after="0" w:line="360" w:lineRule="auto"/>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w:t>
      </w:r>
      <w:commentRangeStart w:id="47"/>
      <w:r w:rsidR="00AA3436" w:rsidRPr="00076E91">
        <w:rPr>
          <w:szCs w:val="24"/>
        </w:rPr>
        <w:t xml:space="preserve">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commentRangeEnd w:id="47"/>
      <w:r w:rsidR="00AA3436">
        <w:rPr>
          <w:rStyle w:val="CommentReference"/>
        </w:rPr>
        <w:commentReference w:id="47"/>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7BF50727" w14:textId="231AF81F" w:rsidR="00AA3436" w:rsidRPr="00076E91" w:rsidRDefault="00873562" w:rsidP="00873562">
      <w:pPr>
        <w:spacing w:after="0" w:line="360" w:lineRule="auto"/>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5E0F4662" w14:textId="77777777" w:rsidR="000C3B47" w:rsidRPr="00076E91" w:rsidRDefault="000C3B47" w:rsidP="00324278">
      <w:pPr>
        <w:spacing w:after="0" w:line="360" w:lineRule="auto"/>
        <w:jc w:val="both"/>
        <w:rPr>
          <w:szCs w:val="24"/>
        </w:rPr>
      </w:pPr>
    </w:p>
    <w:p w14:paraId="2B5CD1DF" w14:textId="7A2FE2B2" w:rsidR="00F72D39" w:rsidRPr="002F3773" w:rsidRDefault="00F72D39" w:rsidP="00324278">
      <w:pPr>
        <w:pStyle w:val="Heading2"/>
        <w:jc w:val="both"/>
      </w:pPr>
      <w:bookmarkStart w:id="48" w:name="_Toc384627477"/>
      <w:bookmarkStart w:id="49" w:name="_Ref384630816"/>
      <w:bookmarkStart w:id="50" w:name="_Toc385094313"/>
      <w:r w:rsidRPr="002F3773">
        <w:t xml:space="preserve">The reduction of microsporidian genomes and </w:t>
      </w:r>
      <w:r w:rsidR="006135E9" w:rsidRPr="002F3773">
        <w:t>metabolism</w:t>
      </w:r>
      <w:bookmarkEnd w:id="48"/>
      <w:bookmarkEnd w:id="49"/>
      <w:bookmarkEnd w:id="50"/>
    </w:p>
    <w:p w14:paraId="4B61734C" w14:textId="7F979CCE" w:rsidR="005F4549" w:rsidRPr="00076E91" w:rsidRDefault="00F7283D" w:rsidP="00324278">
      <w:pPr>
        <w:tabs>
          <w:tab w:val="left" w:pos="3964"/>
        </w:tabs>
        <w:spacing w:after="0" w:line="360" w:lineRule="auto"/>
        <w:jc w:val="both"/>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w:t>
      </w:r>
      <w:r w:rsidR="00234D0C" w:rsidRPr="00076E91">
        <w:rPr>
          <w:szCs w:val="24"/>
        </w:rPr>
        <w:lastRenderedPageBreak/>
        <w:t>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5F1DF9">
        <w:rPr>
          <w:szCs w:val="24"/>
        </w:rPr>
        <w:t>eukaryotic</w:t>
      </w:r>
      <w:r w:rsidR="00821622">
        <w:rPr>
          <w:szCs w:val="24"/>
        </w:rPr>
        <w:t xml:space="preserve"> </w:t>
      </w:r>
      <w:r w:rsidR="005F1DF9">
        <w:rPr>
          <w:szCs w:val="24"/>
        </w:rPr>
        <w:t>genome</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w:t>
      </w:r>
      <w:r w:rsidR="006F7E99">
        <w:rPr>
          <w:szCs w:val="24"/>
        </w:rPr>
        <w:t>between</w:t>
      </w:r>
      <w:r w:rsidR="008005A9" w:rsidRPr="00076E91">
        <w:rPr>
          <w:szCs w:val="24"/>
        </w:rPr>
        <w:t xml:space="preserve"> 1,7</w:t>
      </w:r>
      <w:r w:rsidR="006F7E99">
        <w:rPr>
          <w:szCs w:val="24"/>
        </w:rPr>
        <w:t>00</w:t>
      </w:r>
      <w:r w:rsidR="008005A9" w:rsidRPr="00076E91">
        <w:rPr>
          <w:szCs w:val="24"/>
        </w:rPr>
        <w:t xml:space="preserve"> to 3,</w:t>
      </w:r>
      <w:r w:rsidR="006F7E99">
        <w:rPr>
          <w:szCs w:val="24"/>
        </w:rPr>
        <w:t>300</w:t>
      </w:r>
      <w:r w:rsidR="008005A9" w:rsidRPr="00076E91">
        <w:rPr>
          <w:szCs w:val="24"/>
        </w:rPr>
        <w:t xml:space="preserve">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73DD3">
        <w:rPr>
          <w:szCs w:val="24"/>
        </w:rPr>
        <w:t>genes are overlapping</w:t>
      </w:r>
      <w:r w:rsidR="00A233A6">
        <w:rPr>
          <w:szCs w:val="24"/>
        </w:rPr>
        <w:t xml:space="preserve">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2B11F141" w:rsidR="00685923" w:rsidRDefault="00170768" w:rsidP="00324278">
      <w:pPr>
        <w:spacing w:after="0" w:line="360" w:lineRule="auto"/>
        <w:jc w:val="both"/>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324278">
      <w:pPr>
        <w:spacing w:after="0" w:line="360" w:lineRule="auto"/>
        <w:jc w:val="both"/>
        <w:rPr>
          <w:szCs w:val="24"/>
        </w:rPr>
      </w:pPr>
    </w:p>
    <w:p w14:paraId="0A1AE914" w14:textId="5C2035B3" w:rsidR="00FD3651" w:rsidRDefault="009F7DFD" w:rsidP="00324278">
      <w:pPr>
        <w:pStyle w:val="Heading2"/>
        <w:jc w:val="both"/>
      </w:pPr>
      <w:bookmarkStart w:id="51" w:name="_Toc384627478"/>
      <w:bookmarkStart w:id="52" w:name="_Toc385094314"/>
      <w:r w:rsidRPr="002F3773">
        <w:lastRenderedPageBreak/>
        <w:t>The o</w:t>
      </w:r>
      <w:r w:rsidR="006136AB" w:rsidRPr="002F3773">
        <w:t>rigin of microsporidia</w:t>
      </w:r>
      <w:bookmarkEnd w:id="51"/>
      <w:bookmarkEnd w:id="52"/>
    </w:p>
    <w:p w14:paraId="51EB011F" w14:textId="473FE0D9" w:rsidR="006136AB" w:rsidRPr="00BA7755" w:rsidRDefault="00344C07" w:rsidP="00324278">
      <w:pPr>
        <w:spacing w:after="0" w:line="360" w:lineRule="auto"/>
        <w:jc w:val="both"/>
        <w:rPr>
          <w:szCs w:val="24"/>
        </w:rPr>
      </w:pPr>
      <w:r>
        <w:rPr>
          <w:szCs w:val="24"/>
        </w:rPr>
        <w:t>Initially</w:t>
      </w:r>
      <w:r w:rsidR="001305BA">
        <w:rPr>
          <w:szCs w:val="24"/>
        </w:rPr>
        <w:t>,</w:t>
      </w:r>
      <w:r w:rsidR="00765E59">
        <w:rPr>
          <w:szCs w:val="24"/>
        </w:rPr>
        <w:t xml:space="preserve"> </w:t>
      </w:r>
      <w:r w:rsidR="004E1B1F">
        <w:rPr>
          <w:szCs w:val="24"/>
        </w:rPr>
        <w:t xml:space="preserve">the </w:t>
      </w:r>
      <w:r w:rsidR="00A95077">
        <w:rPr>
          <w:szCs w:val="24"/>
        </w:rPr>
        <w:t>microsporidium</w:t>
      </w:r>
      <w:r w:rsidR="00E46BCB">
        <w:rPr>
          <w:szCs w:val="24"/>
        </w:rPr>
        <w:t xml:space="preserve">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electron microscopy studies </w:t>
      </w:r>
      <w:r w:rsidR="009F49AD">
        <w:rPr>
          <w:szCs w:val="24"/>
        </w:rPr>
        <w:t xml:space="preserve">first </w:t>
      </w:r>
      <w:r w:rsidR="00B76AAC">
        <w:rPr>
          <w:szCs w:val="24"/>
        </w:rPr>
        <w:t>reassigned</w:t>
      </w:r>
      <w:r w:rsidR="001305BA">
        <w:rPr>
          <w:szCs w:val="24"/>
        </w:rPr>
        <w:t xml:space="preserve"> </w:t>
      </w:r>
      <w:r w:rsidR="007B6ABF">
        <w:rPr>
          <w:szCs w:val="24"/>
        </w:rPr>
        <w:t xml:space="preserve">microsporidia </w:t>
      </w:r>
      <w:r w:rsidR="009F49AD">
        <w:rPr>
          <w:szCs w:val="24"/>
        </w:rPr>
        <w:t>to</w:t>
      </w:r>
      <w:r w:rsidR="005F3287">
        <w:rPr>
          <w:szCs w:val="24"/>
        </w:rPr>
        <w:t xml:space="preserve">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9F49AD">
        <w:rPr>
          <w:szCs w:val="24"/>
        </w:rPr>
        <w:t>to</w:t>
      </w:r>
      <w:r w:rsidR="006160D6">
        <w:rPr>
          <w:szCs w:val="24"/>
        </w:rPr>
        <w:t xml:space="preserve">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small and large subunit of ri</w:t>
      </w:r>
      <w:r w:rsidR="009F49AD">
        <w:rPr>
          <w:szCs w:val="24"/>
        </w:rPr>
        <w:t>bosomal RNAs of the microsporidium</w:t>
      </w:r>
      <w:r w:rsidR="003826D1">
        <w:rPr>
          <w:szCs w:val="24"/>
        </w:rPr>
        <w:t xml:space="preserve">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this earliest eukaryotic origin of microsporidia</w:t>
      </w:r>
      <w:r w:rsidR="009F49AD">
        <w:rPr>
          <w:szCs w:val="24"/>
        </w:rPr>
        <w:t xml:space="preserve"> has been</w:t>
      </w:r>
      <w:r w:rsidR="00AE623B">
        <w:rPr>
          <w:szCs w:val="24"/>
        </w:rPr>
        <w:t xml:space="preserve">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w:t>
      </w:r>
      <w:r w:rsidR="00E17ACD">
        <w:rPr>
          <w:szCs w:val="24"/>
        </w:rPr>
        <w:t xml:space="preserve"> </w:t>
      </w:r>
      <w:r w:rsidR="00E17ACD">
        <w:rPr>
          <w:szCs w:val="24"/>
        </w:rPr>
        <w:fldChar w:fldCharType="begin"/>
      </w:r>
      <w:r w:rsidR="00E17ACD">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17ACD">
        <w:rPr>
          <w:szCs w:val="24"/>
        </w:rPr>
        <w:fldChar w:fldCharType="separate"/>
      </w:r>
      <w:r w:rsidR="00E17ACD">
        <w:rPr>
          <w:noProof/>
          <w:szCs w:val="24"/>
        </w:rPr>
        <w:t>(Keeling and Fast 2002)</w:t>
      </w:r>
      <w:r w:rsidR="00E17ACD">
        <w:rPr>
          <w:szCs w:val="24"/>
        </w:rPr>
        <w:fldChar w:fldCharType="end"/>
      </w:r>
      <w:r w:rsidR="00EB063E">
        <w:rPr>
          <w:szCs w:val="24"/>
        </w:rPr>
        <w:t>.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 xml:space="preserve">This fungal relationship was firstly </w:t>
      </w:r>
      <w:r w:rsidR="00277CDD">
        <w:rPr>
          <w:szCs w:val="24"/>
        </w:rPr>
        <w:t>suggested</w:t>
      </w:r>
      <w:r w:rsidR="008404F6">
        <w:rPr>
          <w:szCs w:val="24"/>
        </w:rPr>
        <w:t xml:space="preserve">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C53827">
        <w:rPr>
          <w:szCs w:val="24"/>
        </w:rPr>
        <w:t>Further</w:t>
      </w:r>
      <w:r w:rsidR="00537A5A">
        <w:rPr>
          <w:szCs w:val="24"/>
        </w:rPr>
        <w:t xml:space="preserve"> evidence for </w:t>
      </w:r>
      <w:r w:rsidR="00845752">
        <w:rPr>
          <w:szCs w:val="24"/>
        </w:rPr>
        <w:t xml:space="preserve">this </w:t>
      </w:r>
      <w:r w:rsidR="001A0943">
        <w:rPr>
          <w:szCs w:val="24"/>
        </w:rPr>
        <w:t xml:space="preserve">hypothesis </w:t>
      </w:r>
      <w:r w:rsidR="00C53827">
        <w:rPr>
          <w:szCs w:val="24"/>
        </w:rPr>
        <w:t>came from</w:t>
      </w:r>
      <w:r w:rsidR="004F2C81">
        <w:rPr>
          <w:szCs w:val="24"/>
        </w:rPr>
        <w:t xml:space="preserv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lastRenderedPageBreak/>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ridia and fungi</w:t>
      </w:r>
      <w:r w:rsidR="00C40F83">
        <w:rPr>
          <w:szCs w:val="24"/>
        </w:rPr>
        <w:t>,</w:t>
      </w:r>
      <w:r w:rsidR="0016160F">
        <w:rPr>
          <w:szCs w:val="24"/>
        </w:rPr>
        <w:t xml:space="preserve">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ins w:id="53" w:author="V" w:date="2018-04-09T11:07:00Z">
        <w:r w:rsidR="00C40F83">
          <w:rPr>
            <w:szCs w:val="24"/>
          </w:rPr>
          <w:t>. This uncertainty is</w:t>
        </w:r>
      </w:ins>
      <w:r w:rsidR="00EF1A4C">
        <w:rPr>
          <w:szCs w:val="24"/>
        </w:rPr>
        <w:t xml:space="preserve"> mostly</w:t>
      </w:r>
      <w:r w:rsidR="00DC1184">
        <w:rPr>
          <w:szCs w:val="24"/>
        </w:rPr>
        <w:t xml:space="preserve"> due to the poor data sampling</w:t>
      </w:r>
      <w:ins w:id="54" w:author="V" w:date="2018-04-09T11:08:00Z">
        <w:r w:rsidR="008A7776">
          <w:rPr>
            <w:szCs w:val="24"/>
          </w:rPr>
          <w:t xml:space="preserve"> of those analysis</w:t>
        </w:r>
      </w:ins>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324278">
      <w:pPr>
        <w:spacing w:after="0" w:line="360" w:lineRule="auto"/>
        <w:jc w:val="both"/>
        <w:rPr>
          <w:szCs w:val="24"/>
        </w:rPr>
      </w:pPr>
    </w:p>
    <w:p w14:paraId="726B37B3" w14:textId="2A691E5F" w:rsidR="000B6719" w:rsidRPr="00076E91" w:rsidRDefault="000B6719" w:rsidP="00324278">
      <w:pPr>
        <w:pStyle w:val="Heading2"/>
        <w:jc w:val="both"/>
      </w:pPr>
      <w:bookmarkStart w:id="55" w:name="_Toc384627479"/>
      <w:bookmarkStart w:id="56" w:name="_Toc385094315"/>
      <w:r w:rsidRPr="002F3773">
        <w:t xml:space="preserve">Potential </w:t>
      </w:r>
      <w:r w:rsidR="00C777F8" w:rsidRPr="002F3773">
        <w:t>research</w:t>
      </w:r>
      <w:r w:rsidRPr="002F3773">
        <w:t xml:space="preserve"> of microsporidia</w:t>
      </w:r>
      <w:bookmarkEnd w:id="55"/>
      <w:bookmarkEnd w:id="56"/>
    </w:p>
    <w:p w14:paraId="33B4DDD7" w14:textId="6209A69C" w:rsidR="002768CD" w:rsidRDefault="00AB51F5" w:rsidP="00324278">
      <w:pPr>
        <w:spacing w:after="0" w:line="360" w:lineRule="auto"/>
        <w:jc w:val="both"/>
        <w:rPr>
          <w:szCs w:val="24"/>
        </w:rPr>
      </w:pPr>
      <w:r>
        <w:rPr>
          <w:szCs w:val="24"/>
        </w:rPr>
        <w:t>Given its</w:t>
      </w:r>
      <w:ins w:id="57" w:author="V" w:date="2018-04-09T15:20:00Z">
        <w:r w:rsidR="00593256">
          <w:rPr>
            <w:szCs w:val="24"/>
          </w:rPr>
          <w:t xml:space="preserve"> importance for</w:t>
        </w:r>
      </w:ins>
      <w:ins w:id="58" w:author="V" w:date="2018-04-09T18:05:00Z">
        <w:r w:rsidR="00F73BFC">
          <w:rPr>
            <w:szCs w:val="24"/>
          </w:rPr>
          <w:t xml:space="preserve"> the</w:t>
        </w:r>
      </w:ins>
      <w:ins w:id="59" w:author="V" w:date="2018-04-09T15:20:00Z">
        <w:r w:rsidR="00593256">
          <w:rPr>
            <w:szCs w:val="24"/>
          </w:rPr>
          <w:t xml:space="preserve"> </w:t>
        </w:r>
      </w:ins>
      <w:ins w:id="60" w:author="V" w:date="2018-04-09T15:21:00Z">
        <w:r w:rsidR="00F73BFC">
          <w:rPr>
            <w:szCs w:val="24"/>
          </w:rPr>
          <w:t>agriculture</w:t>
        </w:r>
        <w:r w:rsidR="00593256" w:rsidRPr="00593256" w:rsidDel="00593256">
          <w:rPr>
            <w:szCs w:val="24"/>
          </w:rPr>
          <w:t xml:space="preserve"> </w:t>
        </w:r>
      </w:ins>
      <w:commentRangeStart w:id="61"/>
      <w:del w:id="62" w:author="V" w:date="2018-04-09T15:21:00Z">
        <w:r w:rsidR="00EF7E7C" w:rsidDel="00593256">
          <w:rPr>
            <w:szCs w:val="24"/>
          </w:rPr>
          <w:delText xml:space="preserve">economic </w:delText>
        </w:r>
      </w:del>
      <w:r w:rsidR="00EF7E7C">
        <w:rPr>
          <w:szCs w:val="24"/>
        </w:rPr>
        <w:t>and</w:t>
      </w:r>
      <w:ins w:id="63" w:author="V" w:date="2018-04-09T18:09:00Z">
        <w:r w:rsidR="007612CB">
          <w:rPr>
            <w:szCs w:val="24"/>
          </w:rPr>
          <w:t xml:space="preserve"> </w:t>
        </w:r>
      </w:ins>
      <w:del w:id="64" w:author="V" w:date="2018-04-09T18:10:00Z">
        <w:r w:rsidR="00EF7E7C" w:rsidDel="007612CB">
          <w:rPr>
            <w:szCs w:val="24"/>
          </w:rPr>
          <w:delText xml:space="preserve"> clinical</w:delText>
        </w:r>
      </w:del>
      <w:ins w:id="65" w:author="V" w:date="2018-04-09T18:10:00Z">
        <w:r w:rsidR="007612CB">
          <w:rPr>
            <w:szCs w:val="24"/>
          </w:rPr>
          <w:t xml:space="preserve">emergent pathogens in the global animal-human food chain as well as </w:t>
        </w:r>
      </w:ins>
      <w:ins w:id="66" w:author="V" w:date="2018-04-09T18:11:00Z">
        <w:r w:rsidR="0017302D">
          <w:rPr>
            <w:szCs w:val="24"/>
          </w:rPr>
          <w:t>many</w:t>
        </w:r>
      </w:ins>
      <w:ins w:id="67" w:author="V" w:date="2018-04-09T18:10:00Z">
        <w:r w:rsidR="007612CB">
          <w:rPr>
            <w:szCs w:val="24"/>
          </w:rPr>
          <w:t xml:space="preserve"> clinical</w:t>
        </w:r>
      </w:ins>
      <w:r w:rsidR="00EF7E7C">
        <w:rPr>
          <w:szCs w:val="24"/>
        </w:rPr>
        <w:t xml:space="preserve"> </w:t>
      </w:r>
      <w:commentRangeEnd w:id="61"/>
      <w:ins w:id="68" w:author="V" w:date="2018-04-09T15:21:00Z">
        <w:r w:rsidR="00593256">
          <w:rPr>
            <w:szCs w:val="24"/>
          </w:rPr>
          <w:t>issues</w:t>
        </w:r>
      </w:ins>
      <w:r w:rsidR="00EF7E7C">
        <w:rPr>
          <w:rStyle w:val="CommentReference"/>
        </w:rPr>
        <w:commentReference w:id="61"/>
      </w:r>
      <w:ins w:id="69" w:author="V" w:date="2018-04-09T18:11:00Z">
        <w:r w:rsidR="00F13918">
          <w:rPr>
            <w:szCs w:val="24"/>
          </w:rPr>
          <w:t xml:space="preserve"> </w:t>
        </w:r>
      </w:ins>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 </w:instrText>
      </w:r>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EN.CITE.DATA </w:instrText>
      </w:r>
      <w:r w:rsidR="00CB7955">
        <w:rPr>
          <w:szCs w:val="24"/>
        </w:rPr>
      </w:r>
      <w:r w:rsidR="00CB7955">
        <w:rPr>
          <w:szCs w:val="24"/>
        </w:rPr>
        <w:fldChar w:fldCharType="end"/>
      </w:r>
      <w:r w:rsidR="00CB7955">
        <w:rPr>
          <w:szCs w:val="24"/>
        </w:rPr>
      </w:r>
      <w:r w:rsidR="00CB7955">
        <w:rPr>
          <w:szCs w:val="24"/>
        </w:rPr>
        <w:fldChar w:fldCharType="separate"/>
      </w:r>
      <w:r w:rsidR="00CB7955">
        <w:rPr>
          <w:noProof/>
          <w:szCs w:val="24"/>
        </w:rPr>
        <w:t>(Didier and Weiss 2008; Stentiford et al. 2016)</w:t>
      </w:r>
      <w:r w:rsidR="00CB7955">
        <w:rPr>
          <w:szCs w:val="24"/>
        </w:rPr>
        <w:fldChar w:fldCharType="end"/>
      </w:r>
      <w:r w:rsidR="00EF7E7C">
        <w:rPr>
          <w:szCs w:val="24"/>
        </w:rPr>
        <w:t xml:space="preserve">, </w:t>
      </w:r>
      <w:r w:rsidR="005F024D">
        <w:rPr>
          <w:szCs w:val="24"/>
        </w:rPr>
        <w:t xml:space="preserve">microsporidia </w:t>
      </w:r>
      <w:r>
        <w:rPr>
          <w:szCs w:val="24"/>
        </w:rPr>
        <w:t>are</w:t>
      </w:r>
      <w:r w:rsidR="00CC1EE6">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AE7780">
        <w:rPr>
          <w:szCs w:val="24"/>
        </w:rPr>
        <w:t xml:space="preserve"> </w: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 </w:instrTex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EN.CITE.DATA </w:instrText>
      </w:r>
      <w:r w:rsidR="00412318">
        <w:rPr>
          <w:szCs w:val="24"/>
        </w:rPr>
      </w:r>
      <w:r w:rsidR="00412318">
        <w:rPr>
          <w:szCs w:val="24"/>
        </w:rPr>
        <w:fldChar w:fldCharType="end"/>
      </w:r>
      <w:r w:rsidR="00412318">
        <w:rPr>
          <w:szCs w:val="24"/>
        </w:rPr>
      </w:r>
      <w:r w:rsidR="00412318">
        <w:rPr>
          <w:szCs w:val="24"/>
        </w:rPr>
        <w:fldChar w:fldCharType="separate"/>
      </w:r>
      <w:r w:rsidR="00412318">
        <w:rPr>
          <w:noProof/>
          <w:szCs w:val="24"/>
        </w:rPr>
        <w:t>(Kaya and M. 2012; Bjørnson and Oi 2014)</w:t>
      </w:r>
      <w:r w:rsidR="00412318">
        <w:rPr>
          <w:szCs w:val="24"/>
        </w:rPr>
        <w:fldChar w:fldCharType="end"/>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D8092D">
        <w:rPr>
          <w:szCs w:val="24"/>
        </w:rPr>
        <w:t>is limited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the biological </w:t>
      </w:r>
      <w:r w:rsidR="002974F3">
        <w:rPr>
          <w:szCs w:val="24"/>
        </w:rPr>
        <w:t xml:space="preserve">interaction between </w:t>
      </w:r>
      <w:r w:rsidR="00D53E9E">
        <w:rPr>
          <w:szCs w:val="24"/>
        </w:rPr>
        <w:t xml:space="preserve">the </w:t>
      </w:r>
      <w:r w:rsidR="00E3674D">
        <w:rPr>
          <w:szCs w:val="24"/>
        </w:rPr>
        <w:t>microsporidia and the</w:t>
      </w:r>
      <w:r w:rsidR="00514753">
        <w:rPr>
          <w:szCs w:val="24"/>
        </w:rPr>
        <w:t>ir</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305078B1" w:rsidR="00632E10" w:rsidRDefault="009619BB" w:rsidP="00324278">
      <w:pPr>
        <w:spacing w:after="0" w:line="360" w:lineRule="auto"/>
        <w:jc w:val="both"/>
        <w:rPr>
          <w:szCs w:val="24"/>
        </w:rPr>
      </w:pPr>
      <w:r>
        <w:rPr>
          <w:szCs w:val="24"/>
        </w:rPr>
        <w:t>To fill this gap</w:t>
      </w:r>
      <w:r w:rsidR="00CF5A68">
        <w:rPr>
          <w:szCs w:val="24"/>
        </w:rPr>
        <w:t xml:space="preserve">, </w:t>
      </w:r>
      <w:r w:rsidR="00632E10">
        <w:rPr>
          <w:szCs w:val="24"/>
        </w:rPr>
        <w:t xml:space="preserve">we </w:t>
      </w:r>
      <w:r w:rsidR="00712672">
        <w:rPr>
          <w:szCs w:val="24"/>
        </w:rPr>
        <w:t xml:space="preserve">carried </w:t>
      </w:r>
      <w:r>
        <w:rPr>
          <w:szCs w:val="24"/>
        </w:rPr>
        <w:t>studied</w:t>
      </w:r>
      <w:r w:rsidR="008F53E3">
        <w:rPr>
          <w:szCs w:val="24"/>
        </w:rPr>
        <w:t xml:space="preserve"> the fungal </w:t>
      </w:r>
      <w:r w:rsidR="00412318">
        <w:rPr>
          <w:szCs w:val="24"/>
        </w:rPr>
        <w:t xml:space="preserve">related origin of microsporidia </w:t>
      </w:r>
      <w:r w:rsidR="008F53E3">
        <w:rPr>
          <w:szCs w:val="24"/>
        </w:rPr>
        <w:t>and</w:t>
      </w:r>
      <w:r w:rsidR="00412318">
        <w:rPr>
          <w:szCs w:val="24"/>
        </w:rPr>
        <w:t xml:space="preserve"> </w:t>
      </w:r>
      <w:r w:rsidR="00CE3781">
        <w:rPr>
          <w:szCs w:val="24"/>
        </w:rPr>
        <w:t>explore</w:t>
      </w:r>
      <w:r>
        <w:rPr>
          <w:szCs w:val="24"/>
        </w:rPr>
        <w:t>d</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w:t>
      </w:r>
      <w:r w:rsidR="00AF4EC3" w:rsidRPr="00076E91">
        <w:rPr>
          <w:szCs w:val="24"/>
        </w:rPr>
        <w:lastRenderedPageBreak/>
        <w:t>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w:t>
      </w:r>
      <w:r w:rsidR="00981BE8">
        <w:rPr>
          <w:szCs w:val="24"/>
        </w:rPr>
        <w:t>the</w:t>
      </w:r>
      <w:r w:rsidR="00DC1F86">
        <w:rPr>
          <w:szCs w:val="24"/>
        </w:rPr>
        <w:t xml:space="preserve"> basic</w:t>
      </w:r>
      <w:r w:rsidR="00CD23A9">
        <w:rPr>
          <w:szCs w:val="24"/>
        </w:rPr>
        <w:t xml:space="preserve"> data for</w:t>
      </w:r>
      <w:r>
        <w:rPr>
          <w:szCs w:val="24"/>
        </w:rPr>
        <w:t xml:space="preserve"> all further</w:t>
      </w:r>
      <w:r w:rsidR="005D0D45">
        <w:rPr>
          <w:szCs w:val="24"/>
        </w:rPr>
        <w:t xml:space="preserve">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70" w:name="_Toc385094316"/>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70"/>
    </w:p>
    <w:p w14:paraId="703950FF" w14:textId="77777777" w:rsidR="00843059" w:rsidRPr="00843059" w:rsidRDefault="00843059" w:rsidP="00324278">
      <w:pPr>
        <w:jc w:val="both"/>
      </w:pPr>
    </w:p>
    <w:p w14:paraId="44CB9825" w14:textId="384227FA" w:rsidR="00AD08DF" w:rsidRPr="00A7099E" w:rsidRDefault="00AD08DF" w:rsidP="00324278">
      <w:pPr>
        <w:pStyle w:val="Heading2"/>
        <w:jc w:val="both"/>
      </w:pPr>
      <w:bookmarkStart w:id="71" w:name="_Toc385094317"/>
      <w:r w:rsidRPr="00A7099E">
        <w:t>Introduction</w:t>
      </w:r>
      <w:bookmarkEnd w:id="71"/>
    </w:p>
    <w:p w14:paraId="67D6D07A" w14:textId="761A5740" w:rsidR="00C34A1B" w:rsidRDefault="00C34833" w:rsidP="00324278">
      <w:pPr>
        <w:spacing w:after="0" w:line="360" w:lineRule="auto"/>
        <w:jc w:val="both"/>
        <w:rPr>
          <w:szCs w:val="24"/>
        </w:rPr>
      </w:pPr>
      <w:r>
        <w:rPr>
          <w:szCs w:val="24"/>
        </w:rPr>
        <w:t>The</w:t>
      </w:r>
      <w:r w:rsidR="00C16EBD">
        <w:rPr>
          <w:szCs w:val="24"/>
        </w:rPr>
        <w:t xml:space="preserve"> </w:t>
      </w:r>
      <w:r>
        <w:rPr>
          <w:szCs w:val="24"/>
        </w:rPr>
        <w:t xml:space="preserve">analysis of </w:t>
      </w:r>
      <w:r w:rsidR="005F4C01">
        <w:rPr>
          <w:szCs w:val="24"/>
        </w:rPr>
        <w:t>phylogenies</w:t>
      </w:r>
      <w:r w:rsidR="00C16EBD">
        <w:rPr>
          <w:szCs w:val="24"/>
        </w:rPr>
        <w:t xml:space="preserve">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3E594F15" w:rsidR="00EA04B0" w:rsidRDefault="00113899" w:rsidP="00BA18F7">
      <w:pPr>
        <w:pStyle w:val="Heading3"/>
      </w:pPr>
      <w:bookmarkStart w:id="72" w:name="_Toc385094318"/>
      <w:r>
        <w:t>Phylogenetic tree</w:t>
      </w:r>
      <w:bookmarkEnd w:id="72"/>
    </w:p>
    <w:p w14:paraId="12FFFB9D" w14:textId="1ADF724D" w:rsidR="000676A6" w:rsidRDefault="00873F95" w:rsidP="00FB78A4">
      <w:pPr>
        <w:spacing w:after="0" w:line="360" w:lineRule="auto"/>
        <w:jc w:val="both"/>
        <w:rPr>
          <w:szCs w:val="24"/>
        </w:rPr>
      </w:pPr>
      <w:r>
        <w:rPr>
          <w:szCs w:val="24"/>
        </w:rPr>
        <w:t xml:space="preserve">The evolutionary </w:t>
      </w:r>
      <w:r w:rsidR="00FB78A4">
        <w:rPr>
          <w:szCs w:val="24"/>
        </w:rPr>
        <w:t>relationship between genes or species is</w:t>
      </w:r>
      <w:r>
        <w:rPr>
          <w:szCs w:val="24"/>
        </w:rPr>
        <w:t xml:space="preserve"> typically represented as a phylogenetic tree. </w:t>
      </w:r>
      <w:r w:rsidR="00FB78A4">
        <w:rPr>
          <w:szCs w:val="24"/>
        </w:rPr>
        <w:t xml:space="preserve">Originally </w:t>
      </w:r>
      <w:r w:rsidR="00827F4D">
        <w:rPr>
          <w:szCs w:val="24"/>
        </w:rPr>
        <w:t>p</w:t>
      </w:r>
      <w:r w:rsidR="006E2489">
        <w:rPr>
          <w:szCs w:val="24"/>
        </w:rPr>
        <w:t xml:space="preserve">hylogenetic tree </w:t>
      </w:r>
      <w:r w:rsidR="00FB78A4">
        <w:rPr>
          <w:szCs w:val="24"/>
        </w:rPr>
        <w:t>wa</w:t>
      </w:r>
      <w:r w:rsidR="006E2489">
        <w:rPr>
          <w:szCs w:val="24"/>
        </w:rPr>
        <w:t>s used for systematic classification</w:t>
      </w:r>
      <w:r w:rsidR="00445C34">
        <w:rPr>
          <w:szCs w:val="24"/>
        </w:rPr>
        <w:t xml:space="preserve"> of species</w:t>
      </w:r>
      <w:r w:rsidR="00945D38">
        <w:rPr>
          <w:szCs w:val="24"/>
        </w:rPr>
        <w:t xml:space="preserve"> </w:t>
      </w:r>
      <w:r w:rsidR="00945D38">
        <w:rPr>
          <w:szCs w:val="24"/>
        </w:rPr>
        <w:fldChar w:fldCharType="begin"/>
      </w:r>
      <w:r w:rsidR="00945D38">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sidR="00945D38">
        <w:rPr>
          <w:szCs w:val="24"/>
        </w:rPr>
        <w:fldChar w:fldCharType="separate"/>
      </w:r>
      <w:r w:rsidR="00945D38">
        <w:rPr>
          <w:noProof/>
          <w:szCs w:val="24"/>
        </w:rPr>
        <w:t>(Choudhuri 2014)</w:t>
      </w:r>
      <w:r w:rsidR="00945D38">
        <w:rPr>
          <w:szCs w:val="24"/>
        </w:rPr>
        <w:fldChar w:fldCharType="end"/>
      </w:r>
      <w:r w:rsidR="00FB78A4">
        <w:rPr>
          <w:szCs w:val="24"/>
        </w:rPr>
        <w:t>. Nowadays, with the development sequencing</w:t>
      </w:r>
      <w:r w:rsidR="00621F66">
        <w:rPr>
          <w:szCs w:val="24"/>
        </w:rPr>
        <w:t xml:space="preserve"> techniques</w:t>
      </w:r>
      <w:r w:rsidR="006E2489">
        <w:rPr>
          <w:szCs w:val="24"/>
        </w:rPr>
        <w:t xml:space="preserve">, it </w:t>
      </w:r>
      <w:r w:rsidR="00827F4D">
        <w:rPr>
          <w:szCs w:val="24"/>
        </w:rPr>
        <w:t xml:space="preserve">also provides the fundamental background for comparative </w:t>
      </w:r>
      <w:r w:rsidR="00887C3B">
        <w:rPr>
          <w:szCs w:val="24"/>
        </w:rPr>
        <w:t>genomic analysis</w:t>
      </w:r>
      <w:r w:rsidR="00154232">
        <w:rPr>
          <w:szCs w:val="24"/>
        </w:rPr>
        <w:t>,</w:t>
      </w:r>
      <w:r w:rsidR="00FB78A4">
        <w:rPr>
          <w:szCs w:val="24"/>
        </w:rPr>
        <w:t xml:space="preserve"> </w:t>
      </w:r>
      <w:r w:rsidR="007F422A">
        <w:rPr>
          <w:szCs w:val="24"/>
        </w:rPr>
        <w:t>likewise</w:t>
      </w:r>
      <w:r w:rsidR="006A4CA4">
        <w:rPr>
          <w:szCs w:val="24"/>
        </w:rPr>
        <w:t xml:space="preserve"> </w:t>
      </w:r>
      <w:r w:rsidR="00FB78A4">
        <w:rPr>
          <w:szCs w:val="24"/>
        </w:rPr>
        <w:t>for tracing the evolutionary history of genes</w:t>
      </w:r>
      <w:r w:rsidR="0003361C">
        <w:rPr>
          <w:szCs w:val="24"/>
        </w:rPr>
        <w:t xml:space="preserve"> or protein domains</w:t>
      </w:r>
      <w:r w:rsidR="00FB78A4">
        <w:rPr>
          <w:szCs w:val="24"/>
        </w:rPr>
        <w:t xml:space="preserve"> </w:t>
      </w:r>
      <w:r w:rsidR="000B2910">
        <w:rPr>
          <w:szCs w:val="24"/>
        </w:rPr>
        <w:t>through</w:t>
      </w:r>
      <w:r w:rsidR="00FB78A4">
        <w:rPr>
          <w:szCs w:val="24"/>
        </w:rPr>
        <w:t xml:space="preserve"> time</w:t>
      </w:r>
      <w:r w:rsidR="00AC1FA6">
        <w:rPr>
          <w:szCs w:val="24"/>
        </w:rPr>
        <w:t xml:space="preserve"> </w:t>
      </w:r>
      <w:r w:rsidR="00AC1FA6">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sidR="00AC1FA6">
        <w:rPr>
          <w:szCs w:val="24"/>
        </w:rPr>
        <w:instrText xml:space="preserve"> ADDIN EN.CITE </w:instrText>
      </w:r>
      <w:r w:rsidR="00AC1FA6">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sidR="00AC1FA6">
        <w:rPr>
          <w:szCs w:val="24"/>
        </w:rPr>
        <w:instrText xml:space="preserve"> ADDIN EN.CITE.DATA </w:instrText>
      </w:r>
      <w:r w:rsidR="00AC1FA6">
        <w:rPr>
          <w:szCs w:val="24"/>
        </w:rPr>
      </w:r>
      <w:r w:rsidR="00AC1FA6">
        <w:rPr>
          <w:szCs w:val="24"/>
        </w:rPr>
        <w:fldChar w:fldCharType="end"/>
      </w:r>
      <w:r w:rsidR="00AC1FA6">
        <w:rPr>
          <w:szCs w:val="24"/>
        </w:rPr>
        <w:fldChar w:fldCharType="separate"/>
      </w:r>
      <w:r w:rsidR="00AC1FA6">
        <w:rPr>
          <w:noProof/>
          <w:szCs w:val="24"/>
        </w:rPr>
        <w:t>(Soltis and Soltis 2003; Gabaldón 2007; Gaucher, Kratzer, and Randall 2010)</w:t>
      </w:r>
      <w:r w:rsidR="00AC1FA6">
        <w:rPr>
          <w:szCs w:val="24"/>
        </w:rPr>
        <w:fldChar w:fldCharType="end"/>
      </w:r>
      <w:r w:rsidR="00FB78A4">
        <w:rPr>
          <w:szCs w:val="24"/>
        </w:rPr>
        <w:t>.</w:t>
      </w:r>
    </w:p>
    <w:p w14:paraId="028A0B47" w14:textId="77777777" w:rsidR="000676A6" w:rsidRDefault="000676A6" w:rsidP="00BA18F7">
      <w:pPr>
        <w:pStyle w:val="Heading3"/>
      </w:pPr>
      <w:bookmarkStart w:id="73" w:name="_Toc385094319"/>
      <w:r>
        <w:t>Orthology prediction</w:t>
      </w:r>
      <w:bookmarkEnd w:id="73"/>
    </w:p>
    <w:p w14:paraId="10C82C9B" w14:textId="3F116E2F" w:rsidR="00AC2BD0" w:rsidRDefault="003F68D8" w:rsidP="00FB78A4">
      <w:pPr>
        <w:spacing w:after="0" w:line="360" w:lineRule="auto"/>
        <w:jc w:val="both"/>
        <w:rPr>
          <w:szCs w:val="24"/>
        </w:rPr>
      </w:pPr>
      <w:r>
        <w:rPr>
          <w:szCs w:val="24"/>
        </w:rPr>
        <w:t xml:space="preserve">Homologous genes, genes that </w:t>
      </w:r>
      <w:r w:rsidR="001D0B64">
        <w:rPr>
          <w:szCs w:val="24"/>
        </w:rPr>
        <w:t xml:space="preserve">are </w:t>
      </w:r>
      <w:r>
        <w:rPr>
          <w:szCs w:val="24"/>
        </w:rPr>
        <w:t xml:space="preserve">shared a common ancestor, can be divided into </w:t>
      </w:r>
      <w:r w:rsidR="003E40C8">
        <w:rPr>
          <w:szCs w:val="24"/>
        </w:rPr>
        <w:t>orthologs and paralogs</w:t>
      </w:r>
      <w:r>
        <w:rPr>
          <w:szCs w:val="24"/>
        </w:rPr>
        <w:t xml:space="preserve">. </w:t>
      </w:r>
      <w:r w:rsidR="00AF0531">
        <w:rPr>
          <w:szCs w:val="24"/>
        </w:rPr>
        <w:t>In which, o</w:t>
      </w:r>
      <w:r w:rsidR="00EF18B2">
        <w:rPr>
          <w:szCs w:val="24"/>
        </w:rPr>
        <w:t>rthologs are genes that</w:t>
      </w:r>
      <w:r>
        <w:rPr>
          <w:szCs w:val="24"/>
        </w:rPr>
        <w:t xml:space="preserve"> derived from a speciation event, </w:t>
      </w:r>
      <w:r w:rsidR="00EF18B2">
        <w:rPr>
          <w:szCs w:val="24"/>
        </w:rPr>
        <w:t>while</w:t>
      </w:r>
      <w:r>
        <w:rPr>
          <w:szCs w:val="24"/>
        </w:rPr>
        <w:t xml:space="preserve"> </w:t>
      </w:r>
      <w:r w:rsidR="00EF18B2">
        <w:rPr>
          <w:szCs w:val="24"/>
        </w:rPr>
        <w:t>paralogs are the results of from a</w:t>
      </w:r>
      <w:r>
        <w:rPr>
          <w:szCs w:val="24"/>
        </w:rPr>
        <w:t xml:space="preserve"> duplication</w:t>
      </w:r>
      <w:r w:rsidR="00F43188">
        <w:rPr>
          <w:szCs w:val="24"/>
        </w:rPr>
        <w:t xml:space="preserve"> event</w:t>
      </w:r>
      <w:r w:rsidR="006F7B9E">
        <w:rPr>
          <w:szCs w:val="24"/>
        </w:rPr>
        <w:t xml:space="preserve"> </w:t>
      </w:r>
      <w:r w:rsidR="00F43188">
        <w:rPr>
          <w:szCs w:val="24"/>
        </w:rPr>
        <w:fldChar w:fldCharType="begin"/>
      </w:r>
      <w:r w:rsidR="00F43188">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F43188">
        <w:rPr>
          <w:szCs w:val="24"/>
        </w:rPr>
        <w:fldChar w:fldCharType="separate"/>
      </w:r>
      <w:r w:rsidR="00F43188">
        <w:rPr>
          <w:noProof/>
          <w:szCs w:val="24"/>
        </w:rPr>
        <w:t>(Fitch 1970)</w:t>
      </w:r>
      <w:r w:rsidR="00F43188">
        <w:rPr>
          <w:szCs w:val="24"/>
        </w:rPr>
        <w:fldChar w:fldCharType="end"/>
      </w:r>
      <w:r w:rsidR="00F43188">
        <w:rPr>
          <w:szCs w:val="24"/>
        </w:rPr>
        <w:t>.</w:t>
      </w:r>
      <w:r w:rsidR="009562F6">
        <w:rPr>
          <w:szCs w:val="24"/>
        </w:rPr>
        <w:t xml:space="preserve"> </w:t>
      </w:r>
    </w:p>
    <w:p w14:paraId="01645E80" w14:textId="576BF685" w:rsidR="000676A6" w:rsidRDefault="009562F6" w:rsidP="00FB78A4">
      <w:pPr>
        <w:spacing w:after="0" w:line="360" w:lineRule="auto"/>
        <w:jc w:val="both"/>
        <w:rPr>
          <w:szCs w:val="24"/>
        </w:rPr>
      </w:pPr>
      <w:r>
        <w:rPr>
          <w:szCs w:val="24"/>
        </w:rPr>
        <w:lastRenderedPageBreak/>
        <w:t xml:space="preserve">Orthology assessment is the </w:t>
      </w:r>
      <w:r w:rsidR="00C527F9">
        <w:rPr>
          <w:szCs w:val="24"/>
        </w:rPr>
        <w:t>crucial step for comparative genomics</w:t>
      </w:r>
      <w:r w:rsidR="00A87FA7">
        <w:rPr>
          <w:szCs w:val="24"/>
        </w:rPr>
        <w:t xml:space="preserve"> </w:t>
      </w:r>
      <w:r w:rsidR="00A87FA7">
        <w:rPr>
          <w:szCs w:val="24"/>
        </w:rPr>
        <w:fldChar w:fldCharType="begin"/>
      </w:r>
      <w:r w:rsidR="00A87FA7">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sidR="00A87FA7">
        <w:rPr>
          <w:szCs w:val="24"/>
        </w:rPr>
        <w:fldChar w:fldCharType="separate"/>
      </w:r>
      <w:r w:rsidR="00A87FA7">
        <w:rPr>
          <w:noProof/>
          <w:szCs w:val="24"/>
        </w:rPr>
        <w:t>(Gabaldón 2008)</w:t>
      </w:r>
      <w:r w:rsidR="00A87FA7">
        <w:rPr>
          <w:szCs w:val="24"/>
        </w:rPr>
        <w:fldChar w:fldCharType="end"/>
      </w:r>
      <w:r w:rsidR="00C527F9">
        <w:rPr>
          <w:szCs w:val="24"/>
        </w:rPr>
        <w:t xml:space="preserve">. </w:t>
      </w:r>
      <w:r w:rsidR="00F85A8C">
        <w:rPr>
          <w:szCs w:val="24"/>
        </w:rPr>
        <w:t xml:space="preserve">Several automatic orthology prediction </w:t>
      </w:r>
      <w:r w:rsidR="00D82018">
        <w:rPr>
          <w:szCs w:val="24"/>
        </w:rPr>
        <w:t>methods</w:t>
      </w:r>
      <w:r w:rsidR="005B5FE7">
        <w:rPr>
          <w:szCs w:val="24"/>
        </w:rPr>
        <w:t xml:space="preserve"> based on sequence similarity and / or phylogenetic tree</w:t>
      </w:r>
      <w:r w:rsidR="00F85A8C">
        <w:rPr>
          <w:szCs w:val="24"/>
        </w:rPr>
        <w:t xml:space="preserve"> have been</w:t>
      </w:r>
      <w:r w:rsidR="005B5FE7">
        <w:rPr>
          <w:szCs w:val="24"/>
        </w:rPr>
        <w:t xml:space="preserve"> developed </w:t>
      </w:r>
      <w:r w:rsidR="00F83FA8">
        <w:rPr>
          <w:szCs w:val="24"/>
        </w:rPr>
        <w:fldChar w:fldCharType="begin"/>
      </w:r>
      <w:r w:rsidR="00F83FA8">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sidR="00F83FA8">
        <w:rPr>
          <w:szCs w:val="24"/>
        </w:rPr>
        <w:fldChar w:fldCharType="separate"/>
      </w:r>
      <w:r w:rsidR="00F83FA8">
        <w:rPr>
          <w:noProof/>
          <w:szCs w:val="24"/>
        </w:rPr>
        <w:t>(Kristensen et al. 2011)</w:t>
      </w:r>
      <w:r w:rsidR="00F83FA8">
        <w:rPr>
          <w:szCs w:val="24"/>
        </w:rPr>
        <w:fldChar w:fldCharType="end"/>
      </w:r>
      <w:r w:rsidR="00F83FA8">
        <w:rPr>
          <w:szCs w:val="24"/>
        </w:rPr>
        <w:t xml:space="preserve">. </w:t>
      </w:r>
      <w:r w:rsidR="00D82018">
        <w:rPr>
          <w:szCs w:val="24"/>
        </w:rPr>
        <w:t xml:space="preserve">Although a phylogenetic tree </w:t>
      </w:r>
      <w:r w:rsidR="00554010">
        <w:rPr>
          <w:szCs w:val="24"/>
        </w:rPr>
        <w:t>can explain best</w:t>
      </w:r>
      <w:r w:rsidR="00D82018">
        <w:rPr>
          <w:szCs w:val="24"/>
        </w:rPr>
        <w:t xml:space="preserve"> the homologous relationship between genes, the tree-based approaches </w:t>
      </w:r>
      <w:r w:rsidR="00E759FF">
        <w:rPr>
          <w:szCs w:val="24"/>
        </w:rPr>
        <w:t xml:space="preserve">are </w:t>
      </w:r>
      <w:r w:rsidR="003A55ED">
        <w:rPr>
          <w:szCs w:val="24"/>
        </w:rPr>
        <w:t xml:space="preserve">time-consuming depending on the complexity of the data. </w:t>
      </w:r>
      <w:r w:rsidR="00130C8D">
        <w:rPr>
          <w:szCs w:val="24"/>
        </w:rPr>
        <w:t>In contrary, t</w:t>
      </w:r>
      <w:r w:rsidR="00554010">
        <w:rPr>
          <w:szCs w:val="24"/>
        </w:rPr>
        <w:t xml:space="preserve">he sequence similarity-based approaches, </w:t>
      </w:r>
      <w:r w:rsidR="00F40C8A">
        <w:rPr>
          <w:szCs w:val="24"/>
        </w:rPr>
        <w:t>can be applied for a large amount of data in a</w:t>
      </w:r>
      <w:r w:rsidR="00C34295">
        <w:rPr>
          <w:szCs w:val="24"/>
        </w:rPr>
        <w:t>n</w:t>
      </w:r>
      <w:r w:rsidR="00F40C8A">
        <w:rPr>
          <w:szCs w:val="24"/>
        </w:rPr>
        <w:t xml:space="preserve"> </w:t>
      </w:r>
      <w:r w:rsidR="00F40C8A" w:rsidRPr="00F40C8A">
        <w:rPr>
          <w:szCs w:val="24"/>
        </w:rPr>
        <w:t>affordable</w:t>
      </w:r>
      <w:r w:rsidR="00F40C8A">
        <w:rPr>
          <w:szCs w:val="24"/>
        </w:rPr>
        <w:t xml:space="preserve"> time</w:t>
      </w:r>
      <w:r w:rsidR="009C4D58">
        <w:rPr>
          <w:szCs w:val="24"/>
        </w:rPr>
        <w:t xml:space="preserve"> </w:t>
      </w:r>
      <w:r w:rsidR="009C4D58">
        <w:rPr>
          <w:szCs w:val="24"/>
        </w:rPr>
        <w:fldChar w:fldCharType="begin"/>
      </w:r>
      <w:r w:rsidR="009C4D58">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sidR="009C4D58">
        <w:rPr>
          <w:szCs w:val="24"/>
        </w:rPr>
        <w:fldChar w:fldCharType="separate"/>
      </w:r>
      <w:r w:rsidR="009C4D58">
        <w:rPr>
          <w:noProof/>
          <w:szCs w:val="24"/>
        </w:rPr>
        <w:t>(Trachana et al. 2011)</w:t>
      </w:r>
      <w:r w:rsidR="009C4D58">
        <w:rPr>
          <w:szCs w:val="24"/>
        </w:rPr>
        <w:fldChar w:fldCharType="end"/>
      </w:r>
      <w:r w:rsidR="00F40C8A">
        <w:rPr>
          <w:szCs w:val="24"/>
        </w:rPr>
        <w:t>.</w:t>
      </w:r>
      <w:r w:rsidR="005F33F7">
        <w:rPr>
          <w:szCs w:val="24"/>
        </w:rPr>
        <w:t xml:space="preserve"> </w:t>
      </w:r>
    </w:p>
    <w:p w14:paraId="56C0E2D7" w14:textId="77777777" w:rsidR="004212A4" w:rsidRPr="00D2780C" w:rsidRDefault="004212A4" w:rsidP="00FB78A4">
      <w:pPr>
        <w:spacing w:after="0" w:line="360" w:lineRule="auto"/>
        <w:jc w:val="both"/>
        <w:rPr>
          <w:szCs w:val="24"/>
        </w:rPr>
      </w:pPr>
    </w:p>
    <w:p w14:paraId="64D41BFA" w14:textId="0FBE176F" w:rsidR="00AD08DF" w:rsidRPr="00A7099E" w:rsidRDefault="00AD08DF" w:rsidP="00324278">
      <w:pPr>
        <w:pStyle w:val="Heading2"/>
        <w:jc w:val="both"/>
      </w:pPr>
      <w:bookmarkStart w:id="74" w:name="_Toc385094320"/>
      <w:r w:rsidRPr="00A7099E">
        <w:t>Methods</w:t>
      </w:r>
      <w:bookmarkEnd w:id="74"/>
    </w:p>
    <w:p w14:paraId="39DB8D72" w14:textId="7F89AF96" w:rsidR="008307D5" w:rsidRPr="00A7099E" w:rsidRDefault="008307D5" w:rsidP="00324278">
      <w:pPr>
        <w:pStyle w:val="Heading3"/>
        <w:jc w:val="both"/>
      </w:pPr>
      <w:bookmarkStart w:id="75" w:name="_Toc385094321"/>
      <w:r w:rsidRPr="00A7099E">
        <w:t>Data</w:t>
      </w:r>
      <w:r w:rsidR="00A53DA7" w:rsidRPr="00A7099E">
        <w:t xml:space="preserve"> collection</w:t>
      </w:r>
      <w:bookmarkEnd w:id="75"/>
    </w:p>
    <w:p w14:paraId="6BE67997" w14:textId="06AC3AFF" w:rsidR="00C6610D"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an </w:t>
      </w:r>
      <w:r w:rsidR="006254AF">
        <w:rPr>
          <w:szCs w:val="24"/>
        </w:rPr>
        <w:t>representative data set comprising</w:t>
      </w:r>
      <w:r w:rsidR="00321FD1">
        <w:rPr>
          <w:szCs w:val="24"/>
        </w:rPr>
        <w:t xml:space="preserv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294954">
        <w:rPr>
          <w:szCs w:val="24"/>
        </w:rPr>
        <w:t>include</w:t>
      </w:r>
      <w:r w:rsidR="006B7E73">
        <w:rPr>
          <w:szCs w:val="24"/>
        </w:rPr>
        <w:t xml:space="preserve">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77DBF" w:rsidRPr="00076E91">
        <w:t xml:space="preserve">Table </w:t>
      </w:r>
      <w:r w:rsidR="00277DBF">
        <w:rPr>
          <w:noProof/>
        </w:rPr>
        <w:t>A</w:t>
      </w:r>
      <w:r w:rsidR="00277DBF">
        <w:noBreakHyphen/>
      </w:r>
      <w:r w:rsidR="00277DBF">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324278">
      <w:pPr>
        <w:pStyle w:val="Heading3"/>
        <w:jc w:val="both"/>
      </w:pPr>
      <w:bookmarkStart w:id="76" w:name="_Ref384631038"/>
      <w:bookmarkStart w:id="77" w:name="_Toc385094322"/>
      <w:r w:rsidRPr="00A7099E">
        <w:t>Orthology prediction</w:t>
      </w:r>
      <w:bookmarkEnd w:id="76"/>
      <w:bookmarkEnd w:id="77"/>
    </w:p>
    <w:p w14:paraId="678001E2" w14:textId="4D672AEA" w:rsidR="00B71B3B" w:rsidRPr="00076E91"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E92A8A">
        <w:rPr>
          <w:szCs w:val="24"/>
        </w:rPr>
        <w:t>l-against-all BLASTP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3611CE19"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77DBF">
        <w:t xml:space="preserve">Table </w:t>
      </w:r>
      <w:r w:rsidR="00277DBF">
        <w:rPr>
          <w:noProof/>
        </w:rPr>
        <w:t>A</w:t>
      </w:r>
      <w:r w:rsidR="00277DBF">
        <w:noBreakHyphen/>
      </w:r>
      <w:r w:rsidR="00277DBF">
        <w:rPr>
          <w:noProof/>
        </w:rPr>
        <w:t>2</w:t>
      </w:r>
      <w:r w:rsidR="004902BD">
        <w:rPr>
          <w:szCs w:val="24"/>
        </w:rPr>
        <w:fldChar w:fldCharType="end"/>
      </w:r>
      <w:r w:rsidR="004127BF">
        <w:rPr>
          <w:szCs w:val="24"/>
        </w:rPr>
        <w:t xml:space="preserve">) </w:t>
      </w:r>
      <w:r w:rsidR="004127BF">
        <w:rPr>
          <w:szCs w:val="24"/>
        </w:rPr>
        <w:lastRenderedPageBreak/>
        <w:t xml:space="preserve">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55801">
        <w:rPr>
          <w:szCs w:val="24"/>
        </w:rPr>
        <w:t xml:space="preserve"> generated</w:t>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DD1872">
        <w:rPr>
          <w:szCs w:val="24"/>
        </w:rPr>
        <w:t xml:space="preserve">As microsporidia genes tend to evolve quickly </w:t>
      </w:r>
      <w:r w:rsidR="00DD1872">
        <w:rPr>
          <w:szCs w:val="24"/>
        </w:rPr>
        <w:fldChar w:fldCharType="begin"/>
      </w:r>
      <w:r w:rsidR="00DD1872">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DD1872">
        <w:rPr>
          <w:szCs w:val="24"/>
        </w:rPr>
        <w:fldChar w:fldCharType="separate"/>
      </w:r>
      <w:r w:rsidR="00DD1872">
        <w:rPr>
          <w:noProof/>
          <w:szCs w:val="24"/>
        </w:rPr>
        <w:t>(Lee et al. 2008)</w:t>
      </w:r>
      <w:r w:rsidR="00DD1872">
        <w:rPr>
          <w:szCs w:val="24"/>
        </w:rPr>
        <w:fldChar w:fldCharType="end"/>
      </w:r>
      <w:r w:rsidR="00DD1872">
        <w:rPr>
          <w:szCs w:val="24"/>
        </w:rPr>
        <w:t>, the BLAST search could be false to return the seed sequence as its best hit. We therefore increased the sensitivity of the prediction by accepting the seed protein to be co-orthologous to the best reverse BLAST hit.</w:t>
      </w:r>
    </w:p>
    <w:p w14:paraId="2BB3ED1D" w14:textId="309C338C" w:rsidR="00B775A6" w:rsidRPr="00A7099E" w:rsidRDefault="00B775A6" w:rsidP="00324278">
      <w:pPr>
        <w:pStyle w:val="Heading3"/>
        <w:jc w:val="both"/>
      </w:pPr>
      <w:bookmarkStart w:id="78" w:name="_Ref384631115"/>
      <w:bookmarkStart w:id="79" w:name="_Toc385094323"/>
      <w:r w:rsidRPr="00A7099E">
        <w:t>Species tree reconstruction</w:t>
      </w:r>
      <w:bookmarkEnd w:id="78"/>
      <w:bookmarkEnd w:id="79"/>
    </w:p>
    <w:p w14:paraId="7323F30C" w14:textId="71A505FC" w:rsidR="00CB5F9E" w:rsidRPr="00076E91"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324278">
      <w:pPr>
        <w:pStyle w:val="Heading3"/>
        <w:jc w:val="both"/>
      </w:pPr>
      <w:bookmarkStart w:id="80" w:name="_Toc385094324"/>
      <w:r w:rsidRPr="00A7099E">
        <w:lastRenderedPageBreak/>
        <w:t>Last common ancestor's proteins estimation</w:t>
      </w:r>
      <w:bookmarkEnd w:id="80"/>
    </w:p>
    <w:p w14:paraId="49EB9A31" w14:textId="6E871BEB" w:rsidR="009D375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oth</w:t>
      </w:r>
      <w:bookmarkStart w:id="81" w:name="_GoBack"/>
      <w:bookmarkEnd w:id="81"/>
      <w:r w:rsidR="00E02014">
        <w:rPr>
          <w:szCs w:val="24"/>
        </w:rPr>
        <w:t xml:space="preserve">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3AA0307D" w14:textId="77777777" w:rsidR="00AB2AD7" w:rsidRDefault="00AB2AD7" w:rsidP="00AB2AD7">
      <w:pPr>
        <w:keepNext/>
        <w:spacing w:after="0" w:line="360" w:lineRule="auto"/>
        <w:jc w:val="both"/>
      </w:pPr>
      <w:r>
        <w:rPr>
          <w:noProof/>
          <w:szCs w:val="24"/>
        </w:rPr>
        <w:drawing>
          <wp:inline distT="0" distB="0" distL="0" distR="0" wp14:anchorId="43AAEF45" wp14:editId="6D3144A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7">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0361632B" w14:textId="58BC80DB" w:rsidR="005141D8" w:rsidRDefault="00AB2AD7" w:rsidP="00AB2AD7">
      <w:pPr>
        <w:pStyle w:val="Caption"/>
        <w:jc w:val="both"/>
      </w:pPr>
      <w:bookmarkStart w:id="82" w:name="_Toc385094389"/>
      <w:r>
        <w:t xml:space="preserve">Figure </w:t>
      </w:r>
      <w:r>
        <w:fldChar w:fldCharType="begin"/>
      </w:r>
      <w:r>
        <w:instrText xml:space="preserve"> STYLEREF 1 \s </w:instrText>
      </w:r>
      <w:r>
        <w:fldChar w:fldCharType="separate"/>
      </w:r>
      <w:r w:rsidR="00277DBF">
        <w:rPr>
          <w:noProof/>
        </w:rPr>
        <w:t>2</w:t>
      </w:r>
      <w:r>
        <w:fldChar w:fldCharType="end"/>
      </w:r>
      <w:r>
        <w:noBreakHyphen/>
      </w:r>
      <w:r>
        <w:fldChar w:fldCharType="begin"/>
      </w:r>
      <w:r>
        <w:instrText xml:space="preserve"> SEQ Figure \* ARABIC \s 1 </w:instrText>
      </w:r>
      <w:r>
        <w:fldChar w:fldCharType="separate"/>
      </w:r>
      <w:r w:rsidR="00277DBF">
        <w:rPr>
          <w:noProof/>
        </w:rPr>
        <w:t>1</w:t>
      </w:r>
      <w:r>
        <w:fldChar w:fldCharType="end"/>
      </w:r>
      <w:r>
        <w:t xml:space="preserve">: A dendrogram tree </w:t>
      </w:r>
      <w:r w:rsidR="00EC0299">
        <w:t>demonstrates</w:t>
      </w:r>
      <w:r>
        <w:t xml:space="preserve"> the microsporidian phylogeny. The tree topology is retrieved from </w:t>
      </w:r>
      <w:r w:rsidR="00D97EC8">
        <w:fldChar w:fldCharType="begin"/>
      </w:r>
      <w:r w:rsidR="00D97EC8">
        <w:instrText xml:space="preserve"> REF _Ref381357941 \h </w:instrText>
      </w:r>
      <w:r w:rsidR="00D97EC8">
        <w:fldChar w:fldCharType="separate"/>
      </w:r>
      <w:r w:rsidR="00277DBF" w:rsidRPr="00076E91">
        <w:t xml:space="preserve">Figure </w:t>
      </w:r>
      <w:r w:rsidR="00277DBF">
        <w:rPr>
          <w:noProof/>
        </w:rPr>
        <w:t>2</w:t>
      </w:r>
      <w:r w:rsidR="00277DBF">
        <w:noBreakHyphen/>
      </w:r>
      <w:r w:rsidR="00277DBF">
        <w:rPr>
          <w:noProof/>
        </w:rPr>
        <w:t>3</w:t>
      </w:r>
      <w:r w:rsidR="00D97EC8">
        <w:fldChar w:fldCharType="end"/>
      </w:r>
      <w:r w:rsidR="00D97EC8">
        <w:t>.</w:t>
      </w:r>
      <w:bookmarkEnd w:id="82"/>
    </w:p>
    <w:p w14:paraId="24DF1390" w14:textId="77777777" w:rsidR="00BC5261" w:rsidRPr="00BC5261" w:rsidRDefault="00BC5261" w:rsidP="00BC5261"/>
    <w:p w14:paraId="5D0479B6" w14:textId="2A6A88A1" w:rsidR="00AD08DF" w:rsidRPr="00A7099E" w:rsidRDefault="00AD08DF" w:rsidP="00324278">
      <w:pPr>
        <w:pStyle w:val="Heading2"/>
        <w:jc w:val="both"/>
      </w:pPr>
      <w:bookmarkStart w:id="83" w:name="_Toc385094325"/>
      <w:r w:rsidRPr="00A7099E">
        <w:t>Results</w:t>
      </w:r>
      <w:bookmarkEnd w:id="83"/>
    </w:p>
    <w:p w14:paraId="7EC90DBA" w14:textId="63507846" w:rsidR="00042C1A" w:rsidRPr="00076E91" w:rsidRDefault="005F1D05" w:rsidP="00042C1A">
      <w:pPr>
        <w:spacing w:after="0" w:line="360" w:lineRule="auto"/>
        <w:jc w:val="both"/>
        <w:rPr>
          <w:szCs w:val="24"/>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042C1A">
        <w:rPr>
          <w:szCs w:val="24"/>
        </w:rPr>
        <w:fldChar w:fldCharType="begin"/>
      </w:r>
      <w:r w:rsidR="00042C1A">
        <w:rPr>
          <w:szCs w:val="24"/>
        </w:rPr>
        <w:instrText xml:space="preserve"> REF _Ref384988866 \h </w:instrText>
      </w:r>
      <w:r w:rsidR="00042C1A">
        <w:rPr>
          <w:szCs w:val="24"/>
        </w:rPr>
      </w:r>
      <w:r w:rsidR="00042C1A">
        <w:rPr>
          <w:szCs w:val="24"/>
        </w:rPr>
        <w:fldChar w:fldCharType="separate"/>
      </w:r>
      <w:r w:rsidR="00277DBF" w:rsidRPr="00076E91">
        <w:t xml:space="preserve">Figure </w:t>
      </w:r>
      <w:r w:rsidR="00277DBF">
        <w:rPr>
          <w:noProof/>
        </w:rPr>
        <w:t>2</w:t>
      </w:r>
      <w:r w:rsidR="00277DBF">
        <w:noBreakHyphen/>
      </w:r>
      <w:r w:rsidR="00277DBF">
        <w:rPr>
          <w:noProof/>
        </w:rPr>
        <w:t>2</w:t>
      </w:r>
      <w:r w:rsidR="00042C1A">
        <w:rPr>
          <w:szCs w:val="24"/>
        </w:rPr>
        <w:fldChar w:fldCharType="end"/>
      </w:r>
      <w:r w:rsidR="000F5854">
        <w:rPr>
          <w:szCs w:val="24"/>
        </w:rPr>
        <w:t xml:space="preserve"> shows the proportion of orthologous and lineage specific proteins in 11 microsporidia species</w:t>
      </w:r>
      <w:r w:rsidR="003D072F">
        <w:t>.</w:t>
      </w:r>
      <w:r w:rsidR="00E04EEF">
        <w:rPr>
          <w:szCs w:val="24"/>
        </w:rPr>
        <w:t xml:space="preserve"> </w:t>
      </w:r>
      <w:r w:rsidR="00042C1A">
        <w:rPr>
          <w:szCs w:val="24"/>
        </w:rPr>
        <w:t>As a model for the genome reduction in microsporidia, t</w:t>
      </w:r>
      <w:r w:rsidR="00042C1A" w:rsidRPr="00076E91">
        <w:rPr>
          <w:szCs w:val="24"/>
        </w:rPr>
        <w:t>he</w:t>
      </w:r>
      <w:r w:rsidR="00042C1A">
        <w:rPr>
          <w:szCs w:val="24"/>
        </w:rPr>
        <w:t xml:space="preserve"> species in</w:t>
      </w:r>
      <w:r w:rsidR="00042C1A" w:rsidRPr="00076E91">
        <w:rPr>
          <w:szCs w:val="24"/>
        </w:rPr>
        <w:t xml:space="preserve"> </w:t>
      </w:r>
      <w:r w:rsidR="00042C1A" w:rsidRPr="00B63918">
        <w:rPr>
          <w:i/>
          <w:szCs w:val="24"/>
        </w:rPr>
        <w:t>Encephalitozoon</w:t>
      </w:r>
      <w:r w:rsidR="00042C1A" w:rsidRPr="00076E91">
        <w:rPr>
          <w:szCs w:val="24"/>
        </w:rPr>
        <w:t xml:space="preserve"> </w:t>
      </w:r>
      <w:r w:rsidR="00042C1A">
        <w:rPr>
          <w:szCs w:val="24"/>
        </w:rPr>
        <w:t>genus</w:t>
      </w:r>
      <w:r w:rsidR="00042C1A" w:rsidRPr="00076E91">
        <w:rPr>
          <w:szCs w:val="24"/>
        </w:rPr>
        <w:t xml:space="preserve"> </w:t>
      </w:r>
      <w:r w:rsidR="00042C1A">
        <w:rPr>
          <w:szCs w:val="24"/>
        </w:rPr>
        <w:t>share</w:t>
      </w:r>
      <w:r w:rsidR="00042C1A" w:rsidRPr="00076E91">
        <w:rPr>
          <w:szCs w:val="24"/>
        </w:rPr>
        <w:t xml:space="preserve"> almost 98% of their proteins </w:t>
      </w:r>
      <w:r w:rsidR="00042C1A">
        <w:rPr>
          <w:szCs w:val="24"/>
        </w:rPr>
        <w:t>with other</w:t>
      </w:r>
      <w:r w:rsidR="00042C1A" w:rsidRPr="00076E91">
        <w:rPr>
          <w:szCs w:val="24"/>
        </w:rPr>
        <w:t xml:space="preserve"> microsporidia</w:t>
      </w:r>
      <w:r w:rsidR="00042C1A">
        <w:rPr>
          <w:szCs w:val="24"/>
        </w:rPr>
        <w:t xml:space="preserve"> species. Only 2% </w:t>
      </w:r>
      <w:r w:rsidR="00042C1A" w:rsidRPr="00076E91">
        <w:rPr>
          <w:szCs w:val="24"/>
        </w:rPr>
        <w:t>are lineage specific proteins</w:t>
      </w:r>
      <w:r w:rsidR="00042C1A">
        <w:rPr>
          <w:szCs w:val="24"/>
        </w:rPr>
        <w:t xml:space="preserve"> </w:t>
      </w:r>
      <w:r w:rsidR="00042C1A">
        <w:rPr>
          <w:szCs w:val="24"/>
        </w:rPr>
        <w:lastRenderedPageBreak/>
        <w:t>(orphans)</w:t>
      </w:r>
      <w:r w:rsidR="00042C1A" w:rsidRPr="00076E91">
        <w:rPr>
          <w:szCs w:val="24"/>
        </w:rPr>
        <w:t>.</w:t>
      </w:r>
      <w:r w:rsidR="00042C1A">
        <w:rPr>
          <w:szCs w:val="24"/>
        </w:rPr>
        <w:t xml:space="preserve"> In other taxa, there are larger fractions of orphan proteins, from approximately </w:t>
      </w:r>
      <w:r w:rsidR="00042C1A" w:rsidRPr="00076E91">
        <w:rPr>
          <w:szCs w:val="24"/>
        </w:rPr>
        <w:t>21% in</w:t>
      </w:r>
      <w:r w:rsidR="00042C1A">
        <w:rPr>
          <w:szCs w:val="24"/>
        </w:rPr>
        <w:t xml:space="preserve"> </w:t>
      </w:r>
      <w:r w:rsidR="00042C1A" w:rsidRPr="00CF201D">
        <w:rPr>
          <w:i/>
          <w:szCs w:val="24"/>
        </w:rPr>
        <w:t>N.ceranae</w:t>
      </w:r>
      <w:r w:rsidR="00042C1A">
        <w:rPr>
          <w:szCs w:val="24"/>
        </w:rPr>
        <w:t xml:space="preserve"> up to 49% in </w:t>
      </w:r>
      <w:r w:rsidR="00042C1A" w:rsidRPr="00CF201D">
        <w:rPr>
          <w:i/>
          <w:szCs w:val="24"/>
        </w:rPr>
        <w:t>E.aedis</w:t>
      </w:r>
      <w:r w:rsidR="00042C1A" w:rsidRPr="00076E91">
        <w:rPr>
          <w:szCs w:val="24"/>
        </w:rPr>
        <w:t>.</w:t>
      </w:r>
    </w:p>
    <w:p w14:paraId="022085AC" w14:textId="77777777" w:rsidR="00042C1A" w:rsidRPr="00076E91" w:rsidRDefault="00042C1A" w:rsidP="00042C1A">
      <w:pPr>
        <w:keepNext/>
        <w:spacing w:after="0" w:line="360" w:lineRule="auto"/>
        <w:jc w:val="both"/>
        <w:rPr>
          <w:szCs w:val="24"/>
        </w:rPr>
      </w:pPr>
      <w:r w:rsidRPr="00076E91">
        <w:rPr>
          <w:noProof/>
          <w:szCs w:val="24"/>
        </w:rPr>
        <w:drawing>
          <wp:inline distT="0" distB="0" distL="0" distR="0" wp14:anchorId="13CD3439" wp14:editId="42591AC4">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656214E9" w14:textId="186700C3" w:rsidR="00042C1A" w:rsidRPr="000F5854" w:rsidRDefault="00042C1A" w:rsidP="000F5854">
      <w:pPr>
        <w:pStyle w:val="Caption"/>
        <w:spacing w:after="0" w:line="360" w:lineRule="auto"/>
        <w:jc w:val="both"/>
      </w:pPr>
      <w:bookmarkStart w:id="84" w:name="_Ref384988866"/>
      <w:bookmarkStart w:id="85" w:name="_Toc385094390"/>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84"/>
      <w:r w:rsidRPr="00076E91">
        <w:t>: Fractions of non-orthologous (orange) and orthologous (green) proteins in different microsporidia species.</w:t>
      </w:r>
      <w:bookmarkEnd w:id="85"/>
      <w:r w:rsidRPr="00076E91">
        <w:t xml:space="preserve"> </w:t>
      </w:r>
    </w:p>
    <w:p w14:paraId="3EE25F25" w14:textId="002A756E" w:rsidR="006F6D02" w:rsidRPr="00E04EEF" w:rsidRDefault="00EA2C7A" w:rsidP="00324278">
      <w:pPr>
        <w:spacing w:after="0" w:line="360" w:lineRule="auto"/>
        <w:jc w:val="both"/>
        <w:rPr>
          <w:szCs w:val="24"/>
          <w:lang w:val="de-DE"/>
        </w:rPr>
      </w:pPr>
      <w:r>
        <w:rPr>
          <w:szCs w:val="24"/>
        </w:rPr>
        <w:t xml:space="preserve">We </w:t>
      </w:r>
      <w:r w:rsidR="00E04EEF">
        <w:rPr>
          <w:szCs w:val="24"/>
        </w:rPr>
        <w:t>extended the initial groups by searching for orthologs in non-microsporidia species using</w:t>
      </w:r>
      <w:r>
        <w:rPr>
          <w:szCs w:val="24"/>
        </w:rPr>
        <w:t xml:space="preserve"> HaMStR.</w:t>
      </w:r>
      <w:r w:rsidR="00E04EEF">
        <w:rPr>
          <w:szCs w:val="24"/>
          <w:lang w:val="de-DE"/>
        </w:rPr>
        <w:t xml:space="preserve"> </w:t>
      </w:r>
      <w:r w:rsidR="00E04EEF">
        <w:rPr>
          <w:szCs w:val="24"/>
        </w:rPr>
        <w:t>From the</w:t>
      </w:r>
      <w:r w:rsidR="00326A75" w:rsidRPr="00076E91">
        <w:rPr>
          <w:szCs w:val="24"/>
        </w:rPr>
        <w:t xml:space="preserve"> extended groups, we </w:t>
      </w:r>
      <w:r w:rsidR="009169C6">
        <w:rPr>
          <w:szCs w:val="24"/>
        </w:rPr>
        <w:t>identified</w:t>
      </w:r>
      <w:r w:rsidR="00326A75" w:rsidRPr="00076E91">
        <w:rPr>
          <w:szCs w:val="24"/>
        </w:rPr>
        <w:t xml:space="preserve"> 80 </w:t>
      </w:r>
      <w:r w:rsidR="00507F91">
        <w:rPr>
          <w:szCs w:val="24"/>
        </w:rPr>
        <w:t xml:space="preserve">orthologous </w:t>
      </w:r>
      <w:r w:rsidR="00326A75" w:rsidRPr="00076E91">
        <w:rPr>
          <w:szCs w:val="24"/>
        </w:rPr>
        <w:t xml:space="preserve">groups, where all 11 </w:t>
      </w:r>
      <w:r w:rsidR="0057765D" w:rsidRPr="00076E91">
        <w:rPr>
          <w:szCs w:val="24"/>
        </w:rPr>
        <w:t>microsporidia</w:t>
      </w:r>
      <w:r w:rsidR="00326A75" w:rsidRPr="00076E91">
        <w:rPr>
          <w:szCs w:val="24"/>
        </w:rPr>
        <w:t xml:space="preserve"> and 24 non-</w:t>
      </w:r>
      <w:r w:rsidR="0057765D" w:rsidRPr="00076E91">
        <w:rPr>
          <w:szCs w:val="24"/>
        </w:rPr>
        <w:t>microsporidia</w:t>
      </w:r>
      <w:r w:rsidR="00326A75" w:rsidRPr="00076E91">
        <w:rPr>
          <w:szCs w:val="24"/>
        </w:rPr>
        <w:t xml:space="preserve"> taxa are present and each taxon has one representative orthol</w:t>
      </w:r>
      <w:r w:rsidR="006046B4">
        <w:rPr>
          <w:szCs w:val="24"/>
        </w:rPr>
        <w:t>og. Those 80 groups served as our core gen</w:t>
      </w:r>
      <w:r w:rsidR="00166D07">
        <w:rPr>
          <w:szCs w:val="24"/>
        </w:rPr>
        <w:t>es</w:t>
      </w:r>
      <w:r w:rsidR="00326A75"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w:t>
      </w:r>
      <w:r w:rsidR="00285248">
        <w:rPr>
          <w:szCs w:val="24"/>
        </w:rPr>
        <w:lastRenderedPageBreak/>
        <w:t>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77DBF" w:rsidRPr="00076E91">
        <w:t xml:space="preserve">Figure </w:t>
      </w:r>
      <w:r w:rsidR="00277DBF">
        <w:rPr>
          <w:noProof/>
        </w:rPr>
        <w:t>2</w:t>
      </w:r>
      <w:r w:rsidR="00277DBF">
        <w:noBreakHyphen/>
      </w:r>
      <w:r w:rsidR="00277DBF">
        <w:rPr>
          <w:noProof/>
        </w:rPr>
        <w:t>3</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4691F1F4" w:rsidR="004D52AC" w:rsidRPr="00076E91" w:rsidRDefault="00900C79" w:rsidP="00324278">
      <w:pPr>
        <w:pStyle w:val="Caption"/>
        <w:spacing w:after="0" w:line="360" w:lineRule="auto"/>
        <w:jc w:val="both"/>
      </w:pPr>
      <w:bookmarkStart w:id="86" w:name="_Ref381357941"/>
      <w:bookmarkStart w:id="87" w:name="_Toc385094391"/>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86"/>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87"/>
    </w:p>
    <w:p w14:paraId="27592FDE" w14:textId="748E898A"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88"/>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88"/>
      <w:r w:rsidR="00546AEC">
        <w:rPr>
          <w:rStyle w:val="CommentReference"/>
        </w:rPr>
        <w:commentReference w:id="88"/>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89" w:name="_Toc385094326"/>
      <w:r w:rsidRPr="00A7099E">
        <w:t>Discussion</w:t>
      </w:r>
      <w:bookmarkEnd w:id="89"/>
    </w:p>
    <w:p w14:paraId="49C06367" w14:textId="71405FD7" w:rsidR="00394E19" w:rsidRPr="00A7099E" w:rsidRDefault="003D71A3" w:rsidP="00324278">
      <w:pPr>
        <w:pStyle w:val="Heading3"/>
        <w:jc w:val="both"/>
      </w:pPr>
      <w:bookmarkStart w:id="90" w:name="_Toc385094327"/>
      <w:r>
        <w:t>Microsporidia orphan</w:t>
      </w:r>
      <w:r w:rsidR="00394E19" w:rsidRPr="00A7099E">
        <w:t xml:space="preserve"> proteins</w:t>
      </w:r>
      <w:bookmarkEnd w:id="90"/>
    </w:p>
    <w:p w14:paraId="6B48A414" w14:textId="2B4793A8" w:rsidR="0013584D" w:rsidRPr="00076E91" w:rsidRDefault="003D71A3" w:rsidP="00324278">
      <w:pPr>
        <w:spacing w:after="0" w:line="360" w:lineRule="auto"/>
        <w:jc w:val="both"/>
        <w:rPr>
          <w:szCs w:val="24"/>
        </w:rPr>
      </w:pPr>
      <w:r>
        <w:rPr>
          <w:szCs w:val="24"/>
        </w:rPr>
        <w:t xml:space="preserve">Beside the orthologous proteins, some microsporidia species show a large amount of lineage specific proteins, which are </w:t>
      </w:r>
      <w:r w:rsidR="00893F7C">
        <w:rPr>
          <w:szCs w:val="24"/>
        </w:rPr>
        <w:t>called</w:t>
      </w:r>
      <w:r>
        <w:rPr>
          <w:szCs w:val="24"/>
        </w:rPr>
        <w:t xml:space="preserve"> orphans.</w:t>
      </w:r>
      <w:r w:rsidR="00DC20CA" w:rsidRPr="00076E91">
        <w:rPr>
          <w:szCs w:val="24"/>
        </w:rPr>
        <w:t xml:space="preserve"> </w:t>
      </w:r>
      <w:r>
        <w:rPr>
          <w:szCs w:val="24"/>
        </w:rPr>
        <w:t>Here w</w:t>
      </w:r>
      <w:r w:rsidR="0061430D" w:rsidRPr="00076E91">
        <w:rPr>
          <w:szCs w:val="24"/>
        </w:rPr>
        <w:t xml:space="preserve">e </w:t>
      </w:r>
      <w:r w:rsidR="00773454">
        <w:rPr>
          <w:szCs w:val="24"/>
        </w:rPr>
        <w:t xml:space="preserve">investigated the </w:t>
      </w:r>
      <w:r w:rsidR="00A703BF">
        <w:rPr>
          <w:szCs w:val="24"/>
        </w:rPr>
        <w:t>orphan proteins with the following</w:t>
      </w:r>
      <w:r w:rsidR="0061430D" w:rsidRPr="00076E91">
        <w:rPr>
          <w:szCs w:val="24"/>
        </w:rPr>
        <w:t xml:space="preserve"> hypotheses. </w:t>
      </w:r>
    </w:p>
    <w:p w14:paraId="70AE3CE8" w14:textId="7DBF4371" w:rsidR="0061430D" w:rsidRPr="00A7099E" w:rsidRDefault="005D0408" w:rsidP="00324278">
      <w:pPr>
        <w:spacing w:after="0" w:line="360" w:lineRule="auto"/>
        <w:jc w:val="both"/>
        <w:rPr>
          <w:rStyle w:val="IntenseEmphasis"/>
        </w:rPr>
      </w:pPr>
      <w:r w:rsidRPr="00A7099E">
        <w:rPr>
          <w:rStyle w:val="IntenseEmphasis"/>
        </w:rPr>
        <w:lastRenderedPageBreak/>
        <w:t>(1) Wrong gene assignment:</w:t>
      </w:r>
    </w:p>
    <w:p w14:paraId="79824E04" w14:textId="47C1371E"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DC5CCD" w:rsidR="0061430D" w:rsidRPr="00076E91" w:rsidRDefault="00900C79" w:rsidP="00324278">
      <w:pPr>
        <w:pStyle w:val="Caption"/>
        <w:spacing w:after="0" w:line="360" w:lineRule="auto"/>
        <w:jc w:val="both"/>
      </w:pPr>
      <w:bookmarkStart w:id="91" w:name="_Ref381357979"/>
      <w:bookmarkStart w:id="92" w:name="_Toc385094392"/>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91"/>
      <w:r w:rsidRPr="00076E91">
        <w:t xml:space="preserve">: Length distribution of orthologous proteins (orange) and orphan proteins (green) in different </w:t>
      </w:r>
      <w:r w:rsidR="0057765D" w:rsidRPr="00076E91">
        <w:t>microsporidia</w:t>
      </w:r>
      <w:r w:rsidRPr="00076E91">
        <w:t xml:space="preserve"> taxa.</w:t>
      </w:r>
      <w:bookmarkEnd w:id="92"/>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4</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77DBF" w:rsidRPr="00076E91">
        <w:t xml:space="preserve">Table </w:t>
      </w:r>
      <w:r w:rsidR="00277DBF">
        <w:rPr>
          <w:noProof/>
        </w:rPr>
        <w:t>A</w:t>
      </w:r>
      <w:r w:rsidR="00277DBF">
        <w:noBreakHyphen/>
      </w:r>
      <w:r w:rsidR="00277DBF">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w:t>
      </w:r>
      <w:r w:rsidR="003C7E4F">
        <w:rPr>
          <w:szCs w:val="24"/>
        </w:rPr>
        <w:lastRenderedPageBreak/>
        <w:t xml:space="preserve">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79C4778E" w14:textId="25991C5C" w:rsidR="006B63AE" w:rsidRDefault="00091327" w:rsidP="00324278">
      <w:pPr>
        <w:spacing w:after="0" w:line="360" w:lineRule="auto"/>
        <w:jc w:val="both"/>
        <w:rPr>
          <w:szCs w:val="24"/>
        </w:rPr>
      </w:pPr>
      <w:r>
        <w:rPr>
          <w:szCs w:val="24"/>
        </w:rPr>
        <w:t xml:space="preserve">To assess </w:t>
      </w:r>
      <w:r w:rsidR="00323B55">
        <w:rPr>
          <w:szCs w:val="24"/>
        </w:rPr>
        <w:t>this hypothesis</w:t>
      </w:r>
      <w:r>
        <w:rPr>
          <w:szCs w:val="24"/>
        </w:rPr>
        <w:t xml:space="preserve">, we performed a </w:t>
      </w:r>
      <w:r w:rsidR="006164CE">
        <w:rPr>
          <w:szCs w:val="24"/>
        </w:rPr>
        <w:t>protein family domain</w:t>
      </w:r>
      <w:r w:rsidR="00671842">
        <w:rPr>
          <w:szCs w:val="24"/>
        </w:rPr>
        <w:t xml:space="preserve"> </w:t>
      </w:r>
      <w:r>
        <w:rPr>
          <w:szCs w:val="24"/>
        </w:rPr>
        <w:t xml:space="preserve">annotation analysis for the orphan and orthologous proteins in each microsporidia species. </w:t>
      </w:r>
      <w:r w:rsidR="00C57E3F">
        <w:rPr>
          <w:szCs w:val="24"/>
        </w:rPr>
        <w:t>Protein family</w:t>
      </w:r>
      <w:r w:rsidR="00E80AC7">
        <w:rPr>
          <w:szCs w:val="24"/>
        </w:rPr>
        <w:t xml:space="preserve">, or </w:t>
      </w:r>
      <w:r w:rsidR="00C57E3F">
        <w:rPr>
          <w:szCs w:val="24"/>
        </w:rPr>
        <w:t>PFAM</w:t>
      </w:r>
      <w:r w:rsidR="00E80AC7">
        <w:rPr>
          <w:szCs w:val="24"/>
        </w:rPr>
        <w:t xml:space="preserve"> domains are </w:t>
      </w:r>
      <w:r w:rsidR="005769D2">
        <w:rPr>
          <w:szCs w:val="24"/>
        </w:rPr>
        <w:t xml:space="preserve">the </w:t>
      </w:r>
      <w:r w:rsidR="00E80AC7">
        <w:rPr>
          <w:szCs w:val="24"/>
        </w:rPr>
        <w:t xml:space="preserve">conserved regions in the sequences, which can be used to classify </w:t>
      </w:r>
      <w:r w:rsidR="009E1D6D">
        <w:rPr>
          <w:szCs w:val="24"/>
        </w:rPr>
        <w:t xml:space="preserve">the </w:t>
      </w:r>
      <w:r w:rsidR="00E80AC7">
        <w:rPr>
          <w:szCs w:val="24"/>
        </w:rPr>
        <w:t>proteins into different functional families</w:t>
      </w:r>
      <w:r w:rsidR="00671842">
        <w:rPr>
          <w:szCs w:val="24"/>
        </w:rPr>
        <w:t xml:space="preserve"> </w:t>
      </w:r>
      <w:r w:rsidR="00671842">
        <w:rPr>
          <w:szCs w:val="24"/>
        </w:rPr>
        <w:fldChar w:fldCharType="begin"/>
      </w:r>
      <w:r w:rsidR="00671842">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671842">
        <w:rPr>
          <w:szCs w:val="24"/>
        </w:rPr>
        <w:fldChar w:fldCharType="separate"/>
      </w:r>
      <w:r w:rsidR="00671842">
        <w:rPr>
          <w:noProof/>
          <w:szCs w:val="24"/>
        </w:rPr>
        <w:t>(Finn et al. 2014)</w:t>
      </w:r>
      <w:r w:rsidR="00671842">
        <w:rPr>
          <w:szCs w:val="24"/>
        </w:rPr>
        <w:fldChar w:fldCharType="end"/>
      </w:r>
      <w:r w:rsidR="00E80AC7">
        <w:rPr>
          <w:szCs w:val="24"/>
        </w:rPr>
        <w:t xml:space="preserve">. </w:t>
      </w:r>
      <w:r w:rsidR="00F629EA">
        <w:rPr>
          <w:szCs w:val="24"/>
        </w:rPr>
        <w:t xml:space="preserve">Each protein family in PFAM database is </w:t>
      </w:r>
      <w:r w:rsidR="00370043">
        <w:rPr>
          <w:szCs w:val="24"/>
        </w:rPr>
        <w:t>represented as a HMM profile</w:t>
      </w:r>
      <w:r w:rsidR="009A406D">
        <w:rPr>
          <w:szCs w:val="24"/>
        </w:rPr>
        <w:t xml:space="preserve">. </w:t>
      </w:r>
      <w:r w:rsidR="00226205">
        <w:rPr>
          <w:szCs w:val="24"/>
        </w:rPr>
        <w:t>We use hmmscan</w:t>
      </w:r>
      <w:r>
        <w:rPr>
          <w:szCs w:val="24"/>
        </w:rPr>
        <w:t xml:space="preserve">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w:t>
      </w:r>
      <w:r w:rsidR="00226205">
        <w:rPr>
          <w:szCs w:val="24"/>
        </w:rPr>
        <w:t xml:space="preserve"> annotate the </w:t>
      </w:r>
      <w:r w:rsidR="00226205" w:rsidRPr="00226205">
        <w:rPr>
          <w:szCs w:val="24"/>
        </w:rPr>
        <w:t>proteins with the PFAM</w:t>
      </w:r>
      <w:r w:rsidR="00226205">
        <w:rPr>
          <w:szCs w:val="24"/>
        </w:rPr>
        <w:t xml:space="preserve"> domains in </w:t>
      </w:r>
      <w:r>
        <w:rPr>
          <w:szCs w:val="24"/>
        </w:rPr>
        <w:t>the pfam-A database</w:t>
      </w:r>
      <w:r w:rsidR="00226205">
        <w:rPr>
          <w:szCs w:val="24"/>
        </w:rPr>
        <w:t>.</w:t>
      </w:r>
    </w:p>
    <w:p w14:paraId="5B99F621" w14:textId="4715A04D" w:rsidR="00702609" w:rsidRDefault="006B63AE" w:rsidP="00324278">
      <w:pPr>
        <w:spacing w:after="0" w:line="360" w:lineRule="auto"/>
        <w:jc w:val="both"/>
        <w:rPr>
          <w:szCs w:val="24"/>
        </w:rPr>
      </w:pPr>
      <w:r>
        <w:rPr>
          <w:szCs w:val="24"/>
        </w:rPr>
        <w:t>If the orphan genes are correctly predicted, there are some possible explanations for the absence of their orthologous partners in other species. T</w:t>
      </w:r>
      <w:r w:rsidR="00D00D3E">
        <w:rPr>
          <w:szCs w:val="24"/>
        </w:rPr>
        <w:t xml:space="preserve">he </w:t>
      </w:r>
      <w:r w:rsidR="00B67598">
        <w:rPr>
          <w:szCs w:val="24"/>
        </w:rPr>
        <w:t xml:space="preserve">orphans </w:t>
      </w:r>
      <w:r w:rsidR="00D00D3E">
        <w:rPr>
          <w:szCs w:val="24"/>
        </w:rPr>
        <w:t>could be new genes</w:t>
      </w:r>
      <w:r w:rsidR="00BB17F1">
        <w:rPr>
          <w:szCs w:val="24"/>
        </w:rPr>
        <w:t xml:space="preserve"> that</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49677E">
        <w:rPr>
          <w:szCs w:val="24"/>
        </w:rPr>
        <w:t xml:space="preserve"> genes we expect</w:t>
      </w:r>
      <w:r w:rsidR="00717653">
        <w:rPr>
          <w:szCs w:val="24"/>
        </w:rPr>
        <w:t xml:space="preserve"> to </w:t>
      </w:r>
      <w:r w:rsidR="0049677E">
        <w:rPr>
          <w:szCs w:val="24"/>
        </w:rPr>
        <w:t>not find</w:t>
      </w:r>
      <w:r w:rsidR="00717653">
        <w:rPr>
          <w:szCs w:val="24"/>
        </w:rPr>
        <w:t xml:space="preserve"> PFAM domain</w:t>
      </w:r>
      <w:r w:rsidR="0049677E">
        <w:rPr>
          <w:szCs w:val="24"/>
        </w:rPr>
        <w:t>s</w:t>
      </w:r>
      <w:r w:rsidR="00717653">
        <w:rPr>
          <w:szCs w:val="24"/>
        </w:rPr>
        <w:t xml:space="preserve">. </w:t>
      </w:r>
      <w:r w:rsidR="002C4B16">
        <w:rPr>
          <w:szCs w:val="24"/>
        </w:rPr>
        <w:t>Second possibility could be</w:t>
      </w:r>
      <w:r w:rsidR="001E322E">
        <w:rPr>
          <w:szCs w:val="24"/>
        </w:rPr>
        <w:t>,</w:t>
      </w:r>
      <w:r w:rsidR="002C4B16">
        <w:rPr>
          <w:szCs w:val="24"/>
        </w:rPr>
        <w:t xml:space="preserve"> that</w:t>
      </w:r>
      <w:r w:rsidR="001E322E">
        <w:rPr>
          <w:szCs w:val="24"/>
        </w:rPr>
        <w:t xml:space="preserve"> </w:t>
      </w:r>
      <w:r w:rsidR="00BC57B0">
        <w:rPr>
          <w:szCs w:val="24"/>
        </w:rPr>
        <w:t xml:space="preserve">the orphans </w:t>
      </w:r>
      <w:r w:rsidR="002C4B16">
        <w:rPr>
          <w:szCs w:val="24"/>
        </w:rPr>
        <w:t>were</w:t>
      </w:r>
      <w:r w:rsidR="00BC57B0">
        <w:rPr>
          <w:szCs w:val="24"/>
        </w:rPr>
        <w:t xml:space="preserve"> horizontal</w:t>
      </w:r>
      <w:r w:rsidR="0049677E">
        <w:rPr>
          <w:szCs w:val="24"/>
        </w:rPr>
        <w:t>ly</w:t>
      </w:r>
      <w:r w:rsidR="00BC57B0">
        <w:rPr>
          <w:szCs w:val="24"/>
        </w:rPr>
        <w:t xml:space="preserve">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PFAM domains, which </w:t>
      </w:r>
      <w:r w:rsidR="0049677E">
        <w:rPr>
          <w:szCs w:val="24"/>
        </w:rPr>
        <w:t xml:space="preserve">are otherwise not </w:t>
      </w:r>
      <w:r w:rsidR="000D4F6D">
        <w:rPr>
          <w:szCs w:val="24"/>
        </w:rPr>
        <w:t>found in the proteins</w:t>
      </w:r>
      <w:r w:rsidR="00216B59">
        <w:rPr>
          <w:szCs w:val="24"/>
        </w:rPr>
        <w:t xml:space="preserve"> of microsporidia</w:t>
      </w:r>
      <w:r w:rsidR="000D4F6D">
        <w:rPr>
          <w:szCs w:val="24"/>
        </w:rPr>
        <w:t xml:space="preserve">. </w:t>
      </w:r>
      <w:r w:rsidR="00E61115">
        <w:rPr>
          <w:szCs w:val="24"/>
        </w:rPr>
        <w:t>Our third assumption is that</w:t>
      </w:r>
      <w:r w:rsidR="007E4DAF">
        <w:rPr>
          <w:szCs w:val="24"/>
        </w:rPr>
        <w:t xml:space="preserve">,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4773CA65" w:rsidR="00401934" w:rsidRPr="00076E91" w:rsidRDefault="00F56624" w:rsidP="00324278">
      <w:pPr>
        <w:pStyle w:val="Caption"/>
        <w:spacing w:after="0" w:line="360" w:lineRule="auto"/>
        <w:jc w:val="both"/>
      </w:pPr>
      <w:bookmarkStart w:id="93" w:name="_Ref381359837"/>
      <w:bookmarkStart w:id="94" w:name="_Toc385094393"/>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9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94"/>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5</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95" w:name="_Toc385094328"/>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95"/>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3</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77DBF">
        <w:t xml:space="preserve">Figure </w:t>
      </w:r>
      <w:r w:rsidR="00277DBF">
        <w:rPr>
          <w:noProof/>
        </w:rPr>
        <w:t>2</w:t>
      </w:r>
      <w:r w:rsidR="00277DBF">
        <w:noBreakHyphen/>
      </w:r>
      <w:r w:rsidR="00277DBF">
        <w:rPr>
          <w:noProof/>
        </w:rPr>
        <w:t>6</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2">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2C5AAFAC" w:rsidR="00F45E7A" w:rsidRPr="00076E91" w:rsidRDefault="00581E32" w:rsidP="00324278">
      <w:pPr>
        <w:pStyle w:val="Caption"/>
        <w:jc w:val="both"/>
        <w:rPr>
          <w:szCs w:val="24"/>
        </w:rPr>
      </w:pPr>
      <w:bookmarkStart w:id="96" w:name="_Ref383775786"/>
      <w:bookmarkStart w:id="97" w:name="_Toc385094394"/>
      <w:r>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96"/>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277DBF">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97"/>
    </w:p>
    <w:p w14:paraId="5FDEFC50" w14:textId="5ED12CE5"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77DBF" w:rsidRPr="00076E91">
        <w:t xml:space="preserve">Figure </w:t>
      </w:r>
      <w:r w:rsidR="00277DBF">
        <w:rPr>
          <w:noProof/>
        </w:rPr>
        <w:t>2</w:t>
      </w:r>
      <w:r w:rsidR="00277DBF">
        <w:noBreakHyphen/>
      </w:r>
      <w:r w:rsidR="00277DBF">
        <w:rPr>
          <w:noProof/>
        </w:rPr>
        <w:t>3</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77DBF">
        <w:t xml:space="preserve">Figure </w:t>
      </w:r>
      <w:r w:rsidR="00277DBF">
        <w:rPr>
          <w:noProof/>
        </w:rPr>
        <w:t>2</w:t>
      </w:r>
      <w:r w:rsidR="00277DBF">
        <w:noBreakHyphen/>
      </w:r>
      <w:r w:rsidR="00277DBF">
        <w:rPr>
          <w:noProof/>
        </w:rPr>
        <w:t>6</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324278">
      <w:pPr>
        <w:spacing w:after="0" w:line="360" w:lineRule="auto"/>
        <w:jc w:val="both"/>
        <w:rPr>
          <w:szCs w:val="24"/>
        </w:rPr>
      </w:pPr>
    </w:p>
    <w:p w14:paraId="54086313" w14:textId="235FE945" w:rsidR="00AD08DF" w:rsidRPr="00076E91" w:rsidRDefault="00AD08DF" w:rsidP="00324278">
      <w:pPr>
        <w:pStyle w:val="Heading2"/>
        <w:jc w:val="both"/>
      </w:pPr>
      <w:bookmarkStart w:id="98" w:name="_Toc385094329"/>
      <w:r w:rsidRPr="00A7099E">
        <w:t>Conclusion</w:t>
      </w:r>
      <w:bookmarkEnd w:id="98"/>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lastRenderedPageBreak/>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99" w:name="_Toc385094330"/>
      <w:r w:rsidRPr="00756D71">
        <w:lastRenderedPageBreak/>
        <w:t>PhyloProfile: an interactive visualization tool for exploring complex phylogenetic profiles</w:t>
      </w:r>
      <w:bookmarkEnd w:id="99"/>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100" w:name="_Toc385094331"/>
      <w:r w:rsidRPr="00756D71">
        <w:t>Introduction</w:t>
      </w:r>
      <w:bookmarkEnd w:id="100"/>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101" w:name="_Toc385094332"/>
      <w:r w:rsidRPr="00756D71">
        <w:lastRenderedPageBreak/>
        <w:t>Features and capabilities</w:t>
      </w:r>
      <w:bookmarkEnd w:id="101"/>
    </w:p>
    <w:p w14:paraId="090EE203" w14:textId="18873E54" w:rsidR="006824B2" w:rsidRPr="00756D71" w:rsidRDefault="006824B2" w:rsidP="00324278">
      <w:pPr>
        <w:pStyle w:val="Heading3"/>
        <w:jc w:val="both"/>
      </w:pPr>
      <w:bookmarkStart w:id="102" w:name="_Toc385094333"/>
      <w:r w:rsidRPr="00756D71">
        <w:t>Multiple input options</w:t>
      </w:r>
      <w:bookmarkEnd w:id="102"/>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472E44A1" w:rsidR="00377785" w:rsidRDefault="00876AC0" w:rsidP="00324278">
      <w:pPr>
        <w:pStyle w:val="Caption"/>
        <w:jc w:val="both"/>
        <w:rPr>
          <w:szCs w:val="24"/>
        </w:rPr>
      </w:pPr>
      <w:bookmarkStart w:id="103" w:name="_Ref384072234"/>
      <w:bookmarkStart w:id="104" w:name="_Toc385094395"/>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03"/>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104"/>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77DBF">
        <w:t xml:space="preserve">Figure </w:t>
      </w:r>
      <w:r w:rsidR="00277DBF">
        <w:rPr>
          <w:noProof/>
        </w:rPr>
        <w:t>3</w:t>
      </w:r>
      <w:r w:rsidR="00277DBF">
        <w:noBreakHyphen/>
      </w:r>
      <w:r w:rsidR="00277DBF">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105" w:name="_Toc385094334"/>
      <w:r w:rsidRPr="00756D71">
        <w:t>I</w:t>
      </w:r>
      <w:r w:rsidR="00681A01" w:rsidRPr="00756D71">
        <w:t xml:space="preserve">nteractive </w:t>
      </w:r>
      <w:r w:rsidR="00785A94" w:rsidRPr="00756D71">
        <w:t>visualization</w:t>
      </w:r>
      <w:bookmarkEnd w:id="105"/>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5AF8C383" w:rsidR="007B4ABC" w:rsidRDefault="00815D06" w:rsidP="00324278">
      <w:pPr>
        <w:pStyle w:val="Caption"/>
        <w:jc w:val="both"/>
      </w:pPr>
      <w:bookmarkStart w:id="106" w:name="_Ref384073005"/>
      <w:bookmarkStart w:id="107" w:name="_Toc385094396"/>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0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107"/>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277DBF">
        <w:t xml:space="preserve">Figure </w:t>
      </w:r>
      <w:r w:rsidR="00277DBF">
        <w:rPr>
          <w:noProof/>
        </w:rPr>
        <w:t>3</w:t>
      </w:r>
      <w:r w:rsidR="00277DBF">
        <w:noBreakHyphen/>
      </w:r>
      <w:r w:rsidR="00277DBF">
        <w:rPr>
          <w:noProof/>
        </w:rPr>
        <w:t>2</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77DBF">
        <w:t xml:space="preserve">Figure </w:t>
      </w:r>
      <w:r w:rsidR="00277DBF">
        <w:rPr>
          <w:noProof/>
        </w:rPr>
        <w:t>3</w:t>
      </w:r>
      <w:r w:rsidR="00277DBF">
        <w:noBreakHyphen/>
      </w:r>
      <w:r w:rsidR="00277DBF">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00E157EE" w:rsidR="009D6CC3" w:rsidRDefault="008171E2" w:rsidP="00324278">
      <w:pPr>
        <w:pStyle w:val="Caption"/>
        <w:jc w:val="both"/>
      </w:pPr>
      <w:bookmarkStart w:id="108" w:name="_Ref384081133"/>
      <w:bookmarkStart w:id="109" w:name="_Toc385094397"/>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08"/>
      <w:r>
        <w:t xml:space="preserve">: The interactive visualization enables </w:t>
      </w:r>
      <w:r w:rsidR="00EC1F27">
        <w:t>linking between different data.</w:t>
      </w:r>
      <w:bookmarkEnd w:id="109"/>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110" w:name="_Toc385094335"/>
      <w:r w:rsidRPr="00756D71">
        <w:t>The use of NCBI taxonomy information in PhyloProfile</w:t>
      </w:r>
      <w:bookmarkEnd w:id="110"/>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111" w:name="_Toc385094336"/>
      <w:r w:rsidRPr="00756D71">
        <w:t>D</w:t>
      </w:r>
      <w:r w:rsidR="00681A01" w:rsidRPr="00756D71">
        <w:t xml:space="preserve">ynamic </w:t>
      </w:r>
      <w:r w:rsidR="00785A94" w:rsidRPr="00756D71">
        <w:t xml:space="preserve">data </w:t>
      </w:r>
      <w:r w:rsidR="00272707" w:rsidRPr="00756D71">
        <w:t>filtering</w:t>
      </w:r>
      <w:bookmarkEnd w:id="111"/>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77DBF">
        <w:t xml:space="preserve">Figure </w:t>
      </w:r>
      <w:r w:rsidR="00277DBF">
        <w:rPr>
          <w:noProof/>
        </w:rPr>
        <w:t>3</w:t>
      </w:r>
      <w:r w:rsidR="00277DBF">
        <w:noBreakHyphen/>
      </w:r>
      <w:r w:rsidR="00277DBF">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77DBF">
        <w:t xml:space="preserve">Figure </w:t>
      </w:r>
      <w:r w:rsidR="00277DBF">
        <w:rPr>
          <w:noProof/>
        </w:rPr>
        <w:t>3</w:t>
      </w:r>
      <w:r w:rsidR="00277DBF">
        <w:noBreakHyphen/>
      </w:r>
      <w:r w:rsidR="00277DBF">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32783626" w:rsidR="00E02AD8" w:rsidRDefault="00E02AD8" w:rsidP="00324278">
      <w:pPr>
        <w:pStyle w:val="Caption"/>
        <w:jc w:val="both"/>
        <w:rPr>
          <w:szCs w:val="24"/>
        </w:rPr>
      </w:pPr>
      <w:bookmarkStart w:id="112" w:name="_Ref384081559"/>
      <w:bookmarkStart w:id="113" w:name="_Toc385094398"/>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12"/>
      <w:r>
        <w:t>: List of genes resulting from the Core gene identification function can be directly input to the c</w:t>
      </w:r>
      <w:r w:rsidR="007200FF">
        <w:t>ustomized profile for further investigating.</w:t>
      </w:r>
      <w:bookmarkEnd w:id="113"/>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114" w:name="_Toc385094337"/>
      <w:r w:rsidRPr="00756D71">
        <w:t>Phylogenetic profiling</w:t>
      </w:r>
      <w:bookmarkEnd w:id="114"/>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77DBF">
        <w:t xml:space="preserve">Figure </w:t>
      </w:r>
      <w:r w:rsidR="00277DBF">
        <w:rPr>
          <w:noProof/>
        </w:rPr>
        <w:t>3</w:t>
      </w:r>
      <w:r w:rsidR="00277DBF">
        <w:noBreakHyphen/>
      </w:r>
      <w:r w:rsidR="00277DBF">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7">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45854EC2" w:rsidR="00C4723C" w:rsidRDefault="00C116E7" w:rsidP="00324278">
      <w:pPr>
        <w:pStyle w:val="Caption"/>
        <w:jc w:val="both"/>
        <w:rPr>
          <w:szCs w:val="24"/>
        </w:rPr>
      </w:pPr>
      <w:bookmarkStart w:id="115" w:name="_Ref384080616"/>
      <w:bookmarkStart w:id="116" w:name="_Toc385094399"/>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15"/>
      <w:r>
        <w:t>: Phylogenetic profile dot matrix before (left) and after (right) clustering.</w:t>
      </w:r>
      <w:bookmarkEnd w:id="116"/>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77DBF">
        <w:t xml:space="preserve">Figure </w:t>
      </w:r>
      <w:r w:rsidR="00277DBF">
        <w:rPr>
          <w:noProof/>
        </w:rPr>
        <w:t>3</w:t>
      </w:r>
      <w:r w:rsidR="00277DBF">
        <w:noBreakHyphen/>
      </w:r>
      <w:r w:rsidR="00277DBF">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2D8BD67" w:rsidR="00D71D92" w:rsidRDefault="00893A5A" w:rsidP="00324278">
      <w:pPr>
        <w:pStyle w:val="Caption"/>
        <w:jc w:val="both"/>
        <w:rPr>
          <w:szCs w:val="24"/>
        </w:rPr>
      </w:pPr>
      <w:bookmarkStart w:id="117" w:name="_Ref384080679"/>
      <w:bookmarkStart w:id="118" w:name="_Toc385094400"/>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117"/>
      <w:r>
        <w:t>: Gene age estimation based on LCA algorithm.</w:t>
      </w:r>
      <w:bookmarkEnd w:id="118"/>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77DBF">
        <w:t xml:space="preserve">Figure </w:t>
      </w:r>
      <w:r w:rsidR="00277DBF">
        <w:rPr>
          <w:noProof/>
        </w:rPr>
        <w:t>3</w:t>
      </w:r>
      <w:r w:rsidR="00277DBF">
        <w:noBreakHyphen/>
      </w:r>
      <w:r w:rsidR="00277DBF">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9">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7EA46FC1" w:rsidR="00100B4D" w:rsidRDefault="005C6B2B" w:rsidP="00324278">
      <w:pPr>
        <w:pStyle w:val="Caption"/>
        <w:jc w:val="both"/>
        <w:rPr>
          <w:szCs w:val="24"/>
        </w:rPr>
      </w:pPr>
      <w:bookmarkStart w:id="119" w:name="_Ref384080896"/>
      <w:bookmarkStart w:id="120" w:name="_Toc385094401"/>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119"/>
      <w:r>
        <w:t>: Distribution analysis of two integrated data and the fraction of species in the systematic group. Those distributions can be dynamically changed depending on the defined thresholds of those variables.</w:t>
      </w:r>
      <w:bookmarkEnd w:id="120"/>
    </w:p>
    <w:p w14:paraId="17E344E4" w14:textId="66CA44D5" w:rsidR="002B62C3" w:rsidRPr="00756D71" w:rsidRDefault="00C87DA9" w:rsidP="00324278">
      <w:pPr>
        <w:pStyle w:val="Heading3"/>
        <w:jc w:val="both"/>
      </w:pPr>
      <w:bookmarkStart w:id="121" w:name="_Toc385094338"/>
      <w:r w:rsidRPr="00756D71">
        <w:t xml:space="preserve">Interoperable </w:t>
      </w:r>
      <w:r w:rsidR="002B62C3" w:rsidRPr="00756D71">
        <w:t>output</w:t>
      </w:r>
      <w:bookmarkEnd w:id="121"/>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22" w:name="_Toc385094339"/>
      <w:r w:rsidRPr="00756D71">
        <w:t>Result</w:t>
      </w:r>
      <w:bookmarkEnd w:id="122"/>
      <w:r w:rsidR="00CB4499" w:rsidRPr="00756D71">
        <w:t xml:space="preserve"> </w:t>
      </w:r>
    </w:p>
    <w:p w14:paraId="323882AD" w14:textId="3CF9FE4A" w:rsidR="00842AB7" w:rsidRPr="00756D71" w:rsidRDefault="00842AB7" w:rsidP="00324278">
      <w:pPr>
        <w:pStyle w:val="Heading3"/>
        <w:jc w:val="both"/>
      </w:pPr>
      <w:bookmarkStart w:id="123" w:name="_Toc385094340"/>
      <w:r w:rsidRPr="00756D71">
        <w:t>The availability</w:t>
      </w:r>
      <w:bookmarkEnd w:id="123"/>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24" w:name="_Toc385094341"/>
      <w:r w:rsidRPr="00756D71">
        <w:t>Performance test</w:t>
      </w:r>
      <w:bookmarkEnd w:id="124"/>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77DBF">
        <w:t xml:space="preserve">Figure </w:t>
      </w:r>
      <w:r w:rsidR="00277DBF">
        <w:rPr>
          <w:noProof/>
        </w:rPr>
        <w:t>3</w:t>
      </w:r>
      <w:r w:rsidR="00277DBF">
        <w:noBreakHyphen/>
      </w:r>
      <w:r w:rsidR="00277DBF">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77DBF">
        <w:t xml:space="preserve">Figure </w:t>
      </w:r>
      <w:r w:rsidR="00277DBF">
        <w:rPr>
          <w:noProof/>
        </w:rPr>
        <w:t>3</w:t>
      </w:r>
      <w:r w:rsidR="00277DBF">
        <w:noBreakHyphen/>
      </w:r>
      <w:r w:rsidR="00277DBF">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77DBF">
        <w:t xml:space="preserve">Figure </w:t>
      </w:r>
      <w:r w:rsidR="00277DBF">
        <w:rPr>
          <w:noProof/>
        </w:rPr>
        <w:t>3</w:t>
      </w:r>
      <w:r w:rsidR="00277DBF">
        <w:noBreakHyphen/>
      </w:r>
      <w:r w:rsidR="00277DBF">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77DBF">
        <w:t xml:space="preserve">Figure </w:t>
      </w:r>
      <w:r w:rsidR="00277DBF">
        <w:rPr>
          <w:noProof/>
        </w:rPr>
        <w:t>3</w:t>
      </w:r>
      <w:r w:rsidR="00277DBF">
        <w:noBreakHyphen/>
      </w:r>
      <w:r w:rsidR="00277DBF">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79C12A50" w:rsidR="007A2C8C" w:rsidRDefault="001E3047" w:rsidP="00324278">
      <w:pPr>
        <w:pStyle w:val="Caption"/>
        <w:jc w:val="both"/>
        <w:rPr>
          <w:szCs w:val="24"/>
        </w:rPr>
      </w:pPr>
      <w:bookmarkStart w:id="125" w:name="_Ref384067296"/>
      <w:bookmarkStart w:id="126" w:name="_Toc385094402"/>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125"/>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26"/>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1">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13987568" w:rsidR="004B135F" w:rsidRPr="00842AB7" w:rsidRDefault="00A87C41" w:rsidP="00324278">
      <w:pPr>
        <w:pStyle w:val="Caption"/>
        <w:jc w:val="both"/>
        <w:rPr>
          <w:szCs w:val="24"/>
        </w:rPr>
      </w:pPr>
      <w:bookmarkStart w:id="127" w:name="_Ref384080946"/>
      <w:bookmarkStart w:id="128" w:name="_Toc385094403"/>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127"/>
      <w:r>
        <w:t xml:space="preserve">: </w:t>
      </w:r>
      <w:r w:rsidR="00001AD8" w:rsidRPr="00001AD8">
        <w:t>RAM usage during data display increases linearly as the data matrix grows. (a) RAM usage as a function of number of genes analyzed, and (b) as a function of the number of taxa analyzed.</w:t>
      </w:r>
      <w:bookmarkEnd w:id="128"/>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29" w:name="_Toc385094342"/>
      <w:r w:rsidRPr="00756D71">
        <w:t>Conclusion</w:t>
      </w:r>
      <w:bookmarkEnd w:id="129"/>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30" w:name="_Toc385094343"/>
      <w:r w:rsidRPr="00CC3D21">
        <w:lastRenderedPageBreak/>
        <w:t xml:space="preserve">Distribution analysis of the </w:t>
      </w:r>
      <w:r w:rsidR="000975BB" w:rsidRPr="00CC3D21">
        <w:t>microsporidian LCA</w:t>
      </w:r>
      <w:r w:rsidRPr="00CC3D21">
        <w:t xml:space="preserve"> proteins</w:t>
      </w:r>
      <w:bookmarkEnd w:id="130"/>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31" w:name="_Toc385094344"/>
      <w:r w:rsidRPr="00CC3D21">
        <w:t>Introduction</w:t>
      </w:r>
      <w:bookmarkEnd w:id="131"/>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32" w:name="_Toc385094345"/>
      <w:r w:rsidRPr="00CC3D21">
        <w:t>Methods</w:t>
      </w:r>
      <w:bookmarkEnd w:id="132"/>
    </w:p>
    <w:p w14:paraId="10667284" w14:textId="4543EEB8" w:rsidR="00B41BE3" w:rsidRPr="00CC3D21" w:rsidRDefault="00B41BE3" w:rsidP="00324278">
      <w:pPr>
        <w:pStyle w:val="Heading3"/>
        <w:jc w:val="both"/>
      </w:pPr>
      <w:bookmarkStart w:id="133" w:name="_Toc385094346"/>
      <w:r w:rsidRPr="00CC3D21">
        <w:t>Orthology prediction</w:t>
      </w:r>
      <w:bookmarkEnd w:id="133"/>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77DBF" w:rsidRPr="00076E91">
        <w:t xml:space="preserve">Figure </w:t>
      </w:r>
      <w:r w:rsidR="00277DBF">
        <w:rPr>
          <w:noProof/>
        </w:rPr>
        <w:t>4</w:t>
      </w:r>
      <w:r w:rsidR="00277DBF">
        <w:noBreakHyphen/>
      </w:r>
      <w:r w:rsidR="00277DBF">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77DBF" w:rsidRPr="00076E91">
        <w:t xml:space="preserve">Table </w:t>
      </w:r>
      <w:r w:rsidR="00277DBF">
        <w:rPr>
          <w:noProof/>
        </w:rPr>
        <w:t>A</w:t>
      </w:r>
      <w:r w:rsidR="00277DBF">
        <w:noBreakHyphen/>
      </w:r>
      <w:r w:rsidR="00277DBF">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277DBF">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3E925E01" w:rsidR="003259EB" w:rsidRPr="00C87C0D" w:rsidRDefault="00E959B2" w:rsidP="00324278">
      <w:pPr>
        <w:pStyle w:val="Caption"/>
        <w:spacing w:after="0" w:line="360" w:lineRule="auto"/>
        <w:jc w:val="both"/>
      </w:pPr>
      <w:bookmarkStart w:id="134" w:name="_Ref381452921"/>
      <w:bookmarkStart w:id="135" w:name="_Toc385094404"/>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3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135"/>
      <w:r w:rsidR="008F5883" w:rsidRPr="00076E91">
        <w:t xml:space="preserve"> </w:t>
      </w:r>
    </w:p>
    <w:p w14:paraId="56CA872D" w14:textId="32B0AE21" w:rsidR="00171003" w:rsidRPr="00CC3D21" w:rsidRDefault="00171003" w:rsidP="00324278">
      <w:pPr>
        <w:pStyle w:val="Heading3"/>
        <w:jc w:val="both"/>
      </w:pPr>
      <w:bookmarkStart w:id="136" w:name="_Toc385094347"/>
      <w:r w:rsidRPr="00CC3D21">
        <w:t>Feature architecture similarity score calculation</w:t>
      </w:r>
      <w:bookmarkEnd w:id="136"/>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37" w:name="_Toc385094348"/>
      <w:r w:rsidRPr="00CC3D21">
        <w:t>Phylogenetic profile analysis</w:t>
      </w:r>
      <w:bookmarkEnd w:id="137"/>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38" w:name="_Toc385094349"/>
      <w:r w:rsidRPr="00CC3D21">
        <w:t>Results</w:t>
      </w:r>
      <w:bookmarkEnd w:id="138"/>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3">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680DA989" w:rsidR="00EB18BA" w:rsidRPr="00076E91" w:rsidRDefault="003F7481" w:rsidP="00324278">
      <w:pPr>
        <w:pStyle w:val="Caption"/>
        <w:spacing w:after="0" w:line="360" w:lineRule="auto"/>
        <w:jc w:val="both"/>
      </w:pPr>
      <w:bookmarkStart w:id="139" w:name="_Ref381546097"/>
      <w:bookmarkStart w:id="140" w:name="_Toc385094405"/>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39"/>
      <w:r w:rsidRPr="00076E91">
        <w:t xml:space="preserve">: The distribution of FAS scores for all orthologs of 1605 </w:t>
      </w:r>
      <w:r w:rsidR="000975BB" w:rsidRPr="00076E91">
        <w:t>microsporidian LCA</w:t>
      </w:r>
      <w:r w:rsidRPr="00076E91">
        <w:t xml:space="preserve"> proteins.</w:t>
      </w:r>
      <w:bookmarkEnd w:id="140"/>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77DBF" w:rsidRPr="00076E91">
        <w:t xml:space="preserve">Figure </w:t>
      </w:r>
      <w:r w:rsidR="00277DBF">
        <w:rPr>
          <w:noProof/>
        </w:rPr>
        <w:t>4</w:t>
      </w:r>
      <w:r w:rsidR="00277DBF">
        <w:noBreakHyphen/>
      </w:r>
      <w:r w:rsidR="00277DBF">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77DBF" w:rsidRPr="00076E91">
        <w:t xml:space="preserve">Figure </w:t>
      </w:r>
      <w:r w:rsidR="00277DBF">
        <w:rPr>
          <w:noProof/>
        </w:rPr>
        <w:t>4</w:t>
      </w:r>
      <w:r w:rsidR="00277DBF">
        <w:noBreakHyphen/>
      </w:r>
      <w:r w:rsidR="00277DBF">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4">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3E1422B" w:rsidR="00EB18BA" w:rsidRPr="00076E91" w:rsidRDefault="009708BB" w:rsidP="00324278">
      <w:pPr>
        <w:pStyle w:val="Caption"/>
        <w:spacing w:after="0" w:line="360" w:lineRule="auto"/>
        <w:jc w:val="both"/>
      </w:pPr>
      <w:bookmarkStart w:id="141" w:name="_Ref381546185"/>
      <w:bookmarkStart w:id="142" w:name="_Toc385094406"/>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41"/>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42"/>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77DBF" w:rsidRPr="00076E91">
        <w:t xml:space="preserve">Figure </w:t>
      </w:r>
      <w:r w:rsidR="00277DBF">
        <w:rPr>
          <w:noProof/>
        </w:rPr>
        <w:t>4</w:t>
      </w:r>
      <w:r w:rsidR="00277DBF">
        <w:noBreakHyphen/>
      </w:r>
      <w:r w:rsidR="00277DBF">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77DBF" w:rsidRPr="00076E91">
        <w:t xml:space="preserve">Figure </w:t>
      </w:r>
      <w:r w:rsidR="00277DBF">
        <w:rPr>
          <w:noProof/>
        </w:rPr>
        <w:t>4</w:t>
      </w:r>
      <w:r w:rsidR="00277DBF">
        <w:noBreakHyphen/>
      </w:r>
      <w:r w:rsidR="00277DBF">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3DEAF114" w:rsidR="00883209" w:rsidRPr="00076E91" w:rsidRDefault="00883209" w:rsidP="00324278">
      <w:pPr>
        <w:pStyle w:val="Caption"/>
        <w:spacing w:after="0" w:line="360" w:lineRule="auto"/>
        <w:jc w:val="both"/>
      </w:pPr>
      <w:bookmarkStart w:id="143" w:name="_Ref381546769"/>
      <w:bookmarkStart w:id="144" w:name="_Toc385094407"/>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43"/>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44"/>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77DBF" w:rsidRPr="00076E91">
        <w:t xml:space="preserve">Table </w:t>
      </w:r>
      <w:r w:rsidR="00277DBF">
        <w:rPr>
          <w:noProof/>
        </w:rPr>
        <w:t>4</w:t>
      </w:r>
      <w:r w:rsidR="00277DBF">
        <w:noBreakHyphen/>
      </w:r>
      <w:r w:rsidR="00277DBF">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45" w:name="_Ref383849425"/>
      <w:bookmarkStart w:id="146" w:name="_Toc385094444"/>
      <w:r w:rsidRPr="00076E91">
        <w:t xml:space="preserve">Table </w:t>
      </w:r>
      <w:r w:rsidR="009F5610">
        <w:fldChar w:fldCharType="begin"/>
      </w:r>
      <w:r w:rsidR="009F5610">
        <w:instrText xml:space="preserve"> STYLEREF 1 \s </w:instrText>
      </w:r>
      <w:r w:rsidR="009F5610">
        <w:fldChar w:fldCharType="separate"/>
      </w:r>
      <w:r w:rsidR="00277DBF">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145"/>
      <w:r w:rsidRPr="00076E91">
        <w:t xml:space="preserve">: KO annotation for 42 </w:t>
      </w:r>
      <w:r w:rsidR="0057765D" w:rsidRPr="00076E91">
        <w:t>microsporidia</w:t>
      </w:r>
      <w:r w:rsidRPr="00076E91">
        <w:t xml:space="preserve"> specific proteins using BlastKOALA</w:t>
      </w:r>
      <w:bookmarkEnd w:id="146"/>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77DBF">
        <w:t xml:space="preserve">Figure </w:t>
      </w:r>
      <w:r w:rsidR="00277DBF">
        <w:rPr>
          <w:noProof/>
        </w:rPr>
        <w:t>4</w:t>
      </w:r>
      <w:r w:rsidR="00277DBF">
        <w:noBreakHyphen/>
      </w:r>
      <w:r w:rsidR="00277DBF">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77DBF">
        <w:t xml:space="preserve">Table </w:t>
      </w:r>
      <w:r w:rsidR="00277DBF">
        <w:rPr>
          <w:noProof/>
        </w:rPr>
        <w:t>A</w:t>
      </w:r>
      <w:r w:rsidR="00277DBF">
        <w:noBreakHyphen/>
      </w:r>
      <w:r w:rsidR="00277DBF">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5CC9F5FC" w:rsidR="00DC6FC3" w:rsidRPr="00076E91" w:rsidRDefault="00DC6FC3" w:rsidP="00560D81">
      <w:pPr>
        <w:pStyle w:val="Caption"/>
        <w:jc w:val="both"/>
        <w:rPr>
          <w:szCs w:val="24"/>
        </w:rPr>
      </w:pPr>
      <w:bookmarkStart w:id="147" w:name="_Ref384468516"/>
      <w:bookmarkStart w:id="148" w:name="_Toc385094408"/>
      <w:r>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47"/>
      <w:r>
        <w:t>: GO annotation for microsporidia specific proteins.</w:t>
      </w:r>
      <w:bookmarkEnd w:id="148"/>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49" w:name="_Toc385094350"/>
      <w:r w:rsidRPr="00CC3D21">
        <w:t>Discussion</w:t>
      </w:r>
      <w:bookmarkEnd w:id="149"/>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77DBF">
        <w:t xml:space="preserve">Table </w:t>
      </w:r>
      <w:r w:rsidR="00277DBF">
        <w:rPr>
          <w:noProof/>
        </w:rPr>
        <w:t>4</w:t>
      </w:r>
      <w:r w:rsidR="00277DBF">
        <w:noBreakHyphen/>
      </w:r>
      <w:r w:rsidR="00277DBF">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50" w:name="_Ref383866029"/>
      <w:bookmarkStart w:id="151" w:name="_Toc385094445"/>
      <w:r>
        <w:t xml:space="preserve">Table </w:t>
      </w:r>
      <w:r w:rsidR="009F5610">
        <w:fldChar w:fldCharType="begin"/>
      </w:r>
      <w:r w:rsidR="009F5610">
        <w:instrText xml:space="preserve"> STYLEREF 1 \s </w:instrText>
      </w:r>
      <w:r w:rsidR="009F5610">
        <w:fldChar w:fldCharType="separate"/>
      </w:r>
      <w:r w:rsidR="00277DBF">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150"/>
      <w:r>
        <w:t>: Estimated microsporidia specific proteins by applying different FAS cutoffs.</w:t>
      </w:r>
      <w:bookmarkEnd w:id="151"/>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52" w:name="_Toc385094351"/>
      <w:r w:rsidRPr="00CC3D21">
        <w:lastRenderedPageBreak/>
        <w:t>Conclusion</w:t>
      </w:r>
      <w:bookmarkEnd w:id="152"/>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53" w:name="_Toc385094352"/>
      <w:r w:rsidRPr="00A115AD">
        <w:lastRenderedPageBreak/>
        <w:t>HamFAS: a novel f</w:t>
      </w:r>
      <w:r w:rsidR="00AD08DF" w:rsidRPr="00A115AD">
        <w:t>unctional annotation</w:t>
      </w:r>
      <w:r w:rsidRPr="00A115AD">
        <w:t xml:space="preserve"> approach based on feature-aware orthology inference</w:t>
      </w:r>
      <w:bookmarkEnd w:id="153"/>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54" w:name="_Toc385094353"/>
      <w:r w:rsidRPr="00A115AD">
        <w:t>Introduction</w:t>
      </w:r>
      <w:bookmarkEnd w:id="154"/>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55" w:name="_Toc385094354"/>
      <w:r w:rsidRPr="00A115AD">
        <w:t>Methods</w:t>
      </w:r>
      <w:bookmarkEnd w:id="155"/>
    </w:p>
    <w:p w14:paraId="2FAC3F1D" w14:textId="072634A5" w:rsidR="00F31F1F" w:rsidRPr="00A115AD" w:rsidRDefault="00343CC4" w:rsidP="00560D81">
      <w:pPr>
        <w:pStyle w:val="Heading3"/>
        <w:jc w:val="both"/>
      </w:pPr>
      <w:bookmarkStart w:id="156" w:name="_Toc385094355"/>
      <w:r w:rsidRPr="00A115AD">
        <w:t xml:space="preserve">HamFAS </w:t>
      </w:r>
      <w:r w:rsidR="00AA51C4" w:rsidRPr="00A115AD">
        <w:t>approach</w:t>
      </w:r>
      <w:bookmarkEnd w:id="156"/>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77DBF" w:rsidRPr="00076E91">
        <w:t xml:space="preserve">Figure </w:t>
      </w:r>
      <w:r w:rsidR="00277DBF">
        <w:rPr>
          <w:noProof/>
        </w:rPr>
        <w:t>5</w:t>
      </w:r>
      <w:r w:rsidR="00277DBF">
        <w:noBreakHyphen/>
      </w:r>
      <w:r w:rsidR="00277DBF">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C910F52" w:rsidR="000E0EEC" w:rsidRPr="00076E91" w:rsidRDefault="00B01FCE" w:rsidP="00560D81">
      <w:pPr>
        <w:pStyle w:val="Caption"/>
        <w:spacing w:after="0" w:line="360" w:lineRule="auto"/>
        <w:jc w:val="both"/>
      </w:pPr>
      <w:bookmarkStart w:id="157" w:name="_Ref381605755"/>
      <w:bookmarkStart w:id="158" w:name="_Toc385094409"/>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57"/>
      <w:r w:rsidRPr="00076E91">
        <w:t>: KO annotation transfer using HamFAS approach.</w:t>
      </w:r>
      <w:bookmarkEnd w:id="158"/>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77DBF">
        <w:t xml:space="preserve">Table </w:t>
      </w:r>
      <w:r w:rsidR="00277DBF">
        <w:rPr>
          <w:noProof/>
        </w:rPr>
        <w:t>A</w:t>
      </w:r>
      <w:r w:rsidR="00277DBF">
        <w:noBreakHyphen/>
      </w:r>
      <w:r w:rsidR="00277DBF">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59" w:name="_Toc385094356"/>
      <w:r w:rsidRPr="00C3276D">
        <w:t>Benchmarking HamFAS</w:t>
      </w:r>
      <w:bookmarkEnd w:id="159"/>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60" w:name="_Toc385094357"/>
      <w:r w:rsidRPr="00A115AD">
        <w:t>Results</w:t>
      </w:r>
      <w:bookmarkEnd w:id="160"/>
    </w:p>
    <w:p w14:paraId="390FA781" w14:textId="389EBED4" w:rsidR="00E33B6B" w:rsidRPr="00A115AD" w:rsidRDefault="00E33B6B" w:rsidP="00560D81">
      <w:pPr>
        <w:pStyle w:val="Heading3"/>
        <w:jc w:val="both"/>
      </w:pPr>
      <w:bookmarkStart w:id="161" w:name="_Toc385094358"/>
      <w:r w:rsidRPr="00A115AD">
        <w:t xml:space="preserve">The establishment of the reference </w:t>
      </w:r>
      <w:r w:rsidR="00D74ED0" w:rsidRPr="00A115AD">
        <w:t xml:space="preserve">species and </w:t>
      </w:r>
      <w:r w:rsidRPr="00A115AD">
        <w:t>annotations</w:t>
      </w:r>
      <w:bookmarkEnd w:id="161"/>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77DBF">
        <w:t xml:space="preserve">Figure </w:t>
      </w:r>
      <w:r w:rsidR="00277DBF">
        <w:rPr>
          <w:noProof/>
        </w:rPr>
        <w:t>5</w:t>
      </w:r>
      <w:r w:rsidR="00277DBF">
        <w:noBreakHyphen/>
      </w:r>
      <w:r w:rsidR="00277DBF">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1C18DD81" w:rsidR="00E15A39" w:rsidRPr="00076E91" w:rsidRDefault="00E15A39" w:rsidP="00560D81">
      <w:pPr>
        <w:pStyle w:val="Caption"/>
        <w:jc w:val="both"/>
        <w:rPr>
          <w:szCs w:val="24"/>
        </w:rPr>
      </w:pPr>
      <w:bookmarkStart w:id="162" w:name="_Ref384434851"/>
      <w:bookmarkStart w:id="163" w:name="_Toc385094410"/>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62"/>
      <w:r>
        <w:t xml:space="preserve">: </w:t>
      </w:r>
      <w:r w:rsidRPr="00076E91">
        <w:t>Distribution of T</w:t>
      </w:r>
      <w:r w:rsidRPr="00076E91">
        <w:rPr>
          <w:vertAlign w:val="subscript"/>
        </w:rPr>
        <w:t>FAS_KO</w:t>
      </w:r>
      <w:r w:rsidRPr="00076E91">
        <w:t xml:space="preserve"> for 12,748 KO groups</w:t>
      </w:r>
      <w:bookmarkEnd w:id="163"/>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66B5245A" w:rsidR="00814A0A" w:rsidRPr="00076E91" w:rsidRDefault="00814A0A" w:rsidP="00560D81">
      <w:pPr>
        <w:pStyle w:val="Caption"/>
        <w:spacing w:after="0" w:line="360" w:lineRule="auto"/>
        <w:jc w:val="both"/>
      </w:pPr>
      <w:bookmarkStart w:id="164" w:name="_Ref339564538"/>
      <w:bookmarkStart w:id="165" w:name="_Toc385094411"/>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64"/>
      <w:r w:rsidRPr="00076E91">
        <w:t>: FAS score density of KO group K00542 (left) and K07888 (right)</w:t>
      </w:r>
      <w:bookmarkEnd w:id="165"/>
    </w:p>
    <w:p w14:paraId="646F9F2C" w14:textId="135B35C8" w:rsidR="0036245E" w:rsidRPr="004F12DB" w:rsidRDefault="00814A0A" w:rsidP="00560D81">
      <w:pPr>
        <w:spacing w:after="0" w:line="360" w:lineRule="auto"/>
        <w:jc w:val="both"/>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66" w:name="_Toc385094359"/>
      <w:r w:rsidRPr="00C3276D">
        <w:t>Benchmarking result</w:t>
      </w:r>
      <w:bookmarkEnd w:id="166"/>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277DBF">
        <w:t xml:space="preserve">Table </w:t>
      </w:r>
      <w:r w:rsidR="00277DBF">
        <w:rPr>
          <w:noProof/>
        </w:rPr>
        <w:t>5</w:t>
      </w:r>
      <w:r w:rsidR="00277DBF">
        <w:noBreakHyphen/>
      </w:r>
      <w:r w:rsidR="00277DBF">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67" w:name="_Ref383951269"/>
      <w:bookmarkStart w:id="168" w:name="_Toc385094446"/>
      <w:r>
        <w:lastRenderedPageBreak/>
        <w:t xml:space="preserve">Table </w:t>
      </w:r>
      <w:r w:rsidR="009F5610">
        <w:fldChar w:fldCharType="begin"/>
      </w:r>
      <w:r w:rsidR="009F5610">
        <w:instrText xml:space="preserve"> STYLEREF 1 \s </w:instrText>
      </w:r>
      <w:r w:rsidR="009F5610">
        <w:fldChar w:fldCharType="separate"/>
      </w:r>
      <w:r w:rsidR="00277DBF">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167"/>
      <w:r>
        <w:t xml:space="preserve">: </w:t>
      </w:r>
      <w:r w:rsidRPr="00076E91">
        <w:t>Recall, precision and F1-score of HamFAS in comparison to BlastKOALA and KAAS. Second column shows values of HamFAS after filtering the orthology assignment with InParanoid's orthologs.</w:t>
      </w:r>
      <w:bookmarkEnd w:id="168"/>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77DBF">
        <w:t xml:space="preserve">Table </w:t>
      </w:r>
      <w:r w:rsidR="00277DBF">
        <w:rPr>
          <w:noProof/>
        </w:rPr>
        <w:t>5</w:t>
      </w:r>
      <w:r w:rsidR="00277DBF">
        <w:noBreakHyphen/>
      </w:r>
      <w:r w:rsidR="00277DBF">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77DBF">
        <w:t xml:space="preserve">Figure </w:t>
      </w:r>
      <w:r w:rsidR="00277DBF">
        <w:rPr>
          <w:noProof/>
        </w:rPr>
        <w:t>5</w:t>
      </w:r>
      <w:r w:rsidR="00277DBF">
        <w:noBreakHyphen/>
      </w:r>
      <w:r w:rsidR="00277DBF">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6A7A35CA" w:rsidR="006A0E3B" w:rsidRPr="00076E91" w:rsidRDefault="00442150" w:rsidP="00560D81">
      <w:pPr>
        <w:pStyle w:val="Caption"/>
        <w:jc w:val="both"/>
        <w:rPr>
          <w:szCs w:val="24"/>
        </w:rPr>
      </w:pPr>
      <w:bookmarkStart w:id="169" w:name="_Ref384435233"/>
      <w:bookmarkStart w:id="170" w:name="_Toc385094412"/>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69"/>
      <w:r>
        <w:t xml:space="preserve">: </w:t>
      </w:r>
      <w:r w:rsidRPr="00076E91">
        <w:t>FAS score distribution of all HamFAS orthologs, only supported orthologs and unsupported orthologs</w:t>
      </w:r>
      <w:r>
        <w:t>. The red dashed vertical lines identify the mean score for each set.</w:t>
      </w:r>
      <w:bookmarkEnd w:id="170"/>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77DBF" w:rsidRPr="00076E91">
        <w:t xml:space="preserve">Figure </w:t>
      </w:r>
      <w:r w:rsidR="00277DBF">
        <w:rPr>
          <w:noProof/>
        </w:rPr>
        <w:t>5</w:t>
      </w:r>
      <w:r w:rsidR="00277DBF">
        <w:noBreakHyphen/>
      </w:r>
      <w:r w:rsidR="00277DBF">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3A9F43FD" w:rsidR="006D12A5" w:rsidRPr="00076E91" w:rsidRDefault="006D12A5" w:rsidP="00560D81">
      <w:pPr>
        <w:pStyle w:val="Caption"/>
        <w:spacing w:after="0" w:line="360" w:lineRule="auto"/>
        <w:jc w:val="both"/>
      </w:pPr>
      <w:bookmarkStart w:id="171" w:name="_Ref371840694"/>
      <w:bookmarkStart w:id="172" w:name="_Toc385094413"/>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71"/>
      <w:r w:rsidR="001054B0" w:rsidRPr="00076E91">
        <w:t>:</w:t>
      </w:r>
      <w:r w:rsidRPr="00076E91">
        <w:t xml:space="preserve"> Fraction of proteins annotated by HamFAS, BlastKOALA and KAAS</w:t>
      </w:r>
      <w:bookmarkEnd w:id="172"/>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77DBF">
        <w:t xml:space="preserve">Table </w:t>
      </w:r>
      <w:r w:rsidR="00277DBF">
        <w:rPr>
          <w:noProof/>
        </w:rPr>
        <w:t>5</w:t>
      </w:r>
      <w:r w:rsidR="00277DBF">
        <w:noBreakHyphen/>
      </w:r>
      <w:r w:rsidR="00277DBF">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73" w:name="_Ref383957002"/>
      <w:bookmarkStart w:id="174" w:name="_Toc385094447"/>
      <w:r>
        <w:t xml:space="preserve">Table </w:t>
      </w:r>
      <w:r w:rsidR="009F5610">
        <w:fldChar w:fldCharType="begin"/>
      </w:r>
      <w:r w:rsidR="009F5610">
        <w:instrText xml:space="preserve"> STYLEREF 1 \s </w:instrText>
      </w:r>
      <w:r w:rsidR="009F5610">
        <w:fldChar w:fldCharType="separate"/>
      </w:r>
      <w:r w:rsidR="00277DBF">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173"/>
      <w:r>
        <w:t xml:space="preserve">: Compare </w:t>
      </w:r>
      <w:r w:rsidRPr="00076E91">
        <w:t>KEGG identifiers annotated by HamFAS, BlastKOALA and KAAS. Numbers in parentheses are the different KOs after filtered by synonymous KOs.</w:t>
      </w:r>
      <w:bookmarkEnd w:id="174"/>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77DBF" w:rsidRPr="00076E91">
        <w:t xml:space="preserve">Figure </w:t>
      </w:r>
      <w:r w:rsidR="00277DBF">
        <w:rPr>
          <w:noProof/>
        </w:rPr>
        <w:t>5</w:t>
      </w:r>
      <w:r w:rsidR="00277DBF">
        <w:noBreakHyphen/>
      </w:r>
      <w:r w:rsidR="00277DBF">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1DF2F924" w:rsidR="006D12A5" w:rsidRPr="00076E91" w:rsidRDefault="006D12A5" w:rsidP="00560D81">
      <w:pPr>
        <w:pStyle w:val="Caption"/>
        <w:spacing w:after="0" w:line="360" w:lineRule="auto"/>
        <w:jc w:val="both"/>
      </w:pPr>
      <w:bookmarkStart w:id="175" w:name="_Ref371841357"/>
      <w:bookmarkStart w:id="176" w:name="_Toc385094414"/>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175"/>
      <w:r w:rsidRPr="00076E91">
        <w:t>: Fraction of proteins annotated by HamFAS, BlastKOALA and KAAS</w:t>
      </w:r>
      <w:bookmarkEnd w:id="176"/>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77" w:name="_Toc385094360"/>
      <w:r w:rsidRPr="003F06CE">
        <w:t>Discussion</w:t>
      </w:r>
      <w:bookmarkEnd w:id="177"/>
    </w:p>
    <w:p w14:paraId="502046C3" w14:textId="7FC1DBB2" w:rsidR="006D12A5" w:rsidRPr="003F06CE" w:rsidRDefault="006D12A5" w:rsidP="00560D81">
      <w:pPr>
        <w:pStyle w:val="Heading3"/>
        <w:jc w:val="both"/>
      </w:pPr>
      <w:bookmarkStart w:id="178" w:name="_Toc385094361"/>
      <w:r w:rsidRPr="003F06CE">
        <w:t>The specificity of HamFAS</w:t>
      </w:r>
      <w:bookmarkEnd w:id="178"/>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79" w:name="_Toc385094362"/>
      <w:r w:rsidRPr="001E3BE3">
        <w:t>The sensitivity of HamFAS</w:t>
      </w:r>
      <w:bookmarkEnd w:id="179"/>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534E0599" w:rsidR="00FD43E0" w:rsidRPr="00076E91" w:rsidRDefault="00FD43E0" w:rsidP="00560D81">
      <w:pPr>
        <w:pStyle w:val="Caption"/>
        <w:spacing w:after="0" w:line="360" w:lineRule="auto"/>
        <w:jc w:val="both"/>
      </w:pPr>
      <w:bookmarkStart w:id="180" w:name="_Ref371842424"/>
      <w:bookmarkStart w:id="181" w:name="_Toc385094415"/>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180"/>
      <w:r w:rsidRPr="00076E91">
        <w:t xml:space="preserve">: Length distribution of HamFAS-only proteins and </w:t>
      </w:r>
      <w:r w:rsidR="000935DA">
        <w:t xml:space="preserve">the </w:t>
      </w:r>
      <w:r w:rsidRPr="00076E91">
        <w:t>others</w:t>
      </w:r>
      <w:bookmarkEnd w:id="181"/>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8</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5E07F0C7" w:rsidR="00FD43E0" w:rsidRPr="00076E91" w:rsidRDefault="00FD43E0" w:rsidP="00560D81">
      <w:pPr>
        <w:pStyle w:val="Caption"/>
        <w:spacing w:after="0" w:line="360" w:lineRule="auto"/>
        <w:jc w:val="both"/>
      </w:pPr>
      <w:bookmarkStart w:id="182" w:name="_Ref371842426"/>
      <w:bookmarkStart w:id="183" w:name="_Toc385094416"/>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182"/>
      <w:r w:rsidRPr="00076E91">
        <w:t>: Number of Pfam domains distribution of HamFAS-only proteins and</w:t>
      </w:r>
      <w:r w:rsidR="000935DA">
        <w:t xml:space="preserve"> the</w:t>
      </w:r>
      <w:r w:rsidRPr="00076E91">
        <w:t xml:space="preserve"> others</w:t>
      </w:r>
      <w:bookmarkEnd w:id="183"/>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77DBF">
        <w:t xml:space="preserve">Figure </w:t>
      </w:r>
      <w:r w:rsidR="00277DBF">
        <w:rPr>
          <w:noProof/>
        </w:rPr>
        <w:t>5</w:t>
      </w:r>
      <w:r w:rsidR="00277DBF">
        <w:noBreakHyphen/>
      </w:r>
      <w:r w:rsidR="00277DBF">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247247D9" w:rsidR="00B962FC" w:rsidRDefault="00966BA4" w:rsidP="00560D81">
      <w:pPr>
        <w:pStyle w:val="Caption"/>
        <w:jc w:val="both"/>
        <w:rPr>
          <w:szCs w:val="24"/>
        </w:rPr>
      </w:pPr>
      <w:bookmarkStart w:id="184" w:name="_Ref384436828"/>
      <w:bookmarkStart w:id="185" w:name="_Toc385094417"/>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184"/>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85"/>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77DBF" w:rsidRPr="00076E91">
        <w:t xml:space="preserve">Figure </w:t>
      </w:r>
      <w:r w:rsidR="00277DBF">
        <w:rPr>
          <w:noProof/>
        </w:rPr>
        <w:t>5</w:t>
      </w:r>
      <w:r w:rsidR="00277DBF">
        <w:noBreakHyphen/>
      </w:r>
      <w:r w:rsidR="00277DBF">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drawing>
          <wp:inline distT="0" distB="0" distL="0" distR="0" wp14:anchorId="7AD00146" wp14:editId="5D9AC015">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C0A4E46" w14:textId="37C3B135" w:rsidR="008F5818" w:rsidRPr="00076E91" w:rsidRDefault="008F5818" w:rsidP="00560D81">
      <w:pPr>
        <w:pStyle w:val="Caption"/>
        <w:spacing w:after="0" w:line="360" w:lineRule="auto"/>
        <w:jc w:val="both"/>
      </w:pPr>
      <w:bookmarkStart w:id="186" w:name="_Ref374250297"/>
      <w:bookmarkStart w:id="187" w:name="_Toc385094418"/>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10</w:t>
      </w:r>
      <w:r w:rsidR="00AB2AD7">
        <w:fldChar w:fldCharType="end"/>
      </w:r>
      <w:bookmarkEnd w:id="186"/>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87"/>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77DBF">
        <w:t xml:space="preserve">Table </w:t>
      </w:r>
      <w:r w:rsidR="00277DBF">
        <w:rPr>
          <w:noProof/>
        </w:rPr>
        <w:t>A</w:t>
      </w:r>
      <w:r w:rsidR="00277DBF">
        <w:noBreakHyphen/>
      </w:r>
      <w:r w:rsidR="00277DBF">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77DBF" w:rsidRPr="00076E91">
        <w:t xml:space="preserve">Figure </w:t>
      </w:r>
      <w:r w:rsidR="00277DBF">
        <w:rPr>
          <w:noProof/>
        </w:rPr>
        <w:t>A</w:t>
      </w:r>
      <w:r w:rsidR="00277DBF">
        <w:noBreakHyphen/>
      </w:r>
      <w:r w:rsidR="00277DBF">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77DBF" w:rsidRPr="00076E91">
        <w:t xml:space="preserve">Figure </w:t>
      </w:r>
      <w:r w:rsidR="00277DBF">
        <w:rPr>
          <w:noProof/>
        </w:rPr>
        <w:t>A</w:t>
      </w:r>
      <w:r w:rsidR="00277DBF">
        <w:noBreakHyphen/>
      </w:r>
      <w:r w:rsidR="00277DBF">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77DBF" w:rsidRPr="00076E91">
        <w:t xml:space="preserve">Figure </w:t>
      </w:r>
      <w:r w:rsidR="00277DBF">
        <w:rPr>
          <w:noProof/>
        </w:rPr>
        <w:t>A</w:t>
      </w:r>
      <w:r w:rsidR="00277DBF">
        <w:noBreakHyphen/>
      </w:r>
      <w:r w:rsidR="00277DBF">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224F0EB5" w:rsidR="00515665" w:rsidRPr="00076E91" w:rsidRDefault="00515665" w:rsidP="00560D81">
      <w:pPr>
        <w:pStyle w:val="Caption"/>
        <w:spacing w:after="0" w:line="360" w:lineRule="auto"/>
        <w:jc w:val="both"/>
      </w:pPr>
      <w:bookmarkStart w:id="188" w:name="_Ref374253766"/>
      <w:bookmarkStart w:id="189" w:name="_Toc385094419"/>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11</w:t>
      </w:r>
      <w:r w:rsidR="00AB2AD7">
        <w:fldChar w:fldCharType="end"/>
      </w:r>
      <w:bookmarkEnd w:id="188"/>
      <w:r w:rsidRPr="00076E91">
        <w:t>: The PPI degree distribution of 3 protein sets</w:t>
      </w:r>
      <w:bookmarkEnd w:id="189"/>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4E01139" w:rsidR="00515665" w:rsidRPr="00076E91" w:rsidRDefault="00515665" w:rsidP="00560D81">
      <w:pPr>
        <w:pStyle w:val="Caption"/>
        <w:spacing w:after="0" w:line="360" w:lineRule="auto"/>
        <w:jc w:val="both"/>
        <w:rPr>
          <w:rStyle w:val="IntenseEmphasis"/>
          <w:b/>
          <w:i w:val="0"/>
        </w:rPr>
      </w:pPr>
      <w:bookmarkStart w:id="190" w:name="_Ref374264459"/>
      <w:bookmarkStart w:id="191" w:name="_Toc385094420"/>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12</w:t>
      </w:r>
      <w:r w:rsidR="00AB2AD7">
        <w:fldChar w:fldCharType="end"/>
      </w:r>
      <w:bookmarkEnd w:id="190"/>
      <w:r w:rsidRPr="00076E91">
        <w:t>: Distribution of the number of pathways in which annotated KOs are involved</w:t>
      </w:r>
      <w:bookmarkEnd w:id="191"/>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77DBF" w:rsidRPr="00076E91">
        <w:t xml:space="preserve">Figure </w:t>
      </w:r>
      <w:r w:rsidR="00277DBF">
        <w:rPr>
          <w:noProof/>
        </w:rPr>
        <w:t>5</w:t>
      </w:r>
      <w:r w:rsidR="00277DBF">
        <w:noBreakHyphen/>
      </w:r>
      <w:r w:rsidR="00277DBF">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77DBF" w:rsidRPr="00076E91">
        <w:t xml:space="preserve">Figure </w:t>
      </w:r>
      <w:r w:rsidR="00277DBF">
        <w:rPr>
          <w:noProof/>
        </w:rPr>
        <w:t>5</w:t>
      </w:r>
      <w:r w:rsidR="00277DBF">
        <w:noBreakHyphen/>
      </w:r>
      <w:r w:rsidR="00277DBF">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6BF8C63F" w:rsidR="0007725F" w:rsidRPr="00076E91" w:rsidRDefault="0007725F" w:rsidP="00560D81">
      <w:pPr>
        <w:pStyle w:val="Caption"/>
        <w:spacing w:after="0" w:line="360" w:lineRule="auto"/>
        <w:jc w:val="both"/>
      </w:pPr>
      <w:bookmarkStart w:id="192" w:name="_Ref371843960"/>
      <w:bookmarkStart w:id="193" w:name="_Toc385094421"/>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13</w:t>
      </w:r>
      <w:r w:rsidR="00AB2AD7">
        <w:fldChar w:fldCharType="end"/>
      </w:r>
      <w:bookmarkEnd w:id="192"/>
      <w:r w:rsidRPr="00076E91">
        <w:t>: The numbers of HamFAS-only KOs distributed into different pathway categories</w:t>
      </w:r>
      <w:bookmarkEnd w:id="193"/>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94" w:name="_Toc385094363"/>
      <w:r w:rsidRPr="001E3BE3">
        <w:t>Conclusion</w:t>
      </w:r>
      <w:bookmarkEnd w:id="194"/>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95" w:name="_Toc385094364"/>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95"/>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96" w:name="_Toc385094365"/>
      <w:r w:rsidRPr="00ED70D1">
        <w:t>Introduction</w:t>
      </w:r>
      <w:bookmarkEnd w:id="196"/>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97" w:name="_Toc385094366"/>
      <w:r w:rsidRPr="00ED70D1">
        <w:t>Methods</w:t>
      </w:r>
      <w:bookmarkEnd w:id="197"/>
    </w:p>
    <w:p w14:paraId="323AA48B" w14:textId="0EC7438A" w:rsidR="004972DD" w:rsidRDefault="004972DD" w:rsidP="00560D81">
      <w:pPr>
        <w:pStyle w:val="Heading3"/>
        <w:jc w:val="both"/>
      </w:pPr>
      <w:bookmarkStart w:id="198" w:name="_Toc385094367"/>
      <w:r w:rsidRPr="00ED70D1">
        <w:t>KEGG Orthology annotation</w:t>
      </w:r>
      <w:bookmarkEnd w:id="198"/>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77DBF">
        <w:t xml:space="preserve">Table </w:t>
      </w:r>
      <w:r w:rsidR="00277DBF">
        <w:rPr>
          <w:noProof/>
        </w:rPr>
        <w:t>A</w:t>
      </w:r>
      <w:r w:rsidR="00277DBF">
        <w:noBreakHyphen/>
      </w:r>
      <w:r w:rsidR="00277DBF">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99" w:name="_Toc385094368"/>
      <w:r w:rsidRPr="00ED70D1">
        <w:t>Metabolic pathway analysis</w:t>
      </w:r>
      <w:bookmarkEnd w:id="199"/>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200" w:name="_Toc385094369"/>
      <w:r w:rsidRPr="00ED70D1">
        <w:t>Results</w:t>
      </w:r>
      <w:bookmarkEnd w:id="200"/>
    </w:p>
    <w:p w14:paraId="30D5A3EF" w14:textId="0EFEC44B" w:rsidR="00823CB2" w:rsidRPr="00ED70D1" w:rsidRDefault="00823CB2" w:rsidP="00560D81">
      <w:pPr>
        <w:pStyle w:val="Heading3"/>
        <w:jc w:val="both"/>
      </w:pPr>
      <w:bookmarkStart w:id="201" w:name="_Toc385094370"/>
      <w:r w:rsidRPr="00ED70D1">
        <w:t>KO annotation for microsporidian LCA proteins</w:t>
      </w:r>
      <w:bookmarkEnd w:id="201"/>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2D5A5082" w:rsidR="00B73F2B" w:rsidRPr="00B73F2B" w:rsidRDefault="009A63CE" w:rsidP="00560D81">
      <w:pPr>
        <w:pStyle w:val="Caption"/>
        <w:spacing w:after="0" w:line="360" w:lineRule="auto"/>
        <w:jc w:val="both"/>
      </w:pPr>
      <w:bookmarkStart w:id="202" w:name="_Ref383262809"/>
      <w:bookmarkStart w:id="203" w:name="_Toc385094422"/>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202"/>
      <w:r w:rsidRPr="00076E91">
        <w:t xml:space="preserve">: Distribution of FAS scores and patristic distances of KO-annotated microsporidian </w:t>
      </w:r>
      <w:r w:rsidR="000975BB" w:rsidRPr="00076E91">
        <w:t>LCA</w:t>
      </w:r>
      <w:r w:rsidRPr="00076E91">
        <w:t xml:space="preserve"> proteins.</w:t>
      </w:r>
      <w:bookmarkEnd w:id="203"/>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77DBF" w:rsidRPr="00076E91">
        <w:t xml:space="preserve">Figure </w:t>
      </w:r>
      <w:r w:rsidR="00277DBF">
        <w:rPr>
          <w:noProof/>
        </w:rPr>
        <w:t>6</w:t>
      </w:r>
      <w:r w:rsidR="00277DBF">
        <w:noBreakHyphen/>
      </w:r>
      <w:r w:rsidR="00277DBF">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04" w:name="_Toc38509437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04"/>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1">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FA11B1E" w:rsidR="004028D8" w:rsidRPr="00076E91" w:rsidRDefault="004028D8" w:rsidP="00560D81">
      <w:pPr>
        <w:pStyle w:val="Caption"/>
        <w:spacing w:after="0" w:line="360" w:lineRule="auto"/>
        <w:jc w:val="both"/>
      </w:pPr>
      <w:bookmarkStart w:id="205" w:name="_Ref381618468"/>
      <w:bookmarkStart w:id="206" w:name="_Toc385094423"/>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205"/>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06"/>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77DBF" w:rsidRPr="00076E91">
        <w:t xml:space="preserve">Figure </w:t>
      </w:r>
      <w:r w:rsidR="00277DBF">
        <w:rPr>
          <w:noProof/>
        </w:rPr>
        <w:t>6</w:t>
      </w:r>
      <w:r w:rsidR="00277DBF">
        <w:noBreakHyphen/>
      </w:r>
      <w:r w:rsidR="00277DBF">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77DBF" w:rsidRPr="00076E91">
        <w:t xml:space="preserve">Figure </w:t>
      </w:r>
      <w:r w:rsidR="00277DBF">
        <w:rPr>
          <w:noProof/>
        </w:rPr>
        <w:t>A</w:t>
      </w:r>
      <w:r w:rsidR="00277DBF">
        <w:noBreakHyphen/>
      </w:r>
      <w:r w:rsidR="00277DBF">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2">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F8F44EC" w:rsidR="00D60C9E" w:rsidRDefault="00D60C9E" w:rsidP="00560D81">
      <w:pPr>
        <w:pStyle w:val="Caption"/>
        <w:jc w:val="both"/>
        <w:rPr>
          <w:szCs w:val="24"/>
        </w:rPr>
      </w:pPr>
      <w:bookmarkStart w:id="207" w:name="_Ref384219482"/>
      <w:bookmarkStart w:id="208" w:name="_Toc385094424"/>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20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8"/>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77DBF">
        <w:t xml:space="preserve">Figure </w:t>
      </w:r>
      <w:r w:rsidR="00277DBF">
        <w:rPr>
          <w:noProof/>
        </w:rPr>
        <w:t>6</w:t>
      </w:r>
      <w:r w:rsidR="00277DBF">
        <w:noBreakHyphen/>
      </w:r>
      <w:r w:rsidR="00277DBF">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77DBF">
        <w:t xml:space="preserve">Figure </w:t>
      </w:r>
      <w:r w:rsidR="00277DBF">
        <w:rPr>
          <w:noProof/>
        </w:rPr>
        <w:t>6</w:t>
      </w:r>
      <w:r w:rsidR="00277DBF">
        <w:noBreakHyphen/>
      </w:r>
      <w:r w:rsidR="00277DBF">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3">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753293E6" w:rsidR="0046335D" w:rsidRDefault="008838B6" w:rsidP="00560D81">
      <w:pPr>
        <w:pStyle w:val="Caption"/>
        <w:jc w:val="both"/>
        <w:rPr>
          <w:szCs w:val="24"/>
        </w:rPr>
      </w:pPr>
      <w:bookmarkStart w:id="209" w:name="_Ref384219574"/>
      <w:bookmarkStart w:id="210" w:name="_Toc385094425"/>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20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10"/>
    </w:p>
    <w:p w14:paraId="1FD3C11D" w14:textId="0B18E0DD" w:rsidR="000E1076" w:rsidRPr="00ED70D1" w:rsidRDefault="001C28A5" w:rsidP="00560D81">
      <w:pPr>
        <w:pStyle w:val="Heading3"/>
        <w:jc w:val="both"/>
      </w:pPr>
      <w:bookmarkStart w:id="211" w:name="_Toc38509437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11"/>
    </w:p>
    <w:p w14:paraId="4DDC30FE" w14:textId="52A27B91"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77DBF">
        <w:t xml:space="preserve">Table </w:t>
      </w:r>
      <w:r w:rsidR="00277DBF">
        <w:rPr>
          <w:noProof/>
        </w:rPr>
        <w:t>A</w:t>
      </w:r>
      <w:r w:rsidR="00277DBF">
        <w:noBreakHyphen/>
      </w:r>
      <w:r w:rsidR="00277DBF">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77DBF" w:rsidRPr="00076E91">
        <w:t xml:space="preserve">Figure </w:t>
      </w:r>
      <w:r w:rsidR="00277DBF">
        <w:rPr>
          <w:noProof/>
        </w:rPr>
        <w:t>6</w:t>
      </w:r>
      <w:r w:rsidR="00277DBF">
        <w:noBreakHyphen/>
      </w:r>
      <w:r w:rsidR="00277DBF">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9D2619" w:rsidR="00A21626" w:rsidRPr="0033169A" w:rsidRDefault="004E1AA9" w:rsidP="00560D81">
      <w:pPr>
        <w:pStyle w:val="Caption"/>
        <w:spacing w:after="0" w:line="360" w:lineRule="auto"/>
        <w:jc w:val="both"/>
      </w:pPr>
      <w:bookmarkStart w:id="212" w:name="_Ref381890854"/>
      <w:bookmarkStart w:id="213" w:name="_Toc385094426"/>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212"/>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13"/>
    </w:p>
    <w:p w14:paraId="6949B344" w14:textId="4D2F4BF6" w:rsidR="008421CC" w:rsidRPr="00ED70D1" w:rsidRDefault="00AC7AFF" w:rsidP="00560D81">
      <w:pPr>
        <w:pStyle w:val="Heading3"/>
        <w:jc w:val="both"/>
      </w:pPr>
      <w:bookmarkStart w:id="214" w:name="_Toc385094373"/>
      <w:r w:rsidRPr="00ED70D1">
        <w:t xml:space="preserve">The </w:t>
      </w:r>
      <w:r w:rsidR="00AE2957" w:rsidRPr="00ED70D1">
        <w:t xml:space="preserve">lack </w:t>
      </w:r>
      <w:r w:rsidR="00326F23" w:rsidRPr="00ED70D1">
        <w:t>of TCA cycle and its replacement</w:t>
      </w:r>
      <w:bookmarkEnd w:id="214"/>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77DBF" w:rsidRPr="00076E91">
        <w:t xml:space="preserve">Table </w:t>
      </w:r>
      <w:r w:rsidR="00277DBF">
        <w:rPr>
          <w:noProof/>
        </w:rPr>
        <w:t>6</w:t>
      </w:r>
      <w:r w:rsidR="00277DBF">
        <w:noBreakHyphen/>
      </w:r>
      <w:r w:rsidR="00277DBF">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215" w:name="_Ref382643410"/>
      <w:bookmarkStart w:id="216" w:name="_Toc385094448"/>
      <w:r w:rsidRPr="00076E91">
        <w:t xml:space="preserve">Table </w:t>
      </w:r>
      <w:r w:rsidR="009F5610">
        <w:fldChar w:fldCharType="begin"/>
      </w:r>
      <w:r w:rsidR="009F5610">
        <w:instrText xml:space="preserve"> STYLEREF 1 \s </w:instrText>
      </w:r>
      <w:r w:rsidR="009F5610">
        <w:fldChar w:fldCharType="separate"/>
      </w:r>
      <w:r w:rsidR="00277DBF">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15"/>
      <w:r w:rsidRPr="00076E91">
        <w:t xml:space="preserve">: Microsporidian </w:t>
      </w:r>
      <w:r w:rsidR="000975BB" w:rsidRPr="00076E91">
        <w:t>LCA</w:t>
      </w:r>
      <w:r w:rsidRPr="00076E91">
        <w:t xml:space="preserve"> MFS and ABC transporters.</w:t>
      </w:r>
      <w:bookmarkEnd w:id="216"/>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17" w:name="_Toc385094374"/>
      <w:r w:rsidRPr="00ED70D1">
        <w:t>The microsporidian LCA's carbohydrate metabolism</w:t>
      </w:r>
      <w:bookmarkEnd w:id="217"/>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77DBF">
        <w:t xml:space="preserve">Table </w:t>
      </w:r>
      <w:r w:rsidR="00277DBF">
        <w:rPr>
          <w:noProof/>
        </w:rPr>
        <w:t>A</w:t>
      </w:r>
      <w:r w:rsidR="00277DBF">
        <w:noBreakHyphen/>
      </w:r>
      <w:r w:rsidR="00277DBF">
        <w:rPr>
          <w:noProof/>
        </w:rPr>
        <w:t>8</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277DBF">
        <w:t xml:space="preserve">Figure </w:t>
      </w:r>
      <w:r w:rsidR="00277DBF">
        <w:rPr>
          <w:noProof/>
        </w:rPr>
        <w:t>6</w:t>
      </w:r>
      <w:r w:rsidR="00277DBF">
        <w:noBreakHyphen/>
      </w:r>
      <w:r w:rsidR="00277DBF">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5">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EB8DBA5" w:rsidR="0054572C" w:rsidRDefault="004246C6" w:rsidP="00560D81">
      <w:pPr>
        <w:pStyle w:val="Caption"/>
        <w:jc w:val="both"/>
        <w:rPr>
          <w:szCs w:val="24"/>
        </w:rPr>
      </w:pPr>
      <w:bookmarkStart w:id="218" w:name="_Ref384229265"/>
      <w:bookmarkStart w:id="219" w:name="_Toc385094427"/>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218"/>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19"/>
    </w:p>
    <w:p w14:paraId="58BB47DE" w14:textId="4AD5BCAE" w:rsidR="00DA0BDA" w:rsidRPr="00ED70D1" w:rsidRDefault="00E132E6" w:rsidP="00560D81">
      <w:pPr>
        <w:pStyle w:val="Heading3"/>
        <w:jc w:val="both"/>
      </w:pPr>
      <w:bookmarkStart w:id="220" w:name="_Toc385094375"/>
      <w:r w:rsidRPr="00ED70D1">
        <w:t>The</w:t>
      </w:r>
      <w:r w:rsidR="000E4C2C" w:rsidRPr="00ED70D1">
        <w:t xml:space="preserve"> inability of nucleotide production in microsporidia</w:t>
      </w:r>
      <w:bookmarkEnd w:id="220"/>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77DBF">
        <w:t xml:space="preserve">Figure </w:t>
      </w:r>
      <w:r w:rsidR="00277DBF">
        <w:rPr>
          <w:noProof/>
        </w:rPr>
        <w:t>6</w:t>
      </w:r>
      <w:r w:rsidR="00277DBF">
        <w:noBreakHyphen/>
      </w:r>
      <w:r w:rsidR="00277DBF">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6">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BC498FA" w:rsidR="001772E1" w:rsidRPr="00076E91" w:rsidRDefault="00B15988" w:rsidP="00560D81">
      <w:pPr>
        <w:pStyle w:val="Caption"/>
        <w:jc w:val="both"/>
        <w:rPr>
          <w:szCs w:val="24"/>
        </w:rPr>
      </w:pPr>
      <w:bookmarkStart w:id="221" w:name="_Ref384375467"/>
      <w:bookmarkStart w:id="222" w:name="_Toc385094428"/>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221"/>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22"/>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77DBF">
        <w:t xml:space="preserve">Table </w:t>
      </w:r>
      <w:r w:rsidR="00277DBF">
        <w:rPr>
          <w:noProof/>
        </w:rPr>
        <w:t>A</w:t>
      </w:r>
      <w:r w:rsidR="00277DBF">
        <w:noBreakHyphen/>
      </w:r>
      <w:r w:rsidR="00277DBF">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EBB0D51" w:rsidR="002D2C0B" w:rsidRPr="00076E91" w:rsidRDefault="00FF0408" w:rsidP="00560D81">
      <w:pPr>
        <w:pStyle w:val="Caption"/>
        <w:spacing w:after="0" w:line="360" w:lineRule="auto"/>
        <w:jc w:val="both"/>
      </w:pPr>
      <w:bookmarkStart w:id="223" w:name="_Ref382669565"/>
      <w:bookmarkStart w:id="224" w:name="_Toc385094429"/>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223"/>
      <w:r w:rsidRPr="00076E91">
        <w:t xml:space="preserve">: Phylogenetic profile of 3 </w:t>
      </w:r>
      <w:r w:rsidR="000975BB" w:rsidRPr="00076E91">
        <w:t>microsporidian LCA</w:t>
      </w:r>
      <w:r w:rsidRPr="00076E91">
        <w:t xml:space="preserve"> NTT proteins</w:t>
      </w:r>
      <w:bookmarkEnd w:id="224"/>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77DBF" w:rsidRPr="00076E91">
        <w:t xml:space="preserve">Figure </w:t>
      </w:r>
      <w:r w:rsidR="00277DBF">
        <w:rPr>
          <w:noProof/>
        </w:rPr>
        <w:t>6</w:t>
      </w:r>
      <w:r w:rsidR="00277DBF">
        <w:noBreakHyphen/>
      </w:r>
      <w:r w:rsidR="00277DBF">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77DBF" w:rsidRPr="00076E91">
        <w:t xml:space="preserve">Figure </w:t>
      </w:r>
      <w:r w:rsidR="00277DBF">
        <w:rPr>
          <w:noProof/>
        </w:rPr>
        <w:t>6</w:t>
      </w:r>
      <w:r w:rsidR="00277DBF">
        <w:noBreakHyphen/>
      </w:r>
      <w:r w:rsidR="00277DBF">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8">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0733DE0" w:rsidR="00FF0408" w:rsidRPr="00076E91" w:rsidRDefault="00FF0408" w:rsidP="00560D81">
      <w:pPr>
        <w:pStyle w:val="Caption"/>
        <w:spacing w:after="0" w:line="360" w:lineRule="auto"/>
        <w:jc w:val="both"/>
      </w:pPr>
      <w:bookmarkStart w:id="225" w:name="_Ref382670116"/>
      <w:bookmarkStart w:id="226" w:name="_Toc385094430"/>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22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6"/>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27" w:name="_Toc385094376"/>
      <w:r w:rsidRPr="00ED70D1">
        <w:t>Discussion</w:t>
      </w:r>
      <w:bookmarkEnd w:id="227"/>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77DBF" w:rsidRPr="00076E91">
        <w:t xml:space="preserve">Figure </w:t>
      </w:r>
      <w:r w:rsidR="00277DBF">
        <w:rPr>
          <w:noProof/>
        </w:rPr>
        <w:t>A</w:t>
      </w:r>
      <w:r w:rsidR="00277DBF">
        <w:noBreakHyphen/>
      </w:r>
      <w:r w:rsidR="00277DBF">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277DBF">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28" w:name="_Toc385094377"/>
      <w:r w:rsidRPr="00ED70D1">
        <w:t>Conclusion</w:t>
      </w:r>
      <w:bookmarkEnd w:id="228"/>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77DBF">
        <w:t xml:space="preserve">Figure </w:t>
      </w:r>
      <w:r w:rsidR="00277DBF">
        <w:rPr>
          <w:noProof/>
        </w:rPr>
        <w:t>6</w:t>
      </w:r>
      <w:r w:rsidR="00277DBF">
        <w:noBreakHyphen/>
      </w:r>
      <w:r w:rsidR="00277DBF">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77DBF">
        <w:t xml:space="preserve">Figure </w:t>
      </w:r>
      <w:r w:rsidR="00277DBF">
        <w:rPr>
          <w:noProof/>
        </w:rPr>
        <w:t>A</w:t>
      </w:r>
      <w:r w:rsidR="00277DBF">
        <w:noBreakHyphen/>
      </w:r>
      <w:r w:rsidR="00277DBF">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77DBF">
        <w:t xml:space="preserve">Figure </w:t>
      </w:r>
      <w:r w:rsidR="00277DBF">
        <w:rPr>
          <w:noProof/>
        </w:rPr>
        <w:t>A</w:t>
      </w:r>
      <w:r w:rsidR="00277DBF">
        <w:noBreakHyphen/>
      </w:r>
      <w:r w:rsidR="00277DBF">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77DBF">
        <w:t xml:space="preserve">Figure </w:t>
      </w:r>
      <w:r w:rsidR="00277DBF">
        <w:rPr>
          <w:noProof/>
        </w:rPr>
        <w:t>6</w:t>
      </w:r>
      <w:r w:rsidR="00277DBF">
        <w:noBreakHyphen/>
      </w:r>
      <w:r w:rsidR="00277DBF">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9" w:name="_Toc385094378"/>
      <w:r w:rsidRPr="00C14AE6">
        <w:t>Discussion &amp; Outlook</w:t>
      </w:r>
      <w:bookmarkEnd w:id="229"/>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0" w:name="_Toc385094379"/>
      <w:r w:rsidRPr="00C14AE6">
        <w:t>Microsporidia</w:t>
      </w:r>
      <w:r w:rsidR="00CE1876" w:rsidRPr="00C14AE6">
        <w:t xml:space="preserve"> evolutionary history and their fungal related origin</w:t>
      </w:r>
      <w:bookmarkEnd w:id="230"/>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31" w:name="_Toc385094380"/>
      <w:r w:rsidRPr="00C14AE6">
        <w:t>Methodology for phylogenetic profiling and functional annotation</w:t>
      </w:r>
      <w:bookmarkEnd w:id="231"/>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32" w:name="_Toc385094381"/>
      <w:r>
        <w:t>PhyloProfile</w:t>
      </w:r>
      <w:bookmarkEnd w:id="232"/>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33" w:name="_Toc385094382"/>
      <w:r>
        <w:t>HamFAS</w:t>
      </w:r>
      <w:bookmarkEnd w:id="233"/>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34" w:name="_Toc385094383"/>
      <w:r>
        <w:t>References</w:t>
      </w:r>
      <w:bookmarkEnd w:id="234"/>
    </w:p>
    <w:p w14:paraId="2A5D6790" w14:textId="77777777" w:rsidR="00785690" w:rsidRPr="00785690" w:rsidRDefault="00785690" w:rsidP="000448FA">
      <w:pPr>
        <w:jc w:val="both"/>
      </w:pPr>
    </w:p>
    <w:p w14:paraId="707DD051" w14:textId="77777777" w:rsidR="00BF7FF5" w:rsidRPr="00BF7FF5" w:rsidRDefault="00785690" w:rsidP="00BF7FF5">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BF7FF5" w:rsidRPr="00BF7FF5">
        <w:rPr>
          <w:noProof/>
        </w:rPr>
        <w:t xml:space="preserve">Abascal, Federico, Rafael Zardoya, and David Posada. 2005. "ProtTest: Selection of best-fit models of protein evolution."  </w:t>
      </w:r>
      <w:r w:rsidR="00BF7FF5" w:rsidRPr="00BF7FF5">
        <w:rPr>
          <w:i/>
          <w:noProof/>
        </w:rPr>
        <w:t>Bioinformatics</w:t>
      </w:r>
      <w:r w:rsidR="00BF7FF5" w:rsidRPr="00BF7FF5">
        <w:rPr>
          <w:noProof/>
        </w:rPr>
        <w:t xml:space="preserve"> 21:2104-2105. doi: 10.1093/bioinformatics/bti263.</w:t>
      </w:r>
    </w:p>
    <w:p w14:paraId="25843E31" w14:textId="77777777" w:rsidR="00BF7FF5" w:rsidRPr="00BF7FF5" w:rsidRDefault="00BF7FF5" w:rsidP="00BF7FF5">
      <w:pPr>
        <w:pStyle w:val="EndNoteBibliography"/>
        <w:spacing w:after="0"/>
        <w:ind w:left="720" w:hanging="720"/>
        <w:rPr>
          <w:noProof/>
        </w:rPr>
      </w:pPr>
      <w:r w:rsidRPr="00BF7FF5">
        <w:rPr>
          <w:noProof/>
        </w:rPr>
        <w:t xml:space="preserve">Adams, Melanie A., Michael D. L. Suits, Jimin Zheng, and Zongchao Jia. 2007. "Piecing together the structure–function puzzle: Experiences in structure‐based functional annotation of hypothetical proteins."  </w:t>
      </w:r>
      <w:r w:rsidRPr="00BF7FF5">
        <w:rPr>
          <w:i/>
          <w:noProof/>
        </w:rPr>
        <w:t>PROTEOMICS</w:t>
      </w:r>
      <w:r w:rsidRPr="00BF7FF5">
        <w:rPr>
          <w:noProof/>
        </w:rPr>
        <w:t xml:space="preserve"> 7:2920-2932. doi: 10.1002/pmic.200700099.</w:t>
      </w:r>
    </w:p>
    <w:p w14:paraId="7EE5C2C0" w14:textId="77777777" w:rsidR="00BF7FF5" w:rsidRPr="00BF7FF5" w:rsidRDefault="00BF7FF5" w:rsidP="00BF7FF5">
      <w:pPr>
        <w:pStyle w:val="EndNoteBibliography"/>
        <w:spacing w:after="0"/>
        <w:ind w:left="720" w:hanging="720"/>
        <w:rPr>
          <w:noProof/>
        </w:rPr>
      </w:pPr>
      <w:r w:rsidRPr="00BF7FF5">
        <w:rPr>
          <w:noProof/>
        </w:rPr>
        <w:t xml:space="preserve">Adebali, Ogun, and Igor B. Zhulin. 2017. "Aquerium: a web application for comparative exploration of domain-based protein occurrences on the taxonomically clustered genome tree."  </w:t>
      </w:r>
      <w:r w:rsidRPr="00BF7FF5">
        <w:rPr>
          <w:i/>
          <w:noProof/>
        </w:rPr>
        <w:t>Proteins</w:t>
      </w:r>
      <w:r w:rsidRPr="00BF7FF5">
        <w:rPr>
          <w:noProof/>
        </w:rPr>
        <w:t xml:space="preserve"> 85:72-77. doi: 10.1002/prot.25199.</w:t>
      </w:r>
    </w:p>
    <w:p w14:paraId="3AA2DD06" w14:textId="77777777" w:rsidR="00BF7FF5" w:rsidRPr="00BF7FF5" w:rsidRDefault="00BF7FF5" w:rsidP="00BF7FF5">
      <w:pPr>
        <w:pStyle w:val="EndNoteBibliography"/>
        <w:spacing w:after="0"/>
        <w:ind w:left="720" w:hanging="720"/>
        <w:rPr>
          <w:noProof/>
        </w:rPr>
      </w:pPr>
      <w:r w:rsidRPr="00BF7FF5">
        <w:rPr>
          <w:noProof/>
        </w:rPr>
        <w:t xml:space="preserve">Agnew, Philip, JJ Becnel, Dieter Ebert, and Y Michalakis. 2003. "Symbiosis of microsporidia and insects."  </w:t>
      </w:r>
      <w:r w:rsidRPr="00BF7FF5">
        <w:rPr>
          <w:i/>
          <w:noProof/>
        </w:rPr>
        <w:t>Insect Symbiosis. Volume</w:t>
      </w:r>
      <w:r w:rsidRPr="00BF7FF5">
        <w:rPr>
          <w:noProof/>
        </w:rPr>
        <w:t>:145-164.</w:t>
      </w:r>
    </w:p>
    <w:p w14:paraId="6CCE91A4" w14:textId="77777777" w:rsidR="00BF7FF5" w:rsidRPr="00BF7FF5" w:rsidRDefault="00BF7FF5" w:rsidP="00BF7FF5">
      <w:pPr>
        <w:pStyle w:val="EndNoteBibliography"/>
        <w:spacing w:after="0"/>
        <w:ind w:left="720" w:hanging="720"/>
        <w:rPr>
          <w:noProof/>
        </w:rPr>
      </w:pPr>
      <w:r w:rsidRPr="00BF7FF5">
        <w:rPr>
          <w:noProof/>
        </w:rPr>
        <w:t xml:space="preserve">Alam, I., A. Dress, M. Rehmsmeier, and G. Fuellen. 2004. "Comparative homology agreement search: An effective combination of homology-search methods."  </w:t>
      </w:r>
      <w:r w:rsidRPr="00BF7FF5">
        <w:rPr>
          <w:i/>
          <w:noProof/>
        </w:rPr>
        <w:t>Proceedings of the National Academy of Sciences</w:t>
      </w:r>
      <w:r w:rsidRPr="00BF7FF5">
        <w:rPr>
          <w:noProof/>
        </w:rPr>
        <w:t xml:space="preserve"> 101:13814-13819. doi: 10.1073/pnas.0405612101.</w:t>
      </w:r>
    </w:p>
    <w:p w14:paraId="10020091" w14:textId="77777777" w:rsidR="00BF7FF5" w:rsidRPr="00BF7FF5" w:rsidRDefault="00BF7FF5" w:rsidP="00BF7FF5">
      <w:pPr>
        <w:pStyle w:val="EndNoteBibliography"/>
        <w:spacing w:after="0"/>
        <w:ind w:left="720" w:hanging="720"/>
        <w:rPr>
          <w:noProof/>
        </w:rPr>
      </w:pPr>
      <w:r w:rsidRPr="00BF7FF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BF7FF5">
        <w:rPr>
          <w:i/>
          <w:noProof/>
        </w:rPr>
        <w:t>Nature Methods</w:t>
      </w:r>
      <w:r w:rsidRPr="00BF7FF5">
        <w:rPr>
          <w:noProof/>
        </w:rPr>
        <w:t xml:space="preserve"> 13:425-430. doi: 10.1038/nmeth.3830.</w:t>
      </w:r>
    </w:p>
    <w:p w14:paraId="068DC7AD" w14:textId="77777777" w:rsidR="00BF7FF5" w:rsidRPr="00BF7FF5" w:rsidRDefault="00BF7FF5" w:rsidP="00BF7FF5">
      <w:pPr>
        <w:pStyle w:val="EndNoteBibliography"/>
        <w:spacing w:after="0"/>
        <w:ind w:left="720" w:hanging="720"/>
        <w:rPr>
          <w:noProof/>
        </w:rPr>
      </w:pPr>
      <w:r w:rsidRPr="00BF7FF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BF7FF5">
        <w:rPr>
          <w:i/>
          <w:noProof/>
        </w:rPr>
        <w:t>Nucleic Acids Research</w:t>
      </w:r>
      <w:r w:rsidRPr="00BF7FF5">
        <w:rPr>
          <w:noProof/>
        </w:rPr>
        <w:t xml:space="preserve"> 43:D240-D249. doi: 10.1093/nar/gku1158.</w:t>
      </w:r>
    </w:p>
    <w:p w14:paraId="3A6072D9" w14:textId="77777777" w:rsidR="00BF7FF5" w:rsidRPr="00BF7FF5" w:rsidRDefault="00BF7FF5" w:rsidP="00BF7FF5">
      <w:pPr>
        <w:pStyle w:val="EndNoteBibliography"/>
        <w:spacing w:after="0"/>
        <w:ind w:left="720" w:hanging="720"/>
        <w:rPr>
          <w:noProof/>
        </w:rPr>
      </w:pPr>
      <w:r w:rsidRPr="00BF7FF5">
        <w:rPr>
          <w:noProof/>
        </w:rPr>
        <w:t xml:space="preserve">Altschul, S. F., W. Gish, W. Miller, E. W. Myers, and D. J. Lipman. 1990. "Basic local alignment search tool."  </w:t>
      </w:r>
      <w:r w:rsidRPr="00BF7FF5">
        <w:rPr>
          <w:i/>
          <w:noProof/>
        </w:rPr>
        <w:t>Journal of Molecular Biology</w:t>
      </w:r>
      <w:r w:rsidRPr="00BF7FF5">
        <w:rPr>
          <w:noProof/>
        </w:rPr>
        <w:t xml:space="preserve"> 215:403-410. doi: 10.1016/S0022-2836(05)80360-2.</w:t>
      </w:r>
    </w:p>
    <w:p w14:paraId="6B5F3AD3" w14:textId="77777777" w:rsidR="00BF7FF5" w:rsidRPr="00BF7FF5" w:rsidRDefault="00BF7FF5" w:rsidP="00BF7FF5">
      <w:pPr>
        <w:pStyle w:val="EndNoteBibliography"/>
        <w:spacing w:after="0"/>
        <w:ind w:left="720" w:hanging="720"/>
        <w:rPr>
          <w:noProof/>
        </w:rPr>
      </w:pPr>
      <w:r w:rsidRPr="00BF7FF5">
        <w:rPr>
          <w:noProof/>
        </w:rPr>
        <w:t xml:space="preserve">Apic, Gordana, Julian Gough, and Sarah A Teichmann. 2001. "Domain combinations in archaeal, eubacterial and eukaryotic proteomes."  </w:t>
      </w:r>
      <w:r w:rsidRPr="00BF7FF5">
        <w:rPr>
          <w:i/>
          <w:noProof/>
        </w:rPr>
        <w:t>Journal of Molecular Biology</w:t>
      </w:r>
      <w:r w:rsidRPr="00BF7FF5">
        <w:rPr>
          <w:noProof/>
        </w:rPr>
        <w:t xml:space="preserve"> 310:311-325. doi: 10.1006/jmbi.2001.4776.</w:t>
      </w:r>
    </w:p>
    <w:p w14:paraId="27FCB685" w14:textId="77777777" w:rsidR="00BF7FF5" w:rsidRPr="00BF7FF5" w:rsidRDefault="00BF7FF5" w:rsidP="00BF7FF5">
      <w:pPr>
        <w:pStyle w:val="EndNoteBibliography"/>
        <w:spacing w:after="0"/>
        <w:ind w:left="720" w:hanging="720"/>
        <w:rPr>
          <w:noProof/>
        </w:rPr>
      </w:pPr>
      <w:r w:rsidRPr="00BF7FF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BF7FF5">
        <w:rPr>
          <w:i/>
          <w:noProof/>
        </w:rPr>
        <w:t>Nature Genetics</w:t>
      </w:r>
      <w:r w:rsidRPr="00BF7FF5">
        <w:rPr>
          <w:noProof/>
        </w:rPr>
        <w:t xml:space="preserve"> 25:25-29. doi: 10.1038/75556.</w:t>
      </w:r>
    </w:p>
    <w:p w14:paraId="213BD6B2" w14:textId="77777777" w:rsidR="00BF7FF5" w:rsidRPr="00BF7FF5" w:rsidRDefault="00BF7FF5" w:rsidP="00BF7FF5">
      <w:pPr>
        <w:pStyle w:val="EndNoteBibliography"/>
        <w:spacing w:after="0"/>
        <w:ind w:left="720" w:hanging="720"/>
        <w:rPr>
          <w:noProof/>
        </w:rPr>
      </w:pPr>
      <w:r w:rsidRPr="00BF7FF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BF7FF5">
        <w:rPr>
          <w:i/>
          <w:noProof/>
        </w:rPr>
        <w:t>Nucleic acids research</w:t>
      </w:r>
      <w:r w:rsidRPr="00BF7FF5">
        <w:rPr>
          <w:noProof/>
        </w:rPr>
        <w:t xml:space="preserve"> 39:D612-9. doi: 10.1093/nar/gkq1006.</w:t>
      </w:r>
    </w:p>
    <w:p w14:paraId="44226881" w14:textId="77777777" w:rsidR="00BF7FF5" w:rsidRPr="00BF7FF5" w:rsidRDefault="00BF7FF5" w:rsidP="00BF7FF5">
      <w:pPr>
        <w:pStyle w:val="EndNoteBibliography"/>
        <w:spacing w:after="0"/>
        <w:ind w:left="720" w:hanging="720"/>
        <w:rPr>
          <w:noProof/>
        </w:rPr>
      </w:pPr>
      <w:r w:rsidRPr="00BF7FF5">
        <w:rPr>
          <w:noProof/>
        </w:rPr>
        <w:t xml:space="preserve">Baker, D. 2001. "Protein Structure Prediction and Structural Genomics."  </w:t>
      </w:r>
      <w:r w:rsidRPr="00BF7FF5">
        <w:rPr>
          <w:i/>
          <w:noProof/>
        </w:rPr>
        <w:t>Science</w:t>
      </w:r>
      <w:r w:rsidRPr="00BF7FF5">
        <w:rPr>
          <w:noProof/>
        </w:rPr>
        <w:t xml:space="preserve"> 294:93-96. doi: 10.1126/science.1065659.</w:t>
      </w:r>
    </w:p>
    <w:p w14:paraId="3909472A" w14:textId="77777777" w:rsidR="00BF7FF5" w:rsidRPr="00BF7FF5" w:rsidRDefault="00BF7FF5" w:rsidP="00BF7FF5">
      <w:pPr>
        <w:pStyle w:val="EndNoteBibliography"/>
        <w:spacing w:after="0"/>
        <w:ind w:left="720" w:hanging="720"/>
        <w:rPr>
          <w:noProof/>
        </w:rPr>
      </w:pPr>
      <w:r w:rsidRPr="00BF7FF5">
        <w:rPr>
          <w:noProof/>
        </w:rPr>
        <w:t xml:space="preserve">Bakowski, Malina A., Margaret Priest, Sarah Young, Christina A. Cuomo, and Emily R. Troemel. 2014. "Genome Sequence of the Microsporidian Species Nematocida sp1 Strain ERTm6 (ATCC PRA-372)."  </w:t>
      </w:r>
      <w:r w:rsidRPr="00BF7FF5">
        <w:rPr>
          <w:i/>
          <w:noProof/>
        </w:rPr>
        <w:t>Genome Announcements</w:t>
      </w:r>
      <w:r w:rsidRPr="00BF7FF5">
        <w:rPr>
          <w:noProof/>
        </w:rPr>
        <w:t xml:space="preserve"> 2:e00905-14. doi: 10.1128/genomeA.00905-14.</w:t>
      </w:r>
    </w:p>
    <w:p w14:paraId="4EC4A74B" w14:textId="77777777" w:rsidR="00BF7FF5" w:rsidRPr="00BF7FF5" w:rsidRDefault="00BF7FF5" w:rsidP="00BF7FF5">
      <w:pPr>
        <w:pStyle w:val="EndNoteBibliography"/>
        <w:spacing w:after="0"/>
        <w:ind w:left="720" w:hanging="720"/>
        <w:rPr>
          <w:noProof/>
        </w:rPr>
      </w:pPr>
      <w:r w:rsidRPr="00BF7FF5">
        <w:rPr>
          <w:noProof/>
        </w:rPr>
        <w:t xml:space="preserve">Bjørnson, Susan, and David Oi. 2014. "Microsporidia Biological Control Agents and Pathogens of Beneficial Insects." In </w:t>
      </w:r>
      <w:r w:rsidRPr="00BF7FF5">
        <w:rPr>
          <w:i/>
          <w:noProof/>
        </w:rPr>
        <w:t>Microsporidia</w:t>
      </w:r>
      <w:r w:rsidRPr="00BF7FF5">
        <w:rPr>
          <w:noProof/>
        </w:rPr>
        <w:t>, edited by Louis M. Weiss and James J. Becnel, 635-670. Chichester, UK: John Wiley &amp; Sons, Inc.</w:t>
      </w:r>
    </w:p>
    <w:p w14:paraId="5B9C4A15" w14:textId="77777777" w:rsidR="00BF7FF5" w:rsidRPr="00BF7FF5" w:rsidRDefault="00BF7FF5" w:rsidP="00BF7FF5">
      <w:pPr>
        <w:pStyle w:val="EndNoteBibliography"/>
        <w:spacing w:after="0"/>
        <w:ind w:left="720" w:hanging="720"/>
        <w:rPr>
          <w:noProof/>
        </w:rPr>
      </w:pPr>
      <w:r w:rsidRPr="00BF7FF5">
        <w:rPr>
          <w:noProof/>
        </w:rPr>
        <w:t xml:space="preserve">Canning, Elizabeth U. 1986. </w:t>
      </w:r>
      <w:r w:rsidRPr="00BF7FF5">
        <w:rPr>
          <w:i/>
          <w:noProof/>
        </w:rPr>
        <w:t>The microsporidia of vertebrates</w:t>
      </w:r>
      <w:r w:rsidRPr="00BF7FF5">
        <w:rPr>
          <w:noProof/>
        </w:rPr>
        <w:t>: Academic Press.</w:t>
      </w:r>
    </w:p>
    <w:p w14:paraId="581D5360" w14:textId="77777777" w:rsidR="00BF7FF5" w:rsidRPr="00BF7FF5" w:rsidRDefault="00BF7FF5" w:rsidP="00BF7FF5">
      <w:pPr>
        <w:pStyle w:val="EndNoteBibliography"/>
        <w:spacing w:after="0"/>
        <w:ind w:left="720" w:hanging="720"/>
        <w:rPr>
          <w:noProof/>
        </w:rPr>
      </w:pPr>
      <w:r w:rsidRPr="00BF7FF5">
        <w:rPr>
          <w:noProof/>
        </w:rPr>
        <w:t xml:space="preserve">Capella-Gutiérrez, Salvador, Marina Marcet-Houben, and Toni Gabaldón. 2012. "Phylogenomics supports microsporidia as the earliest diverging clade of sequenced fungi."  </w:t>
      </w:r>
      <w:r w:rsidRPr="00BF7FF5">
        <w:rPr>
          <w:i/>
          <w:noProof/>
        </w:rPr>
        <w:t>BMC biology</w:t>
      </w:r>
      <w:r w:rsidRPr="00BF7FF5">
        <w:rPr>
          <w:noProof/>
        </w:rPr>
        <w:t xml:space="preserve"> 10:47-47. doi: 10.1186/1741-7007-10-47.</w:t>
      </w:r>
    </w:p>
    <w:p w14:paraId="0A6A920F" w14:textId="77777777" w:rsidR="00BF7FF5" w:rsidRPr="00BF7FF5" w:rsidRDefault="00BF7FF5" w:rsidP="00BF7FF5">
      <w:pPr>
        <w:pStyle w:val="EndNoteBibliography"/>
        <w:spacing w:after="0"/>
        <w:ind w:left="720" w:hanging="720"/>
        <w:rPr>
          <w:noProof/>
        </w:rPr>
      </w:pPr>
      <w:r w:rsidRPr="00BF7FF5">
        <w:rPr>
          <w:noProof/>
        </w:rPr>
        <w:t xml:space="preserve">Capra, John A., Maureen Stolzer, Dannie Durand, and Katherine S. Pollard. 2013. "How old is my gene?"  </w:t>
      </w:r>
      <w:r w:rsidRPr="00BF7FF5">
        <w:rPr>
          <w:i/>
          <w:noProof/>
        </w:rPr>
        <w:t>Trends in Genetics</w:t>
      </w:r>
      <w:r w:rsidRPr="00BF7FF5">
        <w:rPr>
          <w:noProof/>
        </w:rPr>
        <w:t xml:space="preserve"> 29:659-668. doi: 10.1016/j.tig.2013.07.001.</w:t>
      </w:r>
    </w:p>
    <w:p w14:paraId="14F393D8" w14:textId="77777777" w:rsidR="00BF7FF5" w:rsidRPr="00BF7FF5" w:rsidRDefault="00BF7FF5" w:rsidP="00BF7FF5">
      <w:pPr>
        <w:pStyle w:val="EndNoteBibliography"/>
        <w:spacing w:after="0"/>
        <w:ind w:left="720" w:hanging="720"/>
        <w:rPr>
          <w:noProof/>
        </w:rPr>
      </w:pPr>
      <w:r w:rsidRPr="00BF7FF5">
        <w:rPr>
          <w:noProof/>
        </w:rPr>
        <w:t xml:space="preserve">Cavalier-Smith, T. 2004. "Only six kingdoms of life."  </w:t>
      </w:r>
      <w:r w:rsidRPr="00BF7FF5">
        <w:rPr>
          <w:i/>
          <w:noProof/>
        </w:rPr>
        <w:t>Proceedings of the Royal Society B: Biological Sciences</w:t>
      </w:r>
      <w:r w:rsidRPr="00BF7FF5">
        <w:rPr>
          <w:noProof/>
        </w:rPr>
        <w:t xml:space="preserve"> 271:1251-1262. doi: 10.1098/rspb.2004.2705.</w:t>
      </w:r>
    </w:p>
    <w:p w14:paraId="1588CB15" w14:textId="77777777" w:rsidR="00BF7FF5" w:rsidRPr="00BF7FF5" w:rsidRDefault="00BF7FF5" w:rsidP="00BF7FF5">
      <w:pPr>
        <w:pStyle w:val="EndNoteBibliography"/>
        <w:spacing w:after="0"/>
        <w:ind w:left="720" w:hanging="720"/>
        <w:rPr>
          <w:noProof/>
        </w:rPr>
      </w:pPr>
      <w:r w:rsidRPr="00BF7FF5">
        <w:rPr>
          <w:noProof/>
        </w:rPr>
        <w:t xml:space="preserve">Charbonneau, Lise R., Neil Kirk Hillier, Richard E. L. Rogers, Geoffrey R. Williams, and Dave Shutler. 2016. "Effects of Nosema apis, N. ceranae, and coinfections on honey bee (Apis mellifera) learning and memory."  </w:t>
      </w:r>
      <w:r w:rsidRPr="00BF7FF5">
        <w:rPr>
          <w:i/>
          <w:noProof/>
        </w:rPr>
        <w:t>Scientific Reports</w:t>
      </w:r>
      <w:r w:rsidRPr="00BF7FF5">
        <w:rPr>
          <w:noProof/>
        </w:rPr>
        <w:t xml:space="preserve"> 6. doi: 10.1038/srep22626.</w:t>
      </w:r>
    </w:p>
    <w:p w14:paraId="2551F55A" w14:textId="77777777" w:rsidR="00BF7FF5" w:rsidRPr="00BF7FF5" w:rsidRDefault="00BF7FF5" w:rsidP="00BF7FF5">
      <w:pPr>
        <w:pStyle w:val="EndNoteBibliography"/>
        <w:spacing w:after="0"/>
        <w:ind w:left="720" w:hanging="720"/>
        <w:rPr>
          <w:noProof/>
        </w:rPr>
      </w:pPr>
      <w:r w:rsidRPr="00BF7FF5">
        <w:rPr>
          <w:noProof/>
        </w:rPr>
        <w:t xml:space="preserve">Chothia, C, and A M Lesk. 1986. "The relation between the divergence of sequence and structure in proteins."  </w:t>
      </w:r>
      <w:r w:rsidRPr="00BF7FF5">
        <w:rPr>
          <w:i/>
          <w:noProof/>
        </w:rPr>
        <w:t>The EMBO Journal</w:t>
      </w:r>
      <w:r w:rsidRPr="00BF7FF5">
        <w:rPr>
          <w:noProof/>
        </w:rPr>
        <w:t xml:space="preserve"> 5:823-826.</w:t>
      </w:r>
    </w:p>
    <w:p w14:paraId="36D7311C" w14:textId="77777777" w:rsidR="00BF7FF5" w:rsidRPr="00BF7FF5" w:rsidRDefault="00BF7FF5" w:rsidP="00BF7FF5">
      <w:pPr>
        <w:pStyle w:val="EndNoteBibliography"/>
        <w:spacing w:after="0"/>
        <w:ind w:left="720" w:hanging="720"/>
        <w:rPr>
          <w:noProof/>
        </w:rPr>
      </w:pPr>
      <w:r w:rsidRPr="00BF7FF5">
        <w:rPr>
          <w:noProof/>
        </w:rPr>
        <w:t xml:space="preserve">Choudhuri, Supratim. 2014. "Phylogenetic Analysis." In </w:t>
      </w:r>
      <w:r w:rsidRPr="00BF7FF5">
        <w:rPr>
          <w:i/>
          <w:noProof/>
        </w:rPr>
        <w:t>Bioinformatics for Beginners</w:t>
      </w:r>
      <w:r w:rsidRPr="00BF7FF5">
        <w:rPr>
          <w:noProof/>
        </w:rPr>
        <w:t>, 209-218. Oxford: Academic Press.</w:t>
      </w:r>
    </w:p>
    <w:p w14:paraId="75BE9309" w14:textId="77777777" w:rsidR="00BF7FF5" w:rsidRPr="00BF7FF5" w:rsidRDefault="00BF7FF5" w:rsidP="00BF7FF5">
      <w:pPr>
        <w:pStyle w:val="EndNoteBibliography"/>
        <w:spacing w:after="0"/>
        <w:ind w:left="720" w:hanging="720"/>
        <w:rPr>
          <w:noProof/>
        </w:rPr>
      </w:pPr>
      <w:r w:rsidRPr="00BF7FF5">
        <w:rPr>
          <w:noProof/>
        </w:rPr>
        <w:t xml:space="preserve">Corradi, Nicolas, and Patrick J. Keeling. 2009. "Microsporidia: a journey through radical taxonomical revisions."  </w:t>
      </w:r>
      <w:r w:rsidRPr="00BF7FF5">
        <w:rPr>
          <w:i/>
          <w:noProof/>
        </w:rPr>
        <w:t>Fungal Biology Reviews</w:t>
      </w:r>
      <w:r w:rsidRPr="00BF7FF5">
        <w:rPr>
          <w:noProof/>
        </w:rPr>
        <w:t xml:space="preserve"> 23:1-8. doi: 10.1016/j.fbr.2009.05.001.</w:t>
      </w:r>
    </w:p>
    <w:p w14:paraId="2F6421FD" w14:textId="77777777" w:rsidR="00BF7FF5" w:rsidRPr="00BF7FF5" w:rsidRDefault="00BF7FF5" w:rsidP="00BF7FF5">
      <w:pPr>
        <w:pStyle w:val="EndNoteBibliography"/>
        <w:spacing w:after="0"/>
        <w:ind w:left="720" w:hanging="720"/>
        <w:rPr>
          <w:noProof/>
        </w:rPr>
      </w:pPr>
      <w:r w:rsidRPr="00BF7FF5">
        <w:rPr>
          <w:noProof/>
        </w:rPr>
        <w:t xml:space="preserve">Corradi, Nicolas, Jean-François Pombert, Laurent Farinelli, Elizabeth S. Didier, and Patrick J. Keeling. 2010. "The complete sequence of the smallest known nuclear genome from the microsporidian Encephalitozoon intestinalis."  </w:t>
      </w:r>
      <w:r w:rsidRPr="00BF7FF5">
        <w:rPr>
          <w:i/>
          <w:noProof/>
        </w:rPr>
        <w:t>Nature Communications</w:t>
      </w:r>
      <w:r w:rsidRPr="00BF7FF5">
        <w:rPr>
          <w:noProof/>
        </w:rPr>
        <w:t xml:space="preserve"> 1:77. doi: 10.1038/ncomms1082.</w:t>
      </w:r>
    </w:p>
    <w:p w14:paraId="788A3803" w14:textId="77777777" w:rsidR="00BF7FF5" w:rsidRPr="00BF7FF5" w:rsidRDefault="00BF7FF5" w:rsidP="00BF7FF5">
      <w:pPr>
        <w:pStyle w:val="EndNoteBibliography"/>
        <w:spacing w:after="0"/>
        <w:ind w:left="720" w:hanging="720"/>
        <w:rPr>
          <w:noProof/>
        </w:rPr>
      </w:pPr>
      <w:r w:rsidRPr="00BF7FF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BF7FF5">
        <w:rPr>
          <w:i/>
          <w:noProof/>
        </w:rPr>
        <w:t>Genome Research</w:t>
      </w:r>
      <w:r w:rsidRPr="00BF7FF5">
        <w:rPr>
          <w:noProof/>
        </w:rPr>
        <w:t xml:space="preserve"> 22:2478-2488. doi: 10.1101/gr.142802.112.</w:t>
      </w:r>
    </w:p>
    <w:p w14:paraId="49431CE7" w14:textId="77777777" w:rsidR="00BF7FF5" w:rsidRPr="00BF7FF5" w:rsidRDefault="00BF7FF5" w:rsidP="00BF7FF5">
      <w:pPr>
        <w:pStyle w:val="EndNoteBibliography"/>
        <w:spacing w:after="0"/>
        <w:ind w:left="720" w:hanging="720"/>
        <w:rPr>
          <w:noProof/>
        </w:rPr>
      </w:pPr>
      <w:r w:rsidRPr="00BF7FF5">
        <w:rPr>
          <w:noProof/>
        </w:rPr>
        <w:t xml:space="preserve">Date, Shailesh V., and José M. Peregrín-Alvarez. 2008. "Phylogenetic profiling."  </w:t>
      </w:r>
      <w:r w:rsidRPr="00BF7FF5">
        <w:rPr>
          <w:i/>
          <w:noProof/>
        </w:rPr>
        <w:t>Methods in Molecular Biology</w:t>
      </w:r>
      <w:r w:rsidRPr="00BF7FF5">
        <w:rPr>
          <w:noProof/>
        </w:rPr>
        <w:t xml:space="preserve"> 453:201-216. doi: 10.1007/978-1-60327-429-6-9.</w:t>
      </w:r>
    </w:p>
    <w:p w14:paraId="7B442898" w14:textId="77777777" w:rsidR="00BF7FF5" w:rsidRPr="00BF7FF5" w:rsidRDefault="00BF7FF5" w:rsidP="00BF7FF5">
      <w:pPr>
        <w:pStyle w:val="EndNoteBibliography"/>
        <w:spacing w:after="0"/>
        <w:ind w:left="720" w:hanging="720"/>
        <w:rPr>
          <w:noProof/>
        </w:rPr>
      </w:pPr>
      <w:r w:rsidRPr="00BF7FF5">
        <w:rPr>
          <w:noProof/>
        </w:rPr>
        <w:t xml:space="preserve">Daubin, Vincent, Manolo Gouy, and Guy Perrière. 2002. "A phylogenomic approach to bacterial phylogeny: Evidence of a core of genes sharing a common history."  </w:t>
      </w:r>
      <w:r w:rsidRPr="00BF7FF5">
        <w:rPr>
          <w:i/>
          <w:noProof/>
        </w:rPr>
        <w:t>Genome Research</w:t>
      </w:r>
      <w:r w:rsidRPr="00BF7FF5">
        <w:rPr>
          <w:noProof/>
        </w:rPr>
        <w:t xml:space="preserve"> 12:1080-1090. doi: 10.1101/gr.187002.</w:t>
      </w:r>
    </w:p>
    <w:p w14:paraId="66E06F93" w14:textId="77777777" w:rsidR="00BF7FF5" w:rsidRPr="00BF7FF5" w:rsidRDefault="00BF7FF5" w:rsidP="00BF7FF5">
      <w:pPr>
        <w:pStyle w:val="EndNoteBibliography"/>
        <w:spacing w:after="0"/>
        <w:ind w:left="720" w:hanging="720"/>
        <w:rPr>
          <w:noProof/>
        </w:rPr>
      </w:pPr>
      <w:r w:rsidRPr="00BF7FF5">
        <w:rPr>
          <w:noProof/>
        </w:rPr>
        <w:t xml:space="preserve">Dean, Paul, Robert P. Hirt, and T. Martin Embley. 2016. "Microsporidia: Why Make Nucleotides if You Can Steal Them?"  </w:t>
      </w:r>
      <w:r w:rsidRPr="00BF7FF5">
        <w:rPr>
          <w:i/>
          <w:noProof/>
        </w:rPr>
        <w:t>PLoS Pathogens</w:t>
      </w:r>
      <w:r w:rsidRPr="00BF7FF5">
        <w:rPr>
          <w:noProof/>
        </w:rPr>
        <w:t xml:space="preserve"> 12. doi: 10.1371/journal.ppat.1005870.</w:t>
      </w:r>
    </w:p>
    <w:p w14:paraId="620C4889" w14:textId="77777777" w:rsidR="00BF7FF5" w:rsidRPr="00BF7FF5" w:rsidRDefault="00BF7FF5" w:rsidP="00BF7FF5">
      <w:pPr>
        <w:pStyle w:val="EndNoteBibliography"/>
        <w:spacing w:after="0"/>
        <w:ind w:left="720" w:hanging="720"/>
        <w:rPr>
          <w:noProof/>
        </w:rPr>
      </w:pPr>
      <w:r w:rsidRPr="00BF7FF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BF7FF5">
        <w:rPr>
          <w:i/>
          <w:noProof/>
        </w:rPr>
        <w:t>Nature Communications</w:t>
      </w:r>
      <w:r w:rsidRPr="00BF7FF5">
        <w:rPr>
          <w:noProof/>
        </w:rPr>
        <w:t xml:space="preserve"> 6:7121. doi: 10.1038/ncomms8121.</w:t>
      </w:r>
    </w:p>
    <w:p w14:paraId="0753193C" w14:textId="77777777" w:rsidR="00BF7FF5" w:rsidRPr="00BF7FF5" w:rsidRDefault="00BF7FF5" w:rsidP="00BF7FF5">
      <w:pPr>
        <w:pStyle w:val="EndNoteBibliography"/>
        <w:spacing w:after="0"/>
        <w:ind w:left="720" w:hanging="720"/>
        <w:rPr>
          <w:noProof/>
        </w:rPr>
      </w:pPr>
      <w:r w:rsidRPr="00BF7FF5">
        <w:rPr>
          <w:noProof/>
        </w:rPr>
        <w:t xml:space="preserve">Dey, Gautam, Ariel Jaimovich, Sean R. Collins, Akiko Seki, and Tobias Meyer. 2015. "Systematic Discovery of Human Gene Function and Principles of Modular Organization through Phylogenetic Profiling."  </w:t>
      </w:r>
      <w:r w:rsidRPr="00BF7FF5">
        <w:rPr>
          <w:i/>
          <w:noProof/>
        </w:rPr>
        <w:t>Cell Reports</w:t>
      </w:r>
      <w:r w:rsidRPr="00BF7FF5">
        <w:rPr>
          <w:noProof/>
        </w:rPr>
        <w:t xml:space="preserve"> 10:993-1006. doi: 10.1016/j.celrep.2015.01.025.</w:t>
      </w:r>
    </w:p>
    <w:p w14:paraId="68F853DC" w14:textId="77777777" w:rsidR="00BF7FF5" w:rsidRPr="00BF7FF5" w:rsidRDefault="00BF7FF5" w:rsidP="00BF7FF5">
      <w:pPr>
        <w:pStyle w:val="EndNoteBibliography"/>
        <w:spacing w:after="0"/>
        <w:ind w:left="720" w:hanging="720"/>
        <w:rPr>
          <w:noProof/>
        </w:rPr>
      </w:pPr>
      <w:r w:rsidRPr="00BF7FF5">
        <w:rPr>
          <w:noProof/>
        </w:rPr>
        <w:t xml:space="preserve">Didier, Elizabeth S, and Louis M Weiss. 2008. "Overview of microsporidia and microsporidiosis."  </w:t>
      </w:r>
      <w:r w:rsidRPr="00BF7FF5">
        <w:rPr>
          <w:i/>
          <w:noProof/>
        </w:rPr>
        <w:t>Protistology</w:t>
      </w:r>
      <w:r w:rsidRPr="00BF7FF5">
        <w:rPr>
          <w:noProof/>
        </w:rPr>
        <w:t xml:space="preserve"> 4 (5):243–255.</w:t>
      </w:r>
    </w:p>
    <w:p w14:paraId="10D346E8" w14:textId="77777777" w:rsidR="00BF7FF5" w:rsidRPr="00BF7FF5" w:rsidRDefault="00BF7FF5" w:rsidP="00BF7FF5">
      <w:pPr>
        <w:pStyle w:val="EndNoteBibliography"/>
        <w:spacing w:after="0"/>
        <w:ind w:left="720" w:hanging="720"/>
        <w:rPr>
          <w:noProof/>
        </w:rPr>
      </w:pPr>
      <w:r w:rsidRPr="00BF7FF5">
        <w:rPr>
          <w:noProof/>
        </w:rPr>
        <w:t xml:space="preserve">Didier, Elizabeth S., Joseph A. Maddry, Paul J. Brindley, Mary E. Stovall, and Peter J. Didier. 2005. "Therapeutic strategies for human microsporidia infections."  </w:t>
      </w:r>
      <w:r w:rsidRPr="00BF7FF5">
        <w:rPr>
          <w:i/>
          <w:noProof/>
        </w:rPr>
        <w:t>Expert Review of Anti-infective Therapy</w:t>
      </w:r>
      <w:r w:rsidRPr="00BF7FF5">
        <w:rPr>
          <w:noProof/>
        </w:rPr>
        <w:t xml:space="preserve"> 3:419-434. doi: 10.1586/14787210.3.3.419.</w:t>
      </w:r>
    </w:p>
    <w:p w14:paraId="5A469292" w14:textId="77777777" w:rsidR="00BF7FF5" w:rsidRPr="00BF7FF5" w:rsidRDefault="00BF7FF5" w:rsidP="00BF7FF5">
      <w:pPr>
        <w:pStyle w:val="EndNoteBibliography"/>
        <w:spacing w:after="0"/>
        <w:ind w:left="720" w:hanging="720"/>
        <w:rPr>
          <w:noProof/>
        </w:rPr>
      </w:pPr>
      <w:r w:rsidRPr="00BF7FF5">
        <w:rPr>
          <w:noProof/>
        </w:rPr>
        <w:t xml:space="preserve">Dolgikh, Viacheslav V. 2000. "Activities of enzymes of carbohydrate and energy metabolism of the intracellular stages of the microsporidian, Nosema grylli."  </w:t>
      </w:r>
      <w:r w:rsidRPr="00BF7FF5">
        <w:rPr>
          <w:i/>
          <w:noProof/>
        </w:rPr>
        <w:t>Protistology</w:t>
      </w:r>
      <w:r w:rsidRPr="00BF7FF5">
        <w:rPr>
          <w:noProof/>
        </w:rPr>
        <w:t xml:space="preserve"> 1:87-91.</w:t>
      </w:r>
    </w:p>
    <w:p w14:paraId="090B8B44" w14:textId="77777777" w:rsidR="00BF7FF5" w:rsidRPr="00BF7FF5" w:rsidRDefault="00BF7FF5" w:rsidP="00BF7FF5">
      <w:pPr>
        <w:pStyle w:val="EndNoteBibliography"/>
        <w:spacing w:after="0"/>
        <w:ind w:left="720" w:hanging="720"/>
        <w:rPr>
          <w:noProof/>
        </w:rPr>
      </w:pPr>
      <w:r w:rsidRPr="00BF7FF5">
        <w:rPr>
          <w:noProof/>
        </w:rPr>
        <w:t xml:space="preserve">Dolgikh, Viacheslav V., Julia J. Sokolova, and Irma V. Issi. 1997. "Activities of enzymes of carbohydrate and energy metabolism of the spores of the microsporidian, Nosema grylli."  </w:t>
      </w:r>
      <w:r w:rsidRPr="00BF7FF5">
        <w:rPr>
          <w:i/>
          <w:noProof/>
        </w:rPr>
        <w:t>Journal of Eukaryotic Microbiology</w:t>
      </w:r>
      <w:r w:rsidRPr="00BF7FF5">
        <w:rPr>
          <w:noProof/>
        </w:rPr>
        <w:t xml:space="preserve"> 44:246-249. doi: 10.1111/j.1550-7408.1997.tb05707.x.</w:t>
      </w:r>
    </w:p>
    <w:p w14:paraId="0771348D" w14:textId="77777777" w:rsidR="00BF7FF5" w:rsidRPr="00BF7FF5" w:rsidRDefault="00BF7FF5" w:rsidP="00BF7FF5">
      <w:pPr>
        <w:pStyle w:val="EndNoteBibliography"/>
        <w:spacing w:after="0"/>
        <w:ind w:left="720" w:hanging="720"/>
        <w:rPr>
          <w:noProof/>
        </w:rPr>
      </w:pPr>
      <w:r w:rsidRPr="00BF7FF5">
        <w:rPr>
          <w:noProof/>
        </w:rPr>
        <w:t xml:space="preserve">Ebersberger, Ingo, Sascha Strauss, and Arndt von Haeseler. 2009. "HaMStR: profile hidden markov model based search for orthologs in ESTs."  </w:t>
      </w:r>
      <w:r w:rsidRPr="00BF7FF5">
        <w:rPr>
          <w:i/>
          <w:noProof/>
        </w:rPr>
        <w:t>BMC evolutionary biology</w:t>
      </w:r>
      <w:r w:rsidRPr="00BF7FF5">
        <w:rPr>
          <w:noProof/>
        </w:rPr>
        <w:t xml:space="preserve"> 9:157-157. doi: 10.1186/1471-2148-9-157.</w:t>
      </w:r>
    </w:p>
    <w:p w14:paraId="3409F2DF" w14:textId="77777777" w:rsidR="00BF7FF5" w:rsidRPr="00BF7FF5" w:rsidRDefault="00BF7FF5" w:rsidP="00BF7FF5">
      <w:pPr>
        <w:pStyle w:val="EndNoteBibliography"/>
        <w:spacing w:after="0"/>
        <w:ind w:left="720" w:hanging="720"/>
        <w:rPr>
          <w:noProof/>
        </w:rPr>
      </w:pPr>
      <w:r w:rsidRPr="00BF7FF5">
        <w:rPr>
          <w:noProof/>
        </w:rPr>
        <w:t xml:space="preserve">Eddy, S. R. 1998. "Profile hidden Markov models."  </w:t>
      </w:r>
      <w:r w:rsidRPr="00BF7FF5">
        <w:rPr>
          <w:i/>
          <w:noProof/>
        </w:rPr>
        <w:t>Bioinformatics (Oxford, England)</w:t>
      </w:r>
      <w:r w:rsidRPr="00BF7FF5">
        <w:rPr>
          <w:noProof/>
        </w:rPr>
        <w:t xml:space="preserve"> 14:755-763.</w:t>
      </w:r>
    </w:p>
    <w:p w14:paraId="71240DE0" w14:textId="77777777" w:rsidR="00BF7FF5" w:rsidRPr="00BF7FF5" w:rsidRDefault="00BF7FF5" w:rsidP="00BF7FF5">
      <w:pPr>
        <w:pStyle w:val="EndNoteBibliography"/>
        <w:spacing w:after="0"/>
        <w:ind w:left="720" w:hanging="720"/>
        <w:rPr>
          <w:noProof/>
        </w:rPr>
      </w:pPr>
      <w:r w:rsidRPr="00BF7FF5">
        <w:rPr>
          <w:noProof/>
        </w:rPr>
        <w:t xml:space="preserve">Edlind, Thomas D, Jing Li, Govinda S Visvesvara, Michael H Vodkin, Gerald L McLaughlin, and Santosh K Katiyar. 1996. "Phylogenetic Analysis of β-Tubulin Sequences from Amitochondrial Protozoa."  </w:t>
      </w:r>
      <w:r w:rsidRPr="00BF7FF5">
        <w:rPr>
          <w:i/>
          <w:noProof/>
        </w:rPr>
        <w:t>Molecular Phylogenetics and Evolution</w:t>
      </w:r>
      <w:r w:rsidRPr="00BF7FF5">
        <w:rPr>
          <w:noProof/>
        </w:rPr>
        <w:t xml:space="preserve"> 5:359-367. doi: 10.1006/mpev.1996.0031.</w:t>
      </w:r>
    </w:p>
    <w:p w14:paraId="1798A6FD" w14:textId="77777777" w:rsidR="00BF7FF5" w:rsidRPr="00BF7FF5" w:rsidRDefault="00BF7FF5" w:rsidP="00BF7FF5">
      <w:pPr>
        <w:pStyle w:val="EndNoteBibliography"/>
        <w:spacing w:after="0"/>
        <w:ind w:left="720" w:hanging="720"/>
        <w:rPr>
          <w:noProof/>
        </w:rPr>
      </w:pPr>
      <w:r w:rsidRPr="00BF7FF5">
        <w:rPr>
          <w:noProof/>
        </w:rPr>
        <w:t xml:space="preserve">Edwards, A W F. 1996. "The Origin and Early Development of the Method of Minimum Evolution for the Reconstruction of …."  </w:t>
      </w:r>
      <w:r w:rsidRPr="00BF7FF5">
        <w:rPr>
          <w:i/>
          <w:noProof/>
        </w:rPr>
        <w:t>Systematic Biology</w:t>
      </w:r>
      <w:r w:rsidRPr="00BF7FF5">
        <w:rPr>
          <w:noProof/>
        </w:rPr>
        <w:t>.</w:t>
      </w:r>
    </w:p>
    <w:p w14:paraId="192A1076" w14:textId="77777777" w:rsidR="00BF7FF5" w:rsidRPr="00BF7FF5" w:rsidRDefault="00BF7FF5" w:rsidP="00BF7FF5">
      <w:pPr>
        <w:pStyle w:val="EndNoteBibliography"/>
        <w:spacing w:after="0"/>
        <w:ind w:left="720" w:hanging="720"/>
        <w:rPr>
          <w:noProof/>
        </w:rPr>
      </w:pPr>
      <w:r w:rsidRPr="00BF7FF5">
        <w:rPr>
          <w:noProof/>
        </w:rPr>
        <w:t xml:space="preserve">Fast, N M, and P J Keeling. 2001. "Alpha and beta subunits of pyruvate dehydrogenase E1 from the microsporidian Nosema locustae: mitochondrion-derived carbon metabolism in microsporidia."  </w:t>
      </w:r>
      <w:r w:rsidRPr="00BF7FF5">
        <w:rPr>
          <w:i/>
          <w:noProof/>
        </w:rPr>
        <w:t>Molecular and biochemical parasitology</w:t>
      </w:r>
      <w:r w:rsidRPr="00BF7FF5">
        <w:rPr>
          <w:noProof/>
        </w:rPr>
        <w:t xml:space="preserve"> 117:201-9.</w:t>
      </w:r>
    </w:p>
    <w:p w14:paraId="3ACAA602" w14:textId="77777777" w:rsidR="00BF7FF5" w:rsidRPr="00BF7FF5" w:rsidRDefault="00BF7FF5" w:rsidP="00BF7FF5">
      <w:pPr>
        <w:pStyle w:val="EndNoteBibliography"/>
        <w:spacing w:after="0"/>
        <w:ind w:left="720" w:hanging="720"/>
        <w:rPr>
          <w:noProof/>
        </w:rPr>
      </w:pPr>
      <w:r w:rsidRPr="00BF7FF5">
        <w:rPr>
          <w:noProof/>
        </w:rPr>
        <w:t xml:space="preserve">Federhen, Scott. 2012. "The NCBI Taxonomy."  </w:t>
      </w:r>
      <w:r w:rsidRPr="00BF7FF5">
        <w:rPr>
          <w:i/>
          <w:noProof/>
        </w:rPr>
        <w:t>Nucleic Acids Res.</w:t>
      </w:r>
      <w:r w:rsidRPr="00BF7FF5">
        <w:rPr>
          <w:noProof/>
        </w:rPr>
        <w:t xml:space="preserve"> 40:D136-D143. doi: 10.1093/nar/gkr1178.</w:t>
      </w:r>
    </w:p>
    <w:p w14:paraId="3B800AD0" w14:textId="77777777" w:rsidR="00BF7FF5" w:rsidRPr="00BF7FF5" w:rsidRDefault="00BF7FF5" w:rsidP="00BF7FF5">
      <w:pPr>
        <w:pStyle w:val="EndNoteBibliography"/>
        <w:spacing w:after="0"/>
        <w:ind w:left="720" w:hanging="720"/>
        <w:rPr>
          <w:noProof/>
        </w:rPr>
      </w:pPr>
      <w:r w:rsidRPr="00BF7FF5">
        <w:rPr>
          <w:noProof/>
        </w:rPr>
        <w:t xml:space="preserve">Felsenstein, Joseph. 1978. "Cases in which Parsimony or Compatibility Methods Will be Positively Misleading."  </w:t>
      </w:r>
      <w:r w:rsidRPr="00BF7FF5">
        <w:rPr>
          <w:i/>
          <w:noProof/>
        </w:rPr>
        <w:t>Systematic Zoology</w:t>
      </w:r>
      <w:r w:rsidRPr="00BF7FF5">
        <w:rPr>
          <w:noProof/>
        </w:rPr>
        <w:t xml:space="preserve"> 27:401-410. doi: 10.2307/2412923.</w:t>
      </w:r>
    </w:p>
    <w:p w14:paraId="35AB165E" w14:textId="77777777" w:rsidR="00BF7FF5" w:rsidRPr="00BF7FF5" w:rsidRDefault="00BF7FF5" w:rsidP="00BF7FF5">
      <w:pPr>
        <w:pStyle w:val="EndNoteBibliography"/>
        <w:spacing w:after="0"/>
        <w:ind w:left="720" w:hanging="720"/>
        <w:rPr>
          <w:noProof/>
        </w:rPr>
      </w:pPr>
      <w:r w:rsidRPr="00BF7FF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BF7FF5">
        <w:rPr>
          <w:i/>
          <w:noProof/>
        </w:rPr>
        <w:t>Nucleic Acids Research</w:t>
      </w:r>
      <w:r w:rsidRPr="00BF7FF5">
        <w:rPr>
          <w:noProof/>
        </w:rPr>
        <w:t xml:space="preserve"> 42. doi: 10.1093/nar/gkt1223.</w:t>
      </w:r>
    </w:p>
    <w:p w14:paraId="501633EF" w14:textId="77777777" w:rsidR="00BF7FF5" w:rsidRPr="00BF7FF5" w:rsidRDefault="00BF7FF5" w:rsidP="00BF7FF5">
      <w:pPr>
        <w:pStyle w:val="EndNoteBibliography"/>
        <w:spacing w:after="0"/>
        <w:ind w:left="720" w:hanging="720"/>
        <w:rPr>
          <w:noProof/>
        </w:rPr>
      </w:pPr>
      <w:r w:rsidRPr="00BF7FF5">
        <w:rPr>
          <w:noProof/>
        </w:rPr>
        <w:t xml:space="preserve">Fitch, Walter M. 1970. "Distinguishing Homologous from Analogous Proteins."  </w:t>
      </w:r>
      <w:r w:rsidRPr="00BF7FF5">
        <w:rPr>
          <w:i/>
          <w:noProof/>
        </w:rPr>
        <w:t>Systematic Zoology</w:t>
      </w:r>
      <w:r w:rsidRPr="00BF7FF5">
        <w:rPr>
          <w:noProof/>
        </w:rPr>
        <w:t xml:space="preserve"> 19:99. doi: 10.2307/2412448.</w:t>
      </w:r>
    </w:p>
    <w:p w14:paraId="24F70423" w14:textId="77777777" w:rsidR="00BF7FF5" w:rsidRPr="00BF7FF5" w:rsidRDefault="00BF7FF5" w:rsidP="00BF7FF5">
      <w:pPr>
        <w:pStyle w:val="EndNoteBibliography"/>
        <w:spacing w:after="0"/>
        <w:ind w:left="720" w:hanging="720"/>
        <w:rPr>
          <w:noProof/>
        </w:rPr>
      </w:pPr>
      <w:r w:rsidRPr="00BF7FF5">
        <w:rPr>
          <w:noProof/>
        </w:rPr>
        <w:t xml:space="preserve">Fourment, Mathieu, and Mark J Gibbs. 2006. "PATRISTIC: a program for calculating patristic distances and graphically comparing the components of genetic change."  </w:t>
      </w:r>
      <w:r w:rsidRPr="00BF7FF5">
        <w:rPr>
          <w:i/>
          <w:noProof/>
        </w:rPr>
        <w:t>BMC Evolutionary Biology</w:t>
      </w:r>
      <w:r w:rsidRPr="00BF7FF5">
        <w:rPr>
          <w:noProof/>
        </w:rPr>
        <w:t xml:space="preserve"> 6:1. doi: 10.1186/1471-2148-6-1.</w:t>
      </w:r>
    </w:p>
    <w:p w14:paraId="7C4B41DF" w14:textId="77777777" w:rsidR="00BF7FF5" w:rsidRPr="00BF7FF5" w:rsidRDefault="00BF7FF5" w:rsidP="00BF7FF5">
      <w:pPr>
        <w:pStyle w:val="EndNoteBibliography"/>
        <w:spacing w:after="0"/>
        <w:ind w:left="720" w:hanging="720"/>
        <w:rPr>
          <w:noProof/>
        </w:rPr>
      </w:pPr>
      <w:r w:rsidRPr="00BF7FF5">
        <w:rPr>
          <w:noProof/>
        </w:rPr>
        <w:t xml:space="preserve">Futuyma, Douglas J. 2005. </w:t>
      </w:r>
      <w:r w:rsidRPr="00BF7FF5">
        <w:rPr>
          <w:i/>
          <w:noProof/>
        </w:rPr>
        <w:t>Evolution</w:t>
      </w:r>
      <w:r w:rsidRPr="00BF7FF5">
        <w:rPr>
          <w:noProof/>
        </w:rPr>
        <w:t>: Sinauer Associates Inc.</w:t>
      </w:r>
    </w:p>
    <w:p w14:paraId="1397F267" w14:textId="77777777" w:rsidR="00BF7FF5" w:rsidRPr="00BF7FF5" w:rsidRDefault="00BF7FF5" w:rsidP="00BF7FF5">
      <w:pPr>
        <w:pStyle w:val="EndNoteBibliography"/>
        <w:spacing w:after="0"/>
        <w:ind w:left="720" w:hanging="720"/>
        <w:rPr>
          <w:noProof/>
        </w:rPr>
      </w:pPr>
      <w:r w:rsidRPr="00BF7FF5">
        <w:rPr>
          <w:noProof/>
        </w:rPr>
        <w:t xml:space="preserve">Gabaldón, T., and M. A. Huynen. 2004. "Prediction of protein function and pathways in the genome era."  </w:t>
      </w:r>
      <w:r w:rsidRPr="00BF7FF5">
        <w:rPr>
          <w:i/>
          <w:noProof/>
        </w:rPr>
        <w:t>Cellular and Molecular Life Sciences (CMLS)</w:t>
      </w:r>
      <w:r w:rsidRPr="00BF7FF5">
        <w:rPr>
          <w:noProof/>
        </w:rPr>
        <w:t xml:space="preserve"> 61:930-944. doi: 10.1007/s00018-003-3387-y.</w:t>
      </w:r>
    </w:p>
    <w:p w14:paraId="16E5CCCA" w14:textId="77777777" w:rsidR="00BF7FF5" w:rsidRPr="00BF7FF5" w:rsidRDefault="00BF7FF5" w:rsidP="00BF7FF5">
      <w:pPr>
        <w:pStyle w:val="EndNoteBibliography"/>
        <w:spacing w:after="0"/>
        <w:ind w:left="720" w:hanging="720"/>
        <w:rPr>
          <w:noProof/>
        </w:rPr>
      </w:pPr>
      <w:r w:rsidRPr="00BF7FF5">
        <w:rPr>
          <w:noProof/>
        </w:rPr>
        <w:t xml:space="preserve">Gabaldón, Toni. 2007. "Evolution of proteins and proteomes: a phylogenetics approach."  </w:t>
      </w:r>
      <w:r w:rsidRPr="00BF7FF5">
        <w:rPr>
          <w:i/>
          <w:noProof/>
        </w:rPr>
        <w:t>Evolutionary Bioinformatics Online</w:t>
      </w:r>
      <w:r w:rsidRPr="00BF7FF5">
        <w:rPr>
          <w:noProof/>
        </w:rPr>
        <w:t xml:space="preserve"> 1:51-61.</w:t>
      </w:r>
    </w:p>
    <w:p w14:paraId="326EF8E7" w14:textId="77777777" w:rsidR="00BF7FF5" w:rsidRPr="00BF7FF5" w:rsidRDefault="00BF7FF5" w:rsidP="00BF7FF5">
      <w:pPr>
        <w:pStyle w:val="EndNoteBibliography"/>
        <w:spacing w:after="0"/>
        <w:ind w:left="720" w:hanging="720"/>
        <w:rPr>
          <w:noProof/>
        </w:rPr>
      </w:pPr>
      <w:r w:rsidRPr="00BF7FF5">
        <w:rPr>
          <w:noProof/>
        </w:rPr>
        <w:t xml:space="preserve">Gabaldón, Toni. 2008. "Large-scale assignment of orthology: back to phylogenetics?"  </w:t>
      </w:r>
      <w:r w:rsidRPr="00BF7FF5">
        <w:rPr>
          <w:i/>
          <w:noProof/>
        </w:rPr>
        <w:t>Genome Biology</w:t>
      </w:r>
      <w:r w:rsidRPr="00BF7FF5">
        <w:rPr>
          <w:noProof/>
        </w:rPr>
        <w:t xml:space="preserve"> 9:235. doi: 10.1186/gb-2008-9-10-235.</w:t>
      </w:r>
    </w:p>
    <w:p w14:paraId="031E755A" w14:textId="77777777" w:rsidR="00BF7FF5" w:rsidRPr="00BF7FF5" w:rsidRDefault="00BF7FF5" w:rsidP="00BF7FF5">
      <w:pPr>
        <w:pStyle w:val="EndNoteBibliography"/>
        <w:spacing w:after="0"/>
        <w:ind w:left="720" w:hanging="720"/>
        <w:rPr>
          <w:noProof/>
        </w:rPr>
      </w:pPr>
      <w:r w:rsidRPr="00BF7FF5">
        <w:rPr>
          <w:noProof/>
        </w:rPr>
        <w:t xml:space="preserve">Gabaldón, Toni, and Eugene V. Koonin. 2013. "Functional and evolutionary implications of gene orthology."  </w:t>
      </w:r>
      <w:r w:rsidRPr="00BF7FF5">
        <w:rPr>
          <w:i/>
          <w:noProof/>
        </w:rPr>
        <w:t>Nature Reviews Genetics</w:t>
      </w:r>
      <w:r w:rsidRPr="00BF7FF5">
        <w:rPr>
          <w:noProof/>
        </w:rPr>
        <w:t xml:space="preserve"> 14:360-366. doi: 10.1038/nrg3456.</w:t>
      </w:r>
    </w:p>
    <w:p w14:paraId="21B3F228" w14:textId="77777777" w:rsidR="00BF7FF5" w:rsidRPr="00BF7FF5" w:rsidRDefault="00BF7FF5" w:rsidP="00BF7FF5">
      <w:pPr>
        <w:pStyle w:val="EndNoteBibliography"/>
        <w:spacing w:after="0"/>
        <w:ind w:left="720" w:hanging="720"/>
        <w:rPr>
          <w:noProof/>
        </w:rPr>
      </w:pPr>
      <w:r w:rsidRPr="00BF7FF5">
        <w:rPr>
          <w:noProof/>
        </w:rPr>
        <w:t xml:space="preserve">Gaucher, Eric A., James T. Kratzer, and Ryan N. Randall. 2010. "Deep Phylogeny—How a Tree Can Help Characterize Early Life on Earth."  </w:t>
      </w:r>
      <w:r w:rsidRPr="00BF7FF5">
        <w:rPr>
          <w:i/>
          <w:noProof/>
        </w:rPr>
        <w:t>Cold Spring Harbor Perspectives in Biology</w:t>
      </w:r>
      <w:r w:rsidRPr="00BF7FF5">
        <w:rPr>
          <w:noProof/>
        </w:rPr>
        <w:t xml:space="preserve"> 2. doi: 10.1101/cshperspect.a002238.</w:t>
      </w:r>
    </w:p>
    <w:p w14:paraId="1F527C4E" w14:textId="77777777" w:rsidR="00BF7FF5" w:rsidRPr="00BF7FF5" w:rsidRDefault="00BF7FF5" w:rsidP="00BF7FF5">
      <w:pPr>
        <w:pStyle w:val="EndNoteBibliography"/>
        <w:spacing w:after="0"/>
        <w:ind w:left="720" w:hanging="720"/>
        <w:rPr>
          <w:noProof/>
        </w:rPr>
      </w:pPr>
      <w:r w:rsidRPr="00BF7FF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BF7FF5">
        <w:rPr>
          <w:i/>
          <w:noProof/>
        </w:rPr>
        <w:t>Nucleic Acids Research</w:t>
      </w:r>
      <w:r w:rsidRPr="00BF7FF5">
        <w:rPr>
          <w:noProof/>
        </w:rPr>
        <w:t xml:space="preserve"> 36:3420-3435. doi: 10.1093/nar/gkn176.</w:t>
      </w:r>
    </w:p>
    <w:p w14:paraId="336221D1" w14:textId="77777777" w:rsidR="00BF7FF5" w:rsidRPr="00BF7FF5" w:rsidRDefault="00BF7FF5" w:rsidP="00BF7FF5">
      <w:pPr>
        <w:pStyle w:val="EndNoteBibliography"/>
        <w:spacing w:after="0"/>
        <w:ind w:left="720" w:hanging="720"/>
        <w:rPr>
          <w:noProof/>
        </w:rPr>
      </w:pPr>
      <w:r w:rsidRPr="00BF7FF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BF7FF5">
        <w:rPr>
          <w:i/>
          <w:noProof/>
        </w:rPr>
        <w:t>PLoS Pathogens</w:t>
      </w:r>
      <w:r w:rsidRPr="00BF7FF5">
        <w:rPr>
          <w:noProof/>
        </w:rPr>
        <w:t xml:space="preserve"> 10. doi: 10.1371/journal.ppat.1004547.</w:t>
      </w:r>
    </w:p>
    <w:p w14:paraId="79E544A0" w14:textId="77777777" w:rsidR="00BF7FF5" w:rsidRPr="00BF7FF5" w:rsidRDefault="00BF7FF5" w:rsidP="00BF7FF5">
      <w:pPr>
        <w:pStyle w:val="EndNoteBibliography"/>
        <w:spacing w:after="0"/>
        <w:ind w:left="720" w:hanging="720"/>
        <w:rPr>
          <w:noProof/>
        </w:rPr>
      </w:pPr>
      <w:r w:rsidRPr="00BF7FF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BF7FF5">
        <w:rPr>
          <w:i/>
          <w:noProof/>
        </w:rPr>
        <w:t>PLoS pathogens</w:t>
      </w:r>
      <w:r w:rsidRPr="00BF7FF5">
        <w:rPr>
          <w:noProof/>
        </w:rPr>
        <w:t xml:space="preserve"> 8:e1002979-e1002979. doi: 10.1371/journal.ppat.1002979.</w:t>
      </w:r>
    </w:p>
    <w:p w14:paraId="741D7918" w14:textId="77777777" w:rsidR="00BF7FF5" w:rsidRPr="00BF7FF5" w:rsidRDefault="00BF7FF5" w:rsidP="00BF7FF5">
      <w:pPr>
        <w:pStyle w:val="EndNoteBibliography"/>
        <w:spacing w:after="0"/>
        <w:ind w:left="720" w:hanging="720"/>
        <w:rPr>
          <w:noProof/>
        </w:rPr>
      </w:pPr>
      <w:r w:rsidRPr="00BF7FF5">
        <w:rPr>
          <w:noProof/>
        </w:rPr>
        <w:t xml:space="preserve">Hirt, R. P., J. M. Logsdon, B. Healy, M. W. Dorey, W. F. Doolittle, and T. M. Embley. 1999. "Microsporidia are related to Fungi: Evidence from the largest subunit of RNA polymerase II and other proteins."  </w:t>
      </w:r>
      <w:r w:rsidRPr="00BF7FF5">
        <w:rPr>
          <w:i/>
          <w:noProof/>
        </w:rPr>
        <w:t>Proceedings of the National Academy of Sciences</w:t>
      </w:r>
      <w:r w:rsidRPr="00BF7FF5">
        <w:rPr>
          <w:noProof/>
        </w:rPr>
        <w:t xml:space="preserve"> 96:580-585. doi: 10.1073/pnas.96.2.580.</w:t>
      </w:r>
    </w:p>
    <w:p w14:paraId="3C640AB5" w14:textId="77777777" w:rsidR="00BF7FF5" w:rsidRPr="00BF7FF5" w:rsidRDefault="00BF7FF5" w:rsidP="00BF7FF5">
      <w:pPr>
        <w:pStyle w:val="EndNoteBibliography"/>
        <w:spacing w:after="0"/>
        <w:ind w:left="720" w:hanging="720"/>
        <w:rPr>
          <w:noProof/>
        </w:rPr>
      </w:pPr>
      <w:r w:rsidRPr="00BF7FF5">
        <w:rPr>
          <w:noProof/>
        </w:rPr>
        <w:t xml:space="preserve">Hirt, Robert P., Bryan Healy, Charles R. Vossbrinck, Elizabeth U. Canning, and T. Martin Embley. 1997. "A mitochondrial Hsp70 orthologue in Vairimorpha necatrix: molecular evidence that microsporidia once contained mitochondria."  </w:t>
      </w:r>
      <w:r w:rsidRPr="00BF7FF5">
        <w:rPr>
          <w:i/>
          <w:noProof/>
        </w:rPr>
        <w:t>Current Biology</w:t>
      </w:r>
      <w:r w:rsidRPr="00BF7FF5">
        <w:rPr>
          <w:noProof/>
        </w:rPr>
        <w:t xml:space="preserve"> 7:995-998. doi: 10.1016/S0960-9822(06)00420-9.</w:t>
      </w:r>
    </w:p>
    <w:p w14:paraId="2EB57D30" w14:textId="77777777" w:rsidR="00BF7FF5" w:rsidRPr="00BF7FF5" w:rsidRDefault="00BF7FF5" w:rsidP="00BF7FF5">
      <w:pPr>
        <w:pStyle w:val="EndNoteBibliography"/>
        <w:spacing w:after="0"/>
        <w:ind w:left="720" w:hanging="720"/>
        <w:rPr>
          <w:noProof/>
        </w:rPr>
      </w:pPr>
      <w:r w:rsidRPr="00BF7FF5">
        <w:rPr>
          <w:noProof/>
        </w:rPr>
        <w:t xml:space="preserve">Huerta-Cepas, Jaime, François Serra, and Peer Bork. 2016. "ETE 3: Reconstruction, Analysis, and Visualization of Phylogenomic Data."  </w:t>
      </w:r>
      <w:r w:rsidRPr="00BF7FF5">
        <w:rPr>
          <w:i/>
          <w:noProof/>
        </w:rPr>
        <w:t>Molecular Biology and Evolution</w:t>
      </w:r>
      <w:r w:rsidRPr="00BF7FF5">
        <w:rPr>
          <w:noProof/>
        </w:rPr>
        <w:t xml:space="preserve"> 33:1635-1638. doi: 10.1093/molbev/msw046.</w:t>
      </w:r>
    </w:p>
    <w:p w14:paraId="62ADEC68" w14:textId="77777777" w:rsidR="00BF7FF5" w:rsidRPr="00BF7FF5" w:rsidRDefault="00BF7FF5" w:rsidP="00BF7FF5">
      <w:pPr>
        <w:pStyle w:val="EndNoteBibliography"/>
        <w:spacing w:after="0"/>
        <w:ind w:left="720" w:hanging="720"/>
        <w:rPr>
          <w:noProof/>
        </w:rPr>
      </w:pPr>
      <w:r w:rsidRPr="00BF7FF5">
        <w:rPr>
          <w:noProof/>
        </w:rPr>
        <w:t xml:space="preserve">James, Timothy Y, Adrian Pelin, Linda Bonen, Steven Ahrendt, Divya Sain, Nicolas Corradi, and Jason E Stajich. 2013. "Shared signatures of parasitism and phylogenomics unite Cryptomycota and microsporidia."  </w:t>
      </w:r>
      <w:r w:rsidRPr="00BF7FF5">
        <w:rPr>
          <w:i/>
          <w:noProof/>
        </w:rPr>
        <w:t>Current biology : CB</w:t>
      </w:r>
      <w:r w:rsidRPr="00BF7FF5">
        <w:rPr>
          <w:noProof/>
        </w:rPr>
        <w:t xml:space="preserve"> 23:1548-53. doi: 10.1016/j.cub.2013.06.057.</w:t>
      </w:r>
    </w:p>
    <w:p w14:paraId="04DFB6A9" w14:textId="77777777" w:rsidR="00BF7FF5" w:rsidRPr="00BF7FF5" w:rsidRDefault="00BF7FF5" w:rsidP="00BF7FF5">
      <w:pPr>
        <w:pStyle w:val="EndNoteBibliography"/>
        <w:spacing w:after="0"/>
        <w:ind w:left="720" w:hanging="720"/>
        <w:rPr>
          <w:noProof/>
        </w:rPr>
      </w:pPr>
      <w:r w:rsidRPr="00BF7FF5">
        <w:rPr>
          <w:noProof/>
        </w:rPr>
        <w:t xml:space="preserve">Jothi, Raja, Teresa M Przytycka, and L Aravind. 2007. "Discovering functional linkages and uncharacterized cellular pathways using phylogenetic profile comparisons: a comprehensive assessment."  </w:t>
      </w:r>
      <w:r w:rsidRPr="00BF7FF5">
        <w:rPr>
          <w:i/>
          <w:noProof/>
        </w:rPr>
        <w:t>BMC bioinformatics</w:t>
      </w:r>
      <w:r w:rsidRPr="00BF7FF5">
        <w:rPr>
          <w:noProof/>
        </w:rPr>
        <w:t xml:space="preserve"> 8:173-173. doi: 10.1186/1471-2105-8-173.</w:t>
      </w:r>
    </w:p>
    <w:p w14:paraId="652B2211" w14:textId="77777777" w:rsidR="00BF7FF5" w:rsidRPr="00BF7FF5" w:rsidRDefault="00BF7FF5" w:rsidP="00BF7FF5">
      <w:pPr>
        <w:pStyle w:val="EndNoteBibliography"/>
        <w:spacing w:after="0"/>
        <w:ind w:left="720" w:hanging="720"/>
        <w:rPr>
          <w:noProof/>
        </w:rPr>
      </w:pPr>
      <w:r w:rsidRPr="00BF7FF5">
        <w:rPr>
          <w:noProof/>
        </w:rPr>
        <w:t xml:space="preserve">Kanehisa, M, and S Goto. 2000. "KEGG: kyoto encyclopedia of genes and genomes."  </w:t>
      </w:r>
      <w:r w:rsidRPr="00BF7FF5">
        <w:rPr>
          <w:i/>
          <w:noProof/>
        </w:rPr>
        <w:t>Nucleic acids research</w:t>
      </w:r>
      <w:r w:rsidRPr="00BF7FF5">
        <w:rPr>
          <w:noProof/>
        </w:rPr>
        <w:t xml:space="preserve"> 28:27-30.</w:t>
      </w:r>
    </w:p>
    <w:p w14:paraId="38463274" w14:textId="77777777" w:rsidR="00BF7FF5" w:rsidRPr="00BF7FF5" w:rsidRDefault="00BF7FF5" w:rsidP="00BF7FF5">
      <w:pPr>
        <w:pStyle w:val="EndNoteBibliography"/>
        <w:spacing w:after="0"/>
        <w:ind w:left="720" w:hanging="720"/>
        <w:rPr>
          <w:noProof/>
        </w:rPr>
      </w:pPr>
      <w:r w:rsidRPr="00BF7FF5">
        <w:rPr>
          <w:noProof/>
        </w:rPr>
        <w:t xml:space="preserve">Kanehisa, Minoru, Susumu Goto, Yoko Sato, Masayuki Kawashima, Miho Furumichi, and Mao Tanabe. 2014. "Data, information, knowledge and principle: Back to metabolism in KEGG."  </w:t>
      </w:r>
      <w:r w:rsidRPr="00BF7FF5">
        <w:rPr>
          <w:i/>
          <w:noProof/>
        </w:rPr>
        <w:t>Nucleic Acids Research</w:t>
      </w:r>
      <w:r w:rsidRPr="00BF7FF5">
        <w:rPr>
          <w:noProof/>
        </w:rPr>
        <w:t xml:space="preserve"> 42. doi: 10.1093/nar/gkt1076.</w:t>
      </w:r>
    </w:p>
    <w:p w14:paraId="30DA5929" w14:textId="77777777" w:rsidR="00BF7FF5" w:rsidRPr="00BF7FF5" w:rsidRDefault="00BF7FF5" w:rsidP="00BF7FF5">
      <w:pPr>
        <w:pStyle w:val="EndNoteBibliography"/>
        <w:spacing w:after="0"/>
        <w:ind w:left="720" w:hanging="720"/>
        <w:rPr>
          <w:noProof/>
        </w:rPr>
      </w:pPr>
      <w:r w:rsidRPr="00BF7FF5">
        <w:rPr>
          <w:noProof/>
        </w:rPr>
        <w:t xml:space="preserve">Kanehisa, Minoru, Yoko Sato, Masayuki Kawashima, Miho Furumichi, and Mao Tanabe. 2016. "KEGG as a reference resource for gene and protein annotation."  </w:t>
      </w:r>
      <w:r w:rsidRPr="00BF7FF5">
        <w:rPr>
          <w:i/>
          <w:noProof/>
        </w:rPr>
        <w:t>Nucleic Acids Research</w:t>
      </w:r>
      <w:r w:rsidRPr="00BF7FF5">
        <w:rPr>
          <w:noProof/>
        </w:rPr>
        <w:t xml:space="preserve"> 44:D457-D462. doi: 10.1093/nar/gkv1070.</w:t>
      </w:r>
    </w:p>
    <w:p w14:paraId="48E40167" w14:textId="77777777" w:rsidR="00BF7FF5" w:rsidRPr="00BF7FF5" w:rsidRDefault="00BF7FF5" w:rsidP="00BF7FF5">
      <w:pPr>
        <w:pStyle w:val="EndNoteBibliography"/>
        <w:spacing w:after="0"/>
        <w:ind w:left="720" w:hanging="720"/>
        <w:rPr>
          <w:noProof/>
        </w:rPr>
      </w:pPr>
      <w:r w:rsidRPr="00BF7FF5">
        <w:rPr>
          <w:noProof/>
        </w:rPr>
        <w:t xml:space="preserve">Kanehisa, Minoru, Yoko Sato, and Kanae Morishima. 2016. "BlastKOALA and GhostKOALA: KEGG Tools for Functional Characterization of Genome and Metagenome Sequences."  </w:t>
      </w:r>
      <w:r w:rsidRPr="00BF7FF5">
        <w:rPr>
          <w:i/>
          <w:noProof/>
        </w:rPr>
        <w:t>Journal of Molecular Biology</w:t>
      </w:r>
      <w:r w:rsidRPr="00BF7FF5">
        <w:rPr>
          <w:noProof/>
        </w:rPr>
        <w:t xml:space="preserve"> 428:726-731. doi: 10.1016/j.jmb.2015.11.006.</w:t>
      </w:r>
    </w:p>
    <w:p w14:paraId="57E40D66" w14:textId="77777777" w:rsidR="00BF7FF5" w:rsidRPr="00BF7FF5" w:rsidRDefault="00BF7FF5" w:rsidP="00BF7FF5">
      <w:pPr>
        <w:pStyle w:val="EndNoteBibliography"/>
        <w:spacing w:after="0"/>
        <w:ind w:left="720" w:hanging="720"/>
        <w:rPr>
          <w:noProof/>
        </w:rPr>
      </w:pPr>
      <w:r w:rsidRPr="00BF7FF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BF7FF5">
        <w:rPr>
          <w:i/>
          <w:noProof/>
        </w:rPr>
        <w:t>Nature</w:t>
      </w:r>
      <w:r w:rsidRPr="00BF7FF5">
        <w:rPr>
          <w:noProof/>
        </w:rPr>
        <w:t xml:space="preserve"> 414:450-453. doi: 10.1038/35106579.</w:t>
      </w:r>
    </w:p>
    <w:p w14:paraId="770E3FFD" w14:textId="77777777" w:rsidR="00BF7FF5" w:rsidRPr="00BF7FF5" w:rsidRDefault="00BF7FF5" w:rsidP="00BF7FF5">
      <w:pPr>
        <w:pStyle w:val="EndNoteBibliography"/>
        <w:spacing w:after="0"/>
        <w:ind w:left="720" w:hanging="720"/>
        <w:rPr>
          <w:noProof/>
        </w:rPr>
      </w:pPr>
      <w:r w:rsidRPr="00BF7FF5">
        <w:rPr>
          <w:noProof/>
        </w:rPr>
        <w:t xml:space="preserve">Kaya, Ghosh, and Weiss Louis M. 2012. "T cell response and persistence of the microsporidia."  </w:t>
      </w:r>
      <w:r w:rsidRPr="00BF7FF5">
        <w:rPr>
          <w:i/>
          <w:noProof/>
        </w:rPr>
        <w:t>FEMS Microbiology Reviews</w:t>
      </w:r>
      <w:r w:rsidRPr="00BF7FF5">
        <w:rPr>
          <w:noProof/>
        </w:rPr>
        <w:t xml:space="preserve"> 36:748-760. doi: 10.1111/j.1574-6976.2011.00318.x.</w:t>
      </w:r>
    </w:p>
    <w:p w14:paraId="6BDA053A" w14:textId="77777777" w:rsidR="00BF7FF5" w:rsidRPr="00BF7FF5" w:rsidRDefault="00BF7FF5" w:rsidP="00BF7FF5">
      <w:pPr>
        <w:pStyle w:val="EndNoteBibliography"/>
        <w:spacing w:after="0"/>
        <w:ind w:left="720" w:hanging="720"/>
        <w:rPr>
          <w:noProof/>
        </w:rPr>
      </w:pPr>
      <w:r w:rsidRPr="00BF7FF5">
        <w:rPr>
          <w:noProof/>
        </w:rPr>
        <w:t xml:space="preserve">Keeling, P. J., and W. F. Doolittle. 1996. "Alpha-tubulin from early-diverging eukaryotic lineages and the evolution of the tubulin family."  </w:t>
      </w:r>
      <w:r w:rsidRPr="00BF7FF5">
        <w:rPr>
          <w:i/>
          <w:noProof/>
        </w:rPr>
        <w:t>Molecular Biology and Evolution</w:t>
      </w:r>
      <w:r w:rsidRPr="00BF7FF5">
        <w:rPr>
          <w:noProof/>
        </w:rPr>
        <w:t xml:space="preserve"> 13:1297-1305. doi: 10.1093/oxfordjournals.molbev.a025576.</w:t>
      </w:r>
    </w:p>
    <w:p w14:paraId="0948A751" w14:textId="77777777" w:rsidR="00BF7FF5" w:rsidRPr="00BF7FF5" w:rsidRDefault="00BF7FF5" w:rsidP="00BF7FF5">
      <w:pPr>
        <w:pStyle w:val="EndNoteBibliography"/>
        <w:spacing w:after="0"/>
        <w:ind w:left="720" w:hanging="720"/>
        <w:rPr>
          <w:noProof/>
        </w:rPr>
      </w:pPr>
      <w:r w:rsidRPr="00BF7FF5">
        <w:rPr>
          <w:noProof/>
        </w:rPr>
        <w:t xml:space="preserve">Keeling, Patrick. 2009. "Five questions about microsporidia."  </w:t>
      </w:r>
      <w:r w:rsidRPr="00BF7FF5">
        <w:rPr>
          <w:i/>
          <w:noProof/>
        </w:rPr>
        <w:t>PLoS pathogens</w:t>
      </w:r>
      <w:r w:rsidRPr="00BF7FF5">
        <w:rPr>
          <w:noProof/>
        </w:rPr>
        <w:t xml:space="preserve"> 5:e1000489-e1000489. doi: 10.1371/journal.ppat.1000489.</w:t>
      </w:r>
    </w:p>
    <w:p w14:paraId="17A512CA" w14:textId="77777777" w:rsidR="00BF7FF5" w:rsidRPr="00BF7FF5" w:rsidRDefault="00BF7FF5" w:rsidP="00BF7FF5">
      <w:pPr>
        <w:pStyle w:val="EndNoteBibliography"/>
        <w:spacing w:after="0"/>
        <w:ind w:left="720" w:hanging="720"/>
        <w:rPr>
          <w:noProof/>
        </w:rPr>
      </w:pPr>
      <w:r w:rsidRPr="00BF7FF5">
        <w:rPr>
          <w:noProof/>
        </w:rPr>
        <w:t xml:space="preserve">Keeling, Patrick J, and Nicolas Corradi. 2011. "Shrink it or lose it: balancing loss of function with shrinking genomes in the microsporidia."  </w:t>
      </w:r>
      <w:r w:rsidRPr="00BF7FF5">
        <w:rPr>
          <w:i/>
          <w:noProof/>
        </w:rPr>
        <w:t>Virulence</w:t>
      </w:r>
      <w:r w:rsidRPr="00BF7FF5">
        <w:rPr>
          <w:noProof/>
        </w:rPr>
        <w:t xml:space="preserve"> 2:67-70. doi: 10.4161/viru.2.1.14606.</w:t>
      </w:r>
    </w:p>
    <w:p w14:paraId="7ED6194D" w14:textId="77777777" w:rsidR="00BF7FF5" w:rsidRPr="00BF7FF5" w:rsidRDefault="00BF7FF5" w:rsidP="00BF7FF5">
      <w:pPr>
        <w:pStyle w:val="EndNoteBibliography"/>
        <w:spacing w:after="0"/>
        <w:ind w:left="720" w:hanging="720"/>
        <w:rPr>
          <w:noProof/>
        </w:rPr>
      </w:pPr>
      <w:r w:rsidRPr="00BF7FF5">
        <w:rPr>
          <w:noProof/>
        </w:rPr>
        <w:t xml:space="preserve">Keeling, Patrick J, and Naomi M Fast. 2002. "Microsporidia: biology and evolution of highly reduced intracellular parasites."  </w:t>
      </w:r>
      <w:r w:rsidRPr="00BF7FF5">
        <w:rPr>
          <w:i/>
          <w:noProof/>
        </w:rPr>
        <w:t>Annual review of microbiology</w:t>
      </w:r>
      <w:r w:rsidRPr="00BF7FF5">
        <w:rPr>
          <w:noProof/>
        </w:rPr>
        <w:t xml:space="preserve"> 56:93-116. doi: 10.1146/annurev.micro.56.012302.160854.</w:t>
      </w:r>
    </w:p>
    <w:p w14:paraId="0DA9FBAB" w14:textId="77777777" w:rsidR="00BF7FF5" w:rsidRPr="00BF7FF5" w:rsidRDefault="00BF7FF5" w:rsidP="00BF7FF5">
      <w:pPr>
        <w:pStyle w:val="EndNoteBibliography"/>
        <w:spacing w:after="0"/>
        <w:ind w:left="720" w:hanging="720"/>
        <w:rPr>
          <w:noProof/>
        </w:rPr>
      </w:pPr>
      <w:r w:rsidRPr="00BF7FF5">
        <w:rPr>
          <w:noProof/>
        </w:rPr>
        <w:t xml:space="preserve">Kensche, Philip R, Vera van Noort, Bas E Dutilh, and Martijn A Huynen. 2008. "Practical and theoretical advances in predicting the function of a protein by its phylogenetic distribution."  </w:t>
      </w:r>
      <w:r w:rsidRPr="00BF7FF5">
        <w:rPr>
          <w:i/>
          <w:noProof/>
        </w:rPr>
        <w:t>Journal of the Royal Society, Interface / the Royal Society</w:t>
      </w:r>
      <w:r w:rsidRPr="00BF7FF5">
        <w:rPr>
          <w:noProof/>
        </w:rPr>
        <w:t xml:space="preserve"> 5:151-70. doi: 10.1098/rsif.2007.1047.</w:t>
      </w:r>
    </w:p>
    <w:p w14:paraId="30241FBF" w14:textId="77777777" w:rsidR="00BF7FF5" w:rsidRPr="00BF7FF5" w:rsidRDefault="00BF7FF5" w:rsidP="00BF7FF5">
      <w:pPr>
        <w:pStyle w:val="EndNoteBibliography"/>
        <w:spacing w:after="0"/>
        <w:ind w:left="720" w:hanging="720"/>
        <w:rPr>
          <w:noProof/>
        </w:rPr>
      </w:pPr>
      <w:r w:rsidRPr="00BF7FF5">
        <w:rPr>
          <w:noProof/>
        </w:rPr>
        <w:t xml:space="preserve">Kmmari, Suresh, Srinu Rathlavath, Devika Pillai, and Gadasu Rajesh. 2018. "Hepatopancreatic Microsporidiasis (HPM) in Shrimp Culture: A Review."  </w:t>
      </w:r>
      <w:r w:rsidRPr="00BF7FF5">
        <w:rPr>
          <w:i/>
          <w:noProof/>
        </w:rPr>
        <w:t>International Journal of Current Microbiology and Applied Sciences</w:t>
      </w:r>
      <w:r w:rsidRPr="00BF7FF5">
        <w:rPr>
          <w:noProof/>
        </w:rPr>
        <w:t xml:space="preserve"> 7:3208-3215. doi: 10.20546/ijcmas.2018.701.383.</w:t>
      </w:r>
    </w:p>
    <w:p w14:paraId="6378DE2C" w14:textId="77777777" w:rsidR="00BF7FF5" w:rsidRPr="00BF7FF5" w:rsidRDefault="00BF7FF5" w:rsidP="00BF7FF5">
      <w:pPr>
        <w:pStyle w:val="EndNoteBibliography"/>
        <w:spacing w:after="0"/>
        <w:ind w:left="720" w:hanging="720"/>
        <w:rPr>
          <w:noProof/>
        </w:rPr>
      </w:pPr>
      <w:r w:rsidRPr="00BF7FF5">
        <w:rPr>
          <w:noProof/>
        </w:rPr>
        <w:t xml:space="preserve">Koestler, Tina, and Ingo Ebersberger. 2011. "Zygomycetes, Microsporidia, and the Evolutionary Ancestry of Sex Determination."  </w:t>
      </w:r>
      <w:r w:rsidRPr="00BF7FF5">
        <w:rPr>
          <w:i/>
          <w:noProof/>
        </w:rPr>
        <w:t>Genome Biology and Evolution</w:t>
      </w:r>
      <w:r w:rsidRPr="00BF7FF5">
        <w:rPr>
          <w:noProof/>
        </w:rPr>
        <w:t xml:space="preserve"> 3:186-194. doi: 10.1093/gbe/evr009.</w:t>
      </w:r>
    </w:p>
    <w:p w14:paraId="7C198749" w14:textId="77777777" w:rsidR="00BF7FF5" w:rsidRPr="00BF7FF5" w:rsidRDefault="00BF7FF5" w:rsidP="00BF7FF5">
      <w:pPr>
        <w:pStyle w:val="EndNoteBibliography"/>
        <w:spacing w:after="0"/>
        <w:ind w:left="720" w:hanging="720"/>
        <w:rPr>
          <w:noProof/>
        </w:rPr>
      </w:pPr>
      <w:r w:rsidRPr="00BF7FF5">
        <w:rPr>
          <w:noProof/>
        </w:rPr>
        <w:t xml:space="preserve">Koestler, Tina, Arndt von Haeseler, and Ingo Ebersberger. 2010. "FACT: functional annotation transfer between proteins with similar feature architectures."  </w:t>
      </w:r>
      <w:r w:rsidRPr="00BF7FF5">
        <w:rPr>
          <w:i/>
          <w:noProof/>
        </w:rPr>
        <w:t>BMC bioinformatics</w:t>
      </w:r>
      <w:r w:rsidRPr="00BF7FF5">
        <w:rPr>
          <w:noProof/>
        </w:rPr>
        <w:t xml:space="preserve"> 11:417-417. doi: 10.1186/1471-2105-11-417.</w:t>
      </w:r>
    </w:p>
    <w:p w14:paraId="6EF5AAB3" w14:textId="77777777" w:rsidR="00BF7FF5" w:rsidRPr="00BF7FF5" w:rsidRDefault="00BF7FF5" w:rsidP="00BF7FF5">
      <w:pPr>
        <w:pStyle w:val="EndNoteBibliography"/>
        <w:spacing w:after="0"/>
        <w:ind w:left="720" w:hanging="720"/>
        <w:rPr>
          <w:noProof/>
        </w:rPr>
      </w:pPr>
      <w:r w:rsidRPr="00BF7FF5">
        <w:rPr>
          <w:noProof/>
        </w:rPr>
        <w:t xml:space="preserve">Kristensen, D. M., Y. I. Wolf, A. R. Mushegian, and E. V. Koonin. 2011. "Computational methods for Gene Orthology inference."  </w:t>
      </w:r>
      <w:r w:rsidRPr="00BF7FF5">
        <w:rPr>
          <w:i/>
          <w:noProof/>
        </w:rPr>
        <w:t>Briefings in Bioinformatics</w:t>
      </w:r>
      <w:r w:rsidRPr="00BF7FF5">
        <w:rPr>
          <w:noProof/>
        </w:rPr>
        <w:t xml:space="preserve"> 12:379-391. doi: 10.1093/bib/bbr030.</w:t>
      </w:r>
    </w:p>
    <w:p w14:paraId="340A785A" w14:textId="77777777" w:rsidR="00BF7FF5" w:rsidRPr="00BF7FF5" w:rsidRDefault="00BF7FF5" w:rsidP="00BF7FF5">
      <w:pPr>
        <w:pStyle w:val="EndNoteBibliography"/>
        <w:spacing w:after="0"/>
        <w:ind w:left="720" w:hanging="720"/>
        <w:rPr>
          <w:noProof/>
        </w:rPr>
      </w:pPr>
      <w:r w:rsidRPr="00BF7FF5">
        <w:rPr>
          <w:noProof/>
        </w:rPr>
        <w:t xml:space="preserve">Kudo, R. R., and E. W. Daniels. 1963. "An Electron Microscope Study of the Spore of a Microsporidian, Thelohania californica*."  </w:t>
      </w:r>
      <w:r w:rsidRPr="00BF7FF5">
        <w:rPr>
          <w:i/>
          <w:noProof/>
        </w:rPr>
        <w:t>The Journal of Protozoology</w:t>
      </w:r>
      <w:r w:rsidRPr="00BF7FF5">
        <w:rPr>
          <w:noProof/>
        </w:rPr>
        <w:t xml:space="preserve"> 10:112-120. doi: 10.1111/j.1550-7408.1963.tb01645.x.</w:t>
      </w:r>
    </w:p>
    <w:p w14:paraId="4948A290" w14:textId="77777777" w:rsidR="00BF7FF5" w:rsidRPr="00BF7FF5" w:rsidRDefault="00BF7FF5" w:rsidP="00BF7FF5">
      <w:pPr>
        <w:pStyle w:val="EndNoteBibliography"/>
        <w:spacing w:after="0"/>
        <w:ind w:left="720" w:hanging="720"/>
        <w:rPr>
          <w:noProof/>
        </w:rPr>
      </w:pPr>
      <w:r w:rsidRPr="00BF7FF5">
        <w:rPr>
          <w:noProof/>
        </w:rPr>
        <w:t xml:space="preserve">Larkin, M. A., G. Blackshields, N. P. Brown, R. Chenna, P. A. McGettigan, H. McWilliam, F. Valentin, I. M. Wallace, A. Wilm, R. Lopez, J. D. Thompson, T. J. Gibson, and D. G. Higgins. 2007. "Clustal W and Clustal X version 2.0."  </w:t>
      </w:r>
      <w:r w:rsidRPr="00BF7FF5">
        <w:rPr>
          <w:i/>
          <w:noProof/>
        </w:rPr>
        <w:t>Bioinformatics</w:t>
      </w:r>
      <w:r w:rsidRPr="00BF7FF5">
        <w:rPr>
          <w:noProof/>
        </w:rPr>
        <w:t xml:space="preserve"> 23:2947-2948. doi: 10.1093/bioinformatics/btm404.</w:t>
      </w:r>
    </w:p>
    <w:p w14:paraId="19507FF0" w14:textId="77777777" w:rsidR="00BF7FF5" w:rsidRPr="00BF7FF5" w:rsidRDefault="00BF7FF5" w:rsidP="00BF7FF5">
      <w:pPr>
        <w:pStyle w:val="EndNoteBibliography"/>
        <w:spacing w:after="0"/>
        <w:ind w:left="720" w:hanging="720"/>
        <w:rPr>
          <w:noProof/>
        </w:rPr>
      </w:pPr>
      <w:r w:rsidRPr="00BF7FF5">
        <w:rPr>
          <w:noProof/>
        </w:rPr>
        <w:t xml:space="preserve">Le, Si Quang, and Olivier Gascuel. 2008. "An improved general amino acid replacement matrix."  </w:t>
      </w:r>
      <w:r w:rsidRPr="00BF7FF5">
        <w:rPr>
          <w:i/>
          <w:noProof/>
        </w:rPr>
        <w:t>Molecular Biology and Evolution</w:t>
      </w:r>
      <w:r w:rsidRPr="00BF7FF5">
        <w:rPr>
          <w:noProof/>
        </w:rPr>
        <w:t xml:space="preserve"> 25:1307-1320. doi: 10.1093/molbev/msn067.</w:t>
      </w:r>
    </w:p>
    <w:p w14:paraId="1E4EAC9E" w14:textId="77777777" w:rsidR="00BF7FF5" w:rsidRPr="00BF7FF5" w:rsidRDefault="00BF7FF5" w:rsidP="00BF7FF5">
      <w:pPr>
        <w:pStyle w:val="EndNoteBibliography"/>
        <w:spacing w:after="0"/>
        <w:ind w:left="720" w:hanging="720"/>
        <w:rPr>
          <w:noProof/>
        </w:rPr>
      </w:pPr>
      <w:r w:rsidRPr="00BF7FF5">
        <w:rPr>
          <w:noProof/>
        </w:rPr>
        <w:t xml:space="preserve">Lee, Soo Chan, Nicolas Corradi, Edmond J. Byrnes, Santiago Torres-Martinez, Fred S. Dietrich, Patrick J. Keeling, and Joseph Heitman. 2008. "Microsporidia evolved from ancestral sexual fungi."  </w:t>
      </w:r>
      <w:r w:rsidRPr="00BF7FF5">
        <w:rPr>
          <w:i/>
          <w:noProof/>
        </w:rPr>
        <w:t>Current biology : CB</w:t>
      </w:r>
      <w:r w:rsidRPr="00BF7FF5">
        <w:rPr>
          <w:noProof/>
        </w:rPr>
        <w:t xml:space="preserve"> 18:1675-1679. doi: 10.1016/j.cub.2008.09.030.</w:t>
      </w:r>
    </w:p>
    <w:p w14:paraId="34D4C745" w14:textId="77777777" w:rsidR="00BF7FF5" w:rsidRPr="00BF7FF5" w:rsidRDefault="00BF7FF5" w:rsidP="00BF7FF5">
      <w:pPr>
        <w:pStyle w:val="EndNoteBibliography"/>
        <w:spacing w:after="0"/>
        <w:ind w:left="720" w:hanging="720"/>
        <w:rPr>
          <w:noProof/>
        </w:rPr>
      </w:pPr>
      <w:r w:rsidRPr="00BF7FF5">
        <w:rPr>
          <w:noProof/>
        </w:rPr>
        <w:t xml:space="preserve">Letunic, Ivica, Tobias Doerks, and Peer Bork. 2012. "SMART 7: Recent updates to the protein domain annotation resource."  </w:t>
      </w:r>
      <w:r w:rsidRPr="00BF7FF5">
        <w:rPr>
          <w:i/>
          <w:noProof/>
        </w:rPr>
        <w:t>Nucleic Acids Research</w:t>
      </w:r>
      <w:r w:rsidRPr="00BF7FF5">
        <w:rPr>
          <w:noProof/>
        </w:rPr>
        <w:t xml:space="preserve"> 40. doi: 10.1093/nar/gkr931.</w:t>
      </w:r>
    </w:p>
    <w:p w14:paraId="5CCE618E" w14:textId="77777777" w:rsidR="00BF7FF5" w:rsidRPr="00BF7FF5" w:rsidRDefault="00BF7FF5" w:rsidP="00BF7FF5">
      <w:pPr>
        <w:pStyle w:val="EndNoteBibliography"/>
        <w:spacing w:after="0"/>
        <w:ind w:left="720" w:hanging="720"/>
        <w:rPr>
          <w:noProof/>
        </w:rPr>
      </w:pPr>
      <w:r w:rsidRPr="00BF7FF5">
        <w:rPr>
          <w:noProof/>
        </w:rPr>
        <w:t xml:space="preserve">Li, Li, Christian J Stoeckert, and David S Roos. 2003. "OrthoMCL: identification of ortholog groups for eukaryotic genomes."  </w:t>
      </w:r>
      <w:r w:rsidRPr="00BF7FF5">
        <w:rPr>
          <w:i/>
          <w:noProof/>
        </w:rPr>
        <w:t>Genome research</w:t>
      </w:r>
      <w:r w:rsidRPr="00BF7FF5">
        <w:rPr>
          <w:noProof/>
        </w:rPr>
        <w:t xml:space="preserve"> 13:2178-89. doi: 10.1101/gr.1224503.</w:t>
      </w:r>
    </w:p>
    <w:p w14:paraId="23DC3894" w14:textId="77777777" w:rsidR="00BF7FF5" w:rsidRPr="00BF7FF5" w:rsidRDefault="00BF7FF5" w:rsidP="00BF7FF5">
      <w:pPr>
        <w:pStyle w:val="EndNoteBibliography"/>
        <w:spacing w:after="0"/>
        <w:ind w:left="720" w:hanging="720"/>
        <w:rPr>
          <w:noProof/>
        </w:rPr>
      </w:pPr>
      <w:r w:rsidRPr="00BF7FF5">
        <w:rPr>
          <w:noProof/>
        </w:rPr>
        <w:t xml:space="preserve">Li, Yang, Sarah E. Calvo, Roee Gutman, Jun S. Liu, and Vamsi K. Mootha. 2014. "Expansion of Biological Pathways Based on Evolutionary Inference."  </w:t>
      </w:r>
      <w:r w:rsidRPr="00BF7FF5">
        <w:rPr>
          <w:i/>
          <w:noProof/>
        </w:rPr>
        <w:t>Cell</w:t>
      </w:r>
      <w:r w:rsidRPr="00BF7FF5">
        <w:rPr>
          <w:noProof/>
        </w:rPr>
        <w:t xml:space="preserve"> 158:213-225. doi: 10.1016/j.cell.2014.05.034.</w:t>
      </w:r>
    </w:p>
    <w:p w14:paraId="5C10DD59" w14:textId="77777777" w:rsidR="00BF7FF5" w:rsidRPr="00BF7FF5" w:rsidRDefault="00BF7FF5" w:rsidP="00BF7FF5">
      <w:pPr>
        <w:pStyle w:val="EndNoteBibliography"/>
        <w:spacing w:after="0"/>
        <w:ind w:left="720" w:hanging="720"/>
        <w:rPr>
          <w:noProof/>
        </w:rPr>
      </w:pPr>
      <w:r w:rsidRPr="00BF7FF5">
        <w:rPr>
          <w:noProof/>
        </w:rPr>
        <w:t xml:space="preserve">Loewenstein, Yaniv, Domenico Raimondo, Oliver C Redfern, James Watson, Dmitrij Frishman, Michal Linial, Christine Orengo, Janet Thornton, and Anna Tramontano. 2009. "Protein function annotation by homology-based inference."  </w:t>
      </w:r>
      <w:r w:rsidRPr="00BF7FF5">
        <w:rPr>
          <w:i/>
          <w:noProof/>
        </w:rPr>
        <w:t>Genome Biology</w:t>
      </w:r>
      <w:r w:rsidRPr="00BF7FF5">
        <w:rPr>
          <w:noProof/>
        </w:rPr>
        <w:t xml:space="preserve"> 10:207. doi: 10.1186/gb-2009-10-2-207.</w:t>
      </w:r>
    </w:p>
    <w:p w14:paraId="7AC928DA" w14:textId="77777777" w:rsidR="00BF7FF5" w:rsidRPr="00BF7FF5" w:rsidRDefault="00BF7FF5" w:rsidP="00BF7FF5">
      <w:pPr>
        <w:pStyle w:val="EndNoteBibliography"/>
        <w:spacing w:after="0"/>
        <w:ind w:left="720" w:hanging="720"/>
        <w:rPr>
          <w:noProof/>
        </w:rPr>
      </w:pPr>
      <w:r w:rsidRPr="00BF7FF5">
        <w:rPr>
          <w:noProof/>
        </w:rPr>
        <w:t xml:space="preserve">Luallen, Robert J, Aaron W Reinke, Linda Tong, Michael R Botts, Marie-Anne Félix, and Emily R Troemel. 2016. "Discovery of a Natural Microsporidian Pathogen with a Broad Tissue Tropism in Caenorhabditis elegans."  </w:t>
      </w:r>
      <w:r w:rsidRPr="00BF7FF5">
        <w:rPr>
          <w:i/>
          <w:noProof/>
        </w:rPr>
        <w:t>PLOS Pathogens</w:t>
      </w:r>
      <w:r w:rsidRPr="00BF7FF5">
        <w:rPr>
          <w:noProof/>
        </w:rPr>
        <w:t>:28.</w:t>
      </w:r>
    </w:p>
    <w:p w14:paraId="1EE0C8FF" w14:textId="77777777" w:rsidR="00BF7FF5" w:rsidRPr="00BF7FF5" w:rsidRDefault="00BF7FF5" w:rsidP="00BF7FF5">
      <w:pPr>
        <w:pStyle w:val="EndNoteBibliography"/>
        <w:spacing w:after="0"/>
        <w:ind w:left="720" w:hanging="720"/>
        <w:rPr>
          <w:noProof/>
        </w:rPr>
      </w:pPr>
      <w:r w:rsidRPr="00BF7FF5">
        <w:rPr>
          <w:noProof/>
        </w:rPr>
        <w:t xml:space="preserve">Madera, Martin, and Julian Gough. 2002. "A comparison of profile hidden Markov model procedures for remote homology detection."  </w:t>
      </w:r>
      <w:r w:rsidRPr="00BF7FF5">
        <w:rPr>
          <w:i/>
          <w:noProof/>
        </w:rPr>
        <w:t>Nucleic Acids Research</w:t>
      </w:r>
      <w:r w:rsidRPr="00BF7FF5">
        <w:rPr>
          <w:noProof/>
        </w:rPr>
        <w:t xml:space="preserve"> 30:4321-4328.</w:t>
      </w:r>
    </w:p>
    <w:p w14:paraId="40208965" w14:textId="77777777" w:rsidR="00BF7FF5" w:rsidRPr="00BF7FF5" w:rsidRDefault="00BF7FF5" w:rsidP="00BF7FF5">
      <w:pPr>
        <w:pStyle w:val="EndNoteBibliography"/>
        <w:spacing w:after="0"/>
        <w:ind w:left="720" w:hanging="720"/>
        <w:rPr>
          <w:noProof/>
        </w:rPr>
      </w:pPr>
      <w:r w:rsidRPr="00BF7FF5">
        <w:rPr>
          <w:noProof/>
        </w:rPr>
        <w:t xml:space="preserve">Mann, H. B., and D. R. Whitney. 1947. "On a Test of Whether one of Two Random Variables is Stochastically Larger than the Other."  </w:t>
      </w:r>
      <w:r w:rsidRPr="00BF7FF5">
        <w:rPr>
          <w:i/>
          <w:noProof/>
        </w:rPr>
        <w:t>The Annals of Mathematical Statistics</w:t>
      </w:r>
      <w:r w:rsidRPr="00BF7FF5">
        <w:rPr>
          <w:noProof/>
        </w:rPr>
        <w:t xml:space="preserve"> 18:50-60.</w:t>
      </w:r>
    </w:p>
    <w:p w14:paraId="325B84F5" w14:textId="77777777" w:rsidR="00BF7FF5" w:rsidRPr="00BF7FF5" w:rsidRDefault="00BF7FF5" w:rsidP="00BF7FF5">
      <w:pPr>
        <w:pStyle w:val="EndNoteBibliography"/>
        <w:spacing w:after="0"/>
        <w:ind w:left="720" w:hanging="720"/>
        <w:rPr>
          <w:noProof/>
        </w:rPr>
      </w:pPr>
      <w:r w:rsidRPr="00BF7FF5">
        <w:rPr>
          <w:noProof/>
        </w:rPr>
        <w:t xml:space="preserve">Méténier, Guy, and Christian P. Vivarès. 2001. "Molecular characteristics and physiology of microsporidia."  </w:t>
      </w:r>
      <w:r w:rsidRPr="00BF7FF5">
        <w:rPr>
          <w:i/>
          <w:noProof/>
        </w:rPr>
        <w:t>Microbes and Infection</w:t>
      </w:r>
      <w:r w:rsidRPr="00BF7FF5">
        <w:rPr>
          <w:noProof/>
        </w:rPr>
        <w:t xml:space="preserve"> 3:407-415. doi: 10.1016/S1286-4579(01)01398-3.</w:t>
      </w:r>
    </w:p>
    <w:p w14:paraId="348B609D" w14:textId="77777777" w:rsidR="00BF7FF5" w:rsidRPr="00BF7FF5" w:rsidRDefault="00BF7FF5" w:rsidP="00BF7FF5">
      <w:pPr>
        <w:pStyle w:val="EndNoteBibliography"/>
        <w:spacing w:after="0"/>
        <w:ind w:left="720" w:hanging="720"/>
        <w:rPr>
          <w:noProof/>
        </w:rPr>
      </w:pPr>
      <w:r w:rsidRPr="00BF7FF5">
        <w:rPr>
          <w:noProof/>
        </w:rPr>
        <w:t xml:space="preserve">Moore, A. D., A. Held, N. Terrapon, J. Weiner, and E. Bornberg-Bauer. 2014. "DoMosaics: software for domain arrangement visualization and domain-centric analysis of proteins."  </w:t>
      </w:r>
      <w:r w:rsidRPr="00BF7FF5">
        <w:rPr>
          <w:i/>
          <w:noProof/>
        </w:rPr>
        <w:t>Bioinformatics</w:t>
      </w:r>
      <w:r w:rsidRPr="00BF7FF5">
        <w:rPr>
          <w:noProof/>
        </w:rPr>
        <w:t xml:space="preserve"> 30:282-283. doi: 10.1093/bioinformatics/btt640.</w:t>
      </w:r>
    </w:p>
    <w:p w14:paraId="5EFD6C82" w14:textId="77777777" w:rsidR="00BF7FF5" w:rsidRPr="00BF7FF5" w:rsidRDefault="00BF7FF5" w:rsidP="00BF7FF5">
      <w:pPr>
        <w:pStyle w:val="EndNoteBibliography"/>
        <w:spacing w:after="0"/>
        <w:ind w:left="720" w:hanging="720"/>
        <w:rPr>
          <w:noProof/>
        </w:rPr>
      </w:pPr>
      <w:r w:rsidRPr="00BF7FF5">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BF7FF5">
        <w:rPr>
          <w:i/>
          <w:noProof/>
        </w:rPr>
        <w:t>Scientific Reports</w:t>
      </w:r>
      <w:r w:rsidRPr="00BF7FF5">
        <w:rPr>
          <w:noProof/>
        </w:rPr>
        <w:t xml:space="preserve"> 7. doi: 10.1038/s41598-017-16947-5.</w:t>
      </w:r>
    </w:p>
    <w:p w14:paraId="5FBD4F4B" w14:textId="77777777" w:rsidR="00BF7FF5" w:rsidRPr="00BF7FF5" w:rsidRDefault="00BF7FF5" w:rsidP="00BF7FF5">
      <w:pPr>
        <w:pStyle w:val="EndNoteBibliography"/>
        <w:spacing w:after="0"/>
        <w:ind w:left="720" w:hanging="720"/>
        <w:rPr>
          <w:noProof/>
        </w:rPr>
      </w:pPr>
      <w:r w:rsidRPr="00BF7FF5">
        <w:rPr>
          <w:noProof/>
        </w:rPr>
        <w:t xml:space="preserve">Moriya, Yuki, Masumi Itoh, Shujiro Okuda, Akiyasu C Yoshizawa, and Minoru Kanehisa. 2007. "KAAS: an automatic genome annotation and pathway reconstruction server."  </w:t>
      </w:r>
      <w:r w:rsidRPr="00BF7FF5">
        <w:rPr>
          <w:i/>
          <w:noProof/>
        </w:rPr>
        <w:t>Nucleic acids research</w:t>
      </w:r>
      <w:r w:rsidRPr="00BF7FF5">
        <w:rPr>
          <w:noProof/>
        </w:rPr>
        <w:t xml:space="preserve"> 35:W182-5. doi: 10.1093/nar/gkm321.</w:t>
      </w:r>
    </w:p>
    <w:p w14:paraId="20E4547D" w14:textId="77777777" w:rsidR="00BF7FF5" w:rsidRPr="00BF7FF5" w:rsidRDefault="00BF7FF5" w:rsidP="00BF7FF5">
      <w:pPr>
        <w:pStyle w:val="EndNoteBibliography"/>
        <w:spacing w:after="0"/>
        <w:ind w:left="720" w:hanging="720"/>
        <w:rPr>
          <w:noProof/>
        </w:rPr>
      </w:pPr>
      <w:r w:rsidRPr="00BF7FF5">
        <w:rPr>
          <w:noProof/>
        </w:rPr>
        <w:t xml:space="preserve">Naegeli, K. 1857. "Über die neue Krankheit der Seidenraupe und verwandte Organismen." </w:t>
      </w:r>
      <w:r w:rsidRPr="00BF7FF5">
        <w:rPr>
          <w:i/>
          <w:noProof/>
        </w:rPr>
        <w:t>Botanische Zeitung</w:t>
      </w:r>
      <w:r w:rsidRPr="00BF7FF5">
        <w:rPr>
          <w:noProof/>
        </w:rPr>
        <w:t>, 1857, 760-761. Accessed 2018-03-25 20:33:39.</w:t>
      </w:r>
    </w:p>
    <w:p w14:paraId="1AF6524D" w14:textId="77777777" w:rsidR="00BF7FF5" w:rsidRPr="00BF7FF5" w:rsidRDefault="00BF7FF5" w:rsidP="00BF7FF5">
      <w:pPr>
        <w:pStyle w:val="EndNoteBibliography"/>
        <w:spacing w:after="0"/>
        <w:ind w:left="720" w:hanging="720"/>
        <w:rPr>
          <w:noProof/>
        </w:rPr>
      </w:pPr>
      <w:r w:rsidRPr="00BF7FF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BF7FF5">
        <w:rPr>
          <w:i/>
          <w:noProof/>
        </w:rPr>
        <w:t>Genome biology and evolution</w:t>
      </w:r>
      <w:r w:rsidRPr="00BF7FF5">
        <w:rPr>
          <w:noProof/>
        </w:rPr>
        <w:t xml:space="preserve"> 5:2285-303. doi: 10.1093/gbe/evt184.</w:t>
      </w:r>
    </w:p>
    <w:p w14:paraId="0FE37A95" w14:textId="77777777" w:rsidR="00BF7FF5" w:rsidRPr="00BF7FF5" w:rsidRDefault="00BF7FF5" w:rsidP="00BF7FF5">
      <w:pPr>
        <w:pStyle w:val="EndNoteBibliography"/>
        <w:spacing w:after="0"/>
        <w:ind w:left="720" w:hanging="720"/>
        <w:rPr>
          <w:noProof/>
        </w:rPr>
      </w:pPr>
      <w:r w:rsidRPr="00BF7FF5">
        <w:rPr>
          <w:noProof/>
        </w:rPr>
        <w:t xml:space="preserve">Neumann, Peter, and Norman L Carreck. 2010. "Honey bee colony losses."  </w:t>
      </w:r>
      <w:r w:rsidRPr="00BF7FF5">
        <w:rPr>
          <w:i/>
          <w:noProof/>
        </w:rPr>
        <w:t>Journal of Apicultural Research</w:t>
      </w:r>
      <w:r w:rsidRPr="00BF7FF5">
        <w:rPr>
          <w:noProof/>
        </w:rPr>
        <w:t xml:space="preserve"> 49:1-6. doi: 10.3896/IBRA.1.49.1.01.</w:t>
      </w:r>
    </w:p>
    <w:p w14:paraId="18FF1338" w14:textId="77777777" w:rsidR="00BF7FF5" w:rsidRPr="00BF7FF5" w:rsidRDefault="00BF7FF5" w:rsidP="00BF7FF5">
      <w:pPr>
        <w:pStyle w:val="EndNoteBibliography"/>
        <w:spacing w:after="0"/>
        <w:ind w:left="720" w:hanging="720"/>
        <w:rPr>
          <w:noProof/>
        </w:rPr>
      </w:pPr>
      <w:r w:rsidRPr="00BF7FF5">
        <w:rPr>
          <w:noProof/>
        </w:rPr>
        <w:t xml:space="preserve">Noether, Gottfried E. 1987. "Sample Size Determination for Some Common Nonparametric Tests."  </w:t>
      </w:r>
      <w:r w:rsidRPr="00BF7FF5">
        <w:rPr>
          <w:i/>
          <w:noProof/>
        </w:rPr>
        <w:t>Journal of the American Statistical Association</w:t>
      </w:r>
      <w:r w:rsidRPr="00BF7FF5">
        <w:rPr>
          <w:noProof/>
        </w:rPr>
        <w:t xml:space="preserve"> 82:645-647. doi: 10.2307/2289477.</w:t>
      </w:r>
    </w:p>
    <w:p w14:paraId="1EBDE3B2" w14:textId="77777777" w:rsidR="00BF7FF5" w:rsidRPr="00BF7FF5" w:rsidRDefault="00BF7FF5" w:rsidP="00BF7FF5">
      <w:pPr>
        <w:pStyle w:val="EndNoteBibliography"/>
        <w:spacing w:after="0"/>
        <w:ind w:left="720" w:hanging="720"/>
        <w:rPr>
          <w:noProof/>
        </w:rPr>
      </w:pPr>
      <w:r w:rsidRPr="00BF7FF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BF7FF5">
        <w:rPr>
          <w:i/>
          <w:noProof/>
        </w:rPr>
        <w:t>Nucleic Acids Research</w:t>
      </w:r>
      <w:r w:rsidRPr="00BF7FF5">
        <w:rPr>
          <w:noProof/>
        </w:rPr>
        <w:t xml:space="preserve"> 42:D26-D31. doi: 10.1093/nar/gkt1069.</w:t>
      </w:r>
    </w:p>
    <w:p w14:paraId="03061DF8" w14:textId="77777777" w:rsidR="00BF7FF5" w:rsidRPr="00BF7FF5" w:rsidRDefault="00BF7FF5" w:rsidP="00BF7FF5">
      <w:pPr>
        <w:pStyle w:val="EndNoteBibliography"/>
        <w:spacing w:after="0"/>
        <w:ind w:left="720" w:hanging="720"/>
        <w:rPr>
          <w:noProof/>
        </w:rPr>
      </w:pPr>
      <w:r w:rsidRPr="00BF7FF5">
        <w:rPr>
          <w:noProof/>
        </w:rPr>
        <w:t xml:space="preserve">O'Brien, Kevin P, Maido Remm, and Erik L L Sonnhammer. 2005. "Inparanoid: a comprehensive database of eukaryotic orthologs."  </w:t>
      </w:r>
      <w:r w:rsidRPr="00BF7FF5">
        <w:rPr>
          <w:i/>
          <w:noProof/>
        </w:rPr>
        <w:t>Nucleic acids research</w:t>
      </w:r>
      <w:r w:rsidRPr="00BF7FF5">
        <w:rPr>
          <w:noProof/>
        </w:rPr>
        <w:t xml:space="preserve"> 33:D476-80. doi: 10.1093/nar/gki107.</w:t>
      </w:r>
    </w:p>
    <w:p w14:paraId="308EA771" w14:textId="77777777" w:rsidR="00BF7FF5" w:rsidRPr="00BF7FF5" w:rsidRDefault="00BF7FF5" w:rsidP="00BF7FF5">
      <w:pPr>
        <w:pStyle w:val="EndNoteBibliography"/>
        <w:spacing w:after="0"/>
        <w:ind w:left="720" w:hanging="720"/>
        <w:rPr>
          <w:noProof/>
        </w:rPr>
      </w:pPr>
      <w:r w:rsidRPr="00BF7FF5">
        <w:rPr>
          <w:noProof/>
        </w:rPr>
        <w:t xml:space="preserve">Paracer, Surindar, and Vernon Ahmadjian. 2000. </w:t>
      </w:r>
      <w:r w:rsidRPr="00BF7FF5">
        <w:rPr>
          <w:i/>
          <w:noProof/>
        </w:rPr>
        <w:t>Symbiosis: An Introduction to Biological Associations</w:t>
      </w:r>
      <w:r w:rsidRPr="00BF7FF5">
        <w:rPr>
          <w:noProof/>
        </w:rPr>
        <w:t>: Oxford University Press.</w:t>
      </w:r>
    </w:p>
    <w:p w14:paraId="2212B9E7" w14:textId="77777777" w:rsidR="00BF7FF5" w:rsidRPr="00BF7FF5" w:rsidRDefault="00BF7FF5" w:rsidP="00BF7FF5">
      <w:pPr>
        <w:pStyle w:val="EndNoteBibliography"/>
        <w:spacing w:after="0"/>
        <w:ind w:left="720" w:hanging="720"/>
        <w:rPr>
          <w:noProof/>
        </w:rPr>
      </w:pPr>
      <w:r w:rsidRPr="00BF7FF5">
        <w:rPr>
          <w:noProof/>
        </w:rPr>
        <w:t xml:space="preserve">Pellegrini, M., E. M. Marcotte, M. J. Thompson, D. Eisenberg, and T. O. Yeates. 1999. "Assigning protein functions by comparative genome analysis: Protein phylogenetic profiles."  </w:t>
      </w:r>
      <w:r w:rsidRPr="00BF7FF5">
        <w:rPr>
          <w:i/>
          <w:noProof/>
        </w:rPr>
        <w:t>Proceedings of the National Academy of Sciences</w:t>
      </w:r>
      <w:r w:rsidRPr="00BF7FF5">
        <w:rPr>
          <w:noProof/>
        </w:rPr>
        <w:t xml:space="preserve"> 96:4285-4288. doi: 10.1073/pnas.96.8.4285.</w:t>
      </w:r>
    </w:p>
    <w:p w14:paraId="2A210BB4" w14:textId="77777777" w:rsidR="00BF7FF5" w:rsidRPr="00BF7FF5" w:rsidRDefault="00BF7FF5" w:rsidP="00BF7FF5">
      <w:pPr>
        <w:pStyle w:val="EndNoteBibliography"/>
        <w:spacing w:after="0"/>
        <w:ind w:left="720" w:hanging="720"/>
        <w:rPr>
          <w:noProof/>
        </w:rPr>
      </w:pPr>
      <w:r w:rsidRPr="00BF7FF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BF7FF5">
        <w:rPr>
          <w:i/>
          <w:noProof/>
        </w:rPr>
        <w:t>Nature Communications</w:t>
      </w:r>
      <w:r w:rsidRPr="00BF7FF5">
        <w:rPr>
          <w:noProof/>
        </w:rPr>
        <w:t xml:space="preserve"> 3:1137. doi: 10.1038/ncomms2156.</w:t>
      </w:r>
    </w:p>
    <w:p w14:paraId="54528A7D" w14:textId="77777777" w:rsidR="00BF7FF5" w:rsidRPr="00BF7FF5" w:rsidRDefault="00BF7FF5" w:rsidP="00BF7FF5">
      <w:pPr>
        <w:pStyle w:val="EndNoteBibliography"/>
        <w:spacing w:after="0"/>
        <w:ind w:left="720" w:hanging="720"/>
        <w:rPr>
          <w:noProof/>
        </w:rPr>
      </w:pPr>
      <w:r w:rsidRPr="00BF7FF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BF7FF5">
        <w:rPr>
          <w:i/>
          <w:noProof/>
        </w:rPr>
        <w:t>Eukaryotic Cell</w:t>
      </w:r>
      <w:r w:rsidRPr="00BF7FF5">
        <w:rPr>
          <w:noProof/>
        </w:rPr>
        <w:t xml:space="preserve"> 12:503-511. doi: 10.1128/EC.00312-12.</w:t>
      </w:r>
    </w:p>
    <w:p w14:paraId="5718F8B7" w14:textId="77777777" w:rsidR="00BF7FF5" w:rsidRPr="00BF7FF5" w:rsidRDefault="00BF7FF5" w:rsidP="00BF7FF5">
      <w:pPr>
        <w:pStyle w:val="EndNoteBibliography"/>
        <w:spacing w:after="0"/>
        <w:ind w:left="720" w:hanging="720"/>
        <w:rPr>
          <w:noProof/>
        </w:rPr>
      </w:pPr>
      <w:r w:rsidRPr="00BF7FF5">
        <w:rPr>
          <w:noProof/>
        </w:rPr>
        <w:t xml:space="preserve">Ramsay, Jennifer M., Virginia Watral, Carl B. Schreck, and Michael L. Kent. 2009. "Pseudoloma neurophilia (Microsporidia) infections in zebrafish (Danio rerio): effects of stress on survival, growth and reproduction."  </w:t>
      </w:r>
      <w:r w:rsidRPr="00BF7FF5">
        <w:rPr>
          <w:i/>
          <w:noProof/>
        </w:rPr>
        <w:t>Diseases of aquatic organisms</w:t>
      </w:r>
      <w:r w:rsidRPr="00BF7FF5">
        <w:rPr>
          <w:noProof/>
        </w:rPr>
        <w:t xml:space="preserve"> 88:69-84. doi: 10.3354/dao02145.</w:t>
      </w:r>
    </w:p>
    <w:p w14:paraId="7304A422" w14:textId="77777777" w:rsidR="00BF7FF5" w:rsidRPr="00BF7FF5" w:rsidRDefault="00BF7FF5" w:rsidP="00BF7FF5">
      <w:pPr>
        <w:pStyle w:val="EndNoteBibliography"/>
        <w:spacing w:after="0"/>
        <w:ind w:left="720" w:hanging="720"/>
        <w:rPr>
          <w:noProof/>
        </w:rPr>
      </w:pPr>
      <w:r w:rsidRPr="00BF7FF5">
        <w:rPr>
          <w:noProof/>
        </w:rPr>
        <w:t xml:space="preserve">Reid, Adam James, Corin Yeats, and Christine Anne Orengo. 2007. "Methods of remote homology detection can be combined to increase coverage by 10% in the midnight zone."  </w:t>
      </w:r>
      <w:r w:rsidRPr="00BF7FF5">
        <w:rPr>
          <w:i/>
          <w:noProof/>
        </w:rPr>
        <w:t>Bioinformatics</w:t>
      </w:r>
      <w:r w:rsidRPr="00BF7FF5">
        <w:rPr>
          <w:noProof/>
        </w:rPr>
        <w:t xml:space="preserve"> 23:2353-2360. doi: 10.1093/bioinformatics/btm355.</w:t>
      </w:r>
    </w:p>
    <w:p w14:paraId="28C8231E" w14:textId="77777777" w:rsidR="00BF7FF5" w:rsidRPr="00BF7FF5" w:rsidRDefault="00BF7FF5" w:rsidP="00BF7FF5">
      <w:pPr>
        <w:pStyle w:val="EndNoteBibliography"/>
        <w:spacing w:after="0"/>
        <w:ind w:left="720" w:hanging="720"/>
        <w:rPr>
          <w:noProof/>
        </w:rPr>
      </w:pPr>
      <w:r w:rsidRPr="00BF7FF5">
        <w:rPr>
          <w:noProof/>
        </w:rPr>
        <w:t xml:space="preserve">Ryan, Ja, and Sl Kohler. 2016. "Distribution, prevalence, and pathology of a microsporidian infecting freshwater sculpins."  </w:t>
      </w:r>
      <w:r w:rsidRPr="00BF7FF5">
        <w:rPr>
          <w:i/>
          <w:noProof/>
        </w:rPr>
        <w:t>Diseases of Aquatic Organisms</w:t>
      </w:r>
      <w:r w:rsidRPr="00BF7FF5">
        <w:rPr>
          <w:noProof/>
        </w:rPr>
        <w:t xml:space="preserve"> 118:195-206. doi: 10.3354/dao02974.</w:t>
      </w:r>
    </w:p>
    <w:p w14:paraId="162CCC0D" w14:textId="77777777" w:rsidR="00BF7FF5" w:rsidRPr="00BF7FF5" w:rsidRDefault="00BF7FF5" w:rsidP="00BF7FF5">
      <w:pPr>
        <w:pStyle w:val="EndNoteBibliography"/>
        <w:spacing w:after="0"/>
        <w:ind w:left="720" w:hanging="720"/>
        <w:rPr>
          <w:noProof/>
        </w:rPr>
      </w:pPr>
      <w:r w:rsidRPr="00BF7FF5">
        <w:rPr>
          <w:noProof/>
        </w:rPr>
        <w:t xml:space="preserve">Sael, Lee, Meghana Chitale, and Daisuke Kihara. 2012. "Structure- and Sequence-Based Function Prediction for Non-Homologous Proteins."  </w:t>
      </w:r>
      <w:r w:rsidRPr="00BF7FF5">
        <w:rPr>
          <w:i/>
          <w:noProof/>
        </w:rPr>
        <w:t>Journal of Structural and Functional Genomics</w:t>
      </w:r>
      <w:r w:rsidRPr="00BF7FF5">
        <w:rPr>
          <w:noProof/>
        </w:rPr>
        <w:t xml:space="preserve"> 13:111-123. doi: 10.1007/s10969-012-9126-6.</w:t>
      </w:r>
    </w:p>
    <w:p w14:paraId="35431EC7" w14:textId="77777777" w:rsidR="00BF7FF5" w:rsidRPr="00BF7FF5" w:rsidRDefault="00BF7FF5" w:rsidP="00BF7FF5">
      <w:pPr>
        <w:pStyle w:val="EndNoteBibliography"/>
        <w:spacing w:after="0"/>
        <w:ind w:left="720" w:hanging="720"/>
        <w:rPr>
          <w:noProof/>
        </w:rPr>
      </w:pPr>
      <w:r w:rsidRPr="00BF7FF5">
        <w:rPr>
          <w:noProof/>
        </w:rPr>
        <w:t xml:space="preserve">Scanlon, Mary, Andrew P. Shaw, Cheng J. Zhou, Govinda S. Visvesvara, and Gordon J. Leitch. 2000. "Infection by microsporidia disrupts the host cell cycle."  </w:t>
      </w:r>
      <w:r w:rsidRPr="00BF7FF5">
        <w:rPr>
          <w:i/>
          <w:noProof/>
        </w:rPr>
        <w:t>Journal of Eukaryotic Microbiology</w:t>
      </w:r>
      <w:r w:rsidRPr="00BF7FF5">
        <w:rPr>
          <w:noProof/>
        </w:rPr>
        <w:t xml:space="preserve"> 47:525-531. doi: 10.1111/j.1550-7408.2000.tb00085.x.</w:t>
      </w:r>
    </w:p>
    <w:p w14:paraId="6C897AF8" w14:textId="77777777" w:rsidR="00BF7FF5" w:rsidRPr="00BF7FF5" w:rsidRDefault="00BF7FF5" w:rsidP="00BF7FF5">
      <w:pPr>
        <w:pStyle w:val="EndNoteBibliography"/>
        <w:spacing w:after="0"/>
        <w:ind w:left="720" w:hanging="720"/>
        <w:rPr>
          <w:noProof/>
        </w:rPr>
      </w:pPr>
      <w:r w:rsidRPr="00BF7FF5">
        <w:rPr>
          <w:noProof/>
        </w:rPr>
        <w:t xml:space="preserve">Schmitt, Thomas, David N. Messina, Fabian Schreiber, and Erik L L Sonnhammer. 2011. "Letter to the Editor: SeqXML and orthoXML: Standards for sequence and orthology information."  </w:t>
      </w:r>
      <w:r w:rsidRPr="00BF7FF5">
        <w:rPr>
          <w:i/>
          <w:noProof/>
        </w:rPr>
        <w:t>Briefings in Bioinformatics</w:t>
      </w:r>
      <w:r w:rsidRPr="00BF7FF5">
        <w:rPr>
          <w:noProof/>
        </w:rPr>
        <w:t xml:space="preserve"> 12:485-488. doi: 10.1093/bib/bbr025.</w:t>
      </w:r>
    </w:p>
    <w:p w14:paraId="2AA76BE8" w14:textId="77777777" w:rsidR="00BF7FF5" w:rsidRPr="00BF7FF5" w:rsidRDefault="00BF7FF5" w:rsidP="00BF7FF5">
      <w:pPr>
        <w:pStyle w:val="EndNoteBibliography"/>
        <w:spacing w:after="0"/>
        <w:ind w:left="720" w:hanging="720"/>
        <w:rPr>
          <w:noProof/>
        </w:rPr>
      </w:pPr>
      <w:r w:rsidRPr="00BF7FF5">
        <w:rPr>
          <w:noProof/>
        </w:rPr>
        <w:t xml:space="preserve">Soltis, Douglas E., and Pamela S. Soltis. 2003. "The Role of Phylogenetics in Comparative  Genetics."  </w:t>
      </w:r>
      <w:r w:rsidRPr="00BF7FF5">
        <w:rPr>
          <w:i/>
          <w:noProof/>
        </w:rPr>
        <w:t>Plant Physiology</w:t>
      </w:r>
      <w:r w:rsidRPr="00BF7FF5">
        <w:rPr>
          <w:noProof/>
        </w:rPr>
        <w:t xml:space="preserve"> 132:1790-1800. doi: 10.1104/pp.103.022509.</w:t>
      </w:r>
    </w:p>
    <w:p w14:paraId="4BA6424D" w14:textId="77777777" w:rsidR="00BF7FF5" w:rsidRPr="00BF7FF5" w:rsidRDefault="00BF7FF5" w:rsidP="00BF7FF5">
      <w:pPr>
        <w:pStyle w:val="EndNoteBibliography"/>
        <w:spacing w:after="0"/>
        <w:ind w:left="720" w:hanging="720"/>
        <w:rPr>
          <w:noProof/>
        </w:rPr>
      </w:pPr>
      <w:r w:rsidRPr="00BF7FF5">
        <w:rPr>
          <w:noProof/>
        </w:rPr>
        <w:t xml:space="preserve">Stamatakis, Alexandros. 2014. "RAxML version 8: A tool for phylogenetic analysis and post-analysis of large phylogenies."  </w:t>
      </w:r>
      <w:r w:rsidRPr="00BF7FF5">
        <w:rPr>
          <w:i/>
          <w:noProof/>
        </w:rPr>
        <w:t>Bioinformatics</w:t>
      </w:r>
      <w:r w:rsidRPr="00BF7FF5">
        <w:rPr>
          <w:noProof/>
        </w:rPr>
        <w:t xml:space="preserve"> 30:1312-1313. doi: 10.1093/bioinformatics/btu033.</w:t>
      </w:r>
    </w:p>
    <w:p w14:paraId="00F9EA62" w14:textId="77777777" w:rsidR="00BF7FF5" w:rsidRPr="00BF7FF5" w:rsidRDefault="00BF7FF5" w:rsidP="00BF7FF5">
      <w:pPr>
        <w:pStyle w:val="EndNoteBibliography"/>
        <w:spacing w:after="0"/>
        <w:ind w:left="720" w:hanging="720"/>
        <w:rPr>
          <w:noProof/>
        </w:rPr>
      </w:pPr>
      <w:r w:rsidRPr="00BF7FF5">
        <w:rPr>
          <w:noProof/>
        </w:rPr>
        <w:t xml:space="preserve">Steel, Mike, Daniel Huson, and Peter J Lockhart. 2000. "Invariable Sites Models and Their Use in Phylogeny Reconstruction."  </w:t>
      </w:r>
      <w:r w:rsidRPr="00BF7FF5">
        <w:rPr>
          <w:i/>
          <w:noProof/>
        </w:rPr>
        <w:t>Systematic Biology</w:t>
      </w:r>
      <w:r w:rsidRPr="00BF7FF5">
        <w:rPr>
          <w:noProof/>
        </w:rPr>
        <w:t>:8.</w:t>
      </w:r>
    </w:p>
    <w:p w14:paraId="5974F7DE" w14:textId="77777777" w:rsidR="00BF7FF5" w:rsidRPr="00BF7FF5" w:rsidRDefault="00BF7FF5" w:rsidP="00BF7FF5">
      <w:pPr>
        <w:pStyle w:val="EndNoteBibliography"/>
        <w:spacing w:after="0"/>
        <w:ind w:left="720" w:hanging="720"/>
        <w:rPr>
          <w:noProof/>
        </w:rPr>
      </w:pPr>
      <w:r w:rsidRPr="00BF7FF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BF7FF5">
        <w:rPr>
          <w:i/>
          <w:noProof/>
        </w:rPr>
        <w:t>Trends in parasitology</w:t>
      </w:r>
      <w:r w:rsidRPr="00BF7FF5">
        <w:rPr>
          <w:noProof/>
        </w:rPr>
        <w:t xml:space="preserve"> 32:336-348. doi: 10.1016/j.pt.2015.12.004.</w:t>
      </w:r>
    </w:p>
    <w:p w14:paraId="057D3885" w14:textId="77777777" w:rsidR="00BF7FF5" w:rsidRPr="00BF7FF5" w:rsidRDefault="00BF7FF5" w:rsidP="00BF7FF5">
      <w:pPr>
        <w:pStyle w:val="EndNoteBibliography"/>
        <w:spacing w:after="0"/>
        <w:ind w:left="720" w:hanging="720"/>
        <w:rPr>
          <w:noProof/>
        </w:rPr>
      </w:pPr>
      <w:r w:rsidRPr="00BF7FF5">
        <w:rPr>
          <w:noProof/>
        </w:rPr>
        <w:t xml:space="preserve">Studer, Romain A., and Marc Robinson-Rechavi. 2009. "How confident can we be that orthologs are similar, but paralogs differ?"  </w:t>
      </w:r>
      <w:r w:rsidRPr="00BF7FF5">
        <w:rPr>
          <w:i/>
          <w:noProof/>
        </w:rPr>
        <w:t>Trends in Genetics</w:t>
      </w:r>
      <w:r w:rsidRPr="00BF7FF5">
        <w:rPr>
          <w:noProof/>
        </w:rPr>
        <w:t xml:space="preserve"> 25:210-216. doi: 10.1016/j.tig.2009.03.004.</w:t>
      </w:r>
    </w:p>
    <w:p w14:paraId="5627A2D7" w14:textId="77777777" w:rsidR="00BF7FF5" w:rsidRPr="00BF7FF5" w:rsidRDefault="00BF7FF5" w:rsidP="00BF7FF5">
      <w:pPr>
        <w:pStyle w:val="EndNoteBibliography"/>
        <w:spacing w:after="0"/>
        <w:ind w:left="720" w:hanging="720"/>
        <w:rPr>
          <w:noProof/>
        </w:rPr>
      </w:pPr>
      <w:r w:rsidRPr="00BF7FF5">
        <w:rPr>
          <w:noProof/>
        </w:rPr>
        <w:t xml:space="preserve">Sukumaran, Jeet, and Mark T. Holder. 2010. "DendroPy: a Python library for phylogenetic computing."  </w:t>
      </w:r>
      <w:r w:rsidRPr="00BF7FF5">
        <w:rPr>
          <w:i/>
          <w:noProof/>
        </w:rPr>
        <w:t>Bioinformatics</w:t>
      </w:r>
      <w:r w:rsidRPr="00BF7FF5">
        <w:rPr>
          <w:noProof/>
        </w:rPr>
        <w:t xml:space="preserve"> 26:1569-1571. doi: 10.1093/bioinformatics/btq228.</w:t>
      </w:r>
    </w:p>
    <w:p w14:paraId="5E331290" w14:textId="77777777" w:rsidR="00BF7FF5" w:rsidRPr="00BF7FF5" w:rsidRDefault="00BF7FF5" w:rsidP="00BF7FF5">
      <w:pPr>
        <w:pStyle w:val="EndNoteBibliography"/>
        <w:spacing w:after="0"/>
        <w:ind w:left="720" w:hanging="720"/>
        <w:rPr>
          <w:noProof/>
        </w:rPr>
      </w:pPr>
      <w:r w:rsidRPr="00BF7FF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BF7FF5">
        <w:rPr>
          <w:i/>
          <w:noProof/>
        </w:rPr>
        <w:t>Nucleic Acids Research</w:t>
      </w:r>
      <w:r w:rsidRPr="00BF7FF5">
        <w:rPr>
          <w:noProof/>
        </w:rPr>
        <w:t xml:space="preserve"> 43:D447-D452. doi: 10.1093/nar/gku1003.</w:t>
      </w:r>
    </w:p>
    <w:p w14:paraId="644486D2" w14:textId="77777777" w:rsidR="00BF7FF5" w:rsidRPr="00BF7FF5" w:rsidRDefault="00BF7FF5" w:rsidP="00BF7FF5">
      <w:pPr>
        <w:pStyle w:val="EndNoteBibliography"/>
        <w:spacing w:after="0"/>
        <w:ind w:left="720" w:hanging="720"/>
        <w:rPr>
          <w:noProof/>
        </w:rPr>
      </w:pPr>
      <w:r w:rsidRPr="00BF7FF5">
        <w:rPr>
          <w:noProof/>
        </w:rPr>
        <w:t xml:space="preserve">Tanabe, Yuuhiko, Makoto M. Watanabe, and Junta Sugiyama. 2002. "Are Microsporidia really related to Fungi?: a reappraisal based on additional gene sequences from basal fungi."  </w:t>
      </w:r>
      <w:r w:rsidRPr="00BF7FF5">
        <w:rPr>
          <w:i/>
          <w:noProof/>
        </w:rPr>
        <w:t>Mycological Research</w:t>
      </w:r>
      <w:r w:rsidRPr="00BF7FF5">
        <w:rPr>
          <w:noProof/>
        </w:rPr>
        <w:t xml:space="preserve"> 106:1380-1391. doi: 10.1017/S095375620200686X.</w:t>
      </w:r>
    </w:p>
    <w:p w14:paraId="64694851" w14:textId="77777777" w:rsidR="00BF7FF5" w:rsidRPr="00BF7FF5" w:rsidRDefault="00BF7FF5" w:rsidP="00BF7FF5">
      <w:pPr>
        <w:pStyle w:val="EndNoteBibliography"/>
        <w:spacing w:after="0"/>
        <w:ind w:left="720" w:hanging="720"/>
        <w:rPr>
          <w:noProof/>
        </w:rPr>
      </w:pPr>
      <w:r w:rsidRPr="00BF7FF5">
        <w:rPr>
          <w:noProof/>
        </w:rPr>
        <w:t xml:space="preserve">Trachana, Kalliopi, Tomas a Larsson, Sean Powell, Wei-Hua Chen, Tobias Doerks, Jean Muller, and Peer Bork. 2011. "Orthology prediction methods: a quality assessment using curated protein families."  </w:t>
      </w:r>
      <w:r w:rsidRPr="00BF7FF5">
        <w:rPr>
          <w:i/>
          <w:noProof/>
        </w:rPr>
        <w:t>BioEssays : news and reviews in molecular, cellular and developmental biology</w:t>
      </w:r>
      <w:r w:rsidRPr="00BF7FF5">
        <w:rPr>
          <w:noProof/>
        </w:rPr>
        <w:t xml:space="preserve"> 33:769-80. doi: 10.1002/bies.201100062.</w:t>
      </w:r>
    </w:p>
    <w:p w14:paraId="46A2E713" w14:textId="77777777" w:rsidR="00BF7FF5" w:rsidRPr="00BF7FF5" w:rsidRDefault="00BF7FF5" w:rsidP="00BF7FF5">
      <w:pPr>
        <w:pStyle w:val="EndNoteBibliography"/>
        <w:spacing w:after="0"/>
        <w:ind w:left="720" w:hanging="720"/>
        <w:rPr>
          <w:noProof/>
        </w:rPr>
      </w:pPr>
      <w:r w:rsidRPr="00BF7FF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BF7FF5">
        <w:rPr>
          <w:i/>
          <w:noProof/>
        </w:rPr>
        <w:t>Bioinformatics</w:t>
      </w:r>
      <w:r w:rsidRPr="00BF7FF5">
        <w:rPr>
          <w:noProof/>
        </w:rPr>
        <w:t xml:space="preserve"> 33:i75-i82. doi: 10.1093/bioinformatics/btx229.</w:t>
      </w:r>
    </w:p>
    <w:p w14:paraId="7A23E18A" w14:textId="77777777" w:rsidR="00BF7FF5" w:rsidRPr="00BF7FF5" w:rsidRDefault="00BF7FF5" w:rsidP="00BF7FF5">
      <w:pPr>
        <w:pStyle w:val="EndNoteBibliography"/>
        <w:spacing w:after="0"/>
        <w:ind w:left="720" w:hanging="720"/>
        <w:rPr>
          <w:noProof/>
        </w:rPr>
      </w:pPr>
      <w:r w:rsidRPr="00BF7FF5">
        <w:rPr>
          <w:noProof/>
        </w:rPr>
        <w:t xml:space="preserve">Tsaousis, Anastasios D., Edmund R S Kunji, Alina V. Goldberg, John M. Lucocq, Robert P. Hirt, and T. Martin Embley. 2008. "A novel route for ATP acquisition by the remnant mitochondria of Encephalitozoon cuniculi."  </w:t>
      </w:r>
      <w:r w:rsidRPr="00BF7FF5">
        <w:rPr>
          <w:i/>
          <w:noProof/>
        </w:rPr>
        <w:t>Nature</w:t>
      </w:r>
      <w:r w:rsidRPr="00BF7FF5">
        <w:rPr>
          <w:noProof/>
        </w:rPr>
        <w:t xml:space="preserve"> 453:553-556. doi: 10.1038/nature06903.</w:t>
      </w:r>
    </w:p>
    <w:p w14:paraId="37BD7C10" w14:textId="77777777" w:rsidR="00BF7FF5" w:rsidRPr="00BF7FF5" w:rsidRDefault="00BF7FF5" w:rsidP="00BF7FF5">
      <w:pPr>
        <w:pStyle w:val="EndNoteBibliography"/>
        <w:spacing w:after="0"/>
        <w:ind w:left="720" w:hanging="720"/>
        <w:rPr>
          <w:noProof/>
        </w:rPr>
      </w:pPr>
      <w:r w:rsidRPr="00BF7FF5">
        <w:rPr>
          <w:noProof/>
        </w:rPr>
        <w:t xml:space="preserve">van Dongen, Stjin. 2000. "Graph clustering by flow simulation."  </w:t>
      </w:r>
      <w:r w:rsidRPr="00BF7FF5">
        <w:rPr>
          <w:i/>
          <w:noProof/>
        </w:rPr>
        <w:t>Graph stimulation by flow clustering</w:t>
      </w:r>
      <w:r w:rsidRPr="00BF7FF5">
        <w:rPr>
          <w:noProof/>
        </w:rPr>
        <w:t xml:space="preserve"> PhD thesis:University of Utrecht-University of Utrecht. doi: 10.1016/j.cosrev.2007.05.001.</w:t>
      </w:r>
    </w:p>
    <w:p w14:paraId="129689BD" w14:textId="77777777" w:rsidR="00BF7FF5" w:rsidRPr="00BF7FF5" w:rsidRDefault="00BF7FF5" w:rsidP="00BF7FF5">
      <w:pPr>
        <w:pStyle w:val="EndNoteBibliography"/>
        <w:spacing w:after="0"/>
        <w:ind w:left="720" w:hanging="720"/>
        <w:rPr>
          <w:noProof/>
        </w:rPr>
      </w:pPr>
      <w:r w:rsidRPr="00BF7FF5">
        <w:rPr>
          <w:noProof/>
        </w:rPr>
        <w:t xml:space="preserve">Vandermeer, J. W., and T. A. Gochnauer. 1971. "Trehalase activity associated with spores of Nosema apis."  </w:t>
      </w:r>
      <w:r w:rsidRPr="00BF7FF5">
        <w:rPr>
          <w:i/>
          <w:noProof/>
        </w:rPr>
        <w:t>Journal of Invertebrate Pathology</w:t>
      </w:r>
      <w:r w:rsidRPr="00BF7FF5">
        <w:rPr>
          <w:noProof/>
        </w:rPr>
        <w:t xml:space="preserve"> 17:38-41. doi: 10.1016/0022-2011(71)90122-4.</w:t>
      </w:r>
    </w:p>
    <w:p w14:paraId="05FC83CF" w14:textId="77777777" w:rsidR="00BF7FF5" w:rsidRPr="00BF7FF5" w:rsidRDefault="00BF7FF5" w:rsidP="00BF7FF5">
      <w:pPr>
        <w:pStyle w:val="EndNoteBibliography"/>
        <w:spacing w:after="0"/>
        <w:ind w:left="720" w:hanging="720"/>
        <w:rPr>
          <w:noProof/>
        </w:rPr>
      </w:pPr>
      <w:r w:rsidRPr="00BF7FF5">
        <w:rPr>
          <w:noProof/>
        </w:rPr>
        <w:t xml:space="preserve">Vivarès, CP, and G Méténier. 2001. "The microsporidian Encephalitozoon."  </w:t>
      </w:r>
      <w:r w:rsidRPr="00BF7FF5">
        <w:rPr>
          <w:i/>
          <w:noProof/>
        </w:rPr>
        <w:t>Bioessays</w:t>
      </w:r>
      <w:r w:rsidRPr="00BF7FF5">
        <w:rPr>
          <w:noProof/>
        </w:rPr>
        <w:t>:194-202.</w:t>
      </w:r>
    </w:p>
    <w:p w14:paraId="05DEBEA1" w14:textId="77777777" w:rsidR="00BF7FF5" w:rsidRPr="00BF7FF5" w:rsidRDefault="00BF7FF5" w:rsidP="00BF7FF5">
      <w:pPr>
        <w:pStyle w:val="EndNoteBibliography"/>
        <w:spacing w:after="0"/>
        <w:ind w:left="720" w:hanging="720"/>
        <w:rPr>
          <w:noProof/>
        </w:rPr>
      </w:pPr>
      <w:r w:rsidRPr="00BF7FF5">
        <w:rPr>
          <w:noProof/>
        </w:rPr>
        <w:t xml:space="preserve">Vossbrinck, C. R., J. V. Maddox, S. Friedman, B. A. Debrunner-Vossbrinck, and C. R. Woese. 1987. "Ribosomal RNA sequence suggests microsporidia are extremely ancient eukaryotes."  </w:t>
      </w:r>
      <w:r w:rsidRPr="00BF7FF5">
        <w:rPr>
          <w:i/>
          <w:noProof/>
        </w:rPr>
        <w:t>Nature</w:t>
      </w:r>
      <w:r w:rsidRPr="00BF7FF5">
        <w:rPr>
          <w:noProof/>
        </w:rPr>
        <w:t xml:space="preserve"> 326:411-414. doi: 10.1038/326411a0.</w:t>
      </w:r>
    </w:p>
    <w:p w14:paraId="0E99475E" w14:textId="77777777" w:rsidR="00BF7FF5" w:rsidRPr="00BF7FF5" w:rsidRDefault="00BF7FF5" w:rsidP="00BF7FF5">
      <w:pPr>
        <w:pStyle w:val="EndNoteBibliography"/>
        <w:spacing w:after="0"/>
        <w:ind w:left="720" w:hanging="720"/>
        <w:rPr>
          <w:noProof/>
        </w:rPr>
      </w:pPr>
      <w:r w:rsidRPr="00BF7FF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BF7FF5">
        <w:rPr>
          <w:i/>
          <w:noProof/>
        </w:rPr>
        <w:t>Cell</w:t>
      </w:r>
      <w:r w:rsidRPr="00BF7FF5">
        <w:rPr>
          <w:noProof/>
        </w:rPr>
        <w:t xml:space="preserve"> 168:890-903.e15. doi: 10.1016/j.cell.2017.01.013.</w:t>
      </w:r>
    </w:p>
    <w:p w14:paraId="6B070042" w14:textId="77777777" w:rsidR="00BF7FF5" w:rsidRPr="00BF7FF5" w:rsidRDefault="00BF7FF5" w:rsidP="00BF7FF5">
      <w:pPr>
        <w:pStyle w:val="EndNoteBibliography"/>
        <w:spacing w:after="0"/>
        <w:ind w:left="720" w:hanging="720"/>
        <w:rPr>
          <w:noProof/>
        </w:rPr>
      </w:pPr>
      <w:r w:rsidRPr="00BF7FF5">
        <w:rPr>
          <w:noProof/>
        </w:rPr>
        <w:t xml:space="preserve">Weiser, Jaroslav. 1976. "Microsporidia in Invertebrates: Host-Parasite Relations at the Organismal Level." In </w:t>
      </w:r>
      <w:r w:rsidRPr="00BF7FF5">
        <w:rPr>
          <w:i/>
          <w:noProof/>
        </w:rPr>
        <w:t>Biology of the Microsporidia</w:t>
      </w:r>
      <w:r w:rsidRPr="00BF7FF5">
        <w:rPr>
          <w:noProof/>
        </w:rPr>
        <w:t>, 163-201. Springer, Boston, MA.</w:t>
      </w:r>
    </w:p>
    <w:p w14:paraId="11485EA5" w14:textId="77777777" w:rsidR="00BF7FF5" w:rsidRPr="00BF7FF5" w:rsidRDefault="00BF7FF5" w:rsidP="00BF7FF5">
      <w:pPr>
        <w:pStyle w:val="EndNoteBibliography"/>
        <w:spacing w:after="0"/>
        <w:ind w:left="720" w:hanging="720"/>
        <w:rPr>
          <w:noProof/>
        </w:rPr>
      </w:pPr>
      <w:r w:rsidRPr="00BF7FF5">
        <w:rPr>
          <w:noProof/>
        </w:rPr>
        <w:t xml:space="preserve">Williams, Simon G., and Simon C. Lovell. 2009. "The Effect of Sequence Evolution on Protein Structural Divergence."  </w:t>
      </w:r>
      <w:r w:rsidRPr="00BF7FF5">
        <w:rPr>
          <w:i/>
          <w:noProof/>
        </w:rPr>
        <w:t>Molecular Biology and Evolution</w:t>
      </w:r>
      <w:r w:rsidRPr="00BF7FF5">
        <w:rPr>
          <w:noProof/>
        </w:rPr>
        <w:t xml:space="preserve"> 26:1055-1065. doi: 10.1093/molbev/msp020.</w:t>
      </w:r>
    </w:p>
    <w:p w14:paraId="417F58C6" w14:textId="77777777" w:rsidR="00BF7FF5" w:rsidRPr="00BF7FF5" w:rsidRDefault="00BF7FF5" w:rsidP="00BF7FF5">
      <w:pPr>
        <w:pStyle w:val="EndNoteBibliography"/>
        <w:spacing w:after="0"/>
        <w:ind w:left="720" w:hanging="720"/>
        <w:rPr>
          <w:noProof/>
        </w:rPr>
      </w:pPr>
      <w:r w:rsidRPr="00BF7FF5">
        <w:rPr>
          <w:noProof/>
        </w:rPr>
        <w:t xml:space="preserve">Winkler, Herbert H., and H. Ekkehard Neuhaus. 1999. "Non-mitochondrial ATP transport."  </w:t>
      </w:r>
      <w:r w:rsidRPr="00BF7FF5">
        <w:rPr>
          <w:i/>
          <w:noProof/>
        </w:rPr>
        <w:t>Trends in Biochemical Sciences</w:t>
      </w:r>
      <w:r w:rsidRPr="00BF7FF5">
        <w:rPr>
          <w:noProof/>
        </w:rPr>
        <w:t xml:space="preserve"> 24:64-68. doi: 10.1016/S0968-0004(98)01334-6.</w:t>
      </w:r>
    </w:p>
    <w:p w14:paraId="14298DE0" w14:textId="77777777" w:rsidR="00BF7FF5" w:rsidRPr="00BF7FF5" w:rsidRDefault="00BF7FF5" w:rsidP="00BF7FF5">
      <w:pPr>
        <w:pStyle w:val="EndNoteBibliography"/>
        <w:spacing w:after="0"/>
        <w:ind w:left="720" w:hanging="720"/>
        <w:rPr>
          <w:noProof/>
        </w:rPr>
      </w:pPr>
      <w:r w:rsidRPr="00BF7FF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BF7FF5">
        <w:rPr>
          <w:i/>
          <w:noProof/>
        </w:rPr>
        <w:t>Environmental Microbiology</w:t>
      </w:r>
      <w:r w:rsidRPr="00BF7FF5">
        <w:rPr>
          <w:noProof/>
        </w:rPr>
        <w:t xml:space="preserve"> 19:2077-2089. doi: 10.1111/1462-2920.13734.</w:t>
      </w:r>
    </w:p>
    <w:p w14:paraId="0AFF0C41" w14:textId="77777777" w:rsidR="00BF7FF5" w:rsidRPr="00BF7FF5" w:rsidRDefault="00BF7FF5" w:rsidP="00BF7FF5">
      <w:pPr>
        <w:pStyle w:val="EndNoteBibliography"/>
        <w:spacing w:after="0"/>
        <w:ind w:left="720" w:hanging="720"/>
        <w:rPr>
          <w:noProof/>
        </w:rPr>
      </w:pPr>
      <w:r w:rsidRPr="00BF7FF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BF7FF5">
        <w:rPr>
          <w:i/>
          <w:noProof/>
        </w:rPr>
        <w:t>Science</w:t>
      </w:r>
      <w:r w:rsidRPr="00BF7FF5">
        <w:rPr>
          <w:noProof/>
        </w:rPr>
        <w:t xml:space="preserve"> 322:104-110. doi: 10.1126/science.1158684.</w:t>
      </w:r>
    </w:p>
    <w:p w14:paraId="45CF1397" w14:textId="77777777" w:rsidR="00BF7FF5" w:rsidRPr="00BF7FF5" w:rsidRDefault="00BF7FF5" w:rsidP="00BF7FF5">
      <w:pPr>
        <w:pStyle w:val="EndNoteBibliography"/>
        <w:ind w:left="720" w:hanging="720"/>
        <w:rPr>
          <w:noProof/>
        </w:rPr>
      </w:pPr>
      <w:r w:rsidRPr="00BF7FF5">
        <w:rPr>
          <w:noProof/>
        </w:rPr>
        <w:t xml:space="preserve">Zudilova-Seinstra, Elena, Tony Adriaansen, and Robert van Liere. 2009. "Overview of Interactive Visualization." In </w:t>
      </w:r>
      <w:r w:rsidRPr="00BF7FF5">
        <w:rPr>
          <w:i/>
          <w:noProof/>
        </w:rPr>
        <w:t>Advanced Information and Knowledge Processing</w:t>
      </w:r>
      <w:r w:rsidRPr="00BF7FF5">
        <w:rPr>
          <w:noProof/>
        </w:rPr>
        <w:t>, 3-15.</w:t>
      </w:r>
    </w:p>
    <w:p w14:paraId="592BE48D" w14:textId="29087DC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35" w:name="_Toc384627480"/>
      <w:bookmarkStart w:id="236" w:name="_Toc385094384"/>
      <w:r w:rsidRPr="00076E91">
        <w:rPr>
          <w:rFonts w:ascii="Palatino Linotype" w:hAnsi="Palatino Linotype"/>
          <w:sz w:val="24"/>
          <w:szCs w:val="24"/>
        </w:rPr>
        <w:t>Appendix</w:t>
      </w:r>
      <w:bookmarkEnd w:id="235"/>
      <w:bookmarkEnd w:id="236"/>
    </w:p>
    <w:p w14:paraId="3845406E" w14:textId="5EB483C5" w:rsidR="003955E8" w:rsidRDefault="003955E8" w:rsidP="00785690">
      <w:pPr>
        <w:pStyle w:val="Heading2"/>
        <w:numPr>
          <w:ilvl w:val="0"/>
          <w:numId w:val="0"/>
        </w:numPr>
      </w:pPr>
      <w:bookmarkStart w:id="237" w:name="_Toc385094385"/>
      <w:r w:rsidRPr="00785690">
        <w:t>Tables</w:t>
      </w:r>
      <w:bookmarkEnd w:id="237"/>
    </w:p>
    <w:p w14:paraId="0C7ACDAD" w14:textId="77777777" w:rsidR="00785690" w:rsidRPr="00785690" w:rsidRDefault="00785690" w:rsidP="00785690"/>
    <w:p w14:paraId="3B7720B4" w14:textId="1DF363C1" w:rsidR="003955E8" w:rsidRPr="00076E91" w:rsidRDefault="003955E8" w:rsidP="00BA2B31">
      <w:pPr>
        <w:pStyle w:val="Caption"/>
        <w:keepNext/>
        <w:spacing w:after="0" w:line="360" w:lineRule="auto"/>
        <w:jc w:val="both"/>
      </w:pPr>
      <w:bookmarkStart w:id="238" w:name="_Ref381275723"/>
      <w:bookmarkStart w:id="239" w:name="_Toc385094449"/>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3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239"/>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BA2B31">
      <w:pPr>
        <w:pStyle w:val="Caption"/>
        <w:keepNext/>
        <w:jc w:val="both"/>
      </w:pPr>
      <w:bookmarkStart w:id="240" w:name="_Ref384422965"/>
      <w:bookmarkStart w:id="241" w:name="_Toc385094450"/>
      <w:r>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240"/>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241"/>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42" w:name="_Ref381452965"/>
      <w:bookmarkStart w:id="243" w:name="_Toc385094451"/>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3</w:t>
      </w:r>
      <w:r w:rsidR="009F5610">
        <w:fldChar w:fldCharType="end"/>
      </w:r>
      <w:bookmarkEnd w:id="242"/>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3"/>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44" w:name="_Ref384424711"/>
      <w:bookmarkStart w:id="245" w:name="_Toc385094452"/>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4</w:t>
      </w:r>
      <w:r>
        <w:fldChar w:fldCharType="end"/>
      </w:r>
      <w:bookmarkEnd w:id="244"/>
      <w:r>
        <w:t xml:space="preserve">: </w:t>
      </w:r>
      <w:r w:rsidRPr="00076E91">
        <w:t>List of 30 manually KO-annotated reference taxa</w:t>
      </w:r>
      <w:r>
        <w:t xml:space="preserve"> from KEGG.</w:t>
      </w:r>
      <w:bookmarkEnd w:id="245"/>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46" w:name="_Ref384421859"/>
      <w:bookmarkStart w:id="247" w:name="_Toc385094453"/>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5</w:t>
      </w:r>
      <w:r w:rsidR="009F5610">
        <w:fldChar w:fldCharType="end"/>
      </w:r>
      <w:bookmarkEnd w:id="246"/>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7"/>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48" w:name="_Ref383861995"/>
      <w:bookmarkStart w:id="249" w:name="_Toc385094454"/>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6</w:t>
      </w:r>
      <w:r>
        <w:fldChar w:fldCharType="end"/>
      </w:r>
      <w:bookmarkEnd w:id="248"/>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49"/>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50" w:name="_Ref383964119"/>
      <w:bookmarkStart w:id="251" w:name="_Toc385094455"/>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7</w:t>
      </w:r>
      <w:r>
        <w:fldChar w:fldCharType="end"/>
      </w:r>
      <w:bookmarkEnd w:id="250"/>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1"/>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52" w:name="_Ref384394557"/>
      <w:bookmarkStart w:id="253" w:name="_Toc385094456"/>
      <w:r>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8</w:t>
      </w:r>
      <w:r w:rsidR="009F5610">
        <w:fldChar w:fldCharType="end"/>
      </w:r>
      <w:bookmarkEnd w:id="252"/>
      <w:r>
        <w:t>: Annotated microsporidia proteins for PDH complex, trehalose sy</w:t>
      </w:r>
      <w:r w:rsidR="000014E9">
        <w:t>n</w:t>
      </w:r>
      <w:r>
        <w:t>thesis and degradation and NTT proteins.</w:t>
      </w:r>
      <w:bookmarkEnd w:id="253"/>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254" w:name="_Toc385094386"/>
      <w:r w:rsidRPr="00785690">
        <w:t>Figures</w:t>
      </w:r>
      <w:bookmarkEnd w:id="254"/>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0B042CD" w:rsidR="005F6E7F" w:rsidRPr="00076E91" w:rsidRDefault="005F6E7F" w:rsidP="00BA2B31">
      <w:pPr>
        <w:pStyle w:val="Caption"/>
        <w:spacing w:after="0" w:line="360" w:lineRule="auto"/>
        <w:jc w:val="both"/>
      </w:pPr>
      <w:bookmarkStart w:id="255" w:name="_Ref374253196"/>
      <w:bookmarkStart w:id="256" w:name="_Toc385094431"/>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2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F7DE0D0" w:rsidR="005B5758" w:rsidRPr="00076E91" w:rsidRDefault="005B5758" w:rsidP="00BA2B31">
      <w:pPr>
        <w:pStyle w:val="Caption"/>
        <w:spacing w:after="0" w:line="360" w:lineRule="auto"/>
        <w:jc w:val="both"/>
        <w:rPr>
          <w:u w:val="single"/>
        </w:rPr>
      </w:pPr>
      <w:bookmarkStart w:id="257" w:name="_Ref374250743"/>
      <w:bookmarkStart w:id="258" w:name="_Toc385094432"/>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257"/>
      <w:r w:rsidRPr="00076E91">
        <w:t>: Phylogenetic profile of 44 HamFAS-only proteins that annotated based on archaea and bacterial orthologs.</w:t>
      </w:r>
      <w:bookmarkEnd w:id="258"/>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57E578D0" w:rsidR="005B5758" w:rsidRPr="00076E91" w:rsidRDefault="005B5758" w:rsidP="00BA2B31">
      <w:pPr>
        <w:pStyle w:val="Caption"/>
        <w:spacing w:after="0" w:line="360" w:lineRule="auto"/>
        <w:jc w:val="both"/>
        <w:rPr>
          <w:u w:val="single"/>
        </w:rPr>
      </w:pPr>
      <w:bookmarkStart w:id="259" w:name="_Ref374250746"/>
      <w:bookmarkStart w:id="260" w:name="_Toc385094433"/>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259"/>
      <w:r w:rsidRPr="00076E91">
        <w:t>: Phylogenetic profile of 12 un-annotated proteins that annotated by HamFAS and at least one other approach (BlastKOALA and/or KAAS), where their annotations originate from archaea or bacteria reference taxa.</w:t>
      </w:r>
      <w:bookmarkEnd w:id="26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69B6023F" w:rsidR="00FA7EC7" w:rsidRDefault="007A3836" w:rsidP="007A3836">
      <w:pPr>
        <w:pStyle w:val="Caption"/>
        <w:jc w:val="both"/>
      </w:pPr>
      <w:bookmarkStart w:id="261" w:name="_Ref384395857"/>
      <w:bookmarkStart w:id="262" w:name="_Toc385094434"/>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261"/>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2"/>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D5AF558" w:rsidR="00FA7EC7" w:rsidRDefault="00C13985" w:rsidP="00C13985">
      <w:pPr>
        <w:pStyle w:val="Caption"/>
        <w:jc w:val="both"/>
      </w:pPr>
      <w:bookmarkStart w:id="263" w:name="_Ref384395862"/>
      <w:bookmarkStart w:id="264" w:name="_Toc385094435"/>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263"/>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4"/>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B662FFA" w:rsidR="00FA7EC7" w:rsidRDefault="0007274F" w:rsidP="0007274F">
      <w:pPr>
        <w:pStyle w:val="Caption"/>
        <w:jc w:val="both"/>
      </w:pPr>
      <w:bookmarkStart w:id="265" w:name="_Ref384395863"/>
      <w:bookmarkStart w:id="266" w:name="_Toc385094436"/>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265"/>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6"/>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CAB0AAF" w:rsidR="00FA7EC7" w:rsidRPr="00076E91" w:rsidRDefault="00FA5A52" w:rsidP="00FA5A52">
      <w:pPr>
        <w:pStyle w:val="Caption"/>
        <w:jc w:val="both"/>
        <w:rPr>
          <w:szCs w:val="24"/>
        </w:rPr>
      </w:pPr>
      <w:bookmarkStart w:id="267" w:name="_Ref384395865"/>
      <w:bookmarkStart w:id="268" w:name="_Toc385094437"/>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267"/>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68"/>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311348B" w:rsidR="00386C41" w:rsidRPr="00EF3117" w:rsidRDefault="00386C41" w:rsidP="00BA2B31">
      <w:pPr>
        <w:pStyle w:val="Caption"/>
        <w:spacing w:after="0" w:line="360" w:lineRule="auto"/>
        <w:jc w:val="both"/>
      </w:pPr>
      <w:bookmarkStart w:id="269" w:name="_Ref381628048"/>
      <w:bookmarkStart w:id="270" w:name="_Toc385094438"/>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269"/>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0"/>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7">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2D608F95" w:rsidR="00317CE4" w:rsidRDefault="00317CE4" w:rsidP="00BA2B31">
      <w:pPr>
        <w:pStyle w:val="Caption"/>
        <w:jc w:val="both"/>
        <w:rPr>
          <w:szCs w:val="24"/>
        </w:rPr>
      </w:pPr>
      <w:bookmarkStart w:id="271" w:name="_Ref384390503"/>
      <w:bookmarkStart w:id="272" w:name="_Toc385094439"/>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271"/>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2"/>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8">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68AC4296" w:rsidR="00317CE4" w:rsidRDefault="00317CE4" w:rsidP="00BA2B31">
      <w:pPr>
        <w:pStyle w:val="Caption"/>
        <w:jc w:val="both"/>
      </w:pPr>
      <w:bookmarkStart w:id="273" w:name="_Ref384390516"/>
      <w:bookmarkStart w:id="274" w:name="_Toc385094440"/>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10</w:t>
      </w:r>
      <w:r w:rsidR="00AB2AD7">
        <w:fldChar w:fldCharType="end"/>
      </w:r>
      <w:bookmarkEnd w:id="273"/>
      <w:r>
        <w:t>: Scheme of glycerophospholipid metabolism in the microsporidia LCA. Red arrows indicate reactions that could be found only in the LCA, while solid black arrows are the one present in both LCA and extant microsporidia.</w:t>
      </w:r>
      <w:bookmarkEnd w:id="274"/>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51CDB85" w:rsidR="00317CE4" w:rsidRDefault="00317CE4" w:rsidP="00BA2B31">
      <w:pPr>
        <w:pStyle w:val="Caption"/>
        <w:jc w:val="both"/>
      </w:pPr>
      <w:bookmarkStart w:id="275" w:name="_Ref384391787"/>
      <w:bookmarkStart w:id="276" w:name="_Toc385094441"/>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11</w:t>
      </w:r>
      <w:r w:rsidR="00AB2AD7">
        <w:fldChar w:fldCharType="end"/>
      </w:r>
      <w:bookmarkEnd w:id="27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6"/>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FB847BB" w:rsidR="00317CE4" w:rsidRDefault="00317CE4" w:rsidP="00BA2B31">
      <w:pPr>
        <w:pStyle w:val="Caption"/>
        <w:jc w:val="both"/>
      </w:pPr>
      <w:bookmarkStart w:id="277" w:name="_Ref384391789"/>
      <w:bookmarkStart w:id="278" w:name="_Toc385094442"/>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12</w:t>
      </w:r>
      <w:r w:rsidR="00AB2AD7">
        <w:fldChar w:fldCharType="end"/>
      </w:r>
      <w:bookmarkEnd w:id="277"/>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8"/>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8452DF9" w:rsidR="00507BD2" w:rsidRDefault="00317CE4" w:rsidP="00BA2B31">
      <w:pPr>
        <w:pStyle w:val="Caption"/>
        <w:jc w:val="both"/>
      </w:pPr>
      <w:bookmarkStart w:id="279" w:name="_Ref384391790"/>
      <w:bookmarkStart w:id="280" w:name="_Toc385094443"/>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13</w:t>
      </w:r>
      <w:r w:rsidR="00AB2AD7">
        <w:fldChar w:fldCharType="end"/>
      </w:r>
      <w:bookmarkEnd w:id="279"/>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0"/>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1" w:name="_Toc385094387"/>
      <w:r>
        <w:t>Acknowledgements</w:t>
      </w:r>
      <w:bookmarkEnd w:id="281"/>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2" w:name="_Toc385094388"/>
      <w:r>
        <w:t>Curriculum Vitae</w:t>
      </w:r>
      <w:bookmarkEnd w:id="282"/>
    </w:p>
    <w:p w14:paraId="14D03BD7" w14:textId="33275FA5"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Ingo Ebersberger" w:date="2018-04-09T10:08:00Z" w:initials="IE">
    <w:p w14:paraId="7ABFDF90" w14:textId="77777777" w:rsidR="00BF7FF5" w:rsidRPr="00AE36AE" w:rsidRDefault="00BF7FF5" w:rsidP="00F83835">
      <w:pPr>
        <w:pStyle w:val="CommentText"/>
        <w:rPr>
          <w:lang w:val="de-DE"/>
        </w:rPr>
      </w:pPr>
      <w:r>
        <w:rPr>
          <w:rStyle w:val="CommentReference"/>
        </w:rPr>
        <w:annotationRef/>
      </w:r>
      <w:r w:rsidRPr="00AE36AE">
        <w:rPr>
          <w:lang w:val="de-DE"/>
        </w:rPr>
        <w:t>Beide Aspkete kommen zu kurz. Wie hoch ist der wirtschaftliche Schaden durch Microsporidien-Infekt</w:t>
      </w:r>
      <w:r>
        <w:rPr>
          <w:lang w:val="de-DE"/>
        </w:rPr>
        <w:t>ione, wie stark sind Menschen davon betroffen? Hier muss es Literartur geben.</w:t>
      </w:r>
    </w:p>
  </w:comment>
  <w:comment w:id="13" w:author="V" w:date="2018-04-09T15:19:00Z" w:initials="V">
    <w:p w14:paraId="5BF419F0" w14:textId="17187804" w:rsidR="00BF7FF5" w:rsidRDefault="00BF7FF5">
      <w:pPr>
        <w:pStyle w:val="CommentText"/>
      </w:pPr>
      <w:r>
        <w:rPr>
          <w:rStyle w:val="CommentReference"/>
        </w:rPr>
        <w:annotationRef/>
      </w:r>
      <w:r>
        <w:t>I could not find any literature, which exactly discuss the economic damage due to microsporidian infections.</w:t>
      </w:r>
    </w:p>
  </w:comment>
  <w:comment w:id="14" w:author="Ingo Ebersberger" w:date="2018-04-09T10:03:00Z" w:initials="IE">
    <w:p w14:paraId="4E3E71AD" w14:textId="77777777" w:rsidR="00BF7FF5" w:rsidRDefault="00BF7FF5" w:rsidP="001C3D77">
      <w:pPr>
        <w:pStyle w:val="CommentText"/>
      </w:pPr>
      <w:r>
        <w:rPr>
          <w:rStyle w:val="CommentReference"/>
        </w:rPr>
        <w:annotationRef/>
      </w:r>
      <w:r>
        <w:t>Why unusual?</w:t>
      </w:r>
    </w:p>
  </w:comment>
  <w:comment w:id="30" w:author="Ingo Ebersberger" w:date="2018-04-09T10:03:00Z" w:initials="IE">
    <w:p w14:paraId="4C9BD004" w14:textId="77777777" w:rsidR="00BF7FF5" w:rsidRDefault="00BF7FF5" w:rsidP="001C3D77">
      <w:pPr>
        <w:pStyle w:val="CommentText"/>
      </w:pPr>
      <w:r>
        <w:rPr>
          <w:rStyle w:val="CommentReference"/>
        </w:rPr>
        <w:annotationRef/>
      </w:r>
      <w:r>
        <w:t>Give examples</w:t>
      </w:r>
    </w:p>
  </w:comment>
  <w:comment w:id="47" w:author="Ingo Ebersberger" w:date="2018-04-09T10:02:00Z" w:initials="IE">
    <w:p w14:paraId="20945BDC" w14:textId="77777777" w:rsidR="00BF7FF5" w:rsidRDefault="00BF7FF5" w:rsidP="00AA3436">
      <w:pPr>
        <w:pStyle w:val="CommentText"/>
      </w:pPr>
      <w:r>
        <w:rPr>
          <w:rStyle w:val="CommentReference"/>
        </w:rPr>
        <w:annotationRef/>
      </w:r>
      <w:r>
        <w:t>Not enough. Here, you could go further into detail. The benefit is only unidirectional rather than mutual.</w:t>
      </w:r>
    </w:p>
  </w:comment>
  <w:comment w:id="61" w:author="Ingo Ebersberger" w:date="2018-04-09T10:05:00Z" w:initials="IE">
    <w:p w14:paraId="751F4EFF" w14:textId="77777777" w:rsidR="00BF7FF5" w:rsidRDefault="00BF7FF5" w:rsidP="00EF7E7C">
      <w:pPr>
        <w:pStyle w:val="CommentText"/>
      </w:pPr>
      <w:r>
        <w:rPr>
          <w:rStyle w:val="CommentReference"/>
        </w:rPr>
        <w:annotationRef/>
      </w:r>
      <w:r>
        <w:t>Not really elaborated. You just mention it, but the reader gets no idea how severe the problem is, an if microsporidia are really an relevant pathogen.</w:t>
      </w:r>
    </w:p>
  </w:comment>
  <w:comment w:id="88" w:author="V" w:date="2018-04-10T09:48:00Z" w:initials="V">
    <w:p w14:paraId="3D2C8ECD" w14:textId="4E98ABAF" w:rsidR="00BF7FF5" w:rsidRDefault="00BF7FF5">
      <w:pPr>
        <w:pStyle w:val="CommentText"/>
      </w:pPr>
      <w:r>
        <w:rPr>
          <w:rStyle w:val="CommentReference"/>
        </w:rPr>
        <w:annotationRef/>
      </w:r>
      <w:r>
        <w:t>too short?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BF7FF5" w:rsidRDefault="00BF7FF5" w:rsidP="000A17B2">
      <w:pPr>
        <w:spacing w:after="0" w:line="240" w:lineRule="auto"/>
      </w:pPr>
      <w:r>
        <w:separator/>
      </w:r>
    </w:p>
  </w:endnote>
  <w:endnote w:type="continuationSeparator" w:id="0">
    <w:p w14:paraId="78F99176" w14:textId="77777777" w:rsidR="00BF7FF5" w:rsidRDefault="00BF7FF5"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BF7FF5" w:rsidRDefault="00BF7FF5" w:rsidP="009F2A64">
    <w:pPr>
      <w:pStyle w:val="Footer"/>
      <w:jc w:val="center"/>
    </w:pPr>
  </w:p>
  <w:p w14:paraId="5AA1AD57" w14:textId="4C9ABF92" w:rsidR="00BF7FF5" w:rsidRDefault="00BF7FF5"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BF7FF5" w:rsidRDefault="00BF7FF5" w:rsidP="009F2A64">
    <w:pPr>
      <w:pStyle w:val="Footer"/>
      <w:jc w:val="center"/>
    </w:pPr>
  </w:p>
  <w:p w14:paraId="05A32A18" w14:textId="570DA275" w:rsidR="00BF7FF5" w:rsidRDefault="00BF7FF5"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BF7FF5" w:rsidRDefault="00BF7FF5" w:rsidP="009F2A64">
    <w:pPr>
      <w:pStyle w:val="Footer"/>
      <w:jc w:val="center"/>
    </w:pPr>
  </w:p>
  <w:p w14:paraId="5CB59BD7" w14:textId="48F38D2B" w:rsidR="00BF7FF5" w:rsidRDefault="00BF7FF5"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BF7FF5" w:rsidRDefault="00BF7FF5" w:rsidP="009F2A64">
    <w:pPr>
      <w:pStyle w:val="Footer"/>
      <w:jc w:val="center"/>
    </w:pPr>
  </w:p>
  <w:p w14:paraId="03B6962C" w14:textId="70F00EA3" w:rsidR="00BF7FF5" w:rsidRDefault="00BF7FF5"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BF7FF5" w:rsidRDefault="00BF7FF5" w:rsidP="009F2A64">
    <w:pPr>
      <w:pStyle w:val="Footer"/>
      <w:jc w:val="center"/>
    </w:pPr>
  </w:p>
  <w:p w14:paraId="6DF37147" w14:textId="4B2AFAF3" w:rsidR="00BF7FF5" w:rsidRDefault="00BF7FF5"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77DBF">
          <w:rPr>
            <w:rStyle w:val="PageNumber"/>
            <w:noProof/>
          </w:rPr>
          <w:t>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BF7FF5" w:rsidRDefault="00BF7FF5" w:rsidP="009F2A64">
    <w:pPr>
      <w:pStyle w:val="Footer"/>
      <w:jc w:val="center"/>
    </w:pPr>
  </w:p>
  <w:p w14:paraId="3A381F25" w14:textId="77777777" w:rsidR="00BF7FF5" w:rsidRDefault="00BF7FF5"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77DBF">
          <w:rPr>
            <w:rStyle w:val="PageNumber"/>
            <w:noProof/>
          </w:rPr>
          <w:t>10</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BF7FF5" w:rsidRDefault="00BF7FF5" w:rsidP="000A17B2">
      <w:pPr>
        <w:spacing w:after="0" w:line="240" w:lineRule="auto"/>
      </w:pPr>
      <w:r>
        <w:separator/>
      </w:r>
    </w:p>
  </w:footnote>
  <w:footnote w:type="continuationSeparator" w:id="0">
    <w:p w14:paraId="4A377723" w14:textId="77777777" w:rsidR="00BF7FF5" w:rsidRDefault="00BF7FF5"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BF7FF5" w:rsidRPr="000A17B2" w:rsidRDefault="00BF7FF5">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9"/>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7&lt;/item&gt;&lt;item&gt;368&lt;/item&gt;&lt;item&gt;369&lt;/item&gt;&lt;item&gt;370&lt;/item&gt;&lt;item&gt;371&lt;/item&gt;&lt;item&gt;372&lt;/item&gt;&lt;item&gt;373&lt;/item&gt;&lt;item&gt;374&lt;/item&gt;&lt;item&gt;375&lt;/item&gt;&lt;item&gt;376&lt;/item&gt;&lt;/record-ids&gt;&lt;/item&gt;&lt;/Libraries&gt;"/>
  </w:docVars>
  <w:rsids>
    <w:rsidRoot w:val="00371AE7"/>
    <w:rsid w:val="000014E9"/>
    <w:rsid w:val="00001AD8"/>
    <w:rsid w:val="00001DB1"/>
    <w:rsid w:val="000027A0"/>
    <w:rsid w:val="00002D0B"/>
    <w:rsid w:val="00002E33"/>
    <w:rsid w:val="000033A9"/>
    <w:rsid w:val="000035F7"/>
    <w:rsid w:val="0000407E"/>
    <w:rsid w:val="00006710"/>
    <w:rsid w:val="00006D96"/>
    <w:rsid w:val="00006EF0"/>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1C"/>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52C"/>
    <w:rsid w:val="000418DC"/>
    <w:rsid w:val="00041A0A"/>
    <w:rsid w:val="0004205C"/>
    <w:rsid w:val="00042644"/>
    <w:rsid w:val="00042C1A"/>
    <w:rsid w:val="00042FD9"/>
    <w:rsid w:val="00043DED"/>
    <w:rsid w:val="000440DC"/>
    <w:rsid w:val="000448FA"/>
    <w:rsid w:val="000449A6"/>
    <w:rsid w:val="0004539D"/>
    <w:rsid w:val="0004554D"/>
    <w:rsid w:val="00045850"/>
    <w:rsid w:val="00046288"/>
    <w:rsid w:val="00046593"/>
    <w:rsid w:val="00046F86"/>
    <w:rsid w:val="000478F4"/>
    <w:rsid w:val="00047965"/>
    <w:rsid w:val="000507AF"/>
    <w:rsid w:val="00050862"/>
    <w:rsid w:val="00050A30"/>
    <w:rsid w:val="0005139D"/>
    <w:rsid w:val="0005168E"/>
    <w:rsid w:val="000529B3"/>
    <w:rsid w:val="0005344A"/>
    <w:rsid w:val="00053680"/>
    <w:rsid w:val="0005446C"/>
    <w:rsid w:val="00054861"/>
    <w:rsid w:val="00054B2F"/>
    <w:rsid w:val="00054E8A"/>
    <w:rsid w:val="00055195"/>
    <w:rsid w:val="00055968"/>
    <w:rsid w:val="0005600E"/>
    <w:rsid w:val="000564E8"/>
    <w:rsid w:val="0005723C"/>
    <w:rsid w:val="00057989"/>
    <w:rsid w:val="000579A7"/>
    <w:rsid w:val="000607CA"/>
    <w:rsid w:val="00060900"/>
    <w:rsid w:val="000614E6"/>
    <w:rsid w:val="00061807"/>
    <w:rsid w:val="000619C2"/>
    <w:rsid w:val="00061A32"/>
    <w:rsid w:val="00061A6B"/>
    <w:rsid w:val="00061BBC"/>
    <w:rsid w:val="00062FD8"/>
    <w:rsid w:val="00065BF3"/>
    <w:rsid w:val="00065F80"/>
    <w:rsid w:val="00066A0B"/>
    <w:rsid w:val="00066E37"/>
    <w:rsid w:val="000676A6"/>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D71"/>
    <w:rsid w:val="000B0ED0"/>
    <w:rsid w:val="000B108D"/>
    <w:rsid w:val="000B110A"/>
    <w:rsid w:val="000B21C0"/>
    <w:rsid w:val="000B24F0"/>
    <w:rsid w:val="000B291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3BAB"/>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2D01"/>
    <w:rsid w:val="000F34CE"/>
    <w:rsid w:val="000F37EC"/>
    <w:rsid w:val="000F3820"/>
    <w:rsid w:val="000F3DD6"/>
    <w:rsid w:val="000F40D6"/>
    <w:rsid w:val="000F42AF"/>
    <w:rsid w:val="000F583E"/>
    <w:rsid w:val="000F5854"/>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899"/>
    <w:rsid w:val="00113AC4"/>
    <w:rsid w:val="00114874"/>
    <w:rsid w:val="001156A4"/>
    <w:rsid w:val="00116325"/>
    <w:rsid w:val="0011646C"/>
    <w:rsid w:val="00116731"/>
    <w:rsid w:val="001173B6"/>
    <w:rsid w:val="00120071"/>
    <w:rsid w:val="00120498"/>
    <w:rsid w:val="00121255"/>
    <w:rsid w:val="0012126E"/>
    <w:rsid w:val="00121447"/>
    <w:rsid w:val="0012198E"/>
    <w:rsid w:val="0012202D"/>
    <w:rsid w:val="00122431"/>
    <w:rsid w:val="0012248C"/>
    <w:rsid w:val="001224A2"/>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C8D"/>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53"/>
    <w:rsid w:val="00151F7B"/>
    <w:rsid w:val="001521DE"/>
    <w:rsid w:val="00153738"/>
    <w:rsid w:val="001541B2"/>
    <w:rsid w:val="0015423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3CF"/>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02D"/>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2B16"/>
    <w:rsid w:val="0018342C"/>
    <w:rsid w:val="00184946"/>
    <w:rsid w:val="001850AF"/>
    <w:rsid w:val="00185461"/>
    <w:rsid w:val="00186704"/>
    <w:rsid w:val="00186743"/>
    <w:rsid w:val="00186DF9"/>
    <w:rsid w:val="0018731C"/>
    <w:rsid w:val="001876ED"/>
    <w:rsid w:val="00187C4D"/>
    <w:rsid w:val="00187D26"/>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FD"/>
    <w:rsid w:val="001C4CA6"/>
    <w:rsid w:val="001C52F9"/>
    <w:rsid w:val="001C5400"/>
    <w:rsid w:val="001C5459"/>
    <w:rsid w:val="001C5BEF"/>
    <w:rsid w:val="001C64D2"/>
    <w:rsid w:val="001C679D"/>
    <w:rsid w:val="001C6B16"/>
    <w:rsid w:val="001C6C11"/>
    <w:rsid w:val="001C738B"/>
    <w:rsid w:val="001C7DEC"/>
    <w:rsid w:val="001D0241"/>
    <w:rsid w:val="001D0282"/>
    <w:rsid w:val="001D0B64"/>
    <w:rsid w:val="001D0DEC"/>
    <w:rsid w:val="001D184A"/>
    <w:rsid w:val="001D18B2"/>
    <w:rsid w:val="001D1C23"/>
    <w:rsid w:val="001D2235"/>
    <w:rsid w:val="001D27AF"/>
    <w:rsid w:val="001D2B66"/>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5"/>
    <w:rsid w:val="001D666F"/>
    <w:rsid w:val="001D6B3F"/>
    <w:rsid w:val="001D6F50"/>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107"/>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843"/>
    <w:rsid w:val="00215F65"/>
    <w:rsid w:val="00216515"/>
    <w:rsid w:val="0021680C"/>
    <w:rsid w:val="00216959"/>
    <w:rsid w:val="00216A57"/>
    <w:rsid w:val="00216A7D"/>
    <w:rsid w:val="00216B59"/>
    <w:rsid w:val="00216E50"/>
    <w:rsid w:val="00217F52"/>
    <w:rsid w:val="002206A0"/>
    <w:rsid w:val="002207A7"/>
    <w:rsid w:val="00220CF5"/>
    <w:rsid w:val="00221466"/>
    <w:rsid w:val="00221F98"/>
    <w:rsid w:val="00222066"/>
    <w:rsid w:val="002220DC"/>
    <w:rsid w:val="002220ED"/>
    <w:rsid w:val="00222177"/>
    <w:rsid w:val="002222DD"/>
    <w:rsid w:val="0022251A"/>
    <w:rsid w:val="002227DA"/>
    <w:rsid w:val="00222C56"/>
    <w:rsid w:val="002242D5"/>
    <w:rsid w:val="002243D1"/>
    <w:rsid w:val="002251C6"/>
    <w:rsid w:val="002255B2"/>
    <w:rsid w:val="002256DE"/>
    <w:rsid w:val="00225A7A"/>
    <w:rsid w:val="00225DB4"/>
    <w:rsid w:val="00225E7D"/>
    <w:rsid w:val="00225FDC"/>
    <w:rsid w:val="00226205"/>
    <w:rsid w:val="00226506"/>
    <w:rsid w:val="00227559"/>
    <w:rsid w:val="00227A6C"/>
    <w:rsid w:val="00227C14"/>
    <w:rsid w:val="00227E70"/>
    <w:rsid w:val="00227F8B"/>
    <w:rsid w:val="002307F3"/>
    <w:rsid w:val="0023175E"/>
    <w:rsid w:val="00231B7F"/>
    <w:rsid w:val="0023260E"/>
    <w:rsid w:val="00232A96"/>
    <w:rsid w:val="00232E81"/>
    <w:rsid w:val="00233217"/>
    <w:rsid w:val="002334CC"/>
    <w:rsid w:val="002339CC"/>
    <w:rsid w:val="002340E9"/>
    <w:rsid w:val="0023444F"/>
    <w:rsid w:val="00234902"/>
    <w:rsid w:val="00234D0C"/>
    <w:rsid w:val="00234EAC"/>
    <w:rsid w:val="0023593C"/>
    <w:rsid w:val="00236BF6"/>
    <w:rsid w:val="00236E98"/>
    <w:rsid w:val="002375B3"/>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BDF"/>
    <w:rsid w:val="00245F4C"/>
    <w:rsid w:val="00245FA4"/>
    <w:rsid w:val="002463FF"/>
    <w:rsid w:val="002467B0"/>
    <w:rsid w:val="00246A5F"/>
    <w:rsid w:val="00247684"/>
    <w:rsid w:val="00247822"/>
    <w:rsid w:val="00247BFF"/>
    <w:rsid w:val="00247D5D"/>
    <w:rsid w:val="002505D3"/>
    <w:rsid w:val="00250735"/>
    <w:rsid w:val="00250A4B"/>
    <w:rsid w:val="00250A84"/>
    <w:rsid w:val="002514F0"/>
    <w:rsid w:val="0025160F"/>
    <w:rsid w:val="00251707"/>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0FC4"/>
    <w:rsid w:val="002620FE"/>
    <w:rsid w:val="0026247B"/>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7A2"/>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CDD"/>
    <w:rsid w:val="00277DBF"/>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95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1B07"/>
    <w:rsid w:val="002A2350"/>
    <w:rsid w:val="002A2364"/>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6"/>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5D3A"/>
    <w:rsid w:val="002E6290"/>
    <w:rsid w:val="002E6590"/>
    <w:rsid w:val="002E694F"/>
    <w:rsid w:val="002E6A17"/>
    <w:rsid w:val="002E6D0A"/>
    <w:rsid w:val="002E6EF1"/>
    <w:rsid w:val="002E70AE"/>
    <w:rsid w:val="002E7488"/>
    <w:rsid w:val="002F07A7"/>
    <w:rsid w:val="002F0D7E"/>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C75"/>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5E01"/>
    <w:rsid w:val="003160A6"/>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76D"/>
    <w:rsid w:val="00322F07"/>
    <w:rsid w:val="00322F21"/>
    <w:rsid w:val="00322F8F"/>
    <w:rsid w:val="003239BB"/>
    <w:rsid w:val="00323B55"/>
    <w:rsid w:val="00323BAF"/>
    <w:rsid w:val="00323C15"/>
    <w:rsid w:val="00324278"/>
    <w:rsid w:val="00324443"/>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BCD"/>
    <w:rsid w:val="00330893"/>
    <w:rsid w:val="003312E1"/>
    <w:rsid w:val="003315EE"/>
    <w:rsid w:val="00331624"/>
    <w:rsid w:val="0033169A"/>
    <w:rsid w:val="00332018"/>
    <w:rsid w:val="00332904"/>
    <w:rsid w:val="003330EE"/>
    <w:rsid w:val="0033311C"/>
    <w:rsid w:val="003334EC"/>
    <w:rsid w:val="00333874"/>
    <w:rsid w:val="00333D3D"/>
    <w:rsid w:val="00334552"/>
    <w:rsid w:val="00334AE1"/>
    <w:rsid w:val="003358D5"/>
    <w:rsid w:val="00335D39"/>
    <w:rsid w:val="00335F1D"/>
    <w:rsid w:val="0033603D"/>
    <w:rsid w:val="003361A1"/>
    <w:rsid w:val="0033633C"/>
    <w:rsid w:val="00336C4C"/>
    <w:rsid w:val="00336CB8"/>
    <w:rsid w:val="00337618"/>
    <w:rsid w:val="003377E1"/>
    <w:rsid w:val="00337BC3"/>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04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8ED"/>
    <w:rsid w:val="003819B6"/>
    <w:rsid w:val="00381F2D"/>
    <w:rsid w:val="00382320"/>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512"/>
    <w:rsid w:val="003A55ED"/>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68C5"/>
    <w:rsid w:val="003B7627"/>
    <w:rsid w:val="003C0010"/>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2F"/>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65BC"/>
    <w:rsid w:val="003D709D"/>
    <w:rsid w:val="003D71A3"/>
    <w:rsid w:val="003D7246"/>
    <w:rsid w:val="003E033E"/>
    <w:rsid w:val="003E0815"/>
    <w:rsid w:val="003E0D5A"/>
    <w:rsid w:val="003E12B2"/>
    <w:rsid w:val="003E166E"/>
    <w:rsid w:val="003E19DD"/>
    <w:rsid w:val="003E1DD6"/>
    <w:rsid w:val="003E2D83"/>
    <w:rsid w:val="003E3FFD"/>
    <w:rsid w:val="003E40C8"/>
    <w:rsid w:val="003E4838"/>
    <w:rsid w:val="003E4A2B"/>
    <w:rsid w:val="003E4C53"/>
    <w:rsid w:val="003E5947"/>
    <w:rsid w:val="003E66F8"/>
    <w:rsid w:val="003E75C5"/>
    <w:rsid w:val="003E786D"/>
    <w:rsid w:val="003F002F"/>
    <w:rsid w:val="003F05AE"/>
    <w:rsid w:val="003F06CE"/>
    <w:rsid w:val="003F1788"/>
    <w:rsid w:val="003F1A29"/>
    <w:rsid w:val="003F1F72"/>
    <w:rsid w:val="003F22B8"/>
    <w:rsid w:val="003F390E"/>
    <w:rsid w:val="003F3916"/>
    <w:rsid w:val="003F4B74"/>
    <w:rsid w:val="003F5B91"/>
    <w:rsid w:val="003F5C74"/>
    <w:rsid w:val="003F5E56"/>
    <w:rsid w:val="003F6405"/>
    <w:rsid w:val="003F68D8"/>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318"/>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12A4"/>
    <w:rsid w:val="004226D6"/>
    <w:rsid w:val="00422F29"/>
    <w:rsid w:val="00423179"/>
    <w:rsid w:val="00423D0D"/>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975"/>
    <w:rsid w:val="00437A23"/>
    <w:rsid w:val="00437E33"/>
    <w:rsid w:val="00437E82"/>
    <w:rsid w:val="00440855"/>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1BD"/>
    <w:rsid w:val="004442F4"/>
    <w:rsid w:val="00444351"/>
    <w:rsid w:val="004447DA"/>
    <w:rsid w:val="00444D26"/>
    <w:rsid w:val="0044520C"/>
    <w:rsid w:val="004452CF"/>
    <w:rsid w:val="004459BB"/>
    <w:rsid w:val="00445AB4"/>
    <w:rsid w:val="00445B53"/>
    <w:rsid w:val="00445C34"/>
    <w:rsid w:val="00445CB5"/>
    <w:rsid w:val="00446071"/>
    <w:rsid w:val="004463A7"/>
    <w:rsid w:val="0044652C"/>
    <w:rsid w:val="004465E8"/>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68D4"/>
    <w:rsid w:val="0045780E"/>
    <w:rsid w:val="00457919"/>
    <w:rsid w:val="004600F6"/>
    <w:rsid w:val="0046047D"/>
    <w:rsid w:val="0046072F"/>
    <w:rsid w:val="00460814"/>
    <w:rsid w:val="00460A6F"/>
    <w:rsid w:val="00460D46"/>
    <w:rsid w:val="004614C4"/>
    <w:rsid w:val="00461863"/>
    <w:rsid w:val="00461CDE"/>
    <w:rsid w:val="00462251"/>
    <w:rsid w:val="0046301F"/>
    <w:rsid w:val="0046335D"/>
    <w:rsid w:val="00463430"/>
    <w:rsid w:val="0046459D"/>
    <w:rsid w:val="004653B7"/>
    <w:rsid w:val="00465654"/>
    <w:rsid w:val="00465AE5"/>
    <w:rsid w:val="00465B9F"/>
    <w:rsid w:val="00465BF9"/>
    <w:rsid w:val="00465F3B"/>
    <w:rsid w:val="004669E6"/>
    <w:rsid w:val="00466B91"/>
    <w:rsid w:val="00466F6B"/>
    <w:rsid w:val="004674CF"/>
    <w:rsid w:val="00467587"/>
    <w:rsid w:val="00467703"/>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78F"/>
    <w:rsid w:val="004868F2"/>
    <w:rsid w:val="0048722F"/>
    <w:rsid w:val="0048782B"/>
    <w:rsid w:val="00487EF4"/>
    <w:rsid w:val="00490066"/>
    <w:rsid w:val="004902BD"/>
    <w:rsid w:val="00490ED3"/>
    <w:rsid w:val="004917BB"/>
    <w:rsid w:val="0049212F"/>
    <w:rsid w:val="0049344C"/>
    <w:rsid w:val="004934D2"/>
    <w:rsid w:val="0049368F"/>
    <w:rsid w:val="004941C2"/>
    <w:rsid w:val="00494910"/>
    <w:rsid w:val="0049498F"/>
    <w:rsid w:val="00494F06"/>
    <w:rsid w:val="0049534D"/>
    <w:rsid w:val="004959CA"/>
    <w:rsid w:val="00495C9D"/>
    <w:rsid w:val="00496231"/>
    <w:rsid w:val="00496561"/>
    <w:rsid w:val="0049677E"/>
    <w:rsid w:val="004967C6"/>
    <w:rsid w:val="0049691F"/>
    <w:rsid w:val="00496C28"/>
    <w:rsid w:val="00496E26"/>
    <w:rsid w:val="004972DD"/>
    <w:rsid w:val="004973A2"/>
    <w:rsid w:val="00497764"/>
    <w:rsid w:val="00497903"/>
    <w:rsid w:val="004A0144"/>
    <w:rsid w:val="004A03AD"/>
    <w:rsid w:val="004A058B"/>
    <w:rsid w:val="004A0AD4"/>
    <w:rsid w:val="004A1130"/>
    <w:rsid w:val="004A193B"/>
    <w:rsid w:val="004A1BA9"/>
    <w:rsid w:val="004A1D26"/>
    <w:rsid w:val="004A281C"/>
    <w:rsid w:val="004A2C91"/>
    <w:rsid w:val="004A307F"/>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1B"/>
    <w:rsid w:val="0050539E"/>
    <w:rsid w:val="0050565F"/>
    <w:rsid w:val="00505750"/>
    <w:rsid w:val="00505B8A"/>
    <w:rsid w:val="00505C51"/>
    <w:rsid w:val="00505DFC"/>
    <w:rsid w:val="00506738"/>
    <w:rsid w:val="0050681F"/>
    <w:rsid w:val="00506A23"/>
    <w:rsid w:val="00507493"/>
    <w:rsid w:val="0050769D"/>
    <w:rsid w:val="00507BD2"/>
    <w:rsid w:val="00507F91"/>
    <w:rsid w:val="005100B5"/>
    <w:rsid w:val="00510355"/>
    <w:rsid w:val="00510503"/>
    <w:rsid w:val="00511331"/>
    <w:rsid w:val="005116DA"/>
    <w:rsid w:val="00511700"/>
    <w:rsid w:val="005132C4"/>
    <w:rsid w:val="005133A9"/>
    <w:rsid w:val="005136DA"/>
    <w:rsid w:val="00513A71"/>
    <w:rsid w:val="005141D8"/>
    <w:rsid w:val="00514753"/>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1F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952"/>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46EE"/>
    <w:rsid w:val="0054572C"/>
    <w:rsid w:val="00545DC3"/>
    <w:rsid w:val="00545DCF"/>
    <w:rsid w:val="005460FF"/>
    <w:rsid w:val="00546188"/>
    <w:rsid w:val="0054636D"/>
    <w:rsid w:val="005465E4"/>
    <w:rsid w:val="00546AEC"/>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DAC"/>
    <w:rsid w:val="00553E9F"/>
    <w:rsid w:val="00554010"/>
    <w:rsid w:val="00554315"/>
    <w:rsid w:val="00554485"/>
    <w:rsid w:val="0055454C"/>
    <w:rsid w:val="00554A1F"/>
    <w:rsid w:val="00554AB0"/>
    <w:rsid w:val="00554C39"/>
    <w:rsid w:val="0055538C"/>
    <w:rsid w:val="00555533"/>
    <w:rsid w:val="0055561A"/>
    <w:rsid w:val="00555801"/>
    <w:rsid w:val="005561B8"/>
    <w:rsid w:val="005561E8"/>
    <w:rsid w:val="005564AE"/>
    <w:rsid w:val="005565B0"/>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329E"/>
    <w:rsid w:val="005742C8"/>
    <w:rsid w:val="00574451"/>
    <w:rsid w:val="0057472F"/>
    <w:rsid w:val="00574AA0"/>
    <w:rsid w:val="00574C51"/>
    <w:rsid w:val="00575B87"/>
    <w:rsid w:val="00575E86"/>
    <w:rsid w:val="00575F94"/>
    <w:rsid w:val="005762A9"/>
    <w:rsid w:val="00576414"/>
    <w:rsid w:val="005769D2"/>
    <w:rsid w:val="00576D1A"/>
    <w:rsid w:val="00576FAE"/>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12"/>
    <w:rsid w:val="005B28FA"/>
    <w:rsid w:val="005B2DBC"/>
    <w:rsid w:val="005B315E"/>
    <w:rsid w:val="005B338E"/>
    <w:rsid w:val="005B3460"/>
    <w:rsid w:val="005B377A"/>
    <w:rsid w:val="005B3E18"/>
    <w:rsid w:val="005B3FAB"/>
    <w:rsid w:val="005B4147"/>
    <w:rsid w:val="005B5644"/>
    <w:rsid w:val="005B5758"/>
    <w:rsid w:val="005B585E"/>
    <w:rsid w:val="005B5BBC"/>
    <w:rsid w:val="005B5E11"/>
    <w:rsid w:val="005B5FE7"/>
    <w:rsid w:val="005B603B"/>
    <w:rsid w:val="005B657C"/>
    <w:rsid w:val="005B6812"/>
    <w:rsid w:val="005B6820"/>
    <w:rsid w:val="005B6AC5"/>
    <w:rsid w:val="005C018A"/>
    <w:rsid w:val="005C01DA"/>
    <w:rsid w:val="005C0304"/>
    <w:rsid w:val="005C04E3"/>
    <w:rsid w:val="005C0FC0"/>
    <w:rsid w:val="005C1003"/>
    <w:rsid w:val="005C107D"/>
    <w:rsid w:val="005C12DA"/>
    <w:rsid w:val="005C1DB1"/>
    <w:rsid w:val="005C23B6"/>
    <w:rsid w:val="005C4256"/>
    <w:rsid w:val="005C457B"/>
    <w:rsid w:val="005C5031"/>
    <w:rsid w:val="005C55AE"/>
    <w:rsid w:val="005C5953"/>
    <w:rsid w:val="005C5E3D"/>
    <w:rsid w:val="005C6379"/>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4192"/>
    <w:rsid w:val="005E438E"/>
    <w:rsid w:val="005E43D0"/>
    <w:rsid w:val="005E4FC1"/>
    <w:rsid w:val="005E57C5"/>
    <w:rsid w:val="005E5DF2"/>
    <w:rsid w:val="005E611E"/>
    <w:rsid w:val="005E6AEC"/>
    <w:rsid w:val="005E6D19"/>
    <w:rsid w:val="005E7E67"/>
    <w:rsid w:val="005E7F77"/>
    <w:rsid w:val="005F024D"/>
    <w:rsid w:val="005F0A79"/>
    <w:rsid w:val="005F0CAC"/>
    <w:rsid w:val="005F0E7D"/>
    <w:rsid w:val="005F0F02"/>
    <w:rsid w:val="005F0F93"/>
    <w:rsid w:val="005F1A11"/>
    <w:rsid w:val="005F1D05"/>
    <w:rsid w:val="005F1DF9"/>
    <w:rsid w:val="005F20C1"/>
    <w:rsid w:val="005F3287"/>
    <w:rsid w:val="005F33F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CC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4CE"/>
    <w:rsid w:val="00616693"/>
    <w:rsid w:val="00616712"/>
    <w:rsid w:val="00616C83"/>
    <w:rsid w:val="006172F8"/>
    <w:rsid w:val="006179FF"/>
    <w:rsid w:val="0062001E"/>
    <w:rsid w:val="00620C5D"/>
    <w:rsid w:val="00621811"/>
    <w:rsid w:val="00621A17"/>
    <w:rsid w:val="00621ACD"/>
    <w:rsid w:val="00621F66"/>
    <w:rsid w:val="00622120"/>
    <w:rsid w:val="006224E6"/>
    <w:rsid w:val="006224F1"/>
    <w:rsid w:val="006226B5"/>
    <w:rsid w:val="0062297B"/>
    <w:rsid w:val="00622E8F"/>
    <w:rsid w:val="00622FB6"/>
    <w:rsid w:val="00623C48"/>
    <w:rsid w:val="00623D11"/>
    <w:rsid w:val="006240AA"/>
    <w:rsid w:val="006240D0"/>
    <w:rsid w:val="0062424C"/>
    <w:rsid w:val="00624A72"/>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63CF"/>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423"/>
    <w:rsid w:val="00646B58"/>
    <w:rsid w:val="00647122"/>
    <w:rsid w:val="0064717F"/>
    <w:rsid w:val="006471A4"/>
    <w:rsid w:val="00647431"/>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068"/>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6D0"/>
    <w:rsid w:val="00666BF2"/>
    <w:rsid w:val="0066753E"/>
    <w:rsid w:val="00667C39"/>
    <w:rsid w:val="00667E34"/>
    <w:rsid w:val="00670ACD"/>
    <w:rsid w:val="006713C5"/>
    <w:rsid w:val="006716DF"/>
    <w:rsid w:val="00671842"/>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BAF"/>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4CA4"/>
    <w:rsid w:val="006A61B6"/>
    <w:rsid w:val="006A630A"/>
    <w:rsid w:val="006A639F"/>
    <w:rsid w:val="006A67A3"/>
    <w:rsid w:val="006A7541"/>
    <w:rsid w:val="006A7C62"/>
    <w:rsid w:val="006B0C51"/>
    <w:rsid w:val="006B1416"/>
    <w:rsid w:val="006B21F6"/>
    <w:rsid w:val="006B290A"/>
    <w:rsid w:val="006B42DD"/>
    <w:rsid w:val="006B48F2"/>
    <w:rsid w:val="006B4E64"/>
    <w:rsid w:val="006B63AE"/>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489"/>
    <w:rsid w:val="006E266D"/>
    <w:rsid w:val="006E29CE"/>
    <w:rsid w:val="006E2D1F"/>
    <w:rsid w:val="006E354B"/>
    <w:rsid w:val="006E371D"/>
    <w:rsid w:val="006E3845"/>
    <w:rsid w:val="006E3B4F"/>
    <w:rsid w:val="006E4A46"/>
    <w:rsid w:val="006E4F46"/>
    <w:rsid w:val="006E4FEA"/>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0C9"/>
    <w:rsid w:val="006F6A03"/>
    <w:rsid w:val="006F6D02"/>
    <w:rsid w:val="006F6D56"/>
    <w:rsid w:val="006F73BD"/>
    <w:rsid w:val="006F7716"/>
    <w:rsid w:val="006F7B9E"/>
    <w:rsid w:val="006F7E99"/>
    <w:rsid w:val="007010B6"/>
    <w:rsid w:val="007013B7"/>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9A"/>
    <w:rsid w:val="0071414B"/>
    <w:rsid w:val="007146F6"/>
    <w:rsid w:val="007149B8"/>
    <w:rsid w:val="007152B3"/>
    <w:rsid w:val="0071629A"/>
    <w:rsid w:val="00716360"/>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1BC8"/>
    <w:rsid w:val="007420BA"/>
    <w:rsid w:val="007422A7"/>
    <w:rsid w:val="007429E6"/>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2AE"/>
    <w:rsid w:val="00751379"/>
    <w:rsid w:val="00751585"/>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2CB"/>
    <w:rsid w:val="00761326"/>
    <w:rsid w:val="0076190B"/>
    <w:rsid w:val="007622E3"/>
    <w:rsid w:val="00762386"/>
    <w:rsid w:val="00763112"/>
    <w:rsid w:val="00763301"/>
    <w:rsid w:val="00763BE1"/>
    <w:rsid w:val="007645C8"/>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845"/>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CC4"/>
    <w:rsid w:val="007B2D99"/>
    <w:rsid w:val="007B2E0F"/>
    <w:rsid w:val="007B3EAC"/>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77C"/>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30"/>
    <w:rsid w:val="007E697C"/>
    <w:rsid w:val="007E7ADD"/>
    <w:rsid w:val="007F0ED4"/>
    <w:rsid w:val="007F0EF7"/>
    <w:rsid w:val="007F1FD8"/>
    <w:rsid w:val="007F2163"/>
    <w:rsid w:val="007F27D8"/>
    <w:rsid w:val="007F2F60"/>
    <w:rsid w:val="007F30E4"/>
    <w:rsid w:val="007F3179"/>
    <w:rsid w:val="007F3F0A"/>
    <w:rsid w:val="007F3FAA"/>
    <w:rsid w:val="007F422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D16"/>
    <w:rsid w:val="00810D51"/>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27F4D"/>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887"/>
    <w:rsid w:val="00836DD9"/>
    <w:rsid w:val="00837122"/>
    <w:rsid w:val="008378B0"/>
    <w:rsid w:val="00837B93"/>
    <w:rsid w:val="00837C67"/>
    <w:rsid w:val="008404F6"/>
    <w:rsid w:val="008409B1"/>
    <w:rsid w:val="00840F3A"/>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99D"/>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3562"/>
    <w:rsid w:val="00873F95"/>
    <w:rsid w:val="00874441"/>
    <w:rsid w:val="0087461F"/>
    <w:rsid w:val="00874860"/>
    <w:rsid w:val="00875C6F"/>
    <w:rsid w:val="00875DB2"/>
    <w:rsid w:val="00876518"/>
    <w:rsid w:val="008765F1"/>
    <w:rsid w:val="00876AC0"/>
    <w:rsid w:val="00876E93"/>
    <w:rsid w:val="00876FBB"/>
    <w:rsid w:val="0087708D"/>
    <w:rsid w:val="00877E91"/>
    <w:rsid w:val="00881403"/>
    <w:rsid w:val="00881A38"/>
    <w:rsid w:val="00882E32"/>
    <w:rsid w:val="00882F7F"/>
    <w:rsid w:val="008831B1"/>
    <w:rsid w:val="00883209"/>
    <w:rsid w:val="00883492"/>
    <w:rsid w:val="008838B6"/>
    <w:rsid w:val="008841B2"/>
    <w:rsid w:val="00884475"/>
    <w:rsid w:val="00884993"/>
    <w:rsid w:val="00884F9E"/>
    <w:rsid w:val="00885AA7"/>
    <w:rsid w:val="00885F29"/>
    <w:rsid w:val="00886380"/>
    <w:rsid w:val="0088690D"/>
    <w:rsid w:val="008869AD"/>
    <w:rsid w:val="00887C3B"/>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7C"/>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0F44"/>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A7776"/>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182E"/>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06AEA"/>
    <w:rsid w:val="0091015D"/>
    <w:rsid w:val="00910440"/>
    <w:rsid w:val="009108FF"/>
    <w:rsid w:val="00910D3E"/>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27F56"/>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D38"/>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9CA"/>
    <w:rsid w:val="00955D7C"/>
    <w:rsid w:val="00956134"/>
    <w:rsid w:val="009562F6"/>
    <w:rsid w:val="00956A13"/>
    <w:rsid w:val="00956B71"/>
    <w:rsid w:val="00956FAF"/>
    <w:rsid w:val="00957652"/>
    <w:rsid w:val="0095792C"/>
    <w:rsid w:val="00957A74"/>
    <w:rsid w:val="00957F24"/>
    <w:rsid w:val="009602FE"/>
    <w:rsid w:val="0096049B"/>
    <w:rsid w:val="009607A1"/>
    <w:rsid w:val="00960ABD"/>
    <w:rsid w:val="00960D5F"/>
    <w:rsid w:val="0096111B"/>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06D"/>
    <w:rsid w:val="009A4657"/>
    <w:rsid w:val="009A4754"/>
    <w:rsid w:val="009A5832"/>
    <w:rsid w:val="009A5EC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4D58"/>
    <w:rsid w:val="009C567E"/>
    <w:rsid w:val="009C641B"/>
    <w:rsid w:val="009C6DDE"/>
    <w:rsid w:val="009C7004"/>
    <w:rsid w:val="009C7CB7"/>
    <w:rsid w:val="009C7D6A"/>
    <w:rsid w:val="009D06A9"/>
    <w:rsid w:val="009D1781"/>
    <w:rsid w:val="009D1B2D"/>
    <w:rsid w:val="009D20C4"/>
    <w:rsid w:val="009D2AA7"/>
    <w:rsid w:val="009D3302"/>
    <w:rsid w:val="009D3750"/>
    <w:rsid w:val="009D3788"/>
    <w:rsid w:val="009D3B22"/>
    <w:rsid w:val="009D4100"/>
    <w:rsid w:val="009D4961"/>
    <w:rsid w:val="009D5251"/>
    <w:rsid w:val="009D52D7"/>
    <w:rsid w:val="009D59F5"/>
    <w:rsid w:val="009D602D"/>
    <w:rsid w:val="009D67BF"/>
    <w:rsid w:val="009D68E7"/>
    <w:rsid w:val="009D6CC3"/>
    <w:rsid w:val="009D76CE"/>
    <w:rsid w:val="009E0419"/>
    <w:rsid w:val="009E046A"/>
    <w:rsid w:val="009E0560"/>
    <w:rsid w:val="009E056D"/>
    <w:rsid w:val="009E0A46"/>
    <w:rsid w:val="009E10B1"/>
    <w:rsid w:val="009E131B"/>
    <w:rsid w:val="009E17ED"/>
    <w:rsid w:val="009E1D6D"/>
    <w:rsid w:val="009E1E9A"/>
    <w:rsid w:val="009E1F58"/>
    <w:rsid w:val="009E264C"/>
    <w:rsid w:val="009E2D49"/>
    <w:rsid w:val="009E2F5A"/>
    <w:rsid w:val="009E3951"/>
    <w:rsid w:val="009E3ABA"/>
    <w:rsid w:val="009E3CF6"/>
    <w:rsid w:val="009E3E6C"/>
    <w:rsid w:val="009E43E2"/>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643C"/>
    <w:rsid w:val="009F6ABB"/>
    <w:rsid w:val="009F6C28"/>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73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271"/>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337"/>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16"/>
    <w:rsid w:val="00A50D99"/>
    <w:rsid w:val="00A51AD3"/>
    <w:rsid w:val="00A51EE7"/>
    <w:rsid w:val="00A524B7"/>
    <w:rsid w:val="00A525D2"/>
    <w:rsid w:val="00A52A46"/>
    <w:rsid w:val="00A52FA6"/>
    <w:rsid w:val="00A53DA7"/>
    <w:rsid w:val="00A54EBA"/>
    <w:rsid w:val="00A56156"/>
    <w:rsid w:val="00A561E9"/>
    <w:rsid w:val="00A5621E"/>
    <w:rsid w:val="00A5738B"/>
    <w:rsid w:val="00A606BC"/>
    <w:rsid w:val="00A61579"/>
    <w:rsid w:val="00A61BF3"/>
    <w:rsid w:val="00A61CF8"/>
    <w:rsid w:val="00A6208C"/>
    <w:rsid w:val="00A620D1"/>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4F35"/>
    <w:rsid w:val="00A75322"/>
    <w:rsid w:val="00A75BE5"/>
    <w:rsid w:val="00A75CC9"/>
    <w:rsid w:val="00A760BF"/>
    <w:rsid w:val="00A7659E"/>
    <w:rsid w:val="00A779FE"/>
    <w:rsid w:val="00A8031E"/>
    <w:rsid w:val="00A804EF"/>
    <w:rsid w:val="00A80BE0"/>
    <w:rsid w:val="00A80D10"/>
    <w:rsid w:val="00A80DE5"/>
    <w:rsid w:val="00A811B7"/>
    <w:rsid w:val="00A81255"/>
    <w:rsid w:val="00A81542"/>
    <w:rsid w:val="00A81605"/>
    <w:rsid w:val="00A821CC"/>
    <w:rsid w:val="00A829C1"/>
    <w:rsid w:val="00A82E43"/>
    <w:rsid w:val="00A83987"/>
    <w:rsid w:val="00A848D5"/>
    <w:rsid w:val="00A84D75"/>
    <w:rsid w:val="00A84DA2"/>
    <w:rsid w:val="00A85230"/>
    <w:rsid w:val="00A85777"/>
    <w:rsid w:val="00A865B7"/>
    <w:rsid w:val="00A8704F"/>
    <w:rsid w:val="00A873E0"/>
    <w:rsid w:val="00A87C41"/>
    <w:rsid w:val="00A87FA7"/>
    <w:rsid w:val="00A918A4"/>
    <w:rsid w:val="00A92751"/>
    <w:rsid w:val="00A9346C"/>
    <w:rsid w:val="00A9401F"/>
    <w:rsid w:val="00A94CDD"/>
    <w:rsid w:val="00A95077"/>
    <w:rsid w:val="00A9531D"/>
    <w:rsid w:val="00A955E6"/>
    <w:rsid w:val="00A95E29"/>
    <w:rsid w:val="00A95F38"/>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564"/>
    <w:rsid w:val="00AA47C5"/>
    <w:rsid w:val="00AA4B99"/>
    <w:rsid w:val="00AA4BF5"/>
    <w:rsid w:val="00AA4E26"/>
    <w:rsid w:val="00AA508F"/>
    <w:rsid w:val="00AA51C4"/>
    <w:rsid w:val="00AA5307"/>
    <w:rsid w:val="00AA5628"/>
    <w:rsid w:val="00AA58FA"/>
    <w:rsid w:val="00AA5D08"/>
    <w:rsid w:val="00AA6CC0"/>
    <w:rsid w:val="00AA6E42"/>
    <w:rsid w:val="00AA7190"/>
    <w:rsid w:val="00AA76C7"/>
    <w:rsid w:val="00AB0177"/>
    <w:rsid w:val="00AB0258"/>
    <w:rsid w:val="00AB072C"/>
    <w:rsid w:val="00AB16A3"/>
    <w:rsid w:val="00AB19F2"/>
    <w:rsid w:val="00AB2AD7"/>
    <w:rsid w:val="00AB33EE"/>
    <w:rsid w:val="00AB383A"/>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1FA6"/>
    <w:rsid w:val="00AC2655"/>
    <w:rsid w:val="00AC2785"/>
    <w:rsid w:val="00AC2984"/>
    <w:rsid w:val="00AC2BBE"/>
    <w:rsid w:val="00AC2BD0"/>
    <w:rsid w:val="00AC2C79"/>
    <w:rsid w:val="00AC32AC"/>
    <w:rsid w:val="00AC3499"/>
    <w:rsid w:val="00AC405D"/>
    <w:rsid w:val="00AC4555"/>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380"/>
    <w:rsid w:val="00AE6A4A"/>
    <w:rsid w:val="00AE6C8A"/>
    <w:rsid w:val="00AE7780"/>
    <w:rsid w:val="00AE78E8"/>
    <w:rsid w:val="00AF0531"/>
    <w:rsid w:val="00AF060B"/>
    <w:rsid w:val="00AF1203"/>
    <w:rsid w:val="00AF2307"/>
    <w:rsid w:val="00AF2865"/>
    <w:rsid w:val="00AF2F87"/>
    <w:rsid w:val="00AF327C"/>
    <w:rsid w:val="00AF3855"/>
    <w:rsid w:val="00AF3949"/>
    <w:rsid w:val="00AF3EE0"/>
    <w:rsid w:val="00AF4356"/>
    <w:rsid w:val="00AF4382"/>
    <w:rsid w:val="00AF4499"/>
    <w:rsid w:val="00AF44F4"/>
    <w:rsid w:val="00AF4EC3"/>
    <w:rsid w:val="00AF57C2"/>
    <w:rsid w:val="00AF58DD"/>
    <w:rsid w:val="00AF5A31"/>
    <w:rsid w:val="00AF5EEF"/>
    <w:rsid w:val="00AF602B"/>
    <w:rsid w:val="00AF63A7"/>
    <w:rsid w:val="00AF752D"/>
    <w:rsid w:val="00AF7A96"/>
    <w:rsid w:val="00B00110"/>
    <w:rsid w:val="00B001B9"/>
    <w:rsid w:val="00B003F3"/>
    <w:rsid w:val="00B0051C"/>
    <w:rsid w:val="00B00622"/>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904"/>
    <w:rsid w:val="00B07E99"/>
    <w:rsid w:val="00B07F4A"/>
    <w:rsid w:val="00B10322"/>
    <w:rsid w:val="00B10429"/>
    <w:rsid w:val="00B1042F"/>
    <w:rsid w:val="00B10895"/>
    <w:rsid w:val="00B116E7"/>
    <w:rsid w:val="00B119D9"/>
    <w:rsid w:val="00B11E02"/>
    <w:rsid w:val="00B12A7D"/>
    <w:rsid w:val="00B12BC7"/>
    <w:rsid w:val="00B13804"/>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70E"/>
    <w:rsid w:val="00B36A6E"/>
    <w:rsid w:val="00B36E26"/>
    <w:rsid w:val="00B373D3"/>
    <w:rsid w:val="00B37751"/>
    <w:rsid w:val="00B37EF4"/>
    <w:rsid w:val="00B402EE"/>
    <w:rsid w:val="00B405FB"/>
    <w:rsid w:val="00B41367"/>
    <w:rsid w:val="00B41383"/>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52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1A5"/>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A9"/>
    <w:rsid w:val="00B917E3"/>
    <w:rsid w:val="00B91A0D"/>
    <w:rsid w:val="00B9236C"/>
    <w:rsid w:val="00B92546"/>
    <w:rsid w:val="00B92962"/>
    <w:rsid w:val="00B93FFF"/>
    <w:rsid w:val="00B95740"/>
    <w:rsid w:val="00B95B77"/>
    <w:rsid w:val="00B95CA4"/>
    <w:rsid w:val="00B962FC"/>
    <w:rsid w:val="00B96957"/>
    <w:rsid w:val="00B96ACC"/>
    <w:rsid w:val="00B9711A"/>
    <w:rsid w:val="00B974FC"/>
    <w:rsid w:val="00BA0457"/>
    <w:rsid w:val="00BA05B0"/>
    <w:rsid w:val="00BA08A2"/>
    <w:rsid w:val="00BA105C"/>
    <w:rsid w:val="00BA179B"/>
    <w:rsid w:val="00BA18F7"/>
    <w:rsid w:val="00BA1FE4"/>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7F1"/>
    <w:rsid w:val="00BB1921"/>
    <w:rsid w:val="00BB1C0F"/>
    <w:rsid w:val="00BB2A5C"/>
    <w:rsid w:val="00BB3E86"/>
    <w:rsid w:val="00BB42E7"/>
    <w:rsid w:val="00BB477D"/>
    <w:rsid w:val="00BB4B80"/>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6D2"/>
    <w:rsid w:val="00BC496B"/>
    <w:rsid w:val="00BC4CA5"/>
    <w:rsid w:val="00BC5261"/>
    <w:rsid w:val="00BC57B0"/>
    <w:rsid w:val="00BC5813"/>
    <w:rsid w:val="00BC5E75"/>
    <w:rsid w:val="00BC658E"/>
    <w:rsid w:val="00BC6612"/>
    <w:rsid w:val="00BC6857"/>
    <w:rsid w:val="00BC7B04"/>
    <w:rsid w:val="00BC7BB6"/>
    <w:rsid w:val="00BD0A17"/>
    <w:rsid w:val="00BD1151"/>
    <w:rsid w:val="00BD156C"/>
    <w:rsid w:val="00BD20E7"/>
    <w:rsid w:val="00BD2158"/>
    <w:rsid w:val="00BD2284"/>
    <w:rsid w:val="00BD27D0"/>
    <w:rsid w:val="00BD36E4"/>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2A8"/>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5EE9"/>
    <w:rsid w:val="00BF64E7"/>
    <w:rsid w:val="00BF7563"/>
    <w:rsid w:val="00BF7FF5"/>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4C6"/>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295"/>
    <w:rsid w:val="00C346EA"/>
    <w:rsid w:val="00C34718"/>
    <w:rsid w:val="00C3476C"/>
    <w:rsid w:val="00C34833"/>
    <w:rsid w:val="00C34A1B"/>
    <w:rsid w:val="00C35D07"/>
    <w:rsid w:val="00C360E4"/>
    <w:rsid w:val="00C3610B"/>
    <w:rsid w:val="00C36178"/>
    <w:rsid w:val="00C370E0"/>
    <w:rsid w:val="00C374C1"/>
    <w:rsid w:val="00C3777A"/>
    <w:rsid w:val="00C37BE2"/>
    <w:rsid w:val="00C40015"/>
    <w:rsid w:val="00C40E0D"/>
    <w:rsid w:val="00C40F83"/>
    <w:rsid w:val="00C40FFF"/>
    <w:rsid w:val="00C415B8"/>
    <w:rsid w:val="00C4160E"/>
    <w:rsid w:val="00C41664"/>
    <w:rsid w:val="00C4175D"/>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79C"/>
    <w:rsid w:val="00C47AC0"/>
    <w:rsid w:val="00C50F81"/>
    <w:rsid w:val="00C511C7"/>
    <w:rsid w:val="00C512A8"/>
    <w:rsid w:val="00C51591"/>
    <w:rsid w:val="00C51711"/>
    <w:rsid w:val="00C51A28"/>
    <w:rsid w:val="00C51C14"/>
    <w:rsid w:val="00C523B8"/>
    <w:rsid w:val="00C527F9"/>
    <w:rsid w:val="00C53827"/>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57E3F"/>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217"/>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3EE"/>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6875"/>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5410"/>
    <w:rsid w:val="00CC5F78"/>
    <w:rsid w:val="00CC6458"/>
    <w:rsid w:val="00CC6E96"/>
    <w:rsid w:val="00CC72BF"/>
    <w:rsid w:val="00CC7BE9"/>
    <w:rsid w:val="00CC7E6F"/>
    <w:rsid w:val="00CD0335"/>
    <w:rsid w:val="00CD0458"/>
    <w:rsid w:val="00CD089E"/>
    <w:rsid w:val="00CD09D2"/>
    <w:rsid w:val="00CD0FB0"/>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7CA"/>
    <w:rsid w:val="00CE6974"/>
    <w:rsid w:val="00CE6A2E"/>
    <w:rsid w:val="00CE7636"/>
    <w:rsid w:val="00CE794C"/>
    <w:rsid w:val="00CE7B9B"/>
    <w:rsid w:val="00CE7E61"/>
    <w:rsid w:val="00CF06BB"/>
    <w:rsid w:val="00CF0880"/>
    <w:rsid w:val="00CF0DA0"/>
    <w:rsid w:val="00CF12D2"/>
    <w:rsid w:val="00CF1ADC"/>
    <w:rsid w:val="00CF1C10"/>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2780C"/>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DE6"/>
    <w:rsid w:val="00D74E86"/>
    <w:rsid w:val="00D74ED0"/>
    <w:rsid w:val="00D7501B"/>
    <w:rsid w:val="00D758B2"/>
    <w:rsid w:val="00D75923"/>
    <w:rsid w:val="00D75D7D"/>
    <w:rsid w:val="00D761AE"/>
    <w:rsid w:val="00D765E1"/>
    <w:rsid w:val="00D76D2A"/>
    <w:rsid w:val="00D7729C"/>
    <w:rsid w:val="00D804B6"/>
    <w:rsid w:val="00D80810"/>
    <w:rsid w:val="00D8092D"/>
    <w:rsid w:val="00D80A5F"/>
    <w:rsid w:val="00D80B96"/>
    <w:rsid w:val="00D80BEF"/>
    <w:rsid w:val="00D80D3D"/>
    <w:rsid w:val="00D80F52"/>
    <w:rsid w:val="00D80F96"/>
    <w:rsid w:val="00D816A7"/>
    <w:rsid w:val="00D81946"/>
    <w:rsid w:val="00D81F54"/>
    <w:rsid w:val="00D82018"/>
    <w:rsid w:val="00D842B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244"/>
    <w:rsid w:val="00D97694"/>
    <w:rsid w:val="00D97EC8"/>
    <w:rsid w:val="00DA0410"/>
    <w:rsid w:val="00DA0AAD"/>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8A3"/>
    <w:rsid w:val="00DB5D05"/>
    <w:rsid w:val="00DB68A6"/>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D75"/>
    <w:rsid w:val="00DD43F3"/>
    <w:rsid w:val="00DD44DF"/>
    <w:rsid w:val="00DD4B25"/>
    <w:rsid w:val="00DD55CA"/>
    <w:rsid w:val="00DD67E9"/>
    <w:rsid w:val="00DD689E"/>
    <w:rsid w:val="00DD6B33"/>
    <w:rsid w:val="00DD713C"/>
    <w:rsid w:val="00DD72C3"/>
    <w:rsid w:val="00DD7887"/>
    <w:rsid w:val="00DE0296"/>
    <w:rsid w:val="00DE065F"/>
    <w:rsid w:val="00DE0FEF"/>
    <w:rsid w:val="00DE1275"/>
    <w:rsid w:val="00DE1472"/>
    <w:rsid w:val="00DE18CB"/>
    <w:rsid w:val="00DE1AD5"/>
    <w:rsid w:val="00DE204E"/>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209"/>
    <w:rsid w:val="00E02335"/>
    <w:rsid w:val="00E02482"/>
    <w:rsid w:val="00E02AD8"/>
    <w:rsid w:val="00E02B6A"/>
    <w:rsid w:val="00E03465"/>
    <w:rsid w:val="00E03554"/>
    <w:rsid w:val="00E03785"/>
    <w:rsid w:val="00E03B6A"/>
    <w:rsid w:val="00E03BC1"/>
    <w:rsid w:val="00E04DB2"/>
    <w:rsid w:val="00E04EEF"/>
    <w:rsid w:val="00E050C2"/>
    <w:rsid w:val="00E05D89"/>
    <w:rsid w:val="00E060D9"/>
    <w:rsid w:val="00E0650E"/>
    <w:rsid w:val="00E07923"/>
    <w:rsid w:val="00E07AF7"/>
    <w:rsid w:val="00E07E9E"/>
    <w:rsid w:val="00E10374"/>
    <w:rsid w:val="00E1078A"/>
    <w:rsid w:val="00E1179C"/>
    <w:rsid w:val="00E12195"/>
    <w:rsid w:val="00E125BF"/>
    <w:rsid w:val="00E12AFF"/>
    <w:rsid w:val="00E132E6"/>
    <w:rsid w:val="00E133E7"/>
    <w:rsid w:val="00E1340C"/>
    <w:rsid w:val="00E13853"/>
    <w:rsid w:val="00E13CB7"/>
    <w:rsid w:val="00E13D0A"/>
    <w:rsid w:val="00E149AF"/>
    <w:rsid w:val="00E14A40"/>
    <w:rsid w:val="00E14DE9"/>
    <w:rsid w:val="00E15A39"/>
    <w:rsid w:val="00E1616D"/>
    <w:rsid w:val="00E167AA"/>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650"/>
    <w:rsid w:val="00E31EAF"/>
    <w:rsid w:val="00E32715"/>
    <w:rsid w:val="00E32743"/>
    <w:rsid w:val="00E32BE2"/>
    <w:rsid w:val="00E3301D"/>
    <w:rsid w:val="00E335A1"/>
    <w:rsid w:val="00E3391F"/>
    <w:rsid w:val="00E33B6B"/>
    <w:rsid w:val="00E33C56"/>
    <w:rsid w:val="00E34833"/>
    <w:rsid w:val="00E34886"/>
    <w:rsid w:val="00E34B1F"/>
    <w:rsid w:val="00E3608F"/>
    <w:rsid w:val="00E3674D"/>
    <w:rsid w:val="00E36762"/>
    <w:rsid w:val="00E36C6F"/>
    <w:rsid w:val="00E36FBA"/>
    <w:rsid w:val="00E3746A"/>
    <w:rsid w:val="00E374A5"/>
    <w:rsid w:val="00E376EE"/>
    <w:rsid w:val="00E37A6E"/>
    <w:rsid w:val="00E404FA"/>
    <w:rsid w:val="00E40532"/>
    <w:rsid w:val="00E40576"/>
    <w:rsid w:val="00E40750"/>
    <w:rsid w:val="00E40B58"/>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3B7"/>
    <w:rsid w:val="00E4649A"/>
    <w:rsid w:val="00E46BCB"/>
    <w:rsid w:val="00E46F9A"/>
    <w:rsid w:val="00E472B4"/>
    <w:rsid w:val="00E47943"/>
    <w:rsid w:val="00E500AC"/>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029"/>
    <w:rsid w:val="00E57D6F"/>
    <w:rsid w:val="00E61115"/>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9FF"/>
    <w:rsid w:val="00E75F45"/>
    <w:rsid w:val="00E76900"/>
    <w:rsid w:val="00E76D27"/>
    <w:rsid w:val="00E76F88"/>
    <w:rsid w:val="00E77585"/>
    <w:rsid w:val="00E7779A"/>
    <w:rsid w:val="00E777BA"/>
    <w:rsid w:val="00E77A84"/>
    <w:rsid w:val="00E77AFB"/>
    <w:rsid w:val="00E80647"/>
    <w:rsid w:val="00E80AC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18CB"/>
    <w:rsid w:val="00E92745"/>
    <w:rsid w:val="00E92A8A"/>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10F5"/>
    <w:rsid w:val="00EB1870"/>
    <w:rsid w:val="00EB18BA"/>
    <w:rsid w:val="00EB1D01"/>
    <w:rsid w:val="00EB1D83"/>
    <w:rsid w:val="00EB364B"/>
    <w:rsid w:val="00EB39A0"/>
    <w:rsid w:val="00EB3CE2"/>
    <w:rsid w:val="00EB4074"/>
    <w:rsid w:val="00EB40F9"/>
    <w:rsid w:val="00EB4B99"/>
    <w:rsid w:val="00EB527B"/>
    <w:rsid w:val="00EB54A5"/>
    <w:rsid w:val="00EB572D"/>
    <w:rsid w:val="00EB5867"/>
    <w:rsid w:val="00EB5D4F"/>
    <w:rsid w:val="00EB62F6"/>
    <w:rsid w:val="00EB6FD0"/>
    <w:rsid w:val="00EB7669"/>
    <w:rsid w:val="00EB7759"/>
    <w:rsid w:val="00EB780A"/>
    <w:rsid w:val="00EB7943"/>
    <w:rsid w:val="00EB7A20"/>
    <w:rsid w:val="00EB7D46"/>
    <w:rsid w:val="00EB7FE6"/>
    <w:rsid w:val="00EC01C5"/>
    <w:rsid w:val="00EC0299"/>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70E"/>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539"/>
    <w:rsid w:val="00EE2A40"/>
    <w:rsid w:val="00EE3E25"/>
    <w:rsid w:val="00EE4515"/>
    <w:rsid w:val="00EE4F02"/>
    <w:rsid w:val="00EE5567"/>
    <w:rsid w:val="00EE56E5"/>
    <w:rsid w:val="00EE578A"/>
    <w:rsid w:val="00EE57C0"/>
    <w:rsid w:val="00EE686C"/>
    <w:rsid w:val="00EE7152"/>
    <w:rsid w:val="00EE78B4"/>
    <w:rsid w:val="00EE7D45"/>
    <w:rsid w:val="00EE7FA9"/>
    <w:rsid w:val="00EF0F41"/>
    <w:rsid w:val="00EF1456"/>
    <w:rsid w:val="00EF14E9"/>
    <w:rsid w:val="00EF1612"/>
    <w:rsid w:val="00EF18B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EF7E7C"/>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18"/>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8CC"/>
    <w:rsid w:val="00F34576"/>
    <w:rsid w:val="00F34FB3"/>
    <w:rsid w:val="00F35498"/>
    <w:rsid w:val="00F3573B"/>
    <w:rsid w:val="00F3581E"/>
    <w:rsid w:val="00F35A72"/>
    <w:rsid w:val="00F360ED"/>
    <w:rsid w:val="00F36348"/>
    <w:rsid w:val="00F37280"/>
    <w:rsid w:val="00F37D66"/>
    <w:rsid w:val="00F37F69"/>
    <w:rsid w:val="00F404FB"/>
    <w:rsid w:val="00F40C8A"/>
    <w:rsid w:val="00F40E4C"/>
    <w:rsid w:val="00F4116A"/>
    <w:rsid w:val="00F412D0"/>
    <w:rsid w:val="00F4135A"/>
    <w:rsid w:val="00F41868"/>
    <w:rsid w:val="00F41ACD"/>
    <w:rsid w:val="00F42366"/>
    <w:rsid w:val="00F43188"/>
    <w:rsid w:val="00F434DD"/>
    <w:rsid w:val="00F4374C"/>
    <w:rsid w:val="00F43E54"/>
    <w:rsid w:val="00F43E79"/>
    <w:rsid w:val="00F44068"/>
    <w:rsid w:val="00F4468D"/>
    <w:rsid w:val="00F44710"/>
    <w:rsid w:val="00F45E7A"/>
    <w:rsid w:val="00F4614A"/>
    <w:rsid w:val="00F4667E"/>
    <w:rsid w:val="00F4717C"/>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59C"/>
    <w:rsid w:val="00F55738"/>
    <w:rsid w:val="00F558A0"/>
    <w:rsid w:val="00F55B7F"/>
    <w:rsid w:val="00F56624"/>
    <w:rsid w:val="00F56649"/>
    <w:rsid w:val="00F57132"/>
    <w:rsid w:val="00F574C8"/>
    <w:rsid w:val="00F57B86"/>
    <w:rsid w:val="00F57BA4"/>
    <w:rsid w:val="00F600B6"/>
    <w:rsid w:val="00F607C5"/>
    <w:rsid w:val="00F60835"/>
    <w:rsid w:val="00F60847"/>
    <w:rsid w:val="00F60901"/>
    <w:rsid w:val="00F609B0"/>
    <w:rsid w:val="00F60D86"/>
    <w:rsid w:val="00F612DA"/>
    <w:rsid w:val="00F61BEE"/>
    <w:rsid w:val="00F622DE"/>
    <w:rsid w:val="00F625D4"/>
    <w:rsid w:val="00F62915"/>
    <w:rsid w:val="00F629EA"/>
    <w:rsid w:val="00F62A3E"/>
    <w:rsid w:val="00F62A70"/>
    <w:rsid w:val="00F62AFF"/>
    <w:rsid w:val="00F62D86"/>
    <w:rsid w:val="00F63685"/>
    <w:rsid w:val="00F636C7"/>
    <w:rsid w:val="00F64242"/>
    <w:rsid w:val="00F646C0"/>
    <w:rsid w:val="00F6485D"/>
    <w:rsid w:val="00F64BAE"/>
    <w:rsid w:val="00F64C20"/>
    <w:rsid w:val="00F64DE9"/>
    <w:rsid w:val="00F650C6"/>
    <w:rsid w:val="00F665E7"/>
    <w:rsid w:val="00F66867"/>
    <w:rsid w:val="00F67469"/>
    <w:rsid w:val="00F67597"/>
    <w:rsid w:val="00F7045C"/>
    <w:rsid w:val="00F722FD"/>
    <w:rsid w:val="00F72385"/>
    <w:rsid w:val="00F7283D"/>
    <w:rsid w:val="00F72D39"/>
    <w:rsid w:val="00F73019"/>
    <w:rsid w:val="00F7305E"/>
    <w:rsid w:val="00F733DA"/>
    <w:rsid w:val="00F736E6"/>
    <w:rsid w:val="00F73BFC"/>
    <w:rsid w:val="00F73C60"/>
    <w:rsid w:val="00F73C93"/>
    <w:rsid w:val="00F748B4"/>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835"/>
    <w:rsid w:val="00F83A62"/>
    <w:rsid w:val="00F83FA8"/>
    <w:rsid w:val="00F84AF4"/>
    <w:rsid w:val="00F84F33"/>
    <w:rsid w:val="00F850C6"/>
    <w:rsid w:val="00F8513F"/>
    <w:rsid w:val="00F851AB"/>
    <w:rsid w:val="00F85312"/>
    <w:rsid w:val="00F8585A"/>
    <w:rsid w:val="00F85A27"/>
    <w:rsid w:val="00F85A8C"/>
    <w:rsid w:val="00F85D67"/>
    <w:rsid w:val="00F864A7"/>
    <w:rsid w:val="00F86653"/>
    <w:rsid w:val="00F86A07"/>
    <w:rsid w:val="00F86AB1"/>
    <w:rsid w:val="00F8717D"/>
    <w:rsid w:val="00F87369"/>
    <w:rsid w:val="00F87FC4"/>
    <w:rsid w:val="00F87FD7"/>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8A4"/>
    <w:rsid w:val="00FB7ACD"/>
    <w:rsid w:val="00FB7CBD"/>
    <w:rsid w:val="00FB7CC6"/>
    <w:rsid w:val="00FC0367"/>
    <w:rsid w:val="00FC0A36"/>
    <w:rsid w:val="00FC0B56"/>
    <w:rsid w:val="00FC0B9A"/>
    <w:rsid w:val="00FC0BA0"/>
    <w:rsid w:val="00FC0CEF"/>
    <w:rsid w:val="00FC1244"/>
    <w:rsid w:val="00FC1A2F"/>
    <w:rsid w:val="00FC1DA6"/>
    <w:rsid w:val="00FC240E"/>
    <w:rsid w:val="00FC2667"/>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42"/>
    <w:rsid w:val="00FE0BF2"/>
    <w:rsid w:val="00FE0F3B"/>
    <w:rsid w:val="00FE104E"/>
    <w:rsid w:val="00FE107A"/>
    <w:rsid w:val="00FE158B"/>
    <w:rsid w:val="00FE15A3"/>
    <w:rsid w:val="00FE18D2"/>
    <w:rsid w:val="00FE1E77"/>
    <w:rsid w:val="00FE22DA"/>
    <w:rsid w:val="00FE36C2"/>
    <w:rsid w:val="00FE382B"/>
    <w:rsid w:val="00FE442F"/>
    <w:rsid w:val="00FE456A"/>
    <w:rsid w:val="00FE4819"/>
    <w:rsid w:val="00FE4FC7"/>
    <w:rsid w:val="00FE532B"/>
    <w:rsid w:val="00FE6277"/>
    <w:rsid w:val="00FE65AB"/>
    <w:rsid w:val="00FE685C"/>
    <w:rsid w:val="00FE6C74"/>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67E4"/>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comments" Target="comments.xml"/><Relationship Id="rId16" Type="http://schemas.openxmlformats.org/officeDocument/2006/relationships/footer" Target="footer6.xm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emf"/><Relationship Id="rId67" Type="http://schemas.openxmlformats.org/officeDocument/2006/relationships/image" Target="media/image50.jpg"/><Relationship Id="rId68" Type="http://schemas.openxmlformats.org/officeDocument/2006/relationships/image" Target="media/image51.jpg"/><Relationship Id="rId69" Type="http://schemas.openxmlformats.org/officeDocument/2006/relationships/image" Target="media/image52.png"/><Relationship Id="rId50" Type="http://schemas.openxmlformats.org/officeDocument/2006/relationships/image" Target="media/image33.png"/><Relationship Id="rId51" Type="http://schemas.openxmlformats.org/officeDocument/2006/relationships/image" Target="media/image34.emf"/><Relationship Id="rId52" Type="http://schemas.openxmlformats.org/officeDocument/2006/relationships/image" Target="media/image35.emf"/><Relationship Id="rId53" Type="http://schemas.openxmlformats.org/officeDocument/2006/relationships/image" Target="media/image36.emf"/><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emf"/><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chart" Target="charts/chart1.xml"/><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emf"/><Relationship Id="rId31" Type="http://schemas.openxmlformats.org/officeDocument/2006/relationships/image" Target="media/image15.emf"/><Relationship Id="rId32" Type="http://schemas.openxmlformats.org/officeDocument/2006/relationships/image" Target="media/image16.jpg"/><Relationship Id="rId33" Type="http://schemas.openxmlformats.org/officeDocument/2006/relationships/image" Target="media/image17.emf"/><Relationship Id="rId34" Type="http://schemas.openxmlformats.org/officeDocument/2006/relationships/image" Target="media/image18.png"/><Relationship Id="rId35" Type="http://schemas.openxmlformats.org/officeDocument/2006/relationships/image" Target="media/image19.emf"/><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fontTable" Target="fontTable.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41344216"/>
        <c:axId val="2141270840"/>
      </c:barChart>
      <c:catAx>
        <c:axId val="2141344216"/>
        <c:scaling>
          <c:orientation val="minMax"/>
        </c:scaling>
        <c:delete val="0"/>
        <c:axPos val="b"/>
        <c:majorTickMark val="none"/>
        <c:minorTickMark val="none"/>
        <c:tickLblPos val="nextTo"/>
        <c:crossAx val="2141270840"/>
        <c:crosses val="autoZero"/>
        <c:auto val="1"/>
        <c:lblAlgn val="ctr"/>
        <c:lblOffset val="100"/>
        <c:noMultiLvlLbl val="0"/>
      </c:catAx>
      <c:valAx>
        <c:axId val="2141270840"/>
        <c:scaling>
          <c:orientation val="minMax"/>
        </c:scaling>
        <c:delete val="0"/>
        <c:axPos val="l"/>
        <c:numFmt formatCode="0.00" sourceLinked="1"/>
        <c:majorTickMark val="none"/>
        <c:minorTickMark val="none"/>
        <c:tickLblPos val="nextTo"/>
        <c:crossAx val="214134421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8CA95C29-DC6E-3B4A-A732-DEFA716D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123</Pages>
  <Words>46495</Words>
  <Characters>265026</Characters>
  <Application>Microsoft Macintosh Word</Application>
  <DocSecurity>0</DocSecurity>
  <Lines>2208</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32</cp:revision>
  <cp:lastPrinted>2018-04-11T15:35:00Z</cp:lastPrinted>
  <dcterms:created xsi:type="dcterms:W3CDTF">2018-04-11T15:35:00Z</dcterms:created>
  <dcterms:modified xsi:type="dcterms:W3CDTF">2018-04-11T17:29:00Z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