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7F733408" w14:textId="77777777" w:rsidR="007026BC"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7026BC">
            <w:rPr>
              <w:noProof/>
            </w:rPr>
            <w:t>List of Figures</w:t>
          </w:r>
          <w:r w:rsidR="007026BC">
            <w:rPr>
              <w:noProof/>
            </w:rPr>
            <w:tab/>
          </w:r>
          <w:r w:rsidR="007026BC">
            <w:rPr>
              <w:noProof/>
            </w:rPr>
            <w:fldChar w:fldCharType="begin"/>
          </w:r>
          <w:r w:rsidR="007026BC">
            <w:rPr>
              <w:noProof/>
            </w:rPr>
            <w:instrText xml:space="preserve"> PAGEREF _Toc385744368 \h </w:instrText>
          </w:r>
          <w:r w:rsidR="007026BC">
            <w:rPr>
              <w:noProof/>
            </w:rPr>
          </w:r>
          <w:r w:rsidR="007026BC">
            <w:rPr>
              <w:noProof/>
            </w:rPr>
            <w:fldChar w:fldCharType="separate"/>
          </w:r>
          <w:r w:rsidR="007026BC">
            <w:rPr>
              <w:noProof/>
            </w:rPr>
            <w:t>I</w:t>
          </w:r>
          <w:r w:rsidR="007026BC">
            <w:rPr>
              <w:noProof/>
            </w:rPr>
            <w:fldChar w:fldCharType="end"/>
          </w:r>
        </w:p>
        <w:p w14:paraId="01A0067B" w14:textId="77777777" w:rsidR="007026BC" w:rsidRDefault="007026BC">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_Toc385744369 \h </w:instrText>
          </w:r>
          <w:r>
            <w:rPr>
              <w:noProof/>
            </w:rPr>
          </w:r>
          <w:r>
            <w:rPr>
              <w:noProof/>
            </w:rPr>
            <w:fldChar w:fldCharType="separate"/>
          </w:r>
          <w:r>
            <w:rPr>
              <w:noProof/>
            </w:rPr>
            <w:t>VI</w:t>
          </w:r>
          <w:r>
            <w:rPr>
              <w:noProof/>
            </w:rPr>
            <w:fldChar w:fldCharType="end"/>
          </w:r>
        </w:p>
        <w:p w14:paraId="73253BA0" w14:textId="77777777" w:rsidR="007026BC" w:rsidRDefault="007026BC">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_Toc385744370 \h </w:instrText>
          </w:r>
          <w:r>
            <w:rPr>
              <w:noProof/>
            </w:rPr>
          </w:r>
          <w:r>
            <w:rPr>
              <w:noProof/>
            </w:rPr>
            <w:fldChar w:fldCharType="separate"/>
          </w:r>
          <w:r>
            <w:rPr>
              <w:noProof/>
            </w:rPr>
            <w:t>1</w:t>
          </w:r>
          <w:r>
            <w:rPr>
              <w:noProof/>
            </w:rPr>
            <w:fldChar w:fldCharType="end"/>
          </w:r>
        </w:p>
        <w:p w14:paraId="766D6A00"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_Toc385744371 \h </w:instrText>
          </w:r>
          <w:r>
            <w:rPr>
              <w:noProof/>
            </w:rPr>
          </w:r>
          <w:r>
            <w:rPr>
              <w:noProof/>
            </w:rPr>
            <w:fldChar w:fldCharType="separate"/>
          </w:r>
          <w:r>
            <w:rPr>
              <w:noProof/>
            </w:rPr>
            <w:t>1</w:t>
          </w:r>
          <w:r>
            <w:rPr>
              <w:noProof/>
            </w:rPr>
            <w:fldChar w:fldCharType="end"/>
          </w:r>
        </w:p>
        <w:p w14:paraId="5E887790"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_Toc385744372 \h </w:instrText>
          </w:r>
          <w:r>
            <w:rPr>
              <w:noProof/>
            </w:rPr>
          </w:r>
          <w:r>
            <w:rPr>
              <w:noProof/>
            </w:rPr>
            <w:fldChar w:fldCharType="separate"/>
          </w:r>
          <w:r>
            <w:rPr>
              <w:noProof/>
            </w:rPr>
            <w:t>2</w:t>
          </w:r>
          <w:r>
            <w:rPr>
              <w:noProof/>
            </w:rPr>
            <w:fldChar w:fldCharType="end"/>
          </w:r>
        </w:p>
        <w:p w14:paraId="345FA901"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_Toc385744373 \h </w:instrText>
          </w:r>
          <w:r>
            <w:rPr>
              <w:noProof/>
            </w:rPr>
          </w:r>
          <w:r>
            <w:rPr>
              <w:noProof/>
            </w:rPr>
            <w:fldChar w:fldCharType="separate"/>
          </w:r>
          <w:r>
            <w:rPr>
              <w:noProof/>
            </w:rPr>
            <w:t>2</w:t>
          </w:r>
          <w:r>
            <w:rPr>
              <w:noProof/>
            </w:rPr>
            <w:fldChar w:fldCharType="end"/>
          </w:r>
        </w:p>
        <w:p w14:paraId="54E34F19"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_Toc385744374 \h </w:instrText>
          </w:r>
          <w:r>
            <w:rPr>
              <w:noProof/>
            </w:rPr>
          </w:r>
          <w:r>
            <w:rPr>
              <w:noProof/>
            </w:rPr>
            <w:fldChar w:fldCharType="separate"/>
          </w:r>
          <w:r>
            <w:rPr>
              <w:noProof/>
            </w:rPr>
            <w:t>5</w:t>
          </w:r>
          <w:r>
            <w:rPr>
              <w:noProof/>
            </w:rPr>
            <w:fldChar w:fldCharType="end"/>
          </w:r>
        </w:p>
        <w:p w14:paraId="2F5E53B7"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_Toc385744375 \h </w:instrText>
          </w:r>
          <w:r>
            <w:rPr>
              <w:noProof/>
            </w:rPr>
          </w:r>
          <w:r>
            <w:rPr>
              <w:noProof/>
            </w:rPr>
            <w:fldChar w:fldCharType="separate"/>
          </w:r>
          <w:r>
            <w:rPr>
              <w:noProof/>
            </w:rPr>
            <w:t>6</w:t>
          </w:r>
          <w:r>
            <w:rPr>
              <w:noProof/>
            </w:rPr>
            <w:fldChar w:fldCharType="end"/>
          </w:r>
        </w:p>
        <w:p w14:paraId="50BE60F5" w14:textId="77777777" w:rsidR="007026BC" w:rsidRDefault="007026BC">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_Toc385744376 \h </w:instrText>
          </w:r>
          <w:r>
            <w:rPr>
              <w:noProof/>
            </w:rPr>
          </w:r>
          <w:r>
            <w:rPr>
              <w:noProof/>
            </w:rPr>
            <w:fldChar w:fldCharType="separate"/>
          </w:r>
          <w:r>
            <w:rPr>
              <w:noProof/>
            </w:rPr>
            <w:t>9</w:t>
          </w:r>
          <w:r>
            <w:rPr>
              <w:noProof/>
            </w:rPr>
            <w:fldChar w:fldCharType="end"/>
          </w:r>
        </w:p>
        <w:p w14:paraId="329A69CD"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_Toc385744377 \h </w:instrText>
          </w:r>
          <w:r>
            <w:rPr>
              <w:noProof/>
            </w:rPr>
          </w:r>
          <w:r>
            <w:rPr>
              <w:noProof/>
            </w:rPr>
            <w:fldChar w:fldCharType="separate"/>
          </w:r>
          <w:r>
            <w:rPr>
              <w:noProof/>
            </w:rPr>
            <w:t>9</w:t>
          </w:r>
          <w:r>
            <w:rPr>
              <w:noProof/>
            </w:rPr>
            <w:fldChar w:fldCharType="end"/>
          </w:r>
        </w:p>
        <w:p w14:paraId="68D9AC4C" w14:textId="77777777" w:rsidR="007026BC" w:rsidRDefault="007026BC">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_Toc385744378 \h </w:instrText>
          </w:r>
          <w:r>
            <w:rPr>
              <w:noProof/>
            </w:rPr>
          </w:r>
          <w:r>
            <w:rPr>
              <w:noProof/>
            </w:rPr>
            <w:fldChar w:fldCharType="separate"/>
          </w:r>
          <w:r>
            <w:rPr>
              <w:noProof/>
            </w:rPr>
            <w:t>9</w:t>
          </w:r>
          <w:r>
            <w:rPr>
              <w:noProof/>
            </w:rPr>
            <w:fldChar w:fldCharType="end"/>
          </w:r>
        </w:p>
        <w:p w14:paraId="01B3BCC0" w14:textId="77777777" w:rsidR="007026BC" w:rsidRDefault="007026BC">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_Toc385744379 \h </w:instrText>
          </w:r>
          <w:r>
            <w:rPr>
              <w:noProof/>
            </w:rPr>
          </w:r>
          <w:r>
            <w:rPr>
              <w:noProof/>
            </w:rPr>
            <w:fldChar w:fldCharType="separate"/>
          </w:r>
          <w:r>
            <w:rPr>
              <w:noProof/>
            </w:rPr>
            <w:t>10</w:t>
          </w:r>
          <w:r>
            <w:rPr>
              <w:noProof/>
            </w:rPr>
            <w:fldChar w:fldCharType="end"/>
          </w:r>
        </w:p>
        <w:p w14:paraId="675CBCC2" w14:textId="77777777" w:rsidR="007026BC" w:rsidRDefault="007026BC">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_Toc385744380 \h </w:instrText>
          </w:r>
          <w:r>
            <w:rPr>
              <w:noProof/>
            </w:rPr>
          </w:r>
          <w:r>
            <w:rPr>
              <w:noProof/>
            </w:rPr>
            <w:fldChar w:fldCharType="separate"/>
          </w:r>
          <w:r>
            <w:rPr>
              <w:noProof/>
            </w:rPr>
            <w:t>10</w:t>
          </w:r>
          <w:r>
            <w:rPr>
              <w:noProof/>
            </w:rPr>
            <w:fldChar w:fldCharType="end"/>
          </w:r>
        </w:p>
        <w:p w14:paraId="6BC2425B"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_Toc385744381 \h </w:instrText>
          </w:r>
          <w:r>
            <w:rPr>
              <w:noProof/>
            </w:rPr>
          </w:r>
          <w:r>
            <w:rPr>
              <w:noProof/>
            </w:rPr>
            <w:fldChar w:fldCharType="separate"/>
          </w:r>
          <w:r>
            <w:rPr>
              <w:noProof/>
            </w:rPr>
            <w:t>11</w:t>
          </w:r>
          <w:r>
            <w:rPr>
              <w:noProof/>
            </w:rPr>
            <w:fldChar w:fldCharType="end"/>
          </w:r>
        </w:p>
        <w:p w14:paraId="167892C6" w14:textId="77777777" w:rsidR="007026BC" w:rsidRDefault="007026BC">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_Toc385744382 \h </w:instrText>
          </w:r>
          <w:r>
            <w:rPr>
              <w:noProof/>
            </w:rPr>
          </w:r>
          <w:r>
            <w:rPr>
              <w:noProof/>
            </w:rPr>
            <w:fldChar w:fldCharType="separate"/>
          </w:r>
          <w:r>
            <w:rPr>
              <w:noProof/>
            </w:rPr>
            <w:t>11</w:t>
          </w:r>
          <w:r>
            <w:rPr>
              <w:noProof/>
            </w:rPr>
            <w:fldChar w:fldCharType="end"/>
          </w:r>
        </w:p>
        <w:p w14:paraId="2AA37732" w14:textId="77777777" w:rsidR="007026BC" w:rsidRDefault="007026BC">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_Toc385744383 \h </w:instrText>
          </w:r>
          <w:r>
            <w:rPr>
              <w:noProof/>
            </w:rPr>
          </w:r>
          <w:r>
            <w:rPr>
              <w:noProof/>
            </w:rPr>
            <w:fldChar w:fldCharType="separate"/>
          </w:r>
          <w:r>
            <w:rPr>
              <w:noProof/>
            </w:rPr>
            <w:t>12</w:t>
          </w:r>
          <w:r>
            <w:rPr>
              <w:noProof/>
            </w:rPr>
            <w:fldChar w:fldCharType="end"/>
          </w:r>
        </w:p>
        <w:p w14:paraId="5C2074A8" w14:textId="77777777" w:rsidR="007026BC" w:rsidRDefault="007026BC">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_Toc385744384 \h </w:instrText>
          </w:r>
          <w:r>
            <w:rPr>
              <w:noProof/>
            </w:rPr>
          </w:r>
          <w:r>
            <w:rPr>
              <w:noProof/>
            </w:rPr>
            <w:fldChar w:fldCharType="separate"/>
          </w:r>
          <w:r>
            <w:rPr>
              <w:noProof/>
            </w:rPr>
            <w:t>13</w:t>
          </w:r>
          <w:r>
            <w:rPr>
              <w:noProof/>
            </w:rPr>
            <w:fldChar w:fldCharType="end"/>
          </w:r>
        </w:p>
        <w:p w14:paraId="64283369" w14:textId="77777777" w:rsidR="007026BC" w:rsidRDefault="007026BC">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_Toc385744385 \h </w:instrText>
          </w:r>
          <w:r>
            <w:rPr>
              <w:noProof/>
            </w:rPr>
          </w:r>
          <w:r>
            <w:rPr>
              <w:noProof/>
            </w:rPr>
            <w:fldChar w:fldCharType="separate"/>
          </w:r>
          <w:r>
            <w:rPr>
              <w:noProof/>
            </w:rPr>
            <w:t>14</w:t>
          </w:r>
          <w:r>
            <w:rPr>
              <w:noProof/>
            </w:rPr>
            <w:fldChar w:fldCharType="end"/>
          </w:r>
        </w:p>
        <w:p w14:paraId="75492FF0"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_Toc385744386 \h </w:instrText>
          </w:r>
          <w:r>
            <w:rPr>
              <w:noProof/>
            </w:rPr>
          </w:r>
          <w:r>
            <w:rPr>
              <w:noProof/>
            </w:rPr>
            <w:fldChar w:fldCharType="separate"/>
          </w:r>
          <w:r>
            <w:rPr>
              <w:noProof/>
            </w:rPr>
            <w:t>15</w:t>
          </w:r>
          <w:r>
            <w:rPr>
              <w:noProof/>
            </w:rPr>
            <w:fldChar w:fldCharType="end"/>
          </w:r>
        </w:p>
        <w:p w14:paraId="13C10081"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_Toc385744387 \h </w:instrText>
          </w:r>
          <w:r>
            <w:rPr>
              <w:noProof/>
            </w:rPr>
          </w:r>
          <w:r>
            <w:rPr>
              <w:noProof/>
            </w:rPr>
            <w:fldChar w:fldCharType="separate"/>
          </w:r>
          <w:r>
            <w:rPr>
              <w:noProof/>
            </w:rPr>
            <w:t>17</w:t>
          </w:r>
          <w:r>
            <w:rPr>
              <w:noProof/>
            </w:rPr>
            <w:fldChar w:fldCharType="end"/>
          </w:r>
        </w:p>
        <w:p w14:paraId="6E3D0125" w14:textId="77777777" w:rsidR="007026BC" w:rsidRDefault="007026BC">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_Toc385744388 \h </w:instrText>
          </w:r>
          <w:r>
            <w:rPr>
              <w:noProof/>
            </w:rPr>
          </w:r>
          <w:r>
            <w:rPr>
              <w:noProof/>
            </w:rPr>
            <w:fldChar w:fldCharType="separate"/>
          </w:r>
          <w:r>
            <w:rPr>
              <w:noProof/>
            </w:rPr>
            <w:t>17</w:t>
          </w:r>
          <w:r>
            <w:rPr>
              <w:noProof/>
            </w:rPr>
            <w:fldChar w:fldCharType="end"/>
          </w:r>
        </w:p>
        <w:p w14:paraId="3561CFB2" w14:textId="77777777" w:rsidR="007026BC" w:rsidRDefault="007026BC">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_Toc385744389 \h </w:instrText>
          </w:r>
          <w:r>
            <w:rPr>
              <w:noProof/>
            </w:rPr>
          </w:r>
          <w:r>
            <w:rPr>
              <w:noProof/>
            </w:rPr>
            <w:fldChar w:fldCharType="separate"/>
          </w:r>
          <w:r>
            <w:rPr>
              <w:noProof/>
            </w:rPr>
            <w:t>20</w:t>
          </w:r>
          <w:r>
            <w:rPr>
              <w:noProof/>
            </w:rPr>
            <w:fldChar w:fldCharType="end"/>
          </w:r>
        </w:p>
        <w:p w14:paraId="04699ED5"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_Toc385744390 \h </w:instrText>
          </w:r>
          <w:r>
            <w:rPr>
              <w:noProof/>
            </w:rPr>
          </w:r>
          <w:r>
            <w:rPr>
              <w:noProof/>
            </w:rPr>
            <w:fldChar w:fldCharType="separate"/>
          </w:r>
          <w:r>
            <w:rPr>
              <w:noProof/>
            </w:rPr>
            <w:t>22</w:t>
          </w:r>
          <w:r>
            <w:rPr>
              <w:noProof/>
            </w:rPr>
            <w:fldChar w:fldCharType="end"/>
          </w:r>
        </w:p>
        <w:p w14:paraId="62FF0993" w14:textId="77777777" w:rsidR="007026BC" w:rsidRDefault="007026BC">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_Toc385744391 \h </w:instrText>
          </w:r>
          <w:r>
            <w:rPr>
              <w:noProof/>
            </w:rPr>
          </w:r>
          <w:r>
            <w:rPr>
              <w:noProof/>
            </w:rPr>
            <w:fldChar w:fldCharType="separate"/>
          </w:r>
          <w:r>
            <w:rPr>
              <w:noProof/>
            </w:rPr>
            <w:t>24</w:t>
          </w:r>
          <w:r>
            <w:rPr>
              <w:noProof/>
            </w:rPr>
            <w:fldChar w:fldCharType="end"/>
          </w:r>
        </w:p>
        <w:p w14:paraId="6D1F2F15"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_Toc385744392 \h </w:instrText>
          </w:r>
          <w:r>
            <w:rPr>
              <w:noProof/>
            </w:rPr>
          </w:r>
          <w:r>
            <w:rPr>
              <w:noProof/>
            </w:rPr>
            <w:fldChar w:fldCharType="separate"/>
          </w:r>
          <w:r>
            <w:rPr>
              <w:noProof/>
            </w:rPr>
            <w:t>24</w:t>
          </w:r>
          <w:r>
            <w:rPr>
              <w:noProof/>
            </w:rPr>
            <w:fldChar w:fldCharType="end"/>
          </w:r>
        </w:p>
        <w:p w14:paraId="605E1AEF"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_Toc385744393 \h </w:instrText>
          </w:r>
          <w:r>
            <w:rPr>
              <w:noProof/>
            </w:rPr>
          </w:r>
          <w:r>
            <w:rPr>
              <w:noProof/>
            </w:rPr>
            <w:fldChar w:fldCharType="separate"/>
          </w:r>
          <w:r>
            <w:rPr>
              <w:noProof/>
            </w:rPr>
            <w:t>25</w:t>
          </w:r>
          <w:r>
            <w:rPr>
              <w:noProof/>
            </w:rPr>
            <w:fldChar w:fldCharType="end"/>
          </w:r>
        </w:p>
        <w:p w14:paraId="153C28A8" w14:textId="77777777" w:rsidR="007026BC" w:rsidRDefault="007026BC">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_Toc385744394 \h </w:instrText>
          </w:r>
          <w:r>
            <w:rPr>
              <w:noProof/>
            </w:rPr>
          </w:r>
          <w:r>
            <w:rPr>
              <w:noProof/>
            </w:rPr>
            <w:fldChar w:fldCharType="separate"/>
          </w:r>
          <w:r>
            <w:rPr>
              <w:noProof/>
            </w:rPr>
            <w:t>25</w:t>
          </w:r>
          <w:r>
            <w:rPr>
              <w:noProof/>
            </w:rPr>
            <w:fldChar w:fldCharType="end"/>
          </w:r>
        </w:p>
        <w:p w14:paraId="3FF062BD" w14:textId="77777777" w:rsidR="007026BC" w:rsidRDefault="007026BC">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_Toc385744395 \h </w:instrText>
          </w:r>
          <w:r>
            <w:rPr>
              <w:noProof/>
            </w:rPr>
          </w:r>
          <w:r>
            <w:rPr>
              <w:noProof/>
            </w:rPr>
            <w:fldChar w:fldCharType="separate"/>
          </w:r>
          <w:r>
            <w:rPr>
              <w:noProof/>
            </w:rPr>
            <w:t>26</w:t>
          </w:r>
          <w:r>
            <w:rPr>
              <w:noProof/>
            </w:rPr>
            <w:fldChar w:fldCharType="end"/>
          </w:r>
        </w:p>
        <w:p w14:paraId="0408BEDC" w14:textId="77777777" w:rsidR="007026BC" w:rsidRDefault="007026BC">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_Toc385744396 \h </w:instrText>
          </w:r>
          <w:r>
            <w:rPr>
              <w:noProof/>
            </w:rPr>
          </w:r>
          <w:r>
            <w:rPr>
              <w:noProof/>
            </w:rPr>
            <w:fldChar w:fldCharType="separate"/>
          </w:r>
          <w:r>
            <w:rPr>
              <w:noProof/>
            </w:rPr>
            <w:t>28</w:t>
          </w:r>
          <w:r>
            <w:rPr>
              <w:noProof/>
            </w:rPr>
            <w:fldChar w:fldCharType="end"/>
          </w:r>
        </w:p>
        <w:p w14:paraId="5E8EBB5D" w14:textId="77777777" w:rsidR="007026BC" w:rsidRDefault="007026BC">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_Toc385744397 \h </w:instrText>
          </w:r>
          <w:r>
            <w:rPr>
              <w:noProof/>
            </w:rPr>
          </w:r>
          <w:r>
            <w:rPr>
              <w:noProof/>
            </w:rPr>
            <w:fldChar w:fldCharType="separate"/>
          </w:r>
          <w:r>
            <w:rPr>
              <w:noProof/>
            </w:rPr>
            <w:t>28</w:t>
          </w:r>
          <w:r>
            <w:rPr>
              <w:noProof/>
            </w:rPr>
            <w:fldChar w:fldCharType="end"/>
          </w:r>
        </w:p>
        <w:p w14:paraId="24B6B687" w14:textId="77777777" w:rsidR="007026BC" w:rsidRDefault="007026BC">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_Toc385744398 \h </w:instrText>
          </w:r>
          <w:r>
            <w:rPr>
              <w:noProof/>
            </w:rPr>
          </w:r>
          <w:r>
            <w:rPr>
              <w:noProof/>
            </w:rPr>
            <w:fldChar w:fldCharType="separate"/>
          </w:r>
          <w:r>
            <w:rPr>
              <w:noProof/>
            </w:rPr>
            <w:t>29</w:t>
          </w:r>
          <w:r>
            <w:rPr>
              <w:noProof/>
            </w:rPr>
            <w:fldChar w:fldCharType="end"/>
          </w:r>
        </w:p>
        <w:p w14:paraId="1085276C" w14:textId="77777777" w:rsidR="007026BC" w:rsidRDefault="007026BC">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_Toc385744399 \h </w:instrText>
          </w:r>
          <w:r>
            <w:rPr>
              <w:noProof/>
            </w:rPr>
          </w:r>
          <w:r>
            <w:rPr>
              <w:noProof/>
            </w:rPr>
            <w:fldChar w:fldCharType="separate"/>
          </w:r>
          <w:r>
            <w:rPr>
              <w:noProof/>
            </w:rPr>
            <w:t>31</w:t>
          </w:r>
          <w:r>
            <w:rPr>
              <w:noProof/>
            </w:rPr>
            <w:fldChar w:fldCharType="end"/>
          </w:r>
        </w:p>
        <w:p w14:paraId="5F460D8F"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_Toc385744400 \h </w:instrText>
          </w:r>
          <w:r>
            <w:rPr>
              <w:noProof/>
            </w:rPr>
          </w:r>
          <w:r>
            <w:rPr>
              <w:noProof/>
            </w:rPr>
            <w:fldChar w:fldCharType="separate"/>
          </w:r>
          <w:r>
            <w:rPr>
              <w:noProof/>
            </w:rPr>
            <w:t>31</w:t>
          </w:r>
          <w:r>
            <w:rPr>
              <w:noProof/>
            </w:rPr>
            <w:fldChar w:fldCharType="end"/>
          </w:r>
        </w:p>
        <w:p w14:paraId="1D83110D" w14:textId="77777777" w:rsidR="007026BC" w:rsidRDefault="007026BC">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_Toc385744401 \h </w:instrText>
          </w:r>
          <w:r>
            <w:rPr>
              <w:noProof/>
            </w:rPr>
          </w:r>
          <w:r>
            <w:rPr>
              <w:noProof/>
            </w:rPr>
            <w:fldChar w:fldCharType="separate"/>
          </w:r>
          <w:r>
            <w:rPr>
              <w:noProof/>
            </w:rPr>
            <w:t>31</w:t>
          </w:r>
          <w:r>
            <w:rPr>
              <w:noProof/>
            </w:rPr>
            <w:fldChar w:fldCharType="end"/>
          </w:r>
        </w:p>
        <w:p w14:paraId="4831DAFE" w14:textId="77777777" w:rsidR="007026BC" w:rsidRDefault="007026BC">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_Toc385744402 \h </w:instrText>
          </w:r>
          <w:r>
            <w:rPr>
              <w:noProof/>
            </w:rPr>
          </w:r>
          <w:r>
            <w:rPr>
              <w:noProof/>
            </w:rPr>
            <w:fldChar w:fldCharType="separate"/>
          </w:r>
          <w:r>
            <w:rPr>
              <w:noProof/>
            </w:rPr>
            <w:t>32</w:t>
          </w:r>
          <w:r>
            <w:rPr>
              <w:noProof/>
            </w:rPr>
            <w:fldChar w:fldCharType="end"/>
          </w:r>
        </w:p>
        <w:p w14:paraId="3BAB0FC0"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_Toc385744403 \h </w:instrText>
          </w:r>
          <w:r>
            <w:rPr>
              <w:noProof/>
            </w:rPr>
          </w:r>
          <w:r>
            <w:rPr>
              <w:noProof/>
            </w:rPr>
            <w:fldChar w:fldCharType="separate"/>
          </w:r>
          <w:r>
            <w:rPr>
              <w:noProof/>
            </w:rPr>
            <w:t>33</w:t>
          </w:r>
          <w:r>
            <w:rPr>
              <w:noProof/>
            </w:rPr>
            <w:fldChar w:fldCharType="end"/>
          </w:r>
        </w:p>
        <w:p w14:paraId="2C880B8C" w14:textId="77777777" w:rsidR="007026BC" w:rsidRDefault="007026BC">
          <w:pPr>
            <w:pStyle w:val="TOC1"/>
            <w:tabs>
              <w:tab w:val="left" w:pos="370"/>
              <w:tab w:val="right" w:pos="8268"/>
            </w:tabs>
            <w:rPr>
              <w:rFonts w:eastAsiaTheme="minorEastAsia"/>
              <w:b w:val="0"/>
              <w:noProof/>
              <w:sz w:val="24"/>
              <w:szCs w:val="24"/>
              <w:lang w:eastAsia="ja-JP"/>
            </w:rPr>
          </w:pPr>
          <w:r>
            <w:rPr>
              <w:noProof/>
            </w:rPr>
            <w:lastRenderedPageBreak/>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_Toc385744404 \h </w:instrText>
          </w:r>
          <w:r>
            <w:rPr>
              <w:noProof/>
            </w:rPr>
          </w:r>
          <w:r>
            <w:rPr>
              <w:noProof/>
            </w:rPr>
            <w:fldChar w:fldCharType="separate"/>
          </w:r>
          <w:r>
            <w:rPr>
              <w:noProof/>
            </w:rPr>
            <w:t>34</w:t>
          </w:r>
          <w:r>
            <w:rPr>
              <w:noProof/>
            </w:rPr>
            <w:fldChar w:fldCharType="end"/>
          </w:r>
        </w:p>
        <w:p w14:paraId="7A2FC8AE"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_Toc385744405 \h </w:instrText>
          </w:r>
          <w:r>
            <w:rPr>
              <w:noProof/>
            </w:rPr>
          </w:r>
          <w:r>
            <w:rPr>
              <w:noProof/>
            </w:rPr>
            <w:fldChar w:fldCharType="separate"/>
          </w:r>
          <w:r>
            <w:rPr>
              <w:noProof/>
            </w:rPr>
            <w:t>34</w:t>
          </w:r>
          <w:r>
            <w:rPr>
              <w:noProof/>
            </w:rPr>
            <w:fldChar w:fldCharType="end"/>
          </w:r>
        </w:p>
        <w:p w14:paraId="1632BEB7"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_Toc385744406 \h </w:instrText>
          </w:r>
          <w:r>
            <w:rPr>
              <w:noProof/>
            </w:rPr>
          </w:r>
          <w:r>
            <w:rPr>
              <w:noProof/>
            </w:rPr>
            <w:fldChar w:fldCharType="separate"/>
          </w:r>
          <w:r>
            <w:rPr>
              <w:noProof/>
            </w:rPr>
            <w:t>34</w:t>
          </w:r>
          <w:r>
            <w:rPr>
              <w:noProof/>
            </w:rPr>
            <w:fldChar w:fldCharType="end"/>
          </w:r>
        </w:p>
        <w:p w14:paraId="33CB1D91" w14:textId="77777777" w:rsidR="007026BC" w:rsidRDefault="007026BC">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_Toc385744407 \h </w:instrText>
          </w:r>
          <w:r>
            <w:rPr>
              <w:noProof/>
            </w:rPr>
          </w:r>
          <w:r>
            <w:rPr>
              <w:noProof/>
            </w:rPr>
            <w:fldChar w:fldCharType="separate"/>
          </w:r>
          <w:r>
            <w:rPr>
              <w:noProof/>
            </w:rPr>
            <w:t>34</w:t>
          </w:r>
          <w:r>
            <w:rPr>
              <w:noProof/>
            </w:rPr>
            <w:fldChar w:fldCharType="end"/>
          </w:r>
        </w:p>
        <w:p w14:paraId="123A082A" w14:textId="77777777" w:rsidR="007026BC" w:rsidRDefault="007026BC">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_Toc385744408 \h </w:instrText>
          </w:r>
          <w:r>
            <w:rPr>
              <w:noProof/>
            </w:rPr>
          </w:r>
          <w:r>
            <w:rPr>
              <w:noProof/>
            </w:rPr>
            <w:fldChar w:fldCharType="separate"/>
          </w:r>
          <w:r>
            <w:rPr>
              <w:noProof/>
            </w:rPr>
            <w:t>35</w:t>
          </w:r>
          <w:r>
            <w:rPr>
              <w:noProof/>
            </w:rPr>
            <w:fldChar w:fldCharType="end"/>
          </w:r>
        </w:p>
        <w:p w14:paraId="5757E77B" w14:textId="77777777" w:rsidR="007026BC" w:rsidRDefault="007026BC">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_Toc385744409 \h </w:instrText>
          </w:r>
          <w:r>
            <w:rPr>
              <w:noProof/>
            </w:rPr>
          </w:r>
          <w:r>
            <w:rPr>
              <w:noProof/>
            </w:rPr>
            <w:fldChar w:fldCharType="separate"/>
          </w:r>
          <w:r>
            <w:rPr>
              <w:noProof/>
            </w:rPr>
            <w:t>36</w:t>
          </w:r>
          <w:r>
            <w:rPr>
              <w:noProof/>
            </w:rPr>
            <w:fldChar w:fldCharType="end"/>
          </w:r>
        </w:p>
        <w:p w14:paraId="62584AAC"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_Toc385744410 \h </w:instrText>
          </w:r>
          <w:r>
            <w:rPr>
              <w:noProof/>
            </w:rPr>
          </w:r>
          <w:r>
            <w:rPr>
              <w:noProof/>
            </w:rPr>
            <w:fldChar w:fldCharType="separate"/>
          </w:r>
          <w:r>
            <w:rPr>
              <w:noProof/>
            </w:rPr>
            <w:t>36</w:t>
          </w:r>
          <w:r>
            <w:rPr>
              <w:noProof/>
            </w:rPr>
            <w:fldChar w:fldCharType="end"/>
          </w:r>
        </w:p>
        <w:p w14:paraId="7035A563"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_Toc385744411 \h </w:instrText>
          </w:r>
          <w:r>
            <w:rPr>
              <w:noProof/>
            </w:rPr>
          </w:r>
          <w:r>
            <w:rPr>
              <w:noProof/>
            </w:rPr>
            <w:fldChar w:fldCharType="separate"/>
          </w:r>
          <w:r>
            <w:rPr>
              <w:noProof/>
            </w:rPr>
            <w:t>39</w:t>
          </w:r>
          <w:r>
            <w:rPr>
              <w:noProof/>
            </w:rPr>
            <w:fldChar w:fldCharType="end"/>
          </w:r>
        </w:p>
        <w:p w14:paraId="5516BF4C"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_Toc385744412 \h </w:instrText>
          </w:r>
          <w:r>
            <w:rPr>
              <w:noProof/>
            </w:rPr>
          </w:r>
          <w:r>
            <w:rPr>
              <w:noProof/>
            </w:rPr>
            <w:fldChar w:fldCharType="separate"/>
          </w:r>
          <w:r>
            <w:rPr>
              <w:noProof/>
            </w:rPr>
            <w:t>40</w:t>
          </w:r>
          <w:r>
            <w:rPr>
              <w:noProof/>
            </w:rPr>
            <w:fldChar w:fldCharType="end"/>
          </w:r>
        </w:p>
        <w:p w14:paraId="64B5BC05" w14:textId="77777777" w:rsidR="007026BC" w:rsidRDefault="007026BC">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_Toc385744413 \h </w:instrText>
          </w:r>
          <w:r>
            <w:rPr>
              <w:noProof/>
            </w:rPr>
          </w:r>
          <w:r>
            <w:rPr>
              <w:noProof/>
            </w:rPr>
            <w:fldChar w:fldCharType="separate"/>
          </w:r>
          <w:r>
            <w:rPr>
              <w:noProof/>
            </w:rPr>
            <w:t>41</w:t>
          </w:r>
          <w:r>
            <w:rPr>
              <w:noProof/>
            </w:rPr>
            <w:fldChar w:fldCharType="end"/>
          </w:r>
        </w:p>
        <w:p w14:paraId="2AFAFDDC"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_Toc385744414 \h </w:instrText>
          </w:r>
          <w:r>
            <w:rPr>
              <w:noProof/>
            </w:rPr>
          </w:r>
          <w:r>
            <w:rPr>
              <w:noProof/>
            </w:rPr>
            <w:fldChar w:fldCharType="separate"/>
          </w:r>
          <w:r>
            <w:rPr>
              <w:noProof/>
            </w:rPr>
            <w:t>41</w:t>
          </w:r>
          <w:r>
            <w:rPr>
              <w:noProof/>
            </w:rPr>
            <w:fldChar w:fldCharType="end"/>
          </w:r>
        </w:p>
        <w:p w14:paraId="79E9A5ED"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_Toc385744415 \h </w:instrText>
          </w:r>
          <w:r>
            <w:rPr>
              <w:noProof/>
            </w:rPr>
          </w:r>
          <w:r>
            <w:rPr>
              <w:noProof/>
            </w:rPr>
            <w:fldChar w:fldCharType="separate"/>
          </w:r>
          <w:r>
            <w:rPr>
              <w:noProof/>
            </w:rPr>
            <w:t>42</w:t>
          </w:r>
          <w:r>
            <w:rPr>
              <w:noProof/>
            </w:rPr>
            <w:fldChar w:fldCharType="end"/>
          </w:r>
        </w:p>
        <w:p w14:paraId="138F8078" w14:textId="77777777" w:rsidR="007026BC" w:rsidRDefault="007026BC">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_Toc385744416 \h </w:instrText>
          </w:r>
          <w:r>
            <w:rPr>
              <w:noProof/>
            </w:rPr>
          </w:r>
          <w:r>
            <w:rPr>
              <w:noProof/>
            </w:rPr>
            <w:fldChar w:fldCharType="separate"/>
          </w:r>
          <w:r>
            <w:rPr>
              <w:noProof/>
            </w:rPr>
            <w:t>42</w:t>
          </w:r>
          <w:r>
            <w:rPr>
              <w:noProof/>
            </w:rPr>
            <w:fldChar w:fldCharType="end"/>
          </w:r>
        </w:p>
        <w:p w14:paraId="03402961" w14:textId="77777777" w:rsidR="007026BC" w:rsidRDefault="007026BC">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_Toc385744417 \h </w:instrText>
          </w:r>
          <w:r>
            <w:rPr>
              <w:noProof/>
            </w:rPr>
          </w:r>
          <w:r>
            <w:rPr>
              <w:noProof/>
            </w:rPr>
            <w:fldChar w:fldCharType="separate"/>
          </w:r>
          <w:r>
            <w:rPr>
              <w:noProof/>
            </w:rPr>
            <w:t>43</w:t>
          </w:r>
          <w:r>
            <w:rPr>
              <w:noProof/>
            </w:rPr>
            <w:fldChar w:fldCharType="end"/>
          </w:r>
        </w:p>
        <w:p w14:paraId="4F80210A"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_Toc385744418 \h </w:instrText>
          </w:r>
          <w:r>
            <w:rPr>
              <w:noProof/>
            </w:rPr>
          </w:r>
          <w:r>
            <w:rPr>
              <w:noProof/>
            </w:rPr>
            <w:fldChar w:fldCharType="separate"/>
          </w:r>
          <w:r>
            <w:rPr>
              <w:noProof/>
            </w:rPr>
            <w:t>44</w:t>
          </w:r>
          <w:r>
            <w:rPr>
              <w:noProof/>
            </w:rPr>
            <w:fldChar w:fldCharType="end"/>
          </w:r>
        </w:p>
        <w:p w14:paraId="01805C53" w14:textId="77777777" w:rsidR="007026BC" w:rsidRDefault="007026BC">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_Toc385744419 \h </w:instrText>
          </w:r>
          <w:r>
            <w:rPr>
              <w:noProof/>
            </w:rPr>
          </w:r>
          <w:r>
            <w:rPr>
              <w:noProof/>
            </w:rPr>
            <w:fldChar w:fldCharType="separate"/>
          </w:r>
          <w:r>
            <w:rPr>
              <w:noProof/>
            </w:rPr>
            <w:t>44</w:t>
          </w:r>
          <w:r>
            <w:rPr>
              <w:noProof/>
            </w:rPr>
            <w:fldChar w:fldCharType="end"/>
          </w:r>
        </w:p>
        <w:p w14:paraId="34627E8C" w14:textId="77777777" w:rsidR="007026BC" w:rsidRDefault="007026BC">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_Toc385744420 \h </w:instrText>
          </w:r>
          <w:r>
            <w:rPr>
              <w:noProof/>
            </w:rPr>
          </w:r>
          <w:r>
            <w:rPr>
              <w:noProof/>
            </w:rPr>
            <w:fldChar w:fldCharType="separate"/>
          </w:r>
          <w:r>
            <w:rPr>
              <w:noProof/>
            </w:rPr>
            <w:t>45</w:t>
          </w:r>
          <w:r>
            <w:rPr>
              <w:noProof/>
            </w:rPr>
            <w:fldChar w:fldCharType="end"/>
          </w:r>
        </w:p>
        <w:p w14:paraId="419D82A6"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_Toc385744421 \h </w:instrText>
          </w:r>
          <w:r>
            <w:rPr>
              <w:noProof/>
            </w:rPr>
          </w:r>
          <w:r>
            <w:rPr>
              <w:noProof/>
            </w:rPr>
            <w:fldChar w:fldCharType="separate"/>
          </w:r>
          <w:r>
            <w:rPr>
              <w:noProof/>
            </w:rPr>
            <w:t>49</w:t>
          </w:r>
          <w:r>
            <w:rPr>
              <w:noProof/>
            </w:rPr>
            <w:fldChar w:fldCharType="end"/>
          </w:r>
        </w:p>
        <w:p w14:paraId="52A9EBB7" w14:textId="77777777" w:rsidR="007026BC" w:rsidRDefault="007026BC">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_Toc385744422 \h </w:instrText>
          </w:r>
          <w:r>
            <w:rPr>
              <w:noProof/>
            </w:rPr>
          </w:r>
          <w:r>
            <w:rPr>
              <w:noProof/>
            </w:rPr>
            <w:fldChar w:fldCharType="separate"/>
          </w:r>
          <w:r>
            <w:rPr>
              <w:noProof/>
            </w:rPr>
            <w:t>49</w:t>
          </w:r>
          <w:r>
            <w:rPr>
              <w:noProof/>
            </w:rPr>
            <w:fldChar w:fldCharType="end"/>
          </w:r>
        </w:p>
        <w:p w14:paraId="5BC49FB3" w14:textId="77777777" w:rsidR="007026BC" w:rsidRDefault="007026BC">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_Toc385744423 \h </w:instrText>
          </w:r>
          <w:r>
            <w:rPr>
              <w:noProof/>
            </w:rPr>
          </w:r>
          <w:r>
            <w:rPr>
              <w:noProof/>
            </w:rPr>
            <w:fldChar w:fldCharType="separate"/>
          </w:r>
          <w:r>
            <w:rPr>
              <w:noProof/>
            </w:rPr>
            <w:t>49</w:t>
          </w:r>
          <w:r>
            <w:rPr>
              <w:noProof/>
            </w:rPr>
            <w:fldChar w:fldCharType="end"/>
          </w:r>
        </w:p>
        <w:p w14:paraId="212F762A"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_Toc385744424 \h </w:instrText>
          </w:r>
          <w:r>
            <w:rPr>
              <w:noProof/>
            </w:rPr>
          </w:r>
          <w:r>
            <w:rPr>
              <w:noProof/>
            </w:rPr>
            <w:fldChar w:fldCharType="separate"/>
          </w:r>
          <w:r>
            <w:rPr>
              <w:noProof/>
            </w:rPr>
            <w:t>53</w:t>
          </w:r>
          <w:r>
            <w:rPr>
              <w:noProof/>
            </w:rPr>
            <w:fldChar w:fldCharType="end"/>
          </w:r>
        </w:p>
        <w:p w14:paraId="34D4DE75" w14:textId="77777777" w:rsidR="007026BC" w:rsidRDefault="007026BC">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_Toc385744425 \h </w:instrText>
          </w:r>
          <w:r>
            <w:rPr>
              <w:noProof/>
            </w:rPr>
          </w:r>
          <w:r>
            <w:rPr>
              <w:noProof/>
            </w:rPr>
            <w:fldChar w:fldCharType="separate"/>
          </w:r>
          <w:r>
            <w:rPr>
              <w:noProof/>
            </w:rPr>
            <w:t>55</w:t>
          </w:r>
          <w:r>
            <w:rPr>
              <w:noProof/>
            </w:rPr>
            <w:fldChar w:fldCharType="end"/>
          </w:r>
        </w:p>
        <w:p w14:paraId="656706FE"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_Toc385744426 \h </w:instrText>
          </w:r>
          <w:r>
            <w:rPr>
              <w:noProof/>
            </w:rPr>
          </w:r>
          <w:r>
            <w:rPr>
              <w:noProof/>
            </w:rPr>
            <w:fldChar w:fldCharType="separate"/>
          </w:r>
          <w:r>
            <w:rPr>
              <w:noProof/>
            </w:rPr>
            <w:t>55</w:t>
          </w:r>
          <w:r>
            <w:rPr>
              <w:noProof/>
            </w:rPr>
            <w:fldChar w:fldCharType="end"/>
          </w:r>
        </w:p>
        <w:p w14:paraId="3C842BF8"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_Toc385744427 \h </w:instrText>
          </w:r>
          <w:r>
            <w:rPr>
              <w:noProof/>
            </w:rPr>
          </w:r>
          <w:r>
            <w:rPr>
              <w:noProof/>
            </w:rPr>
            <w:fldChar w:fldCharType="separate"/>
          </w:r>
          <w:r>
            <w:rPr>
              <w:noProof/>
            </w:rPr>
            <w:t>55</w:t>
          </w:r>
          <w:r>
            <w:rPr>
              <w:noProof/>
            </w:rPr>
            <w:fldChar w:fldCharType="end"/>
          </w:r>
        </w:p>
        <w:p w14:paraId="35979FF0" w14:textId="77777777" w:rsidR="007026BC" w:rsidRDefault="007026BC">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_Toc385744428 \h </w:instrText>
          </w:r>
          <w:r>
            <w:rPr>
              <w:noProof/>
            </w:rPr>
          </w:r>
          <w:r>
            <w:rPr>
              <w:noProof/>
            </w:rPr>
            <w:fldChar w:fldCharType="separate"/>
          </w:r>
          <w:r>
            <w:rPr>
              <w:noProof/>
            </w:rPr>
            <w:t>55</w:t>
          </w:r>
          <w:r>
            <w:rPr>
              <w:noProof/>
            </w:rPr>
            <w:fldChar w:fldCharType="end"/>
          </w:r>
        </w:p>
        <w:p w14:paraId="14DF81AC" w14:textId="77777777" w:rsidR="007026BC" w:rsidRDefault="007026BC">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_Toc385744429 \h </w:instrText>
          </w:r>
          <w:r>
            <w:rPr>
              <w:noProof/>
            </w:rPr>
          </w:r>
          <w:r>
            <w:rPr>
              <w:noProof/>
            </w:rPr>
            <w:fldChar w:fldCharType="separate"/>
          </w:r>
          <w:r>
            <w:rPr>
              <w:noProof/>
            </w:rPr>
            <w:t>56</w:t>
          </w:r>
          <w:r>
            <w:rPr>
              <w:noProof/>
            </w:rPr>
            <w:fldChar w:fldCharType="end"/>
          </w:r>
        </w:p>
        <w:p w14:paraId="5D7E61E6"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_Toc385744430 \h </w:instrText>
          </w:r>
          <w:r>
            <w:rPr>
              <w:noProof/>
            </w:rPr>
          </w:r>
          <w:r>
            <w:rPr>
              <w:noProof/>
            </w:rPr>
            <w:fldChar w:fldCharType="separate"/>
          </w:r>
          <w:r>
            <w:rPr>
              <w:noProof/>
            </w:rPr>
            <w:t>57</w:t>
          </w:r>
          <w:r>
            <w:rPr>
              <w:noProof/>
            </w:rPr>
            <w:fldChar w:fldCharType="end"/>
          </w:r>
        </w:p>
        <w:p w14:paraId="547E9A28" w14:textId="77777777" w:rsidR="007026BC" w:rsidRDefault="007026BC">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_Toc385744431 \h </w:instrText>
          </w:r>
          <w:r>
            <w:rPr>
              <w:noProof/>
            </w:rPr>
          </w:r>
          <w:r>
            <w:rPr>
              <w:noProof/>
            </w:rPr>
            <w:fldChar w:fldCharType="separate"/>
          </w:r>
          <w:r>
            <w:rPr>
              <w:noProof/>
            </w:rPr>
            <w:t>57</w:t>
          </w:r>
          <w:r>
            <w:rPr>
              <w:noProof/>
            </w:rPr>
            <w:fldChar w:fldCharType="end"/>
          </w:r>
        </w:p>
        <w:p w14:paraId="17ECD610" w14:textId="77777777" w:rsidR="007026BC" w:rsidRDefault="007026BC">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_Toc385744432 \h </w:instrText>
          </w:r>
          <w:r>
            <w:rPr>
              <w:noProof/>
            </w:rPr>
          </w:r>
          <w:r>
            <w:rPr>
              <w:noProof/>
            </w:rPr>
            <w:fldChar w:fldCharType="separate"/>
          </w:r>
          <w:r>
            <w:rPr>
              <w:noProof/>
            </w:rPr>
            <w:t>57</w:t>
          </w:r>
          <w:r>
            <w:rPr>
              <w:noProof/>
            </w:rPr>
            <w:fldChar w:fldCharType="end"/>
          </w:r>
        </w:p>
        <w:p w14:paraId="73DCDC02" w14:textId="77777777" w:rsidR="007026BC" w:rsidRDefault="007026BC">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_Toc385744433 \h </w:instrText>
          </w:r>
          <w:r>
            <w:rPr>
              <w:noProof/>
            </w:rPr>
          </w:r>
          <w:r>
            <w:rPr>
              <w:noProof/>
            </w:rPr>
            <w:fldChar w:fldCharType="separate"/>
          </w:r>
          <w:r>
            <w:rPr>
              <w:noProof/>
            </w:rPr>
            <w:t>59</w:t>
          </w:r>
          <w:r>
            <w:rPr>
              <w:noProof/>
            </w:rPr>
            <w:fldChar w:fldCharType="end"/>
          </w:r>
        </w:p>
        <w:p w14:paraId="7AF11B67" w14:textId="77777777" w:rsidR="007026BC" w:rsidRDefault="007026BC">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_Toc385744434 \h </w:instrText>
          </w:r>
          <w:r>
            <w:rPr>
              <w:noProof/>
            </w:rPr>
          </w:r>
          <w:r>
            <w:rPr>
              <w:noProof/>
            </w:rPr>
            <w:fldChar w:fldCharType="separate"/>
          </w:r>
          <w:r>
            <w:rPr>
              <w:noProof/>
            </w:rPr>
            <w:t>60</w:t>
          </w:r>
          <w:r>
            <w:rPr>
              <w:noProof/>
            </w:rPr>
            <w:fldChar w:fldCharType="end"/>
          </w:r>
        </w:p>
        <w:p w14:paraId="0EB5472A" w14:textId="77777777" w:rsidR="007026BC" w:rsidRDefault="007026BC">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_Toc385744435 \h </w:instrText>
          </w:r>
          <w:r>
            <w:rPr>
              <w:noProof/>
            </w:rPr>
          </w:r>
          <w:r>
            <w:rPr>
              <w:noProof/>
            </w:rPr>
            <w:fldChar w:fldCharType="separate"/>
          </w:r>
          <w:r>
            <w:rPr>
              <w:noProof/>
            </w:rPr>
            <w:t>61</w:t>
          </w:r>
          <w:r>
            <w:rPr>
              <w:noProof/>
            </w:rPr>
            <w:fldChar w:fldCharType="end"/>
          </w:r>
        </w:p>
        <w:p w14:paraId="5B77DCC4" w14:textId="77777777" w:rsidR="007026BC" w:rsidRDefault="007026BC">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_Toc385744436 \h </w:instrText>
          </w:r>
          <w:r>
            <w:rPr>
              <w:noProof/>
            </w:rPr>
          </w:r>
          <w:r>
            <w:rPr>
              <w:noProof/>
            </w:rPr>
            <w:fldChar w:fldCharType="separate"/>
          </w:r>
          <w:r>
            <w:rPr>
              <w:noProof/>
            </w:rPr>
            <w:t>63</w:t>
          </w:r>
          <w:r>
            <w:rPr>
              <w:noProof/>
            </w:rPr>
            <w:fldChar w:fldCharType="end"/>
          </w:r>
        </w:p>
        <w:p w14:paraId="205D221F"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_Toc385744437 \h </w:instrText>
          </w:r>
          <w:r>
            <w:rPr>
              <w:noProof/>
            </w:rPr>
          </w:r>
          <w:r>
            <w:rPr>
              <w:noProof/>
            </w:rPr>
            <w:fldChar w:fldCharType="separate"/>
          </w:r>
          <w:r>
            <w:rPr>
              <w:noProof/>
            </w:rPr>
            <w:t>65</w:t>
          </w:r>
          <w:r>
            <w:rPr>
              <w:noProof/>
            </w:rPr>
            <w:fldChar w:fldCharType="end"/>
          </w:r>
        </w:p>
        <w:p w14:paraId="2FF2CDB7"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_Toc385744438 \h </w:instrText>
          </w:r>
          <w:r>
            <w:rPr>
              <w:noProof/>
            </w:rPr>
          </w:r>
          <w:r>
            <w:rPr>
              <w:noProof/>
            </w:rPr>
            <w:fldChar w:fldCharType="separate"/>
          </w:r>
          <w:r>
            <w:rPr>
              <w:noProof/>
            </w:rPr>
            <w:t>66</w:t>
          </w:r>
          <w:r>
            <w:rPr>
              <w:noProof/>
            </w:rPr>
            <w:fldChar w:fldCharType="end"/>
          </w:r>
        </w:p>
        <w:p w14:paraId="10CA9FC7" w14:textId="77777777" w:rsidR="007026BC" w:rsidRDefault="007026BC">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_Toc385744439 \h </w:instrText>
          </w:r>
          <w:r>
            <w:rPr>
              <w:noProof/>
            </w:rPr>
          </w:r>
          <w:r>
            <w:rPr>
              <w:noProof/>
            </w:rPr>
            <w:fldChar w:fldCharType="separate"/>
          </w:r>
          <w:r>
            <w:rPr>
              <w:noProof/>
            </w:rPr>
            <w:t>68</w:t>
          </w:r>
          <w:r>
            <w:rPr>
              <w:noProof/>
            </w:rPr>
            <w:fldChar w:fldCharType="end"/>
          </w:r>
        </w:p>
        <w:p w14:paraId="486054E8"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_Toc385744440 \h </w:instrText>
          </w:r>
          <w:r>
            <w:rPr>
              <w:noProof/>
            </w:rPr>
          </w:r>
          <w:r>
            <w:rPr>
              <w:noProof/>
            </w:rPr>
            <w:fldChar w:fldCharType="separate"/>
          </w:r>
          <w:r>
            <w:rPr>
              <w:noProof/>
            </w:rPr>
            <w:t>68</w:t>
          </w:r>
          <w:r>
            <w:rPr>
              <w:noProof/>
            </w:rPr>
            <w:fldChar w:fldCharType="end"/>
          </w:r>
        </w:p>
        <w:p w14:paraId="32A62A4A" w14:textId="77777777" w:rsidR="007026BC" w:rsidRDefault="007026BC">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_Toc385744441 \h </w:instrText>
          </w:r>
          <w:r>
            <w:rPr>
              <w:noProof/>
            </w:rPr>
          </w:r>
          <w:r>
            <w:rPr>
              <w:noProof/>
            </w:rPr>
            <w:fldChar w:fldCharType="separate"/>
          </w:r>
          <w:r>
            <w:rPr>
              <w:noProof/>
            </w:rPr>
            <w:t>69</w:t>
          </w:r>
          <w:r>
            <w:rPr>
              <w:noProof/>
            </w:rPr>
            <w:fldChar w:fldCharType="end"/>
          </w:r>
        </w:p>
        <w:p w14:paraId="2BB122D7" w14:textId="77777777" w:rsidR="007026BC" w:rsidRDefault="007026BC">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_Toc385744442 \h </w:instrText>
          </w:r>
          <w:r>
            <w:rPr>
              <w:noProof/>
            </w:rPr>
          </w:r>
          <w:r>
            <w:rPr>
              <w:noProof/>
            </w:rPr>
            <w:fldChar w:fldCharType="separate"/>
          </w:r>
          <w:r>
            <w:rPr>
              <w:noProof/>
            </w:rPr>
            <w:t>69</w:t>
          </w:r>
          <w:r>
            <w:rPr>
              <w:noProof/>
            </w:rPr>
            <w:fldChar w:fldCharType="end"/>
          </w:r>
        </w:p>
        <w:p w14:paraId="4592504C" w14:textId="77777777" w:rsidR="007026BC" w:rsidRDefault="007026BC">
          <w:pPr>
            <w:pStyle w:val="TOC3"/>
            <w:tabs>
              <w:tab w:val="left" w:pos="1176"/>
              <w:tab w:val="right" w:pos="8268"/>
            </w:tabs>
            <w:rPr>
              <w:rFonts w:eastAsiaTheme="minorEastAsia"/>
              <w:noProof/>
              <w:sz w:val="24"/>
              <w:szCs w:val="24"/>
              <w:lang w:eastAsia="ja-JP"/>
            </w:rPr>
          </w:pPr>
          <w:r>
            <w:rPr>
              <w:noProof/>
            </w:rPr>
            <w:lastRenderedPageBreak/>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_Toc385744443 \h </w:instrText>
          </w:r>
          <w:r>
            <w:rPr>
              <w:noProof/>
            </w:rPr>
          </w:r>
          <w:r>
            <w:rPr>
              <w:noProof/>
            </w:rPr>
            <w:fldChar w:fldCharType="separate"/>
          </w:r>
          <w:r>
            <w:rPr>
              <w:noProof/>
            </w:rPr>
            <w:t>70</w:t>
          </w:r>
          <w:r>
            <w:rPr>
              <w:noProof/>
            </w:rPr>
            <w:fldChar w:fldCharType="end"/>
          </w:r>
        </w:p>
        <w:p w14:paraId="191F444F" w14:textId="77777777" w:rsidR="007026BC" w:rsidRDefault="007026BC">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_Toc385744444 \h </w:instrText>
          </w:r>
          <w:r>
            <w:rPr>
              <w:noProof/>
            </w:rPr>
          </w:r>
          <w:r>
            <w:rPr>
              <w:noProof/>
            </w:rPr>
            <w:fldChar w:fldCharType="separate"/>
          </w:r>
          <w:r>
            <w:rPr>
              <w:noProof/>
            </w:rPr>
            <w:t>71</w:t>
          </w:r>
          <w:r>
            <w:rPr>
              <w:noProof/>
            </w:rPr>
            <w:fldChar w:fldCharType="end"/>
          </w:r>
        </w:p>
        <w:p w14:paraId="5F8C563A" w14:textId="77777777" w:rsidR="007026BC" w:rsidRDefault="007026BC">
          <w:pPr>
            <w:pStyle w:val="TOC1"/>
            <w:tabs>
              <w:tab w:val="left" w:pos="466"/>
              <w:tab w:val="right" w:pos="8268"/>
            </w:tabs>
            <w:rPr>
              <w:rFonts w:eastAsiaTheme="minorEastAsia"/>
              <w:b w:val="0"/>
              <w:noProof/>
              <w:sz w:val="24"/>
              <w:szCs w:val="24"/>
              <w:lang w:eastAsia="ja-JP"/>
            </w:rPr>
          </w:pPr>
          <w:r w:rsidRPr="00044997">
            <w:rPr>
              <w:rFonts w:ascii="Palatino Linotype" w:hAnsi="Palatino Linotype"/>
              <w:noProof/>
            </w:rPr>
            <w:t>A.</w:t>
          </w:r>
          <w:r>
            <w:rPr>
              <w:rFonts w:eastAsiaTheme="minorEastAsia"/>
              <w:b w:val="0"/>
              <w:noProof/>
              <w:sz w:val="24"/>
              <w:szCs w:val="24"/>
              <w:lang w:eastAsia="ja-JP"/>
            </w:rPr>
            <w:tab/>
          </w:r>
          <w:r w:rsidRPr="00044997">
            <w:rPr>
              <w:rFonts w:ascii="Palatino Linotype" w:hAnsi="Palatino Linotype"/>
              <w:noProof/>
            </w:rPr>
            <w:t>Appendix</w:t>
          </w:r>
          <w:r>
            <w:rPr>
              <w:noProof/>
            </w:rPr>
            <w:tab/>
          </w:r>
          <w:r>
            <w:rPr>
              <w:noProof/>
            </w:rPr>
            <w:fldChar w:fldCharType="begin"/>
          </w:r>
          <w:r>
            <w:rPr>
              <w:noProof/>
            </w:rPr>
            <w:instrText xml:space="preserve"> PAGEREF _Toc385744445 \h </w:instrText>
          </w:r>
          <w:r>
            <w:rPr>
              <w:noProof/>
            </w:rPr>
          </w:r>
          <w:r>
            <w:rPr>
              <w:noProof/>
            </w:rPr>
            <w:fldChar w:fldCharType="separate"/>
          </w:r>
          <w:r>
            <w:rPr>
              <w:noProof/>
            </w:rPr>
            <w:t>84</w:t>
          </w:r>
          <w:r>
            <w:rPr>
              <w:noProof/>
            </w:rPr>
            <w:fldChar w:fldCharType="end"/>
          </w:r>
        </w:p>
        <w:p w14:paraId="25D4CC82" w14:textId="77777777" w:rsidR="007026BC" w:rsidRDefault="007026BC">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_Toc385744446 \h </w:instrText>
          </w:r>
          <w:r>
            <w:rPr>
              <w:noProof/>
            </w:rPr>
          </w:r>
          <w:r>
            <w:rPr>
              <w:noProof/>
            </w:rPr>
            <w:fldChar w:fldCharType="separate"/>
          </w:r>
          <w:r>
            <w:rPr>
              <w:noProof/>
            </w:rPr>
            <w:t>84</w:t>
          </w:r>
          <w:r>
            <w:rPr>
              <w:noProof/>
            </w:rPr>
            <w:fldChar w:fldCharType="end"/>
          </w:r>
        </w:p>
        <w:p w14:paraId="6FB65E1B" w14:textId="77777777" w:rsidR="007026BC" w:rsidRDefault="007026BC">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_Toc385744447 \h </w:instrText>
          </w:r>
          <w:r>
            <w:rPr>
              <w:noProof/>
            </w:rPr>
          </w:r>
          <w:r>
            <w:rPr>
              <w:noProof/>
            </w:rPr>
            <w:fldChar w:fldCharType="separate"/>
          </w:r>
          <w:r>
            <w:rPr>
              <w:noProof/>
            </w:rPr>
            <w:t>110</w:t>
          </w:r>
          <w:r>
            <w:rPr>
              <w:noProof/>
            </w:rPr>
            <w:fldChar w:fldCharType="end"/>
          </w:r>
        </w:p>
        <w:p w14:paraId="42452B91" w14:textId="77777777" w:rsidR="007026BC" w:rsidRDefault="007026BC">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_Toc385744448 \h </w:instrText>
          </w:r>
          <w:r>
            <w:rPr>
              <w:noProof/>
            </w:rPr>
          </w:r>
          <w:r>
            <w:rPr>
              <w:noProof/>
            </w:rPr>
            <w:fldChar w:fldCharType="separate"/>
          </w:r>
          <w:r>
            <w:rPr>
              <w:noProof/>
            </w:rPr>
            <w:t>118</w:t>
          </w:r>
          <w:r>
            <w:rPr>
              <w:noProof/>
            </w:rPr>
            <w:fldChar w:fldCharType="end"/>
          </w:r>
        </w:p>
        <w:p w14:paraId="72A539F5" w14:textId="77777777" w:rsidR="007026BC" w:rsidRDefault="007026BC">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_Toc385744449 \h </w:instrText>
          </w:r>
          <w:r>
            <w:rPr>
              <w:noProof/>
            </w:rPr>
          </w:r>
          <w:r>
            <w:rPr>
              <w:noProof/>
            </w:rPr>
            <w:fldChar w:fldCharType="separate"/>
          </w:r>
          <w:r>
            <w:rPr>
              <w:noProof/>
            </w:rPr>
            <w:t>119</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5744368"/>
      <w:r w:rsidRPr="00FC6093">
        <w:lastRenderedPageBreak/>
        <w:t>List of Figures</w:t>
      </w:r>
      <w:bookmarkEnd w:id="2"/>
      <w:bookmarkEnd w:id="3"/>
    </w:p>
    <w:p w14:paraId="055F883F" w14:textId="77777777" w:rsidR="00BD532F" w:rsidRPr="00BD532F" w:rsidRDefault="00BD532F" w:rsidP="00BD532F"/>
    <w:p w14:paraId="33349AAC" w14:textId="77777777" w:rsidR="00AB3B30"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B3B30">
        <w:rPr>
          <w:noProof/>
        </w:rPr>
        <w:t>Figure 2</w:t>
      </w:r>
      <w:r w:rsidR="00AB3B30">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00AB3B30" w:rsidRPr="0029546F">
        <w:rPr>
          <w:noProof/>
          <w:vertAlign w:val="subscript"/>
        </w:rPr>
        <w:t>1</w:t>
      </w:r>
      <w:r w:rsidR="00AB3B30">
        <w:rPr>
          <w:noProof/>
        </w:rPr>
        <w:t xml:space="preserve"> is the last common ancestor of A, B and C. Similarly, I</w:t>
      </w:r>
      <w:r w:rsidR="00AB3B30" w:rsidRPr="0029546F">
        <w:rPr>
          <w:noProof/>
          <w:vertAlign w:val="subscript"/>
        </w:rPr>
        <w:t>2</w:t>
      </w:r>
      <w:r w:rsidR="00AB3B30">
        <w:rPr>
          <w:noProof/>
        </w:rPr>
        <w:t xml:space="preserve"> is the last common ancestor of D and E.</w:t>
      </w:r>
      <w:r w:rsidR="00AB3B30">
        <w:rPr>
          <w:noProof/>
        </w:rPr>
        <w:tab/>
      </w:r>
      <w:r w:rsidR="00AB3B30">
        <w:rPr>
          <w:noProof/>
        </w:rPr>
        <w:fldChar w:fldCharType="begin"/>
      </w:r>
      <w:r w:rsidR="00AB3B30">
        <w:rPr>
          <w:noProof/>
        </w:rPr>
        <w:instrText xml:space="preserve"> PAGEREF _Toc385666795 \h </w:instrText>
      </w:r>
      <w:r w:rsidR="00AB3B30">
        <w:rPr>
          <w:noProof/>
        </w:rPr>
      </w:r>
      <w:r w:rsidR="00AB3B30">
        <w:rPr>
          <w:noProof/>
        </w:rPr>
        <w:fldChar w:fldCharType="separate"/>
      </w:r>
      <w:r w:rsidR="00AB3B30">
        <w:rPr>
          <w:noProof/>
        </w:rPr>
        <w:t>9</w:t>
      </w:r>
      <w:r w:rsidR="00AB3B30">
        <w:rPr>
          <w:noProof/>
        </w:rPr>
        <w:fldChar w:fldCharType="end"/>
      </w:r>
    </w:p>
    <w:p w14:paraId="041E8597"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4.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_Toc385666796 \h </w:instrText>
      </w:r>
      <w:r>
        <w:rPr>
          <w:noProof/>
        </w:rPr>
      </w:r>
      <w:r>
        <w:rPr>
          <w:noProof/>
        </w:rPr>
        <w:fldChar w:fldCharType="separate"/>
      </w:r>
      <w:r>
        <w:rPr>
          <w:noProof/>
        </w:rPr>
        <w:t>14</w:t>
      </w:r>
      <w:r>
        <w:rPr>
          <w:noProof/>
        </w:rPr>
        <w:fldChar w:fldCharType="end"/>
      </w:r>
    </w:p>
    <w:p w14:paraId="21F7A1D0"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Fractions of non-orthologous (orange) and orthologous (green) proteins in different microsporidia species.</w:t>
      </w:r>
      <w:r>
        <w:rPr>
          <w:noProof/>
        </w:rPr>
        <w:tab/>
      </w:r>
      <w:r>
        <w:rPr>
          <w:noProof/>
        </w:rPr>
        <w:fldChar w:fldCharType="begin"/>
      </w:r>
      <w:r>
        <w:rPr>
          <w:noProof/>
        </w:rPr>
        <w:instrText xml:space="preserve"> PAGEREF _Toc385666797 \h </w:instrText>
      </w:r>
      <w:r>
        <w:rPr>
          <w:noProof/>
        </w:rPr>
      </w:r>
      <w:r>
        <w:rPr>
          <w:noProof/>
        </w:rPr>
        <w:fldChar w:fldCharType="separate"/>
      </w:r>
      <w:r>
        <w:rPr>
          <w:noProof/>
        </w:rPr>
        <w:t>15</w:t>
      </w:r>
      <w:r>
        <w:rPr>
          <w:noProof/>
        </w:rPr>
        <w:fldChar w:fldCharType="end"/>
      </w:r>
    </w:p>
    <w:p w14:paraId="340765A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4: Maximum likelihood tree over 35 species. The 11 microsporidia taxa are highlighted in red. Other non-microsporidia taxa include 13 Fungi (green), 2 Metazoa and </w:t>
      </w:r>
      <w:r w:rsidRPr="0029546F">
        <w:rPr>
          <w:i/>
          <w:noProof/>
        </w:rPr>
        <w:t>M.brevicollis</w:t>
      </w:r>
      <w:r>
        <w:rPr>
          <w:noProof/>
        </w:rPr>
        <w:t xml:space="preserve">, </w:t>
      </w:r>
      <w:r w:rsidRPr="0029546F">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_Toc385666798 \h </w:instrText>
      </w:r>
      <w:r>
        <w:rPr>
          <w:noProof/>
        </w:rPr>
      </w:r>
      <w:r>
        <w:rPr>
          <w:noProof/>
        </w:rPr>
        <w:fldChar w:fldCharType="separate"/>
      </w:r>
      <w:r>
        <w:rPr>
          <w:noProof/>
        </w:rPr>
        <w:t>16</w:t>
      </w:r>
      <w:r>
        <w:rPr>
          <w:noProof/>
        </w:rPr>
        <w:fldChar w:fldCharType="end"/>
      </w:r>
    </w:p>
    <w:p w14:paraId="1AD2ACC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_Toc385666799 \h </w:instrText>
      </w:r>
      <w:r>
        <w:rPr>
          <w:noProof/>
        </w:rPr>
      </w:r>
      <w:r>
        <w:rPr>
          <w:noProof/>
        </w:rPr>
        <w:fldChar w:fldCharType="separate"/>
      </w:r>
      <w:r>
        <w:rPr>
          <w:noProof/>
        </w:rPr>
        <w:t>17</w:t>
      </w:r>
      <w:r>
        <w:rPr>
          <w:noProof/>
        </w:rPr>
        <w:fldChar w:fldCharType="end"/>
      </w:r>
    </w:p>
    <w:p w14:paraId="1F3A24BC"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_Toc385666800 \h </w:instrText>
      </w:r>
      <w:r>
        <w:rPr>
          <w:noProof/>
        </w:rPr>
      </w:r>
      <w:r>
        <w:rPr>
          <w:noProof/>
        </w:rPr>
        <w:fldChar w:fldCharType="separate"/>
      </w:r>
      <w:r>
        <w:rPr>
          <w:noProof/>
        </w:rPr>
        <w:t>19</w:t>
      </w:r>
      <w:r>
        <w:rPr>
          <w:noProof/>
        </w:rPr>
        <w:fldChar w:fldCharType="end"/>
      </w:r>
    </w:p>
    <w:p w14:paraId="149FF1C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_Toc385666801 \h </w:instrText>
      </w:r>
      <w:r>
        <w:rPr>
          <w:noProof/>
        </w:rPr>
      </w:r>
      <w:r>
        <w:rPr>
          <w:noProof/>
        </w:rPr>
        <w:fldChar w:fldCharType="separate"/>
      </w:r>
      <w:r>
        <w:rPr>
          <w:noProof/>
        </w:rPr>
        <w:t>21</w:t>
      </w:r>
      <w:r>
        <w:rPr>
          <w:noProof/>
        </w:rPr>
        <w:fldChar w:fldCharType="end"/>
      </w:r>
    </w:p>
    <w:p w14:paraId="570A2818"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_Toc385666802 \h </w:instrText>
      </w:r>
      <w:r>
        <w:rPr>
          <w:noProof/>
        </w:rPr>
      </w:r>
      <w:r>
        <w:rPr>
          <w:noProof/>
        </w:rPr>
        <w:fldChar w:fldCharType="separate"/>
      </w:r>
      <w:r>
        <w:rPr>
          <w:noProof/>
        </w:rPr>
        <w:t>25</w:t>
      </w:r>
      <w:r>
        <w:rPr>
          <w:noProof/>
        </w:rPr>
        <w:fldChar w:fldCharType="end"/>
      </w:r>
    </w:p>
    <w:p w14:paraId="3BB0F64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_Toc385666803 \h </w:instrText>
      </w:r>
      <w:r>
        <w:rPr>
          <w:noProof/>
        </w:rPr>
      </w:r>
      <w:r>
        <w:rPr>
          <w:noProof/>
        </w:rPr>
        <w:fldChar w:fldCharType="separate"/>
      </w:r>
      <w:r>
        <w:rPr>
          <w:noProof/>
        </w:rPr>
        <w:t>27</w:t>
      </w:r>
      <w:r>
        <w:rPr>
          <w:noProof/>
        </w:rPr>
        <w:fldChar w:fldCharType="end"/>
      </w:r>
    </w:p>
    <w:p w14:paraId="0EE538F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_Toc385666804 \h </w:instrText>
      </w:r>
      <w:r>
        <w:rPr>
          <w:noProof/>
        </w:rPr>
      </w:r>
      <w:r>
        <w:rPr>
          <w:noProof/>
        </w:rPr>
        <w:fldChar w:fldCharType="separate"/>
      </w:r>
      <w:r>
        <w:rPr>
          <w:noProof/>
        </w:rPr>
        <w:t>27</w:t>
      </w:r>
      <w:r>
        <w:rPr>
          <w:noProof/>
        </w:rPr>
        <w:fldChar w:fldCharType="end"/>
      </w:r>
    </w:p>
    <w:p w14:paraId="0AC8466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_Toc385666805 \h </w:instrText>
      </w:r>
      <w:r>
        <w:rPr>
          <w:noProof/>
        </w:rPr>
      </w:r>
      <w:r>
        <w:rPr>
          <w:noProof/>
        </w:rPr>
        <w:fldChar w:fldCharType="separate"/>
      </w:r>
      <w:r>
        <w:rPr>
          <w:noProof/>
        </w:rPr>
        <w:t>29</w:t>
      </w:r>
      <w:r>
        <w:rPr>
          <w:noProof/>
        </w:rPr>
        <w:fldChar w:fldCharType="end"/>
      </w:r>
    </w:p>
    <w:p w14:paraId="4040FCD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_Toc385666806 \h </w:instrText>
      </w:r>
      <w:r>
        <w:rPr>
          <w:noProof/>
        </w:rPr>
      </w:r>
      <w:r>
        <w:rPr>
          <w:noProof/>
        </w:rPr>
        <w:fldChar w:fldCharType="separate"/>
      </w:r>
      <w:r>
        <w:rPr>
          <w:noProof/>
        </w:rPr>
        <w:t>30</w:t>
      </w:r>
      <w:r>
        <w:rPr>
          <w:noProof/>
        </w:rPr>
        <w:fldChar w:fldCharType="end"/>
      </w:r>
    </w:p>
    <w:p w14:paraId="1830726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_Toc385666807 \h </w:instrText>
      </w:r>
      <w:r>
        <w:rPr>
          <w:noProof/>
        </w:rPr>
      </w:r>
      <w:r>
        <w:rPr>
          <w:noProof/>
        </w:rPr>
        <w:fldChar w:fldCharType="separate"/>
      </w:r>
      <w:r>
        <w:rPr>
          <w:noProof/>
        </w:rPr>
        <w:t>30</w:t>
      </w:r>
      <w:r>
        <w:rPr>
          <w:noProof/>
        </w:rPr>
        <w:fldChar w:fldCharType="end"/>
      </w:r>
    </w:p>
    <w:p w14:paraId="15A209B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_Toc385666808 \h </w:instrText>
      </w:r>
      <w:r>
        <w:rPr>
          <w:noProof/>
        </w:rPr>
      </w:r>
      <w:r>
        <w:rPr>
          <w:noProof/>
        </w:rPr>
        <w:fldChar w:fldCharType="separate"/>
      </w:r>
      <w:r>
        <w:rPr>
          <w:noProof/>
        </w:rPr>
        <w:t>31</w:t>
      </w:r>
      <w:r>
        <w:rPr>
          <w:noProof/>
        </w:rPr>
        <w:fldChar w:fldCharType="end"/>
      </w:r>
    </w:p>
    <w:p w14:paraId="045BE769"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_Toc385666809 \h </w:instrText>
      </w:r>
      <w:r>
        <w:rPr>
          <w:noProof/>
        </w:rPr>
      </w:r>
      <w:r>
        <w:rPr>
          <w:noProof/>
        </w:rPr>
        <w:fldChar w:fldCharType="separate"/>
      </w:r>
      <w:r>
        <w:rPr>
          <w:noProof/>
        </w:rPr>
        <w:t>32</w:t>
      </w:r>
      <w:r>
        <w:rPr>
          <w:noProof/>
        </w:rPr>
        <w:fldChar w:fldCharType="end"/>
      </w:r>
    </w:p>
    <w:p w14:paraId="54C95B85"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_Toc385666810 \h </w:instrText>
      </w:r>
      <w:r>
        <w:rPr>
          <w:noProof/>
        </w:rPr>
      </w:r>
      <w:r>
        <w:rPr>
          <w:noProof/>
        </w:rPr>
        <w:fldChar w:fldCharType="separate"/>
      </w:r>
      <w:r>
        <w:rPr>
          <w:noProof/>
        </w:rPr>
        <w:t>33</w:t>
      </w:r>
      <w:r>
        <w:rPr>
          <w:noProof/>
        </w:rPr>
        <w:fldChar w:fldCharType="end"/>
      </w:r>
    </w:p>
    <w:p w14:paraId="4BC8D5E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_Toc385666811 \h </w:instrText>
      </w:r>
      <w:r>
        <w:rPr>
          <w:noProof/>
        </w:rPr>
      </w:r>
      <w:r>
        <w:rPr>
          <w:noProof/>
        </w:rPr>
        <w:fldChar w:fldCharType="separate"/>
      </w:r>
      <w:r>
        <w:rPr>
          <w:noProof/>
        </w:rPr>
        <w:t>35</w:t>
      </w:r>
      <w:r>
        <w:rPr>
          <w:noProof/>
        </w:rPr>
        <w:fldChar w:fldCharType="end"/>
      </w:r>
    </w:p>
    <w:p w14:paraId="72C20D6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_Toc385666812 \h </w:instrText>
      </w:r>
      <w:r>
        <w:rPr>
          <w:noProof/>
        </w:rPr>
      </w:r>
      <w:r>
        <w:rPr>
          <w:noProof/>
        </w:rPr>
        <w:fldChar w:fldCharType="separate"/>
      </w:r>
      <w:r>
        <w:rPr>
          <w:noProof/>
        </w:rPr>
        <w:t>36</w:t>
      </w:r>
      <w:r>
        <w:rPr>
          <w:noProof/>
        </w:rPr>
        <w:fldChar w:fldCharType="end"/>
      </w:r>
    </w:p>
    <w:p w14:paraId="1988FB2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_Toc385666813 \h </w:instrText>
      </w:r>
      <w:r>
        <w:rPr>
          <w:noProof/>
        </w:rPr>
      </w:r>
      <w:r>
        <w:rPr>
          <w:noProof/>
        </w:rPr>
        <w:fldChar w:fldCharType="separate"/>
      </w:r>
      <w:r>
        <w:rPr>
          <w:noProof/>
        </w:rPr>
        <w:t>37</w:t>
      </w:r>
      <w:r>
        <w:rPr>
          <w:noProof/>
        </w:rPr>
        <w:fldChar w:fldCharType="end"/>
      </w:r>
    </w:p>
    <w:p w14:paraId="37175BE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_Toc385666814 \h </w:instrText>
      </w:r>
      <w:r>
        <w:rPr>
          <w:noProof/>
        </w:rPr>
      </w:r>
      <w:r>
        <w:rPr>
          <w:noProof/>
        </w:rPr>
        <w:fldChar w:fldCharType="separate"/>
      </w:r>
      <w:r>
        <w:rPr>
          <w:noProof/>
        </w:rPr>
        <w:t>38</w:t>
      </w:r>
      <w:r>
        <w:rPr>
          <w:noProof/>
        </w:rPr>
        <w:fldChar w:fldCharType="end"/>
      </w:r>
    </w:p>
    <w:p w14:paraId="162EC11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_Toc385666815 \h </w:instrText>
      </w:r>
      <w:r>
        <w:rPr>
          <w:noProof/>
        </w:rPr>
      </w:r>
      <w:r>
        <w:rPr>
          <w:noProof/>
        </w:rPr>
        <w:fldChar w:fldCharType="separate"/>
      </w:r>
      <w:r>
        <w:rPr>
          <w:noProof/>
        </w:rPr>
        <w:t>39</w:t>
      </w:r>
      <w:r>
        <w:rPr>
          <w:noProof/>
        </w:rPr>
        <w:fldChar w:fldCharType="end"/>
      </w:r>
    </w:p>
    <w:p w14:paraId="1AB213A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_Toc385666816 \h </w:instrText>
      </w:r>
      <w:r>
        <w:rPr>
          <w:noProof/>
        </w:rPr>
      </w:r>
      <w:r>
        <w:rPr>
          <w:noProof/>
        </w:rPr>
        <w:fldChar w:fldCharType="separate"/>
      </w:r>
      <w:r>
        <w:rPr>
          <w:noProof/>
        </w:rPr>
        <w:t>42</w:t>
      </w:r>
      <w:r>
        <w:rPr>
          <w:noProof/>
        </w:rPr>
        <w:fldChar w:fldCharType="end"/>
      </w:r>
    </w:p>
    <w:p w14:paraId="3CA7C887"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29546F">
        <w:rPr>
          <w:noProof/>
          <w:vertAlign w:val="subscript"/>
        </w:rPr>
        <w:t>FAS_KO</w:t>
      </w:r>
      <w:r>
        <w:rPr>
          <w:noProof/>
        </w:rPr>
        <w:t xml:space="preserve"> for 12,748 KO groups</w:t>
      </w:r>
      <w:r>
        <w:rPr>
          <w:noProof/>
        </w:rPr>
        <w:tab/>
      </w:r>
      <w:r>
        <w:rPr>
          <w:noProof/>
        </w:rPr>
        <w:fldChar w:fldCharType="begin"/>
      </w:r>
      <w:r>
        <w:rPr>
          <w:noProof/>
        </w:rPr>
        <w:instrText xml:space="preserve"> PAGEREF _Toc385666817 \h </w:instrText>
      </w:r>
      <w:r>
        <w:rPr>
          <w:noProof/>
        </w:rPr>
      </w:r>
      <w:r>
        <w:rPr>
          <w:noProof/>
        </w:rPr>
        <w:fldChar w:fldCharType="separate"/>
      </w:r>
      <w:r>
        <w:rPr>
          <w:noProof/>
        </w:rPr>
        <w:t>44</w:t>
      </w:r>
      <w:r>
        <w:rPr>
          <w:noProof/>
        </w:rPr>
        <w:fldChar w:fldCharType="end"/>
      </w:r>
    </w:p>
    <w:p w14:paraId="0BC4AFF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_Toc385666818 \h </w:instrText>
      </w:r>
      <w:r>
        <w:rPr>
          <w:noProof/>
        </w:rPr>
      </w:r>
      <w:r>
        <w:rPr>
          <w:noProof/>
        </w:rPr>
        <w:fldChar w:fldCharType="separate"/>
      </w:r>
      <w:r>
        <w:rPr>
          <w:noProof/>
        </w:rPr>
        <w:t>45</w:t>
      </w:r>
      <w:r>
        <w:rPr>
          <w:noProof/>
        </w:rPr>
        <w:fldChar w:fldCharType="end"/>
      </w:r>
    </w:p>
    <w:p w14:paraId="13A09205"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_Toc385666819 \h </w:instrText>
      </w:r>
      <w:r>
        <w:rPr>
          <w:noProof/>
        </w:rPr>
      </w:r>
      <w:r>
        <w:rPr>
          <w:noProof/>
        </w:rPr>
        <w:fldChar w:fldCharType="separate"/>
      </w:r>
      <w:r>
        <w:rPr>
          <w:noProof/>
        </w:rPr>
        <w:t>46</w:t>
      </w:r>
      <w:r>
        <w:rPr>
          <w:noProof/>
        </w:rPr>
        <w:fldChar w:fldCharType="end"/>
      </w:r>
    </w:p>
    <w:p w14:paraId="120E8F2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_Toc385666820 \h </w:instrText>
      </w:r>
      <w:r>
        <w:rPr>
          <w:noProof/>
        </w:rPr>
      </w:r>
      <w:r>
        <w:rPr>
          <w:noProof/>
        </w:rPr>
        <w:fldChar w:fldCharType="separate"/>
      </w:r>
      <w:r>
        <w:rPr>
          <w:noProof/>
        </w:rPr>
        <w:t>47</w:t>
      </w:r>
      <w:r>
        <w:rPr>
          <w:noProof/>
        </w:rPr>
        <w:fldChar w:fldCharType="end"/>
      </w:r>
    </w:p>
    <w:p w14:paraId="5395992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_Toc385666821 \h </w:instrText>
      </w:r>
      <w:r>
        <w:rPr>
          <w:noProof/>
        </w:rPr>
      </w:r>
      <w:r>
        <w:rPr>
          <w:noProof/>
        </w:rPr>
        <w:fldChar w:fldCharType="separate"/>
      </w:r>
      <w:r>
        <w:rPr>
          <w:noProof/>
        </w:rPr>
        <w:t>48</w:t>
      </w:r>
      <w:r>
        <w:rPr>
          <w:noProof/>
        </w:rPr>
        <w:fldChar w:fldCharType="end"/>
      </w:r>
    </w:p>
    <w:p w14:paraId="2D20BDBD"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7: Length distribution of HamFAS-only proteins and the others</w:t>
      </w:r>
      <w:r>
        <w:rPr>
          <w:noProof/>
        </w:rPr>
        <w:tab/>
      </w:r>
      <w:r>
        <w:rPr>
          <w:noProof/>
        </w:rPr>
        <w:fldChar w:fldCharType="begin"/>
      </w:r>
      <w:r>
        <w:rPr>
          <w:noProof/>
        </w:rPr>
        <w:instrText xml:space="preserve"> PAGEREF _Toc385666822 \h </w:instrText>
      </w:r>
      <w:r>
        <w:rPr>
          <w:noProof/>
        </w:rPr>
      </w:r>
      <w:r>
        <w:rPr>
          <w:noProof/>
        </w:rPr>
        <w:fldChar w:fldCharType="separate"/>
      </w:r>
      <w:r>
        <w:rPr>
          <w:noProof/>
        </w:rPr>
        <w:t>49</w:t>
      </w:r>
      <w:r>
        <w:rPr>
          <w:noProof/>
        </w:rPr>
        <w:fldChar w:fldCharType="end"/>
      </w:r>
    </w:p>
    <w:p w14:paraId="5C1BD65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_Toc385666823 \h </w:instrText>
      </w:r>
      <w:r>
        <w:rPr>
          <w:noProof/>
        </w:rPr>
      </w:r>
      <w:r>
        <w:rPr>
          <w:noProof/>
        </w:rPr>
        <w:fldChar w:fldCharType="separate"/>
      </w:r>
      <w:r>
        <w:rPr>
          <w:noProof/>
        </w:rPr>
        <w:t>50</w:t>
      </w:r>
      <w:r>
        <w:rPr>
          <w:noProof/>
        </w:rPr>
        <w:fldChar w:fldCharType="end"/>
      </w:r>
    </w:p>
    <w:p w14:paraId="32F9FFC0"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_Toc385666824 \h </w:instrText>
      </w:r>
      <w:r>
        <w:rPr>
          <w:noProof/>
        </w:rPr>
      </w:r>
      <w:r>
        <w:rPr>
          <w:noProof/>
        </w:rPr>
        <w:fldChar w:fldCharType="separate"/>
      </w:r>
      <w:r>
        <w:rPr>
          <w:noProof/>
        </w:rPr>
        <w:t>50</w:t>
      </w:r>
      <w:r>
        <w:rPr>
          <w:noProof/>
        </w:rPr>
        <w:fldChar w:fldCharType="end"/>
      </w:r>
    </w:p>
    <w:p w14:paraId="3BD53B2C"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_Toc385666825 \h </w:instrText>
      </w:r>
      <w:r>
        <w:rPr>
          <w:noProof/>
        </w:rPr>
      </w:r>
      <w:r>
        <w:rPr>
          <w:noProof/>
        </w:rPr>
        <w:fldChar w:fldCharType="separate"/>
      </w:r>
      <w:r>
        <w:rPr>
          <w:noProof/>
        </w:rPr>
        <w:t>51</w:t>
      </w:r>
      <w:r>
        <w:rPr>
          <w:noProof/>
        </w:rPr>
        <w:fldChar w:fldCharType="end"/>
      </w:r>
    </w:p>
    <w:p w14:paraId="7E4BD95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_Toc385666826 \h </w:instrText>
      </w:r>
      <w:r>
        <w:rPr>
          <w:noProof/>
        </w:rPr>
      </w:r>
      <w:r>
        <w:rPr>
          <w:noProof/>
        </w:rPr>
        <w:fldChar w:fldCharType="separate"/>
      </w:r>
      <w:r>
        <w:rPr>
          <w:noProof/>
        </w:rPr>
        <w:t>52</w:t>
      </w:r>
      <w:r>
        <w:rPr>
          <w:noProof/>
        </w:rPr>
        <w:fldChar w:fldCharType="end"/>
      </w:r>
    </w:p>
    <w:p w14:paraId="3EDD5D4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_Toc385666827 \h </w:instrText>
      </w:r>
      <w:r>
        <w:rPr>
          <w:noProof/>
        </w:rPr>
      </w:r>
      <w:r>
        <w:rPr>
          <w:noProof/>
        </w:rPr>
        <w:fldChar w:fldCharType="separate"/>
      </w:r>
      <w:r>
        <w:rPr>
          <w:noProof/>
        </w:rPr>
        <w:t>52</w:t>
      </w:r>
      <w:r>
        <w:rPr>
          <w:noProof/>
        </w:rPr>
        <w:fldChar w:fldCharType="end"/>
      </w:r>
    </w:p>
    <w:p w14:paraId="4D4F7CA0"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_Toc385666828 \h </w:instrText>
      </w:r>
      <w:r>
        <w:rPr>
          <w:noProof/>
        </w:rPr>
      </w:r>
      <w:r>
        <w:rPr>
          <w:noProof/>
        </w:rPr>
        <w:fldChar w:fldCharType="separate"/>
      </w:r>
      <w:r>
        <w:rPr>
          <w:noProof/>
        </w:rPr>
        <w:t>53</w:t>
      </w:r>
      <w:r>
        <w:rPr>
          <w:noProof/>
        </w:rPr>
        <w:fldChar w:fldCharType="end"/>
      </w:r>
    </w:p>
    <w:p w14:paraId="7D6CE32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_Toc385666829 \h </w:instrText>
      </w:r>
      <w:r>
        <w:rPr>
          <w:noProof/>
        </w:rPr>
      </w:r>
      <w:r>
        <w:rPr>
          <w:noProof/>
        </w:rPr>
        <w:fldChar w:fldCharType="separate"/>
      </w:r>
      <w:r>
        <w:rPr>
          <w:noProof/>
        </w:rPr>
        <w:t>57</w:t>
      </w:r>
      <w:r>
        <w:rPr>
          <w:noProof/>
        </w:rPr>
        <w:fldChar w:fldCharType="end"/>
      </w:r>
    </w:p>
    <w:p w14:paraId="555472D7"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_Toc385666830 \h </w:instrText>
      </w:r>
      <w:r>
        <w:rPr>
          <w:noProof/>
        </w:rPr>
      </w:r>
      <w:r>
        <w:rPr>
          <w:noProof/>
        </w:rPr>
        <w:fldChar w:fldCharType="separate"/>
      </w:r>
      <w:r>
        <w:rPr>
          <w:noProof/>
        </w:rPr>
        <w:t>58</w:t>
      </w:r>
      <w:r>
        <w:rPr>
          <w:noProof/>
        </w:rPr>
        <w:fldChar w:fldCharType="end"/>
      </w:r>
    </w:p>
    <w:p w14:paraId="23C68A2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w:t>
      </w:r>
      <w:r>
        <w:rPr>
          <w:noProof/>
        </w:rPr>
        <w:tab/>
      </w:r>
      <w:r>
        <w:rPr>
          <w:noProof/>
        </w:rPr>
        <w:fldChar w:fldCharType="begin"/>
      </w:r>
      <w:r>
        <w:rPr>
          <w:noProof/>
        </w:rPr>
        <w:instrText xml:space="preserve"> PAGEREF _Toc385666831 \h </w:instrText>
      </w:r>
      <w:r>
        <w:rPr>
          <w:noProof/>
        </w:rPr>
      </w:r>
      <w:r>
        <w:rPr>
          <w:noProof/>
        </w:rPr>
        <w:fldChar w:fldCharType="separate"/>
      </w:r>
      <w:r>
        <w:rPr>
          <w:noProof/>
        </w:rPr>
        <w:t>58</w:t>
      </w:r>
      <w:r>
        <w:rPr>
          <w:noProof/>
        </w:rPr>
        <w:fldChar w:fldCharType="end"/>
      </w:r>
    </w:p>
    <w:p w14:paraId="12AFEC0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29546F">
        <w:rPr>
          <w:i/>
          <w:noProof/>
        </w:rPr>
        <w:t>E.cuniculi</w:t>
      </w:r>
      <w:r>
        <w:rPr>
          <w:noProof/>
        </w:rPr>
        <w:t xml:space="preserve">, </w:t>
      </w:r>
      <w:r w:rsidRPr="0029546F">
        <w:rPr>
          <w:i/>
          <w:noProof/>
        </w:rPr>
        <w:t>E.hellem</w:t>
      </w:r>
      <w:r>
        <w:rPr>
          <w:noProof/>
        </w:rPr>
        <w:t xml:space="preserve">, </w:t>
      </w:r>
      <w:r w:rsidRPr="0029546F">
        <w:rPr>
          <w:i/>
          <w:noProof/>
        </w:rPr>
        <w:t>E.intestinali</w:t>
      </w:r>
      <w:r>
        <w:rPr>
          <w:noProof/>
        </w:rPr>
        <w:t xml:space="preserve"> and </w:t>
      </w:r>
      <w:r w:rsidRPr="0029546F">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_Toc385666832 \h </w:instrText>
      </w:r>
      <w:r>
        <w:rPr>
          <w:noProof/>
        </w:rPr>
      </w:r>
      <w:r>
        <w:rPr>
          <w:noProof/>
        </w:rPr>
        <w:fldChar w:fldCharType="separate"/>
      </w:r>
      <w:r>
        <w:rPr>
          <w:noProof/>
        </w:rPr>
        <w:t>59</w:t>
      </w:r>
      <w:r>
        <w:rPr>
          <w:noProof/>
        </w:rPr>
        <w:fldChar w:fldCharType="end"/>
      </w:r>
    </w:p>
    <w:p w14:paraId="01FE1F1D"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_Toc385666833 \h </w:instrText>
      </w:r>
      <w:r>
        <w:rPr>
          <w:noProof/>
        </w:rPr>
      </w:r>
      <w:r>
        <w:rPr>
          <w:noProof/>
        </w:rPr>
        <w:fldChar w:fldCharType="separate"/>
      </w:r>
      <w:r>
        <w:rPr>
          <w:noProof/>
        </w:rPr>
        <w:t>60</w:t>
      </w:r>
      <w:r>
        <w:rPr>
          <w:noProof/>
        </w:rPr>
        <w:fldChar w:fldCharType="end"/>
      </w:r>
    </w:p>
    <w:p w14:paraId="0CFC3DDB"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_Toc385666834 \h </w:instrText>
      </w:r>
      <w:r>
        <w:rPr>
          <w:noProof/>
        </w:rPr>
      </w:r>
      <w:r>
        <w:rPr>
          <w:noProof/>
        </w:rPr>
        <w:fldChar w:fldCharType="separate"/>
      </w:r>
      <w:r>
        <w:rPr>
          <w:noProof/>
        </w:rPr>
        <w:t>62</w:t>
      </w:r>
      <w:r>
        <w:rPr>
          <w:noProof/>
        </w:rPr>
        <w:fldChar w:fldCharType="end"/>
      </w:r>
    </w:p>
    <w:p w14:paraId="43DDB56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29546F">
        <w:rPr>
          <w:i/>
          <w:noProof/>
        </w:rPr>
        <w:t>E.hellem</w:t>
      </w:r>
      <w:r>
        <w:rPr>
          <w:noProof/>
        </w:rPr>
        <w:t xml:space="preserve"> and </w:t>
      </w:r>
      <w:r w:rsidRPr="0029546F">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_Toc385666835 \h </w:instrText>
      </w:r>
      <w:r>
        <w:rPr>
          <w:noProof/>
        </w:rPr>
      </w:r>
      <w:r>
        <w:rPr>
          <w:noProof/>
        </w:rPr>
        <w:fldChar w:fldCharType="separate"/>
      </w:r>
      <w:r>
        <w:rPr>
          <w:noProof/>
        </w:rPr>
        <w:t>63</w:t>
      </w:r>
      <w:r>
        <w:rPr>
          <w:noProof/>
        </w:rPr>
        <w:fldChar w:fldCharType="end"/>
      </w:r>
    </w:p>
    <w:p w14:paraId="2B842B4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_Toc385666836 \h </w:instrText>
      </w:r>
      <w:r>
        <w:rPr>
          <w:noProof/>
        </w:rPr>
      </w:r>
      <w:r>
        <w:rPr>
          <w:noProof/>
        </w:rPr>
        <w:fldChar w:fldCharType="separate"/>
      </w:r>
      <w:r>
        <w:rPr>
          <w:noProof/>
        </w:rPr>
        <w:t>64</w:t>
      </w:r>
      <w:r>
        <w:rPr>
          <w:noProof/>
        </w:rPr>
        <w:fldChar w:fldCharType="end"/>
      </w:r>
    </w:p>
    <w:p w14:paraId="087C7C8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29546F">
        <w:rPr>
          <w:i/>
          <w:noProof/>
        </w:rPr>
        <w:t>E.hellem</w:t>
      </w:r>
      <w:r>
        <w:rPr>
          <w:noProof/>
        </w:rPr>
        <w:t xml:space="preserve"> protein (enche_5516_1:EHEL_100430) and its ortholog (chltr_5669_1:1220) of the bacteria </w:t>
      </w:r>
      <w:r w:rsidRPr="0029546F">
        <w:rPr>
          <w:i/>
          <w:noProof/>
        </w:rPr>
        <w:t>Chlamydia trachomatis</w:t>
      </w:r>
      <w:r>
        <w:rPr>
          <w:noProof/>
        </w:rPr>
        <w:t>.</w:t>
      </w:r>
      <w:r>
        <w:rPr>
          <w:noProof/>
        </w:rPr>
        <w:tab/>
      </w:r>
      <w:r>
        <w:rPr>
          <w:noProof/>
        </w:rPr>
        <w:fldChar w:fldCharType="begin"/>
      </w:r>
      <w:r>
        <w:rPr>
          <w:noProof/>
        </w:rPr>
        <w:instrText xml:space="preserve"> PAGEREF _Toc385666837 \h </w:instrText>
      </w:r>
      <w:r>
        <w:rPr>
          <w:noProof/>
        </w:rPr>
      </w:r>
      <w:r>
        <w:rPr>
          <w:noProof/>
        </w:rPr>
        <w:fldChar w:fldCharType="separate"/>
      </w:r>
      <w:r>
        <w:rPr>
          <w:noProof/>
        </w:rPr>
        <w:t>65</w:t>
      </w:r>
      <w:r>
        <w:rPr>
          <w:noProof/>
        </w:rPr>
        <w:fldChar w:fldCharType="end"/>
      </w:r>
    </w:p>
    <w:p w14:paraId="2AC178E5"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_Toc385666838 \h </w:instrText>
      </w:r>
      <w:r>
        <w:rPr>
          <w:noProof/>
        </w:rPr>
      </w:r>
      <w:r>
        <w:rPr>
          <w:noProof/>
        </w:rPr>
        <w:fldChar w:fldCharType="separate"/>
      </w:r>
      <w:r>
        <w:rPr>
          <w:noProof/>
        </w:rPr>
        <w:t>110</w:t>
      </w:r>
      <w:r>
        <w:rPr>
          <w:noProof/>
        </w:rPr>
        <w:fldChar w:fldCharType="end"/>
      </w:r>
    </w:p>
    <w:p w14:paraId="5B47B1B8"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_Toc385666839 \h </w:instrText>
      </w:r>
      <w:r>
        <w:rPr>
          <w:noProof/>
        </w:rPr>
      </w:r>
      <w:r>
        <w:rPr>
          <w:noProof/>
        </w:rPr>
        <w:fldChar w:fldCharType="separate"/>
      </w:r>
      <w:r>
        <w:rPr>
          <w:noProof/>
        </w:rPr>
        <w:t>110</w:t>
      </w:r>
      <w:r>
        <w:rPr>
          <w:noProof/>
        </w:rPr>
        <w:fldChar w:fldCharType="end"/>
      </w:r>
    </w:p>
    <w:p w14:paraId="6879D97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_Toc385666840 \h </w:instrText>
      </w:r>
      <w:r>
        <w:rPr>
          <w:noProof/>
        </w:rPr>
      </w:r>
      <w:r>
        <w:rPr>
          <w:noProof/>
        </w:rPr>
        <w:fldChar w:fldCharType="separate"/>
      </w:r>
      <w:r>
        <w:rPr>
          <w:noProof/>
        </w:rPr>
        <w:t>111</w:t>
      </w:r>
      <w:r>
        <w:rPr>
          <w:noProof/>
        </w:rPr>
        <w:fldChar w:fldCharType="end"/>
      </w:r>
    </w:p>
    <w:p w14:paraId="2598096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_Toc385666841 \h </w:instrText>
      </w:r>
      <w:r>
        <w:rPr>
          <w:noProof/>
        </w:rPr>
      </w:r>
      <w:r>
        <w:rPr>
          <w:noProof/>
        </w:rPr>
        <w:fldChar w:fldCharType="separate"/>
      </w:r>
      <w:r>
        <w:rPr>
          <w:noProof/>
        </w:rPr>
        <w:t>111</w:t>
      </w:r>
      <w:r>
        <w:rPr>
          <w:noProof/>
        </w:rPr>
        <w:fldChar w:fldCharType="end"/>
      </w:r>
    </w:p>
    <w:p w14:paraId="54ADEBEB"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_Toc385666842 \h </w:instrText>
      </w:r>
      <w:r>
        <w:rPr>
          <w:noProof/>
        </w:rPr>
      </w:r>
      <w:r>
        <w:rPr>
          <w:noProof/>
        </w:rPr>
        <w:fldChar w:fldCharType="separate"/>
      </w:r>
      <w:r>
        <w:rPr>
          <w:noProof/>
        </w:rPr>
        <w:t>112</w:t>
      </w:r>
      <w:r>
        <w:rPr>
          <w:noProof/>
        </w:rPr>
        <w:fldChar w:fldCharType="end"/>
      </w:r>
    </w:p>
    <w:p w14:paraId="2F4069FE"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_Toc385666843 \h </w:instrText>
      </w:r>
      <w:r>
        <w:rPr>
          <w:noProof/>
        </w:rPr>
      </w:r>
      <w:r>
        <w:rPr>
          <w:noProof/>
        </w:rPr>
        <w:fldChar w:fldCharType="separate"/>
      </w:r>
      <w:r>
        <w:rPr>
          <w:noProof/>
        </w:rPr>
        <w:t>112</w:t>
      </w:r>
      <w:r>
        <w:rPr>
          <w:noProof/>
        </w:rPr>
        <w:fldChar w:fldCharType="end"/>
      </w:r>
    </w:p>
    <w:p w14:paraId="552F040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_Toc385666844 \h </w:instrText>
      </w:r>
      <w:r>
        <w:rPr>
          <w:noProof/>
        </w:rPr>
      </w:r>
      <w:r>
        <w:rPr>
          <w:noProof/>
        </w:rPr>
        <w:fldChar w:fldCharType="separate"/>
      </w:r>
      <w:r>
        <w:rPr>
          <w:noProof/>
        </w:rPr>
        <w:t>113</w:t>
      </w:r>
      <w:r>
        <w:rPr>
          <w:noProof/>
        </w:rPr>
        <w:fldChar w:fldCharType="end"/>
      </w:r>
    </w:p>
    <w:p w14:paraId="07BA305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29546F">
        <w:rPr>
          <w:i/>
          <w:noProof/>
        </w:rPr>
        <w:t>E.cuniculi</w:t>
      </w:r>
      <w:r>
        <w:rPr>
          <w:noProof/>
        </w:rPr>
        <w:t xml:space="preserve">, purple for </w:t>
      </w:r>
      <w:r w:rsidRPr="0029546F">
        <w:rPr>
          <w:i/>
          <w:noProof/>
        </w:rPr>
        <w:t>E.hellem</w:t>
      </w:r>
      <w:r>
        <w:rPr>
          <w:noProof/>
        </w:rPr>
        <w:t xml:space="preserve">, pink for </w:t>
      </w:r>
      <w:r w:rsidRPr="0029546F">
        <w:rPr>
          <w:i/>
          <w:noProof/>
        </w:rPr>
        <w:t>E.intestinalis</w:t>
      </w:r>
      <w:r>
        <w:rPr>
          <w:noProof/>
        </w:rPr>
        <w:t xml:space="preserve">, light green for </w:t>
      </w:r>
      <w:r w:rsidRPr="0029546F">
        <w:rPr>
          <w:i/>
          <w:noProof/>
        </w:rPr>
        <w:t>N.ceranae</w:t>
      </w:r>
      <w:r>
        <w:rPr>
          <w:noProof/>
        </w:rPr>
        <w:t xml:space="preserve"> and yellow for </w:t>
      </w:r>
      <w:r w:rsidRPr="0029546F">
        <w:rPr>
          <w:i/>
          <w:noProof/>
        </w:rPr>
        <w:t>S.cerevisiae</w:t>
      </w:r>
      <w:r>
        <w:rPr>
          <w:noProof/>
        </w:rPr>
        <w:t>.</w:t>
      </w:r>
      <w:r>
        <w:rPr>
          <w:noProof/>
        </w:rPr>
        <w:tab/>
      </w:r>
      <w:r>
        <w:rPr>
          <w:noProof/>
        </w:rPr>
        <w:fldChar w:fldCharType="begin"/>
      </w:r>
      <w:r>
        <w:rPr>
          <w:noProof/>
        </w:rPr>
        <w:instrText xml:space="preserve"> PAGEREF _Toc385666845 \h </w:instrText>
      </w:r>
      <w:r>
        <w:rPr>
          <w:noProof/>
        </w:rPr>
      </w:r>
      <w:r>
        <w:rPr>
          <w:noProof/>
        </w:rPr>
        <w:fldChar w:fldCharType="separate"/>
      </w:r>
      <w:r>
        <w:rPr>
          <w:noProof/>
        </w:rPr>
        <w:t>114</w:t>
      </w:r>
      <w:r>
        <w:rPr>
          <w:noProof/>
        </w:rPr>
        <w:fldChar w:fldCharType="end"/>
      </w:r>
    </w:p>
    <w:p w14:paraId="0CDD9BD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_Toc385666846 \h </w:instrText>
      </w:r>
      <w:r>
        <w:rPr>
          <w:noProof/>
        </w:rPr>
      </w:r>
      <w:r>
        <w:rPr>
          <w:noProof/>
        </w:rPr>
        <w:fldChar w:fldCharType="separate"/>
      </w:r>
      <w:r>
        <w:rPr>
          <w:noProof/>
        </w:rPr>
        <w:t>114</w:t>
      </w:r>
      <w:r>
        <w:rPr>
          <w:noProof/>
        </w:rPr>
        <w:fldChar w:fldCharType="end"/>
      </w:r>
    </w:p>
    <w:p w14:paraId="2CAFD129"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_Toc385666847 \h </w:instrText>
      </w:r>
      <w:r>
        <w:rPr>
          <w:noProof/>
        </w:rPr>
      </w:r>
      <w:r>
        <w:rPr>
          <w:noProof/>
        </w:rPr>
        <w:fldChar w:fldCharType="separate"/>
      </w:r>
      <w:r>
        <w:rPr>
          <w:noProof/>
        </w:rPr>
        <w:t>115</w:t>
      </w:r>
      <w:r>
        <w:rPr>
          <w:noProof/>
        </w:rPr>
        <w:fldChar w:fldCharType="end"/>
      </w:r>
    </w:p>
    <w:p w14:paraId="6FF7CDC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 Image obtained from KEGG Mapper.</w:t>
      </w:r>
      <w:r>
        <w:rPr>
          <w:noProof/>
        </w:rPr>
        <w:tab/>
      </w:r>
      <w:r>
        <w:rPr>
          <w:noProof/>
        </w:rPr>
        <w:fldChar w:fldCharType="begin"/>
      </w:r>
      <w:r>
        <w:rPr>
          <w:noProof/>
        </w:rPr>
        <w:instrText xml:space="preserve"> PAGEREF _Toc385666848 \h </w:instrText>
      </w:r>
      <w:r>
        <w:rPr>
          <w:noProof/>
        </w:rPr>
      </w:r>
      <w:r>
        <w:rPr>
          <w:noProof/>
        </w:rPr>
        <w:fldChar w:fldCharType="separate"/>
      </w:r>
      <w:r>
        <w:rPr>
          <w:noProof/>
        </w:rPr>
        <w:t>115</w:t>
      </w:r>
      <w:r>
        <w:rPr>
          <w:noProof/>
        </w:rPr>
        <w:fldChar w:fldCharType="end"/>
      </w:r>
    </w:p>
    <w:p w14:paraId="109D90B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 Image obtained from KEGG Mapper.</w:t>
      </w:r>
      <w:r>
        <w:rPr>
          <w:noProof/>
        </w:rPr>
        <w:tab/>
      </w:r>
      <w:r>
        <w:rPr>
          <w:noProof/>
        </w:rPr>
        <w:fldChar w:fldCharType="begin"/>
      </w:r>
      <w:r>
        <w:rPr>
          <w:noProof/>
        </w:rPr>
        <w:instrText xml:space="preserve"> PAGEREF _Toc385666849 \h </w:instrText>
      </w:r>
      <w:r>
        <w:rPr>
          <w:noProof/>
        </w:rPr>
      </w:r>
      <w:r>
        <w:rPr>
          <w:noProof/>
        </w:rPr>
        <w:fldChar w:fldCharType="separate"/>
      </w:r>
      <w:r>
        <w:rPr>
          <w:noProof/>
        </w:rPr>
        <w:t>116</w:t>
      </w:r>
      <w:r>
        <w:rPr>
          <w:noProof/>
        </w:rPr>
        <w:fldChar w:fldCharType="end"/>
      </w:r>
    </w:p>
    <w:p w14:paraId="07C4FB5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 Image obtained from KEGG Mapper.</w:t>
      </w:r>
      <w:r>
        <w:rPr>
          <w:noProof/>
        </w:rPr>
        <w:tab/>
      </w:r>
      <w:r>
        <w:rPr>
          <w:noProof/>
        </w:rPr>
        <w:fldChar w:fldCharType="begin"/>
      </w:r>
      <w:r>
        <w:rPr>
          <w:noProof/>
        </w:rPr>
        <w:instrText xml:space="preserve"> PAGEREF _Toc385666850 \h </w:instrText>
      </w:r>
      <w:r>
        <w:rPr>
          <w:noProof/>
        </w:rPr>
      </w:r>
      <w:r>
        <w:rPr>
          <w:noProof/>
        </w:rPr>
        <w:fldChar w:fldCharType="separate"/>
      </w:r>
      <w:r>
        <w:rPr>
          <w:noProof/>
        </w:rPr>
        <w:t>117</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5744369"/>
      <w:r w:rsidRPr="00FC6093">
        <w:lastRenderedPageBreak/>
        <w:t>List of Tables</w:t>
      </w:r>
      <w:bookmarkEnd w:id="4"/>
      <w:bookmarkEnd w:id="5"/>
    </w:p>
    <w:p w14:paraId="3CFA967A" w14:textId="77777777" w:rsidR="00BD532F" w:rsidRPr="00BD532F" w:rsidRDefault="00BD532F" w:rsidP="00BD532F"/>
    <w:p w14:paraId="3DA8B2D0" w14:textId="77777777" w:rsidR="00643DE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643DE6">
        <w:rPr>
          <w:noProof/>
        </w:rPr>
        <w:t>Table 2</w:t>
      </w:r>
      <w:r w:rsidR="00643DE6">
        <w:rPr>
          <w:noProof/>
        </w:rPr>
        <w:noBreakHyphen/>
        <w:t>1: The microsporidia data set that was used for the estimation of the microsporidia last common ancestor protein set. The columns denote species name, strain, number of protein and the source, where their proteomes were downloaded.</w:t>
      </w:r>
      <w:r w:rsidR="00643DE6">
        <w:rPr>
          <w:noProof/>
        </w:rPr>
        <w:tab/>
      </w:r>
      <w:r w:rsidR="00643DE6">
        <w:rPr>
          <w:noProof/>
        </w:rPr>
        <w:fldChar w:fldCharType="begin"/>
      </w:r>
      <w:r w:rsidR="00643DE6">
        <w:rPr>
          <w:noProof/>
        </w:rPr>
        <w:instrText xml:space="preserve"> PAGEREF _Toc385667316 \h </w:instrText>
      </w:r>
      <w:r w:rsidR="00643DE6">
        <w:rPr>
          <w:noProof/>
        </w:rPr>
      </w:r>
      <w:r w:rsidR="00643DE6">
        <w:rPr>
          <w:noProof/>
        </w:rPr>
        <w:fldChar w:fldCharType="separate"/>
      </w:r>
      <w:r w:rsidR="00643DE6">
        <w:rPr>
          <w:noProof/>
        </w:rPr>
        <w:t>11</w:t>
      </w:r>
      <w:r w:rsidR="00643DE6">
        <w:rPr>
          <w:noProof/>
        </w:rPr>
        <w:fldChar w:fldCharType="end"/>
      </w:r>
    </w:p>
    <w:p w14:paraId="0BE09F72"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KO annotation for 42 microsporidia specific proteins using BlastKOALA</w:t>
      </w:r>
      <w:r>
        <w:rPr>
          <w:noProof/>
        </w:rPr>
        <w:tab/>
      </w:r>
      <w:r>
        <w:rPr>
          <w:noProof/>
        </w:rPr>
        <w:fldChar w:fldCharType="begin"/>
      </w:r>
      <w:r>
        <w:rPr>
          <w:noProof/>
        </w:rPr>
        <w:instrText xml:space="preserve"> PAGEREF _Toc385667317 \h </w:instrText>
      </w:r>
      <w:r>
        <w:rPr>
          <w:noProof/>
        </w:rPr>
      </w:r>
      <w:r>
        <w:rPr>
          <w:noProof/>
        </w:rPr>
        <w:fldChar w:fldCharType="separate"/>
      </w:r>
      <w:r>
        <w:rPr>
          <w:noProof/>
        </w:rPr>
        <w:t>38</w:t>
      </w:r>
      <w:r>
        <w:rPr>
          <w:noProof/>
        </w:rPr>
        <w:fldChar w:fldCharType="end"/>
      </w:r>
    </w:p>
    <w:p w14:paraId="43518FA3"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_Toc385667318 \h </w:instrText>
      </w:r>
      <w:r>
        <w:rPr>
          <w:noProof/>
        </w:rPr>
      </w:r>
      <w:r>
        <w:rPr>
          <w:noProof/>
        </w:rPr>
        <w:fldChar w:fldCharType="separate"/>
      </w:r>
      <w:r>
        <w:rPr>
          <w:noProof/>
        </w:rPr>
        <w:t>39</w:t>
      </w:r>
      <w:r>
        <w:rPr>
          <w:noProof/>
        </w:rPr>
        <w:fldChar w:fldCharType="end"/>
      </w:r>
    </w:p>
    <w:p w14:paraId="2B003509"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_Toc385667319 \h </w:instrText>
      </w:r>
      <w:r>
        <w:rPr>
          <w:noProof/>
        </w:rPr>
      </w:r>
      <w:r>
        <w:rPr>
          <w:noProof/>
        </w:rPr>
        <w:fldChar w:fldCharType="separate"/>
      </w:r>
      <w:r>
        <w:rPr>
          <w:noProof/>
        </w:rPr>
        <w:t>46</w:t>
      </w:r>
      <w:r>
        <w:rPr>
          <w:noProof/>
        </w:rPr>
        <w:fldChar w:fldCharType="end"/>
      </w:r>
    </w:p>
    <w:p w14:paraId="41FF656C"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_Toc385667320 \h </w:instrText>
      </w:r>
      <w:r>
        <w:rPr>
          <w:noProof/>
        </w:rPr>
      </w:r>
      <w:r>
        <w:rPr>
          <w:noProof/>
        </w:rPr>
        <w:fldChar w:fldCharType="separate"/>
      </w:r>
      <w:r>
        <w:rPr>
          <w:noProof/>
        </w:rPr>
        <w:t>48</w:t>
      </w:r>
      <w:r>
        <w:rPr>
          <w:noProof/>
        </w:rPr>
        <w:fldChar w:fldCharType="end"/>
      </w:r>
    </w:p>
    <w:p w14:paraId="7DE2C130"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_Toc385667321 \h </w:instrText>
      </w:r>
      <w:r>
        <w:rPr>
          <w:noProof/>
        </w:rPr>
      </w:r>
      <w:r>
        <w:rPr>
          <w:noProof/>
        </w:rPr>
        <w:fldChar w:fldCharType="separate"/>
      </w:r>
      <w:r>
        <w:rPr>
          <w:noProof/>
        </w:rPr>
        <w:t>61</w:t>
      </w:r>
      <w:r>
        <w:rPr>
          <w:noProof/>
        </w:rPr>
        <w:fldChar w:fldCharType="end"/>
      </w:r>
    </w:p>
    <w:p w14:paraId="7F1A5049"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_Toc385667322 \h </w:instrText>
      </w:r>
      <w:r>
        <w:rPr>
          <w:noProof/>
        </w:rPr>
      </w:r>
      <w:r>
        <w:rPr>
          <w:noProof/>
        </w:rPr>
        <w:fldChar w:fldCharType="separate"/>
      </w:r>
      <w:r>
        <w:rPr>
          <w:noProof/>
        </w:rPr>
        <w:t>84</w:t>
      </w:r>
      <w:r>
        <w:rPr>
          <w:noProof/>
        </w:rPr>
        <w:fldChar w:fldCharType="end"/>
      </w:r>
    </w:p>
    <w:p w14:paraId="2F86F87B"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491 species we used for the distribution analysis of microsporidian LCA proteins.</w:t>
      </w:r>
      <w:r>
        <w:rPr>
          <w:noProof/>
        </w:rPr>
        <w:tab/>
      </w:r>
      <w:r>
        <w:rPr>
          <w:noProof/>
        </w:rPr>
        <w:fldChar w:fldCharType="begin"/>
      </w:r>
      <w:r>
        <w:rPr>
          <w:noProof/>
        </w:rPr>
        <w:instrText xml:space="preserve"> PAGEREF _Toc385667323 \h </w:instrText>
      </w:r>
      <w:r>
        <w:rPr>
          <w:noProof/>
        </w:rPr>
      </w:r>
      <w:r>
        <w:rPr>
          <w:noProof/>
        </w:rPr>
        <w:fldChar w:fldCharType="separate"/>
      </w:r>
      <w:r>
        <w:rPr>
          <w:noProof/>
        </w:rPr>
        <w:t>85</w:t>
      </w:r>
      <w:r>
        <w:rPr>
          <w:noProof/>
        </w:rPr>
        <w:fldChar w:fldCharType="end"/>
      </w:r>
    </w:p>
    <w:p w14:paraId="67F7592D"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w:t>
      </w:r>
      <w:r>
        <w:rPr>
          <w:noProof/>
        </w:rPr>
        <w:tab/>
      </w:r>
      <w:r>
        <w:rPr>
          <w:noProof/>
        </w:rPr>
        <w:fldChar w:fldCharType="begin"/>
      </w:r>
      <w:r>
        <w:rPr>
          <w:noProof/>
        </w:rPr>
        <w:instrText xml:space="preserve"> PAGEREF _Toc385667324 \h </w:instrText>
      </w:r>
      <w:r>
        <w:rPr>
          <w:noProof/>
        </w:rPr>
      </w:r>
      <w:r>
        <w:rPr>
          <w:noProof/>
        </w:rPr>
        <w:fldChar w:fldCharType="separate"/>
      </w:r>
      <w:r>
        <w:rPr>
          <w:noProof/>
        </w:rPr>
        <w:t>105</w:t>
      </w:r>
      <w:r>
        <w:rPr>
          <w:noProof/>
        </w:rPr>
        <w:fldChar w:fldCharType="end"/>
      </w:r>
    </w:p>
    <w:p w14:paraId="17251307"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_Toc385667325 \h </w:instrText>
      </w:r>
      <w:r>
        <w:rPr>
          <w:noProof/>
        </w:rPr>
      </w:r>
      <w:r>
        <w:rPr>
          <w:noProof/>
        </w:rPr>
        <w:fldChar w:fldCharType="separate"/>
      </w:r>
      <w:r>
        <w:rPr>
          <w:noProof/>
        </w:rPr>
        <w:t>107</w:t>
      </w:r>
      <w:r>
        <w:rPr>
          <w:noProof/>
        </w:rPr>
        <w:fldChar w:fldCharType="end"/>
      </w:r>
    </w:p>
    <w:p w14:paraId="0457BACE"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_Toc385667326 \h </w:instrText>
      </w:r>
      <w:r>
        <w:rPr>
          <w:noProof/>
        </w:rPr>
      </w:r>
      <w:r>
        <w:rPr>
          <w:noProof/>
        </w:rPr>
        <w:fldChar w:fldCharType="separate"/>
      </w:r>
      <w:r>
        <w:rPr>
          <w:noProof/>
        </w:rPr>
        <w:t>107</w:t>
      </w:r>
      <w:r>
        <w:rPr>
          <w:noProof/>
        </w:rPr>
        <w:fldChar w:fldCharType="end"/>
      </w:r>
    </w:p>
    <w:p w14:paraId="34A61A59"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_Toc385667327 \h </w:instrText>
      </w:r>
      <w:r>
        <w:rPr>
          <w:noProof/>
        </w:rPr>
      </w:r>
      <w:r>
        <w:rPr>
          <w:noProof/>
        </w:rPr>
        <w:fldChar w:fldCharType="separate"/>
      </w:r>
      <w:r>
        <w:rPr>
          <w:noProof/>
        </w:rPr>
        <w:t>109</w:t>
      </w:r>
      <w:r>
        <w:rPr>
          <w:noProof/>
        </w:rPr>
        <w:fldChar w:fldCharType="end"/>
      </w:r>
    </w:p>
    <w:p w14:paraId="634D93EF"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_Toc385667328 \h </w:instrText>
      </w:r>
      <w:r>
        <w:rPr>
          <w:noProof/>
        </w:rPr>
      </w:r>
      <w:r>
        <w:rPr>
          <w:noProof/>
        </w:rPr>
        <w:fldChar w:fldCharType="separate"/>
      </w:r>
      <w:r>
        <w:rPr>
          <w:noProof/>
        </w:rPr>
        <w:t>109</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5744370"/>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5744371"/>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0FEEA928" w14:textId="77777777" w:rsidR="008B3710"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930D7E">
        <w:rPr>
          <w:szCs w:val="24"/>
        </w:rPr>
        <w:t xml:space="preserve">At least 14 species in different genera </w:t>
      </w:r>
      <w:r w:rsidR="00B85CBF">
        <w:rPr>
          <w:szCs w:val="24"/>
        </w:rPr>
        <w:t>including</w:t>
      </w:r>
      <w:r w:rsidR="00930D7E">
        <w:rPr>
          <w:szCs w:val="24"/>
        </w:rPr>
        <w:t xml:space="preserve"> Enterocytozoon, Encephalitozoon, Vittaforma, Anncalia, Tubulinosema or </w:t>
      </w:r>
      <w:r w:rsidR="00E80E3E">
        <w:rPr>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5A23F4">
        <w:rPr>
          <w:szCs w:val="24"/>
        </w:rPr>
        <w:t xml:space="preserve"> </w:t>
      </w:r>
      <w:r w:rsidR="000217EC">
        <w:rPr>
          <w:szCs w:val="24"/>
        </w:rPr>
        <w:t xml:space="preserve">in 1985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23E50493" w14:textId="77777777" w:rsidR="00327ACB" w:rsidRDefault="00327ACB" w:rsidP="00324278">
      <w:pPr>
        <w:spacing w:after="0" w:line="360" w:lineRule="auto"/>
        <w:jc w:val="both"/>
        <w:rPr>
          <w:szCs w:val="24"/>
        </w:rPr>
      </w:pP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w:t>
      </w:r>
      <w:r w:rsidR="00EE5B5A">
        <w:rPr>
          <w:szCs w:val="24"/>
        </w:rPr>
        <w:lastRenderedPageBreak/>
        <w:t xml:space="preserve">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0593B0E1" w14:textId="77777777" w:rsidR="005F018D" w:rsidRDefault="005F018D" w:rsidP="00324278">
      <w:pPr>
        <w:spacing w:after="0" w:line="360" w:lineRule="auto"/>
        <w:jc w:val="both"/>
        <w:rPr>
          <w:szCs w:val="24"/>
        </w:rPr>
      </w:pPr>
    </w:p>
    <w:p w14:paraId="42A89744" w14:textId="1D612DE0" w:rsidR="002140F4" w:rsidRPr="007F53F2" w:rsidRDefault="00B0598E" w:rsidP="007F53F2">
      <w:pPr>
        <w:pStyle w:val="NormalWeb"/>
        <w:rPr>
          <w:rFonts w:ascii="Times" w:eastAsiaTheme="minorHAnsi" w:hAnsi="Times"/>
          <w:sz w:val="20"/>
          <w:szCs w:val="20"/>
          <w:lang w:eastAsia="en-US"/>
        </w:rPr>
      </w:pPr>
      <w:r w:rsidRPr="009C65AE">
        <w:rPr>
          <w:rFonts w:ascii="Times" w:hAnsi="Times"/>
          <w:sz w:val="20"/>
          <w:szCs w:val="20"/>
        </w:rPr>
        <w:t>Although not inconceivable that Homo sapiens serves as a type host for particular microsporidian t</w:t>
      </w:r>
      <w:r>
        <w:rPr>
          <w:rFonts w:ascii="Times" w:hAnsi="Times"/>
          <w:sz w:val="20"/>
          <w:szCs w:val="20"/>
        </w:rPr>
        <w:t xml:space="preserve">axa, given </w:t>
      </w:r>
      <w:r w:rsidRPr="0006712D">
        <w:rPr>
          <w:rFonts w:ascii="Times" w:hAnsi="Times"/>
          <w:b/>
          <w:sz w:val="20"/>
          <w:szCs w:val="20"/>
        </w:rPr>
        <w:t>the spread of human-infectin</w:t>
      </w:r>
      <w:r w:rsidRPr="009C65AE">
        <w:rPr>
          <w:rFonts w:ascii="Times" w:hAnsi="Times"/>
          <w:sz w:val="20"/>
          <w:szCs w:val="20"/>
        </w:rPr>
        <w:t xml:space="preserve">g genera across known clades and the preponderance for infection to occur in </w:t>
      </w:r>
      <w:r w:rsidRPr="009C65AE">
        <w:rPr>
          <w:rFonts w:ascii="Times" w:eastAsiaTheme="minorHAnsi" w:hAnsi="Times"/>
          <w:sz w:val="20"/>
          <w:szCs w:val="20"/>
          <w:lang w:eastAsia="en-US"/>
        </w:rPr>
        <w:t>immune-compromised patients (see below), it is perhaps more likely that these infections represents zoonotic transfer from hosts inhabiting terrestrial, freshwater, and</w:t>
      </w:r>
      <w:r>
        <w:rPr>
          <w:rFonts w:ascii="Times" w:eastAsiaTheme="minorHAnsi" w:hAnsi="Times"/>
          <w:sz w:val="20"/>
          <w:szCs w:val="20"/>
          <w:lang w:eastAsia="en-US"/>
        </w:rPr>
        <w:t xml:space="preserve"> </w:t>
      </w:r>
      <w:r w:rsidRPr="009C65AE">
        <w:rPr>
          <w:rFonts w:ascii="Times" w:eastAsiaTheme="minorHAnsi" w:hAnsi="Times"/>
          <w:sz w:val="20"/>
          <w:szCs w:val="20"/>
          <w:lang w:eastAsia="en-US"/>
        </w:rPr>
        <w:t>marine</w:t>
      </w:r>
      <w:r>
        <w:rPr>
          <w:rFonts w:ascii="Times" w:eastAsiaTheme="minorHAnsi" w:hAnsi="Times"/>
          <w:sz w:val="20"/>
          <w:szCs w:val="20"/>
          <w:lang w:eastAsia="en-US"/>
        </w:rPr>
        <w:t xml:space="preserve"> </w:t>
      </w:r>
      <w:r w:rsidRPr="009C65AE">
        <w:rPr>
          <w:rFonts w:ascii="Times" w:eastAsiaTheme="minorHAnsi" w:hAnsi="Times"/>
          <w:sz w:val="20"/>
          <w:szCs w:val="20"/>
          <w:lang w:eastAsia="en-US"/>
        </w:rPr>
        <w:t xml:space="preserve">environments. </w:t>
      </w:r>
      <w:r w:rsidR="002140F4" w:rsidRPr="00223E7A">
        <w:rPr>
          <w:rFonts w:ascii="Times" w:hAnsi="Times"/>
          <w:sz w:val="20"/>
          <w:szCs w:val="20"/>
        </w:rPr>
        <w:t xml:space="preserve"> </w:t>
      </w:r>
    </w:p>
    <w:p w14:paraId="58BFE996" w14:textId="77777777" w:rsidR="002140F4" w:rsidRPr="0082252D" w:rsidRDefault="002140F4" w:rsidP="002140F4">
      <w:pPr>
        <w:spacing w:before="100" w:beforeAutospacing="1" w:after="100" w:afterAutospacing="1" w:line="240" w:lineRule="auto"/>
        <w:rPr>
          <w:rFonts w:ascii="Times" w:hAnsi="Times" w:cs="Times New Roman"/>
          <w:sz w:val="20"/>
          <w:szCs w:val="20"/>
        </w:rPr>
      </w:pPr>
      <w:r w:rsidRPr="0082252D">
        <w:rPr>
          <w:rFonts w:ascii="Times" w:hAnsi="Times" w:cs="Times New Roman"/>
          <w:sz w:val="20"/>
          <w:szCs w:val="20"/>
        </w:rPr>
        <w:t xml:space="preserve">Although </w:t>
      </w:r>
      <w:r w:rsidRPr="005409FB">
        <w:rPr>
          <w:rFonts w:ascii="Times" w:hAnsi="Times" w:cs="Times New Roman"/>
          <w:b/>
          <w:sz w:val="20"/>
          <w:szCs w:val="20"/>
        </w:rPr>
        <w:t>not directly related to food consumption, the propensity for insect-infecting</w:t>
      </w:r>
      <w:r w:rsidRPr="0082252D">
        <w:rPr>
          <w:rFonts w:ascii="Times" w:hAnsi="Times" w:cs="Times New Roman"/>
          <w:sz w:val="20"/>
          <w:szCs w:val="20"/>
        </w:rPr>
        <w:t xml:space="preserve"> microsporidia to be vectored to humans either by bite, sting, or contamination of the skin by feces of the insect host has been demonstrated. Examples include Anncalia algerae infections in the eye and musculature [49], Tubulinosema sp. infection of the tongue [50], and Trachipleistophora sp. infections of the skeletal muscle and organs [51]. </w:t>
      </w:r>
    </w:p>
    <w:p w14:paraId="122CE435" w14:textId="5571102F" w:rsidR="00FE47F3" w:rsidRDefault="002140F4" w:rsidP="002140F4">
      <w:pPr>
        <w:spacing w:after="0" w:line="360" w:lineRule="auto"/>
        <w:jc w:val="both"/>
        <w:rPr>
          <w:szCs w:val="24"/>
        </w:rPr>
      </w:pPr>
      <w:r w:rsidRPr="0082252D">
        <w:rPr>
          <w:rFonts w:ascii="Times" w:hAnsi="Times"/>
          <w:sz w:val="20"/>
          <w:szCs w:val="20"/>
        </w:rPr>
        <w:t xml:space="preserve">Furthermore, microsporidiosis has been widely reported in livestock, including infection of </w:t>
      </w:r>
      <w:r w:rsidRPr="00D13880">
        <w:rPr>
          <w:rFonts w:ascii="Times" w:hAnsi="Times"/>
          <w:b/>
          <w:sz w:val="20"/>
          <w:szCs w:val="20"/>
        </w:rPr>
        <w:t>chickens</w:t>
      </w:r>
      <w:r w:rsidRPr="0082252D">
        <w:rPr>
          <w:rFonts w:ascii="Times" w:hAnsi="Times"/>
          <w:sz w:val="20"/>
          <w:szCs w:val="20"/>
        </w:rPr>
        <w:t xml:space="preserve">. Genotypes of E. bieneusi [54] and Encephalitozoon spp. [55] occur in </w:t>
      </w:r>
      <w:r w:rsidRPr="00D13880">
        <w:rPr>
          <w:rFonts w:ascii="Times" w:hAnsi="Times"/>
          <w:b/>
          <w:sz w:val="20"/>
          <w:szCs w:val="20"/>
        </w:rPr>
        <w:t>pigs</w:t>
      </w:r>
      <w:r w:rsidRPr="0082252D">
        <w:rPr>
          <w:rFonts w:ascii="Times" w:hAnsi="Times"/>
          <w:sz w:val="20"/>
          <w:szCs w:val="20"/>
        </w:rPr>
        <w:t xml:space="preserve"> and </w:t>
      </w:r>
      <w:r w:rsidRPr="00D13880">
        <w:rPr>
          <w:rFonts w:ascii="Times" w:hAnsi="Times"/>
          <w:b/>
          <w:sz w:val="20"/>
          <w:szCs w:val="20"/>
        </w:rPr>
        <w:t>cows</w:t>
      </w:r>
      <w:r w:rsidRPr="0082252D">
        <w:rPr>
          <w:rFonts w:ascii="Times" w:hAnsi="Times"/>
          <w:sz w:val="20"/>
          <w:szCs w:val="20"/>
        </w:rPr>
        <w:t xml:space="preserve"> in China, some infected with the same genotypes of E. bieneusi that infect humans living in close proximity [56]. Contact between humans and companion animals (</w:t>
      </w:r>
      <w:r w:rsidRPr="00D13880">
        <w:rPr>
          <w:rFonts w:ascii="Times" w:hAnsi="Times"/>
          <w:b/>
          <w:sz w:val="20"/>
          <w:szCs w:val="20"/>
        </w:rPr>
        <w:t>pets</w:t>
      </w:r>
      <w:r w:rsidRPr="0082252D">
        <w:rPr>
          <w:rFonts w:ascii="Times" w:hAnsi="Times"/>
          <w:sz w:val="20"/>
          <w:szCs w:val="20"/>
        </w:rPr>
        <w:t>) has also revealed potential for zoonotic transfer of E. bieneusi between guinea pigs and children [57] and pote</w:t>
      </w:r>
      <w:bookmarkStart w:id="10" w:name="_GoBack"/>
      <w:bookmarkEnd w:id="10"/>
      <w:r w:rsidRPr="0082252D">
        <w:rPr>
          <w:rFonts w:ascii="Times" w:hAnsi="Times"/>
          <w:sz w:val="20"/>
          <w:szCs w:val="20"/>
        </w:rPr>
        <w:t>ntially from a human AIDS patient (infected with En. intestinalis) to a cat [58].</w:t>
      </w:r>
    </w:p>
    <w:p w14:paraId="5B314967" w14:textId="77777777" w:rsidR="006A2E88" w:rsidRDefault="006A2E88" w:rsidP="00324278">
      <w:pPr>
        <w:spacing w:after="0" w:line="360" w:lineRule="auto"/>
        <w:jc w:val="both"/>
        <w:rPr>
          <w:szCs w:val="24"/>
        </w:rPr>
      </w:pPr>
    </w:p>
    <w:p w14:paraId="3C23DECC" w14:textId="77777777" w:rsidR="00A21490" w:rsidRDefault="00A21490" w:rsidP="00324278">
      <w:pPr>
        <w:spacing w:after="0" w:line="360" w:lineRule="auto"/>
        <w:jc w:val="both"/>
        <w:rPr>
          <w:szCs w:val="24"/>
        </w:rPr>
      </w:pPr>
    </w:p>
    <w:p w14:paraId="68995837" w14:textId="3A3F5E5F" w:rsidR="009C65AE" w:rsidRPr="00924257" w:rsidRDefault="00A21490" w:rsidP="00924257">
      <w:pPr>
        <w:spacing w:after="0" w:line="360" w:lineRule="auto"/>
        <w:jc w:val="both"/>
        <w:rPr>
          <w:szCs w:val="24"/>
        </w:rPr>
      </w:pPr>
      <w:r>
        <w:rPr>
          <w:szCs w:val="24"/>
        </w:rPr>
        <w:t xml:space="preserve">"The clinical features are vary depend on the type of transmission, type of infecting species and the host immune status and response" (ramanan 2014) ... </w:t>
      </w:r>
    </w:p>
    <w:p w14:paraId="5E88E258" w14:textId="37FB09E2" w:rsidR="006A28E9" w:rsidRPr="00924257" w:rsidRDefault="006A28E9" w:rsidP="00924257">
      <w:pPr>
        <w:pStyle w:val="NormalWeb"/>
        <w:rPr>
          <w:rFonts w:ascii="Times" w:eastAsiaTheme="minorHAnsi" w:hAnsi="Times"/>
          <w:sz w:val="20"/>
          <w:szCs w:val="20"/>
          <w:lang w:eastAsia="en-US"/>
        </w:rPr>
      </w:pPr>
    </w:p>
    <w:p w14:paraId="29CE6717" w14:textId="77777777" w:rsidR="00672B27" w:rsidRPr="009C65AE" w:rsidRDefault="00672B27" w:rsidP="009C65AE">
      <w:pPr>
        <w:pStyle w:val="NormalWeb"/>
        <w:rPr>
          <w:rFonts w:ascii="Times" w:eastAsiaTheme="minorHAnsi" w:hAnsi="Times"/>
          <w:sz w:val="20"/>
          <w:szCs w:val="20"/>
          <w:lang w:eastAsia="en-US"/>
        </w:rPr>
      </w:pPr>
    </w:p>
    <w:p w14:paraId="40C07DE4" w14:textId="77777777" w:rsidR="00B0598E" w:rsidRPr="001D6FF1" w:rsidRDefault="00B0598E" w:rsidP="00B0598E">
      <w:pPr>
        <w:spacing w:after="0" w:line="360" w:lineRule="auto"/>
        <w:jc w:val="both"/>
        <w:rPr>
          <w:rFonts w:ascii="Times" w:hAnsi="Times"/>
          <w:sz w:val="20"/>
          <w:szCs w:val="20"/>
        </w:rPr>
      </w:pPr>
      <w:r w:rsidRPr="001D6FF1">
        <w:rPr>
          <w:rFonts w:ascii="Times" w:hAnsi="Times"/>
          <w:sz w:val="20"/>
          <w:szCs w:val="20"/>
        </w:rPr>
        <w:t>Most cases of pulmonary microsporidiosis have been reported in patients with hematological malignancies and bone marrow transplantation. In addition, cases of brain abscess, sinusitis, endocarditis, myocarditis, osteomyelitis, cutaneous, and genitourinary infections have bee</w:t>
      </w:r>
      <w:r>
        <w:rPr>
          <w:rFonts w:ascii="Times" w:hAnsi="Times"/>
          <w:sz w:val="20"/>
          <w:szCs w:val="20"/>
        </w:rPr>
        <w:t>n described. Most extraintesti</w:t>
      </w:r>
      <w:r w:rsidRPr="001D6FF1">
        <w:rPr>
          <w:rFonts w:ascii="Times" w:hAnsi="Times"/>
          <w:sz w:val="20"/>
          <w:szCs w:val="20"/>
        </w:rPr>
        <w:t xml:space="preserve">nal infections occur as part of disseminated disease and carry a poorer prognosis than </w:t>
      </w:r>
      <w:r w:rsidRPr="001D6FF1">
        <w:rPr>
          <w:rFonts w:ascii="Times" w:hAnsi="Times"/>
          <w:sz w:val="20"/>
          <w:szCs w:val="20"/>
        </w:rPr>
        <w:lastRenderedPageBreak/>
        <w:t>gastrointest</w:t>
      </w:r>
      <w:r>
        <w:rPr>
          <w:rFonts w:ascii="Times" w:hAnsi="Times"/>
          <w:sz w:val="20"/>
          <w:szCs w:val="20"/>
        </w:rPr>
        <w:t>inal infections due to underly</w:t>
      </w:r>
      <w:r w:rsidRPr="001D6FF1">
        <w:rPr>
          <w:rFonts w:ascii="Times" w:hAnsi="Times"/>
          <w:sz w:val="20"/>
          <w:szCs w:val="20"/>
        </w:rPr>
        <w:t>ing host comorbidities and to difficulty in diagnosis and resultant delays in treatment.</w:t>
      </w:r>
    </w:p>
    <w:p w14:paraId="33AA63A1" w14:textId="77777777" w:rsidR="00B0598E" w:rsidRDefault="00B0598E" w:rsidP="00B0598E">
      <w:pPr>
        <w:spacing w:after="0" w:line="360" w:lineRule="auto"/>
        <w:jc w:val="both"/>
        <w:rPr>
          <w:szCs w:val="24"/>
        </w:rPr>
      </w:pPr>
      <w:r w:rsidRPr="00731025">
        <w:rPr>
          <w:szCs w:val="24"/>
          <w:highlight w:val="yellow"/>
        </w:rPr>
        <w:t>(Ramanan 2014)</w:t>
      </w:r>
    </w:p>
    <w:p w14:paraId="0ADCA876" w14:textId="77777777" w:rsidR="00B421EC" w:rsidRDefault="00B421EC" w:rsidP="00324278">
      <w:pPr>
        <w:spacing w:after="0" w:line="360" w:lineRule="auto"/>
        <w:jc w:val="both"/>
        <w:rPr>
          <w:szCs w:val="24"/>
        </w:rPr>
      </w:pPr>
    </w:p>
    <w:p w14:paraId="707BC196" w14:textId="77777777" w:rsidR="007B4F59" w:rsidRDefault="007B4F59" w:rsidP="00324278">
      <w:pPr>
        <w:spacing w:after="0" w:line="360" w:lineRule="auto"/>
        <w:jc w:val="both"/>
        <w:rPr>
          <w:szCs w:val="24"/>
        </w:rPr>
      </w:pPr>
    </w:p>
    <w:p w14:paraId="472BDB01" w14:textId="67318163" w:rsidR="0035684A" w:rsidRPr="00076E91" w:rsidRDefault="001C3D77" w:rsidP="00324278">
      <w:pPr>
        <w:spacing w:after="0" w:line="360" w:lineRule="auto"/>
        <w:jc w:val="both"/>
        <w:rPr>
          <w:szCs w:val="24"/>
        </w:rPr>
      </w:pPr>
      <w:r w:rsidRPr="00076E91">
        <w:rPr>
          <w:i/>
          <w:szCs w:val="24"/>
        </w:rPr>
        <w:t>Enterocytozoon bieneusi</w:t>
      </w:r>
      <w:r>
        <w:rPr>
          <w:szCs w:val="24"/>
        </w:rPr>
        <w:t>, as well as</w:t>
      </w:r>
      <w:r w:rsidRPr="00076E91">
        <w:rPr>
          <w:szCs w:val="24"/>
        </w:rPr>
        <w:t xml:space="preserve"> </w:t>
      </w:r>
      <w:r>
        <w:rPr>
          <w:szCs w:val="24"/>
        </w:rPr>
        <w:t xml:space="preserve">a number of </w:t>
      </w:r>
      <w:r w:rsidRPr="00076E91">
        <w:rPr>
          <w:szCs w:val="24"/>
        </w:rPr>
        <w:t xml:space="preserve">other species </w:t>
      </w:r>
      <w:r>
        <w:rPr>
          <w:szCs w:val="24"/>
        </w:rPr>
        <w:t>from</w:t>
      </w:r>
      <w:r w:rsidRPr="00076E91">
        <w:rPr>
          <w:szCs w:val="24"/>
        </w:rPr>
        <w:t xml:space="preserve"> the genus </w:t>
      </w:r>
      <w:r w:rsidRPr="00076E91">
        <w:rPr>
          <w:i/>
          <w:szCs w:val="24"/>
        </w:rPr>
        <w:t>Encephalitozoon</w:t>
      </w:r>
      <w:r w:rsidRPr="00076E91">
        <w:rPr>
          <w:szCs w:val="24"/>
        </w:rPr>
        <w:t xml:space="preserve"> were found in</w:t>
      </w:r>
      <w:r>
        <w:rPr>
          <w:szCs w:val="24"/>
        </w:rPr>
        <w:t xml:space="preserve"> </w:t>
      </w:r>
      <w:r w:rsidRPr="00076E91">
        <w:rPr>
          <w:szCs w:val="24"/>
        </w:rPr>
        <w:t>immunocompromised patients</w:t>
      </w:r>
      <w:r>
        <w:rPr>
          <w:szCs w:val="24"/>
        </w:rPr>
        <w:t xml:space="preserve"> </w:t>
      </w:r>
      <w:r>
        <w:rPr>
          <w:szCs w:val="24"/>
        </w:rPr>
        <w:fldChar w:fldCharType="begin"/>
      </w:r>
      <w:r>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(Scanlon et al. 2000; Vivarès and Méténier 2001)</w:t>
      </w:r>
      <w:r>
        <w:rPr>
          <w:szCs w:val="24"/>
        </w:rPr>
        <w:fldChar w:fldCharType="end"/>
      </w:r>
      <w:r w:rsidRPr="00076E91">
        <w:rPr>
          <w:szCs w:val="24"/>
        </w:rPr>
        <w:t>. Until now,</w:t>
      </w:r>
      <w:r w:rsidR="005E6AEC">
        <w:rPr>
          <w:szCs w:val="24"/>
        </w:rPr>
        <w:t xml:space="preserve"> </w:t>
      </w:r>
      <w:r w:rsidRPr="00076E91">
        <w:rPr>
          <w:szCs w:val="24"/>
        </w:rPr>
        <w:t>13 microsporidia species have been reported to be involved in different human diseases</w:t>
      </w:r>
      <w:r w:rsidR="005E6AEC">
        <w:rPr>
          <w:szCs w:val="24"/>
        </w:rPr>
        <w:t xml:space="preserve"> such as </w:t>
      </w:r>
      <w:r w:rsidR="001D2B66" w:rsidRPr="001D2B66">
        <w:rPr>
          <w:szCs w:val="24"/>
        </w:rPr>
        <w:t xml:space="preserve">diarrhea </w:t>
      </w:r>
      <w:r w:rsidR="001D2B66">
        <w:rPr>
          <w:szCs w:val="24"/>
        </w:rPr>
        <w:t>or</w:t>
      </w:r>
      <w:r w:rsidR="001D2B66" w:rsidRPr="001D2B66">
        <w:rPr>
          <w:szCs w:val="24"/>
        </w:rPr>
        <w:t xml:space="preserve"> systemic disease</w:t>
      </w:r>
      <w:r>
        <w:rPr>
          <w:szCs w:val="24"/>
        </w:rPr>
        <w:t xml:space="preserve"> </w:t>
      </w:r>
      <w:r>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 </w:instrText>
      </w:r>
      <w:r w:rsidR="001D2B66">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EN.CITE.DATA </w:instrText>
      </w:r>
      <w:r w:rsidR="001D2B66">
        <w:rPr>
          <w:szCs w:val="24"/>
        </w:rPr>
      </w:r>
      <w:r w:rsidR="001D2B66">
        <w:rPr>
          <w:szCs w:val="24"/>
        </w:rPr>
        <w:fldChar w:fldCharType="end"/>
      </w:r>
      <w:r>
        <w:rPr>
          <w:szCs w:val="24"/>
        </w:rPr>
      </w:r>
      <w:r>
        <w:rPr>
          <w:szCs w:val="24"/>
        </w:rPr>
        <w:fldChar w:fldCharType="separate"/>
      </w:r>
      <w:r w:rsidR="001D2B66">
        <w:rPr>
          <w:noProof/>
          <w:szCs w:val="24"/>
        </w:rPr>
        <w:t>(Keeling and Fast 2002; Didier et al. 2005)</w:t>
      </w:r>
      <w:r>
        <w:rPr>
          <w:szCs w:val="24"/>
        </w:rPr>
        <w:fldChar w:fldCharType="end"/>
      </w:r>
      <w:r w:rsidRPr="00076E91">
        <w:rPr>
          <w:szCs w:val="24"/>
        </w:rPr>
        <w:t>.</w:t>
      </w:r>
    </w:p>
    <w:p w14:paraId="4D54C054" w14:textId="17EAB4C4" w:rsidR="00405140" w:rsidRPr="002F3773" w:rsidRDefault="00F550F9" w:rsidP="00324278">
      <w:pPr>
        <w:pStyle w:val="Heading2"/>
        <w:jc w:val="both"/>
      </w:pPr>
      <w:bookmarkStart w:id="11" w:name="_Toc384627476"/>
      <w:bookmarkStart w:id="12" w:name="_Toc385744372"/>
      <w:r w:rsidRPr="002F3773">
        <w:t>The symbiotic lifestyle of microsporidia</w:t>
      </w:r>
      <w:bookmarkEnd w:id="11"/>
      <w:bookmarkEnd w:id="12"/>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xml:space="preserve">. The meront, the development state of microsporidian cell, divides and grows inside the host cytoplasm or nuclei until a mature spore is differentiated and exits the host </w:t>
      </w:r>
      <w:r w:rsidR="00AA3436" w:rsidRPr="00076E91">
        <w:rPr>
          <w:szCs w:val="24"/>
        </w:rPr>
        <w:lastRenderedPageBreak/>
        <w:t>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3" w:name="_Toc384627478"/>
      <w:bookmarkStart w:id="14" w:name="_Toc385744373"/>
      <w:r w:rsidRPr="002F3773">
        <w:t>The origin of microsporidia</w:t>
      </w:r>
      <w:bookmarkEnd w:id="13"/>
      <w:bookmarkEnd w:id="14"/>
    </w:p>
    <w:p w14:paraId="59478A95" w14:textId="77777777" w:rsidR="005442EB" w:rsidRDefault="005442EB" w:rsidP="005442EB">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commentRangeStart w:id="15"/>
      <w:r w:rsidRPr="005F3287">
        <w:rPr>
          <w:szCs w:val="24"/>
        </w:rPr>
        <w:t>Sporozoa</w:t>
      </w:r>
      <w:commentRangeEnd w:id="15"/>
      <w:r>
        <w:rPr>
          <w:rStyle w:val="CommentReference"/>
        </w:rPr>
        <w:commentReference w:id="15"/>
      </w:r>
      <w:r>
        <w:rPr>
          <w:szCs w:val="24"/>
        </w:rPr>
        <w:t xml:space="preserve">, and then together with other amitochondriate protists to the phylum Archezoa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 </w:instrTex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Heinz et al. 2014)</w:t>
      </w:r>
      <w:r>
        <w:rPr>
          <w:szCs w:val="24"/>
        </w:rPr>
        <w:fldChar w:fldCharType="end"/>
      </w:r>
      <w:r>
        <w:rPr>
          <w:szCs w:val="24"/>
        </w:rPr>
        <w:t xml:space="preserve">. </w:t>
      </w:r>
    </w:p>
    <w:p w14:paraId="289C497D" w14:textId="77777777" w:rsidR="005442EB" w:rsidRDefault="005442EB" w:rsidP="005442EB">
      <w:pPr>
        <w:spacing w:after="0" w:line="360" w:lineRule="auto"/>
        <w:jc w:val="both"/>
        <w:rPr>
          <w:szCs w:val="24"/>
        </w:rPr>
      </w:pPr>
      <w:r w:rsidRPr="00F359F1">
        <w:rPr>
          <w:szCs w:val="24"/>
          <w:highlight w:val="yellow"/>
        </w:rPr>
        <w:t>Figure</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0F5BE22" w14:textId="14782A05" w:rsidR="005355E8"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Pr>
          <w:szCs w:val="24"/>
        </w:rPr>
        <w:instrText xml:space="preserve"> ADDIN EN.CITE </w:instrText>
      </w:r>
      <w:r>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(Felsenstein 1978; Corradi and Keeling 2009)</w:t>
      </w:r>
      <w:r>
        <w:rPr>
          <w:szCs w:val="24"/>
        </w:rPr>
        <w:fldChar w:fldCharType="end"/>
      </w:r>
      <w:r>
        <w:rPr>
          <w:szCs w:val="24"/>
        </w:rPr>
        <w:t xml:space="preserve">. </w:t>
      </w:r>
      <w:r w:rsidR="00F2180B" w:rsidRPr="00F2180B">
        <w:rPr>
          <w:color w:val="FF0000"/>
          <w:szCs w:val="24"/>
        </w:rPr>
        <w:t>MORE ABOUT LBA</w:t>
      </w:r>
    </w:p>
    <w:p w14:paraId="5D988BB5" w14:textId="0154B262"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were firstly suggested the fungal relationship of microsporidia based on the phylogenetic </w:t>
      </w:r>
      <w:r>
        <w:rPr>
          <w:szCs w:val="24"/>
        </w:rPr>
        <w:lastRenderedPageBreak/>
        <w:t>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7"/>
      <w:commentRangeStart w:id="18"/>
      <w:r w:rsidRPr="003118A3">
        <w:rPr>
          <w:szCs w:val="24"/>
          <w:highlight w:val="yellow"/>
        </w:rPr>
        <w:t xml:space="preserve">largest </w:t>
      </w:r>
      <w:commentRangeEnd w:id="17"/>
      <w:r w:rsidRPr="003118A3">
        <w:rPr>
          <w:rStyle w:val="CommentReference"/>
          <w:highlight w:val="yellow"/>
        </w:rPr>
        <w:commentReference w:id="17"/>
      </w:r>
      <w:commentRangeEnd w:id="18"/>
      <w:r w:rsidRPr="003118A3">
        <w:rPr>
          <w:rStyle w:val="CommentReference"/>
          <w:highlight w:val="yellow"/>
        </w:rPr>
        <w:commentReference w:id="18"/>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Other multiple gene approaches 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3F7293E2" w14:textId="3004C886" w:rsidR="001212AE" w:rsidRPr="001212AE" w:rsidRDefault="001212AE" w:rsidP="007E061D">
      <w:pPr>
        <w:spacing w:after="0" w:line="360" w:lineRule="auto"/>
        <w:jc w:val="both"/>
        <w:rPr>
          <w:color w:val="FF0000"/>
          <w:szCs w:val="24"/>
        </w:rPr>
      </w:pPr>
      <w:r w:rsidRPr="001212AE">
        <w:rPr>
          <w:color w:val="FF0000"/>
          <w:szCs w:val="24"/>
        </w:rPr>
        <w:t>MOVE THE FIGURE ABOUT TO HERE TO SHOW ALSO THE POSITION OF DIFFERENT FUNGAL PHYLA</w:t>
      </w:r>
    </w:p>
    <w:p w14:paraId="51AB154E" w14:textId="4DAB44D0"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lastRenderedPageBreak/>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an out-group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Capsaspora 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9A7391" w:rsidRPr="00E05B31">
        <w:rPr>
          <w:szCs w:val="24"/>
          <w:highlight w:val="yellow"/>
        </w:rPr>
        <w:t xml:space="preserve">out-group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5744374"/>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lastRenderedPageBreak/>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2A691E5F" w:rsidR="000B6719" w:rsidRPr="00076E91" w:rsidRDefault="000B6719" w:rsidP="00324278">
      <w:pPr>
        <w:pStyle w:val="Heading2"/>
        <w:jc w:val="both"/>
      </w:pPr>
      <w:bookmarkStart w:id="23" w:name="_Toc384627479"/>
      <w:bookmarkStart w:id="24" w:name="_Toc385744375"/>
      <w:commentRangeStart w:id="25"/>
      <w:commentRangeStart w:id="26"/>
      <w:r w:rsidRPr="002F3773">
        <w:t xml:space="preserve">Potential </w:t>
      </w:r>
      <w:r w:rsidR="00C777F8" w:rsidRPr="002F3773">
        <w:t>research</w:t>
      </w:r>
      <w:r w:rsidRPr="002F3773">
        <w:t xml:space="preserve"> of microsporidia</w:t>
      </w:r>
      <w:bookmarkEnd w:id="23"/>
      <w:commentRangeEnd w:id="25"/>
      <w:r w:rsidR="00FF60F4">
        <w:rPr>
          <w:rStyle w:val="CommentReference"/>
          <w:rFonts w:eastAsiaTheme="minorHAnsi" w:cstheme="minorBidi"/>
          <w:b w:val="0"/>
          <w:bCs w:val="0"/>
          <w:color w:val="auto"/>
        </w:rPr>
        <w:commentReference w:id="25"/>
      </w:r>
      <w:commentRangeEnd w:id="26"/>
      <w:r w:rsidR="001E0205">
        <w:rPr>
          <w:rStyle w:val="CommentReference"/>
          <w:rFonts w:eastAsiaTheme="minorHAnsi" w:cstheme="minorBidi"/>
          <w:b w:val="0"/>
          <w:bCs w:val="0"/>
          <w:color w:val="auto"/>
        </w:rPr>
        <w:commentReference w:id="26"/>
      </w:r>
      <w:bookmarkEnd w:id="24"/>
    </w:p>
    <w:p w14:paraId="6F875843" w14:textId="0A272593" w:rsidR="00051EA0" w:rsidRDefault="00051EA0" w:rsidP="00051EA0">
      <w:pPr>
        <w:spacing w:after="0" w:line="360" w:lineRule="auto"/>
        <w:jc w:val="both"/>
        <w:rPr>
          <w:szCs w:val="24"/>
        </w:rPr>
      </w:pPr>
      <w:r w:rsidRPr="00051EA0">
        <w:rPr>
          <w:szCs w:val="24"/>
        </w:rPr>
        <w:t>In recent years, there has been a change in this trend that is specifically related to the epidemiology and clinical features of microsporidiosis. Extraintestinal infections affecting various organs and caused by new species have been reported with increasing frequency in the past decade. Therefore, microsporidiosis should be considered in the differential diagnosis of life-</w:t>
      </w:r>
      <w:r w:rsidRPr="00051EA0">
        <w:rPr>
          <w:szCs w:val="24"/>
        </w:rPr>
        <w:lastRenderedPageBreak/>
        <w:t>threatening infections involving almost any organ system in immunocompromised hosts (Ramanan 2014)...</w:t>
      </w:r>
    </w:p>
    <w:p w14:paraId="7392A75A" w14:textId="7EF130EF" w:rsidR="006A2E88" w:rsidRPr="006A2E88" w:rsidRDefault="006A2E88" w:rsidP="006A2E88">
      <w:pPr>
        <w:spacing w:after="0" w:line="360" w:lineRule="auto"/>
        <w:jc w:val="both"/>
        <w:rPr>
          <w:szCs w:val="24"/>
        </w:rPr>
      </w:pPr>
      <w:r w:rsidRPr="006A2E88">
        <w:rPr>
          <w:szCs w:val="24"/>
        </w:rPr>
        <w:t>In industrialized nations, some studies reported E. bieneusi infection rates between 6.1 and 10% in travelers who suffered from self-limited diarrhea and returned from tropical destinations [6, 8]. In addition, a prevalence of 17.0% of E. bieneusi infection in elderly persons was observed, leading to the speculation that age-related diminishment of the immunity might predispose these persons to microsporidial infections [7].</w:t>
      </w:r>
      <w:r>
        <w:rPr>
          <w:szCs w:val="24"/>
        </w:rPr>
        <w:t xml:space="preserve"> </w:t>
      </w:r>
      <w:r w:rsidRPr="006A2E88">
        <w:rPr>
          <w:szCs w:val="24"/>
        </w:rPr>
        <w:t>(Olga Matos 2012)</w:t>
      </w:r>
    </w:p>
    <w:p w14:paraId="301B475D" w14:textId="218D74C8" w:rsidR="00FE47F3" w:rsidRPr="00FE47F3" w:rsidRDefault="00FE47F3" w:rsidP="00FE47F3">
      <w:pPr>
        <w:spacing w:after="0" w:line="360" w:lineRule="auto"/>
        <w:jc w:val="both"/>
        <w:rPr>
          <w:szCs w:val="24"/>
        </w:rPr>
      </w:pPr>
      <w:r w:rsidRPr="00FE47F3">
        <w:rPr>
          <w:szCs w:val="24"/>
        </w:rPr>
        <w:t>Understanding epidemiology and the roles of livestock in disease transmission may be helpful in developing strategy for the prevention and control of human microsporidiosis [8]</w:t>
      </w:r>
      <w:proofErr w:type="gramStart"/>
      <w:r w:rsidRPr="00FE47F3">
        <w:rPr>
          <w:szCs w:val="24"/>
        </w:rPr>
        <w:t>.(</w:t>
      </w:r>
      <w:proofErr w:type="gramEnd"/>
      <w:r w:rsidRPr="00FE47F3">
        <w:rPr>
          <w:szCs w:val="24"/>
        </w:rPr>
        <w:t>Li 2013)</w:t>
      </w:r>
    </w:p>
    <w:p w14:paraId="2098AF40" w14:textId="05182ED2" w:rsidR="006A2E88" w:rsidRDefault="00756F4C" w:rsidP="00051EA0">
      <w:pPr>
        <w:spacing w:after="0" w:line="360" w:lineRule="auto"/>
        <w:jc w:val="both"/>
        <w:rPr>
          <w:szCs w:val="24"/>
        </w:rPr>
      </w:pPr>
      <w:r w:rsidRPr="00FE47F3">
        <w:rPr>
          <w:szCs w:val="24"/>
        </w:rPr>
        <w:t>It is an opportunistic organism in AIDS patients and has been frequently detected in healthy individuals [4–7].</w:t>
      </w:r>
      <w:r>
        <w:rPr>
          <w:szCs w:val="24"/>
        </w:rPr>
        <w:t xml:space="preserve"> (Li 2013)</w:t>
      </w:r>
    </w:p>
    <w:p w14:paraId="0BC8E55D" w14:textId="77777777" w:rsidR="00756F4C" w:rsidRDefault="00756F4C" w:rsidP="00051EA0">
      <w:pPr>
        <w:spacing w:after="0" w:line="360" w:lineRule="auto"/>
        <w:jc w:val="both"/>
        <w:rPr>
          <w:szCs w:val="24"/>
        </w:rPr>
      </w:pPr>
    </w:p>
    <w:p w14:paraId="21AE8C29" w14:textId="77777777" w:rsidR="00C64FE6" w:rsidRDefault="00C64FE6" w:rsidP="00C64FE6">
      <w:pPr>
        <w:spacing w:after="0" w:line="360" w:lineRule="auto"/>
        <w:jc w:val="both"/>
        <w:rPr>
          <w:szCs w:val="24"/>
        </w:rPr>
      </w:pPr>
      <w:r w:rsidRPr="006A2E88">
        <w:rPr>
          <w:szCs w:val="24"/>
        </w:rPr>
        <w:t xml:space="preserve">Some reports in humans suggested that this species </w:t>
      </w:r>
      <w:proofErr w:type="gramStart"/>
      <w:r w:rsidRPr="006A2E88">
        <w:rPr>
          <w:szCs w:val="24"/>
        </w:rPr>
        <w:t>can</w:t>
      </w:r>
      <w:proofErr w:type="gramEnd"/>
      <w:r w:rsidRPr="006A2E88">
        <w:rPr>
          <w:szCs w:val="24"/>
        </w:rPr>
        <w:t xml:space="preserve"> produce asymptomatic infections in immunocompromised and immunocompetent individuals [16–20].</w:t>
      </w:r>
      <w:r>
        <w:rPr>
          <w:szCs w:val="24"/>
        </w:rPr>
        <w:t xml:space="preserve"> (Olga matos 2012)</w:t>
      </w:r>
    </w:p>
    <w:p w14:paraId="4043BDE3" w14:textId="77777777" w:rsidR="00C64FE6" w:rsidRPr="00A67EF4" w:rsidRDefault="00C64FE6" w:rsidP="00C64FE6">
      <w:pPr>
        <w:spacing w:before="100" w:beforeAutospacing="1" w:after="100" w:afterAutospacing="1" w:line="240" w:lineRule="auto"/>
        <w:rPr>
          <w:rFonts w:ascii="Times" w:hAnsi="Times" w:cs="Times New Roman"/>
          <w:sz w:val="20"/>
          <w:szCs w:val="20"/>
        </w:rPr>
      </w:pPr>
      <w:r w:rsidRPr="00A67EF4">
        <w:rPr>
          <w:rFonts w:ascii="Dutch801BT" w:hAnsi="Dutch801BT" w:cs="Times New Roman"/>
          <w:sz w:val="18"/>
          <w:szCs w:val="18"/>
        </w:rPr>
        <w:t xml:space="preserve">Over the last decade, evidence has accumulated that </w:t>
      </w:r>
      <w:r w:rsidRPr="00A67EF4">
        <w:rPr>
          <w:rFonts w:ascii="Dutch801BT" w:hAnsi="Dutch801BT" w:cs="Times New Roman"/>
          <w:i/>
          <w:iCs/>
          <w:sz w:val="18"/>
          <w:szCs w:val="18"/>
        </w:rPr>
        <w:t xml:space="preserve">E. bieneusi </w:t>
      </w:r>
      <w:r w:rsidRPr="00A67EF4">
        <w:rPr>
          <w:rFonts w:ascii="Dutch801BT" w:hAnsi="Dutch801BT" w:cs="Times New Roman"/>
          <w:sz w:val="18"/>
          <w:szCs w:val="18"/>
        </w:rPr>
        <w:t xml:space="preserve">might also persist as an asymptomatic infection in immunocompetent humans. </w:t>
      </w:r>
      <w:r w:rsidRPr="00A67EF4">
        <w:rPr>
          <w:rFonts w:ascii="Dutch801BT" w:hAnsi="Dutch801BT" w:cs="Times New Roman"/>
          <w:i/>
          <w:iCs/>
          <w:sz w:val="18"/>
          <w:szCs w:val="18"/>
        </w:rPr>
        <w:t xml:space="preserve">E. </w:t>
      </w:r>
      <w:proofErr w:type="gramStart"/>
      <w:r w:rsidRPr="00A67EF4">
        <w:rPr>
          <w:rFonts w:ascii="Dutch801BT" w:hAnsi="Dutch801BT" w:cs="Times New Roman"/>
          <w:i/>
          <w:iCs/>
          <w:sz w:val="18"/>
          <w:szCs w:val="18"/>
        </w:rPr>
        <w:t>bieneusi</w:t>
      </w:r>
      <w:proofErr w:type="gramEnd"/>
      <w:r w:rsidRPr="00A67EF4">
        <w:rPr>
          <w:rFonts w:ascii="Dutch801BT" w:hAnsi="Dutch801BT" w:cs="Times New Roman"/>
          <w:i/>
          <w:iCs/>
          <w:sz w:val="18"/>
          <w:szCs w:val="18"/>
        </w:rPr>
        <w:t xml:space="preserve"> </w:t>
      </w:r>
      <w:r w:rsidRPr="00A67EF4">
        <w:rPr>
          <w:rFonts w:ascii="Dutch801BT" w:hAnsi="Dutch801BT" w:cs="Times New Roman"/>
          <w:sz w:val="18"/>
          <w:szCs w:val="18"/>
        </w:rPr>
        <w:t xml:space="preserve">was recovered in 8 of 990 stool samples from African children who were </w:t>
      </w:r>
      <w:r>
        <w:rPr>
          <w:rFonts w:ascii="Dutch801BT" w:hAnsi="Dutch801BT" w:cs="Times New Roman"/>
          <w:sz w:val="18"/>
          <w:szCs w:val="18"/>
        </w:rPr>
        <w:t>not consid</w:t>
      </w:r>
      <w:r w:rsidRPr="00A67EF4">
        <w:rPr>
          <w:rFonts w:ascii="Dutch801BT" w:hAnsi="Dutch801BT" w:cs="Times New Roman"/>
          <w:sz w:val="18"/>
          <w:szCs w:val="18"/>
        </w:rPr>
        <w:t xml:space="preserve">ered HIV positive, suggesting enteric carriage among immu- nocompetent persons in tropical countries (27). Asymptomatic infections in children were reported in another study from Africa (44) and in a study from Asia, where not only healthy orphans (5.9%) but also child-care workers (1.9%) were in- fected (213) </w:t>
      </w:r>
      <w:r>
        <w:rPr>
          <w:rFonts w:ascii="Times" w:hAnsi="Times" w:cs="Times New Roman"/>
          <w:sz w:val="20"/>
          <w:szCs w:val="20"/>
        </w:rPr>
        <w:t xml:space="preserve"> (Mathis)</w:t>
      </w:r>
    </w:p>
    <w:p w14:paraId="3D8E315E" w14:textId="77777777" w:rsidR="002719C9" w:rsidRPr="00672B27" w:rsidRDefault="002719C9" w:rsidP="002719C9">
      <w:pPr>
        <w:spacing w:before="100" w:beforeAutospacing="1" w:after="100" w:afterAutospacing="1" w:line="240" w:lineRule="auto"/>
        <w:rPr>
          <w:rFonts w:ascii="Times" w:hAnsi="Times" w:cs="Times New Roman"/>
          <w:sz w:val="20"/>
          <w:szCs w:val="20"/>
        </w:rPr>
      </w:pPr>
      <w:r w:rsidRPr="00672B27">
        <w:rPr>
          <w:rFonts w:ascii="Times" w:hAnsi="Times" w:cs="Times New Roman"/>
          <w:sz w:val="20"/>
          <w:szCs w:val="20"/>
        </w:rPr>
        <w:t xml:space="preserve">Before common use of anti-retroviral therapies, microsporidiosis was reported in at least 15% (and up to 85%) of HIV/AIDS patients [34]. </w:t>
      </w:r>
    </w:p>
    <w:p w14:paraId="1308CA54" w14:textId="77777777" w:rsidR="002719C9" w:rsidRPr="00672B27" w:rsidRDefault="002719C9" w:rsidP="002719C9">
      <w:pPr>
        <w:spacing w:before="100" w:beforeAutospacing="1" w:after="100" w:afterAutospacing="1" w:line="240" w:lineRule="auto"/>
        <w:rPr>
          <w:rFonts w:ascii="Times" w:hAnsi="Times" w:cs="Times New Roman"/>
          <w:sz w:val="20"/>
          <w:szCs w:val="20"/>
        </w:rPr>
      </w:pPr>
      <w:r w:rsidRPr="00672B27">
        <w:rPr>
          <w:rFonts w:ascii="Times" w:hAnsi="Times" w:cs="Times New Roman"/>
          <w:sz w:val="20"/>
          <w:szCs w:val="20"/>
        </w:rPr>
        <w:t xml:space="preserve">However, although prevalence declined with improved therapy, an increase in newly diagnosed cases of HIV in people over 50 years of age, coupled with an aging population of patients living with HIV, is leading to so-called HIV-associated non-AIDS (HANA) conditions that accelerate the onset of diseases normally observed in the elderly. These patients show accelerated immune senescence, leaving them susceptible to opportunistic infections, including microsporidia. Reactivation of latent microsporidian infections with age, or with subsequent use of chemotherapy or immune-suppressive treatments, has also been reported [35]. </w:t>
      </w:r>
    </w:p>
    <w:p w14:paraId="5346B090" w14:textId="77777777" w:rsidR="002719C9" w:rsidRDefault="002719C9" w:rsidP="002719C9">
      <w:pPr>
        <w:pStyle w:val="NormalWeb"/>
        <w:rPr>
          <w:rFonts w:ascii="Times" w:eastAsiaTheme="minorHAnsi" w:hAnsi="Times"/>
          <w:sz w:val="20"/>
          <w:szCs w:val="20"/>
          <w:lang w:eastAsia="en-US"/>
        </w:rPr>
      </w:pPr>
      <w:r w:rsidRPr="006A28E9">
        <w:rPr>
          <w:rFonts w:ascii="Times" w:hAnsi="Times"/>
          <w:sz w:val="20"/>
          <w:szCs w:val="20"/>
        </w:rPr>
        <w:t xml:space="preserve">Age, both young and old, has been associated with elevated burden of microsporidiosis. In very young children (below age six) immune immaturity coupled with inadequate hygiene practices and malnutrition have revealed surprising levels of infection (e.g., 18.2% of children in one study from Spain) [36]. Epidemiological studies of E. bieneusi specifically have revealed background prevalence ranging from 4.4% to 22.5% in HIV-negative children [37]. In the elderly, immune senescence and declining numbers of naïve T cells lead to </w:t>
      </w:r>
      <w:r w:rsidRPr="006A28E9">
        <w:rPr>
          <w:rFonts w:ascii="Times" w:eastAsiaTheme="minorHAnsi" w:hAnsi="Times"/>
          <w:sz w:val="20"/>
          <w:szCs w:val="20"/>
          <w:lang w:eastAsia="en-US"/>
        </w:rPr>
        <w:t>weakened response to new infections. In one study of HIV-</w:t>
      </w:r>
      <w:r w:rsidRPr="006A28E9">
        <w:rPr>
          <w:rFonts w:ascii="Times" w:eastAsiaTheme="minorHAnsi" w:hAnsi="Times"/>
          <w:sz w:val="20"/>
          <w:szCs w:val="20"/>
          <w:lang w:eastAsia="en-US"/>
        </w:rPr>
        <w:lastRenderedPageBreak/>
        <w:t xml:space="preserve">negative individuals with a mean age of 73.5 years, 17% of patients presenting with symptoms of diarrhea were infected with E. bieneusi [38]. Given a growing human global population aged 65 years and over (16% by 2050), immune senescence-associated microsporidiosis is likely to increase [39] </w:t>
      </w:r>
    </w:p>
    <w:p w14:paraId="55706A55" w14:textId="77777777" w:rsidR="00051EA0" w:rsidRDefault="00051EA0" w:rsidP="00A04801">
      <w:pPr>
        <w:pStyle w:val="NormalWeb"/>
        <w:rPr>
          <w:rFonts w:ascii="Times" w:hAnsi="Times"/>
          <w:sz w:val="20"/>
          <w:szCs w:val="20"/>
        </w:rPr>
      </w:pPr>
    </w:p>
    <w:p w14:paraId="54AC3258" w14:textId="4AC5E6C3" w:rsidR="00051EA0" w:rsidRDefault="00051EA0" w:rsidP="00A04801">
      <w:pPr>
        <w:pStyle w:val="NormalWeb"/>
        <w:rPr>
          <w:rFonts w:ascii="Times" w:hAnsi="Times"/>
          <w:sz w:val="20"/>
          <w:szCs w:val="20"/>
        </w:rPr>
      </w:pPr>
    </w:p>
    <w:p w14:paraId="3A8D43F3" w14:textId="77777777" w:rsidR="00051EA0" w:rsidRDefault="00051EA0" w:rsidP="00A04801">
      <w:pPr>
        <w:pStyle w:val="NormalWeb"/>
        <w:rPr>
          <w:rFonts w:ascii="Times" w:hAnsi="Times"/>
          <w:sz w:val="20"/>
          <w:szCs w:val="20"/>
        </w:rPr>
      </w:pPr>
    </w:p>
    <w:p w14:paraId="21BA7B19" w14:textId="77777777" w:rsidR="00A04801" w:rsidRPr="00A04801" w:rsidRDefault="007372DA" w:rsidP="00A04801">
      <w:pPr>
        <w:pStyle w:val="NormalWeb"/>
        <w:rPr>
          <w:rFonts w:ascii="Times" w:eastAsiaTheme="minorHAnsi" w:hAnsi="Times"/>
          <w:sz w:val="20"/>
          <w:szCs w:val="20"/>
          <w:lang w:eastAsia="en-US"/>
        </w:rPr>
      </w:pPr>
      <w:r w:rsidRPr="007372DA">
        <w:rPr>
          <w:rFonts w:ascii="Times" w:hAnsi="Times"/>
          <w:sz w:val="20"/>
          <w:szCs w:val="20"/>
        </w:rPr>
        <w:t xml:space="preserve">In high-income countries, approximately 70% of deaths in people over the age of 70 result from non-communicable or chronic conditions. In low-income countries almost 40% of deaths occur in children under the age of 15 and are generally associated with infectious diseases (e.g., HIV/ AIDS, malaria, diarrhea, and tuberculosis). </w:t>
      </w:r>
      <w:r w:rsidRPr="007372DA">
        <w:rPr>
          <w:rFonts w:ascii="Times" w:eastAsiaTheme="minorHAnsi" w:hAnsi="Times"/>
          <w:sz w:val="20"/>
          <w:szCs w:val="20"/>
          <w:lang w:eastAsia="en-US"/>
        </w:rPr>
        <w:t xml:space="preserve">Many of these deaths are caused by pathogens transmitted via food and water supplies [1]. Human food originating from both plants and animals is produced, processed, and marketed in intricately linked systems of primary producers (e.g., corn, cattle, fish), input and service providers (i.e., pesticides, water, veterinary drugs), transporters, processors, wholesalers, retailers, consumers, and end-users of byproducts (e.g., manure). </w:t>
      </w:r>
      <w:r w:rsidR="00A04801" w:rsidRPr="00A04801">
        <w:rPr>
          <w:rFonts w:ascii="Times" w:eastAsiaTheme="minorHAnsi" w:hAnsi="Times"/>
          <w:sz w:val="20"/>
          <w:szCs w:val="20"/>
          <w:lang w:eastAsia="en-US"/>
        </w:rPr>
        <w:t xml:space="preserve">Microsporidia, although not currently considered to be priority foodborne parasites, have the potential to enter the human food chain through waterborne and foodborne routes, and via exposure to the environment. As such, natural hosts of human infective microsporidia can be part of the human food chain (e.g., [7,8]). In this review we consider members of the phylum Microsporidia as agents of emergent disease in hosts from major global biomes and food production sectors (terrestrial, aquatic) and in human consumers. </w:t>
      </w:r>
    </w:p>
    <w:p w14:paraId="7AD5A828" w14:textId="77777777" w:rsidR="007372DA" w:rsidRPr="007372DA" w:rsidRDefault="007372DA" w:rsidP="007372DA">
      <w:pPr>
        <w:pStyle w:val="NormalWeb"/>
        <w:rPr>
          <w:rFonts w:ascii="Times" w:eastAsiaTheme="minorHAnsi" w:hAnsi="Times"/>
          <w:sz w:val="20"/>
          <w:szCs w:val="20"/>
          <w:lang w:eastAsia="en-US"/>
        </w:rPr>
      </w:pPr>
    </w:p>
    <w:p w14:paraId="7E451BC5" w14:textId="77777777" w:rsidR="007372DA" w:rsidRPr="007372DA" w:rsidRDefault="007372DA" w:rsidP="007372DA">
      <w:pPr>
        <w:spacing w:before="100" w:beforeAutospacing="1" w:after="100" w:afterAutospacing="1" w:line="240" w:lineRule="auto"/>
        <w:rPr>
          <w:rFonts w:ascii="Times" w:hAnsi="Times" w:cs="Times New Roman"/>
          <w:sz w:val="20"/>
          <w:szCs w:val="20"/>
        </w:rPr>
      </w:pPr>
    </w:p>
    <w:p w14:paraId="598F8448" w14:textId="77777777" w:rsidR="007372DA" w:rsidRDefault="007372DA" w:rsidP="0063577C">
      <w:pPr>
        <w:spacing w:after="0" w:line="360" w:lineRule="auto"/>
        <w:jc w:val="both"/>
        <w:rPr>
          <w:szCs w:val="24"/>
        </w:rPr>
      </w:pPr>
    </w:p>
    <w:p w14:paraId="49BFCECD" w14:textId="77777777" w:rsidR="007372DA" w:rsidRDefault="007372DA" w:rsidP="0063577C">
      <w:pPr>
        <w:spacing w:after="0" w:line="360" w:lineRule="auto"/>
        <w:jc w:val="both"/>
        <w:rPr>
          <w:szCs w:val="24"/>
        </w:rPr>
      </w:pPr>
    </w:p>
    <w:p w14:paraId="372962CB" w14:textId="77777777" w:rsidR="007372DA" w:rsidRDefault="007372DA" w:rsidP="0063577C">
      <w:pPr>
        <w:spacing w:after="0" w:line="360" w:lineRule="auto"/>
        <w:jc w:val="both"/>
        <w:rPr>
          <w:szCs w:val="24"/>
        </w:rPr>
      </w:pPr>
    </w:p>
    <w:p w14:paraId="71D2984B" w14:textId="77777777" w:rsidR="007372DA" w:rsidRDefault="007372DA" w:rsidP="0063577C">
      <w:pPr>
        <w:spacing w:after="0" w:line="360" w:lineRule="auto"/>
        <w:jc w:val="both"/>
        <w:rPr>
          <w:szCs w:val="24"/>
        </w:rPr>
      </w:pPr>
    </w:p>
    <w:p w14:paraId="6EB0AEDF" w14:textId="7E51746E" w:rsidR="005449F4" w:rsidRDefault="0003192E" w:rsidP="0063577C">
      <w:pPr>
        <w:spacing w:after="0" w:line="360" w:lineRule="auto"/>
        <w:jc w:val="both"/>
        <w:rPr>
          <w:szCs w:val="24"/>
        </w:rPr>
      </w:pPr>
      <w:r>
        <w:rPr>
          <w:szCs w:val="24"/>
        </w:rPr>
        <w:t>Microsporidia are important pathogens affecting crop production as well as life stock, and thus play a relevant role when it comes to securing human food supply. At the same time, they are a non-negligible direct threat of human health</w:t>
      </w:r>
      <w:r w:rsidR="00F13918">
        <w:rPr>
          <w:szCs w:val="24"/>
        </w:rPr>
        <w:t xml:space="preserve"> </w:t>
      </w:r>
      <w:r>
        <w:rPr>
          <w:szCs w:val="24"/>
        </w:rPr>
        <w:t xml:space="preserve">as a number of species are capable of infecting humans directly </w:t>
      </w:r>
      <w:commentRangeStart w:id="27"/>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 </w:instrText>
      </w:r>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EN.CITE.DATA </w:instrText>
      </w:r>
      <w:r w:rsidR="00CB7955">
        <w:rPr>
          <w:szCs w:val="24"/>
        </w:rPr>
      </w:r>
      <w:r w:rsidR="00CB7955">
        <w:rPr>
          <w:szCs w:val="24"/>
        </w:rPr>
        <w:fldChar w:fldCharType="end"/>
      </w:r>
      <w:r w:rsidR="00CB7955">
        <w:rPr>
          <w:szCs w:val="24"/>
        </w:rPr>
      </w:r>
      <w:r w:rsidR="00CB7955">
        <w:rPr>
          <w:szCs w:val="24"/>
        </w:rPr>
        <w:fldChar w:fldCharType="separate"/>
      </w:r>
      <w:r w:rsidR="00CB7955">
        <w:rPr>
          <w:noProof/>
          <w:szCs w:val="24"/>
        </w:rPr>
        <w:t>(Didier and Weiss 2008; Stentiford et al. 2016)</w:t>
      </w:r>
      <w:r w:rsidR="00CB7955">
        <w:rPr>
          <w:szCs w:val="24"/>
        </w:rPr>
        <w:fldChar w:fldCharType="end"/>
      </w:r>
      <w:commentRangeEnd w:id="27"/>
      <w:r w:rsidR="00A17841">
        <w:rPr>
          <w:rStyle w:val="CommentReference"/>
        </w:rPr>
        <w:commentReference w:id="27"/>
      </w:r>
      <w:r>
        <w:rPr>
          <w:szCs w:val="24"/>
        </w:rPr>
        <w:t xml:space="preserve">. </w:t>
      </w:r>
      <w:r w:rsidR="0063577C">
        <w:rPr>
          <w:szCs w:val="24"/>
        </w:rPr>
        <w:t xml:space="preserve">They become, therefore, an interesting subject for studying the parasitic lifestyle in eukaryote and the microsporidian pathobiology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Pr>
          <w:szCs w:val="24"/>
        </w:rPr>
        <w:t xml:space="preserve"> evolution and </w:t>
      </w:r>
      <w:r w:rsidR="004454D4">
        <w:rPr>
          <w:szCs w:val="24"/>
        </w:rPr>
        <w:t xml:space="preserve">of </w:t>
      </w:r>
      <w:r>
        <w:rPr>
          <w:szCs w:val="24"/>
        </w:rPr>
        <w:t xml:space="preserve">their metabolism </w:t>
      </w:r>
      <w:r w:rsidR="00C03825">
        <w:rPr>
          <w:szCs w:val="24"/>
        </w:rPr>
        <w:t>is</w:t>
      </w:r>
      <w:r>
        <w:rPr>
          <w:szCs w:val="24"/>
        </w:rPr>
        <w:t xml:space="preserve"> </w:t>
      </w:r>
      <w:r w:rsidR="004454D4">
        <w:rPr>
          <w:szCs w:val="24"/>
        </w:rPr>
        <w:t xml:space="preserve">still </w:t>
      </w:r>
      <w:r>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Pr>
          <w:szCs w:val="24"/>
        </w:rPr>
        <w:t>.</w:t>
      </w:r>
      <w:r w:rsidR="004454D4">
        <w:rPr>
          <w:szCs w:val="24"/>
        </w:rPr>
        <w:t xml:space="preserve"> Research has been mainly hindered by two aspects: First, their lifestyle as an obligate intracellular parasite is a </w:t>
      </w:r>
      <w:r w:rsidR="004454D4">
        <w:rPr>
          <w:szCs w:val="24"/>
        </w:rPr>
        <w:lastRenderedPageBreak/>
        <w:t xml:space="preserve">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5449F4">
        <w:rPr>
          <w:szCs w:val="24"/>
        </w:rPr>
        <w:t xml:space="preserve"> (</w:t>
      </w:r>
      <w:r w:rsidR="005449F4" w:rsidRPr="00C03825">
        <w:rPr>
          <w:szCs w:val="24"/>
          <w:highlight w:val="yellow"/>
        </w:rPr>
        <w:t>Here you have to follow up as both HamFas and PhyloProfile go in this direction. Moreover, you could state that the problem of doing actual experiments with microsporidia puts particular emphasis on the accuracy of bioinformatics approaches to predict function</w:t>
      </w:r>
      <w:r w:rsidR="005449F4">
        <w:rPr>
          <w:szCs w:val="24"/>
        </w:rPr>
        <w:t>)</w:t>
      </w:r>
      <w:r w:rsidR="004454D4">
        <w:rPr>
          <w:szCs w:val="24"/>
        </w:rPr>
        <w:t xml:space="preserve">. </w:t>
      </w:r>
    </w:p>
    <w:p w14:paraId="06F4AFE8" w14:textId="77777777" w:rsidR="005449F4" w:rsidRDefault="005449F4" w:rsidP="00324278">
      <w:pPr>
        <w:spacing w:after="0" w:line="360" w:lineRule="auto"/>
        <w:jc w:val="both"/>
        <w:rPr>
          <w:szCs w:val="24"/>
        </w:rPr>
      </w:pPr>
    </w:p>
    <w:p w14:paraId="33B4DDD7" w14:textId="6C60824E" w:rsidR="002768CD" w:rsidRPr="00840B66" w:rsidRDefault="00575F94" w:rsidP="00324278">
      <w:pPr>
        <w:spacing w:after="0" w:line="360" w:lineRule="auto"/>
        <w:jc w:val="both"/>
        <w:rPr>
          <w:color w:val="FF0000"/>
          <w:szCs w:val="24"/>
        </w:rPr>
      </w:pPr>
      <w:r w:rsidRPr="00840B66">
        <w:rPr>
          <w:color w:val="FF0000"/>
          <w:szCs w:val="24"/>
        </w:rPr>
        <w:t xml:space="preserve">For a better understanding the biological </w:t>
      </w:r>
      <w:r w:rsidR="002974F3" w:rsidRPr="00840B66">
        <w:rPr>
          <w:color w:val="FF0000"/>
          <w:szCs w:val="24"/>
        </w:rPr>
        <w:t xml:space="preserve">interaction between </w:t>
      </w:r>
      <w:r w:rsidR="00D53E9E" w:rsidRPr="00840B66">
        <w:rPr>
          <w:color w:val="FF0000"/>
          <w:szCs w:val="24"/>
        </w:rPr>
        <w:t xml:space="preserve">the </w:t>
      </w:r>
      <w:r w:rsidR="00E3674D" w:rsidRPr="00840B66">
        <w:rPr>
          <w:color w:val="FF0000"/>
          <w:szCs w:val="24"/>
        </w:rPr>
        <w:t>microsporidia and the</w:t>
      </w:r>
      <w:r w:rsidR="00514753" w:rsidRPr="00840B66">
        <w:rPr>
          <w:color w:val="FF0000"/>
          <w:szCs w:val="24"/>
        </w:rPr>
        <w:t>ir</w:t>
      </w:r>
      <w:r w:rsidR="002974F3" w:rsidRPr="00840B66">
        <w:rPr>
          <w:color w:val="FF0000"/>
          <w:szCs w:val="24"/>
        </w:rPr>
        <w:t xml:space="preserve"> host</w:t>
      </w:r>
      <w:r w:rsidR="006508B7" w:rsidRPr="00840B66">
        <w:rPr>
          <w:color w:val="FF0000"/>
          <w:szCs w:val="24"/>
        </w:rPr>
        <w:t xml:space="preserve"> species</w:t>
      </w:r>
      <w:r w:rsidR="009356BA" w:rsidRPr="00840B66">
        <w:rPr>
          <w:color w:val="FF0000"/>
          <w:szCs w:val="24"/>
        </w:rPr>
        <w:t xml:space="preserve"> as well as</w:t>
      </w:r>
      <w:r w:rsidR="00956B71" w:rsidRPr="00840B66">
        <w:rPr>
          <w:color w:val="FF0000"/>
          <w:szCs w:val="24"/>
        </w:rPr>
        <w:t xml:space="preserve"> their</w:t>
      </w:r>
      <w:r w:rsidR="00C674DB" w:rsidRPr="00840B66">
        <w:rPr>
          <w:color w:val="FF0000"/>
          <w:szCs w:val="24"/>
        </w:rPr>
        <w:t xml:space="preserve"> </w:t>
      </w:r>
      <w:r w:rsidR="000368BE" w:rsidRPr="00840B66">
        <w:rPr>
          <w:color w:val="FF0000"/>
          <w:szCs w:val="24"/>
        </w:rPr>
        <w:t>position in the tree of life</w:t>
      </w:r>
      <w:r w:rsidR="002A3854" w:rsidRPr="00840B66">
        <w:rPr>
          <w:color w:val="FF0000"/>
          <w:szCs w:val="24"/>
        </w:rPr>
        <w:t>,</w:t>
      </w:r>
      <w:r w:rsidR="00292CB9" w:rsidRPr="00840B66">
        <w:rPr>
          <w:color w:val="FF0000"/>
          <w:szCs w:val="24"/>
        </w:rPr>
        <w:t xml:space="preserve"> </w:t>
      </w:r>
      <w:r w:rsidR="00376387" w:rsidRPr="00840B66">
        <w:rPr>
          <w:color w:val="FF0000"/>
          <w:szCs w:val="24"/>
        </w:rPr>
        <w:t xml:space="preserve">it is </w:t>
      </w:r>
      <w:r w:rsidR="0064618B" w:rsidRPr="00840B66">
        <w:rPr>
          <w:color w:val="FF0000"/>
          <w:szCs w:val="24"/>
        </w:rPr>
        <w:t>necessary</w:t>
      </w:r>
      <w:r w:rsidR="00376387" w:rsidRPr="00840B66">
        <w:rPr>
          <w:color w:val="FF0000"/>
          <w:szCs w:val="24"/>
        </w:rPr>
        <w:t xml:space="preserve"> to </w:t>
      </w:r>
      <w:r w:rsidR="003E4C53" w:rsidRPr="00840B66">
        <w:rPr>
          <w:color w:val="FF0000"/>
          <w:szCs w:val="24"/>
        </w:rPr>
        <w:t>investigate</w:t>
      </w:r>
      <w:r w:rsidR="00376387" w:rsidRPr="00840B66">
        <w:rPr>
          <w:color w:val="FF0000"/>
          <w:szCs w:val="24"/>
        </w:rPr>
        <w:t xml:space="preserve"> the </w:t>
      </w:r>
      <w:r w:rsidR="00C674DB" w:rsidRPr="00840B66">
        <w:rPr>
          <w:color w:val="FF0000"/>
          <w:szCs w:val="24"/>
        </w:rPr>
        <w:t>ancestor of these</w:t>
      </w:r>
      <w:r w:rsidR="00376387" w:rsidRPr="00840B66">
        <w:rPr>
          <w:color w:val="FF0000"/>
          <w:szCs w:val="24"/>
        </w:rPr>
        <w:t xml:space="preserve"> </w:t>
      </w:r>
      <w:r w:rsidR="00C674DB" w:rsidRPr="00840B66">
        <w:rPr>
          <w:color w:val="FF0000"/>
          <w:szCs w:val="24"/>
        </w:rPr>
        <w:t>eukaryotic parasites</w:t>
      </w:r>
      <w:r w:rsidR="006C5D03" w:rsidRPr="00840B66">
        <w:rPr>
          <w:color w:val="FF0000"/>
          <w:szCs w:val="24"/>
        </w:rPr>
        <w:t xml:space="preserve"> </w:t>
      </w:r>
      <w:r w:rsidR="006C5D03" w:rsidRPr="00840B66">
        <w:rPr>
          <w:color w:val="FF0000"/>
          <w:szCs w:val="24"/>
        </w:rPr>
        <w:fldChar w:fldCharType="begin"/>
      </w:r>
      <w:r w:rsidR="006C5D03" w:rsidRPr="00840B66">
        <w:rPr>
          <w:color w:val="FF0000"/>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sidRPr="00840B66">
        <w:rPr>
          <w:color w:val="FF0000"/>
          <w:szCs w:val="24"/>
        </w:rPr>
        <w:fldChar w:fldCharType="separate"/>
      </w:r>
      <w:r w:rsidR="006C5D03" w:rsidRPr="00840B66">
        <w:rPr>
          <w:noProof/>
          <w:color w:val="FF0000"/>
          <w:szCs w:val="24"/>
        </w:rPr>
        <w:t>(Keeling and Fast 2002)</w:t>
      </w:r>
      <w:r w:rsidR="006C5D03" w:rsidRPr="00840B66">
        <w:rPr>
          <w:color w:val="FF0000"/>
          <w:szCs w:val="24"/>
        </w:rPr>
        <w:fldChar w:fldCharType="end"/>
      </w:r>
      <w:r w:rsidR="00CA6B2F" w:rsidRPr="00840B66">
        <w:rPr>
          <w:color w:val="FF0000"/>
          <w:szCs w:val="24"/>
        </w:rPr>
        <w:t>.</w:t>
      </w:r>
    </w:p>
    <w:p w14:paraId="6F82683F" w14:textId="77777777" w:rsidR="00C03825" w:rsidRDefault="00C03825" w:rsidP="00324278">
      <w:pPr>
        <w:spacing w:after="0" w:line="360" w:lineRule="auto"/>
        <w:jc w:val="both"/>
        <w:rPr>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8"/>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lastRenderedPageBreak/>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8"/>
      <w:r w:rsidR="0033702A">
        <w:rPr>
          <w:rStyle w:val="CommentReference"/>
        </w:rPr>
        <w:commentReference w:id="28"/>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9"/>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9"/>
      <w:r w:rsidR="0033702A">
        <w:rPr>
          <w:rStyle w:val="CommentReference"/>
        </w:rPr>
        <w:commentReference w:id="29"/>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30" w:name="_Toc385744376"/>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30"/>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1" w:name="_Toc385744377"/>
      <w:commentRangeStart w:id="32"/>
      <w:r w:rsidRPr="00A7099E">
        <w:t>Introduction</w:t>
      </w:r>
      <w:commentRangeEnd w:id="32"/>
      <w:r w:rsidR="004115B6">
        <w:rPr>
          <w:rStyle w:val="CommentReference"/>
          <w:rFonts w:eastAsiaTheme="minorHAnsi" w:cstheme="minorBidi"/>
          <w:b w:val="0"/>
          <w:bCs w:val="0"/>
          <w:color w:val="auto"/>
        </w:rPr>
        <w:commentReference w:id="32"/>
      </w:r>
      <w:bookmarkEnd w:id="31"/>
    </w:p>
    <w:p w14:paraId="70EC40E2" w14:textId="77777777" w:rsidR="009E4958" w:rsidRDefault="009E4958" w:rsidP="009E4958">
      <w:pPr>
        <w:pStyle w:val="Heading3"/>
      </w:pPr>
      <w:bookmarkStart w:id="33" w:name="_Toc385094318"/>
      <w:bookmarkStart w:id="34" w:name="_Toc385744378"/>
      <w:r>
        <w:t>Phylogenetic tree</w:t>
      </w:r>
      <w:bookmarkEnd w:id="33"/>
      <w:bookmarkEnd w:id="34"/>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7">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2F93296F" w:rsidR="00E5453E" w:rsidRDefault="00E5453E" w:rsidP="00E5453E">
      <w:pPr>
        <w:pStyle w:val="Caption"/>
        <w:jc w:val="both"/>
        <w:rPr>
          <w:szCs w:val="24"/>
        </w:rPr>
      </w:pPr>
      <w:bookmarkStart w:id="35" w:name="_Ref385665794"/>
      <w:bookmarkStart w:id="36" w:name="_Toc385666795"/>
      <w:r>
        <w:t xml:space="preserve">Figure </w:t>
      </w:r>
      <w:r>
        <w:fldChar w:fldCharType="begin"/>
      </w:r>
      <w:r>
        <w:instrText xml:space="preserve"> STYLEREF 1 \s </w:instrText>
      </w:r>
      <w:r>
        <w:fldChar w:fldCharType="separate"/>
      </w:r>
      <w:r w:rsidR="00AB3B30">
        <w:rPr>
          <w:noProof/>
        </w:rPr>
        <w:t>2</w:t>
      </w:r>
      <w:r>
        <w:fldChar w:fldCharType="end"/>
      </w:r>
      <w:r>
        <w:noBreakHyphen/>
      </w:r>
      <w:r>
        <w:fldChar w:fldCharType="begin"/>
      </w:r>
      <w:r>
        <w:instrText xml:space="preserve"> SEQ Figure \* ARABIC \s 1 </w:instrText>
      </w:r>
      <w:r>
        <w:fldChar w:fldCharType="separate"/>
      </w:r>
      <w:r w:rsidR="00AB3B30">
        <w:rPr>
          <w:noProof/>
        </w:rPr>
        <w:t>1</w:t>
      </w:r>
      <w:r>
        <w:fldChar w:fldCharType="end"/>
      </w:r>
      <w:bookmarkEnd w:id="35"/>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6"/>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AB3B30">
        <w:t xml:space="preserve">Figure </w:t>
      </w:r>
      <w:r w:rsidR="00AB3B30">
        <w:rPr>
          <w:noProof/>
        </w:rPr>
        <w:t>2</w:t>
      </w:r>
      <w:r w:rsidR="00AB3B30">
        <w:noBreakHyphen/>
      </w:r>
      <w:r w:rsidR="00AB3B30">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7" w:name="_Toc385094319"/>
      <w:bookmarkStart w:id="38" w:name="_Toc385744379"/>
      <w:r>
        <w:t>Orthology prediction</w:t>
      </w:r>
      <w:bookmarkEnd w:id="37"/>
      <w:bookmarkEnd w:id="38"/>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9" w:name="_Toc385744380"/>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9"/>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Pr="00A7099E" w:rsidRDefault="00AD08DF" w:rsidP="00324278">
      <w:pPr>
        <w:pStyle w:val="Heading2"/>
        <w:jc w:val="both"/>
      </w:pPr>
      <w:bookmarkStart w:id="40" w:name="_Toc385744381"/>
      <w:r w:rsidRPr="00A7099E">
        <w:t>Methods</w:t>
      </w:r>
      <w:bookmarkEnd w:id="40"/>
    </w:p>
    <w:p w14:paraId="39DB8D72" w14:textId="7F89AF96" w:rsidR="008307D5" w:rsidRPr="00A7099E" w:rsidRDefault="008307D5" w:rsidP="00324278">
      <w:pPr>
        <w:pStyle w:val="Heading3"/>
        <w:jc w:val="both"/>
      </w:pPr>
      <w:bookmarkStart w:id="41" w:name="_Toc385744382"/>
      <w:r w:rsidRPr="00A7099E">
        <w:t>Data</w:t>
      </w:r>
      <w:r w:rsidR="00A53DA7" w:rsidRPr="00A7099E">
        <w:t xml:space="preserve"> </w:t>
      </w:r>
      <w:commentRangeStart w:id="42"/>
      <w:r w:rsidR="00A53DA7" w:rsidRPr="00A7099E">
        <w:t>collection</w:t>
      </w:r>
      <w:commentRangeEnd w:id="42"/>
      <w:r w:rsidR="00EF25F5">
        <w:rPr>
          <w:rStyle w:val="CommentReference"/>
          <w:rFonts w:eastAsiaTheme="minorHAnsi" w:cstheme="minorBidi"/>
          <w:b w:val="0"/>
          <w:bCs w:val="0"/>
          <w:color w:val="auto"/>
        </w:rPr>
        <w:commentReference w:id="42"/>
      </w:r>
      <w:bookmarkEnd w:id="41"/>
    </w:p>
    <w:p w14:paraId="47FCEB94" w14:textId="1299BACE" w:rsidR="00916867"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w:t>
      </w:r>
      <w:r w:rsidR="00550633">
        <w:rPr>
          <w:szCs w:val="24"/>
        </w:rPr>
        <w:t xml:space="preserve"> microsporidian</w:t>
      </w:r>
      <w:r w:rsidR="00321FD1">
        <w:rPr>
          <w:szCs w:val="24"/>
        </w:rPr>
        <w:t xml:space="preserve"> </w:t>
      </w:r>
      <w:r w:rsidR="006254AF">
        <w:rPr>
          <w:szCs w:val="24"/>
        </w:rPr>
        <w:t>data set comprising</w:t>
      </w:r>
      <w:r w:rsidR="00D27618">
        <w:rPr>
          <w:szCs w:val="24"/>
        </w:rPr>
        <w:t xml:space="preserve"> e</w:t>
      </w:r>
      <w:r w:rsidR="00D854C8">
        <w:rPr>
          <w:szCs w:val="24"/>
        </w:rPr>
        <w:t xml:space="preserve">leven species </w:t>
      </w:r>
      <w:r w:rsidR="00AB0258">
        <w:rPr>
          <w:szCs w:val="24"/>
        </w:rPr>
        <w:t>downloaded from</w:t>
      </w:r>
      <w:r w:rsidR="00C15F4B">
        <w:rPr>
          <w:szCs w:val="24"/>
        </w:rPr>
        <w:t xml:space="preserve"> the genome portal of the</w:t>
      </w:r>
      <w:r w:rsidR="00B2603F">
        <w:rPr>
          <w:szCs w:val="24"/>
        </w:rPr>
        <w:t xml:space="preserve"> JGI database of</w:t>
      </w:r>
      <w:r w:rsidR="00C15F4B">
        <w:rPr>
          <w:szCs w:val="24"/>
        </w:rPr>
        <w:t xml:space="preserv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17333E">
        <w:rPr>
          <w:szCs w:val="24"/>
        </w:rPr>
        <w:t xml:space="preserve"> the</w:t>
      </w:r>
      <w:r w:rsidR="00B1358F">
        <w:rPr>
          <w:szCs w:val="24"/>
        </w:rPr>
        <w:t xml:space="preserve"> MicrosporidiaDB</w:t>
      </w:r>
      <w:r w:rsidR="00600375">
        <w:rPr>
          <w:szCs w:val="24"/>
        </w:rPr>
        <w:t xml:space="preserve"> </w:t>
      </w:r>
      <w:r w:rsidR="00600375">
        <w:fldChar w:fldCharType="begin"/>
      </w:r>
      <w:r w:rsidR="00600375">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600375">
        <w:fldChar w:fldCharType="separate"/>
      </w:r>
      <w:r w:rsidR="00600375">
        <w:rPr>
          <w:noProof/>
        </w:rPr>
        <w:t>(Aurrecoechea et al. 2011)</w:t>
      </w:r>
      <w:r w:rsidR="00600375">
        <w:fldChar w:fldCharType="end"/>
      </w:r>
      <w:r w:rsidR="00B1358F">
        <w:rPr>
          <w:szCs w:val="24"/>
        </w:rPr>
        <w:t xml:space="preserve"> from</w:t>
      </w:r>
      <w:r w:rsidR="007E2648">
        <w:rPr>
          <w:szCs w:val="24"/>
        </w:rPr>
        <w:t xml:space="preserve"> the microspori</w:t>
      </w:r>
      <w:r w:rsidR="00AD713A">
        <w:rPr>
          <w:szCs w:val="24"/>
        </w:rPr>
        <w:t xml:space="preserve">dia </w:t>
      </w:r>
      <w:r w:rsidR="00B1358F">
        <w:rPr>
          <w:szCs w:val="24"/>
        </w:rPr>
        <w:t>genome sequencing project of</w:t>
      </w:r>
      <w:r w:rsidR="007E2648">
        <w:rPr>
          <w:szCs w:val="24"/>
        </w:rPr>
        <w:t xml:space="preserve">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916867">
        <w:rPr>
          <w:szCs w:val="24"/>
        </w:rPr>
        <w:t xml:space="preserve"> </w:t>
      </w:r>
      <w:r w:rsidR="0019198D">
        <w:rPr>
          <w:szCs w:val="24"/>
        </w:rPr>
        <w:t>The</w:t>
      </w:r>
      <w:r w:rsidR="00916867">
        <w:rPr>
          <w:szCs w:val="24"/>
        </w:rPr>
        <w:t xml:space="preserve"> </w:t>
      </w:r>
      <w:r w:rsidR="0019198D">
        <w:rPr>
          <w:szCs w:val="24"/>
        </w:rPr>
        <w:t>s</w:t>
      </w:r>
      <w:r w:rsidR="00C80882">
        <w:rPr>
          <w:szCs w:val="24"/>
        </w:rPr>
        <w:t>pecies name, strain name, number of proteins as well as the source database</w:t>
      </w:r>
      <w:r w:rsidR="005B3A37">
        <w:rPr>
          <w:szCs w:val="24"/>
        </w:rPr>
        <w:t xml:space="preserve"> </w:t>
      </w:r>
      <w:r w:rsidR="004A11A4">
        <w:rPr>
          <w:szCs w:val="24"/>
        </w:rPr>
        <w:t xml:space="preserve">of those eleven microsporidia </w:t>
      </w:r>
      <w:r w:rsidR="005B3A37">
        <w:rPr>
          <w:szCs w:val="24"/>
        </w:rPr>
        <w:t>can be found</w:t>
      </w:r>
      <w:r w:rsidR="000476C7">
        <w:rPr>
          <w:szCs w:val="24"/>
        </w:rPr>
        <w:t xml:space="preserve"> in</w:t>
      </w:r>
      <w:r w:rsidR="00C80882">
        <w:rPr>
          <w:szCs w:val="24"/>
        </w:rPr>
        <w:t xml:space="preserve"> </w:t>
      </w:r>
      <w:r w:rsidR="00C80882" w:rsidRPr="0096265A">
        <w:rPr>
          <w:szCs w:val="24"/>
        </w:rPr>
        <w:fldChar w:fldCharType="begin"/>
      </w:r>
      <w:r w:rsidR="00C80882" w:rsidRPr="0096265A">
        <w:rPr>
          <w:szCs w:val="24"/>
        </w:rPr>
        <w:instrText xml:space="preserve"> REF _Ref381275723 \h </w:instrText>
      </w:r>
      <w:r w:rsidR="00C80882" w:rsidRPr="0096265A">
        <w:rPr>
          <w:szCs w:val="24"/>
        </w:rPr>
      </w:r>
      <w:r w:rsidR="00C80882" w:rsidRPr="0096265A">
        <w:rPr>
          <w:szCs w:val="24"/>
        </w:rPr>
        <w:fldChar w:fldCharType="separate"/>
      </w:r>
      <w:r w:rsidR="00AB3B30" w:rsidRPr="00076E91">
        <w:t xml:space="preserve">Table </w:t>
      </w:r>
      <w:r w:rsidR="00AB3B30">
        <w:rPr>
          <w:noProof/>
        </w:rPr>
        <w:t>2</w:t>
      </w:r>
      <w:r w:rsidR="00AB3B30">
        <w:noBreakHyphen/>
      </w:r>
      <w:r w:rsidR="00AB3B30">
        <w:rPr>
          <w:noProof/>
        </w:rPr>
        <w:t>1</w:t>
      </w:r>
      <w:r w:rsidR="00C80882" w:rsidRPr="0096265A">
        <w:rPr>
          <w:szCs w:val="24"/>
        </w:rPr>
        <w:fldChar w:fldCharType="end"/>
      </w:r>
      <w:r w:rsidR="00C80882" w:rsidRPr="0096265A">
        <w:rPr>
          <w:szCs w:val="24"/>
        </w:rPr>
        <w:t>.</w:t>
      </w:r>
    </w:p>
    <w:p w14:paraId="0D27B10F" w14:textId="3FCC5EE0" w:rsidR="001B5E65" w:rsidRPr="00076E91" w:rsidRDefault="001B5E65" w:rsidP="001B5E65">
      <w:pPr>
        <w:pStyle w:val="Caption"/>
        <w:keepNext/>
        <w:spacing w:after="0" w:line="360" w:lineRule="auto"/>
        <w:jc w:val="both"/>
      </w:pPr>
      <w:bookmarkStart w:id="43" w:name="_Ref381275723"/>
      <w:bookmarkStart w:id="44" w:name="_Toc385667316"/>
      <w:r w:rsidRPr="00076E91">
        <w:t xml:space="preserve">Table </w:t>
      </w:r>
      <w:r>
        <w:fldChar w:fldCharType="begin"/>
      </w:r>
      <w:r>
        <w:instrText xml:space="preserve"> STYLEREF 1 \s </w:instrText>
      </w:r>
      <w:r>
        <w:fldChar w:fldCharType="separate"/>
      </w:r>
      <w:r w:rsidR="00AB3B30">
        <w:rPr>
          <w:noProof/>
        </w:rPr>
        <w:t>2</w:t>
      </w:r>
      <w:r>
        <w:fldChar w:fldCharType="end"/>
      </w:r>
      <w:r>
        <w:noBreakHyphen/>
      </w:r>
      <w:r>
        <w:fldChar w:fldCharType="begin"/>
      </w:r>
      <w:r>
        <w:instrText xml:space="preserve"> SEQ Table \* ARABIC \s 1 </w:instrText>
      </w:r>
      <w:r>
        <w:fldChar w:fldCharType="separate"/>
      </w:r>
      <w:r w:rsidR="00AB3B30">
        <w:rPr>
          <w:noProof/>
        </w:rPr>
        <w:t>1</w:t>
      </w:r>
      <w:r>
        <w:fldChar w:fldCharType="end"/>
      </w:r>
      <w:bookmarkEnd w:id="43"/>
      <w:r w:rsidRPr="00076E91">
        <w:t xml:space="preserve">: </w:t>
      </w:r>
      <w:r>
        <w:t xml:space="preserve">The </w:t>
      </w:r>
      <w:r w:rsidR="00FE7C93">
        <w:t>microsporidia</w:t>
      </w:r>
      <w:r>
        <w:t xml:space="preserve"> data set</w:t>
      </w:r>
      <w:r w:rsidRPr="00076E91">
        <w:t xml:space="preserve"> </w:t>
      </w:r>
      <w:r>
        <w:t xml:space="preserve">that was used for the estimation of the microsporidia last common ancestor protein set. </w:t>
      </w:r>
      <w:r w:rsidR="00127D92">
        <w:t xml:space="preserve">The columns </w:t>
      </w:r>
      <w:r w:rsidR="006E651F">
        <w:t>denote species name, strain, number of protein and the source, where their proteomes were downloaded.</w:t>
      </w:r>
      <w:bookmarkEnd w:id="44"/>
    </w:p>
    <w:tbl>
      <w:tblPr>
        <w:tblStyle w:val="TableGrid"/>
        <w:tblW w:w="0" w:type="auto"/>
        <w:tblLook w:val="0000" w:firstRow="0" w:lastRow="0" w:firstColumn="0" w:lastColumn="0" w:noHBand="0" w:noVBand="0"/>
      </w:tblPr>
      <w:tblGrid>
        <w:gridCol w:w="3652"/>
        <w:gridCol w:w="1559"/>
        <w:gridCol w:w="1701"/>
        <w:gridCol w:w="1808"/>
      </w:tblGrid>
      <w:tr w:rsidR="00CD52D2" w:rsidRPr="00076E91" w14:paraId="6E6143D1" w14:textId="1F1F6B36" w:rsidTr="00CD52D2">
        <w:tc>
          <w:tcPr>
            <w:tcW w:w="3652" w:type="dxa"/>
          </w:tcPr>
          <w:p w14:paraId="58361AB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1559" w:type="dxa"/>
          </w:tcPr>
          <w:p w14:paraId="04BDF03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1701" w:type="dxa"/>
          </w:tcPr>
          <w:p w14:paraId="05B43BA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c>
          <w:tcPr>
            <w:tcW w:w="1808" w:type="dxa"/>
          </w:tcPr>
          <w:p w14:paraId="6FD29FD4" w14:textId="32311C3B" w:rsidR="00CD52D2" w:rsidRPr="00076E91" w:rsidRDefault="00CD52D2" w:rsidP="00643DE6">
            <w:pPr>
              <w:widowControl w:val="0"/>
              <w:tabs>
                <w:tab w:val="left" w:pos="1406"/>
              </w:tabs>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r w:rsidR="00643DE6">
              <w:rPr>
                <w:rFonts w:cs="Times"/>
                <w:bCs/>
                <w:color w:val="000000" w:themeColor="text1"/>
                <w:szCs w:val="24"/>
              </w:rPr>
              <w:tab/>
            </w:r>
          </w:p>
        </w:tc>
      </w:tr>
      <w:tr w:rsidR="00CD52D2" w:rsidRPr="00076E91" w14:paraId="78CD3EBB" w14:textId="7EF7060D" w:rsidTr="00CD52D2">
        <w:tc>
          <w:tcPr>
            <w:tcW w:w="3652" w:type="dxa"/>
          </w:tcPr>
          <w:p w14:paraId="01046D2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1559" w:type="dxa"/>
          </w:tcPr>
          <w:p w14:paraId="188D1C0D"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1701" w:type="dxa"/>
          </w:tcPr>
          <w:p w14:paraId="7879EED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c>
          <w:tcPr>
            <w:tcW w:w="1808" w:type="dxa"/>
          </w:tcPr>
          <w:p w14:paraId="0BCEA44D" w14:textId="1B2E898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5BE939B" w14:textId="2F56A828" w:rsidTr="00CD52D2">
        <w:tc>
          <w:tcPr>
            <w:tcW w:w="3652" w:type="dxa"/>
          </w:tcPr>
          <w:p w14:paraId="2E59540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1559" w:type="dxa"/>
          </w:tcPr>
          <w:p w14:paraId="0E31BC0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1701" w:type="dxa"/>
          </w:tcPr>
          <w:p w14:paraId="2506177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c>
          <w:tcPr>
            <w:tcW w:w="1808" w:type="dxa"/>
          </w:tcPr>
          <w:p w14:paraId="3E2FE4B9" w14:textId="635EC7AC"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E7DC72D" w14:textId="3732AF6C" w:rsidTr="00CD52D2">
        <w:tc>
          <w:tcPr>
            <w:tcW w:w="3652" w:type="dxa"/>
          </w:tcPr>
          <w:p w14:paraId="27D4C9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1559" w:type="dxa"/>
          </w:tcPr>
          <w:p w14:paraId="188D1CE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1701" w:type="dxa"/>
          </w:tcPr>
          <w:p w14:paraId="789A9CC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c>
          <w:tcPr>
            <w:tcW w:w="1808" w:type="dxa"/>
          </w:tcPr>
          <w:p w14:paraId="4935CCE9" w14:textId="461F043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6DDCEB60" w14:textId="149D5159" w:rsidTr="00CD52D2">
        <w:tc>
          <w:tcPr>
            <w:tcW w:w="3652" w:type="dxa"/>
          </w:tcPr>
          <w:p w14:paraId="5F51BB6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1559" w:type="dxa"/>
          </w:tcPr>
          <w:p w14:paraId="5ACA098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1701" w:type="dxa"/>
          </w:tcPr>
          <w:p w14:paraId="13DBAF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c>
          <w:tcPr>
            <w:tcW w:w="1808" w:type="dxa"/>
          </w:tcPr>
          <w:p w14:paraId="7AA138C0" w14:textId="2EF0F5E4"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6E4637C" w14:textId="15934600" w:rsidTr="00CD52D2">
        <w:tc>
          <w:tcPr>
            <w:tcW w:w="3652" w:type="dxa"/>
          </w:tcPr>
          <w:p w14:paraId="33E7DF3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1559" w:type="dxa"/>
          </w:tcPr>
          <w:p w14:paraId="3C48304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1701" w:type="dxa"/>
          </w:tcPr>
          <w:p w14:paraId="386FDFA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c>
          <w:tcPr>
            <w:tcW w:w="1808" w:type="dxa"/>
          </w:tcPr>
          <w:p w14:paraId="400253FF" w14:textId="6D15EBBD"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2D3637F5" w14:textId="3A472CD5" w:rsidTr="00CD52D2">
        <w:tc>
          <w:tcPr>
            <w:tcW w:w="3652" w:type="dxa"/>
          </w:tcPr>
          <w:p w14:paraId="3381A5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lastRenderedPageBreak/>
              <w:t>Vittaforma corneae</w:t>
            </w:r>
          </w:p>
        </w:tc>
        <w:tc>
          <w:tcPr>
            <w:tcW w:w="1559" w:type="dxa"/>
          </w:tcPr>
          <w:p w14:paraId="3B4A23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1701" w:type="dxa"/>
          </w:tcPr>
          <w:p w14:paraId="2651DA7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c>
          <w:tcPr>
            <w:tcW w:w="1808" w:type="dxa"/>
          </w:tcPr>
          <w:p w14:paraId="76937B96" w14:textId="7D01AF89"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1758665" w14:textId="40C65516" w:rsidTr="00CD52D2">
        <w:tc>
          <w:tcPr>
            <w:tcW w:w="3652" w:type="dxa"/>
          </w:tcPr>
          <w:p w14:paraId="65B7FAC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1559" w:type="dxa"/>
          </w:tcPr>
          <w:p w14:paraId="09E5849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1701" w:type="dxa"/>
          </w:tcPr>
          <w:p w14:paraId="451BAAD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c>
          <w:tcPr>
            <w:tcW w:w="1808" w:type="dxa"/>
          </w:tcPr>
          <w:p w14:paraId="78B0A6CA" w14:textId="44B820F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45E7B04" w14:textId="0752BE74" w:rsidTr="00CD52D2">
        <w:trPr>
          <w:trHeight w:val="67"/>
        </w:trPr>
        <w:tc>
          <w:tcPr>
            <w:tcW w:w="3652" w:type="dxa"/>
          </w:tcPr>
          <w:p w14:paraId="4DB1830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1559" w:type="dxa"/>
          </w:tcPr>
          <w:p w14:paraId="64C5FA5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1701" w:type="dxa"/>
          </w:tcPr>
          <w:p w14:paraId="1A2263E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c>
          <w:tcPr>
            <w:tcW w:w="1808" w:type="dxa"/>
          </w:tcPr>
          <w:p w14:paraId="6B7F68A6" w14:textId="66D589DB"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73EC2D0" w14:textId="0502C759" w:rsidTr="00CD52D2">
        <w:tc>
          <w:tcPr>
            <w:tcW w:w="3652" w:type="dxa"/>
          </w:tcPr>
          <w:p w14:paraId="11862ED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1559" w:type="dxa"/>
          </w:tcPr>
          <w:p w14:paraId="773D15BC"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1701" w:type="dxa"/>
          </w:tcPr>
          <w:p w14:paraId="7D77C7F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c>
          <w:tcPr>
            <w:tcW w:w="1808" w:type="dxa"/>
          </w:tcPr>
          <w:p w14:paraId="26637002" w14:textId="29168681"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74C26706" w14:textId="4860803B" w:rsidTr="00CD52D2">
        <w:tc>
          <w:tcPr>
            <w:tcW w:w="3652" w:type="dxa"/>
          </w:tcPr>
          <w:p w14:paraId="3CCA59E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1559" w:type="dxa"/>
          </w:tcPr>
          <w:p w14:paraId="37D36EE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r>
              <w:rPr>
                <w:rFonts w:cs="Times"/>
                <w:color w:val="000000" w:themeColor="text1"/>
                <w:szCs w:val="24"/>
              </w:rPr>
              <w:t>-</w:t>
            </w:r>
          </w:p>
        </w:tc>
        <w:tc>
          <w:tcPr>
            <w:tcW w:w="1701" w:type="dxa"/>
          </w:tcPr>
          <w:p w14:paraId="4551F8C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c>
          <w:tcPr>
            <w:tcW w:w="1808" w:type="dxa"/>
          </w:tcPr>
          <w:p w14:paraId="7B7F21D3" w14:textId="6032C49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9FC9F5B" w14:textId="3BB4256A" w:rsidTr="00CD52D2">
        <w:tc>
          <w:tcPr>
            <w:tcW w:w="3652" w:type="dxa"/>
          </w:tcPr>
          <w:p w14:paraId="0919E3E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1559" w:type="dxa"/>
          </w:tcPr>
          <w:p w14:paraId="779410A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1701" w:type="dxa"/>
          </w:tcPr>
          <w:p w14:paraId="064FAF1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c>
          <w:tcPr>
            <w:tcW w:w="1808" w:type="dxa"/>
          </w:tcPr>
          <w:p w14:paraId="0B6F4D73" w14:textId="16AC20B5"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bl>
    <w:p w14:paraId="4158A064" w14:textId="77777777" w:rsidR="0003351F" w:rsidRDefault="0003351F" w:rsidP="00324278">
      <w:pPr>
        <w:spacing w:after="0" w:line="360" w:lineRule="auto"/>
        <w:jc w:val="both"/>
        <w:rPr>
          <w:szCs w:val="24"/>
        </w:rPr>
      </w:pPr>
    </w:p>
    <w:p w14:paraId="52958623" w14:textId="3FA3C57B" w:rsidR="00BD3BBE" w:rsidRDefault="00DC58DD" w:rsidP="00DB7430">
      <w:pPr>
        <w:spacing w:after="0" w:line="360" w:lineRule="auto"/>
        <w:jc w:val="both"/>
        <w:rPr>
          <w:szCs w:val="24"/>
        </w:rPr>
      </w:pPr>
      <w:r w:rsidRPr="00F4328D">
        <w:rPr>
          <w:szCs w:val="24"/>
          <w:highlight w:val="yellow"/>
        </w:rPr>
        <w:t xml:space="preserve">Additionally, we </w:t>
      </w:r>
      <w:r w:rsidR="00007CA0" w:rsidRPr="00F4328D">
        <w:rPr>
          <w:szCs w:val="24"/>
          <w:highlight w:val="yellow"/>
        </w:rPr>
        <w:t>selected</w:t>
      </w:r>
      <w:r w:rsidR="0072288C" w:rsidRPr="00F4328D">
        <w:rPr>
          <w:szCs w:val="24"/>
          <w:highlight w:val="yellow"/>
        </w:rPr>
        <w:t xml:space="preserve"> 17 opisthokonts</w:t>
      </w:r>
      <w:r w:rsidR="00007CA0" w:rsidRPr="00F4328D">
        <w:rPr>
          <w:szCs w:val="24"/>
          <w:highlight w:val="yellow"/>
        </w:rPr>
        <w:t xml:space="preserve"> </w:t>
      </w:r>
      <w:r w:rsidR="0072288C" w:rsidRPr="00F4328D">
        <w:rPr>
          <w:szCs w:val="24"/>
          <w:highlight w:val="yellow"/>
        </w:rPr>
        <w:t xml:space="preserve">comprising of </w:t>
      </w:r>
      <w:r w:rsidR="00007CA0" w:rsidRPr="00F4328D">
        <w:rPr>
          <w:szCs w:val="24"/>
          <w:highlight w:val="yellow"/>
        </w:rPr>
        <w:t>13</w:t>
      </w:r>
      <w:r w:rsidR="0044646F" w:rsidRPr="00F4328D">
        <w:rPr>
          <w:szCs w:val="24"/>
          <w:highlight w:val="yellow"/>
        </w:rPr>
        <w:t xml:space="preserve"> </w:t>
      </w:r>
      <w:r w:rsidR="00007CA0" w:rsidRPr="00F4328D">
        <w:rPr>
          <w:szCs w:val="24"/>
          <w:highlight w:val="yellow"/>
        </w:rPr>
        <w:t>fungi</w:t>
      </w:r>
      <w:r w:rsidR="00C23D70" w:rsidRPr="00F4328D">
        <w:rPr>
          <w:szCs w:val="24"/>
          <w:highlight w:val="yellow"/>
        </w:rPr>
        <w:t>, 2 mamm</w:t>
      </w:r>
      <w:r w:rsidR="00CD2107" w:rsidRPr="00F4328D">
        <w:rPr>
          <w:szCs w:val="24"/>
          <w:highlight w:val="yellow"/>
        </w:rPr>
        <w:t>als</w:t>
      </w:r>
      <w:r w:rsidR="000366EA" w:rsidRPr="00F4328D">
        <w:rPr>
          <w:szCs w:val="24"/>
          <w:highlight w:val="yellow"/>
        </w:rPr>
        <w:t xml:space="preserve">, </w:t>
      </w:r>
      <w:r w:rsidR="007B7D6F" w:rsidRPr="0073716B">
        <w:rPr>
          <w:i/>
          <w:szCs w:val="24"/>
          <w:highlight w:val="yellow"/>
        </w:rPr>
        <w:t>Monosiga brevicollis</w:t>
      </w:r>
      <w:r w:rsidR="007C5F69" w:rsidRPr="00F4328D">
        <w:rPr>
          <w:szCs w:val="24"/>
          <w:highlight w:val="yellow"/>
        </w:rPr>
        <w:t xml:space="preserve"> and</w:t>
      </w:r>
      <w:r w:rsidR="007B7D6F" w:rsidRPr="00F4328D">
        <w:rPr>
          <w:szCs w:val="24"/>
          <w:highlight w:val="yellow"/>
        </w:rPr>
        <w:t xml:space="preserve"> </w:t>
      </w:r>
      <w:r w:rsidR="007B7D6F" w:rsidRPr="0073716B">
        <w:rPr>
          <w:i/>
          <w:szCs w:val="24"/>
          <w:highlight w:val="yellow"/>
        </w:rPr>
        <w:t>Capsaspora owczarzaki</w:t>
      </w:r>
      <w:r w:rsidR="007B7D6F" w:rsidRPr="00F4328D">
        <w:rPr>
          <w:szCs w:val="24"/>
          <w:highlight w:val="yellow"/>
        </w:rPr>
        <w:t>,</w:t>
      </w:r>
      <w:r w:rsidR="00CD2107" w:rsidRPr="00F4328D">
        <w:rPr>
          <w:szCs w:val="24"/>
          <w:highlight w:val="yellow"/>
        </w:rPr>
        <w:t xml:space="preserve"> </w:t>
      </w:r>
      <w:r w:rsidR="000332AC" w:rsidRPr="00F4328D">
        <w:rPr>
          <w:szCs w:val="24"/>
          <w:highlight w:val="yellow"/>
        </w:rPr>
        <w:t>together with</w:t>
      </w:r>
      <w:r w:rsidR="00007CA0" w:rsidRPr="00F4328D">
        <w:rPr>
          <w:szCs w:val="24"/>
          <w:highlight w:val="yellow"/>
        </w:rPr>
        <w:t xml:space="preserve"> </w:t>
      </w:r>
      <w:r w:rsidR="00077530" w:rsidRPr="00F4328D">
        <w:rPr>
          <w:szCs w:val="24"/>
          <w:highlight w:val="yellow"/>
        </w:rPr>
        <w:t>7</w:t>
      </w:r>
      <w:r w:rsidR="00713F57" w:rsidRPr="00F4328D">
        <w:rPr>
          <w:szCs w:val="24"/>
          <w:highlight w:val="yellow"/>
        </w:rPr>
        <w:t xml:space="preserve"> other taxa to use as the </w:t>
      </w:r>
      <w:r w:rsidR="00077530" w:rsidRPr="00F4328D">
        <w:rPr>
          <w:szCs w:val="24"/>
          <w:highlight w:val="yellow"/>
        </w:rPr>
        <w:t>non-microsporidian group</w:t>
      </w:r>
      <w:r w:rsidR="00713F57" w:rsidRPr="00F4328D">
        <w:rPr>
          <w:szCs w:val="24"/>
          <w:highlight w:val="yellow"/>
        </w:rPr>
        <w:t xml:space="preserve"> for the phylogenetic analysis.</w:t>
      </w:r>
      <w:r w:rsidR="00D22FF6" w:rsidRPr="00F4328D">
        <w:rPr>
          <w:szCs w:val="24"/>
          <w:highlight w:val="yellow"/>
        </w:rPr>
        <w:t xml:space="preserve"> </w:t>
      </w:r>
      <w:r w:rsidR="00810971">
        <w:rPr>
          <w:szCs w:val="24"/>
          <w:highlight w:val="yellow"/>
        </w:rPr>
        <w:t>We provide the information about t</w:t>
      </w:r>
      <w:r w:rsidR="00D22FF6" w:rsidRPr="00F4328D">
        <w:rPr>
          <w:szCs w:val="24"/>
          <w:highlight w:val="yellow"/>
        </w:rPr>
        <w:t>he taxon names together with their NCBI taxon</w:t>
      </w:r>
      <w:r w:rsidR="00E412F5">
        <w:rPr>
          <w:szCs w:val="24"/>
          <w:highlight w:val="yellow"/>
        </w:rPr>
        <w:t>omy</w:t>
      </w:r>
      <w:r w:rsidR="00D22FF6" w:rsidRPr="00F4328D">
        <w:rPr>
          <w:szCs w:val="24"/>
          <w:highlight w:val="yellow"/>
        </w:rPr>
        <w:t xml:space="preserve"> IDs, phylum and kingdom names, and the source</w:t>
      </w:r>
      <w:r w:rsidR="00EC7DD9">
        <w:rPr>
          <w:szCs w:val="24"/>
          <w:highlight w:val="yellow"/>
        </w:rPr>
        <w:t>s</w:t>
      </w:r>
      <w:r w:rsidR="00D22FF6" w:rsidRPr="00F4328D">
        <w:rPr>
          <w:szCs w:val="24"/>
          <w:highlight w:val="yellow"/>
        </w:rPr>
        <w:t xml:space="preserve"> where the proteomes were </w:t>
      </w:r>
      <w:r w:rsidR="00A449B0">
        <w:rPr>
          <w:szCs w:val="24"/>
          <w:highlight w:val="yellow"/>
        </w:rPr>
        <w:t>acquired</w:t>
      </w:r>
      <w:r w:rsidR="00D22FF6" w:rsidRPr="00F4328D">
        <w:rPr>
          <w:szCs w:val="24"/>
          <w:highlight w:val="yellow"/>
        </w:rPr>
        <w:t xml:space="preserve"> </w:t>
      </w:r>
      <w:r w:rsidR="00C80ED4" w:rsidRPr="00F4328D">
        <w:rPr>
          <w:szCs w:val="24"/>
          <w:highlight w:val="yellow"/>
        </w:rPr>
        <w:t>in</w:t>
      </w:r>
      <w:r w:rsidR="009132AF" w:rsidRPr="00F4328D">
        <w:rPr>
          <w:szCs w:val="24"/>
          <w:highlight w:val="yellow"/>
        </w:rPr>
        <w:t xml:space="preserve"> Appendix,</w:t>
      </w:r>
      <w:r w:rsidR="00C80ED4" w:rsidRPr="00F4328D">
        <w:rPr>
          <w:szCs w:val="24"/>
          <w:highlight w:val="yellow"/>
        </w:rPr>
        <w:t xml:space="preserve"> </w:t>
      </w:r>
      <w:r w:rsidR="00E059E3" w:rsidRPr="00F4328D">
        <w:rPr>
          <w:szCs w:val="24"/>
          <w:highlight w:val="yellow"/>
        </w:rPr>
        <w:fldChar w:fldCharType="begin"/>
      </w:r>
      <w:r w:rsidR="00E059E3" w:rsidRPr="00F4328D">
        <w:rPr>
          <w:szCs w:val="24"/>
          <w:highlight w:val="yellow"/>
        </w:rPr>
        <w:instrText xml:space="preserve"> REF _Ref384422965 \h </w:instrText>
      </w:r>
      <w:r w:rsidR="00E059E3" w:rsidRPr="00F4328D">
        <w:rPr>
          <w:szCs w:val="24"/>
          <w:highlight w:val="yellow"/>
        </w:rPr>
      </w:r>
      <w:r w:rsidR="00E059E3" w:rsidRPr="00F4328D">
        <w:rPr>
          <w:szCs w:val="24"/>
          <w:highlight w:val="yellow"/>
        </w:rPr>
        <w:fldChar w:fldCharType="separate"/>
      </w:r>
      <w:r w:rsidR="00AB3B30">
        <w:t xml:space="preserve">Table </w:t>
      </w:r>
      <w:r w:rsidR="00AB3B30">
        <w:rPr>
          <w:noProof/>
        </w:rPr>
        <w:t>A</w:t>
      </w:r>
      <w:r w:rsidR="00AB3B30">
        <w:noBreakHyphen/>
      </w:r>
      <w:r w:rsidR="00AB3B30">
        <w:rPr>
          <w:noProof/>
        </w:rPr>
        <w:t>1</w:t>
      </w:r>
      <w:r w:rsidR="00E059E3" w:rsidRPr="00F4328D">
        <w:rPr>
          <w:szCs w:val="24"/>
          <w:highlight w:val="yellow"/>
        </w:rPr>
        <w:fldChar w:fldCharType="end"/>
      </w:r>
      <w:r w:rsidR="00E059E3" w:rsidRPr="00F4328D">
        <w:rPr>
          <w:szCs w:val="24"/>
          <w:highlight w:val="yellow"/>
        </w:rPr>
        <w:t>.</w:t>
      </w:r>
    </w:p>
    <w:p w14:paraId="36CE1572" w14:textId="0F165FD4" w:rsidR="008307D5" w:rsidRPr="00A7099E" w:rsidRDefault="00C260B0" w:rsidP="00324278">
      <w:pPr>
        <w:pStyle w:val="Heading3"/>
        <w:jc w:val="both"/>
      </w:pPr>
      <w:bookmarkStart w:id="45" w:name="_Ref384631038"/>
      <w:bookmarkStart w:id="46" w:name="_Toc385744383"/>
      <w:r w:rsidRPr="00A7099E">
        <w:t>Orthology prediction</w:t>
      </w:r>
      <w:bookmarkEnd w:id="45"/>
      <w:bookmarkEnd w:id="46"/>
    </w:p>
    <w:p w14:paraId="678001E2" w14:textId="72391936" w:rsidR="00B71B3B" w:rsidRPr="008B796A"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3E292A">
        <w:rPr>
          <w:szCs w:val="24"/>
        </w:rPr>
        <w:t xml:space="preserve"> v2.0.9</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1E5AE4">
        <w:rPr>
          <w:szCs w:val="24"/>
        </w:rPr>
        <w:t xml:space="preserve"> selected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D111E6">
        <w:rPr>
          <w:szCs w:val="24"/>
        </w:rPr>
        <w:t>l-against-all BLASTP</w:t>
      </w:r>
      <w:r w:rsidR="00E92A8A">
        <w:rPr>
          <w:szCs w:val="24"/>
        </w:rPr>
        <w:t xml:space="preserve">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w:t>
      </w:r>
      <w:r w:rsidR="00B71B3B" w:rsidRPr="008B796A">
        <w:rPr>
          <w:szCs w:val="24"/>
        </w:rPr>
        <w:t xml:space="preserve"> </w:t>
      </w:r>
      <w:r w:rsidR="00A5403F" w:rsidRPr="0036091D">
        <w:rPr>
          <w:szCs w:val="24"/>
          <w:highlight w:val="yellow"/>
        </w:rPr>
        <w:t>OrthoMCL was run with standard parameters i.e.</w:t>
      </w:r>
      <w:r w:rsidR="008B796A" w:rsidRPr="0036091D">
        <w:rPr>
          <w:szCs w:val="24"/>
          <w:highlight w:val="yellow"/>
        </w:rPr>
        <w:t xml:space="preserve"> </w:t>
      </w:r>
      <w:r w:rsidR="008B796A" w:rsidRPr="0036091D">
        <w:rPr>
          <w:rFonts w:ascii="Courier New" w:hAnsi="Courier New" w:cs="Courier New"/>
          <w:i/>
          <w:szCs w:val="24"/>
          <w:highlight w:val="yellow"/>
        </w:rPr>
        <w:t>-v 100000 -b 100000 -z 0 -e 1e-5</w:t>
      </w:r>
      <w:r w:rsidR="008B796A" w:rsidRPr="0036091D">
        <w:rPr>
          <w:szCs w:val="24"/>
          <w:highlight w:val="yellow"/>
        </w:rPr>
        <w:t xml:space="preserve"> for the BLAST search and</w:t>
      </w:r>
      <w:r w:rsidR="00A5403F" w:rsidRPr="0036091D">
        <w:rPr>
          <w:szCs w:val="24"/>
          <w:highlight w:val="yellow"/>
        </w:rPr>
        <w:t xml:space="preserve"> an</w:t>
      </w:r>
      <w:r w:rsidR="00CA3754" w:rsidRPr="0036091D">
        <w:rPr>
          <w:szCs w:val="24"/>
          <w:highlight w:val="yellow"/>
        </w:rPr>
        <w:t xml:space="preserve"> MCL</w:t>
      </w:r>
      <w:r w:rsidR="00A5403F" w:rsidRPr="0036091D">
        <w:rPr>
          <w:szCs w:val="24"/>
          <w:highlight w:val="yellow"/>
        </w:rPr>
        <w:t xml:space="preserve"> inflation parameter of </w:t>
      </w:r>
      <w:r w:rsidR="00CA3754" w:rsidRPr="0036091D">
        <w:rPr>
          <w:szCs w:val="24"/>
          <w:highlight w:val="yellow"/>
        </w:rPr>
        <w:t>1</w:t>
      </w:r>
      <w:r w:rsidR="00C846D6" w:rsidRPr="0036091D">
        <w:rPr>
          <w:szCs w:val="24"/>
          <w:highlight w:val="yellow"/>
        </w:rPr>
        <w:t>.</w:t>
      </w:r>
      <w:r w:rsidR="00CA3754" w:rsidRPr="0036091D">
        <w:rPr>
          <w:szCs w:val="24"/>
          <w:highlight w:val="yellow"/>
        </w:rPr>
        <w:t>5</w:t>
      </w:r>
      <w:r w:rsidR="008B796A" w:rsidRPr="0036091D">
        <w:rPr>
          <w:szCs w:val="24"/>
          <w:highlight w:val="yellow"/>
        </w:rPr>
        <w:t>.</w:t>
      </w:r>
    </w:p>
    <w:p w14:paraId="100C49A7" w14:textId="69993661"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AB3B30">
        <w:t xml:space="preserve">Table </w:t>
      </w:r>
      <w:r w:rsidR="00AB3B30">
        <w:rPr>
          <w:noProof/>
        </w:rPr>
        <w:t>A</w:t>
      </w:r>
      <w:r w:rsidR="00AB3B30">
        <w:noBreakHyphen/>
      </w:r>
      <w:r w:rsidR="00AB3B30">
        <w:rPr>
          <w:noProof/>
        </w:rPr>
        <w:t>1</w:t>
      </w:r>
      <w:r w:rsidR="004902BD">
        <w:rPr>
          <w:szCs w:val="24"/>
        </w:rPr>
        <w:fldChar w:fldCharType="end"/>
      </w:r>
      <w:r w:rsidR="004127BF">
        <w:rPr>
          <w:szCs w:val="24"/>
        </w:rPr>
        <w:t xml:space="preserve">) </w:t>
      </w:r>
      <w:r w:rsidR="00A26524">
        <w:rPr>
          <w:szCs w:val="24"/>
        </w:rPr>
        <w:t xml:space="preserve">with </w:t>
      </w:r>
      <w:commentRangeStart w:id="47"/>
      <w:commentRangeStart w:id="48"/>
      <w:r w:rsidR="00727721" w:rsidRPr="00076E91">
        <w:rPr>
          <w:szCs w:val="24"/>
        </w:rPr>
        <w:t>HaMStR</w:t>
      </w:r>
      <w:r w:rsidR="00986D9A">
        <w:rPr>
          <w:szCs w:val="24"/>
        </w:rPr>
        <w:t xml:space="preserve"> </w:t>
      </w:r>
      <w:commentRangeEnd w:id="47"/>
      <w:r w:rsidR="00A26524">
        <w:rPr>
          <w:rStyle w:val="CommentReference"/>
        </w:rPr>
        <w:commentReference w:id="47"/>
      </w:r>
      <w:commentRangeEnd w:id="48"/>
      <w:r w:rsidR="00025C1E">
        <w:rPr>
          <w:rStyle w:val="CommentReference"/>
        </w:rPr>
        <w:commentReference w:id="48"/>
      </w:r>
      <w:r w:rsidR="00DC614C">
        <w:rPr>
          <w:szCs w:val="24"/>
        </w:rPr>
        <w:t xml:space="preserve">v13.2.9 from </w:t>
      </w:r>
      <w:r w:rsidR="00DC614C" w:rsidRPr="00DC614C">
        <w:rPr>
          <w:szCs w:val="24"/>
        </w:rPr>
        <w:t>https://github.</w:t>
      </w:r>
      <w:r w:rsidR="00DC614C">
        <w:rPr>
          <w:szCs w:val="24"/>
        </w:rPr>
        <w:t xml:space="preserve">com/BIONF/HaMStR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A26524">
        <w:rPr>
          <w:szCs w:val="24"/>
        </w:rPr>
        <w:t>To this end, we used each orthologous group predicted by OrthoMCL as training data for a corresponding profile h</w:t>
      </w:r>
      <w:r w:rsidR="00276C93" w:rsidRPr="00076E91">
        <w:rPr>
          <w:szCs w:val="24"/>
        </w:rPr>
        <w:t>idden</w:t>
      </w:r>
      <w:r w:rsidR="00505750">
        <w:rPr>
          <w:szCs w:val="24"/>
        </w:rPr>
        <w:t xml:space="preserve"> Markov </w:t>
      </w:r>
      <w:r w:rsidR="00A26524">
        <w:rPr>
          <w:szCs w:val="24"/>
        </w:rPr>
        <w:t xml:space="preserve">model </w:t>
      </w:r>
      <w:r w:rsidR="00505750">
        <w:rPr>
          <w:szCs w:val="24"/>
        </w:rPr>
        <w:t xml:space="preserve">(HMM)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A26524">
        <w:rPr>
          <w:szCs w:val="24"/>
        </w:rPr>
        <w:t xml:space="preserve">. </w:t>
      </w:r>
      <w:r w:rsidR="008A676B">
        <w:rPr>
          <w:szCs w:val="24"/>
        </w:rPr>
        <w:t>HaMStR then used these pHMMs</w:t>
      </w:r>
      <w:r w:rsidR="00A26524">
        <w:rPr>
          <w:szCs w:val="24"/>
        </w:rPr>
        <w:t xml:space="preserve"> in a targeted </w:t>
      </w:r>
      <w:r w:rsidR="00A26524">
        <w:rPr>
          <w:szCs w:val="24"/>
        </w:rPr>
        <w:lastRenderedPageBreak/>
        <w:t>search to identify orthologs in further species outside the microsporidia.</w:t>
      </w:r>
      <w:r w:rsidR="00025C1E">
        <w:rPr>
          <w:szCs w:val="24"/>
        </w:rPr>
        <w:t xml:space="preserve"> </w:t>
      </w:r>
      <w:r w:rsidR="00F24114">
        <w:rPr>
          <w:szCs w:val="24"/>
        </w:rPr>
        <w:t>Each</w:t>
      </w:r>
      <w:r w:rsidR="00F9087F">
        <w:rPr>
          <w:szCs w:val="24"/>
        </w:rPr>
        <w:t xml:space="preserve"> candidate</w:t>
      </w:r>
      <w:r w:rsidR="00F24114">
        <w:rPr>
          <w:szCs w:val="24"/>
        </w:rPr>
        <w:t xml:space="preserve"> protein obtained by the HMM search were </w:t>
      </w:r>
      <w:r w:rsidR="00216B19">
        <w:rPr>
          <w:szCs w:val="24"/>
        </w:rPr>
        <w:t>added</w:t>
      </w:r>
      <w:r w:rsidR="009711BD">
        <w:rPr>
          <w:szCs w:val="24"/>
        </w:rPr>
        <w:t xml:space="preserve"> into</w:t>
      </w:r>
      <w:r w:rsidR="00216B19">
        <w:rPr>
          <w:szCs w:val="24"/>
        </w:rPr>
        <w:t xml:space="preserve"> the original orthologous group, if it fulfilled the reverse BLAST search </w:t>
      </w:r>
      <w:r w:rsidR="00216B19">
        <w:rPr>
          <w:szCs w:val="24"/>
        </w:rPr>
        <w:fldChar w:fldCharType="begin"/>
      </w:r>
      <w:r w:rsidR="00216B19">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216B19">
        <w:rPr>
          <w:szCs w:val="24"/>
        </w:rPr>
        <w:fldChar w:fldCharType="separate"/>
      </w:r>
      <w:r w:rsidR="00216B19">
        <w:rPr>
          <w:noProof/>
          <w:szCs w:val="24"/>
        </w:rPr>
        <w:t>(Altschul et al. 1990)</w:t>
      </w:r>
      <w:r w:rsidR="00216B19">
        <w:rPr>
          <w:szCs w:val="24"/>
        </w:rPr>
        <w:fldChar w:fldCharType="end"/>
      </w:r>
      <w:r w:rsidR="00216B19">
        <w:rPr>
          <w:szCs w:val="24"/>
        </w:rPr>
        <w:t xml:space="preserve"> criteria.</w:t>
      </w:r>
      <w:r w:rsidR="00F9087F">
        <w:rPr>
          <w:szCs w:val="24"/>
        </w:rPr>
        <w:t xml:space="preserve"> In the reverse BLAST search, the candidate protein was searched against the proteomes</w:t>
      </w:r>
      <w:r w:rsidR="00025C1E" w:rsidRPr="00076E91">
        <w:rPr>
          <w:szCs w:val="24"/>
        </w:rPr>
        <w:t xml:space="preserve"> of </w:t>
      </w:r>
      <w:r w:rsidR="00F9087F">
        <w:rPr>
          <w:szCs w:val="24"/>
        </w:rPr>
        <w:t xml:space="preserve">the </w:t>
      </w:r>
      <w:r w:rsidR="00025C1E" w:rsidRPr="00076E91">
        <w:rPr>
          <w:szCs w:val="24"/>
        </w:rPr>
        <w:t xml:space="preserve">seed </w:t>
      </w:r>
      <w:r w:rsidR="00025C1E">
        <w:rPr>
          <w:szCs w:val="24"/>
        </w:rPr>
        <w:t>species</w:t>
      </w:r>
      <w:r w:rsidR="00232207">
        <w:rPr>
          <w:szCs w:val="24"/>
        </w:rPr>
        <w:t xml:space="preserve"> in the original orthologous group</w:t>
      </w:r>
      <w:r w:rsidR="00025C1E" w:rsidRPr="00076E91">
        <w:rPr>
          <w:szCs w:val="24"/>
        </w:rPr>
        <w:t>.</w:t>
      </w:r>
      <w:r w:rsidR="00F24114">
        <w:rPr>
          <w:szCs w:val="24"/>
        </w:rPr>
        <w:t xml:space="preserve"> By default, </w:t>
      </w:r>
      <w:r w:rsidR="005B0906">
        <w:rPr>
          <w:szCs w:val="24"/>
        </w:rPr>
        <w:t xml:space="preserve">the candidate protein will be confirmed as a new ortholog, </w:t>
      </w:r>
      <w:r w:rsidR="00F24114">
        <w:rPr>
          <w:szCs w:val="24"/>
        </w:rPr>
        <w:t>if the best hit from the reverse BLAST search is</w:t>
      </w:r>
      <w:r w:rsidR="005B0906">
        <w:rPr>
          <w:szCs w:val="24"/>
        </w:rPr>
        <w:t xml:space="preserve"> the same as the seed sequence. </w:t>
      </w:r>
      <w:r w:rsidR="00956613">
        <w:rPr>
          <w:szCs w:val="24"/>
        </w:rPr>
        <w:t xml:space="preserve">As microsporidia genes tend to evolve quickly </w:t>
      </w:r>
      <w:r w:rsidR="00956613">
        <w:rPr>
          <w:szCs w:val="24"/>
        </w:rPr>
        <w:fldChar w:fldCharType="begin"/>
      </w:r>
      <w:r w:rsidR="009566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956613">
        <w:rPr>
          <w:szCs w:val="24"/>
        </w:rPr>
        <w:fldChar w:fldCharType="separate"/>
      </w:r>
      <w:r w:rsidR="00956613">
        <w:rPr>
          <w:noProof/>
          <w:szCs w:val="24"/>
        </w:rPr>
        <w:t>(Lee et al. 2008)</w:t>
      </w:r>
      <w:r w:rsidR="00956613">
        <w:rPr>
          <w:szCs w:val="24"/>
        </w:rPr>
        <w:fldChar w:fldCharType="end"/>
      </w:r>
      <w:r w:rsidR="00956613">
        <w:rPr>
          <w:szCs w:val="24"/>
        </w:rPr>
        <w:t>, the BLAST search could be false to return the seed sequence as its best hit.</w:t>
      </w:r>
      <w:r w:rsidR="00E8576C">
        <w:rPr>
          <w:szCs w:val="24"/>
        </w:rPr>
        <w:t xml:space="preserve"> We therefore run HaMStR with the options </w:t>
      </w:r>
      <w:r w:rsidR="00E8576C" w:rsidRPr="00242AC3">
        <w:rPr>
          <w:rFonts w:ascii="Courier New" w:hAnsi="Courier New" w:cs="Courier New"/>
          <w:i/>
          <w:szCs w:val="24"/>
        </w:rPr>
        <w:t>-checkCoorthologsRef</w:t>
      </w:r>
      <w:r w:rsidR="00E8576C">
        <w:rPr>
          <w:szCs w:val="24"/>
        </w:rPr>
        <w:t xml:space="preserve"> to increased the sensitivity of the prediction by accepting the seed protein to be co-orthologous to the best reverse BLAST hit. </w:t>
      </w:r>
      <w:r w:rsidR="00A54080">
        <w:rPr>
          <w:szCs w:val="24"/>
        </w:rPr>
        <w:t>Besides, we u</w:t>
      </w:r>
      <w:r w:rsidR="00242AC3">
        <w:rPr>
          <w:szCs w:val="24"/>
        </w:rPr>
        <w:t xml:space="preserve">sed other options to increase the specificity of HaMStR, including </w:t>
      </w:r>
      <w:r w:rsidR="00242AC3" w:rsidRPr="000B396E">
        <w:rPr>
          <w:rFonts w:ascii="Courier New" w:hAnsi="Courier New" w:cs="Courier New"/>
          <w:i/>
          <w:szCs w:val="24"/>
        </w:rPr>
        <w:t>-hit_limit = 10</w:t>
      </w:r>
      <w:r w:rsidR="00242AC3">
        <w:rPr>
          <w:szCs w:val="24"/>
        </w:rPr>
        <w:t xml:space="preserve"> to take only the first ten hits from the HMM search, </w:t>
      </w:r>
      <w:r w:rsidR="00242AC3" w:rsidRPr="000B396E">
        <w:rPr>
          <w:rFonts w:ascii="Courier New" w:hAnsi="Courier New" w:cs="Courier New"/>
          <w:i/>
          <w:szCs w:val="24"/>
        </w:rPr>
        <w:t>-strict</w:t>
      </w:r>
      <w:r w:rsidR="00242AC3">
        <w:rPr>
          <w:szCs w:val="24"/>
        </w:rPr>
        <w:t xml:space="preserve"> to force the candidate protein has to be orthologous with all seed proteins in the original group, and </w:t>
      </w:r>
      <w:r w:rsidR="00242AC3" w:rsidRPr="000B396E">
        <w:rPr>
          <w:rFonts w:ascii="Courier New" w:hAnsi="Courier New" w:cs="Courier New"/>
          <w:i/>
          <w:szCs w:val="24"/>
        </w:rPr>
        <w:t>-representative</w:t>
      </w:r>
      <w:r w:rsidR="00242AC3">
        <w:rPr>
          <w:szCs w:val="24"/>
        </w:rPr>
        <w:t xml:space="preserve"> to select only one ortholog for each search species.</w:t>
      </w:r>
    </w:p>
    <w:p w14:paraId="2BB3ED1D" w14:textId="309C338C" w:rsidR="00B775A6" w:rsidRPr="00A7099E" w:rsidRDefault="00B775A6" w:rsidP="00324278">
      <w:pPr>
        <w:pStyle w:val="Heading3"/>
        <w:jc w:val="both"/>
      </w:pPr>
      <w:bookmarkStart w:id="49" w:name="_Ref384631115"/>
      <w:bookmarkStart w:id="50" w:name="_Toc385744384"/>
      <w:r w:rsidRPr="00A7099E">
        <w:t>Species tree reconstruction</w:t>
      </w:r>
      <w:bookmarkEnd w:id="49"/>
      <w:bookmarkEnd w:id="50"/>
    </w:p>
    <w:p w14:paraId="649E888D" w14:textId="68ACC86D" w:rsidR="006F1D04"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 xml:space="preserve">a super-alignment was generated by concatenating </w:t>
      </w:r>
      <w:r w:rsidR="005A2E63">
        <w:rPr>
          <w:szCs w:val="24"/>
        </w:rPr>
        <w:t>the individual</w:t>
      </w:r>
      <w:r w:rsidR="00FC51BF">
        <w:rPr>
          <w:szCs w:val="24"/>
        </w:rPr>
        <w:t xml:space="preserve"> alignments </w:t>
      </w:r>
      <w:r w:rsidR="005A2E63">
        <w:rPr>
          <w:szCs w:val="24"/>
        </w:rPr>
        <w:t xml:space="preserve">using a custom </w:t>
      </w:r>
      <w:r w:rsidR="00A17078">
        <w:rPr>
          <w:szCs w:val="24"/>
        </w:rPr>
        <w:t>P</w:t>
      </w:r>
      <w:r w:rsidR="005A2E63">
        <w:rPr>
          <w:szCs w:val="24"/>
        </w:rPr>
        <w:t>erl script</w:t>
      </w:r>
      <w:proofErr w:type="gramEnd"/>
      <w:r w:rsidR="00FC51BF">
        <w:rPr>
          <w:szCs w:val="24"/>
        </w:rPr>
        <w:t>.</w:t>
      </w:r>
      <w:r w:rsidR="002C735F" w:rsidRPr="00076E91">
        <w:rPr>
          <w:szCs w:val="24"/>
        </w:rPr>
        <w:t xml:space="preserve"> </w:t>
      </w:r>
      <w:r w:rsidR="001856D9">
        <w:rPr>
          <w:szCs w:val="24"/>
        </w:rPr>
        <w:t xml:space="preserve">In order to eliminate the data that contain </w:t>
      </w:r>
      <w:r w:rsidR="003327CD">
        <w:rPr>
          <w:szCs w:val="24"/>
        </w:rPr>
        <w:t>poor</w:t>
      </w:r>
      <w:r w:rsidR="001856D9">
        <w:rPr>
          <w:szCs w:val="24"/>
        </w:rPr>
        <w:t xml:space="preserve"> phylogenetic signals, w</w:t>
      </w:r>
      <w:r w:rsidR="006F1D04">
        <w:rPr>
          <w:szCs w:val="24"/>
        </w:rPr>
        <w:t>e removed alignment columns that have at least 50% of gaps in the super-alignment.</w:t>
      </w:r>
    </w:p>
    <w:p w14:paraId="3FF873E9" w14:textId="60B7B7B3" w:rsidR="00812CB3" w:rsidRPr="00076E91" w:rsidRDefault="00F2209E" w:rsidP="00324278">
      <w:pPr>
        <w:spacing w:after="0" w:line="360" w:lineRule="auto"/>
        <w:jc w:val="both"/>
        <w:rPr>
          <w:szCs w:val="24"/>
        </w:rPr>
      </w:pPr>
      <w:r>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DC23F3">
        <w:rPr>
          <w:szCs w:val="24"/>
        </w:rPr>
        <w:t xml:space="preserve">v3.4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w:t>
      </w:r>
      <w:r w:rsidR="008229C3">
        <w:rPr>
          <w:szCs w:val="24"/>
        </w:rPr>
        <w:lastRenderedPageBreak/>
        <w:t>super-alignment</w:t>
      </w:r>
      <w:r w:rsidR="00147954">
        <w:rPr>
          <w:szCs w:val="24"/>
        </w:rPr>
        <w:t>.</w:t>
      </w:r>
      <w:r w:rsidR="00CB5F9E" w:rsidRPr="00076E91">
        <w:rPr>
          <w:szCs w:val="24"/>
        </w:rPr>
        <w:t xml:space="preserve"> </w:t>
      </w:r>
      <w:r w:rsidR="002E347E">
        <w:rPr>
          <w:szCs w:val="24"/>
          <w:highlight w:val="yellow"/>
        </w:rPr>
        <w:t>B</w:t>
      </w:r>
      <w:r w:rsidR="002E347E" w:rsidRPr="001E10A1">
        <w:rPr>
          <w:szCs w:val="24"/>
          <w:highlight w:val="yellow"/>
        </w:rPr>
        <w:t>ased on the best model parameters obtained from ProtTest</w:t>
      </w:r>
      <w:r w:rsidR="002E347E" w:rsidRPr="005C73F7">
        <w:rPr>
          <w:szCs w:val="24"/>
          <w:highlight w:val="yellow"/>
        </w:rPr>
        <w:t>,</w:t>
      </w:r>
      <w:r w:rsidR="006111D6" w:rsidRPr="005C73F7">
        <w:rPr>
          <w:szCs w:val="24"/>
          <w:highlight w:val="yellow"/>
        </w:rPr>
        <w:t xml:space="preserve"> </w:t>
      </w:r>
      <w:r w:rsidR="00CB5F9E" w:rsidRPr="005C73F7">
        <w:rPr>
          <w:szCs w:val="24"/>
          <w:highlight w:val="yellow"/>
        </w:rPr>
        <w:t xml:space="preserve">we </w:t>
      </w:r>
      <w:r w:rsidR="00501BC7" w:rsidRPr="005C73F7">
        <w:rPr>
          <w:szCs w:val="24"/>
          <w:highlight w:val="yellow"/>
        </w:rPr>
        <w:t>reconstructed</w:t>
      </w:r>
      <w:r w:rsidR="00CB5F9E" w:rsidRPr="005C73F7">
        <w:rPr>
          <w:szCs w:val="24"/>
          <w:highlight w:val="yellow"/>
        </w:rPr>
        <w:t xml:space="preserve"> </w:t>
      </w:r>
      <w:r w:rsidR="002E347E" w:rsidRPr="005C73F7">
        <w:rPr>
          <w:szCs w:val="24"/>
          <w:highlight w:val="yellow"/>
        </w:rPr>
        <w:t xml:space="preserve">100 bootstrap </w:t>
      </w:r>
      <w:r w:rsidR="00CB5F9E" w:rsidRPr="005C73F7">
        <w:rPr>
          <w:szCs w:val="24"/>
          <w:highlight w:val="yellow"/>
        </w:rPr>
        <w:t>species tree</w:t>
      </w:r>
      <w:r w:rsidR="004A39B2" w:rsidRPr="005C73F7">
        <w:rPr>
          <w:szCs w:val="24"/>
          <w:highlight w:val="yellow"/>
        </w:rPr>
        <w:t>s</w:t>
      </w:r>
      <w:r w:rsidR="00251B43" w:rsidRPr="005C73F7">
        <w:rPr>
          <w:szCs w:val="24"/>
          <w:highlight w:val="yellow"/>
        </w:rPr>
        <w:t xml:space="preserve"> </w:t>
      </w:r>
      <w:r w:rsidR="009C1A27" w:rsidRPr="005C73F7">
        <w:rPr>
          <w:szCs w:val="24"/>
          <w:highlight w:val="yellow"/>
        </w:rPr>
        <w:t>from the</w:t>
      </w:r>
      <w:r w:rsidR="00AA4564" w:rsidRPr="005C73F7">
        <w:rPr>
          <w:szCs w:val="24"/>
          <w:highlight w:val="yellow"/>
        </w:rPr>
        <w:t xml:space="preserve"> processed</w:t>
      </w:r>
      <w:r w:rsidR="009C1A27" w:rsidRPr="005C73F7">
        <w:rPr>
          <w:szCs w:val="24"/>
          <w:highlight w:val="yellow"/>
        </w:rPr>
        <w:t xml:space="preserve"> super-alignment</w:t>
      </w:r>
      <w:r w:rsidR="00930279" w:rsidRPr="005C73F7">
        <w:rPr>
          <w:szCs w:val="24"/>
          <w:highlight w:val="yellow"/>
        </w:rPr>
        <w:t xml:space="preserve"> </w:t>
      </w:r>
      <w:r w:rsidR="008302F8" w:rsidRPr="005C73F7">
        <w:rPr>
          <w:szCs w:val="24"/>
          <w:highlight w:val="yellow"/>
        </w:rPr>
        <w:t>using the</w:t>
      </w:r>
      <w:r w:rsidR="00930279" w:rsidRPr="005C73F7">
        <w:rPr>
          <w:szCs w:val="24"/>
          <w:highlight w:val="yellow"/>
        </w:rPr>
        <w:t xml:space="preserve"> </w:t>
      </w:r>
      <w:r w:rsidR="007837B0" w:rsidRPr="005C73F7">
        <w:rPr>
          <w:szCs w:val="24"/>
          <w:highlight w:val="yellow"/>
        </w:rPr>
        <w:t xml:space="preserve">tool </w:t>
      </w:r>
      <w:r w:rsidR="00930279" w:rsidRPr="005C73F7">
        <w:rPr>
          <w:szCs w:val="24"/>
          <w:highlight w:val="yellow"/>
        </w:rPr>
        <w:t>RAxML</w:t>
      </w:r>
      <w:r w:rsidR="000A392D" w:rsidRPr="005C73F7">
        <w:rPr>
          <w:szCs w:val="24"/>
          <w:highlight w:val="yellow"/>
        </w:rPr>
        <w:t xml:space="preserve"> v8.1.9</w:t>
      </w:r>
      <w:r w:rsidR="00930279" w:rsidRPr="005C73F7">
        <w:rPr>
          <w:szCs w:val="24"/>
          <w:highlight w:val="yellow"/>
        </w:rPr>
        <w:t xml:space="preserve"> </w:t>
      </w:r>
      <w:r w:rsidR="00C66BBD" w:rsidRPr="005C73F7">
        <w:rPr>
          <w:szCs w:val="24"/>
          <w:highlight w:val="yellow"/>
        </w:rPr>
        <w:fldChar w:fldCharType="begin"/>
      </w:r>
      <w:r w:rsidR="00C66BBD" w:rsidRPr="005C73F7">
        <w:rPr>
          <w:szCs w:val="24"/>
          <w:highlight w:val="yellow"/>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sidRPr="005C73F7">
        <w:rPr>
          <w:szCs w:val="24"/>
          <w:highlight w:val="yellow"/>
        </w:rPr>
        <w:fldChar w:fldCharType="separate"/>
      </w:r>
      <w:r w:rsidR="00C66BBD" w:rsidRPr="005C73F7">
        <w:rPr>
          <w:noProof/>
          <w:szCs w:val="24"/>
          <w:highlight w:val="yellow"/>
        </w:rPr>
        <w:t>(Stamatakis 2014)</w:t>
      </w:r>
      <w:r w:rsidR="00C66BBD" w:rsidRPr="005C73F7">
        <w:rPr>
          <w:szCs w:val="24"/>
          <w:highlight w:val="yellow"/>
        </w:rPr>
        <w:fldChar w:fldCharType="end"/>
      </w:r>
      <w:r w:rsidR="002E347E" w:rsidRPr="005C73F7">
        <w:rPr>
          <w:szCs w:val="24"/>
          <w:highlight w:val="yellow"/>
        </w:rPr>
        <w:t xml:space="preserve"> with the</w:t>
      </w:r>
      <w:r w:rsidR="00EE4D9D" w:rsidRPr="001E10A1">
        <w:rPr>
          <w:szCs w:val="24"/>
          <w:highlight w:val="yellow"/>
        </w:rPr>
        <w:t xml:space="preserve"> increasing of the random seeds</w:t>
      </w:r>
      <w:r w:rsidR="00267FDC">
        <w:rPr>
          <w:szCs w:val="24"/>
          <w:highlight w:val="yellow"/>
        </w:rPr>
        <w:t xml:space="preserve"> </w:t>
      </w:r>
      <w:r w:rsidR="00267FDC" w:rsidRPr="001E10A1">
        <w:rPr>
          <w:szCs w:val="24"/>
          <w:highlight w:val="yellow"/>
        </w:rPr>
        <w:t xml:space="preserve">(parameter </w:t>
      </w:r>
      <w:r w:rsidR="00267FDC" w:rsidRPr="001E10A1">
        <w:rPr>
          <w:rFonts w:ascii="Courier New" w:hAnsi="Courier New" w:cs="Courier New"/>
          <w:i/>
          <w:szCs w:val="24"/>
          <w:highlight w:val="yellow"/>
        </w:rPr>
        <w:t>-p</w:t>
      </w:r>
      <w:r w:rsidR="00267FDC" w:rsidRPr="001E10A1">
        <w:rPr>
          <w:szCs w:val="24"/>
          <w:highlight w:val="yellow"/>
        </w:rPr>
        <w:t xml:space="preserve"> and </w:t>
      </w:r>
      <w:r w:rsidR="00267FDC" w:rsidRPr="001E10A1">
        <w:rPr>
          <w:rFonts w:ascii="Courier New" w:hAnsi="Courier New" w:cs="Courier New"/>
          <w:i/>
          <w:szCs w:val="24"/>
          <w:highlight w:val="yellow"/>
        </w:rPr>
        <w:t>-b</w:t>
      </w:r>
      <w:r w:rsidR="00267FDC" w:rsidRPr="001E10A1">
        <w:rPr>
          <w:szCs w:val="24"/>
          <w:highlight w:val="yellow"/>
        </w:rPr>
        <w:t>)</w:t>
      </w:r>
      <w:r w:rsidR="004A39B2">
        <w:rPr>
          <w:szCs w:val="24"/>
          <w:highlight w:val="yellow"/>
        </w:rPr>
        <w:t xml:space="preserve"> from 5 to 500 </w:t>
      </w:r>
      <w:r w:rsidR="00267FDC">
        <w:rPr>
          <w:szCs w:val="24"/>
          <w:highlight w:val="yellow"/>
        </w:rPr>
        <w:t>by</w:t>
      </w:r>
      <w:r w:rsidR="004A39B2">
        <w:rPr>
          <w:szCs w:val="24"/>
          <w:highlight w:val="yellow"/>
        </w:rPr>
        <w:t xml:space="preserve"> a stepwise of 5</w:t>
      </w:r>
      <w:r w:rsidR="00EE4D9D" w:rsidRPr="001E10A1">
        <w:rPr>
          <w:szCs w:val="24"/>
          <w:highlight w:val="yellow"/>
        </w:rPr>
        <w:t>.</w:t>
      </w:r>
      <w:r w:rsidR="00197160" w:rsidRPr="001E10A1">
        <w:rPr>
          <w:szCs w:val="24"/>
          <w:highlight w:val="yellow"/>
        </w:rPr>
        <w:t xml:space="preserve"> </w:t>
      </w:r>
      <w:r w:rsidR="003C1579" w:rsidRPr="001E10A1">
        <w:rPr>
          <w:szCs w:val="24"/>
          <w:highlight w:val="yellow"/>
        </w:rPr>
        <w:t xml:space="preserve">The consensus tree from those 100 maximum likelihood trees was created </w:t>
      </w:r>
      <w:r w:rsidR="001F4FAB" w:rsidRPr="001E10A1">
        <w:rPr>
          <w:szCs w:val="24"/>
          <w:highlight w:val="yellow"/>
        </w:rPr>
        <w:t>by</w:t>
      </w:r>
      <w:r w:rsidR="003C1579" w:rsidRPr="001E10A1">
        <w:rPr>
          <w:szCs w:val="24"/>
          <w:highlight w:val="yellow"/>
        </w:rPr>
        <w:t xml:space="preserve"> TREE-PUZZLE v5.3.rc16</w:t>
      </w:r>
      <w:r w:rsidR="00F51C13" w:rsidRPr="001E10A1">
        <w:rPr>
          <w:szCs w:val="24"/>
          <w:highlight w:val="yellow"/>
        </w:rPr>
        <w:t xml:space="preserve"> </w:t>
      </w:r>
      <w:r w:rsidR="00F51C13" w:rsidRPr="001E10A1">
        <w:rPr>
          <w:szCs w:val="24"/>
          <w:highlight w:val="yellow"/>
        </w:rPr>
        <w:fldChar w:fldCharType="begin"/>
      </w:r>
      <w:r w:rsidR="00F51C13" w:rsidRPr="001E10A1">
        <w:rPr>
          <w:szCs w:val="24"/>
          <w:highlight w:val="yellow"/>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F51C13" w:rsidRPr="001E10A1">
        <w:rPr>
          <w:szCs w:val="24"/>
          <w:highlight w:val="yellow"/>
        </w:rPr>
        <w:fldChar w:fldCharType="separate"/>
      </w:r>
      <w:r w:rsidR="00F51C13" w:rsidRPr="001E10A1">
        <w:rPr>
          <w:noProof/>
          <w:szCs w:val="24"/>
          <w:highlight w:val="yellow"/>
        </w:rPr>
        <w:t>(Schmidt et al. 2003)</w:t>
      </w:r>
      <w:r w:rsidR="00F51C13" w:rsidRPr="001E10A1">
        <w:rPr>
          <w:szCs w:val="24"/>
          <w:highlight w:val="yellow"/>
        </w:rPr>
        <w:fldChar w:fldCharType="end"/>
      </w:r>
      <w:r w:rsidR="003C1579" w:rsidRPr="001E10A1">
        <w:rPr>
          <w:szCs w:val="24"/>
          <w:highlight w:val="yellow"/>
        </w:rPr>
        <w:t xml:space="preserve">. </w:t>
      </w:r>
      <w:r w:rsidR="00D8326B">
        <w:rPr>
          <w:szCs w:val="24"/>
          <w:highlight w:val="yellow"/>
        </w:rPr>
        <w:t>Lastly</w:t>
      </w:r>
      <w:r w:rsidR="00443B9D" w:rsidRPr="001E10A1">
        <w:rPr>
          <w:szCs w:val="24"/>
          <w:highlight w:val="yellow"/>
        </w:rPr>
        <w:t xml:space="preserve">, we added the bootstrap supported values into </w:t>
      </w:r>
      <w:r w:rsidR="003C1579" w:rsidRPr="001E10A1">
        <w:rPr>
          <w:szCs w:val="24"/>
          <w:highlight w:val="yellow"/>
        </w:rPr>
        <w:t xml:space="preserve">the consensus tree with RAxML v8.1.9 using the </w:t>
      </w:r>
      <w:r w:rsidR="00A40095">
        <w:rPr>
          <w:szCs w:val="24"/>
          <w:highlight w:val="yellow"/>
        </w:rPr>
        <w:t>parameter</w:t>
      </w:r>
      <w:r w:rsidR="003C1579" w:rsidRPr="001E10A1">
        <w:rPr>
          <w:szCs w:val="24"/>
          <w:highlight w:val="yellow"/>
        </w:rPr>
        <w:t xml:space="preserve"> </w:t>
      </w:r>
      <w:r w:rsidR="003C1579" w:rsidRPr="001E10A1">
        <w:rPr>
          <w:rFonts w:ascii="Courier New" w:hAnsi="Courier New" w:cs="Courier New"/>
          <w:i/>
          <w:szCs w:val="24"/>
          <w:highlight w:val="yellow"/>
        </w:rPr>
        <w:t>-</w:t>
      </w:r>
      <w:r w:rsidR="003C1579" w:rsidRPr="0021646E">
        <w:rPr>
          <w:rFonts w:ascii="Courier New" w:hAnsi="Courier New" w:cs="Courier New"/>
          <w:i/>
          <w:szCs w:val="24"/>
          <w:highlight w:val="yellow"/>
        </w:rPr>
        <w:t>p b</w:t>
      </w:r>
      <w:r w:rsidR="003C1579" w:rsidRPr="0021646E">
        <w:rPr>
          <w:szCs w:val="24"/>
          <w:highlight w:val="yellow"/>
        </w:rPr>
        <w:t>.</w:t>
      </w:r>
      <w:r w:rsidR="004E62DC" w:rsidRPr="0021646E">
        <w:rPr>
          <w:szCs w:val="24"/>
          <w:highlight w:val="yellow"/>
        </w:rPr>
        <w:t xml:space="preserve"> The final tree was rooted using </w:t>
      </w:r>
      <w:r w:rsidR="00FA072E" w:rsidRPr="0021646E">
        <w:rPr>
          <w:szCs w:val="24"/>
          <w:highlight w:val="yellow"/>
        </w:rPr>
        <w:t>the taxon group outside of the opisthokonts.</w:t>
      </w:r>
    </w:p>
    <w:p w14:paraId="3FE78AAC" w14:textId="599E9243" w:rsidR="00711278" w:rsidRPr="00A7099E" w:rsidRDefault="00711278" w:rsidP="00324278">
      <w:pPr>
        <w:pStyle w:val="Heading3"/>
        <w:jc w:val="both"/>
      </w:pPr>
      <w:bookmarkStart w:id="51" w:name="_Toc385744385"/>
      <w:r w:rsidRPr="00A7099E">
        <w:t>Last common ancestor's proteins estimation</w:t>
      </w:r>
      <w:bookmarkEnd w:id="51"/>
    </w:p>
    <w:p w14:paraId="7F58F5EA" w14:textId="6BAECF15" w:rsidR="00A42A9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w:t>
      </w:r>
      <w:r w:rsidR="004D19A2">
        <w:rPr>
          <w:szCs w:val="24"/>
        </w:rPr>
        <w:t>ted</w:t>
      </w:r>
      <w:r w:rsidRPr="00076E91">
        <w:rPr>
          <w:szCs w:val="24"/>
        </w:rPr>
        <w:t xml:space="preserve">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w:t>
      </w:r>
      <w:r w:rsidR="004D19A2">
        <w:rPr>
          <w:szCs w:val="24"/>
        </w:rPr>
        <w:t>To assign a microsporidia</w:t>
      </w:r>
      <w:r w:rsidR="00087E6B">
        <w:rPr>
          <w:szCs w:val="24"/>
        </w:rPr>
        <w:t xml:space="preserve">n </w:t>
      </w:r>
      <w:commentRangeStart w:id="52"/>
      <w:commentRangeStart w:id="53"/>
      <w:r w:rsidR="00087E6B">
        <w:rPr>
          <w:szCs w:val="24"/>
        </w:rPr>
        <w:t>protein</w:t>
      </w:r>
      <w:r w:rsidR="004D19A2">
        <w:rPr>
          <w:szCs w:val="24"/>
        </w:rPr>
        <w:t xml:space="preserve"> </w:t>
      </w:r>
      <w:commentRangeEnd w:id="52"/>
      <w:r w:rsidR="00087E6B">
        <w:rPr>
          <w:rStyle w:val="CommentReference"/>
        </w:rPr>
        <w:commentReference w:id="52"/>
      </w:r>
      <w:commentRangeEnd w:id="53"/>
      <w:r w:rsidR="005A7DFE">
        <w:rPr>
          <w:rStyle w:val="CommentReference"/>
        </w:rPr>
        <w:commentReference w:id="53"/>
      </w:r>
      <w:r w:rsidR="004D19A2">
        <w:rPr>
          <w:szCs w:val="24"/>
        </w:rPr>
        <w:t>to the LCA set, we required at least one of the two following conditions to be met</w:t>
      </w:r>
      <w:r w:rsidR="00370C8B">
        <w:rPr>
          <w:szCs w:val="24"/>
        </w:rPr>
        <w:t xml:space="preserve"> (</w:t>
      </w:r>
      <w:r w:rsidR="00370C8B">
        <w:rPr>
          <w:szCs w:val="24"/>
        </w:rPr>
        <w:fldChar w:fldCharType="begin"/>
      </w:r>
      <w:r w:rsidR="00370C8B">
        <w:rPr>
          <w:szCs w:val="24"/>
        </w:rPr>
        <w:instrText xml:space="preserve"> REF _Ref385263048 \h </w:instrText>
      </w:r>
      <w:r w:rsidR="00370C8B">
        <w:rPr>
          <w:szCs w:val="24"/>
        </w:rPr>
      </w:r>
      <w:r w:rsidR="00370C8B">
        <w:rPr>
          <w:szCs w:val="24"/>
        </w:rPr>
        <w:fldChar w:fldCharType="separate"/>
      </w:r>
      <w:r w:rsidR="00AB3B30">
        <w:t xml:space="preserve">Figure </w:t>
      </w:r>
      <w:r w:rsidR="00AB3B30">
        <w:rPr>
          <w:noProof/>
        </w:rPr>
        <w:t>2</w:t>
      </w:r>
      <w:r w:rsidR="00AB3B30">
        <w:noBreakHyphen/>
      </w:r>
      <w:r w:rsidR="00AB3B30">
        <w:rPr>
          <w:noProof/>
        </w:rPr>
        <w:t>2</w:t>
      </w:r>
      <w:r w:rsidR="00370C8B">
        <w:rPr>
          <w:szCs w:val="24"/>
        </w:rPr>
        <w:fldChar w:fldCharType="end"/>
      </w:r>
      <w:r w:rsidR="00370C8B">
        <w:rPr>
          <w:szCs w:val="24"/>
        </w:rPr>
        <w:t>)</w:t>
      </w:r>
      <w:r w:rsidR="004D19A2">
        <w:rPr>
          <w:szCs w:val="24"/>
        </w:rPr>
        <w:t>.</w:t>
      </w:r>
      <w:r w:rsidR="00500D94" w:rsidRPr="00076E91">
        <w:rPr>
          <w:szCs w:val="24"/>
        </w:rPr>
        <w:t xml:space="preserve"> </w:t>
      </w:r>
      <w:r w:rsidR="004D19A2">
        <w:rPr>
          <w:szCs w:val="24"/>
        </w:rPr>
        <w:t xml:space="preserve">(1) </w:t>
      </w:r>
      <w:proofErr w:type="gramStart"/>
      <w:r w:rsidR="004D19A2">
        <w:rPr>
          <w:szCs w:val="24"/>
        </w:rPr>
        <w:t>a</w:t>
      </w:r>
      <w:proofErr w:type="gramEnd"/>
      <w:r w:rsidR="004D19A2">
        <w:rPr>
          <w:szCs w:val="24"/>
        </w:rPr>
        <w:t xml:space="preserve"> protein must be represented by an ortholog in the earlies</w:t>
      </w:r>
      <w:r w:rsidR="00087E6B">
        <w:rPr>
          <w:szCs w:val="24"/>
        </w:rPr>
        <w:t>t</w:t>
      </w:r>
      <w:r w:rsidR="004D19A2">
        <w:rPr>
          <w:szCs w:val="24"/>
        </w:rPr>
        <w:t xml:space="preserve"> branching microsporidian lineage plus at least in one other </w:t>
      </w:r>
      <w:r w:rsidR="00087E6B">
        <w:rPr>
          <w:szCs w:val="24"/>
        </w:rPr>
        <w:t xml:space="preserve">microsporidian </w:t>
      </w:r>
      <w:r w:rsidR="004D19A2">
        <w:rPr>
          <w:szCs w:val="24"/>
        </w:rPr>
        <w:t xml:space="preserve">lineage. </w:t>
      </w:r>
      <w:r w:rsidR="00500D94" w:rsidRPr="00076E91">
        <w:rPr>
          <w:szCs w:val="24"/>
        </w:rPr>
        <w:t xml:space="preserve">(2) </w:t>
      </w:r>
      <w:proofErr w:type="gramStart"/>
      <w:r w:rsidR="00087E6B">
        <w:rPr>
          <w:szCs w:val="24"/>
        </w:rPr>
        <w:t>a</w:t>
      </w:r>
      <w:proofErr w:type="gramEnd"/>
      <w:r w:rsidR="00087E6B">
        <w:rPr>
          <w:szCs w:val="24"/>
        </w:rPr>
        <w:t xml:space="preserve"> protein must be represented by at least two </w:t>
      </w:r>
      <w:r w:rsidR="00500D94" w:rsidRPr="00076E91">
        <w:rPr>
          <w:szCs w:val="24"/>
        </w:rPr>
        <w:t>orthologs</w:t>
      </w:r>
      <w:r w:rsidR="00087E6B">
        <w:rPr>
          <w:szCs w:val="24"/>
        </w:rPr>
        <w:t xml:space="preserve"> within the </w:t>
      </w:r>
      <w:r w:rsidR="00A00CBB">
        <w:rPr>
          <w:szCs w:val="24"/>
        </w:rPr>
        <w:t>microsporidia</w:t>
      </w:r>
      <w:r w:rsidR="00A06FA0">
        <w:rPr>
          <w:szCs w:val="24"/>
        </w:rPr>
        <w:t xml:space="preserve"> </w:t>
      </w:r>
      <w:r w:rsidR="00500D94" w:rsidRPr="00076E91">
        <w:rPr>
          <w:szCs w:val="24"/>
        </w:rPr>
        <w:t xml:space="preserve">and </w:t>
      </w:r>
      <w:r w:rsidR="00EF25F5">
        <w:rPr>
          <w:szCs w:val="24"/>
        </w:rPr>
        <w:t xml:space="preserve">additionally in one </w:t>
      </w:r>
      <w:r w:rsidR="00500D94" w:rsidRPr="00076E91">
        <w:rPr>
          <w:szCs w:val="24"/>
        </w:rPr>
        <w:t xml:space="preserve">or more </w:t>
      </w:r>
      <w:r w:rsidR="007507F4">
        <w:rPr>
          <w:szCs w:val="24"/>
        </w:rPr>
        <w:t>species outside the microsporidia</w:t>
      </w:r>
      <w:r w:rsidR="00500D94" w:rsidRPr="00076E91">
        <w:rPr>
          <w:szCs w:val="24"/>
        </w:rPr>
        <w:t>.</w:t>
      </w:r>
      <w:r w:rsidR="00EF25F5">
        <w:rPr>
          <w:szCs w:val="24"/>
        </w:rPr>
        <w:t xml:space="preserve"> The LCA set inference was done with a custom </w:t>
      </w:r>
      <w:r w:rsidR="00EF14EF">
        <w:rPr>
          <w:szCs w:val="24"/>
        </w:rPr>
        <w:t>Perl</w:t>
      </w:r>
      <w:r w:rsidR="00EF25F5">
        <w:rPr>
          <w:szCs w:val="24"/>
        </w:rPr>
        <w:t xml:space="preserve"> script.</w:t>
      </w:r>
    </w:p>
    <w:p w14:paraId="6026F4A5" w14:textId="77777777" w:rsidR="008926F4" w:rsidRDefault="008926F4" w:rsidP="008926F4">
      <w:pPr>
        <w:keepNext/>
        <w:spacing w:after="0" w:line="360" w:lineRule="auto"/>
        <w:jc w:val="both"/>
      </w:pPr>
      <w:r>
        <w:rPr>
          <w:noProof/>
          <w:szCs w:val="24"/>
        </w:rPr>
        <w:lastRenderedPageBreak/>
        <w:drawing>
          <wp:inline distT="0" distB="0" distL="0" distR="0" wp14:anchorId="5A930BD9" wp14:editId="563A7D5D">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8">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5184468A" w14:textId="3B326D0F" w:rsidR="008926F4" w:rsidRDefault="008926F4" w:rsidP="008926F4">
      <w:pPr>
        <w:pStyle w:val="Caption"/>
        <w:jc w:val="both"/>
      </w:pPr>
      <w:bookmarkStart w:id="54" w:name="_Ref385263048"/>
      <w:bookmarkStart w:id="55" w:name="_Toc385094389"/>
      <w:bookmarkStart w:id="56" w:name="_Toc385666796"/>
      <w:r>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54"/>
      <w:r w:rsidR="00D76653">
        <w:t>: D</w:t>
      </w:r>
      <w:r>
        <w:t xml:space="preserve">endrogram tree demonstrates the microsporidian phylogeny. The tree topology is </w:t>
      </w:r>
      <w:r w:rsidR="00A00CBB">
        <w:t>derived</w:t>
      </w:r>
      <w:r>
        <w:t xml:space="preserve"> from </w:t>
      </w:r>
      <w:r>
        <w:fldChar w:fldCharType="begin"/>
      </w:r>
      <w:r>
        <w:instrText xml:space="preserve"> REF _Ref381357941 \h </w:instrText>
      </w:r>
      <w:r>
        <w:fldChar w:fldCharType="separate"/>
      </w:r>
      <w:r w:rsidR="00AB3B30" w:rsidRPr="00076E91">
        <w:t xml:space="preserve">Figure </w:t>
      </w:r>
      <w:r w:rsidR="00AB3B30">
        <w:rPr>
          <w:noProof/>
        </w:rPr>
        <w:t>2</w:t>
      </w:r>
      <w:r w:rsidR="00AB3B30">
        <w:noBreakHyphen/>
      </w:r>
      <w:r w:rsidR="00AB3B30">
        <w:rPr>
          <w:noProof/>
        </w:rPr>
        <w:t>4</w:t>
      </w:r>
      <w:r>
        <w:fldChar w:fldCharType="end"/>
      </w:r>
      <w:r>
        <w:t>.</w:t>
      </w:r>
      <w:bookmarkEnd w:id="55"/>
      <w:r w:rsidR="00D76653">
        <w:t xml:space="preserve"> </w:t>
      </w:r>
      <w:r w:rsidR="007169A0">
        <w:t>This tree gives</w:t>
      </w:r>
      <w:r w:rsidR="002E50B6">
        <w:t xml:space="preserve"> the basic for </w:t>
      </w:r>
      <w:r w:rsidR="003F0EA0">
        <w:t>identifying the</w:t>
      </w:r>
      <w:r w:rsidR="008B5973">
        <w:t xml:space="preserve"> microsporidian</w:t>
      </w:r>
      <w:r w:rsidR="003F0EA0">
        <w:t xml:space="preserve"> LCA ancestor </w:t>
      </w:r>
      <w:r w:rsidR="00337612">
        <w:t xml:space="preserve">proteins </w:t>
      </w:r>
      <w:r w:rsidR="003F0EA0">
        <w:t>using the principle of minimum evolution</w:t>
      </w:r>
      <w:r w:rsidR="008B5973">
        <w:t xml:space="preserve"> </w:t>
      </w:r>
      <w:r w:rsidR="008B5973">
        <w:rPr>
          <w:szCs w:val="24"/>
        </w:rPr>
        <w:fldChar w:fldCharType="begin"/>
      </w:r>
      <w:r w:rsidR="008B5973">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8B5973">
        <w:rPr>
          <w:szCs w:val="24"/>
        </w:rPr>
        <w:fldChar w:fldCharType="separate"/>
      </w:r>
      <w:r w:rsidR="008B5973">
        <w:rPr>
          <w:noProof/>
          <w:szCs w:val="24"/>
        </w:rPr>
        <w:t>(Edwards 1996)</w:t>
      </w:r>
      <w:r w:rsidR="008B5973">
        <w:rPr>
          <w:szCs w:val="24"/>
        </w:rPr>
        <w:fldChar w:fldCharType="end"/>
      </w:r>
      <w:r w:rsidR="003F0EA0">
        <w:t>.</w:t>
      </w:r>
      <w:bookmarkEnd w:id="56"/>
    </w:p>
    <w:p w14:paraId="0C4F7ACE" w14:textId="77777777" w:rsidR="008926F4" w:rsidRPr="00076E91" w:rsidRDefault="008926F4" w:rsidP="00324278">
      <w:pPr>
        <w:spacing w:after="0" w:line="360" w:lineRule="auto"/>
        <w:jc w:val="both"/>
        <w:rPr>
          <w:szCs w:val="24"/>
        </w:rPr>
      </w:pPr>
    </w:p>
    <w:p w14:paraId="5D0479B6" w14:textId="2A6A88A1" w:rsidR="00AD08DF" w:rsidRPr="00A7099E" w:rsidRDefault="00AD08DF" w:rsidP="00324278">
      <w:pPr>
        <w:pStyle w:val="Heading2"/>
        <w:jc w:val="both"/>
      </w:pPr>
      <w:bookmarkStart w:id="57" w:name="_Toc385744386"/>
      <w:commentRangeStart w:id="58"/>
      <w:r w:rsidRPr="00A7099E">
        <w:t>Results</w:t>
      </w:r>
      <w:commentRangeEnd w:id="58"/>
      <w:r w:rsidR="00EF25F5">
        <w:rPr>
          <w:rStyle w:val="CommentReference"/>
          <w:rFonts w:eastAsiaTheme="minorHAnsi" w:cstheme="minorBidi"/>
          <w:b w:val="0"/>
          <w:bCs w:val="0"/>
          <w:color w:val="auto"/>
        </w:rPr>
        <w:commentReference w:id="58"/>
      </w:r>
      <w:bookmarkEnd w:id="57"/>
    </w:p>
    <w:p w14:paraId="1C319D21" w14:textId="614D392D" w:rsidR="00EE060F" w:rsidRPr="00076E91" w:rsidRDefault="005F1D05" w:rsidP="00EE060F">
      <w:pPr>
        <w:spacing w:after="0" w:line="360" w:lineRule="auto"/>
        <w:jc w:val="both"/>
        <w:rPr>
          <w:szCs w:val="24"/>
        </w:rPr>
      </w:pPr>
      <w:r>
        <w:rPr>
          <w:szCs w:val="24"/>
        </w:rPr>
        <w:t xml:space="preserve">Using OrthoMCL, we </w:t>
      </w:r>
      <w:r w:rsidR="0016100E">
        <w:rPr>
          <w:szCs w:val="24"/>
        </w:rPr>
        <w:t>obtained</w:t>
      </w:r>
      <w:r>
        <w:rPr>
          <w:szCs w:val="24"/>
        </w:rPr>
        <w:t xml:space="preserve"> </w:t>
      </w:r>
      <w:commentRangeStart w:id="59"/>
      <w:commentRangeStart w:id="60"/>
      <w:r>
        <w:rPr>
          <w:szCs w:val="24"/>
        </w:rPr>
        <w:t xml:space="preserve">2904 </w:t>
      </w:r>
      <w:r w:rsidR="00584EBF">
        <w:rPr>
          <w:szCs w:val="24"/>
        </w:rPr>
        <w:t xml:space="preserve">initial </w:t>
      </w:r>
      <w:del w:id="61" w:author="Ingo Ebersberger" w:date="2018-04-11T22:18:00Z">
        <w:r w:rsidDel="00606BA8">
          <w:rPr>
            <w:szCs w:val="24"/>
          </w:rPr>
          <w:delText xml:space="preserve">homologous </w:delText>
        </w:r>
      </w:del>
      <w:ins w:id="62" w:author="Ingo Ebersberger" w:date="2018-04-11T22:18:00Z">
        <w:r w:rsidR="00606BA8">
          <w:rPr>
            <w:szCs w:val="24"/>
          </w:rPr>
          <w:t>orthologous</w:t>
        </w:r>
      </w:ins>
      <w:r w:rsidR="00C15037">
        <w:rPr>
          <w:szCs w:val="24"/>
        </w:rPr>
        <w:t xml:space="preserve"> (</w:t>
      </w:r>
      <w:commentRangeStart w:id="63"/>
      <w:r w:rsidR="00C15037">
        <w:rPr>
          <w:szCs w:val="24"/>
        </w:rPr>
        <w:t>homologous</w:t>
      </w:r>
      <w:commentRangeEnd w:id="63"/>
      <w:r w:rsidR="00C15037">
        <w:rPr>
          <w:rStyle w:val="CommentReference"/>
        </w:rPr>
        <w:commentReference w:id="63"/>
      </w:r>
      <w:r w:rsidR="00C15037">
        <w:rPr>
          <w:szCs w:val="24"/>
        </w:rPr>
        <w:t>)</w:t>
      </w:r>
      <w:ins w:id="64" w:author="Ingo Ebersberger" w:date="2018-04-11T22:18:00Z">
        <w:r w:rsidR="00606BA8">
          <w:rPr>
            <w:szCs w:val="24"/>
          </w:rPr>
          <w:t xml:space="preserve"> </w:t>
        </w:r>
      </w:ins>
      <w:commentRangeEnd w:id="59"/>
      <w:ins w:id="65" w:author="Ingo Ebersberger" w:date="2018-04-11T22:19:00Z">
        <w:r w:rsidR="00606BA8">
          <w:rPr>
            <w:rStyle w:val="CommentReference"/>
          </w:rPr>
          <w:commentReference w:id="59"/>
        </w:r>
      </w:ins>
      <w:commentRangeEnd w:id="60"/>
      <w:r w:rsidR="00C15037">
        <w:rPr>
          <w:rStyle w:val="CommentReference"/>
        </w:rPr>
        <w:commentReference w:id="60"/>
      </w:r>
      <w:r>
        <w:rPr>
          <w:szCs w:val="24"/>
        </w:rPr>
        <w:t>groups for eleven microsporidia</w:t>
      </w:r>
      <w:r w:rsidR="006474DA">
        <w:rPr>
          <w:szCs w:val="24"/>
        </w:rPr>
        <w:t>n</w:t>
      </w:r>
      <w:r>
        <w:rPr>
          <w:szCs w:val="24"/>
        </w:rPr>
        <w:t xml:space="preserve"> </w:t>
      </w:r>
      <w:r w:rsidR="006474DA">
        <w:rPr>
          <w:szCs w:val="24"/>
        </w:rPr>
        <w:t>species</w:t>
      </w:r>
      <w:r>
        <w:rPr>
          <w:szCs w:val="24"/>
        </w:rPr>
        <w:t>.</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E060F">
        <w:rPr>
          <w:szCs w:val="24"/>
        </w:rPr>
        <w:fldChar w:fldCharType="begin"/>
      </w:r>
      <w:r w:rsidR="00EE060F">
        <w:rPr>
          <w:szCs w:val="24"/>
        </w:rPr>
        <w:instrText xml:space="preserve"> REF _Ref384988866 \h </w:instrText>
      </w:r>
      <w:r w:rsidR="00EE060F">
        <w:rPr>
          <w:szCs w:val="24"/>
        </w:rPr>
      </w:r>
      <w:r w:rsidR="00EE060F">
        <w:rPr>
          <w:szCs w:val="24"/>
        </w:rPr>
        <w:fldChar w:fldCharType="separate"/>
      </w:r>
      <w:r w:rsidR="00AB3B30" w:rsidRPr="00076E91">
        <w:t xml:space="preserve">Figure </w:t>
      </w:r>
      <w:r w:rsidR="00AB3B30">
        <w:rPr>
          <w:noProof/>
        </w:rPr>
        <w:t>2</w:t>
      </w:r>
      <w:r w:rsidR="00AB3B30">
        <w:noBreakHyphen/>
      </w:r>
      <w:r w:rsidR="00AB3B30">
        <w:rPr>
          <w:noProof/>
        </w:rPr>
        <w:t>3</w:t>
      </w:r>
      <w:r w:rsidR="00EE060F">
        <w:rPr>
          <w:szCs w:val="24"/>
        </w:rPr>
        <w:fldChar w:fldCharType="end"/>
      </w:r>
      <w:r w:rsidR="00EE060F">
        <w:rPr>
          <w:szCs w:val="24"/>
        </w:rPr>
        <w:t xml:space="preserve"> shows the proportion of orthologous and lineage specific proteins in 11 microsporidia species</w:t>
      </w:r>
      <w:r w:rsidR="00EE060F">
        <w:t>.</w:t>
      </w:r>
      <w:r w:rsidR="00EE060F">
        <w:rPr>
          <w:szCs w:val="24"/>
        </w:rPr>
        <w:t xml:space="preserve"> As a model for the genome reduction in microsporidia, t</w:t>
      </w:r>
      <w:r w:rsidR="00EE060F" w:rsidRPr="00076E91">
        <w:rPr>
          <w:szCs w:val="24"/>
        </w:rPr>
        <w:t>he</w:t>
      </w:r>
      <w:r w:rsidR="00EE060F">
        <w:rPr>
          <w:szCs w:val="24"/>
        </w:rPr>
        <w:t xml:space="preserve"> species in</w:t>
      </w:r>
      <w:r w:rsidR="00EE060F" w:rsidRPr="00076E91">
        <w:rPr>
          <w:szCs w:val="24"/>
        </w:rPr>
        <w:t xml:space="preserve"> </w:t>
      </w:r>
      <w:r w:rsidR="00EE060F" w:rsidRPr="00B63918">
        <w:rPr>
          <w:i/>
          <w:szCs w:val="24"/>
        </w:rPr>
        <w:t>Encephalitozoon</w:t>
      </w:r>
      <w:r w:rsidR="00EE060F" w:rsidRPr="00076E91">
        <w:rPr>
          <w:szCs w:val="24"/>
        </w:rPr>
        <w:t xml:space="preserve"> </w:t>
      </w:r>
      <w:r w:rsidR="00EE060F">
        <w:rPr>
          <w:szCs w:val="24"/>
        </w:rPr>
        <w:t>genus</w:t>
      </w:r>
      <w:r w:rsidR="00EE060F" w:rsidRPr="00076E91">
        <w:rPr>
          <w:szCs w:val="24"/>
        </w:rPr>
        <w:t xml:space="preserve"> </w:t>
      </w:r>
      <w:r w:rsidR="00EE060F">
        <w:rPr>
          <w:szCs w:val="24"/>
        </w:rPr>
        <w:t>share</w:t>
      </w:r>
      <w:r w:rsidR="00EE060F" w:rsidRPr="00076E91">
        <w:rPr>
          <w:szCs w:val="24"/>
        </w:rPr>
        <w:t xml:space="preserve"> almost 98% of their proteins </w:t>
      </w:r>
      <w:r w:rsidR="00EE060F">
        <w:rPr>
          <w:szCs w:val="24"/>
        </w:rPr>
        <w:t>with other</w:t>
      </w:r>
      <w:r w:rsidR="00EE060F" w:rsidRPr="00076E91">
        <w:rPr>
          <w:szCs w:val="24"/>
        </w:rPr>
        <w:t xml:space="preserve"> microsporidia</w:t>
      </w:r>
      <w:r w:rsidR="00EE060F">
        <w:rPr>
          <w:szCs w:val="24"/>
        </w:rPr>
        <w:t xml:space="preserve"> species. Only 2% </w:t>
      </w:r>
      <w:r w:rsidR="00EE060F" w:rsidRPr="00076E91">
        <w:rPr>
          <w:szCs w:val="24"/>
        </w:rPr>
        <w:t>are lineage specific proteins</w:t>
      </w:r>
      <w:r w:rsidR="00EE060F">
        <w:rPr>
          <w:szCs w:val="24"/>
        </w:rPr>
        <w:t xml:space="preserve"> (orphans)</w:t>
      </w:r>
      <w:r w:rsidR="00EE060F" w:rsidRPr="00076E91">
        <w:rPr>
          <w:szCs w:val="24"/>
        </w:rPr>
        <w:t>.</w:t>
      </w:r>
      <w:r w:rsidR="00EE060F">
        <w:rPr>
          <w:szCs w:val="24"/>
        </w:rPr>
        <w:t xml:space="preserve"> In other taxa, there are larger fractions of orphan proteins, from approximately </w:t>
      </w:r>
      <w:r w:rsidR="00EE060F" w:rsidRPr="00076E91">
        <w:rPr>
          <w:szCs w:val="24"/>
        </w:rPr>
        <w:t>21% in</w:t>
      </w:r>
      <w:r w:rsidR="00EE060F">
        <w:rPr>
          <w:szCs w:val="24"/>
        </w:rPr>
        <w:t xml:space="preserve"> </w:t>
      </w:r>
      <w:r w:rsidR="00EE060F" w:rsidRPr="00CF201D">
        <w:rPr>
          <w:i/>
          <w:szCs w:val="24"/>
        </w:rPr>
        <w:t>N.ceranae</w:t>
      </w:r>
      <w:r w:rsidR="00EE060F">
        <w:rPr>
          <w:szCs w:val="24"/>
        </w:rPr>
        <w:t xml:space="preserve"> up to 49% in </w:t>
      </w:r>
      <w:r w:rsidR="00EE060F" w:rsidRPr="00CF201D">
        <w:rPr>
          <w:i/>
          <w:szCs w:val="24"/>
        </w:rPr>
        <w:t>E.aedis</w:t>
      </w:r>
      <w:r w:rsidR="00EE060F" w:rsidRPr="00076E91">
        <w:rPr>
          <w:szCs w:val="24"/>
        </w:rPr>
        <w:t>.</w:t>
      </w:r>
    </w:p>
    <w:p w14:paraId="3665BD73" w14:textId="77777777" w:rsidR="00EE060F" w:rsidRPr="00076E91" w:rsidRDefault="00EE060F" w:rsidP="00EE060F">
      <w:pPr>
        <w:keepNext/>
        <w:spacing w:after="0" w:line="360" w:lineRule="auto"/>
        <w:jc w:val="both"/>
        <w:rPr>
          <w:szCs w:val="24"/>
        </w:rPr>
      </w:pPr>
      <w:r w:rsidRPr="00076E91">
        <w:rPr>
          <w:noProof/>
          <w:szCs w:val="24"/>
        </w:rPr>
        <w:lastRenderedPageBreak/>
        <w:drawing>
          <wp:inline distT="0" distB="0" distL="0" distR="0" wp14:anchorId="42441D71" wp14:editId="4A2A448D">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148DBA52" w14:textId="1A63152C" w:rsidR="00EE060F" w:rsidRPr="00EE060F" w:rsidRDefault="00EE060F" w:rsidP="00EE060F">
      <w:pPr>
        <w:pStyle w:val="Caption"/>
        <w:spacing w:after="0" w:line="360" w:lineRule="auto"/>
        <w:jc w:val="both"/>
      </w:pPr>
      <w:bookmarkStart w:id="66" w:name="_Ref384988866"/>
      <w:bookmarkStart w:id="67" w:name="_Toc385094390"/>
      <w:bookmarkStart w:id="68" w:name="_Toc385666797"/>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66"/>
      <w:r w:rsidRPr="00076E91">
        <w:t>: Fractions of non-orthologous (orange) and orthologous (green) proteins in different microsporidia species.</w:t>
      </w:r>
      <w:bookmarkEnd w:id="67"/>
      <w:bookmarkEnd w:id="68"/>
    </w:p>
    <w:p w14:paraId="3EE25F25" w14:textId="29F33E31" w:rsidR="006F6D02" w:rsidRDefault="008343C7" w:rsidP="00324278">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Pr>
          <w:szCs w:val="24"/>
        </w:rPr>
        <w:t>From the</w:t>
      </w:r>
      <w:r w:rsidRPr="00076E91">
        <w:rPr>
          <w:szCs w:val="24"/>
        </w:rPr>
        <w:t xml:space="preserve"> extended groups, we </w:t>
      </w:r>
      <w:r>
        <w:rPr>
          <w:szCs w:val="24"/>
        </w:rPr>
        <w:t>identified</w:t>
      </w:r>
      <w:r w:rsidRPr="00076E91">
        <w:rPr>
          <w:szCs w:val="24"/>
        </w:rPr>
        <w:t xml:space="preserve"> 80 </w:t>
      </w:r>
      <w:r>
        <w:rPr>
          <w:szCs w:val="24"/>
        </w:rPr>
        <w:t xml:space="preserve">orthologous </w:t>
      </w:r>
      <w:r w:rsidRPr="00076E91">
        <w:rPr>
          <w:szCs w:val="24"/>
        </w:rPr>
        <w:t>groups, where all 11 microsporidia and 24 non-microsporidia taxa are present and each taxon has one representative orthol</w:t>
      </w:r>
      <w:r>
        <w:rPr>
          <w:szCs w:val="24"/>
        </w:rPr>
        <w:t>og. Those 80 groups served as our core genes</w:t>
      </w:r>
      <w:r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AB3B30" w:rsidRPr="00076E91">
        <w:t xml:space="preserve">Figure </w:t>
      </w:r>
      <w:r w:rsidR="00AB3B30">
        <w:rPr>
          <w:noProof/>
        </w:rPr>
        <w:t>2</w:t>
      </w:r>
      <w:r w:rsidR="00AB3B30">
        <w:noBreakHyphen/>
      </w:r>
      <w:r w:rsidR="00AB3B30">
        <w:rPr>
          <w:noProof/>
        </w:rPr>
        <w:t>4</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lastRenderedPageBreak/>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0">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4D4CB0E6" w:rsidR="004D52AC" w:rsidRPr="00076E91" w:rsidRDefault="00900C79" w:rsidP="00324278">
      <w:pPr>
        <w:pStyle w:val="Caption"/>
        <w:spacing w:after="0" w:line="360" w:lineRule="auto"/>
        <w:jc w:val="both"/>
      </w:pPr>
      <w:bookmarkStart w:id="69" w:name="_Ref381357941"/>
      <w:bookmarkStart w:id="70" w:name="_Toc385666798"/>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69"/>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70"/>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71"/>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71"/>
      <w:r w:rsidR="00546AEC">
        <w:rPr>
          <w:rStyle w:val="CommentReference"/>
        </w:rPr>
        <w:commentReference w:id="71"/>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72" w:name="_Toc385744387"/>
      <w:r w:rsidRPr="00A7099E">
        <w:t>Discussion</w:t>
      </w:r>
      <w:bookmarkEnd w:id="72"/>
    </w:p>
    <w:p w14:paraId="49C06367" w14:textId="3790C65B" w:rsidR="00394E19" w:rsidRPr="00A7099E" w:rsidRDefault="00194DE4" w:rsidP="00324278">
      <w:pPr>
        <w:pStyle w:val="Heading3"/>
        <w:jc w:val="both"/>
      </w:pPr>
      <w:bookmarkStart w:id="73" w:name="_Toc385094327"/>
      <w:bookmarkStart w:id="74" w:name="_Toc385744388"/>
      <w:r>
        <w:t>Microsporidia orphan</w:t>
      </w:r>
      <w:r w:rsidRPr="00A7099E">
        <w:t xml:space="preserve"> proteins</w:t>
      </w:r>
      <w:bookmarkEnd w:id="73"/>
      <w:bookmarkEnd w:id="74"/>
    </w:p>
    <w:p w14:paraId="6B48A414" w14:textId="1354C95C" w:rsidR="0013584D" w:rsidRPr="00076E91" w:rsidRDefault="00194DE4" w:rsidP="00324278">
      <w:pPr>
        <w:spacing w:after="0" w:line="360" w:lineRule="auto"/>
        <w:jc w:val="both"/>
        <w:rPr>
          <w:szCs w:val="24"/>
        </w:rPr>
      </w:pPr>
      <w:r>
        <w:rPr>
          <w:szCs w:val="24"/>
        </w:rPr>
        <w:t>Beside the orthologous proteins, some microsporidia species show a large amount of lineage specific proteins, which are called orphans.</w:t>
      </w:r>
      <w:r w:rsidRPr="00076E91">
        <w:rPr>
          <w:szCs w:val="24"/>
        </w:rPr>
        <w:t xml:space="preserve"> </w:t>
      </w:r>
      <w:r>
        <w:rPr>
          <w:szCs w:val="24"/>
        </w:rPr>
        <w:t>Here w</w:t>
      </w:r>
      <w:r w:rsidRPr="00076E91">
        <w:rPr>
          <w:szCs w:val="24"/>
        </w:rPr>
        <w:t xml:space="preserve">e </w:t>
      </w:r>
      <w:r>
        <w:rPr>
          <w:szCs w:val="24"/>
        </w:rPr>
        <w:t>investigated the orphan proteins with the following</w:t>
      </w:r>
      <w:r w:rsidRPr="00076E91">
        <w:rPr>
          <w:szCs w:val="24"/>
        </w:rPr>
        <w:t xml:space="preserve"> hypotheses.</w:t>
      </w:r>
      <w:r w:rsidR="0061430D" w:rsidRPr="00076E91">
        <w:rPr>
          <w:szCs w:val="24"/>
        </w:rPr>
        <w:t xml:space="preserve">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lastRenderedPageBreak/>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4137B406" w:rsidR="0061430D" w:rsidRPr="00076E91" w:rsidRDefault="00900C79" w:rsidP="00324278">
      <w:pPr>
        <w:pStyle w:val="Caption"/>
        <w:spacing w:after="0" w:line="360" w:lineRule="auto"/>
        <w:jc w:val="both"/>
      </w:pPr>
      <w:bookmarkStart w:id="75" w:name="_Ref381357979"/>
      <w:bookmarkStart w:id="76" w:name="_Toc385666799"/>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75"/>
      <w:r w:rsidRPr="00076E91">
        <w:t xml:space="preserve">: Length distribution of orthologous proteins (orange) and orphan proteins (green) in different </w:t>
      </w:r>
      <w:r w:rsidR="0057765D" w:rsidRPr="00076E91">
        <w:t>microsporidia</w:t>
      </w:r>
      <w:r w:rsidRPr="00076E91">
        <w:t xml:space="preserve"> taxa.</w:t>
      </w:r>
      <w:bookmarkEnd w:id="76"/>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5</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AB3B30" w:rsidRPr="00076E91">
        <w:t xml:space="preserve">Table </w:t>
      </w:r>
      <w:r w:rsidR="00AB3B30">
        <w:rPr>
          <w:noProof/>
        </w:rPr>
        <w:t>A</w:t>
      </w:r>
      <w:r w:rsidR="00AB3B30">
        <w:noBreakHyphen/>
      </w:r>
      <w:r w:rsidR="00AB3B30">
        <w:rPr>
          <w:noProof/>
        </w:rPr>
        <w:t>4</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14945376" w14:textId="77777777" w:rsidR="0078324B" w:rsidRDefault="0078324B" w:rsidP="0078324B">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5B99F621" w14:textId="1952A119" w:rsidR="00702609" w:rsidRDefault="0078324B" w:rsidP="0078324B">
      <w:pPr>
        <w:spacing w:after="0" w:line="360" w:lineRule="auto"/>
        <w:jc w:val="both"/>
        <w:rPr>
          <w:szCs w:val="24"/>
        </w:rPr>
      </w:pPr>
      <w:r>
        <w:rPr>
          <w:szCs w:val="24"/>
        </w:rPr>
        <w:t>If the orphan genes are correctly predicted, there are some possible explanations for the absence of their orthologous partners in other species. The orphans could be new genes that have been invented after the speciation event within the microsporidia lineages. For those new acquired genes we expect to not find PFAM domains. Second possibility could be, that the orphans were horizontally transferred from other taxa. In this case, they would have PFAM domains, which are otherwise not found in the proteins of microsporidia. Our third assumption is that, those orphan genes have been evolved quickly so that we could not find their orthologous partners with the current sequence similarity based approaches. However, as PFAM domains are the highly conserved regions throughout sequences and species, we expected to find the domains of microsporidian orthologous genes even in the fast-evolved orphans.</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EA0E01D" w:rsidR="00401934" w:rsidRPr="00076E91" w:rsidRDefault="00F56624" w:rsidP="00324278">
      <w:pPr>
        <w:pStyle w:val="Caption"/>
        <w:spacing w:after="0" w:line="360" w:lineRule="auto"/>
        <w:jc w:val="both"/>
      </w:pPr>
      <w:bookmarkStart w:id="77" w:name="_Ref381359837"/>
      <w:bookmarkStart w:id="78" w:name="_Toc385666800"/>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77"/>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78"/>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6</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79" w:name="_Toc385744389"/>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79"/>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4</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AB3B30">
        <w:t xml:space="preserve">Figure </w:t>
      </w:r>
      <w:r w:rsidR="00AB3B30">
        <w:rPr>
          <w:noProof/>
        </w:rPr>
        <w:t>2</w:t>
      </w:r>
      <w:r w:rsidR="00AB3B30">
        <w:noBreakHyphen/>
      </w:r>
      <w:r w:rsidR="00AB3B30">
        <w:rPr>
          <w:noProof/>
        </w:rPr>
        <w:t>7</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3">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7BDCBD90" w:rsidR="00F45E7A" w:rsidRPr="00076E91" w:rsidRDefault="00581E32" w:rsidP="00324278">
      <w:pPr>
        <w:pStyle w:val="Caption"/>
        <w:jc w:val="both"/>
        <w:rPr>
          <w:szCs w:val="24"/>
        </w:rPr>
      </w:pPr>
      <w:bookmarkStart w:id="80" w:name="_Ref383775786"/>
      <w:bookmarkStart w:id="81" w:name="_Toc385666801"/>
      <w:r>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80"/>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AB3B30">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81"/>
    </w:p>
    <w:p w14:paraId="5FDEFC50" w14:textId="24150504"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AB3B30" w:rsidRPr="00076E91">
        <w:t xml:space="preserve">Figure </w:t>
      </w:r>
      <w:r w:rsidR="00AB3B30">
        <w:rPr>
          <w:noProof/>
        </w:rPr>
        <w:t>2</w:t>
      </w:r>
      <w:r w:rsidR="00AB3B30">
        <w:noBreakHyphen/>
      </w:r>
      <w:r w:rsidR="00AB3B30">
        <w:rPr>
          <w:noProof/>
        </w:rPr>
        <w:t>4</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AB3B30">
        <w:t xml:space="preserve">Figure </w:t>
      </w:r>
      <w:r w:rsidR="00AB3B30">
        <w:rPr>
          <w:noProof/>
        </w:rPr>
        <w:t>2</w:t>
      </w:r>
      <w:r w:rsidR="00AB3B30">
        <w:noBreakHyphen/>
      </w:r>
      <w:r w:rsidR="00AB3B30">
        <w:rPr>
          <w:noProof/>
        </w:rPr>
        <w:t>7</w:t>
      </w:r>
      <w:r w:rsidR="00832A41">
        <w:rPr>
          <w:szCs w:val="24"/>
        </w:rPr>
        <w:fldChar w:fldCharType="end"/>
      </w:r>
      <w:r w:rsidR="006D0238">
        <w:rPr>
          <w:szCs w:val="24"/>
        </w:rPr>
        <w:t xml:space="preserve"> </w:t>
      </w:r>
      <w:r w:rsidR="00760A89">
        <w:rPr>
          <w:szCs w:val="24"/>
        </w:rPr>
        <w:t xml:space="preserve">solidly support the </w:t>
      </w:r>
      <w:r w:rsidR="00B73342">
        <w:rPr>
          <w:szCs w:val="24"/>
        </w:rPr>
        <w:t>hypothesis that microsporidia are</w:t>
      </w:r>
      <w:r w:rsidR="00D122A8">
        <w:rPr>
          <w:szCs w:val="24"/>
        </w:rPr>
        <w:t xml:space="preserve"> the sister group of fungi</w:t>
      </w:r>
      <w:r w:rsidR="00DA20FA">
        <w:rPr>
          <w:szCs w:val="24"/>
        </w:rPr>
        <w:t>.</w:t>
      </w:r>
    </w:p>
    <w:p w14:paraId="399B5B9D" w14:textId="77777777" w:rsidR="00B00F1B" w:rsidRDefault="00B00F1B" w:rsidP="00324278">
      <w:pPr>
        <w:spacing w:after="0" w:line="360" w:lineRule="auto"/>
        <w:jc w:val="both"/>
        <w:rPr>
          <w:szCs w:val="24"/>
        </w:rPr>
      </w:pPr>
    </w:p>
    <w:p w14:paraId="65F17925" w14:textId="0ADA6D80" w:rsidR="00941D80" w:rsidRDefault="00941D80" w:rsidP="00324278">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w:t>
      </w:r>
      <w:proofErr w:type="gramStart"/>
      <w:r>
        <w:rPr>
          <w:szCs w:val="24"/>
        </w:rPr>
        <w:t>to</w:t>
      </w:r>
      <w:proofErr w:type="gramEnd"/>
      <w:r>
        <w:rPr>
          <w:szCs w:val="24"/>
        </w:rPr>
        <w:t xml:space="preserve"> reduce the affect of LBA?</w:t>
      </w:r>
    </w:p>
    <w:p w14:paraId="15925BD7" w14:textId="577AA677" w:rsidR="00133214" w:rsidRPr="00133214" w:rsidRDefault="00133214" w:rsidP="00133214">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2AD9F3EA" w14:textId="77777777" w:rsidR="00133214" w:rsidRPr="00252B47" w:rsidRDefault="00133214" w:rsidP="00133214">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0DA235ED" w14:textId="77777777" w:rsidR="00133214" w:rsidRDefault="00133214" w:rsidP="00324278">
      <w:pPr>
        <w:spacing w:after="0" w:line="360" w:lineRule="auto"/>
        <w:jc w:val="both"/>
        <w:rPr>
          <w:szCs w:val="24"/>
        </w:rPr>
      </w:pPr>
    </w:p>
    <w:p w14:paraId="180F9AD0" w14:textId="77777777" w:rsidR="00DE0D94" w:rsidRDefault="00DE0D94" w:rsidP="00324278">
      <w:pPr>
        <w:spacing w:after="0" w:line="360" w:lineRule="auto"/>
        <w:jc w:val="both"/>
        <w:rPr>
          <w:szCs w:val="24"/>
        </w:rPr>
      </w:pPr>
    </w:p>
    <w:p w14:paraId="6535CCE6" w14:textId="6E92A31D" w:rsidR="00DE0D94" w:rsidRDefault="00DE0D94" w:rsidP="00DE0D94">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7518E4E4" w14:textId="5C027183" w:rsidR="00DE0D94" w:rsidRDefault="00DE0D94" w:rsidP="00DE0D94">
      <w:pPr>
        <w:spacing w:after="0" w:line="360" w:lineRule="auto"/>
        <w:jc w:val="both"/>
        <w:rPr>
          <w:szCs w:val="24"/>
        </w:rPr>
      </w:pPr>
      <w:r>
        <w:rPr>
          <w:vanish/>
          <w:szCs w:val="24"/>
        </w:rPr>
        <w:t xml:space="preserve"> </w:t>
      </w:r>
      <w:r>
        <w:rPr>
          <w:rFonts w:ascii="Times" w:hAnsi="Times" w:cs="Times"/>
          <w:vanish/>
          <w:color w:val="000000"/>
          <w:szCs w:val="24"/>
        </w:rPr>
        <w:t>2012 Heinzletely absent  appearsins NTTs. leotides from the host using (PRPP) and  downloaded.</w:t>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p>
    <w:p w14:paraId="54086313" w14:textId="235FE945" w:rsidR="00AD08DF" w:rsidRPr="00076E91" w:rsidRDefault="00AD08DF" w:rsidP="00324278">
      <w:pPr>
        <w:pStyle w:val="Heading2"/>
        <w:jc w:val="both"/>
      </w:pPr>
      <w:bookmarkStart w:id="82" w:name="_Toc385744390"/>
      <w:r w:rsidRPr="00A7099E">
        <w:t>Conclusion</w:t>
      </w:r>
      <w:bookmarkEnd w:id="82"/>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lastRenderedPageBreak/>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50D1E276"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With a larger taxon sample including more diverge taxa</w:t>
      </w:r>
      <w:r w:rsidR="00975F00">
        <w:rPr>
          <w:szCs w:val="24"/>
        </w:rPr>
        <w:t xml:space="preserve"> as well as</w:t>
      </w:r>
      <w:r w:rsidR="00255A0C">
        <w:rPr>
          <w:szCs w:val="24"/>
        </w:rPr>
        <w:t xml:space="preserve"> using</w:t>
      </w:r>
      <w:r w:rsidR="00975F00">
        <w:rPr>
          <w:szCs w:val="24"/>
        </w:rPr>
        <w:t xml:space="preserve"> a more reasonable out-group</w:t>
      </w:r>
      <w:r w:rsidR="0096417D">
        <w:rPr>
          <w:szCs w:val="24"/>
        </w:rPr>
        <w:t xml:space="preserve">,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83" w:name="_Toc385744391"/>
      <w:r w:rsidRPr="00756D71">
        <w:lastRenderedPageBreak/>
        <w:t>PhyloProfile: an interactive visualization tool for exploring complex phylogenetic profiles</w:t>
      </w:r>
      <w:bookmarkEnd w:id="83"/>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84" w:name="_Toc385744392"/>
      <w:r w:rsidRPr="00756D71">
        <w:t>Introduction</w:t>
      </w:r>
      <w:bookmarkEnd w:id="84"/>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85" w:name="_Toc385744393"/>
      <w:r w:rsidRPr="00756D71">
        <w:lastRenderedPageBreak/>
        <w:t>Features and capabilities</w:t>
      </w:r>
      <w:bookmarkEnd w:id="85"/>
    </w:p>
    <w:p w14:paraId="090EE203" w14:textId="18873E54" w:rsidR="006824B2" w:rsidRPr="00756D71" w:rsidRDefault="006824B2" w:rsidP="00324278">
      <w:pPr>
        <w:pStyle w:val="Heading3"/>
        <w:jc w:val="both"/>
      </w:pPr>
      <w:bookmarkStart w:id="86" w:name="_Toc385744394"/>
      <w:r w:rsidRPr="00756D71">
        <w:t>Multiple input options</w:t>
      </w:r>
      <w:bookmarkEnd w:id="86"/>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46AA5D04" w:rsidR="00377785" w:rsidRDefault="00876AC0" w:rsidP="00324278">
      <w:pPr>
        <w:pStyle w:val="Caption"/>
        <w:jc w:val="both"/>
        <w:rPr>
          <w:szCs w:val="24"/>
        </w:rPr>
      </w:pPr>
      <w:bookmarkStart w:id="87" w:name="_Ref384072234"/>
      <w:bookmarkStart w:id="88" w:name="_Toc385666802"/>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87"/>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88"/>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AB3B30">
        <w:t xml:space="preserve">Figure </w:t>
      </w:r>
      <w:r w:rsidR="00AB3B30">
        <w:rPr>
          <w:noProof/>
        </w:rPr>
        <w:t>3</w:t>
      </w:r>
      <w:r w:rsidR="00AB3B30">
        <w:noBreakHyphen/>
      </w:r>
      <w:r w:rsidR="00AB3B30">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89" w:name="_Toc385744395"/>
      <w:r w:rsidRPr="00756D71">
        <w:t>I</w:t>
      </w:r>
      <w:r w:rsidR="00681A01" w:rsidRPr="00756D71">
        <w:t xml:space="preserve">nteractive </w:t>
      </w:r>
      <w:r w:rsidR="00785A94" w:rsidRPr="00756D71">
        <w:t>visualization</w:t>
      </w:r>
      <w:bookmarkEnd w:id="89"/>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62EBD32B" w:rsidR="007B4ABC" w:rsidRDefault="00815D06" w:rsidP="00324278">
      <w:pPr>
        <w:pStyle w:val="Caption"/>
        <w:jc w:val="both"/>
      </w:pPr>
      <w:bookmarkStart w:id="90" w:name="_Ref384073005"/>
      <w:bookmarkStart w:id="91" w:name="_Toc385666803"/>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90"/>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91"/>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AB3B30">
        <w:t xml:space="preserve">Figure </w:t>
      </w:r>
      <w:r w:rsidR="00AB3B30">
        <w:rPr>
          <w:noProof/>
        </w:rPr>
        <w:t>3</w:t>
      </w:r>
      <w:r w:rsidR="00AB3B30">
        <w:noBreakHyphen/>
      </w:r>
      <w:r w:rsidR="00AB3B30">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AB3B30">
        <w:t xml:space="preserve">Figure </w:t>
      </w:r>
      <w:r w:rsidR="00AB3B30">
        <w:rPr>
          <w:noProof/>
        </w:rPr>
        <w:t>3</w:t>
      </w:r>
      <w:r w:rsidR="00AB3B30">
        <w:noBreakHyphen/>
      </w:r>
      <w:r w:rsidR="00AB3B30">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33447719" w:rsidR="009D6CC3" w:rsidRDefault="008171E2" w:rsidP="00324278">
      <w:pPr>
        <w:pStyle w:val="Caption"/>
        <w:jc w:val="both"/>
      </w:pPr>
      <w:bookmarkStart w:id="92" w:name="_Ref384081133"/>
      <w:bookmarkStart w:id="93" w:name="_Toc385666804"/>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92"/>
      <w:r>
        <w:t xml:space="preserve">: The interactive visualization enables </w:t>
      </w:r>
      <w:r w:rsidR="00EC1F27">
        <w:t>linking between different data.</w:t>
      </w:r>
      <w:bookmarkEnd w:id="93"/>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94" w:name="_Toc385744396"/>
      <w:r w:rsidRPr="00756D71">
        <w:t>The use of NCBI taxonomy information in PhyloProfile</w:t>
      </w:r>
      <w:bookmarkEnd w:id="94"/>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95" w:name="_Toc385744397"/>
      <w:r w:rsidRPr="00756D71">
        <w:t>D</w:t>
      </w:r>
      <w:r w:rsidR="00681A01" w:rsidRPr="00756D71">
        <w:t xml:space="preserve">ynamic </w:t>
      </w:r>
      <w:r w:rsidR="00785A94" w:rsidRPr="00756D71">
        <w:t xml:space="preserve">data </w:t>
      </w:r>
      <w:r w:rsidR="00272707" w:rsidRPr="00756D71">
        <w:t>filtering</w:t>
      </w:r>
      <w:bookmarkEnd w:id="95"/>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AB3B30">
        <w:t xml:space="preserve">Figure </w:t>
      </w:r>
      <w:r w:rsidR="00AB3B30">
        <w:rPr>
          <w:noProof/>
        </w:rPr>
        <w:t>3</w:t>
      </w:r>
      <w:r w:rsidR="00AB3B30">
        <w:noBreakHyphen/>
      </w:r>
      <w:r w:rsidR="00AB3B30">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AB3B30">
        <w:t xml:space="preserve">Figure </w:t>
      </w:r>
      <w:r w:rsidR="00AB3B30">
        <w:rPr>
          <w:noProof/>
        </w:rPr>
        <w:t>3</w:t>
      </w:r>
      <w:r w:rsidR="00AB3B30">
        <w:noBreakHyphen/>
      </w:r>
      <w:r w:rsidR="00AB3B30">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7">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12F1D320" w:rsidR="00E02AD8" w:rsidRDefault="00E02AD8" w:rsidP="00324278">
      <w:pPr>
        <w:pStyle w:val="Caption"/>
        <w:jc w:val="both"/>
        <w:rPr>
          <w:szCs w:val="24"/>
        </w:rPr>
      </w:pPr>
      <w:bookmarkStart w:id="96" w:name="_Ref384081559"/>
      <w:bookmarkStart w:id="97" w:name="_Toc385666805"/>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96"/>
      <w:r>
        <w:t>: List of genes resulting from the Core gene identification function can be directly input to the c</w:t>
      </w:r>
      <w:r w:rsidR="007200FF">
        <w:t>ustomized profile for further investigating.</w:t>
      </w:r>
      <w:bookmarkEnd w:id="97"/>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98" w:name="_Toc385744398"/>
      <w:r w:rsidRPr="00756D71">
        <w:t>Phylogenetic profiling</w:t>
      </w:r>
      <w:bookmarkEnd w:id="98"/>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AB3B30">
        <w:t xml:space="preserve">Figure </w:t>
      </w:r>
      <w:r w:rsidR="00AB3B30">
        <w:rPr>
          <w:noProof/>
        </w:rPr>
        <w:t>3</w:t>
      </w:r>
      <w:r w:rsidR="00AB3B30">
        <w:noBreakHyphen/>
      </w:r>
      <w:r w:rsidR="00AB3B30">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8">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710D6167" w:rsidR="00C4723C" w:rsidRDefault="00C116E7" w:rsidP="00324278">
      <w:pPr>
        <w:pStyle w:val="Caption"/>
        <w:jc w:val="both"/>
        <w:rPr>
          <w:szCs w:val="24"/>
        </w:rPr>
      </w:pPr>
      <w:bookmarkStart w:id="99" w:name="_Ref384080616"/>
      <w:bookmarkStart w:id="100" w:name="_Toc385666806"/>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99"/>
      <w:r>
        <w:t>: Phylogenetic profile dot matrix before (left) and after (right) clustering.</w:t>
      </w:r>
      <w:bookmarkEnd w:id="100"/>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AB3B30">
        <w:t xml:space="preserve">Figure </w:t>
      </w:r>
      <w:r w:rsidR="00AB3B30">
        <w:rPr>
          <w:noProof/>
        </w:rPr>
        <w:t>3</w:t>
      </w:r>
      <w:r w:rsidR="00AB3B30">
        <w:noBreakHyphen/>
      </w:r>
      <w:r w:rsidR="00AB3B30">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5253C3DF" w:rsidR="00D71D92" w:rsidRDefault="00893A5A" w:rsidP="00324278">
      <w:pPr>
        <w:pStyle w:val="Caption"/>
        <w:jc w:val="both"/>
        <w:rPr>
          <w:szCs w:val="24"/>
        </w:rPr>
      </w:pPr>
      <w:bookmarkStart w:id="101" w:name="_Ref384080679"/>
      <w:bookmarkStart w:id="102" w:name="_Toc385666807"/>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101"/>
      <w:r>
        <w:t>: Gene age estimation based on LCA algorithm.</w:t>
      </w:r>
      <w:bookmarkEnd w:id="102"/>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AB3B30">
        <w:t xml:space="preserve">Figure </w:t>
      </w:r>
      <w:r w:rsidR="00AB3B30">
        <w:rPr>
          <w:noProof/>
        </w:rPr>
        <w:t>3</w:t>
      </w:r>
      <w:r w:rsidR="00AB3B30">
        <w:noBreakHyphen/>
      </w:r>
      <w:r w:rsidR="00AB3B30">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65975843" w:rsidR="00100B4D" w:rsidRDefault="005C6B2B" w:rsidP="00324278">
      <w:pPr>
        <w:pStyle w:val="Caption"/>
        <w:jc w:val="both"/>
        <w:rPr>
          <w:szCs w:val="24"/>
        </w:rPr>
      </w:pPr>
      <w:bookmarkStart w:id="103" w:name="_Ref384080896"/>
      <w:bookmarkStart w:id="104" w:name="_Toc385666808"/>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103"/>
      <w:r>
        <w:t>: Distribution analysis of two integrated data and the fraction of species in the systematic group. Those distributions can be dynamically changed depending on the defined thresholds of those variables.</w:t>
      </w:r>
      <w:bookmarkEnd w:id="104"/>
    </w:p>
    <w:p w14:paraId="17E344E4" w14:textId="66CA44D5" w:rsidR="002B62C3" w:rsidRPr="00756D71" w:rsidRDefault="00C87DA9" w:rsidP="00324278">
      <w:pPr>
        <w:pStyle w:val="Heading3"/>
        <w:jc w:val="both"/>
      </w:pPr>
      <w:bookmarkStart w:id="105" w:name="_Toc385744399"/>
      <w:r w:rsidRPr="00756D71">
        <w:t xml:space="preserve">Interoperable </w:t>
      </w:r>
      <w:r w:rsidR="002B62C3" w:rsidRPr="00756D71">
        <w:t>output</w:t>
      </w:r>
      <w:bookmarkEnd w:id="105"/>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06" w:name="_Toc385744400"/>
      <w:r w:rsidRPr="00756D71">
        <w:t>Result</w:t>
      </w:r>
      <w:bookmarkEnd w:id="106"/>
      <w:r w:rsidR="00CB4499" w:rsidRPr="00756D71">
        <w:t xml:space="preserve"> </w:t>
      </w:r>
    </w:p>
    <w:p w14:paraId="323882AD" w14:textId="3CF9FE4A" w:rsidR="00842AB7" w:rsidRPr="00756D71" w:rsidRDefault="00842AB7" w:rsidP="00324278">
      <w:pPr>
        <w:pStyle w:val="Heading3"/>
        <w:jc w:val="both"/>
      </w:pPr>
      <w:bookmarkStart w:id="107" w:name="_Toc385744401"/>
      <w:r w:rsidRPr="00756D71">
        <w:t>The availability</w:t>
      </w:r>
      <w:bookmarkEnd w:id="107"/>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08" w:name="_Toc385744402"/>
      <w:r w:rsidRPr="00756D71">
        <w:t>Performance test</w:t>
      </w:r>
      <w:bookmarkEnd w:id="108"/>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AB3B30">
        <w:t xml:space="preserve">Figure </w:t>
      </w:r>
      <w:r w:rsidR="00AB3B30">
        <w:rPr>
          <w:noProof/>
        </w:rPr>
        <w:t>3</w:t>
      </w:r>
      <w:r w:rsidR="00AB3B30">
        <w:noBreakHyphen/>
      </w:r>
      <w:r w:rsidR="00AB3B30">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AB3B30">
        <w:t xml:space="preserve">Figure </w:t>
      </w:r>
      <w:r w:rsidR="00AB3B30">
        <w:rPr>
          <w:noProof/>
        </w:rPr>
        <w:t>3</w:t>
      </w:r>
      <w:r w:rsidR="00AB3B30">
        <w:noBreakHyphen/>
      </w:r>
      <w:r w:rsidR="00AB3B30">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AB3B30">
        <w:t xml:space="preserve">Figure </w:t>
      </w:r>
      <w:r w:rsidR="00AB3B30">
        <w:rPr>
          <w:noProof/>
        </w:rPr>
        <w:t>3</w:t>
      </w:r>
      <w:r w:rsidR="00AB3B30">
        <w:noBreakHyphen/>
      </w:r>
      <w:r w:rsidR="00AB3B30">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AB3B30">
        <w:t xml:space="preserve">Figure </w:t>
      </w:r>
      <w:r w:rsidR="00AB3B30">
        <w:rPr>
          <w:noProof/>
        </w:rPr>
        <w:t>3</w:t>
      </w:r>
      <w:r w:rsidR="00AB3B30">
        <w:noBreakHyphen/>
      </w:r>
      <w:r w:rsidR="00AB3B30">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35C078A8" w:rsidR="007A2C8C" w:rsidRDefault="001E3047" w:rsidP="00324278">
      <w:pPr>
        <w:pStyle w:val="Caption"/>
        <w:jc w:val="both"/>
        <w:rPr>
          <w:szCs w:val="24"/>
        </w:rPr>
      </w:pPr>
      <w:bookmarkStart w:id="109" w:name="_Ref384067296"/>
      <w:bookmarkStart w:id="110" w:name="_Toc385666809"/>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109"/>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10"/>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2">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7F1BE9C7" w:rsidR="004B135F" w:rsidRPr="00842AB7" w:rsidRDefault="00A87C41" w:rsidP="00324278">
      <w:pPr>
        <w:pStyle w:val="Caption"/>
        <w:jc w:val="both"/>
        <w:rPr>
          <w:szCs w:val="24"/>
        </w:rPr>
      </w:pPr>
      <w:bookmarkStart w:id="111" w:name="_Ref384080946"/>
      <w:bookmarkStart w:id="112" w:name="_Toc385666810"/>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111"/>
      <w:r>
        <w:t xml:space="preserve">: </w:t>
      </w:r>
      <w:r w:rsidR="00001AD8" w:rsidRPr="00001AD8">
        <w:t>RAM usage during data display increases linearly as the data matrix grows. (a) RAM usage as a function of number of genes analyzed, and (b) as a function of the number of taxa analyzed.</w:t>
      </w:r>
      <w:bookmarkEnd w:id="112"/>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13" w:name="_Toc385744403"/>
      <w:r w:rsidRPr="00756D71">
        <w:t>Conclusion</w:t>
      </w:r>
      <w:bookmarkEnd w:id="113"/>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14" w:name="_Toc385744404"/>
      <w:r w:rsidRPr="00CC3D21">
        <w:lastRenderedPageBreak/>
        <w:t xml:space="preserve">Distribution analysis of the </w:t>
      </w:r>
      <w:r w:rsidR="000975BB" w:rsidRPr="00CC3D21">
        <w:t>microsporidian LCA</w:t>
      </w:r>
      <w:r w:rsidRPr="00CC3D21">
        <w:t xml:space="preserve"> proteins</w:t>
      </w:r>
      <w:bookmarkEnd w:id="114"/>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15" w:name="_Toc385744405"/>
      <w:r w:rsidRPr="00CC3D21">
        <w:t>Introduction</w:t>
      </w:r>
      <w:bookmarkEnd w:id="115"/>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16" w:name="_Toc385744406"/>
      <w:r w:rsidRPr="00CC3D21">
        <w:t>Methods</w:t>
      </w:r>
      <w:bookmarkEnd w:id="116"/>
    </w:p>
    <w:p w14:paraId="10667284" w14:textId="4543EEB8" w:rsidR="00B41BE3" w:rsidRPr="00CC3D21" w:rsidRDefault="00B41BE3" w:rsidP="00324278">
      <w:pPr>
        <w:pStyle w:val="Heading3"/>
        <w:jc w:val="both"/>
      </w:pPr>
      <w:bookmarkStart w:id="117" w:name="_Toc385744407"/>
      <w:r w:rsidRPr="00CC3D21">
        <w:t>Orthology prediction</w:t>
      </w:r>
      <w:bookmarkEnd w:id="117"/>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AB3B30" w:rsidRPr="00076E91">
        <w:t xml:space="preserve">Figure </w:t>
      </w:r>
      <w:r w:rsidR="00AB3B30">
        <w:rPr>
          <w:noProof/>
        </w:rPr>
        <w:t>4</w:t>
      </w:r>
      <w:r w:rsidR="00AB3B30">
        <w:noBreakHyphen/>
      </w:r>
      <w:r w:rsidR="00AB3B30">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AB3B30" w:rsidRPr="00076E91">
        <w:t xml:space="preserve">Table </w:t>
      </w:r>
      <w:r w:rsidR="00AB3B30">
        <w:rPr>
          <w:noProof/>
        </w:rPr>
        <w:t>A</w:t>
      </w:r>
      <w:r w:rsidR="00AB3B30">
        <w:noBreakHyphen/>
      </w:r>
      <w:r w:rsidR="00AB3B30">
        <w:rPr>
          <w:noProof/>
        </w:rPr>
        <w:t>2</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AB3B30">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6DDE7B27" w:rsidR="003259EB" w:rsidRPr="00C87C0D" w:rsidRDefault="00E959B2" w:rsidP="00324278">
      <w:pPr>
        <w:pStyle w:val="Caption"/>
        <w:spacing w:after="0" w:line="360" w:lineRule="auto"/>
        <w:jc w:val="both"/>
      </w:pPr>
      <w:bookmarkStart w:id="118" w:name="_Ref381452921"/>
      <w:bookmarkStart w:id="119" w:name="_Toc385666811"/>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18"/>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w:t>
      </w:r>
      <w:bookmarkEnd w:id="119"/>
      <w:r w:rsidR="008F5883" w:rsidRPr="00076E91">
        <w:t xml:space="preserve"> </w:t>
      </w:r>
    </w:p>
    <w:p w14:paraId="56CA872D" w14:textId="32B0AE21" w:rsidR="00171003" w:rsidRPr="00CC3D21" w:rsidRDefault="00171003" w:rsidP="00324278">
      <w:pPr>
        <w:pStyle w:val="Heading3"/>
        <w:jc w:val="both"/>
      </w:pPr>
      <w:bookmarkStart w:id="120" w:name="_Toc385744408"/>
      <w:r w:rsidRPr="00CC3D21">
        <w:t>Feature architecture similarity score calculation</w:t>
      </w:r>
      <w:bookmarkEnd w:id="120"/>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21" w:name="_Toc385744409"/>
      <w:r w:rsidRPr="00CC3D21">
        <w:t>Phylogenetic profile analysis</w:t>
      </w:r>
      <w:bookmarkEnd w:id="121"/>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22" w:name="_Toc385744410"/>
      <w:r w:rsidRPr="00CC3D21">
        <w:t>Results</w:t>
      </w:r>
      <w:bookmarkEnd w:id="122"/>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4">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11DCACAD" w:rsidR="00EB18BA" w:rsidRPr="00076E91" w:rsidRDefault="003F7481" w:rsidP="00324278">
      <w:pPr>
        <w:pStyle w:val="Caption"/>
        <w:spacing w:after="0" w:line="360" w:lineRule="auto"/>
        <w:jc w:val="both"/>
      </w:pPr>
      <w:bookmarkStart w:id="123" w:name="_Ref381546097"/>
      <w:bookmarkStart w:id="124" w:name="_Toc385666812"/>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23"/>
      <w:r w:rsidRPr="00076E91">
        <w:t xml:space="preserve">: The distribution of FAS scores for all orthologs of 1605 </w:t>
      </w:r>
      <w:r w:rsidR="000975BB" w:rsidRPr="00076E91">
        <w:t>microsporidian LCA</w:t>
      </w:r>
      <w:r w:rsidRPr="00076E91">
        <w:t xml:space="preserve"> proteins.</w:t>
      </w:r>
      <w:bookmarkEnd w:id="124"/>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AB3B30" w:rsidRPr="00076E91">
        <w:t xml:space="preserve">Figure </w:t>
      </w:r>
      <w:r w:rsidR="00AB3B30">
        <w:rPr>
          <w:noProof/>
        </w:rPr>
        <w:t>4</w:t>
      </w:r>
      <w:r w:rsidR="00AB3B30">
        <w:noBreakHyphen/>
      </w:r>
      <w:r w:rsidR="00AB3B30">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AB3B30" w:rsidRPr="00076E91">
        <w:t xml:space="preserve">Figure </w:t>
      </w:r>
      <w:r w:rsidR="00AB3B30">
        <w:rPr>
          <w:noProof/>
        </w:rPr>
        <w:t>4</w:t>
      </w:r>
      <w:r w:rsidR="00AB3B30">
        <w:noBreakHyphen/>
      </w:r>
      <w:r w:rsidR="00AB3B30">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5">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5FD6F133" w:rsidR="00EB18BA" w:rsidRPr="00076E91" w:rsidRDefault="009708BB" w:rsidP="00324278">
      <w:pPr>
        <w:pStyle w:val="Caption"/>
        <w:spacing w:after="0" w:line="360" w:lineRule="auto"/>
        <w:jc w:val="both"/>
      </w:pPr>
      <w:bookmarkStart w:id="125" w:name="_Ref381546185"/>
      <w:bookmarkStart w:id="126" w:name="_Toc385666813"/>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25"/>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26"/>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AB3B30" w:rsidRPr="00076E91">
        <w:t xml:space="preserve">Figure </w:t>
      </w:r>
      <w:r w:rsidR="00AB3B30">
        <w:rPr>
          <w:noProof/>
        </w:rPr>
        <w:t>4</w:t>
      </w:r>
      <w:r w:rsidR="00AB3B30">
        <w:noBreakHyphen/>
      </w:r>
      <w:r w:rsidR="00AB3B30">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AB3B30" w:rsidRPr="00076E91">
        <w:t xml:space="preserve">Figure </w:t>
      </w:r>
      <w:r w:rsidR="00AB3B30">
        <w:rPr>
          <w:noProof/>
        </w:rPr>
        <w:t>4</w:t>
      </w:r>
      <w:r w:rsidR="00AB3B30">
        <w:noBreakHyphen/>
      </w:r>
      <w:r w:rsidR="00AB3B30">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33DD76B0" w:rsidR="00883209" w:rsidRPr="00076E91" w:rsidRDefault="00883209" w:rsidP="00324278">
      <w:pPr>
        <w:pStyle w:val="Caption"/>
        <w:spacing w:after="0" w:line="360" w:lineRule="auto"/>
        <w:jc w:val="both"/>
      </w:pPr>
      <w:bookmarkStart w:id="127" w:name="_Ref381546769"/>
      <w:bookmarkStart w:id="128" w:name="_Toc385666814"/>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2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28"/>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AB3B30" w:rsidRPr="00076E91">
        <w:t xml:space="preserve">Table </w:t>
      </w:r>
      <w:r w:rsidR="00AB3B30">
        <w:rPr>
          <w:noProof/>
        </w:rPr>
        <w:t>4</w:t>
      </w:r>
      <w:r w:rsidR="00AB3B30">
        <w:noBreakHyphen/>
      </w:r>
      <w:r w:rsidR="00AB3B3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29" w:name="_Ref383849425"/>
      <w:bookmarkStart w:id="130" w:name="_Toc385667317"/>
      <w:r w:rsidRPr="00076E91">
        <w:t xml:space="preserve">Table </w:t>
      </w:r>
      <w:r w:rsidR="009F5610">
        <w:fldChar w:fldCharType="begin"/>
      </w:r>
      <w:r w:rsidR="009F5610">
        <w:instrText xml:space="preserve"> STYLEREF 1 \s </w:instrText>
      </w:r>
      <w:r w:rsidR="009F5610">
        <w:fldChar w:fldCharType="separate"/>
      </w:r>
      <w:r w:rsidR="00AB3B30">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29"/>
      <w:r w:rsidRPr="00076E91">
        <w:t xml:space="preserve">: KO annotation for 42 </w:t>
      </w:r>
      <w:r w:rsidR="0057765D" w:rsidRPr="00076E91">
        <w:t>microsporidia</w:t>
      </w:r>
      <w:r w:rsidRPr="00076E91">
        <w:t xml:space="preserve"> specific proteins using BlastKOALA</w:t>
      </w:r>
      <w:bookmarkEnd w:id="130"/>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AB3B30">
        <w:t xml:space="preserve">Figure </w:t>
      </w:r>
      <w:r w:rsidR="00AB3B30">
        <w:rPr>
          <w:noProof/>
        </w:rPr>
        <w:t>4</w:t>
      </w:r>
      <w:r w:rsidR="00AB3B30">
        <w:noBreakHyphen/>
      </w:r>
      <w:r w:rsidR="00AB3B30">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AB3B30">
        <w:t xml:space="preserve">Table </w:t>
      </w:r>
      <w:r w:rsidR="00AB3B30">
        <w:rPr>
          <w:noProof/>
        </w:rPr>
        <w:t>A</w:t>
      </w:r>
      <w:r w:rsidR="00AB3B30">
        <w:noBreakHyphen/>
      </w:r>
      <w:r w:rsidR="00AB3B30">
        <w:rPr>
          <w:noProof/>
        </w:rPr>
        <w:t>5</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0FE9A720" w:rsidR="00DC6FC3" w:rsidRPr="00076E91" w:rsidRDefault="00DC6FC3" w:rsidP="00560D81">
      <w:pPr>
        <w:pStyle w:val="Caption"/>
        <w:jc w:val="both"/>
        <w:rPr>
          <w:szCs w:val="24"/>
        </w:rPr>
      </w:pPr>
      <w:bookmarkStart w:id="131" w:name="_Ref384468516"/>
      <w:bookmarkStart w:id="132" w:name="_Toc385666815"/>
      <w:r>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31"/>
      <w:r>
        <w:t>: GO annotation for microsporidia specific proteins.</w:t>
      </w:r>
      <w:bookmarkEnd w:id="132"/>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33" w:name="_Toc385744411"/>
      <w:r w:rsidRPr="00CC3D21">
        <w:t>Discussion</w:t>
      </w:r>
      <w:bookmarkEnd w:id="133"/>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AB3B30">
        <w:t xml:space="preserve">Table </w:t>
      </w:r>
      <w:r w:rsidR="00AB3B30">
        <w:rPr>
          <w:noProof/>
        </w:rPr>
        <w:t>4</w:t>
      </w:r>
      <w:r w:rsidR="00AB3B30">
        <w:noBreakHyphen/>
      </w:r>
      <w:r w:rsidR="00AB3B3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34" w:name="_Ref383866029"/>
      <w:bookmarkStart w:id="135" w:name="_Toc385667318"/>
      <w:r>
        <w:t xml:space="preserve">Table </w:t>
      </w:r>
      <w:r w:rsidR="009F5610">
        <w:fldChar w:fldCharType="begin"/>
      </w:r>
      <w:r w:rsidR="009F5610">
        <w:instrText xml:space="preserve"> STYLEREF 1 \s </w:instrText>
      </w:r>
      <w:r w:rsidR="009F5610">
        <w:fldChar w:fldCharType="separate"/>
      </w:r>
      <w:r w:rsidR="00AB3B30">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134"/>
      <w:r>
        <w:t>: Estimated microsporidia specific proteins by applying different FAS cutoffs.</w:t>
      </w:r>
      <w:bookmarkEnd w:id="135"/>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36" w:name="_Toc385744412"/>
      <w:r w:rsidRPr="00CC3D21">
        <w:lastRenderedPageBreak/>
        <w:t>Conclusion</w:t>
      </w:r>
      <w:bookmarkEnd w:id="136"/>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37" w:name="_Toc385744413"/>
      <w:r w:rsidRPr="00A115AD">
        <w:lastRenderedPageBreak/>
        <w:t>HamFAS: a novel f</w:t>
      </w:r>
      <w:r w:rsidR="00AD08DF" w:rsidRPr="00A115AD">
        <w:t>unctional annotation</w:t>
      </w:r>
      <w:r w:rsidRPr="00A115AD">
        <w:t xml:space="preserve"> approach based on feature-aware orthology inference</w:t>
      </w:r>
      <w:bookmarkEnd w:id="137"/>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38" w:name="_Toc385744414"/>
      <w:r w:rsidRPr="00A115AD">
        <w:t>Introduction</w:t>
      </w:r>
      <w:bookmarkEnd w:id="138"/>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39" w:name="_Toc385744415"/>
      <w:r w:rsidRPr="00A115AD">
        <w:t>Methods</w:t>
      </w:r>
      <w:bookmarkEnd w:id="139"/>
    </w:p>
    <w:p w14:paraId="2FAC3F1D" w14:textId="072634A5" w:rsidR="00F31F1F" w:rsidRPr="00A115AD" w:rsidRDefault="00343CC4" w:rsidP="00560D81">
      <w:pPr>
        <w:pStyle w:val="Heading3"/>
        <w:jc w:val="both"/>
      </w:pPr>
      <w:bookmarkStart w:id="140" w:name="_Toc385744416"/>
      <w:r w:rsidRPr="00A115AD">
        <w:t xml:space="preserve">HamFAS </w:t>
      </w:r>
      <w:r w:rsidR="00AA51C4" w:rsidRPr="00A115AD">
        <w:t>approach</w:t>
      </w:r>
      <w:bookmarkEnd w:id="140"/>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AB3B30" w:rsidRPr="00076E91">
        <w:t xml:space="preserve">Figure </w:t>
      </w:r>
      <w:r w:rsidR="00AB3B30">
        <w:rPr>
          <w:noProof/>
        </w:rPr>
        <w:t>5</w:t>
      </w:r>
      <w:r w:rsidR="00AB3B30">
        <w:noBreakHyphen/>
      </w:r>
      <w:r w:rsidR="00AB3B30">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2D4D18B9" w:rsidR="000E0EEC" w:rsidRPr="00076E91" w:rsidRDefault="00B01FCE" w:rsidP="00560D81">
      <w:pPr>
        <w:pStyle w:val="Caption"/>
        <w:spacing w:after="0" w:line="360" w:lineRule="auto"/>
        <w:jc w:val="both"/>
      </w:pPr>
      <w:bookmarkStart w:id="141" w:name="_Ref381605755"/>
      <w:bookmarkStart w:id="142" w:name="_Toc385666816"/>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41"/>
      <w:r w:rsidRPr="00076E91">
        <w:t>: KO annotation transfer using HamFAS approach.</w:t>
      </w:r>
      <w:bookmarkEnd w:id="142"/>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AB3B30">
        <w:t xml:space="preserve">Table </w:t>
      </w:r>
      <w:r w:rsidR="00AB3B30">
        <w:rPr>
          <w:noProof/>
        </w:rPr>
        <w:t>A</w:t>
      </w:r>
      <w:r w:rsidR="00AB3B30">
        <w:noBreakHyphen/>
      </w:r>
      <w:r w:rsidR="00AB3B30">
        <w:rPr>
          <w:noProof/>
        </w:rPr>
        <w:t>3</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43" w:name="_Toc385744417"/>
      <w:r w:rsidRPr="00C3276D">
        <w:t>Benchmarking HamFAS</w:t>
      </w:r>
      <w:bookmarkEnd w:id="143"/>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44" w:name="_Toc385744418"/>
      <w:r w:rsidRPr="00A115AD">
        <w:t>Results</w:t>
      </w:r>
      <w:bookmarkEnd w:id="144"/>
    </w:p>
    <w:p w14:paraId="390FA781" w14:textId="389EBED4" w:rsidR="00E33B6B" w:rsidRPr="00A115AD" w:rsidRDefault="00E33B6B" w:rsidP="00560D81">
      <w:pPr>
        <w:pStyle w:val="Heading3"/>
        <w:jc w:val="both"/>
      </w:pPr>
      <w:bookmarkStart w:id="145" w:name="_Toc385744419"/>
      <w:r w:rsidRPr="00A115AD">
        <w:t xml:space="preserve">The establishment of the reference </w:t>
      </w:r>
      <w:r w:rsidR="00D74ED0" w:rsidRPr="00A115AD">
        <w:t xml:space="preserve">species and </w:t>
      </w:r>
      <w:r w:rsidRPr="00A115AD">
        <w:t>annotations</w:t>
      </w:r>
      <w:bookmarkEnd w:id="145"/>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AB3B30">
        <w:t xml:space="preserve">Figure </w:t>
      </w:r>
      <w:r w:rsidR="00AB3B30">
        <w:rPr>
          <w:noProof/>
        </w:rPr>
        <w:t>5</w:t>
      </w:r>
      <w:r w:rsidR="00AB3B30">
        <w:noBreakHyphen/>
      </w:r>
      <w:r w:rsidR="00AB3B30">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7924A7E2" w:rsidR="00E15A39" w:rsidRPr="00076E91" w:rsidRDefault="00E15A39" w:rsidP="00560D81">
      <w:pPr>
        <w:pStyle w:val="Caption"/>
        <w:jc w:val="both"/>
        <w:rPr>
          <w:szCs w:val="24"/>
        </w:rPr>
      </w:pPr>
      <w:bookmarkStart w:id="146" w:name="_Ref384434851"/>
      <w:bookmarkStart w:id="147" w:name="_Toc385666817"/>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46"/>
      <w:r>
        <w:t xml:space="preserve">: </w:t>
      </w:r>
      <w:r w:rsidRPr="00076E91">
        <w:t>Distribution of T</w:t>
      </w:r>
      <w:r w:rsidRPr="00076E91">
        <w:rPr>
          <w:vertAlign w:val="subscript"/>
        </w:rPr>
        <w:t>FAS_KO</w:t>
      </w:r>
      <w:r w:rsidRPr="00076E91">
        <w:t xml:space="preserve"> for 12,748 KO groups</w:t>
      </w:r>
      <w:bookmarkEnd w:id="147"/>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10698DDB" w:rsidR="00814A0A" w:rsidRPr="00076E91" w:rsidRDefault="00814A0A" w:rsidP="00560D81">
      <w:pPr>
        <w:pStyle w:val="Caption"/>
        <w:spacing w:after="0" w:line="360" w:lineRule="auto"/>
        <w:jc w:val="both"/>
      </w:pPr>
      <w:bookmarkStart w:id="148" w:name="_Ref339564538"/>
      <w:bookmarkStart w:id="149" w:name="_Toc385666818"/>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48"/>
      <w:r w:rsidRPr="00076E91">
        <w:t>: FAS score density of KO group K00542 (left) and K07888 (right)</w:t>
      </w:r>
      <w:bookmarkEnd w:id="149"/>
    </w:p>
    <w:p w14:paraId="646F9F2C" w14:textId="135B35C8" w:rsidR="0036245E" w:rsidRPr="004F12DB" w:rsidRDefault="00814A0A" w:rsidP="00560D8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50" w:name="_Toc385744420"/>
      <w:r w:rsidRPr="00C3276D">
        <w:t>Benchmarking result</w:t>
      </w:r>
      <w:bookmarkEnd w:id="150"/>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AB3B30">
        <w:t xml:space="preserve">Table </w:t>
      </w:r>
      <w:r w:rsidR="00AB3B30">
        <w:rPr>
          <w:noProof/>
        </w:rPr>
        <w:t>5</w:t>
      </w:r>
      <w:r w:rsidR="00AB3B30">
        <w:noBreakHyphen/>
      </w:r>
      <w:r w:rsidR="00AB3B30">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51" w:name="_Ref383951269"/>
      <w:bookmarkStart w:id="152" w:name="_Toc385667319"/>
      <w:r>
        <w:lastRenderedPageBreak/>
        <w:t xml:space="preserve">Table </w:t>
      </w:r>
      <w:r w:rsidR="009F5610">
        <w:fldChar w:fldCharType="begin"/>
      </w:r>
      <w:r w:rsidR="009F5610">
        <w:instrText xml:space="preserve"> STYLEREF 1 \s </w:instrText>
      </w:r>
      <w:r w:rsidR="009F5610">
        <w:fldChar w:fldCharType="separate"/>
      </w:r>
      <w:r w:rsidR="00AB3B30">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51"/>
      <w:r>
        <w:t xml:space="preserve">: </w:t>
      </w:r>
      <w:r w:rsidRPr="00076E91">
        <w:t>Recall, precision and F1-score of HamFAS in comparison to BlastKOALA and KAAS. Second column shows values of HamFAS after filtering the orthology assignment with InParanoid's orthologs.</w:t>
      </w:r>
      <w:bookmarkEnd w:id="152"/>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AB3B30">
        <w:t xml:space="preserve">Table </w:t>
      </w:r>
      <w:r w:rsidR="00AB3B30">
        <w:rPr>
          <w:noProof/>
        </w:rPr>
        <w:t>5</w:t>
      </w:r>
      <w:r w:rsidR="00AB3B30">
        <w:noBreakHyphen/>
      </w:r>
      <w:r w:rsidR="00AB3B30">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AB3B30">
        <w:t xml:space="preserve">Figure </w:t>
      </w:r>
      <w:r w:rsidR="00AB3B30">
        <w:rPr>
          <w:noProof/>
        </w:rPr>
        <w:t>5</w:t>
      </w:r>
      <w:r w:rsidR="00AB3B30">
        <w:noBreakHyphen/>
      </w:r>
      <w:r w:rsidR="00AB3B30">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3AE8B621" w:rsidR="006A0E3B" w:rsidRPr="00076E91" w:rsidRDefault="00442150" w:rsidP="00560D81">
      <w:pPr>
        <w:pStyle w:val="Caption"/>
        <w:jc w:val="both"/>
        <w:rPr>
          <w:szCs w:val="24"/>
        </w:rPr>
      </w:pPr>
      <w:bookmarkStart w:id="153" w:name="_Ref384435233"/>
      <w:bookmarkStart w:id="154" w:name="_Toc385666819"/>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53"/>
      <w:r>
        <w:t xml:space="preserve">: </w:t>
      </w:r>
      <w:r w:rsidRPr="00076E91">
        <w:t>FAS score distribution of all HamFAS orthologs, only supported orthologs and unsupported orthologs</w:t>
      </w:r>
      <w:r>
        <w:t>. The red dashed vertical lines identify the mean score for each set.</w:t>
      </w:r>
      <w:bookmarkEnd w:id="154"/>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AB3B30" w:rsidRPr="00076E91">
        <w:t xml:space="preserve">Figure </w:t>
      </w:r>
      <w:r w:rsidR="00AB3B30">
        <w:rPr>
          <w:noProof/>
        </w:rPr>
        <w:t>5</w:t>
      </w:r>
      <w:r w:rsidR="00AB3B30">
        <w:noBreakHyphen/>
      </w:r>
      <w:r w:rsidR="00AB3B30">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D6CB1FA" w:rsidR="006D12A5" w:rsidRPr="00076E91" w:rsidRDefault="006D12A5" w:rsidP="00560D81">
      <w:pPr>
        <w:pStyle w:val="Caption"/>
        <w:spacing w:after="0" w:line="360" w:lineRule="auto"/>
        <w:jc w:val="both"/>
      </w:pPr>
      <w:bookmarkStart w:id="155" w:name="_Ref371840694"/>
      <w:bookmarkStart w:id="156" w:name="_Toc385666820"/>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55"/>
      <w:r w:rsidR="001054B0" w:rsidRPr="00076E91">
        <w:t>:</w:t>
      </w:r>
      <w:r w:rsidRPr="00076E91">
        <w:t xml:space="preserve"> Fraction of proteins annotated by HamFAS, BlastKOALA and KAAS</w:t>
      </w:r>
      <w:bookmarkEnd w:id="156"/>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AB3B30">
        <w:t xml:space="preserve">Table </w:t>
      </w:r>
      <w:r w:rsidR="00AB3B30">
        <w:rPr>
          <w:noProof/>
        </w:rPr>
        <w:t>5</w:t>
      </w:r>
      <w:r w:rsidR="00AB3B30">
        <w:noBreakHyphen/>
      </w:r>
      <w:r w:rsidR="00AB3B30">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57" w:name="_Ref383957002"/>
      <w:bookmarkStart w:id="158" w:name="_Toc385667320"/>
      <w:r>
        <w:t xml:space="preserve">Table </w:t>
      </w:r>
      <w:r w:rsidR="009F5610">
        <w:fldChar w:fldCharType="begin"/>
      </w:r>
      <w:r w:rsidR="009F5610">
        <w:instrText xml:space="preserve"> STYLEREF 1 \s </w:instrText>
      </w:r>
      <w:r w:rsidR="009F5610">
        <w:fldChar w:fldCharType="separate"/>
      </w:r>
      <w:r w:rsidR="00AB3B30">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157"/>
      <w:r>
        <w:t xml:space="preserve">: Compare </w:t>
      </w:r>
      <w:r w:rsidRPr="00076E91">
        <w:t>KEGG identifiers annotated by HamFAS, BlastKOALA and KAAS. Numbers in parentheses are the different KOs after filtered by synonymous KOs.</w:t>
      </w:r>
      <w:bookmarkEnd w:id="158"/>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AB3B30" w:rsidRPr="00076E91">
        <w:t xml:space="preserve">Figure </w:t>
      </w:r>
      <w:r w:rsidR="00AB3B30">
        <w:rPr>
          <w:noProof/>
        </w:rPr>
        <w:t>5</w:t>
      </w:r>
      <w:r w:rsidR="00AB3B30">
        <w:noBreakHyphen/>
      </w:r>
      <w:r w:rsidR="00AB3B30">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466740A0" w:rsidR="006D12A5" w:rsidRPr="00076E91" w:rsidRDefault="006D12A5" w:rsidP="00560D81">
      <w:pPr>
        <w:pStyle w:val="Caption"/>
        <w:spacing w:after="0" w:line="360" w:lineRule="auto"/>
        <w:jc w:val="both"/>
      </w:pPr>
      <w:bookmarkStart w:id="159" w:name="_Ref371841357"/>
      <w:bookmarkStart w:id="160" w:name="_Toc385666821"/>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159"/>
      <w:r w:rsidRPr="00076E91">
        <w:t>: Fraction of proteins annotated by HamFAS, BlastKOALA and KAAS</w:t>
      </w:r>
      <w:bookmarkEnd w:id="160"/>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61" w:name="_Toc385744421"/>
      <w:r w:rsidRPr="003F06CE">
        <w:lastRenderedPageBreak/>
        <w:t>Discussion</w:t>
      </w:r>
      <w:bookmarkEnd w:id="161"/>
    </w:p>
    <w:p w14:paraId="502046C3" w14:textId="7FC1DBB2" w:rsidR="006D12A5" w:rsidRPr="003F06CE" w:rsidRDefault="006D12A5" w:rsidP="00560D81">
      <w:pPr>
        <w:pStyle w:val="Heading3"/>
        <w:jc w:val="both"/>
      </w:pPr>
      <w:bookmarkStart w:id="162" w:name="_Toc385744422"/>
      <w:r w:rsidRPr="003F06CE">
        <w:t>The specificity of HamFAS</w:t>
      </w:r>
      <w:bookmarkEnd w:id="162"/>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63" w:name="_Toc385744423"/>
      <w:r w:rsidRPr="001E3BE3">
        <w:t>The sensitivity of HamFAS</w:t>
      </w:r>
      <w:bookmarkEnd w:id="163"/>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1F585AFB" w:rsidR="00FD43E0" w:rsidRPr="00076E91" w:rsidRDefault="00FD43E0" w:rsidP="00560D81">
      <w:pPr>
        <w:pStyle w:val="Caption"/>
        <w:spacing w:after="0" w:line="360" w:lineRule="auto"/>
        <w:jc w:val="both"/>
      </w:pPr>
      <w:bookmarkStart w:id="164" w:name="_Ref371842424"/>
      <w:bookmarkStart w:id="165" w:name="_Toc385666822"/>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164"/>
      <w:r w:rsidRPr="00076E91">
        <w:t xml:space="preserve">: Length distribution of HamFAS-only proteins and </w:t>
      </w:r>
      <w:r w:rsidR="000935DA">
        <w:t xml:space="preserve">the </w:t>
      </w:r>
      <w:r w:rsidRPr="00076E91">
        <w:t>others</w:t>
      </w:r>
      <w:bookmarkEnd w:id="165"/>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CAFAE4C" w:rsidR="00FD43E0" w:rsidRPr="00076E91" w:rsidRDefault="00FD43E0" w:rsidP="00560D81">
      <w:pPr>
        <w:pStyle w:val="Caption"/>
        <w:spacing w:after="0" w:line="360" w:lineRule="auto"/>
        <w:jc w:val="both"/>
      </w:pPr>
      <w:bookmarkStart w:id="166" w:name="_Ref371842426"/>
      <w:bookmarkStart w:id="167" w:name="_Toc385666823"/>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166"/>
      <w:r w:rsidRPr="00076E91">
        <w:t>: Number of Pfam domains distribution of HamFAS-only proteins and</w:t>
      </w:r>
      <w:r w:rsidR="000935DA">
        <w:t xml:space="preserve"> the</w:t>
      </w:r>
      <w:r w:rsidRPr="00076E91">
        <w:t xml:space="preserve"> others</w:t>
      </w:r>
      <w:bookmarkEnd w:id="167"/>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AB3B30">
        <w:t xml:space="preserve">Figure </w:t>
      </w:r>
      <w:r w:rsidR="00AB3B30">
        <w:rPr>
          <w:noProof/>
        </w:rPr>
        <w:t>5</w:t>
      </w:r>
      <w:r w:rsidR="00AB3B30">
        <w:noBreakHyphen/>
      </w:r>
      <w:r w:rsidR="00AB3B30">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28AA2CB2" w:rsidR="00B962FC" w:rsidRDefault="00966BA4" w:rsidP="00560D81">
      <w:pPr>
        <w:pStyle w:val="Caption"/>
        <w:jc w:val="both"/>
        <w:rPr>
          <w:szCs w:val="24"/>
        </w:rPr>
      </w:pPr>
      <w:bookmarkStart w:id="168" w:name="_Ref384436828"/>
      <w:bookmarkStart w:id="169" w:name="_Toc385666824"/>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168"/>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69"/>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AB3B30" w:rsidRPr="00076E91">
        <w:t xml:space="preserve">Figure </w:t>
      </w:r>
      <w:r w:rsidR="00AB3B30">
        <w:rPr>
          <w:noProof/>
        </w:rPr>
        <w:t>5</w:t>
      </w:r>
      <w:r w:rsidR="00AB3B30">
        <w:noBreakHyphen/>
      </w:r>
      <w:r w:rsidR="00AB3B30">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lastRenderedPageBreak/>
        <w:drawing>
          <wp:inline distT="0" distB="0" distL="0" distR="0" wp14:anchorId="7AD00146" wp14:editId="5951590C">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C0A4E46" w14:textId="3DB1929E" w:rsidR="008F5818" w:rsidRPr="00076E91" w:rsidRDefault="008F5818" w:rsidP="00560D81">
      <w:pPr>
        <w:pStyle w:val="Caption"/>
        <w:spacing w:after="0" w:line="360" w:lineRule="auto"/>
        <w:jc w:val="both"/>
      </w:pPr>
      <w:bookmarkStart w:id="170" w:name="_Ref374250297"/>
      <w:bookmarkStart w:id="171" w:name="_Toc385666825"/>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10</w:t>
      </w:r>
      <w:r w:rsidR="00E5453E">
        <w:fldChar w:fldCharType="end"/>
      </w:r>
      <w:bookmarkEnd w:id="170"/>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71"/>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AB3B30">
        <w:t xml:space="preserve">Table </w:t>
      </w:r>
      <w:r w:rsidR="00AB3B30">
        <w:rPr>
          <w:noProof/>
        </w:rPr>
        <w:t>A</w:t>
      </w:r>
      <w:r w:rsidR="00AB3B30">
        <w:noBreakHyphen/>
      </w:r>
      <w:r w:rsidR="00AB3B30">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AB3B30" w:rsidRPr="00076E91">
        <w:t xml:space="preserve">Figure </w:t>
      </w:r>
      <w:r w:rsidR="00AB3B30">
        <w:rPr>
          <w:noProof/>
        </w:rPr>
        <w:t>A</w:t>
      </w:r>
      <w:r w:rsidR="00AB3B30">
        <w:noBreakHyphen/>
      </w:r>
      <w:r w:rsidR="00AB3B3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AB3B30" w:rsidRPr="00076E91">
        <w:t xml:space="preserve">Figure </w:t>
      </w:r>
      <w:r w:rsidR="00AB3B30">
        <w:rPr>
          <w:noProof/>
        </w:rPr>
        <w:t>A</w:t>
      </w:r>
      <w:r w:rsidR="00AB3B30">
        <w:noBreakHyphen/>
      </w:r>
      <w:r w:rsidR="00AB3B3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AB3B30" w:rsidRPr="00076E91">
        <w:t xml:space="preserve">Figure </w:t>
      </w:r>
      <w:r w:rsidR="00AB3B30">
        <w:rPr>
          <w:noProof/>
        </w:rPr>
        <w:t>A</w:t>
      </w:r>
      <w:r w:rsidR="00AB3B30">
        <w:noBreakHyphen/>
      </w:r>
      <w:r w:rsidR="00AB3B3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087262CE" w:rsidR="00515665" w:rsidRPr="00076E91" w:rsidRDefault="00515665" w:rsidP="00560D81">
      <w:pPr>
        <w:pStyle w:val="Caption"/>
        <w:spacing w:after="0" w:line="360" w:lineRule="auto"/>
        <w:jc w:val="both"/>
      </w:pPr>
      <w:bookmarkStart w:id="172" w:name="_Ref374253766"/>
      <w:bookmarkStart w:id="173" w:name="_Toc385666826"/>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11</w:t>
      </w:r>
      <w:r w:rsidR="00E5453E">
        <w:fldChar w:fldCharType="end"/>
      </w:r>
      <w:bookmarkEnd w:id="172"/>
      <w:r w:rsidRPr="00076E91">
        <w:t>: The PPI degree distribution of 3 protein sets</w:t>
      </w:r>
      <w:bookmarkEnd w:id="173"/>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521DE046" w:rsidR="00515665" w:rsidRPr="00076E91" w:rsidRDefault="00515665" w:rsidP="00560D81">
      <w:pPr>
        <w:pStyle w:val="Caption"/>
        <w:spacing w:after="0" w:line="360" w:lineRule="auto"/>
        <w:jc w:val="both"/>
        <w:rPr>
          <w:rStyle w:val="IntenseEmphasis"/>
          <w:b/>
          <w:i w:val="0"/>
        </w:rPr>
      </w:pPr>
      <w:bookmarkStart w:id="174" w:name="_Ref374264459"/>
      <w:bookmarkStart w:id="175" w:name="_Toc385666827"/>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12</w:t>
      </w:r>
      <w:r w:rsidR="00E5453E">
        <w:fldChar w:fldCharType="end"/>
      </w:r>
      <w:bookmarkEnd w:id="174"/>
      <w:r w:rsidRPr="00076E91">
        <w:t>: Distribution of the number of pathways in which annotated KOs are involved</w:t>
      </w:r>
      <w:bookmarkEnd w:id="175"/>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AB3B30" w:rsidRPr="00076E91">
        <w:t xml:space="preserve">Figure </w:t>
      </w:r>
      <w:r w:rsidR="00AB3B30">
        <w:rPr>
          <w:noProof/>
        </w:rPr>
        <w:t>5</w:t>
      </w:r>
      <w:r w:rsidR="00AB3B30">
        <w:noBreakHyphen/>
      </w:r>
      <w:r w:rsidR="00AB3B30">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AB3B30" w:rsidRPr="00076E91">
        <w:t xml:space="preserve">Figure </w:t>
      </w:r>
      <w:r w:rsidR="00AB3B30">
        <w:rPr>
          <w:noProof/>
        </w:rPr>
        <w:t>5</w:t>
      </w:r>
      <w:r w:rsidR="00AB3B30">
        <w:noBreakHyphen/>
      </w:r>
      <w:r w:rsidR="00AB3B30">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AB3B30">
        <w:t>Figure</w:t>
      </w:r>
      <w:proofErr w:type="gramEnd"/>
      <w:r w:rsidR="00AB3B30">
        <w:t xml:space="preserve"> </w:t>
      </w:r>
      <w:r w:rsidR="00AB3B30">
        <w:rPr>
          <w:noProof/>
        </w:rPr>
        <w:t>A</w:t>
      </w:r>
      <w:r w:rsidR="00AB3B30">
        <w:noBreakHyphen/>
      </w:r>
      <w:r w:rsidR="00AB3B3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0">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294E6EA0" w:rsidR="0007725F" w:rsidRPr="00076E91" w:rsidRDefault="0007725F" w:rsidP="00560D81">
      <w:pPr>
        <w:pStyle w:val="Caption"/>
        <w:spacing w:after="0" w:line="360" w:lineRule="auto"/>
        <w:jc w:val="both"/>
      </w:pPr>
      <w:bookmarkStart w:id="176" w:name="_Ref371843960"/>
      <w:bookmarkStart w:id="177" w:name="_Toc385666828"/>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13</w:t>
      </w:r>
      <w:r w:rsidR="00E5453E">
        <w:fldChar w:fldCharType="end"/>
      </w:r>
      <w:bookmarkEnd w:id="176"/>
      <w:r w:rsidRPr="00076E91">
        <w:t>: The numbers of HamFAS-only KOs distributed into different pathway categories</w:t>
      </w:r>
      <w:bookmarkEnd w:id="177"/>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78" w:name="_Toc385744424"/>
      <w:r w:rsidRPr="001E3BE3">
        <w:t>Conclusion</w:t>
      </w:r>
      <w:bookmarkEnd w:id="178"/>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w:t>
      </w:r>
      <w:proofErr w:type="gramStart"/>
      <w:r w:rsidR="0064717F">
        <w:rPr>
          <w:szCs w:val="24"/>
        </w:rPr>
        <w:t>InParanoid</w:t>
      </w:r>
      <w:proofErr w:type="gramEnd"/>
      <w:r w:rsidR="0064717F">
        <w:rPr>
          <w:szCs w:val="24"/>
        </w:rPr>
        <w:t xml:space="preserve">,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79" w:name="_Toc385744425"/>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79"/>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0" w:name="_Toc385744426"/>
      <w:r w:rsidRPr="00ED70D1">
        <w:t>Introduction</w:t>
      </w:r>
      <w:bookmarkEnd w:id="180"/>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1" w:name="_Toc385744427"/>
      <w:r w:rsidRPr="00ED70D1">
        <w:t>Methods</w:t>
      </w:r>
      <w:bookmarkEnd w:id="181"/>
    </w:p>
    <w:p w14:paraId="323AA48B" w14:textId="0EC7438A" w:rsidR="004972DD" w:rsidRDefault="004972DD" w:rsidP="00560D81">
      <w:pPr>
        <w:pStyle w:val="Heading3"/>
        <w:jc w:val="both"/>
      </w:pPr>
      <w:bookmarkStart w:id="182" w:name="_Toc385744428"/>
      <w:r w:rsidRPr="00ED70D1">
        <w:t>KEGG Orthology annotation</w:t>
      </w:r>
      <w:bookmarkEnd w:id="182"/>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AB3B30">
        <w:t xml:space="preserve">Table </w:t>
      </w:r>
      <w:r w:rsidR="00AB3B30">
        <w:rPr>
          <w:noProof/>
        </w:rPr>
        <w:t>A</w:t>
      </w:r>
      <w:r w:rsidR="00AB3B30">
        <w:noBreakHyphen/>
      </w:r>
      <w:r w:rsidR="00AB3B30">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3" w:name="_Toc385744429"/>
      <w:r w:rsidRPr="00ED70D1">
        <w:t>Metabolic pathway analysis</w:t>
      </w:r>
      <w:bookmarkEnd w:id="183"/>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4" w:name="_Toc385744430"/>
      <w:r w:rsidRPr="00ED70D1">
        <w:lastRenderedPageBreak/>
        <w:t>Results</w:t>
      </w:r>
      <w:bookmarkEnd w:id="184"/>
    </w:p>
    <w:p w14:paraId="30D5A3EF" w14:textId="0EFEC44B" w:rsidR="00823CB2" w:rsidRPr="00ED70D1" w:rsidRDefault="00823CB2" w:rsidP="00560D81">
      <w:pPr>
        <w:pStyle w:val="Heading3"/>
        <w:jc w:val="both"/>
      </w:pPr>
      <w:bookmarkStart w:id="185" w:name="_Toc385744431"/>
      <w:r w:rsidRPr="00ED70D1">
        <w:t>KO annotation for microsporidian LCA proteins</w:t>
      </w:r>
      <w:bookmarkEnd w:id="185"/>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BDBD5C0" w:rsidR="00B73F2B" w:rsidRPr="00B73F2B" w:rsidRDefault="009A63CE" w:rsidP="00560D81">
      <w:pPr>
        <w:pStyle w:val="Caption"/>
        <w:spacing w:after="0" w:line="360" w:lineRule="auto"/>
        <w:jc w:val="both"/>
      </w:pPr>
      <w:bookmarkStart w:id="186" w:name="_Ref383262809"/>
      <w:bookmarkStart w:id="187" w:name="_Toc385666829"/>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86"/>
      <w:r w:rsidRPr="00076E91">
        <w:t xml:space="preserve">: Distribution of FAS scores and patristic distances of KO-annotated microsporidian </w:t>
      </w:r>
      <w:r w:rsidR="000975BB" w:rsidRPr="00076E91">
        <w:t>LCA</w:t>
      </w:r>
      <w:r w:rsidRPr="00076E91">
        <w:t xml:space="preserve"> proteins.</w:t>
      </w:r>
      <w:bookmarkEnd w:id="187"/>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AB3B30" w:rsidRPr="00076E91">
        <w:t xml:space="preserve">Figure </w:t>
      </w:r>
      <w:r w:rsidR="00AB3B30">
        <w:rPr>
          <w:noProof/>
        </w:rPr>
        <w:t>6</w:t>
      </w:r>
      <w:r w:rsidR="00AB3B30">
        <w:noBreakHyphen/>
      </w:r>
      <w:r w:rsidR="00AB3B30">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88" w:name="_Toc385744432"/>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88"/>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2">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786ECC8" w:rsidR="004028D8" w:rsidRPr="00076E91" w:rsidRDefault="004028D8" w:rsidP="00560D81">
      <w:pPr>
        <w:pStyle w:val="Caption"/>
        <w:spacing w:after="0" w:line="360" w:lineRule="auto"/>
        <w:jc w:val="both"/>
      </w:pPr>
      <w:bookmarkStart w:id="189" w:name="_Ref381618468"/>
      <w:bookmarkStart w:id="190" w:name="_Toc385666830"/>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89"/>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0"/>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AB3B30" w:rsidRPr="00076E91">
        <w:t xml:space="preserve">Figure </w:t>
      </w:r>
      <w:r w:rsidR="00AB3B30">
        <w:rPr>
          <w:noProof/>
        </w:rPr>
        <w:t>6</w:t>
      </w:r>
      <w:r w:rsidR="00AB3B30">
        <w:noBreakHyphen/>
      </w:r>
      <w:r w:rsidR="00AB3B30">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AB3B30" w:rsidRPr="00076E91">
        <w:t xml:space="preserve">Figure </w:t>
      </w:r>
      <w:r w:rsidR="00AB3B30">
        <w:rPr>
          <w:noProof/>
        </w:rPr>
        <w:t>A</w:t>
      </w:r>
      <w:r w:rsidR="00AB3B30">
        <w:noBreakHyphen/>
      </w:r>
      <w:r w:rsidR="00AB3B30">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3">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0CEBF3E5" w:rsidR="00D60C9E" w:rsidRDefault="00D60C9E" w:rsidP="00560D81">
      <w:pPr>
        <w:pStyle w:val="Caption"/>
        <w:jc w:val="both"/>
        <w:rPr>
          <w:szCs w:val="24"/>
        </w:rPr>
      </w:pPr>
      <w:bookmarkStart w:id="191" w:name="_Ref384219482"/>
      <w:bookmarkStart w:id="192" w:name="_Toc385666831"/>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9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2"/>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AB3B30">
        <w:t xml:space="preserve">Figure </w:t>
      </w:r>
      <w:r w:rsidR="00AB3B30">
        <w:rPr>
          <w:noProof/>
        </w:rPr>
        <w:t>6</w:t>
      </w:r>
      <w:r w:rsidR="00AB3B30">
        <w:noBreakHyphen/>
      </w:r>
      <w:r w:rsidR="00AB3B30">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AB3B30">
        <w:t xml:space="preserve">Figure </w:t>
      </w:r>
      <w:r w:rsidR="00AB3B30">
        <w:rPr>
          <w:noProof/>
        </w:rPr>
        <w:t>6</w:t>
      </w:r>
      <w:r w:rsidR="00AB3B30">
        <w:noBreakHyphen/>
      </w:r>
      <w:r w:rsidR="00AB3B30">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58F1F766" w:rsidR="0046335D" w:rsidRDefault="008838B6" w:rsidP="00560D81">
      <w:pPr>
        <w:pStyle w:val="Caption"/>
        <w:jc w:val="both"/>
        <w:rPr>
          <w:szCs w:val="24"/>
        </w:rPr>
      </w:pPr>
      <w:bookmarkStart w:id="193" w:name="_Ref384219574"/>
      <w:bookmarkStart w:id="194" w:name="_Toc385666832"/>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9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4"/>
    </w:p>
    <w:p w14:paraId="1FD3C11D" w14:textId="0B18E0DD" w:rsidR="000E1076" w:rsidRPr="00ED70D1" w:rsidRDefault="001C28A5" w:rsidP="00560D81">
      <w:pPr>
        <w:pStyle w:val="Heading3"/>
        <w:jc w:val="both"/>
      </w:pPr>
      <w:bookmarkStart w:id="195" w:name="_Toc385744433"/>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5"/>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AB3B30">
        <w:t xml:space="preserve">Table </w:t>
      </w:r>
      <w:r w:rsidR="00AB3B30">
        <w:rPr>
          <w:noProof/>
        </w:rPr>
        <w:t>A</w:t>
      </w:r>
      <w:r w:rsidR="00AB3B30">
        <w:noBreakHyphen/>
      </w:r>
      <w:r w:rsidR="00AB3B30">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AB3B30" w:rsidRPr="00076E91">
        <w:t xml:space="preserve">Figure </w:t>
      </w:r>
      <w:r w:rsidR="00AB3B30">
        <w:rPr>
          <w:noProof/>
        </w:rPr>
        <w:t>6</w:t>
      </w:r>
      <w:r w:rsidR="00AB3B30">
        <w:noBreakHyphen/>
      </w:r>
      <w:r w:rsidR="00AB3B30">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01384370" w:rsidR="00A21626" w:rsidRPr="0033169A" w:rsidRDefault="004E1AA9" w:rsidP="00560D81">
      <w:pPr>
        <w:pStyle w:val="Caption"/>
        <w:spacing w:after="0" w:line="360" w:lineRule="auto"/>
        <w:jc w:val="both"/>
      </w:pPr>
      <w:bookmarkStart w:id="196" w:name="_Ref381890854"/>
      <w:bookmarkStart w:id="197" w:name="_Toc385666833"/>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96"/>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97"/>
    </w:p>
    <w:p w14:paraId="6949B344" w14:textId="4D2F4BF6" w:rsidR="008421CC" w:rsidRPr="00ED70D1" w:rsidRDefault="00AC7AFF" w:rsidP="00560D81">
      <w:pPr>
        <w:pStyle w:val="Heading3"/>
        <w:jc w:val="both"/>
      </w:pPr>
      <w:bookmarkStart w:id="198" w:name="_Toc385744434"/>
      <w:r w:rsidRPr="00ED70D1">
        <w:t xml:space="preserve">The </w:t>
      </w:r>
      <w:r w:rsidR="00AE2957" w:rsidRPr="00ED70D1">
        <w:t xml:space="preserve">lack </w:t>
      </w:r>
      <w:r w:rsidR="00326F23" w:rsidRPr="00ED70D1">
        <w:t>of TCA cycle and its replacement</w:t>
      </w:r>
      <w:bookmarkEnd w:id="198"/>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AB3B30" w:rsidRPr="00076E91">
        <w:t xml:space="preserve">Table </w:t>
      </w:r>
      <w:r w:rsidR="00AB3B30">
        <w:rPr>
          <w:noProof/>
        </w:rPr>
        <w:t>6</w:t>
      </w:r>
      <w:r w:rsidR="00AB3B30">
        <w:noBreakHyphen/>
      </w:r>
      <w:r w:rsidR="00AB3B30">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99" w:name="_Ref382643410"/>
      <w:bookmarkStart w:id="200" w:name="_Toc385667321"/>
      <w:r w:rsidRPr="00076E91">
        <w:t xml:space="preserve">Table </w:t>
      </w:r>
      <w:r w:rsidR="009F5610">
        <w:fldChar w:fldCharType="begin"/>
      </w:r>
      <w:r w:rsidR="009F5610">
        <w:instrText xml:space="preserve"> STYLEREF 1 \s </w:instrText>
      </w:r>
      <w:r w:rsidR="009F5610">
        <w:fldChar w:fldCharType="separate"/>
      </w:r>
      <w:r w:rsidR="00AB3B30">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99"/>
      <w:r w:rsidRPr="00076E91">
        <w:t xml:space="preserve">: Microsporidian </w:t>
      </w:r>
      <w:r w:rsidR="000975BB" w:rsidRPr="00076E91">
        <w:t>LCA</w:t>
      </w:r>
      <w:r w:rsidRPr="00076E91">
        <w:t xml:space="preserve"> MFS and ABC transporters.</w:t>
      </w:r>
      <w:bookmarkEnd w:id="200"/>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1" w:name="_Toc385744435"/>
      <w:r w:rsidRPr="00ED70D1">
        <w:t>The microsporidian LCA's carbohydrate metabolism</w:t>
      </w:r>
      <w:bookmarkEnd w:id="201"/>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AB3B30">
        <w:t xml:space="preserve">Table </w:t>
      </w:r>
      <w:r w:rsidR="00AB3B30">
        <w:rPr>
          <w:noProof/>
        </w:rPr>
        <w:t>A</w:t>
      </w:r>
      <w:r w:rsidR="00AB3B30">
        <w:noBreakHyphen/>
      </w:r>
      <w:r w:rsidR="00AB3B30">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AB3B30">
        <w:t xml:space="preserve">Figure </w:t>
      </w:r>
      <w:r w:rsidR="00AB3B30">
        <w:rPr>
          <w:noProof/>
        </w:rPr>
        <w:t>6</w:t>
      </w:r>
      <w:r w:rsidR="00AB3B30">
        <w:noBreakHyphen/>
      </w:r>
      <w:r w:rsidR="00AB3B30">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6">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E3F366A" w:rsidR="0054572C" w:rsidRDefault="004246C6" w:rsidP="00560D81">
      <w:pPr>
        <w:pStyle w:val="Caption"/>
        <w:jc w:val="both"/>
        <w:rPr>
          <w:szCs w:val="24"/>
        </w:rPr>
      </w:pPr>
      <w:bookmarkStart w:id="202" w:name="_Ref384229265"/>
      <w:bookmarkStart w:id="203" w:name="_Toc385666834"/>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202"/>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3"/>
    </w:p>
    <w:p w14:paraId="58BB47DE" w14:textId="4AD5BCAE" w:rsidR="00DA0BDA" w:rsidRPr="00ED70D1" w:rsidRDefault="00E132E6" w:rsidP="00560D81">
      <w:pPr>
        <w:pStyle w:val="Heading3"/>
        <w:jc w:val="both"/>
      </w:pPr>
      <w:bookmarkStart w:id="204" w:name="_Toc385744436"/>
      <w:r w:rsidRPr="00ED70D1">
        <w:lastRenderedPageBreak/>
        <w:t>The</w:t>
      </w:r>
      <w:r w:rsidR="000E4C2C" w:rsidRPr="00ED70D1">
        <w:t xml:space="preserve"> inability of nucleotide production in microsporidia</w:t>
      </w:r>
      <w:bookmarkEnd w:id="204"/>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AB3B30">
        <w:t xml:space="preserve">Figure </w:t>
      </w:r>
      <w:r w:rsidR="00AB3B30">
        <w:rPr>
          <w:noProof/>
        </w:rPr>
        <w:t>6</w:t>
      </w:r>
      <w:r w:rsidR="00AB3B30">
        <w:noBreakHyphen/>
      </w:r>
      <w:r w:rsidR="00AB3B30">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7">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F15AABC" w:rsidR="001772E1" w:rsidRPr="00076E91" w:rsidRDefault="00B15988" w:rsidP="00560D81">
      <w:pPr>
        <w:pStyle w:val="Caption"/>
        <w:jc w:val="both"/>
        <w:rPr>
          <w:szCs w:val="24"/>
        </w:rPr>
      </w:pPr>
      <w:bookmarkStart w:id="205" w:name="_Ref384375467"/>
      <w:bookmarkStart w:id="206" w:name="_Toc385666835"/>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205"/>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6"/>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AB3B30">
        <w:t xml:space="preserve">Table </w:t>
      </w:r>
      <w:r w:rsidR="00AB3B30">
        <w:rPr>
          <w:noProof/>
        </w:rPr>
        <w:t>A</w:t>
      </w:r>
      <w:r w:rsidR="00AB3B30">
        <w:noBreakHyphen/>
      </w:r>
      <w:r w:rsidR="00AB3B30">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F43F6ED" w:rsidR="002D2C0B" w:rsidRPr="00076E91" w:rsidRDefault="00FF0408" w:rsidP="00560D81">
      <w:pPr>
        <w:pStyle w:val="Caption"/>
        <w:spacing w:after="0" w:line="360" w:lineRule="auto"/>
        <w:jc w:val="both"/>
      </w:pPr>
      <w:bookmarkStart w:id="207" w:name="_Ref382669565"/>
      <w:bookmarkStart w:id="208" w:name="_Toc385666836"/>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207"/>
      <w:r w:rsidRPr="00076E91">
        <w:t xml:space="preserve">: Phylogenetic profile of 3 </w:t>
      </w:r>
      <w:r w:rsidR="000975BB" w:rsidRPr="00076E91">
        <w:t>microsporidian LCA</w:t>
      </w:r>
      <w:r w:rsidRPr="00076E91">
        <w:t xml:space="preserve"> NTT proteins</w:t>
      </w:r>
      <w:bookmarkEnd w:id="208"/>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AB3B30" w:rsidRPr="00076E91">
        <w:t xml:space="preserve">Figure </w:t>
      </w:r>
      <w:r w:rsidR="00AB3B30">
        <w:rPr>
          <w:noProof/>
        </w:rPr>
        <w:t>6</w:t>
      </w:r>
      <w:r w:rsidR="00AB3B30">
        <w:noBreakHyphen/>
      </w:r>
      <w:r w:rsidR="00AB3B30">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AB3B30" w:rsidRPr="00076E91">
        <w:t xml:space="preserve">Figure </w:t>
      </w:r>
      <w:r w:rsidR="00AB3B30">
        <w:rPr>
          <w:noProof/>
        </w:rPr>
        <w:t>6</w:t>
      </w:r>
      <w:r w:rsidR="00AB3B30">
        <w:noBreakHyphen/>
      </w:r>
      <w:r w:rsidR="00AB3B30">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9">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445225C" w:rsidR="00FF0408" w:rsidRPr="00076E91" w:rsidRDefault="00FF0408" w:rsidP="00560D81">
      <w:pPr>
        <w:pStyle w:val="Caption"/>
        <w:spacing w:after="0" w:line="360" w:lineRule="auto"/>
        <w:jc w:val="both"/>
      </w:pPr>
      <w:bookmarkStart w:id="209" w:name="_Ref382670116"/>
      <w:bookmarkStart w:id="210" w:name="_Toc385666837"/>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209"/>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0"/>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1" w:name="_Toc385744437"/>
      <w:r w:rsidRPr="00ED70D1">
        <w:t>Discussion</w:t>
      </w:r>
      <w:bookmarkEnd w:id="211"/>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AB3B30" w:rsidRPr="00076E91">
        <w:t xml:space="preserve">Figure </w:t>
      </w:r>
      <w:r w:rsidR="00AB3B30">
        <w:rPr>
          <w:noProof/>
        </w:rPr>
        <w:t>A</w:t>
      </w:r>
      <w:r w:rsidR="00AB3B30">
        <w:noBreakHyphen/>
      </w:r>
      <w:r w:rsidR="00AB3B3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AB3B30">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2" w:name="_Toc385744438"/>
      <w:r w:rsidRPr="00ED70D1">
        <w:t>Conclusion</w:t>
      </w:r>
      <w:bookmarkEnd w:id="212"/>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AB3B30">
        <w:t xml:space="preserve">Figure </w:t>
      </w:r>
      <w:r w:rsidR="00AB3B30">
        <w:rPr>
          <w:noProof/>
        </w:rPr>
        <w:t>6</w:t>
      </w:r>
      <w:r w:rsidR="00AB3B30">
        <w:noBreakHyphen/>
      </w:r>
      <w:r w:rsidR="00AB3B30">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AB3B30">
        <w:t xml:space="preserve">Figure </w:t>
      </w:r>
      <w:r w:rsidR="00AB3B30">
        <w:rPr>
          <w:noProof/>
        </w:rPr>
        <w:t>A</w:t>
      </w:r>
      <w:r w:rsidR="00AB3B30">
        <w:noBreakHyphen/>
      </w:r>
      <w:r w:rsidR="00AB3B3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AB3B30">
        <w:t xml:space="preserve">Figure </w:t>
      </w:r>
      <w:r w:rsidR="00AB3B30">
        <w:rPr>
          <w:noProof/>
        </w:rPr>
        <w:t>A</w:t>
      </w:r>
      <w:r w:rsidR="00AB3B30">
        <w:noBreakHyphen/>
      </w:r>
      <w:r w:rsidR="00AB3B3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AB3B30">
        <w:t xml:space="preserve">Figure </w:t>
      </w:r>
      <w:r w:rsidR="00AB3B30">
        <w:rPr>
          <w:noProof/>
        </w:rPr>
        <w:t>6</w:t>
      </w:r>
      <w:r w:rsidR="00AB3B30">
        <w:noBreakHyphen/>
      </w:r>
      <w:r w:rsidR="00AB3B30">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3" w:name="_Toc385744439"/>
      <w:r w:rsidRPr="00C14AE6">
        <w:lastRenderedPageBreak/>
        <w:t>Discussion &amp; Outlook</w:t>
      </w:r>
      <w:bookmarkEnd w:id="213"/>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4" w:name="_Toc385744440"/>
      <w:r w:rsidRPr="00C14AE6">
        <w:t>Microsporidia</w:t>
      </w:r>
      <w:r w:rsidR="00CE1876" w:rsidRPr="00C14AE6">
        <w:t xml:space="preserve"> evolutionary history and their fungal related origin</w:t>
      </w:r>
      <w:bookmarkEnd w:id="214"/>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5" w:name="_Toc385744441"/>
      <w:r w:rsidRPr="00C14AE6">
        <w:t>Methodology for phylogenetic profiling and functional annotation</w:t>
      </w:r>
      <w:bookmarkEnd w:id="215"/>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6" w:name="_Toc385744442"/>
      <w:r>
        <w:t>PhyloProfile</w:t>
      </w:r>
      <w:bookmarkEnd w:id="216"/>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17" w:name="_Toc385744443"/>
      <w:r>
        <w:t>HamFAS</w:t>
      </w:r>
      <w:bookmarkEnd w:id="217"/>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18" w:name="_Toc385744444"/>
      <w:r>
        <w:lastRenderedPageBreak/>
        <w:t>References</w:t>
      </w:r>
      <w:bookmarkEnd w:id="218"/>
    </w:p>
    <w:p w14:paraId="2A5D6790" w14:textId="77777777" w:rsidR="00785690" w:rsidRPr="00785690" w:rsidRDefault="00785690" w:rsidP="000448FA">
      <w:pPr>
        <w:jc w:val="both"/>
      </w:pPr>
    </w:p>
    <w:p w14:paraId="70C32E96" w14:textId="77777777" w:rsidR="00B0512A" w:rsidRPr="00B0512A" w:rsidRDefault="00785690" w:rsidP="00B0512A">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B0512A" w:rsidRPr="00B0512A">
        <w:rPr>
          <w:noProof/>
        </w:rPr>
        <w:t xml:space="preserve">Abascal, Federico, Rafael Zardoya, and David Posada. 2005. "ProtTest: Selection of best-fit models of protein evolution."  </w:t>
      </w:r>
      <w:r w:rsidR="00B0512A" w:rsidRPr="00B0512A">
        <w:rPr>
          <w:i/>
          <w:noProof/>
        </w:rPr>
        <w:t>Bioinformatics</w:t>
      </w:r>
      <w:r w:rsidR="00B0512A" w:rsidRPr="00B0512A">
        <w:rPr>
          <w:noProof/>
        </w:rPr>
        <w:t xml:space="preserve"> 21:2104-2105. doi: 10.1093/bioinformatics/bti263.</w:t>
      </w:r>
    </w:p>
    <w:p w14:paraId="2FF89B1C" w14:textId="77777777" w:rsidR="00B0512A" w:rsidRPr="00B0512A" w:rsidRDefault="00B0512A" w:rsidP="00B0512A">
      <w:pPr>
        <w:pStyle w:val="EndNoteBibliography"/>
        <w:spacing w:after="0"/>
        <w:ind w:left="720" w:hanging="720"/>
        <w:rPr>
          <w:noProof/>
        </w:rPr>
      </w:pPr>
      <w:r w:rsidRPr="00B0512A">
        <w:rPr>
          <w:noProof/>
        </w:rPr>
        <w:t xml:space="preserve">Adams, Melanie A., Michael D. L. Suits, Jimin Zheng, and Zongchao Jia. 2007. "Piecing together the structure–function puzzle: Experiences in structure‐based functional annotation of hypothetical proteins."  </w:t>
      </w:r>
      <w:r w:rsidRPr="00B0512A">
        <w:rPr>
          <w:i/>
          <w:noProof/>
        </w:rPr>
        <w:t>PROTEOMICS</w:t>
      </w:r>
      <w:r w:rsidRPr="00B0512A">
        <w:rPr>
          <w:noProof/>
        </w:rPr>
        <w:t xml:space="preserve"> 7:2920-2932. doi: 10.1002/pmic.200700099.</w:t>
      </w:r>
    </w:p>
    <w:p w14:paraId="1BFFE7E0" w14:textId="77777777" w:rsidR="00B0512A" w:rsidRPr="00B0512A" w:rsidRDefault="00B0512A" w:rsidP="00B0512A">
      <w:pPr>
        <w:pStyle w:val="EndNoteBibliography"/>
        <w:spacing w:after="0"/>
        <w:ind w:left="720" w:hanging="720"/>
        <w:rPr>
          <w:noProof/>
        </w:rPr>
      </w:pPr>
      <w:r w:rsidRPr="00B0512A">
        <w:rPr>
          <w:noProof/>
        </w:rPr>
        <w:t xml:space="preserve">Adebali, Ogun, and Igor B. Zhulin. 2017. "Aquerium: a web application for comparative exploration of domain-based protein occurrences on the taxonomically clustered genome tree."  </w:t>
      </w:r>
      <w:r w:rsidRPr="00B0512A">
        <w:rPr>
          <w:i/>
          <w:noProof/>
        </w:rPr>
        <w:t>Proteins</w:t>
      </w:r>
      <w:r w:rsidRPr="00B0512A">
        <w:rPr>
          <w:noProof/>
        </w:rPr>
        <w:t xml:space="preserve"> 85:72-77. doi: 10.1002/prot.25199.</w:t>
      </w:r>
    </w:p>
    <w:p w14:paraId="466D7D45" w14:textId="77777777" w:rsidR="00B0512A" w:rsidRPr="00B0512A" w:rsidRDefault="00B0512A" w:rsidP="00B0512A">
      <w:pPr>
        <w:pStyle w:val="EndNoteBibliography"/>
        <w:spacing w:after="0"/>
        <w:ind w:left="720" w:hanging="720"/>
        <w:rPr>
          <w:noProof/>
        </w:rPr>
      </w:pPr>
      <w:r w:rsidRPr="00B0512A">
        <w:rPr>
          <w:noProof/>
        </w:rPr>
        <w:t xml:space="preserve">Agnew, Philip, JJ Becnel, Dieter Ebert, and Y Michalakis. 2003. "Symbiosis of microsporidia and insects."  </w:t>
      </w:r>
      <w:r w:rsidRPr="00B0512A">
        <w:rPr>
          <w:i/>
          <w:noProof/>
        </w:rPr>
        <w:t>Insect Symbiosis. Volume</w:t>
      </w:r>
      <w:r w:rsidRPr="00B0512A">
        <w:rPr>
          <w:noProof/>
        </w:rPr>
        <w:t>:145-164.</w:t>
      </w:r>
    </w:p>
    <w:p w14:paraId="33D6744F" w14:textId="77777777" w:rsidR="00B0512A" w:rsidRPr="00B0512A" w:rsidRDefault="00B0512A" w:rsidP="00B0512A">
      <w:pPr>
        <w:pStyle w:val="EndNoteBibliography"/>
        <w:spacing w:after="0"/>
        <w:ind w:left="720" w:hanging="720"/>
        <w:rPr>
          <w:noProof/>
        </w:rPr>
      </w:pPr>
      <w:r w:rsidRPr="00B0512A">
        <w:rPr>
          <w:noProof/>
        </w:rPr>
        <w:t xml:space="preserve">Alam, I., A. Dress, M. Rehmsmeier, and G. Fuellen. 2004. "Comparative homology agreement search: An effective combination of homology-search methods."  </w:t>
      </w:r>
      <w:r w:rsidRPr="00B0512A">
        <w:rPr>
          <w:i/>
          <w:noProof/>
        </w:rPr>
        <w:t>Proceedings of the National Academy of Sciences</w:t>
      </w:r>
      <w:r w:rsidRPr="00B0512A">
        <w:rPr>
          <w:noProof/>
        </w:rPr>
        <w:t xml:space="preserve"> 101:13814-13819. doi: 10.1073/pnas.0405612101.</w:t>
      </w:r>
    </w:p>
    <w:p w14:paraId="76847115" w14:textId="77777777" w:rsidR="00B0512A" w:rsidRPr="00B0512A" w:rsidRDefault="00B0512A" w:rsidP="00B0512A">
      <w:pPr>
        <w:pStyle w:val="EndNoteBibliography"/>
        <w:spacing w:after="0"/>
        <w:ind w:left="720" w:hanging="720"/>
        <w:rPr>
          <w:noProof/>
        </w:rPr>
      </w:pPr>
      <w:r w:rsidRPr="00B0512A">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B0512A">
        <w:rPr>
          <w:i/>
          <w:noProof/>
        </w:rPr>
        <w:t>Nature Methods</w:t>
      </w:r>
      <w:r w:rsidRPr="00B0512A">
        <w:rPr>
          <w:noProof/>
        </w:rPr>
        <w:t xml:space="preserve"> 13:425-430. doi: 10.1038/nmeth.3830.</w:t>
      </w:r>
    </w:p>
    <w:p w14:paraId="002E41AE" w14:textId="77777777" w:rsidR="00B0512A" w:rsidRPr="00B0512A" w:rsidRDefault="00B0512A" w:rsidP="00B0512A">
      <w:pPr>
        <w:pStyle w:val="EndNoteBibliography"/>
        <w:spacing w:after="0"/>
        <w:ind w:left="720" w:hanging="720"/>
        <w:rPr>
          <w:noProof/>
        </w:rPr>
      </w:pPr>
      <w:r w:rsidRPr="00B0512A">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B0512A">
        <w:rPr>
          <w:noProof/>
        </w:rPr>
        <w:lastRenderedPageBreak/>
        <w:t xml:space="preserve">plant support, synteny view and other improvements."  </w:t>
      </w:r>
      <w:r w:rsidRPr="00B0512A">
        <w:rPr>
          <w:i/>
          <w:noProof/>
        </w:rPr>
        <w:t>Nucleic Acids Research</w:t>
      </w:r>
      <w:r w:rsidRPr="00B0512A">
        <w:rPr>
          <w:noProof/>
        </w:rPr>
        <w:t xml:space="preserve"> 43:D240-D249. doi: 10.1093/nar/gku1158.</w:t>
      </w:r>
    </w:p>
    <w:p w14:paraId="66F65C10" w14:textId="77777777" w:rsidR="00B0512A" w:rsidRPr="00B0512A" w:rsidRDefault="00B0512A" w:rsidP="00B0512A">
      <w:pPr>
        <w:pStyle w:val="EndNoteBibliography"/>
        <w:spacing w:after="0"/>
        <w:ind w:left="720" w:hanging="720"/>
        <w:rPr>
          <w:noProof/>
        </w:rPr>
      </w:pPr>
      <w:r w:rsidRPr="00B0512A">
        <w:rPr>
          <w:noProof/>
        </w:rPr>
        <w:t xml:space="preserve">Altschul, S. F., W. Gish, W. Miller, E. W. Myers, and D. J. Lipman. 1990. "Basic local alignment search tool."  </w:t>
      </w:r>
      <w:r w:rsidRPr="00B0512A">
        <w:rPr>
          <w:i/>
          <w:noProof/>
        </w:rPr>
        <w:t>Journal of Molecular Biology</w:t>
      </w:r>
      <w:r w:rsidRPr="00B0512A">
        <w:rPr>
          <w:noProof/>
        </w:rPr>
        <w:t xml:space="preserve"> 215:403-410. doi: 10.1016/S0022-2836(05)80360-2.</w:t>
      </w:r>
    </w:p>
    <w:p w14:paraId="0CECEC18" w14:textId="77777777" w:rsidR="00B0512A" w:rsidRPr="00B0512A" w:rsidRDefault="00B0512A" w:rsidP="00B0512A">
      <w:pPr>
        <w:pStyle w:val="EndNoteBibliography"/>
        <w:spacing w:after="0"/>
        <w:ind w:left="720" w:hanging="720"/>
        <w:rPr>
          <w:noProof/>
        </w:rPr>
      </w:pPr>
      <w:r w:rsidRPr="00B0512A">
        <w:rPr>
          <w:noProof/>
        </w:rPr>
        <w:t xml:space="preserve">Apic, Gordana, Julian Gough, and Sarah A Teichmann. 2001. "Domain combinations in archaeal, eubacterial and eukaryotic proteomes."  </w:t>
      </w:r>
      <w:r w:rsidRPr="00B0512A">
        <w:rPr>
          <w:i/>
          <w:noProof/>
        </w:rPr>
        <w:t>Journal of Molecular Biology</w:t>
      </w:r>
      <w:r w:rsidRPr="00B0512A">
        <w:rPr>
          <w:noProof/>
        </w:rPr>
        <w:t xml:space="preserve"> 310:311-325. doi: 10.1006/jmbi.2001.4776.</w:t>
      </w:r>
    </w:p>
    <w:p w14:paraId="5C08D88F" w14:textId="77777777" w:rsidR="00B0512A" w:rsidRPr="00B0512A" w:rsidRDefault="00B0512A" w:rsidP="00B0512A">
      <w:pPr>
        <w:pStyle w:val="EndNoteBibliography"/>
        <w:spacing w:after="0"/>
        <w:ind w:left="720" w:hanging="720"/>
        <w:rPr>
          <w:noProof/>
        </w:rPr>
      </w:pPr>
      <w:r w:rsidRPr="00B0512A">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B0512A">
        <w:rPr>
          <w:i/>
          <w:noProof/>
        </w:rPr>
        <w:t>Nature Genetics</w:t>
      </w:r>
      <w:r w:rsidRPr="00B0512A">
        <w:rPr>
          <w:noProof/>
        </w:rPr>
        <w:t xml:space="preserve"> 25:25-29. doi: 10.1038/75556.</w:t>
      </w:r>
    </w:p>
    <w:p w14:paraId="4B548752" w14:textId="77777777" w:rsidR="00B0512A" w:rsidRPr="00B0512A" w:rsidRDefault="00B0512A" w:rsidP="00B0512A">
      <w:pPr>
        <w:pStyle w:val="EndNoteBibliography"/>
        <w:spacing w:after="0"/>
        <w:ind w:left="720" w:hanging="720"/>
        <w:rPr>
          <w:noProof/>
        </w:rPr>
      </w:pPr>
      <w:r w:rsidRPr="00B0512A">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B0512A">
        <w:rPr>
          <w:i/>
          <w:noProof/>
        </w:rPr>
        <w:t>Nucleic acids research</w:t>
      </w:r>
      <w:r w:rsidRPr="00B0512A">
        <w:rPr>
          <w:noProof/>
        </w:rPr>
        <w:t xml:space="preserve"> 39:D612-9. doi: 10.1093/nar/gkq1006.</w:t>
      </w:r>
    </w:p>
    <w:p w14:paraId="75CC3949" w14:textId="77777777" w:rsidR="00B0512A" w:rsidRPr="00B0512A" w:rsidRDefault="00B0512A" w:rsidP="00B0512A">
      <w:pPr>
        <w:pStyle w:val="EndNoteBibliography"/>
        <w:spacing w:after="0"/>
        <w:ind w:left="720" w:hanging="720"/>
        <w:rPr>
          <w:noProof/>
        </w:rPr>
      </w:pPr>
      <w:r w:rsidRPr="00B0512A">
        <w:rPr>
          <w:noProof/>
        </w:rPr>
        <w:t xml:space="preserve">Baker, D. 2001. "Protein Structure Prediction and Structural Genomics."  </w:t>
      </w:r>
      <w:r w:rsidRPr="00B0512A">
        <w:rPr>
          <w:i/>
          <w:noProof/>
        </w:rPr>
        <w:t>Science</w:t>
      </w:r>
      <w:r w:rsidRPr="00B0512A">
        <w:rPr>
          <w:noProof/>
        </w:rPr>
        <w:t xml:space="preserve"> 294:93-96. doi: 10.1126/science.1065659.</w:t>
      </w:r>
    </w:p>
    <w:p w14:paraId="4675E693" w14:textId="77777777" w:rsidR="00B0512A" w:rsidRPr="00B0512A" w:rsidRDefault="00B0512A" w:rsidP="00B0512A">
      <w:pPr>
        <w:pStyle w:val="EndNoteBibliography"/>
        <w:spacing w:after="0"/>
        <w:ind w:left="720" w:hanging="720"/>
        <w:rPr>
          <w:noProof/>
        </w:rPr>
      </w:pPr>
      <w:r w:rsidRPr="00B0512A">
        <w:rPr>
          <w:noProof/>
        </w:rPr>
        <w:t xml:space="preserve">Bakowski, Malina A., Margaret Priest, Sarah Young, Christina A. Cuomo, and Emily R. Troemel. 2014. "Genome Sequence of the Microsporidian Species Nematocida sp1 Strain ERTm6 (ATCC PRA-372)."  </w:t>
      </w:r>
      <w:r w:rsidRPr="00B0512A">
        <w:rPr>
          <w:i/>
          <w:noProof/>
        </w:rPr>
        <w:t>Genome Announcements</w:t>
      </w:r>
      <w:r w:rsidRPr="00B0512A">
        <w:rPr>
          <w:noProof/>
        </w:rPr>
        <w:t xml:space="preserve"> 2:e00905-14. doi: 10.1128/genomeA.00905-14.</w:t>
      </w:r>
    </w:p>
    <w:p w14:paraId="479A5DC5" w14:textId="77777777" w:rsidR="00B0512A" w:rsidRPr="00B0512A" w:rsidRDefault="00B0512A" w:rsidP="00B0512A">
      <w:pPr>
        <w:pStyle w:val="EndNoteBibliography"/>
        <w:spacing w:after="0"/>
        <w:ind w:left="720" w:hanging="720"/>
        <w:rPr>
          <w:noProof/>
        </w:rPr>
      </w:pPr>
      <w:r w:rsidRPr="00B0512A">
        <w:rPr>
          <w:noProof/>
        </w:rPr>
        <w:t xml:space="preserve">Baum, David A., Stacey DeWitt Smith, and Samuel S. S. Donovan. 2005. "The Tree-Thinking Challenge."  </w:t>
      </w:r>
      <w:r w:rsidRPr="00B0512A">
        <w:rPr>
          <w:i/>
          <w:noProof/>
        </w:rPr>
        <w:t>Science</w:t>
      </w:r>
      <w:r w:rsidRPr="00B0512A">
        <w:rPr>
          <w:noProof/>
        </w:rPr>
        <w:t xml:space="preserve"> 310:979-980. doi: 10.1126/science.1117727.</w:t>
      </w:r>
    </w:p>
    <w:p w14:paraId="04BFBB1C" w14:textId="77777777" w:rsidR="00B0512A" w:rsidRPr="00B0512A" w:rsidRDefault="00B0512A" w:rsidP="00B0512A">
      <w:pPr>
        <w:pStyle w:val="EndNoteBibliography"/>
        <w:spacing w:after="0"/>
        <w:ind w:left="720" w:hanging="720"/>
        <w:rPr>
          <w:noProof/>
        </w:rPr>
      </w:pPr>
      <w:r w:rsidRPr="00B0512A">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B0512A">
        <w:rPr>
          <w:i/>
          <w:noProof/>
        </w:rPr>
        <w:t>Parasitology International</w:t>
      </w:r>
      <w:r w:rsidRPr="00B0512A">
        <w:rPr>
          <w:noProof/>
        </w:rPr>
        <w:t xml:space="preserve"> 57:62-71. doi: 10.1016/j.parint.2007.09.002.</w:t>
      </w:r>
    </w:p>
    <w:p w14:paraId="3FC5ABA1" w14:textId="77777777" w:rsidR="00B0512A" w:rsidRPr="00B0512A" w:rsidRDefault="00B0512A" w:rsidP="00B0512A">
      <w:pPr>
        <w:pStyle w:val="EndNoteBibliography"/>
        <w:spacing w:after="0"/>
        <w:ind w:left="720" w:hanging="720"/>
        <w:rPr>
          <w:noProof/>
        </w:rPr>
      </w:pPr>
      <w:r w:rsidRPr="00B0512A">
        <w:rPr>
          <w:noProof/>
        </w:rPr>
        <w:t xml:space="preserve">Bjørnson, Susan, and David Oi. 2014. "Microsporidia Biological Control Agents and Pathogens of Beneficial Insects." In </w:t>
      </w:r>
      <w:r w:rsidRPr="00B0512A">
        <w:rPr>
          <w:i/>
          <w:noProof/>
        </w:rPr>
        <w:t>Microsporidia</w:t>
      </w:r>
      <w:r w:rsidRPr="00B0512A">
        <w:rPr>
          <w:noProof/>
        </w:rPr>
        <w:t>, edited by Louis M. Weiss and James J. Becnel, 635-670. Chichester, UK: John Wiley &amp; Sons, Inc.</w:t>
      </w:r>
    </w:p>
    <w:p w14:paraId="7C5D01BD" w14:textId="77777777" w:rsidR="00B0512A" w:rsidRPr="00B0512A" w:rsidRDefault="00B0512A" w:rsidP="00B0512A">
      <w:pPr>
        <w:pStyle w:val="EndNoteBibliography"/>
        <w:spacing w:after="0"/>
        <w:ind w:left="720" w:hanging="720"/>
        <w:rPr>
          <w:noProof/>
        </w:rPr>
      </w:pPr>
      <w:r w:rsidRPr="00B0512A">
        <w:rPr>
          <w:noProof/>
        </w:rPr>
        <w:lastRenderedPageBreak/>
        <w:t xml:space="preserve">Brown, J. R., and W. F. Doolittle. 1995. "Root of the universal tree of life based on ancient aminoacyl-tRNA synthetase gene duplications."  </w:t>
      </w:r>
      <w:r w:rsidRPr="00B0512A">
        <w:rPr>
          <w:i/>
          <w:noProof/>
        </w:rPr>
        <w:t>Proceedings of the National Academy of Sciences</w:t>
      </w:r>
      <w:r w:rsidRPr="00B0512A">
        <w:rPr>
          <w:noProof/>
        </w:rPr>
        <w:t xml:space="preserve"> 92:2441-2445. doi: 10.1073/pnas.92.7.2441.</w:t>
      </w:r>
    </w:p>
    <w:p w14:paraId="6C79A29C" w14:textId="77777777" w:rsidR="00B0512A" w:rsidRPr="00B0512A" w:rsidRDefault="00B0512A" w:rsidP="00B0512A">
      <w:pPr>
        <w:pStyle w:val="EndNoteBibliography"/>
        <w:spacing w:after="0"/>
        <w:ind w:left="720" w:hanging="720"/>
        <w:rPr>
          <w:noProof/>
        </w:rPr>
      </w:pPr>
      <w:r w:rsidRPr="00B0512A">
        <w:rPr>
          <w:noProof/>
        </w:rPr>
        <w:t xml:space="preserve">Canning, Elizabeth U. 1986. </w:t>
      </w:r>
      <w:r w:rsidRPr="00B0512A">
        <w:rPr>
          <w:i/>
          <w:noProof/>
        </w:rPr>
        <w:t>The microsporidia of vertebrates</w:t>
      </w:r>
      <w:r w:rsidRPr="00B0512A">
        <w:rPr>
          <w:noProof/>
        </w:rPr>
        <w:t>: Academic Press.</w:t>
      </w:r>
    </w:p>
    <w:p w14:paraId="47557406" w14:textId="77777777" w:rsidR="00B0512A" w:rsidRPr="00B0512A" w:rsidRDefault="00B0512A" w:rsidP="00B0512A">
      <w:pPr>
        <w:pStyle w:val="EndNoteBibliography"/>
        <w:spacing w:after="0"/>
        <w:ind w:left="720" w:hanging="720"/>
        <w:rPr>
          <w:noProof/>
        </w:rPr>
      </w:pPr>
      <w:r w:rsidRPr="00B0512A">
        <w:rPr>
          <w:noProof/>
        </w:rPr>
        <w:t xml:space="preserve">Capella-Gutiérrez, Salvador, Marina Marcet-Houben, and Toni Gabaldón. 2012. "Phylogenomics supports microsporidia as the earliest diverging clade of sequenced fungi."  </w:t>
      </w:r>
      <w:r w:rsidRPr="00B0512A">
        <w:rPr>
          <w:i/>
          <w:noProof/>
        </w:rPr>
        <w:t>BMC biology</w:t>
      </w:r>
      <w:r w:rsidRPr="00B0512A">
        <w:rPr>
          <w:noProof/>
        </w:rPr>
        <w:t xml:space="preserve"> 10:47-47. doi: 10.1186/1741-7007-10-47.</w:t>
      </w:r>
    </w:p>
    <w:p w14:paraId="1CD8760B" w14:textId="77777777" w:rsidR="00B0512A" w:rsidRPr="00B0512A" w:rsidRDefault="00B0512A" w:rsidP="00B0512A">
      <w:pPr>
        <w:pStyle w:val="EndNoteBibliography"/>
        <w:spacing w:after="0"/>
        <w:ind w:left="720" w:hanging="720"/>
        <w:rPr>
          <w:noProof/>
        </w:rPr>
      </w:pPr>
      <w:r w:rsidRPr="00B0512A">
        <w:rPr>
          <w:noProof/>
        </w:rPr>
        <w:t xml:space="preserve">Capra, John A., Maureen Stolzer, Dannie Durand, and Katherine S. Pollard. 2013. "How old is my gene?"  </w:t>
      </w:r>
      <w:r w:rsidRPr="00B0512A">
        <w:rPr>
          <w:i/>
          <w:noProof/>
        </w:rPr>
        <w:t>Trends in Genetics</w:t>
      </w:r>
      <w:r w:rsidRPr="00B0512A">
        <w:rPr>
          <w:noProof/>
        </w:rPr>
        <w:t xml:space="preserve"> 29:659-668. doi: 10.1016/j.tig.2013.07.001.</w:t>
      </w:r>
    </w:p>
    <w:p w14:paraId="0CD0CA8D" w14:textId="77777777" w:rsidR="00B0512A" w:rsidRPr="00B0512A" w:rsidRDefault="00B0512A" w:rsidP="00B0512A">
      <w:pPr>
        <w:pStyle w:val="EndNoteBibliography"/>
        <w:spacing w:after="0"/>
        <w:ind w:left="720" w:hanging="720"/>
        <w:rPr>
          <w:noProof/>
        </w:rPr>
      </w:pPr>
      <w:r w:rsidRPr="00B0512A">
        <w:rPr>
          <w:noProof/>
        </w:rPr>
        <w:t xml:space="preserve">Cavalier-Smith, T. 2004. "Only six kingdoms of life."  </w:t>
      </w:r>
      <w:r w:rsidRPr="00B0512A">
        <w:rPr>
          <w:i/>
          <w:noProof/>
        </w:rPr>
        <w:t>Proceedings of the Royal Society B: Biological Sciences</w:t>
      </w:r>
      <w:r w:rsidRPr="00B0512A">
        <w:rPr>
          <w:noProof/>
        </w:rPr>
        <w:t xml:space="preserve"> 271:1251-1262. doi: 10.1098/rspb.2004.2705.</w:t>
      </w:r>
    </w:p>
    <w:p w14:paraId="6299F6A8" w14:textId="77777777" w:rsidR="00B0512A" w:rsidRPr="00B0512A" w:rsidRDefault="00B0512A" w:rsidP="00B0512A">
      <w:pPr>
        <w:pStyle w:val="EndNoteBibliography"/>
        <w:spacing w:after="0"/>
        <w:ind w:left="720" w:hanging="720"/>
        <w:rPr>
          <w:noProof/>
        </w:rPr>
      </w:pPr>
      <w:r w:rsidRPr="00B0512A">
        <w:rPr>
          <w:noProof/>
        </w:rPr>
        <w:t xml:space="preserve">Charbonneau, Lise R., Neil Kirk Hillier, Richard E. L. Rogers, Geoffrey R. Williams, and Dave Shutler. 2016. "Effects of Nosema apis, N. ceranae, and coinfections on honey bee (Apis mellifera) learning and memory."  </w:t>
      </w:r>
      <w:r w:rsidRPr="00B0512A">
        <w:rPr>
          <w:i/>
          <w:noProof/>
        </w:rPr>
        <w:t>Scientific Reports</w:t>
      </w:r>
      <w:r w:rsidRPr="00B0512A">
        <w:rPr>
          <w:noProof/>
        </w:rPr>
        <w:t xml:space="preserve"> 6. doi: 10.1038/srep22626.</w:t>
      </w:r>
    </w:p>
    <w:p w14:paraId="768D0F19" w14:textId="77777777" w:rsidR="00B0512A" w:rsidRPr="00B0512A" w:rsidRDefault="00B0512A" w:rsidP="00B0512A">
      <w:pPr>
        <w:pStyle w:val="EndNoteBibliography"/>
        <w:spacing w:after="0"/>
        <w:ind w:left="720" w:hanging="720"/>
        <w:rPr>
          <w:noProof/>
        </w:rPr>
      </w:pPr>
      <w:r w:rsidRPr="00B0512A">
        <w:rPr>
          <w:noProof/>
        </w:rPr>
        <w:t xml:space="preserve">Cheng, Hui-Wen A., Frances E. Lucy, Thaddeus K. Graczyk, Michael A. Broaders, and Sergey E. Mastitsky. 2011. "Municipal wastewater treatment plants as removal systems and environmental sources of human-virulent microsporidian spores."  </w:t>
      </w:r>
      <w:r w:rsidRPr="00B0512A">
        <w:rPr>
          <w:i/>
          <w:noProof/>
        </w:rPr>
        <w:t>Parasitology Research</w:t>
      </w:r>
      <w:r w:rsidRPr="00B0512A">
        <w:rPr>
          <w:noProof/>
        </w:rPr>
        <w:t xml:space="preserve"> 109:595-603. doi: 10.1007/s00436-011-2291-x.</w:t>
      </w:r>
    </w:p>
    <w:p w14:paraId="011CD4C5" w14:textId="77777777" w:rsidR="00B0512A" w:rsidRPr="00B0512A" w:rsidRDefault="00B0512A" w:rsidP="00B0512A">
      <w:pPr>
        <w:pStyle w:val="EndNoteBibliography"/>
        <w:spacing w:after="0"/>
        <w:ind w:left="720" w:hanging="720"/>
        <w:rPr>
          <w:noProof/>
        </w:rPr>
      </w:pPr>
      <w:r w:rsidRPr="00B0512A">
        <w:rPr>
          <w:noProof/>
        </w:rPr>
        <w:t xml:space="preserve">Chothia, C, and A M Lesk. 1986. "The relation between the divergence of sequence and structure in proteins."  </w:t>
      </w:r>
      <w:r w:rsidRPr="00B0512A">
        <w:rPr>
          <w:i/>
          <w:noProof/>
        </w:rPr>
        <w:t>The EMBO Journal</w:t>
      </w:r>
      <w:r w:rsidRPr="00B0512A">
        <w:rPr>
          <w:noProof/>
        </w:rPr>
        <w:t xml:space="preserve"> 5:823-826.</w:t>
      </w:r>
    </w:p>
    <w:p w14:paraId="1326D37B" w14:textId="77777777" w:rsidR="00B0512A" w:rsidRPr="00B0512A" w:rsidRDefault="00B0512A" w:rsidP="00B0512A">
      <w:pPr>
        <w:pStyle w:val="EndNoteBibliography"/>
        <w:spacing w:after="0"/>
        <w:ind w:left="720" w:hanging="720"/>
        <w:rPr>
          <w:noProof/>
        </w:rPr>
      </w:pPr>
      <w:r w:rsidRPr="00B0512A">
        <w:rPr>
          <w:noProof/>
        </w:rPr>
        <w:t xml:space="preserve">Choudhuri, Supratim. 2014. "Phylogenetic Analysis." In </w:t>
      </w:r>
      <w:r w:rsidRPr="00B0512A">
        <w:rPr>
          <w:i/>
          <w:noProof/>
        </w:rPr>
        <w:t>Bioinformatics for Beginners</w:t>
      </w:r>
      <w:r w:rsidRPr="00B0512A">
        <w:rPr>
          <w:noProof/>
        </w:rPr>
        <w:t>, 209-218. Oxford: Academic Press.</w:t>
      </w:r>
    </w:p>
    <w:p w14:paraId="512BAA96" w14:textId="77777777" w:rsidR="00B0512A" w:rsidRPr="00B0512A" w:rsidRDefault="00B0512A" w:rsidP="00B0512A">
      <w:pPr>
        <w:pStyle w:val="EndNoteBibliography"/>
        <w:spacing w:after="0"/>
        <w:ind w:left="720" w:hanging="720"/>
        <w:rPr>
          <w:noProof/>
        </w:rPr>
      </w:pPr>
      <w:r w:rsidRPr="00B0512A">
        <w:rPr>
          <w:noProof/>
        </w:rPr>
        <w:t xml:space="preserve">Corradi, Nicolas, and Patrick J. Keeling. 2009. "Microsporidia: a journey through radical taxonomical revisions."  </w:t>
      </w:r>
      <w:r w:rsidRPr="00B0512A">
        <w:rPr>
          <w:i/>
          <w:noProof/>
        </w:rPr>
        <w:t>Fungal Biology Reviews</w:t>
      </w:r>
      <w:r w:rsidRPr="00B0512A">
        <w:rPr>
          <w:noProof/>
        </w:rPr>
        <w:t xml:space="preserve"> 23:1-8. doi: 10.1016/j.fbr.2009.05.001.</w:t>
      </w:r>
    </w:p>
    <w:p w14:paraId="4BDF7726" w14:textId="77777777" w:rsidR="00B0512A" w:rsidRPr="00B0512A" w:rsidRDefault="00B0512A" w:rsidP="00B0512A">
      <w:pPr>
        <w:pStyle w:val="EndNoteBibliography"/>
        <w:spacing w:after="0"/>
        <w:ind w:left="720" w:hanging="720"/>
        <w:rPr>
          <w:noProof/>
        </w:rPr>
      </w:pPr>
      <w:r w:rsidRPr="00B0512A">
        <w:rPr>
          <w:noProof/>
        </w:rPr>
        <w:t xml:space="preserve">Corradi, Nicolas, Jean-François Pombert, Laurent Farinelli, Elizabeth S. Didier, and Patrick J. Keeling. 2010. "The complete sequence of the smallest known nuclear genome from the microsporidian Encephalitozoon intestinalis."  </w:t>
      </w:r>
      <w:r w:rsidRPr="00B0512A">
        <w:rPr>
          <w:i/>
          <w:noProof/>
        </w:rPr>
        <w:t>Nature Communications</w:t>
      </w:r>
      <w:r w:rsidRPr="00B0512A">
        <w:rPr>
          <w:noProof/>
        </w:rPr>
        <w:t xml:space="preserve"> 1:77. doi: 10.1038/ncomms1082.</w:t>
      </w:r>
    </w:p>
    <w:p w14:paraId="6643930A" w14:textId="77777777" w:rsidR="00B0512A" w:rsidRPr="00B0512A" w:rsidRDefault="00B0512A" w:rsidP="00B0512A">
      <w:pPr>
        <w:pStyle w:val="EndNoteBibliography"/>
        <w:spacing w:after="0"/>
        <w:ind w:left="720" w:hanging="720"/>
        <w:rPr>
          <w:noProof/>
        </w:rPr>
      </w:pPr>
      <w:r w:rsidRPr="00B0512A">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B0512A">
        <w:rPr>
          <w:i/>
          <w:noProof/>
        </w:rPr>
        <w:t>Genome Research</w:t>
      </w:r>
      <w:r w:rsidRPr="00B0512A">
        <w:rPr>
          <w:noProof/>
        </w:rPr>
        <w:t xml:space="preserve"> 22:2478-2488. doi: 10.1101/gr.142802.112.</w:t>
      </w:r>
    </w:p>
    <w:p w14:paraId="38D14FE5" w14:textId="77777777" w:rsidR="00B0512A" w:rsidRPr="00B0512A" w:rsidRDefault="00B0512A" w:rsidP="00B0512A">
      <w:pPr>
        <w:pStyle w:val="EndNoteBibliography"/>
        <w:spacing w:after="0"/>
        <w:ind w:left="720" w:hanging="720"/>
        <w:rPr>
          <w:noProof/>
        </w:rPr>
      </w:pPr>
      <w:r w:rsidRPr="00B0512A">
        <w:rPr>
          <w:noProof/>
        </w:rPr>
        <w:t xml:space="preserve">Date, Shailesh V., and José M. Peregrín-Alvarez. 2008. "Phylogenetic profiling."  </w:t>
      </w:r>
      <w:r w:rsidRPr="00B0512A">
        <w:rPr>
          <w:i/>
          <w:noProof/>
        </w:rPr>
        <w:t>Methods in Molecular Biology</w:t>
      </w:r>
      <w:r w:rsidRPr="00B0512A">
        <w:rPr>
          <w:noProof/>
        </w:rPr>
        <w:t xml:space="preserve"> 453:201-216. doi: 10.1007/978-1-60327-429-6-9.</w:t>
      </w:r>
    </w:p>
    <w:p w14:paraId="60DC8100" w14:textId="77777777" w:rsidR="00B0512A" w:rsidRPr="00B0512A" w:rsidRDefault="00B0512A" w:rsidP="00B0512A">
      <w:pPr>
        <w:pStyle w:val="EndNoteBibliography"/>
        <w:spacing w:after="0"/>
        <w:ind w:left="720" w:hanging="720"/>
        <w:rPr>
          <w:noProof/>
        </w:rPr>
      </w:pPr>
      <w:r w:rsidRPr="00B0512A">
        <w:rPr>
          <w:noProof/>
        </w:rPr>
        <w:lastRenderedPageBreak/>
        <w:t xml:space="preserve">Daubin, Vincent, Manolo Gouy, and Guy Perrière. 2002. "A phylogenomic approach to bacterial phylogeny: Evidence of a core of genes sharing a common history."  </w:t>
      </w:r>
      <w:r w:rsidRPr="00B0512A">
        <w:rPr>
          <w:i/>
          <w:noProof/>
        </w:rPr>
        <w:t>Genome Research</w:t>
      </w:r>
      <w:r w:rsidRPr="00B0512A">
        <w:rPr>
          <w:noProof/>
        </w:rPr>
        <w:t xml:space="preserve"> 12:1080-1090. doi: 10.1101/gr.187002.</w:t>
      </w:r>
    </w:p>
    <w:p w14:paraId="6ED0C340" w14:textId="77777777" w:rsidR="00B0512A" w:rsidRPr="00B0512A" w:rsidRDefault="00B0512A" w:rsidP="00B0512A">
      <w:pPr>
        <w:pStyle w:val="EndNoteBibliography"/>
        <w:spacing w:after="0"/>
        <w:ind w:left="720" w:hanging="720"/>
        <w:rPr>
          <w:noProof/>
        </w:rPr>
      </w:pPr>
      <w:r w:rsidRPr="00B0512A">
        <w:rPr>
          <w:noProof/>
        </w:rPr>
        <w:t xml:space="preserve">Dean, Paul, Robert P. Hirt, and T. Martin Embley. 2016. "Microsporidia: Why Make Nucleotides if You Can Steal Them?"  </w:t>
      </w:r>
      <w:r w:rsidRPr="00B0512A">
        <w:rPr>
          <w:i/>
          <w:noProof/>
        </w:rPr>
        <w:t>PLoS Pathogens</w:t>
      </w:r>
      <w:r w:rsidRPr="00B0512A">
        <w:rPr>
          <w:noProof/>
        </w:rPr>
        <w:t xml:space="preserve"> 12. doi: 10.1371/journal.ppat.1005870.</w:t>
      </w:r>
    </w:p>
    <w:p w14:paraId="672DBCE5" w14:textId="77777777" w:rsidR="00B0512A" w:rsidRPr="00B0512A" w:rsidRDefault="00B0512A" w:rsidP="00B0512A">
      <w:pPr>
        <w:pStyle w:val="EndNoteBibliography"/>
        <w:spacing w:after="0"/>
        <w:ind w:left="720" w:hanging="720"/>
        <w:rPr>
          <w:noProof/>
        </w:rPr>
      </w:pPr>
      <w:r w:rsidRPr="00B0512A">
        <w:rPr>
          <w:noProof/>
        </w:rPr>
        <w:t xml:space="preserve">Decraene, V., M. Lebbad, S. Botero-Kleiven, A.-M. Gustavsson, and M. Löfdahl. 2012. "First reported foodborne outbreak associated with microsporidia, Sweden, October 2009."  </w:t>
      </w:r>
      <w:r w:rsidRPr="00B0512A">
        <w:rPr>
          <w:i/>
          <w:noProof/>
        </w:rPr>
        <w:t>Epidemiology and Infection</w:t>
      </w:r>
      <w:r w:rsidRPr="00B0512A">
        <w:rPr>
          <w:noProof/>
        </w:rPr>
        <w:t xml:space="preserve"> 140:519-527. doi: 10.1017/S095026881100077X.</w:t>
      </w:r>
    </w:p>
    <w:p w14:paraId="77612A59" w14:textId="77777777" w:rsidR="00B0512A" w:rsidRPr="00B0512A" w:rsidRDefault="00B0512A" w:rsidP="00B0512A">
      <w:pPr>
        <w:pStyle w:val="EndNoteBibliography"/>
        <w:spacing w:after="0"/>
        <w:ind w:left="720" w:hanging="720"/>
        <w:rPr>
          <w:noProof/>
        </w:rPr>
      </w:pPr>
      <w:r w:rsidRPr="00B0512A">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B0512A">
        <w:rPr>
          <w:i/>
          <w:noProof/>
        </w:rPr>
        <w:t>Nature Communications</w:t>
      </w:r>
      <w:r w:rsidRPr="00B0512A">
        <w:rPr>
          <w:noProof/>
        </w:rPr>
        <w:t xml:space="preserve"> 6:7121. doi: 10.1038/ncomms8121.</w:t>
      </w:r>
    </w:p>
    <w:p w14:paraId="53C448FA" w14:textId="77777777" w:rsidR="00B0512A" w:rsidRPr="00B0512A" w:rsidRDefault="00B0512A" w:rsidP="00B0512A">
      <w:pPr>
        <w:pStyle w:val="EndNoteBibliography"/>
        <w:spacing w:after="0"/>
        <w:ind w:left="720" w:hanging="720"/>
        <w:rPr>
          <w:noProof/>
        </w:rPr>
      </w:pPr>
      <w:r w:rsidRPr="00B0512A">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B0512A">
        <w:rPr>
          <w:i/>
          <w:noProof/>
        </w:rPr>
        <w:t>The Journal of Protozoology</w:t>
      </w:r>
      <w:r w:rsidRPr="00B0512A">
        <w:rPr>
          <w:noProof/>
        </w:rPr>
        <w:t xml:space="preserve"> 32:250-254.</w:t>
      </w:r>
    </w:p>
    <w:p w14:paraId="631B9C88" w14:textId="77777777" w:rsidR="00B0512A" w:rsidRPr="00B0512A" w:rsidRDefault="00B0512A" w:rsidP="00B0512A">
      <w:pPr>
        <w:pStyle w:val="EndNoteBibliography"/>
        <w:spacing w:after="0"/>
        <w:ind w:left="720" w:hanging="720"/>
        <w:rPr>
          <w:noProof/>
        </w:rPr>
      </w:pPr>
      <w:r w:rsidRPr="00B0512A">
        <w:rPr>
          <w:noProof/>
        </w:rPr>
        <w:t xml:space="preserve">Dey, Gautam, Ariel Jaimovich, Sean R. Collins, Akiko Seki, and Tobias Meyer. 2015. "Systematic Discovery of Human Gene Function and Principles of Modular Organization through Phylogenetic Profiling."  </w:t>
      </w:r>
      <w:r w:rsidRPr="00B0512A">
        <w:rPr>
          <w:i/>
          <w:noProof/>
        </w:rPr>
        <w:t>Cell Reports</w:t>
      </w:r>
      <w:r w:rsidRPr="00B0512A">
        <w:rPr>
          <w:noProof/>
        </w:rPr>
        <w:t xml:space="preserve"> 10:993-1006. doi: 10.1016/j.celrep.2015.01.025.</w:t>
      </w:r>
    </w:p>
    <w:p w14:paraId="33851126" w14:textId="77777777" w:rsidR="00B0512A" w:rsidRPr="00B0512A" w:rsidRDefault="00B0512A" w:rsidP="00B0512A">
      <w:pPr>
        <w:pStyle w:val="EndNoteBibliography"/>
        <w:spacing w:after="0"/>
        <w:ind w:left="720" w:hanging="720"/>
        <w:rPr>
          <w:noProof/>
        </w:rPr>
      </w:pPr>
      <w:r w:rsidRPr="00B0512A">
        <w:rPr>
          <w:noProof/>
        </w:rPr>
        <w:t xml:space="preserve">Didier, Elizabeth S, and Louis M Weiss. 2008. "Overview of microsporidia and microsporidiosis."  </w:t>
      </w:r>
      <w:r w:rsidRPr="00B0512A">
        <w:rPr>
          <w:i/>
          <w:noProof/>
        </w:rPr>
        <w:t>Protistology</w:t>
      </w:r>
      <w:r w:rsidRPr="00B0512A">
        <w:rPr>
          <w:noProof/>
        </w:rPr>
        <w:t xml:space="preserve"> 4 (5):243–255.</w:t>
      </w:r>
    </w:p>
    <w:p w14:paraId="518E1659" w14:textId="77777777" w:rsidR="00B0512A" w:rsidRPr="00B0512A" w:rsidRDefault="00B0512A" w:rsidP="00B0512A">
      <w:pPr>
        <w:pStyle w:val="EndNoteBibliography"/>
        <w:spacing w:after="0"/>
        <w:ind w:left="720" w:hanging="720"/>
        <w:rPr>
          <w:noProof/>
        </w:rPr>
      </w:pPr>
      <w:r w:rsidRPr="00B0512A">
        <w:rPr>
          <w:noProof/>
        </w:rPr>
        <w:t xml:space="preserve">Didier, Elizabeth S., Joseph A. Maddry, Paul J. Brindley, Mary E. Stovall, and Peter J. Didier. 2005. "Therapeutic strategies for human microsporidia infections."  </w:t>
      </w:r>
      <w:r w:rsidRPr="00B0512A">
        <w:rPr>
          <w:i/>
          <w:noProof/>
        </w:rPr>
        <w:t>Expert Review of Anti-infective Therapy</w:t>
      </w:r>
      <w:r w:rsidRPr="00B0512A">
        <w:rPr>
          <w:noProof/>
        </w:rPr>
        <w:t xml:space="preserve"> 3:419-434. doi: 10.1586/14787210.3.3.419.</w:t>
      </w:r>
    </w:p>
    <w:p w14:paraId="30C8F10B" w14:textId="77777777" w:rsidR="00B0512A" w:rsidRPr="00B0512A" w:rsidRDefault="00B0512A" w:rsidP="00B0512A">
      <w:pPr>
        <w:pStyle w:val="EndNoteBibliography"/>
        <w:spacing w:after="0"/>
        <w:ind w:left="720" w:hanging="720"/>
        <w:rPr>
          <w:noProof/>
        </w:rPr>
      </w:pPr>
      <w:r w:rsidRPr="00B0512A">
        <w:rPr>
          <w:noProof/>
        </w:rPr>
        <w:t xml:space="preserve">Didier, Elizabeth S., and Louis M. Weiss. 2011. "Microsporidiosis: Not just in AIDS patients."  </w:t>
      </w:r>
      <w:r w:rsidRPr="00B0512A">
        <w:rPr>
          <w:i/>
          <w:noProof/>
        </w:rPr>
        <w:t>Current opinion in infectious diseases</w:t>
      </w:r>
      <w:r w:rsidRPr="00B0512A">
        <w:rPr>
          <w:noProof/>
        </w:rPr>
        <w:t xml:space="preserve"> 24:490-495. doi: 10.1097/QCO.0b013e32834aa152.</w:t>
      </w:r>
    </w:p>
    <w:p w14:paraId="3F48C551" w14:textId="77777777" w:rsidR="00B0512A" w:rsidRPr="00B0512A" w:rsidRDefault="00B0512A" w:rsidP="00B0512A">
      <w:pPr>
        <w:pStyle w:val="EndNoteBibliography"/>
        <w:spacing w:after="0"/>
        <w:ind w:left="720" w:hanging="720"/>
        <w:rPr>
          <w:noProof/>
        </w:rPr>
      </w:pPr>
      <w:r w:rsidRPr="00B0512A">
        <w:rPr>
          <w:noProof/>
        </w:rPr>
        <w:t xml:space="preserve">Dolgikh, Viacheslav V. 2000. "Activities of enzymes of carbohydrate and energy metabolism of the intracellular stages of the microsporidian, Nosema grylli."  </w:t>
      </w:r>
      <w:r w:rsidRPr="00B0512A">
        <w:rPr>
          <w:i/>
          <w:noProof/>
        </w:rPr>
        <w:t>Protistology</w:t>
      </w:r>
      <w:r w:rsidRPr="00B0512A">
        <w:rPr>
          <w:noProof/>
        </w:rPr>
        <w:t xml:space="preserve"> 1:87-91.</w:t>
      </w:r>
    </w:p>
    <w:p w14:paraId="3ECADF54" w14:textId="77777777" w:rsidR="00B0512A" w:rsidRPr="00B0512A" w:rsidRDefault="00B0512A" w:rsidP="00B0512A">
      <w:pPr>
        <w:pStyle w:val="EndNoteBibliography"/>
        <w:spacing w:after="0"/>
        <w:ind w:left="720" w:hanging="720"/>
        <w:rPr>
          <w:noProof/>
        </w:rPr>
      </w:pPr>
      <w:r w:rsidRPr="00B0512A">
        <w:rPr>
          <w:noProof/>
        </w:rPr>
        <w:t xml:space="preserve">Dolgikh, Viacheslav V., Julia J. Sokolova, and Irma V. Issi. 1997. "Activities of enzymes of carbohydrate and energy metabolism of the spores of the microsporidian, Nosema grylli."  </w:t>
      </w:r>
      <w:r w:rsidRPr="00B0512A">
        <w:rPr>
          <w:i/>
          <w:noProof/>
        </w:rPr>
        <w:t>Journal of Eukaryotic Microbiology</w:t>
      </w:r>
      <w:r w:rsidRPr="00B0512A">
        <w:rPr>
          <w:noProof/>
        </w:rPr>
        <w:t xml:space="preserve"> 44:246-249. doi: 10.1111/j.1550-7408.1997.tb05707.x.</w:t>
      </w:r>
    </w:p>
    <w:p w14:paraId="71B04893" w14:textId="77777777" w:rsidR="00B0512A" w:rsidRPr="00B0512A" w:rsidRDefault="00B0512A" w:rsidP="00B0512A">
      <w:pPr>
        <w:pStyle w:val="EndNoteBibliography"/>
        <w:spacing w:after="0"/>
        <w:ind w:left="720" w:hanging="720"/>
        <w:rPr>
          <w:noProof/>
        </w:rPr>
      </w:pPr>
      <w:r w:rsidRPr="00B0512A">
        <w:rPr>
          <w:noProof/>
        </w:rPr>
        <w:t xml:space="preserve">Ebersberger, Ingo, Sascha Strauss, and Arndt von Haeseler. 2009. "HaMStR: profile hidden markov model based search for orthologs in ESTs."  </w:t>
      </w:r>
      <w:r w:rsidRPr="00B0512A">
        <w:rPr>
          <w:i/>
          <w:noProof/>
        </w:rPr>
        <w:t>BMC evolutionary biology</w:t>
      </w:r>
      <w:r w:rsidRPr="00B0512A">
        <w:rPr>
          <w:noProof/>
        </w:rPr>
        <w:t xml:space="preserve"> 9:157-157. doi: 10.1186/1471-2148-9-157.</w:t>
      </w:r>
    </w:p>
    <w:p w14:paraId="4969EB36" w14:textId="77777777" w:rsidR="00B0512A" w:rsidRPr="00B0512A" w:rsidRDefault="00B0512A" w:rsidP="00B0512A">
      <w:pPr>
        <w:pStyle w:val="EndNoteBibliography"/>
        <w:spacing w:after="0"/>
        <w:ind w:left="720" w:hanging="720"/>
        <w:rPr>
          <w:noProof/>
        </w:rPr>
      </w:pPr>
      <w:r w:rsidRPr="00B0512A">
        <w:rPr>
          <w:noProof/>
        </w:rPr>
        <w:lastRenderedPageBreak/>
        <w:t xml:space="preserve">Eddy, S. R. 1998. "Profile hidden Markov models."  </w:t>
      </w:r>
      <w:r w:rsidRPr="00B0512A">
        <w:rPr>
          <w:i/>
          <w:noProof/>
        </w:rPr>
        <w:t>Bioinformatics (Oxford, England)</w:t>
      </w:r>
      <w:r w:rsidRPr="00B0512A">
        <w:rPr>
          <w:noProof/>
        </w:rPr>
        <w:t xml:space="preserve"> 14:755-763.</w:t>
      </w:r>
    </w:p>
    <w:p w14:paraId="622CC4D5" w14:textId="77777777" w:rsidR="00B0512A" w:rsidRPr="00B0512A" w:rsidRDefault="00B0512A" w:rsidP="00B0512A">
      <w:pPr>
        <w:pStyle w:val="EndNoteBibliography"/>
        <w:spacing w:after="0"/>
        <w:ind w:left="720" w:hanging="720"/>
        <w:rPr>
          <w:noProof/>
        </w:rPr>
      </w:pPr>
      <w:r w:rsidRPr="00B0512A">
        <w:rPr>
          <w:noProof/>
        </w:rPr>
        <w:t xml:space="preserve">Edlind, Thomas D, Jing Li, Govinda S Visvesvara, Michael H Vodkin, Gerald L McLaughlin, and Santosh K Katiyar. 1996. "Phylogenetic Analysis of β-Tubulin Sequences from Amitochondrial Protozoa."  </w:t>
      </w:r>
      <w:r w:rsidRPr="00B0512A">
        <w:rPr>
          <w:i/>
          <w:noProof/>
        </w:rPr>
        <w:t>Molecular Phylogenetics and Evolution</w:t>
      </w:r>
      <w:r w:rsidRPr="00B0512A">
        <w:rPr>
          <w:noProof/>
        </w:rPr>
        <w:t xml:space="preserve"> 5:359-367. doi: 10.1006/mpev.1996.0031.</w:t>
      </w:r>
    </w:p>
    <w:p w14:paraId="36E57BB5" w14:textId="77777777" w:rsidR="00B0512A" w:rsidRPr="00B0512A" w:rsidRDefault="00B0512A" w:rsidP="00B0512A">
      <w:pPr>
        <w:pStyle w:val="EndNoteBibliography"/>
        <w:spacing w:after="0"/>
        <w:ind w:left="720" w:hanging="720"/>
        <w:rPr>
          <w:noProof/>
        </w:rPr>
      </w:pPr>
      <w:r w:rsidRPr="00B0512A">
        <w:rPr>
          <w:noProof/>
        </w:rPr>
        <w:t xml:space="preserve">Edwards, A W F. 1996. "The Origin and Early Development of the Method of Minimum Evolution for the Reconstruction of …."  </w:t>
      </w:r>
      <w:r w:rsidRPr="00B0512A">
        <w:rPr>
          <w:i/>
          <w:noProof/>
        </w:rPr>
        <w:t>Systematic Biology</w:t>
      </w:r>
      <w:r w:rsidRPr="00B0512A">
        <w:rPr>
          <w:noProof/>
        </w:rPr>
        <w:t>.</w:t>
      </w:r>
    </w:p>
    <w:p w14:paraId="58A9D076" w14:textId="77777777" w:rsidR="00B0512A" w:rsidRPr="00B0512A" w:rsidRDefault="00B0512A" w:rsidP="00B0512A">
      <w:pPr>
        <w:pStyle w:val="EndNoteBibliography"/>
        <w:spacing w:after="0"/>
        <w:ind w:left="720" w:hanging="720"/>
        <w:rPr>
          <w:noProof/>
        </w:rPr>
      </w:pPr>
      <w:r w:rsidRPr="00B0512A">
        <w:rPr>
          <w:noProof/>
        </w:rPr>
        <w:t xml:space="preserve">Fast, N M, and P J Keeling. 2001. "Alpha and beta subunits of pyruvate dehydrogenase E1 from the microsporidian Nosema locustae: mitochondrion-derived carbon metabolism in microsporidia."  </w:t>
      </w:r>
      <w:r w:rsidRPr="00B0512A">
        <w:rPr>
          <w:i/>
          <w:noProof/>
        </w:rPr>
        <w:t>Molecular and biochemical parasitology</w:t>
      </w:r>
      <w:r w:rsidRPr="00B0512A">
        <w:rPr>
          <w:noProof/>
        </w:rPr>
        <w:t xml:space="preserve"> 117:201-9.</w:t>
      </w:r>
    </w:p>
    <w:p w14:paraId="2CCBE177" w14:textId="77777777" w:rsidR="00B0512A" w:rsidRPr="00B0512A" w:rsidRDefault="00B0512A" w:rsidP="00B0512A">
      <w:pPr>
        <w:pStyle w:val="EndNoteBibliography"/>
        <w:spacing w:after="0"/>
        <w:ind w:left="720" w:hanging="720"/>
        <w:rPr>
          <w:noProof/>
        </w:rPr>
      </w:pPr>
      <w:r w:rsidRPr="00B0512A">
        <w:rPr>
          <w:noProof/>
        </w:rPr>
        <w:t xml:space="preserve">Federhen, Scott. 2012. "The NCBI Taxonomy."  </w:t>
      </w:r>
      <w:r w:rsidRPr="00B0512A">
        <w:rPr>
          <w:i/>
          <w:noProof/>
        </w:rPr>
        <w:t>Nucleic Acids Res.</w:t>
      </w:r>
      <w:r w:rsidRPr="00B0512A">
        <w:rPr>
          <w:noProof/>
        </w:rPr>
        <w:t xml:space="preserve"> 40:D136-D143. doi: 10.1093/nar/gkr1178.</w:t>
      </w:r>
    </w:p>
    <w:p w14:paraId="207C427D" w14:textId="77777777" w:rsidR="00B0512A" w:rsidRPr="00B0512A" w:rsidRDefault="00B0512A" w:rsidP="00B0512A">
      <w:pPr>
        <w:pStyle w:val="EndNoteBibliography"/>
        <w:spacing w:after="0"/>
        <w:ind w:left="720" w:hanging="720"/>
        <w:rPr>
          <w:noProof/>
        </w:rPr>
      </w:pPr>
      <w:r w:rsidRPr="00B0512A">
        <w:rPr>
          <w:noProof/>
        </w:rPr>
        <w:t xml:space="preserve">Felsenstein, Joseph. 1978. "Cases in which Parsimony or Compatibility Methods Will be Positively Misleading."  </w:t>
      </w:r>
      <w:r w:rsidRPr="00B0512A">
        <w:rPr>
          <w:i/>
          <w:noProof/>
        </w:rPr>
        <w:t>Systematic Zoology</w:t>
      </w:r>
      <w:r w:rsidRPr="00B0512A">
        <w:rPr>
          <w:noProof/>
        </w:rPr>
        <w:t xml:space="preserve"> 27:401-410. doi: 10.2307/2412923.</w:t>
      </w:r>
    </w:p>
    <w:p w14:paraId="4B58C87E" w14:textId="77777777" w:rsidR="00B0512A" w:rsidRPr="00B0512A" w:rsidRDefault="00B0512A" w:rsidP="00B0512A">
      <w:pPr>
        <w:pStyle w:val="EndNoteBibliography"/>
        <w:spacing w:after="0"/>
        <w:ind w:left="720" w:hanging="720"/>
        <w:rPr>
          <w:noProof/>
        </w:rPr>
      </w:pPr>
      <w:r w:rsidRPr="00B0512A">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B0512A">
        <w:rPr>
          <w:i/>
          <w:noProof/>
        </w:rPr>
        <w:t>Nucleic Acids Research</w:t>
      </w:r>
      <w:r w:rsidRPr="00B0512A">
        <w:rPr>
          <w:noProof/>
        </w:rPr>
        <w:t xml:space="preserve"> 42. doi: 10.1093/nar/gkt1223.</w:t>
      </w:r>
    </w:p>
    <w:p w14:paraId="455AAAF9" w14:textId="77777777" w:rsidR="00B0512A" w:rsidRPr="00B0512A" w:rsidRDefault="00B0512A" w:rsidP="00B0512A">
      <w:pPr>
        <w:pStyle w:val="EndNoteBibliography"/>
        <w:spacing w:after="0"/>
        <w:ind w:left="720" w:hanging="720"/>
        <w:rPr>
          <w:noProof/>
        </w:rPr>
      </w:pPr>
      <w:r w:rsidRPr="00B0512A">
        <w:rPr>
          <w:noProof/>
        </w:rPr>
        <w:t xml:space="preserve">Fitch, Walter M. 1970. "Distinguishing Homologous from Analogous Proteins."  </w:t>
      </w:r>
      <w:r w:rsidRPr="00B0512A">
        <w:rPr>
          <w:i/>
          <w:noProof/>
        </w:rPr>
        <w:t>Systematic Zoology</w:t>
      </w:r>
      <w:r w:rsidRPr="00B0512A">
        <w:rPr>
          <w:noProof/>
        </w:rPr>
        <w:t xml:space="preserve"> 19:99. doi: 10.2307/2412448.</w:t>
      </w:r>
    </w:p>
    <w:p w14:paraId="28223294" w14:textId="77777777" w:rsidR="00B0512A" w:rsidRPr="00B0512A" w:rsidRDefault="00B0512A" w:rsidP="00B0512A">
      <w:pPr>
        <w:pStyle w:val="EndNoteBibliography"/>
        <w:spacing w:after="0"/>
        <w:ind w:left="720" w:hanging="720"/>
        <w:rPr>
          <w:noProof/>
        </w:rPr>
      </w:pPr>
      <w:r w:rsidRPr="00B0512A">
        <w:rPr>
          <w:noProof/>
        </w:rPr>
        <w:t xml:space="preserve">Fourment, Mathieu, and Mark J Gibbs. 2006. "PATRISTIC: a program for calculating patristic distances and graphically comparing the components of genetic change."  </w:t>
      </w:r>
      <w:r w:rsidRPr="00B0512A">
        <w:rPr>
          <w:i/>
          <w:noProof/>
        </w:rPr>
        <w:t>BMC Evolutionary Biology</w:t>
      </w:r>
      <w:r w:rsidRPr="00B0512A">
        <w:rPr>
          <w:noProof/>
        </w:rPr>
        <w:t xml:space="preserve"> 6:1. doi: 10.1186/1471-2148-6-1.</w:t>
      </w:r>
    </w:p>
    <w:p w14:paraId="264C630E" w14:textId="77777777" w:rsidR="00B0512A" w:rsidRPr="00B0512A" w:rsidRDefault="00B0512A" w:rsidP="00B0512A">
      <w:pPr>
        <w:pStyle w:val="EndNoteBibliography"/>
        <w:spacing w:after="0"/>
        <w:ind w:left="720" w:hanging="720"/>
        <w:rPr>
          <w:noProof/>
        </w:rPr>
      </w:pPr>
      <w:r w:rsidRPr="00B0512A">
        <w:rPr>
          <w:noProof/>
        </w:rPr>
        <w:t xml:space="preserve">Futuyma, Douglas J. 2005. </w:t>
      </w:r>
      <w:r w:rsidRPr="00B0512A">
        <w:rPr>
          <w:i/>
          <w:noProof/>
        </w:rPr>
        <w:t>Evolution</w:t>
      </w:r>
      <w:r w:rsidRPr="00B0512A">
        <w:rPr>
          <w:noProof/>
        </w:rPr>
        <w:t>: Sinauer Associates Inc.</w:t>
      </w:r>
    </w:p>
    <w:p w14:paraId="7BA95A1F" w14:textId="77777777" w:rsidR="00B0512A" w:rsidRPr="00B0512A" w:rsidRDefault="00B0512A" w:rsidP="00B0512A">
      <w:pPr>
        <w:pStyle w:val="EndNoteBibliography"/>
        <w:spacing w:after="0"/>
        <w:ind w:left="720" w:hanging="720"/>
        <w:rPr>
          <w:noProof/>
        </w:rPr>
      </w:pPr>
      <w:r w:rsidRPr="00B0512A">
        <w:rPr>
          <w:noProof/>
        </w:rPr>
        <w:t xml:space="preserve">Gabaldón, T., and M. A. Huynen. 2004. "Prediction of protein function and pathways in the genome era."  </w:t>
      </w:r>
      <w:r w:rsidRPr="00B0512A">
        <w:rPr>
          <w:i/>
          <w:noProof/>
        </w:rPr>
        <w:t>Cellular and Molecular Life Sciences (CMLS)</w:t>
      </w:r>
      <w:r w:rsidRPr="00B0512A">
        <w:rPr>
          <w:noProof/>
        </w:rPr>
        <w:t xml:space="preserve"> 61:930-944. doi: 10.1007/s00018-003-3387-y.</w:t>
      </w:r>
    </w:p>
    <w:p w14:paraId="3FFB98C6" w14:textId="77777777" w:rsidR="00B0512A" w:rsidRPr="00B0512A" w:rsidRDefault="00B0512A" w:rsidP="00B0512A">
      <w:pPr>
        <w:pStyle w:val="EndNoteBibliography"/>
        <w:spacing w:after="0"/>
        <w:ind w:left="720" w:hanging="720"/>
        <w:rPr>
          <w:noProof/>
        </w:rPr>
      </w:pPr>
      <w:r w:rsidRPr="00B0512A">
        <w:rPr>
          <w:noProof/>
        </w:rPr>
        <w:t xml:space="preserve">Gabaldón, Toni. 2007. "Evolution of proteins and proteomes: a phylogenetics approach."  </w:t>
      </w:r>
      <w:r w:rsidRPr="00B0512A">
        <w:rPr>
          <w:i/>
          <w:noProof/>
        </w:rPr>
        <w:t>Evolutionary Bioinformatics Online</w:t>
      </w:r>
      <w:r w:rsidRPr="00B0512A">
        <w:rPr>
          <w:noProof/>
        </w:rPr>
        <w:t xml:space="preserve"> 1:51-61.</w:t>
      </w:r>
    </w:p>
    <w:p w14:paraId="2B9BD192" w14:textId="77777777" w:rsidR="00B0512A" w:rsidRPr="00B0512A" w:rsidRDefault="00B0512A" w:rsidP="00B0512A">
      <w:pPr>
        <w:pStyle w:val="EndNoteBibliography"/>
        <w:spacing w:after="0"/>
        <w:ind w:left="720" w:hanging="720"/>
        <w:rPr>
          <w:noProof/>
        </w:rPr>
      </w:pPr>
      <w:r w:rsidRPr="00B0512A">
        <w:rPr>
          <w:noProof/>
        </w:rPr>
        <w:t xml:space="preserve">Gabaldón, Toni. 2008. "Large-scale assignment of orthology: back to phylogenetics?"  </w:t>
      </w:r>
      <w:r w:rsidRPr="00B0512A">
        <w:rPr>
          <w:i/>
          <w:noProof/>
        </w:rPr>
        <w:t>Genome Biology</w:t>
      </w:r>
      <w:r w:rsidRPr="00B0512A">
        <w:rPr>
          <w:noProof/>
        </w:rPr>
        <w:t xml:space="preserve"> 9:235. doi: 10.1186/gb-2008-9-10-235.</w:t>
      </w:r>
    </w:p>
    <w:p w14:paraId="5458C415" w14:textId="77777777" w:rsidR="00B0512A" w:rsidRPr="00B0512A" w:rsidRDefault="00B0512A" w:rsidP="00B0512A">
      <w:pPr>
        <w:pStyle w:val="EndNoteBibliography"/>
        <w:spacing w:after="0"/>
        <w:ind w:left="720" w:hanging="720"/>
        <w:rPr>
          <w:noProof/>
        </w:rPr>
      </w:pPr>
      <w:r w:rsidRPr="00B0512A">
        <w:rPr>
          <w:noProof/>
        </w:rPr>
        <w:t xml:space="preserve">Gabaldón, Toni, and Eugene V. Koonin. 2013. "Functional and evolutionary implications of gene orthology."  </w:t>
      </w:r>
      <w:r w:rsidRPr="00B0512A">
        <w:rPr>
          <w:i/>
          <w:noProof/>
        </w:rPr>
        <w:t>Nature Reviews Genetics</w:t>
      </w:r>
      <w:r w:rsidRPr="00B0512A">
        <w:rPr>
          <w:noProof/>
        </w:rPr>
        <w:t xml:space="preserve"> 14:360-366. doi: 10.1038/nrg3456.</w:t>
      </w:r>
    </w:p>
    <w:p w14:paraId="367B05F2" w14:textId="77777777" w:rsidR="00B0512A" w:rsidRPr="00B0512A" w:rsidRDefault="00B0512A" w:rsidP="00B0512A">
      <w:pPr>
        <w:pStyle w:val="EndNoteBibliography"/>
        <w:spacing w:after="0"/>
        <w:ind w:left="720" w:hanging="720"/>
        <w:rPr>
          <w:noProof/>
        </w:rPr>
      </w:pPr>
      <w:r w:rsidRPr="00B0512A">
        <w:rPr>
          <w:noProof/>
        </w:rPr>
        <w:t xml:space="preserve">Gaucher, Eric A., James T. Kratzer, and Ryan N. Randall. 2010. "Deep Phylogeny—How a Tree Can Help Characterize Early Life on Earth."  </w:t>
      </w:r>
      <w:r w:rsidRPr="00B0512A">
        <w:rPr>
          <w:i/>
          <w:noProof/>
        </w:rPr>
        <w:t>Cold Spring Harbor Perspectives in Biology</w:t>
      </w:r>
      <w:r w:rsidRPr="00B0512A">
        <w:rPr>
          <w:noProof/>
        </w:rPr>
        <w:t xml:space="preserve"> 2. doi: 10.1101/cshperspect.a002238.</w:t>
      </w:r>
    </w:p>
    <w:p w14:paraId="7E96D903" w14:textId="77777777" w:rsidR="00B0512A" w:rsidRPr="00B0512A" w:rsidRDefault="00B0512A" w:rsidP="00B0512A">
      <w:pPr>
        <w:pStyle w:val="EndNoteBibliography"/>
        <w:spacing w:after="0"/>
        <w:ind w:left="720" w:hanging="720"/>
        <w:rPr>
          <w:noProof/>
        </w:rPr>
      </w:pPr>
      <w:r w:rsidRPr="00B0512A">
        <w:rPr>
          <w:noProof/>
        </w:rPr>
        <w:lastRenderedPageBreak/>
        <w:t xml:space="preserve">Germot, Agnes, Herve Philippe, and Herve Le Guyader. 1997. "Evidence for loss of mitochondria in Microsporidia from a mitochondrial-type HSP70 in Nosema locustae."  </w:t>
      </w:r>
      <w:r w:rsidRPr="00B0512A">
        <w:rPr>
          <w:i/>
          <w:noProof/>
        </w:rPr>
        <w:t>Molecular and Biochemical Parasitology</w:t>
      </w:r>
      <w:r w:rsidRPr="00B0512A">
        <w:rPr>
          <w:noProof/>
        </w:rPr>
        <w:t>:10.</w:t>
      </w:r>
    </w:p>
    <w:p w14:paraId="5FC3F9B6" w14:textId="77777777" w:rsidR="00B0512A" w:rsidRPr="00B0512A" w:rsidRDefault="00B0512A" w:rsidP="00B0512A">
      <w:pPr>
        <w:pStyle w:val="EndNoteBibliography"/>
        <w:spacing w:after="0"/>
        <w:ind w:left="720" w:hanging="720"/>
        <w:rPr>
          <w:noProof/>
        </w:rPr>
      </w:pPr>
      <w:r w:rsidRPr="00B0512A">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B0512A">
        <w:rPr>
          <w:i/>
          <w:noProof/>
        </w:rPr>
        <w:t>Nucleic Acids Research</w:t>
      </w:r>
      <w:r w:rsidRPr="00B0512A">
        <w:rPr>
          <w:noProof/>
        </w:rPr>
        <w:t xml:space="preserve"> 36:3420-3435. doi: 10.1093/nar/gkn176.</w:t>
      </w:r>
    </w:p>
    <w:p w14:paraId="321F4C1F" w14:textId="77777777" w:rsidR="00B0512A" w:rsidRPr="00B0512A" w:rsidRDefault="00B0512A" w:rsidP="00B0512A">
      <w:pPr>
        <w:pStyle w:val="EndNoteBibliography"/>
        <w:spacing w:after="0"/>
        <w:ind w:left="720" w:hanging="720"/>
        <w:rPr>
          <w:noProof/>
        </w:rPr>
      </w:pPr>
      <w:r w:rsidRPr="00B0512A">
        <w:rPr>
          <w:noProof/>
        </w:rPr>
        <w:t xml:space="preserve">Gregory, T. Ryan. 2008. "Understanding Evolutionary Trees."  </w:t>
      </w:r>
      <w:r w:rsidRPr="00B0512A">
        <w:rPr>
          <w:i/>
          <w:noProof/>
        </w:rPr>
        <w:t>Evolution: Education and Outreach</w:t>
      </w:r>
      <w:r w:rsidRPr="00B0512A">
        <w:rPr>
          <w:noProof/>
        </w:rPr>
        <w:t xml:space="preserve"> 1:121-137. doi: 10.1007/s12052-008-0035-x.</w:t>
      </w:r>
    </w:p>
    <w:p w14:paraId="77779A21" w14:textId="77777777" w:rsidR="00B0512A" w:rsidRPr="00B0512A" w:rsidRDefault="00B0512A" w:rsidP="00B0512A">
      <w:pPr>
        <w:pStyle w:val="EndNoteBibliography"/>
        <w:spacing w:after="0"/>
        <w:ind w:left="720" w:hanging="720"/>
        <w:rPr>
          <w:noProof/>
        </w:rPr>
      </w:pPr>
      <w:r w:rsidRPr="00B0512A">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B0512A">
        <w:rPr>
          <w:i/>
          <w:noProof/>
        </w:rPr>
        <w:t>PLoS Pathogens</w:t>
      </w:r>
      <w:r w:rsidRPr="00B0512A">
        <w:rPr>
          <w:noProof/>
        </w:rPr>
        <w:t xml:space="preserve"> 10. doi: 10.1371/journal.ppat.1004547.</w:t>
      </w:r>
    </w:p>
    <w:p w14:paraId="582141BD" w14:textId="77777777" w:rsidR="00B0512A" w:rsidRPr="00B0512A" w:rsidRDefault="00B0512A" w:rsidP="00B0512A">
      <w:pPr>
        <w:pStyle w:val="EndNoteBibliography"/>
        <w:spacing w:after="0"/>
        <w:ind w:left="720" w:hanging="720"/>
        <w:rPr>
          <w:noProof/>
        </w:rPr>
      </w:pPr>
      <w:r w:rsidRPr="00B0512A">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B0512A">
        <w:rPr>
          <w:i/>
          <w:noProof/>
        </w:rPr>
        <w:t>PLoS pathogens</w:t>
      </w:r>
      <w:r w:rsidRPr="00B0512A">
        <w:rPr>
          <w:noProof/>
        </w:rPr>
        <w:t xml:space="preserve"> 8:e1002979-e1002979. doi: 10.1371/journal.ppat.1002979.</w:t>
      </w:r>
    </w:p>
    <w:p w14:paraId="1885BA35" w14:textId="77777777" w:rsidR="00B0512A" w:rsidRPr="00B0512A" w:rsidRDefault="00B0512A" w:rsidP="00B0512A">
      <w:pPr>
        <w:pStyle w:val="EndNoteBibliography"/>
        <w:spacing w:after="0"/>
        <w:ind w:left="720" w:hanging="720"/>
        <w:rPr>
          <w:noProof/>
        </w:rPr>
      </w:pPr>
      <w:r w:rsidRPr="00B0512A">
        <w:rPr>
          <w:noProof/>
        </w:rPr>
        <w:t xml:space="preserve">Hirt, R. P., J. M. Logsdon, B. Healy, M. W. Dorey, W. F. Doolittle, and T. M. Embley. 1999. "Microsporidia are related to Fungi: Evidence from the largest subunit of RNA polymerase II and other proteins."  </w:t>
      </w:r>
      <w:r w:rsidRPr="00B0512A">
        <w:rPr>
          <w:i/>
          <w:noProof/>
        </w:rPr>
        <w:t>Proceedings of the National Academy of Sciences</w:t>
      </w:r>
      <w:r w:rsidRPr="00B0512A">
        <w:rPr>
          <w:noProof/>
        </w:rPr>
        <w:t xml:space="preserve"> 96:580-585. doi: 10.1073/pnas.96.2.580.</w:t>
      </w:r>
    </w:p>
    <w:p w14:paraId="19D3841D" w14:textId="77777777" w:rsidR="00B0512A" w:rsidRPr="00B0512A" w:rsidRDefault="00B0512A" w:rsidP="00B0512A">
      <w:pPr>
        <w:pStyle w:val="EndNoteBibliography"/>
        <w:spacing w:after="0"/>
        <w:ind w:left="720" w:hanging="720"/>
        <w:rPr>
          <w:noProof/>
        </w:rPr>
      </w:pPr>
      <w:r w:rsidRPr="00B0512A">
        <w:rPr>
          <w:noProof/>
        </w:rPr>
        <w:t xml:space="preserve">Hirt, Robert P., Bryan Healy, Charles R. Vossbrinck, Elizabeth U. Canning, and T. Martin Embley. 1997. "A mitochondrial Hsp70 orthologue in Vairimorpha necatrix: molecular evidence that microsporidia once contained mitochondria."  </w:t>
      </w:r>
      <w:r w:rsidRPr="00B0512A">
        <w:rPr>
          <w:i/>
          <w:noProof/>
        </w:rPr>
        <w:t>Current Biology</w:t>
      </w:r>
      <w:r w:rsidRPr="00B0512A">
        <w:rPr>
          <w:noProof/>
        </w:rPr>
        <w:t xml:space="preserve"> 7:995-998. doi: 10.1016/S0960-9822(06)00420-9.</w:t>
      </w:r>
    </w:p>
    <w:p w14:paraId="648FF91F" w14:textId="77777777" w:rsidR="00B0512A" w:rsidRPr="00B0512A" w:rsidRDefault="00B0512A" w:rsidP="00B0512A">
      <w:pPr>
        <w:pStyle w:val="EndNoteBibliography"/>
        <w:spacing w:after="0"/>
        <w:ind w:left="720" w:hanging="720"/>
        <w:rPr>
          <w:noProof/>
        </w:rPr>
      </w:pPr>
      <w:r w:rsidRPr="00B0512A">
        <w:rPr>
          <w:noProof/>
        </w:rPr>
        <w:t xml:space="preserve">Huerta-Cepas, Jaime, François Serra, and Peer Bork. 2016. "ETE 3: Reconstruction, Analysis, and Visualization of Phylogenomic Data."  </w:t>
      </w:r>
      <w:r w:rsidRPr="00B0512A">
        <w:rPr>
          <w:i/>
          <w:noProof/>
        </w:rPr>
        <w:t>Molecular Biology and Evolution</w:t>
      </w:r>
      <w:r w:rsidRPr="00B0512A">
        <w:rPr>
          <w:noProof/>
        </w:rPr>
        <w:t xml:space="preserve"> 33:1635-1638. doi: 10.1093/molbev/msw046.</w:t>
      </w:r>
    </w:p>
    <w:p w14:paraId="29413D5C" w14:textId="77777777" w:rsidR="00B0512A" w:rsidRPr="00B0512A" w:rsidRDefault="00B0512A" w:rsidP="00B0512A">
      <w:pPr>
        <w:pStyle w:val="EndNoteBibliography"/>
        <w:spacing w:after="0"/>
        <w:ind w:left="720" w:hanging="720"/>
        <w:rPr>
          <w:noProof/>
        </w:rPr>
      </w:pPr>
      <w:r w:rsidRPr="00B0512A">
        <w:rPr>
          <w:noProof/>
        </w:rPr>
        <w:t xml:space="preserve">James, Timothy Y, Adrian Pelin, Linda Bonen, Steven Ahrendt, Divya Sain, Nicolas Corradi, and Jason E Stajich. 2013. "Shared signatures of parasitism and phylogenomics unite Cryptomycota and microsporidia."  </w:t>
      </w:r>
      <w:r w:rsidRPr="00B0512A">
        <w:rPr>
          <w:i/>
          <w:noProof/>
        </w:rPr>
        <w:t>Current biology : CB</w:t>
      </w:r>
      <w:r w:rsidRPr="00B0512A">
        <w:rPr>
          <w:noProof/>
        </w:rPr>
        <w:t xml:space="preserve"> 23:1548-53. doi: 10.1016/j.cub.2013.06.057.</w:t>
      </w:r>
    </w:p>
    <w:p w14:paraId="43C54671" w14:textId="77777777" w:rsidR="00B0512A" w:rsidRPr="00B0512A" w:rsidRDefault="00B0512A" w:rsidP="00B0512A">
      <w:pPr>
        <w:pStyle w:val="EndNoteBibliography"/>
        <w:spacing w:after="0"/>
        <w:ind w:left="720" w:hanging="720"/>
        <w:rPr>
          <w:noProof/>
        </w:rPr>
      </w:pPr>
      <w:r w:rsidRPr="00B0512A">
        <w:rPr>
          <w:noProof/>
        </w:rPr>
        <w:t xml:space="preserve">Jedrzejewski, Szymon, Thaddeus K. Graczyk, Anna Slodkowicz-Kowalska, Leena Tamang, and Anna C. Majewska. 2007. "Quantitative Assessment </w:t>
      </w:r>
      <w:r w:rsidRPr="00B0512A">
        <w:rPr>
          <w:noProof/>
        </w:rPr>
        <w:lastRenderedPageBreak/>
        <w:t xml:space="preserve">of Contamination of Fresh Food Produce of Various Retail Types by Human-Virulent Microsporidian Spores."  </w:t>
      </w:r>
      <w:r w:rsidRPr="00B0512A">
        <w:rPr>
          <w:i/>
          <w:noProof/>
        </w:rPr>
        <w:t>Applied and Environmental Microbiology</w:t>
      </w:r>
      <w:r w:rsidRPr="00B0512A">
        <w:rPr>
          <w:noProof/>
        </w:rPr>
        <w:t xml:space="preserve"> 73:4071-4073. doi: 10.1128/AEM.00477-07.</w:t>
      </w:r>
    </w:p>
    <w:p w14:paraId="3324B2F7" w14:textId="77777777" w:rsidR="00B0512A" w:rsidRPr="00B0512A" w:rsidRDefault="00B0512A" w:rsidP="00B0512A">
      <w:pPr>
        <w:pStyle w:val="EndNoteBibliography"/>
        <w:spacing w:after="0"/>
        <w:ind w:left="720" w:hanging="720"/>
        <w:rPr>
          <w:noProof/>
        </w:rPr>
      </w:pPr>
      <w:r w:rsidRPr="00B0512A">
        <w:rPr>
          <w:noProof/>
        </w:rPr>
        <w:t xml:space="preserve">Jothi, Raja, Teresa M Przytycka, and L Aravind. 2007. "Discovering functional linkages and uncharacterized cellular pathways using phylogenetic profile comparisons: a comprehensive assessment."  </w:t>
      </w:r>
      <w:r w:rsidRPr="00B0512A">
        <w:rPr>
          <w:i/>
          <w:noProof/>
        </w:rPr>
        <w:t>BMC bioinformatics</w:t>
      </w:r>
      <w:r w:rsidRPr="00B0512A">
        <w:rPr>
          <w:noProof/>
        </w:rPr>
        <w:t xml:space="preserve"> 8:173-173. doi: 10.1186/1471-2105-8-173.</w:t>
      </w:r>
    </w:p>
    <w:p w14:paraId="0C007727" w14:textId="77777777" w:rsidR="00B0512A" w:rsidRPr="00B0512A" w:rsidRDefault="00B0512A" w:rsidP="00B0512A">
      <w:pPr>
        <w:pStyle w:val="EndNoteBibliography"/>
        <w:spacing w:after="0"/>
        <w:ind w:left="720" w:hanging="720"/>
        <w:rPr>
          <w:noProof/>
        </w:rPr>
      </w:pPr>
      <w:r w:rsidRPr="00B0512A">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B0512A">
        <w:rPr>
          <w:i/>
          <w:noProof/>
        </w:rPr>
        <w:t>The Journal of Biochemistry</w:t>
      </w:r>
      <w:r w:rsidRPr="00B0512A">
        <w:rPr>
          <w:noProof/>
        </w:rPr>
        <w:t xml:space="preserve"> 120:1095-1103.</w:t>
      </w:r>
    </w:p>
    <w:p w14:paraId="402B2B8C" w14:textId="77777777" w:rsidR="00B0512A" w:rsidRPr="00B0512A" w:rsidRDefault="00B0512A" w:rsidP="00B0512A">
      <w:pPr>
        <w:pStyle w:val="EndNoteBibliography"/>
        <w:spacing w:after="0"/>
        <w:ind w:left="720" w:hanging="720"/>
        <w:rPr>
          <w:noProof/>
        </w:rPr>
      </w:pPr>
      <w:r w:rsidRPr="00B0512A">
        <w:rPr>
          <w:noProof/>
        </w:rPr>
        <w:t xml:space="preserve">Kanehisa, M, and S Goto. 2000. "KEGG: kyoto encyclopedia of genes and genomes."  </w:t>
      </w:r>
      <w:r w:rsidRPr="00B0512A">
        <w:rPr>
          <w:i/>
          <w:noProof/>
        </w:rPr>
        <w:t>Nucleic acids research</w:t>
      </w:r>
      <w:r w:rsidRPr="00B0512A">
        <w:rPr>
          <w:noProof/>
        </w:rPr>
        <w:t xml:space="preserve"> 28:27-30.</w:t>
      </w:r>
    </w:p>
    <w:p w14:paraId="649764FF" w14:textId="77777777" w:rsidR="00B0512A" w:rsidRPr="00B0512A" w:rsidRDefault="00B0512A" w:rsidP="00B0512A">
      <w:pPr>
        <w:pStyle w:val="EndNoteBibliography"/>
        <w:spacing w:after="0"/>
        <w:ind w:left="720" w:hanging="720"/>
        <w:rPr>
          <w:noProof/>
        </w:rPr>
      </w:pPr>
      <w:r w:rsidRPr="00B0512A">
        <w:rPr>
          <w:noProof/>
        </w:rPr>
        <w:t xml:space="preserve">Kanehisa, Minoru, Susumu Goto, Yoko Sato, Masayuki Kawashima, Miho Furumichi, and Mao Tanabe. 2014. "Data, information, knowledge and principle: Back to metabolism in KEGG."  </w:t>
      </w:r>
      <w:r w:rsidRPr="00B0512A">
        <w:rPr>
          <w:i/>
          <w:noProof/>
        </w:rPr>
        <w:t>Nucleic Acids Research</w:t>
      </w:r>
      <w:r w:rsidRPr="00B0512A">
        <w:rPr>
          <w:noProof/>
        </w:rPr>
        <w:t xml:space="preserve"> 42. doi: 10.1093/nar/gkt1076.</w:t>
      </w:r>
    </w:p>
    <w:p w14:paraId="6F52903F" w14:textId="77777777" w:rsidR="00B0512A" w:rsidRPr="00B0512A" w:rsidRDefault="00B0512A" w:rsidP="00B0512A">
      <w:pPr>
        <w:pStyle w:val="EndNoteBibliography"/>
        <w:spacing w:after="0"/>
        <w:ind w:left="720" w:hanging="720"/>
        <w:rPr>
          <w:noProof/>
        </w:rPr>
      </w:pPr>
      <w:r w:rsidRPr="00B0512A">
        <w:rPr>
          <w:noProof/>
        </w:rPr>
        <w:t xml:space="preserve">Kanehisa, Minoru, Yoko Sato, Masayuki Kawashima, Miho Furumichi, and Mao Tanabe. 2016. "KEGG as a reference resource for gene and protein annotation."  </w:t>
      </w:r>
      <w:r w:rsidRPr="00B0512A">
        <w:rPr>
          <w:i/>
          <w:noProof/>
        </w:rPr>
        <w:t>Nucleic Acids Research</w:t>
      </w:r>
      <w:r w:rsidRPr="00B0512A">
        <w:rPr>
          <w:noProof/>
        </w:rPr>
        <w:t xml:space="preserve"> 44:D457-D462. doi: 10.1093/nar/gkv1070.</w:t>
      </w:r>
    </w:p>
    <w:p w14:paraId="5701CB0A" w14:textId="77777777" w:rsidR="00B0512A" w:rsidRPr="00B0512A" w:rsidRDefault="00B0512A" w:rsidP="00B0512A">
      <w:pPr>
        <w:pStyle w:val="EndNoteBibliography"/>
        <w:spacing w:after="0"/>
        <w:ind w:left="720" w:hanging="720"/>
        <w:rPr>
          <w:noProof/>
        </w:rPr>
      </w:pPr>
      <w:r w:rsidRPr="00B0512A">
        <w:rPr>
          <w:noProof/>
        </w:rPr>
        <w:t xml:space="preserve">Kanehisa, Minoru, Yoko Sato, and Kanae Morishima. 2016. "BlastKOALA and GhostKOALA: KEGG Tools for Functional Characterization of Genome and Metagenome Sequences."  </w:t>
      </w:r>
      <w:r w:rsidRPr="00B0512A">
        <w:rPr>
          <w:i/>
          <w:noProof/>
        </w:rPr>
        <w:t>Journal of Molecular Biology</w:t>
      </w:r>
      <w:r w:rsidRPr="00B0512A">
        <w:rPr>
          <w:noProof/>
        </w:rPr>
        <w:t xml:space="preserve"> 428:726-731. doi: 10.1016/j.jmb.2015.11.006.</w:t>
      </w:r>
    </w:p>
    <w:p w14:paraId="18A19D90" w14:textId="77777777" w:rsidR="00B0512A" w:rsidRPr="00B0512A" w:rsidRDefault="00B0512A" w:rsidP="00B0512A">
      <w:pPr>
        <w:pStyle w:val="EndNoteBibliography"/>
        <w:spacing w:after="0"/>
        <w:ind w:left="720" w:hanging="720"/>
        <w:rPr>
          <w:noProof/>
        </w:rPr>
      </w:pPr>
      <w:r w:rsidRPr="00B0512A">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B0512A">
        <w:rPr>
          <w:i/>
          <w:noProof/>
        </w:rPr>
        <w:t>Nature</w:t>
      </w:r>
      <w:r w:rsidRPr="00B0512A">
        <w:rPr>
          <w:noProof/>
        </w:rPr>
        <w:t xml:space="preserve"> 414:450-453. doi: 10.1038/35106579.</w:t>
      </w:r>
    </w:p>
    <w:p w14:paraId="56E7F336" w14:textId="77777777" w:rsidR="00B0512A" w:rsidRPr="00B0512A" w:rsidRDefault="00B0512A" w:rsidP="00B0512A">
      <w:pPr>
        <w:pStyle w:val="EndNoteBibliography"/>
        <w:spacing w:after="0"/>
        <w:ind w:left="720" w:hanging="720"/>
        <w:rPr>
          <w:noProof/>
        </w:rPr>
      </w:pPr>
      <w:r w:rsidRPr="00B0512A">
        <w:rPr>
          <w:noProof/>
        </w:rPr>
        <w:t xml:space="preserve">Kaya, Ghosh, and Weiss Louis M. 2012. "T cell response and persistence of the microsporidia."  </w:t>
      </w:r>
      <w:r w:rsidRPr="00B0512A">
        <w:rPr>
          <w:i/>
          <w:noProof/>
        </w:rPr>
        <w:t>FEMS Microbiology Reviews</w:t>
      </w:r>
      <w:r w:rsidRPr="00B0512A">
        <w:rPr>
          <w:noProof/>
        </w:rPr>
        <w:t xml:space="preserve"> 36:748-760. doi: 10.1111/j.1574-6976.2011.00318.x.</w:t>
      </w:r>
    </w:p>
    <w:p w14:paraId="244E74EE" w14:textId="77777777" w:rsidR="00B0512A" w:rsidRPr="00B0512A" w:rsidRDefault="00B0512A" w:rsidP="00B0512A">
      <w:pPr>
        <w:pStyle w:val="EndNoteBibliography"/>
        <w:spacing w:after="0"/>
        <w:ind w:left="720" w:hanging="720"/>
        <w:rPr>
          <w:noProof/>
        </w:rPr>
      </w:pPr>
      <w:r w:rsidRPr="00B0512A">
        <w:rPr>
          <w:noProof/>
        </w:rPr>
        <w:t xml:space="preserve">Keeling, P. J., and W. F. Doolittle. 1996. "Alpha-tubulin from early-diverging eukaryotic lineages and the evolution of the tubulin family."  </w:t>
      </w:r>
      <w:r w:rsidRPr="00B0512A">
        <w:rPr>
          <w:i/>
          <w:noProof/>
        </w:rPr>
        <w:t>Molecular Biology and Evolution</w:t>
      </w:r>
      <w:r w:rsidRPr="00B0512A">
        <w:rPr>
          <w:noProof/>
        </w:rPr>
        <w:t xml:space="preserve"> 13:1297-1305. doi: 10.1093/oxfordjournals.molbev.a025576.</w:t>
      </w:r>
    </w:p>
    <w:p w14:paraId="4641A548" w14:textId="77777777" w:rsidR="00B0512A" w:rsidRPr="00B0512A" w:rsidRDefault="00B0512A" w:rsidP="00B0512A">
      <w:pPr>
        <w:pStyle w:val="EndNoteBibliography"/>
        <w:spacing w:after="0"/>
        <w:ind w:left="720" w:hanging="720"/>
        <w:rPr>
          <w:noProof/>
        </w:rPr>
      </w:pPr>
      <w:r w:rsidRPr="00B0512A">
        <w:rPr>
          <w:noProof/>
        </w:rPr>
        <w:t xml:space="preserve">Keeling, Patrick. 2009. "Five questions about microsporidia."  </w:t>
      </w:r>
      <w:r w:rsidRPr="00B0512A">
        <w:rPr>
          <w:i/>
          <w:noProof/>
        </w:rPr>
        <w:t>PLoS pathogens</w:t>
      </w:r>
      <w:r w:rsidRPr="00B0512A">
        <w:rPr>
          <w:noProof/>
        </w:rPr>
        <w:t xml:space="preserve"> 5:e1000489-e1000489. doi: 10.1371/journal.ppat.1000489.</w:t>
      </w:r>
    </w:p>
    <w:p w14:paraId="4A6BCD50" w14:textId="77777777" w:rsidR="00B0512A" w:rsidRPr="00B0512A" w:rsidRDefault="00B0512A" w:rsidP="00B0512A">
      <w:pPr>
        <w:pStyle w:val="EndNoteBibliography"/>
        <w:spacing w:after="0"/>
        <w:ind w:left="720" w:hanging="720"/>
        <w:rPr>
          <w:noProof/>
        </w:rPr>
      </w:pPr>
      <w:r w:rsidRPr="00B0512A">
        <w:rPr>
          <w:noProof/>
        </w:rPr>
        <w:lastRenderedPageBreak/>
        <w:t xml:space="preserve">Keeling, Patrick J, and Nicolas Corradi. 2011. "Shrink it or lose it: balancing loss of function with shrinking genomes in the microsporidia."  </w:t>
      </w:r>
      <w:r w:rsidRPr="00B0512A">
        <w:rPr>
          <w:i/>
          <w:noProof/>
        </w:rPr>
        <w:t>Virulence</w:t>
      </w:r>
      <w:r w:rsidRPr="00B0512A">
        <w:rPr>
          <w:noProof/>
        </w:rPr>
        <w:t xml:space="preserve"> 2:67-70. doi: 10.4161/viru.2.1.14606.</w:t>
      </w:r>
    </w:p>
    <w:p w14:paraId="1C7D1101" w14:textId="77777777" w:rsidR="00B0512A" w:rsidRPr="00B0512A" w:rsidRDefault="00B0512A" w:rsidP="00B0512A">
      <w:pPr>
        <w:pStyle w:val="EndNoteBibliography"/>
        <w:spacing w:after="0"/>
        <w:ind w:left="720" w:hanging="720"/>
        <w:rPr>
          <w:noProof/>
        </w:rPr>
      </w:pPr>
      <w:r w:rsidRPr="00B0512A">
        <w:rPr>
          <w:noProof/>
        </w:rPr>
        <w:t xml:space="preserve">Keeling, Patrick J, and Naomi M Fast. 2002. "Microsporidia: biology and evolution of highly reduced intracellular parasites."  </w:t>
      </w:r>
      <w:r w:rsidRPr="00B0512A">
        <w:rPr>
          <w:i/>
          <w:noProof/>
        </w:rPr>
        <w:t>Annual review of microbiology</w:t>
      </w:r>
      <w:r w:rsidRPr="00B0512A">
        <w:rPr>
          <w:noProof/>
        </w:rPr>
        <w:t xml:space="preserve"> 56:93-116. doi: 10.1146/annurev.micro.56.012302.160854.</w:t>
      </w:r>
    </w:p>
    <w:p w14:paraId="223DE579" w14:textId="77777777" w:rsidR="00B0512A" w:rsidRPr="00B0512A" w:rsidRDefault="00B0512A" w:rsidP="00B0512A">
      <w:pPr>
        <w:pStyle w:val="EndNoteBibliography"/>
        <w:spacing w:after="0"/>
        <w:ind w:left="720" w:hanging="720"/>
        <w:rPr>
          <w:noProof/>
        </w:rPr>
      </w:pPr>
      <w:r w:rsidRPr="00B0512A">
        <w:rPr>
          <w:noProof/>
        </w:rPr>
        <w:t xml:space="preserve">Keeling, Patrick J., Melissa A. Luker, and Jeffrey D. Palmer. 2000. "Evidence from beta-tubulin phylogeny that microsporidia evolved from within the fungi."  </w:t>
      </w:r>
      <w:r w:rsidRPr="00B0512A">
        <w:rPr>
          <w:i/>
          <w:noProof/>
        </w:rPr>
        <w:t>Molecular Biology and Evolution</w:t>
      </w:r>
      <w:r w:rsidRPr="00B0512A">
        <w:rPr>
          <w:noProof/>
        </w:rPr>
        <w:t xml:space="preserve"> 17:23-31. doi: 10.1093/oxfordjournals.molbev.a026235.</w:t>
      </w:r>
    </w:p>
    <w:p w14:paraId="76010134" w14:textId="77777777" w:rsidR="00B0512A" w:rsidRPr="00B0512A" w:rsidRDefault="00B0512A" w:rsidP="00B0512A">
      <w:pPr>
        <w:pStyle w:val="EndNoteBibliography"/>
        <w:spacing w:after="0"/>
        <w:ind w:left="720" w:hanging="720"/>
        <w:rPr>
          <w:noProof/>
        </w:rPr>
      </w:pPr>
      <w:r w:rsidRPr="00B0512A">
        <w:rPr>
          <w:noProof/>
        </w:rPr>
        <w:t xml:space="preserve">Kensche, Philip R, Vera van Noort, Bas E Dutilh, and Martijn A Huynen. 2008. "Practical and theoretical advances in predicting the function of a protein by its phylogenetic distribution."  </w:t>
      </w:r>
      <w:r w:rsidRPr="00B0512A">
        <w:rPr>
          <w:i/>
          <w:noProof/>
        </w:rPr>
        <w:t>Journal of the Royal Society, Interface / the Royal Society</w:t>
      </w:r>
      <w:r w:rsidRPr="00B0512A">
        <w:rPr>
          <w:noProof/>
        </w:rPr>
        <w:t xml:space="preserve"> 5:151-70. doi: 10.1098/rsif.2007.1047.</w:t>
      </w:r>
    </w:p>
    <w:p w14:paraId="4C3F07A0" w14:textId="77777777" w:rsidR="00B0512A" w:rsidRPr="00B0512A" w:rsidRDefault="00B0512A" w:rsidP="00B0512A">
      <w:pPr>
        <w:pStyle w:val="EndNoteBibliography"/>
        <w:spacing w:after="0"/>
        <w:ind w:left="720" w:hanging="720"/>
        <w:rPr>
          <w:noProof/>
        </w:rPr>
      </w:pPr>
      <w:r w:rsidRPr="00B0512A">
        <w:rPr>
          <w:noProof/>
        </w:rPr>
        <w:t xml:space="preserve">Kmmari, Suresh, Srinu Rathlavath, Devika Pillai, and Gadasu Rajesh. 2018. "Hepatopancreatic Microsporidiasis (HPM) in Shrimp Culture: A Review."  </w:t>
      </w:r>
      <w:r w:rsidRPr="00B0512A">
        <w:rPr>
          <w:i/>
          <w:noProof/>
        </w:rPr>
        <w:t>International Journal of Current Microbiology and Applied Sciences</w:t>
      </w:r>
      <w:r w:rsidRPr="00B0512A">
        <w:rPr>
          <w:noProof/>
        </w:rPr>
        <w:t xml:space="preserve"> 7:3208-3215. doi: 10.20546/ijcmas.2018.701.383.</w:t>
      </w:r>
    </w:p>
    <w:p w14:paraId="10D91562" w14:textId="77777777" w:rsidR="00B0512A" w:rsidRPr="00B0512A" w:rsidRDefault="00B0512A" w:rsidP="00B0512A">
      <w:pPr>
        <w:pStyle w:val="EndNoteBibliography"/>
        <w:spacing w:after="0"/>
        <w:ind w:left="720" w:hanging="720"/>
        <w:rPr>
          <w:noProof/>
        </w:rPr>
      </w:pPr>
      <w:r w:rsidRPr="00B0512A">
        <w:rPr>
          <w:noProof/>
        </w:rPr>
        <w:t xml:space="preserve">Koestler, Tina, and Ingo Ebersberger. 2011. "Zygomycetes, Microsporidia, and the Evolutionary Ancestry of Sex Determination."  </w:t>
      </w:r>
      <w:r w:rsidRPr="00B0512A">
        <w:rPr>
          <w:i/>
          <w:noProof/>
        </w:rPr>
        <w:t>Genome Biology and Evolution</w:t>
      </w:r>
      <w:r w:rsidRPr="00B0512A">
        <w:rPr>
          <w:noProof/>
        </w:rPr>
        <w:t xml:space="preserve"> 3:186-194. doi: 10.1093/gbe/evr009.</w:t>
      </w:r>
    </w:p>
    <w:p w14:paraId="7B428DFB" w14:textId="77777777" w:rsidR="00B0512A" w:rsidRPr="00B0512A" w:rsidRDefault="00B0512A" w:rsidP="00B0512A">
      <w:pPr>
        <w:pStyle w:val="EndNoteBibliography"/>
        <w:spacing w:after="0"/>
        <w:ind w:left="720" w:hanging="720"/>
        <w:rPr>
          <w:noProof/>
        </w:rPr>
      </w:pPr>
      <w:r w:rsidRPr="00B0512A">
        <w:rPr>
          <w:noProof/>
        </w:rPr>
        <w:t xml:space="preserve">Koestler, Tina, Arndt von Haeseler, and Ingo Ebersberger. 2010. "FACT: functional annotation transfer between proteins with similar feature architectures."  </w:t>
      </w:r>
      <w:r w:rsidRPr="00B0512A">
        <w:rPr>
          <w:i/>
          <w:noProof/>
        </w:rPr>
        <w:t>BMC bioinformatics</w:t>
      </w:r>
      <w:r w:rsidRPr="00B0512A">
        <w:rPr>
          <w:noProof/>
        </w:rPr>
        <w:t xml:space="preserve"> 11:417-417. doi: 10.1186/1471-2105-11-417.</w:t>
      </w:r>
    </w:p>
    <w:p w14:paraId="47092835" w14:textId="77777777" w:rsidR="00B0512A" w:rsidRPr="00B0512A" w:rsidRDefault="00B0512A" w:rsidP="00B0512A">
      <w:pPr>
        <w:pStyle w:val="EndNoteBibliography"/>
        <w:spacing w:after="0"/>
        <w:ind w:left="720" w:hanging="720"/>
        <w:rPr>
          <w:noProof/>
        </w:rPr>
      </w:pPr>
      <w:r w:rsidRPr="00B0512A">
        <w:rPr>
          <w:noProof/>
        </w:rPr>
        <w:t xml:space="preserve">Kristensen, D. M., Y. I. Wolf, A. R. Mushegian, and E. V. Koonin. 2011. "Computational methods for Gene Orthology inference."  </w:t>
      </w:r>
      <w:r w:rsidRPr="00B0512A">
        <w:rPr>
          <w:i/>
          <w:noProof/>
        </w:rPr>
        <w:t>Briefings in Bioinformatics</w:t>
      </w:r>
      <w:r w:rsidRPr="00B0512A">
        <w:rPr>
          <w:noProof/>
        </w:rPr>
        <w:t xml:space="preserve"> 12:379-391. doi: 10.1093/bib/bbr030.</w:t>
      </w:r>
    </w:p>
    <w:p w14:paraId="082E1A00" w14:textId="77777777" w:rsidR="00B0512A" w:rsidRPr="00B0512A" w:rsidRDefault="00B0512A" w:rsidP="00B0512A">
      <w:pPr>
        <w:pStyle w:val="EndNoteBibliography"/>
        <w:spacing w:after="0"/>
        <w:ind w:left="720" w:hanging="720"/>
        <w:rPr>
          <w:noProof/>
        </w:rPr>
      </w:pPr>
      <w:r w:rsidRPr="00B0512A">
        <w:rPr>
          <w:noProof/>
        </w:rPr>
        <w:t xml:space="preserve">Kudo, R. R., and E. W. Daniels. 1963. "An Electron Microscope Study of the Spore of a Microsporidian, Thelohania californica*."  </w:t>
      </w:r>
      <w:r w:rsidRPr="00B0512A">
        <w:rPr>
          <w:i/>
          <w:noProof/>
        </w:rPr>
        <w:t>The Journal of Protozoology</w:t>
      </w:r>
      <w:r w:rsidRPr="00B0512A">
        <w:rPr>
          <w:noProof/>
        </w:rPr>
        <w:t xml:space="preserve"> 10:112-120. doi: 10.1111/j.1550-7408.1963.tb01645.x.</w:t>
      </w:r>
    </w:p>
    <w:p w14:paraId="037AAB1C" w14:textId="77777777" w:rsidR="00B0512A" w:rsidRPr="00B0512A" w:rsidRDefault="00B0512A" w:rsidP="00B0512A">
      <w:pPr>
        <w:pStyle w:val="EndNoteBibliography"/>
        <w:spacing w:after="0"/>
        <w:ind w:left="720" w:hanging="720"/>
        <w:rPr>
          <w:noProof/>
        </w:rPr>
      </w:pPr>
      <w:r w:rsidRPr="00B0512A">
        <w:rPr>
          <w:noProof/>
        </w:rPr>
        <w:t xml:space="preserve">Larkin, M. A., G. Blackshields, N. P. Brown, R. Chenna, P. A. McGettigan, H. McWilliam, F. Valentin, I. M. Wallace, A. Wilm, R. Lopez, J. D. Thompson, T. J. Gibson, and D. G. Higgins. 2007. "Clustal W and Clustal X version 2.0."  </w:t>
      </w:r>
      <w:r w:rsidRPr="00B0512A">
        <w:rPr>
          <w:i/>
          <w:noProof/>
        </w:rPr>
        <w:t>Bioinformatics</w:t>
      </w:r>
      <w:r w:rsidRPr="00B0512A">
        <w:rPr>
          <w:noProof/>
        </w:rPr>
        <w:t xml:space="preserve"> 23:2947-2948. doi: 10.1093/bioinformatics/btm404.</w:t>
      </w:r>
    </w:p>
    <w:p w14:paraId="0474A8CA" w14:textId="77777777" w:rsidR="00B0512A" w:rsidRPr="00B0512A" w:rsidRDefault="00B0512A" w:rsidP="00B0512A">
      <w:pPr>
        <w:pStyle w:val="EndNoteBibliography"/>
        <w:spacing w:after="0"/>
        <w:ind w:left="720" w:hanging="720"/>
        <w:rPr>
          <w:noProof/>
        </w:rPr>
      </w:pPr>
      <w:r w:rsidRPr="00B0512A">
        <w:rPr>
          <w:noProof/>
        </w:rPr>
        <w:t xml:space="preserve">Le, Si Quang, and Olivier Gascuel. 2008. "An improved general amino acid replacement matrix."  </w:t>
      </w:r>
      <w:r w:rsidRPr="00B0512A">
        <w:rPr>
          <w:i/>
          <w:noProof/>
        </w:rPr>
        <w:t>Molecular Biology and Evolution</w:t>
      </w:r>
      <w:r w:rsidRPr="00B0512A">
        <w:rPr>
          <w:noProof/>
        </w:rPr>
        <w:t xml:space="preserve"> 25:1307-1320. doi: 10.1093/molbev/msn067.</w:t>
      </w:r>
    </w:p>
    <w:p w14:paraId="535EFC67" w14:textId="77777777" w:rsidR="00B0512A" w:rsidRPr="00B0512A" w:rsidRDefault="00B0512A" w:rsidP="00B0512A">
      <w:pPr>
        <w:pStyle w:val="EndNoteBibliography"/>
        <w:spacing w:after="0"/>
        <w:ind w:left="720" w:hanging="720"/>
        <w:rPr>
          <w:noProof/>
        </w:rPr>
      </w:pPr>
      <w:r w:rsidRPr="00B0512A">
        <w:rPr>
          <w:noProof/>
        </w:rPr>
        <w:t xml:space="preserve">Lee, John Hwa. 2008. "Molecular Detection of Enterocytozoon bieneusi and Identification of a Potentially Human-Pathogenic Genotype in Milk."  </w:t>
      </w:r>
      <w:r w:rsidRPr="00B0512A">
        <w:rPr>
          <w:i/>
          <w:noProof/>
        </w:rPr>
        <w:t>Applied and Environmental Microbiology</w:t>
      </w:r>
      <w:r w:rsidRPr="00B0512A">
        <w:rPr>
          <w:noProof/>
        </w:rPr>
        <w:t xml:space="preserve"> 74:1664-1666. doi: 10.1128/AEM.02110-07.</w:t>
      </w:r>
    </w:p>
    <w:p w14:paraId="617F5618" w14:textId="77777777" w:rsidR="00B0512A" w:rsidRPr="00B0512A" w:rsidRDefault="00B0512A" w:rsidP="00B0512A">
      <w:pPr>
        <w:pStyle w:val="EndNoteBibliography"/>
        <w:spacing w:after="0"/>
        <w:ind w:left="720" w:hanging="720"/>
        <w:rPr>
          <w:noProof/>
        </w:rPr>
      </w:pPr>
      <w:r w:rsidRPr="00B0512A">
        <w:rPr>
          <w:noProof/>
        </w:rPr>
        <w:lastRenderedPageBreak/>
        <w:t xml:space="preserve">Lee, Soo Chan, Nicolas Corradi, Edmond J. Byrnes, Santiago Torres-Martinez, Fred S. Dietrich, Patrick J. Keeling, and Joseph Heitman. 2008. "Microsporidia evolved from ancestral sexual fungi."  </w:t>
      </w:r>
      <w:r w:rsidRPr="00B0512A">
        <w:rPr>
          <w:i/>
          <w:noProof/>
        </w:rPr>
        <w:t>Current biology : CB</w:t>
      </w:r>
      <w:r w:rsidRPr="00B0512A">
        <w:rPr>
          <w:noProof/>
        </w:rPr>
        <w:t xml:space="preserve"> 18:1675-1679. doi: 10.1016/j.cub.2008.09.030.</w:t>
      </w:r>
    </w:p>
    <w:p w14:paraId="1337AA18" w14:textId="77777777" w:rsidR="00B0512A" w:rsidRPr="00B0512A" w:rsidRDefault="00B0512A" w:rsidP="00B0512A">
      <w:pPr>
        <w:pStyle w:val="EndNoteBibliography"/>
        <w:spacing w:after="0"/>
        <w:ind w:left="720" w:hanging="720"/>
        <w:rPr>
          <w:noProof/>
        </w:rPr>
      </w:pPr>
      <w:r w:rsidRPr="00B0512A">
        <w:rPr>
          <w:noProof/>
        </w:rPr>
        <w:t xml:space="preserve">Letunic, Ivica, Tobias Doerks, and Peer Bork. 2012. "SMART 7: Recent updates to the protein domain annotation resource."  </w:t>
      </w:r>
      <w:r w:rsidRPr="00B0512A">
        <w:rPr>
          <w:i/>
          <w:noProof/>
        </w:rPr>
        <w:t>Nucleic Acids Research</w:t>
      </w:r>
      <w:r w:rsidRPr="00B0512A">
        <w:rPr>
          <w:noProof/>
        </w:rPr>
        <w:t xml:space="preserve"> 40. doi: 10.1093/nar/gkr931.</w:t>
      </w:r>
    </w:p>
    <w:p w14:paraId="3CDBC036" w14:textId="77777777" w:rsidR="00B0512A" w:rsidRPr="00B0512A" w:rsidRDefault="00B0512A" w:rsidP="00B0512A">
      <w:pPr>
        <w:pStyle w:val="EndNoteBibliography"/>
        <w:spacing w:after="0"/>
        <w:ind w:left="720" w:hanging="720"/>
        <w:rPr>
          <w:noProof/>
        </w:rPr>
      </w:pPr>
      <w:r w:rsidRPr="00B0512A">
        <w:rPr>
          <w:noProof/>
        </w:rPr>
        <w:t xml:space="preserve">Li, Li, Christian J Stoeckert, and David S Roos. 2003. "OrthoMCL: identification of ortholog groups for eukaryotic genomes."  </w:t>
      </w:r>
      <w:r w:rsidRPr="00B0512A">
        <w:rPr>
          <w:i/>
          <w:noProof/>
        </w:rPr>
        <w:t>Genome research</w:t>
      </w:r>
      <w:r w:rsidRPr="00B0512A">
        <w:rPr>
          <w:noProof/>
        </w:rPr>
        <w:t xml:space="preserve"> 13:2178-89. doi: 10.1101/gr.1224503.</w:t>
      </w:r>
    </w:p>
    <w:p w14:paraId="6C5BDA12" w14:textId="77777777" w:rsidR="00B0512A" w:rsidRPr="00B0512A" w:rsidRDefault="00B0512A" w:rsidP="00B0512A">
      <w:pPr>
        <w:pStyle w:val="EndNoteBibliography"/>
        <w:spacing w:after="0"/>
        <w:ind w:left="720" w:hanging="720"/>
        <w:rPr>
          <w:noProof/>
        </w:rPr>
      </w:pPr>
      <w:r w:rsidRPr="00B0512A">
        <w:rPr>
          <w:noProof/>
        </w:rPr>
        <w:t xml:space="preserve">Li, Yang, Sarah E. Calvo, Roee Gutman, Jun S. Liu, and Vamsi K. Mootha. 2014. "Expansion of Biological Pathways Based on Evolutionary Inference."  </w:t>
      </w:r>
      <w:r w:rsidRPr="00B0512A">
        <w:rPr>
          <w:i/>
          <w:noProof/>
        </w:rPr>
        <w:t>Cell</w:t>
      </w:r>
      <w:r w:rsidRPr="00B0512A">
        <w:rPr>
          <w:noProof/>
        </w:rPr>
        <w:t xml:space="preserve"> 158:213-225. doi: 10.1016/j.cell.2014.05.034.</w:t>
      </w:r>
    </w:p>
    <w:p w14:paraId="2D359374" w14:textId="77777777" w:rsidR="00B0512A" w:rsidRPr="00B0512A" w:rsidRDefault="00B0512A" w:rsidP="00B0512A">
      <w:pPr>
        <w:pStyle w:val="EndNoteBibliography"/>
        <w:spacing w:after="0"/>
        <w:ind w:left="720" w:hanging="720"/>
        <w:rPr>
          <w:noProof/>
        </w:rPr>
      </w:pPr>
      <w:r w:rsidRPr="00B0512A">
        <w:rPr>
          <w:noProof/>
        </w:rPr>
        <w:t xml:space="preserve">Loewenstein, Yaniv, Domenico Raimondo, Oliver C Redfern, James Watson, Dmitrij Frishman, Michal Linial, Christine Orengo, Janet Thornton, and Anna Tramontano. 2009. "Protein function annotation by homology-based inference."  </w:t>
      </w:r>
      <w:r w:rsidRPr="00B0512A">
        <w:rPr>
          <w:i/>
          <w:noProof/>
        </w:rPr>
        <w:t>Genome Biology</w:t>
      </w:r>
      <w:r w:rsidRPr="00B0512A">
        <w:rPr>
          <w:noProof/>
        </w:rPr>
        <w:t xml:space="preserve"> 10:207. doi: 10.1186/gb-2009-10-2-207.</w:t>
      </w:r>
    </w:p>
    <w:p w14:paraId="72745C49" w14:textId="77777777" w:rsidR="00B0512A" w:rsidRPr="00B0512A" w:rsidRDefault="00B0512A" w:rsidP="00B0512A">
      <w:pPr>
        <w:pStyle w:val="EndNoteBibliography"/>
        <w:spacing w:after="0"/>
        <w:ind w:left="720" w:hanging="720"/>
        <w:rPr>
          <w:noProof/>
        </w:rPr>
      </w:pPr>
      <w:r w:rsidRPr="00B0512A">
        <w:rPr>
          <w:noProof/>
        </w:rPr>
        <w:t xml:space="preserve">Luallen, Robert J, Aaron W Reinke, Linda Tong, Michael R Botts, Marie-Anne Félix, and Emily R Troemel. 2016. "Discovery of a Natural Microsporidian Pathogen with a Broad Tissue Tropism in Caenorhabditis elegans."  </w:t>
      </w:r>
      <w:r w:rsidRPr="00B0512A">
        <w:rPr>
          <w:i/>
          <w:noProof/>
        </w:rPr>
        <w:t>PLOS Pathogens</w:t>
      </w:r>
      <w:r w:rsidRPr="00B0512A">
        <w:rPr>
          <w:noProof/>
        </w:rPr>
        <w:t>:28.</w:t>
      </w:r>
    </w:p>
    <w:p w14:paraId="66EBB7BF" w14:textId="77777777" w:rsidR="00B0512A" w:rsidRPr="00B0512A" w:rsidRDefault="00B0512A" w:rsidP="00B0512A">
      <w:pPr>
        <w:pStyle w:val="EndNoteBibliography"/>
        <w:spacing w:after="0"/>
        <w:ind w:left="720" w:hanging="720"/>
        <w:rPr>
          <w:noProof/>
        </w:rPr>
      </w:pPr>
      <w:r w:rsidRPr="00B0512A">
        <w:rPr>
          <w:noProof/>
        </w:rPr>
        <w:t xml:space="preserve">Madera, Martin, and Julian Gough. 2002. "A comparison of profile hidden Markov model procedures for remote homology detection."  </w:t>
      </w:r>
      <w:r w:rsidRPr="00B0512A">
        <w:rPr>
          <w:i/>
          <w:noProof/>
        </w:rPr>
        <w:t>Nucleic Acids Research</w:t>
      </w:r>
      <w:r w:rsidRPr="00B0512A">
        <w:rPr>
          <w:noProof/>
        </w:rPr>
        <w:t xml:space="preserve"> 30:4321-4328.</w:t>
      </w:r>
    </w:p>
    <w:p w14:paraId="058DA2D4" w14:textId="77777777" w:rsidR="00B0512A" w:rsidRPr="00B0512A" w:rsidRDefault="00B0512A" w:rsidP="00B0512A">
      <w:pPr>
        <w:pStyle w:val="EndNoteBibliography"/>
        <w:spacing w:after="0"/>
        <w:ind w:left="720" w:hanging="720"/>
        <w:rPr>
          <w:noProof/>
        </w:rPr>
      </w:pPr>
      <w:r w:rsidRPr="00B0512A">
        <w:rPr>
          <w:noProof/>
        </w:rPr>
        <w:t xml:space="preserve">Mann, H. B., and D. R. Whitney. 1947. "On a Test of Whether one of Two Random Variables is Stochastically Larger than the Other."  </w:t>
      </w:r>
      <w:r w:rsidRPr="00B0512A">
        <w:rPr>
          <w:i/>
          <w:noProof/>
        </w:rPr>
        <w:t>The Annals of Mathematical Statistics</w:t>
      </w:r>
      <w:r w:rsidRPr="00B0512A">
        <w:rPr>
          <w:noProof/>
        </w:rPr>
        <w:t xml:space="preserve"> 18:50-60.</w:t>
      </w:r>
    </w:p>
    <w:p w14:paraId="329A79FB" w14:textId="77777777" w:rsidR="00B0512A" w:rsidRPr="00B0512A" w:rsidRDefault="00B0512A" w:rsidP="00B0512A">
      <w:pPr>
        <w:pStyle w:val="EndNoteBibliography"/>
        <w:spacing w:after="0"/>
        <w:ind w:left="720" w:hanging="720"/>
        <w:rPr>
          <w:noProof/>
        </w:rPr>
      </w:pPr>
      <w:r w:rsidRPr="00B0512A">
        <w:rPr>
          <w:noProof/>
        </w:rPr>
        <w:t xml:space="preserve">Mathis, Alexander, Rainer Weber, and Peter Deplazes. 2005. "Zoonotic Potential of the Microsporidia."  </w:t>
      </w:r>
      <w:r w:rsidRPr="00B0512A">
        <w:rPr>
          <w:i/>
          <w:noProof/>
        </w:rPr>
        <w:t>Clinical Microbiology Reviews</w:t>
      </w:r>
      <w:r w:rsidRPr="00B0512A">
        <w:rPr>
          <w:noProof/>
        </w:rPr>
        <w:t xml:space="preserve"> 18:423-445. doi: 10.1128/CMR.18.3.423-445.2005.</w:t>
      </w:r>
    </w:p>
    <w:p w14:paraId="06BC5E97" w14:textId="77777777" w:rsidR="00B0512A" w:rsidRPr="00B0512A" w:rsidRDefault="00B0512A" w:rsidP="00B0512A">
      <w:pPr>
        <w:pStyle w:val="EndNoteBibliography"/>
        <w:spacing w:after="0"/>
        <w:ind w:left="720" w:hanging="720"/>
        <w:rPr>
          <w:noProof/>
        </w:rPr>
      </w:pPr>
      <w:r w:rsidRPr="00B0512A">
        <w:rPr>
          <w:noProof/>
        </w:rPr>
        <w:t>Matos, Olga, Maria Luisa Lobo, and Lihua Xiao. 2012. "Epidemiology of Enterocytozoon bieneusi Infection in Humans." [Research article], Last Modified 2012.</w:t>
      </w:r>
    </w:p>
    <w:p w14:paraId="66297FDC" w14:textId="77777777" w:rsidR="00B0512A" w:rsidRPr="00B0512A" w:rsidRDefault="00B0512A" w:rsidP="00B0512A">
      <w:pPr>
        <w:pStyle w:val="EndNoteBibliography"/>
        <w:spacing w:after="0"/>
        <w:ind w:left="720" w:hanging="720"/>
        <w:rPr>
          <w:noProof/>
        </w:rPr>
      </w:pPr>
      <w:r w:rsidRPr="00B0512A">
        <w:rPr>
          <w:noProof/>
        </w:rPr>
        <w:t xml:space="preserve">McLaughlin, David J., David S. Hibbett, François Lutzoni, Joseph W. Spatafora, and Rytas Vilgalys. 2009. "The search for the fungal tree of life."  </w:t>
      </w:r>
      <w:r w:rsidRPr="00B0512A">
        <w:rPr>
          <w:i/>
          <w:noProof/>
        </w:rPr>
        <w:t>Trends in Microbiology</w:t>
      </w:r>
      <w:r w:rsidRPr="00B0512A">
        <w:rPr>
          <w:noProof/>
        </w:rPr>
        <w:t xml:space="preserve"> 17:488-497. doi: 10.1016/j.tim.2009.08.001.</w:t>
      </w:r>
    </w:p>
    <w:p w14:paraId="4D5E1630" w14:textId="77777777" w:rsidR="00B0512A" w:rsidRPr="00B0512A" w:rsidRDefault="00B0512A" w:rsidP="00B0512A">
      <w:pPr>
        <w:pStyle w:val="EndNoteBibliography"/>
        <w:spacing w:after="0"/>
        <w:ind w:left="720" w:hanging="720"/>
        <w:rPr>
          <w:noProof/>
        </w:rPr>
      </w:pPr>
      <w:r w:rsidRPr="00B0512A">
        <w:rPr>
          <w:noProof/>
        </w:rPr>
        <w:t xml:space="preserve">Méténier, Guy, and Christian P. Vivarès. 2001. "Molecular characteristics and physiology of microsporidia."  </w:t>
      </w:r>
      <w:r w:rsidRPr="00B0512A">
        <w:rPr>
          <w:i/>
          <w:noProof/>
        </w:rPr>
        <w:t>Microbes and Infection</w:t>
      </w:r>
      <w:r w:rsidRPr="00B0512A">
        <w:rPr>
          <w:noProof/>
        </w:rPr>
        <w:t xml:space="preserve"> 3:407-415. doi: 10.1016/S1286-4579(01)01398-3.</w:t>
      </w:r>
    </w:p>
    <w:p w14:paraId="05565597" w14:textId="77777777" w:rsidR="00B0512A" w:rsidRPr="00B0512A" w:rsidRDefault="00B0512A" w:rsidP="00B0512A">
      <w:pPr>
        <w:pStyle w:val="EndNoteBibliography"/>
        <w:spacing w:after="0"/>
        <w:ind w:left="720" w:hanging="720"/>
        <w:rPr>
          <w:noProof/>
        </w:rPr>
      </w:pPr>
      <w:r w:rsidRPr="00B0512A">
        <w:rPr>
          <w:noProof/>
        </w:rPr>
        <w:t xml:space="preserve">Moore, A. D., A. Held, N. Terrapon, J. Weiner, and E. Bornberg-Bauer. 2014. "DoMosaics: software for domain arrangement visualization and domain-centric analysis of proteins."  </w:t>
      </w:r>
      <w:r w:rsidRPr="00B0512A">
        <w:rPr>
          <w:i/>
          <w:noProof/>
        </w:rPr>
        <w:t>Bioinformatics</w:t>
      </w:r>
      <w:r w:rsidRPr="00B0512A">
        <w:rPr>
          <w:noProof/>
        </w:rPr>
        <w:t xml:space="preserve"> 30:282-283. doi: 10.1093/bioinformatics/btt640.</w:t>
      </w:r>
    </w:p>
    <w:p w14:paraId="15C34169" w14:textId="77777777" w:rsidR="00B0512A" w:rsidRPr="00B0512A" w:rsidRDefault="00B0512A" w:rsidP="00B0512A">
      <w:pPr>
        <w:pStyle w:val="EndNoteBibliography"/>
        <w:spacing w:after="0"/>
        <w:ind w:left="720" w:hanging="720"/>
        <w:rPr>
          <w:noProof/>
        </w:rPr>
      </w:pPr>
      <w:r w:rsidRPr="00B0512A">
        <w:rPr>
          <w:noProof/>
        </w:rPr>
        <w:lastRenderedPageBreak/>
        <w:t xml:space="preserve">Moreira, David, and Purificación López-García. 2007. "The Last Common Ancestor of Modern Cells." In </w:t>
      </w:r>
      <w:r w:rsidRPr="00B0512A">
        <w:rPr>
          <w:i/>
          <w:noProof/>
        </w:rPr>
        <w:t>Lectures in Astrobiology</w:t>
      </w:r>
      <w:r w:rsidRPr="00B0512A">
        <w:rPr>
          <w:noProof/>
        </w:rPr>
        <w:t>, edited by Muriel Gargaud, Hervé Martin and Philippe Claeys, 305-317. Berlin, Heidelberg: Springer Berlin Heidelberg.</w:t>
      </w:r>
    </w:p>
    <w:p w14:paraId="2BFE451A" w14:textId="77777777" w:rsidR="00B0512A" w:rsidRPr="00B0512A" w:rsidRDefault="00B0512A" w:rsidP="00B0512A">
      <w:pPr>
        <w:pStyle w:val="EndNoteBibliography"/>
        <w:spacing w:after="0"/>
        <w:ind w:left="720" w:hanging="720"/>
        <w:rPr>
          <w:noProof/>
        </w:rPr>
      </w:pPr>
      <w:r w:rsidRPr="00B0512A">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B0512A">
        <w:rPr>
          <w:i/>
          <w:noProof/>
        </w:rPr>
        <w:t>Scientific Reports</w:t>
      </w:r>
      <w:r w:rsidRPr="00B0512A">
        <w:rPr>
          <w:noProof/>
        </w:rPr>
        <w:t xml:space="preserve"> 7. doi: 10.1038/s41598-017-16947-5.</w:t>
      </w:r>
    </w:p>
    <w:p w14:paraId="70B030B8" w14:textId="77777777" w:rsidR="00B0512A" w:rsidRPr="00B0512A" w:rsidRDefault="00B0512A" w:rsidP="00B0512A">
      <w:pPr>
        <w:pStyle w:val="EndNoteBibliography"/>
        <w:spacing w:after="0"/>
        <w:ind w:left="720" w:hanging="720"/>
        <w:rPr>
          <w:noProof/>
        </w:rPr>
      </w:pPr>
      <w:r w:rsidRPr="00B0512A">
        <w:rPr>
          <w:noProof/>
        </w:rPr>
        <w:t xml:space="preserve">Moriya, Yuki, Masumi Itoh, Shujiro Okuda, Akiyasu C Yoshizawa, and Minoru Kanehisa. 2007. "KAAS: an automatic genome annotation and pathway reconstruction server."  </w:t>
      </w:r>
      <w:r w:rsidRPr="00B0512A">
        <w:rPr>
          <w:i/>
          <w:noProof/>
        </w:rPr>
        <w:t>Nucleic acids research</w:t>
      </w:r>
      <w:r w:rsidRPr="00B0512A">
        <w:rPr>
          <w:noProof/>
        </w:rPr>
        <w:t xml:space="preserve"> 35:W182-5. doi: 10.1093/nar/gkm321.</w:t>
      </w:r>
    </w:p>
    <w:p w14:paraId="59DCF247" w14:textId="77777777" w:rsidR="00B0512A" w:rsidRPr="00B0512A" w:rsidRDefault="00B0512A" w:rsidP="00B0512A">
      <w:pPr>
        <w:pStyle w:val="EndNoteBibliography"/>
        <w:spacing w:after="0"/>
        <w:ind w:left="720" w:hanging="720"/>
        <w:rPr>
          <w:noProof/>
        </w:rPr>
      </w:pPr>
      <w:r w:rsidRPr="00B0512A">
        <w:rPr>
          <w:noProof/>
        </w:rPr>
        <w:t xml:space="preserve">Naegeli, K. 1857. "Über die neue Krankheit der Seidenraupe und verwandte Organismen." </w:t>
      </w:r>
      <w:r w:rsidRPr="00B0512A">
        <w:rPr>
          <w:i/>
          <w:noProof/>
        </w:rPr>
        <w:t>Botanische Zeitung</w:t>
      </w:r>
      <w:r w:rsidRPr="00B0512A">
        <w:rPr>
          <w:noProof/>
        </w:rPr>
        <w:t>, 1857, 760-761. Accessed 2018-03-25 20:33:39.</w:t>
      </w:r>
    </w:p>
    <w:p w14:paraId="30B5F5E1" w14:textId="77777777" w:rsidR="00B0512A" w:rsidRPr="00B0512A" w:rsidRDefault="00B0512A" w:rsidP="00B0512A">
      <w:pPr>
        <w:pStyle w:val="EndNoteBibliography"/>
        <w:spacing w:after="0"/>
        <w:ind w:left="720" w:hanging="720"/>
        <w:rPr>
          <w:noProof/>
        </w:rPr>
      </w:pPr>
      <w:r w:rsidRPr="00B0512A">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B0512A">
        <w:rPr>
          <w:i/>
          <w:noProof/>
        </w:rPr>
        <w:t>Genome biology and evolution</w:t>
      </w:r>
      <w:r w:rsidRPr="00B0512A">
        <w:rPr>
          <w:noProof/>
        </w:rPr>
        <w:t xml:space="preserve"> 5:2285-303. doi: 10.1093/gbe/evt184.</w:t>
      </w:r>
    </w:p>
    <w:p w14:paraId="4055A600" w14:textId="77777777" w:rsidR="00B0512A" w:rsidRPr="00B0512A" w:rsidRDefault="00B0512A" w:rsidP="00B0512A">
      <w:pPr>
        <w:pStyle w:val="EndNoteBibliography"/>
        <w:spacing w:after="0"/>
        <w:ind w:left="720" w:hanging="720"/>
        <w:rPr>
          <w:noProof/>
        </w:rPr>
      </w:pPr>
      <w:r w:rsidRPr="00B0512A">
        <w:rPr>
          <w:noProof/>
        </w:rPr>
        <w:t xml:space="preserve">Neumann, Peter, and Norman L Carreck. 2010. "Honey bee colony losses."  </w:t>
      </w:r>
      <w:r w:rsidRPr="00B0512A">
        <w:rPr>
          <w:i/>
          <w:noProof/>
        </w:rPr>
        <w:t>Journal of Apicultural Research</w:t>
      </w:r>
      <w:r w:rsidRPr="00B0512A">
        <w:rPr>
          <w:noProof/>
        </w:rPr>
        <w:t xml:space="preserve"> 49:1-6. doi: 10.3896/IBRA.1.49.1.01.</w:t>
      </w:r>
    </w:p>
    <w:p w14:paraId="74994D53" w14:textId="77777777" w:rsidR="00B0512A" w:rsidRPr="00B0512A" w:rsidRDefault="00B0512A" w:rsidP="00B0512A">
      <w:pPr>
        <w:pStyle w:val="EndNoteBibliography"/>
        <w:spacing w:after="0"/>
        <w:ind w:left="720" w:hanging="720"/>
        <w:rPr>
          <w:noProof/>
        </w:rPr>
      </w:pPr>
      <w:r w:rsidRPr="00B0512A">
        <w:rPr>
          <w:noProof/>
        </w:rPr>
        <w:t xml:space="preserve">Noether, Gottfried E. 1987. "Sample Size Determination for Some Common Nonparametric Tests."  </w:t>
      </w:r>
      <w:r w:rsidRPr="00B0512A">
        <w:rPr>
          <w:i/>
          <w:noProof/>
        </w:rPr>
        <w:t>Journal of the American Statistical Association</w:t>
      </w:r>
      <w:r w:rsidRPr="00B0512A">
        <w:rPr>
          <w:noProof/>
        </w:rPr>
        <w:t xml:space="preserve"> 82:645-647. doi: 10.2307/2289477.</w:t>
      </w:r>
    </w:p>
    <w:p w14:paraId="6E4DF720" w14:textId="77777777" w:rsidR="00B0512A" w:rsidRPr="00B0512A" w:rsidRDefault="00B0512A" w:rsidP="00B0512A">
      <w:pPr>
        <w:pStyle w:val="EndNoteBibliography"/>
        <w:spacing w:after="0"/>
        <w:ind w:left="720" w:hanging="720"/>
        <w:rPr>
          <w:noProof/>
        </w:rPr>
      </w:pPr>
      <w:r w:rsidRPr="00B0512A">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B0512A">
        <w:rPr>
          <w:i/>
          <w:noProof/>
        </w:rPr>
        <w:t>Nucleic Acids Research</w:t>
      </w:r>
      <w:r w:rsidRPr="00B0512A">
        <w:rPr>
          <w:noProof/>
        </w:rPr>
        <w:t xml:space="preserve"> 42:D26-D31. doi: 10.1093/nar/gkt1069.</w:t>
      </w:r>
    </w:p>
    <w:p w14:paraId="4C7FE6D9" w14:textId="77777777" w:rsidR="00B0512A" w:rsidRPr="00B0512A" w:rsidRDefault="00B0512A" w:rsidP="00B0512A">
      <w:pPr>
        <w:pStyle w:val="EndNoteBibliography"/>
        <w:spacing w:after="0"/>
        <w:ind w:left="720" w:hanging="720"/>
        <w:rPr>
          <w:noProof/>
        </w:rPr>
      </w:pPr>
      <w:r w:rsidRPr="00B0512A">
        <w:rPr>
          <w:noProof/>
        </w:rPr>
        <w:t xml:space="preserve">O'Brien, Kevin P, Maido Remm, and Erik L L Sonnhammer. 2005. "Inparanoid: a comprehensive database of eukaryotic orthologs."  </w:t>
      </w:r>
      <w:r w:rsidRPr="00B0512A">
        <w:rPr>
          <w:i/>
          <w:noProof/>
        </w:rPr>
        <w:t>Nucleic acids research</w:t>
      </w:r>
      <w:r w:rsidRPr="00B0512A">
        <w:rPr>
          <w:noProof/>
        </w:rPr>
        <w:t xml:space="preserve"> 33:D476-80. doi: 10.1093/nar/gki107.</w:t>
      </w:r>
    </w:p>
    <w:p w14:paraId="4BD56AEB" w14:textId="77777777" w:rsidR="00B0512A" w:rsidRPr="00B0512A" w:rsidRDefault="00B0512A" w:rsidP="00B0512A">
      <w:pPr>
        <w:pStyle w:val="EndNoteBibliography"/>
        <w:spacing w:after="0"/>
        <w:ind w:left="720" w:hanging="720"/>
        <w:rPr>
          <w:noProof/>
        </w:rPr>
      </w:pPr>
      <w:r w:rsidRPr="00B0512A">
        <w:rPr>
          <w:noProof/>
        </w:rPr>
        <w:t xml:space="preserve">Paracer, Surindar, and Vernon Ahmadjian. 2000. </w:t>
      </w:r>
      <w:r w:rsidRPr="00B0512A">
        <w:rPr>
          <w:i/>
          <w:noProof/>
        </w:rPr>
        <w:t>Symbiosis: An Introduction to Biological Associations</w:t>
      </w:r>
      <w:r w:rsidRPr="00B0512A">
        <w:rPr>
          <w:noProof/>
        </w:rPr>
        <w:t>: Oxford University Press.</w:t>
      </w:r>
    </w:p>
    <w:p w14:paraId="61B1AA2D" w14:textId="77777777" w:rsidR="00B0512A" w:rsidRPr="00B0512A" w:rsidRDefault="00B0512A" w:rsidP="00B0512A">
      <w:pPr>
        <w:pStyle w:val="EndNoteBibliography"/>
        <w:spacing w:after="0"/>
        <w:ind w:left="720" w:hanging="720"/>
        <w:rPr>
          <w:noProof/>
        </w:rPr>
      </w:pPr>
      <w:r w:rsidRPr="00B0512A">
        <w:rPr>
          <w:noProof/>
        </w:rPr>
        <w:t xml:space="preserve">Pellegrini, M., E. M. Marcotte, M. J. Thompson, D. Eisenberg, and T. O. Yeates. 1999. "Assigning protein functions by comparative genome analysis: Protein phylogenetic profiles."  </w:t>
      </w:r>
      <w:r w:rsidRPr="00B0512A">
        <w:rPr>
          <w:i/>
          <w:noProof/>
        </w:rPr>
        <w:t>Proceedings of the National Academy of Sciences</w:t>
      </w:r>
      <w:r w:rsidRPr="00B0512A">
        <w:rPr>
          <w:noProof/>
        </w:rPr>
        <w:t xml:space="preserve"> 96:4285-4288. doi: 10.1073/pnas.96.8.4285.</w:t>
      </w:r>
    </w:p>
    <w:p w14:paraId="7868A00C" w14:textId="77777777" w:rsidR="00B0512A" w:rsidRPr="00B0512A" w:rsidRDefault="00B0512A" w:rsidP="00B0512A">
      <w:pPr>
        <w:pStyle w:val="EndNoteBibliography"/>
        <w:spacing w:after="0"/>
        <w:ind w:left="720" w:hanging="720"/>
        <w:rPr>
          <w:noProof/>
        </w:rPr>
      </w:pPr>
      <w:r w:rsidRPr="00B0512A">
        <w:rPr>
          <w:noProof/>
        </w:rPr>
        <w:lastRenderedPageBreak/>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B0512A">
        <w:rPr>
          <w:i/>
          <w:noProof/>
        </w:rPr>
        <w:t>Nature Communications</w:t>
      </w:r>
      <w:r w:rsidRPr="00B0512A">
        <w:rPr>
          <w:noProof/>
        </w:rPr>
        <w:t xml:space="preserve"> 3:1137. doi: 10.1038/ncomms2156.</w:t>
      </w:r>
    </w:p>
    <w:p w14:paraId="11AED474" w14:textId="77777777" w:rsidR="00B0512A" w:rsidRPr="00B0512A" w:rsidRDefault="00B0512A" w:rsidP="00B0512A">
      <w:pPr>
        <w:pStyle w:val="EndNoteBibliography"/>
        <w:spacing w:after="0"/>
        <w:ind w:left="720" w:hanging="720"/>
        <w:rPr>
          <w:noProof/>
        </w:rPr>
      </w:pPr>
      <w:r w:rsidRPr="00B0512A">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B0512A">
        <w:rPr>
          <w:i/>
          <w:noProof/>
        </w:rPr>
        <w:t>Eukaryotic Cell</w:t>
      </w:r>
      <w:r w:rsidRPr="00B0512A">
        <w:rPr>
          <w:noProof/>
        </w:rPr>
        <w:t xml:space="preserve"> 12:503-511. doi: 10.1128/EC.00312-12.</w:t>
      </w:r>
    </w:p>
    <w:p w14:paraId="0EBBDFC5" w14:textId="77777777" w:rsidR="00B0512A" w:rsidRPr="00B0512A" w:rsidRDefault="00B0512A" w:rsidP="00B0512A">
      <w:pPr>
        <w:pStyle w:val="EndNoteBibliography"/>
        <w:spacing w:after="0"/>
        <w:ind w:left="720" w:hanging="720"/>
        <w:rPr>
          <w:noProof/>
        </w:rPr>
      </w:pPr>
      <w:r w:rsidRPr="00B0512A">
        <w:rPr>
          <w:noProof/>
        </w:rPr>
        <w:t xml:space="preserve">Ramanan, P., and B. S. Pritt. 2014. "Extraintestinal Microsporidiosis."  </w:t>
      </w:r>
      <w:r w:rsidRPr="00B0512A">
        <w:rPr>
          <w:i/>
          <w:noProof/>
        </w:rPr>
        <w:t>Journal of Clinical Microbiology</w:t>
      </w:r>
      <w:r w:rsidRPr="00B0512A">
        <w:rPr>
          <w:noProof/>
        </w:rPr>
        <w:t xml:space="preserve"> 52:3839-3844. doi: 10.1128/JCM.00971-14.</w:t>
      </w:r>
    </w:p>
    <w:p w14:paraId="0ACB4984" w14:textId="77777777" w:rsidR="00B0512A" w:rsidRPr="00B0512A" w:rsidRDefault="00B0512A" w:rsidP="00B0512A">
      <w:pPr>
        <w:pStyle w:val="EndNoteBibliography"/>
        <w:spacing w:after="0"/>
        <w:ind w:left="720" w:hanging="720"/>
        <w:rPr>
          <w:noProof/>
        </w:rPr>
      </w:pPr>
      <w:r w:rsidRPr="00B0512A">
        <w:rPr>
          <w:noProof/>
        </w:rPr>
        <w:t xml:space="preserve">Ramsay, Jennifer M., Virginia Watral, Carl B. Schreck, and Michael L. Kent. 2009. "Pseudoloma neurophilia (Microsporidia) infections in zebrafish (Danio rerio): effects of stress on survival, growth and reproduction."  </w:t>
      </w:r>
      <w:r w:rsidRPr="00B0512A">
        <w:rPr>
          <w:i/>
          <w:noProof/>
        </w:rPr>
        <w:t>Diseases of aquatic organisms</w:t>
      </w:r>
      <w:r w:rsidRPr="00B0512A">
        <w:rPr>
          <w:noProof/>
        </w:rPr>
        <w:t xml:space="preserve"> 88:69-84. doi: 10.3354/dao02145.</w:t>
      </w:r>
    </w:p>
    <w:p w14:paraId="1FEA5934" w14:textId="77777777" w:rsidR="00B0512A" w:rsidRPr="00B0512A" w:rsidRDefault="00B0512A" w:rsidP="00B0512A">
      <w:pPr>
        <w:pStyle w:val="EndNoteBibliography"/>
        <w:spacing w:after="0"/>
        <w:ind w:left="720" w:hanging="720"/>
        <w:rPr>
          <w:noProof/>
        </w:rPr>
      </w:pPr>
      <w:r w:rsidRPr="00B0512A">
        <w:rPr>
          <w:noProof/>
        </w:rPr>
        <w:t xml:space="preserve">Reid, Adam James, Corin Yeats, and Christine Anne Orengo. 2007. "Methods of remote homology detection can be combined to increase coverage by 10% in the midnight zone."  </w:t>
      </w:r>
      <w:r w:rsidRPr="00B0512A">
        <w:rPr>
          <w:i/>
          <w:noProof/>
        </w:rPr>
        <w:t>Bioinformatics</w:t>
      </w:r>
      <w:r w:rsidRPr="00B0512A">
        <w:rPr>
          <w:noProof/>
        </w:rPr>
        <w:t xml:space="preserve"> 23:2353-2360. doi: 10.1093/bioinformatics/btm355.</w:t>
      </w:r>
    </w:p>
    <w:p w14:paraId="77EA4266" w14:textId="77777777" w:rsidR="00B0512A" w:rsidRPr="00B0512A" w:rsidRDefault="00B0512A" w:rsidP="00B0512A">
      <w:pPr>
        <w:pStyle w:val="EndNoteBibliography"/>
        <w:spacing w:after="0"/>
        <w:ind w:left="720" w:hanging="720"/>
        <w:rPr>
          <w:noProof/>
        </w:rPr>
      </w:pPr>
      <w:r w:rsidRPr="00B0512A">
        <w:rPr>
          <w:noProof/>
        </w:rPr>
        <w:t xml:space="preserve">Ryan, Ja, and Sl Kohler. 2016. "Distribution, prevalence, and pathology of a microsporidian infecting freshwater sculpins."  </w:t>
      </w:r>
      <w:r w:rsidRPr="00B0512A">
        <w:rPr>
          <w:i/>
          <w:noProof/>
        </w:rPr>
        <w:t>Diseases of Aquatic Organisms</w:t>
      </w:r>
      <w:r w:rsidRPr="00B0512A">
        <w:rPr>
          <w:noProof/>
        </w:rPr>
        <w:t xml:space="preserve"> 118:195-206. doi: 10.3354/dao02974.</w:t>
      </w:r>
    </w:p>
    <w:p w14:paraId="1E9F4016" w14:textId="77777777" w:rsidR="00B0512A" w:rsidRPr="00B0512A" w:rsidRDefault="00B0512A" w:rsidP="00B0512A">
      <w:pPr>
        <w:pStyle w:val="EndNoteBibliography"/>
        <w:spacing w:after="0"/>
        <w:ind w:left="720" w:hanging="720"/>
        <w:rPr>
          <w:noProof/>
        </w:rPr>
      </w:pPr>
      <w:r w:rsidRPr="00B0512A">
        <w:rPr>
          <w:noProof/>
        </w:rPr>
        <w:t xml:space="preserve">Sael, Lee, Meghana Chitale, and Daisuke Kihara. 2012. "Structure- and Sequence-Based Function Prediction for Non-Homologous Proteins."  </w:t>
      </w:r>
      <w:r w:rsidRPr="00B0512A">
        <w:rPr>
          <w:i/>
          <w:noProof/>
        </w:rPr>
        <w:t>Journal of Structural and Functional Genomics</w:t>
      </w:r>
      <w:r w:rsidRPr="00B0512A">
        <w:rPr>
          <w:noProof/>
        </w:rPr>
        <w:t xml:space="preserve"> 13:111-123. doi: 10.1007/s10969-012-9126-6.</w:t>
      </w:r>
    </w:p>
    <w:p w14:paraId="3C52283F" w14:textId="77777777" w:rsidR="00B0512A" w:rsidRPr="00B0512A" w:rsidRDefault="00B0512A" w:rsidP="00B0512A">
      <w:pPr>
        <w:pStyle w:val="EndNoteBibliography"/>
        <w:spacing w:after="0"/>
        <w:ind w:left="720" w:hanging="720"/>
        <w:rPr>
          <w:noProof/>
        </w:rPr>
      </w:pPr>
      <w:r w:rsidRPr="00B0512A">
        <w:rPr>
          <w:noProof/>
        </w:rPr>
        <w:t xml:space="preserve">Santín, Mónica, and Ronald Fayer. 2011. "Microsporidiosis: Enterocytozoon bieneusi in domesticated and wild animals."  </w:t>
      </w:r>
      <w:r w:rsidRPr="00B0512A">
        <w:rPr>
          <w:i/>
          <w:noProof/>
        </w:rPr>
        <w:t>Research in Veterinary Science</w:t>
      </w:r>
      <w:r w:rsidRPr="00B0512A">
        <w:rPr>
          <w:noProof/>
        </w:rPr>
        <w:t xml:space="preserve"> 90:363-371. doi: 10.1016/j.rvsc.2010.07.014.</w:t>
      </w:r>
    </w:p>
    <w:p w14:paraId="1D2FFC47" w14:textId="77777777" w:rsidR="00B0512A" w:rsidRPr="00B0512A" w:rsidRDefault="00B0512A" w:rsidP="00B0512A">
      <w:pPr>
        <w:pStyle w:val="EndNoteBibliography"/>
        <w:spacing w:after="0"/>
        <w:ind w:left="720" w:hanging="720"/>
        <w:rPr>
          <w:noProof/>
        </w:rPr>
      </w:pPr>
      <w:r w:rsidRPr="00B0512A">
        <w:rPr>
          <w:noProof/>
        </w:rPr>
        <w:t xml:space="preserve">Scanlon, Mary, Andrew P. Shaw, Cheng J. Zhou, Govinda S. Visvesvara, and Gordon J. Leitch. 2000. "Infection by microsporidia disrupts the host cell cycle."  </w:t>
      </w:r>
      <w:r w:rsidRPr="00B0512A">
        <w:rPr>
          <w:i/>
          <w:noProof/>
        </w:rPr>
        <w:t>Journal of Eukaryotic Microbiology</w:t>
      </w:r>
      <w:r w:rsidRPr="00B0512A">
        <w:rPr>
          <w:noProof/>
        </w:rPr>
        <w:t xml:space="preserve"> 47:525-531. doi: 10.1111/j.1550-7408.2000.tb00085.x.</w:t>
      </w:r>
    </w:p>
    <w:p w14:paraId="4A14279C" w14:textId="77777777" w:rsidR="00B0512A" w:rsidRPr="00B0512A" w:rsidRDefault="00B0512A" w:rsidP="00B0512A">
      <w:pPr>
        <w:pStyle w:val="EndNoteBibliography"/>
        <w:spacing w:after="0"/>
        <w:ind w:left="720" w:hanging="720"/>
        <w:rPr>
          <w:noProof/>
        </w:rPr>
      </w:pPr>
      <w:r w:rsidRPr="00B0512A">
        <w:rPr>
          <w:noProof/>
        </w:rPr>
        <w:t xml:space="preserve">Schmidt, H.A., E. Petzold, M. Vingron, and A. von Haeseler. 2003. "Molecular phylogenetics: parallelized parameter estimation and quartet puzzling."  </w:t>
      </w:r>
      <w:r w:rsidRPr="00B0512A">
        <w:rPr>
          <w:i/>
          <w:noProof/>
        </w:rPr>
        <w:t>Journal of Parallel and Distributed Computing</w:t>
      </w:r>
      <w:r w:rsidRPr="00B0512A">
        <w:rPr>
          <w:noProof/>
        </w:rPr>
        <w:t xml:space="preserve"> 63:719-727. doi: 10.1016/S0743-7315(03)00129-1.</w:t>
      </w:r>
    </w:p>
    <w:p w14:paraId="6CC8BB2D" w14:textId="77777777" w:rsidR="00B0512A" w:rsidRPr="00B0512A" w:rsidRDefault="00B0512A" w:rsidP="00B0512A">
      <w:pPr>
        <w:pStyle w:val="EndNoteBibliography"/>
        <w:spacing w:after="0"/>
        <w:ind w:left="720" w:hanging="720"/>
        <w:rPr>
          <w:noProof/>
        </w:rPr>
      </w:pPr>
      <w:r w:rsidRPr="00B0512A">
        <w:rPr>
          <w:noProof/>
        </w:rPr>
        <w:t xml:space="preserve">Schmitt, Thomas, David N. Messina, Fabian Schreiber, and Erik L L Sonnhammer. 2011. "Letter to the Editor: SeqXML and orthoXML: </w:t>
      </w:r>
      <w:r w:rsidRPr="00B0512A">
        <w:rPr>
          <w:noProof/>
        </w:rPr>
        <w:lastRenderedPageBreak/>
        <w:t xml:space="preserve">Standards for sequence and orthology information."  </w:t>
      </w:r>
      <w:r w:rsidRPr="00B0512A">
        <w:rPr>
          <w:i/>
          <w:noProof/>
        </w:rPr>
        <w:t>Briefings in Bioinformatics</w:t>
      </w:r>
      <w:r w:rsidRPr="00B0512A">
        <w:rPr>
          <w:noProof/>
        </w:rPr>
        <w:t xml:space="preserve"> 12:485-488. doi: 10.1093/bib/bbr025.</w:t>
      </w:r>
    </w:p>
    <w:p w14:paraId="691D2212" w14:textId="77777777" w:rsidR="00B0512A" w:rsidRPr="00B0512A" w:rsidRDefault="00B0512A" w:rsidP="00B0512A">
      <w:pPr>
        <w:pStyle w:val="EndNoteBibliography"/>
        <w:spacing w:after="0"/>
        <w:ind w:left="720" w:hanging="720"/>
        <w:rPr>
          <w:noProof/>
        </w:rPr>
      </w:pPr>
      <w:r w:rsidRPr="00B0512A">
        <w:rPr>
          <w:noProof/>
        </w:rPr>
        <w:t xml:space="preserve">Slamovits, Claudio H, Naomi M Fast, Joyce S Law, and Patrick J Keeling. 2004. "Genome Compaction and Stability in Microsporidian Intracellular Parasites."  </w:t>
      </w:r>
      <w:r w:rsidRPr="00B0512A">
        <w:rPr>
          <w:i/>
          <w:noProof/>
        </w:rPr>
        <w:t>Current Biology</w:t>
      </w:r>
      <w:r w:rsidRPr="00B0512A">
        <w:rPr>
          <w:noProof/>
        </w:rPr>
        <w:t xml:space="preserve"> 14:891-896. doi: 10.1016/j.cub.2004.04.041.</w:t>
      </w:r>
    </w:p>
    <w:p w14:paraId="04CAB38C" w14:textId="77777777" w:rsidR="00B0512A" w:rsidRPr="00B0512A" w:rsidRDefault="00B0512A" w:rsidP="00B0512A">
      <w:pPr>
        <w:pStyle w:val="EndNoteBibliography"/>
        <w:spacing w:after="0"/>
        <w:ind w:left="720" w:hanging="720"/>
        <w:rPr>
          <w:noProof/>
        </w:rPr>
      </w:pPr>
      <w:r w:rsidRPr="00B0512A">
        <w:rPr>
          <w:noProof/>
        </w:rPr>
        <w:t xml:space="preserve">Soltis, Douglas E., and Pamela S. Soltis. 2003. "The Role of Phylogenetics in Comparative  Genetics."  </w:t>
      </w:r>
      <w:r w:rsidRPr="00B0512A">
        <w:rPr>
          <w:i/>
          <w:noProof/>
        </w:rPr>
        <w:t>Plant Physiology</w:t>
      </w:r>
      <w:r w:rsidRPr="00B0512A">
        <w:rPr>
          <w:noProof/>
        </w:rPr>
        <w:t xml:space="preserve"> 132:1790-1800. doi: 10.1104/pp.103.022509.</w:t>
      </w:r>
    </w:p>
    <w:p w14:paraId="53B903EC" w14:textId="77777777" w:rsidR="00B0512A" w:rsidRPr="00B0512A" w:rsidRDefault="00B0512A" w:rsidP="00B0512A">
      <w:pPr>
        <w:pStyle w:val="EndNoteBibliography"/>
        <w:spacing w:after="0"/>
        <w:ind w:left="720" w:hanging="720"/>
        <w:rPr>
          <w:noProof/>
        </w:rPr>
      </w:pPr>
      <w:r w:rsidRPr="00B0512A">
        <w:rPr>
          <w:noProof/>
        </w:rPr>
        <w:t xml:space="preserve">Stamatakis, Alexandros. 2014. "RAxML version 8: A tool for phylogenetic analysis and post-analysis of large phylogenies."  </w:t>
      </w:r>
      <w:r w:rsidRPr="00B0512A">
        <w:rPr>
          <w:i/>
          <w:noProof/>
        </w:rPr>
        <w:t>Bioinformatics</w:t>
      </w:r>
      <w:r w:rsidRPr="00B0512A">
        <w:rPr>
          <w:noProof/>
        </w:rPr>
        <w:t xml:space="preserve"> 30:1312-1313. doi: 10.1093/bioinformatics/btu033.</w:t>
      </w:r>
    </w:p>
    <w:p w14:paraId="360B9AE6" w14:textId="77777777" w:rsidR="00B0512A" w:rsidRPr="00B0512A" w:rsidRDefault="00B0512A" w:rsidP="00B0512A">
      <w:pPr>
        <w:pStyle w:val="EndNoteBibliography"/>
        <w:spacing w:after="0"/>
        <w:ind w:left="720" w:hanging="720"/>
        <w:rPr>
          <w:noProof/>
        </w:rPr>
      </w:pPr>
      <w:r w:rsidRPr="00B0512A">
        <w:rPr>
          <w:noProof/>
        </w:rPr>
        <w:t xml:space="preserve">Steel, Mike, Daniel Huson, and Peter J Lockhart. 2000. "Invariable Sites Models and Their Use in Phylogeny Reconstruction."  </w:t>
      </w:r>
      <w:r w:rsidRPr="00B0512A">
        <w:rPr>
          <w:i/>
          <w:noProof/>
        </w:rPr>
        <w:t>Systematic Biology</w:t>
      </w:r>
      <w:r w:rsidRPr="00B0512A">
        <w:rPr>
          <w:noProof/>
        </w:rPr>
        <w:t>:8.</w:t>
      </w:r>
    </w:p>
    <w:p w14:paraId="3E29CCA6" w14:textId="77777777" w:rsidR="00B0512A" w:rsidRPr="00B0512A" w:rsidRDefault="00B0512A" w:rsidP="00B0512A">
      <w:pPr>
        <w:pStyle w:val="EndNoteBibliography"/>
        <w:spacing w:after="0"/>
        <w:ind w:left="720" w:hanging="720"/>
        <w:rPr>
          <w:noProof/>
        </w:rPr>
      </w:pPr>
      <w:r w:rsidRPr="00B0512A">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B0512A">
        <w:rPr>
          <w:i/>
          <w:noProof/>
        </w:rPr>
        <w:t>Trends in parasitology</w:t>
      </w:r>
      <w:r w:rsidRPr="00B0512A">
        <w:rPr>
          <w:noProof/>
        </w:rPr>
        <w:t xml:space="preserve"> 32:336-348. doi: 10.1016/j.pt.2015.12.004.</w:t>
      </w:r>
    </w:p>
    <w:p w14:paraId="6C6082AF" w14:textId="77777777" w:rsidR="00B0512A" w:rsidRPr="00B0512A" w:rsidRDefault="00B0512A" w:rsidP="00B0512A">
      <w:pPr>
        <w:pStyle w:val="EndNoteBibliography"/>
        <w:spacing w:after="0"/>
        <w:ind w:left="720" w:hanging="720"/>
        <w:rPr>
          <w:noProof/>
        </w:rPr>
      </w:pPr>
      <w:r w:rsidRPr="00B0512A">
        <w:rPr>
          <w:noProof/>
        </w:rPr>
        <w:t xml:space="preserve">Studer, Romain A., and Marc Robinson-Rechavi. 2009. "How confident can we be that orthologs are similar, but paralogs differ?"  </w:t>
      </w:r>
      <w:r w:rsidRPr="00B0512A">
        <w:rPr>
          <w:i/>
          <w:noProof/>
        </w:rPr>
        <w:t>Trends in Genetics</w:t>
      </w:r>
      <w:r w:rsidRPr="00B0512A">
        <w:rPr>
          <w:noProof/>
        </w:rPr>
        <w:t xml:space="preserve"> 25:210-216. doi: 10.1016/j.tig.2009.03.004.</w:t>
      </w:r>
    </w:p>
    <w:p w14:paraId="416976DD" w14:textId="77777777" w:rsidR="00B0512A" w:rsidRPr="00B0512A" w:rsidRDefault="00B0512A" w:rsidP="00B0512A">
      <w:pPr>
        <w:pStyle w:val="EndNoteBibliography"/>
        <w:spacing w:after="0"/>
        <w:ind w:left="720" w:hanging="720"/>
        <w:rPr>
          <w:noProof/>
        </w:rPr>
      </w:pPr>
      <w:r w:rsidRPr="00B0512A">
        <w:rPr>
          <w:noProof/>
        </w:rPr>
        <w:t xml:space="preserve">Sukumaran, Jeet, and Mark T. Holder. 2010. "DendroPy: a Python library for phylogenetic computing."  </w:t>
      </w:r>
      <w:r w:rsidRPr="00B0512A">
        <w:rPr>
          <w:i/>
          <w:noProof/>
        </w:rPr>
        <w:t>Bioinformatics</w:t>
      </w:r>
      <w:r w:rsidRPr="00B0512A">
        <w:rPr>
          <w:noProof/>
        </w:rPr>
        <w:t xml:space="preserve"> 26:1569-1571. doi: 10.1093/bioinformatics/btq228.</w:t>
      </w:r>
    </w:p>
    <w:p w14:paraId="20953E78" w14:textId="77777777" w:rsidR="00B0512A" w:rsidRPr="00B0512A" w:rsidRDefault="00B0512A" w:rsidP="00B0512A">
      <w:pPr>
        <w:pStyle w:val="EndNoteBibliography"/>
        <w:spacing w:after="0"/>
        <w:ind w:left="720" w:hanging="720"/>
        <w:rPr>
          <w:noProof/>
        </w:rPr>
      </w:pPr>
      <w:r w:rsidRPr="00B0512A">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B0512A">
        <w:rPr>
          <w:i/>
          <w:noProof/>
        </w:rPr>
        <w:t>Nucleic Acids Research</w:t>
      </w:r>
      <w:r w:rsidRPr="00B0512A">
        <w:rPr>
          <w:noProof/>
        </w:rPr>
        <w:t xml:space="preserve"> 43:D447-D452. doi: 10.1093/nar/gku1003.</w:t>
      </w:r>
    </w:p>
    <w:p w14:paraId="08E3880F" w14:textId="77777777" w:rsidR="00B0512A" w:rsidRPr="00B0512A" w:rsidRDefault="00B0512A" w:rsidP="00B0512A">
      <w:pPr>
        <w:pStyle w:val="EndNoteBibliography"/>
        <w:spacing w:after="0"/>
        <w:ind w:left="720" w:hanging="720"/>
        <w:rPr>
          <w:noProof/>
        </w:rPr>
      </w:pPr>
      <w:r w:rsidRPr="00B0512A">
        <w:rPr>
          <w:noProof/>
        </w:rPr>
        <w:t xml:space="preserve">Tanabe, Yuuhiko, Makoto M. Watanabe, and Junta Sugiyama. 2002. "Are Microsporidia really related to Fungi?: a reappraisal based on additional gene sequences from basal fungi."  </w:t>
      </w:r>
      <w:r w:rsidRPr="00B0512A">
        <w:rPr>
          <w:i/>
          <w:noProof/>
        </w:rPr>
        <w:t>Mycological Research</w:t>
      </w:r>
      <w:r w:rsidRPr="00B0512A">
        <w:rPr>
          <w:noProof/>
        </w:rPr>
        <w:t xml:space="preserve"> 106:1380-1391. doi: 10.1017/S095375620200686X.</w:t>
      </w:r>
    </w:p>
    <w:p w14:paraId="0DF15E47" w14:textId="77777777" w:rsidR="00B0512A" w:rsidRPr="00B0512A" w:rsidRDefault="00B0512A" w:rsidP="00B0512A">
      <w:pPr>
        <w:pStyle w:val="EndNoteBibliography"/>
        <w:spacing w:after="0"/>
        <w:ind w:left="720" w:hanging="720"/>
        <w:rPr>
          <w:noProof/>
        </w:rPr>
      </w:pPr>
      <w:r w:rsidRPr="00B0512A">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B0512A">
        <w:rPr>
          <w:i/>
          <w:noProof/>
        </w:rPr>
        <w:t>Journal of Molecular Evolution</w:t>
      </w:r>
      <w:r w:rsidRPr="00B0512A">
        <w:rPr>
          <w:noProof/>
        </w:rPr>
        <w:t xml:space="preserve"> 59:780-791. doi: 10.1007/s00239-004-2673-0.</w:t>
      </w:r>
    </w:p>
    <w:p w14:paraId="7B4E39A5" w14:textId="77777777" w:rsidR="00B0512A" w:rsidRPr="00B0512A" w:rsidRDefault="00B0512A" w:rsidP="00B0512A">
      <w:pPr>
        <w:pStyle w:val="EndNoteBibliography"/>
        <w:spacing w:after="0"/>
        <w:ind w:left="720" w:hanging="720"/>
        <w:rPr>
          <w:noProof/>
        </w:rPr>
      </w:pPr>
      <w:r w:rsidRPr="00B0512A">
        <w:rPr>
          <w:noProof/>
        </w:rPr>
        <w:t xml:space="preserve">Trachana, Kalliopi, Tomas a Larsson, Sean Powell, Wei-Hua Chen, Tobias Doerks, Jean Muller, and Peer Bork. 2011. "Orthology prediction methods: a quality assessment using curated protein families."  </w:t>
      </w:r>
      <w:r w:rsidRPr="00B0512A">
        <w:rPr>
          <w:i/>
          <w:noProof/>
        </w:rPr>
        <w:t xml:space="preserve">BioEssays </w:t>
      </w:r>
      <w:r w:rsidRPr="00B0512A">
        <w:rPr>
          <w:i/>
          <w:noProof/>
        </w:rPr>
        <w:lastRenderedPageBreak/>
        <w:t>: news and reviews in molecular, cellular and developmental biology</w:t>
      </w:r>
      <w:r w:rsidRPr="00B0512A">
        <w:rPr>
          <w:noProof/>
        </w:rPr>
        <w:t xml:space="preserve"> 33:769-80. doi: 10.1002/bies.201100062.</w:t>
      </w:r>
    </w:p>
    <w:p w14:paraId="234B8F08" w14:textId="77777777" w:rsidR="00B0512A" w:rsidRPr="00B0512A" w:rsidRDefault="00B0512A" w:rsidP="00B0512A">
      <w:pPr>
        <w:pStyle w:val="EndNoteBibliography"/>
        <w:spacing w:after="0"/>
        <w:ind w:left="720" w:hanging="720"/>
        <w:rPr>
          <w:noProof/>
        </w:rPr>
      </w:pPr>
      <w:r w:rsidRPr="00B0512A">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B0512A">
        <w:rPr>
          <w:i/>
          <w:noProof/>
        </w:rPr>
        <w:t>Bioinformatics</w:t>
      </w:r>
      <w:r w:rsidRPr="00B0512A">
        <w:rPr>
          <w:noProof/>
        </w:rPr>
        <w:t xml:space="preserve"> 33:i75-i82. doi: 10.1093/bioinformatics/btx229.</w:t>
      </w:r>
    </w:p>
    <w:p w14:paraId="77575709" w14:textId="77777777" w:rsidR="00B0512A" w:rsidRPr="00B0512A" w:rsidRDefault="00B0512A" w:rsidP="00B0512A">
      <w:pPr>
        <w:pStyle w:val="EndNoteBibliography"/>
        <w:spacing w:after="0"/>
        <w:ind w:left="720" w:hanging="720"/>
        <w:rPr>
          <w:noProof/>
        </w:rPr>
      </w:pPr>
      <w:r w:rsidRPr="00B0512A">
        <w:rPr>
          <w:noProof/>
        </w:rPr>
        <w:t xml:space="preserve">Tsaousis, Anastasios D., Edmund R S Kunji, Alina V. Goldberg, John M. Lucocq, Robert P. Hirt, and T. Martin Embley. 2008. "A novel route for ATP acquisition by the remnant mitochondria of Encephalitozoon cuniculi."  </w:t>
      </w:r>
      <w:r w:rsidRPr="00B0512A">
        <w:rPr>
          <w:i/>
          <w:noProof/>
        </w:rPr>
        <w:t>Nature</w:t>
      </w:r>
      <w:r w:rsidRPr="00B0512A">
        <w:rPr>
          <w:noProof/>
        </w:rPr>
        <w:t xml:space="preserve"> 453:553-556. doi: 10.1038/nature06903.</w:t>
      </w:r>
    </w:p>
    <w:p w14:paraId="4F2A42CA" w14:textId="77777777" w:rsidR="00B0512A" w:rsidRPr="00B0512A" w:rsidRDefault="00B0512A" w:rsidP="00B0512A">
      <w:pPr>
        <w:pStyle w:val="EndNoteBibliography"/>
        <w:spacing w:after="0"/>
        <w:ind w:left="720" w:hanging="720"/>
        <w:rPr>
          <w:noProof/>
        </w:rPr>
      </w:pPr>
      <w:r w:rsidRPr="00B0512A">
        <w:rPr>
          <w:noProof/>
        </w:rPr>
        <w:t xml:space="preserve">van Dongen, Stjin. 2000. "Graph clustering by flow simulation."  </w:t>
      </w:r>
      <w:r w:rsidRPr="00B0512A">
        <w:rPr>
          <w:i/>
          <w:noProof/>
        </w:rPr>
        <w:t>Graph stimulation by flow clustering</w:t>
      </w:r>
      <w:r w:rsidRPr="00B0512A">
        <w:rPr>
          <w:noProof/>
        </w:rPr>
        <w:t xml:space="preserve"> PhD thesis:University of Utrecht-University of Utrecht. doi: 10.1016/j.cosrev.2007.05.001.</w:t>
      </w:r>
    </w:p>
    <w:p w14:paraId="408B9848" w14:textId="77777777" w:rsidR="00B0512A" w:rsidRPr="00B0512A" w:rsidRDefault="00B0512A" w:rsidP="00B0512A">
      <w:pPr>
        <w:pStyle w:val="EndNoteBibliography"/>
        <w:spacing w:after="0"/>
        <w:ind w:left="720" w:hanging="720"/>
        <w:rPr>
          <w:noProof/>
        </w:rPr>
      </w:pPr>
      <w:r w:rsidRPr="00B0512A">
        <w:rPr>
          <w:noProof/>
        </w:rPr>
        <w:t xml:space="preserve">Vandermeer, J. W., and T. A. Gochnauer. 1971. "Trehalase activity associated with spores of Nosema apis."  </w:t>
      </w:r>
      <w:r w:rsidRPr="00B0512A">
        <w:rPr>
          <w:i/>
          <w:noProof/>
        </w:rPr>
        <w:t>Journal of Invertebrate Pathology</w:t>
      </w:r>
      <w:r w:rsidRPr="00B0512A">
        <w:rPr>
          <w:noProof/>
        </w:rPr>
        <w:t xml:space="preserve"> 17:38-41. doi: 10.1016/0022-2011(71)90122-4.</w:t>
      </w:r>
    </w:p>
    <w:p w14:paraId="17F62C85" w14:textId="77777777" w:rsidR="00B0512A" w:rsidRPr="00B0512A" w:rsidRDefault="00B0512A" w:rsidP="00B0512A">
      <w:pPr>
        <w:pStyle w:val="EndNoteBibliography"/>
        <w:spacing w:after="0"/>
        <w:ind w:left="720" w:hanging="720"/>
        <w:rPr>
          <w:noProof/>
        </w:rPr>
      </w:pPr>
      <w:r w:rsidRPr="00B0512A">
        <w:rPr>
          <w:noProof/>
        </w:rPr>
        <w:t xml:space="preserve">Vivarès, CP, and G Méténier. 2001. "The microsporidian Encephalitozoon."  </w:t>
      </w:r>
      <w:r w:rsidRPr="00B0512A">
        <w:rPr>
          <w:i/>
          <w:noProof/>
        </w:rPr>
        <w:t>Bioessays</w:t>
      </w:r>
      <w:r w:rsidRPr="00B0512A">
        <w:rPr>
          <w:noProof/>
        </w:rPr>
        <w:t>:194-202.</w:t>
      </w:r>
    </w:p>
    <w:p w14:paraId="7ECE8A5D" w14:textId="77777777" w:rsidR="00B0512A" w:rsidRPr="00B0512A" w:rsidRDefault="00B0512A" w:rsidP="00B0512A">
      <w:pPr>
        <w:pStyle w:val="EndNoteBibliography"/>
        <w:spacing w:after="0"/>
        <w:ind w:left="720" w:hanging="720"/>
        <w:rPr>
          <w:noProof/>
        </w:rPr>
      </w:pPr>
      <w:r w:rsidRPr="00B0512A">
        <w:rPr>
          <w:noProof/>
        </w:rPr>
        <w:t xml:space="preserve">Vossbrinck, C. R., J. V. Maddox, S. Friedman, B. A. Debrunner-Vossbrinck, and C. R. Woese. 1987. "Ribosomal RNA sequence suggests microsporidia are extremely ancient eukaryotes."  </w:t>
      </w:r>
      <w:r w:rsidRPr="00B0512A">
        <w:rPr>
          <w:i/>
          <w:noProof/>
        </w:rPr>
        <w:t>Nature</w:t>
      </w:r>
      <w:r w:rsidRPr="00B0512A">
        <w:rPr>
          <w:noProof/>
        </w:rPr>
        <w:t xml:space="preserve"> 326:411-414. doi: 10.1038/326411a0.</w:t>
      </w:r>
    </w:p>
    <w:p w14:paraId="5701E2AD" w14:textId="77777777" w:rsidR="00B0512A" w:rsidRPr="00B0512A" w:rsidRDefault="00B0512A" w:rsidP="00B0512A">
      <w:pPr>
        <w:pStyle w:val="EndNoteBibliography"/>
        <w:spacing w:after="0"/>
        <w:ind w:left="720" w:hanging="720"/>
        <w:rPr>
          <w:noProof/>
        </w:rPr>
      </w:pPr>
      <w:r w:rsidRPr="00B0512A">
        <w:rPr>
          <w:noProof/>
        </w:rPr>
        <w:t xml:space="preserve">Vossbrinck, Charles R., Bettina A. Debrunner‐Vossbrinck, and Louis M. Weiss. 2014. "Phylogeny of the Microsporidia."  </w:t>
      </w:r>
      <w:r w:rsidRPr="00B0512A">
        <w:rPr>
          <w:i/>
          <w:noProof/>
        </w:rPr>
        <w:t>Microsporidia</w:t>
      </w:r>
      <w:r w:rsidRPr="00B0512A">
        <w:rPr>
          <w:noProof/>
        </w:rPr>
        <w:t>. doi: 10.1002/9781118395264.ch6.</w:t>
      </w:r>
    </w:p>
    <w:p w14:paraId="06471118" w14:textId="77777777" w:rsidR="00B0512A" w:rsidRPr="00B0512A" w:rsidRDefault="00B0512A" w:rsidP="00B0512A">
      <w:pPr>
        <w:pStyle w:val="EndNoteBibliography"/>
        <w:spacing w:after="0"/>
        <w:ind w:left="720" w:hanging="720"/>
        <w:rPr>
          <w:noProof/>
        </w:rPr>
      </w:pPr>
      <w:r w:rsidRPr="00B0512A">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B0512A">
        <w:rPr>
          <w:i/>
          <w:noProof/>
        </w:rPr>
        <w:t>Cell</w:t>
      </w:r>
      <w:r w:rsidRPr="00B0512A">
        <w:rPr>
          <w:noProof/>
        </w:rPr>
        <w:t xml:space="preserve"> 168:890-903.e15. doi: 10.1016/j.cell.2017.01.013.</w:t>
      </w:r>
    </w:p>
    <w:p w14:paraId="03917B30" w14:textId="77777777" w:rsidR="00B0512A" w:rsidRPr="00B0512A" w:rsidRDefault="00B0512A" w:rsidP="00B0512A">
      <w:pPr>
        <w:pStyle w:val="EndNoteBibliography"/>
        <w:spacing w:after="0"/>
        <w:ind w:left="720" w:hanging="720"/>
        <w:rPr>
          <w:noProof/>
        </w:rPr>
      </w:pPr>
      <w:r w:rsidRPr="00B0512A">
        <w:rPr>
          <w:noProof/>
        </w:rPr>
        <w:t xml:space="preserve">Weiser, Jaroslav. 1976. "Microsporidia in Invertebrates: Host-Parasite Relations at the Organismal Level." In </w:t>
      </w:r>
      <w:r w:rsidRPr="00B0512A">
        <w:rPr>
          <w:i/>
          <w:noProof/>
        </w:rPr>
        <w:t>Biology of the Microsporidia</w:t>
      </w:r>
      <w:r w:rsidRPr="00B0512A">
        <w:rPr>
          <w:noProof/>
        </w:rPr>
        <w:t>, 163-201. Springer, Boston, MA.</w:t>
      </w:r>
    </w:p>
    <w:p w14:paraId="5ED18F1C" w14:textId="77777777" w:rsidR="00B0512A" w:rsidRPr="00B0512A" w:rsidRDefault="00B0512A" w:rsidP="00B0512A">
      <w:pPr>
        <w:pStyle w:val="EndNoteBibliography"/>
        <w:spacing w:after="0"/>
        <w:ind w:left="720" w:hanging="720"/>
        <w:rPr>
          <w:noProof/>
        </w:rPr>
      </w:pPr>
      <w:r w:rsidRPr="00B0512A">
        <w:rPr>
          <w:noProof/>
        </w:rPr>
        <w:t xml:space="preserve">Williams, Bryony A. P. 2009. "Unique physiology of host–parasite interactions in microsporidia infections."  </w:t>
      </w:r>
      <w:r w:rsidRPr="00B0512A">
        <w:rPr>
          <w:i/>
          <w:noProof/>
        </w:rPr>
        <w:t>Cellular Microbiology</w:t>
      </w:r>
      <w:r w:rsidRPr="00B0512A">
        <w:rPr>
          <w:noProof/>
        </w:rPr>
        <w:t xml:space="preserve"> 11:1551-1560. doi: 10.1111/j.1462-5822.2009.01362.x.</w:t>
      </w:r>
    </w:p>
    <w:p w14:paraId="668BE13D" w14:textId="77777777" w:rsidR="00B0512A" w:rsidRPr="00B0512A" w:rsidRDefault="00B0512A" w:rsidP="00B0512A">
      <w:pPr>
        <w:pStyle w:val="EndNoteBibliography"/>
        <w:spacing w:after="0"/>
        <w:ind w:left="720" w:hanging="720"/>
        <w:rPr>
          <w:noProof/>
        </w:rPr>
      </w:pPr>
      <w:r w:rsidRPr="00B0512A">
        <w:rPr>
          <w:noProof/>
        </w:rPr>
        <w:t xml:space="preserve">Williams, Bryony A. P., and Patrick J. Keeling. 2011. "Microsporidia – Highly Reduced and Derived Relatives of Fungi." In </w:t>
      </w:r>
      <w:r w:rsidRPr="00B0512A">
        <w:rPr>
          <w:i/>
          <w:noProof/>
        </w:rPr>
        <w:t>Evolution of Fungi and Fungal-Like Organisms</w:t>
      </w:r>
      <w:r w:rsidRPr="00B0512A">
        <w:rPr>
          <w:noProof/>
        </w:rPr>
        <w:t>, 25-36. Springer, Berlin, Heidelberg.</w:t>
      </w:r>
    </w:p>
    <w:p w14:paraId="15EA26D5" w14:textId="77777777" w:rsidR="00B0512A" w:rsidRPr="00B0512A" w:rsidRDefault="00B0512A" w:rsidP="00B0512A">
      <w:pPr>
        <w:pStyle w:val="EndNoteBibliography"/>
        <w:spacing w:after="0"/>
        <w:ind w:left="720" w:hanging="720"/>
        <w:rPr>
          <w:noProof/>
        </w:rPr>
      </w:pPr>
      <w:r w:rsidRPr="00B0512A">
        <w:rPr>
          <w:noProof/>
        </w:rPr>
        <w:t xml:space="preserve">Williams, Simon G., and Simon C. Lovell. 2009. "The Effect of Sequence Evolution on Protein Structural Divergence."  </w:t>
      </w:r>
      <w:r w:rsidRPr="00B0512A">
        <w:rPr>
          <w:i/>
          <w:noProof/>
        </w:rPr>
        <w:t>Molecular Biology and Evolution</w:t>
      </w:r>
      <w:r w:rsidRPr="00B0512A">
        <w:rPr>
          <w:noProof/>
        </w:rPr>
        <w:t xml:space="preserve"> 26:1055-1065. doi: 10.1093/molbev/msp020.</w:t>
      </w:r>
    </w:p>
    <w:p w14:paraId="0AAAF1F8" w14:textId="77777777" w:rsidR="00B0512A" w:rsidRPr="00B0512A" w:rsidRDefault="00B0512A" w:rsidP="00B0512A">
      <w:pPr>
        <w:pStyle w:val="EndNoteBibliography"/>
        <w:spacing w:after="0"/>
        <w:ind w:left="720" w:hanging="720"/>
        <w:rPr>
          <w:noProof/>
        </w:rPr>
      </w:pPr>
      <w:r w:rsidRPr="00B0512A">
        <w:rPr>
          <w:noProof/>
        </w:rPr>
        <w:lastRenderedPageBreak/>
        <w:t xml:space="preserve">Winkler, Herbert H., and H. Ekkehard Neuhaus. 1999. "Non-mitochondrial ATP transport."  </w:t>
      </w:r>
      <w:r w:rsidRPr="00B0512A">
        <w:rPr>
          <w:i/>
          <w:noProof/>
        </w:rPr>
        <w:t>Trends in Biochemical Sciences</w:t>
      </w:r>
      <w:r w:rsidRPr="00B0512A">
        <w:rPr>
          <w:noProof/>
        </w:rPr>
        <w:t xml:space="preserve"> 24:64-68. doi: 10.1016/S0968-0004(98)01334-6.</w:t>
      </w:r>
    </w:p>
    <w:p w14:paraId="7ABB0900" w14:textId="77777777" w:rsidR="00B0512A" w:rsidRPr="00B0512A" w:rsidRDefault="00B0512A" w:rsidP="00B0512A">
      <w:pPr>
        <w:pStyle w:val="EndNoteBibliography"/>
        <w:spacing w:after="0"/>
        <w:ind w:left="720" w:hanging="720"/>
        <w:rPr>
          <w:noProof/>
        </w:rPr>
      </w:pPr>
      <w:r w:rsidRPr="00B0512A">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B0512A">
        <w:rPr>
          <w:i/>
          <w:noProof/>
        </w:rPr>
        <w:t>Environmental Microbiology</w:t>
      </w:r>
      <w:r w:rsidRPr="00B0512A">
        <w:rPr>
          <w:noProof/>
        </w:rPr>
        <w:t xml:space="preserve"> 19:2077-2089. doi: 10.1111/1462-2920.13734.</w:t>
      </w:r>
    </w:p>
    <w:p w14:paraId="6FC95BC3" w14:textId="77777777" w:rsidR="00B0512A" w:rsidRPr="00B0512A" w:rsidRDefault="00B0512A" w:rsidP="00B0512A">
      <w:pPr>
        <w:pStyle w:val="EndNoteBibliography"/>
        <w:spacing w:after="0"/>
        <w:ind w:left="720" w:hanging="720"/>
        <w:rPr>
          <w:noProof/>
        </w:rPr>
      </w:pPr>
      <w:r w:rsidRPr="00B0512A">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B0512A">
        <w:rPr>
          <w:i/>
          <w:noProof/>
        </w:rPr>
        <w:t>Science</w:t>
      </w:r>
      <w:r w:rsidRPr="00B0512A">
        <w:rPr>
          <w:noProof/>
        </w:rPr>
        <w:t xml:space="preserve"> 322:104-110. doi: 10.1126/science.1158684.</w:t>
      </w:r>
    </w:p>
    <w:p w14:paraId="52C81A18" w14:textId="77777777" w:rsidR="00B0512A" w:rsidRPr="00B0512A" w:rsidRDefault="00B0512A" w:rsidP="00B0512A">
      <w:pPr>
        <w:pStyle w:val="EndNoteBibliography"/>
        <w:ind w:left="720" w:hanging="720"/>
        <w:rPr>
          <w:noProof/>
        </w:rPr>
      </w:pPr>
      <w:r w:rsidRPr="00B0512A">
        <w:rPr>
          <w:noProof/>
        </w:rPr>
        <w:t xml:space="preserve">Zudilova-Seinstra, Elena, Tony Adriaansen, and Robert van Liere. 2009. "Overview of Interactive Visualization." In </w:t>
      </w:r>
      <w:r w:rsidRPr="00B0512A">
        <w:rPr>
          <w:i/>
          <w:noProof/>
        </w:rPr>
        <w:t>Advanced Information and Knowledge Processing</w:t>
      </w:r>
      <w:r w:rsidRPr="00B0512A">
        <w:rPr>
          <w:noProof/>
        </w:rPr>
        <w:t>, 3-15.</w:t>
      </w:r>
    </w:p>
    <w:p w14:paraId="592BE48D" w14:textId="0E50F4B2"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9" w:name="_Toc384627480"/>
      <w:bookmarkStart w:id="220" w:name="_Toc385744445"/>
      <w:r w:rsidRPr="00076E91">
        <w:rPr>
          <w:rFonts w:ascii="Palatino Linotype" w:hAnsi="Palatino Linotype"/>
          <w:sz w:val="24"/>
          <w:szCs w:val="24"/>
        </w:rPr>
        <w:lastRenderedPageBreak/>
        <w:t>Appendix</w:t>
      </w:r>
      <w:bookmarkEnd w:id="219"/>
      <w:bookmarkEnd w:id="220"/>
    </w:p>
    <w:p w14:paraId="3845406E" w14:textId="5EB483C5" w:rsidR="003955E8" w:rsidRDefault="003955E8" w:rsidP="00785690">
      <w:pPr>
        <w:pStyle w:val="Heading2"/>
        <w:numPr>
          <w:ilvl w:val="0"/>
          <w:numId w:val="0"/>
        </w:numPr>
      </w:pPr>
      <w:bookmarkStart w:id="221" w:name="_Toc385744446"/>
      <w:r w:rsidRPr="00785690">
        <w:t>Tables</w:t>
      </w:r>
      <w:bookmarkEnd w:id="221"/>
    </w:p>
    <w:p w14:paraId="328D328F" w14:textId="77777777" w:rsidR="002C44D0" w:rsidRDefault="002C44D0" w:rsidP="008D799A">
      <w:pPr>
        <w:spacing w:after="0" w:line="360" w:lineRule="auto"/>
        <w:rPr>
          <w:szCs w:val="24"/>
        </w:rPr>
      </w:pPr>
    </w:p>
    <w:p w14:paraId="3AF1065B" w14:textId="33E0CB04" w:rsidR="00A1533F" w:rsidRDefault="00A1533F" w:rsidP="00116F47">
      <w:pPr>
        <w:pStyle w:val="Caption"/>
        <w:keepNext/>
      </w:pPr>
      <w:bookmarkStart w:id="222" w:name="_Ref384422965"/>
      <w:bookmarkStart w:id="223" w:name="_Toc385667322"/>
      <w:r>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222"/>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r w:rsidR="000F4EC9">
        <w:t xml:space="preserve"> </w:t>
      </w:r>
      <w:r w:rsidR="00F157A7">
        <w:t xml:space="preserve">Columns indicate NCBI taxonomy ID, taxon name, phylum, kingdom and </w:t>
      </w:r>
      <w:r w:rsidR="003161DA">
        <w:t xml:space="preserve">the source where the proteomes were downloaded. </w:t>
      </w:r>
      <w:r w:rsidR="00DF7CF1">
        <w:t>The sources for those proteomes are JGI</w:t>
      </w:r>
      <w:r w:rsidR="0092384A">
        <w:t xml:space="preserve"> (</w:t>
      </w:r>
      <w:r w:rsidR="0092384A" w:rsidRPr="0092384A">
        <w:t>https://jgi.doe.gov</w:t>
      </w:r>
      <w:r w:rsidR="0092384A">
        <w:t>)</w:t>
      </w:r>
      <w:r w:rsidR="00DF7CF1">
        <w:t>, Broad Institute</w:t>
      </w:r>
      <w:r w:rsidR="00F265E6">
        <w:t xml:space="preserve"> (</w:t>
      </w:r>
      <w:r w:rsidR="00F265E6" w:rsidRPr="00F265E6">
        <w:t>https://www.broadinstitute.org</w:t>
      </w:r>
      <w:r w:rsidR="00F265E6">
        <w:t>)</w:t>
      </w:r>
      <w:r w:rsidR="00DF7CF1">
        <w:t>, UniProt</w:t>
      </w:r>
      <w:r w:rsidR="00782768">
        <w:t xml:space="preserve"> (</w:t>
      </w:r>
      <w:r w:rsidR="00782768" w:rsidRPr="00782768">
        <w:t>http://www.uniprot.org</w:t>
      </w:r>
      <w:r w:rsidR="00782768">
        <w:t>)</w:t>
      </w:r>
      <w:r w:rsidR="00DF7CF1">
        <w:t>, Ensembl</w:t>
      </w:r>
      <w:r w:rsidR="004830C1">
        <w:t xml:space="preserve"> (</w:t>
      </w:r>
      <w:r w:rsidR="004830C1" w:rsidRPr="004830C1">
        <w:t>https://www.ensembl.org/index.html</w:t>
      </w:r>
      <w:r w:rsidR="004830C1">
        <w:t>)</w:t>
      </w:r>
      <w:r w:rsidR="00DF7CF1">
        <w:t>, NCBI</w:t>
      </w:r>
      <w:r w:rsidR="000329B1">
        <w:t xml:space="preserve"> (</w:t>
      </w:r>
      <w:r w:rsidR="000329B1" w:rsidRPr="000329B1">
        <w:t>https://www.ncbi.nlm.nih.gov</w:t>
      </w:r>
      <w:r w:rsidR="000329B1">
        <w:t>)</w:t>
      </w:r>
      <w:r w:rsidR="00DF7CF1">
        <w:t xml:space="preserve">, </w:t>
      </w:r>
      <w:r w:rsidR="00116F47">
        <w:t>Candida Genome Database (</w:t>
      </w:r>
      <w:r w:rsidR="00DF7CF1">
        <w:t>CGD</w:t>
      </w:r>
      <w:r w:rsidR="00116F47">
        <w:t xml:space="preserve">, </w:t>
      </w:r>
      <w:r w:rsidR="00116F47" w:rsidRPr="00116F47">
        <w:t>http://www.candidagenome.org</w:t>
      </w:r>
      <w:r w:rsidR="00116F47">
        <w:t>)</w:t>
      </w:r>
      <w:r w:rsidR="00D52A3F">
        <w:t xml:space="preserve">, </w:t>
      </w:r>
      <w:r w:rsidR="00116F47">
        <w:t>PlasmoDB (</w:t>
      </w:r>
      <w:r w:rsidR="00116F47" w:rsidRPr="00116F47">
        <w:t>http://plasmodb.org/plasmo/</w:t>
      </w:r>
      <w:r w:rsidR="00116F47">
        <w:t>)</w:t>
      </w:r>
      <w:r w:rsidR="0020488C">
        <w:t xml:space="preserve"> and</w:t>
      </w:r>
      <w:r w:rsidR="00DF7CF1">
        <w:t xml:space="preserve"> Sanger</w:t>
      </w:r>
      <w:r w:rsidR="0020488C">
        <w:t xml:space="preserve"> Institute</w:t>
      </w:r>
      <w:r w:rsidR="009F1D7C">
        <w:t xml:space="preserve"> (</w:t>
      </w:r>
      <w:r w:rsidR="009F1D7C" w:rsidRPr="009F1D7C">
        <w:t>http://www.sanger.ac.uk/science/data</w:t>
      </w:r>
      <w:r w:rsidR="009F1D7C">
        <w:t>)</w:t>
      </w:r>
      <w:r w:rsidR="00DF7CF1">
        <w:t>.</w:t>
      </w:r>
      <w:bookmarkEnd w:id="223"/>
      <w:r w:rsidR="00DF7CF1">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6C1493" w:rsidRPr="002C44D0" w14:paraId="17D453B5" w14:textId="2B09A489" w:rsidTr="00AF5709">
        <w:trPr>
          <w:trHeight w:val="300"/>
        </w:trPr>
        <w:tc>
          <w:tcPr>
            <w:tcW w:w="550" w:type="pct"/>
            <w:noWrap/>
            <w:hideMark/>
          </w:tcPr>
          <w:p w14:paraId="250751B9" w14:textId="0C0144C4" w:rsidR="006C1493" w:rsidRPr="002C44D0" w:rsidRDefault="006C1493" w:rsidP="002C44D0">
            <w:pPr>
              <w:spacing w:line="360" w:lineRule="auto"/>
              <w:rPr>
                <w:szCs w:val="24"/>
              </w:rPr>
            </w:pPr>
            <w:r w:rsidRPr="002C44D0">
              <w:rPr>
                <w:szCs w:val="24"/>
              </w:rPr>
              <w:t>ID</w:t>
            </w:r>
          </w:p>
        </w:tc>
        <w:tc>
          <w:tcPr>
            <w:tcW w:w="1589" w:type="pct"/>
            <w:noWrap/>
            <w:hideMark/>
          </w:tcPr>
          <w:p w14:paraId="24D6F722" w14:textId="77777777" w:rsidR="006C1493" w:rsidRPr="002C44D0" w:rsidRDefault="006C1493" w:rsidP="002C44D0">
            <w:pPr>
              <w:spacing w:line="360" w:lineRule="auto"/>
              <w:rPr>
                <w:szCs w:val="24"/>
              </w:rPr>
            </w:pPr>
            <w:r w:rsidRPr="002C44D0">
              <w:rPr>
                <w:szCs w:val="24"/>
              </w:rPr>
              <w:t>Taxon name</w:t>
            </w:r>
          </w:p>
        </w:tc>
        <w:tc>
          <w:tcPr>
            <w:tcW w:w="1193" w:type="pct"/>
            <w:noWrap/>
            <w:hideMark/>
          </w:tcPr>
          <w:p w14:paraId="65D38D6B" w14:textId="4F7EDC32" w:rsidR="006C1493" w:rsidRPr="002C44D0" w:rsidRDefault="006C1493" w:rsidP="002C44D0">
            <w:pPr>
              <w:spacing w:line="360" w:lineRule="auto"/>
              <w:rPr>
                <w:szCs w:val="24"/>
              </w:rPr>
            </w:pPr>
            <w:r>
              <w:rPr>
                <w:szCs w:val="24"/>
              </w:rPr>
              <w:t>P</w:t>
            </w:r>
            <w:r w:rsidRPr="002C44D0">
              <w:rPr>
                <w:szCs w:val="24"/>
              </w:rPr>
              <w:t>hylum</w:t>
            </w:r>
          </w:p>
        </w:tc>
        <w:tc>
          <w:tcPr>
            <w:tcW w:w="818" w:type="pct"/>
            <w:noWrap/>
            <w:hideMark/>
          </w:tcPr>
          <w:p w14:paraId="7FE5394E" w14:textId="2BEF7E67" w:rsidR="006C1493" w:rsidRPr="002C44D0" w:rsidRDefault="006C1493" w:rsidP="002C44D0">
            <w:pPr>
              <w:spacing w:line="360" w:lineRule="auto"/>
              <w:rPr>
                <w:szCs w:val="24"/>
              </w:rPr>
            </w:pPr>
            <w:r>
              <w:rPr>
                <w:szCs w:val="24"/>
              </w:rPr>
              <w:t>K</w:t>
            </w:r>
            <w:r w:rsidRPr="002C44D0">
              <w:rPr>
                <w:szCs w:val="24"/>
              </w:rPr>
              <w:t>ingdom</w:t>
            </w:r>
          </w:p>
        </w:tc>
        <w:tc>
          <w:tcPr>
            <w:tcW w:w="850" w:type="pct"/>
          </w:tcPr>
          <w:p w14:paraId="2BF9D6AA" w14:textId="0A223151" w:rsidR="006C1493" w:rsidRDefault="006C1493" w:rsidP="002C44D0">
            <w:pPr>
              <w:spacing w:line="360" w:lineRule="auto"/>
              <w:rPr>
                <w:szCs w:val="24"/>
              </w:rPr>
            </w:pPr>
            <w:r>
              <w:rPr>
                <w:szCs w:val="24"/>
              </w:rPr>
              <w:t>Source</w:t>
            </w:r>
          </w:p>
        </w:tc>
      </w:tr>
      <w:tr w:rsidR="006C1493" w:rsidRPr="002C44D0" w14:paraId="2CE9F166" w14:textId="2AAD08C2" w:rsidTr="00AF5709">
        <w:trPr>
          <w:trHeight w:val="300"/>
        </w:trPr>
        <w:tc>
          <w:tcPr>
            <w:tcW w:w="550" w:type="pct"/>
            <w:noWrap/>
            <w:hideMark/>
          </w:tcPr>
          <w:p w14:paraId="479C0FA9" w14:textId="77777777" w:rsidR="006C1493" w:rsidRPr="002C44D0" w:rsidRDefault="006C1493" w:rsidP="002C44D0">
            <w:pPr>
              <w:spacing w:line="360" w:lineRule="auto"/>
              <w:rPr>
                <w:szCs w:val="24"/>
              </w:rPr>
            </w:pPr>
            <w:r w:rsidRPr="002C44D0">
              <w:rPr>
                <w:szCs w:val="24"/>
              </w:rPr>
              <w:t>4932</w:t>
            </w:r>
          </w:p>
        </w:tc>
        <w:tc>
          <w:tcPr>
            <w:tcW w:w="1589" w:type="pct"/>
            <w:noWrap/>
            <w:hideMark/>
          </w:tcPr>
          <w:p w14:paraId="4911961E" w14:textId="77777777" w:rsidR="006C1493" w:rsidRPr="002C44D0" w:rsidRDefault="006C1493" w:rsidP="002C44D0">
            <w:pPr>
              <w:spacing w:line="360" w:lineRule="auto"/>
              <w:rPr>
                <w:i/>
                <w:szCs w:val="24"/>
              </w:rPr>
            </w:pPr>
            <w:r w:rsidRPr="002C44D0">
              <w:rPr>
                <w:i/>
                <w:szCs w:val="24"/>
              </w:rPr>
              <w:t>Saccharomyces cerevisiae</w:t>
            </w:r>
          </w:p>
        </w:tc>
        <w:tc>
          <w:tcPr>
            <w:tcW w:w="1193" w:type="pct"/>
            <w:noWrap/>
            <w:hideMark/>
          </w:tcPr>
          <w:p w14:paraId="42B8E0EE"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4999D0BE" w14:textId="77777777" w:rsidR="006C1493" w:rsidRPr="002C44D0" w:rsidRDefault="006C1493" w:rsidP="002C44D0">
            <w:pPr>
              <w:spacing w:line="360" w:lineRule="auto"/>
              <w:rPr>
                <w:szCs w:val="24"/>
              </w:rPr>
            </w:pPr>
            <w:r w:rsidRPr="002C44D0">
              <w:rPr>
                <w:szCs w:val="24"/>
              </w:rPr>
              <w:t>Fungi</w:t>
            </w:r>
          </w:p>
        </w:tc>
        <w:tc>
          <w:tcPr>
            <w:tcW w:w="850" w:type="pct"/>
          </w:tcPr>
          <w:p w14:paraId="4B35BB84" w14:textId="5CCAB9C7" w:rsidR="006C1493" w:rsidRPr="006C1493" w:rsidRDefault="006C1493" w:rsidP="002C44D0">
            <w:pPr>
              <w:spacing w:line="360" w:lineRule="auto"/>
              <w:rPr>
                <w:szCs w:val="24"/>
                <w:lang w:val="de-DE"/>
              </w:rPr>
            </w:pPr>
            <w:r>
              <w:rPr>
                <w:szCs w:val="24"/>
              </w:rPr>
              <w:t>Ensembl</w:t>
            </w:r>
          </w:p>
        </w:tc>
      </w:tr>
      <w:tr w:rsidR="006C1493" w:rsidRPr="002C44D0" w14:paraId="6137BB31" w14:textId="676783E7" w:rsidTr="00AF5709">
        <w:trPr>
          <w:trHeight w:val="300"/>
        </w:trPr>
        <w:tc>
          <w:tcPr>
            <w:tcW w:w="550" w:type="pct"/>
            <w:noWrap/>
            <w:hideMark/>
          </w:tcPr>
          <w:p w14:paraId="25DEB0DF" w14:textId="77777777" w:rsidR="006C1493" w:rsidRPr="002C44D0" w:rsidRDefault="006C1493" w:rsidP="002C44D0">
            <w:pPr>
              <w:spacing w:line="360" w:lineRule="auto"/>
              <w:rPr>
                <w:szCs w:val="24"/>
              </w:rPr>
            </w:pPr>
            <w:r w:rsidRPr="002C44D0">
              <w:rPr>
                <w:szCs w:val="24"/>
              </w:rPr>
              <w:t>5476</w:t>
            </w:r>
          </w:p>
        </w:tc>
        <w:tc>
          <w:tcPr>
            <w:tcW w:w="1589" w:type="pct"/>
            <w:noWrap/>
            <w:hideMark/>
          </w:tcPr>
          <w:p w14:paraId="6B34142E" w14:textId="77777777" w:rsidR="006C1493" w:rsidRPr="002C44D0" w:rsidRDefault="006C1493" w:rsidP="002C44D0">
            <w:pPr>
              <w:spacing w:line="360" w:lineRule="auto"/>
              <w:rPr>
                <w:i/>
                <w:szCs w:val="24"/>
              </w:rPr>
            </w:pPr>
            <w:r w:rsidRPr="002C44D0">
              <w:rPr>
                <w:i/>
                <w:szCs w:val="24"/>
              </w:rPr>
              <w:t>Candida albicans</w:t>
            </w:r>
          </w:p>
        </w:tc>
        <w:tc>
          <w:tcPr>
            <w:tcW w:w="1193" w:type="pct"/>
            <w:noWrap/>
            <w:hideMark/>
          </w:tcPr>
          <w:p w14:paraId="47F71941"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6D90A5DB" w14:textId="77777777" w:rsidR="006C1493" w:rsidRPr="002C44D0" w:rsidRDefault="006C1493" w:rsidP="002C44D0">
            <w:pPr>
              <w:spacing w:line="360" w:lineRule="auto"/>
              <w:rPr>
                <w:szCs w:val="24"/>
              </w:rPr>
            </w:pPr>
            <w:r w:rsidRPr="002C44D0">
              <w:rPr>
                <w:szCs w:val="24"/>
              </w:rPr>
              <w:t>Fungi</w:t>
            </w:r>
          </w:p>
        </w:tc>
        <w:tc>
          <w:tcPr>
            <w:tcW w:w="850" w:type="pct"/>
          </w:tcPr>
          <w:p w14:paraId="093C23AA" w14:textId="684600D3" w:rsidR="006C1493" w:rsidRPr="002C44D0" w:rsidRDefault="006C1493" w:rsidP="002C44D0">
            <w:pPr>
              <w:spacing w:line="360" w:lineRule="auto"/>
              <w:rPr>
                <w:szCs w:val="24"/>
              </w:rPr>
            </w:pPr>
            <w:r>
              <w:rPr>
                <w:szCs w:val="24"/>
              </w:rPr>
              <w:t>CGD</w:t>
            </w:r>
          </w:p>
        </w:tc>
      </w:tr>
      <w:tr w:rsidR="006C1493" w:rsidRPr="002C44D0" w14:paraId="3178A097" w14:textId="6330F611" w:rsidTr="00AF5709">
        <w:trPr>
          <w:trHeight w:val="300"/>
        </w:trPr>
        <w:tc>
          <w:tcPr>
            <w:tcW w:w="550" w:type="pct"/>
            <w:noWrap/>
            <w:hideMark/>
          </w:tcPr>
          <w:p w14:paraId="321531BA" w14:textId="77777777" w:rsidR="006C1493" w:rsidRPr="002C44D0" w:rsidRDefault="006C1493" w:rsidP="002C44D0">
            <w:pPr>
              <w:spacing w:line="360" w:lineRule="auto"/>
              <w:rPr>
                <w:szCs w:val="24"/>
              </w:rPr>
            </w:pPr>
            <w:r w:rsidRPr="002C44D0">
              <w:rPr>
                <w:szCs w:val="24"/>
              </w:rPr>
              <w:t>5141</w:t>
            </w:r>
          </w:p>
        </w:tc>
        <w:tc>
          <w:tcPr>
            <w:tcW w:w="1589" w:type="pct"/>
            <w:noWrap/>
            <w:hideMark/>
          </w:tcPr>
          <w:p w14:paraId="722167C3" w14:textId="77777777" w:rsidR="006C1493" w:rsidRPr="002C44D0" w:rsidRDefault="006C1493" w:rsidP="002C44D0">
            <w:pPr>
              <w:spacing w:line="360" w:lineRule="auto"/>
              <w:rPr>
                <w:i/>
                <w:szCs w:val="24"/>
              </w:rPr>
            </w:pPr>
            <w:r w:rsidRPr="002C44D0">
              <w:rPr>
                <w:i/>
                <w:szCs w:val="24"/>
              </w:rPr>
              <w:t>Neurospora crassa</w:t>
            </w:r>
          </w:p>
        </w:tc>
        <w:tc>
          <w:tcPr>
            <w:tcW w:w="1193" w:type="pct"/>
            <w:noWrap/>
            <w:hideMark/>
          </w:tcPr>
          <w:p w14:paraId="069690B7"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593A6D1C" w14:textId="77777777" w:rsidR="006C1493" w:rsidRPr="002C44D0" w:rsidRDefault="006C1493" w:rsidP="002C44D0">
            <w:pPr>
              <w:spacing w:line="360" w:lineRule="auto"/>
              <w:rPr>
                <w:szCs w:val="24"/>
              </w:rPr>
            </w:pPr>
            <w:r w:rsidRPr="002C44D0">
              <w:rPr>
                <w:szCs w:val="24"/>
              </w:rPr>
              <w:t>Fungi</w:t>
            </w:r>
          </w:p>
        </w:tc>
        <w:tc>
          <w:tcPr>
            <w:tcW w:w="850" w:type="pct"/>
          </w:tcPr>
          <w:p w14:paraId="685CC4B0" w14:textId="7F76E6E7" w:rsidR="006C1493" w:rsidRPr="002C44D0" w:rsidRDefault="008B37F9" w:rsidP="002C44D0">
            <w:pPr>
              <w:spacing w:line="360" w:lineRule="auto"/>
              <w:rPr>
                <w:szCs w:val="24"/>
              </w:rPr>
            </w:pPr>
            <w:r>
              <w:rPr>
                <w:szCs w:val="24"/>
              </w:rPr>
              <w:t>UniProt</w:t>
            </w:r>
          </w:p>
        </w:tc>
      </w:tr>
      <w:tr w:rsidR="006C1493" w:rsidRPr="002C44D0" w14:paraId="5B40609F" w14:textId="49F27DF6" w:rsidTr="00AF5709">
        <w:trPr>
          <w:trHeight w:val="300"/>
        </w:trPr>
        <w:tc>
          <w:tcPr>
            <w:tcW w:w="550" w:type="pct"/>
            <w:noWrap/>
            <w:hideMark/>
          </w:tcPr>
          <w:p w14:paraId="7BB59D63" w14:textId="77777777" w:rsidR="006C1493" w:rsidRPr="002C44D0" w:rsidRDefault="006C1493" w:rsidP="002C44D0">
            <w:pPr>
              <w:spacing w:line="360" w:lineRule="auto"/>
              <w:rPr>
                <w:szCs w:val="24"/>
              </w:rPr>
            </w:pPr>
            <w:r w:rsidRPr="002C44D0">
              <w:rPr>
                <w:szCs w:val="24"/>
              </w:rPr>
              <w:t>162425</w:t>
            </w:r>
          </w:p>
        </w:tc>
        <w:tc>
          <w:tcPr>
            <w:tcW w:w="1589" w:type="pct"/>
            <w:noWrap/>
            <w:hideMark/>
          </w:tcPr>
          <w:p w14:paraId="0163EBAF" w14:textId="77777777" w:rsidR="006C1493" w:rsidRPr="002C44D0" w:rsidRDefault="006C1493" w:rsidP="002C44D0">
            <w:pPr>
              <w:spacing w:line="360" w:lineRule="auto"/>
              <w:rPr>
                <w:i/>
                <w:szCs w:val="24"/>
              </w:rPr>
            </w:pPr>
            <w:r w:rsidRPr="002C44D0">
              <w:rPr>
                <w:i/>
                <w:szCs w:val="24"/>
              </w:rPr>
              <w:t>Aspergillus nidulans</w:t>
            </w:r>
          </w:p>
        </w:tc>
        <w:tc>
          <w:tcPr>
            <w:tcW w:w="1193" w:type="pct"/>
            <w:noWrap/>
            <w:hideMark/>
          </w:tcPr>
          <w:p w14:paraId="715550D8"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710B581E" w14:textId="77777777" w:rsidR="006C1493" w:rsidRPr="002C44D0" w:rsidRDefault="006C1493" w:rsidP="002C44D0">
            <w:pPr>
              <w:spacing w:line="360" w:lineRule="auto"/>
              <w:rPr>
                <w:szCs w:val="24"/>
              </w:rPr>
            </w:pPr>
            <w:r w:rsidRPr="002C44D0">
              <w:rPr>
                <w:szCs w:val="24"/>
              </w:rPr>
              <w:t>Fungi</w:t>
            </w:r>
          </w:p>
        </w:tc>
        <w:tc>
          <w:tcPr>
            <w:tcW w:w="850" w:type="pct"/>
          </w:tcPr>
          <w:p w14:paraId="76D72107" w14:textId="020BDDAC" w:rsidR="006C1493" w:rsidRPr="002C44D0" w:rsidRDefault="008B37F9" w:rsidP="002C44D0">
            <w:pPr>
              <w:spacing w:line="360" w:lineRule="auto"/>
              <w:rPr>
                <w:szCs w:val="24"/>
              </w:rPr>
            </w:pPr>
            <w:r>
              <w:rPr>
                <w:szCs w:val="24"/>
              </w:rPr>
              <w:t>Broad Inst</w:t>
            </w:r>
          </w:p>
        </w:tc>
      </w:tr>
      <w:tr w:rsidR="006C1493" w:rsidRPr="002C44D0" w14:paraId="6BF7BF82" w14:textId="361B0181" w:rsidTr="00AF5709">
        <w:trPr>
          <w:trHeight w:val="300"/>
        </w:trPr>
        <w:tc>
          <w:tcPr>
            <w:tcW w:w="550" w:type="pct"/>
            <w:noWrap/>
            <w:hideMark/>
          </w:tcPr>
          <w:p w14:paraId="4FC798FD" w14:textId="77777777" w:rsidR="006C1493" w:rsidRPr="002C44D0" w:rsidRDefault="006C1493" w:rsidP="002C44D0">
            <w:pPr>
              <w:spacing w:line="360" w:lineRule="auto"/>
              <w:rPr>
                <w:szCs w:val="24"/>
              </w:rPr>
            </w:pPr>
            <w:r w:rsidRPr="002C44D0">
              <w:rPr>
                <w:szCs w:val="24"/>
              </w:rPr>
              <w:t>4896</w:t>
            </w:r>
          </w:p>
        </w:tc>
        <w:tc>
          <w:tcPr>
            <w:tcW w:w="1589" w:type="pct"/>
            <w:noWrap/>
            <w:hideMark/>
          </w:tcPr>
          <w:p w14:paraId="37450AF6" w14:textId="77777777" w:rsidR="006C1493" w:rsidRPr="002C44D0" w:rsidRDefault="006C1493" w:rsidP="002C44D0">
            <w:pPr>
              <w:spacing w:line="360" w:lineRule="auto"/>
              <w:rPr>
                <w:i/>
                <w:szCs w:val="24"/>
              </w:rPr>
            </w:pPr>
            <w:r w:rsidRPr="002C44D0">
              <w:rPr>
                <w:i/>
                <w:szCs w:val="24"/>
              </w:rPr>
              <w:t>Schizosaccharomyces pombe</w:t>
            </w:r>
          </w:p>
        </w:tc>
        <w:tc>
          <w:tcPr>
            <w:tcW w:w="1193" w:type="pct"/>
            <w:noWrap/>
            <w:hideMark/>
          </w:tcPr>
          <w:p w14:paraId="6EC24C2B"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2EF0EE6E" w14:textId="77777777" w:rsidR="006C1493" w:rsidRPr="002C44D0" w:rsidRDefault="006C1493" w:rsidP="002C44D0">
            <w:pPr>
              <w:spacing w:line="360" w:lineRule="auto"/>
              <w:rPr>
                <w:szCs w:val="24"/>
              </w:rPr>
            </w:pPr>
            <w:r w:rsidRPr="002C44D0">
              <w:rPr>
                <w:szCs w:val="24"/>
              </w:rPr>
              <w:t>Fungi</w:t>
            </w:r>
          </w:p>
        </w:tc>
        <w:tc>
          <w:tcPr>
            <w:tcW w:w="850" w:type="pct"/>
          </w:tcPr>
          <w:p w14:paraId="4515845C" w14:textId="5A8216C2" w:rsidR="006C1493" w:rsidRPr="002C44D0" w:rsidRDefault="00076E68" w:rsidP="002C44D0">
            <w:pPr>
              <w:spacing w:line="360" w:lineRule="auto"/>
              <w:rPr>
                <w:szCs w:val="24"/>
              </w:rPr>
            </w:pPr>
            <w:r>
              <w:rPr>
                <w:szCs w:val="24"/>
              </w:rPr>
              <w:t>UniProt</w:t>
            </w:r>
          </w:p>
        </w:tc>
      </w:tr>
      <w:tr w:rsidR="006C1493" w:rsidRPr="002C44D0" w14:paraId="02DFB149" w14:textId="658396BC" w:rsidTr="00AF5709">
        <w:trPr>
          <w:trHeight w:val="300"/>
        </w:trPr>
        <w:tc>
          <w:tcPr>
            <w:tcW w:w="550" w:type="pct"/>
            <w:noWrap/>
            <w:hideMark/>
          </w:tcPr>
          <w:p w14:paraId="1A7ADE5B" w14:textId="77777777" w:rsidR="006C1493" w:rsidRPr="002C44D0" w:rsidRDefault="006C1493" w:rsidP="002C44D0">
            <w:pPr>
              <w:spacing w:line="360" w:lineRule="auto"/>
              <w:rPr>
                <w:szCs w:val="24"/>
              </w:rPr>
            </w:pPr>
            <w:r w:rsidRPr="002C44D0">
              <w:rPr>
                <w:szCs w:val="24"/>
              </w:rPr>
              <w:t>29883</w:t>
            </w:r>
          </w:p>
        </w:tc>
        <w:tc>
          <w:tcPr>
            <w:tcW w:w="1589" w:type="pct"/>
            <w:noWrap/>
            <w:hideMark/>
          </w:tcPr>
          <w:p w14:paraId="76B113E9" w14:textId="77777777" w:rsidR="006C1493" w:rsidRPr="002C44D0" w:rsidRDefault="006C1493" w:rsidP="002C44D0">
            <w:pPr>
              <w:spacing w:line="360" w:lineRule="auto"/>
              <w:rPr>
                <w:i/>
                <w:szCs w:val="24"/>
              </w:rPr>
            </w:pPr>
            <w:r w:rsidRPr="002C44D0">
              <w:rPr>
                <w:i/>
                <w:szCs w:val="24"/>
              </w:rPr>
              <w:t>Laccaria bicolor</w:t>
            </w:r>
          </w:p>
        </w:tc>
        <w:tc>
          <w:tcPr>
            <w:tcW w:w="1193" w:type="pct"/>
            <w:noWrap/>
            <w:hideMark/>
          </w:tcPr>
          <w:p w14:paraId="0255BD19"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2E44077A" w14:textId="77777777" w:rsidR="006C1493" w:rsidRPr="002C44D0" w:rsidRDefault="006C1493" w:rsidP="002C44D0">
            <w:pPr>
              <w:spacing w:line="360" w:lineRule="auto"/>
              <w:rPr>
                <w:szCs w:val="24"/>
              </w:rPr>
            </w:pPr>
            <w:r w:rsidRPr="002C44D0">
              <w:rPr>
                <w:szCs w:val="24"/>
              </w:rPr>
              <w:t>Fungi</w:t>
            </w:r>
          </w:p>
        </w:tc>
        <w:tc>
          <w:tcPr>
            <w:tcW w:w="850" w:type="pct"/>
          </w:tcPr>
          <w:p w14:paraId="043A97EC" w14:textId="451941C8" w:rsidR="006C1493" w:rsidRPr="002C44D0" w:rsidRDefault="007831C6" w:rsidP="002C44D0">
            <w:pPr>
              <w:spacing w:line="360" w:lineRule="auto"/>
              <w:rPr>
                <w:szCs w:val="24"/>
              </w:rPr>
            </w:pPr>
            <w:r>
              <w:rPr>
                <w:szCs w:val="24"/>
              </w:rPr>
              <w:t>JGI</w:t>
            </w:r>
          </w:p>
        </w:tc>
      </w:tr>
      <w:tr w:rsidR="006C1493" w:rsidRPr="002C44D0" w14:paraId="23C5E267" w14:textId="56E2E23E" w:rsidTr="00AF5709">
        <w:trPr>
          <w:trHeight w:val="300"/>
        </w:trPr>
        <w:tc>
          <w:tcPr>
            <w:tcW w:w="550" w:type="pct"/>
            <w:noWrap/>
            <w:hideMark/>
          </w:tcPr>
          <w:p w14:paraId="5AA0FF75" w14:textId="77777777" w:rsidR="006C1493" w:rsidRPr="002C44D0" w:rsidRDefault="006C1493" w:rsidP="002C44D0">
            <w:pPr>
              <w:spacing w:line="360" w:lineRule="auto"/>
              <w:rPr>
                <w:szCs w:val="24"/>
              </w:rPr>
            </w:pPr>
            <w:r w:rsidRPr="002C44D0">
              <w:rPr>
                <w:szCs w:val="24"/>
              </w:rPr>
              <w:t>5297</w:t>
            </w:r>
          </w:p>
        </w:tc>
        <w:tc>
          <w:tcPr>
            <w:tcW w:w="1589" w:type="pct"/>
            <w:noWrap/>
            <w:hideMark/>
          </w:tcPr>
          <w:p w14:paraId="6D74FF59" w14:textId="77777777" w:rsidR="006C1493" w:rsidRPr="002C44D0" w:rsidRDefault="006C1493" w:rsidP="002C44D0">
            <w:pPr>
              <w:spacing w:line="360" w:lineRule="auto"/>
              <w:rPr>
                <w:i/>
                <w:szCs w:val="24"/>
              </w:rPr>
            </w:pPr>
            <w:r w:rsidRPr="002C44D0">
              <w:rPr>
                <w:i/>
                <w:szCs w:val="24"/>
              </w:rPr>
              <w:t>Puccinia graminis</w:t>
            </w:r>
          </w:p>
        </w:tc>
        <w:tc>
          <w:tcPr>
            <w:tcW w:w="1193" w:type="pct"/>
            <w:noWrap/>
            <w:hideMark/>
          </w:tcPr>
          <w:p w14:paraId="3C74F3FD"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6DC11815" w14:textId="77777777" w:rsidR="006C1493" w:rsidRPr="002C44D0" w:rsidRDefault="006C1493" w:rsidP="002C44D0">
            <w:pPr>
              <w:spacing w:line="360" w:lineRule="auto"/>
              <w:rPr>
                <w:szCs w:val="24"/>
              </w:rPr>
            </w:pPr>
            <w:r w:rsidRPr="002C44D0">
              <w:rPr>
                <w:szCs w:val="24"/>
              </w:rPr>
              <w:t>Fungi</w:t>
            </w:r>
          </w:p>
        </w:tc>
        <w:tc>
          <w:tcPr>
            <w:tcW w:w="850" w:type="pct"/>
          </w:tcPr>
          <w:p w14:paraId="590E567D" w14:textId="74FD811A" w:rsidR="006C1493" w:rsidRPr="002C44D0" w:rsidRDefault="007831C6" w:rsidP="002C44D0">
            <w:pPr>
              <w:spacing w:line="360" w:lineRule="auto"/>
              <w:rPr>
                <w:szCs w:val="24"/>
              </w:rPr>
            </w:pPr>
            <w:r>
              <w:rPr>
                <w:szCs w:val="24"/>
              </w:rPr>
              <w:t>Broad</w:t>
            </w:r>
          </w:p>
        </w:tc>
      </w:tr>
      <w:tr w:rsidR="006C1493" w:rsidRPr="002C44D0" w14:paraId="43266424" w14:textId="1618DDD1" w:rsidTr="00AF5709">
        <w:trPr>
          <w:trHeight w:val="300"/>
        </w:trPr>
        <w:tc>
          <w:tcPr>
            <w:tcW w:w="550" w:type="pct"/>
            <w:noWrap/>
            <w:hideMark/>
          </w:tcPr>
          <w:p w14:paraId="798B5E29" w14:textId="77777777" w:rsidR="006C1493" w:rsidRPr="002C44D0" w:rsidRDefault="006C1493" w:rsidP="002C44D0">
            <w:pPr>
              <w:spacing w:line="360" w:lineRule="auto"/>
              <w:rPr>
                <w:szCs w:val="24"/>
              </w:rPr>
            </w:pPr>
            <w:r w:rsidRPr="002C44D0">
              <w:rPr>
                <w:szCs w:val="24"/>
              </w:rPr>
              <w:t>36080</w:t>
            </w:r>
          </w:p>
        </w:tc>
        <w:tc>
          <w:tcPr>
            <w:tcW w:w="1589" w:type="pct"/>
            <w:noWrap/>
            <w:hideMark/>
          </w:tcPr>
          <w:p w14:paraId="72A83571" w14:textId="77777777" w:rsidR="006C1493" w:rsidRPr="002C44D0" w:rsidRDefault="006C1493" w:rsidP="002C44D0">
            <w:pPr>
              <w:spacing w:line="360" w:lineRule="auto"/>
              <w:rPr>
                <w:i/>
                <w:szCs w:val="24"/>
              </w:rPr>
            </w:pPr>
            <w:r w:rsidRPr="002C44D0">
              <w:rPr>
                <w:i/>
                <w:szCs w:val="24"/>
              </w:rPr>
              <w:t>Mucor circinelloides</w:t>
            </w:r>
          </w:p>
        </w:tc>
        <w:tc>
          <w:tcPr>
            <w:tcW w:w="1193" w:type="pct"/>
            <w:noWrap/>
            <w:hideMark/>
          </w:tcPr>
          <w:p w14:paraId="3A171548"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2982DEB" w14:textId="77777777" w:rsidR="006C1493" w:rsidRPr="002C44D0" w:rsidRDefault="006C1493" w:rsidP="002C44D0">
            <w:pPr>
              <w:spacing w:line="360" w:lineRule="auto"/>
              <w:rPr>
                <w:szCs w:val="24"/>
              </w:rPr>
            </w:pPr>
            <w:r w:rsidRPr="002C44D0">
              <w:rPr>
                <w:szCs w:val="24"/>
              </w:rPr>
              <w:t>Fungi</w:t>
            </w:r>
          </w:p>
        </w:tc>
        <w:tc>
          <w:tcPr>
            <w:tcW w:w="850" w:type="pct"/>
          </w:tcPr>
          <w:p w14:paraId="53025DB0" w14:textId="4A5B2CDF" w:rsidR="006C1493" w:rsidRPr="002C44D0" w:rsidRDefault="00F83664" w:rsidP="002C44D0">
            <w:pPr>
              <w:spacing w:line="360" w:lineRule="auto"/>
              <w:rPr>
                <w:szCs w:val="24"/>
              </w:rPr>
            </w:pPr>
            <w:r>
              <w:rPr>
                <w:szCs w:val="24"/>
              </w:rPr>
              <w:t>JGI</w:t>
            </w:r>
          </w:p>
        </w:tc>
      </w:tr>
      <w:tr w:rsidR="006C1493" w:rsidRPr="002C44D0" w14:paraId="3C44C593" w14:textId="1CD0FCB6" w:rsidTr="00AF5709">
        <w:trPr>
          <w:trHeight w:val="300"/>
        </w:trPr>
        <w:tc>
          <w:tcPr>
            <w:tcW w:w="550" w:type="pct"/>
            <w:noWrap/>
            <w:hideMark/>
          </w:tcPr>
          <w:p w14:paraId="32DC95C4" w14:textId="77777777" w:rsidR="006C1493" w:rsidRPr="002C44D0" w:rsidRDefault="006C1493" w:rsidP="002C44D0">
            <w:pPr>
              <w:spacing w:line="360" w:lineRule="auto"/>
              <w:rPr>
                <w:szCs w:val="24"/>
              </w:rPr>
            </w:pPr>
            <w:r w:rsidRPr="002C44D0">
              <w:rPr>
                <w:szCs w:val="24"/>
              </w:rPr>
              <w:t>64495</w:t>
            </w:r>
          </w:p>
        </w:tc>
        <w:tc>
          <w:tcPr>
            <w:tcW w:w="1589" w:type="pct"/>
            <w:noWrap/>
            <w:hideMark/>
          </w:tcPr>
          <w:p w14:paraId="536A4E21" w14:textId="77777777" w:rsidR="006C1493" w:rsidRPr="002C44D0" w:rsidRDefault="006C1493" w:rsidP="002C44D0">
            <w:pPr>
              <w:spacing w:line="360" w:lineRule="auto"/>
              <w:rPr>
                <w:i/>
                <w:szCs w:val="24"/>
              </w:rPr>
            </w:pPr>
            <w:r w:rsidRPr="002C44D0">
              <w:rPr>
                <w:i/>
                <w:szCs w:val="24"/>
              </w:rPr>
              <w:t>Rhizopus oryzae</w:t>
            </w:r>
          </w:p>
        </w:tc>
        <w:tc>
          <w:tcPr>
            <w:tcW w:w="1193" w:type="pct"/>
            <w:noWrap/>
            <w:hideMark/>
          </w:tcPr>
          <w:p w14:paraId="30441E3B"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404899E5" w14:textId="77777777" w:rsidR="006C1493" w:rsidRPr="002C44D0" w:rsidRDefault="006C1493" w:rsidP="002C44D0">
            <w:pPr>
              <w:spacing w:line="360" w:lineRule="auto"/>
              <w:rPr>
                <w:szCs w:val="24"/>
              </w:rPr>
            </w:pPr>
            <w:r w:rsidRPr="002C44D0">
              <w:rPr>
                <w:szCs w:val="24"/>
              </w:rPr>
              <w:t>Fungi</w:t>
            </w:r>
          </w:p>
        </w:tc>
        <w:tc>
          <w:tcPr>
            <w:tcW w:w="850" w:type="pct"/>
          </w:tcPr>
          <w:p w14:paraId="187B8871" w14:textId="42B97013" w:rsidR="006C1493" w:rsidRPr="002C44D0" w:rsidRDefault="004F353A" w:rsidP="002C44D0">
            <w:pPr>
              <w:spacing w:line="360" w:lineRule="auto"/>
              <w:rPr>
                <w:szCs w:val="24"/>
              </w:rPr>
            </w:pPr>
            <w:r>
              <w:rPr>
                <w:szCs w:val="24"/>
              </w:rPr>
              <w:t>Broad Inst</w:t>
            </w:r>
          </w:p>
        </w:tc>
      </w:tr>
      <w:tr w:rsidR="006C1493" w:rsidRPr="002C44D0" w14:paraId="2106F37D" w14:textId="562E24FA" w:rsidTr="00AF5709">
        <w:trPr>
          <w:trHeight w:val="300"/>
        </w:trPr>
        <w:tc>
          <w:tcPr>
            <w:tcW w:w="550" w:type="pct"/>
            <w:noWrap/>
            <w:hideMark/>
          </w:tcPr>
          <w:p w14:paraId="355C7B02" w14:textId="77777777" w:rsidR="006C1493" w:rsidRPr="002C44D0" w:rsidRDefault="006C1493" w:rsidP="002C44D0">
            <w:pPr>
              <w:spacing w:line="360" w:lineRule="auto"/>
              <w:rPr>
                <w:szCs w:val="24"/>
              </w:rPr>
            </w:pPr>
            <w:r w:rsidRPr="002C44D0">
              <w:rPr>
                <w:szCs w:val="24"/>
              </w:rPr>
              <w:t>4837</w:t>
            </w:r>
          </w:p>
        </w:tc>
        <w:tc>
          <w:tcPr>
            <w:tcW w:w="1589" w:type="pct"/>
            <w:noWrap/>
            <w:hideMark/>
          </w:tcPr>
          <w:p w14:paraId="37E7D711" w14:textId="77777777" w:rsidR="006C1493" w:rsidRPr="002C44D0" w:rsidRDefault="006C1493" w:rsidP="002C44D0">
            <w:pPr>
              <w:spacing w:line="360" w:lineRule="auto"/>
              <w:rPr>
                <w:i/>
                <w:szCs w:val="24"/>
              </w:rPr>
            </w:pPr>
            <w:r w:rsidRPr="002C44D0">
              <w:rPr>
                <w:i/>
                <w:szCs w:val="24"/>
              </w:rPr>
              <w:t>Phycomyces blakesleeanus</w:t>
            </w:r>
          </w:p>
        </w:tc>
        <w:tc>
          <w:tcPr>
            <w:tcW w:w="1193" w:type="pct"/>
            <w:noWrap/>
            <w:hideMark/>
          </w:tcPr>
          <w:p w14:paraId="54326AC3"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D368E89" w14:textId="77777777" w:rsidR="006C1493" w:rsidRPr="002C44D0" w:rsidRDefault="006C1493" w:rsidP="002C44D0">
            <w:pPr>
              <w:spacing w:line="360" w:lineRule="auto"/>
              <w:rPr>
                <w:szCs w:val="24"/>
              </w:rPr>
            </w:pPr>
            <w:r w:rsidRPr="002C44D0">
              <w:rPr>
                <w:szCs w:val="24"/>
              </w:rPr>
              <w:t>Fungi</w:t>
            </w:r>
          </w:p>
        </w:tc>
        <w:tc>
          <w:tcPr>
            <w:tcW w:w="850" w:type="pct"/>
          </w:tcPr>
          <w:p w14:paraId="434D6110" w14:textId="440066CD" w:rsidR="006C1493" w:rsidRPr="002C44D0" w:rsidRDefault="00DC4D39" w:rsidP="002C44D0">
            <w:pPr>
              <w:spacing w:line="360" w:lineRule="auto"/>
              <w:rPr>
                <w:szCs w:val="24"/>
              </w:rPr>
            </w:pPr>
            <w:r>
              <w:rPr>
                <w:szCs w:val="24"/>
              </w:rPr>
              <w:t>JGI</w:t>
            </w:r>
          </w:p>
        </w:tc>
      </w:tr>
      <w:tr w:rsidR="006C1493" w:rsidRPr="002C44D0" w14:paraId="68B56C12" w14:textId="0A917F47" w:rsidTr="00AF5709">
        <w:trPr>
          <w:trHeight w:val="300"/>
        </w:trPr>
        <w:tc>
          <w:tcPr>
            <w:tcW w:w="550" w:type="pct"/>
            <w:noWrap/>
            <w:hideMark/>
          </w:tcPr>
          <w:p w14:paraId="22B7D475" w14:textId="77777777" w:rsidR="006C1493" w:rsidRPr="002C44D0" w:rsidRDefault="006C1493" w:rsidP="002C44D0">
            <w:pPr>
              <w:spacing w:line="360" w:lineRule="auto"/>
              <w:rPr>
                <w:szCs w:val="24"/>
              </w:rPr>
            </w:pPr>
            <w:r w:rsidRPr="002C44D0">
              <w:rPr>
                <w:szCs w:val="24"/>
              </w:rPr>
              <w:t>109871</w:t>
            </w:r>
          </w:p>
        </w:tc>
        <w:tc>
          <w:tcPr>
            <w:tcW w:w="1589" w:type="pct"/>
            <w:noWrap/>
            <w:hideMark/>
          </w:tcPr>
          <w:p w14:paraId="015E6260" w14:textId="77777777" w:rsidR="006C1493" w:rsidRPr="002C44D0" w:rsidRDefault="006C1493" w:rsidP="002C44D0">
            <w:pPr>
              <w:spacing w:line="360" w:lineRule="auto"/>
              <w:rPr>
                <w:i/>
                <w:szCs w:val="24"/>
              </w:rPr>
            </w:pPr>
            <w:r w:rsidRPr="002C44D0">
              <w:rPr>
                <w:i/>
                <w:szCs w:val="24"/>
              </w:rPr>
              <w:t>Batrachochytrium dendrobatidis</w:t>
            </w:r>
          </w:p>
        </w:tc>
        <w:tc>
          <w:tcPr>
            <w:tcW w:w="1193" w:type="pct"/>
            <w:noWrap/>
            <w:hideMark/>
          </w:tcPr>
          <w:p w14:paraId="1CF0B67F"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5995F3C3" w14:textId="77777777" w:rsidR="006C1493" w:rsidRPr="002C44D0" w:rsidRDefault="006C1493" w:rsidP="002C44D0">
            <w:pPr>
              <w:spacing w:line="360" w:lineRule="auto"/>
              <w:rPr>
                <w:szCs w:val="24"/>
              </w:rPr>
            </w:pPr>
            <w:r w:rsidRPr="002C44D0">
              <w:rPr>
                <w:szCs w:val="24"/>
              </w:rPr>
              <w:t>Fungi</w:t>
            </w:r>
          </w:p>
        </w:tc>
        <w:tc>
          <w:tcPr>
            <w:tcW w:w="850" w:type="pct"/>
          </w:tcPr>
          <w:p w14:paraId="0ACC7FD1" w14:textId="5E74A7CE" w:rsidR="006C1493" w:rsidRPr="002C44D0" w:rsidRDefault="00DC4D39" w:rsidP="002C44D0">
            <w:pPr>
              <w:spacing w:line="360" w:lineRule="auto"/>
              <w:rPr>
                <w:szCs w:val="24"/>
              </w:rPr>
            </w:pPr>
            <w:r>
              <w:rPr>
                <w:szCs w:val="24"/>
              </w:rPr>
              <w:t>JGI</w:t>
            </w:r>
          </w:p>
        </w:tc>
      </w:tr>
      <w:tr w:rsidR="006C1493" w:rsidRPr="002C44D0" w14:paraId="0EC1584F" w14:textId="6250312B" w:rsidTr="00AF5709">
        <w:trPr>
          <w:trHeight w:val="300"/>
        </w:trPr>
        <w:tc>
          <w:tcPr>
            <w:tcW w:w="550" w:type="pct"/>
            <w:noWrap/>
            <w:hideMark/>
          </w:tcPr>
          <w:p w14:paraId="12FFEA2C" w14:textId="77777777" w:rsidR="006C1493" w:rsidRPr="002C44D0" w:rsidRDefault="006C1493" w:rsidP="002C44D0">
            <w:pPr>
              <w:spacing w:line="360" w:lineRule="auto"/>
              <w:rPr>
                <w:szCs w:val="24"/>
              </w:rPr>
            </w:pPr>
            <w:r w:rsidRPr="002C44D0">
              <w:rPr>
                <w:szCs w:val="24"/>
              </w:rPr>
              <w:t>109760</w:t>
            </w:r>
          </w:p>
        </w:tc>
        <w:tc>
          <w:tcPr>
            <w:tcW w:w="1589" w:type="pct"/>
            <w:noWrap/>
            <w:hideMark/>
          </w:tcPr>
          <w:p w14:paraId="7EC76895" w14:textId="77777777" w:rsidR="006C1493" w:rsidRPr="002C44D0" w:rsidRDefault="006C1493" w:rsidP="002C44D0">
            <w:pPr>
              <w:spacing w:line="360" w:lineRule="auto"/>
              <w:rPr>
                <w:i/>
                <w:szCs w:val="24"/>
              </w:rPr>
            </w:pPr>
            <w:r w:rsidRPr="002C44D0">
              <w:rPr>
                <w:i/>
                <w:szCs w:val="24"/>
              </w:rPr>
              <w:t>Spizellomyces punctatus</w:t>
            </w:r>
          </w:p>
        </w:tc>
        <w:tc>
          <w:tcPr>
            <w:tcW w:w="1193" w:type="pct"/>
            <w:noWrap/>
            <w:hideMark/>
          </w:tcPr>
          <w:p w14:paraId="43040AB9"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0D1C38F2" w14:textId="77777777" w:rsidR="006C1493" w:rsidRPr="002C44D0" w:rsidRDefault="006C1493" w:rsidP="002C44D0">
            <w:pPr>
              <w:spacing w:line="360" w:lineRule="auto"/>
              <w:rPr>
                <w:szCs w:val="24"/>
              </w:rPr>
            </w:pPr>
            <w:r w:rsidRPr="002C44D0">
              <w:rPr>
                <w:szCs w:val="24"/>
              </w:rPr>
              <w:t>Fungi</w:t>
            </w:r>
          </w:p>
        </w:tc>
        <w:tc>
          <w:tcPr>
            <w:tcW w:w="850" w:type="pct"/>
          </w:tcPr>
          <w:p w14:paraId="397B19F6" w14:textId="036141CA" w:rsidR="006C1493" w:rsidRPr="002C44D0" w:rsidRDefault="007172DE" w:rsidP="002C44D0">
            <w:pPr>
              <w:spacing w:line="360" w:lineRule="auto"/>
              <w:rPr>
                <w:szCs w:val="24"/>
              </w:rPr>
            </w:pPr>
            <w:r>
              <w:rPr>
                <w:szCs w:val="24"/>
              </w:rPr>
              <w:t>Broad Inst</w:t>
            </w:r>
          </w:p>
        </w:tc>
      </w:tr>
      <w:tr w:rsidR="006C1493" w:rsidRPr="002C44D0" w14:paraId="7E20FE72" w14:textId="429FB5F4" w:rsidTr="00AF5709">
        <w:trPr>
          <w:trHeight w:val="320"/>
        </w:trPr>
        <w:tc>
          <w:tcPr>
            <w:tcW w:w="550" w:type="pct"/>
            <w:noWrap/>
            <w:hideMark/>
          </w:tcPr>
          <w:p w14:paraId="2A65919D" w14:textId="77777777" w:rsidR="006C1493" w:rsidRPr="002C44D0" w:rsidRDefault="006C1493" w:rsidP="002C44D0">
            <w:pPr>
              <w:spacing w:line="360" w:lineRule="auto"/>
              <w:rPr>
                <w:szCs w:val="24"/>
              </w:rPr>
            </w:pPr>
            <w:r w:rsidRPr="002C44D0">
              <w:rPr>
                <w:szCs w:val="24"/>
              </w:rPr>
              <w:t>281847</w:t>
            </w:r>
          </w:p>
        </w:tc>
        <w:tc>
          <w:tcPr>
            <w:tcW w:w="1589" w:type="pct"/>
            <w:noWrap/>
            <w:hideMark/>
          </w:tcPr>
          <w:p w14:paraId="158FEF62" w14:textId="77777777" w:rsidR="006C1493" w:rsidRPr="002C44D0" w:rsidRDefault="006C1493" w:rsidP="002C44D0">
            <w:pPr>
              <w:spacing w:line="360" w:lineRule="auto"/>
              <w:rPr>
                <w:bCs/>
                <w:i/>
                <w:szCs w:val="24"/>
              </w:rPr>
            </w:pPr>
            <w:r w:rsidRPr="002C44D0">
              <w:rPr>
                <w:bCs/>
                <w:i/>
                <w:szCs w:val="24"/>
              </w:rPr>
              <w:t>Rozella allomycis</w:t>
            </w:r>
          </w:p>
        </w:tc>
        <w:tc>
          <w:tcPr>
            <w:tcW w:w="1193" w:type="pct"/>
            <w:noWrap/>
            <w:hideMark/>
          </w:tcPr>
          <w:p w14:paraId="4DDF30AF" w14:textId="77777777" w:rsidR="006C1493" w:rsidRPr="002C44D0" w:rsidRDefault="006C1493" w:rsidP="002C44D0">
            <w:pPr>
              <w:spacing w:line="360" w:lineRule="auto"/>
              <w:rPr>
                <w:szCs w:val="24"/>
              </w:rPr>
            </w:pPr>
            <w:r w:rsidRPr="002C44D0">
              <w:rPr>
                <w:szCs w:val="24"/>
              </w:rPr>
              <w:t>Cryptomycota</w:t>
            </w:r>
          </w:p>
        </w:tc>
        <w:tc>
          <w:tcPr>
            <w:tcW w:w="818" w:type="pct"/>
            <w:noWrap/>
            <w:hideMark/>
          </w:tcPr>
          <w:p w14:paraId="065B7841" w14:textId="77777777" w:rsidR="006C1493" w:rsidRPr="002C44D0" w:rsidRDefault="006C1493" w:rsidP="002C44D0">
            <w:pPr>
              <w:spacing w:line="360" w:lineRule="auto"/>
              <w:rPr>
                <w:szCs w:val="24"/>
              </w:rPr>
            </w:pPr>
            <w:r w:rsidRPr="002C44D0">
              <w:rPr>
                <w:szCs w:val="24"/>
              </w:rPr>
              <w:t>Fungi</w:t>
            </w:r>
          </w:p>
        </w:tc>
        <w:tc>
          <w:tcPr>
            <w:tcW w:w="850" w:type="pct"/>
          </w:tcPr>
          <w:p w14:paraId="04142557" w14:textId="5093E060" w:rsidR="006C1493" w:rsidRPr="002C44D0" w:rsidRDefault="0025548A" w:rsidP="002C44D0">
            <w:pPr>
              <w:spacing w:line="360" w:lineRule="auto"/>
              <w:rPr>
                <w:szCs w:val="24"/>
              </w:rPr>
            </w:pPr>
            <w:r>
              <w:rPr>
                <w:szCs w:val="24"/>
              </w:rPr>
              <w:t>UniProt</w:t>
            </w:r>
          </w:p>
        </w:tc>
      </w:tr>
      <w:tr w:rsidR="006C1493" w:rsidRPr="002C44D0" w14:paraId="40872695" w14:textId="13E929F7" w:rsidTr="00AF5709">
        <w:trPr>
          <w:trHeight w:val="300"/>
        </w:trPr>
        <w:tc>
          <w:tcPr>
            <w:tcW w:w="550" w:type="pct"/>
            <w:noWrap/>
            <w:hideMark/>
          </w:tcPr>
          <w:p w14:paraId="52CE5B64" w14:textId="77777777" w:rsidR="006C1493" w:rsidRPr="002C44D0" w:rsidRDefault="006C1493" w:rsidP="002C44D0">
            <w:pPr>
              <w:spacing w:line="360" w:lineRule="auto"/>
              <w:rPr>
                <w:szCs w:val="24"/>
              </w:rPr>
            </w:pPr>
            <w:r w:rsidRPr="002C44D0">
              <w:rPr>
                <w:szCs w:val="24"/>
              </w:rPr>
              <w:t>45351</w:t>
            </w:r>
          </w:p>
        </w:tc>
        <w:tc>
          <w:tcPr>
            <w:tcW w:w="1589" w:type="pct"/>
            <w:noWrap/>
            <w:hideMark/>
          </w:tcPr>
          <w:p w14:paraId="5194EE75" w14:textId="77777777" w:rsidR="006C1493" w:rsidRPr="002C44D0" w:rsidRDefault="006C1493" w:rsidP="002C44D0">
            <w:pPr>
              <w:spacing w:line="360" w:lineRule="auto"/>
              <w:rPr>
                <w:i/>
                <w:szCs w:val="24"/>
              </w:rPr>
            </w:pPr>
            <w:r w:rsidRPr="002C44D0">
              <w:rPr>
                <w:i/>
                <w:szCs w:val="24"/>
              </w:rPr>
              <w:t>Nematostella vectensis</w:t>
            </w:r>
          </w:p>
        </w:tc>
        <w:tc>
          <w:tcPr>
            <w:tcW w:w="1193" w:type="pct"/>
            <w:noWrap/>
            <w:hideMark/>
          </w:tcPr>
          <w:p w14:paraId="598CE441" w14:textId="77777777" w:rsidR="006C1493" w:rsidRPr="002C44D0" w:rsidRDefault="006C1493" w:rsidP="002C44D0">
            <w:pPr>
              <w:spacing w:line="360" w:lineRule="auto"/>
              <w:rPr>
                <w:szCs w:val="24"/>
              </w:rPr>
            </w:pPr>
            <w:r w:rsidRPr="002C44D0">
              <w:rPr>
                <w:szCs w:val="24"/>
              </w:rPr>
              <w:t>Cnidaria</w:t>
            </w:r>
          </w:p>
        </w:tc>
        <w:tc>
          <w:tcPr>
            <w:tcW w:w="818" w:type="pct"/>
            <w:noWrap/>
            <w:hideMark/>
          </w:tcPr>
          <w:p w14:paraId="0D1D8515" w14:textId="77777777" w:rsidR="006C1493" w:rsidRPr="002C44D0" w:rsidRDefault="006C1493" w:rsidP="002C44D0">
            <w:pPr>
              <w:spacing w:line="360" w:lineRule="auto"/>
              <w:rPr>
                <w:szCs w:val="24"/>
              </w:rPr>
            </w:pPr>
            <w:r w:rsidRPr="002C44D0">
              <w:rPr>
                <w:szCs w:val="24"/>
              </w:rPr>
              <w:t>Metazoa</w:t>
            </w:r>
          </w:p>
        </w:tc>
        <w:tc>
          <w:tcPr>
            <w:tcW w:w="850" w:type="pct"/>
          </w:tcPr>
          <w:p w14:paraId="72FB9469" w14:textId="2BED7E81" w:rsidR="006C1493" w:rsidRPr="002C44D0" w:rsidRDefault="003A65DD" w:rsidP="002C44D0">
            <w:pPr>
              <w:spacing w:line="360" w:lineRule="auto"/>
              <w:rPr>
                <w:szCs w:val="24"/>
              </w:rPr>
            </w:pPr>
            <w:r>
              <w:rPr>
                <w:szCs w:val="24"/>
              </w:rPr>
              <w:t>JGI</w:t>
            </w:r>
          </w:p>
        </w:tc>
      </w:tr>
      <w:tr w:rsidR="006C1493" w:rsidRPr="002C44D0" w14:paraId="0C005B46" w14:textId="38797C60" w:rsidTr="00AF5709">
        <w:trPr>
          <w:trHeight w:val="300"/>
        </w:trPr>
        <w:tc>
          <w:tcPr>
            <w:tcW w:w="550" w:type="pct"/>
            <w:noWrap/>
            <w:hideMark/>
          </w:tcPr>
          <w:p w14:paraId="1BE00590" w14:textId="77777777" w:rsidR="006C1493" w:rsidRPr="002C44D0" w:rsidRDefault="006C1493" w:rsidP="002C44D0">
            <w:pPr>
              <w:spacing w:line="360" w:lineRule="auto"/>
              <w:rPr>
                <w:szCs w:val="24"/>
              </w:rPr>
            </w:pPr>
            <w:r w:rsidRPr="002C44D0">
              <w:rPr>
                <w:szCs w:val="24"/>
              </w:rPr>
              <w:t>400682</w:t>
            </w:r>
          </w:p>
        </w:tc>
        <w:tc>
          <w:tcPr>
            <w:tcW w:w="1589" w:type="pct"/>
            <w:noWrap/>
            <w:hideMark/>
          </w:tcPr>
          <w:p w14:paraId="7C421A35" w14:textId="77777777" w:rsidR="006C1493" w:rsidRPr="002C44D0" w:rsidRDefault="006C1493" w:rsidP="002C44D0">
            <w:pPr>
              <w:spacing w:line="360" w:lineRule="auto"/>
              <w:rPr>
                <w:i/>
                <w:szCs w:val="24"/>
              </w:rPr>
            </w:pPr>
            <w:r w:rsidRPr="002C44D0">
              <w:rPr>
                <w:i/>
                <w:szCs w:val="24"/>
              </w:rPr>
              <w:t>Amphimedon queenslandica</w:t>
            </w:r>
          </w:p>
        </w:tc>
        <w:tc>
          <w:tcPr>
            <w:tcW w:w="1193" w:type="pct"/>
            <w:noWrap/>
            <w:hideMark/>
          </w:tcPr>
          <w:p w14:paraId="0EF46C9A" w14:textId="77777777" w:rsidR="006C1493" w:rsidRPr="002C44D0" w:rsidRDefault="006C1493" w:rsidP="002C44D0">
            <w:pPr>
              <w:spacing w:line="360" w:lineRule="auto"/>
              <w:rPr>
                <w:szCs w:val="24"/>
              </w:rPr>
            </w:pPr>
            <w:r w:rsidRPr="002C44D0">
              <w:rPr>
                <w:szCs w:val="24"/>
              </w:rPr>
              <w:t>Porifera</w:t>
            </w:r>
          </w:p>
        </w:tc>
        <w:tc>
          <w:tcPr>
            <w:tcW w:w="818" w:type="pct"/>
            <w:noWrap/>
            <w:hideMark/>
          </w:tcPr>
          <w:p w14:paraId="51F70179" w14:textId="77777777" w:rsidR="006C1493" w:rsidRPr="002C44D0" w:rsidRDefault="006C1493" w:rsidP="002C44D0">
            <w:pPr>
              <w:spacing w:line="360" w:lineRule="auto"/>
              <w:rPr>
                <w:szCs w:val="24"/>
              </w:rPr>
            </w:pPr>
            <w:r w:rsidRPr="002C44D0">
              <w:rPr>
                <w:szCs w:val="24"/>
              </w:rPr>
              <w:t>Metazoa</w:t>
            </w:r>
          </w:p>
        </w:tc>
        <w:tc>
          <w:tcPr>
            <w:tcW w:w="850" w:type="pct"/>
          </w:tcPr>
          <w:p w14:paraId="27A54F03" w14:textId="1CF2BD5B" w:rsidR="006C1493" w:rsidRPr="002C44D0" w:rsidRDefault="006712D0" w:rsidP="002C44D0">
            <w:pPr>
              <w:spacing w:line="360" w:lineRule="auto"/>
              <w:rPr>
                <w:szCs w:val="24"/>
              </w:rPr>
            </w:pPr>
            <w:r>
              <w:rPr>
                <w:szCs w:val="24"/>
              </w:rPr>
              <w:t>UniProt</w:t>
            </w:r>
          </w:p>
        </w:tc>
      </w:tr>
      <w:tr w:rsidR="006C1493" w:rsidRPr="002C44D0" w14:paraId="36BD79A6" w14:textId="0BD4DB4B" w:rsidTr="00AF5709">
        <w:trPr>
          <w:trHeight w:val="300"/>
        </w:trPr>
        <w:tc>
          <w:tcPr>
            <w:tcW w:w="550" w:type="pct"/>
            <w:noWrap/>
            <w:hideMark/>
          </w:tcPr>
          <w:p w14:paraId="04BA3784" w14:textId="77777777" w:rsidR="006C1493" w:rsidRPr="002C44D0" w:rsidRDefault="006C1493" w:rsidP="002C44D0">
            <w:pPr>
              <w:spacing w:line="360" w:lineRule="auto"/>
              <w:rPr>
                <w:szCs w:val="24"/>
              </w:rPr>
            </w:pPr>
            <w:r w:rsidRPr="002C44D0">
              <w:rPr>
                <w:szCs w:val="24"/>
              </w:rPr>
              <w:t>81824</w:t>
            </w:r>
          </w:p>
        </w:tc>
        <w:tc>
          <w:tcPr>
            <w:tcW w:w="1589" w:type="pct"/>
            <w:noWrap/>
            <w:hideMark/>
          </w:tcPr>
          <w:p w14:paraId="76F0876F" w14:textId="77777777" w:rsidR="006C1493" w:rsidRPr="002C44D0" w:rsidRDefault="006C1493" w:rsidP="002C44D0">
            <w:pPr>
              <w:spacing w:line="360" w:lineRule="auto"/>
              <w:rPr>
                <w:i/>
                <w:szCs w:val="24"/>
              </w:rPr>
            </w:pPr>
            <w:r w:rsidRPr="002C44D0">
              <w:rPr>
                <w:i/>
                <w:szCs w:val="24"/>
              </w:rPr>
              <w:t>Monosiga brevicollis</w:t>
            </w:r>
          </w:p>
        </w:tc>
        <w:tc>
          <w:tcPr>
            <w:tcW w:w="1193" w:type="pct"/>
            <w:noWrap/>
            <w:hideMark/>
          </w:tcPr>
          <w:p w14:paraId="0488AE48" w14:textId="77777777" w:rsidR="006C1493" w:rsidRPr="002C44D0" w:rsidRDefault="006C1493" w:rsidP="002C44D0">
            <w:pPr>
              <w:spacing w:line="360" w:lineRule="auto"/>
              <w:rPr>
                <w:szCs w:val="24"/>
              </w:rPr>
            </w:pPr>
            <w:r w:rsidRPr="002C44D0">
              <w:rPr>
                <w:i/>
                <w:szCs w:val="24"/>
              </w:rPr>
              <w:t>Monosiga</w:t>
            </w:r>
            <w:r w:rsidRPr="002C44D0">
              <w:rPr>
                <w:szCs w:val="24"/>
              </w:rPr>
              <w:t xml:space="preserve"> (genus)</w:t>
            </w:r>
          </w:p>
        </w:tc>
        <w:tc>
          <w:tcPr>
            <w:tcW w:w="818" w:type="pct"/>
            <w:noWrap/>
            <w:hideMark/>
          </w:tcPr>
          <w:p w14:paraId="0A92A480" w14:textId="77777777" w:rsidR="006C1493" w:rsidRPr="002C44D0" w:rsidRDefault="006C1493" w:rsidP="002C44D0">
            <w:pPr>
              <w:spacing w:line="360" w:lineRule="auto"/>
              <w:rPr>
                <w:szCs w:val="24"/>
              </w:rPr>
            </w:pPr>
            <w:r w:rsidRPr="002C44D0">
              <w:rPr>
                <w:szCs w:val="24"/>
              </w:rPr>
              <w:t>NA</w:t>
            </w:r>
          </w:p>
        </w:tc>
        <w:tc>
          <w:tcPr>
            <w:tcW w:w="850" w:type="pct"/>
          </w:tcPr>
          <w:p w14:paraId="7FED7E5F" w14:textId="1F888A8A" w:rsidR="006C1493" w:rsidRPr="002C44D0" w:rsidRDefault="003D3471" w:rsidP="002C44D0">
            <w:pPr>
              <w:spacing w:line="360" w:lineRule="auto"/>
              <w:rPr>
                <w:szCs w:val="24"/>
              </w:rPr>
            </w:pPr>
            <w:r>
              <w:rPr>
                <w:szCs w:val="24"/>
              </w:rPr>
              <w:t>JGI</w:t>
            </w:r>
          </w:p>
        </w:tc>
      </w:tr>
      <w:tr w:rsidR="006C1493" w:rsidRPr="002C44D0" w14:paraId="32E493DE" w14:textId="5515F035" w:rsidTr="00AF5709">
        <w:trPr>
          <w:trHeight w:val="300"/>
        </w:trPr>
        <w:tc>
          <w:tcPr>
            <w:tcW w:w="550" w:type="pct"/>
            <w:noWrap/>
            <w:hideMark/>
          </w:tcPr>
          <w:p w14:paraId="1DF0A328" w14:textId="77777777" w:rsidR="006C1493" w:rsidRPr="002C44D0" w:rsidRDefault="006C1493" w:rsidP="002C44D0">
            <w:pPr>
              <w:spacing w:line="360" w:lineRule="auto"/>
              <w:rPr>
                <w:szCs w:val="24"/>
              </w:rPr>
            </w:pPr>
            <w:r w:rsidRPr="002C44D0">
              <w:rPr>
                <w:szCs w:val="24"/>
              </w:rPr>
              <w:lastRenderedPageBreak/>
              <w:t>192875</w:t>
            </w:r>
          </w:p>
        </w:tc>
        <w:tc>
          <w:tcPr>
            <w:tcW w:w="1589" w:type="pct"/>
            <w:noWrap/>
            <w:hideMark/>
          </w:tcPr>
          <w:p w14:paraId="33B004CE" w14:textId="77777777" w:rsidR="006C1493" w:rsidRPr="002C44D0" w:rsidRDefault="006C1493" w:rsidP="002C44D0">
            <w:pPr>
              <w:spacing w:line="360" w:lineRule="auto"/>
              <w:rPr>
                <w:i/>
                <w:szCs w:val="24"/>
              </w:rPr>
            </w:pPr>
            <w:r w:rsidRPr="002C44D0">
              <w:rPr>
                <w:i/>
                <w:szCs w:val="24"/>
              </w:rPr>
              <w:t>Capsaspora owczarzaki</w:t>
            </w:r>
          </w:p>
        </w:tc>
        <w:tc>
          <w:tcPr>
            <w:tcW w:w="1193" w:type="pct"/>
            <w:noWrap/>
            <w:hideMark/>
          </w:tcPr>
          <w:p w14:paraId="02B5336C" w14:textId="77777777" w:rsidR="006C1493" w:rsidRPr="002C44D0" w:rsidRDefault="006C1493" w:rsidP="002C44D0">
            <w:pPr>
              <w:spacing w:line="360" w:lineRule="auto"/>
              <w:rPr>
                <w:szCs w:val="24"/>
              </w:rPr>
            </w:pPr>
            <w:r w:rsidRPr="002C44D0">
              <w:rPr>
                <w:i/>
                <w:szCs w:val="24"/>
              </w:rPr>
              <w:t>Capsaspora</w:t>
            </w:r>
            <w:r w:rsidRPr="002C44D0">
              <w:rPr>
                <w:szCs w:val="24"/>
              </w:rPr>
              <w:t xml:space="preserve"> (genus)</w:t>
            </w:r>
          </w:p>
        </w:tc>
        <w:tc>
          <w:tcPr>
            <w:tcW w:w="818" w:type="pct"/>
            <w:noWrap/>
            <w:hideMark/>
          </w:tcPr>
          <w:p w14:paraId="7C826EE0" w14:textId="77777777" w:rsidR="006C1493" w:rsidRPr="002C44D0" w:rsidRDefault="006C1493" w:rsidP="002C44D0">
            <w:pPr>
              <w:spacing w:line="360" w:lineRule="auto"/>
              <w:rPr>
                <w:szCs w:val="24"/>
              </w:rPr>
            </w:pPr>
            <w:r w:rsidRPr="002C44D0">
              <w:rPr>
                <w:szCs w:val="24"/>
              </w:rPr>
              <w:t>NA</w:t>
            </w:r>
          </w:p>
        </w:tc>
        <w:tc>
          <w:tcPr>
            <w:tcW w:w="850" w:type="pct"/>
          </w:tcPr>
          <w:p w14:paraId="45ACF819" w14:textId="0554C186" w:rsidR="006C1493" w:rsidRPr="002C44D0" w:rsidRDefault="0036727A" w:rsidP="002C44D0">
            <w:pPr>
              <w:spacing w:line="360" w:lineRule="auto"/>
              <w:rPr>
                <w:szCs w:val="24"/>
              </w:rPr>
            </w:pPr>
            <w:r>
              <w:rPr>
                <w:szCs w:val="24"/>
              </w:rPr>
              <w:t>Broad Inst</w:t>
            </w:r>
          </w:p>
        </w:tc>
      </w:tr>
      <w:tr w:rsidR="006C1493" w:rsidRPr="002C44D0" w14:paraId="5D7B4BF5" w14:textId="17B69E91" w:rsidTr="00AF5709">
        <w:trPr>
          <w:trHeight w:val="300"/>
        </w:trPr>
        <w:tc>
          <w:tcPr>
            <w:tcW w:w="550" w:type="pct"/>
            <w:noWrap/>
            <w:hideMark/>
          </w:tcPr>
          <w:p w14:paraId="06098C3C" w14:textId="77777777" w:rsidR="006C1493" w:rsidRPr="00A1533F" w:rsidRDefault="006C1493" w:rsidP="002C44D0">
            <w:pPr>
              <w:spacing w:line="360" w:lineRule="auto"/>
              <w:rPr>
                <w:color w:val="FF0000"/>
                <w:szCs w:val="24"/>
              </w:rPr>
            </w:pPr>
            <w:r w:rsidRPr="00A1533F">
              <w:rPr>
                <w:color w:val="FF0000"/>
                <w:szCs w:val="24"/>
              </w:rPr>
              <w:t>5833</w:t>
            </w:r>
          </w:p>
        </w:tc>
        <w:tc>
          <w:tcPr>
            <w:tcW w:w="1589" w:type="pct"/>
            <w:noWrap/>
            <w:hideMark/>
          </w:tcPr>
          <w:p w14:paraId="37559272" w14:textId="77777777" w:rsidR="006C1493" w:rsidRPr="00A1533F" w:rsidRDefault="006C1493" w:rsidP="002C44D0">
            <w:pPr>
              <w:spacing w:line="360" w:lineRule="auto"/>
              <w:rPr>
                <w:i/>
                <w:color w:val="FF0000"/>
                <w:szCs w:val="24"/>
              </w:rPr>
            </w:pPr>
            <w:r w:rsidRPr="00A1533F">
              <w:rPr>
                <w:i/>
                <w:color w:val="FF0000"/>
                <w:szCs w:val="24"/>
              </w:rPr>
              <w:t>Plasmodium falciparum</w:t>
            </w:r>
          </w:p>
        </w:tc>
        <w:tc>
          <w:tcPr>
            <w:tcW w:w="1193" w:type="pct"/>
            <w:noWrap/>
            <w:hideMark/>
          </w:tcPr>
          <w:p w14:paraId="68DFDF2D"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F81B14A"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3EDDF17" w14:textId="5C29FABA" w:rsidR="006C1493" w:rsidRPr="00A1533F" w:rsidRDefault="00393E01" w:rsidP="002C44D0">
            <w:pPr>
              <w:spacing w:line="360" w:lineRule="auto"/>
              <w:rPr>
                <w:color w:val="FF0000"/>
                <w:szCs w:val="24"/>
              </w:rPr>
            </w:pPr>
            <w:proofErr w:type="gramStart"/>
            <w:r>
              <w:rPr>
                <w:color w:val="FF0000"/>
                <w:szCs w:val="24"/>
              </w:rPr>
              <w:t>plasmodb.org</w:t>
            </w:r>
            <w:proofErr w:type="gramEnd"/>
          </w:p>
        </w:tc>
      </w:tr>
      <w:tr w:rsidR="006C1493" w:rsidRPr="002C44D0" w14:paraId="190C74DF" w14:textId="67945AF5" w:rsidTr="00AF5709">
        <w:trPr>
          <w:trHeight w:val="300"/>
        </w:trPr>
        <w:tc>
          <w:tcPr>
            <w:tcW w:w="550" w:type="pct"/>
            <w:noWrap/>
            <w:hideMark/>
          </w:tcPr>
          <w:p w14:paraId="5E1DDB61" w14:textId="77777777" w:rsidR="006C1493" w:rsidRPr="00A1533F" w:rsidRDefault="006C1493" w:rsidP="002C44D0">
            <w:pPr>
              <w:spacing w:line="360" w:lineRule="auto"/>
              <w:rPr>
                <w:color w:val="FF0000"/>
                <w:szCs w:val="24"/>
              </w:rPr>
            </w:pPr>
            <w:r w:rsidRPr="00A1533F">
              <w:rPr>
                <w:color w:val="FF0000"/>
                <w:szCs w:val="24"/>
              </w:rPr>
              <w:t>237895</w:t>
            </w:r>
          </w:p>
        </w:tc>
        <w:tc>
          <w:tcPr>
            <w:tcW w:w="1589" w:type="pct"/>
            <w:noWrap/>
            <w:hideMark/>
          </w:tcPr>
          <w:p w14:paraId="3A760F3A" w14:textId="77777777" w:rsidR="006C1493" w:rsidRPr="00A1533F" w:rsidRDefault="006C1493" w:rsidP="002C44D0">
            <w:pPr>
              <w:spacing w:line="360" w:lineRule="auto"/>
              <w:rPr>
                <w:i/>
                <w:color w:val="FF0000"/>
                <w:szCs w:val="24"/>
              </w:rPr>
            </w:pPr>
            <w:r w:rsidRPr="00A1533F">
              <w:rPr>
                <w:i/>
                <w:color w:val="FF0000"/>
                <w:szCs w:val="24"/>
              </w:rPr>
              <w:t>Cryptosporidium hominis</w:t>
            </w:r>
          </w:p>
        </w:tc>
        <w:tc>
          <w:tcPr>
            <w:tcW w:w="1193" w:type="pct"/>
            <w:noWrap/>
            <w:hideMark/>
          </w:tcPr>
          <w:p w14:paraId="5E32E8A1"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2134A0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41724E88" w14:textId="5184A94E" w:rsidR="006C1493" w:rsidRPr="00A1533F" w:rsidRDefault="00393E01" w:rsidP="002C44D0">
            <w:pPr>
              <w:spacing w:line="360" w:lineRule="auto"/>
              <w:rPr>
                <w:color w:val="FF0000"/>
                <w:szCs w:val="24"/>
              </w:rPr>
            </w:pPr>
            <w:r>
              <w:rPr>
                <w:color w:val="FF0000"/>
                <w:szCs w:val="24"/>
              </w:rPr>
              <w:t>NCBI</w:t>
            </w:r>
          </w:p>
        </w:tc>
      </w:tr>
      <w:tr w:rsidR="006C1493" w:rsidRPr="002C44D0" w14:paraId="5096126F" w14:textId="593B95F7" w:rsidTr="00AF5709">
        <w:trPr>
          <w:trHeight w:val="300"/>
        </w:trPr>
        <w:tc>
          <w:tcPr>
            <w:tcW w:w="550" w:type="pct"/>
            <w:noWrap/>
            <w:hideMark/>
          </w:tcPr>
          <w:p w14:paraId="0DEC3F92" w14:textId="77777777" w:rsidR="006C1493" w:rsidRPr="00A1533F" w:rsidRDefault="006C1493" w:rsidP="002C44D0">
            <w:pPr>
              <w:spacing w:line="360" w:lineRule="auto"/>
              <w:rPr>
                <w:color w:val="FF0000"/>
                <w:szCs w:val="24"/>
              </w:rPr>
            </w:pPr>
            <w:r w:rsidRPr="00A1533F">
              <w:rPr>
                <w:color w:val="FF0000"/>
                <w:szCs w:val="24"/>
              </w:rPr>
              <w:t>5691</w:t>
            </w:r>
          </w:p>
        </w:tc>
        <w:tc>
          <w:tcPr>
            <w:tcW w:w="1589" w:type="pct"/>
            <w:noWrap/>
            <w:hideMark/>
          </w:tcPr>
          <w:p w14:paraId="3B4F6C20" w14:textId="77777777" w:rsidR="006C1493" w:rsidRPr="00A1533F" w:rsidRDefault="006C1493" w:rsidP="002C44D0">
            <w:pPr>
              <w:spacing w:line="360" w:lineRule="auto"/>
              <w:rPr>
                <w:i/>
                <w:color w:val="FF0000"/>
                <w:szCs w:val="24"/>
              </w:rPr>
            </w:pPr>
            <w:r w:rsidRPr="00A1533F">
              <w:rPr>
                <w:i/>
                <w:color w:val="FF0000"/>
                <w:szCs w:val="24"/>
              </w:rPr>
              <w:t>Trypanosoma brucei</w:t>
            </w:r>
          </w:p>
        </w:tc>
        <w:tc>
          <w:tcPr>
            <w:tcW w:w="1193" w:type="pct"/>
            <w:noWrap/>
            <w:hideMark/>
          </w:tcPr>
          <w:p w14:paraId="70F3E848" w14:textId="77777777" w:rsidR="006C1493" w:rsidRPr="00A1533F" w:rsidRDefault="006C1493"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818" w:type="pct"/>
            <w:noWrap/>
            <w:hideMark/>
          </w:tcPr>
          <w:p w14:paraId="5822F822"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DF50769" w14:textId="6D326907" w:rsidR="006C1493" w:rsidRPr="00A1533F" w:rsidRDefault="00294FF0" w:rsidP="002C44D0">
            <w:pPr>
              <w:spacing w:line="360" w:lineRule="auto"/>
              <w:rPr>
                <w:color w:val="FF0000"/>
                <w:szCs w:val="24"/>
              </w:rPr>
            </w:pPr>
            <w:r>
              <w:rPr>
                <w:color w:val="FF0000"/>
                <w:szCs w:val="24"/>
              </w:rPr>
              <w:t>Sanger</w:t>
            </w:r>
          </w:p>
        </w:tc>
      </w:tr>
      <w:tr w:rsidR="006C1493" w:rsidRPr="002C44D0" w14:paraId="21FE2014" w14:textId="1C2A2974" w:rsidTr="00AF5709">
        <w:trPr>
          <w:trHeight w:val="300"/>
        </w:trPr>
        <w:tc>
          <w:tcPr>
            <w:tcW w:w="550" w:type="pct"/>
            <w:noWrap/>
            <w:hideMark/>
          </w:tcPr>
          <w:p w14:paraId="284DFD40" w14:textId="77777777" w:rsidR="006C1493" w:rsidRPr="00A1533F" w:rsidRDefault="006C1493" w:rsidP="002C44D0">
            <w:pPr>
              <w:spacing w:line="360" w:lineRule="auto"/>
              <w:rPr>
                <w:color w:val="FF0000"/>
                <w:szCs w:val="24"/>
              </w:rPr>
            </w:pPr>
            <w:r w:rsidRPr="00A1533F">
              <w:rPr>
                <w:color w:val="FF0000"/>
                <w:szCs w:val="24"/>
              </w:rPr>
              <w:t>5762</w:t>
            </w:r>
          </w:p>
        </w:tc>
        <w:tc>
          <w:tcPr>
            <w:tcW w:w="1589" w:type="pct"/>
            <w:noWrap/>
            <w:hideMark/>
          </w:tcPr>
          <w:p w14:paraId="52F93A52" w14:textId="77777777" w:rsidR="006C1493" w:rsidRPr="00A1533F" w:rsidRDefault="006C1493" w:rsidP="002C44D0">
            <w:pPr>
              <w:spacing w:line="360" w:lineRule="auto"/>
              <w:rPr>
                <w:i/>
                <w:color w:val="FF0000"/>
                <w:szCs w:val="24"/>
              </w:rPr>
            </w:pPr>
            <w:r w:rsidRPr="00A1533F">
              <w:rPr>
                <w:i/>
                <w:color w:val="FF0000"/>
                <w:szCs w:val="24"/>
              </w:rPr>
              <w:t>Naegleria gruberi</w:t>
            </w:r>
          </w:p>
        </w:tc>
        <w:tc>
          <w:tcPr>
            <w:tcW w:w="1193" w:type="pct"/>
            <w:noWrap/>
            <w:hideMark/>
          </w:tcPr>
          <w:p w14:paraId="3E3F2CDD" w14:textId="77777777" w:rsidR="006C1493" w:rsidRPr="00A1533F" w:rsidRDefault="006C1493"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818" w:type="pct"/>
            <w:noWrap/>
            <w:hideMark/>
          </w:tcPr>
          <w:p w14:paraId="18A8E24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1885069C" w14:textId="41F432DF" w:rsidR="006C1493" w:rsidRPr="00A1533F" w:rsidRDefault="00294FF0" w:rsidP="002C44D0">
            <w:pPr>
              <w:spacing w:line="360" w:lineRule="auto"/>
              <w:rPr>
                <w:color w:val="FF0000"/>
                <w:szCs w:val="24"/>
              </w:rPr>
            </w:pPr>
            <w:r>
              <w:rPr>
                <w:color w:val="FF0000"/>
                <w:szCs w:val="24"/>
              </w:rPr>
              <w:t>JGI</w:t>
            </w:r>
          </w:p>
        </w:tc>
      </w:tr>
      <w:tr w:rsidR="006C1493" w:rsidRPr="002C44D0" w14:paraId="42051A7B" w14:textId="425B3C61" w:rsidTr="00AF5709">
        <w:trPr>
          <w:trHeight w:val="300"/>
        </w:trPr>
        <w:tc>
          <w:tcPr>
            <w:tcW w:w="550" w:type="pct"/>
            <w:noWrap/>
            <w:hideMark/>
          </w:tcPr>
          <w:p w14:paraId="2D216806" w14:textId="77777777" w:rsidR="006C1493" w:rsidRPr="00A1533F" w:rsidRDefault="006C1493" w:rsidP="002C44D0">
            <w:pPr>
              <w:spacing w:line="360" w:lineRule="auto"/>
              <w:rPr>
                <w:color w:val="FF0000"/>
                <w:szCs w:val="24"/>
              </w:rPr>
            </w:pPr>
            <w:r w:rsidRPr="00A1533F">
              <w:rPr>
                <w:color w:val="FF0000"/>
                <w:szCs w:val="24"/>
              </w:rPr>
              <w:t>3702</w:t>
            </w:r>
          </w:p>
        </w:tc>
        <w:tc>
          <w:tcPr>
            <w:tcW w:w="1589" w:type="pct"/>
            <w:noWrap/>
            <w:hideMark/>
          </w:tcPr>
          <w:p w14:paraId="75A06FF7" w14:textId="77777777" w:rsidR="006C1493" w:rsidRPr="00A1533F" w:rsidRDefault="006C1493" w:rsidP="002C44D0">
            <w:pPr>
              <w:spacing w:line="360" w:lineRule="auto"/>
              <w:rPr>
                <w:i/>
                <w:color w:val="FF0000"/>
                <w:szCs w:val="24"/>
              </w:rPr>
            </w:pPr>
            <w:r w:rsidRPr="00A1533F">
              <w:rPr>
                <w:i/>
                <w:color w:val="FF0000"/>
                <w:szCs w:val="24"/>
              </w:rPr>
              <w:t>Arabidopsis thaliana</w:t>
            </w:r>
          </w:p>
        </w:tc>
        <w:tc>
          <w:tcPr>
            <w:tcW w:w="1193" w:type="pct"/>
            <w:noWrap/>
            <w:hideMark/>
          </w:tcPr>
          <w:p w14:paraId="26F44301" w14:textId="77777777" w:rsidR="006C1493" w:rsidRPr="00A1533F" w:rsidRDefault="006C1493" w:rsidP="002C44D0">
            <w:pPr>
              <w:spacing w:line="360" w:lineRule="auto"/>
              <w:rPr>
                <w:color w:val="FF0000"/>
                <w:szCs w:val="24"/>
              </w:rPr>
            </w:pPr>
            <w:r w:rsidRPr="00A1533F">
              <w:rPr>
                <w:color w:val="FF0000"/>
                <w:szCs w:val="24"/>
              </w:rPr>
              <w:t>Streptophyta</w:t>
            </w:r>
          </w:p>
        </w:tc>
        <w:tc>
          <w:tcPr>
            <w:tcW w:w="818" w:type="pct"/>
            <w:noWrap/>
            <w:hideMark/>
          </w:tcPr>
          <w:p w14:paraId="03BB42FA"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4128276F" w14:textId="50505C45" w:rsidR="006C1493" w:rsidRPr="00A1533F" w:rsidRDefault="00294FF0" w:rsidP="002C44D0">
            <w:pPr>
              <w:spacing w:line="360" w:lineRule="auto"/>
              <w:rPr>
                <w:color w:val="FF0000"/>
                <w:szCs w:val="24"/>
              </w:rPr>
            </w:pPr>
            <w:r>
              <w:rPr>
                <w:color w:val="FF0000"/>
                <w:szCs w:val="24"/>
              </w:rPr>
              <w:t>UniProt</w:t>
            </w:r>
          </w:p>
        </w:tc>
      </w:tr>
      <w:tr w:rsidR="006C1493" w:rsidRPr="002C44D0" w14:paraId="2E1A229F" w14:textId="3C7DB121" w:rsidTr="00AF5709">
        <w:trPr>
          <w:trHeight w:val="300"/>
        </w:trPr>
        <w:tc>
          <w:tcPr>
            <w:tcW w:w="550" w:type="pct"/>
            <w:noWrap/>
            <w:hideMark/>
          </w:tcPr>
          <w:p w14:paraId="58D5BA39" w14:textId="77777777" w:rsidR="006C1493" w:rsidRPr="00A1533F" w:rsidRDefault="006C1493" w:rsidP="002C44D0">
            <w:pPr>
              <w:spacing w:line="360" w:lineRule="auto"/>
              <w:rPr>
                <w:color w:val="FF0000"/>
                <w:szCs w:val="24"/>
              </w:rPr>
            </w:pPr>
            <w:r w:rsidRPr="00A1533F">
              <w:rPr>
                <w:color w:val="FF0000"/>
                <w:szCs w:val="24"/>
              </w:rPr>
              <w:t>3055</w:t>
            </w:r>
          </w:p>
        </w:tc>
        <w:tc>
          <w:tcPr>
            <w:tcW w:w="1589" w:type="pct"/>
            <w:noWrap/>
            <w:hideMark/>
          </w:tcPr>
          <w:p w14:paraId="1A55F8DF" w14:textId="77777777" w:rsidR="006C1493" w:rsidRPr="00A1533F" w:rsidRDefault="006C1493" w:rsidP="002C44D0">
            <w:pPr>
              <w:spacing w:line="360" w:lineRule="auto"/>
              <w:rPr>
                <w:i/>
                <w:color w:val="FF0000"/>
                <w:szCs w:val="24"/>
              </w:rPr>
            </w:pPr>
            <w:r w:rsidRPr="00A1533F">
              <w:rPr>
                <w:i/>
                <w:color w:val="FF0000"/>
                <w:szCs w:val="24"/>
              </w:rPr>
              <w:t>Chlamydomonas reinhardtii</w:t>
            </w:r>
          </w:p>
        </w:tc>
        <w:tc>
          <w:tcPr>
            <w:tcW w:w="1193" w:type="pct"/>
            <w:noWrap/>
            <w:hideMark/>
          </w:tcPr>
          <w:p w14:paraId="6F394685" w14:textId="77777777" w:rsidR="006C1493" w:rsidRPr="00A1533F" w:rsidRDefault="006C1493" w:rsidP="002C44D0">
            <w:pPr>
              <w:spacing w:line="360" w:lineRule="auto"/>
              <w:rPr>
                <w:color w:val="FF0000"/>
                <w:szCs w:val="24"/>
              </w:rPr>
            </w:pPr>
            <w:r w:rsidRPr="00A1533F">
              <w:rPr>
                <w:color w:val="FF0000"/>
                <w:szCs w:val="24"/>
              </w:rPr>
              <w:t>Chlorophyta</w:t>
            </w:r>
          </w:p>
        </w:tc>
        <w:tc>
          <w:tcPr>
            <w:tcW w:w="818" w:type="pct"/>
            <w:noWrap/>
            <w:hideMark/>
          </w:tcPr>
          <w:p w14:paraId="03534F69"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3D0116BB" w14:textId="5855DC07" w:rsidR="006C1493" w:rsidRPr="00A1533F" w:rsidRDefault="00195B07" w:rsidP="002C44D0">
            <w:pPr>
              <w:spacing w:line="360" w:lineRule="auto"/>
              <w:rPr>
                <w:color w:val="FF0000"/>
                <w:szCs w:val="24"/>
              </w:rPr>
            </w:pPr>
            <w:r>
              <w:rPr>
                <w:color w:val="FF0000"/>
                <w:szCs w:val="24"/>
              </w:rPr>
              <w:t>JGI</w:t>
            </w:r>
          </w:p>
        </w:tc>
      </w:tr>
      <w:tr w:rsidR="006C1493" w:rsidRPr="002C44D0" w14:paraId="1890F475" w14:textId="6DD1D24E" w:rsidTr="00AF5709">
        <w:trPr>
          <w:trHeight w:val="300"/>
        </w:trPr>
        <w:tc>
          <w:tcPr>
            <w:tcW w:w="550" w:type="pct"/>
            <w:noWrap/>
            <w:hideMark/>
          </w:tcPr>
          <w:p w14:paraId="3BAEFF70" w14:textId="77777777" w:rsidR="006C1493" w:rsidRPr="00A1533F" w:rsidRDefault="006C1493" w:rsidP="002C44D0">
            <w:pPr>
              <w:spacing w:line="360" w:lineRule="auto"/>
              <w:rPr>
                <w:color w:val="FF0000"/>
                <w:szCs w:val="24"/>
              </w:rPr>
            </w:pPr>
            <w:r w:rsidRPr="00A1533F">
              <w:rPr>
                <w:color w:val="FF0000"/>
                <w:szCs w:val="24"/>
              </w:rPr>
              <w:t>67593</w:t>
            </w:r>
          </w:p>
        </w:tc>
        <w:tc>
          <w:tcPr>
            <w:tcW w:w="1589" w:type="pct"/>
            <w:noWrap/>
            <w:hideMark/>
          </w:tcPr>
          <w:p w14:paraId="438A35B7" w14:textId="77777777" w:rsidR="006C1493" w:rsidRPr="00A1533F" w:rsidRDefault="006C1493" w:rsidP="002C44D0">
            <w:pPr>
              <w:spacing w:line="360" w:lineRule="auto"/>
              <w:rPr>
                <w:i/>
                <w:color w:val="FF0000"/>
                <w:szCs w:val="24"/>
              </w:rPr>
            </w:pPr>
            <w:r w:rsidRPr="00A1533F">
              <w:rPr>
                <w:i/>
                <w:color w:val="FF0000"/>
                <w:szCs w:val="24"/>
              </w:rPr>
              <w:t>Phytophthora sojae</w:t>
            </w:r>
          </w:p>
        </w:tc>
        <w:tc>
          <w:tcPr>
            <w:tcW w:w="1193" w:type="pct"/>
            <w:noWrap/>
            <w:hideMark/>
          </w:tcPr>
          <w:p w14:paraId="283B9901" w14:textId="77777777" w:rsidR="006C1493" w:rsidRPr="00A1533F" w:rsidRDefault="006C1493"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818" w:type="pct"/>
            <w:noWrap/>
            <w:hideMark/>
          </w:tcPr>
          <w:p w14:paraId="116987F1"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257DFA64" w14:textId="70E6D53A" w:rsidR="006C1493" w:rsidRPr="00A1533F" w:rsidRDefault="00195B07" w:rsidP="002C44D0">
            <w:pPr>
              <w:spacing w:line="360" w:lineRule="auto"/>
              <w:rPr>
                <w:color w:val="FF0000"/>
                <w:szCs w:val="24"/>
              </w:rPr>
            </w:pPr>
            <w:r>
              <w:rPr>
                <w:color w:val="FF0000"/>
                <w:szCs w:val="24"/>
              </w:rPr>
              <w:t>JGI</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24" w:name="_Ref381452965"/>
      <w:bookmarkStart w:id="225" w:name="_Toc385667323"/>
      <w:r w:rsidRPr="00076E91">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224"/>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lastRenderedPageBreak/>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lastRenderedPageBreak/>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lastRenderedPageBreak/>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 xml:space="preserve">Coccidioides posadasii </w:t>
            </w:r>
            <w:r w:rsidRPr="00611578">
              <w:rPr>
                <w:i/>
                <w:szCs w:val="24"/>
              </w:rPr>
              <w:lastRenderedPageBreak/>
              <w:t>RMSCC_3488</w:t>
            </w:r>
          </w:p>
        </w:tc>
        <w:tc>
          <w:tcPr>
            <w:tcW w:w="0" w:type="auto"/>
          </w:tcPr>
          <w:p w14:paraId="5EF3CA84"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lastRenderedPageBreak/>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lastRenderedPageBreak/>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lastRenderedPageBreak/>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lastRenderedPageBreak/>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lastRenderedPageBreak/>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lastRenderedPageBreak/>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lastRenderedPageBreak/>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lastRenderedPageBreak/>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lastRenderedPageBreak/>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lastRenderedPageBreak/>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lastRenderedPageBreak/>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lastRenderedPageBreak/>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lastRenderedPageBreak/>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lastRenderedPageBreak/>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lastRenderedPageBreak/>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lastRenderedPageBreak/>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lastRenderedPageBreak/>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26" w:name="_Ref384424711"/>
      <w:bookmarkStart w:id="227" w:name="_Toc385667324"/>
      <w:r>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3</w:t>
      </w:r>
      <w:r>
        <w:fldChar w:fldCharType="end"/>
      </w:r>
      <w:bookmarkEnd w:id="226"/>
      <w:r>
        <w:t xml:space="preserve">: </w:t>
      </w:r>
      <w:r w:rsidRPr="00076E91">
        <w:t>List of 30 manually KO-annotated reference taxa</w:t>
      </w:r>
      <w:r>
        <w:t xml:space="preserve"> from KEGG.</w:t>
      </w:r>
      <w:bookmarkEnd w:id="227"/>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lastRenderedPageBreak/>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28" w:name="_Ref384421859"/>
      <w:bookmarkStart w:id="229" w:name="_Toc385667325"/>
      <w:r w:rsidRPr="00076E91">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4</w:t>
      </w:r>
      <w:r w:rsidR="009F5610">
        <w:fldChar w:fldCharType="end"/>
      </w:r>
      <w:bookmarkEnd w:id="228"/>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29"/>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30" w:name="_Ref383861995"/>
      <w:bookmarkStart w:id="231" w:name="_Toc385667326"/>
      <w:r>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5</w:t>
      </w:r>
      <w:r>
        <w:fldChar w:fldCharType="end"/>
      </w:r>
      <w:bookmarkEnd w:id="230"/>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1"/>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32" w:name="_Ref383964119"/>
      <w:bookmarkStart w:id="233" w:name="_Toc385667327"/>
      <w:r>
        <w:lastRenderedPageBreak/>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6</w:t>
      </w:r>
      <w:r>
        <w:fldChar w:fldCharType="end"/>
      </w:r>
      <w:bookmarkEnd w:id="232"/>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3"/>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34" w:name="_Ref384394557"/>
      <w:bookmarkStart w:id="235" w:name="_Toc385667328"/>
      <w:r>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7</w:t>
      </w:r>
      <w:r w:rsidR="009F5610">
        <w:fldChar w:fldCharType="end"/>
      </w:r>
      <w:bookmarkEnd w:id="234"/>
      <w:r>
        <w:t>: Annotated microsporidia proteins for PDH complex, trehalose sy</w:t>
      </w:r>
      <w:r w:rsidR="000014E9">
        <w:t>n</w:t>
      </w:r>
      <w:r>
        <w:t>thesis and degradation and NTT proteins.</w:t>
      </w:r>
      <w:bookmarkEnd w:id="23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6" w:name="_Toc385744447"/>
      <w:r>
        <w:lastRenderedPageBreak/>
        <w:t>Figures</w:t>
      </w:r>
      <w:bookmarkEnd w:id="23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226222A5" w:rsidR="005F6E7F" w:rsidRPr="00076E91" w:rsidRDefault="005F6E7F" w:rsidP="00BA2B31">
      <w:pPr>
        <w:pStyle w:val="Caption"/>
        <w:spacing w:after="0" w:line="360" w:lineRule="auto"/>
        <w:jc w:val="both"/>
      </w:pPr>
      <w:bookmarkStart w:id="237" w:name="_Ref374253196"/>
      <w:bookmarkStart w:id="238" w:name="_Toc385666838"/>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23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3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BF578A1" w:rsidR="005B5758" w:rsidRPr="00076E91" w:rsidRDefault="005B5758" w:rsidP="00BA2B31">
      <w:pPr>
        <w:pStyle w:val="Caption"/>
        <w:spacing w:after="0" w:line="360" w:lineRule="auto"/>
        <w:jc w:val="both"/>
        <w:rPr>
          <w:u w:val="single"/>
        </w:rPr>
      </w:pPr>
      <w:bookmarkStart w:id="239" w:name="_Ref374250743"/>
      <w:bookmarkStart w:id="240" w:name="_Toc385666839"/>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239"/>
      <w:r w:rsidRPr="00076E91">
        <w:t>: Phylogenetic profile of 44 HamFAS-only proteins that annotated based on archaea and bacterial orthologs.</w:t>
      </w:r>
      <w:bookmarkEnd w:id="240"/>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A1F8208" w:rsidR="005B5758" w:rsidRPr="00076E91" w:rsidRDefault="005B5758" w:rsidP="00BA2B31">
      <w:pPr>
        <w:pStyle w:val="Caption"/>
        <w:spacing w:after="0" w:line="360" w:lineRule="auto"/>
        <w:jc w:val="both"/>
        <w:rPr>
          <w:u w:val="single"/>
        </w:rPr>
      </w:pPr>
      <w:bookmarkStart w:id="241" w:name="_Ref374250746"/>
      <w:bookmarkStart w:id="242" w:name="_Toc385666840"/>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241"/>
      <w:r w:rsidRPr="00076E91">
        <w:t>: Phylogenetic profile of 12 un-annotated proteins that annotated by HamFAS and at least one other approach (BlastKOALA and/or KAAS), where their annotations originate from archaea or bacteria reference taxa.</w:t>
      </w:r>
      <w:bookmarkEnd w:id="24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6806084" w:rsidR="00FA7EC7" w:rsidRDefault="007A3836" w:rsidP="007A3836">
      <w:pPr>
        <w:pStyle w:val="Caption"/>
        <w:jc w:val="both"/>
      </w:pPr>
      <w:bookmarkStart w:id="243" w:name="_Ref384395857"/>
      <w:bookmarkStart w:id="244" w:name="_Toc385666841"/>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24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23438E05" w:rsidR="00FA7EC7" w:rsidRDefault="00C13985" w:rsidP="00C13985">
      <w:pPr>
        <w:pStyle w:val="Caption"/>
        <w:jc w:val="both"/>
      </w:pPr>
      <w:bookmarkStart w:id="245" w:name="_Ref384395862"/>
      <w:bookmarkStart w:id="246" w:name="_Toc385666842"/>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24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1B1A7BC9" w:rsidR="00FA7EC7" w:rsidRDefault="0007274F" w:rsidP="0007274F">
      <w:pPr>
        <w:pStyle w:val="Caption"/>
        <w:jc w:val="both"/>
      </w:pPr>
      <w:bookmarkStart w:id="247" w:name="_Ref384395863"/>
      <w:bookmarkStart w:id="248" w:name="_Toc385666843"/>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24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4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C63DFBA" w:rsidR="00FA7EC7" w:rsidRPr="00076E91" w:rsidRDefault="00FA5A52" w:rsidP="00FA5A52">
      <w:pPr>
        <w:pStyle w:val="Caption"/>
        <w:jc w:val="both"/>
        <w:rPr>
          <w:szCs w:val="24"/>
        </w:rPr>
      </w:pPr>
      <w:bookmarkStart w:id="249" w:name="_Ref384395865"/>
      <w:bookmarkStart w:id="250" w:name="_Toc385666844"/>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24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E8C68FC" w:rsidR="00386C41" w:rsidRPr="00EF3117" w:rsidRDefault="00386C41" w:rsidP="00BA2B31">
      <w:pPr>
        <w:pStyle w:val="Caption"/>
        <w:spacing w:after="0" w:line="360" w:lineRule="auto"/>
        <w:jc w:val="both"/>
      </w:pPr>
      <w:bookmarkStart w:id="251" w:name="_Ref381628048"/>
      <w:bookmarkStart w:id="252" w:name="_Toc385666845"/>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25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2"/>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8">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482965C7" w:rsidR="00317CE4" w:rsidRDefault="00317CE4" w:rsidP="00BA2B31">
      <w:pPr>
        <w:pStyle w:val="Caption"/>
        <w:jc w:val="both"/>
        <w:rPr>
          <w:szCs w:val="24"/>
        </w:rPr>
      </w:pPr>
      <w:bookmarkStart w:id="253" w:name="_Ref384390503"/>
      <w:bookmarkStart w:id="254" w:name="_Toc385666846"/>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253"/>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4"/>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9">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0DC16D8" w:rsidR="00317CE4" w:rsidRDefault="00317CE4" w:rsidP="00BA2B31">
      <w:pPr>
        <w:pStyle w:val="Caption"/>
        <w:jc w:val="both"/>
      </w:pPr>
      <w:bookmarkStart w:id="255" w:name="_Ref384390516"/>
      <w:bookmarkStart w:id="256" w:name="_Toc385666847"/>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10</w:t>
      </w:r>
      <w:r w:rsidR="00E5453E">
        <w:fldChar w:fldCharType="end"/>
      </w:r>
      <w:bookmarkEnd w:id="255"/>
      <w:r>
        <w:t>: Scheme of glycerophospholipid metabolism in the microsporidia LCA. Red arrows indicate reactions that could be found only in the LCA, while solid black arrows are the one present in both LCA and extant microsporidia.</w:t>
      </w:r>
      <w:bookmarkEnd w:id="256"/>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6CE0E92" w:rsidR="00317CE4" w:rsidRDefault="00317CE4" w:rsidP="00BA2B31">
      <w:pPr>
        <w:pStyle w:val="Caption"/>
        <w:jc w:val="both"/>
      </w:pPr>
      <w:bookmarkStart w:id="257" w:name="_Ref384391787"/>
      <w:bookmarkStart w:id="258" w:name="_Toc385666848"/>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11</w:t>
      </w:r>
      <w:r w:rsidR="00E5453E">
        <w:fldChar w:fldCharType="end"/>
      </w:r>
      <w:bookmarkEnd w:id="257"/>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8"/>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0EFA9D3A" w:rsidR="00317CE4" w:rsidRDefault="00317CE4" w:rsidP="00BA2B31">
      <w:pPr>
        <w:pStyle w:val="Caption"/>
        <w:jc w:val="both"/>
      </w:pPr>
      <w:bookmarkStart w:id="259" w:name="_Ref384391789"/>
      <w:bookmarkStart w:id="260" w:name="_Toc385666849"/>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12</w:t>
      </w:r>
      <w:r w:rsidR="00E5453E">
        <w:fldChar w:fldCharType="end"/>
      </w:r>
      <w:bookmarkEnd w:id="259"/>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0"/>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698C8F" w:rsidR="00507BD2" w:rsidRDefault="00317CE4" w:rsidP="00BA2B31">
      <w:pPr>
        <w:pStyle w:val="Caption"/>
        <w:jc w:val="both"/>
      </w:pPr>
      <w:bookmarkStart w:id="261" w:name="_Ref384391790"/>
      <w:bookmarkStart w:id="262" w:name="_Toc385666850"/>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13</w:t>
      </w:r>
      <w:r w:rsidR="00E5453E">
        <w:fldChar w:fldCharType="end"/>
      </w:r>
      <w:bookmarkEnd w:id="261"/>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2"/>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3" w:name="_Toc385744448"/>
      <w:r>
        <w:lastRenderedPageBreak/>
        <w:t>Acknowledgements</w:t>
      </w:r>
      <w:bookmarkEnd w:id="263"/>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4" w:name="_Toc385744449"/>
      <w:r>
        <w:lastRenderedPageBreak/>
        <w:t>Curriculum Vitae</w:t>
      </w:r>
      <w:bookmarkEnd w:id="264"/>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E6302C" w:rsidRDefault="00E6302C">
      <w:pPr>
        <w:pStyle w:val="CommentText"/>
      </w:pPr>
      <w:r>
        <w:rPr>
          <w:rStyle w:val="CommentReference"/>
        </w:rPr>
        <w:annotationRef/>
      </w:r>
      <w:r>
        <w:t>Hm, let’s discus the title</w:t>
      </w:r>
    </w:p>
  </w:comment>
  <w:comment w:id="1" w:author="Ingo Ebersberger" w:date="2018-04-10T20:37:00Z" w:initials="IE">
    <w:p w14:paraId="4A04E002" w14:textId="0FA0DBE2" w:rsidR="00E6302C" w:rsidRDefault="00E6302C">
      <w:pPr>
        <w:pStyle w:val="CommentText"/>
      </w:pPr>
      <w:r>
        <w:rPr>
          <w:rStyle w:val="CommentReference"/>
        </w:rPr>
        <w:annotationRef/>
      </w:r>
      <w:r>
        <w:t xml:space="preserve">Hm, with 64 pages up to the refs is the thesis very, if not too short. </w:t>
      </w:r>
    </w:p>
  </w:comment>
  <w:comment w:id="15" w:author="Ingo Ebersberger" w:date="2018-04-12T18:14:00Z" w:initials="IE">
    <w:p w14:paraId="483E8180" w14:textId="77777777" w:rsidR="00E6302C" w:rsidRDefault="00E6302C" w:rsidP="005442EB">
      <w:pPr>
        <w:pStyle w:val="CommentText"/>
      </w:pPr>
      <w:r>
        <w:rPr>
          <w:rStyle w:val="CommentReference"/>
        </w:rPr>
        <w:annotationRef/>
      </w:r>
      <w:r>
        <w:t>Any figures here that can visualize the different positions in the tree of life?</w:t>
      </w:r>
    </w:p>
  </w:comment>
  <w:comment w:id="16" w:author="Ingo Ebersberger" w:date="2018-04-12T18:14:00Z" w:initials="IE">
    <w:p w14:paraId="27687F03" w14:textId="77777777" w:rsidR="00E6302C" w:rsidRDefault="00E6302C"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E6302C" w:rsidRDefault="00E6302C" w:rsidP="005442EB">
      <w:pPr>
        <w:pStyle w:val="CommentText"/>
      </w:pPr>
      <w:r>
        <w:rPr>
          <w:rStyle w:val="CommentReference"/>
        </w:rPr>
        <w:annotationRef/>
      </w:r>
      <w:r>
        <w:t>Largest or large?</w:t>
      </w:r>
    </w:p>
  </w:comment>
  <w:comment w:id="18" w:author="V" w:date="2018-04-12T18:14:00Z" w:initials="V">
    <w:p w14:paraId="1C2831B2" w14:textId="77777777" w:rsidR="00E6302C" w:rsidRPr="004A7CCF" w:rsidRDefault="00E6302C"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E6302C" w:rsidRDefault="00E6302C">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E6302C" w:rsidRDefault="00E6302C">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E6302C" w:rsidRDefault="00E6302C">
      <w:pPr>
        <w:pStyle w:val="CommentText"/>
      </w:pPr>
      <w:r>
        <w:rPr>
          <w:rStyle w:val="CommentReference"/>
        </w:rPr>
        <w:annotationRef/>
      </w:r>
      <w:r>
        <w:t>You need a different title here. This does not read good. What are the open questions, and what do you address?</w:t>
      </w:r>
    </w:p>
    <w:p w14:paraId="12D6580B" w14:textId="77777777" w:rsidR="00E6302C" w:rsidRDefault="00E6302C">
      <w:pPr>
        <w:pStyle w:val="CommentText"/>
      </w:pPr>
    </w:p>
    <w:p w14:paraId="43FC6B3F" w14:textId="4B60C3EC" w:rsidR="00E6302C" w:rsidRDefault="00E6302C">
      <w:pPr>
        <w:pStyle w:val="CommentText"/>
      </w:pPr>
      <w:r>
        <w:t>Moreover, I think the intro is not complete. See the following page for further info</w:t>
      </w:r>
    </w:p>
    <w:p w14:paraId="455790F4" w14:textId="3DE0E4AC" w:rsidR="00E6302C" w:rsidRDefault="00E6302C">
      <w:pPr>
        <w:pStyle w:val="CommentText"/>
      </w:pPr>
      <w:r w:rsidRPr="007342D1">
        <w:t>https://web.stanford.edu/group/parasites/ParaSites2006/Microsporidiosis/microsporidia1.html</w:t>
      </w:r>
    </w:p>
  </w:comment>
  <w:comment w:id="27" w:author="Ingo Ebersberger" w:date="2018-04-12T08:04:00Z" w:initials="IE">
    <w:p w14:paraId="2E6B1426" w14:textId="207A968E" w:rsidR="00E6302C" w:rsidRDefault="00E6302C">
      <w:pPr>
        <w:pStyle w:val="CommentText"/>
      </w:pPr>
      <w:r>
        <w:rPr>
          <w:rStyle w:val="CommentReference"/>
        </w:rPr>
        <w:annotationRef/>
      </w:r>
      <w:r>
        <w:t>The stentiford paper requires way more attention in the introduction. It provides a hell lot of information that can be placed into your thesis.</w:t>
      </w:r>
    </w:p>
  </w:comment>
  <w:comment w:id="28" w:author="Ingo Ebersberger" w:date="2018-04-11T21:48:00Z" w:initials="IE">
    <w:p w14:paraId="35FA1E25" w14:textId="3BE7A29D" w:rsidR="00E6302C" w:rsidRDefault="00E6302C">
      <w:pPr>
        <w:pStyle w:val="CommentText"/>
      </w:pPr>
      <w:r>
        <w:rPr>
          <w:rStyle w:val="CommentReference"/>
        </w:rPr>
        <w:annotationRef/>
      </w:r>
      <w:proofErr w:type="gramStart"/>
      <w:r>
        <w:t>nice</w:t>
      </w:r>
      <w:proofErr w:type="gramEnd"/>
    </w:p>
  </w:comment>
  <w:comment w:id="29" w:author="Ingo Ebersberger" w:date="2018-04-11T21:49:00Z" w:initials="IE">
    <w:p w14:paraId="07F06069" w14:textId="0862969F" w:rsidR="00E6302C" w:rsidRDefault="00E6302C">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2" w:author="Ingo Ebersberger" w:date="2018-04-11T21:55:00Z" w:initials="IE">
    <w:p w14:paraId="19FEAFBA" w14:textId="4BB59CB4" w:rsidR="00E6302C" w:rsidRDefault="00E6302C">
      <w:pPr>
        <w:pStyle w:val="CommentText"/>
      </w:pPr>
      <w:r>
        <w:rPr>
          <w:rStyle w:val="CommentReference"/>
        </w:rPr>
        <w:annotationRef/>
      </w:r>
      <w:r>
        <w:t>This introduction is not an introduction, to be honest. It is only 7 lines…</w:t>
      </w:r>
    </w:p>
    <w:p w14:paraId="5843D9DC" w14:textId="3ACCBE73" w:rsidR="00E6302C" w:rsidRDefault="00E6302C">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2" w:author="Ingo Ebersberger" w:date="2018-04-11T22:17:00Z" w:initials="IE">
    <w:p w14:paraId="1A639EF6" w14:textId="115BB3D5" w:rsidR="00E6302C" w:rsidRDefault="00E6302C">
      <w:pPr>
        <w:pStyle w:val="CommentText"/>
      </w:pPr>
      <w:r>
        <w:rPr>
          <w:rStyle w:val="CommentReference"/>
        </w:rPr>
        <w:annotationRef/>
      </w:r>
      <w:r>
        <w:t>You did not specify from where the other genomes come from. You are not only analyzing microsporidia.</w:t>
      </w:r>
    </w:p>
  </w:comment>
  <w:comment w:id="47" w:author="Ingo Ebersberger" w:date="2018-04-11T22:04:00Z" w:initials="IE">
    <w:p w14:paraId="2DFBC6EA" w14:textId="52AAC75E" w:rsidR="00E6302C" w:rsidRDefault="00E6302C">
      <w:pPr>
        <w:pStyle w:val="CommentText"/>
      </w:pPr>
      <w:r>
        <w:rPr>
          <w:rStyle w:val="CommentReference"/>
        </w:rPr>
        <w:annotationRef/>
      </w:r>
      <w:r>
        <w:t>Which version? And what parameters? Please list also the github repository.</w:t>
      </w:r>
    </w:p>
  </w:comment>
  <w:comment w:id="48" w:author="V" w:date="2018-04-13T18:44:00Z" w:initials="V">
    <w:p w14:paraId="41990906" w14:textId="0B403EBE" w:rsidR="00E6302C" w:rsidRDefault="00E6302C">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52" w:author="Ingo Ebersberger" w:date="2018-04-11T22:13:00Z" w:initials="IE">
    <w:p w14:paraId="17F04CE8" w14:textId="62622DB1" w:rsidR="00E6302C" w:rsidRDefault="00E6302C">
      <w:pPr>
        <w:pStyle w:val="CommentText"/>
      </w:pPr>
      <w:r>
        <w:rPr>
          <w:rStyle w:val="CommentReference"/>
        </w:rPr>
        <w:annotationRef/>
      </w:r>
      <w:r>
        <w:t>At one point we should say that we treat proteins and genes as synonyms</w:t>
      </w:r>
    </w:p>
  </w:comment>
  <w:comment w:id="53" w:author="V" w:date="2018-04-18T10:47:00Z" w:initials="V">
    <w:p w14:paraId="53A08EAB" w14:textId="5548BC89" w:rsidR="00E6302C" w:rsidRDefault="00E6302C">
      <w:pPr>
        <w:pStyle w:val="CommentText"/>
      </w:pPr>
      <w:r>
        <w:rPr>
          <w:rStyle w:val="CommentReference"/>
        </w:rPr>
        <w:annotationRef/>
      </w:r>
      <w:proofErr w:type="gramStart"/>
      <w:r>
        <w:t>last</w:t>
      </w:r>
      <w:proofErr w:type="gramEnd"/>
      <w:r>
        <w:t xml:space="preserve"> sentence in the introduction</w:t>
      </w:r>
    </w:p>
  </w:comment>
  <w:comment w:id="58" w:author="Ingo Ebersberger" w:date="2018-04-11T22:16:00Z" w:initials="IE">
    <w:p w14:paraId="1C6EDFDC" w14:textId="44728261" w:rsidR="00E6302C" w:rsidRPr="00A17841" w:rsidRDefault="00E6302C">
      <w:pPr>
        <w:pStyle w:val="CommentText"/>
        <w:rPr>
          <w:lang w:val="de-DE"/>
        </w:rPr>
      </w:pPr>
      <w:r>
        <w:rPr>
          <w:rStyle w:val="CommentReference"/>
        </w:rPr>
        <w:annotationRef/>
      </w:r>
      <w:r w:rsidRPr="00A17841">
        <w:rPr>
          <w:lang w:val="de-DE"/>
        </w:rPr>
        <w:t>Results sind zu dünn. Du hast mehr zu erzählen!</w:t>
      </w:r>
    </w:p>
  </w:comment>
  <w:comment w:id="63" w:author="V" w:date="2018-04-13T19:16:00Z" w:initials="V">
    <w:p w14:paraId="6A976F6D" w14:textId="0E16A305" w:rsidR="00E6302C" w:rsidRDefault="00E6302C">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59" w:author="Ingo Ebersberger" w:date="2018-04-11T22:19:00Z" w:initials="IE">
    <w:p w14:paraId="620D54D6" w14:textId="477B65A8" w:rsidR="00E6302C" w:rsidRPr="00A17841" w:rsidRDefault="00E6302C">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0" w:author="V" w:date="2018-04-13T19:12:00Z" w:initials="V">
    <w:p w14:paraId="2577564D" w14:textId="39644FC8" w:rsidR="00E6302C" w:rsidRDefault="00E6302C">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71" w:author="V" w:date="2018-04-10T09:48:00Z" w:initials="V">
    <w:p w14:paraId="3D2C8ECD" w14:textId="4E98ABAF" w:rsidR="00E6302C" w:rsidRDefault="00E6302C">
      <w:pPr>
        <w:pStyle w:val="CommentText"/>
      </w:pPr>
      <w:r>
        <w:rPr>
          <w:rStyle w:val="CommentReference"/>
        </w:rPr>
        <w:annotationRef/>
      </w:r>
      <w:proofErr w:type="gramStart"/>
      <w:r>
        <w:t>too</w:t>
      </w:r>
      <w:proofErr w:type="gramEnd"/>
      <w:r>
        <w:t xml:space="preserve"> short?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E6302C" w:rsidRDefault="00E6302C" w:rsidP="000A17B2">
      <w:pPr>
        <w:spacing w:after="0" w:line="240" w:lineRule="auto"/>
      </w:pPr>
      <w:r>
        <w:separator/>
      </w:r>
    </w:p>
  </w:endnote>
  <w:endnote w:type="continuationSeparator" w:id="0">
    <w:p w14:paraId="6F95D1CA" w14:textId="77777777" w:rsidR="00E6302C" w:rsidRDefault="00E6302C"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Dutch801BT">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6302C" w:rsidRDefault="00E6302C" w:rsidP="009F2A64">
    <w:pPr>
      <w:pStyle w:val="Footer"/>
      <w:jc w:val="center"/>
    </w:pPr>
  </w:p>
  <w:p w14:paraId="5AA1AD57" w14:textId="4C9ABF92" w:rsidR="00E6302C" w:rsidRDefault="00E6302C"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E6302C" w:rsidRDefault="00E6302C" w:rsidP="009F2A64">
    <w:pPr>
      <w:pStyle w:val="Footer"/>
      <w:jc w:val="center"/>
    </w:pPr>
  </w:p>
  <w:p w14:paraId="05A32A18" w14:textId="570DA275" w:rsidR="00E6302C" w:rsidRDefault="00E6302C"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E6302C" w:rsidRDefault="00E6302C" w:rsidP="009F2A64">
    <w:pPr>
      <w:pStyle w:val="Footer"/>
      <w:jc w:val="center"/>
    </w:pPr>
  </w:p>
  <w:p w14:paraId="5CB59BD7" w14:textId="48F38D2B" w:rsidR="00E6302C" w:rsidRDefault="00E6302C"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E6302C" w:rsidRDefault="00E6302C" w:rsidP="009F2A64">
    <w:pPr>
      <w:pStyle w:val="Footer"/>
      <w:jc w:val="center"/>
    </w:pPr>
  </w:p>
  <w:p w14:paraId="03B6962C" w14:textId="70F00EA3" w:rsidR="00E6302C" w:rsidRDefault="00E6302C"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E6302C" w:rsidRDefault="00E6302C" w:rsidP="009F2A64">
    <w:pPr>
      <w:pStyle w:val="Footer"/>
      <w:jc w:val="center"/>
    </w:pPr>
  </w:p>
  <w:p w14:paraId="6DF37147" w14:textId="4B2AFAF3" w:rsidR="00E6302C" w:rsidRDefault="00E6302C"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DE4C7B">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E6302C" w:rsidRDefault="00E6302C" w:rsidP="009F2A64">
    <w:pPr>
      <w:pStyle w:val="Footer"/>
      <w:jc w:val="center"/>
    </w:pPr>
  </w:p>
  <w:p w14:paraId="3A381F25" w14:textId="77777777" w:rsidR="00E6302C" w:rsidRDefault="00E6302C"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D13880">
          <w:rPr>
            <w:rStyle w:val="PageNumber"/>
            <w:noProof/>
          </w:rPr>
          <w:t>3</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E6302C" w:rsidRDefault="00E6302C" w:rsidP="000A17B2">
      <w:pPr>
        <w:spacing w:after="0" w:line="240" w:lineRule="auto"/>
      </w:pPr>
      <w:r>
        <w:separator/>
      </w:r>
    </w:p>
  </w:footnote>
  <w:footnote w:type="continuationSeparator" w:id="0">
    <w:p w14:paraId="09519C90" w14:textId="77777777" w:rsidR="00E6302C" w:rsidRDefault="00E6302C"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6302C" w:rsidRPr="000A17B2" w:rsidRDefault="00E6302C">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7&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3A7"/>
    <w:rsid w:val="0001767C"/>
    <w:rsid w:val="00017944"/>
    <w:rsid w:val="00017FD1"/>
    <w:rsid w:val="0002006D"/>
    <w:rsid w:val="00020159"/>
    <w:rsid w:val="00020C53"/>
    <w:rsid w:val="000217EC"/>
    <w:rsid w:val="00021B9B"/>
    <w:rsid w:val="00022284"/>
    <w:rsid w:val="00022E3F"/>
    <w:rsid w:val="0002339D"/>
    <w:rsid w:val="0002368D"/>
    <w:rsid w:val="00023972"/>
    <w:rsid w:val="00023C60"/>
    <w:rsid w:val="00023D32"/>
    <w:rsid w:val="00024476"/>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8FA"/>
    <w:rsid w:val="000449A6"/>
    <w:rsid w:val="0004539D"/>
    <w:rsid w:val="0004554D"/>
    <w:rsid w:val="00045850"/>
    <w:rsid w:val="00046288"/>
    <w:rsid w:val="00046593"/>
    <w:rsid w:val="000466EA"/>
    <w:rsid w:val="00046CA0"/>
    <w:rsid w:val="00046F86"/>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D1C"/>
    <w:rsid w:val="000C0396"/>
    <w:rsid w:val="000C05DA"/>
    <w:rsid w:val="000C0CE1"/>
    <w:rsid w:val="000C0FF9"/>
    <w:rsid w:val="000C10CA"/>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6E11"/>
    <w:rsid w:val="000C7B6C"/>
    <w:rsid w:val="000C7F50"/>
    <w:rsid w:val="000D080B"/>
    <w:rsid w:val="000D113F"/>
    <w:rsid w:val="000D1476"/>
    <w:rsid w:val="000D1502"/>
    <w:rsid w:val="000D16A3"/>
    <w:rsid w:val="000D24E3"/>
    <w:rsid w:val="000D2DD9"/>
    <w:rsid w:val="000D3223"/>
    <w:rsid w:val="000D3309"/>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E06"/>
    <w:rsid w:val="00106033"/>
    <w:rsid w:val="00106047"/>
    <w:rsid w:val="001062E4"/>
    <w:rsid w:val="0010640D"/>
    <w:rsid w:val="00107139"/>
    <w:rsid w:val="001076C1"/>
    <w:rsid w:val="00107801"/>
    <w:rsid w:val="00107C8C"/>
    <w:rsid w:val="00107ECC"/>
    <w:rsid w:val="0011028C"/>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C21"/>
    <w:rsid w:val="00127D92"/>
    <w:rsid w:val="001305BA"/>
    <w:rsid w:val="00130A2E"/>
    <w:rsid w:val="00130A70"/>
    <w:rsid w:val="00130E22"/>
    <w:rsid w:val="001312E2"/>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1D7"/>
    <w:rsid w:val="00190422"/>
    <w:rsid w:val="00190F2F"/>
    <w:rsid w:val="0019198D"/>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9B"/>
    <w:rsid w:val="001B3CE3"/>
    <w:rsid w:val="001B45E5"/>
    <w:rsid w:val="001B4891"/>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51C6"/>
    <w:rsid w:val="0022536E"/>
    <w:rsid w:val="002255B2"/>
    <w:rsid w:val="002256DE"/>
    <w:rsid w:val="00225A7A"/>
    <w:rsid w:val="00225DB4"/>
    <w:rsid w:val="00225E7D"/>
    <w:rsid w:val="00225FDC"/>
    <w:rsid w:val="00226506"/>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40E9"/>
    <w:rsid w:val="0023444F"/>
    <w:rsid w:val="00234902"/>
    <w:rsid w:val="00234D0C"/>
    <w:rsid w:val="00234EAC"/>
    <w:rsid w:val="0023593C"/>
    <w:rsid w:val="00235CF5"/>
    <w:rsid w:val="00236BF6"/>
    <w:rsid w:val="00236E98"/>
    <w:rsid w:val="002375B3"/>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1B07"/>
    <w:rsid w:val="002A2350"/>
    <w:rsid w:val="002A2364"/>
    <w:rsid w:val="002A26C1"/>
    <w:rsid w:val="002A2A0F"/>
    <w:rsid w:val="002A2D35"/>
    <w:rsid w:val="002A2D75"/>
    <w:rsid w:val="002A3854"/>
    <w:rsid w:val="002A3CA2"/>
    <w:rsid w:val="002A42AC"/>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C7F1C"/>
    <w:rsid w:val="002D0167"/>
    <w:rsid w:val="002D0178"/>
    <w:rsid w:val="002D044D"/>
    <w:rsid w:val="002D054D"/>
    <w:rsid w:val="002D056A"/>
    <w:rsid w:val="002D05CD"/>
    <w:rsid w:val="002D0B8F"/>
    <w:rsid w:val="002D1BBE"/>
    <w:rsid w:val="002D20C3"/>
    <w:rsid w:val="002D230F"/>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52A4"/>
    <w:rsid w:val="00315E01"/>
    <w:rsid w:val="003160A6"/>
    <w:rsid w:val="003161DA"/>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27A"/>
    <w:rsid w:val="00367F0A"/>
    <w:rsid w:val="00367F93"/>
    <w:rsid w:val="00370234"/>
    <w:rsid w:val="0037027F"/>
    <w:rsid w:val="003705B4"/>
    <w:rsid w:val="00370C8B"/>
    <w:rsid w:val="00370F67"/>
    <w:rsid w:val="0037131F"/>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A3B"/>
    <w:rsid w:val="003A0B68"/>
    <w:rsid w:val="003A13F0"/>
    <w:rsid w:val="003A2094"/>
    <w:rsid w:val="003A2374"/>
    <w:rsid w:val="003A24A3"/>
    <w:rsid w:val="003A2AD0"/>
    <w:rsid w:val="003A3643"/>
    <w:rsid w:val="003A36BC"/>
    <w:rsid w:val="003A39F2"/>
    <w:rsid w:val="003A3BEB"/>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91D"/>
    <w:rsid w:val="003D41EB"/>
    <w:rsid w:val="003D429E"/>
    <w:rsid w:val="003D4A24"/>
    <w:rsid w:val="003D4DB9"/>
    <w:rsid w:val="003D4FD2"/>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92A"/>
    <w:rsid w:val="003E2D83"/>
    <w:rsid w:val="003E3FFD"/>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405"/>
    <w:rsid w:val="003F6B28"/>
    <w:rsid w:val="003F708E"/>
    <w:rsid w:val="003F70C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30C"/>
    <w:rsid w:val="00435F13"/>
    <w:rsid w:val="00436469"/>
    <w:rsid w:val="004372F1"/>
    <w:rsid w:val="0043763E"/>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F9E"/>
    <w:rsid w:val="004F51FD"/>
    <w:rsid w:val="004F5A6B"/>
    <w:rsid w:val="004F7900"/>
    <w:rsid w:val="00500113"/>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1140"/>
    <w:rsid w:val="0052168E"/>
    <w:rsid w:val="005216F9"/>
    <w:rsid w:val="0052175D"/>
    <w:rsid w:val="00521F49"/>
    <w:rsid w:val="0052244B"/>
    <w:rsid w:val="005229C2"/>
    <w:rsid w:val="00522BBC"/>
    <w:rsid w:val="00524554"/>
    <w:rsid w:val="0052558A"/>
    <w:rsid w:val="00525C9E"/>
    <w:rsid w:val="00526971"/>
    <w:rsid w:val="005271F1"/>
    <w:rsid w:val="00527BB4"/>
    <w:rsid w:val="005302F4"/>
    <w:rsid w:val="0053032E"/>
    <w:rsid w:val="00530745"/>
    <w:rsid w:val="00530779"/>
    <w:rsid w:val="0053090B"/>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F38"/>
    <w:rsid w:val="0054153D"/>
    <w:rsid w:val="00541718"/>
    <w:rsid w:val="00541FF0"/>
    <w:rsid w:val="00542536"/>
    <w:rsid w:val="00542731"/>
    <w:rsid w:val="005434BD"/>
    <w:rsid w:val="00543B18"/>
    <w:rsid w:val="00543C36"/>
    <w:rsid w:val="005442EB"/>
    <w:rsid w:val="005446EE"/>
    <w:rsid w:val="005449F4"/>
    <w:rsid w:val="0054572C"/>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4126"/>
    <w:rsid w:val="005A4E78"/>
    <w:rsid w:val="005A5164"/>
    <w:rsid w:val="005A51F3"/>
    <w:rsid w:val="005A5BF5"/>
    <w:rsid w:val="005A5EDB"/>
    <w:rsid w:val="005A6160"/>
    <w:rsid w:val="005A6E76"/>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DBC"/>
    <w:rsid w:val="005B315E"/>
    <w:rsid w:val="005B338E"/>
    <w:rsid w:val="005B3460"/>
    <w:rsid w:val="005B377A"/>
    <w:rsid w:val="005B3862"/>
    <w:rsid w:val="005B3A37"/>
    <w:rsid w:val="005B3FAB"/>
    <w:rsid w:val="005B4147"/>
    <w:rsid w:val="005B521B"/>
    <w:rsid w:val="005B5644"/>
    <w:rsid w:val="005B5758"/>
    <w:rsid w:val="005B585E"/>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8FE"/>
    <w:rsid w:val="00606BA8"/>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582"/>
    <w:rsid w:val="00640AA7"/>
    <w:rsid w:val="00640BF0"/>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BAF"/>
    <w:rsid w:val="0069337A"/>
    <w:rsid w:val="00693811"/>
    <w:rsid w:val="006941A9"/>
    <w:rsid w:val="006947EE"/>
    <w:rsid w:val="00694C52"/>
    <w:rsid w:val="006959B0"/>
    <w:rsid w:val="00695DCC"/>
    <w:rsid w:val="006960B1"/>
    <w:rsid w:val="006962EC"/>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BBE"/>
    <w:rsid w:val="006C2007"/>
    <w:rsid w:val="006C2FF5"/>
    <w:rsid w:val="006C30EF"/>
    <w:rsid w:val="006C34E8"/>
    <w:rsid w:val="006C3A59"/>
    <w:rsid w:val="006C3EF6"/>
    <w:rsid w:val="006C48E4"/>
    <w:rsid w:val="006C48F2"/>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B6B"/>
    <w:rsid w:val="006F30B8"/>
    <w:rsid w:val="006F3259"/>
    <w:rsid w:val="006F3550"/>
    <w:rsid w:val="006F3E28"/>
    <w:rsid w:val="006F499E"/>
    <w:rsid w:val="006F4CDF"/>
    <w:rsid w:val="006F5003"/>
    <w:rsid w:val="006F5348"/>
    <w:rsid w:val="006F599A"/>
    <w:rsid w:val="006F60C9"/>
    <w:rsid w:val="006F658C"/>
    <w:rsid w:val="006F6A03"/>
    <w:rsid w:val="006F6D02"/>
    <w:rsid w:val="006F73BD"/>
    <w:rsid w:val="006F7716"/>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D1E"/>
    <w:rsid w:val="00757DD5"/>
    <w:rsid w:val="00760512"/>
    <w:rsid w:val="007605EC"/>
    <w:rsid w:val="00760A89"/>
    <w:rsid w:val="007612CB"/>
    <w:rsid w:val="00761326"/>
    <w:rsid w:val="0076190B"/>
    <w:rsid w:val="007621AB"/>
    <w:rsid w:val="007622E3"/>
    <w:rsid w:val="00762386"/>
    <w:rsid w:val="00763112"/>
    <w:rsid w:val="00763301"/>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1C7D"/>
    <w:rsid w:val="007A2C8C"/>
    <w:rsid w:val="007A2CB7"/>
    <w:rsid w:val="007A3304"/>
    <w:rsid w:val="007A3836"/>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C81"/>
    <w:rsid w:val="007D6E53"/>
    <w:rsid w:val="007D6FA0"/>
    <w:rsid w:val="007D725E"/>
    <w:rsid w:val="007D7352"/>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6214"/>
    <w:rsid w:val="007F71C2"/>
    <w:rsid w:val="007F7913"/>
    <w:rsid w:val="008005A9"/>
    <w:rsid w:val="00800D7A"/>
    <w:rsid w:val="00801175"/>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F8"/>
    <w:rsid w:val="00817002"/>
    <w:rsid w:val="008171E2"/>
    <w:rsid w:val="00817781"/>
    <w:rsid w:val="00817A8B"/>
    <w:rsid w:val="00817B80"/>
    <w:rsid w:val="00820DF2"/>
    <w:rsid w:val="0082108D"/>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D03"/>
    <w:rsid w:val="00854F2B"/>
    <w:rsid w:val="00855590"/>
    <w:rsid w:val="008557AF"/>
    <w:rsid w:val="00855F13"/>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D07"/>
    <w:rsid w:val="008666F4"/>
    <w:rsid w:val="00866A3D"/>
    <w:rsid w:val="00866DDD"/>
    <w:rsid w:val="0086779B"/>
    <w:rsid w:val="0087011A"/>
    <w:rsid w:val="0087058D"/>
    <w:rsid w:val="008705A3"/>
    <w:rsid w:val="00871184"/>
    <w:rsid w:val="00871720"/>
    <w:rsid w:val="00871ADC"/>
    <w:rsid w:val="00871BC3"/>
    <w:rsid w:val="00873562"/>
    <w:rsid w:val="00874441"/>
    <w:rsid w:val="0087461F"/>
    <w:rsid w:val="00874860"/>
    <w:rsid w:val="00874E3A"/>
    <w:rsid w:val="00875C6F"/>
    <w:rsid w:val="00875DB2"/>
    <w:rsid w:val="00876518"/>
    <w:rsid w:val="008765F1"/>
    <w:rsid w:val="00876AC0"/>
    <w:rsid w:val="00876E93"/>
    <w:rsid w:val="00876FBB"/>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47"/>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8FD"/>
    <w:rsid w:val="008F2E3C"/>
    <w:rsid w:val="008F2FD1"/>
    <w:rsid w:val="008F34D0"/>
    <w:rsid w:val="008F475D"/>
    <w:rsid w:val="008F4C91"/>
    <w:rsid w:val="008F53E3"/>
    <w:rsid w:val="008F5818"/>
    <w:rsid w:val="008F5883"/>
    <w:rsid w:val="008F5CFF"/>
    <w:rsid w:val="008F603F"/>
    <w:rsid w:val="008F66EC"/>
    <w:rsid w:val="008F6883"/>
    <w:rsid w:val="008F69FF"/>
    <w:rsid w:val="008F6FC0"/>
    <w:rsid w:val="008F7104"/>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96976"/>
    <w:rsid w:val="009A02BA"/>
    <w:rsid w:val="009A04EC"/>
    <w:rsid w:val="009A04FE"/>
    <w:rsid w:val="009A0547"/>
    <w:rsid w:val="009A192D"/>
    <w:rsid w:val="009A20B2"/>
    <w:rsid w:val="009A221B"/>
    <w:rsid w:val="009A2300"/>
    <w:rsid w:val="009A23E5"/>
    <w:rsid w:val="009A28B0"/>
    <w:rsid w:val="009A3341"/>
    <w:rsid w:val="009A397A"/>
    <w:rsid w:val="009A3BF6"/>
    <w:rsid w:val="009A3D90"/>
    <w:rsid w:val="009A4009"/>
    <w:rsid w:val="009A4657"/>
    <w:rsid w:val="009A4754"/>
    <w:rsid w:val="009A5832"/>
    <w:rsid w:val="009A5EC2"/>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CA4"/>
    <w:rsid w:val="009B5E29"/>
    <w:rsid w:val="009B63F4"/>
    <w:rsid w:val="009B6BCB"/>
    <w:rsid w:val="009B7503"/>
    <w:rsid w:val="009B75F3"/>
    <w:rsid w:val="009B778C"/>
    <w:rsid w:val="009C0AE8"/>
    <w:rsid w:val="009C0FEE"/>
    <w:rsid w:val="009C11D2"/>
    <w:rsid w:val="009C120F"/>
    <w:rsid w:val="009C13FB"/>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AC9"/>
    <w:rsid w:val="00A0228C"/>
    <w:rsid w:val="00A02AC9"/>
    <w:rsid w:val="00A041BA"/>
    <w:rsid w:val="00A04322"/>
    <w:rsid w:val="00A04591"/>
    <w:rsid w:val="00A04801"/>
    <w:rsid w:val="00A049D8"/>
    <w:rsid w:val="00A04D07"/>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A40"/>
    <w:rsid w:val="00A162EF"/>
    <w:rsid w:val="00A17078"/>
    <w:rsid w:val="00A171AD"/>
    <w:rsid w:val="00A1744B"/>
    <w:rsid w:val="00A17468"/>
    <w:rsid w:val="00A17700"/>
    <w:rsid w:val="00A1771B"/>
    <w:rsid w:val="00A17841"/>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5A3"/>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358F"/>
    <w:rsid w:val="00B13804"/>
    <w:rsid w:val="00B14065"/>
    <w:rsid w:val="00B15779"/>
    <w:rsid w:val="00B158A6"/>
    <w:rsid w:val="00B15988"/>
    <w:rsid w:val="00B15BC5"/>
    <w:rsid w:val="00B15C8B"/>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5117"/>
    <w:rsid w:val="00B25979"/>
    <w:rsid w:val="00B259A3"/>
    <w:rsid w:val="00B25A9B"/>
    <w:rsid w:val="00B25B8F"/>
    <w:rsid w:val="00B2603F"/>
    <w:rsid w:val="00B262F4"/>
    <w:rsid w:val="00B2679D"/>
    <w:rsid w:val="00B270D9"/>
    <w:rsid w:val="00B2759E"/>
    <w:rsid w:val="00B303EF"/>
    <w:rsid w:val="00B30847"/>
    <w:rsid w:val="00B30EA3"/>
    <w:rsid w:val="00B31984"/>
    <w:rsid w:val="00B32504"/>
    <w:rsid w:val="00B32765"/>
    <w:rsid w:val="00B33062"/>
    <w:rsid w:val="00B33671"/>
    <w:rsid w:val="00B33804"/>
    <w:rsid w:val="00B33C0E"/>
    <w:rsid w:val="00B34166"/>
    <w:rsid w:val="00B3417C"/>
    <w:rsid w:val="00B34521"/>
    <w:rsid w:val="00B34843"/>
    <w:rsid w:val="00B3510F"/>
    <w:rsid w:val="00B354A6"/>
    <w:rsid w:val="00B35617"/>
    <w:rsid w:val="00B35802"/>
    <w:rsid w:val="00B35E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342"/>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446"/>
    <w:rsid w:val="00BE4C91"/>
    <w:rsid w:val="00BE5B1C"/>
    <w:rsid w:val="00BE5D10"/>
    <w:rsid w:val="00BE7061"/>
    <w:rsid w:val="00BE783A"/>
    <w:rsid w:val="00BE7EEF"/>
    <w:rsid w:val="00BF05E3"/>
    <w:rsid w:val="00BF1931"/>
    <w:rsid w:val="00BF1A10"/>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8C4"/>
    <w:rsid w:val="00C91DB1"/>
    <w:rsid w:val="00C92556"/>
    <w:rsid w:val="00C92D93"/>
    <w:rsid w:val="00C93A02"/>
    <w:rsid w:val="00C93C68"/>
    <w:rsid w:val="00C93EAE"/>
    <w:rsid w:val="00C93EDA"/>
    <w:rsid w:val="00C943EE"/>
    <w:rsid w:val="00C94488"/>
    <w:rsid w:val="00C95D43"/>
    <w:rsid w:val="00C961F6"/>
    <w:rsid w:val="00C966C3"/>
    <w:rsid w:val="00C97915"/>
    <w:rsid w:val="00C97933"/>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DD9"/>
    <w:rsid w:val="00D169CE"/>
    <w:rsid w:val="00D17229"/>
    <w:rsid w:val="00D1793C"/>
    <w:rsid w:val="00D17ADB"/>
    <w:rsid w:val="00D17CEF"/>
    <w:rsid w:val="00D17DB5"/>
    <w:rsid w:val="00D203E8"/>
    <w:rsid w:val="00D2096B"/>
    <w:rsid w:val="00D20F39"/>
    <w:rsid w:val="00D2114E"/>
    <w:rsid w:val="00D21DFF"/>
    <w:rsid w:val="00D21F61"/>
    <w:rsid w:val="00D22107"/>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2A3F"/>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46A"/>
    <w:rsid w:val="00E374A5"/>
    <w:rsid w:val="00E376EE"/>
    <w:rsid w:val="00E37A6E"/>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26A"/>
    <w:rsid w:val="00ED7C88"/>
    <w:rsid w:val="00ED7C9A"/>
    <w:rsid w:val="00ED7F85"/>
    <w:rsid w:val="00EE008E"/>
    <w:rsid w:val="00EE038D"/>
    <w:rsid w:val="00EE060F"/>
    <w:rsid w:val="00EE1086"/>
    <w:rsid w:val="00EE124A"/>
    <w:rsid w:val="00EE1412"/>
    <w:rsid w:val="00EE154C"/>
    <w:rsid w:val="00EE1D50"/>
    <w:rsid w:val="00EE2539"/>
    <w:rsid w:val="00EE2601"/>
    <w:rsid w:val="00EE2A40"/>
    <w:rsid w:val="00EE377B"/>
    <w:rsid w:val="00EE3E25"/>
    <w:rsid w:val="00EE4515"/>
    <w:rsid w:val="00EE4D9D"/>
    <w:rsid w:val="00EE4F02"/>
    <w:rsid w:val="00EE5567"/>
    <w:rsid w:val="00EE56E5"/>
    <w:rsid w:val="00EE578A"/>
    <w:rsid w:val="00EE57C0"/>
    <w:rsid w:val="00EE5B5A"/>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EF7E7C"/>
    <w:rsid w:val="00F00F73"/>
    <w:rsid w:val="00F01233"/>
    <w:rsid w:val="00F013CE"/>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C13"/>
    <w:rsid w:val="00F51E00"/>
    <w:rsid w:val="00F522F4"/>
    <w:rsid w:val="00F52324"/>
    <w:rsid w:val="00F525A8"/>
    <w:rsid w:val="00F5271D"/>
    <w:rsid w:val="00F52C5E"/>
    <w:rsid w:val="00F53300"/>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6ED"/>
    <w:rsid w:val="00F76077"/>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CDC"/>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footer" Target="footer6.xml"/><Relationship Id="rId17" Type="http://schemas.openxmlformats.org/officeDocument/2006/relationships/image" Target="media/image1.emf"/><Relationship Id="rId18" Type="http://schemas.openxmlformats.org/officeDocument/2006/relationships/image" Target="media/image2.emf"/><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emf"/><Relationship Id="rId68" Type="http://schemas.openxmlformats.org/officeDocument/2006/relationships/image" Target="media/image51.jpg"/><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emf"/><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emf"/><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chart" Target="charts/chart1.xml"/><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jpg"/><Relationship Id="rId34" Type="http://schemas.openxmlformats.org/officeDocument/2006/relationships/image" Target="media/image18.emf"/><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jpg"/><Relationship Id="rId29" Type="http://schemas.openxmlformats.org/officeDocument/2006/relationships/image" Target="media/image13.png"/><Relationship Id="rId73" Type="http://schemas.openxmlformats.org/officeDocument/2006/relationships/fontTable" Target="fontTable.xml"/><Relationship Id="rId74" Type="http://schemas.openxmlformats.org/officeDocument/2006/relationships/theme" Target="theme/theme1.xml"/><Relationship Id="rId75" Type="http://schemas.microsoft.com/office/2016/09/relationships/commentsIds" Target="commentsIds.xml"/><Relationship Id="rId76" Type="http://schemas.microsoft.com/office/2011/relationships/commentsExtended" Target="commentsExtended.xml"/><Relationship Id="rId77"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813400"/>
        <c:axId val="2094816520"/>
      </c:barChart>
      <c:catAx>
        <c:axId val="2094813400"/>
        <c:scaling>
          <c:orientation val="minMax"/>
        </c:scaling>
        <c:delete val="0"/>
        <c:axPos val="b"/>
        <c:numFmt formatCode="General" sourceLinked="0"/>
        <c:majorTickMark val="none"/>
        <c:minorTickMark val="none"/>
        <c:tickLblPos val="nextTo"/>
        <c:crossAx val="2094816520"/>
        <c:crosses val="autoZero"/>
        <c:auto val="1"/>
        <c:lblAlgn val="ctr"/>
        <c:lblOffset val="100"/>
        <c:noMultiLvlLbl val="0"/>
      </c:catAx>
      <c:valAx>
        <c:axId val="2094816520"/>
        <c:scaling>
          <c:orientation val="minMax"/>
        </c:scaling>
        <c:delete val="0"/>
        <c:axPos val="l"/>
        <c:numFmt formatCode="0.00" sourceLinked="1"/>
        <c:majorTickMark val="none"/>
        <c:minorTickMark val="none"/>
        <c:tickLblPos val="nextTo"/>
        <c:crossAx val="2094813400"/>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02C97DDE-BDFE-E140-A2A3-A89AB4FDC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137</Pages>
  <Words>53654</Words>
  <Characters>305830</Characters>
  <Application>Microsoft Macintosh Word</Application>
  <DocSecurity>0</DocSecurity>
  <Lines>2548</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924</cp:revision>
  <cp:lastPrinted>2018-04-04T13:13:00Z</cp:lastPrinted>
  <dcterms:created xsi:type="dcterms:W3CDTF">2018-04-07T09:52:00Z</dcterms:created>
  <dcterms:modified xsi:type="dcterms:W3CDTF">2018-04-22T13:25:00Z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