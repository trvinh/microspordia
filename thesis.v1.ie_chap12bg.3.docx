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16D72DAF" w14:textId="77777777" w:rsidR="00FA0A3D"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FA0A3D">
            <w:rPr>
              <w:noProof/>
            </w:rPr>
            <w:t>List of Figures</w:t>
          </w:r>
          <w:r w:rsidR="00FA0A3D">
            <w:rPr>
              <w:noProof/>
            </w:rPr>
            <w:tab/>
          </w:r>
          <w:r w:rsidR="00FA0A3D">
            <w:rPr>
              <w:noProof/>
            </w:rPr>
            <w:fldChar w:fldCharType="begin"/>
          </w:r>
          <w:r w:rsidR="00FA0A3D">
            <w:rPr>
              <w:noProof/>
            </w:rPr>
            <w:instrText xml:space="preserve"> PAGEREF _Toc386152547 \h </w:instrText>
          </w:r>
          <w:r w:rsidR="00FA0A3D">
            <w:rPr>
              <w:noProof/>
            </w:rPr>
          </w:r>
          <w:r w:rsidR="00FA0A3D">
            <w:rPr>
              <w:noProof/>
            </w:rPr>
            <w:fldChar w:fldCharType="separate"/>
          </w:r>
          <w:r w:rsidR="00FA0A3D">
            <w:rPr>
              <w:noProof/>
            </w:rPr>
            <w:t>I</w:t>
          </w:r>
          <w:r w:rsidR="00FA0A3D">
            <w:rPr>
              <w:noProof/>
            </w:rPr>
            <w:fldChar w:fldCharType="end"/>
          </w:r>
        </w:p>
        <w:p w14:paraId="58005423" w14:textId="77777777" w:rsidR="00FA0A3D" w:rsidRDefault="00FA0A3D">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_Toc386152548 \h </w:instrText>
          </w:r>
          <w:r>
            <w:rPr>
              <w:noProof/>
            </w:rPr>
          </w:r>
          <w:r>
            <w:rPr>
              <w:noProof/>
            </w:rPr>
            <w:fldChar w:fldCharType="separate"/>
          </w:r>
          <w:r>
            <w:rPr>
              <w:noProof/>
            </w:rPr>
            <w:t>VI</w:t>
          </w:r>
          <w:r>
            <w:rPr>
              <w:noProof/>
            </w:rPr>
            <w:fldChar w:fldCharType="end"/>
          </w:r>
        </w:p>
        <w:p w14:paraId="1FA89A15" w14:textId="77777777" w:rsidR="00FA0A3D" w:rsidRDefault="00FA0A3D">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_Toc386152549 \h </w:instrText>
          </w:r>
          <w:r>
            <w:rPr>
              <w:noProof/>
            </w:rPr>
          </w:r>
          <w:r>
            <w:rPr>
              <w:noProof/>
            </w:rPr>
            <w:fldChar w:fldCharType="separate"/>
          </w:r>
          <w:r>
            <w:rPr>
              <w:noProof/>
            </w:rPr>
            <w:t>1</w:t>
          </w:r>
          <w:r>
            <w:rPr>
              <w:noProof/>
            </w:rPr>
            <w:fldChar w:fldCharType="end"/>
          </w:r>
        </w:p>
        <w:p w14:paraId="222BE987"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_Toc386152550 \h </w:instrText>
          </w:r>
          <w:r>
            <w:rPr>
              <w:noProof/>
            </w:rPr>
          </w:r>
          <w:r>
            <w:rPr>
              <w:noProof/>
            </w:rPr>
            <w:fldChar w:fldCharType="separate"/>
          </w:r>
          <w:r>
            <w:rPr>
              <w:noProof/>
            </w:rPr>
            <w:t>1</w:t>
          </w:r>
          <w:r>
            <w:rPr>
              <w:noProof/>
            </w:rPr>
            <w:fldChar w:fldCharType="end"/>
          </w:r>
        </w:p>
        <w:p w14:paraId="09AAA7FA"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_Toc386152551 \h </w:instrText>
          </w:r>
          <w:r>
            <w:rPr>
              <w:noProof/>
            </w:rPr>
          </w:r>
          <w:r>
            <w:rPr>
              <w:noProof/>
            </w:rPr>
            <w:fldChar w:fldCharType="separate"/>
          </w:r>
          <w:r>
            <w:rPr>
              <w:noProof/>
            </w:rPr>
            <w:t>3</w:t>
          </w:r>
          <w:r>
            <w:rPr>
              <w:noProof/>
            </w:rPr>
            <w:fldChar w:fldCharType="end"/>
          </w:r>
        </w:p>
        <w:p w14:paraId="72FAE3AE"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_Toc386152552 \h </w:instrText>
          </w:r>
          <w:r>
            <w:rPr>
              <w:noProof/>
            </w:rPr>
          </w:r>
          <w:r>
            <w:rPr>
              <w:noProof/>
            </w:rPr>
            <w:fldChar w:fldCharType="separate"/>
          </w:r>
          <w:r>
            <w:rPr>
              <w:noProof/>
            </w:rPr>
            <w:t>4</w:t>
          </w:r>
          <w:r>
            <w:rPr>
              <w:noProof/>
            </w:rPr>
            <w:fldChar w:fldCharType="end"/>
          </w:r>
        </w:p>
        <w:p w14:paraId="1DFD7D74"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_Toc386152553 \h </w:instrText>
          </w:r>
          <w:r>
            <w:rPr>
              <w:noProof/>
            </w:rPr>
          </w:r>
          <w:r>
            <w:rPr>
              <w:noProof/>
            </w:rPr>
            <w:fldChar w:fldCharType="separate"/>
          </w:r>
          <w:r>
            <w:rPr>
              <w:noProof/>
            </w:rPr>
            <w:t>7</w:t>
          </w:r>
          <w:r>
            <w:rPr>
              <w:noProof/>
            </w:rPr>
            <w:fldChar w:fldCharType="end"/>
          </w:r>
        </w:p>
        <w:p w14:paraId="20C28CB5"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 (The threat of microsporidiosis requires a deeper understanding about microsporidia)</w:t>
          </w:r>
          <w:r>
            <w:rPr>
              <w:noProof/>
            </w:rPr>
            <w:tab/>
          </w:r>
          <w:r>
            <w:rPr>
              <w:noProof/>
            </w:rPr>
            <w:fldChar w:fldCharType="begin"/>
          </w:r>
          <w:r>
            <w:rPr>
              <w:noProof/>
            </w:rPr>
            <w:instrText xml:space="preserve"> PAGEREF _Toc386152554 \h </w:instrText>
          </w:r>
          <w:r>
            <w:rPr>
              <w:noProof/>
            </w:rPr>
          </w:r>
          <w:r>
            <w:rPr>
              <w:noProof/>
            </w:rPr>
            <w:fldChar w:fldCharType="separate"/>
          </w:r>
          <w:r>
            <w:rPr>
              <w:noProof/>
            </w:rPr>
            <w:t>8</w:t>
          </w:r>
          <w:r>
            <w:rPr>
              <w:noProof/>
            </w:rPr>
            <w:fldChar w:fldCharType="end"/>
          </w:r>
        </w:p>
        <w:p w14:paraId="629CACC1" w14:textId="77777777" w:rsidR="00FA0A3D" w:rsidRDefault="00FA0A3D">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_Toc386152555 \h </w:instrText>
          </w:r>
          <w:r>
            <w:rPr>
              <w:noProof/>
            </w:rPr>
          </w:r>
          <w:r>
            <w:rPr>
              <w:noProof/>
            </w:rPr>
            <w:fldChar w:fldCharType="separate"/>
          </w:r>
          <w:r>
            <w:rPr>
              <w:noProof/>
            </w:rPr>
            <w:t>12</w:t>
          </w:r>
          <w:r>
            <w:rPr>
              <w:noProof/>
            </w:rPr>
            <w:fldChar w:fldCharType="end"/>
          </w:r>
        </w:p>
        <w:p w14:paraId="2F9C6060"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_Toc386152556 \h </w:instrText>
          </w:r>
          <w:r>
            <w:rPr>
              <w:noProof/>
            </w:rPr>
          </w:r>
          <w:r>
            <w:rPr>
              <w:noProof/>
            </w:rPr>
            <w:fldChar w:fldCharType="separate"/>
          </w:r>
          <w:r>
            <w:rPr>
              <w:noProof/>
            </w:rPr>
            <w:t>12</w:t>
          </w:r>
          <w:r>
            <w:rPr>
              <w:noProof/>
            </w:rPr>
            <w:fldChar w:fldCharType="end"/>
          </w:r>
        </w:p>
        <w:p w14:paraId="1D2A0ACF" w14:textId="77777777" w:rsidR="00FA0A3D" w:rsidRDefault="00FA0A3D">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_Toc386152557 \h </w:instrText>
          </w:r>
          <w:r>
            <w:rPr>
              <w:noProof/>
            </w:rPr>
          </w:r>
          <w:r>
            <w:rPr>
              <w:noProof/>
            </w:rPr>
            <w:fldChar w:fldCharType="separate"/>
          </w:r>
          <w:r>
            <w:rPr>
              <w:noProof/>
            </w:rPr>
            <w:t>12</w:t>
          </w:r>
          <w:r>
            <w:rPr>
              <w:noProof/>
            </w:rPr>
            <w:fldChar w:fldCharType="end"/>
          </w:r>
        </w:p>
        <w:p w14:paraId="70ED690F" w14:textId="77777777" w:rsidR="00FA0A3D" w:rsidRDefault="00FA0A3D">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_Toc386152558 \h </w:instrText>
          </w:r>
          <w:r>
            <w:rPr>
              <w:noProof/>
            </w:rPr>
          </w:r>
          <w:r>
            <w:rPr>
              <w:noProof/>
            </w:rPr>
            <w:fldChar w:fldCharType="separate"/>
          </w:r>
          <w:r>
            <w:rPr>
              <w:noProof/>
            </w:rPr>
            <w:t>13</w:t>
          </w:r>
          <w:r>
            <w:rPr>
              <w:noProof/>
            </w:rPr>
            <w:fldChar w:fldCharType="end"/>
          </w:r>
        </w:p>
        <w:p w14:paraId="5EE457B0" w14:textId="77777777" w:rsidR="00FA0A3D" w:rsidRDefault="00FA0A3D">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_Toc386152559 \h </w:instrText>
          </w:r>
          <w:r>
            <w:rPr>
              <w:noProof/>
            </w:rPr>
          </w:r>
          <w:r>
            <w:rPr>
              <w:noProof/>
            </w:rPr>
            <w:fldChar w:fldCharType="separate"/>
          </w:r>
          <w:r>
            <w:rPr>
              <w:noProof/>
            </w:rPr>
            <w:t>13</w:t>
          </w:r>
          <w:r>
            <w:rPr>
              <w:noProof/>
            </w:rPr>
            <w:fldChar w:fldCharType="end"/>
          </w:r>
        </w:p>
        <w:p w14:paraId="7904E2DC"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_Toc386152560 \h </w:instrText>
          </w:r>
          <w:r>
            <w:rPr>
              <w:noProof/>
            </w:rPr>
          </w:r>
          <w:r>
            <w:rPr>
              <w:noProof/>
            </w:rPr>
            <w:fldChar w:fldCharType="separate"/>
          </w:r>
          <w:r>
            <w:rPr>
              <w:noProof/>
            </w:rPr>
            <w:t>14</w:t>
          </w:r>
          <w:r>
            <w:rPr>
              <w:noProof/>
            </w:rPr>
            <w:fldChar w:fldCharType="end"/>
          </w:r>
        </w:p>
        <w:p w14:paraId="4B800FA7" w14:textId="77777777" w:rsidR="00FA0A3D" w:rsidRDefault="00FA0A3D">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_Toc386152561 \h </w:instrText>
          </w:r>
          <w:r>
            <w:rPr>
              <w:noProof/>
            </w:rPr>
          </w:r>
          <w:r>
            <w:rPr>
              <w:noProof/>
            </w:rPr>
            <w:fldChar w:fldCharType="separate"/>
          </w:r>
          <w:r>
            <w:rPr>
              <w:noProof/>
            </w:rPr>
            <w:t>14</w:t>
          </w:r>
          <w:r>
            <w:rPr>
              <w:noProof/>
            </w:rPr>
            <w:fldChar w:fldCharType="end"/>
          </w:r>
        </w:p>
        <w:p w14:paraId="0AE54BB8" w14:textId="77777777" w:rsidR="00FA0A3D" w:rsidRDefault="00FA0A3D">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_Toc386152562 \h </w:instrText>
          </w:r>
          <w:r>
            <w:rPr>
              <w:noProof/>
            </w:rPr>
          </w:r>
          <w:r>
            <w:rPr>
              <w:noProof/>
            </w:rPr>
            <w:fldChar w:fldCharType="separate"/>
          </w:r>
          <w:r>
            <w:rPr>
              <w:noProof/>
            </w:rPr>
            <w:t>15</w:t>
          </w:r>
          <w:r>
            <w:rPr>
              <w:noProof/>
            </w:rPr>
            <w:fldChar w:fldCharType="end"/>
          </w:r>
        </w:p>
        <w:p w14:paraId="1996815A" w14:textId="77777777" w:rsidR="00FA0A3D" w:rsidRDefault="00FA0A3D">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_Toc386152563 \h </w:instrText>
          </w:r>
          <w:r>
            <w:rPr>
              <w:noProof/>
            </w:rPr>
          </w:r>
          <w:r>
            <w:rPr>
              <w:noProof/>
            </w:rPr>
            <w:fldChar w:fldCharType="separate"/>
          </w:r>
          <w:r>
            <w:rPr>
              <w:noProof/>
            </w:rPr>
            <w:t>16</w:t>
          </w:r>
          <w:r>
            <w:rPr>
              <w:noProof/>
            </w:rPr>
            <w:fldChar w:fldCharType="end"/>
          </w:r>
        </w:p>
        <w:p w14:paraId="3DED1351" w14:textId="77777777" w:rsidR="00FA0A3D" w:rsidRDefault="00FA0A3D">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_Toc386152564 \h </w:instrText>
          </w:r>
          <w:r>
            <w:rPr>
              <w:noProof/>
            </w:rPr>
          </w:r>
          <w:r>
            <w:rPr>
              <w:noProof/>
            </w:rPr>
            <w:fldChar w:fldCharType="separate"/>
          </w:r>
          <w:r>
            <w:rPr>
              <w:noProof/>
            </w:rPr>
            <w:t>17</w:t>
          </w:r>
          <w:r>
            <w:rPr>
              <w:noProof/>
            </w:rPr>
            <w:fldChar w:fldCharType="end"/>
          </w:r>
        </w:p>
        <w:p w14:paraId="4B0AD80D"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_Toc386152565 \h </w:instrText>
          </w:r>
          <w:r>
            <w:rPr>
              <w:noProof/>
            </w:rPr>
          </w:r>
          <w:r>
            <w:rPr>
              <w:noProof/>
            </w:rPr>
            <w:fldChar w:fldCharType="separate"/>
          </w:r>
          <w:r>
            <w:rPr>
              <w:noProof/>
            </w:rPr>
            <w:t>18</w:t>
          </w:r>
          <w:r>
            <w:rPr>
              <w:noProof/>
            </w:rPr>
            <w:fldChar w:fldCharType="end"/>
          </w:r>
        </w:p>
        <w:p w14:paraId="7A0F4B74"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_Toc386152566 \h </w:instrText>
          </w:r>
          <w:r>
            <w:rPr>
              <w:noProof/>
            </w:rPr>
          </w:r>
          <w:r>
            <w:rPr>
              <w:noProof/>
            </w:rPr>
            <w:fldChar w:fldCharType="separate"/>
          </w:r>
          <w:r>
            <w:rPr>
              <w:noProof/>
            </w:rPr>
            <w:t>21</w:t>
          </w:r>
          <w:r>
            <w:rPr>
              <w:noProof/>
            </w:rPr>
            <w:fldChar w:fldCharType="end"/>
          </w:r>
        </w:p>
        <w:p w14:paraId="37CE8E16" w14:textId="77777777" w:rsidR="00FA0A3D" w:rsidRDefault="00FA0A3D">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Microsporidia orphan proteins</w:t>
          </w:r>
          <w:r>
            <w:rPr>
              <w:noProof/>
            </w:rPr>
            <w:tab/>
          </w:r>
          <w:r>
            <w:rPr>
              <w:noProof/>
            </w:rPr>
            <w:fldChar w:fldCharType="begin"/>
          </w:r>
          <w:r>
            <w:rPr>
              <w:noProof/>
            </w:rPr>
            <w:instrText xml:space="preserve"> PAGEREF _Toc386152567 \h </w:instrText>
          </w:r>
          <w:r>
            <w:rPr>
              <w:noProof/>
            </w:rPr>
          </w:r>
          <w:r>
            <w:rPr>
              <w:noProof/>
            </w:rPr>
            <w:fldChar w:fldCharType="separate"/>
          </w:r>
          <w:r>
            <w:rPr>
              <w:noProof/>
            </w:rPr>
            <w:t>21</w:t>
          </w:r>
          <w:r>
            <w:rPr>
              <w:noProof/>
            </w:rPr>
            <w:fldChar w:fldCharType="end"/>
          </w:r>
        </w:p>
        <w:p w14:paraId="0A2DC008" w14:textId="77777777" w:rsidR="00FA0A3D" w:rsidRDefault="00FA0A3D">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_Toc386152568 \h </w:instrText>
          </w:r>
          <w:r>
            <w:rPr>
              <w:noProof/>
            </w:rPr>
          </w:r>
          <w:r>
            <w:rPr>
              <w:noProof/>
            </w:rPr>
            <w:fldChar w:fldCharType="separate"/>
          </w:r>
          <w:r>
            <w:rPr>
              <w:noProof/>
            </w:rPr>
            <w:t>23</w:t>
          </w:r>
          <w:r>
            <w:rPr>
              <w:noProof/>
            </w:rPr>
            <w:fldChar w:fldCharType="end"/>
          </w:r>
        </w:p>
        <w:p w14:paraId="182CA4D0"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_Toc386152569 \h </w:instrText>
          </w:r>
          <w:r>
            <w:rPr>
              <w:noProof/>
            </w:rPr>
          </w:r>
          <w:r>
            <w:rPr>
              <w:noProof/>
            </w:rPr>
            <w:fldChar w:fldCharType="separate"/>
          </w:r>
          <w:r>
            <w:rPr>
              <w:noProof/>
            </w:rPr>
            <w:t>25</w:t>
          </w:r>
          <w:r>
            <w:rPr>
              <w:noProof/>
            </w:rPr>
            <w:fldChar w:fldCharType="end"/>
          </w:r>
        </w:p>
        <w:p w14:paraId="03BB71FE" w14:textId="77777777" w:rsidR="00FA0A3D" w:rsidRDefault="00FA0A3D">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_Toc386152570 \h </w:instrText>
          </w:r>
          <w:r>
            <w:rPr>
              <w:noProof/>
            </w:rPr>
          </w:r>
          <w:r>
            <w:rPr>
              <w:noProof/>
            </w:rPr>
            <w:fldChar w:fldCharType="separate"/>
          </w:r>
          <w:r>
            <w:rPr>
              <w:noProof/>
            </w:rPr>
            <w:t>27</w:t>
          </w:r>
          <w:r>
            <w:rPr>
              <w:noProof/>
            </w:rPr>
            <w:fldChar w:fldCharType="end"/>
          </w:r>
        </w:p>
        <w:p w14:paraId="4910DA1D"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_Toc386152571 \h </w:instrText>
          </w:r>
          <w:r>
            <w:rPr>
              <w:noProof/>
            </w:rPr>
          </w:r>
          <w:r>
            <w:rPr>
              <w:noProof/>
            </w:rPr>
            <w:fldChar w:fldCharType="separate"/>
          </w:r>
          <w:r>
            <w:rPr>
              <w:noProof/>
            </w:rPr>
            <w:t>27</w:t>
          </w:r>
          <w:r>
            <w:rPr>
              <w:noProof/>
            </w:rPr>
            <w:fldChar w:fldCharType="end"/>
          </w:r>
        </w:p>
        <w:p w14:paraId="268C7742"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_Toc386152572 \h </w:instrText>
          </w:r>
          <w:r>
            <w:rPr>
              <w:noProof/>
            </w:rPr>
          </w:r>
          <w:r>
            <w:rPr>
              <w:noProof/>
            </w:rPr>
            <w:fldChar w:fldCharType="separate"/>
          </w:r>
          <w:r>
            <w:rPr>
              <w:noProof/>
            </w:rPr>
            <w:t>28</w:t>
          </w:r>
          <w:r>
            <w:rPr>
              <w:noProof/>
            </w:rPr>
            <w:fldChar w:fldCharType="end"/>
          </w:r>
        </w:p>
        <w:p w14:paraId="75C7E7F4" w14:textId="77777777" w:rsidR="00FA0A3D" w:rsidRDefault="00FA0A3D">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_Toc386152573 \h </w:instrText>
          </w:r>
          <w:r>
            <w:rPr>
              <w:noProof/>
            </w:rPr>
          </w:r>
          <w:r>
            <w:rPr>
              <w:noProof/>
            </w:rPr>
            <w:fldChar w:fldCharType="separate"/>
          </w:r>
          <w:r>
            <w:rPr>
              <w:noProof/>
            </w:rPr>
            <w:t>28</w:t>
          </w:r>
          <w:r>
            <w:rPr>
              <w:noProof/>
            </w:rPr>
            <w:fldChar w:fldCharType="end"/>
          </w:r>
        </w:p>
        <w:p w14:paraId="111A78B3" w14:textId="77777777" w:rsidR="00FA0A3D" w:rsidRDefault="00FA0A3D">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_Toc386152574 \h </w:instrText>
          </w:r>
          <w:r>
            <w:rPr>
              <w:noProof/>
            </w:rPr>
          </w:r>
          <w:r>
            <w:rPr>
              <w:noProof/>
            </w:rPr>
            <w:fldChar w:fldCharType="separate"/>
          </w:r>
          <w:r>
            <w:rPr>
              <w:noProof/>
            </w:rPr>
            <w:t>29</w:t>
          </w:r>
          <w:r>
            <w:rPr>
              <w:noProof/>
            </w:rPr>
            <w:fldChar w:fldCharType="end"/>
          </w:r>
        </w:p>
        <w:p w14:paraId="3F9524A6" w14:textId="77777777" w:rsidR="00FA0A3D" w:rsidRDefault="00FA0A3D">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_Toc386152575 \h </w:instrText>
          </w:r>
          <w:r>
            <w:rPr>
              <w:noProof/>
            </w:rPr>
          </w:r>
          <w:r>
            <w:rPr>
              <w:noProof/>
            </w:rPr>
            <w:fldChar w:fldCharType="separate"/>
          </w:r>
          <w:r>
            <w:rPr>
              <w:noProof/>
            </w:rPr>
            <w:t>31</w:t>
          </w:r>
          <w:r>
            <w:rPr>
              <w:noProof/>
            </w:rPr>
            <w:fldChar w:fldCharType="end"/>
          </w:r>
        </w:p>
        <w:p w14:paraId="57ABC1EE" w14:textId="77777777" w:rsidR="00FA0A3D" w:rsidRDefault="00FA0A3D">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_Toc386152576 \h </w:instrText>
          </w:r>
          <w:r>
            <w:rPr>
              <w:noProof/>
            </w:rPr>
          </w:r>
          <w:r>
            <w:rPr>
              <w:noProof/>
            </w:rPr>
            <w:fldChar w:fldCharType="separate"/>
          </w:r>
          <w:r>
            <w:rPr>
              <w:noProof/>
            </w:rPr>
            <w:t>31</w:t>
          </w:r>
          <w:r>
            <w:rPr>
              <w:noProof/>
            </w:rPr>
            <w:fldChar w:fldCharType="end"/>
          </w:r>
        </w:p>
        <w:p w14:paraId="733BA831" w14:textId="77777777" w:rsidR="00FA0A3D" w:rsidRDefault="00FA0A3D">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_Toc386152577 \h </w:instrText>
          </w:r>
          <w:r>
            <w:rPr>
              <w:noProof/>
            </w:rPr>
          </w:r>
          <w:r>
            <w:rPr>
              <w:noProof/>
            </w:rPr>
            <w:fldChar w:fldCharType="separate"/>
          </w:r>
          <w:r>
            <w:rPr>
              <w:noProof/>
            </w:rPr>
            <w:t>32</w:t>
          </w:r>
          <w:r>
            <w:rPr>
              <w:noProof/>
            </w:rPr>
            <w:fldChar w:fldCharType="end"/>
          </w:r>
        </w:p>
        <w:p w14:paraId="52B04CBF" w14:textId="77777777" w:rsidR="00FA0A3D" w:rsidRDefault="00FA0A3D">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_Toc386152578 \h </w:instrText>
          </w:r>
          <w:r>
            <w:rPr>
              <w:noProof/>
            </w:rPr>
          </w:r>
          <w:r>
            <w:rPr>
              <w:noProof/>
            </w:rPr>
            <w:fldChar w:fldCharType="separate"/>
          </w:r>
          <w:r>
            <w:rPr>
              <w:noProof/>
            </w:rPr>
            <w:t>34</w:t>
          </w:r>
          <w:r>
            <w:rPr>
              <w:noProof/>
            </w:rPr>
            <w:fldChar w:fldCharType="end"/>
          </w:r>
        </w:p>
        <w:p w14:paraId="507D196C"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_Toc386152579 \h </w:instrText>
          </w:r>
          <w:r>
            <w:rPr>
              <w:noProof/>
            </w:rPr>
          </w:r>
          <w:r>
            <w:rPr>
              <w:noProof/>
            </w:rPr>
            <w:fldChar w:fldCharType="separate"/>
          </w:r>
          <w:r>
            <w:rPr>
              <w:noProof/>
            </w:rPr>
            <w:t>34</w:t>
          </w:r>
          <w:r>
            <w:rPr>
              <w:noProof/>
            </w:rPr>
            <w:fldChar w:fldCharType="end"/>
          </w:r>
        </w:p>
        <w:p w14:paraId="6A451C7F" w14:textId="77777777" w:rsidR="00FA0A3D" w:rsidRDefault="00FA0A3D">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_Toc386152580 \h </w:instrText>
          </w:r>
          <w:r>
            <w:rPr>
              <w:noProof/>
            </w:rPr>
          </w:r>
          <w:r>
            <w:rPr>
              <w:noProof/>
            </w:rPr>
            <w:fldChar w:fldCharType="separate"/>
          </w:r>
          <w:r>
            <w:rPr>
              <w:noProof/>
            </w:rPr>
            <w:t>34</w:t>
          </w:r>
          <w:r>
            <w:rPr>
              <w:noProof/>
            </w:rPr>
            <w:fldChar w:fldCharType="end"/>
          </w:r>
        </w:p>
        <w:p w14:paraId="78633349" w14:textId="77777777" w:rsidR="00FA0A3D" w:rsidRDefault="00FA0A3D">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_Toc386152581 \h </w:instrText>
          </w:r>
          <w:r>
            <w:rPr>
              <w:noProof/>
            </w:rPr>
          </w:r>
          <w:r>
            <w:rPr>
              <w:noProof/>
            </w:rPr>
            <w:fldChar w:fldCharType="separate"/>
          </w:r>
          <w:r>
            <w:rPr>
              <w:noProof/>
            </w:rPr>
            <w:t>35</w:t>
          </w:r>
          <w:r>
            <w:rPr>
              <w:noProof/>
            </w:rPr>
            <w:fldChar w:fldCharType="end"/>
          </w:r>
        </w:p>
        <w:p w14:paraId="10B38117"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lastRenderedPageBreak/>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_Toc386152582 \h </w:instrText>
          </w:r>
          <w:r>
            <w:rPr>
              <w:noProof/>
            </w:rPr>
          </w:r>
          <w:r>
            <w:rPr>
              <w:noProof/>
            </w:rPr>
            <w:fldChar w:fldCharType="separate"/>
          </w:r>
          <w:r>
            <w:rPr>
              <w:noProof/>
            </w:rPr>
            <w:t>36</w:t>
          </w:r>
          <w:r>
            <w:rPr>
              <w:noProof/>
            </w:rPr>
            <w:fldChar w:fldCharType="end"/>
          </w:r>
        </w:p>
        <w:p w14:paraId="516C15B6" w14:textId="77777777" w:rsidR="00FA0A3D" w:rsidRDefault="00FA0A3D">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_Toc386152583 \h </w:instrText>
          </w:r>
          <w:r>
            <w:rPr>
              <w:noProof/>
            </w:rPr>
          </w:r>
          <w:r>
            <w:rPr>
              <w:noProof/>
            </w:rPr>
            <w:fldChar w:fldCharType="separate"/>
          </w:r>
          <w:r>
            <w:rPr>
              <w:noProof/>
            </w:rPr>
            <w:t>37</w:t>
          </w:r>
          <w:r>
            <w:rPr>
              <w:noProof/>
            </w:rPr>
            <w:fldChar w:fldCharType="end"/>
          </w:r>
        </w:p>
        <w:p w14:paraId="3A89D676"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_Toc386152584 \h </w:instrText>
          </w:r>
          <w:r>
            <w:rPr>
              <w:noProof/>
            </w:rPr>
          </w:r>
          <w:r>
            <w:rPr>
              <w:noProof/>
            </w:rPr>
            <w:fldChar w:fldCharType="separate"/>
          </w:r>
          <w:r>
            <w:rPr>
              <w:noProof/>
            </w:rPr>
            <w:t>37</w:t>
          </w:r>
          <w:r>
            <w:rPr>
              <w:noProof/>
            </w:rPr>
            <w:fldChar w:fldCharType="end"/>
          </w:r>
        </w:p>
        <w:p w14:paraId="54F5438F"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_Toc386152585 \h </w:instrText>
          </w:r>
          <w:r>
            <w:rPr>
              <w:noProof/>
            </w:rPr>
          </w:r>
          <w:r>
            <w:rPr>
              <w:noProof/>
            </w:rPr>
            <w:fldChar w:fldCharType="separate"/>
          </w:r>
          <w:r>
            <w:rPr>
              <w:noProof/>
            </w:rPr>
            <w:t>37</w:t>
          </w:r>
          <w:r>
            <w:rPr>
              <w:noProof/>
            </w:rPr>
            <w:fldChar w:fldCharType="end"/>
          </w:r>
        </w:p>
        <w:p w14:paraId="602DA4DB" w14:textId="77777777" w:rsidR="00FA0A3D" w:rsidRDefault="00FA0A3D">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_Toc386152586 \h </w:instrText>
          </w:r>
          <w:r>
            <w:rPr>
              <w:noProof/>
            </w:rPr>
          </w:r>
          <w:r>
            <w:rPr>
              <w:noProof/>
            </w:rPr>
            <w:fldChar w:fldCharType="separate"/>
          </w:r>
          <w:r>
            <w:rPr>
              <w:noProof/>
            </w:rPr>
            <w:t>37</w:t>
          </w:r>
          <w:r>
            <w:rPr>
              <w:noProof/>
            </w:rPr>
            <w:fldChar w:fldCharType="end"/>
          </w:r>
        </w:p>
        <w:p w14:paraId="521A5294" w14:textId="77777777" w:rsidR="00FA0A3D" w:rsidRDefault="00FA0A3D">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_Toc386152587 \h </w:instrText>
          </w:r>
          <w:r>
            <w:rPr>
              <w:noProof/>
            </w:rPr>
          </w:r>
          <w:r>
            <w:rPr>
              <w:noProof/>
            </w:rPr>
            <w:fldChar w:fldCharType="separate"/>
          </w:r>
          <w:r>
            <w:rPr>
              <w:noProof/>
            </w:rPr>
            <w:t>38</w:t>
          </w:r>
          <w:r>
            <w:rPr>
              <w:noProof/>
            </w:rPr>
            <w:fldChar w:fldCharType="end"/>
          </w:r>
        </w:p>
        <w:p w14:paraId="56DEDC9E" w14:textId="77777777" w:rsidR="00FA0A3D" w:rsidRDefault="00FA0A3D">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_Toc386152588 \h </w:instrText>
          </w:r>
          <w:r>
            <w:rPr>
              <w:noProof/>
            </w:rPr>
          </w:r>
          <w:r>
            <w:rPr>
              <w:noProof/>
            </w:rPr>
            <w:fldChar w:fldCharType="separate"/>
          </w:r>
          <w:r>
            <w:rPr>
              <w:noProof/>
            </w:rPr>
            <w:t>39</w:t>
          </w:r>
          <w:r>
            <w:rPr>
              <w:noProof/>
            </w:rPr>
            <w:fldChar w:fldCharType="end"/>
          </w:r>
        </w:p>
        <w:p w14:paraId="3EC285F8"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_Toc386152589 \h </w:instrText>
          </w:r>
          <w:r>
            <w:rPr>
              <w:noProof/>
            </w:rPr>
          </w:r>
          <w:r>
            <w:rPr>
              <w:noProof/>
            </w:rPr>
            <w:fldChar w:fldCharType="separate"/>
          </w:r>
          <w:r>
            <w:rPr>
              <w:noProof/>
            </w:rPr>
            <w:t>39</w:t>
          </w:r>
          <w:r>
            <w:rPr>
              <w:noProof/>
            </w:rPr>
            <w:fldChar w:fldCharType="end"/>
          </w:r>
        </w:p>
        <w:p w14:paraId="479A5C80"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_Toc386152590 \h </w:instrText>
          </w:r>
          <w:r>
            <w:rPr>
              <w:noProof/>
            </w:rPr>
          </w:r>
          <w:r>
            <w:rPr>
              <w:noProof/>
            </w:rPr>
            <w:fldChar w:fldCharType="separate"/>
          </w:r>
          <w:r>
            <w:rPr>
              <w:noProof/>
            </w:rPr>
            <w:t>42</w:t>
          </w:r>
          <w:r>
            <w:rPr>
              <w:noProof/>
            </w:rPr>
            <w:fldChar w:fldCharType="end"/>
          </w:r>
        </w:p>
        <w:p w14:paraId="07DB7970"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_Toc386152591 \h </w:instrText>
          </w:r>
          <w:r>
            <w:rPr>
              <w:noProof/>
            </w:rPr>
          </w:r>
          <w:r>
            <w:rPr>
              <w:noProof/>
            </w:rPr>
            <w:fldChar w:fldCharType="separate"/>
          </w:r>
          <w:r>
            <w:rPr>
              <w:noProof/>
            </w:rPr>
            <w:t>43</w:t>
          </w:r>
          <w:r>
            <w:rPr>
              <w:noProof/>
            </w:rPr>
            <w:fldChar w:fldCharType="end"/>
          </w:r>
        </w:p>
        <w:p w14:paraId="09CE767D" w14:textId="77777777" w:rsidR="00FA0A3D" w:rsidRDefault="00FA0A3D">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_Toc386152592 \h </w:instrText>
          </w:r>
          <w:r>
            <w:rPr>
              <w:noProof/>
            </w:rPr>
          </w:r>
          <w:r>
            <w:rPr>
              <w:noProof/>
            </w:rPr>
            <w:fldChar w:fldCharType="separate"/>
          </w:r>
          <w:r>
            <w:rPr>
              <w:noProof/>
            </w:rPr>
            <w:t>44</w:t>
          </w:r>
          <w:r>
            <w:rPr>
              <w:noProof/>
            </w:rPr>
            <w:fldChar w:fldCharType="end"/>
          </w:r>
        </w:p>
        <w:p w14:paraId="50A440BF"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_Toc386152593 \h </w:instrText>
          </w:r>
          <w:r>
            <w:rPr>
              <w:noProof/>
            </w:rPr>
          </w:r>
          <w:r>
            <w:rPr>
              <w:noProof/>
            </w:rPr>
            <w:fldChar w:fldCharType="separate"/>
          </w:r>
          <w:r>
            <w:rPr>
              <w:noProof/>
            </w:rPr>
            <w:t>44</w:t>
          </w:r>
          <w:r>
            <w:rPr>
              <w:noProof/>
            </w:rPr>
            <w:fldChar w:fldCharType="end"/>
          </w:r>
        </w:p>
        <w:p w14:paraId="4854C716"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_Toc386152594 \h </w:instrText>
          </w:r>
          <w:r>
            <w:rPr>
              <w:noProof/>
            </w:rPr>
          </w:r>
          <w:r>
            <w:rPr>
              <w:noProof/>
            </w:rPr>
            <w:fldChar w:fldCharType="separate"/>
          </w:r>
          <w:r>
            <w:rPr>
              <w:noProof/>
            </w:rPr>
            <w:t>45</w:t>
          </w:r>
          <w:r>
            <w:rPr>
              <w:noProof/>
            </w:rPr>
            <w:fldChar w:fldCharType="end"/>
          </w:r>
        </w:p>
        <w:p w14:paraId="77667FD0" w14:textId="77777777" w:rsidR="00FA0A3D" w:rsidRDefault="00FA0A3D">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_Toc386152595 \h </w:instrText>
          </w:r>
          <w:r>
            <w:rPr>
              <w:noProof/>
            </w:rPr>
          </w:r>
          <w:r>
            <w:rPr>
              <w:noProof/>
            </w:rPr>
            <w:fldChar w:fldCharType="separate"/>
          </w:r>
          <w:r>
            <w:rPr>
              <w:noProof/>
            </w:rPr>
            <w:t>45</w:t>
          </w:r>
          <w:r>
            <w:rPr>
              <w:noProof/>
            </w:rPr>
            <w:fldChar w:fldCharType="end"/>
          </w:r>
        </w:p>
        <w:p w14:paraId="32425330" w14:textId="77777777" w:rsidR="00FA0A3D" w:rsidRDefault="00FA0A3D">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_Toc386152596 \h </w:instrText>
          </w:r>
          <w:r>
            <w:rPr>
              <w:noProof/>
            </w:rPr>
          </w:r>
          <w:r>
            <w:rPr>
              <w:noProof/>
            </w:rPr>
            <w:fldChar w:fldCharType="separate"/>
          </w:r>
          <w:r>
            <w:rPr>
              <w:noProof/>
            </w:rPr>
            <w:t>46</w:t>
          </w:r>
          <w:r>
            <w:rPr>
              <w:noProof/>
            </w:rPr>
            <w:fldChar w:fldCharType="end"/>
          </w:r>
        </w:p>
        <w:p w14:paraId="357E1F65"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_Toc386152597 \h </w:instrText>
          </w:r>
          <w:r>
            <w:rPr>
              <w:noProof/>
            </w:rPr>
          </w:r>
          <w:r>
            <w:rPr>
              <w:noProof/>
            </w:rPr>
            <w:fldChar w:fldCharType="separate"/>
          </w:r>
          <w:r>
            <w:rPr>
              <w:noProof/>
            </w:rPr>
            <w:t>47</w:t>
          </w:r>
          <w:r>
            <w:rPr>
              <w:noProof/>
            </w:rPr>
            <w:fldChar w:fldCharType="end"/>
          </w:r>
        </w:p>
        <w:p w14:paraId="4287400E" w14:textId="77777777" w:rsidR="00FA0A3D" w:rsidRDefault="00FA0A3D">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_Toc386152598 \h </w:instrText>
          </w:r>
          <w:r>
            <w:rPr>
              <w:noProof/>
            </w:rPr>
          </w:r>
          <w:r>
            <w:rPr>
              <w:noProof/>
            </w:rPr>
            <w:fldChar w:fldCharType="separate"/>
          </w:r>
          <w:r>
            <w:rPr>
              <w:noProof/>
            </w:rPr>
            <w:t>47</w:t>
          </w:r>
          <w:r>
            <w:rPr>
              <w:noProof/>
            </w:rPr>
            <w:fldChar w:fldCharType="end"/>
          </w:r>
        </w:p>
        <w:p w14:paraId="59B1352C" w14:textId="77777777" w:rsidR="00FA0A3D" w:rsidRDefault="00FA0A3D">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_Toc386152599 \h </w:instrText>
          </w:r>
          <w:r>
            <w:rPr>
              <w:noProof/>
            </w:rPr>
          </w:r>
          <w:r>
            <w:rPr>
              <w:noProof/>
            </w:rPr>
            <w:fldChar w:fldCharType="separate"/>
          </w:r>
          <w:r>
            <w:rPr>
              <w:noProof/>
            </w:rPr>
            <w:t>48</w:t>
          </w:r>
          <w:r>
            <w:rPr>
              <w:noProof/>
            </w:rPr>
            <w:fldChar w:fldCharType="end"/>
          </w:r>
        </w:p>
        <w:p w14:paraId="7E51BBE3"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_Toc386152600 \h </w:instrText>
          </w:r>
          <w:r>
            <w:rPr>
              <w:noProof/>
            </w:rPr>
          </w:r>
          <w:r>
            <w:rPr>
              <w:noProof/>
            </w:rPr>
            <w:fldChar w:fldCharType="separate"/>
          </w:r>
          <w:r>
            <w:rPr>
              <w:noProof/>
            </w:rPr>
            <w:t>52</w:t>
          </w:r>
          <w:r>
            <w:rPr>
              <w:noProof/>
            </w:rPr>
            <w:fldChar w:fldCharType="end"/>
          </w:r>
        </w:p>
        <w:p w14:paraId="20A1EAAE" w14:textId="77777777" w:rsidR="00FA0A3D" w:rsidRDefault="00FA0A3D">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_Toc386152601 \h </w:instrText>
          </w:r>
          <w:r>
            <w:rPr>
              <w:noProof/>
            </w:rPr>
          </w:r>
          <w:r>
            <w:rPr>
              <w:noProof/>
            </w:rPr>
            <w:fldChar w:fldCharType="separate"/>
          </w:r>
          <w:r>
            <w:rPr>
              <w:noProof/>
            </w:rPr>
            <w:t>52</w:t>
          </w:r>
          <w:r>
            <w:rPr>
              <w:noProof/>
            </w:rPr>
            <w:fldChar w:fldCharType="end"/>
          </w:r>
        </w:p>
        <w:p w14:paraId="7EB4C862" w14:textId="77777777" w:rsidR="00FA0A3D" w:rsidRDefault="00FA0A3D">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_Toc386152602 \h </w:instrText>
          </w:r>
          <w:r>
            <w:rPr>
              <w:noProof/>
            </w:rPr>
          </w:r>
          <w:r>
            <w:rPr>
              <w:noProof/>
            </w:rPr>
            <w:fldChar w:fldCharType="separate"/>
          </w:r>
          <w:r>
            <w:rPr>
              <w:noProof/>
            </w:rPr>
            <w:t>52</w:t>
          </w:r>
          <w:r>
            <w:rPr>
              <w:noProof/>
            </w:rPr>
            <w:fldChar w:fldCharType="end"/>
          </w:r>
        </w:p>
        <w:p w14:paraId="78785A20"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_Toc386152603 \h </w:instrText>
          </w:r>
          <w:r>
            <w:rPr>
              <w:noProof/>
            </w:rPr>
          </w:r>
          <w:r>
            <w:rPr>
              <w:noProof/>
            </w:rPr>
            <w:fldChar w:fldCharType="separate"/>
          </w:r>
          <w:r>
            <w:rPr>
              <w:noProof/>
            </w:rPr>
            <w:t>56</w:t>
          </w:r>
          <w:r>
            <w:rPr>
              <w:noProof/>
            </w:rPr>
            <w:fldChar w:fldCharType="end"/>
          </w:r>
        </w:p>
        <w:p w14:paraId="3C2667A6" w14:textId="77777777" w:rsidR="00FA0A3D" w:rsidRDefault="00FA0A3D">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_Toc386152604 \h </w:instrText>
          </w:r>
          <w:r>
            <w:rPr>
              <w:noProof/>
            </w:rPr>
          </w:r>
          <w:r>
            <w:rPr>
              <w:noProof/>
            </w:rPr>
            <w:fldChar w:fldCharType="separate"/>
          </w:r>
          <w:r>
            <w:rPr>
              <w:noProof/>
            </w:rPr>
            <w:t>58</w:t>
          </w:r>
          <w:r>
            <w:rPr>
              <w:noProof/>
            </w:rPr>
            <w:fldChar w:fldCharType="end"/>
          </w:r>
        </w:p>
        <w:p w14:paraId="2863260B"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_Toc386152605 \h </w:instrText>
          </w:r>
          <w:r>
            <w:rPr>
              <w:noProof/>
            </w:rPr>
          </w:r>
          <w:r>
            <w:rPr>
              <w:noProof/>
            </w:rPr>
            <w:fldChar w:fldCharType="separate"/>
          </w:r>
          <w:r>
            <w:rPr>
              <w:noProof/>
            </w:rPr>
            <w:t>58</w:t>
          </w:r>
          <w:r>
            <w:rPr>
              <w:noProof/>
            </w:rPr>
            <w:fldChar w:fldCharType="end"/>
          </w:r>
        </w:p>
        <w:p w14:paraId="7EB74C8F"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_Toc386152606 \h </w:instrText>
          </w:r>
          <w:r>
            <w:rPr>
              <w:noProof/>
            </w:rPr>
          </w:r>
          <w:r>
            <w:rPr>
              <w:noProof/>
            </w:rPr>
            <w:fldChar w:fldCharType="separate"/>
          </w:r>
          <w:r>
            <w:rPr>
              <w:noProof/>
            </w:rPr>
            <w:t>58</w:t>
          </w:r>
          <w:r>
            <w:rPr>
              <w:noProof/>
            </w:rPr>
            <w:fldChar w:fldCharType="end"/>
          </w:r>
        </w:p>
        <w:p w14:paraId="5900FE9D" w14:textId="77777777" w:rsidR="00FA0A3D" w:rsidRDefault="00FA0A3D">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_Toc386152607 \h </w:instrText>
          </w:r>
          <w:r>
            <w:rPr>
              <w:noProof/>
            </w:rPr>
          </w:r>
          <w:r>
            <w:rPr>
              <w:noProof/>
            </w:rPr>
            <w:fldChar w:fldCharType="separate"/>
          </w:r>
          <w:r>
            <w:rPr>
              <w:noProof/>
            </w:rPr>
            <w:t>58</w:t>
          </w:r>
          <w:r>
            <w:rPr>
              <w:noProof/>
            </w:rPr>
            <w:fldChar w:fldCharType="end"/>
          </w:r>
        </w:p>
        <w:p w14:paraId="16349FD5" w14:textId="77777777" w:rsidR="00FA0A3D" w:rsidRDefault="00FA0A3D">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_Toc386152608 \h </w:instrText>
          </w:r>
          <w:r>
            <w:rPr>
              <w:noProof/>
            </w:rPr>
          </w:r>
          <w:r>
            <w:rPr>
              <w:noProof/>
            </w:rPr>
            <w:fldChar w:fldCharType="separate"/>
          </w:r>
          <w:r>
            <w:rPr>
              <w:noProof/>
            </w:rPr>
            <w:t>59</w:t>
          </w:r>
          <w:r>
            <w:rPr>
              <w:noProof/>
            </w:rPr>
            <w:fldChar w:fldCharType="end"/>
          </w:r>
        </w:p>
        <w:p w14:paraId="7BE47D33"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6.3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_Toc386152609 \h </w:instrText>
          </w:r>
          <w:r>
            <w:rPr>
              <w:noProof/>
            </w:rPr>
          </w:r>
          <w:r>
            <w:rPr>
              <w:noProof/>
            </w:rPr>
            <w:fldChar w:fldCharType="separate"/>
          </w:r>
          <w:r>
            <w:rPr>
              <w:noProof/>
            </w:rPr>
            <w:t>60</w:t>
          </w:r>
          <w:r>
            <w:rPr>
              <w:noProof/>
            </w:rPr>
            <w:fldChar w:fldCharType="end"/>
          </w:r>
        </w:p>
        <w:p w14:paraId="07A41108" w14:textId="77777777" w:rsidR="00FA0A3D" w:rsidRDefault="00FA0A3D">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_Toc386152610 \h </w:instrText>
          </w:r>
          <w:r>
            <w:rPr>
              <w:noProof/>
            </w:rPr>
          </w:r>
          <w:r>
            <w:rPr>
              <w:noProof/>
            </w:rPr>
            <w:fldChar w:fldCharType="separate"/>
          </w:r>
          <w:r>
            <w:rPr>
              <w:noProof/>
            </w:rPr>
            <w:t>60</w:t>
          </w:r>
          <w:r>
            <w:rPr>
              <w:noProof/>
            </w:rPr>
            <w:fldChar w:fldCharType="end"/>
          </w:r>
        </w:p>
        <w:p w14:paraId="3C2E0AFE" w14:textId="77777777" w:rsidR="00FA0A3D" w:rsidRDefault="00FA0A3D">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_Toc386152611 \h </w:instrText>
          </w:r>
          <w:r>
            <w:rPr>
              <w:noProof/>
            </w:rPr>
          </w:r>
          <w:r>
            <w:rPr>
              <w:noProof/>
            </w:rPr>
            <w:fldChar w:fldCharType="separate"/>
          </w:r>
          <w:r>
            <w:rPr>
              <w:noProof/>
            </w:rPr>
            <w:t>60</w:t>
          </w:r>
          <w:r>
            <w:rPr>
              <w:noProof/>
            </w:rPr>
            <w:fldChar w:fldCharType="end"/>
          </w:r>
        </w:p>
        <w:p w14:paraId="4D6876C2" w14:textId="77777777" w:rsidR="00FA0A3D" w:rsidRDefault="00FA0A3D">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_Toc386152612 \h </w:instrText>
          </w:r>
          <w:r>
            <w:rPr>
              <w:noProof/>
            </w:rPr>
          </w:r>
          <w:r>
            <w:rPr>
              <w:noProof/>
            </w:rPr>
            <w:fldChar w:fldCharType="separate"/>
          </w:r>
          <w:r>
            <w:rPr>
              <w:noProof/>
            </w:rPr>
            <w:t>62</w:t>
          </w:r>
          <w:r>
            <w:rPr>
              <w:noProof/>
            </w:rPr>
            <w:fldChar w:fldCharType="end"/>
          </w:r>
        </w:p>
        <w:p w14:paraId="3BA0CB11" w14:textId="77777777" w:rsidR="00FA0A3D" w:rsidRDefault="00FA0A3D">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_Toc386152613 \h </w:instrText>
          </w:r>
          <w:r>
            <w:rPr>
              <w:noProof/>
            </w:rPr>
          </w:r>
          <w:r>
            <w:rPr>
              <w:noProof/>
            </w:rPr>
            <w:fldChar w:fldCharType="separate"/>
          </w:r>
          <w:r>
            <w:rPr>
              <w:noProof/>
            </w:rPr>
            <w:t>63</w:t>
          </w:r>
          <w:r>
            <w:rPr>
              <w:noProof/>
            </w:rPr>
            <w:fldChar w:fldCharType="end"/>
          </w:r>
        </w:p>
        <w:p w14:paraId="229B15CE" w14:textId="77777777" w:rsidR="00FA0A3D" w:rsidRDefault="00FA0A3D">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_Toc386152614 \h </w:instrText>
          </w:r>
          <w:r>
            <w:rPr>
              <w:noProof/>
            </w:rPr>
          </w:r>
          <w:r>
            <w:rPr>
              <w:noProof/>
            </w:rPr>
            <w:fldChar w:fldCharType="separate"/>
          </w:r>
          <w:r>
            <w:rPr>
              <w:noProof/>
            </w:rPr>
            <w:t>64</w:t>
          </w:r>
          <w:r>
            <w:rPr>
              <w:noProof/>
            </w:rPr>
            <w:fldChar w:fldCharType="end"/>
          </w:r>
        </w:p>
        <w:p w14:paraId="32A05661" w14:textId="77777777" w:rsidR="00FA0A3D" w:rsidRDefault="00FA0A3D">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_Toc386152615 \h </w:instrText>
          </w:r>
          <w:r>
            <w:rPr>
              <w:noProof/>
            </w:rPr>
          </w:r>
          <w:r>
            <w:rPr>
              <w:noProof/>
            </w:rPr>
            <w:fldChar w:fldCharType="separate"/>
          </w:r>
          <w:r>
            <w:rPr>
              <w:noProof/>
            </w:rPr>
            <w:t>66</w:t>
          </w:r>
          <w:r>
            <w:rPr>
              <w:noProof/>
            </w:rPr>
            <w:fldChar w:fldCharType="end"/>
          </w:r>
        </w:p>
        <w:p w14:paraId="4C1E9936"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6.4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_Toc386152616 \h </w:instrText>
          </w:r>
          <w:r>
            <w:rPr>
              <w:noProof/>
            </w:rPr>
          </w:r>
          <w:r>
            <w:rPr>
              <w:noProof/>
            </w:rPr>
            <w:fldChar w:fldCharType="separate"/>
          </w:r>
          <w:r>
            <w:rPr>
              <w:noProof/>
            </w:rPr>
            <w:t>68</w:t>
          </w:r>
          <w:r>
            <w:rPr>
              <w:noProof/>
            </w:rPr>
            <w:fldChar w:fldCharType="end"/>
          </w:r>
        </w:p>
        <w:p w14:paraId="4CE87B84"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6.5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_Toc386152617 \h </w:instrText>
          </w:r>
          <w:r>
            <w:rPr>
              <w:noProof/>
            </w:rPr>
          </w:r>
          <w:r>
            <w:rPr>
              <w:noProof/>
            </w:rPr>
            <w:fldChar w:fldCharType="separate"/>
          </w:r>
          <w:r>
            <w:rPr>
              <w:noProof/>
            </w:rPr>
            <w:t>69</w:t>
          </w:r>
          <w:r>
            <w:rPr>
              <w:noProof/>
            </w:rPr>
            <w:fldChar w:fldCharType="end"/>
          </w:r>
        </w:p>
        <w:p w14:paraId="0DD75B10" w14:textId="77777777" w:rsidR="00FA0A3D" w:rsidRDefault="00FA0A3D">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_Toc386152618 \h </w:instrText>
          </w:r>
          <w:r>
            <w:rPr>
              <w:noProof/>
            </w:rPr>
          </w:r>
          <w:r>
            <w:rPr>
              <w:noProof/>
            </w:rPr>
            <w:fldChar w:fldCharType="separate"/>
          </w:r>
          <w:r>
            <w:rPr>
              <w:noProof/>
            </w:rPr>
            <w:t>71</w:t>
          </w:r>
          <w:r>
            <w:rPr>
              <w:noProof/>
            </w:rPr>
            <w:fldChar w:fldCharType="end"/>
          </w:r>
        </w:p>
        <w:p w14:paraId="19CD1BB4"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7.1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_Toc386152619 \h </w:instrText>
          </w:r>
          <w:r>
            <w:rPr>
              <w:noProof/>
            </w:rPr>
          </w:r>
          <w:r>
            <w:rPr>
              <w:noProof/>
            </w:rPr>
            <w:fldChar w:fldCharType="separate"/>
          </w:r>
          <w:r>
            <w:rPr>
              <w:noProof/>
            </w:rPr>
            <w:t>71</w:t>
          </w:r>
          <w:r>
            <w:rPr>
              <w:noProof/>
            </w:rPr>
            <w:fldChar w:fldCharType="end"/>
          </w:r>
        </w:p>
        <w:p w14:paraId="6CAC8647" w14:textId="77777777" w:rsidR="00FA0A3D" w:rsidRDefault="00FA0A3D">
          <w:pPr>
            <w:pStyle w:val="TOC2"/>
            <w:tabs>
              <w:tab w:val="left" w:pos="780"/>
              <w:tab w:val="right" w:pos="8268"/>
            </w:tabs>
            <w:rPr>
              <w:rFonts w:asciiTheme="minorHAnsi" w:eastAsiaTheme="minorEastAsia" w:hAnsiTheme="minorHAnsi"/>
              <w:i w:val="0"/>
              <w:noProof/>
              <w:szCs w:val="24"/>
              <w:lang w:eastAsia="ja-JP"/>
            </w:rPr>
          </w:pPr>
          <w:r>
            <w:rPr>
              <w:noProof/>
            </w:rPr>
            <w:t>7.2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_Toc386152620 \h </w:instrText>
          </w:r>
          <w:r>
            <w:rPr>
              <w:noProof/>
            </w:rPr>
          </w:r>
          <w:r>
            <w:rPr>
              <w:noProof/>
            </w:rPr>
            <w:fldChar w:fldCharType="separate"/>
          </w:r>
          <w:r>
            <w:rPr>
              <w:noProof/>
            </w:rPr>
            <w:t>72</w:t>
          </w:r>
          <w:r>
            <w:rPr>
              <w:noProof/>
            </w:rPr>
            <w:fldChar w:fldCharType="end"/>
          </w:r>
        </w:p>
        <w:p w14:paraId="31A85358" w14:textId="77777777" w:rsidR="00FA0A3D" w:rsidRDefault="00FA0A3D">
          <w:pPr>
            <w:pStyle w:val="TOC3"/>
            <w:tabs>
              <w:tab w:val="left" w:pos="1176"/>
              <w:tab w:val="right" w:pos="8268"/>
            </w:tabs>
            <w:rPr>
              <w:rFonts w:eastAsiaTheme="minorEastAsia"/>
              <w:noProof/>
              <w:sz w:val="24"/>
              <w:szCs w:val="24"/>
              <w:lang w:eastAsia="ja-JP"/>
            </w:rPr>
          </w:pPr>
          <w:r>
            <w:rPr>
              <w:noProof/>
            </w:rPr>
            <w:lastRenderedPageBreak/>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_Toc386152621 \h </w:instrText>
          </w:r>
          <w:r>
            <w:rPr>
              <w:noProof/>
            </w:rPr>
          </w:r>
          <w:r>
            <w:rPr>
              <w:noProof/>
            </w:rPr>
            <w:fldChar w:fldCharType="separate"/>
          </w:r>
          <w:r>
            <w:rPr>
              <w:noProof/>
            </w:rPr>
            <w:t>72</w:t>
          </w:r>
          <w:r>
            <w:rPr>
              <w:noProof/>
            </w:rPr>
            <w:fldChar w:fldCharType="end"/>
          </w:r>
        </w:p>
        <w:p w14:paraId="2192330F" w14:textId="77777777" w:rsidR="00FA0A3D" w:rsidRDefault="00FA0A3D">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_Toc386152622 \h </w:instrText>
          </w:r>
          <w:r>
            <w:rPr>
              <w:noProof/>
            </w:rPr>
          </w:r>
          <w:r>
            <w:rPr>
              <w:noProof/>
            </w:rPr>
            <w:fldChar w:fldCharType="separate"/>
          </w:r>
          <w:r>
            <w:rPr>
              <w:noProof/>
            </w:rPr>
            <w:t>73</w:t>
          </w:r>
          <w:r>
            <w:rPr>
              <w:noProof/>
            </w:rPr>
            <w:fldChar w:fldCharType="end"/>
          </w:r>
        </w:p>
        <w:p w14:paraId="00BD82FF" w14:textId="77777777" w:rsidR="00FA0A3D" w:rsidRDefault="00FA0A3D">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_Toc386152623 \h </w:instrText>
          </w:r>
          <w:r>
            <w:rPr>
              <w:noProof/>
            </w:rPr>
          </w:r>
          <w:r>
            <w:rPr>
              <w:noProof/>
            </w:rPr>
            <w:fldChar w:fldCharType="separate"/>
          </w:r>
          <w:r>
            <w:rPr>
              <w:noProof/>
            </w:rPr>
            <w:t>74</w:t>
          </w:r>
          <w:r>
            <w:rPr>
              <w:noProof/>
            </w:rPr>
            <w:fldChar w:fldCharType="end"/>
          </w:r>
        </w:p>
        <w:p w14:paraId="01571B20" w14:textId="77777777" w:rsidR="00FA0A3D" w:rsidRDefault="00FA0A3D">
          <w:pPr>
            <w:pStyle w:val="TOC1"/>
            <w:tabs>
              <w:tab w:val="left" w:pos="466"/>
              <w:tab w:val="right" w:pos="8268"/>
            </w:tabs>
            <w:rPr>
              <w:rFonts w:eastAsiaTheme="minorEastAsia"/>
              <w:b w:val="0"/>
              <w:noProof/>
              <w:sz w:val="24"/>
              <w:szCs w:val="24"/>
              <w:lang w:eastAsia="ja-JP"/>
            </w:rPr>
          </w:pPr>
          <w:r w:rsidRPr="00DA2382">
            <w:rPr>
              <w:rFonts w:ascii="Palatino Linotype" w:hAnsi="Palatino Linotype"/>
              <w:noProof/>
            </w:rPr>
            <w:t>A.</w:t>
          </w:r>
          <w:r>
            <w:rPr>
              <w:rFonts w:eastAsiaTheme="minorEastAsia"/>
              <w:b w:val="0"/>
              <w:noProof/>
              <w:sz w:val="24"/>
              <w:szCs w:val="24"/>
              <w:lang w:eastAsia="ja-JP"/>
            </w:rPr>
            <w:tab/>
          </w:r>
          <w:r w:rsidRPr="00DA2382">
            <w:rPr>
              <w:rFonts w:ascii="Palatino Linotype" w:hAnsi="Palatino Linotype"/>
              <w:noProof/>
            </w:rPr>
            <w:t>Appendix</w:t>
          </w:r>
          <w:r>
            <w:rPr>
              <w:noProof/>
            </w:rPr>
            <w:tab/>
          </w:r>
          <w:r>
            <w:rPr>
              <w:noProof/>
            </w:rPr>
            <w:fldChar w:fldCharType="begin"/>
          </w:r>
          <w:r>
            <w:rPr>
              <w:noProof/>
            </w:rPr>
            <w:instrText xml:space="preserve"> PAGEREF _Toc386152624 \h </w:instrText>
          </w:r>
          <w:r>
            <w:rPr>
              <w:noProof/>
            </w:rPr>
          </w:r>
          <w:r>
            <w:rPr>
              <w:noProof/>
            </w:rPr>
            <w:fldChar w:fldCharType="separate"/>
          </w:r>
          <w:r>
            <w:rPr>
              <w:noProof/>
            </w:rPr>
            <w:t>90</w:t>
          </w:r>
          <w:r>
            <w:rPr>
              <w:noProof/>
            </w:rPr>
            <w:fldChar w:fldCharType="end"/>
          </w:r>
        </w:p>
        <w:p w14:paraId="05B84DBB" w14:textId="77777777" w:rsidR="00FA0A3D" w:rsidRDefault="00FA0A3D">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_Toc386152625 \h </w:instrText>
          </w:r>
          <w:r>
            <w:rPr>
              <w:noProof/>
            </w:rPr>
          </w:r>
          <w:r>
            <w:rPr>
              <w:noProof/>
            </w:rPr>
            <w:fldChar w:fldCharType="separate"/>
          </w:r>
          <w:r>
            <w:rPr>
              <w:noProof/>
            </w:rPr>
            <w:t>90</w:t>
          </w:r>
          <w:r>
            <w:rPr>
              <w:noProof/>
            </w:rPr>
            <w:fldChar w:fldCharType="end"/>
          </w:r>
        </w:p>
        <w:p w14:paraId="0A8AB944" w14:textId="77777777" w:rsidR="00FA0A3D" w:rsidRDefault="00FA0A3D">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_Toc386152626 \h </w:instrText>
          </w:r>
          <w:r>
            <w:rPr>
              <w:noProof/>
            </w:rPr>
          </w:r>
          <w:r>
            <w:rPr>
              <w:noProof/>
            </w:rPr>
            <w:fldChar w:fldCharType="separate"/>
          </w:r>
          <w:r>
            <w:rPr>
              <w:noProof/>
            </w:rPr>
            <w:t>116</w:t>
          </w:r>
          <w:r>
            <w:rPr>
              <w:noProof/>
            </w:rPr>
            <w:fldChar w:fldCharType="end"/>
          </w:r>
        </w:p>
        <w:p w14:paraId="06F224FE" w14:textId="77777777" w:rsidR="00FA0A3D" w:rsidRDefault="00FA0A3D">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_Toc386152627 \h </w:instrText>
          </w:r>
          <w:r>
            <w:rPr>
              <w:noProof/>
            </w:rPr>
          </w:r>
          <w:r>
            <w:rPr>
              <w:noProof/>
            </w:rPr>
            <w:fldChar w:fldCharType="separate"/>
          </w:r>
          <w:r>
            <w:rPr>
              <w:noProof/>
            </w:rPr>
            <w:t>124</w:t>
          </w:r>
          <w:r>
            <w:rPr>
              <w:noProof/>
            </w:rPr>
            <w:fldChar w:fldCharType="end"/>
          </w:r>
        </w:p>
        <w:p w14:paraId="1281E300" w14:textId="77777777" w:rsidR="00FA0A3D" w:rsidRDefault="00FA0A3D">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_Toc386152628 \h </w:instrText>
          </w:r>
          <w:r>
            <w:rPr>
              <w:noProof/>
            </w:rPr>
          </w:r>
          <w:r>
            <w:rPr>
              <w:noProof/>
            </w:rPr>
            <w:fldChar w:fldCharType="separate"/>
          </w:r>
          <w:r>
            <w:rPr>
              <w:noProof/>
            </w:rPr>
            <w:t>125</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152547"/>
      <w:r w:rsidRPr="00FC6093">
        <w:lastRenderedPageBreak/>
        <w:t>List of Figures</w:t>
      </w:r>
      <w:bookmarkEnd w:id="2"/>
      <w:bookmarkEnd w:id="3"/>
    </w:p>
    <w:p w14:paraId="055F883F" w14:textId="77777777" w:rsidR="00BD532F" w:rsidRPr="00BD532F" w:rsidRDefault="00BD532F" w:rsidP="00BD532F"/>
    <w:p w14:paraId="1CEA000B" w14:textId="77777777" w:rsidR="00F0170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F01705">
        <w:rPr>
          <w:noProof/>
        </w:rPr>
        <w:t>Figure 1</w:t>
      </w:r>
      <w:r w:rsidR="00F01705">
        <w:rPr>
          <w:noProof/>
        </w:rPr>
        <w:noBreakHyphen/>
        <w:t>1: A schematic tree of life shows the relative positions of some kingdoms according to the evolutionary time.</w:t>
      </w:r>
      <w:r w:rsidR="00F01705">
        <w:rPr>
          <w:noProof/>
        </w:rPr>
        <w:tab/>
      </w:r>
      <w:r w:rsidR="00F01705">
        <w:rPr>
          <w:noProof/>
        </w:rPr>
        <w:fldChar w:fldCharType="begin"/>
      </w:r>
      <w:r w:rsidR="00F01705">
        <w:rPr>
          <w:noProof/>
        </w:rPr>
        <w:instrText xml:space="preserve"> PAGEREF _Toc386145442 \h </w:instrText>
      </w:r>
      <w:r w:rsidR="00F01705">
        <w:rPr>
          <w:noProof/>
        </w:rPr>
      </w:r>
      <w:r w:rsidR="00F01705">
        <w:rPr>
          <w:noProof/>
        </w:rPr>
        <w:fldChar w:fldCharType="separate"/>
      </w:r>
      <w:r w:rsidR="00F01705">
        <w:rPr>
          <w:noProof/>
        </w:rPr>
        <w:t>4</w:t>
      </w:r>
      <w:r w:rsidR="00F01705">
        <w:rPr>
          <w:noProof/>
        </w:rPr>
        <w:fldChar w:fldCharType="end"/>
      </w:r>
    </w:p>
    <w:p w14:paraId="58106AEE"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4A5E76">
        <w:rPr>
          <w:noProof/>
          <w:vertAlign w:val="subscript"/>
        </w:rPr>
        <w:t>1</w:t>
      </w:r>
      <w:r>
        <w:rPr>
          <w:noProof/>
        </w:rPr>
        <w:t xml:space="preserve"> is the last common ancestor of A, B and C. Similarly, I</w:t>
      </w:r>
      <w:r w:rsidRPr="004A5E76">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_Toc386145443 \h </w:instrText>
      </w:r>
      <w:r>
        <w:rPr>
          <w:noProof/>
        </w:rPr>
      </w:r>
      <w:r>
        <w:rPr>
          <w:noProof/>
        </w:rPr>
        <w:fldChar w:fldCharType="separate"/>
      </w:r>
      <w:r>
        <w:rPr>
          <w:noProof/>
        </w:rPr>
        <w:t>12</w:t>
      </w:r>
      <w:r>
        <w:rPr>
          <w:noProof/>
        </w:rPr>
        <w:fldChar w:fldCharType="end"/>
      </w:r>
    </w:p>
    <w:p w14:paraId="08E30A8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4.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_Toc386145444 \h </w:instrText>
      </w:r>
      <w:r>
        <w:rPr>
          <w:noProof/>
        </w:rPr>
      </w:r>
      <w:r>
        <w:rPr>
          <w:noProof/>
        </w:rPr>
        <w:fldChar w:fldCharType="separate"/>
      </w:r>
      <w:r>
        <w:rPr>
          <w:noProof/>
        </w:rPr>
        <w:t>18</w:t>
      </w:r>
      <w:r>
        <w:rPr>
          <w:noProof/>
        </w:rPr>
        <w:fldChar w:fldCharType="end"/>
      </w:r>
    </w:p>
    <w:p w14:paraId="0916826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Fractions of non-orthologous (orange) and orthologous (green) proteins in different microsporidia species.</w:t>
      </w:r>
      <w:r>
        <w:rPr>
          <w:noProof/>
        </w:rPr>
        <w:tab/>
      </w:r>
      <w:r>
        <w:rPr>
          <w:noProof/>
        </w:rPr>
        <w:fldChar w:fldCharType="begin"/>
      </w:r>
      <w:r>
        <w:rPr>
          <w:noProof/>
        </w:rPr>
        <w:instrText xml:space="preserve"> PAGEREF _Toc386145445 \h </w:instrText>
      </w:r>
      <w:r>
        <w:rPr>
          <w:noProof/>
        </w:rPr>
      </w:r>
      <w:r>
        <w:rPr>
          <w:noProof/>
        </w:rPr>
        <w:fldChar w:fldCharType="separate"/>
      </w:r>
      <w:r>
        <w:rPr>
          <w:noProof/>
        </w:rPr>
        <w:t>19</w:t>
      </w:r>
      <w:r>
        <w:rPr>
          <w:noProof/>
        </w:rPr>
        <w:fldChar w:fldCharType="end"/>
      </w:r>
    </w:p>
    <w:p w14:paraId="3F958235" w14:textId="7197484E"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4: Maximum likelihood tree over 35 species. The 11 microsporidia taxa are highlighted in red. Other non-microsporidia taxa include 13 Fungi (green), 2 Metazoa and </w:t>
      </w:r>
      <w:r w:rsidRPr="004A5E76">
        <w:rPr>
          <w:i/>
          <w:noProof/>
        </w:rPr>
        <w:t>M.brevicollis</w:t>
      </w:r>
      <w:r>
        <w:rPr>
          <w:noProof/>
        </w:rPr>
        <w:t xml:space="preserve">, </w:t>
      </w:r>
      <w:r w:rsidRPr="004A5E76">
        <w:rPr>
          <w:i/>
          <w:noProof/>
        </w:rPr>
        <w:t>C.owczarzaki</w:t>
      </w:r>
      <w:r>
        <w:rPr>
          <w:noProof/>
        </w:rPr>
        <w:t xml:space="preserve"> (yellow) and 7 </w:t>
      </w:r>
      <w:r w:rsidR="001E59CC">
        <w:rPr>
          <w:noProof/>
        </w:rPr>
        <w:t>outgroup</w:t>
      </w:r>
      <w:r>
        <w:rPr>
          <w:noProof/>
        </w:rPr>
        <w:t xml:space="preserve"> species (purple). Internal node labels denote the bootstrap support and only values less than 100 are shown.</w:t>
      </w:r>
      <w:r>
        <w:rPr>
          <w:noProof/>
        </w:rPr>
        <w:tab/>
      </w:r>
      <w:r>
        <w:rPr>
          <w:noProof/>
        </w:rPr>
        <w:fldChar w:fldCharType="begin"/>
      </w:r>
      <w:r>
        <w:rPr>
          <w:noProof/>
        </w:rPr>
        <w:instrText xml:space="preserve"> PAGEREF _Toc386145446 \h </w:instrText>
      </w:r>
      <w:r>
        <w:rPr>
          <w:noProof/>
        </w:rPr>
      </w:r>
      <w:r>
        <w:rPr>
          <w:noProof/>
        </w:rPr>
        <w:fldChar w:fldCharType="separate"/>
      </w:r>
      <w:r>
        <w:rPr>
          <w:noProof/>
        </w:rPr>
        <w:t>20</w:t>
      </w:r>
      <w:r>
        <w:rPr>
          <w:noProof/>
        </w:rPr>
        <w:fldChar w:fldCharType="end"/>
      </w:r>
    </w:p>
    <w:p w14:paraId="65B10E75"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orthologous proteins (orange) and orphan proteins (green) in different microsporidia taxa.</w:t>
      </w:r>
      <w:r>
        <w:rPr>
          <w:noProof/>
        </w:rPr>
        <w:tab/>
      </w:r>
      <w:r>
        <w:rPr>
          <w:noProof/>
        </w:rPr>
        <w:fldChar w:fldCharType="begin"/>
      </w:r>
      <w:r>
        <w:rPr>
          <w:noProof/>
        </w:rPr>
        <w:instrText xml:space="preserve"> PAGEREF _Toc386145447 \h </w:instrText>
      </w:r>
      <w:r>
        <w:rPr>
          <w:noProof/>
        </w:rPr>
      </w:r>
      <w:r>
        <w:rPr>
          <w:noProof/>
        </w:rPr>
        <w:fldChar w:fldCharType="separate"/>
      </w:r>
      <w:r>
        <w:rPr>
          <w:noProof/>
        </w:rPr>
        <w:t>21</w:t>
      </w:r>
      <w:r>
        <w:rPr>
          <w:noProof/>
        </w:rPr>
        <w:fldChar w:fldCharType="end"/>
      </w:r>
    </w:p>
    <w:p w14:paraId="54848B3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_Toc386145448 \h </w:instrText>
      </w:r>
      <w:r>
        <w:rPr>
          <w:noProof/>
        </w:rPr>
      </w:r>
      <w:r>
        <w:rPr>
          <w:noProof/>
        </w:rPr>
        <w:fldChar w:fldCharType="separate"/>
      </w:r>
      <w:r>
        <w:rPr>
          <w:noProof/>
        </w:rPr>
        <w:t>23</w:t>
      </w:r>
      <w:r>
        <w:rPr>
          <w:noProof/>
        </w:rPr>
        <w:fldChar w:fldCharType="end"/>
      </w:r>
    </w:p>
    <w:p w14:paraId="7BDDF90C"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_Toc386145449 \h </w:instrText>
      </w:r>
      <w:r>
        <w:rPr>
          <w:noProof/>
        </w:rPr>
      </w:r>
      <w:r>
        <w:rPr>
          <w:noProof/>
        </w:rPr>
        <w:fldChar w:fldCharType="separate"/>
      </w:r>
      <w:r>
        <w:rPr>
          <w:noProof/>
        </w:rPr>
        <w:t>24</w:t>
      </w:r>
      <w:r>
        <w:rPr>
          <w:noProof/>
        </w:rPr>
        <w:fldChar w:fldCharType="end"/>
      </w:r>
    </w:p>
    <w:p w14:paraId="0DA83E6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 xml:space="preserve">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w:t>
      </w:r>
      <w:r>
        <w:rPr>
          <w:noProof/>
        </w:rPr>
        <w:lastRenderedPageBreak/>
        <w:t>select the taxonomy rank for their analysis as well as the corresponding taxon of interest.</w:t>
      </w:r>
      <w:r>
        <w:rPr>
          <w:noProof/>
        </w:rPr>
        <w:tab/>
      </w:r>
      <w:r>
        <w:rPr>
          <w:noProof/>
        </w:rPr>
        <w:fldChar w:fldCharType="begin"/>
      </w:r>
      <w:r>
        <w:rPr>
          <w:noProof/>
        </w:rPr>
        <w:instrText xml:space="preserve"> PAGEREF _Toc386145450 \h </w:instrText>
      </w:r>
      <w:r>
        <w:rPr>
          <w:noProof/>
        </w:rPr>
      </w:r>
      <w:r>
        <w:rPr>
          <w:noProof/>
        </w:rPr>
        <w:fldChar w:fldCharType="separate"/>
      </w:r>
      <w:r>
        <w:rPr>
          <w:noProof/>
        </w:rPr>
        <w:t>28</w:t>
      </w:r>
      <w:r>
        <w:rPr>
          <w:noProof/>
        </w:rPr>
        <w:fldChar w:fldCharType="end"/>
      </w:r>
    </w:p>
    <w:p w14:paraId="0A6F487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_Toc386145451 \h </w:instrText>
      </w:r>
      <w:r>
        <w:rPr>
          <w:noProof/>
        </w:rPr>
      </w:r>
      <w:r>
        <w:rPr>
          <w:noProof/>
        </w:rPr>
        <w:fldChar w:fldCharType="separate"/>
      </w:r>
      <w:r>
        <w:rPr>
          <w:noProof/>
        </w:rPr>
        <w:t>30</w:t>
      </w:r>
      <w:r>
        <w:rPr>
          <w:noProof/>
        </w:rPr>
        <w:fldChar w:fldCharType="end"/>
      </w:r>
    </w:p>
    <w:p w14:paraId="6A3CD76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_Toc386145452 \h </w:instrText>
      </w:r>
      <w:r>
        <w:rPr>
          <w:noProof/>
        </w:rPr>
      </w:r>
      <w:r>
        <w:rPr>
          <w:noProof/>
        </w:rPr>
        <w:fldChar w:fldCharType="separate"/>
      </w:r>
      <w:r>
        <w:rPr>
          <w:noProof/>
        </w:rPr>
        <w:t>30</w:t>
      </w:r>
      <w:r>
        <w:rPr>
          <w:noProof/>
        </w:rPr>
        <w:fldChar w:fldCharType="end"/>
      </w:r>
    </w:p>
    <w:p w14:paraId="3B2044CA"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_Toc386145453 \h </w:instrText>
      </w:r>
      <w:r>
        <w:rPr>
          <w:noProof/>
        </w:rPr>
      </w:r>
      <w:r>
        <w:rPr>
          <w:noProof/>
        </w:rPr>
        <w:fldChar w:fldCharType="separate"/>
      </w:r>
      <w:r>
        <w:rPr>
          <w:noProof/>
        </w:rPr>
        <w:t>32</w:t>
      </w:r>
      <w:r>
        <w:rPr>
          <w:noProof/>
        </w:rPr>
        <w:fldChar w:fldCharType="end"/>
      </w:r>
    </w:p>
    <w:p w14:paraId="5FFBBFF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_Toc386145454 \h </w:instrText>
      </w:r>
      <w:r>
        <w:rPr>
          <w:noProof/>
        </w:rPr>
      </w:r>
      <w:r>
        <w:rPr>
          <w:noProof/>
        </w:rPr>
        <w:fldChar w:fldCharType="separate"/>
      </w:r>
      <w:r>
        <w:rPr>
          <w:noProof/>
        </w:rPr>
        <w:t>33</w:t>
      </w:r>
      <w:r>
        <w:rPr>
          <w:noProof/>
        </w:rPr>
        <w:fldChar w:fldCharType="end"/>
      </w:r>
    </w:p>
    <w:p w14:paraId="5800449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_Toc386145455 \h </w:instrText>
      </w:r>
      <w:r>
        <w:rPr>
          <w:noProof/>
        </w:rPr>
      </w:r>
      <w:r>
        <w:rPr>
          <w:noProof/>
        </w:rPr>
        <w:fldChar w:fldCharType="separate"/>
      </w:r>
      <w:r>
        <w:rPr>
          <w:noProof/>
        </w:rPr>
        <w:t>33</w:t>
      </w:r>
      <w:r>
        <w:rPr>
          <w:noProof/>
        </w:rPr>
        <w:fldChar w:fldCharType="end"/>
      </w:r>
    </w:p>
    <w:p w14:paraId="1D552BB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_Toc386145456 \h </w:instrText>
      </w:r>
      <w:r>
        <w:rPr>
          <w:noProof/>
        </w:rPr>
      </w:r>
      <w:r>
        <w:rPr>
          <w:noProof/>
        </w:rPr>
        <w:fldChar w:fldCharType="separate"/>
      </w:r>
      <w:r>
        <w:rPr>
          <w:noProof/>
        </w:rPr>
        <w:t>34</w:t>
      </w:r>
      <w:r>
        <w:rPr>
          <w:noProof/>
        </w:rPr>
        <w:fldChar w:fldCharType="end"/>
      </w:r>
    </w:p>
    <w:p w14:paraId="677B5F9A"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_Toc386145457 \h </w:instrText>
      </w:r>
      <w:r>
        <w:rPr>
          <w:noProof/>
        </w:rPr>
      </w:r>
      <w:r>
        <w:rPr>
          <w:noProof/>
        </w:rPr>
        <w:fldChar w:fldCharType="separate"/>
      </w:r>
      <w:r>
        <w:rPr>
          <w:noProof/>
        </w:rPr>
        <w:t>35</w:t>
      </w:r>
      <w:r>
        <w:rPr>
          <w:noProof/>
        </w:rPr>
        <w:fldChar w:fldCharType="end"/>
      </w:r>
    </w:p>
    <w:p w14:paraId="030F796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_Toc386145458 \h </w:instrText>
      </w:r>
      <w:r>
        <w:rPr>
          <w:noProof/>
        </w:rPr>
      </w:r>
      <w:r>
        <w:rPr>
          <w:noProof/>
        </w:rPr>
        <w:fldChar w:fldCharType="separate"/>
      </w:r>
      <w:r>
        <w:rPr>
          <w:noProof/>
        </w:rPr>
        <w:t>36</w:t>
      </w:r>
      <w:r>
        <w:rPr>
          <w:noProof/>
        </w:rPr>
        <w:fldChar w:fldCharType="end"/>
      </w:r>
    </w:p>
    <w:p w14:paraId="03B131D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_Toc386145459 \h </w:instrText>
      </w:r>
      <w:r>
        <w:rPr>
          <w:noProof/>
        </w:rPr>
      </w:r>
      <w:r>
        <w:rPr>
          <w:noProof/>
        </w:rPr>
        <w:fldChar w:fldCharType="separate"/>
      </w:r>
      <w:r>
        <w:rPr>
          <w:noProof/>
        </w:rPr>
        <w:t>38</w:t>
      </w:r>
      <w:r>
        <w:rPr>
          <w:noProof/>
        </w:rPr>
        <w:fldChar w:fldCharType="end"/>
      </w:r>
    </w:p>
    <w:p w14:paraId="3FD1111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_Toc386145460 \h </w:instrText>
      </w:r>
      <w:r>
        <w:rPr>
          <w:noProof/>
        </w:rPr>
      </w:r>
      <w:r>
        <w:rPr>
          <w:noProof/>
        </w:rPr>
        <w:fldChar w:fldCharType="separate"/>
      </w:r>
      <w:r>
        <w:rPr>
          <w:noProof/>
        </w:rPr>
        <w:t>39</w:t>
      </w:r>
      <w:r>
        <w:rPr>
          <w:noProof/>
        </w:rPr>
        <w:fldChar w:fldCharType="end"/>
      </w:r>
    </w:p>
    <w:p w14:paraId="528A95D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_Toc386145461 \h </w:instrText>
      </w:r>
      <w:r>
        <w:rPr>
          <w:noProof/>
        </w:rPr>
      </w:r>
      <w:r>
        <w:rPr>
          <w:noProof/>
        </w:rPr>
        <w:fldChar w:fldCharType="separate"/>
      </w:r>
      <w:r>
        <w:rPr>
          <w:noProof/>
        </w:rPr>
        <w:t>40</w:t>
      </w:r>
      <w:r>
        <w:rPr>
          <w:noProof/>
        </w:rPr>
        <w:fldChar w:fldCharType="end"/>
      </w:r>
    </w:p>
    <w:p w14:paraId="29A31D8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_Toc386145462 \h </w:instrText>
      </w:r>
      <w:r>
        <w:rPr>
          <w:noProof/>
        </w:rPr>
      </w:r>
      <w:r>
        <w:rPr>
          <w:noProof/>
        </w:rPr>
        <w:fldChar w:fldCharType="separate"/>
      </w:r>
      <w:r>
        <w:rPr>
          <w:noProof/>
        </w:rPr>
        <w:t>41</w:t>
      </w:r>
      <w:r>
        <w:rPr>
          <w:noProof/>
        </w:rPr>
        <w:fldChar w:fldCharType="end"/>
      </w:r>
    </w:p>
    <w:p w14:paraId="71B0249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_Toc386145463 \h </w:instrText>
      </w:r>
      <w:r>
        <w:rPr>
          <w:noProof/>
        </w:rPr>
      </w:r>
      <w:r>
        <w:rPr>
          <w:noProof/>
        </w:rPr>
        <w:fldChar w:fldCharType="separate"/>
      </w:r>
      <w:r>
        <w:rPr>
          <w:noProof/>
        </w:rPr>
        <w:t>42</w:t>
      </w:r>
      <w:r>
        <w:rPr>
          <w:noProof/>
        </w:rPr>
        <w:fldChar w:fldCharType="end"/>
      </w:r>
    </w:p>
    <w:p w14:paraId="0D77EA2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_Toc386145464 \h </w:instrText>
      </w:r>
      <w:r>
        <w:rPr>
          <w:noProof/>
        </w:rPr>
      </w:r>
      <w:r>
        <w:rPr>
          <w:noProof/>
        </w:rPr>
        <w:fldChar w:fldCharType="separate"/>
      </w:r>
      <w:r>
        <w:rPr>
          <w:noProof/>
        </w:rPr>
        <w:t>45</w:t>
      </w:r>
      <w:r>
        <w:rPr>
          <w:noProof/>
        </w:rPr>
        <w:fldChar w:fldCharType="end"/>
      </w:r>
    </w:p>
    <w:p w14:paraId="4C5EB06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Distribution of T</w:t>
      </w:r>
      <w:r w:rsidRPr="004A5E76">
        <w:rPr>
          <w:noProof/>
          <w:vertAlign w:val="subscript"/>
        </w:rPr>
        <w:t>FAS_KO</w:t>
      </w:r>
      <w:r>
        <w:rPr>
          <w:noProof/>
        </w:rPr>
        <w:t xml:space="preserve"> for 12,748 KO groups</w:t>
      </w:r>
      <w:r>
        <w:rPr>
          <w:noProof/>
        </w:rPr>
        <w:tab/>
      </w:r>
      <w:r>
        <w:rPr>
          <w:noProof/>
        </w:rPr>
        <w:fldChar w:fldCharType="begin"/>
      </w:r>
      <w:r>
        <w:rPr>
          <w:noProof/>
        </w:rPr>
        <w:instrText xml:space="preserve"> PAGEREF _Toc386145465 \h </w:instrText>
      </w:r>
      <w:r>
        <w:rPr>
          <w:noProof/>
        </w:rPr>
      </w:r>
      <w:r>
        <w:rPr>
          <w:noProof/>
        </w:rPr>
        <w:fldChar w:fldCharType="separate"/>
      </w:r>
      <w:r>
        <w:rPr>
          <w:noProof/>
        </w:rPr>
        <w:t>47</w:t>
      </w:r>
      <w:r>
        <w:rPr>
          <w:noProof/>
        </w:rPr>
        <w:fldChar w:fldCharType="end"/>
      </w:r>
    </w:p>
    <w:p w14:paraId="67A2889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_Toc386145466 \h </w:instrText>
      </w:r>
      <w:r>
        <w:rPr>
          <w:noProof/>
        </w:rPr>
      </w:r>
      <w:r>
        <w:rPr>
          <w:noProof/>
        </w:rPr>
        <w:fldChar w:fldCharType="separate"/>
      </w:r>
      <w:r>
        <w:rPr>
          <w:noProof/>
        </w:rPr>
        <w:t>48</w:t>
      </w:r>
      <w:r>
        <w:rPr>
          <w:noProof/>
        </w:rPr>
        <w:fldChar w:fldCharType="end"/>
      </w:r>
    </w:p>
    <w:p w14:paraId="615F81B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_Toc386145467 \h </w:instrText>
      </w:r>
      <w:r>
        <w:rPr>
          <w:noProof/>
        </w:rPr>
      </w:r>
      <w:r>
        <w:rPr>
          <w:noProof/>
        </w:rPr>
        <w:fldChar w:fldCharType="separate"/>
      </w:r>
      <w:r>
        <w:rPr>
          <w:noProof/>
        </w:rPr>
        <w:t>49</w:t>
      </w:r>
      <w:r>
        <w:rPr>
          <w:noProof/>
        </w:rPr>
        <w:fldChar w:fldCharType="end"/>
      </w:r>
    </w:p>
    <w:p w14:paraId="27FF45E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5: Fraction of proteins annotated by HamFAS, BlastKOALA and KAAS</w:t>
      </w:r>
      <w:r>
        <w:rPr>
          <w:noProof/>
        </w:rPr>
        <w:tab/>
      </w:r>
      <w:r>
        <w:rPr>
          <w:noProof/>
        </w:rPr>
        <w:fldChar w:fldCharType="begin"/>
      </w:r>
      <w:r>
        <w:rPr>
          <w:noProof/>
        </w:rPr>
        <w:instrText xml:space="preserve"> PAGEREF _Toc386145468 \h </w:instrText>
      </w:r>
      <w:r>
        <w:rPr>
          <w:noProof/>
        </w:rPr>
      </w:r>
      <w:r>
        <w:rPr>
          <w:noProof/>
        </w:rPr>
        <w:fldChar w:fldCharType="separate"/>
      </w:r>
      <w:r>
        <w:rPr>
          <w:noProof/>
        </w:rPr>
        <w:t>50</w:t>
      </w:r>
      <w:r>
        <w:rPr>
          <w:noProof/>
        </w:rPr>
        <w:fldChar w:fldCharType="end"/>
      </w:r>
    </w:p>
    <w:p w14:paraId="0729B09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_Toc386145469 \h </w:instrText>
      </w:r>
      <w:r>
        <w:rPr>
          <w:noProof/>
        </w:rPr>
      </w:r>
      <w:r>
        <w:rPr>
          <w:noProof/>
        </w:rPr>
        <w:fldChar w:fldCharType="separate"/>
      </w:r>
      <w:r>
        <w:rPr>
          <w:noProof/>
        </w:rPr>
        <w:t>51</w:t>
      </w:r>
      <w:r>
        <w:rPr>
          <w:noProof/>
        </w:rPr>
        <w:fldChar w:fldCharType="end"/>
      </w:r>
    </w:p>
    <w:p w14:paraId="6569875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_Toc386145470 \h </w:instrText>
      </w:r>
      <w:r>
        <w:rPr>
          <w:noProof/>
        </w:rPr>
      </w:r>
      <w:r>
        <w:rPr>
          <w:noProof/>
        </w:rPr>
        <w:fldChar w:fldCharType="separate"/>
      </w:r>
      <w:r>
        <w:rPr>
          <w:noProof/>
        </w:rPr>
        <w:t>52</w:t>
      </w:r>
      <w:r>
        <w:rPr>
          <w:noProof/>
        </w:rPr>
        <w:fldChar w:fldCharType="end"/>
      </w:r>
    </w:p>
    <w:p w14:paraId="1C7A350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_Toc386145471 \h </w:instrText>
      </w:r>
      <w:r>
        <w:rPr>
          <w:noProof/>
        </w:rPr>
      </w:r>
      <w:r>
        <w:rPr>
          <w:noProof/>
        </w:rPr>
        <w:fldChar w:fldCharType="separate"/>
      </w:r>
      <w:r>
        <w:rPr>
          <w:noProof/>
        </w:rPr>
        <w:t>53</w:t>
      </w:r>
      <w:r>
        <w:rPr>
          <w:noProof/>
        </w:rPr>
        <w:fldChar w:fldCharType="end"/>
      </w:r>
    </w:p>
    <w:p w14:paraId="1751234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_Toc386145472 \h </w:instrText>
      </w:r>
      <w:r>
        <w:rPr>
          <w:noProof/>
        </w:rPr>
      </w:r>
      <w:r>
        <w:rPr>
          <w:noProof/>
        </w:rPr>
        <w:fldChar w:fldCharType="separate"/>
      </w:r>
      <w:r>
        <w:rPr>
          <w:noProof/>
        </w:rPr>
        <w:t>53</w:t>
      </w:r>
      <w:r>
        <w:rPr>
          <w:noProof/>
        </w:rPr>
        <w:fldChar w:fldCharType="end"/>
      </w:r>
    </w:p>
    <w:p w14:paraId="1EC2936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_Toc386145473 \h </w:instrText>
      </w:r>
      <w:r>
        <w:rPr>
          <w:noProof/>
        </w:rPr>
      </w:r>
      <w:r>
        <w:rPr>
          <w:noProof/>
        </w:rPr>
        <w:fldChar w:fldCharType="separate"/>
      </w:r>
      <w:r>
        <w:rPr>
          <w:noProof/>
        </w:rPr>
        <w:t>54</w:t>
      </w:r>
      <w:r>
        <w:rPr>
          <w:noProof/>
        </w:rPr>
        <w:fldChar w:fldCharType="end"/>
      </w:r>
    </w:p>
    <w:p w14:paraId="299D12D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_Toc386145474 \h </w:instrText>
      </w:r>
      <w:r>
        <w:rPr>
          <w:noProof/>
        </w:rPr>
      </w:r>
      <w:r>
        <w:rPr>
          <w:noProof/>
        </w:rPr>
        <w:fldChar w:fldCharType="separate"/>
      </w:r>
      <w:r>
        <w:rPr>
          <w:noProof/>
        </w:rPr>
        <w:t>55</w:t>
      </w:r>
      <w:r>
        <w:rPr>
          <w:noProof/>
        </w:rPr>
        <w:fldChar w:fldCharType="end"/>
      </w:r>
    </w:p>
    <w:p w14:paraId="09E8555E"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_Toc386145475 \h </w:instrText>
      </w:r>
      <w:r>
        <w:rPr>
          <w:noProof/>
        </w:rPr>
      </w:r>
      <w:r>
        <w:rPr>
          <w:noProof/>
        </w:rPr>
        <w:fldChar w:fldCharType="separate"/>
      </w:r>
      <w:r>
        <w:rPr>
          <w:noProof/>
        </w:rPr>
        <w:t>55</w:t>
      </w:r>
      <w:r>
        <w:rPr>
          <w:noProof/>
        </w:rPr>
        <w:fldChar w:fldCharType="end"/>
      </w:r>
    </w:p>
    <w:p w14:paraId="311F9E6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_Toc386145476 \h </w:instrText>
      </w:r>
      <w:r>
        <w:rPr>
          <w:noProof/>
        </w:rPr>
      </w:r>
      <w:r>
        <w:rPr>
          <w:noProof/>
        </w:rPr>
        <w:fldChar w:fldCharType="separate"/>
      </w:r>
      <w:r>
        <w:rPr>
          <w:noProof/>
        </w:rPr>
        <w:t>56</w:t>
      </w:r>
      <w:r>
        <w:rPr>
          <w:noProof/>
        </w:rPr>
        <w:fldChar w:fldCharType="end"/>
      </w:r>
    </w:p>
    <w:p w14:paraId="250D02E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_Toc386145477 \h </w:instrText>
      </w:r>
      <w:r>
        <w:rPr>
          <w:noProof/>
        </w:rPr>
      </w:r>
      <w:r>
        <w:rPr>
          <w:noProof/>
        </w:rPr>
        <w:fldChar w:fldCharType="separate"/>
      </w:r>
      <w:r>
        <w:rPr>
          <w:noProof/>
        </w:rPr>
        <w:t>60</w:t>
      </w:r>
      <w:r>
        <w:rPr>
          <w:noProof/>
        </w:rPr>
        <w:fldChar w:fldCharType="end"/>
      </w:r>
    </w:p>
    <w:p w14:paraId="7F34385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_Toc386145478 \h </w:instrText>
      </w:r>
      <w:r>
        <w:rPr>
          <w:noProof/>
        </w:rPr>
      </w:r>
      <w:r>
        <w:rPr>
          <w:noProof/>
        </w:rPr>
        <w:fldChar w:fldCharType="separate"/>
      </w:r>
      <w:r>
        <w:rPr>
          <w:noProof/>
        </w:rPr>
        <w:t>61</w:t>
      </w:r>
      <w:r>
        <w:rPr>
          <w:noProof/>
        </w:rPr>
        <w:fldChar w:fldCharType="end"/>
      </w:r>
    </w:p>
    <w:p w14:paraId="11617FA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w:t>
      </w:r>
      <w:r>
        <w:rPr>
          <w:noProof/>
        </w:rPr>
        <w:tab/>
      </w:r>
      <w:r>
        <w:rPr>
          <w:noProof/>
        </w:rPr>
        <w:fldChar w:fldCharType="begin"/>
      </w:r>
      <w:r>
        <w:rPr>
          <w:noProof/>
        </w:rPr>
        <w:instrText xml:space="preserve"> PAGEREF _Toc386145479 \h </w:instrText>
      </w:r>
      <w:r>
        <w:rPr>
          <w:noProof/>
        </w:rPr>
      </w:r>
      <w:r>
        <w:rPr>
          <w:noProof/>
        </w:rPr>
        <w:fldChar w:fldCharType="separate"/>
      </w:r>
      <w:r>
        <w:rPr>
          <w:noProof/>
        </w:rPr>
        <w:t>61</w:t>
      </w:r>
      <w:r>
        <w:rPr>
          <w:noProof/>
        </w:rPr>
        <w:fldChar w:fldCharType="end"/>
      </w:r>
    </w:p>
    <w:p w14:paraId="646BDA4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4A5E76">
        <w:rPr>
          <w:i/>
          <w:noProof/>
        </w:rPr>
        <w:t>E.cuniculi</w:t>
      </w:r>
      <w:r>
        <w:rPr>
          <w:noProof/>
        </w:rPr>
        <w:t xml:space="preserve">, </w:t>
      </w:r>
      <w:r w:rsidRPr="004A5E76">
        <w:rPr>
          <w:i/>
          <w:noProof/>
        </w:rPr>
        <w:t>E.hellem</w:t>
      </w:r>
      <w:r>
        <w:rPr>
          <w:noProof/>
        </w:rPr>
        <w:t xml:space="preserve">, </w:t>
      </w:r>
      <w:r w:rsidRPr="004A5E76">
        <w:rPr>
          <w:i/>
          <w:noProof/>
        </w:rPr>
        <w:t>E.intestinali</w:t>
      </w:r>
      <w:r>
        <w:rPr>
          <w:noProof/>
        </w:rPr>
        <w:t xml:space="preserve"> and </w:t>
      </w:r>
      <w:r w:rsidRPr="004A5E76">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_Toc386145480 \h </w:instrText>
      </w:r>
      <w:r>
        <w:rPr>
          <w:noProof/>
        </w:rPr>
      </w:r>
      <w:r>
        <w:rPr>
          <w:noProof/>
        </w:rPr>
        <w:fldChar w:fldCharType="separate"/>
      </w:r>
      <w:r>
        <w:rPr>
          <w:noProof/>
        </w:rPr>
        <w:t>62</w:t>
      </w:r>
      <w:r>
        <w:rPr>
          <w:noProof/>
        </w:rPr>
        <w:fldChar w:fldCharType="end"/>
      </w:r>
    </w:p>
    <w:p w14:paraId="18A0B141"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_Toc386145481 \h </w:instrText>
      </w:r>
      <w:r>
        <w:rPr>
          <w:noProof/>
        </w:rPr>
      </w:r>
      <w:r>
        <w:rPr>
          <w:noProof/>
        </w:rPr>
        <w:fldChar w:fldCharType="separate"/>
      </w:r>
      <w:r>
        <w:rPr>
          <w:noProof/>
        </w:rPr>
        <w:t>63</w:t>
      </w:r>
      <w:r>
        <w:rPr>
          <w:noProof/>
        </w:rPr>
        <w:fldChar w:fldCharType="end"/>
      </w:r>
    </w:p>
    <w:p w14:paraId="67BCC295"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_Toc386145482 \h </w:instrText>
      </w:r>
      <w:r>
        <w:rPr>
          <w:noProof/>
        </w:rPr>
      </w:r>
      <w:r>
        <w:rPr>
          <w:noProof/>
        </w:rPr>
        <w:fldChar w:fldCharType="separate"/>
      </w:r>
      <w:r>
        <w:rPr>
          <w:noProof/>
        </w:rPr>
        <w:t>65</w:t>
      </w:r>
      <w:r>
        <w:rPr>
          <w:noProof/>
        </w:rPr>
        <w:fldChar w:fldCharType="end"/>
      </w:r>
    </w:p>
    <w:p w14:paraId="4F81C24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4A5E76">
        <w:rPr>
          <w:i/>
          <w:noProof/>
        </w:rPr>
        <w:t>E.hellem</w:t>
      </w:r>
      <w:r>
        <w:rPr>
          <w:noProof/>
        </w:rPr>
        <w:t xml:space="preserve"> and </w:t>
      </w:r>
      <w:r w:rsidRPr="004A5E76">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_Toc386145483 \h </w:instrText>
      </w:r>
      <w:r>
        <w:rPr>
          <w:noProof/>
        </w:rPr>
      </w:r>
      <w:r>
        <w:rPr>
          <w:noProof/>
        </w:rPr>
        <w:fldChar w:fldCharType="separate"/>
      </w:r>
      <w:r>
        <w:rPr>
          <w:noProof/>
        </w:rPr>
        <w:t>66</w:t>
      </w:r>
      <w:r>
        <w:rPr>
          <w:noProof/>
        </w:rPr>
        <w:fldChar w:fldCharType="end"/>
      </w:r>
    </w:p>
    <w:p w14:paraId="4006995F"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_Toc386145484 \h </w:instrText>
      </w:r>
      <w:r>
        <w:rPr>
          <w:noProof/>
        </w:rPr>
      </w:r>
      <w:r>
        <w:rPr>
          <w:noProof/>
        </w:rPr>
        <w:fldChar w:fldCharType="separate"/>
      </w:r>
      <w:r>
        <w:rPr>
          <w:noProof/>
        </w:rPr>
        <w:t>67</w:t>
      </w:r>
      <w:r>
        <w:rPr>
          <w:noProof/>
        </w:rPr>
        <w:fldChar w:fldCharType="end"/>
      </w:r>
    </w:p>
    <w:p w14:paraId="5836B63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9: Domain architecture of </w:t>
      </w:r>
      <w:r w:rsidRPr="004A5E76">
        <w:rPr>
          <w:i/>
          <w:noProof/>
        </w:rPr>
        <w:t>E.hellem</w:t>
      </w:r>
      <w:r>
        <w:rPr>
          <w:noProof/>
        </w:rPr>
        <w:t xml:space="preserve"> protein (enche_5516_1:EHEL_100430) and its ortholog (chltr_5669_1:1220) of the bacteria </w:t>
      </w:r>
      <w:r w:rsidRPr="004A5E76">
        <w:rPr>
          <w:i/>
          <w:noProof/>
        </w:rPr>
        <w:t>Chlamydia trachomatis</w:t>
      </w:r>
      <w:r>
        <w:rPr>
          <w:noProof/>
        </w:rPr>
        <w:t>.</w:t>
      </w:r>
      <w:r>
        <w:rPr>
          <w:noProof/>
        </w:rPr>
        <w:tab/>
      </w:r>
      <w:r>
        <w:rPr>
          <w:noProof/>
        </w:rPr>
        <w:fldChar w:fldCharType="begin"/>
      </w:r>
      <w:r>
        <w:rPr>
          <w:noProof/>
        </w:rPr>
        <w:instrText xml:space="preserve"> PAGEREF _Toc386145485 \h </w:instrText>
      </w:r>
      <w:r>
        <w:rPr>
          <w:noProof/>
        </w:rPr>
      </w:r>
      <w:r>
        <w:rPr>
          <w:noProof/>
        </w:rPr>
        <w:fldChar w:fldCharType="separate"/>
      </w:r>
      <w:r>
        <w:rPr>
          <w:noProof/>
        </w:rPr>
        <w:t>68</w:t>
      </w:r>
      <w:r>
        <w:rPr>
          <w:noProof/>
        </w:rPr>
        <w:fldChar w:fldCharType="end"/>
      </w:r>
    </w:p>
    <w:p w14:paraId="45F93A9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_Toc386145486 \h </w:instrText>
      </w:r>
      <w:r>
        <w:rPr>
          <w:noProof/>
        </w:rPr>
      </w:r>
      <w:r>
        <w:rPr>
          <w:noProof/>
        </w:rPr>
        <w:fldChar w:fldCharType="separate"/>
      </w:r>
      <w:r>
        <w:rPr>
          <w:noProof/>
        </w:rPr>
        <w:t>115</w:t>
      </w:r>
      <w:r>
        <w:rPr>
          <w:noProof/>
        </w:rPr>
        <w:fldChar w:fldCharType="end"/>
      </w:r>
    </w:p>
    <w:p w14:paraId="054A82B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_Toc386145487 \h </w:instrText>
      </w:r>
      <w:r>
        <w:rPr>
          <w:noProof/>
        </w:rPr>
      </w:r>
      <w:r>
        <w:rPr>
          <w:noProof/>
        </w:rPr>
        <w:fldChar w:fldCharType="separate"/>
      </w:r>
      <w:r>
        <w:rPr>
          <w:noProof/>
        </w:rPr>
        <w:t>115</w:t>
      </w:r>
      <w:r>
        <w:rPr>
          <w:noProof/>
        </w:rPr>
        <w:fldChar w:fldCharType="end"/>
      </w:r>
    </w:p>
    <w:p w14:paraId="168451C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_Toc386145488 \h </w:instrText>
      </w:r>
      <w:r>
        <w:rPr>
          <w:noProof/>
        </w:rPr>
      </w:r>
      <w:r>
        <w:rPr>
          <w:noProof/>
        </w:rPr>
        <w:fldChar w:fldCharType="separate"/>
      </w:r>
      <w:r>
        <w:rPr>
          <w:noProof/>
        </w:rPr>
        <w:t>116</w:t>
      </w:r>
      <w:r>
        <w:rPr>
          <w:noProof/>
        </w:rPr>
        <w:fldChar w:fldCharType="end"/>
      </w:r>
    </w:p>
    <w:p w14:paraId="6D4165A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_Toc386145489 \h </w:instrText>
      </w:r>
      <w:r>
        <w:rPr>
          <w:noProof/>
        </w:rPr>
      </w:r>
      <w:r>
        <w:rPr>
          <w:noProof/>
        </w:rPr>
        <w:fldChar w:fldCharType="separate"/>
      </w:r>
      <w:r>
        <w:rPr>
          <w:noProof/>
        </w:rPr>
        <w:t>116</w:t>
      </w:r>
      <w:r>
        <w:rPr>
          <w:noProof/>
        </w:rPr>
        <w:fldChar w:fldCharType="end"/>
      </w:r>
    </w:p>
    <w:p w14:paraId="00E694C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_Toc386145490 \h </w:instrText>
      </w:r>
      <w:r>
        <w:rPr>
          <w:noProof/>
        </w:rPr>
      </w:r>
      <w:r>
        <w:rPr>
          <w:noProof/>
        </w:rPr>
        <w:fldChar w:fldCharType="separate"/>
      </w:r>
      <w:r>
        <w:rPr>
          <w:noProof/>
        </w:rPr>
        <w:t>117</w:t>
      </w:r>
      <w:r>
        <w:rPr>
          <w:noProof/>
        </w:rPr>
        <w:fldChar w:fldCharType="end"/>
      </w:r>
    </w:p>
    <w:p w14:paraId="28E5BA8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_Toc386145491 \h </w:instrText>
      </w:r>
      <w:r>
        <w:rPr>
          <w:noProof/>
        </w:rPr>
      </w:r>
      <w:r>
        <w:rPr>
          <w:noProof/>
        </w:rPr>
        <w:fldChar w:fldCharType="separate"/>
      </w:r>
      <w:r>
        <w:rPr>
          <w:noProof/>
        </w:rPr>
        <w:t>117</w:t>
      </w:r>
      <w:r>
        <w:rPr>
          <w:noProof/>
        </w:rPr>
        <w:fldChar w:fldCharType="end"/>
      </w:r>
    </w:p>
    <w:p w14:paraId="1030D384"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_Toc386145492 \h </w:instrText>
      </w:r>
      <w:r>
        <w:rPr>
          <w:noProof/>
        </w:rPr>
      </w:r>
      <w:r>
        <w:rPr>
          <w:noProof/>
        </w:rPr>
        <w:fldChar w:fldCharType="separate"/>
      </w:r>
      <w:r>
        <w:rPr>
          <w:noProof/>
        </w:rPr>
        <w:t>118</w:t>
      </w:r>
      <w:r>
        <w:rPr>
          <w:noProof/>
        </w:rPr>
        <w:fldChar w:fldCharType="end"/>
      </w:r>
    </w:p>
    <w:p w14:paraId="3C2F161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4A5E76">
        <w:rPr>
          <w:i/>
          <w:noProof/>
        </w:rPr>
        <w:t>E.cuniculi</w:t>
      </w:r>
      <w:r>
        <w:rPr>
          <w:noProof/>
        </w:rPr>
        <w:t xml:space="preserve">, purple for </w:t>
      </w:r>
      <w:r w:rsidRPr="004A5E76">
        <w:rPr>
          <w:i/>
          <w:noProof/>
        </w:rPr>
        <w:t>E.hellem</w:t>
      </w:r>
      <w:r>
        <w:rPr>
          <w:noProof/>
        </w:rPr>
        <w:t xml:space="preserve">, pink for </w:t>
      </w:r>
      <w:r w:rsidRPr="004A5E76">
        <w:rPr>
          <w:i/>
          <w:noProof/>
        </w:rPr>
        <w:t>E.intestinalis</w:t>
      </w:r>
      <w:r>
        <w:rPr>
          <w:noProof/>
        </w:rPr>
        <w:t xml:space="preserve">, light green for </w:t>
      </w:r>
      <w:r w:rsidRPr="004A5E76">
        <w:rPr>
          <w:i/>
          <w:noProof/>
        </w:rPr>
        <w:t>N.ceranae</w:t>
      </w:r>
      <w:r>
        <w:rPr>
          <w:noProof/>
        </w:rPr>
        <w:t xml:space="preserve"> and yellow for </w:t>
      </w:r>
      <w:r w:rsidRPr="004A5E76">
        <w:rPr>
          <w:i/>
          <w:noProof/>
        </w:rPr>
        <w:t>S.cerevisiae</w:t>
      </w:r>
      <w:r>
        <w:rPr>
          <w:noProof/>
        </w:rPr>
        <w:t>.</w:t>
      </w:r>
      <w:r>
        <w:rPr>
          <w:noProof/>
        </w:rPr>
        <w:tab/>
      </w:r>
      <w:r>
        <w:rPr>
          <w:noProof/>
        </w:rPr>
        <w:fldChar w:fldCharType="begin"/>
      </w:r>
      <w:r>
        <w:rPr>
          <w:noProof/>
        </w:rPr>
        <w:instrText xml:space="preserve"> PAGEREF _Toc386145493 \h </w:instrText>
      </w:r>
      <w:r>
        <w:rPr>
          <w:noProof/>
        </w:rPr>
      </w:r>
      <w:r>
        <w:rPr>
          <w:noProof/>
        </w:rPr>
        <w:fldChar w:fldCharType="separate"/>
      </w:r>
      <w:r>
        <w:rPr>
          <w:noProof/>
        </w:rPr>
        <w:t>119</w:t>
      </w:r>
      <w:r>
        <w:rPr>
          <w:noProof/>
        </w:rPr>
        <w:fldChar w:fldCharType="end"/>
      </w:r>
    </w:p>
    <w:p w14:paraId="756FCCE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_Toc386145494 \h </w:instrText>
      </w:r>
      <w:r>
        <w:rPr>
          <w:noProof/>
        </w:rPr>
      </w:r>
      <w:r>
        <w:rPr>
          <w:noProof/>
        </w:rPr>
        <w:fldChar w:fldCharType="separate"/>
      </w:r>
      <w:r>
        <w:rPr>
          <w:noProof/>
        </w:rPr>
        <w:t>119</w:t>
      </w:r>
      <w:r>
        <w:rPr>
          <w:noProof/>
        </w:rPr>
        <w:fldChar w:fldCharType="end"/>
      </w:r>
    </w:p>
    <w:p w14:paraId="5D14C030"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_Toc386145495 \h </w:instrText>
      </w:r>
      <w:r>
        <w:rPr>
          <w:noProof/>
        </w:rPr>
      </w:r>
      <w:r>
        <w:rPr>
          <w:noProof/>
        </w:rPr>
        <w:fldChar w:fldCharType="separate"/>
      </w:r>
      <w:r>
        <w:rPr>
          <w:noProof/>
        </w:rPr>
        <w:t>120</w:t>
      </w:r>
      <w:r>
        <w:rPr>
          <w:noProof/>
        </w:rPr>
        <w:fldChar w:fldCharType="end"/>
      </w:r>
    </w:p>
    <w:p w14:paraId="001DDE76"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 Image obtained from KEGG Mapper.</w:t>
      </w:r>
      <w:r>
        <w:rPr>
          <w:noProof/>
        </w:rPr>
        <w:tab/>
      </w:r>
      <w:r>
        <w:rPr>
          <w:noProof/>
        </w:rPr>
        <w:fldChar w:fldCharType="begin"/>
      </w:r>
      <w:r>
        <w:rPr>
          <w:noProof/>
        </w:rPr>
        <w:instrText xml:space="preserve"> PAGEREF _Toc386145496 \h </w:instrText>
      </w:r>
      <w:r>
        <w:rPr>
          <w:noProof/>
        </w:rPr>
      </w:r>
      <w:r>
        <w:rPr>
          <w:noProof/>
        </w:rPr>
        <w:fldChar w:fldCharType="separate"/>
      </w:r>
      <w:r>
        <w:rPr>
          <w:noProof/>
        </w:rPr>
        <w:t>120</w:t>
      </w:r>
      <w:r>
        <w:rPr>
          <w:noProof/>
        </w:rPr>
        <w:fldChar w:fldCharType="end"/>
      </w:r>
    </w:p>
    <w:p w14:paraId="14EC135C"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 Image obtained from KEGG Mapper.</w:t>
      </w:r>
      <w:r>
        <w:rPr>
          <w:noProof/>
        </w:rPr>
        <w:tab/>
      </w:r>
      <w:r>
        <w:rPr>
          <w:noProof/>
        </w:rPr>
        <w:fldChar w:fldCharType="begin"/>
      </w:r>
      <w:r>
        <w:rPr>
          <w:noProof/>
        </w:rPr>
        <w:instrText xml:space="preserve"> PAGEREF _Toc386145497 \h </w:instrText>
      </w:r>
      <w:r>
        <w:rPr>
          <w:noProof/>
        </w:rPr>
      </w:r>
      <w:r>
        <w:rPr>
          <w:noProof/>
        </w:rPr>
        <w:fldChar w:fldCharType="separate"/>
      </w:r>
      <w:r>
        <w:rPr>
          <w:noProof/>
        </w:rPr>
        <w:t>121</w:t>
      </w:r>
      <w:r>
        <w:rPr>
          <w:noProof/>
        </w:rPr>
        <w:fldChar w:fldCharType="end"/>
      </w:r>
    </w:p>
    <w:p w14:paraId="3FAF76A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w:t>
      </w:r>
      <w:r>
        <w:rPr>
          <w:noProof/>
        </w:rPr>
        <w:lastRenderedPageBreak/>
        <w:t xml:space="preserve">the color bars in each annotated proteins is: the microsporidia LCA, </w:t>
      </w:r>
      <w:r w:rsidRPr="004A5E76">
        <w:rPr>
          <w:i/>
          <w:noProof/>
        </w:rPr>
        <w:t>E.cuniculi</w:t>
      </w:r>
      <w:r>
        <w:rPr>
          <w:noProof/>
        </w:rPr>
        <w:t xml:space="preserve">, </w:t>
      </w:r>
      <w:r w:rsidRPr="004A5E76">
        <w:rPr>
          <w:i/>
          <w:noProof/>
        </w:rPr>
        <w:t>E.hellem</w:t>
      </w:r>
      <w:r>
        <w:rPr>
          <w:noProof/>
        </w:rPr>
        <w:t xml:space="preserve">, </w:t>
      </w:r>
      <w:r w:rsidRPr="004A5E76">
        <w:rPr>
          <w:i/>
          <w:noProof/>
        </w:rPr>
        <w:t>E.intestinalis</w:t>
      </w:r>
      <w:r>
        <w:rPr>
          <w:noProof/>
        </w:rPr>
        <w:t xml:space="preserve"> and </w:t>
      </w:r>
      <w:r w:rsidRPr="004A5E76">
        <w:rPr>
          <w:i/>
          <w:noProof/>
        </w:rPr>
        <w:t>N.ceranae</w:t>
      </w:r>
      <w:r>
        <w:rPr>
          <w:noProof/>
        </w:rPr>
        <w:t>. Image obtained from KEGG Mapper.</w:t>
      </w:r>
      <w:r>
        <w:rPr>
          <w:noProof/>
        </w:rPr>
        <w:tab/>
      </w:r>
      <w:r>
        <w:rPr>
          <w:noProof/>
        </w:rPr>
        <w:fldChar w:fldCharType="begin"/>
      </w:r>
      <w:r>
        <w:rPr>
          <w:noProof/>
        </w:rPr>
        <w:instrText xml:space="preserve"> PAGEREF _Toc386145498 \h </w:instrText>
      </w:r>
      <w:r>
        <w:rPr>
          <w:noProof/>
        </w:rPr>
      </w:r>
      <w:r>
        <w:rPr>
          <w:noProof/>
        </w:rPr>
        <w:fldChar w:fldCharType="separate"/>
      </w:r>
      <w:r>
        <w:rPr>
          <w:noProof/>
        </w:rPr>
        <w:t>122</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152548"/>
      <w:r w:rsidRPr="00FC6093">
        <w:lastRenderedPageBreak/>
        <w:t>List of Tables</w:t>
      </w:r>
      <w:bookmarkEnd w:id="4"/>
      <w:bookmarkEnd w:id="5"/>
    </w:p>
    <w:p w14:paraId="3CFA967A" w14:textId="77777777" w:rsidR="00BD532F" w:rsidRPr="00BD532F" w:rsidRDefault="00BD532F" w:rsidP="00BD532F"/>
    <w:p w14:paraId="6F615C69" w14:textId="77777777" w:rsidR="00F01705"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F01705">
        <w:rPr>
          <w:noProof/>
        </w:rPr>
        <w:t>Table 2</w:t>
      </w:r>
      <w:r w:rsidR="00F01705">
        <w:rPr>
          <w:noProof/>
        </w:rPr>
        <w:noBreakHyphen/>
        <w:t>1: The microsporidia data set that was used for the estimation of the microsporidia last common ancestor protein set. The columns denote species name, strain, number of protein and the source, where their proteomes were downloaded.</w:t>
      </w:r>
      <w:r w:rsidR="00F01705">
        <w:rPr>
          <w:noProof/>
        </w:rPr>
        <w:tab/>
      </w:r>
      <w:r w:rsidR="00F01705">
        <w:rPr>
          <w:noProof/>
        </w:rPr>
        <w:fldChar w:fldCharType="begin"/>
      </w:r>
      <w:r w:rsidR="00F01705">
        <w:rPr>
          <w:noProof/>
        </w:rPr>
        <w:instrText xml:space="preserve"> PAGEREF _Toc386145499 \h </w:instrText>
      </w:r>
      <w:r w:rsidR="00F01705">
        <w:rPr>
          <w:noProof/>
        </w:rPr>
      </w:r>
      <w:r w:rsidR="00F01705">
        <w:rPr>
          <w:noProof/>
        </w:rPr>
        <w:fldChar w:fldCharType="separate"/>
      </w:r>
      <w:r w:rsidR="00F01705">
        <w:rPr>
          <w:noProof/>
        </w:rPr>
        <w:t>14</w:t>
      </w:r>
      <w:r w:rsidR="00F01705">
        <w:rPr>
          <w:noProof/>
        </w:rPr>
        <w:fldChar w:fldCharType="end"/>
      </w:r>
    </w:p>
    <w:p w14:paraId="05231458"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KO annotation for 42 microsporidia specific proteins using BlastKOALA</w:t>
      </w:r>
      <w:r>
        <w:rPr>
          <w:noProof/>
        </w:rPr>
        <w:tab/>
      </w:r>
      <w:r>
        <w:rPr>
          <w:noProof/>
        </w:rPr>
        <w:fldChar w:fldCharType="begin"/>
      </w:r>
      <w:r>
        <w:rPr>
          <w:noProof/>
        </w:rPr>
        <w:instrText xml:space="preserve"> PAGEREF _Toc386145500 \h </w:instrText>
      </w:r>
      <w:r>
        <w:rPr>
          <w:noProof/>
        </w:rPr>
      </w:r>
      <w:r>
        <w:rPr>
          <w:noProof/>
        </w:rPr>
        <w:fldChar w:fldCharType="separate"/>
      </w:r>
      <w:r>
        <w:rPr>
          <w:noProof/>
        </w:rPr>
        <w:t>41</w:t>
      </w:r>
      <w:r>
        <w:rPr>
          <w:noProof/>
        </w:rPr>
        <w:fldChar w:fldCharType="end"/>
      </w:r>
    </w:p>
    <w:p w14:paraId="2DD03289"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_Toc386145501 \h </w:instrText>
      </w:r>
      <w:r>
        <w:rPr>
          <w:noProof/>
        </w:rPr>
      </w:r>
      <w:r>
        <w:rPr>
          <w:noProof/>
        </w:rPr>
        <w:fldChar w:fldCharType="separate"/>
      </w:r>
      <w:r>
        <w:rPr>
          <w:noProof/>
        </w:rPr>
        <w:t>42</w:t>
      </w:r>
      <w:r>
        <w:rPr>
          <w:noProof/>
        </w:rPr>
        <w:fldChar w:fldCharType="end"/>
      </w:r>
    </w:p>
    <w:p w14:paraId="272F7EF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_Toc386145502 \h </w:instrText>
      </w:r>
      <w:r>
        <w:rPr>
          <w:noProof/>
        </w:rPr>
      </w:r>
      <w:r>
        <w:rPr>
          <w:noProof/>
        </w:rPr>
        <w:fldChar w:fldCharType="separate"/>
      </w:r>
      <w:r>
        <w:rPr>
          <w:noProof/>
        </w:rPr>
        <w:t>49</w:t>
      </w:r>
      <w:r>
        <w:rPr>
          <w:noProof/>
        </w:rPr>
        <w:fldChar w:fldCharType="end"/>
      </w:r>
    </w:p>
    <w:p w14:paraId="6425E73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_Toc386145503 \h </w:instrText>
      </w:r>
      <w:r>
        <w:rPr>
          <w:noProof/>
        </w:rPr>
      </w:r>
      <w:r>
        <w:rPr>
          <w:noProof/>
        </w:rPr>
        <w:fldChar w:fldCharType="separate"/>
      </w:r>
      <w:r>
        <w:rPr>
          <w:noProof/>
        </w:rPr>
        <w:t>51</w:t>
      </w:r>
      <w:r>
        <w:rPr>
          <w:noProof/>
        </w:rPr>
        <w:fldChar w:fldCharType="end"/>
      </w:r>
    </w:p>
    <w:p w14:paraId="1D236ED7"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_Toc386145504 \h </w:instrText>
      </w:r>
      <w:r>
        <w:rPr>
          <w:noProof/>
        </w:rPr>
      </w:r>
      <w:r>
        <w:rPr>
          <w:noProof/>
        </w:rPr>
        <w:fldChar w:fldCharType="separate"/>
      </w:r>
      <w:r>
        <w:rPr>
          <w:noProof/>
        </w:rPr>
        <w:t>64</w:t>
      </w:r>
      <w:r>
        <w:rPr>
          <w:noProof/>
        </w:rPr>
        <w:fldChar w:fldCharType="end"/>
      </w:r>
    </w:p>
    <w:p w14:paraId="735FE360" w14:textId="353A371B"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1: 24 taxa used for extent the initial homologous groups including 17 non-microsporidia species used in the phylogenetic study of (Capella-Gutiérrez, Marcet-Houben, and Gabaldón 2012) and other 7 </w:t>
      </w:r>
      <w:r w:rsidR="001E59CC">
        <w:rPr>
          <w:noProof/>
        </w:rPr>
        <w:t>outgroup</w:t>
      </w:r>
      <w:r>
        <w:rPr>
          <w:noProof/>
        </w:rPr>
        <w:t xml:space="preserve"> taxa (highlighted in red). Columns indicate NCBI taxonomy ID, taxon name, phylum, kingdom and the source where the proteomes were downloaded. The sources for those proteomes are JGI (https://jgi.doe.gov), Broad Institute (https://www.broadinstitute.org), UniProt (http://www.uniprot.org), Ensembl (https://www.ensembl.org/index.html), NCBI (https://www.ncbi.nlm.nih.gov), Candida Genome Database (CGD, http://www.candidagenome.org), PlasmoDB (http://plasmodb.org/plasmo/) and Sanger Institute (http://www.sanger.ac.uk/science/data).</w:t>
      </w:r>
      <w:r>
        <w:rPr>
          <w:noProof/>
        </w:rPr>
        <w:tab/>
      </w:r>
      <w:r>
        <w:rPr>
          <w:noProof/>
        </w:rPr>
        <w:fldChar w:fldCharType="begin"/>
      </w:r>
      <w:r>
        <w:rPr>
          <w:noProof/>
        </w:rPr>
        <w:instrText xml:space="preserve"> PAGEREF _Toc386145505 \h </w:instrText>
      </w:r>
      <w:r>
        <w:rPr>
          <w:noProof/>
        </w:rPr>
      </w:r>
      <w:r>
        <w:rPr>
          <w:noProof/>
        </w:rPr>
        <w:fldChar w:fldCharType="separate"/>
      </w:r>
      <w:r>
        <w:rPr>
          <w:noProof/>
        </w:rPr>
        <w:t>89</w:t>
      </w:r>
      <w:r>
        <w:rPr>
          <w:noProof/>
        </w:rPr>
        <w:fldChar w:fldCharType="end"/>
      </w:r>
    </w:p>
    <w:p w14:paraId="40A2DFB2"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491 species we used for the distribution analysis of microsporidian LCA proteins.</w:t>
      </w:r>
      <w:r>
        <w:rPr>
          <w:noProof/>
        </w:rPr>
        <w:tab/>
      </w:r>
      <w:r>
        <w:rPr>
          <w:noProof/>
        </w:rPr>
        <w:fldChar w:fldCharType="begin"/>
      </w:r>
      <w:r>
        <w:rPr>
          <w:noProof/>
        </w:rPr>
        <w:instrText xml:space="preserve"> PAGEREF _Toc386145506 \h </w:instrText>
      </w:r>
      <w:r>
        <w:rPr>
          <w:noProof/>
        </w:rPr>
      </w:r>
      <w:r>
        <w:rPr>
          <w:noProof/>
        </w:rPr>
        <w:fldChar w:fldCharType="separate"/>
      </w:r>
      <w:r>
        <w:rPr>
          <w:noProof/>
        </w:rPr>
        <w:t>90</w:t>
      </w:r>
      <w:r>
        <w:rPr>
          <w:noProof/>
        </w:rPr>
        <w:fldChar w:fldCharType="end"/>
      </w:r>
    </w:p>
    <w:p w14:paraId="436C9963"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w:t>
      </w:r>
      <w:r>
        <w:rPr>
          <w:noProof/>
        </w:rPr>
        <w:tab/>
      </w:r>
      <w:r>
        <w:rPr>
          <w:noProof/>
        </w:rPr>
        <w:fldChar w:fldCharType="begin"/>
      </w:r>
      <w:r>
        <w:rPr>
          <w:noProof/>
        </w:rPr>
        <w:instrText xml:space="preserve"> PAGEREF _Toc386145507 \h </w:instrText>
      </w:r>
      <w:r>
        <w:rPr>
          <w:noProof/>
        </w:rPr>
      </w:r>
      <w:r>
        <w:rPr>
          <w:noProof/>
        </w:rPr>
        <w:fldChar w:fldCharType="separate"/>
      </w:r>
      <w:r>
        <w:rPr>
          <w:noProof/>
        </w:rPr>
        <w:t>110</w:t>
      </w:r>
      <w:r>
        <w:rPr>
          <w:noProof/>
        </w:rPr>
        <w:fldChar w:fldCharType="end"/>
      </w:r>
    </w:p>
    <w:p w14:paraId="3845501E"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_Toc386145508 \h </w:instrText>
      </w:r>
      <w:r>
        <w:rPr>
          <w:noProof/>
        </w:rPr>
      </w:r>
      <w:r>
        <w:rPr>
          <w:noProof/>
        </w:rPr>
        <w:fldChar w:fldCharType="separate"/>
      </w:r>
      <w:r>
        <w:rPr>
          <w:noProof/>
        </w:rPr>
        <w:t>112</w:t>
      </w:r>
      <w:r>
        <w:rPr>
          <w:noProof/>
        </w:rPr>
        <w:fldChar w:fldCharType="end"/>
      </w:r>
    </w:p>
    <w:p w14:paraId="561F70FB"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_Toc386145509 \h </w:instrText>
      </w:r>
      <w:r>
        <w:rPr>
          <w:noProof/>
        </w:rPr>
      </w:r>
      <w:r>
        <w:rPr>
          <w:noProof/>
        </w:rPr>
        <w:fldChar w:fldCharType="separate"/>
      </w:r>
      <w:r>
        <w:rPr>
          <w:noProof/>
        </w:rPr>
        <w:t>112</w:t>
      </w:r>
      <w:r>
        <w:rPr>
          <w:noProof/>
        </w:rPr>
        <w:fldChar w:fldCharType="end"/>
      </w:r>
    </w:p>
    <w:p w14:paraId="0F3E1E1C"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_Toc386145510 \h </w:instrText>
      </w:r>
      <w:r>
        <w:rPr>
          <w:noProof/>
        </w:rPr>
      </w:r>
      <w:r>
        <w:rPr>
          <w:noProof/>
        </w:rPr>
        <w:fldChar w:fldCharType="separate"/>
      </w:r>
      <w:r>
        <w:rPr>
          <w:noProof/>
        </w:rPr>
        <w:t>114</w:t>
      </w:r>
      <w:r>
        <w:rPr>
          <w:noProof/>
        </w:rPr>
        <w:fldChar w:fldCharType="end"/>
      </w:r>
    </w:p>
    <w:p w14:paraId="5D15D23D" w14:textId="77777777" w:rsidR="00F01705" w:rsidRDefault="00F01705">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_Toc386145511 \h </w:instrText>
      </w:r>
      <w:r>
        <w:rPr>
          <w:noProof/>
        </w:rPr>
      </w:r>
      <w:r>
        <w:rPr>
          <w:noProof/>
        </w:rPr>
        <w:fldChar w:fldCharType="separate"/>
      </w:r>
      <w:r>
        <w:rPr>
          <w:noProof/>
        </w:rPr>
        <w:t>114</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152549"/>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152550"/>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152551"/>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152552"/>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F01705">
        <w:t xml:space="preserve">Figure </w:t>
      </w:r>
      <w:r w:rsidR="00F01705">
        <w:rPr>
          <w:noProof/>
        </w:rPr>
        <w:t>1</w:t>
      </w:r>
      <w:r w:rsidR="00F01705">
        <w:noBreakHyphen/>
      </w:r>
      <w:r w:rsidR="00F01705">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68D4B71B" w:rsidR="009C02F2" w:rsidRDefault="00FF05FE" w:rsidP="00FF05FE">
      <w:pPr>
        <w:pStyle w:val="Caption"/>
        <w:jc w:val="both"/>
        <w:rPr>
          <w:szCs w:val="24"/>
        </w:rPr>
      </w:pPr>
      <w:bookmarkStart w:id="14" w:name="_Ref386145272"/>
      <w:bookmarkStart w:id="15" w:name="_Toc386145442"/>
      <w:r>
        <w:t xml:space="preserve">Figure </w:t>
      </w:r>
      <w:r>
        <w:fldChar w:fldCharType="begin"/>
      </w:r>
      <w:r>
        <w:instrText xml:space="preserve"> STYLEREF 1 \s </w:instrText>
      </w:r>
      <w:r>
        <w:fldChar w:fldCharType="separate"/>
      </w:r>
      <w:r w:rsidR="00F01705">
        <w:rPr>
          <w:noProof/>
        </w:rPr>
        <w:t>1</w:t>
      </w:r>
      <w:r>
        <w:fldChar w:fldCharType="end"/>
      </w:r>
      <w:r>
        <w:noBreakHyphen/>
      </w:r>
      <w:r>
        <w:fldChar w:fldCharType="begin"/>
      </w:r>
      <w:r>
        <w:instrText xml:space="preserve"> SEQ Figure \* ARABIC \s 1 </w:instrText>
      </w:r>
      <w:r>
        <w:fldChar w:fldCharType="separate"/>
      </w:r>
      <w:r w:rsidR="00F01705">
        <w:rPr>
          <w:noProof/>
        </w:rPr>
        <w:t>1</w:t>
      </w:r>
      <w:r>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fldChar w:fldCharType="separate"/>
      </w:r>
      <w:r w:rsidR="004F774A">
        <w:rPr>
          <w:noProof/>
          <w:szCs w:val="24"/>
        </w:rPr>
        <w:t>(Philippe 2000; Kolaczkowski and Thornton 2009; Parks and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3118A3">
        <w:rPr>
          <w:szCs w:val="24"/>
          <w:highlight w:val="yellow"/>
        </w:rPr>
        <w:t>Thereafter,</w:t>
      </w:r>
      <w:r w:rsidRPr="003118A3">
        <w:rPr>
          <w:szCs w:val="24"/>
          <w:highlight w:val="yellow"/>
        </w:rPr>
        <w:t xml:space="preserve"> </w:t>
      </w:r>
      <w:r w:rsidR="008A6E26" w:rsidRPr="003118A3">
        <w:rPr>
          <w:szCs w:val="24"/>
          <w:highlight w:val="yellow"/>
        </w:rPr>
        <w:t>several f</w:t>
      </w:r>
      <w:r w:rsidRPr="003118A3">
        <w:rPr>
          <w:szCs w:val="24"/>
          <w:highlight w:val="yellow"/>
        </w:rPr>
        <w:t>urther evidence</w:t>
      </w:r>
      <w:r w:rsidR="00C07E4B" w:rsidRPr="003118A3">
        <w:rPr>
          <w:szCs w:val="24"/>
          <w:highlight w:val="yellow"/>
        </w:rPr>
        <w:t>s</w:t>
      </w:r>
      <w:r w:rsidRPr="003118A3">
        <w:rPr>
          <w:szCs w:val="24"/>
          <w:highlight w:val="yellow"/>
        </w:rPr>
        <w:t xml:space="preserve"> for this hypothesis </w:t>
      </w:r>
      <w:r w:rsidR="008A6E26" w:rsidRPr="003118A3">
        <w:rPr>
          <w:szCs w:val="24"/>
          <w:highlight w:val="yellow"/>
        </w:rPr>
        <w:t>have been carried out</w:t>
      </w:r>
      <w:r w:rsidR="004D5C05" w:rsidRPr="003118A3">
        <w:rPr>
          <w:szCs w:val="24"/>
          <w:highlight w:val="yellow"/>
        </w:rPr>
        <w:t xml:space="preserve"> by the </w:t>
      </w:r>
      <w:r w:rsidR="00220EB5" w:rsidRPr="003118A3">
        <w:rPr>
          <w:szCs w:val="24"/>
          <w:highlight w:val="yellow"/>
        </w:rPr>
        <w:t>phylogenetic analysis of</w:t>
      </w:r>
      <w:r w:rsidR="00B01896" w:rsidRPr="003118A3">
        <w:rPr>
          <w:szCs w:val="24"/>
          <w:highlight w:val="yellow"/>
        </w:rPr>
        <w:t xml:space="preserve"> other genes, such as</w:t>
      </w:r>
      <w:r w:rsidR="00A12D67">
        <w:rPr>
          <w:szCs w:val="24"/>
          <w:highlight w:val="yellow"/>
        </w:rPr>
        <w:t xml:space="preserve"> the mitochondrial</w:t>
      </w:r>
      <w:r w:rsidR="00220EB5" w:rsidRPr="003118A3">
        <w:rPr>
          <w:szCs w:val="24"/>
          <w:highlight w:val="yellow"/>
        </w:rPr>
        <w:t xml:space="preserve"> Hsp70 </w: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 </w:instrText>
      </w:r>
      <w:r w:rsidR="00332179" w:rsidRPr="003118A3">
        <w:rPr>
          <w:szCs w:val="24"/>
          <w:highlight w:val="yellow"/>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3118A3">
        <w:rPr>
          <w:szCs w:val="24"/>
          <w:highlight w:val="yellow"/>
        </w:rPr>
        <w:instrText xml:space="preserve"> ADDIN EN.CITE.DATA </w:instrText>
      </w:r>
      <w:r w:rsidR="00332179" w:rsidRPr="003118A3">
        <w:rPr>
          <w:szCs w:val="24"/>
          <w:highlight w:val="yellow"/>
        </w:rPr>
      </w:r>
      <w:r w:rsidR="00332179" w:rsidRPr="003118A3">
        <w:rPr>
          <w:szCs w:val="24"/>
          <w:highlight w:val="yellow"/>
        </w:rPr>
        <w:fldChar w:fldCharType="end"/>
      </w:r>
      <w:r w:rsidR="00332179" w:rsidRPr="003118A3">
        <w:rPr>
          <w:szCs w:val="24"/>
          <w:highlight w:val="yellow"/>
        </w:rPr>
      </w:r>
      <w:r w:rsidR="00332179" w:rsidRPr="003118A3">
        <w:rPr>
          <w:szCs w:val="24"/>
          <w:highlight w:val="yellow"/>
        </w:rPr>
        <w:fldChar w:fldCharType="separate"/>
      </w:r>
      <w:r w:rsidR="00332179" w:rsidRPr="003118A3">
        <w:rPr>
          <w:noProof/>
          <w:szCs w:val="24"/>
          <w:highlight w:val="yellow"/>
        </w:rPr>
        <w:t>(Germot, Philippe, and Guyader 1997; Hirt et al. 1997)</w:t>
      </w:r>
      <w:r w:rsidR="00332179" w:rsidRPr="003118A3">
        <w:rPr>
          <w:szCs w:val="24"/>
          <w:highlight w:val="yellow"/>
        </w:rPr>
        <w:fldChar w:fldCharType="end"/>
      </w:r>
      <w:r w:rsidR="00B01896" w:rsidRPr="003118A3">
        <w:rPr>
          <w:szCs w:val="24"/>
          <w:highlight w:val="yellow"/>
        </w:rPr>
        <w:t xml:space="preserve"> or</w:t>
      </w:r>
      <w:r w:rsidR="00E80104" w:rsidRPr="003118A3">
        <w:rPr>
          <w:szCs w:val="24"/>
          <w:highlight w:val="yellow"/>
        </w:rPr>
        <w:t xml:space="preserve"> </w:t>
      </w:r>
      <w:r w:rsidR="00332179" w:rsidRPr="003118A3">
        <w:rPr>
          <w:szCs w:val="24"/>
          <w:highlight w:val="yellow"/>
        </w:rPr>
        <w:t xml:space="preserve">the </w:t>
      </w:r>
      <w:commentRangeStart w:id="17"/>
      <w:commentRangeStart w:id="18"/>
      <w:r w:rsidRPr="003118A3">
        <w:rPr>
          <w:szCs w:val="24"/>
          <w:highlight w:val="yellow"/>
        </w:rPr>
        <w:t xml:space="preserve">largest </w:t>
      </w:r>
      <w:commentRangeEnd w:id="17"/>
      <w:r w:rsidRPr="003118A3">
        <w:rPr>
          <w:rStyle w:val="CommentReference"/>
          <w:highlight w:val="yellow"/>
        </w:rPr>
        <w:commentReference w:id="17"/>
      </w:r>
      <w:commentRangeEnd w:id="18"/>
      <w:r w:rsidRPr="003118A3">
        <w:rPr>
          <w:rStyle w:val="CommentReference"/>
          <w:highlight w:val="yellow"/>
        </w:rPr>
        <w:commentReference w:id="18"/>
      </w:r>
      <w:r w:rsidRPr="003118A3">
        <w:rPr>
          <w:szCs w:val="24"/>
          <w:highlight w:val="yellow"/>
        </w:rPr>
        <w:t xml:space="preserve">subunit of the RNA polymerase II </w:t>
      </w:r>
      <w:r w:rsidRPr="003118A3">
        <w:rPr>
          <w:szCs w:val="24"/>
          <w:highlight w:val="yellow"/>
        </w:rPr>
        <w:fldChar w:fldCharType="begin"/>
      </w:r>
      <w:r w:rsidRPr="003118A3">
        <w:rPr>
          <w:szCs w:val="24"/>
          <w:highlight w:val="yellow"/>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3118A3">
        <w:rPr>
          <w:szCs w:val="24"/>
          <w:highlight w:val="yellow"/>
        </w:rPr>
        <w:fldChar w:fldCharType="separate"/>
      </w:r>
      <w:r w:rsidRPr="003118A3">
        <w:rPr>
          <w:noProof/>
          <w:szCs w:val="24"/>
          <w:highlight w:val="yellow"/>
        </w:rPr>
        <w:t>(Hirt et al. 1999)</w:t>
      </w:r>
      <w:r w:rsidRPr="003118A3">
        <w:rPr>
          <w:szCs w:val="24"/>
          <w:highlight w:val="yellow"/>
        </w:rPr>
        <w:fldChar w:fldCharType="end"/>
      </w:r>
      <w:r w:rsidR="00B01896" w:rsidRPr="003118A3">
        <w:rPr>
          <w:szCs w:val="24"/>
          <w:highlight w:val="yellow"/>
        </w:rPr>
        <w:t xml:space="preserve">. Other multiple gene approaches </w:t>
      </w:r>
      <w:r w:rsidR="00B01896" w:rsidRPr="003118A3">
        <w:rPr>
          <w:szCs w:val="24"/>
          <w:highlight w:val="yellow"/>
        </w:rPr>
        <w:lastRenderedPageBreak/>
        <w:t>also supported the fungal relationship of microsporidia, including the study of</w:t>
      </w:r>
      <w:r w:rsidR="00E80104" w:rsidRPr="003118A3">
        <w:rPr>
          <w:szCs w:val="24"/>
          <w:highlight w:val="yellow"/>
        </w:rPr>
        <w:t xml:space="preserve"> </w:t>
      </w:r>
      <w:r w:rsidRPr="003118A3">
        <w:rPr>
          <w:szCs w:val="24"/>
          <w:highlight w:val="yellow"/>
        </w:rPr>
        <w:t xml:space="preserve">alpha and beta subunits of pyruvate dehydrogenase E1 </w:t>
      </w:r>
      <w:r w:rsidRPr="003118A3">
        <w:rPr>
          <w:szCs w:val="24"/>
          <w:highlight w:val="yellow"/>
        </w:rPr>
        <w:fldChar w:fldCharType="begin"/>
      </w:r>
      <w:r w:rsidRPr="003118A3">
        <w:rPr>
          <w:szCs w:val="24"/>
          <w:highlight w:val="yellow"/>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3118A3">
        <w:rPr>
          <w:szCs w:val="24"/>
          <w:highlight w:val="yellow"/>
        </w:rPr>
        <w:fldChar w:fldCharType="separate"/>
      </w:r>
      <w:r w:rsidRPr="003118A3">
        <w:rPr>
          <w:noProof/>
          <w:szCs w:val="24"/>
          <w:highlight w:val="yellow"/>
        </w:rPr>
        <w:t>(Fast and Keeling 2001)</w:t>
      </w:r>
      <w:r w:rsidRPr="003118A3">
        <w:rPr>
          <w:szCs w:val="24"/>
          <w:highlight w:val="yellow"/>
        </w:rPr>
        <w:fldChar w:fldCharType="end"/>
      </w:r>
      <w:r w:rsidR="00960B03" w:rsidRPr="003118A3">
        <w:rPr>
          <w:szCs w:val="24"/>
          <w:highlight w:val="yellow"/>
        </w:rPr>
        <w:t xml:space="preserve">, or </w:t>
      </w:r>
      <w:r w:rsidRPr="003118A3">
        <w:rPr>
          <w:szCs w:val="24"/>
          <w:highlight w:val="yellow"/>
        </w:rPr>
        <w:t>the new</w:t>
      </w:r>
      <w:r w:rsidR="00960B03" w:rsidRPr="003118A3">
        <w:rPr>
          <w:szCs w:val="24"/>
          <w:highlight w:val="yellow"/>
        </w:rPr>
        <w:t>ly determined</w:t>
      </w:r>
      <w:r w:rsidRPr="003118A3">
        <w:rPr>
          <w:szCs w:val="24"/>
          <w:highlight w:val="yellow"/>
        </w:rPr>
        <w:t xml:space="preserve"> DNA-dependent RNA polymerase II largest subunit RPB1 and translation elongation factor I alpha </w:t>
      </w:r>
      <w:r w:rsidRPr="003118A3">
        <w:rPr>
          <w:szCs w:val="24"/>
          <w:highlight w:val="yellow"/>
        </w:rPr>
        <w:fldChar w:fldCharType="begin"/>
      </w:r>
      <w:r w:rsidRPr="003118A3">
        <w:rPr>
          <w:szCs w:val="24"/>
          <w:highlight w:val="yellow"/>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3118A3">
        <w:rPr>
          <w:szCs w:val="24"/>
          <w:highlight w:val="yellow"/>
        </w:rPr>
        <w:fldChar w:fldCharType="separate"/>
      </w:r>
      <w:r w:rsidRPr="003118A3">
        <w:rPr>
          <w:noProof/>
          <w:szCs w:val="24"/>
          <w:highlight w:val="yellow"/>
        </w:rPr>
        <w:t>(Tanabe, Watanabe, and Sugiyama 2002)</w:t>
      </w:r>
      <w:r w:rsidRPr="003118A3">
        <w:rPr>
          <w:szCs w:val="24"/>
          <w:highlight w:val="yellow"/>
        </w:rPr>
        <w:fldChar w:fldCharType="end"/>
      </w:r>
      <w:r w:rsidR="004E5BEC" w:rsidRPr="003118A3">
        <w:rPr>
          <w:szCs w:val="24"/>
          <w:highlight w:val="yellow"/>
        </w:rPr>
        <w:t xml:space="preserve">. </w:t>
      </w:r>
      <w:r w:rsidR="006353AC" w:rsidRPr="003118A3">
        <w:rPr>
          <w:szCs w:val="24"/>
          <w:highlight w:val="yellow"/>
        </w:rPr>
        <w:t>Previous</w:t>
      </w:r>
      <w:r w:rsidR="006D5565" w:rsidRPr="003118A3">
        <w:rPr>
          <w:szCs w:val="24"/>
          <w:highlight w:val="yellow"/>
        </w:rPr>
        <w:t xml:space="preserve"> studies </w:t>
      </w:r>
      <w:r w:rsidR="00080079" w:rsidRPr="003118A3">
        <w:rPr>
          <w:szCs w:val="24"/>
          <w:highlight w:val="yellow"/>
        </w:rPr>
        <w:t>proposed</w:t>
      </w:r>
      <w:r w:rsidR="00550BB5" w:rsidRPr="003118A3">
        <w:rPr>
          <w:szCs w:val="24"/>
          <w:highlight w:val="yellow"/>
        </w:rPr>
        <w:t xml:space="preserve"> different relationships between microsporidia and fungi. </w:t>
      </w:r>
      <w:r w:rsidR="00080079" w:rsidRPr="003118A3">
        <w:rPr>
          <w:szCs w:val="24"/>
          <w:highlight w:val="yellow"/>
        </w:rPr>
        <w:fldChar w:fldCharType="begin"/>
      </w:r>
      <w:r w:rsidR="00080079" w:rsidRPr="003118A3">
        <w:rPr>
          <w:szCs w:val="24"/>
          <w:highlight w:val="yellow"/>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3118A3">
        <w:rPr>
          <w:szCs w:val="24"/>
          <w:highlight w:val="yellow"/>
        </w:rPr>
        <w:fldChar w:fldCharType="separate"/>
      </w:r>
      <w:r w:rsidR="00080079" w:rsidRPr="003118A3">
        <w:rPr>
          <w:noProof/>
          <w:szCs w:val="24"/>
          <w:highlight w:val="yellow"/>
        </w:rPr>
        <w:t>(Keeling, Luker, and Palmer 2000)</w:t>
      </w:r>
      <w:r w:rsidR="00080079" w:rsidRPr="003118A3">
        <w:rPr>
          <w:szCs w:val="24"/>
          <w:highlight w:val="yellow"/>
        </w:rPr>
        <w:fldChar w:fldCharType="end"/>
      </w:r>
      <w:r w:rsidR="00080079" w:rsidRPr="003118A3">
        <w:rPr>
          <w:szCs w:val="24"/>
          <w:highlight w:val="yellow"/>
        </w:rPr>
        <w:t xml:space="preserve"> branched microsporidia based on the beta-tubulin phylogeny either with </w:t>
      </w:r>
      <w:r w:rsidR="005F0285" w:rsidRPr="003118A3">
        <w:rPr>
          <w:szCs w:val="24"/>
          <w:highlight w:val="yellow"/>
        </w:rPr>
        <w:t>a</w:t>
      </w:r>
      <w:r w:rsidR="00080079" w:rsidRPr="003118A3">
        <w:rPr>
          <w:szCs w:val="24"/>
          <w:highlight w:val="yellow"/>
        </w:rPr>
        <w:t xml:space="preserve">scomycetes or </w:t>
      </w:r>
      <w:r w:rsidR="005F0285" w:rsidRPr="003118A3">
        <w:rPr>
          <w:szCs w:val="24"/>
          <w:highlight w:val="yellow"/>
        </w:rPr>
        <w:t>z</w:t>
      </w:r>
      <w:r w:rsidR="00080079" w:rsidRPr="003118A3">
        <w:rPr>
          <w:szCs w:val="24"/>
          <w:highlight w:val="yellow"/>
        </w:rPr>
        <w:t>ygomycetes but not as a sister group of fungi.</w:t>
      </w:r>
      <w:r w:rsidR="005F0285" w:rsidRPr="003118A3">
        <w:rPr>
          <w:szCs w:val="24"/>
          <w:highlight w:val="yellow"/>
        </w:rPr>
        <w:t xml:space="preserve"> The close relationship between microsporidia and zygomycetes was however not resolved according to the analysis sugar transporters and the RNA helicases by </w:t>
      </w:r>
      <w:r w:rsidR="005F0285" w:rsidRPr="003118A3">
        <w:rPr>
          <w:szCs w:val="24"/>
          <w:highlight w:val="yellow"/>
        </w:rPr>
        <w:fldChar w:fldCharType="begin"/>
      </w:r>
      <w:r w:rsidR="005F0285" w:rsidRPr="003118A3">
        <w:rPr>
          <w:szCs w:val="24"/>
          <w:highlight w:val="yellow"/>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3118A3">
        <w:rPr>
          <w:szCs w:val="24"/>
          <w:highlight w:val="yellow"/>
        </w:rPr>
        <w:fldChar w:fldCharType="separate"/>
      </w:r>
      <w:r w:rsidR="005F0285" w:rsidRPr="003118A3">
        <w:rPr>
          <w:noProof/>
          <w:szCs w:val="24"/>
          <w:highlight w:val="yellow"/>
        </w:rPr>
        <w:t>(Koestler and Ebersberger 2011)</w:t>
      </w:r>
      <w:r w:rsidR="005F0285" w:rsidRPr="003118A3">
        <w:rPr>
          <w:szCs w:val="24"/>
          <w:highlight w:val="yellow"/>
        </w:rPr>
        <w:fldChar w:fldCharType="end"/>
      </w:r>
      <w:r w:rsidR="005F0285" w:rsidRPr="003118A3">
        <w:rPr>
          <w:szCs w:val="24"/>
          <w:highlight w:val="yellow"/>
        </w:rPr>
        <w:t>.</w:t>
      </w:r>
      <w:r w:rsidR="00A46686" w:rsidRPr="003118A3">
        <w:rPr>
          <w:szCs w:val="24"/>
          <w:highlight w:val="yellow"/>
        </w:rPr>
        <w:t xml:space="preserve"> </w:t>
      </w:r>
      <w:r w:rsidR="00205071" w:rsidRPr="003118A3">
        <w:rPr>
          <w:szCs w:val="24"/>
          <w:highlight w:val="yellow"/>
        </w:rPr>
        <w:t xml:space="preserve">Another study </w:t>
      </w:r>
      <w:r w:rsidR="00205071" w:rsidRPr="003118A3">
        <w:rPr>
          <w:szCs w:val="24"/>
          <w:highlight w:val="yellow"/>
        </w:rPr>
        <w:fldChar w:fldCharType="begin"/>
      </w:r>
      <w:r w:rsidR="00205071" w:rsidRPr="003118A3">
        <w:rPr>
          <w:szCs w:val="24"/>
          <w:highlight w:val="yellow"/>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3118A3">
        <w:rPr>
          <w:szCs w:val="24"/>
          <w:highlight w:val="yellow"/>
        </w:rPr>
        <w:fldChar w:fldCharType="separate"/>
      </w:r>
      <w:r w:rsidR="00205071" w:rsidRPr="003118A3">
        <w:rPr>
          <w:noProof/>
          <w:szCs w:val="24"/>
          <w:highlight w:val="yellow"/>
        </w:rPr>
        <w:t>(James et al. 2013)</w:t>
      </w:r>
      <w:r w:rsidR="00205071" w:rsidRPr="003118A3">
        <w:rPr>
          <w:szCs w:val="24"/>
          <w:highlight w:val="yellow"/>
        </w:rPr>
        <w:fldChar w:fldCharType="end"/>
      </w:r>
      <w:r w:rsidR="00760512" w:rsidRPr="003118A3">
        <w:rPr>
          <w:szCs w:val="24"/>
          <w:highlight w:val="yellow"/>
        </w:rPr>
        <w:t xml:space="preserve"> placed microsporidia together with cry</w:t>
      </w:r>
      <w:r w:rsidR="00A34462" w:rsidRPr="003118A3">
        <w:rPr>
          <w:szCs w:val="24"/>
          <w:highlight w:val="yellow"/>
        </w:rPr>
        <w:t>p</w:t>
      </w:r>
      <w:r w:rsidR="00760512" w:rsidRPr="003118A3">
        <w:rPr>
          <w:szCs w:val="24"/>
          <w:highlight w:val="yellow"/>
        </w:rPr>
        <w:t xml:space="preserve">tomycota. </w:t>
      </w:r>
      <w:r w:rsidR="00E97367" w:rsidRPr="003118A3">
        <w:rPr>
          <w:szCs w:val="24"/>
          <w:highlight w:val="yellow"/>
        </w:rPr>
        <w:t xml:space="preserve">Excluding cryptomycota from the taxa sampling, </w:t>
      </w:r>
      <w:r w:rsidR="00E97367" w:rsidRPr="003118A3">
        <w:rPr>
          <w:szCs w:val="24"/>
          <w:highlight w:val="yellow"/>
        </w:rPr>
        <w:fldChar w:fldCharType="begin"/>
      </w:r>
      <w:r w:rsidR="00E97367" w:rsidRPr="003118A3">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3118A3">
        <w:rPr>
          <w:szCs w:val="24"/>
          <w:highlight w:val="yellow"/>
        </w:rPr>
        <w:fldChar w:fldCharType="separate"/>
      </w:r>
      <w:r w:rsidR="00E97367" w:rsidRPr="003118A3">
        <w:rPr>
          <w:noProof/>
          <w:szCs w:val="24"/>
          <w:highlight w:val="yellow"/>
        </w:rPr>
        <w:t>(Capella-Gutiérrez, Marcet-Houben, and Gabaldón 2012)</w:t>
      </w:r>
      <w:r w:rsidR="00E97367" w:rsidRPr="003118A3">
        <w:rPr>
          <w:szCs w:val="24"/>
          <w:highlight w:val="yellow"/>
        </w:rPr>
        <w:fldChar w:fldCharType="end"/>
      </w:r>
      <w:r w:rsidR="00E97367" w:rsidRPr="003118A3">
        <w:rPr>
          <w:szCs w:val="24"/>
          <w:highlight w:val="yellow"/>
        </w:rPr>
        <w:t xml:space="preserve"> </w:t>
      </w:r>
      <w:r w:rsidR="00CC4FB6" w:rsidRPr="003118A3">
        <w:rPr>
          <w:szCs w:val="24"/>
          <w:highlight w:val="yellow"/>
        </w:rPr>
        <w:t>suggested microsporidia as the sister group of fungi</w:t>
      </w:r>
      <w:r w:rsidR="00474B77" w:rsidRPr="003118A3">
        <w:rPr>
          <w:szCs w:val="24"/>
          <w:highlight w:val="yellow"/>
        </w:rPr>
        <w:t xml:space="preserve"> by </w:t>
      </w:r>
      <w:r w:rsidR="00B056F5" w:rsidRPr="003118A3">
        <w:rPr>
          <w:szCs w:val="24"/>
          <w:highlight w:val="yellow"/>
        </w:rPr>
        <w:t xml:space="preserve">analyzing the phylogeny of </w:t>
      </w:r>
      <w:r w:rsidR="004E0C0E" w:rsidRPr="003118A3">
        <w:rPr>
          <w:szCs w:val="24"/>
          <w:highlight w:val="yellow"/>
        </w:rPr>
        <w:t xml:space="preserve">53 </w:t>
      </w:r>
      <w:r w:rsidR="00A349B7" w:rsidRPr="003118A3">
        <w:rPr>
          <w:szCs w:val="24"/>
          <w:highlight w:val="yellow"/>
        </w:rPr>
        <w:t>protein families</w:t>
      </w:r>
      <w:r w:rsidR="00CC4FB6" w:rsidRPr="003118A3">
        <w:rPr>
          <w:szCs w:val="24"/>
          <w:highlight w:val="yellow"/>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E05B31">
        <w:rPr>
          <w:szCs w:val="24"/>
          <w:highlight w:val="yellow"/>
        </w:rPr>
        <w:t xml:space="preserve">However, their exact phylogenetic position stays unresolved </w:t>
      </w:r>
      <w:r w:rsidRPr="00E05B31">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 </w:instrText>
      </w:r>
      <w:r w:rsidR="00E01E2A">
        <w:rPr>
          <w:szCs w:val="24"/>
          <w:highlight w:val="yellow"/>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Pr>
          <w:szCs w:val="24"/>
          <w:highlight w:val="yellow"/>
        </w:rPr>
        <w:instrText xml:space="preserve"> ADDIN EN.CITE.DATA </w:instrText>
      </w:r>
      <w:r w:rsidR="00E01E2A">
        <w:rPr>
          <w:szCs w:val="24"/>
          <w:highlight w:val="yellow"/>
        </w:rPr>
      </w:r>
      <w:r w:rsidR="00E01E2A">
        <w:rPr>
          <w:szCs w:val="24"/>
          <w:highlight w:val="yellow"/>
        </w:rPr>
        <w:fldChar w:fldCharType="end"/>
      </w:r>
      <w:r w:rsidRPr="00E05B31">
        <w:rPr>
          <w:szCs w:val="24"/>
          <w:highlight w:val="yellow"/>
        </w:rPr>
        <w:fldChar w:fldCharType="separate"/>
      </w:r>
      <w:r w:rsidR="00E01E2A">
        <w:rPr>
          <w:noProof/>
          <w:szCs w:val="24"/>
          <w:highlight w:val="yellow"/>
        </w:rPr>
        <w:t>(Tanabe, Watanabe, and Sugiyama 2002; McLaughlin et al. 2009; Stentiford et al. 2016)</w:t>
      </w:r>
      <w:r w:rsidRPr="00E05B31">
        <w:rPr>
          <w:szCs w:val="24"/>
          <w:highlight w:val="yellow"/>
        </w:rPr>
        <w:fldChar w:fldCharType="end"/>
      </w:r>
      <w:r w:rsidRPr="00E05B31">
        <w:rPr>
          <w:szCs w:val="24"/>
          <w:highlight w:val="yellow"/>
        </w:rPr>
        <w:t xml:space="preserve">. This uncertainty is mostly due to the poor taxon sampling of the previous studies, as well as the </w:t>
      </w:r>
      <w:r w:rsidR="00CF6404" w:rsidRPr="00E05B31">
        <w:rPr>
          <w:szCs w:val="24"/>
          <w:highlight w:val="yellow"/>
        </w:rPr>
        <w:t>artifact of the phylogenetic analyses based on a</w:t>
      </w:r>
      <w:r w:rsidRPr="00E05B31">
        <w:rPr>
          <w:szCs w:val="24"/>
          <w:highlight w:val="yellow"/>
        </w:rPr>
        <w:t xml:space="preserve"> single gene</w:t>
      </w:r>
      <w:r w:rsidR="0032240C" w:rsidRPr="00E05B31">
        <w:rPr>
          <w:szCs w:val="24"/>
          <w:highlight w:val="yellow"/>
        </w:rPr>
        <w:t xml:space="preserve"> </w:t>
      </w:r>
      <w:r w:rsidR="0032240C"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 </w:instrText>
      </w:r>
      <w:r w:rsidR="0022536E" w:rsidRPr="00E05B31">
        <w:rPr>
          <w:szCs w:val="24"/>
          <w:highlight w:val="yellow"/>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E05B31">
        <w:rPr>
          <w:szCs w:val="24"/>
          <w:highlight w:val="yellow"/>
        </w:rPr>
        <w:instrText xml:space="preserve"> ADDIN EN.CITE.DATA </w:instrText>
      </w:r>
      <w:r w:rsidR="0022536E" w:rsidRPr="00E05B31">
        <w:rPr>
          <w:szCs w:val="24"/>
          <w:highlight w:val="yellow"/>
        </w:rPr>
      </w:r>
      <w:r w:rsidR="0022536E" w:rsidRPr="00E05B31">
        <w:rPr>
          <w:szCs w:val="24"/>
          <w:highlight w:val="yellow"/>
        </w:rPr>
        <w:fldChar w:fldCharType="end"/>
      </w:r>
      <w:r w:rsidR="0032240C" w:rsidRPr="00E05B31">
        <w:rPr>
          <w:szCs w:val="24"/>
          <w:highlight w:val="yellow"/>
        </w:rPr>
      </w:r>
      <w:r w:rsidR="0032240C" w:rsidRPr="00E05B31">
        <w:rPr>
          <w:szCs w:val="24"/>
          <w:highlight w:val="yellow"/>
        </w:rPr>
        <w:fldChar w:fldCharType="separate"/>
      </w:r>
      <w:r w:rsidR="0022536E" w:rsidRPr="00E05B31">
        <w:rPr>
          <w:noProof/>
          <w:szCs w:val="24"/>
          <w:highlight w:val="yellow"/>
        </w:rPr>
        <w:t>(Keeling and Fast 2002; Tanabe, Watanabe, and Sugiyama 2002; Thomarat, Vivarès, and Gouy 2004)</w:t>
      </w:r>
      <w:r w:rsidR="0032240C" w:rsidRPr="00E05B31">
        <w:rPr>
          <w:szCs w:val="24"/>
          <w:highlight w:val="yellow"/>
        </w:rPr>
        <w:fldChar w:fldCharType="end"/>
      </w:r>
      <w:r w:rsidR="006E5831" w:rsidRPr="00E05B31">
        <w:rPr>
          <w:szCs w:val="24"/>
          <w:highlight w:val="yellow"/>
        </w:rPr>
        <w:t xml:space="preserve">. The multiple genes approach of </w:t>
      </w:r>
      <w:r w:rsidR="0032240C" w:rsidRPr="00E05B31">
        <w:rPr>
          <w:szCs w:val="24"/>
          <w:highlight w:val="yellow"/>
        </w:rPr>
        <w:fldChar w:fldCharType="begin"/>
      </w:r>
      <w:r w:rsidR="0032240C" w:rsidRPr="00E05B31">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E05B31">
        <w:rPr>
          <w:szCs w:val="24"/>
          <w:highlight w:val="yellow"/>
        </w:rPr>
        <w:fldChar w:fldCharType="separate"/>
      </w:r>
      <w:r w:rsidR="0032240C" w:rsidRPr="00E05B31">
        <w:rPr>
          <w:noProof/>
          <w:szCs w:val="24"/>
          <w:highlight w:val="yellow"/>
        </w:rPr>
        <w:t>(Capella-Gutiérrez, Marcet-Houben, and Gabaldón 2012)</w:t>
      </w:r>
      <w:r w:rsidR="0032240C" w:rsidRPr="00E05B31">
        <w:rPr>
          <w:szCs w:val="24"/>
          <w:highlight w:val="yellow"/>
        </w:rPr>
        <w:fldChar w:fldCharType="end"/>
      </w:r>
      <w:r w:rsidR="006E5831" w:rsidRPr="00E05B31">
        <w:rPr>
          <w:szCs w:val="24"/>
          <w:highlight w:val="yellow"/>
        </w:rPr>
        <w:t xml:space="preserve"> was nonetheless not convinced enough to conclude the fungal sister clade hypothesis</w:t>
      </w:r>
      <w:r w:rsidR="009A7391" w:rsidRPr="00E05B31">
        <w:rPr>
          <w:szCs w:val="24"/>
          <w:highlight w:val="yellow"/>
        </w:rPr>
        <w:t xml:space="preserve"> of microsporidia. </w:t>
      </w:r>
      <w:r w:rsidR="0051721B" w:rsidRPr="00E05B31">
        <w:rPr>
          <w:szCs w:val="24"/>
          <w:highlight w:val="yellow"/>
        </w:rPr>
        <w:t xml:space="preserve">Although they increased the taxon sampling with six microsporidia, </w:t>
      </w:r>
      <w:r w:rsidR="00211F6E" w:rsidRPr="00E05B31">
        <w:rPr>
          <w:szCs w:val="24"/>
          <w:highlight w:val="yellow"/>
        </w:rPr>
        <w:t>twelve</w:t>
      </w:r>
      <w:r w:rsidR="0051721B" w:rsidRPr="00E05B31">
        <w:rPr>
          <w:szCs w:val="24"/>
          <w:highlight w:val="yellow"/>
        </w:rPr>
        <w:t xml:space="preserve"> representative </w:t>
      </w:r>
      <w:r w:rsidR="00211F6E" w:rsidRPr="00E05B31">
        <w:rPr>
          <w:szCs w:val="24"/>
          <w:highlight w:val="yellow"/>
        </w:rPr>
        <w:t>species</w:t>
      </w:r>
      <w:r w:rsidR="0051721B" w:rsidRPr="00E05B31">
        <w:rPr>
          <w:szCs w:val="24"/>
          <w:highlight w:val="yellow"/>
        </w:rPr>
        <w:t xml:space="preserve"> from </w:t>
      </w:r>
      <w:r w:rsidR="00D226FA" w:rsidRPr="00E05B31">
        <w:rPr>
          <w:szCs w:val="24"/>
          <w:highlight w:val="yellow"/>
        </w:rPr>
        <w:t>six</w:t>
      </w:r>
      <w:r w:rsidR="0051721B" w:rsidRPr="00E05B31">
        <w:rPr>
          <w:szCs w:val="24"/>
          <w:highlight w:val="yellow"/>
        </w:rPr>
        <w:t xml:space="preserve"> different </w:t>
      </w:r>
      <w:r w:rsidR="00211F6E" w:rsidRPr="00E05B31">
        <w:rPr>
          <w:szCs w:val="24"/>
          <w:highlight w:val="yellow"/>
        </w:rPr>
        <w:t xml:space="preserve">fungal </w:t>
      </w:r>
      <w:r w:rsidR="0051721B" w:rsidRPr="00E05B31">
        <w:rPr>
          <w:szCs w:val="24"/>
          <w:highlight w:val="yellow"/>
        </w:rPr>
        <w:t xml:space="preserve">phyla, and </w:t>
      </w:r>
      <w:proofErr w:type="gramStart"/>
      <w:r w:rsidR="0051721B" w:rsidRPr="00E05B31">
        <w:rPr>
          <w:szCs w:val="24"/>
          <w:highlight w:val="yellow"/>
        </w:rPr>
        <w:t xml:space="preserve">an </w:t>
      </w:r>
      <w:r w:rsidR="001E59CC">
        <w:rPr>
          <w:szCs w:val="24"/>
          <w:highlight w:val="yellow"/>
        </w:rPr>
        <w:t>outgroup</w:t>
      </w:r>
      <w:proofErr w:type="gramEnd"/>
      <w:r w:rsidR="0051721B" w:rsidRPr="00E05B31">
        <w:rPr>
          <w:szCs w:val="24"/>
          <w:highlight w:val="yellow"/>
        </w:rPr>
        <w:t xml:space="preserve"> containing two animals together with </w:t>
      </w:r>
      <w:r w:rsidR="0051721B" w:rsidRPr="00E05B31">
        <w:rPr>
          <w:i/>
          <w:szCs w:val="24"/>
          <w:highlight w:val="yellow"/>
        </w:rPr>
        <w:t>Monosiga brevicollis</w:t>
      </w:r>
      <w:r w:rsidR="0051721B" w:rsidRPr="00E05B31">
        <w:rPr>
          <w:szCs w:val="24"/>
          <w:highlight w:val="yellow"/>
        </w:rPr>
        <w:t xml:space="preserve"> and </w:t>
      </w:r>
      <w:r w:rsidR="0051721B" w:rsidRPr="00E05B31">
        <w:rPr>
          <w:i/>
          <w:szCs w:val="24"/>
          <w:highlight w:val="yellow"/>
        </w:rPr>
        <w:t xml:space="preserve">Capsaspora </w:t>
      </w:r>
      <w:r w:rsidR="0051721B" w:rsidRPr="00E05B31">
        <w:rPr>
          <w:i/>
          <w:szCs w:val="24"/>
          <w:highlight w:val="yellow"/>
        </w:rPr>
        <w:lastRenderedPageBreak/>
        <w:t>owczarzaki</w:t>
      </w:r>
      <w:r w:rsidR="009A7391" w:rsidRPr="00E05B31">
        <w:rPr>
          <w:szCs w:val="24"/>
          <w:highlight w:val="yellow"/>
        </w:rPr>
        <w:t xml:space="preserve">, it is not sufficient to </w:t>
      </w:r>
      <w:r w:rsidR="000037BF" w:rsidRPr="00E05B31">
        <w:rPr>
          <w:szCs w:val="24"/>
          <w:highlight w:val="yellow"/>
        </w:rPr>
        <w:t>root the species tree using</w:t>
      </w:r>
      <w:r w:rsidR="009A7391" w:rsidRPr="00E05B31">
        <w:rPr>
          <w:szCs w:val="24"/>
          <w:highlight w:val="yellow"/>
        </w:rPr>
        <w:t xml:space="preserve"> </w:t>
      </w:r>
      <w:r w:rsidR="0051721B" w:rsidRPr="00E05B31">
        <w:rPr>
          <w:szCs w:val="24"/>
          <w:highlight w:val="yellow"/>
        </w:rPr>
        <w:t xml:space="preserve">the </w:t>
      </w:r>
      <w:r w:rsidR="001E59CC">
        <w:rPr>
          <w:szCs w:val="24"/>
          <w:highlight w:val="yellow"/>
        </w:rPr>
        <w:t>outgroup</w:t>
      </w:r>
      <w:r w:rsidR="009A7391" w:rsidRPr="00E05B31">
        <w:rPr>
          <w:szCs w:val="24"/>
          <w:highlight w:val="yellow"/>
        </w:rPr>
        <w:t xml:space="preserve"> unless </w:t>
      </w:r>
      <w:r w:rsidR="008B1324" w:rsidRPr="00E05B31">
        <w:rPr>
          <w:szCs w:val="24"/>
          <w:highlight w:val="yellow"/>
        </w:rPr>
        <w:t>the fungal relationship of microsporidia is definitely confirmed.</w:t>
      </w:r>
    </w:p>
    <w:p w14:paraId="2B5CD1DF" w14:textId="7A2FE2B2" w:rsidR="00F72D39" w:rsidRPr="002F3773" w:rsidRDefault="00F72D39" w:rsidP="00324278">
      <w:pPr>
        <w:pStyle w:val="Heading2"/>
        <w:jc w:val="both"/>
      </w:pPr>
      <w:bookmarkStart w:id="19" w:name="_Toc384627477"/>
      <w:bookmarkStart w:id="20" w:name="_Ref384630816"/>
      <w:bookmarkStart w:id="21" w:name="_Toc386152553"/>
      <w:r w:rsidRPr="002F3773">
        <w:t xml:space="preserve">The reduction of microsporidian genomes and </w:t>
      </w:r>
      <w:r w:rsidR="006135E9" w:rsidRPr="002F3773">
        <w:t>metabolism</w:t>
      </w:r>
      <w:bookmarkEnd w:id="19"/>
      <w:bookmarkEnd w:id="20"/>
      <w:bookmarkEnd w:id="21"/>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2"/>
      <w:r w:rsidR="0037131F">
        <w:rPr>
          <w:szCs w:val="24"/>
        </w:rPr>
        <w:t xml:space="preserve">They range among </w:t>
      </w:r>
      <w:commentRangeEnd w:id="22"/>
      <w:r w:rsidR="00640582">
        <w:rPr>
          <w:rStyle w:val="CommentReference"/>
        </w:rPr>
        <w:commentReference w:id="22"/>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60EBA80C" w:rsidR="000B6719" w:rsidRPr="00076E91" w:rsidRDefault="000B6719" w:rsidP="00324278">
      <w:pPr>
        <w:pStyle w:val="Heading2"/>
        <w:jc w:val="both"/>
      </w:pPr>
      <w:bookmarkStart w:id="23" w:name="_Toc384627479"/>
      <w:bookmarkStart w:id="24" w:name="_Toc386152554"/>
      <w:commentRangeStart w:id="25"/>
      <w:commentRangeStart w:id="26"/>
      <w:r w:rsidRPr="002F3773">
        <w:t xml:space="preserve">Potential </w:t>
      </w:r>
      <w:r w:rsidR="00C777F8" w:rsidRPr="002F3773">
        <w:t>research</w:t>
      </w:r>
      <w:r w:rsidRPr="002F3773">
        <w:t xml:space="preserve"> of microsporidia</w:t>
      </w:r>
      <w:bookmarkEnd w:id="23"/>
      <w:commentRangeEnd w:id="25"/>
      <w:r w:rsidR="00FF60F4">
        <w:rPr>
          <w:rStyle w:val="CommentReference"/>
          <w:rFonts w:eastAsiaTheme="minorHAnsi" w:cstheme="minorBidi"/>
          <w:b w:val="0"/>
          <w:bCs w:val="0"/>
          <w:color w:val="auto"/>
        </w:rPr>
        <w:commentReference w:id="25"/>
      </w:r>
      <w:commentRangeEnd w:id="26"/>
      <w:r w:rsidR="00865BB3">
        <w:t xml:space="preserve"> (The threat of microsporidiosis requires a deeper understanding about microsporidia)</w:t>
      </w:r>
      <w:r w:rsidR="001E0205">
        <w:rPr>
          <w:rStyle w:val="CommentReference"/>
          <w:rFonts w:eastAsiaTheme="minorHAnsi" w:cstheme="minorBidi"/>
          <w:b w:val="0"/>
          <w:bCs w:val="0"/>
          <w:color w:val="auto"/>
        </w:rPr>
        <w:commentReference w:id="26"/>
      </w:r>
      <w:bookmarkEnd w:id="24"/>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7"/>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7"/>
      <w:r w:rsidR="0033702A">
        <w:rPr>
          <w:rStyle w:val="CommentReference"/>
        </w:rPr>
        <w:commentReference w:id="27"/>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28"/>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28"/>
      <w:r w:rsidR="0033702A">
        <w:rPr>
          <w:rStyle w:val="CommentReference"/>
        </w:rPr>
        <w:commentReference w:id="28"/>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described in </w:t>
      </w:r>
      <w:r w:rsidR="003F390E">
        <w:rPr>
          <w:szCs w:val="24"/>
        </w:rPr>
        <w:lastRenderedPageBreak/>
        <w:t>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29" w:name="_Toc386152555"/>
      <w:r w:rsidRPr="00A7099E">
        <w:lastRenderedPageBreak/>
        <w:t xml:space="preserve">The estimation of the </w:t>
      </w:r>
      <w:r w:rsidR="000975BB" w:rsidRPr="00A7099E">
        <w:t xml:space="preserve">microsporidian </w:t>
      </w:r>
      <w:r w:rsidR="00EE7152" w:rsidRPr="00A7099E">
        <w:t>last common ancestor</w:t>
      </w:r>
      <w:r w:rsidRPr="00A7099E">
        <w:t xml:space="preserve"> protein set</w:t>
      </w:r>
      <w:bookmarkEnd w:id="29"/>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0" w:name="_Toc386152556"/>
      <w:commentRangeStart w:id="31"/>
      <w:r w:rsidRPr="00A7099E">
        <w:t>Introduction</w:t>
      </w:r>
      <w:commentRangeEnd w:id="31"/>
      <w:r w:rsidR="004115B6">
        <w:rPr>
          <w:rStyle w:val="CommentReference"/>
          <w:rFonts w:eastAsiaTheme="minorHAnsi" w:cstheme="minorBidi"/>
          <w:b w:val="0"/>
          <w:bCs w:val="0"/>
          <w:color w:val="auto"/>
        </w:rPr>
        <w:commentReference w:id="31"/>
      </w:r>
      <w:bookmarkEnd w:id="30"/>
    </w:p>
    <w:p w14:paraId="70EC40E2" w14:textId="77777777" w:rsidR="009E4958" w:rsidRDefault="009E4958" w:rsidP="009E4958">
      <w:pPr>
        <w:pStyle w:val="Heading3"/>
      </w:pPr>
      <w:bookmarkStart w:id="32" w:name="_Toc385094318"/>
      <w:bookmarkStart w:id="33" w:name="_Toc386152557"/>
      <w:r>
        <w:t>Phylogenetic tree</w:t>
      </w:r>
      <w:bookmarkEnd w:id="32"/>
      <w:bookmarkEnd w:id="33"/>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4CBF88C9" w:rsidR="00E5453E" w:rsidRDefault="00E5453E" w:rsidP="00E5453E">
      <w:pPr>
        <w:pStyle w:val="Caption"/>
        <w:jc w:val="both"/>
        <w:rPr>
          <w:szCs w:val="24"/>
        </w:rPr>
      </w:pPr>
      <w:bookmarkStart w:id="34" w:name="_Ref385665794"/>
      <w:bookmarkStart w:id="35" w:name="_Toc386145443"/>
      <w:r>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34"/>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5"/>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F01705">
        <w:t xml:space="preserve">Figure </w:t>
      </w:r>
      <w:r w:rsidR="00F01705">
        <w:rPr>
          <w:noProof/>
        </w:rPr>
        <w:t>2</w:t>
      </w:r>
      <w:r w:rsidR="00F01705">
        <w:noBreakHyphen/>
      </w:r>
      <w:r w:rsidR="00F01705">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6" w:name="_Toc385094319"/>
      <w:bookmarkStart w:id="37" w:name="_Toc386152558"/>
      <w:r>
        <w:t>Orthology prediction</w:t>
      </w:r>
      <w:bookmarkEnd w:id="36"/>
      <w:bookmarkEnd w:id="37"/>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38" w:name="_Toc386152559"/>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38"/>
    </w:p>
    <w:p w14:paraId="6EB69B3B" w14:textId="58A8173C"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them and the others in the phylogenetic tree of life, or how their pathways evolved across species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w:t>
      </w:r>
      <w:r w:rsidR="004E626B">
        <w:rPr>
          <w:szCs w:val="24"/>
        </w:rPr>
        <w:lastRenderedPageBreak/>
        <w:t>individual lineage</w:t>
      </w:r>
      <w:r w:rsidR="004A2CF4">
        <w:rPr>
          <w:szCs w:val="24"/>
        </w:rPr>
        <w:t>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3E12A933" w14:textId="45FCD615" w:rsidR="007D7C63"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F93AF1">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Pr="00A7099E" w:rsidRDefault="00AD08DF" w:rsidP="00324278">
      <w:pPr>
        <w:pStyle w:val="Heading2"/>
        <w:jc w:val="both"/>
      </w:pPr>
      <w:bookmarkStart w:id="39" w:name="_Toc386152560"/>
      <w:r w:rsidRPr="00A7099E">
        <w:t>Methods</w:t>
      </w:r>
      <w:bookmarkEnd w:id="39"/>
    </w:p>
    <w:p w14:paraId="39DB8D72" w14:textId="7F89AF96" w:rsidR="008307D5" w:rsidRPr="00A7099E" w:rsidRDefault="008307D5" w:rsidP="00324278">
      <w:pPr>
        <w:pStyle w:val="Heading3"/>
        <w:jc w:val="both"/>
      </w:pPr>
      <w:bookmarkStart w:id="40" w:name="_Ref386149742"/>
      <w:bookmarkStart w:id="41" w:name="_Toc386152561"/>
      <w:r w:rsidRPr="00A7099E">
        <w:t>Data</w:t>
      </w:r>
      <w:r w:rsidR="00A53DA7" w:rsidRPr="00A7099E">
        <w:t xml:space="preserve"> </w:t>
      </w:r>
      <w:commentRangeStart w:id="42"/>
      <w:r w:rsidR="00A53DA7" w:rsidRPr="00A7099E">
        <w:t>collection</w:t>
      </w:r>
      <w:commentRangeEnd w:id="42"/>
      <w:r w:rsidR="00EF25F5">
        <w:rPr>
          <w:rStyle w:val="CommentReference"/>
          <w:rFonts w:eastAsiaTheme="minorHAnsi" w:cstheme="minorBidi"/>
          <w:b w:val="0"/>
          <w:bCs w:val="0"/>
          <w:color w:val="auto"/>
        </w:rPr>
        <w:commentReference w:id="42"/>
      </w:r>
      <w:bookmarkEnd w:id="40"/>
      <w:bookmarkEnd w:id="41"/>
    </w:p>
    <w:p w14:paraId="47FCEB94" w14:textId="1299BACE" w:rsidR="00916867"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w:t>
      </w:r>
      <w:r w:rsidR="00550633">
        <w:rPr>
          <w:szCs w:val="24"/>
        </w:rPr>
        <w:t xml:space="preserve"> microsporidian</w:t>
      </w:r>
      <w:r w:rsidR="00321FD1">
        <w:rPr>
          <w:szCs w:val="24"/>
        </w:rPr>
        <w:t xml:space="preserve"> </w:t>
      </w:r>
      <w:r w:rsidR="006254AF">
        <w:rPr>
          <w:szCs w:val="24"/>
        </w:rPr>
        <w:t>data set comprising</w:t>
      </w:r>
      <w:r w:rsidR="00D27618">
        <w:rPr>
          <w:szCs w:val="24"/>
        </w:rPr>
        <w:t xml:space="preserve"> e</w:t>
      </w:r>
      <w:r w:rsidR="00D854C8">
        <w:rPr>
          <w:szCs w:val="24"/>
        </w:rPr>
        <w:t xml:space="preserve">leven species </w:t>
      </w:r>
      <w:r w:rsidR="00AB0258">
        <w:rPr>
          <w:szCs w:val="24"/>
        </w:rPr>
        <w:t>downloaded from</w:t>
      </w:r>
      <w:r w:rsidR="00C15F4B">
        <w:rPr>
          <w:szCs w:val="24"/>
        </w:rPr>
        <w:t xml:space="preserve"> the genome portal of the</w:t>
      </w:r>
      <w:r w:rsidR="00B2603F">
        <w:rPr>
          <w:szCs w:val="24"/>
        </w:rPr>
        <w:t xml:space="preserve"> JGI database of</w:t>
      </w:r>
      <w:r w:rsidR="00C15F4B">
        <w:rPr>
          <w:szCs w:val="24"/>
        </w:rPr>
        <w:t xml:space="preserv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17333E">
        <w:rPr>
          <w:szCs w:val="24"/>
        </w:rPr>
        <w:t xml:space="preserve"> the</w:t>
      </w:r>
      <w:r w:rsidR="00B1358F">
        <w:rPr>
          <w:szCs w:val="24"/>
        </w:rPr>
        <w:t xml:space="preserve"> MicrosporidiaDB</w:t>
      </w:r>
      <w:r w:rsidR="00600375">
        <w:rPr>
          <w:szCs w:val="24"/>
        </w:rPr>
        <w:t xml:space="preserve"> </w:t>
      </w:r>
      <w:r w:rsidR="00600375">
        <w:fldChar w:fldCharType="begin"/>
      </w:r>
      <w:r w:rsidR="00600375">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600375">
        <w:fldChar w:fldCharType="separate"/>
      </w:r>
      <w:r w:rsidR="00600375">
        <w:rPr>
          <w:noProof/>
        </w:rPr>
        <w:t>(Aurrecoechea et al. 2011)</w:t>
      </w:r>
      <w:r w:rsidR="00600375">
        <w:fldChar w:fldCharType="end"/>
      </w:r>
      <w:r w:rsidR="00B1358F">
        <w:rPr>
          <w:szCs w:val="24"/>
        </w:rPr>
        <w:t xml:space="preserve"> from</w:t>
      </w:r>
      <w:r w:rsidR="007E2648">
        <w:rPr>
          <w:szCs w:val="24"/>
        </w:rPr>
        <w:t xml:space="preserve"> the microspori</w:t>
      </w:r>
      <w:r w:rsidR="00AD713A">
        <w:rPr>
          <w:szCs w:val="24"/>
        </w:rPr>
        <w:t xml:space="preserve">dia </w:t>
      </w:r>
      <w:r w:rsidR="00B1358F">
        <w:rPr>
          <w:szCs w:val="24"/>
        </w:rPr>
        <w:t>genome sequencing project of</w:t>
      </w:r>
      <w:r w:rsidR="007E2648">
        <w:rPr>
          <w:szCs w:val="24"/>
        </w:rPr>
        <w:t xml:space="preserve">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916867">
        <w:rPr>
          <w:szCs w:val="24"/>
        </w:rPr>
        <w:t xml:space="preserve"> </w:t>
      </w:r>
      <w:r w:rsidR="0019198D">
        <w:rPr>
          <w:szCs w:val="24"/>
        </w:rPr>
        <w:t>The</w:t>
      </w:r>
      <w:r w:rsidR="00916867">
        <w:rPr>
          <w:szCs w:val="24"/>
        </w:rPr>
        <w:t xml:space="preserve"> </w:t>
      </w:r>
      <w:r w:rsidR="0019198D">
        <w:rPr>
          <w:szCs w:val="24"/>
        </w:rPr>
        <w:t>s</w:t>
      </w:r>
      <w:r w:rsidR="00C80882">
        <w:rPr>
          <w:szCs w:val="24"/>
        </w:rPr>
        <w:t>pecies name, strain name, number of proteins as well as the source database</w:t>
      </w:r>
      <w:r w:rsidR="005B3A37">
        <w:rPr>
          <w:szCs w:val="24"/>
        </w:rPr>
        <w:t xml:space="preserve"> </w:t>
      </w:r>
      <w:r w:rsidR="004A11A4">
        <w:rPr>
          <w:szCs w:val="24"/>
        </w:rPr>
        <w:t xml:space="preserve">of those eleven microsporidia </w:t>
      </w:r>
      <w:r w:rsidR="005B3A37">
        <w:rPr>
          <w:szCs w:val="24"/>
        </w:rPr>
        <w:t>can be found</w:t>
      </w:r>
      <w:r w:rsidR="000476C7">
        <w:rPr>
          <w:szCs w:val="24"/>
        </w:rPr>
        <w:t xml:space="preserve"> in</w:t>
      </w:r>
      <w:r w:rsidR="00C80882">
        <w:rPr>
          <w:szCs w:val="24"/>
        </w:rPr>
        <w:t xml:space="preserve"> </w:t>
      </w:r>
      <w:r w:rsidR="00C80882" w:rsidRPr="0096265A">
        <w:rPr>
          <w:szCs w:val="24"/>
        </w:rPr>
        <w:fldChar w:fldCharType="begin"/>
      </w:r>
      <w:r w:rsidR="00C80882" w:rsidRPr="0096265A">
        <w:rPr>
          <w:szCs w:val="24"/>
        </w:rPr>
        <w:instrText xml:space="preserve"> REF _Ref381275723 \h </w:instrText>
      </w:r>
      <w:r w:rsidR="00C80882" w:rsidRPr="0096265A">
        <w:rPr>
          <w:szCs w:val="24"/>
        </w:rPr>
      </w:r>
      <w:r w:rsidR="00C80882" w:rsidRPr="0096265A">
        <w:rPr>
          <w:szCs w:val="24"/>
        </w:rPr>
        <w:fldChar w:fldCharType="separate"/>
      </w:r>
      <w:r w:rsidR="00F01705" w:rsidRPr="00076E91">
        <w:t xml:space="preserve">Table </w:t>
      </w:r>
      <w:r w:rsidR="00F01705">
        <w:rPr>
          <w:noProof/>
        </w:rPr>
        <w:t>2</w:t>
      </w:r>
      <w:r w:rsidR="00F01705">
        <w:noBreakHyphen/>
      </w:r>
      <w:r w:rsidR="00F01705">
        <w:rPr>
          <w:noProof/>
        </w:rPr>
        <w:t>1</w:t>
      </w:r>
      <w:r w:rsidR="00C80882" w:rsidRPr="0096265A">
        <w:rPr>
          <w:szCs w:val="24"/>
        </w:rPr>
        <w:fldChar w:fldCharType="end"/>
      </w:r>
      <w:r w:rsidR="00C80882" w:rsidRPr="0096265A">
        <w:rPr>
          <w:szCs w:val="24"/>
        </w:rPr>
        <w:t>.</w:t>
      </w:r>
    </w:p>
    <w:p w14:paraId="0D27B10F" w14:textId="3FCC5EE0" w:rsidR="001B5E65" w:rsidRPr="00076E91" w:rsidRDefault="001B5E65" w:rsidP="001B5E65">
      <w:pPr>
        <w:pStyle w:val="Caption"/>
        <w:keepNext/>
        <w:spacing w:after="0" w:line="360" w:lineRule="auto"/>
        <w:jc w:val="both"/>
      </w:pPr>
      <w:bookmarkStart w:id="43" w:name="_Ref381275723"/>
      <w:bookmarkStart w:id="44" w:name="_Toc386145499"/>
      <w:r w:rsidRPr="00076E91">
        <w:t xml:space="preserve">Table </w:t>
      </w:r>
      <w:r>
        <w:fldChar w:fldCharType="begin"/>
      </w:r>
      <w:r>
        <w:instrText xml:space="preserve"> STYLEREF 1 \s </w:instrText>
      </w:r>
      <w:r>
        <w:fldChar w:fldCharType="separate"/>
      </w:r>
      <w:r w:rsidR="00F01705">
        <w:rPr>
          <w:noProof/>
        </w:rPr>
        <w:t>2</w:t>
      </w:r>
      <w:r>
        <w:fldChar w:fldCharType="end"/>
      </w:r>
      <w:r>
        <w:noBreakHyphen/>
      </w:r>
      <w:r>
        <w:fldChar w:fldCharType="begin"/>
      </w:r>
      <w:r>
        <w:instrText xml:space="preserve"> SEQ Table \* ARABIC \s 1 </w:instrText>
      </w:r>
      <w:r>
        <w:fldChar w:fldCharType="separate"/>
      </w:r>
      <w:r w:rsidR="00F01705">
        <w:rPr>
          <w:noProof/>
        </w:rPr>
        <w:t>1</w:t>
      </w:r>
      <w:r>
        <w:fldChar w:fldCharType="end"/>
      </w:r>
      <w:bookmarkEnd w:id="43"/>
      <w:r w:rsidRPr="00076E91">
        <w:t xml:space="preserve">: </w:t>
      </w:r>
      <w:r>
        <w:t xml:space="preserve">The </w:t>
      </w:r>
      <w:r w:rsidR="00FE7C93">
        <w:t>microsporidia</w:t>
      </w:r>
      <w:r>
        <w:t xml:space="preserve"> data set</w:t>
      </w:r>
      <w:r w:rsidRPr="00076E91">
        <w:t xml:space="preserve"> </w:t>
      </w:r>
      <w:r>
        <w:t xml:space="preserve">that was used for the estimation of the microsporidia last common ancestor protein set. </w:t>
      </w:r>
      <w:r w:rsidR="00127D92">
        <w:t xml:space="preserve">The columns </w:t>
      </w:r>
      <w:r w:rsidR="006E651F">
        <w:t>denote species name, strain, number of protein and the source, where their proteomes were downloaded.</w:t>
      </w:r>
      <w:bookmarkEnd w:id="44"/>
    </w:p>
    <w:tbl>
      <w:tblPr>
        <w:tblStyle w:val="TableGrid"/>
        <w:tblW w:w="0" w:type="auto"/>
        <w:tblLook w:val="0000" w:firstRow="0" w:lastRow="0" w:firstColumn="0" w:lastColumn="0" w:noHBand="0" w:noVBand="0"/>
      </w:tblPr>
      <w:tblGrid>
        <w:gridCol w:w="3652"/>
        <w:gridCol w:w="1559"/>
        <w:gridCol w:w="1701"/>
        <w:gridCol w:w="1808"/>
      </w:tblGrid>
      <w:tr w:rsidR="00CD52D2" w:rsidRPr="00076E91" w14:paraId="6E6143D1" w14:textId="1F1F6B36" w:rsidTr="00CD52D2">
        <w:tc>
          <w:tcPr>
            <w:tcW w:w="3652" w:type="dxa"/>
          </w:tcPr>
          <w:p w14:paraId="58361AB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1559" w:type="dxa"/>
          </w:tcPr>
          <w:p w14:paraId="04BDF03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1701" w:type="dxa"/>
          </w:tcPr>
          <w:p w14:paraId="05B43BA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c>
          <w:tcPr>
            <w:tcW w:w="1808" w:type="dxa"/>
          </w:tcPr>
          <w:p w14:paraId="6FD29FD4" w14:textId="32311C3B" w:rsidR="00CD52D2" w:rsidRPr="00076E91" w:rsidRDefault="00CD52D2" w:rsidP="00643DE6">
            <w:pPr>
              <w:widowControl w:val="0"/>
              <w:tabs>
                <w:tab w:val="left" w:pos="1406"/>
              </w:tabs>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r w:rsidR="00643DE6">
              <w:rPr>
                <w:rFonts w:cs="Times"/>
                <w:bCs/>
                <w:color w:val="000000" w:themeColor="text1"/>
                <w:szCs w:val="24"/>
              </w:rPr>
              <w:tab/>
            </w:r>
          </w:p>
        </w:tc>
      </w:tr>
      <w:tr w:rsidR="00CD52D2" w:rsidRPr="00076E91" w14:paraId="78CD3EBB" w14:textId="7EF7060D" w:rsidTr="00CD52D2">
        <w:tc>
          <w:tcPr>
            <w:tcW w:w="3652" w:type="dxa"/>
          </w:tcPr>
          <w:p w14:paraId="01046D2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1559" w:type="dxa"/>
          </w:tcPr>
          <w:p w14:paraId="188D1C0D"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1701" w:type="dxa"/>
          </w:tcPr>
          <w:p w14:paraId="7879EED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c>
          <w:tcPr>
            <w:tcW w:w="1808" w:type="dxa"/>
          </w:tcPr>
          <w:p w14:paraId="0BCEA44D" w14:textId="1B2E898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5BE939B" w14:textId="2F56A828" w:rsidTr="00CD52D2">
        <w:tc>
          <w:tcPr>
            <w:tcW w:w="3652" w:type="dxa"/>
          </w:tcPr>
          <w:p w14:paraId="2E59540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1559" w:type="dxa"/>
          </w:tcPr>
          <w:p w14:paraId="0E31BC0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1701" w:type="dxa"/>
          </w:tcPr>
          <w:p w14:paraId="2506177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c>
          <w:tcPr>
            <w:tcW w:w="1808" w:type="dxa"/>
          </w:tcPr>
          <w:p w14:paraId="3E2FE4B9" w14:textId="635EC7AC"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E7DC72D" w14:textId="3732AF6C" w:rsidTr="00CD52D2">
        <w:tc>
          <w:tcPr>
            <w:tcW w:w="3652" w:type="dxa"/>
          </w:tcPr>
          <w:p w14:paraId="27D4C9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1559" w:type="dxa"/>
          </w:tcPr>
          <w:p w14:paraId="188D1CE8"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1701" w:type="dxa"/>
          </w:tcPr>
          <w:p w14:paraId="789A9CC9"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c>
          <w:tcPr>
            <w:tcW w:w="1808" w:type="dxa"/>
          </w:tcPr>
          <w:p w14:paraId="4935CCE9" w14:textId="461F043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6DDCEB60" w14:textId="149D5159" w:rsidTr="00CD52D2">
        <w:tc>
          <w:tcPr>
            <w:tcW w:w="3652" w:type="dxa"/>
          </w:tcPr>
          <w:p w14:paraId="5F51BB6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1559" w:type="dxa"/>
          </w:tcPr>
          <w:p w14:paraId="5ACA098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1701" w:type="dxa"/>
          </w:tcPr>
          <w:p w14:paraId="13DBAF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c>
          <w:tcPr>
            <w:tcW w:w="1808" w:type="dxa"/>
          </w:tcPr>
          <w:p w14:paraId="7AA138C0" w14:textId="2EF0F5E4"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6E4637C" w14:textId="15934600" w:rsidTr="00CD52D2">
        <w:tc>
          <w:tcPr>
            <w:tcW w:w="3652" w:type="dxa"/>
          </w:tcPr>
          <w:p w14:paraId="33E7DF3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1559" w:type="dxa"/>
          </w:tcPr>
          <w:p w14:paraId="3C48304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1701" w:type="dxa"/>
          </w:tcPr>
          <w:p w14:paraId="386FDFA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c>
          <w:tcPr>
            <w:tcW w:w="1808" w:type="dxa"/>
          </w:tcPr>
          <w:p w14:paraId="400253FF" w14:textId="6D15EBBD"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2D3637F5" w14:textId="3A472CD5" w:rsidTr="00CD52D2">
        <w:tc>
          <w:tcPr>
            <w:tcW w:w="3652" w:type="dxa"/>
          </w:tcPr>
          <w:p w14:paraId="3381A53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lastRenderedPageBreak/>
              <w:t>Vittaforma corneae</w:t>
            </w:r>
          </w:p>
        </w:tc>
        <w:tc>
          <w:tcPr>
            <w:tcW w:w="1559" w:type="dxa"/>
          </w:tcPr>
          <w:p w14:paraId="3B4A23F2"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1701" w:type="dxa"/>
          </w:tcPr>
          <w:p w14:paraId="2651DA7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c>
          <w:tcPr>
            <w:tcW w:w="1808" w:type="dxa"/>
          </w:tcPr>
          <w:p w14:paraId="76937B96" w14:textId="7D01AF89"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51758665" w14:textId="40C65516" w:rsidTr="00CD52D2">
        <w:tc>
          <w:tcPr>
            <w:tcW w:w="3652" w:type="dxa"/>
          </w:tcPr>
          <w:p w14:paraId="65B7FAC7"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1559" w:type="dxa"/>
          </w:tcPr>
          <w:p w14:paraId="09E5849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1701" w:type="dxa"/>
          </w:tcPr>
          <w:p w14:paraId="451BAAD5"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c>
          <w:tcPr>
            <w:tcW w:w="1808" w:type="dxa"/>
          </w:tcPr>
          <w:p w14:paraId="78B0A6CA" w14:textId="44B820F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45E7B04" w14:textId="0752BE74" w:rsidTr="00CD52D2">
        <w:trPr>
          <w:trHeight w:val="67"/>
        </w:trPr>
        <w:tc>
          <w:tcPr>
            <w:tcW w:w="3652" w:type="dxa"/>
          </w:tcPr>
          <w:p w14:paraId="4DB1830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1559" w:type="dxa"/>
          </w:tcPr>
          <w:p w14:paraId="64C5FA5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1701" w:type="dxa"/>
          </w:tcPr>
          <w:p w14:paraId="1A2263E1"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c>
          <w:tcPr>
            <w:tcW w:w="1808" w:type="dxa"/>
          </w:tcPr>
          <w:p w14:paraId="6B7F68A6" w14:textId="66D589DB"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r>
      <w:tr w:rsidR="00CD52D2" w:rsidRPr="00076E91" w14:paraId="773EC2D0" w14:textId="0502C759" w:rsidTr="00CD52D2">
        <w:tc>
          <w:tcPr>
            <w:tcW w:w="3652" w:type="dxa"/>
          </w:tcPr>
          <w:p w14:paraId="11862ED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1559" w:type="dxa"/>
          </w:tcPr>
          <w:p w14:paraId="773D15BC"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1701" w:type="dxa"/>
          </w:tcPr>
          <w:p w14:paraId="7D77C7F3"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c>
          <w:tcPr>
            <w:tcW w:w="1808" w:type="dxa"/>
          </w:tcPr>
          <w:p w14:paraId="26637002" w14:textId="29168681"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74C26706" w14:textId="4860803B" w:rsidTr="00CD52D2">
        <w:tc>
          <w:tcPr>
            <w:tcW w:w="3652" w:type="dxa"/>
          </w:tcPr>
          <w:p w14:paraId="3CCA59EF"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1559" w:type="dxa"/>
          </w:tcPr>
          <w:p w14:paraId="37D36EE4"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r>
              <w:rPr>
                <w:rFonts w:cs="Times"/>
                <w:color w:val="000000" w:themeColor="text1"/>
                <w:szCs w:val="24"/>
              </w:rPr>
              <w:t>-</w:t>
            </w:r>
          </w:p>
        </w:tc>
        <w:tc>
          <w:tcPr>
            <w:tcW w:w="1701" w:type="dxa"/>
          </w:tcPr>
          <w:p w14:paraId="4551F8CB"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c>
          <w:tcPr>
            <w:tcW w:w="1808" w:type="dxa"/>
          </w:tcPr>
          <w:p w14:paraId="7B7F21D3" w14:textId="6032C493"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r w:rsidR="00CD52D2" w:rsidRPr="00076E91" w14:paraId="39FC9F5B" w14:textId="3BB4256A" w:rsidTr="00CD52D2">
        <w:tc>
          <w:tcPr>
            <w:tcW w:w="3652" w:type="dxa"/>
          </w:tcPr>
          <w:p w14:paraId="0919E3E0"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1559" w:type="dxa"/>
          </w:tcPr>
          <w:p w14:paraId="779410A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1701" w:type="dxa"/>
          </w:tcPr>
          <w:p w14:paraId="064FAF16" w14:textId="77777777"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c>
          <w:tcPr>
            <w:tcW w:w="1808" w:type="dxa"/>
          </w:tcPr>
          <w:p w14:paraId="0B6F4D73" w14:textId="16AC20B5" w:rsidR="00CD52D2" w:rsidRPr="00076E91" w:rsidRDefault="00CD52D2" w:rsidP="00623ECF">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r>
    </w:tbl>
    <w:p w14:paraId="4158A064" w14:textId="77777777" w:rsidR="0003351F" w:rsidRDefault="0003351F" w:rsidP="00324278">
      <w:pPr>
        <w:spacing w:after="0" w:line="360" w:lineRule="auto"/>
        <w:jc w:val="both"/>
        <w:rPr>
          <w:szCs w:val="24"/>
        </w:rPr>
      </w:pPr>
    </w:p>
    <w:p w14:paraId="52958623" w14:textId="0BFD4842" w:rsidR="00BD3BBE" w:rsidRDefault="00DC58DD" w:rsidP="00DB7430">
      <w:pPr>
        <w:spacing w:after="0" w:line="360" w:lineRule="auto"/>
        <w:jc w:val="both"/>
        <w:rPr>
          <w:szCs w:val="24"/>
        </w:rPr>
      </w:pPr>
      <w:r w:rsidRPr="00F4328D">
        <w:rPr>
          <w:szCs w:val="24"/>
          <w:highlight w:val="yellow"/>
        </w:rPr>
        <w:t xml:space="preserve">Additionally, we </w:t>
      </w:r>
      <w:r w:rsidR="00007CA0" w:rsidRPr="00F4328D">
        <w:rPr>
          <w:szCs w:val="24"/>
          <w:highlight w:val="yellow"/>
        </w:rPr>
        <w:t>selected</w:t>
      </w:r>
      <w:r w:rsidR="0072288C" w:rsidRPr="00F4328D">
        <w:rPr>
          <w:szCs w:val="24"/>
          <w:highlight w:val="yellow"/>
        </w:rPr>
        <w:t xml:space="preserve"> 17 opisthokonts</w:t>
      </w:r>
      <w:r w:rsidR="00007CA0" w:rsidRPr="00F4328D">
        <w:rPr>
          <w:szCs w:val="24"/>
          <w:highlight w:val="yellow"/>
        </w:rPr>
        <w:t xml:space="preserve"> </w:t>
      </w:r>
      <w:r w:rsidR="0072288C" w:rsidRPr="00F4328D">
        <w:rPr>
          <w:szCs w:val="24"/>
          <w:highlight w:val="yellow"/>
        </w:rPr>
        <w:t xml:space="preserve">comprising of </w:t>
      </w:r>
      <w:r w:rsidR="00007CA0" w:rsidRPr="00F4328D">
        <w:rPr>
          <w:szCs w:val="24"/>
          <w:highlight w:val="yellow"/>
        </w:rPr>
        <w:t>13</w:t>
      </w:r>
      <w:r w:rsidR="0044646F" w:rsidRPr="00F4328D">
        <w:rPr>
          <w:szCs w:val="24"/>
          <w:highlight w:val="yellow"/>
        </w:rPr>
        <w:t xml:space="preserve"> </w:t>
      </w:r>
      <w:r w:rsidR="00007CA0" w:rsidRPr="00F4328D">
        <w:rPr>
          <w:szCs w:val="24"/>
          <w:highlight w:val="yellow"/>
        </w:rPr>
        <w:t>fungi</w:t>
      </w:r>
      <w:r w:rsidR="00C23D70" w:rsidRPr="00F4328D">
        <w:rPr>
          <w:szCs w:val="24"/>
          <w:highlight w:val="yellow"/>
        </w:rPr>
        <w:t>, 2 mamm</w:t>
      </w:r>
      <w:r w:rsidR="00CD2107" w:rsidRPr="00F4328D">
        <w:rPr>
          <w:szCs w:val="24"/>
          <w:highlight w:val="yellow"/>
        </w:rPr>
        <w:t>als</w:t>
      </w:r>
      <w:r w:rsidR="000366EA" w:rsidRPr="00F4328D">
        <w:rPr>
          <w:szCs w:val="24"/>
          <w:highlight w:val="yellow"/>
        </w:rPr>
        <w:t xml:space="preserve">, </w:t>
      </w:r>
      <w:r w:rsidR="007B7D6F" w:rsidRPr="0073716B">
        <w:rPr>
          <w:i/>
          <w:szCs w:val="24"/>
          <w:highlight w:val="yellow"/>
        </w:rPr>
        <w:t>Monosiga brevicollis</w:t>
      </w:r>
      <w:r w:rsidR="007C5F69" w:rsidRPr="00F4328D">
        <w:rPr>
          <w:szCs w:val="24"/>
          <w:highlight w:val="yellow"/>
        </w:rPr>
        <w:t xml:space="preserve"> and</w:t>
      </w:r>
      <w:r w:rsidR="007B7D6F" w:rsidRPr="00F4328D">
        <w:rPr>
          <w:szCs w:val="24"/>
          <w:highlight w:val="yellow"/>
        </w:rPr>
        <w:t xml:space="preserve"> </w:t>
      </w:r>
      <w:r w:rsidR="007B7D6F" w:rsidRPr="0073716B">
        <w:rPr>
          <w:i/>
          <w:szCs w:val="24"/>
          <w:highlight w:val="yellow"/>
        </w:rPr>
        <w:t>Capsaspora owczarzaki</w:t>
      </w:r>
      <w:r w:rsidR="00CD664F">
        <w:rPr>
          <w:szCs w:val="24"/>
          <w:highlight w:val="yellow"/>
        </w:rPr>
        <w:t xml:space="preserve"> based on the study of </w:t>
      </w:r>
      <w:r w:rsidR="00CD664F">
        <w:rPr>
          <w:szCs w:val="24"/>
          <w:highlight w:val="yellow"/>
        </w:rPr>
        <w:fldChar w:fldCharType="begin"/>
      </w:r>
      <w:r w:rsidR="00CD664F">
        <w:rPr>
          <w:szCs w:val="24"/>
          <w:highlight w:val="yellow"/>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CD664F">
        <w:rPr>
          <w:szCs w:val="24"/>
          <w:highlight w:val="yellow"/>
        </w:rPr>
        <w:fldChar w:fldCharType="separate"/>
      </w:r>
      <w:r w:rsidR="00CD664F">
        <w:rPr>
          <w:noProof/>
          <w:szCs w:val="24"/>
          <w:highlight w:val="yellow"/>
        </w:rPr>
        <w:t>(Capella-Gutiérrez, Marcet-Houben, and Gabaldón 2012)</w:t>
      </w:r>
      <w:r w:rsidR="00CD664F">
        <w:rPr>
          <w:szCs w:val="24"/>
          <w:highlight w:val="yellow"/>
        </w:rPr>
        <w:fldChar w:fldCharType="end"/>
      </w:r>
      <w:r w:rsidR="007B7D6F" w:rsidRPr="00F4328D">
        <w:rPr>
          <w:szCs w:val="24"/>
          <w:highlight w:val="yellow"/>
        </w:rPr>
        <w:t>,</w:t>
      </w:r>
      <w:r w:rsidR="00CD2107" w:rsidRPr="00F4328D">
        <w:rPr>
          <w:szCs w:val="24"/>
          <w:highlight w:val="yellow"/>
        </w:rPr>
        <w:t xml:space="preserve"> </w:t>
      </w:r>
      <w:r w:rsidR="000332AC" w:rsidRPr="00F4328D">
        <w:rPr>
          <w:szCs w:val="24"/>
          <w:highlight w:val="yellow"/>
        </w:rPr>
        <w:t>together with</w:t>
      </w:r>
      <w:r w:rsidR="00007CA0" w:rsidRPr="00F4328D">
        <w:rPr>
          <w:szCs w:val="24"/>
          <w:highlight w:val="yellow"/>
        </w:rPr>
        <w:t xml:space="preserve"> </w:t>
      </w:r>
      <w:r w:rsidR="00077530" w:rsidRPr="00F4328D">
        <w:rPr>
          <w:szCs w:val="24"/>
          <w:highlight w:val="yellow"/>
        </w:rPr>
        <w:t>7</w:t>
      </w:r>
      <w:r w:rsidR="00713F57" w:rsidRPr="00F4328D">
        <w:rPr>
          <w:szCs w:val="24"/>
          <w:highlight w:val="yellow"/>
        </w:rPr>
        <w:t xml:space="preserve"> other taxa to use as the </w:t>
      </w:r>
      <w:r w:rsidR="00077530" w:rsidRPr="00F4328D">
        <w:rPr>
          <w:szCs w:val="24"/>
          <w:highlight w:val="yellow"/>
        </w:rPr>
        <w:t>non-microsporidian group</w:t>
      </w:r>
      <w:r w:rsidR="00713F57" w:rsidRPr="00F4328D">
        <w:rPr>
          <w:szCs w:val="24"/>
          <w:highlight w:val="yellow"/>
        </w:rPr>
        <w:t xml:space="preserve"> for the phylogenetic analysis.</w:t>
      </w:r>
      <w:r w:rsidR="00D22FF6" w:rsidRPr="00F4328D">
        <w:rPr>
          <w:szCs w:val="24"/>
          <w:highlight w:val="yellow"/>
        </w:rPr>
        <w:t xml:space="preserve"> </w:t>
      </w:r>
      <w:r w:rsidR="00810971">
        <w:rPr>
          <w:szCs w:val="24"/>
          <w:highlight w:val="yellow"/>
        </w:rPr>
        <w:t>We provide the information about t</w:t>
      </w:r>
      <w:r w:rsidR="00D22FF6" w:rsidRPr="00F4328D">
        <w:rPr>
          <w:szCs w:val="24"/>
          <w:highlight w:val="yellow"/>
        </w:rPr>
        <w:t>he taxon names together with their NCBI taxon</w:t>
      </w:r>
      <w:r w:rsidR="00E412F5">
        <w:rPr>
          <w:szCs w:val="24"/>
          <w:highlight w:val="yellow"/>
        </w:rPr>
        <w:t>omy</w:t>
      </w:r>
      <w:r w:rsidR="00D22FF6" w:rsidRPr="00F4328D">
        <w:rPr>
          <w:szCs w:val="24"/>
          <w:highlight w:val="yellow"/>
        </w:rPr>
        <w:t xml:space="preserve"> IDs, phylum and kingdom names, and the source</w:t>
      </w:r>
      <w:r w:rsidR="00EC7DD9">
        <w:rPr>
          <w:szCs w:val="24"/>
          <w:highlight w:val="yellow"/>
        </w:rPr>
        <w:t>s</w:t>
      </w:r>
      <w:r w:rsidR="00D22FF6" w:rsidRPr="00F4328D">
        <w:rPr>
          <w:szCs w:val="24"/>
          <w:highlight w:val="yellow"/>
        </w:rPr>
        <w:t xml:space="preserve"> where the proteomes were </w:t>
      </w:r>
      <w:r w:rsidR="00A449B0">
        <w:rPr>
          <w:szCs w:val="24"/>
          <w:highlight w:val="yellow"/>
        </w:rPr>
        <w:t>acquired</w:t>
      </w:r>
      <w:r w:rsidR="00D22FF6" w:rsidRPr="00F4328D">
        <w:rPr>
          <w:szCs w:val="24"/>
          <w:highlight w:val="yellow"/>
        </w:rPr>
        <w:t xml:space="preserve"> </w:t>
      </w:r>
      <w:r w:rsidR="00C80ED4" w:rsidRPr="00F4328D">
        <w:rPr>
          <w:szCs w:val="24"/>
          <w:highlight w:val="yellow"/>
        </w:rPr>
        <w:t>in</w:t>
      </w:r>
      <w:r w:rsidR="009132AF" w:rsidRPr="00F4328D">
        <w:rPr>
          <w:szCs w:val="24"/>
          <w:highlight w:val="yellow"/>
        </w:rPr>
        <w:t xml:space="preserve"> Appendix,</w:t>
      </w:r>
      <w:r w:rsidR="00C80ED4" w:rsidRPr="00F4328D">
        <w:rPr>
          <w:szCs w:val="24"/>
          <w:highlight w:val="yellow"/>
        </w:rPr>
        <w:t xml:space="preserve"> </w:t>
      </w:r>
      <w:r w:rsidR="00E059E3" w:rsidRPr="00F4328D">
        <w:rPr>
          <w:szCs w:val="24"/>
          <w:highlight w:val="yellow"/>
        </w:rPr>
        <w:fldChar w:fldCharType="begin"/>
      </w:r>
      <w:r w:rsidR="00E059E3" w:rsidRPr="00F4328D">
        <w:rPr>
          <w:szCs w:val="24"/>
          <w:highlight w:val="yellow"/>
        </w:rPr>
        <w:instrText xml:space="preserve"> REF _Ref384422965 \h </w:instrText>
      </w:r>
      <w:r w:rsidR="00E059E3" w:rsidRPr="00F4328D">
        <w:rPr>
          <w:szCs w:val="24"/>
          <w:highlight w:val="yellow"/>
        </w:rPr>
      </w:r>
      <w:r w:rsidR="00E059E3" w:rsidRPr="00F4328D">
        <w:rPr>
          <w:szCs w:val="24"/>
          <w:highlight w:val="yellow"/>
        </w:rPr>
        <w:fldChar w:fldCharType="separate"/>
      </w:r>
      <w:r w:rsidR="00F01705">
        <w:t xml:space="preserve">Table </w:t>
      </w:r>
      <w:r w:rsidR="00F01705">
        <w:rPr>
          <w:noProof/>
        </w:rPr>
        <w:t>A</w:t>
      </w:r>
      <w:r w:rsidR="00F01705">
        <w:noBreakHyphen/>
      </w:r>
      <w:r w:rsidR="00F01705">
        <w:rPr>
          <w:noProof/>
        </w:rPr>
        <w:t>1</w:t>
      </w:r>
      <w:r w:rsidR="00E059E3" w:rsidRPr="00F4328D">
        <w:rPr>
          <w:szCs w:val="24"/>
          <w:highlight w:val="yellow"/>
        </w:rPr>
        <w:fldChar w:fldCharType="end"/>
      </w:r>
      <w:r w:rsidR="00E059E3" w:rsidRPr="00F4328D">
        <w:rPr>
          <w:szCs w:val="24"/>
          <w:highlight w:val="yellow"/>
        </w:rPr>
        <w:t>.</w:t>
      </w:r>
    </w:p>
    <w:p w14:paraId="3B75571A" w14:textId="77777777" w:rsidR="007C4A81" w:rsidRDefault="007C4A81" w:rsidP="00DB7430">
      <w:pPr>
        <w:spacing w:after="0" w:line="360" w:lineRule="auto"/>
        <w:jc w:val="both"/>
        <w:rPr>
          <w:szCs w:val="24"/>
        </w:rPr>
      </w:pPr>
    </w:p>
    <w:p w14:paraId="36CE1572" w14:textId="0F165FD4" w:rsidR="008307D5" w:rsidRPr="00A7099E" w:rsidRDefault="00C260B0" w:rsidP="00324278">
      <w:pPr>
        <w:pStyle w:val="Heading3"/>
        <w:jc w:val="both"/>
      </w:pPr>
      <w:bookmarkStart w:id="45" w:name="_Ref384631038"/>
      <w:bookmarkStart w:id="46" w:name="_Toc386152562"/>
      <w:r w:rsidRPr="00A7099E">
        <w:t>Orthology prediction</w:t>
      </w:r>
      <w:bookmarkEnd w:id="45"/>
      <w:bookmarkEnd w:id="46"/>
    </w:p>
    <w:p w14:paraId="678001E2" w14:textId="72391936" w:rsidR="00B71B3B" w:rsidRPr="008B796A"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3E292A">
        <w:rPr>
          <w:szCs w:val="24"/>
        </w:rPr>
        <w:t xml:space="preserve"> v2.0.9</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1E5AE4">
        <w:rPr>
          <w:szCs w:val="24"/>
        </w:rPr>
        <w:t xml:space="preserve"> selected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w:t>
      </w:r>
      <w:r w:rsidR="002A2364">
        <w:rPr>
          <w:szCs w:val="24"/>
        </w:rPr>
        <w:t>rforms</w:t>
      </w:r>
      <w:r w:rsidR="00B71B3B" w:rsidRPr="00076E91">
        <w:rPr>
          <w:szCs w:val="24"/>
        </w:rPr>
        <w:t xml:space="preserve"> </w:t>
      </w:r>
      <w:r w:rsidR="002A2364">
        <w:rPr>
          <w:szCs w:val="24"/>
        </w:rPr>
        <w:t xml:space="preserve">an </w:t>
      </w:r>
      <w:r w:rsidR="00B71B3B" w:rsidRPr="00076E91">
        <w:rPr>
          <w:szCs w:val="24"/>
        </w:rPr>
        <w:t>al</w:t>
      </w:r>
      <w:r w:rsidR="00D111E6">
        <w:rPr>
          <w:szCs w:val="24"/>
        </w:rPr>
        <w:t>l-against-all BLASTP</w:t>
      </w:r>
      <w:r w:rsidR="00E92A8A">
        <w:rPr>
          <w:szCs w:val="24"/>
        </w:rPr>
        <w:t xml:space="preserve"> comparison</w:t>
      </w:r>
      <w:r w:rsidR="00B71B3B" w:rsidRPr="00076E91">
        <w:rPr>
          <w:szCs w:val="24"/>
        </w:rPr>
        <w:t xml:space="preserve"> for </w:t>
      </w:r>
      <w:r w:rsidR="008101F2">
        <w:rPr>
          <w:szCs w:val="24"/>
        </w:rPr>
        <w:t>all input data and clusters</w:t>
      </w:r>
      <w:r w:rsidR="00B71B3B" w:rsidRPr="00076E91">
        <w:rPr>
          <w:szCs w:val="24"/>
        </w:rPr>
        <w:t xml:space="preserve">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w:t>
      </w:r>
      <w:r w:rsidR="00B71B3B" w:rsidRPr="008B796A">
        <w:rPr>
          <w:szCs w:val="24"/>
        </w:rPr>
        <w:t xml:space="preserve"> </w:t>
      </w:r>
      <w:r w:rsidR="00A5403F" w:rsidRPr="0036091D">
        <w:rPr>
          <w:szCs w:val="24"/>
          <w:highlight w:val="yellow"/>
        </w:rPr>
        <w:t>OrthoMCL was run with standard parameters i.e.</w:t>
      </w:r>
      <w:r w:rsidR="008B796A" w:rsidRPr="0036091D">
        <w:rPr>
          <w:szCs w:val="24"/>
          <w:highlight w:val="yellow"/>
        </w:rPr>
        <w:t xml:space="preserve"> </w:t>
      </w:r>
      <w:r w:rsidR="008B796A" w:rsidRPr="0036091D">
        <w:rPr>
          <w:rFonts w:ascii="Courier New" w:hAnsi="Courier New" w:cs="Courier New"/>
          <w:i/>
          <w:szCs w:val="24"/>
          <w:highlight w:val="yellow"/>
        </w:rPr>
        <w:t>-v 100000 -b 100000 -z 0 -e 1e-5</w:t>
      </w:r>
      <w:r w:rsidR="008B796A" w:rsidRPr="0036091D">
        <w:rPr>
          <w:szCs w:val="24"/>
          <w:highlight w:val="yellow"/>
        </w:rPr>
        <w:t xml:space="preserve"> for the BLAST search and</w:t>
      </w:r>
      <w:r w:rsidR="00A5403F" w:rsidRPr="0036091D">
        <w:rPr>
          <w:szCs w:val="24"/>
          <w:highlight w:val="yellow"/>
        </w:rPr>
        <w:t xml:space="preserve"> an</w:t>
      </w:r>
      <w:r w:rsidR="00CA3754" w:rsidRPr="0036091D">
        <w:rPr>
          <w:szCs w:val="24"/>
          <w:highlight w:val="yellow"/>
        </w:rPr>
        <w:t xml:space="preserve"> MCL</w:t>
      </w:r>
      <w:r w:rsidR="00A5403F" w:rsidRPr="0036091D">
        <w:rPr>
          <w:szCs w:val="24"/>
          <w:highlight w:val="yellow"/>
        </w:rPr>
        <w:t xml:space="preserve"> inflation parameter of </w:t>
      </w:r>
      <w:r w:rsidR="00CA3754" w:rsidRPr="0036091D">
        <w:rPr>
          <w:szCs w:val="24"/>
          <w:highlight w:val="yellow"/>
        </w:rPr>
        <w:t>1</w:t>
      </w:r>
      <w:r w:rsidR="00C846D6" w:rsidRPr="0036091D">
        <w:rPr>
          <w:szCs w:val="24"/>
          <w:highlight w:val="yellow"/>
        </w:rPr>
        <w:t>.</w:t>
      </w:r>
      <w:r w:rsidR="00CA3754" w:rsidRPr="0036091D">
        <w:rPr>
          <w:szCs w:val="24"/>
          <w:highlight w:val="yellow"/>
        </w:rPr>
        <w:t>5</w:t>
      </w:r>
      <w:r w:rsidR="008B796A" w:rsidRPr="0036091D">
        <w:rPr>
          <w:szCs w:val="24"/>
          <w:highlight w:val="yellow"/>
        </w:rPr>
        <w:t>.</w:t>
      </w:r>
    </w:p>
    <w:p w14:paraId="100C49A7" w14:textId="69993661"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F01705">
        <w:t xml:space="preserve">Table </w:t>
      </w:r>
      <w:r w:rsidR="00F01705">
        <w:rPr>
          <w:noProof/>
        </w:rPr>
        <w:t>A</w:t>
      </w:r>
      <w:r w:rsidR="00F01705">
        <w:noBreakHyphen/>
      </w:r>
      <w:r w:rsidR="00F01705">
        <w:rPr>
          <w:noProof/>
        </w:rPr>
        <w:t>1</w:t>
      </w:r>
      <w:r w:rsidR="004902BD">
        <w:rPr>
          <w:szCs w:val="24"/>
        </w:rPr>
        <w:fldChar w:fldCharType="end"/>
      </w:r>
      <w:r w:rsidR="004127BF">
        <w:rPr>
          <w:szCs w:val="24"/>
        </w:rPr>
        <w:t xml:space="preserve">) </w:t>
      </w:r>
      <w:r w:rsidR="00A26524">
        <w:rPr>
          <w:szCs w:val="24"/>
        </w:rPr>
        <w:t xml:space="preserve">with </w:t>
      </w:r>
      <w:commentRangeStart w:id="47"/>
      <w:commentRangeStart w:id="48"/>
      <w:r w:rsidR="00727721" w:rsidRPr="00076E91">
        <w:rPr>
          <w:szCs w:val="24"/>
        </w:rPr>
        <w:t>HaMStR</w:t>
      </w:r>
      <w:r w:rsidR="00986D9A">
        <w:rPr>
          <w:szCs w:val="24"/>
        </w:rPr>
        <w:t xml:space="preserve"> </w:t>
      </w:r>
      <w:commentRangeEnd w:id="47"/>
      <w:r w:rsidR="00A26524">
        <w:rPr>
          <w:rStyle w:val="CommentReference"/>
        </w:rPr>
        <w:commentReference w:id="47"/>
      </w:r>
      <w:commentRangeEnd w:id="48"/>
      <w:r w:rsidR="00025C1E">
        <w:rPr>
          <w:rStyle w:val="CommentReference"/>
        </w:rPr>
        <w:commentReference w:id="48"/>
      </w:r>
      <w:r w:rsidR="00DC614C">
        <w:rPr>
          <w:szCs w:val="24"/>
        </w:rPr>
        <w:t xml:space="preserve">v13.2.9 from </w:t>
      </w:r>
      <w:r w:rsidR="00DC614C" w:rsidRPr="00DC614C">
        <w:rPr>
          <w:szCs w:val="24"/>
        </w:rPr>
        <w:t>https://github.</w:t>
      </w:r>
      <w:r w:rsidR="00DC614C">
        <w:rPr>
          <w:szCs w:val="24"/>
        </w:rPr>
        <w:t xml:space="preserve">com/BIONF/HaMStR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A26524">
        <w:rPr>
          <w:szCs w:val="24"/>
        </w:rPr>
        <w:t xml:space="preserve">To this end, we used each orthologous group predicted </w:t>
      </w:r>
      <w:r w:rsidR="00A26524">
        <w:rPr>
          <w:szCs w:val="24"/>
        </w:rPr>
        <w:lastRenderedPageBreak/>
        <w:t>by OrthoMCL as training data for a corresponding profile h</w:t>
      </w:r>
      <w:r w:rsidR="00276C93" w:rsidRPr="00076E91">
        <w:rPr>
          <w:szCs w:val="24"/>
        </w:rPr>
        <w:t>idden</w:t>
      </w:r>
      <w:r w:rsidR="00505750">
        <w:rPr>
          <w:szCs w:val="24"/>
        </w:rPr>
        <w:t xml:space="preserve"> Markov </w:t>
      </w:r>
      <w:r w:rsidR="00A26524">
        <w:rPr>
          <w:szCs w:val="24"/>
        </w:rPr>
        <w:t xml:space="preserve">model </w:t>
      </w:r>
      <w:r w:rsidR="00505750">
        <w:rPr>
          <w:szCs w:val="24"/>
        </w:rPr>
        <w:t xml:space="preserve">(HMM)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A26524">
        <w:rPr>
          <w:szCs w:val="24"/>
        </w:rPr>
        <w:t xml:space="preserve">. </w:t>
      </w:r>
      <w:r w:rsidR="008A676B">
        <w:rPr>
          <w:szCs w:val="24"/>
        </w:rPr>
        <w:t>HaMStR then used these pHMMs</w:t>
      </w:r>
      <w:r w:rsidR="00A26524">
        <w:rPr>
          <w:szCs w:val="24"/>
        </w:rPr>
        <w:t xml:space="preserve"> in a targeted search to identify orthologs in further species outside the microsporidia.</w:t>
      </w:r>
      <w:r w:rsidR="00025C1E">
        <w:rPr>
          <w:szCs w:val="24"/>
        </w:rPr>
        <w:t xml:space="preserve"> </w:t>
      </w:r>
      <w:r w:rsidR="00F24114">
        <w:rPr>
          <w:szCs w:val="24"/>
        </w:rPr>
        <w:t>Each</w:t>
      </w:r>
      <w:r w:rsidR="00F9087F">
        <w:rPr>
          <w:szCs w:val="24"/>
        </w:rPr>
        <w:t xml:space="preserve"> candidate</w:t>
      </w:r>
      <w:r w:rsidR="00F24114">
        <w:rPr>
          <w:szCs w:val="24"/>
        </w:rPr>
        <w:t xml:space="preserve"> protein obtained by the HMM search were </w:t>
      </w:r>
      <w:r w:rsidR="00216B19">
        <w:rPr>
          <w:szCs w:val="24"/>
        </w:rPr>
        <w:t>added</w:t>
      </w:r>
      <w:r w:rsidR="009711BD">
        <w:rPr>
          <w:szCs w:val="24"/>
        </w:rPr>
        <w:t xml:space="preserve"> into</w:t>
      </w:r>
      <w:r w:rsidR="00216B19">
        <w:rPr>
          <w:szCs w:val="24"/>
        </w:rPr>
        <w:t xml:space="preserve"> the original orthologous group, if it fulfilled the reverse BLAST search </w:t>
      </w:r>
      <w:r w:rsidR="00216B19">
        <w:rPr>
          <w:szCs w:val="24"/>
        </w:rPr>
        <w:fldChar w:fldCharType="begin"/>
      </w:r>
      <w:r w:rsidR="00216B19">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216B19">
        <w:rPr>
          <w:szCs w:val="24"/>
        </w:rPr>
        <w:fldChar w:fldCharType="separate"/>
      </w:r>
      <w:r w:rsidR="00216B19">
        <w:rPr>
          <w:noProof/>
          <w:szCs w:val="24"/>
        </w:rPr>
        <w:t>(Altschul et al. 1990)</w:t>
      </w:r>
      <w:r w:rsidR="00216B19">
        <w:rPr>
          <w:szCs w:val="24"/>
        </w:rPr>
        <w:fldChar w:fldCharType="end"/>
      </w:r>
      <w:r w:rsidR="00216B19">
        <w:rPr>
          <w:szCs w:val="24"/>
        </w:rPr>
        <w:t xml:space="preserve"> criteria.</w:t>
      </w:r>
      <w:r w:rsidR="00F9087F">
        <w:rPr>
          <w:szCs w:val="24"/>
        </w:rPr>
        <w:t xml:space="preserve"> In the reverse BLAST search, the candidate protein was searched against the proteomes</w:t>
      </w:r>
      <w:r w:rsidR="00025C1E" w:rsidRPr="00076E91">
        <w:rPr>
          <w:szCs w:val="24"/>
        </w:rPr>
        <w:t xml:space="preserve"> of </w:t>
      </w:r>
      <w:r w:rsidR="00F9087F">
        <w:rPr>
          <w:szCs w:val="24"/>
        </w:rPr>
        <w:t xml:space="preserve">the </w:t>
      </w:r>
      <w:r w:rsidR="00025C1E" w:rsidRPr="00076E91">
        <w:rPr>
          <w:szCs w:val="24"/>
        </w:rPr>
        <w:t xml:space="preserve">seed </w:t>
      </w:r>
      <w:r w:rsidR="00025C1E">
        <w:rPr>
          <w:szCs w:val="24"/>
        </w:rPr>
        <w:t>species</w:t>
      </w:r>
      <w:r w:rsidR="00232207">
        <w:rPr>
          <w:szCs w:val="24"/>
        </w:rPr>
        <w:t xml:space="preserve"> in the original orthologous group</w:t>
      </w:r>
      <w:r w:rsidR="00025C1E" w:rsidRPr="00076E91">
        <w:rPr>
          <w:szCs w:val="24"/>
        </w:rPr>
        <w:t>.</w:t>
      </w:r>
      <w:r w:rsidR="00F24114">
        <w:rPr>
          <w:szCs w:val="24"/>
        </w:rPr>
        <w:t xml:space="preserve"> By default, </w:t>
      </w:r>
      <w:r w:rsidR="005B0906">
        <w:rPr>
          <w:szCs w:val="24"/>
        </w:rPr>
        <w:t xml:space="preserve">the candidate protein will be confirmed as a new ortholog, </w:t>
      </w:r>
      <w:r w:rsidR="00F24114">
        <w:rPr>
          <w:szCs w:val="24"/>
        </w:rPr>
        <w:t>if the best hit from the reverse BLAST search is</w:t>
      </w:r>
      <w:r w:rsidR="005B0906">
        <w:rPr>
          <w:szCs w:val="24"/>
        </w:rPr>
        <w:t xml:space="preserve"> the same as the seed sequence. </w:t>
      </w:r>
      <w:r w:rsidR="00956613">
        <w:rPr>
          <w:szCs w:val="24"/>
        </w:rPr>
        <w:t xml:space="preserve">As microsporidia genes tend to evolve quickly </w:t>
      </w:r>
      <w:r w:rsidR="00956613">
        <w:rPr>
          <w:szCs w:val="24"/>
        </w:rPr>
        <w:fldChar w:fldCharType="begin"/>
      </w:r>
      <w:r w:rsidR="009566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956613">
        <w:rPr>
          <w:szCs w:val="24"/>
        </w:rPr>
        <w:fldChar w:fldCharType="separate"/>
      </w:r>
      <w:r w:rsidR="00956613">
        <w:rPr>
          <w:noProof/>
          <w:szCs w:val="24"/>
        </w:rPr>
        <w:t>(Lee et al. 2008)</w:t>
      </w:r>
      <w:r w:rsidR="00956613">
        <w:rPr>
          <w:szCs w:val="24"/>
        </w:rPr>
        <w:fldChar w:fldCharType="end"/>
      </w:r>
      <w:r w:rsidR="00956613">
        <w:rPr>
          <w:szCs w:val="24"/>
        </w:rPr>
        <w:t>, the BLAST search could be false to return the seed sequence as its best hit.</w:t>
      </w:r>
      <w:r w:rsidR="00E8576C">
        <w:rPr>
          <w:szCs w:val="24"/>
        </w:rPr>
        <w:t xml:space="preserve"> We therefore run HaMStR with the options </w:t>
      </w:r>
      <w:r w:rsidR="00E8576C" w:rsidRPr="00242AC3">
        <w:rPr>
          <w:rFonts w:ascii="Courier New" w:hAnsi="Courier New" w:cs="Courier New"/>
          <w:i/>
          <w:szCs w:val="24"/>
        </w:rPr>
        <w:t>-checkCoorthologsRef</w:t>
      </w:r>
      <w:r w:rsidR="00E8576C">
        <w:rPr>
          <w:szCs w:val="24"/>
        </w:rPr>
        <w:t xml:space="preserve"> to increased the sensitivity of the prediction by accepting the seed protein to be co-orthologous to the best reverse BLAST hit. </w:t>
      </w:r>
      <w:r w:rsidR="00A54080">
        <w:rPr>
          <w:szCs w:val="24"/>
        </w:rPr>
        <w:t>Besides, we u</w:t>
      </w:r>
      <w:r w:rsidR="00242AC3">
        <w:rPr>
          <w:szCs w:val="24"/>
        </w:rPr>
        <w:t xml:space="preserve">sed other options to increase the specificity of HaMStR, including </w:t>
      </w:r>
      <w:r w:rsidR="00242AC3" w:rsidRPr="000B396E">
        <w:rPr>
          <w:rFonts w:ascii="Courier New" w:hAnsi="Courier New" w:cs="Courier New"/>
          <w:i/>
          <w:szCs w:val="24"/>
        </w:rPr>
        <w:t>-hit_limit = 10</w:t>
      </w:r>
      <w:r w:rsidR="00242AC3">
        <w:rPr>
          <w:szCs w:val="24"/>
        </w:rPr>
        <w:t xml:space="preserve"> to take only the first ten hits from the HMM search, </w:t>
      </w:r>
      <w:r w:rsidR="00242AC3" w:rsidRPr="000B396E">
        <w:rPr>
          <w:rFonts w:ascii="Courier New" w:hAnsi="Courier New" w:cs="Courier New"/>
          <w:i/>
          <w:szCs w:val="24"/>
        </w:rPr>
        <w:t>-strict</w:t>
      </w:r>
      <w:r w:rsidR="00242AC3">
        <w:rPr>
          <w:szCs w:val="24"/>
        </w:rPr>
        <w:t xml:space="preserve"> to force the candidate protein has to be orthologous with all seed proteins in the original group, and </w:t>
      </w:r>
      <w:r w:rsidR="00242AC3" w:rsidRPr="000B396E">
        <w:rPr>
          <w:rFonts w:ascii="Courier New" w:hAnsi="Courier New" w:cs="Courier New"/>
          <w:i/>
          <w:szCs w:val="24"/>
        </w:rPr>
        <w:t>-representative</w:t>
      </w:r>
      <w:r w:rsidR="00242AC3">
        <w:rPr>
          <w:szCs w:val="24"/>
        </w:rPr>
        <w:t xml:space="preserve"> to select only one ortholog for each search species.</w:t>
      </w:r>
    </w:p>
    <w:p w14:paraId="2BB3ED1D" w14:textId="309C338C" w:rsidR="00B775A6" w:rsidRPr="00A7099E" w:rsidRDefault="00B775A6" w:rsidP="00324278">
      <w:pPr>
        <w:pStyle w:val="Heading3"/>
        <w:jc w:val="both"/>
      </w:pPr>
      <w:bookmarkStart w:id="49" w:name="_Ref384631115"/>
      <w:bookmarkStart w:id="50" w:name="_Toc386152563"/>
      <w:r w:rsidRPr="00A7099E">
        <w:t>Species tree reconstruction</w:t>
      </w:r>
      <w:bookmarkEnd w:id="49"/>
      <w:bookmarkEnd w:id="50"/>
    </w:p>
    <w:p w14:paraId="649E888D" w14:textId="68ACC86D" w:rsidR="006F1D04" w:rsidRDefault="005D7882" w:rsidP="00324278">
      <w:pPr>
        <w:spacing w:after="0" w:line="360" w:lineRule="auto"/>
        <w:jc w:val="both"/>
        <w:rPr>
          <w:szCs w:val="24"/>
        </w:rPr>
      </w:pPr>
      <w:r>
        <w:rPr>
          <w:szCs w:val="24"/>
        </w:rPr>
        <w:t>We identified</w:t>
      </w:r>
      <w:r w:rsidR="00727721" w:rsidRPr="00076E91">
        <w:rPr>
          <w:szCs w:val="24"/>
        </w:rPr>
        <w:t xml:space="preserve"> a core gene set</w:t>
      </w:r>
      <w:r w:rsidR="00CB0264">
        <w:rPr>
          <w:szCs w:val="24"/>
        </w:rPr>
        <w:t xml:space="preserve"> </w:t>
      </w:r>
      <w:r>
        <w:rPr>
          <w:szCs w:val="24"/>
        </w:rPr>
        <w:t xml:space="preserve">from the extended orthologous groups </w:t>
      </w:r>
      <w:r w:rsidR="00CB0264">
        <w:rPr>
          <w:szCs w:val="24"/>
        </w:rPr>
        <w:t xml:space="preserve">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 xml:space="preserve">a super-alignment was generated by concatenating </w:t>
      </w:r>
      <w:r w:rsidR="005A2E63">
        <w:rPr>
          <w:szCs w:val="24"/>
        </w:rPr>
        <w:t>the individual</w:t>
      </w:r>
      <w:r w:rsidR="00FC51BF">
        <w:rPr>
          <w:szCs w:val="24"/>
        </w:rPr>
        <w:t xml:space="preserve"> alignments </w:t>
      </w:r>
      <w:r w:rsidR="005A2E63">
        <w:rPr>
          <w:szCs w:val="24"/>
        </w:rPr>
        <w:t xml:space="preserve">using a custom </w:t>
      </w:r>
      <w:r w:rsidR="00A17078">
        <w:rPr>
          <w:szCs w:val="24"/>
        </w:rPr>
        <w:t>P</w:t>
      </w:r>
      <w:r w:rsidR="005A2E63">
        <w:rPr>
          <w:szCs w:val="24"/>
        </w:rPr>
        <w:t>erl script</w:t>
      </w:r>
      <w:proofErr w:type="gramEnd"/>
      <w:r w:rsidR="00FC51BF">
        <w:rPr>
          <w:szCs w:val="24"/>
        </w:rPr>
        <w:t>.</w:t>
      </w:r>
      <w:r w:rsidR="002C735F" w:rsidRPr="00076E91">
        <w:rPr>
          <w:szCs w:val="24"/>
        </w:rPr>
        <w:t xml:space="preserve"> </w:t>
      </w:r>
      <w:r w:rsidR="001856D9">
        <w:rPr>
          <w:szCs w:val="24"/>
        </w:rPr>
        <w:t xml:space="preserve">In order to eliminate the data that contain </w:t>
      </w:r>
      <w:r w:rsidR="003327CD">
        <w:rPr>
          <w:szCs w:val="24"/>
        </w:rPr>
        <w:t>poor</w:t>
      </w:r>
      <w:r w:rsidR="001856D9">
        <w:rPr>
          <w:szCs w:val="24"/>
        </w:rPr>
        <w:t xml:space="preserve"> phylogenetic signals, w</w:t>
      </w:r>
      <w:r w:rsidR="006F1D04">
        <w:rPr>
          <w:szCs w:val="24"/>
        </w:rPr>
        <w:t>e removed alignment columns that have at least 50% of gaps in the super-alignment.</w:t>
      </w:r>
    </w:p>
    <w:p w14:paraId="3FF873E9" w14:textId="60B7B7B3" w:rsidR="00812CB3" w:rsidRPr="00076E91" w:rsidRDefault="00F2209E" w:rsidP="00324278">
      <w:pPr>
        <w:spacing w:after="0" w:line="360" w:lineRule="auto"/>
        <w:jc w:val="both"/>
        <w:rPr>
          <w:szCs w:val="24"/>
        </w:rPr>
      </w:pPr>
      <w:r>
        <w:rPr>
          <w:szCs w:val="24"/>
        </w:rPr>
        <w:lastRenderedPageBreak/>
        <w:t>Then, w</w:t>
      </w:r>
      <w:r w:rsidR="002C735F" w:rsidRPr="00076E91">
        <w:rPr>
          <w:szCs w:val="24"/>
        </w:rPr>
        <w:t xml:space="preserve">e used </w:t>
      </w:r>
      <w:r w:rsidR="00CB5F9E" w:rsidRPr="00076E91">
        <w:rPr>
          <w:szCs w:val="24"/>
        </w:rPr>
        <w:t>ProtTest</w:t>
      </w:r>
      <w:r w:rsidR="00C66BBD">
        <w:rPr>
          <w:szCs w:val="24"/>
        </w:rPr>
        <w:t xml:space="preserve"> </w:t>
      </w:r>
      <w:r w:rsidR="00DC23F3">
        <w:rPr>
          <w:szCs w:val="24"/>
        </w:rPr>
        <w:t xml:space="preserve">v3.4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147954">
        <w:rPr>
          <w:szCs w:val="24"/>
        </w:rPr>
        <w:t>.</w:t>
      </w:r>
      <w:r w:rsidR="00CB5F9E" w:rsidRPr="00076E91">
        <w:rPr>
          <w:szCs w:val="24"/>
        </w:rPr>
        <w:t xml:space="preserve"> </w:t>
      </w:r>
      <w:r w:rsidR="002E347E">
        <w:rPr>
          <w:szCs w:val="24"/>
          <w:highlight w:val="yellow"/>
        </w:rPr>
        <w:t>B</w:t>
      </w:r>
      <w:r w:rsidR="002E347E" w:rsidRPr="001E10A1">
        <w:rPr>
          <w:szCs w:val="24"/>
          <w:highlight w:val="yellow"/>
        </w:rPr>
        <w:t>ased on the best model parameters obtained from ProtTest</w:t>
      </w:r>
      <w:r w:rsidR="002E347E" w:rsidRPr="005C73F7">
        <w:rPr>
          <w:szCs w:val="24"/>
          <w:highlight w:val="yellow"/>
        </w:rPr>
        <w:t>,</w:t>
      </w:r>
      <w:r w:rsidR="006111D6" w:rsidRPr="005C73F7">
        <w:rPr>
          <w:szCs w:val="24"/>
          <w:highlight w:val="yellow"/>
        </w:rPr>
        <w:t xml:space="preserve"> </w:t>
      </w:r>
      <w:r w:rsidR="00CB5F9E" w:rsidRPr="005C73F7">
        <w:rPr>
          <w:szCs w:val="24"/>
          <w:highlight w:val="yellow"/>
        </w:rPr>
        <w:t xml:space="preserve">we </w:t>
      </w:r>
      <w:r w:rsidR="00501BC7" w:rsidRPr="005C73F7">
        <w:rPr>
          <w:szCs w:val="24"/>
          <w:highlight w:val="yellow"/>
        </w:rPr>
        <w:t>reconstructed</w:t>
      </w:r>
      <w:r w:rsidR="00CB5F9E" w:rsidRPr="005C73F7">
        <w:rPr>
          <w:szCs w:val="24"/>
          <w:highlight w:val="yellow"/>
        </w:rPr>
        <w:t xml:space="preserve"> </w:t>
      </w:r>
      <w:r w:rsidR="002E347E" w:rsidRPr="005C73F7">
        <w:rPr>
          <w:szCs w:val="24"/>
          <w:highlight w:val="yellow"/>
        </w:rPr>
        <w:t xml:space="preserve">100 bootstrap </w:t>
      </w:r>
      <w:r w:rsidR="00CB5F9E" w:rsidRPr="005C73F7">
        <w:rPr>
          <w:szCs w:val="24"/>
          <w:highlight w:val="yellow"/>
        </w:rPr>
        <w:t>species tree</w:t>
      </w:r>
      <w:r w:rsidR="004A39B2" w:rsidRPr="005C73F7">
        <w:rPr>
          <w:szCs w:val="24"/>
          <w:highlight w:val="yellow"/>
        </w:rPr>
        <w:t>s</w:t>
      </w:r>
      <w:r w:rsidR="00251B43" w:rsidRPr="005C73F7">
        <w:rPr>
          <w:szCs w:val="24"/>
          <w:highlight w:val="yellow"/>
        </w:rPr>
        <w:t xml:space="preserve"> </w:t>
      </w:r>
      <w:r w:rsidR="009C1A27" w:rsidRPr="005C73F7">
        <w:rPr>
          <w:szCs w:val="24"/>
          <w:highlight w:val="yellow"/>
        </w:rPr>
        <w:t>from the</w:t>
      </w:r>
      <w:r w:rsidR="00AA4564" w:rsidRPr="005C73F7">
        <w:rPr>
          <w:szCs w:val="24"/>
          <w:highlight w:val="yellow"/>
        </w:rPr>
        <w:t xml:space="preserve"> processed</w:t>
      </w:r>
      <w:r w:rsidR="009C1A27" w:rsidRPr="005C73F7">
        <w:rPr>
          <w:szCs w:val="24"/>
          <w:highlight w:val="yellow"/>
        </w:rPr>
        <w:t xml:space="preserve"> super-alignment</w:t>
      </w:r>
      <w:r w:rsidR="00930279" w:rsidRPr="005C73F7">
        <w:rPr>
          <w:szCs w:val="24"/>
          <w:highlight w:val="yellow"/>
        </w:rPr>
        <w:t xml:space="preserve"> </w:t>
      </w:r>
      <w:r w:rsidR="008302F8" w:rsidRPr="005C73F7">
        <w:rPr>
          <w:szCs w:val="24"/>
          <w:highlight w:val="yellow"/>
        </w:rPr>
        <w:t>using the</w:t>
      </w:r>
      <w:r w:rsidR="00930279" w:rsidRPr="005C73F7">
        <w:rPr>
          <w:szCs w:val="24"/>
          <w:highlight w:val="yellow"/>
        </w:rPr>
        <w:t xml:space="preserve"> </w:t>
      </w:r>
      <w:r w:rsidR="007837B0" w:rsidRPr="005C73F7">
        <w:rPr>
          <w:szCs w:val="24"/>
          <w:highlight w:val="yellow"/>
        </w:rPr>
        <w:t xml:space="preserve">tool </w:t>
      </w:r>
      <w:r w:rsidR="00930279" w:rsidRPr="005C73F7">
        <w:rPr>
          <w:szCs w:val="24"/>
          <w:highlight w:val="yellow"/>
        </w:rPr>
        <w:t>RAxML</w:t>
      </w:r>
      <w:r w:rsidR="000A392D" w:rsidRPr="005C73F7">
        <w:rPr>
          <w:szCs w:val="24"/>
          <w:highlight w:val="yellow"/>
        </w:rPr>
        <w:t xml:space="preserve"> v8.1.9</w:t>
      </w:r>
      <w:r w:rsidR="00930279" w:rsidRPr="005C73F7">
        <w:rPr>
          <w:szCs w:val="24"/>
          <w:highlight w:val="yellow"/>
        </w:rPr>
        <w:t xml:space="preserve"> </w:t>
      </w:r>
      <w:r w:rsidR="00C66BBD" w:rsidRPr="005C73F7">
        <w:rPr>
          <w:szCs w:val="24"/>
          <w:highlight w:val="yellow"/>
        </w:rPr>
        <w:fldChar w:fldCharType="begin"/>
      </w:r>
      <w:r w:rsidR="00C66BBD" w:rsidRPr="005C73F7">
        <w:rPr>
          <w:szCs w:val="24"/>
          <w:highlight w:val="yellow"/>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sidRPr="005C73F7">
        <w:rPr>
          <w:szCs w:val="24"/>
          <w:highlight w:val="yellow"/>
        </w:rPr>
        <w:fldChar w:fldCharType="separate"/>
      </w:r>
      <w:r w:rsidR="00C66BBD" w:rsidRPr="005C73F7">
        <w:rPr>
          <w:noProof/>
          <w:szCs w:val="24"/>
          <w:highlight w:val="yellow"/>
        </w:rPr>
        <w:t>(Stamatakis 2014)</w:t>
      </w:r>
      <w:r w:rsidR="00C66BBD" w:rsidRPr="005C73F7">
        <w:rPr>
          <w:szCs w:val="24"/>
          <w:highlight w:val="yellow"/>
        </w:rPr>
        <w:fldChar w:fldCharType="end"/>
      </w:r>
      <w:r w:rsidR="002E347E" w:rsidRPr="005C73F7">
        <w:rPr>
          <w:szCs w:val="24"/>
          <w:highlight w:val="yellow"/>
        </w:rPr>
        <w:t xml:space="preserve"> with the</w:t>
      </w:r>
      <w:r w:rsidR="00EE4D9D" w:rsidRPr="001E10A1">
        <w:rPr>
          <w:szCs w:val="24"/>
          <w:highlight w:val="yellow"/>
        </w:rPr>
        <w:t xml:space="preserve"> increasing of the random seeds</w:t>
      </w:r>
      <w:r w:rsidR="00267FDC">
        <w:rPr>
          <w:szCs w:val="24"/>
          <w:highlight w:val="yellow"/>
        </w:rPr>
        <w:t xml:space="preserve"> </w:t>
      </w:r>
      <w:r w:rsidR="00267FDC" w:rsidRPr="001E10A1">
        <w:rPr>
          <w:szCs w:val="24"/>
          <w:highlight w:val="yellow"/>
        </w:rPr>
        <w:t xml:space="preserve">(parameter </w:t>
      </w:r>
      <w:r w:rsidR="00267FDC" w:rsidRPr="001E10A1">
        <w:rPr>
          <w:rFonts w:ascii="Courier New" w:hAnsi="Courier New" w:cs="Courier New"/>
          <w:i/>
          <w:szCs w:val="24"/>
          <w:highlight w:val="yellow"/>
        </w:rPr>
        <w:t>-p</w:t>
      </w:r>
      <w:r w:rsidR="00267FDC" w:rsidRPr="001E10A1">
        <w:rPr>
          <w:szCs w:val="24"/>
          <w:highlight w:val="yellow"/>
        </w:rPr>
        <w:t xml:space="preserve"> and </w:t>
      </w:r>
      <w:r w:rsidR="00267FDC" w:rsidRPr="001E10A1">
        <w:rPr>
          <w:rFonts w:ascii="Courier New" w:hAnsi="Courier New" w:cs="Courier New"/>
          <w:i/>
          <w:szCs w:val="24"/>
          <w:highlight w:val="yellow"/>
        </w:rPr>
        <w:t>-b</w:t>
      </w:r>
      <w:r w:rsidR="00267FDC" w:rsidRPr="001E10A1">
        <w:rPr>
          <w:szCs w:val="24"/>
          <w:highlight w:val="yellow"/>
        </w:rPr>
        <w:t>)</w:t>
      </w:r>
      <w:r w:rsidR="004A39B2">
        <w:rPr>
          <w:szCs w:val="24"/>
          <w:highlight w:val="yellow"/>
        </w:rPr>
        <w:t xml:space="preserve"> from 5 to 500 </w:t>
      </w:r>
      <w:r w:rsidR="00267FDC">
        <w:rPr>
          <w:szCs w:val="24"/>
          <w:highlight w:val="yellow"/>
        </w:rPr>
        <w:t>by</w:t>
      </w:r>
      <w:r w:rsidR="004A39B2">
        <w:rPr>
          <w:szCs w:val="24"/>
          <w:highlight w:val="yellow"/>
        </w:rPr>
        <w:t xml:space="preserve"> a stepwise of 5</w:t>
      </w:r>
      <w:r w:rsidR="00EE4D9D" w:rsidRPr="001E10A1">
        <w:rPr>
          <w:szCs w:val="24"/>
          <w:highlight w:val="yellow"/>
        </w:rPr>
        <w:t>.</w:t>
      </w:r>
      <w:r w:rsidR="00197160" w:rsidRPr="001E10A1">
        <w:rPr>
          <w:szCs w:val="24"/>
          <w:highlight w:val="yellow"/>
        </w:rPr>
        <w:t xml:space="preserve"> </w:t>
      </w:r>
      <w:r w:rsidR="003C1579" w:rsidRPr="001E10A1">
        <w:rPr>
          <w:szCs w:val="24"/>
          <w:highlight w:val="yellow"/>
        </w:rPr>
        <w:t xml:space="preserve">The consensus tree from those 100 maximum likelihood trees was created </w:t>
      </w:r>
      <w:r w:rsidR="001F4FAB" w:rsidRPr="001E10A1">
        <w:rPr>
          <w:szCs w:val="24"/>
          <w:highlight w:val="yellow"/>
        </w:rPr>
        <w:t>by</w:t>
      </w:r>
      <w:r w:rsidR="003C1579" w:rsidRPr="001E10A1">
        <w:rPr>
          <w:szCs w:val="24"/>
          <w:highlight w:val="yellow"/>
        </w:rPr>
        <w:t xml:space="preserve"> TREE-PUZZLE v5.3.rc16</w:t>
      </w:r>
      <w:r w:rsidR="00F51C13" w:rsidRPr="001E10A1">
        <w:rPr>
          <w:szCs w:val="24"/>
          <w:highlight w:val="yellow"/>
        </w:rPr>
        <w:t xml:space="preserve"> </w:t>
      </w:r>
      <w:r w:rsidR="00F51C13" w:rsidRPr="001E10A1">
        <w:rPr>
          <w:szCs w:val="24"/>
          <w:highlight w:val="yellow"/>
        </w:rPr>
        <w:fldChar w:fldCharType="begin"/>
      </w:r>
      <w:r w:rsidR="00F51C13" w:rsidRPr="001E10A1">
        <w:rPr>
          <w:szCs w:val="24"/>
          <w:highlight w:val="yellow"/>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F51C13" w:rsidRPr="001E10A1">
        <w:rPr>
          <w:szCs w:val="24"/>
          <w:highlight w:val="yellow"/>
        </w:rPr>
        <w:fldChar w:fldCharType="separate"/>
      </w:r>
      <w:r w:rsidR="00F51C13" w:rsidRPr="001E10A1">
        <w:rPr>
          <w:noProof/>
          <w:szCs w:val="24"/>
          <w:highlight w:val="yellow"/>
        </w:rPr>
        <w:t>(Schmidt et al. 2003)</w:t>
      </w:r>
      <w:r w:rsidR="00F51C13" w:rsidRPr="001E10A1">
        <w:rPr>
          <w:szCs w:val="24"/>
          <w:highlight w:val="yellow"/>
        </w:rPr>
        <w:fldChar w:fldCharType="end"/>
      </w:r>
      <w:r w:rsidR="003C1579" w:rsidRPr="001E10A1">
        <w:rPr>
          <w:szCs w:val="24"/>
          <w:highlight w:val="yellow"/>
        </w:rPr>
        <w:t xml:space="preserve">. </w:t>
      </w:r>
      <w:r w:rsidR="00D8326B">
        <w:rPr>
          <w:szCs w:val="24"/>
          <w:highlight w:val="yellow"/>
        </w:rPr>
        <w:t>Lastly</w:t>
      </w:r>
      <w:r w:rsidR="00443B9D" w:rsidRPr="001E10A1">
        <w:rPr>
          <w:szCs w:val="24"/>
          <w:highlight w:val="yellow"/>
        </w:rPr>
        <w:t xml:space="preserve">, we added the bootstrap supported values into </w:t>
      </w:r>
      <w:r w:rsidR="003C1579" w:rsidRPr="001E10A1">
        <w:rPr>
          <w:szCs w:val="24"/>
          <w:highlight w:val="yellow"/>
        </w:rPr>
        <w:t xml:space="preserve">the consensus tree with RAxML v8.1.9 using the </w:t>
      </w:r>
      <w:r w:rsidR="00A40095">
        <w:rPr>
          <w:szCs w:val="24"/>
          <w:highlight w:val="yellow"/>
        </w:rPr>
        <w:t>parameter</w:t>
      </w:r>
      <w:r w:rsidR="003C1579" w:rsidRPr="001E10A1">
        <w:rPr>
          <w:szCs w:val="24"/>
          <w:highlight w:val="yellow"/>
        </w:rPr>
        <w:t xml:space="preserve"> </w:t>
      </w:r>
      <w:r w:rsidR="003C1579" w:rsidRPr="001E10A1">
        <w:rPr>
          <w:rFonts w:ascii="Courier New" w:hAnsi="Courier New" w:cs="Courier New"/>
          <w:i/>
          <w:szCs w:val="24"/>
          <w:highlight w:val="yellow"/>
        </w:rPr>
        <w:t>-</w:t>
      </w:r>
      <w:r w:rsidR="003C1579" w:rsidRPr="0021646E">
        <w:rPr>
          <w:rFonts w:ascii="Courier New" w:hAnsi="Courier New" w:cs="Courier New"/>
          <w:i/>
          <w:szCs w:val="24"/>
          <w:highlight w:val="yellow"/>
        </w:rPr>
        <w:t>p b</w:t>
      </w:r>
      <w:r w:rsidR="003C1579" w:rsidRPr="0021646E">
        <w:rPr>
          <w:szCs w:val="24"/>
          <w:highlight w:val="yellow"/>
        </w:rPr>
        <w:t>.</w:t>
      </w:r>
      <w:r w:rsidR="004E62DC" w:rsidRPr="0021646E">
        <w:rPr>
          <w:szCs w:val="24"/>
          <w:highlight w:val="yellow"/>
        </w:rPr>
        <w:t xml:space="preserve"> The final tree was rooted using </w:t>
      </w:r>
      <w:r w:rsidR="00FA072E" w:rsidRPr="0021646E">
        <w:rPr>
          <w:szCs w:val="24"/>
          <w:highlight w:val="yellow"/>
        </w:rPr>
        <w:t>the taxon group outside of the opisthokonts.</w:t>
      </w:r>
    </w:p>
    <w:p w14:paraId="3FE78AAC" w14:textId="599E9243" w:rsidR="00711278" w:rsidRPr="00A7099E" w:rsidRDefault="00711278" w:rsidP="00324278">
      <w:pPr>
        <w:pStyle w:val="Heading3"/>
        <w:jc w:val="both"/>
      </w:pPr>
      <w:bookmarkStart w:id="51" w:name="_Toc386152564"/>
      <w:r w:rsidRPr="00A7099E">
        <w:t>Last common ancestor's proteins estimation</w:t>
      </w:r>
      <w:bookmarkEnd w:id="51"/>
    </w:p>
    <w:p w14:paraId="7F58F5EA" w14:textId="6BAECF15" w:rsidR="00A42A90"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w:t>
      </w:r>
      <w:r w:rsidR="004D19A2">
        <w:rPr>
          <w:szCs w:val="24"/>
        </w:rPr>
        <w:t>ted</w:t>
      </w:r>
      <w:r w:rsidRPr="00076E91">
        <w:rPr>
          <w:szCs w:val="24"/>
        </w:rPr>
        <w:t xml:space="preserve">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w:t>
      </w:r>
      <w:r w:rsidR="004D19A2">
        <w:rPr>
          <w:szCs w:val="24"/>
        </w:rPr>
        <w:t>To assign a microsporidia</w:t>
      </w:r>
      <w:r w:rsidR="00087E6B">
        <w:rPr>
          <w:szCs w:val="24"/>
        </w:rPr>
        <w:t xml:space="preserve">n </w:t>
      </w:r>
      <w:commentRangeStart w:id="52"/>
      <w:commentRangeStart w:id="53"/>
      <w:r w:rsidR="00087E6B">
        <w:rPr>
          <w:szCs w:val="24"/>
        </w:rPr>
        <w:t>protein</w:t>
      </w:r>
      <w:r w:rsidR="004D19A2">
        <w:rPr>
          <w:szCs w:val="24"/>
        </w:rPr>
        <w:t xml:space="preserve"> </w:t>
      </w:r>
      <w:commentRangeEnd w:id="52"/>
      <w:r w:rsidR="00087E6B">
        <w:rPr>
          <w:rStyle w:val="CommentReference"/>
        </w:rPr>
        <w:commentReference w:id="52"/>
      </w:r>
      <w:commentRangeEnd w:id="53"/>
      <w:r w:rsidR="005A7DFE">
        <w:rPr>
          <w:rStyle w:val="CommentReference"/>
        </w:rPr>
        <w:commentReference w:id="53"/>
      </w:r>
      <w:r w:rsidR="004D19A2">
        <w:rPr>
          <w:szCs w:val="24"/>
        </w:rPr>
        <w:t>to the LCA set, we required at least one of the two following conditions to be met</w:t>
      </w:r>
      <w:r w:rsidR="00370C8B">
        <w:rPr>
          <w:szCs w:val="24"/>
        </w:rPr>
        <w:t xml:space="preserve"> (</w:t>
      </w:r>
      <w:r w:rsidR="00370C8B">
        <w:rPr>
          <w:szCs w:val="24"/>
        </w:rPr>
        <w:fldChar w:fldCharType="begin"/>
      </w:r>
      <w:r w:rsidR="00370C8B">
        <w:rPr>
          <w:szCs w:val="24"/>
        </w:rPr>
        <w:instrText xml:space="preserve"> REF _Ref385263048 \h </w:instrText>
      </w:r>
      <w:r w:rsidR="00370C8B">
        <w:rPr>
          <w:szCs w:val="24"/>
        </w:rPr>
      </w:r>
      <w:r w:rsidR="00370C8B">
        <w:rPr>
          <w:szCs w:val="24"/>
        </w:rPr>
        <w:fldChar w:fldCharType="separate"/>
      </w:r>
      <w:r w:rsidR="00F01705">
        <w:t xml:space="preserve">Figure </w:t>
      </w:r>
      <w:r w:rsidR="00F01705">
        <w:rPr>
          <w:noProof/>
        </w:rPr>
        <w:t>2</w:t>
      </w:r>
      <w:r w:rsidR="00F01705">
        <w:noBreakHyphen/>
      </w:r>
      <w:r w:rsidR="00F01705">
        <w:rPr>
          <w:noProof/>
        </w:rPr>
        <w:t>2</w:t>
      </w:r>
      <w:r w:rsidR="00370C8B">
        <w:rPr>
          <w:szCs w:val="24"/>
        </w:rPr>
        <w:fldChar w:fldCharType="end"/>
      </w:r>
      <w:r w:rsidR="00370C8B">
        <w:rPr>
          <w:szCs w:val="24"/>
        </w:rPr>
        <w:t>)</w:t>
      </w:r>
      <w:r w:rsidR="004D19A2">
        <w:rPr>
          <w:szCs w:val="24"/>
        </w:rPr>
        <w:t>.</w:t>
      </w:r>
      <w:r w:rsidR="00500D94" w:rsidRPr="00076E91">
        <w:rPr>
          <w:szCs w:val="24"/>
        </w:rPr>
        <w:t xml:space="preserve"> </w:t>
      </w:r>
      <w:r w:rsidR="004D19A2">
        <w:rPr>
          <w:szCs w:val="24"/>
        </w:rPr>
        <w:t xml:space="preserve">(1) </w:t>
      </w:r>
      <w:proofErr w:type="gramStart"/>
      <w:r w:rsidR="004D19A2">
        <w:rPr>
          <w:szCs w:val="24"/>
        </w:rPr>
        <w:t>a</w:t>
      </w:r>
      <w:proofErr w:type="gramEnd"/>
      <w:r w:rsidR="004D19A2">
        <w:rPr>
          <w:szCs w:val="24"/>
        </w:rPr>
        <w:t xml:space="preserve"> protein must be represented by an ortholog in the earlies</w:t>
      </w:r>
      <w:r w:rsidR="00087E6B">
        <w:rPr>
          <w:szCs w:val="24"/>
        </w:rPr>
        <w:t>t</w:t>
      </w:r>
      <w:r w:rsidR="004D19A2">
        <w:rPr>
          <w:szCs w:val="24"/>
        </w:rPr>
        <w:t xml:space="preserve"> branching microsporidian lineage plus at least in one other </w:t>
      </w:r>
      <w:r w:rsidR="00087E6B">
        <w:rPr>
          <w:szCs w:val="24"/>
        </w:rPr>
        <w:t xml:space="preserve">microsporidian </w:t>
      </w:r>
      <w:r w:rsidR="004D19A2">
        <w:rPr>
          <w:szCs w:val="24"/>
        </w:rPr>
        <w:t xml:space="preserve">lineage. </w:t>
      </w:r>
      <w:r w:rsidR="00500D94" w:rsidRPr="00076E91">
        <w:rPr>
          <w:szCs w:val="24"/>
        </w:rPr>
        <w:t xml:space="preserve">(2) </w:t>
      </w:r>
      <w:proofErr w:type="gramStart"/>
      <w:r w:rsidR="00087E6B">
        <w:rPr>
          <w:szCs w:val="24"/>
        </w:rPr>
        <w:t>a</w:t>
      </w:r>
      <w:proofErr w:type="gramEnd"/>
      <w:r w:rsidR="00087E6B">
        <w:rPr>
          <w:szCs w:val="24"/>
        </w:rPr>
        <w:t xml:space="preserve"> protein must be represented by at least two </w:t>
      </w:r>
      <w:r w:rsidR="00500D94" w:rsidRPr="00076E91">
        <w:rPr>
          <w:szCs w:val="24"/>
        </w:rPr>
        <w:t>orthologs</w:t>
      </w:r>
      <w:r w:rsidR="00087E6B">
        <w:rPr>
          <w:szCs w:val="24"/>
        </w:rPr>
        <w:t xml:space="preserve"> within the </w:t>
      </w:r>
      <w:r w:rsidR="00A00CBB">
        <w:rPr>
          <w:szCs w:val="24"/>
        </w:rPr>
        <w:t>microsporidia</w:t>
      </w:r>
      <w:r w:rsidR="00A06FA0">
        <w:rPr>
          <w:szCs w:val="24"/>
        </w:rPr>
        <w:t xml:space="preserve"> </w:t>
      </w:r>
      <w:r w:rsidR="00500D94" w:rsidRPr="00076E91">
        <w:rPr>
          <w:szCs w:val="24"/>
        </w:rPr>
        <w:t xml:space="preserve">and </w:t>
      </w:r>
      <w:r w:rsidR="00EF25F5">
        <w:rPr>
          <w:szCs w:val="24"/>
        </w:rPr>
        <w:t xml:space="preserve">additionally in one </w:t>
      </w:r>
      <w:r w:rsidR="00500D94" w:rsidRPr="00076E91">
        <w:rPr>
          <w:szCs w:val="24"/>
        </w:rPr>
        <w:t xml:space="preserve">or more </w:t>
      </w:r>
      <w:r w:rsidR="007507F4">
        <w:rPr>
          <w:szCs w:val="24"/>
        </w:rPr>
        <w:t>species outside the microsporidia</w:t>
      </w:r>
      <w:r w:rsidR="00500D94" w:rsidRPr="00076E91">
        <w:rPr>
          <w:szCs w:val="24"/>
        </w:rPr>
        <w:t>.</w:t>
      </w:r>
      <w:r w:rsidR="00EF25F5">
        <w:rPr>
          <w:szCs w:val="24"/>
        </w:rPr>
        <w:t xml:space="preserve"> The LCA set inference was done with a custom </w:t>
      </w:r>
      <w:r w:rsidR="00EF14EF">
        <w:rPr>
          <w:szCs w:val="24"/>
        </w:rPr>
        <w:t>Perl</w:t>
      </w:r>
      <w:r w:rsidR="00EF25F5">
        <w:rPr>
          <w:szCs w:val="24"/>
        </w:rPr>
        <w:t xml:space="preserve"> script.</w:t>
      </w:r>
    </w:p>
    <w:p w14:paraId="6026F4A5" w14:textId="77777777" w:rsidR="008926F4" w:rsidRDefault="008926F4" w:rsidP="008926F4">
      <w:pPr>
        <w:keepNext/>
        <w:spacing w:after="0" w:line="360" w:lineRule="auto"/>
        <w:jc w:val="both"/>
      </w:pPr>
      <w:r>
        <w:rPr>
          <w:noProof/>
          <w:szCs w:val="24"/>
        </w:rPr>
        <w:lastRenderedPageBreak/>
        <w:drawing>
          <wp:inline distT="0" distB="0" distL="0" distR="0" wp14:anchorId="5A930BD9" wp14:editId="563A7D5D">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5184468A" w14:textId="1E00B98A" w:rsidR="008926F4" w:rsidRDefault="008926F4" w:rsidP="008926F4">
      <w:pPr>
        <w:pStyle w:val="Caption"/>
        <w:jc w:val="both"/>
      </w:pPr>
      <w:bookmarkStart w:id="54" w:name="_Ref385263048"/>
      <w:bookmarkStart w:id="55" w:name="_Toc385094389"/>
      <w:bookmarkStart w:id="56" w:name="_Toc386145444"/>
      <w:r>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54"/>
      <w:r w:rsidR="00D76653">
        <w:t>: D</w:t>
      </w:r>
      <w:r>
        <w:t xml:space="preserve">endrogram tree demonstrates the microsporidian phylogeny. The tree topology is </w:t>
      </w:r>
      <w:r w:rsidR="00A00CBB">
        <w:t>derived</w:t>
      </w:r>
      <w:r>
        <w:t xml:space="preserve"> from </w:t>
      </w:r>
      <w:r>
        <w:fldChar w:fldCharType="begin"/>
      </w:r>
      <w:r>
        <w:instrText xml:space="preserve"> REF _Ref381357941 \h </w:instrText>
      </w:r>
      <w:r>
        <w:fldChar w:fldCharType="separate"/>
      </w:r>
      <w:r w:rsidR="00F01705" w:rsidRPr="00076E91">
        <w:t xml:space="preserve">Figure </w:t>
      </w:r>
      <w:r w:rsidR="00F01705">
        <w:rPr>
          <w:noProof/>
        </w:rPr>
        <w:t>2</w:t>
      </w:r>
      <w:r w:rsidR="00F01705">
        <w:noBreakHyphen/>
      </w:r>
      <w:r w:rsidR="00F01705">
        <w:rPr>
          <w:noProof/>
        </w:rPr>
        <w:t>4</w:t>
      </w:r>
      <w:r>
        <w:fldChar w:fldCharType="end"/>
      </w:r>
      <w:r>
        <w:t>.</w:t>
      </w:r>
      <w:bookmarkEnd w:id="55"/>
      <w:r w:rsidR="00D76653">
        <w:t xml:space="preserve"> </w:t>
      </w:r>
      <w:r w:rsidR="007169A0">
        <w:t>This tree gives</w:t>
      </w:r>
      <w:r w:rsidR="002E50B6">
        <w:t xml:space="preserve"> the basic for </w:t>
      </w:r>
      <w:r w:rsidR="003F0EA0">
        <w:t>identifying the</w:t>
      </w:r>
      <w:r w:rsidR="008B5973">
        <w:t xml:space="preserve"> microsporidian</w:t>
      </w:r>
      <w:r w:rsidR="003F0EA0">
        <w:t xml:space="preserve"> LCA ancestor </w:t>
      </w:r>
      <w:r w:rsidR="00337612">
        <w:t xml:space="preserve">proteins </w:t>
      </w:r>
      <w:r w:rsidR="003F0EA0">
        <w:t>using the principle of minimum evolution</w:t>
      </w:r>
      <w:r w:rsidR="008B5973">
        <w:t xml:space="preserve"> </w:t>
      </w:r>
      <w:r w:rsidR="008B5973">
        <w:rPr>
          <w:szCs w:val="24"/>
        </w:rPr>
        <w:fldChar w:fldCharType="begin"/>
      </w:r>
      <w:r w:rsidR="008B5973">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8B5973">
        <w:rPr>
          <w:szCs w:val="24"/>
        </w:rPr>
        <w:fldChar w:fldCharType="separate"/>
      </w:r>
      <w:r w:rsidR="008B5973">
        <w:rPr>
          <w:noProof/>
          <w:szCs w:val="24"/>
        </w:rPr>
        <w:t>(Edwards 1996)</w:t>
      </w:r>
      <w:r w:rsidR="008B5973">
        <w:rPr>
          <w:szCs w:val="24"/>
        </w:rPr>
        <w:fldChar w:fldCharType="end"/>
      </w:r>
      <w:r w:rsidR="003F0EA0">
        <w:t>.</w:t>
      </w:r>
      <w:bookmarkEnd w:id="56"/>
    </w:p>
    <w:p w14:paraId="0C4F7ACE" w14:textId="77777777" w:rsidR="008926F4" w:rsidRPr="00076E91" w:rsidRDefault="008926F4" w:rsidP="00324278">
      <w:pPr>
        <w:spacing w:after="0" w:line="360" w:lineRule="auto"/>
        <w:jc w:val="both"/>
        <w:rPr>
          <w:szCs w:val="24"/>
        </w:rPr>
      </w:pPr>
    </w:p>
    <w:p w14:paraId="5D0479B6" w14:textId="2A6A88A1" w:rsidR="00AD08DF" w:rsidRPr="00A7099E" w:rsidRDefault="00AD08DF" w:rsidP="00324278">
      <w:pPr>
        <w:pStyle w:val="Heading2"/>
        <w:jc w:val="both"/>
      </w:pPr>
      <w:bookmarkStart w:id="57" w:name="_Toc386152565"/>
      <w:commentRangeStart w:id="58"/>
      <w:r w:rsidRPr="00A7099E">
        <w:t>Results</w:t>
      </w:r>
      <w:commentRangeEnd w:id="58"/>
      <w:r w:rsidR="00EF25F5">
        <w:rPr>
          <w:rStyle w:val="CommentReference"/>
          <w:rFonts w:eastAsiaTheme="minorHAnsi" w:cstheme="minorBidi"/>
          <w:b w:val="0"/>
          <w:bCs w:val="0"/>
          <w:color w:val="auto"/>
        </w:rPr>
        <w:commentReference w:id="58"/>
      </w:r>
      <w:bookmarkEnd w:id="57"/>
    </w:p>
    <w:p w14:paraId="1C319D21" w14:textId="66C22D23" w:rsidR="00EE060F" w:rsidRPr="00076E91" w:rsidRDefault="005F1D05" w:rsidP="00EE060F">
      <w:pPr>
        <w:spacing w:after="0" w:line="360" w:lineRule="auto"/>
        <w:jc w:val="both"/>
        <w:rPr>
          <w:szCs w:val="24"/>
        </w:rPr>
      </w:pPr>
      <w:r>
        <w:rPr>
          <w:szCs w:val="24"/>
        </w:rPr>
        <w:t xml:space="preserve">Using OrthoMCL, we </w:t>
      </w:r>
      <w:r w:rsidR="0016100E">
        <w:rPr>
          <w:szCs w:val="24"/>
        </w:rPr>
        <w:t>obtained</w:t>
      </w:r>
      <w:r>
        <w:rPr>
          <w:szCs w:val="24"/>
        </w:rPr>
        <w:t xml:space="preserve"> </w:t>
      </w:r>
      <w:commentRangeStart w:id="59"/>
      <w:commentRangeStart w:id="60"/>
      <w:r>
        <w:rPr>
          <w:szCs w:val="24"/>
        </w:rPr>
        <w:t xml:space="preserve">2904 </w:t>
      </w:r>
      <w:r w:rsidR="00584EBF">
        <w:rPr>
          <w:szCs w:val="24"/>
        </w:rPr>
        <w:t xml:space="preserve">initial </w:t>
      </w:r>
      <w:del w:id="61" w:author="Ingo Ebersberger" w:date="2018-04-11T22:18:00Z">
        <w:r w:rsidDel="00606BA8">
          <w:rPr>
            <w:szCs w:val="24"/>
          </w:rPr>
          <w:delText xml:space="preserve">homologous </w:delText>
        </w:r>
      </w:del>
      <w:ins w:id="62" w:author="Ingo Ebersberger" w:date="2018-04-11T22:18:00Z">
        <w:r w:rsidR="00606BA8">
          <w:rPr>
            <w:szCs w:val="24"/>
          </w:rPr>
          <w:t>orthologous</w:t>
        </w:r>
      </w:ins>
      <w:r w:rsidR="00C15037">
        <w:rPr>
          <w:szCs w:val="24"/>
        </w:rPr>
        <w:t xml:space="preserve"> (</w:t>
      </w:r>
      <w:commentRangeStart w:id="63"/>
      <w:r w:rsidR="00C15037">
        <w:rPr>
          <w:szCs w:val="24"/>
        </w:rPr>
        <w:t>homologous</w:t>
      </w:r>
      <w:commentRangeEnd w:id="63"/>
      <w:r w:rsidR="00C15037">
        <w:rPr>
          <w:rStyle w:val="CommentReference"/>
        </w:rPr>
        <w:commentReference w:id="63"/>
      </w:r>
      <w:r w:rsidR="00C15037">
        <w:rPr>
          <w:szCs w:val="24"/>
        </w:rPr>
        <w:t>)</w:t>
      </w:r>
      <w:ins w:id="64" w:author="Ingo Ebersberger" w:date="2018-04-11T22:18:00Z">
        <w:r w:rsidR="00606BA8">
          <w:rPr>
            <w:szCs w:val="24"/>
          </w:rPr>
          <w:t xml:space="preserve"> </w:t>
        </w:r>
      </w:ins>
      <w:commentRangeEnd w:id="59"/>
      <w:ins w:id="65" w:author="Ingo Ebersberger" w:date="2018-04-11T22:19:00Z">
        <w:r w:rsidR="00606BA8">
          <w:rPr>
            <w:rStyle w:val="CommentReference"/>
          </w:rPr>
          <w:commentReference w:id="59"/>
        </w:r>
      </w:ins>
      <w:commentRangeEnd w:id="60"/>
      <w:r w:rsidR="00C15037">
        <w:rPr>
          <w:rStyle w:val="CommentReference"/>
        </w:rPr>
        <w:commentReference w:id="60"/>
      </w:r>
      <w:r>
        <w:rPr>
          <w:szCs w:val="24"/>
        </w:rPr>
        <w:t>groups for eleven microsporidia</w:t>
      </w:r>
      <w:r w:rsidR="006474DA">
        <w:rPr>
          <w:szCs w:val="24"/>
        </w:rPr>
        <w:t>n</w:t>
      </w:r>
      <w:r>
        <w:rPr>
          <w:szCs w:val="24"/>
        </w:rPr>
        <w:t xml:space="preserve"> </w:t>
      </w:r>
      <w:r w:rsidR="006474DA">
        <w:rPr>
          <w:szCs w:val="24"/>
        </w:rPr>
        <w:t>species</w:t>
      </w:r>
      <w:r>
        <w:rPr>
          <w:szCs w:val="24"/>
        </w:rPr>
        <w:t>.</w:t>
      </w:r>
      <w:r w:rsidR="00584EBF">
        <w:rPr>
          <w:szCs w:val="24"/>
        </w:rPr>
        <w:t xml:space="preserve"> </w:t>
      </w:r>
      <w:commentRangeStart w:id="66"/>
      <w:r w:rsidR="00190012">
        <w:rPr>
          <w:szCs w:val="24"/>
        </w:rPr>
        <w:t xml:space="preserve">Because of the methodology used </w:t>
      </w:r>
      <w:commentRangeEnd w:id="66"/>
      <w:r w:rsidR="00190012">
        <w:rPr>
          <w:rStyle w:val="CommentReference"/>
        </w:rPr>
        <w:commentReference w:id="66"/>
      </w:r>
      <w:r w:rsidR="00190012">
        <w:rPr>
          <w:szCs w:val="24"/>
        </w:rPr>
        <w:t>in</w:t>
      </w:r>
      <w:r w:rsidR="00F827F4">
        <w:rPr>
          <w:szCs w:val="24"/>
        </w:rPr>
        <w:t xml:space="preserve"> OrthoMCL, those group</w:t>
      </w:r>
      <w:bookmarkStart w:id="67" w:name="_GoBack"/>
      <w:bookmarkEnd w:id="67"/>
      <w:r w:rsidR="00F827F4">
        <w:rPr>
          <w:szCs w:val="24"/>
        </w:rPr>
        <w:t xml:space="preserve">s contain both orthologs between species and in-paralogs within the species. </w:t>
      </w:r>
      <w:r w:rsidR="00EE060F">
        <w:rPr>
          <w:szCs w:val="24"/>
        </w:rPr>
        <w:fldChar w:fldCharType="begin"/>
      </w:r>
      <w:r w:rsidR="00EE060F">
        <w:rPr>
          <w:szCs w:val="24"/>
        </w:rPr>
        <w:instrText xml:space="preserve"> REF _Ref384988866 \h </w:instrText>
      </w:r>
      <w:r w:rsidR="00EE060F">
        <w:rPr>
          <w:szCs w:val="24"/>
        </w:rPr>
      </w:r>
      <w:r w:rsidR="00EE060F">
        <w:rPr>
          <w:szCs w:val="24"/>
        </w:rPr>
        <w:fldChar w:fldCharType="separate"/>
      </w:r>
      <w:r w:rsidR="00F01705" w:rsidRPr="00076E91">
        <w:t xml:space="preserve">Figure </w:t>
      </w:r>
      <w:r w:rsidR="00F01705">
        <w:rPr>
          <w:noProof/>
        </w:rPr>
        <w:t>2</w:t>
      </w:r>
      <w:r w:rsidR="00F01705">
        <w:noBreakHyphen/>
      </w:r>
      <w:r w:rsidR="00F01705">
        <w:rPr>
          <w:noProof/>
        </w:rPr>
        <w:t>3</w:t>
      </w:r>
      <w:r w:rsidR="00EE060F">
        <w:rPr>
          <w:szCs w:val="24"/>
        </w:rPr>
        <w:fldChar w:fldCharType="end"/>
      </w:r>
      <w:r w:rsidR="00EE060F">
        <w:rPr>
          <w:szCs w:val="24"/>
        </w:rPr>
        <w:t xml:space="preserve"> shows the proportion of orthologous and lineage specific proteins in 11 microsporidia species</w:t>
      </w:r>
      <w:r w:rsidR="00EE060F">
        <w:t>.</w:t>
      </w:r>
      <w:r w:rsidR="00EE060F">
        <w:rPr>
          <w:szCs w:val="24"/>
        </w:rPr>
        <w:t xml:space="preserve"> As a model for the genome reduction in microsporidia, t</w:t>
      </w:r>
      <w:r w:rsidR="00EE060F" w:rsidRPr="00076E91">
        <w:rPr>
          <w:szCs w:val="24"/>
        </w:rPr>
        <w:t>he</w:t>
      </w:r>
      <w:r w:rsidR="00EE060F">
        <w:rPr>
          <w:szCs w:val="24"/>
        </w:rPr>
        <w:t xml:space="preserve"> species in</w:t>
      </w:r>
      <w:r w:rsidR="00EE060F" w:rsidRPr="00076E91">
        <w:rPr>
          <w:szCs w:val="24"/>
        </w:rPr>
        <w:t xml:space="preserve"> </w:t>
      </w:r>
      <w:r w:rsidR="00EE060F" w:rsidRPr="00B63918">
        <w:rPr>
          <w:i/>
          <w:szCs w:val="24"/>
        </w:rPr>
        <w:t>Encephalitozoon</w:t>
      </w:r>
      <w:r w:rsidR="00EE060F" w:rsidRPr="00076E91">
        <w:rPr>
          <w:szCs w:val="24"/>
        </w:rPr>
        <w:t xml:space="preserve"> </w:t>
      </w:r>
      <w:r w:rsidR="00EE060F">
        <w:rPr>
          <w:szCs w:val="24"/>
        </w:rPr>
        <w:t>genus</w:t>
      </w:r>
      <w:r w:rsidR="00EE060F" w:rsidRPr="00076E91">
        <w:rPr>
          <w:szCs w:val="24"/>
        </w:rPr>
        <w:t xml:space="preserve"> </w:t>
      </w:r>
      <w:r w:rsidR="00EE060F">
        <w:rPr>
          <w:szCs w:val="24"/>
        </w:rPr>
        <w:t>share</w:t>
      </w:r>
      <w:r w:rsidR="00EE060F" w:rsidRPr="00076E91">
        <w:rPr>
          <w:szCs w:val="24"/>
        </w:rPr>
        <w:t xml:space="preserve"> almost 98% of their proteins </w:t>
      </w:r>
      <w:r w:rsidR="00EE060F">
        <w:rPr>
          <w:szCs w:val="24"/>
        </w:rPr>
        <w:t>with other</w:t>
      </w:r>
      <w:r w:rsidR="00EE060F" w:rsidRPr="00076E91">
        <w:rPr>
          <w:szCs w:val="24"/>
        </w:rPr>
        <w:t xml:space="preserve"> microsporidia</w:t>
      </w:r>
      <w:r w:rsidR="00EE060F">
        <w:rPr>
          <w:szCs w:val="24"/>
        </w:rPr>
        <w:t xml:space="preserve"> species. Only 2% </w:t>
      </w:r>
      <w:r w:rsidR="00EE060F" w:rsidRPr="00076E91">
        <w:rPr>
          <w:szCs w:val="24"/>
        </w:rPr>
        <w:t>are lineage specific proteins</w:t>
      </w:r>
      <w:r w:rsidR="00EE060F">
        <w:rPr>
          <w:szCs w:val="24"/>
        </w:rPr>
        <w:t xml:space="preserve"> (orphans)</w:t>
      </w:r>
      <w:r w:rsidR="00EE060F" w:rsidRPr="00076E91">
        <w:rPr>
          <w:szCs w:val="24"/>
        </w:rPr>
        <w:t>.</w:t>
      </w:r>
      <w:r w:rsidR="00EE060F">
        <w:rPr>
          <w:szCs w:val="24"/>
        </w:rPr>
        <w:t xml:space="preserve"> In other taxa, there are larger fractions of orphan proteins, from approximately </w:t>
      </w:r>
      <w:r w:rsidR="00EE060F" w:rsidRPr="00076E91">
        <w:rPr>
          <w:szCs w:val="24"/>
        </w:rPr>
        <w:t>21% in</w:t>
      </w:r>
      <w:r w:rsidR="00EE060F">
        <w:rPr>
          <w:szCs w:val="24"/>
        </w:rPr>
        <w:t xml:space="preserve"> </w:t>
      </w:r>
      <w:r w:rsidR="00EE060F" w:rsidRPr="00CF201D">
        <w:rPr>
          <w:i/>
          <w:szCs w:val="24"/>
        </w:rPr>
        <w:t>N.ceranae</w:t>
      </w:r>
      <w:r w:rsidR="00EE060F">
        <w:rPr>
          <w:szCs w:val="24"/>
        </w:rPr>
        <w:t xml:space="preserve"> up to 49% in </w:t>
      </w:r>
      <w:r w:rsidR="00EE060F" w:rsidRPr="00CF201D">
        <w:rPr>
          <w:i/>
          <w:szCs w:val="24"/>
        </w:rPr>
        <w:t>E.aedis</w:t>
      </w:r>
      <w:r w:rsidR="00EE060F" w:rsidRPr="00076E91">
        <w:rPr>
          <w:szCs w:val="24"/>
        </w:rPr>
        <w:t>.</w:t>
      </w:r>
    </w:p>
    <w:p w14:paraId="3665BD73" w14:textId="77777777" w:rsidR="00EE060F" w:rsidRPr="00076E91" w:rsidRDefault="00EE060F" w:rsidP="00EE060F">
      <w:pPr>
        <w:keepNext/>
        <w:spacing w:after="0" w:line="360" w:lineRule="auto"/>
        <w:jc w:val="both"/>
        <w:rPr>
          <w:szCs w:val="24"/>
        </w:rPr>
      </w:pPr>
      <w:r w:rsidRPr="00076E91">
        <w:rPr>
          <w:noProof/>
          <w:szCs w:val="24"/>
        </w:rPr>
        <w:lastRenderedPageBreak/>
        <w:drawing>
          <wp:inline distT="0" distB="0" distL="0" distR="0" wp14:anchorId="42441D71" wp14:editId="4A2A448D">
            <wp:extent cx="5400040" cy="3243399"/>
            <wp:effectExtent l="0" t="0" r="1016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148DBA52" w14:textId="36731414" w:rsidR="00EE060F" w:rsidRPr="00EE060F" w:rsidRDefault="00EE060F" w:rsidP="00EE060F">
      <w:pPr>
        <w:pStyle w:val="Caption"/>
        <w:spacing w:after="0" w:line="360" w:lineRule="auto"/>
        <w:jc w:val="both"/>
      </w:pPr>
      <w:bookmarkStart w:id="68" w:name="_Ref384988866"/>
      <w:bookmarkStart w:id="69" w:name="_Toc385094390"/>
      <w:bookmarkStart w:id="70" w:name="_Toc386145445"/>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68"/>
      <w:r w:rsidRPr="00076E91">
        <w:t>: Fractions of non-orthologous (orange) and orthologous (green) proteins in different microsporidia species.</w:t>
      </w:r>
      <w:bookmarkEnd w:id="69"/>
      <w:bookmarkEnd w:id="70"/>
    </w:p>
    <w:p w14:paraId="3EE25F25" w14:textId="57C3FA74" w:rsidR="006F6D02" w:rsidRDefault="008343C7" w:rsidP="00324278">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Pr>
          <w:szCs w:val="24"/>
        </w:rPr>
        <w:t>From the</w:t>
      </w:r>
      <w:r w:rsidRPr="00076E91">
        <w:rPr>
          <w:szCs w:val="24"/>
        </w:rPr>
        <w:t xml:space="preserve"> extended groups, we </w:t>
      </w:r>
      <w:r>
        <w:rPr>
          <w:szCs w:val="24"/>
        </w:rPr>
        <w:t>identified</w:t>
      </w:r>
      <w:r w:rsidRPr="00076E91">
        <w:rPr>
          <w:szCs w:val="24"/>
        </w:rPr>
        <w:t xml:space="preserve"> 80 </w:t>
      </w:r>
      <w:r w:rsidR="007C4A81">
        <w:rPr>
          <w:szCs w:val="24"/>
        </w:rPr>
        <w:t xml:space="preserve">one-to-one </w:t>
      </w:r>
      <w:r>
        <w:rPr>
          <w:szCs w:val="24"/>
        </w:rPr>
        <w:t xml:space="preserve">orthologous </w:t>
      </w:r>
      <w:r w:rsidRPr="00076E91">
        <w:rPr>
          <w:szCs w:val="24"/>
        </w:rPr>
        <w:t>groups</w:t>
      </w:r>
      <w:r w:rsidR="007C4A81">
        <w:rPr>
          <w:szCs w:val="24"/>
        </w:rPr>
        <w:t xml:space="preserve"> between</w:t>
      </w:r>
      <w:r w:rsidRPr="00076E91">
        <w:rPr>
          <w:szCs w:val="24"/>
        </w:rPr>
        <w:t xml:space="preserve"> 11 microsporidia</w:t>
      </w:r>
      <w:r w:rsidR="00CD664F">
        <w:rPr>
          <w:szCs w:val="24"/>
        </w:rPr>
        <w:t xml:space="preserve"> (</w:t>
      </w:r>
      <w:r w:rsidR="00D511D9">
        <w:rPr>
          <w:szCs w:val="24"/>
        </w:rPr>
        <w:fldChar w:fldCharType="begin"/>
      </w:r>
      <w:r w:rsidR="00D511D9">
        <w:rPr>
          <w:szCs w:val="24"/>
        </w:rPr>
        <w:instrText xml:space="preserve"> REF _Ref381275723 \h </w:instrText>
      </w:r>
      <w:r w:rsidR="00D511D9">
        <w:rPr>
          <w:szCs w:val="24"/>
        </w:rPr>
      </w:r>
      <w:r w:rsidR="00D511D9">
        <w:rPr>
          <w:szCs w:val="24"/>
        </w:rPr>
        <w:fldChar w:fldCharType="separate"/>
      </w:r>
      <w:r w:rsidR="00D511D9" w:rsidRPr="00076E91">
        <w:t xml:space="preserve">Table </w:t>
      </w:r>
      <w:r w:rsidR="00D511D9">
        <w:rPr>
          <w:noProof/>
        </w:rPr>
        <w:t>2</w:t>
      </w:r>
      <w:r w:rsidR="00D511D9">
        <w:noBreakHyphen/>
      </w:r>
      <w:r w:rsidR="00D511D9">
        <w:rPr>
          <w:noProof/>
        </w:rPr>
        <w:t>1</w:t>
      </w:r>
      <w:r w:rsidR="00D511D9">
        <w:rPr>
          <w:szCs w:val="24"/>
        </w:rPr>
        <w:fldChar w:fldCharType="end"/>
      </w:r>
      <w:r w:rsidR="00D511D9">
        <w:rPr>
          <w:szCs w:val="24"/>
        </w:rPr>
        <w:t xml:space="preserve"> in </w:t>
      </w:r>
      <w:r w:rsidR="00D511D9">
        <w:rPr>
          <w:szCs w:val="24"/>
        </w:rPr>
        <w:fldChar w:fldCharType="begin"/>
      </w:r>
      <w:r w:rsidR="00D511D9">
        <w:rPr>
          <w:szCs w:val="24"/>
        </w:rPr>
        <w:instrText xml:space="preserve"> REF _Ref386149742 \r \h </w:instrText>
      </w:r>
      <w:r w:rsidR="00D511D9">
        <w:rPr>
          <w:szCs w:val="24"/>
        </w:rPr>
      </w:r>
      <w:r w:rsidR="00D511D9">
        <w:rPr>
          <w:szCs w:val="24"/>
        </w:rPr>
        <w:fldChar w:fldCharType="separate"/>
      </w:r>
      <w:r w:rsidR="00D511D9">
        <w:rPr>
          <w:szCs w:val="24"/>
        </w:rPr>
        <w:t>2.2.1</w:t>
      </w:r>
      <w:r w:rsidR="00D511D9">
        <w:rPr>
          <w:szCs w:val="24"/>
        </w:rPr>
        <w:fldChar w:fldCharType="end"/>
      </w:r>
      <w:r w:rsidR="00CD664F">
        <w:rPr>
          <w:szCs w:val="24"/>
        </w:rPr>
        <w:t>)</w:t>
      </w:r>
      <w:r w:rsidRPr="00076E91">
        <w:rPr>
          <w:szCs w:val="24"/>
        </w:rPr>
        <w:t xml:space="preserve"> and </w:t>
      </w:r>
      <w:r w:rsidR="00530192" w:rsidRPr="00076E91">
        <w:rPr>
          <w:szCs w:val="24"/>
        </w:rPr>
        <w:t>24 non-microsporidia taxa</w:t>
      </w:r>
      <w:r w:rsidR="00D511D9">
        <w:rPr>
          <w:szCs w:val="24"/>
        </w:rPr>
        <w:t xml:space="preserve"> (</w:t>
      </w:r>
      <w:r w:rsidR="00D511D9">
        <w:rPr>
          <w:szCs w:val="24"/>
        </w:rPr>
        <w:fldChar w:fldCharType="begin"/>
      </w:r>
      <w:r w:rsidR="00D511D9">
        <w:rPr>
          <w:szCs w:val="24"/>
        </w:rPr>
        <w:instrText xml:space="preserve"> REF _Ref384422965 \h </w:instrText>
      </w:r>
      <w:r w:rsidR="00D511D9">
        <w:rPr>
          <w:szCs w:val="24"/>
        </w:rPr>
      </w:r>
      <w:r w:rsidR="00D511D9">
        <w:rPr>
          <w:szCs w:val="24"/>
        </w:rPr>
        <w:fldChar w:fldCharType="separate"/>
      </w:r>
      <w:r w:rsidR="00D511D9">
        <w:t xml:space="preserve">Table </w:t>
      </w:r>
      <w:r w:rsidR="00D511D9">
        <w:rPr>
          <w:noProof/>
        </w:rPr>
        <w:t>A</w:t>
      </w:r>
      <w:r w:rsidR="00D511D9">
        <w:noBreakHyphen/>
      </w:r>
      <w:r w:rsidR="00D511D9">
        <w:rPr>
          <w:noProof/>
        </w:rPr>
        <w:t>1</w:t>
      </w:r>
      <w:r w:rsidR="00D511D9">
        <w:rPr>
          <w:szCs w:val="24"/>
        </w:rPr>
        <w:fldChar w:fldCharType="end"/>
      </w:r>
      <w:r w:rsidR="00D511D9">
        <w:rPr>
          <w:szCs w:val="24"/>
        </w:rPr>
        <w:t xml:space="preserve"> in Appendix)</w:t>
      </w:r>
      <w:r w:rsidR="00530192">
        <w:rPr>
          <w:szCs w:val="24"/>
        </w:rPr>
        <w:t>.</w:t>
      </w:r>
      <w:r>
        <w:rPr>
          <w:szCs w:val="24"/>
        </w:rPr>
        <w:t xml:space="preserve"> Those 80 groups served as our core genes</w:t>
      </w:r>
      <w:r w:rsidRPr="00076E91">
        <w:rPr>
          <w:szCs w:val="24"/>
        </w:rPr>
        <w:t xml:space="preserve"> for the species tree reconstruction.</w:t>
      </w:r>
      <w:r w:rsidR="003657BD" w:rsidRPr="00076E91">
        <w:rPr>
          <w:szCs w:val="24"/>
        </w:rPr>
        <w:t xml:space="preserve"> </w:t>
      </w:r>
    </w:p>
    <w:p w14:paraId="04697877" w14:textId="3A9FFE22" w:rsidR="005B603B" w:rsidRPr="00076E91" w:rsidRDefault="001B376C" w:rsidP="00324278">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3ADCD2E" w14:textId="77777777" w:rsidR="00900C79" w:rsidRPr="00076E91" w:rsidRDefault="007938E3" w:rsidP="00324278">
      <w:pPr>
        <w:keepNext/>
        <w:spacing w:after="0" w:line="360" w:lineRule="auto"/>
        <w:jc w:val="both"/>
        <w:rPr>
          <w:szCs w:val="24"/>
        </w:rPr>
      </w:pPr>
      <w:r w:rsidRPr="00076E91">
        <w:rPr>
          <w:noProof/>
          <w:szCs w:val="24"/>
        </w:rPr>
        <w:lastRenderedPageBreak/>
        <w:drawing>
          <wp:inline distT="0" distB="0" distL="0" distR="0" wp14:anchorId="679278E6" wp14:editId="6F04E189">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1">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5CA4AF09" w14:textId="14C94E93" w:rsidR="004D52AC" w:rsidRPr="00076E91" w:rsidRDefault="00900C79" w:rsidP="00324278">
      <w:pPr>
        <w:pStyle w:val="Caption"/>
        <w:spacing w:after="0" w:line="360" w:lineRule="auto"/>
        <w:jc w:val="both"/>
      </w:pPr>
      <w:bookmarkStart w:id="71" w:name="_Ref381357941"/>
      <w:bookmarkStart w:id="72" w:name="_Toc386145446"/>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71"/>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00C27543">
        <w:t xml:space="preserve"> (yellow) and 7 out</w:t>
      </w:r>
      <w:r w:rsidRPr="00076E91">
        <w:t xml:space="preserve">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72"/>
      <w:r w:rsidR="00077779">
        <w:t xml:space="preserve"> The tree is rooted according to </w:t>
      </w:r>
      <w:r w:rsidR="006D19BD">
        <w:fldChar w:fldCharType="begin"/>
      </w:r>
      <w:r w:rsidR="006D19BD">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6D19BD">
        <w:fldChar w:fldCharType="separate"/>
      </w:r>
      <w:r w:rsidR="006D19BD">
        <w:rPr>
          <w:noProof/>
        </w:rPr>
        <w:t>(Roger and Simpson 2009)</w:t>
      </w:r>
      <w:r w:rsidR="006D19BD">
        <w:fldChar w:fldCharType="end"/>
      </w:r>
      <w:r w:rsidR="006D19BD">
        <w:t>.</w:t>
      </w:r>
    </w:p>
    <w:p w14:paraId="601B201B" w14:textId="13A67EC2" w:rsidR="009A0B3F" w:rsidRDefault="009A0B3F" w:rsidP="00324278">
      <w:pPr>
        <w:spacing w:after="0" w:line="360" w:lineRule="auto"/>
        <w:jc w:val="both"/>
        <w:rPr>
          <w:szCs w:val="24"/>
        </w:rPr>
      </w:pPr>
      <w:r>
        <w:rPr>
          <w:szCs w:val="24"/>
        </w:rPr>
        <w:t xml:space="preserve">The maximum likelihood tree reconstructed from the super-alignment and the </w:t>
      </w:r>
      <w:r w:rsidR="006D19BD">
        <w:rPr>
          <w:szCs w:val="24"/>
        </w:rPr>
        <w:t xml:space="preserve">optimal model is shown in </w:t>
      </w:r>
      <w:r w:rsidR="006D19BD">
        <w:rPr>
          <w:szCs w:val="24"/>
        </w:rPr>
        <w:fldChar w:fldCharType="begin"/>
      </w:r>
      <w:r w:rsidR="006D19BD">
        <w:rPr>
          <w:szCs w:val="24"/>
        </w:rPr>
        <w:instrText xml:space="preserve"> REF _Ref381357941 \h </w:instrText>
      </w:r>
      <w:r w:rsidR="006D19BD">
        <w:rPr>
          <w:szCs w:val="24"/>
        </w:rPr>
      </w:r>
      <w:r w:rsidR="006D19BD">
        <w:rPr>
          <w:szCs w:val="24"/>
        </w:rPr>
        <w:fldChar w:fldCharType="separate"/>
      </w:r>
      <w:r w:rsidR="006D19BD" w:rsidRPr="00076E91">
        <w:t xml:space="preserve">Figure </w:t>
      </w:r>
      <w:r w:rsidR="006D19BD">
        <w:rPr>
          <w:noProof/>
        </w:rPr>
        <w:t>2</w:t>
      </w:r>
      <w:r w:rsidR="006D19BD">
        <w:noBreakHyphen/>
      </w:r>
      <w:r w:rsidR="006D19BD">
        <w:rPr>
          <w:noProof/>
        </w:rPr>
        <w:t>4</w:t>
      </w:r>
      <w:r w:rsidR="006D19BD">
        <w:rPr>
          <w:szCs w:val="24"/>
        </w:rPr>
        <w:fldChar w:fldCharType="end"/>
      </w:r>
      <w:r>
        <w:rPr>
          <w:szCs w:val="24"/>
        </w:rPr>
        <w:t xml:space="preserve">. The tree spans the full eukaryotic </w:t>
      </w:r>
      <w:commentRangeStart w:id="73"/>
      <w:r>
        <w:rPr>
          <w:szCs w:val="24"/>
        </w:rPr>
        <w:t xml:space="preserve">diversity and is overall well </w:t>
      </w:r>
      <w:commentRangeEnd w:id="73"/>
      <w:r>
        <w:rPr>
          <w:rStyle w:val="CommentReference"/>
        </w:rPr>
        <w:commentReference w:id="73"/>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27592FDE" w14:textId="254FAC84"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the method</w:t>
      </w:r>
      <w:r w:rsidR="00B52528">
        <w:rPr>
          <w:szCs w:val="24"/>
        </w:rPr>
        <w:t xml:space="preserve">. </w:t>
      </w:r>
      <w:commentRangeStart w:id="74"/>
      <w:r w:rsidR="00B52528">
        <w:rPr>
          <w:szCs w:val="24"/>
        </w:rPr>
        <w:t>Finally, we yielded</w:t>
      </w:r>
      <w:r w:rsidR="00B52528" w:rsidRPr="00076E91">
        <w:rPr>
          <w:szCs w:val="24"/>
        </w:rPr>
        <w:t xml:space="preserve"> 1605 final orthologous groups</w:t>
      </w:r>
      <w:r w:rsidR="00B52528">
        <w:rPr>
          <w:szCs w:val="24"/>
        </w:rPr>
        <w:t>, which</w:t>
      </w:r>
      <w:r w:rsidR="00B52528" w:rsidRPr="00076E91">
        <w:rPr>
          <w:szCs w:val="24"/>
        </w:rPr>
        <w:t xml:space="preserve"> </w:t>
      </w:r>
      <w:r w:rsidR="00B52528">
        <w:rPr>
          <w:szCs w:val="24"/>
        </w:rPr>
        <w:t>re</w:t>
      </w:r>
      <w:r w:rsidR="00B52528" w:rsidRPr="00076E91">
        <w:rPr>
          <w:szCs w:val="24"/>
        </w:rPr>
        <w:t>present the set of microsporidian LCA proteins.</w:t>
      </w:r>
      <w:commentRangeEnd w:id="74"/>
      <w:r w:rsidR="00546AEC">
        <w:rPr>
          <w:rStyle w:val="CommentReference"/>
        </w:rPr>
        <w:commentReference w:id="74"/>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75" w:name="_Toc386152566"/>
      <w:r w:rsidRPr="00A7099E">
        <w:lastRenderedPageBreak/>
        <w:t>Discussion</w:t>
      </w:r>
      <w:bookmarkEnd w:id="75"/>
    </w:p>
    <w:p w14:paraId="49C06367" w14:textId="3790C65B" w:rsidR="00394E19" w:rsidRPr="00A7099E" w:rsidRDefault="00194DE4" w:rsidP="00324278">
      <w:pPr>
        <w:pStyle w:val="Heading3"/>
        <w:jc w:val="both"/>
      </w:pPr>
      <w:bookmarkStart w:id="76" w:name="_Toc385094327"/>
      <w:bookmarkStart w:id="77" w:name="_Toc386152567"/>
      <w:r>
        <w:t>Microsporidia orphan</w:t>
      </w:r>
      <w:r w:rsidRPr="00A7099E">
        <w:t xml:space="preserve"> proteins</w:t>
      </w:r>
      <w:bookmarkEnd w:id="76"/>
      <w:bookmarkEnd w:id="77"/>
    </w:p>
    <w:p w14:paraId="6B48A414" w14:textId="1354C95C" w:rsidR="0013584D" w:rsidRPr="00076E91" w:rsidRDefault="00194DE4" w:rsidP="00324278">
      <w:pPr>
        <w:spacing w:after="0" w:line="360" w:lineRule="auto"/>
        <w:jc w:val="both"/>
        <w:rPr>
          <w:szCs w:val="24"/>
        </w:rPr>
      </w:pPr>
      <w:r>
        <w:rPr>
          <w:szCs w:val="24"/>
        </w:rPr>
        <w:t>Beside the orthologous proteins, some microsporidia species show a large amount of lineage specific proteins, which are called orphans.</w:t>
      </w:r>
      <w:r w:rsidRPr="00076E91">
        <w:rPr>
          <w:szCs w:val="24"/>
        </w:rPr>
        <w:t xml:space="preserve"> </w:t>
      </w:r>
      <w:r>
        <w:rPr>
          <w:szCs w:val="24"/>
        </w:rPr>
        <w:t>Here w</w:t>
      </w:r>
      <w:r w:rsidRPr="00076E91">
        <w:rPr>
          <w:szCs w:val="24"/>
        </w:rPr>
        <w:t xml:space="preserve">e </w:t>
      </w:r>
      <w:r>
        <w:rPr>
          <w:szCs w:val="24"/>
        </w:rPr>
        <w:t>investigated the orphan proteins with the following</w:t>
      </w:r>
      <w:r w:rsidRPr="00076E91">
        <w:rPr>
          <w:szCs w:val="24"/>
        </w:rPr>
        <w:t xml:space="preserve"> hypotheses.</w:t>
      </w:r>
      <w:r w:rsidR="0061430D" w:rsidRPr="00076E91">
        <w:rPr>
          <w:szCs w:val="24"/>
        </w:rPr>
        <w:t xml:space="preserve">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47C1371E" w:rsidR="00E24C9D" w:rsidRPr="00076E91" w:rsidRDefault="00E24C9D" w:rsidP="00324278">
      <w:pPr>
        <w:spacing w:after="0" w:line="360" w:lineRule="auto"/>
        <w:jc w:val="both"/>
        <w:rPr>
          <w:szCs w:val="24"/>
        </w:rPr>
      </w:pPr>
      <w:r>
        <w:rPr>
          <w:szCs w:val="24"/>
        </w:rPr>
        <w:t xml:space="preserve">In this case, </w:t>
      </w:r>
      <w:r w:rsidR="004025A7">
        <w:rPr>
          <w:szCs w:val="24"/>
        </w:rPr>
        <w:t xml:space="preserve">we hypothesize that </w:t>
      </w:r>
      <w:r>
        <w:rPr>
          <w:szCs w:val="24"/>
        </w:rPr>
        <w:t>those orphans</w:t>
      </w:r>
      <w:r w:rsidR="00467703">
        <w:rPr>
          <w:szCs w:val="24"/>
        </w:rPr>
        <w:t xml:space="preserve"> are the result of false positive</w:t>
      </w:r>
      <w:r>
        <w:rPr>
          <w:szCs w:val="24"/>
        </w:rPr>
        <w:t xml:space="preserve"> gene prediction. </w:t>
      </w:r>
      <w:r w:rsidR="00D06EFC">
        <w:rPr>
          <w:szCs w:val="24"/>
        </w:rPr>
        <w:t>To a</w:t>
      </w:r>
      <w:r w:rsidR="00F60847">
        <w:rPr>
          <w:szCs w:val="24"/>
        </w:rPr>
        <w:t>ss</w:t>
      </w:r>
      <w:r w:rsidR="00D06EFC">
        <w:rPr>
          <w:szCs w:val="24"/>
        </w:rPr>
        <w:t>ess this, we compared the sequence length of orphans and orthologous proteins</w:t>
      </w:r>
      <w:r w:rsidR="00BB4B80">
        <w:rPr>
          <w:szCs w:val="24"/>
        </w:rPr>
        <w:t>, assuming that falsely predicted</w:t>
      </w:r>
      <w:r w:rsidR="00D06EFC">
        <w:rPr>
          <w:szCs w:val="24"/>
        </w:rPr>
        <w:t xml:space="preserve"> genes would </w:t>
      </w:r>
      <w:r w:rsidR="00BB4B80">
        <w:rPr>
          <w:szCs w:val="24"/>
        </w:rPr>
        <w:t>on average be shorter than true genes</w:t>
      </w:r>
      <w:r w:rsidR="00D06EFC">
        <w:rPr>
          <w:szCs w:val="24"/>
        </w:rPr>
        <w:t>.</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5E87A62A" w:rsidR="0061430D" w:rsidRPr="00076E91" w:rsidRDefault="00900C79" w:rsidP="00324278">
      <w:pPr>
        <w:pStyle w:val="Caption"/>
        <w:spacing w:after="0" w:line="360" w:lineRule="auto"/>
        <w:jc w:val="both"/>
      </w:pPr>
      <w:bookmarkStart w:id="78" w:name="_Ref381357979"/>
      <w:bookmarkStart w:id="79" w:name="_Toc386145447"/>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78"/>
      <w:r w:rsidRPr="00076E91">
        <w:t xml:space="preserve">: Length distribution of orthologous proteins (orange) and orphan proteins (green) in different </w:t>
      </w:r>
      <w:r w:rsidR="0057765D" w:rsidRPr="00076E91">
        <w:t>microsporidia</w:t>
      </w:r>
      <w:r w:rsidRPr="00076E91">
        <w:t xml:space="preserve"> taxa.</w:t>
      </w:r>
      <w:bookmarkEnd w:id="79"/>
    </w:p>
    <w:p w14:paraId="4CCB312D" w14:textId="77777777" w:rsidR="00F600B6" w:rsidRPr="00076E91" w:rsidRDefault="00F600B6" w:rsidP="00324278">
      <w:pPr>
        <w:spacing w:after="0" w:line="360" w:lineRule="auto"/>
        <w:jc w:val="both"/>
        <w:rPr>
          <w:szCs w:val="24"/>
        </w:rPr>
      </w:pPr>
    </w:p>
    <w:p w14:paraId="2574DE17" w14:textId="1D3F8998"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F01705" w:rsidRPr="00076E91">
        <w:t xml:space="preserve">Figure </w:t>
      </w:r>
      <w:r w:rsidR="00F01705">
        <w:rPr>
          <w:noProof/>
        </w:rPr>
        <w:t>2</w:t>
      </w:r>
      <w:r w:rsidR="00F01705">
        <w:noBreakHyphen/>
      </w:r>
      <w:r w:rsidR="00F01705">
        <w:rPr>
          <w:noProof/>
        </w:rPr>
        <w:t>5</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F01705" w:rsidRPr="00076E91">
        <w:t xml:space="preserve">Table </w:t>
      </w:r>
      <w:r w:rsidR="00F01705">
        <w:rPr>
          <w:noProof/>
        </w:rPr>
        <w:t>A</w:t>
      </w:r>
      <w:r w:rsidR="00F01705">
        <w:noBreakHyphen/>
      </w:r>
      <w:r w:rsidR="00F01705">
        <w:rPr>
          <w:noProof/>
        </w:rPr>
        <w:t>4</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w:t>
      </w:r>
      <w:r w:rsidRPr="00076E91">
        <w:rPr>
          <w:szCs w:val="24"/>
        </w:rPr>
        <w:lastRenderedPageBreak/>
        <w:t xml:space="preserve">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9D68E7">
        <w:rPr>
          <w:szCs w:val="24"/>
        </w:rPr>
        <w:t xml:space="preserve"> 0.</w:t>
      </w:r>
      <w:r w:rsidR="00BB6FC2" w:rsidRPr="00076E91">
        <w:rPr>
          <w:szCs w:val="24"/>
        </w:rPr>
        <w:t>20</w:t>
      </w:r>
      <w:r w:rsidR="00205BB6">
        <w:rPr>
          <w:szCs w:val="24"/>
        </w:rPr>
        <w:t xml:space="preserve"> </w:t>
      </w:r>
      <w:r w:rsidR="00BB6FC2" w:rsidRPr="00076E91">
        <w:rPr>
          <w:szCs w:val="24"/>
        </w:rPr>
        <w:t>&gt;</w:t>
      </w:r>
      <w:r w:rsidR="00205BB6">
        <w:rPr>
          <w:szCs w:val="24"/>
        </w:rPr>
        <w:t xml:space="preserve"> </w:t>
      </w:r>
      <w:r w:rsidR="009D68E7">
        <w:rPr>
          <w:szCs w:val="24"/>
        </w:rPr>
        <w:t>0.</w:t>
      </w:r>
      <w:r w:rsidR="00BB6FC2" w:rsidRPr="00076E91">
        <w:rPr>
          <w:szCs w:val="24"/>
        </w:rPr>
        <w:t xml:space="preserve">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5320183B"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ew</w:t>
      </w:r>
      <w:r w:rsidR="0085199D">
        <w:rPr>
          <w:rStyle w:val="IntenseEmphasis"/>
        </w:rPr>
        <w:t>ly</w:t>
      </w:r>
      <w:r w:rsidRPr="00A7099E">
        <w:rPr>
          <w:rStyle w:val="IntenseEmphasis"/>
        </w:rPr>
        <w:t xml:space="preserve">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14945376" w14:textId="77777777" w:rsidR="0078324B" w:rsidRDefault="0078324B" w:rsidP="0078324B">
      <w:pPr>
        <w:spacing w:after="0" w:line="360" w:lineRule="auto"/>
        <w:jc w:val="both"/>
        <w:rPr>
          <w:szCs w:val="24"/>
        </w:rPr>
      </w:pPr>
      <w:r>
        <w:rPr>
          <w:szCs w:val="24"/>
        </w:rPr>
        <w:t xml:space="preserve">To assess this hypothesis, we performed a protein family domain annotation analysis for the orphan and orthologous proteins in each microsporidia species. Protein family, or PFAM domains are the conserved regions in the sequences, which can be used to classify the proteins into different functional families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Each protein family in PFAM database is represented as a HMM profile. We use hmmscan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xml:space="preserve"> to annotate the </w:t>
      </w:r>
      <w:r w:rsidRPr="00226205">
        <w:rPr>
          <w:szCs w:val="24"/>
        </w:rPr>
        <w:t>proteins with the PFAM</w:t>
      </w:r>
      <w:r>
        <w:rPr>
          <w:szCs w:val="24"/>
        </w:rPr>
        <w:t xml:space="preserve"> domains in the pfam-A database.</w:t>
      </w:r>
    </w:p>
    <w:p w14:paraId="5B99F621" w14:textId="1952A119" w:rsidR="00702609" w:rsidRDefault="0078324B" w:rsidP="0078324B">
      <w:pPr>
        <w:spacing w:after="0" w:line="360" w:lineRule="auto"/>
        <w:jc w:val="both"/>
        <w:rPr>
          <w:szCs w:val="24"/>
        </w:rPr>
      </w:pPr>
      <w:r>
        <w:rPr>
          <w:szCs w:val="24"/>
        </w:rPr>
        <w:t>If the orphan genes are correctly predicted, there are some possible explanations for the absence of their orthologous partners in other species. The orphans could be new genes that have been invented after the speciation event within the microsporidia lineages. For those new acquired genes we expect to not find PFAM domains. Second possibility could be, that the orphans were horizontally transferred from other taxa. In this case, they would have PFAM domains, which are otherwise not found in the proteins of microsporidia. Our third assumption is that, those orphan genes have been evolved quickly so that we could not find their orthologous partners with the current sequence similarity based approaches. However, as PFAM domains are the highly conserved regions throughout sequences and species, we expected to find the domains of microsporidian orthologous genes even in the fast-evolved orphans.</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lastRenderedPageBreak/>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34A093C2" w:rsidR="00401934" w:rsidRPr="00076E91" w:rsidRDefault="00F56624" w:rsidP="00324278">
      <w:pPr>
        <w:pStyle w:val="Caption"/>
        <w:spacing w:after="0" w:line="360" w:lineRule="auto"/>
        <w:jc w:val="both"/>
      </w:pPr>
      <w:bookmarkStart w:id="80" w:name="_Ref381359837"/>
      <w:bookmarkStart w:id="81" w:name="_Toc386145448"/>
      <w:r w:rsidRPr="00076E91">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80"/>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81"/>
    </w:p>
    <w:p w14:paraId="27232D5F" w14:textId="08FDD45E"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F01705" w:rsidRPr="00076E91">
        <w:t xml:space="preserve">Figure </w:t>
      </w:r>
      <w:r w:rsidR="00F01705">
        <w:rPr>
          <w:noProof/>
        </w:rPr>
        <w:t>2</w:t>
      </w:r>
      <w:r w:rsidR="00F01705">
        <w:noBreakHyphen/>
      </w:r>
      <w:r w:rsidR="00F01705">
        <w:rPr>
          <w:noProof/>
        </w:rPr>
        <w:t>6</w:t>
      </w:r>
      <w:r w:rsidRPr="00076E91">
        <w:rPr>
          <w:szCs w:val="24"/>
        </w:rPr>
        <w:fldChar w:fldCharType="end"/>
      </w:r>
      <w:r w:rsidR="009652DE" w:rsidRPr="00076E91">
        <w:rPr>
          <w:szCs w:val="24"/>
        </w:rPr>
        <w:t xml:space="preserve"> suggests that </w:t>
      </w:r>
      <w:r w:rsidR="00A6335C">
        <w:rPr>
          <w:szCs w:val="24"/>
        </w:rPr>
        <w:t xml:space="preserve">either </w:t>
      </w:r>
      <w:r w:rsidR="009652DE" w:rsidRPr="00076E91">
        <w:rPr>
          <w:szCs w:val="24"/>
        </w:rPr>
        <w:t>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A6335C">
        <w:rPr>
          <w:szCs w:val="24"/>
        </w:rPr>
        <w:t>, or it is just an artifact of the</w:t>
      </w:r>
      <w:r w:rsidR="004A307F">
        <w:rPr>
          <w:szCs w:val="24"/>
        </w:rPr>
        <w:t xml:space="preserve"> wrong</w:t>
      </w:r>
      <w:r w:rsidR="00A6335C">
        <w:rPr>
          <w:szCs w:val="24"/>
        </w:rPr>
        <w:t xml:space="preserve"> gene prediction</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82" w:name="_Toc386152568"/>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82"/>
    </w:p>
    <w:p w14:paraId="37492BC2" w14:textId="53725312" w:rsidR="00426644" w:rsidRDefault="00426644" w:rsidP="00324278">
      <w:pPr>
        <w:spacing w:after="0" w:line="360" w:lineRule="auto"/>
        <w:jc w:val="both"/>
        <w:rPr>
          <w:szCs w:val="24"/>
        </w:rPr>
      </w:pPr>
      <w:r w:rsidRPr="00076E91">
        <w:rPr>
          <w:szCs w:val="24"/>
        </w:rPr>
        <w:t>The 80 core genes</w:t>
      </w:r>
      <w:r w:rsidR="00DB2DE0">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F01705" w:rsidRPr="00076E91">
        <w:t xml:space="preserve">Figure </w:t>
      </w:r>
      <w:r w:rsidR="00F01705">
        <w:rPr>
          <w:noProof/>
        </w:rPr>
        <w:t>2</w:t>
      </w:r>
      <w:r w:rsidR="00F01705">
        <w:noBreakHyphen/>
      </w:r>
      <w:r w:rsidR="00F01705">
        <w:rPr>
          <w:noProof/>
        </w:rPr>
        <w:t>4</w:t>
      </w:r>
      <w:r w:rsidRPr="00076E91">
        <w:rPr>
          <w:szCs w:val="24"/>
        </w:rPr>
        <w:fldChar w:fldCharType="end"/>
      </w:r>
      <w:r w:rsidR="000A32B0">
        <w:rPr>
          <w:szCs w:val="24"/>
        </w:rPr>
        <w:t xml:space="preserve">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lastRenderedPageBreak/>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F01705">
        <w:t xml:space="preserve">Figure </w:t>
      </w:r>
      <w:r w:rsidR="00F01705">
        <w:rPr>
          <w:noProof/>
        </w:rPr>
        <w:t>2</w:t>
      </w:r>
      <w:r w:rsidR="00F01705">
        <w:noBreakHyphen/>
      </w:r>
      <w:r w:rsidR="00F01705">
        <w:rPr>
          <w:noProof/>
        </w:rPr>
        <w:t>7</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4">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5D71FD36" w:rsidR="00F45E7A" w:rsidRPr="00076E91" w:rsidRDefault="00581E32" w:rsidP="00324278">
      <w:pPr>
        <w:pStyle w:val="Caption"/>
        <w:jc w:val="both"/>
        <w:rPr>
          <w:szCs w:val="24"/>
        </w:rPr>
      </w:pPr>
      <w:bookmarkStart w:id="83" w:name="_Ref383775786"/>
      <w:bookmarkStart w:id="84" w:name="_Toc386145449"/>
      <w:r>
        <w:t xml:space="preserve">Figure </w:t>
      </w:r>
      <w:r w:rsidR="00FF05FE">
        <w:fldChar w:fldCharType="begin"/>
      </w:r>
      <w:r w:rsidR="00FF05FE">
        <w:instrText xml:space="preserve"> STYLEREF 1 \s </w:instrText>
      </w:r>
      <w:r w:rsidR="00FF05FE">
        <w:fldChar w:fldCharType="separate"/>
      </w:r>
      <w:r w:rsidR="00F01705">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83"/>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lastRenderedPageBreak/>
        <w:fldChar w:fldCharType="begin"/>
      </w:r>
      <w:r w:rsidR="00757DD5">
        <w:instrText xml:space="preserve"> REF _Ref384631115 \r \h </w:instrText>
      </w:r>
      <w:r w:rsidR="00757DD5">
        <w:fldChar w:fldCharType="separate"/>
      </w:r>
      <w:r w:rsidR="00F01705">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84"/>
    </w:p>
    <w:p w14:paraId="5FDEFC50" w14:textId="24150504"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F01705" w:rsidRPr="00076E91">
        <w:t xml:space="preserve">Figure </w:t>
      </w:r>
      <w:r w:rsidR="00F01705">
        <w:rPr>
          <w:noProof/>
        </w:rPr>
        <w:t>2</w:t>
      </w:r>
      <w:r w:rsidR="00F01705">
        <w:noBreakHyphen/>
      </w:r>
      <w:r w:rsidR="00F01705">
        <w:rPr>
          <w:noProof/>
        </w:rPr>
        <w:t>4</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F01705">
        <w:t xml:space="preserve">Figure </w:t>
      </w:r>
      <w:r w:rsidR="00F01705">
        <w:rPr>
          <w:noProof/>
        </w:rPr>
        <w:t>2</w:t>
      </w:r>
      <w:r w:rsidR="00F01705">
        <w:noBreakHyphen/>
      </w:r>
      <w:r w:rsidR="00F01705">
        <w:rPr>
          <w:noProof/>
        </w:rPr>
        <w:t>7</w:t>
      </w:r>
      <w:r w:rsidR="00832A41">
        <w:rPr>
          <w:szCs w:val="24"/>
        </w:rPr>
        <w:fldChar w:fldCharType="end"/>
      </w:r>
      <w:r w:rsidR="006D0238">
        <w:rPr>
          <w:szCs w:val="24"/>
        </w:rPr>
        <w:t xml:space="preserve"> </w:t>
      </w:r>
      <w:r w:rsidR="00760A89">
        <w:rPr>
          <w:szCs w:val="24"/>
        </w:rPr>
        <w:t xml:space="preserve">solidly support the </w:t>
      </w:r>
      <w:r w:rsidR="00B73342">
        <w:rPr>
          <w:szCs w:val="24"/>
        </w:rPr>
        <w:t>hypothesis that microsporidia are</w:t>
      </w:r>
      <w:r w:rsidR="00D122A8">
        <w:rPr>
          <w:szCs w:val="24"/>
        </w:rPr>
        <w:t xml:space="preserve"> the sister group of fungi</w:t>
      </w:r>
      <w:r w:rsidR="00DA20FA">
        <w:rPr>
          <w:szCs w:val="24"/>
        </w:rPr>
        <w:t>.</w:t>
      </w:r>
    </w:p>
    <w:p w14:paraId="399B5B9D" w14:textId="77777777" w:rsidR="00B00F1B" w:rsidRDefault="00B00F1B" w:rsidP="00324278">
      <w:pPr>
        <w:spacing w:after="0" w:line="360" w:lineRule="auto"/>
        <w:jc w:val="both"/>
        <w:rPr>
          <w:szCs w:val="24"/>
        </w:rPr>
      </w:pPr>
    </w:p>
    <w:p w14:paraId="65F17925" w14:textId="0ADA6D80" w:rsidR="00941D80" w:rsidRDefault="00941D80" w:rsidP="00324278">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w:t>
      </w:r>
      <w:proofErr w:type="gramStart"/>
      <w:r>
        <w:rPr>
          <w:szCs w:val="24"/>
        </w:rPr>
        <w:t>to</w:t>
      </w:r>
      <w:proofErr w:type="gramEnd"/>
      <w:r>
        <w:rPr>
          <w:szCs w:val="24"/>
        </w:rPr>
        <w:t xml:space="preserve"> reduce the affect of LBA?</w:t>
      </w:r>
    </w:p>
    <w:p w14:paraId="15925BD7" w14:textId="577AA677" w:rsidR="00133214" w:rsidRPr="00133214" w:rsidRDefault="00133214" w:rsidP="00133214">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2AD9F3EA" w14:textId="77777777" w:rsidR="00133214" w:rsidRPr="00252B47" w:rsidRDefault="00133214" w:rsidP="00133214">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0DA235ED" w14:textId="77777777" w:rsidR="00133214" w:rsidRDefault="00133214" w:rsidP="00324278">
      <w:pPr>
        <w:spacing w:after="0" w:line="360" w:lineRule="auto"/>
        <w:jc w:val="both"/>
        <w:rPr>
          <w:szCs w:val="24"/>
        </w:rPr>
      </w:pPr>
    </w:p>
    <w:p w14:paraId="180F9AD0" w14:textId="77777777" w:rsidR="00DE0D94" w:rsidRDefault="00DE0D94" w:rsidP="00324278">
      <w:pPr>
        <w:spacing w:after="0" w:line="360" w:lineRule="auto"/>
        <w:jc w:val="both"/>
        <w:rPr>
          <w:szCs w:val="24"/>
        </w:rPr>
      </w:pPr>
    </w:p>
    <w:p w14:paraId="6535CCE6" w14:textId="6E92A31D" w:rsidR="00DE0D94" w:rsidRDefault="00DE0D94" w:rsidP="00DE0D94">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7518E4E4" w14:textId="5C027183" w:rsidR="00DE0D94" w:rsidRDefault="00DE0D94" w:rsidP="00DE0D94">
      <w:pPr>
        <w:spacing w:after="0" w:line="360" w:lineRule="auto"/>
        <w:jc w:val="both"/>
        <w:rPr>
          <w:szCs w:val="24"/>
        </w:rPr>
      </w:pPr>
      <w:r>
        <w:rPr>
          <w:vanish/>
          <w:szCs w:val="24"/>
        </w:rPr>
        <w:t xml:space="preserve"> </w:t>
      </w:r>
      <w:r>
        <w:rPr>
          <w:rFonts w:ascii="Times" w:hAnsi="Times" w:cs="Times"/>
          <w:vanish/>
          <w:color w:val="000000"/>
          <w:szCs w:val="24"/>
        </w:rPr>
        <w:t>2012 Heinzletely absent  appearsins NTTs. leotides from the host using (PRPP) and  downloaded.</w:t>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r>
        <w:rPr>
          <w:rFonts w:ascii="Times" w:hAnsi="Times" w:cs="Times"/>
          <w:vanish/>
          <w:color w:val="000000"/>
          <w:szCs w:val="24"/>
        </w:rPr>
        <w:pgNum/>
      </w:r>
    </w:p>
    <w:p w14:paraId="54086313" w14:textId="235FE945" w:rsidR="00AD08DF" w:rsidRPr="00076E91" w:rsidRDefault="00AD08DF" w:rsidP="00324278">
      <w:pPr>
        <w:pStyle w:val="Heading2"/>
        <w:jc w:val="both"/>
      </w:pPr>
      <w:bookmarkStart w:id="85" w:name="_Toc386152569"/>
      <w:r w:rsidRPr="00A7099E">
        <w:t>Conclusion</w:t>
      </w:r>
      <w:bookmarkEnd w:id="85"/>
    </w:p>
    <w:p w14:paraId="612CB396" w14:textId="16CE4B26" w:rsidR="001B379B" w:rsidRDefault="00B84427" w:rsidP="00324278">
      <w:pPr>
        <w:spacing w:after="0" w:line="360" w:lineRule="auto"/>
        <w:jc w:val="both"/>
        <w:rPr>
          <w:szCs w:val="24"/>
        </w:rPr>
      </w:pPr>
      <w:r w:rsidRPr="00076E91">
        <w:rPr>
          <w:szCs w:val="24"/>
        </w:rPr>
        <w:t xml:space="preserve">The </w:t>
      </w:r>
      <w:r w:rsidR="00E30F5D">
        <w:rPr>
          <w:szCs w:val="24"/>
        </w:rPr>
        <w:t>identification</w:t>
      </w:r>
      <w:r w:rsidRPr="00076E91">
        <w:rPr>
          <w:szCs w:val="24"/>
        </w:rPr>
        <w:t xml:space="preserve"> of </w:t>
      </w:r>
      <w:r w:rsidR="000975BB" w:rsidRPr="00076E91">
        <w:rPr>
          <w:szCs w:val="24"/>
        </w:rPr>
        <w:t>microsporidian LCA</w:t>
      </w:r>
      <w:r w:rsidRPr="00076E91">
        <w:rPr>
          <w:szCs w:val="24"/>
        </w:rPr>
        <w:t xml:space="preserve"> proteins is the basic step for </w:t>
      </w:r>
      <w:r w:rsidR="002727A2">
        <w:rPr>
          <w:szCs w:val="24"/>
        </w:rPr>
        <w:t>our further analyses</w:t>
      </w:r>
      <w:r w:rsidRPr="00076E91">
        <w:rPr>
          <w:szCs w:val="24"/>
        </w:rPr>
        <w:t xml:space="preserve">. </w:t>
      </w:r>
      <w:r w:rsidR="00E57D6F">
        <w:rPr>
          <w:szCs w:val="24"/>
        </w:rPr>
        <w:t>By including</w:t>
      </w:r>
      <w:r w:rsidR="00F607C5">
        <w:rPr>
          <w:szCs w:val="24"/>
        </w:rPr>
        <w:t xml:space="preserve"> all</w:t>
      </w:r>
      <w:r w:rsidR="00E57D6F">
        <w:rPr>
          <w:szCs w:val="24"/>
        </w:rPr>
        <w:t xml:space="preserve"> eleven microsporidia species</w:t>
      </w:r>
      <w:r w:rsidR="00245BDF">
        <w:rPr>
          <w:szCs w:val="24"/>
        </w:rPr>
        <w:t xml:space="preserve"> for which</w:t>
      </w:r>
      <w:r w:rsidR="00E57D6F">
        <w:rPr>
          <w:szCs w:val="24"/>
        </w:rPr>
        <w:t xml:space="preserve"> public sequences were available at the </w:t>
      </w:r>
      <w:r w:rsidR="00CF06BB">
        <w:rPr>
          <w:szCs w:val="24"/>
        </w:rPr>
        <w:t>start of this study</w:t>
      </w:r>
      <w:r w:rsidR="00E57D6F">
        <w:rPr>
          <w:szCs w:val="24"/>
        </w:rPr>
        <w:t>,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lastRenderedPageBreak/>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64F9711F"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With a larger taxon sample including more diverge taxa</w:t>
      </w:r>
      <w:r w:rsidR="00975F00">
        <w:rPr>
          <w:szCs w:val="24"/>
        </w:rPr>
        <w:t xml:space="preserve"> as well as</w:t>
      </w:r>
      <w:r w:rsidR="00255A0C">
        <w:rPr>
          <w:szCs w:val="24"/>
        </w:rPr>
        <w:t xml:space="preserve"> using</w:t>
      </w:r>
      <w:r w:rsidR="00975F00">
        <w:rPr>
          <w:szCs w:val="24"/>
        </w:rPr>
        <w:t xml:space="preserve"> a more reasonable </w:t>
      </w:r>
      <w:r w:rsidR="001E59CC">
        <w:rPr>
          <w:szCs w:val="24"/>
        </w:rPr>
        <w:t>outgroup</w:t>
      </w:r>
      <w:r w:rsidR="0096417D">
        <w:rPr>
          <w:szCs w:val="24"/>
        </w:rPr>
        <w:t xml:space="preserve">,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86" w:name="_Toc386152570"/>
      <w:r w:rsidRPr="00756D71">
        <w:lastRenderedPageBreak/>
        <w:t>PhyloProfile: an interactive visualization tool for exploring complex phylogenetic profiles</w:t>
      </w:r>
      <w:bookmarkEnd w:id="86"/>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87" w:name="_Toc386152571"/>
      <w:r w:rsidRPr="00756D71">
        <w:t>Introduction</w:t>
      </w:r>
      <w:bookmarkEnd w:id="87"/>
    </w:p>
    <w:p w14:paraId="2003140E" w14:textId="4390284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sidR="00345B0D">
        <w:rPr>
          <w:szCs w:val="24"/>
        </w:rPr>
        <w:instrText xml:space="preserve"> ADDIN EN.CITE </w:instrText>
      </w:r>
      <w:r w:rsidR="00345B0D">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sidR="00345B0D">
        <w:rPr>
          <w:szCs w:val="24"/>
        </w:rPr>
        <w:instrText xml:space="preserve"> ADDIN EN.CITE.DATA </w:instrText>
      </w:r>
      <w:r w:rsidR="00345B0D">
        <w:rPr>
          <w:szCs w:val="24"/>
        </w:rPr>
      </w:r>
      <w:r w:rsidR="00345B0D">
        <w:rPr>
          <w:szCs w:val="24"/>
        </w:rPr>
        <w:fldChar w:fldCharType="end"/>
      </w:r>
      <w:r w:rsidR="008C63AA">
        <w:rPr>
          <w:szCs w:val="24"/>
        </w:rPr>
        <w:fldChar w:fldCharType="separate"/>
      </w:r>
      <w:r w:rsidR="00345B0D">
        <w:rPr>
          <w:noProof/>
          <w:szCs w:val="24"/>
        </w:rPr>
        <w:t>(Li, Calvo,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88" w:name="_Toc386152572"/>
      <w:r w:rsidRPr="00756D71">
        <w:lastRenderedPageBreak/>
        <w:t>Features and capabilities</w:t>
      </w:r>
      <w:bookmarkEnd w:id="88"/>
    </w:p>
    <w:p w14:paraId="090EE203" w14:textId="18873E54" w:rsidR="006824B2" w:rsidRPr="00756D71" w:rsidRDefault="006824B2" w:rsidP="00324278">
      <w:pPr>
        <w:pStyle w:val="Heading3"/>
        <w:jc w:val="both"/>
      </w:pPr>
      <w:bookmarkStart w:id="89" w:name="_Toc386152573"/>
      <w:r w:rsidRPr="00756D71">
        <w:t>Multiple input options</w:t>
      </w:r>
      <w:bookmarkEnd w:id="89"/>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5051436A" w:rsidR="00377785" w:rsidRDefault="00876AC0" w:rsidP="00324278">
      <w:pPr>
        <w:pStyle w:val="Caption"/>
        <w:jc w:val="both"/>
        <w:rPr>
          <w:szCs w:val="24"/>
        </w:rPr>
      </w:pPr>
      <w:bookmarkStart w:id="90" w:name="_Ref384072234"/>
      <w:bookmarkStart w:id="91" w:name="_Toc386145450"/>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90"/>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 xml:space="preserve">After modifying the default colors of the profile plots (if </w:t>
      </w:r>
      <w:r w:rsidR="00D20F39">
        <w:lastRenderedPageBreak/>
        <w:t>needed), users can select the taxonomy rank for their analysis as well as the corresponding taxon of interest.</w:t>
      </w:r>
      <w:bookmarkEnd w:id="91"/>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F01705">
        <w:t xml:space="preserve">Figure </w:t>
      </w:r>
      <w:r w:rsidR="00F01705">
        <w:rPr>
          <w:noProof/>
        </w:rPr>
        <w:t>3</w:t>
      </w:r>
      <w:r w:rsidR="00F01705">
        <w:noBreakHyphen/>
      </w:r>
      <w:r w:rsidR="00F01705">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92" w:name="_Toc386152574"/>
      <w:r w:rsidRPr="00756D71">
        <w:t>I</w:t>
      </w:r>
      <w:r w:rsidR="00681A01" w:rsidRPr="00756D71">
        <w:t xml:space="preserve">nteractive </w:t>
      </w:r>
      <w:r w:rsidR="00785A94" w:rsidRPr="00756D71">
        <w:t>visualization</w:t>
      </w:r>
      <w:bookmarkEnd w:id="92"/>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lastRenderedPageBreak/>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3B27DF8D" w:rsidR="007B4ABC" w:rsidRDefault="00815D06" w:rsidP="00324278">
      <w:pPr>
        <w:pStyle w:val="Caption"/>
        <w:jc w:val="both"/>
      </w:pPr>
      <w:bookmarkStart w:id="93" w:name="_Ref384073005"/>
      <w:bookmarkStart w:id="94" w:name="_Toc386145451"/>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93"/>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94"/>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F01705">
        <w:t xml:space="preserve">Figure </w:t>
      </w:r>
      <w:r w:rsidR="00F01705">
        <w:rPr>
          <w:noProof/>
        </w:rPr>
        <w:t>3</w:t>
      </w:r>
      <w:r w:rsidR="00F01705">
        <w:noBreakHyphen/>
      </w:r>
      <w:r w:rsidR="00F01705">
        <w:rPr>
          <w:noProof/>
        </w:rPr>
        <w:t>2</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F01705">
        <w:t xml:space="preserve">Figure </w:t>
      </w:r>
      <w:r w:rsidR="00F01705">
        <w:rPr>
          <w:noProof/>
        </w:rPr>
        <w:t>3</w:t>
      </w:r>
      <w:r w:rsidR="00F01705">
        <w:noBreakHyphen/>
      </w:r>
      <w:r w:rsidR="00F01705">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66110B35" w:rsidR="009D6CC3" w:rsidRDefault="008171E2" w:rsidP="00324278">
      <w:pPr>
        <w:pStyle w:val="Caption"/>
        <w:jc w:val="both"/>
      </w:pPr>
      <w:bookmarkStart w:id="95" w:name="_Ref384081133"/>
      <w:bookmarkStart w:id="96" w:name="_Toc386145452"/>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95"/>
      <w:r>
        <w:t xml:space="preserve">: The interactive visualization enables </w:t>
      </w:r>
      <w:r w:rsidR="00EC1F27">
        <w:t>linking between different data.</w:t>
      </w:r>
      <w:bookmarkEnd w:id="96"/>
    </w:p>
    <w:p w14:paraId="43F38A58" w14:textId="1F6AA836" w:rsidR="00B917E3" w:rsidRDefault="00081538" w:rsidP="00324278">
      <w:pPr>
        <w:jc w:val="both"/>
      </w:pPr>
      <w:r>
        <w:lastRenderedPageBreak/>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97" w:name="_Toc386152575"/>
      <w:r w:rsidRPr="00756D71">
        <w:t>The use of NCBI taxonomy information in PhyloProfile</w:t>
      </w:r>
      <w:bookmarkEnd w:id="97"/>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98" w:name="_Toc386152576"/>
      <w:r w:rsidRPr="00756D71">
        <w:t>D</w:t>
      </w:r>
      <w:r w:rsidR="00681A01" w:rsidRPr="00756D71">
        <w:t xml:space="preserve">ynamic </w:t>
      </w:r>
      <w:r w:rsidR="00785A94" w:rsidRPr="00756D71">
        <w:t xml:space="preserve">data </w:t>
      </w:r>
      <w:r w:rsidR="00272707" w:rsidRPr="00756D71">
        <w:t>filtering</w:t>
      </w:r>
      <w:bookmarkEnd w:id="98"/>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F01705">
        <w:t xml:space="preserve">Figure </w:t>
      </w:r>
      <w:r w:rsidR="00F01705">
        <w:rPr>
          <w:noProof/>
        </w:rPr>
        <w:t>3</w:t>
      </w:r>
      <w:r w:rsidR="00F01705">
        <w:noBreakHyphen/>
      </w:r>
      <w:r w:rsidR="00F01705">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F01705">
        <w:t xml:space="preserve">Figure </w:t>
      </w:r>
      <w:r w:rsidR="00F01705">
        <w:rPr>
          <w:noProof/>
        </w:rPr>
        <w:t>3</w:t>
      </w:r>
      <w:r w:rsidR="00F01705">
        <w:noBreakHyphen/>
      </w:r>
      <w:r w:rsidR="00F01705">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lastRenderedPageBreak/>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8">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7325E50" w:rsidR="00E02AD8" w:rsidRDefault="00E02AD8" w:rsidP="00324278">
      <w:pPr>
        <w:pStyle w:val="Caption"/>
        <w:jc w:val="both"/>
        <w:rPr>
          <w:szCs w:val="24"/>
        </w:rPr>
      </w:pPr>
      <w:bookmarkStart w:id="99" w:name="_Ref384081559"/>
      <w:bookmarkStart w:id="100" w:name="_Toc386145453"/>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99"/>
      <w:r>
        <w:t>: List of genes resulting from the Core gene identification function can be directly input to the c</w:t>
      </w:r>
      <w:r w:rsidR="007200FF">
        <w:t>ustomized profile for further investigating.</w:t>
      </w:r>
      <w:bookmarkEnd w:id="100"/>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101" w:name="_Toc386152577"/>
      <w:r w:rsidRPr="00756D71">
        <w:t>Phylogenetic profiling</w:t>
      </w:r>
      <w:bookmarkEnd w:id="101"/>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F01705">
        <w:t xml:space="preserve">Figure </w:t>
      </w:r>
      <w:r w:rsidR="00F01705">
        <w:rPr>
          <w:noProof/>
        </w:rPr>
        <w:t>3</w:t>
      </w:r>
      <w:r w:rsidR="00F01705">
        <w:noBreakHyphen/>
      </w:r>
      <w:r w:rsidR="00F01705">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lastRenderedPageBreak/>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9">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2DBF5475" w:rsidR="00C4723C" w:rsidRDefault="00C116E7" w:rsidP="00324278">
      <w:pPr>
        <w:pStyle w:val="Caption"/>
        <w:jc w:val="both"/>
        <w:rPr>
          <w:szCs w:val="24"/>
        </w:rPr>
      </w:pPr>
      <w:bookmarkStart w:id="102" w:name="_Ref384080616"/>
      <w:bookmarkStart w:id="103" w:name="_Toc386145454"/>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102"/>
      <w:r>
        <w:t>: Phylogenetic profile dot matrix before (left) and after (right) clustering.</w:t>
      </w:r>
      <w:bookmarkEnd w:id="103"/>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F01705">
        <w:t xml:space="preserve">Figure </w:t>
      </w:r>
      <w:r w:rsidR="00F01705">
        <w:rPr>
          <w:noProof/>
        </w:rPr>
        <w:t>3</w:t>
      </w:r>
      <w:r w:rsidR="00F01705">
        <w:noBreakHyphen/>
      </w:r>
      <w:r w:rsidR="00F01705">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2BFE99D0" w:rsidR="00D71D92" w:rsidRDefault="00893A5A" w:rsidP="00324278">
      <w:pPr>
        <w:pStyle w:val="Caption"/>
        <w:jc w:val="both"/>
        <w:rPr>
          <w:szCs w:val="24"/>
        </w:rPr>
      </w:pPr>
      <w:bookmarkStart w:id="104" w:name="_Ref384080679"/>
      <w:bookmarkStart w:id="105" w:name="_Toc386145455"/>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104"/>
      <w:r>
        <w:t>: Gene age estimation based on LCA algorithm.</w:t>
      </w:r>
      <w:bookmarkEnd w:id="105"/>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F01705">
        <w:t xml:space="preserve">Figure </w:t>
      </w:r>
      <w:r w:rsidR="00F01705">
        <w:rPr>
          <w:noProof/>
        </w:rPr>
        <w:t>3</w:t>
      </w:r>
      <w:r w:rsidR="00F01705">
        <w:noBreakHyphen/>
      </w:r>
      <w:r w:rsidR="00F01705">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1">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7F0D4115" w:rsidR="00100B4D" w:rsidRDefault="005C6B2B" w:rsidP="00324278">
      <w:pPr>
        <w:pStyle w:val="Caption"/>
        <w:jc w:val="both"/>
        <w:rPr>
          <w:szCs w:val="24"/>
        </w:rPr>
      </w:pPr>
      <w:bookmarkStart w:id="106" w:name="_Ref384080896"/>
      <w:bookmarkStart w:id="107" w:name="_Toc386145456"/>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106"/>
      <w:r>
        <w:t>: Distribution analysis of two integrated data and the fraction of species in the systematic group. Those distributions can be dynamically changed depending on the defined thresholds of those variables.</w:t>
      </w:r>
      <w:bookmarkEnd w:id="107"/>
    </w:p>
    <w:p w14:paraId="17E344E4" w14:textId="66CA44D5" w:rsidR="002B62C3" w:rsidRPr="00756D71" w:rsidRDefault="00C87DA9" w:rsidP="00324278">
      <w:pPr>
        <w:pStyle w:val="Heading3"/>
        <w:jc w:val="both"/>
      </w:pPr>
      <w:bookmarkStart w:id="108" w:name="_Toc386152578"/>
      <w:r w:rsidRPr="00756D71">
        <w:t xml:space="preserve">Interoperable </w:t>
      </w:r>
      <w:r w:rsidR="002B62C3" w:rsidRPr="00756D71">
        <w:t>output</w:t>
      </w:r>
      <w:bookmarkEnd w:id="108"/>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109" w:name="_Toc386152579"/>
      <w:r w:rsidRPr="00756D71">
        <w:t>Result</w:t>
      </w:r>
      <w:bookmarkEnd w:id="109"/>
      <w:r w:rsidR="00CB4499" w:rsidRPr="00756D71">
        <w:t xml:space="preserve"> </w:t>
      </w:r>
    </w:p>
    <w:p w14:paraId="323882AD" w14:textId="3CF9FE4A" w:rsidR="00842AB7" w:rsidRPr="00756D71" w:rsidRDefault="00842AB7" w:rsidP="00324278">
      <w:pPr>
        <w:pStyle w:val="Heading3"/>
        <w:jc w:val="both"/>
      </w:pPr>
      <w:bookmarkStart w:id="110" w:name="_Toc386152580"/>
      <w:r w:rsidRPr="00756D71">
        <w:t>The availability</w:t>
      </w:r>
      <w:bookmarkEnd w:id="110"/>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w:t>
      </w:r>
      <w:r w:rsidR="00E271D7">
        <w:rPr>
          <w:szCs w:val="24"/>
        </w:rPr>
        <w:lastRenderedPageBreak/>
        <w:t xml:space="preserve">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111" w:name="_Toc386152581"/>
      <w:r w:rsidRPr="00756D71">
        <w:t>Performance test</w:t>
      </w:r>
      <w:bookmarkEnd w:id="111"/>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F01705">
        <w:t xml:space="preserve">Figure </w:t>
      </w:r>
      <w:r w:rsidR="00F01705">
        <w:rPr>
          <w:noProof/>
        </w:rPr>
        <w:t>3</w:t>
      </w:r>
      <w:r w:rsidR="00F01705">
        <w:noBreakHyphen/>
      </w:r>
      <w:r w:rsidR="00F01705">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F01705">
        <w:t xml:space="preserve">Figure </w:t>
      </w:r>
      <w:r w:rsidR="00F01705">
        <w:rPr>
          <w:noProof/>
        </w:rPr>
        <w:t>3</w:t>
      </w:r>
      <w:r w:rsidR="00F01705">
        <w:noBreakHyphen/>
      </w:r>
      <w:r w:rsidR="00F01705">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F01705">
        <w:t xml:space="preserve">Figure </w:t>
      </w:r>
      <w:r w:rsidR="00F01705">
        <w:rPr>
          <w:noProof/>
        </w:rPr>
        <w:t>3</w:t>
      </w:r>
      <w:r w:rsidR="00F01705">
        <w:noBreakHyphen/>
      </w:r>
      <w:r w:rsidR="00F01705">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F01705">
        <w:t xml:space="preserve">Figure </w:t>
      </w:r>
      <w:r w:rsidR="00F01705">
        <w:rPr>
          <w:noProof/>
        </w:rPr>
        <w:t>3</w:t>
      </w:r>
      <w:r w:rsidR="00F01705">
        <w:noBreakHyphen/>
      </w:r>
      <w:r w:rsidR="00F01705">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2">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43B09F10" w:rsidR="007A2C8C" w:rsidRDefault="001E3047" w:rsidP="00324278">
      <w:pPr>
        <w:pStyle w:val="Caption"/>
        <w:jc w:val="both"/>
        <w:rPr>
          <w:szCs w:val="24"/>
        </w:rPr>
      </w:pPr>
      <w:bookmarkStart w:id="112" w:name="_Ref384067296"/>
      <w:bookmarkStart w:id="113" w:name="_Toc386145457"/>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1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13"/>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004B135F"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3">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27F573CD" w:rsidR="004B135F" w:rsidRPr="00842AB7" w:rsidRDefault="00A87C41" w:rsidP="00324278">
      <w:pPr>
        <w:pStyle w:val="Caption"/>
        <w:jc w:val="both"/>
        <w:rPr>
          <w:szCs w:val="24"/>
        </w:rPr>
      </w:pPr>
      <w:bookmarkStart w:id="114" w:name="_Ref384080946"/>
      <w:bookmarkStart w:id="115" w:name="_Toc386145458"/>
      <w:r>
        <w:t xml:space="preserve">Figure </w:t>
      </w:r>
      <w:r w:rsidR="00FF05FE">
        <w:fldChar w:fldCharType="begin"/>
      </w:r>
      <w:r w:rsidR="00FF05FE">
        <w:instrText xml:space="preserve"> STYLEREF 1 \s </w:instrText>
      </w:r>
      <w:r w:rsidR="00FF05FE">
        <w:fldChar w:fldCharType="separate"/>
      </w:r>
      <w:r w:rsidR="00F01705">
        <w:rPr>
          <w:noProof/>
        </w:rPr>
        <w:t>3</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114"/>
      <w:r>
        <w:t xml:space="preserve">: </w:t>
      </w:r>
      <w:r w:rsidR="00001AD8" w:rsidRPr="00001AD8">
        <w:t>RAM usage during data display increases linearly as the data matrix grows. (a) RAM usage as a function of number of genes analyzed, and (b) as a function of the number of taxa analyzed.</w:t>
      </w:r>
      <w:bookmarkEnd w:id="115"/>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116" w:name="_Toc386152582"/>
      <w:r w:rsidRPr="00756D71">
        <w:t>Conclusion</w:t>
      </w:r>
      <w:bookmarkEnd w:id="116"/>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117" w:name="_Toc386152583"/>
      <w:r w:rsidRPr="00CC3D21">
        <w:lastRenderedPageBreak/>
        <w:t xml:space="preserve">Distribution analysis of the </w:t>
      </w:r>
      <w:r w:rsidR="000975BB" w:rsidRPr="00CC3D21">
        <w:t>microsporidian LCA</w:t>
      </w:r>
      <w:r w:rsidRPr="00CC3D21">
        <w:t xml:space="preserve"> proteins</w:t>
      </w:r>
      <w:bookmarkEnd w:id="117"/>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118" w:name="_Toc386152584"/>
      <w:r w:rsidRPr="00CC3D21">
        <w:t>Introduction</w:t>
      </w:r>
      <w:bookmarkEnd w:id="118"/>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119" w:name="_Toc386152585"/>
      <w:r w:rsidRPr="00CC3D21">
        <w:t>Methods</w:t>
      </w:r>
      <w:bookmarkEnd w:id="119"/>
    </w:p>
    <w:p w14:paraId="10667284" w14:textId="4543EEB8" w:rsidR="00B41BE3" w:rsidRPr="00CC3D21" w:rsidRDefault="00B41BE3" w:rsidP="00324278">
      <w:pPr>
        <w:pStyle w:val="Heading3"/>
        <w:jc w:val="both"/>
      </w:pPr>
      <w:bookmarkStart w:id="120" w:name="_Toc386152586"/>
      <w:r w:rsidRPr="00CC3D21">
        <w:t>Orthology prediction</w:t>
      </w:r>
      <w:bookmarkEnd w:id="120"/>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F01705" w:rsidRPr="00076E91">
        <w:t xml:space="preserve">Figure </w:t>
      </w:r>
      <w:r w:rsidR="00F01705">
        <w:rPr>
          <w:noProof/>
        </w:rPr>
        <w:t>4</w:t>
      </w:r>
      <w:r w:rsidR="00F01705">
        <w:noBreakHyphen/>
      </w:r>
      <w:r w:rsidR="00F01705">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F01705" w:rsidRPr="00076E91">
        <w:t xml:space="preserve">Table </w:t>
      </w:r>
      <w:r w:rsidR="00F01705">
        <w:rPr>
          <w:noProof/>
        </w:rPr>
        <w:t>A</w:t>
      </w:r>
      <w:r w:rsidR="00F01705">
        <w:noBreakHyphen/>
      </w:r>
      <w:r w:rsidR="00F01705">
        <w:rPr>
          <w:noProof/>
        </w:rPr>
        <w:t>2</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F01705">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lastRenderedPageBreak/>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1710F2A3" w:rsidR="003259EB" w:rsidRPr="00C87C0D" w:rsidRDefault="00E959B2" w:rsidP="00324278">
      <w:pPr>
        <w:pStyle w:val="Caption"/>
        <w:spacing w:after="0" w:line="360" w:lineRule="auto"/>
        <w:jc w:val="both"/>
      </w:pPr>
      <w:bookmarkStart w:id="121" w:name="_Ref381452921"/>
      <w:bookmarkStart w:id="122" w:name="_Toc386145459"/>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121"/>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proofErr w:type="gramStart"/>
      <w:r w:rsidR="008F5883" w:rsidRPr="00076E91">
        <w:t>super</w:t>
      </w:r>
      <w:r w:rsidR="008A426E">
        <w:t>)</w:t>
      </w:r>
      <w:r w:rsidR="008F5883" w:rsidRPr="00076E91">
        <w:t>taxon</w:t>
      </w:r>
      <w:proofErr w:type="gramEnd"/>
      <w:r w:rsidR="008F5883" w:rsidRPr="00076E91">
        <w:t>.</w:t>
      </w:r>
      <w:bookmarkEnd w:id="122"/>
      <w:r w:rsidR="008F5883" w:rsidRPr="00076E91">
        <w:t xml:space="preserve"> </w:t>
      </w:r>
    </w:p>
    <w:p w14:paraId="56CA872D" w14:textId="32B0AE21" w:rsidR="00171003" w:rsidRPr="00CC3D21" w:rsidRDefault="00171003" w:rsidP="00324278">
      <w:pPr>
        <w:pStyle w:val="Heading3"/>
        <w:jc w:val="both"/>
      </w:pPr>
      <w:bookmarkStart w:id="123" w:name="_Toc386152587"/>
      <w:r w:rsidRPr="00CC3D21">
        <w:t>Feature architecture similarity score calculation</w:t>
      </w:r>
      <w:bookmarkEnd w:id="123"/>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w:t>
      </w:r>
      <w:r w:rsidR="00F6485D" w:rsidRPr="00076E91">
        <w:rPr>
          <w:szCs w:val="24"/>
        </w:rPr>
        <w:lastRenderedPageBreak/>
        <w:t>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124" w:name="_Toc386152588"/>
      <w:r w:rsidRPr="00CC3D21">
        <w:t>Phylogenetic profile analysis</w:t>
      </w:r>
      <w:bookmarkEnd w:id="124"/>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125" w:name="_Toc386152589"/>
      <w:r w:rsidRPr="00CC3D21">
        <w:t>Results</w:t>
      </w:r>
      <w:bookmarkEnd w:id="125"/>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5">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6BA7F111" w:rsidR="00EB18BA" w:rsidRPr="00076E91" w:rsidRDefault="003F7481" w:rsidP="00324278">
      <w:pPr>
        <w:pStyle w:val="Caption"/>
        <w:spacing w:after="0" w:line="360" w:lineRule="auto"/>
        <w:jc w:val="both"/>
      </w:pPr>
      <w:bookmarkStart w:id="126" w:name="_Ref381546097"/>
      <w:bookmarkStart w:id="127" w:name="_Toc386145460"/>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126"/>
      <w:r w:rsidRPr="00076E91">
        <w:t xml:space="preserve">: The distribution of FAS scores for all orthologs of 1605 </w:t>
      </w:r>
      <w:r w:rsidR="000975BB" w:rsidRPr="00076E91">
        <w:t>microsporidian LCA</w:t>
      </w:r>
      <w:r w:rsidRPr="00076E91">
        <w:t xml:space="preserve"> proteins.</w:t>
      </w:r>
      <w:bookmarkEnd w:id="127"/>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F01705" w:rsidRPr="00076E91">
        <w:t xml:space="preserve">Figure </w:t>
      </w:r>
      <w:r w:rsidR="00F01705">
        <w:rPr>
          <w:noProof/>
        </w:rPr>
        <w:t>4</w:t>
      </w:r>
      <w:r w:rsidR="00F01705">
        <w:noBreakHyphen/>
      </w:r>
      <w:r w:rsidR="00F01705">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F01705" w:rsidRPr="00076E91">
        <w:t xml:space="preserve">Figure </w:t>
      </w:r>
      <w:r w:rsidR="00F01705">
        <w:rPr>
          <w:noProof/>
        </w:rPr>
        <w:t>4</w:t>
      </w:r>
      <w:r w:rsidR="00F01705">
        <w:noBreakHyphen/>
      </w:r>
      <w:r w:rsidR="00F01705">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w:t>
      </w:r>
      <w:r w:rsidR="004A4204" w:rsidRPr="00076E91">
        <w:rPr>
          <w:szCs w:val="24"/>
        </w:rPr>
        <w:lastRenderedPageBreak/>
        <w:t xml:space="preserve">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6">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4D5250F6" w:rsidR="00EB18BA" w:rsidRPr="00076E91" w:rsidRDefault="009708BB" w:rsidP="00324278">
      <w:pPr>
        <w:pStyle w:val="Caption"/>
        <w:spacing w:after="0" w:line="360" w:lineRule="auto"/>
        <w:jc w:val="both"/>
      </w:pPr>
      <w:bookmarkStart w:id="128" w:name="_Ref381546185"/>
      <w:bookmarkStart w:id="129" w:name="_Toc386145461"/>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128"/>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129"/>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F01705" w:rsidRPr="00076E91">
        <w:t xml:space="preserve">Figure </w:t>
      </w:r>
      <w:r w:rsidR="00F01705">
        <w:rPr>
          <w:noProof/>
        </w:rPr>
        <w:t>4</w:t>
      </w:r>
      <w:r w:rsidR="00F01705">
        <w:noBreakHyphen/>
      </w:r>
      <w:r w:rsidR="00F01705">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F01705" w:rsidRPr="00076E91">
        <w:t xml:space="preserve">Figure </w:t>
      </w:r>
      <w:r w:rsidR="00F01705">
        <w:rPr>
          <w:noProof/>
        </w:rPr>
        <w:t>4</w:t>
      </w:r>
      <w:r w:rsidR="00F01705">
        <w:noBreakHyphen/>
      </w:r>
      <w:r w:rsidR="00F01705">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lastRenderedPageBreak/>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62ACB8FA" w:rsidR="00883209" w:rsidRPr="00076E91" w:rsidRDefault="00883209" w:rsidP="00324278">
      <w:pPr>
        <w:pStyle w:val="Caption"/>
        <w:spacing w:after="0" w:line="360" w:lineRule="auto"/>
        <w:jc w:val="both"/>
      </w:pPr>
      <w:bookmarkStart w:id="130" w:name="_Ref381546769"/>
      <w:bookmarkStart w:id="131" w:name="_Toc386145462"/>
      <w:r w:rsidRPr="00076E91">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130"/>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131"/>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F01705" w:rsidRPr="00076E91">
        <w:t xml:space="preserve">Table </w:t>
      </w:r>
      <w:r w:rsidR="00F01705">
        <w:rPr>
          <w:noProof/>
        </w:rPr>
        <w:t>4</w:t>
      </w:r>
      <w:r w:rsidR="00F01705">
        <w:noBreakHyphen/>
      </w:r>
      <w:r w:rsidR="00F01705">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132" w:name="_Ref383849425"/>
      <w:bookmarkStart w:id="133" w:name="_Toc386145500"/>
      <w:r w:rsidRPr="00076E91">
        <w:t xml:space="preserve">Table </w:t>
      </w:r>
      <w:r w:rsidR="009F5610">
        <w:fldChar w:fldCharType="begin"/>
      </w:r>
      <w:r w:rsidR="009F5610">
        <w:instrText xml:space="preserve"> STYLEREF 1 \s </w:instrText>
      </w:r>
      <w:r w:rsidR="009F5610">
        <w:fldChar w:fldCharType="separate"/>
      </w:r>
      <w:r w:rsidR="00F01705">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132"/>
      <w:r w:rsidRPr="00076E91">
        <w:t xml:space="preserve">: KO annotation for 42 </w:t>
      </w:r>
      <w:r w:rsidR="0057765D" w:rsidRPr="00076E91">
        <w:t>microsporidia</w:t>
      </w:r>
      <w:r w:rsidRPr="00076E91">
        <w:t xml:space="preserve"> specific proteins using BlastKOALA</w:t>
      </w:r>
      <w:bookmarkEnd w:id="133"/>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F01705">
        <w:t xml:space="preserve">Figure </w:t>
      </w:r>
      <w:r w:rsidR="00F01705">
        <w:rPr>
          <w:noProof/>
        </w:rPr>
        <w:t>4</w:t>
      </w:r>
      <w:r w:rsidR="00F01705">
        <w:noBreakHyphen/>
      </w:r>
      <w:r w:rsidR="00F01705">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F01705">
        <w:t xml:space="preserve">Table </w:t>
      </w:r>
      <w:r w:rsidR="00F01705">
        <w:rPr>
          <w:noProof/>
        </w:rPr>
        <w:t>A</w:t>
      </w:r>
      <w:r w:rsidR="00F01705">
        <w:noBreakHyphen/>
      </w:r>
      <w:r w:rsidR="00F01705">
        <w:rPr>
          <w:noProof/>
        </w:rPr>
        <w:t>5</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lastRenderedPageBreak/>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4C80F522" w:rsidR="00DC6FC3" w:rsidRPr="00076E91" w:rsidRDefault="00DC6FC3" w:rsidP="00560D81">
      <w:pPr>
        <w:pStyle w:val="Caption"/>
        <w:jc w:val="both"/>
        <w:rPr>
          <w:szCs w:val="24"/>
        </w:rPr>
      </w:pPr>
      <w:bookmarkStart w:id="134" w:name="_Ref384468516"/>
      <w:bookmarkStart w:id="135" w:name="_Toc386145463"/>
      <w:r>
        <w:t xml:space="preserve">Figure </w:t>
      </w:r>
      <w:r w:rsidR="00FF05FE">
        <w:fldChar w:fldCharType="begin"/>
      </w:r>
      <w:r w:rsidR="00FF05FE">
        <w:instrText xml:space="preserve"> STYLEREF 1 \s </w:instrText>
      </w:r>
      <w:r w:rsidR="00FF05FE">
        <w:fldChar w:fldCharType="separate"/>
      </w:r>
      <w:r w:rsidR="00F01705">
        <w:rPr>
          <w:noProof/>
        </w:rPr>
        <w:t>4</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134"/>
      <w:r>
        <w:t>: GO annotation for microsporidia specific proteins.</w:t>
      </w:r>
      <w:bookmarkEnd w:id="135"/>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136" w:name="_Toc386152590"/>
      <w:r w:rsidRPr="00CC3D21">
        <w:t>Discussion</w:t>
      </w:r>
      <w:bookmarkEnd w:id="136"/>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F01705">
        <w:t xml:space="preserve">Table </w:t>
      </w:r>
      <w:r w:rsidR="00F01705">
        <w:rPr>
          <w:noProof/>
        </w:rPr>
        <w:t>4</w:t>
      </w:r>
      <w:r w:rsidR="00F01705">
        <w:noBreakHyphen/>
      </w:r>
      <w:r w:rsidR="00F01705">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137" w:name="_Ref383866029"/>
      <w:bookmarkStart w:id="138" w:name="_Toc386145501"/>
      <w:r>
        <w:t xml:space="preserve">Table </w:t>
      </w:r>
      <w:r w:rsidR="009F5610">
        <w:fldChar w:fldCharType="begin"/>
      </w:r>
      <w:r w:rsidR="009F5610">
        <w:instrText xml:space="preserve"> STYLEREF 1 \s </w:instrText>
      </w:r>
      <w:r w:rsidR="009F5610">
        <w:fldChar w:fldCharType="separate"/>
      </w:r>
      <w:r w:rsidR="00F01705">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2</w:t>
      </w:r>
      <w:r w:rsidR="009F5610">
        <w:fldChar w:fldCharType="end"/>
      </w:r>
      <w:bookmarkEnd w:id="137"/>
      <w:r>
        <w:t>: Estimated microsporidia specific proteins by applying different FAS cutoffs.</w:t>
      </w:r>
      <w:bookmarkEnd w:id="138"/>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139" w:name="_Toc386152591"/>
      <w:r w:rsidRPr="00CC3D21">
        <w:lastRenderedPageBreak/>
        <w:t>Conclusion</w:t>
      </w:r>
      <w:bookmarkEnd w:id="139"/>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140" w:name="_Toc386152592"/>
      <w:r w:rsidRPr="00A115AD">
        <w:lastRenderedPageBreak/>
        <w:t>HamFAS: a novel f</w:t>
      </w:r>
      <w:r w:rsidR="00AD08DF" w:rsidRPr="00A115AD">
        <w:t>unctional annotation</w:t>
      </w:r>
      <w:r w:rsidRPr="00A115AD">
        <w:t xml:space="preserve"> approach based on feature-aware orthology inference</w:t>
      </w:r>
      <w:bookmarkEnd w:id="140"/>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141" w:name="_Toc386152593"/>
      <w:r w:rsidRPr="00A115AD">
        <w:t>Introduction</w:t>
      </w:r>
      <w:bookmarkEnd w:id="141"/>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w:t>
      </w:r>
      <w:r w:rsidR="00F141AD">
        <w:rPr>
          <w:szCs w:val="24"/>
        </w:rPr>
        <w:lastRenderedPageBreak/>
        <w:t>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142" w:name="_Toc386152594"/>
      <w:r w:rsidRPr="00A115AD">
        <w:t>Methods</w:t>
      </w:r>
      <w:bookmarkEnd w:id="142"/>
    </w:p>
    <w:p w14:paraId="2FAC3F1D" w14:textId="072634A5" w:rsidR="00F31F1F" w:rsidRPr="00A115AD" w:rsidRDefault="00343CC4" w:rsidP="00560D81">
      <w:pPr>
        <w:pStyle w:val="Heading3"/>
        <w:jc w:val="both"/>
      </w:pPr>
      <w:bookmarkStart w:id="143" w:name="_Toc386152595"/>
      <w:r w:rsidRPr="00A115AD">
        <w:t xml:space="preserve">HamFAS </w:t>
      </w:r>
      <w:r w:rsidR="00AA51C4" w:rsidRPr="00A115AD">
        <w:t>approach</w:t>
      </w:r>
      <w:bookmarkEnd w:id="143"/>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F01705" w:rsidRPr="00076E91">
        <w:t xml:space="preserve">Figure </w:t>
      </w:r>
      <w:r w:rsidR="00F01705">
        <w:rPr>
          <w:noProof/>
        </w:rPr>
        <w:t>5</w:t>
      </w:r>
      <w:r w:rsidR="00F01705">
        <w:noBreakHyphen/>
      </w:r>
      <w:r w:rsidR="00F01705">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3679BD07" w:rsidR="000E0EEC" w:rsidRPr="00076E91" w:rsidRDefault="00B01FCE" w:rsidP="00560D81">
      <w:pPr>
        <w:pStyle w:val="Caption"/>
        <w:spacing w:after="0" w:line="360" w:lineRule="auto"/>
        <w:jc w:val="both"/>
      </w:pPr>
      <w:bookmarkStart w:id="144" w:name="_Ref381605755"/>
      <w:bookmarkStart w:id="145" w:name="_Toc386145464"/>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144"/>
      <w:r w:rsidRPr="00076E91">
        <w:t>: KO annotation transfer using HamFAS approach.</w:t>
      </w:r>
      <w:bookmarkEnd w:id="145"/>
    </w:p>
    <w:p w14:paraId="52C6C072" w14:textId="3FE6A3D7" w:rsidR="00B01FCE" w:rsidRPr="00076E91" w:rsidRDefault="00C22FAE" w:rsidP="00560D81">
      <w:pPr>
        <w:spacing w:after="0" w:line="360" w:lineRule="auto"/>
        <w:jc w:val="both"/>
        <w:rPr>
          <w:szCs w:val="24"/>
        </w:rPr>
      </w:pPr>
      <w:r>
        <w:rPr>
          <w:szCs w:val="24"/>
        </w:rPr>
        <w:lastRenderedPageBreak/>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F01705">
        <w:t xml:space="preserve">Table </w:t>
      </w:r>
      <w:r w:rsidR="00F01705">
        <w:rPr>
          <w:noProof/>
        </w:rPr>
        <w:t>A</w:t>
      </w:r>
      <w:r w:rsidR="00F01705">
        <w:noBreakHyphen/>
      </w:r>
      <w:r w:rsidR="00F01705">
        <w:rPr>
          <w:noProof/>
        </w:rPr>
        <w:t>3</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46" w:name="_Toc386152596"/>
      <w:r w:rsidRPr="00C3276D">
        <w:t>Benchmarking HamFAS</w:t>
      </w:r>
      <w:bookmarkEnd w:id="146"/>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w:t>
      </w:r>
      <w:r w:rsidR="006D12A5" w:rsidRPr="00076E91">
        <w:rPr>
          <w:szCs w:val="24"/>
        </w:rPr>
        <w:lastRenderedPageBreak/>
        <w:t>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47" w:name="_Toc386152597"/>
      <w:r w:rsidRPr="00A115AD">
        <w:t>Results</w:t>
      </w:r>
      <w:bookmarkEnd w:id="147"/>
    </w:p>
    <w:p w14:paraId="390FA781" w14:textId="389EBED4" w:rsidR="00E33B6B" w:rsidRPr="00A115AD" w:rsidRDefault="00E33B6B" w:rsidP="00560D81">
      <w:pPr>
        <w:pStyle w:val="Heading3"/>
        <w:jc w:val="both"/>
      </w:pPr>
      <w:bookmarkStart w:id="148" w:name="_Toc386152598"/>
      <w:r w:rsidRPr="00A115AD">
        <w:t xml:space="preserve">The establishment of the reference </w:t>
      </w:r>
      <w:r w:rsidR="00D74ED0" w:rsidRPr="00A115AD">
        <w:t xml:space="preserve">species and </w:t>
      </w:r>
      <w:r w:rsidRPr="00A115AD">
        <w:t>annotations</w:t>
      </w:r>
      <w:bookmarkEnd w:id="148"/>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F01705">
        <w:t xml:space="preserve">Figure </w:t>
      </w:r>
      <w:r w:rsidR="00F01705">
        <w:rPr>
          <w:noProof/>
        </w:rPr>
        <w:t>5</w:t>
      </w:r>
      <w:r w:rsidR="00F01705">
        <w:noBreakHyphen/>
      </w:r>
      <w:r w:rsidR="00F01705">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7B2FC91F" w:rsidR="00E15A39" w:rsidRPr="00076E91" w:rsidRDefault="00E15A39" w:rsidP="00560D81">
      <w:pPr>
        <w:pStyle w:val="Caption"/>
        <w:jc w:val="both"/>
        <w:rPr>
          <w:szCs w:val="24"/>
        </w:rPr>
      </w:pPr>
      <w:bookmarkStart w:id="149" w:name="_Ref384434851"/>
      <w:bookmarkStart w:id="150" w:name="_Toc386145465"/>
      <w:r>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149"/>
      <w:r>
        <w:t xml:space="preserve">: </w:t>
      </w:r>
      <w:r w:rsidRPr="00076E91">
        <w:t>Distribution of T</w:t>
      </w:r>
      <w:r w:rsidRPr="00076E91">
        <w:rPr>
          <w:vertAlign w:val="subscript"/>
        </w:rPr>
        <w:t>FAS_KO</w:t>
      </w:r>
      <w:r w:rsidRPr="00076E91">
        <w:t xml:space="preserve"> for 12,748 KO groups</w:t>
      </w:r>
      <w:bookmarkEnd w:id="150"/>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lastRenderedPageBreak/>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65FCA462" w:rsidR="00814A0A" w:rsidRPr="00076E91" w:rsidRDefault="00814A0A" w:rsidP="00560D81">
      <w:pPr>
        <w:pStyle w:val="Caption"/>
        <w:spacing w:after="0" w:line="360" w:lineRule="auto"/>
        <w:jc w:val="both"/>
      </w:pPr>
      <w:bookmarkStart w:id="151" w:name="_Ref339564538"/>
      <w:bookmarkStart w:id="152" w:name="_Toc386145466"/>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151"/>
      <w:r w:rsidRPr="00076E91">
        <w:t>: FAS score density of KO group K00542 (left) and K07888 (right)</w:t>
      </w:r>
      <w:bookmarkEnd w:id="152"/>
    </w:p>
    <w:p w14:paraId="646F9F2C" w14:textId="135B35C8" w:rsidR="0036245E" w:rsidRPr="004F12DB" w:rsidRDefault="00814A0A" w:rsidP="00560D8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53" w:name="_Toc386152599"/>
      <w:r w:rsidRPr="00C3276D">
        <w:t>Benchmarking result</w:t>
      </w:r>
      <w:bookmarkEnd w:id="153"/>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F01705">
        <w:t xml:space="preserve">Table </w:t>
      </w:r>
      <w:r w:rsidR="00F01705">
        <w:rPr>
          <w:noProof/>
        </w:rPr>
        <w:t>5</w:t>
      </w:r>
      <w:r w:rsidR="00F01705">
        <w:noBreakHyphen/>
      </w:r>
      <w:r w:rsidR="00F01705">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54" w:name="_Ref383951269"/>
      <w:bookmarkStart w:id="155" w:name="_Toc386145502"/>
      <w:r>
        <w:lastRenderedPageBreak/>
        <w:t xml:space="preserve">Table </w:t>
      </w:r>
      <w:r w:rsidR="009F5610">
        <w:fldChar w:fldCharType="begin"/>
      </w:r>
      <w:r w:rsidR="009F5610">
        <w:instrText xml:space="preserve"> STYLEREF 1 \s </w:instrText>
      </w:r>
      <w:r w:rsidR="009F5610">
        <w:fldChar w:fldCharType="separate"/>
      </w:r>
      <w:r w:rsidR="00F01705">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154"/>
      <w:r>
        <w:t xml:space="preserve">: </w:t>
      </w:r>
      <w:r w:rsidRPr="00076E91">
        <w:t>Recall, precision and F1-score of HamFAS in comparison to BlastKOALA and KAAS. Second column shows values of HamFAS after filtering the orthology assignment with InParanoid's orthologs.</w:t>
      </w:r>
      <w:bookmarkEnd w:id="155"/>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F01705">
        <w:t xml:space="preserve">Table </w:t>
      </w:r>
      <w:r w:rsidR="00F01705">
        <w:rPr>
          <w:noProof/>
        </w:rPr>
        <w:t>5</w:t>
      </w:r>
      <w:r w:rsidR="00F01705">
        <w:noBreakHyphen/>
      </w:r>
      <w:r w:rsidR="00F01705">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F01705">
        <w:t xml:space="preserve">Figure </w:t>
      </w:r>
      <w:r w:rsidR="00F01705">
        <w:rPr>
          <w:noProof/>
        </w:rPr>
        <w:t>5</w:t>
      </w:r>
      <w:r w:rsidR="00F01705">
        <w:noBreakHyphen/>
      </w:r>
      <w:r w:rsidR="00F01705">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2950715" w:rsidR="006A0E3B" w:rsidRPr="00076E91" w:rsidRDefault="00442150" w:rsidP="00560D81">
      <w:pPr>
        <w:pStyle w:val="Caption"/>
        <w:jc w:val="both"/>
        <w:rPr>
          <w:szCs w:val="24"/>
        </w:rPr>
      </w:pPr>
      <w:bookmarkStart w:id="156" w:name="_Ref384435233"/>
      <w:bookmarkStart w:id="157" w:name="_Toc386145467"/>
      <w:r>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156"/>
      <w:r>
        <w:t xml:space="preserve">: </w:t>
      </w:r>
      <w:r w:rsidRPr="00076E91">
        <w:t>FAS score distribution of all HamFAS orthologs, only supported orthologs and unsupported orthologs</w:t>
      </w:r>
      <w:r>
        <w:t>. The red dashed vertical lines identify the mean score for each set.</w:t>
      </w:r>
      <w:bookmarkEnd w:id="157"/>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F01705" w:rsidRPr="00076E91">
        <w:t xml:space="preserve">Figure </w:t>
      </w:r>
      <w:r w:rsidR="00F01705">
        <w:rPr>
          <w:noProof/>
        </w:rPr>
        <w:t>5</w:t>
      </w:r>
      <w:r w:rsidR="00F01705">
        <w:noBreakHyphen/>
      </w:r>
      <w:r w:rsidR="00F01705">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4F6F2BFF" w:rsidR="006D12A5" w:rsidRPr="00076E91" w:rsidRDefault="006D12A5" w:rsidP="00560D81">
      <w:pPr>
        <w:pStyle w:val="Caption"/>
        <w:spacing w:after="0" w:line="360" w:lineRule="auto"/>
        <w:jc w:val="both"/>
      </w:pPr>
      <w:bookmarkStart w:id="158" w:name="_Ref371840694"/>
      <w:bookmarkStart w:id="159" w:name="_Toc386145468"/>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158"/>
      <w:r w:rsidR="001054B0" w:rsidRPr="00076E91">
        <w:t>:</w:t>
      </w:r>
      <w:r w:rsidRPr="00076E91">
        <w:t xml:space="preserve"> Fraction of proteins annotated by HamFAS, BlastKOALA and KAAS</w:t>
      </w:r>
      <w:bookmarkEnd w:id="159"/>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F01705">
        <w:t xml:space="preserve">Table </w:t>
      </w:r>
      <w:r w:rsidR="00F01705">
        <w:rPr>
          <w:noProof/>
        </w:rPr>
        <w:t>5</w:t>
      </w:r>
      <w:r w:rsidR="00F01705">
        <w:noBreakHyphen/>
      </w:r>
      <w:r w:rsidR="00F01705">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lastRenderedPageBreak/>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60" w:name="_Ref383957002"/>
      <w:bookmarkStart w:id="161" w:name="_Toc386145503"/>
      <w:r>
        <w:t xml:space="preserve">Table </w:t>
      </w:r>
      <w:r w:rsidR="009F5610">
        <w:fldChar w:fldCharType="begin"/>
      </w:r>
      <w:r w:rsidR="009F5610">
        <w:instrText xml:space="preserve"> STYLEREF 1 \s </w:instrText>
      </w:r>
      <w:r w:rsidR="009F5610">
        <w:fldChar w:fldCharType="separate"/>
      </w:r>
      <w:r w:rsidR="00F01705">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2</w:t>
      </w:r>
      <w:r w:rsidR="009F5610">
        <w:fldChar w:fldCharType="end"/>
      </w:r>
      <w:bookmarkEnd w:id="160"/>
      <w:r>
        <w:t xml:space="preserve">: Compare </w:t>
      </w:r>
      <w:r w:rsidRPr="00076E91">
        <w:t>KEGG identifiers annotated by HamFAS, BlastKOALA and KAAS. Numbers in parentheses are the different KOs after filtered by synonymous KOs.</w:t>
      </w:r>
      <w:bookmarkEnd w:id="161"/>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F01705" w:rsidRPr="00076E91">
        <w:t xml:space="preserve">Figure </w:t>
      </w:r>
      <w:r w:rsidR="00F01705">
        <w:rPr>
          <w:noProof/>
        </w:rPr>
        <w:t>5</w:t>
      </w:r>
      <w:r w:rsidR="00F01705">
        <w:noBreakHyphen/>
      </w:r>
      <w:r w:rsidR="00F01705">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1764423F" w:rsidR="006D12A5" w:rsidRPr="00076E91" w:rsidRDefault="006D12A5" w:rsidP="00560D81">
      <w:pPr>
        <w:pStyle w:val="Caption"/>
        <w:spacing w:after="0" w:line="360" w:lineRule="auto"/>
        <w:jc w:val="both"/>
      </w:pPr>
      <w:bookmarkStart w:id="162" w:name="_Ref371841357"/>
      <w:bookmarkStart w:id="163" w:name="_Toc386145469"/>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162"/>
      <w:r w:rsidRPr="00076E91">
        <w:t>: Fraction of proteins annotated by HamFAS, BlastKOALA and KAAS</w:t>
      </w:r>
      <w:bookmarkEnd w:id="163"/>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64" w:name="_Toc386152600"/>
      <w:r w:rsidRPr="003F06CE">
        <w:lastRenderedPageBreak/>
        <w:t>Discussion</w:t>
      </w:r>
      <w:bookmarkEnd w:id="164"/>
    </w:p>
    <w:p w14:paraId="502046C3" w14:textId="7FC1DBB2" w:rsidR="006D12A5" w:rsidRPr="003F06CE" w:rsidRDefault="006D12A5" w:rsidP="00560D81">
      <w:pPr>
        <w:pStyle w:val="Heading3"/>
        <w:jc w:val="both"/>
      </w:pPr>
      <w:bookmarkStart w:id="165" w:name="_Toc386152601"/>
      <w:r w:rsidRPr="003F06CE">
        <w:t>The specificity of HamFAS</w:t>
      </w:r>
      <w:bookmarkEnd w:id="165"/>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66" w:name="_Toc386152602"/>
      <w:r w:rsidRPr="001E3BE3">
        <w:t>The sensitivity of HamFAS</w:t>
      </w:r>
      <w:bookmarkEnd w:id="166"/>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1B9CCADC" w:rsidR="00FD43E0" w:rsidRPr="00076E91" w:rsidRDefault="00FD43E0" w:rsidP="00560D81">
      <w:pPr>
        <w:pStyle w:val="Caption"/>
        <w:spacing w:after="0" w:line="360" w:lineRule="auto"/>
        <w:jc w:val="both"/>
      </w:pPr>
      <w:bookmarkStart w:id="167" w:name="_Ref371842424"/>
      <w:bookmarkStart w:id="168" w:name="_Toc386145470"/>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167"/>
      <w:r w:rsidRPr="00076E91">
        <w:t xml:space="preserve">: Length distribution of HamFAS-only proteins and </w:t>
      </w:r>
      <w:r w:rsidR="000935DA">
        <w:t xml:space="preserve">the </w:t>
      </w:r>
      <w:r w:rsidRPr="00076E91">
        <w:t>others</w:t>
      </w:r>
      <w:bookmarkEnd w:id="168"/>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77AED3B" w:rsidR="00FD43E0" w:rsidRPr="00076E91" w:rsidRDefault="00FD43E0" w:rsidP="00560D81">
      <w:pPr>
        <w:pStyle w:val="Caption"/>
        <w:spacing w:after="0" w:line="360" w:lineRule="auto"/>
        <w:jc w:val="both"/>
      </w:pPr>
      <w:bookmarkStart w:id="169" w:name="_Ref371842426"/>
      <w:bookmarkStart w:id="170" w:name="_Toc386145471"/>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169"/>
      <w:r w:rsidRPr="00076E91">
        <w:t>: Number of Pfam domains distribution of HamFAS-only proteins and</w:t>
      </w:r>
      <w:r w:rsidR="000935DA">
        <w:t xml:space="preserve"> the</w:t>
      </w:r>
      <w:r w:rsidRPr="00076E91">
        <w:t xml:space="preserve"> others</w:t>
      </w:r>
      <w:bookmarkEnd w:id="170"/>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F01705">
        <w:t xml:space="preserve">Figure </w:t>
      </w:r>
      <w:r w:rsidR="00F01705">
        <w:rPr>
          <w:noProof/>
        </w:rPr>
        <w:t>5</w:t>
      </w:r>
      <w:r w:rsidR="00F01705">
        <w:noBreakHyphen/>
      </w:r>
      <w:r w:rsidR="00F01705">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056E3E86" w:rsidR="00B962FC" w:rsidRDefault="00966BA4" w:rsidP="00560D81">
      <w:pPr>
        <w:pStyle w:val="Caption"/>
        <w:jc w:val="both"/>
        <w:rPr>
          <w:szCs w:val="24"/>
        </w:rPr>
      </w:pPr>
      <w:bookmarkStart w:id="171" w:name="_Ref384436828"/>
      <w:bookmarkStart w:id="172" w:name="_Toc386145472"/>
      <w:r>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171"/>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72"/>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F01705" w:rsidRPr="00076E91">
        <w:t xml:space="preserve">Figure </w:t>
      </w:r>
      <w:r w:rsidR="00F01705">
        <w:rPr>
          <w:noProof/>
        </w:rPr>
        <w:t>5</w:t>
      </w:r>
      <w:r w:rsidR="00F01705">
        <w:noBreakHyphen/>
      </w:r>
      <w:r w:rsidR="00F01705">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lastRenderedPageBreak/>
        <w:drawing>
          <wp:inline distT="0" distB="0" distL="0" distR="0" wp14:anchorId="7AD00146" wp14:editId="5EE54FBE">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C0A4E46" w14:textId="1529F2AC" w:rsidR="008F5818" w:rsidRPr="00076E91" w:rsidRDefault="008F5818" w:rsidP="00560D81">
      <w:pPr>
        <w:pStyle w:val="Caption"/>
        <w:spacing w:after="0" w:line="360" w:lineRule="auto"/>
        <w:jc w:val="both"/>
      </w:pPr>
      <w:bookmarkStart w:id="173" w:name="_Ref374250297"/>
      <w:bookmarkStart w:id="174" w:name="_Toc386145473"/>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10</w:t>
      </w:r>
      <w:r w:rsidR="00FF05FE">
        <w:fldChar w:fldCharType="end"/>
      </w:r>
      <w:bookmarkEnd w:id="173"/>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74"/>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F01705">
        <w:t xml:space="preserve">Table </w:t>
      </w:r>
      <w:r w:rsidR="00F01705">
        <w:rPr>
          <w:noProof/>
        </w:rPr>
        <w:t>A</w:t>
      </w:r>
      <w:r w:rsidR="00F01705">
        <w:noBreakHyphen/>
      </w:r>
      <w:r w:rsidR="00F01705">
        <w:rPr>
          <w:noProof/>
        </w:rPr>
        <w:t>6</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F01705" w:rsidRPr="00076E91">
        <w:t xml:space="preserve">Figure </w:t>
      </w:r>
      <w:r w:rsidR="00F01705">
        <w:rPr>
          <w:noProof/>
        </w:rPr>
        <w:t>A</w:t>
      </w:r>
      <w:r w:rsidR="00F01705">
        <w:noBreakHyphen/>
      </w:r>
      <w:r w:rsidR="00F01705">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F01705" w:rsidRPr="00076E91">
        <w:t xml:space="preserve">Figure </w:t>
      </w:r>
      <w:r w:rsidR="00F01705">
        <w:rPr>
          <w:noProof/>
        </w:rPr>
        <w:t>A</w:t>
      </w:r>
      <w:r w:rsidR="00F01705">
        <w:noBreakHyphen/>
      </w:r>
      <w:r w:rsidR="00F01705">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F01705" w:rsidRPr="00076E91">
        <w:t xml:space="preserve">Figure </w:t>
      </w:r>
      <w:r w:rsidR="00F01705">
        <w:rPr>
          <w:noProof/>
        </w:rPr>
        <w:t>A</w:t>
      </w:r>
      <w:r w:rsidR="00F01705">
        <w:noBreakHyphen/>
      </w:r>
      <w:r w:rsidR="00F01705">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 xml:space="preserve">retrieved from Yeast Interactome Project </w:t>
      </w:r>
      <w:r w:rsidR="0002339D" w:rsidRPr="00076E91">
        <w:rPr>
          <w:szCs w:val="24"/>
        </w:rPr>
        <w:lastRenderedPageBreak/>
        <w:t>(http://interactome.dfci.harvard.edu/S_cerevisiae/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F08937D" w:rsidR="00515665" w:rsidRPr="00076E91" w:rsidRDefault="00515665" w:rsidP="00560D81">
      <w:pPr>
        <w:pStyle w:val="Caption"/>
        <w:spacing w:after="0" w:line="360" w:lineRule="auto"/>
        <w:jc w:val="both"/>
      </w:pPr>
      <w:bookmarkStart w:id="175" w:name="_Ref374253766"/>
      <w:bookmarkStart w:id="176" w:name="_Toc386145474"/>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11</w:t>
      </w:r>
      <w:r w:rsidR="00FF05FE">
        <w:fldChar w:fldCharType="end"/>
      </w:r>
      <w:bookmarkEnd w:id="175"/>
      <w:r w:rsidRPr="00076E91">
        <w:t>: The PPI degree distribution of 3 protein sets</w:t>
      </w:r>
      <w:bookmarkEnd w:id="176"/>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F01705" w:rsidRPr="00076E91">
        <w:t xml:space="preserve">Figure </w:t>
      </w:r>
      <w:r w:rsidR="00F01705">
        <w:rPr>
          <w:noProof/>
        </w:rPr>
        <w:t>5</w:t>
      </w:r>
      <w:r w:rsidR="00F01705">
        <w:noBreakHyphen/>
      </w:r>
      <w:r w:rsidR="00F01705">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04203EAD" w:rsidR="00515665" w:rsidRPr="00076E91" w:rsidRDefault="00515665" w:rsidP="00560D81">
      <w:pPr>
        <w:pStyle w:val="Caption"/>
        <w:spacing w:after="0" w:line="360" w:lineRule="auto"/>
        <w:jc w:val="both"/>
        <w:rPr>
          <w:rStyle w:val="IntenseEmphasis"/>
          <w:b/>
          <w:i w:val="0"/>
        </w:rPr>
      </w:pPr>
      <w:bookmarkStart w:id="177" w:name="_Ref374264459"/>
      <w:bookmarkStart w:id="178" w:name="_Toc386145475"/>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12</w:t>
      </w:r>
      <w:r w:rsidR="00FF05FE">
        <w:fldChar w:fldCharType="end"/>
      </w:r>
      <w:bookmarkEnd w:id="177"/>
      <w:r w:rsidRPr="00076E91">
        <w:t>: Distribution of the number of pathways in which annotated KOs are involved</w:t>
      </w:r>
      <w:bookmarkEnd w:id="178"/>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F01705" w:rsidRPr="00076E91">
        <w:t xml:space="preserve">Figure </w:t>
      </w:r>
      <w:r w:rsidR="00F01705">
        <w:rPr>
          <w:noProof/>
        </w:rPr>
        <w:t>5</w:t>
      </w:r>
      <w:r w:rsidR="00F01705">
        <w:noBreakHyphen/>
      </w:r>
      <w:r w:rsidR="00F01705">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F01705" w:rsidRPr="00076E91">
        <w:t xml:space="preserve">Figure </w:t>
      </w:r>
      <w:r w:rsidR="00F01705">
        <w:rPr>
          <w:noProof/>
        </w:rPr>
        <w:t>5</w:t>
      </w:r>
      <w:r w:rsidR="00F01705">
        <w:noBreakHyphen/>
      </w:r>
      <w:r w:rsidR="00F01705">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F01705">
        <w:t xml:space="preserve">Figure </w:t>
      </w:r>
      <w:r w:rsidR="00F01705">
        <w:rPr>
          <w:noProof/>
        </w:rPr>
        <w:t>A</w:t>
      </w:r>
      <w:r w:rsidR="00F01705">
        <w:noBreakHyphen/>
      </w:r>
      <w:r w:rsidR="00F01705">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F01705">
        <w:t xml:space="preserve">Figure </w:t>
      </w:r>
      <w:r w:rsidR="00F01705">
        <w:rPr>
          <w:noProof/>
        </w:rPr>
        <w:t>A</w:t>
      </w:r>
      <w:r w:rsidR="00F01705">
        <w:noBreakHyphen/>
      </w:r>
      <w:r w:rsidR="00F01705">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F01705">
        <w:t xml:space="preserve">Figure </w:t>
      </w:r>
      <w:r w:rsidR="00F01705">
        <w:rPr>
          <w:noProof/>
        </w:rPr>
        <w:t>A</w:t>
      </w:r>
      <w:r w:rsidR="00F01705">
        <w:noBreakHyphen/>
      </w:r>
      <w:r w:rsidR="00F01705">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proofErr w:type="gramStart"/>
      <w:r w:rsidR="00F01705">
        <w:t>Figure</w:t>
      </w:r>
      <w:proofErr w:type="gramEnd"/>
      <w:r w:rsidR="00F01705">
        <w:t xml:space="preserve"> </w:t>
      </w:r>
      <w:r w:rsidR="00F01705">
        <w:rPr>
          <w:noProof/>
        </w:rPr>
        <w:t>A</w:t>
      </w:r>
      <w:r w:rsidR="00F01705">
        <w:noBreakHyphen/>
      </w:r>
      <w:r w:rsidR="00F01705">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6EBF6838" w:rsidR="0007725F" w:rsidRPr="00076E91" w:rsidRDefault="0007725F" w:rsidP="00560D81">
      <w:pPr>
        <w:pStyle w:val="Caption"/>
        <w:spacing w:after="0" w:line="360" w:lineRule="auto"/>
        <w:jc w:val="both"/>
      </w:pPr>
      <w:bookmarkStart w:id="179" w:name="_Ref371843960"/>
      <w:bookmarkStart w:id="180" w:name="_Toc386145476"/>
      <w:r w:rsidRPr="00076E91">
        <w:t xml:space="preserve">Figure </w:t>
      </w:r>
      <w:r w:rsidR="00FF05FE">
        <w:fldChar w:fldCharType="begin"/>
      </w:r>
      <w:r w:rsidR="00FF05FE">
        <w:instrText xml:space="preserve"> STYLEREF 1 \s </w:instrText>
      </w:r>
      <w:r w:rsidR="00FF05FE">
        <w:fldChar w:fldCharType="separate"/>
      </w:r>
      <w:r w:rsidR="00F01705">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13</w:t>
      </w:r>
      <w:r w:rsidR="00FF05FE">
        <w:fldChar w:fldCharType="end"/>
      </w:r>
      <w:bookmarkEnd w:id="179"/>
      <w:r w:rsidRPr="00076E91">
        <w:t>: The numbers of HamFAS-only KOs distributed into different pathway categories</w:t>
      </w:r>
      <w:bookmarkEnd w:id="180"/>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81" w:name="_Toc386152603"/>
      <w:r w:rsidRPr="001E3BE3">
        <w:t>Conclusion</w:t>
      </w:r>
      <w:bookmarkEnd w:id="181"/>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w:t>
      </w:r>
      <w:r w:rsidR="005834C1">
        <w:rPr>
          <w:szCs w:val="24"/>
        </w:rPr>
        <w:lastRenderedPageBreak/>
        <w:t xml:space="preserve">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w:t>
      </w:r>
      <w:proofErr w:type="gramStart"/>
      <w:r w:rsidR="0064717F">
        <w:rPr>
          <w:szCs w:val="24"/>
        </w:rPr>
        <w:t>InParanoid</w:t>
      </w:r>
      <w:proofErr w:type="gramEnd"/>
      <w:r w:rsidR="0064717F">
        <w:rPr>
          <w:szCs w:val="24"/>
        </w:rPr>
        <w:t xml:space="preserve">,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82" w:name="_Toc386152604"/>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82"/>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83" w:name="_Toc386152605"/>
      <w:r w:rsidRPr="00ED70D1">
        <w:t>Introduction</w:t>
      </w:r>
      <w:bookmarkEnd w:id="183"/>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84" w:name="_Toc386152606"/>
      <w:r w:rsidRPr="00ED70D1">
        <w:t>Methods</w:t>
      </w:r>
      <w:bookmarkEnd w:id="184"/>
    </w:p>
    <w:p w14:paraId="323AA48B" w14:textId="0EC7438A" w:rsidR="004972DD" w:rsidRDefault="004972DD" w:rsidP="00560D81">
      <w:pPr>
        <w:pStyle w:val="Heading3"/>
        <w:jc w:val="both"/>
      </w:pPr>
      <w:bookmarkStart w:id="185" w:name="_Toc386152607"/>
      <w:r w:rsidRPr="00ED70D1">
        <w:t>KEGG Orthology annotation</w:t>
      </w:r>
      <w:bookmarkEnd w:id="185"/>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F01705">
        <w:t xml:space="preserve">Table </w:t>
      </w:r>
      <w:r w:rsidR="00F01705">
        <w:rPr>
          <w:noProof/>
        </w:rPr>
        <w:t>A</w:t>
      </w:r>
      <w:r w:rsidR="00F01705">
        <w:noBreakHyphen/>
      </w:r>
      <w:r w:rsidR="00F01705">
        <w:rPr>
          <w:noProof/>
        </w:rPr>
        <w:t>3</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86" w:name="_Toc386152608"/>
      <w:r w:rsidRPr="00ED70D1">
        <w:t>Metabolic pathway analysis</w:t>
      </w:r>
      <w:bookmarkEnd w:id="186"/>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87" w:name="_Toc386152609"/>
      <w:r w:rsidRPr="00ED70D1">
        <w:lastRenderedPageBreak/>
        <w:t>Results</w:t>
      </w:r>
      <w:bookmarkEnd w:id="187"/>
    </w:p>
    <w:p w14:paraId="30D5A3EF" w14:textId="0EFEC44B" w:rsidR="00823CB2" w:rsidRPr="00ED70D1" w:rsidRDefault="00823CB2" w:rsidP="00560D81">
      <w:pPr>
        <w:pStyle w:val="Heading3"/>
        <w:jc w:val="both"/>
      </w:pPr>
      <w:bookmarkStart w:id="188" w:name="_Toc386152610"/>
      <w:r w:rsidRPr="00ED70D1">
        <w:t>KO annotation for microsporidian LCA proteins</w:t>
      </w:r>
      <w:bookmarkEnd w:id="188"/>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1FE78D" w:rsidR="00B73F2B" w:rsidRPr="00B73F2B" w:rsidRDefault="009A63CE" w:rsidP="00560D81">
      <w:pPr>
        <w:pStyle w:val="Caption"/>
        <w:spacing w:after="0" w:line="360" w:lineRule="auto"/>
        <w:jc w:val="both"/>
      </w:pPr>
      <w:bookmarkStart w:id="189" w:name="_Ref383262809"/>
      <w:bookmarkStart w:id="190" w:name="_Toc386145477"/>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189"/>
      <w:r w:rsidRPr="00076E91">
        <w:t xml:space="preserve">: Distribution of FAS scores and patristic distances of KO-annotated microsporidian </w:t>
      </w:r>
      <w:r w:rsidR="000975BB" w:rsidRPr="00076E91">
        <w:t>LCA</w:t>
      </w:r>
      <w:r w:rsidRPr="00076E91">
        <w:t xml:space="preserve"> proteins.</w:t>
      </w:r>
      <w:bookmarkEnd w:id="190"/>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F01705" w:rsidRPr="00076E91">
        <w:t xml:space="preserve">Figure </w:t>
      </w:r>
      <w:r w:rsidR="00F01705">
        <w:rPr>
          <w:noProof/>
        </w:rPr>
        <w:t>6</w:t>
      </w:r>
      <w:r w:rsidR="00F01705">
        <w:noBreakHyphen/>
      </w:r>
      <w:r w:rsidR="00F01705">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91" w:name="_Toc386152611"/>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91"/>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51FD79E" w:rsidR="004028D8" w:rsidRPr="00076E91" w:rsidRDefault="004028D8" w:rsidP="00560D81">
      <w:pPr>
        <w:pStyle w:val="Caption"/>
        <w:spacing w:after="0" w:line="360" w:lineRule="auto"/>
        <w:jc w:val="both"/>
      </w:pPr>
      <w:bookmarkStart w:id="192" w:name="_Ref381618468"/>
      <w:bookmarkStart w:id="193" w:name="_Toc386145478"/>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192"/>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93"/>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F01705" w:rsidRPr="00076E91">
        <w:t xml:space="preserve">Figure </w:t>
      </w:r>
      <w:r w:rsidR="00F01705">
        <w:rPr>
          <w:noProof/>
        </w:rPr>
        <w:t>6</w:t>
      </w:r>
      <w:r w:rsidR="00F01705">
        <w:noBreakHyphen/>
      </w:r>
      <w:r w:rsidR="00F01705">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F01705" w:rsidRPr="00076E91">
        <w:t xml:space="preserve">Figure </w:t>
      </w:r>
      <w:r w:rsidR="00F01705">
        <w:rPr>
          <w:noProof/>
        </w:rPr>
        <w:t>A</w:t>
      </w:r>
      <w:r w:rsidR="00F01705">
        <w:noBreakHyphen/>
      </w:r>
      <w:r w:rsidR="00F01705">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C7D46A0" w:rsidR="00D60C9E" w:rsidRDefault="00D60C9E" w:rsidP="00560D81">
      <w:pPr>
        <w:pStyle w:val="Caption"/>
        <w:jc w:val="both"/>
        <w:rPr>
          <w:szCs w:val="24"/>
        </w:rPr>
      </w:pPr>
      <w:bookmarkStart w:id="194" w:name="_Ref384219482"/>
      <w:bookmarkStart w:id="195" w:name="_Toc386145479"/>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194"/>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5"/>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F01705">
        <w:t xml:space="preserve">Figure </w:t>
      </w:r>
      <w:r w:rsidR="00F01705">
        <w:rPr>
          <w:noProof/>
        </w:rPr>
        <w:t>6</w:t>
      </w:r>
      <w:r w:rsidR="00F01705">
        <w:noBreakHyphen/>
      </w:r>
      <w:r w:rsidR="00F01705">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F01705">
        <w:t xml:space="preserve">Figure </w:t>
      </w:r>
      <w:r w:rsidR="00F01705">
        <w:rPr>
          <w:noProof/>
        </w:rPr>
        <w:t>6</w:t>
      </w:r>
      <w:r w:rsidR="00F01705">
        <w:noBreakHyphen/>
      </w:r>
      <w:r w:rsidR="00F01705">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79EEDC6" w:rsidR="0046335D" w:rsidRDefault="008838B6" w:rsidP="00560D81">
      <w:pPr>
        <w:pStyle w:val="Caption"/>
        <w:jc w:val="both"/>
        <w:rPr>
          <w:szCs w:val="24"/>
        </w:rPr>
      </w:pPr>
      <w:bookmarkStart w:id="196" w:name="_Ref384219574"/>
      <w:bookmarkStart w:id="197" w:name="_Toc386145480"/>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196"/>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7"/>
    </w:p>
    <w:p w14:paraId="1FD3C11D" w14:textId="0B18E0DD" w:rsidR="000E1076" w:rsidRPr="00ED70D1" w:rsidRDefault="001C28A5" w:rsidP="00560D81">
      <w:pPr>
        <w:pStyle w:val="Heading3"/>
        <w:jc w:val="both"/>
      </w:pPr>
      <w:bookmarkStart w:id="198" w:name="_Toc386152612"/>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98"/>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F01705">
        <w:t xml:space="preserve">Table </w:t>
      </w:r>
      <w:r w:rsidR="00F01705">
        <w:rPr>
          <w:noProof/>
        </w:rPr>
        <w:t>A</w:t>
      </w:r>
      <w:r w:rsidR="00F01705">
        <w:noBreakHyphen/>
      </w:r>
      <w:r w:rsidR="00F01705">
        <w:rPr>
          <w:noProof/>
        </w:rPr>
        <w:t>7</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F01705" w:rsidRPr="00076E91">
        <w:t xml:space="preserve">Figure </w:t>
      </w:r>
      <w:r w:rsidR="00F01705">
        <w:rPr>
          <w:noProof/>
        </w:rPr>
        <w:t>6</w:t>
      </w:r>
      <w:r w:rsidR="00F01705">
        <w:noBreakHyphen/>
      </w:r>
      <w:r w:rsidR="00F01705">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7B185A1D" w:rsidR="00A21626" w:rsidRPr="0033169A" w:rsidRDefault="004E1AA9" w:rsidP="00560D81">
      <w:pPr>
        <w:pStyle w:val="Caption"/>
        <w:spacing w:after="0" w:line="360" w:lineRule="auto"/>
        <w:jc w:val="both"/>
      </w:pPr>
      <w:bookmarkStart w:id="199" w:name="_Ref381890854"/>
      <w:bookmarkStart w:id="200" w:name="_Toc386145481"/>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199"/>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00"/>
    </w:p>
    <w:p w14:paraId="6949B344" w14:textId="4D2F4BF6" w:rsidR="008421CC" w:rsidRPr="00ED70D1" w:rsidRDefault="00AC7AFF" w:rsidP="00560D81">
      <w:pPr>
        <w:pStyle w:val="Heading3"/>
        <w:jc w:val="both"/>
      </w:pPr>
      <w:bookmarkStart w:id="201" w:name="_Toc386152613"/>
      <w:r w:rsidRPr="00ED70D1">
        <w:t xml:space="preserve">The </w:t>
      </w:r>
      <w:r w:rsidR="00AE2957" w:rsidRPr="00ED70D1">
        <w:t xml:space="preserve">lack </w:t>
      </w:r>
      <w:r w:rsidR="00326F23" w:rsidRPr="00ED70D1">
        <w:t>of TCA cycle and its replacement</w:t>
      </w:r>
      <w:bookmarkEnd w:id="201"/>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F01705" w:rsidRPr="00076E91">
        <w:t xml:space="preserve">Table </w:t>
      </w:r>
      <w:r w:rsidR="00F01705">
        <w:rPr>
          <w:noProof/>
        </w:rPr>
        <w:t>6</w:t>
      </w:r>
      <w:r w:rsidR="00F01705">
        <w:noBreakHyphen/>
      </w:r>
      <w:r w:rsidR="00F01705">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202" w:name="_Ref382643410"/>
      <w:bookmarkStart w:id="203" w:name="_Toc386145504"/>
      <w:r w:rsidRPr="00076E91">
        <w:t xml:space="preserve">Table </w:t>
      </w:r>
      <w:r w:rsidR="009F5610">
        <w:fldChar w:fldCharType="begin"/>
      </w:r>
      <w:r w:rsidR="009F5610">
        <w:instrText xml:space="preserve"> STYLEREF 1 \s </w:instrText>
      </w:r>
      <w:r w:rsidR="009F5610">
        <w:fldChar w:fldCharType="separate"/>
      </w:r>
      <w:r w:rsidR="00F01705">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202"/>
      <w:r w:rsidRPr="00076E91">
        <w:t xml:space="preserve">: Microsporidian </w:t>
      </w:r>
      <w:r w:rsidR="000975BB" w:rsidRPr="00076E91">
        <w:t>LCA</w:t>
      </w:r>
      <w:r w:rsidRPr="00076E91">
        <w:t xml:space="preserve"> MFS and ABC transporters.</w:t>
      </w:r>
      <w:bookmarkEnd w:id="203"/>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04" w:name="_Toc386152614"/>
      <w:r w:rsidRPr="00ED70D1">
        <w:t>The microsporidian LCA's carbohydrate metabolism</w:t>
      </w:r>
      <w:bookmarkEnd w:id="204"/>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01705">
        <w:t xml:space="preserve">Table </w:t>
      </w:r>
      <w:r w:rsidR="00F01705">
        <w:rPr>
          <w:noProof/>
        </w:rPr>
        <w:t>A</w:t>
      </w:r>
      <w:r w:rsidR="00F01705">
        <w:noBreakHyphen/>
      </w:r>
      <w:r w:rsidR="00F01705">
        <w:rPr>
          <w:noProof/>
        </w:rPr>
        <w:t>7</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F01705">
        <w:t xml:space="preserve">Figure </w:t>
      </w:r>
      <w:r w:rsidR="00F01705">
        <w:rPr>
          <w:noProof/>
        </w:rPr>
        <w:t>6</w:t>
      </w:r>
      <w:r w:rsidR="00F01705">
        <w:noBreakHyphen/>
      </w:r>
      <w:r w:rsidR="00F01705">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6D1C5768" w:rsidR="0054572C" w:rsidRDefault="004246C6" w:rsidP="00560D81">
      <w:pPr>
        <w:pStyle w:val="Caption"/>
        <w:jc w:val="both"/>
        <w:rPr>
          <w:szCs w:val="24"/>
        </w:rPr>
      </w:pPr>
      <w:bookmarkStart w:id="205" w:name="_Ref384229265"/>
      <w:bookmarkStart w:id="206" w:name="_Toc386145482"/>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205"/>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06"/>
    </w:p>
    <w:p w14:paraId="58BB47DE" w14:textId="4AD5BCAE" w:rsidR="00DA0BDA" w:rsidRPr="00ED70D1" w:rsidRDefault="00E132E6" w:rsidP="00560D81">
      <w:pPr>
        <w:pStyle w:val="Heading3"/>
        <w:jc w:val="both"/>
      </w:pPr>
      <w:bookmarkStart w:id="207" w:name="_Toc386152615"/>
      <w:r w:rsidRPr="00ED70D1">
        <w:lastRenderedPageBreak/>
        <w:t>The</w:t>
      </w:r>
      <w:r w:rsidR="000E4C2C" w:rsidRPr="00ED70D1">
        <w:t xml:space="preserve"> inability of nucleotide production in microsporidia</w:t>
      </w:r>
      <w:bookmarkEnd w:id="207"/>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F01705">
        <w:t xml:space="preserve">Figure </w:t>
      </w:r>
      <w:r w:rsidR="00F01705">
        <w:rPr>
          <w:noProof/>
        </w:rPr>
        <w:t>6</w:t>
      </w:r>
      <w:r w:rsidR="00F01705">
        <w:noBreakHyphen/>
      </w:r>
      <w:r w:rsidR="00F01705">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0AFBA04" w:rsidR="001772E1" w:rsidRPr="00076E91" w:rsidRDefault="00B15988" w:rsidP="00560D81">
      <w:pPr>
        <w:pStyle w:val="Caption"/>
        <w:jc w:val="both"/>
        <w:rPr>
          <w:szCs w:val="24"/>
        </w:rPr>
      </w:pPr>
      <w:bookmarkStart w:id="208" w:name="_Ref384375467"/>
      <w:bookmarkStart w:id="209" w:name="_Toc386145483"/>
      <w:r>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208"/>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09"/>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F01705">
        <w:t xml:space="preserve">Table </w:t>
      </w:r>
      <w:r w:rsidR="00F01705">
        <w:rPr>
          <w:noProof/>
        </w:rPr>
        <w:t>A</w:t>
      </w:r>
      <w:r w:rsidR="00F01705">
        <w:noBreakHyphen/>
      </w:r>
      <w:r w:rsidR="00F01705">
        <w:rPr>
          <w:noProof/>
        </w:rPr>
        <w:t>7</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C8C50D9" w:rsidR="002D2C0B" w:rsidRPr="00076E91" w:rsidRDefault="00FF0408" w:rsidP="00560D81">
      <w:pPr>
        <w:pStyle w:val="Caption"/>
        <w:spacing w:after="0" w:line="360" w:lineRule="auto"/>
        <w:jc w:val="both"/>
      </w:pPr>
      <w:bookmarkStart w:id="210" w:name="_Ref382669565"/>
      <w:bookmarkStart w:id="211" w:name="_Toc386145484"/>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210"/>
      <w:r w:rsidRPr="00076E91">
        <w:t xml:space="preserve">: Phylogenetic profile of 3 </w:t>
      </w:r>
      <w:r w:rsidR="000975BB" w:rsidRPr="00076E91">
        <w:t>microsporidian LCA</w:t>
      </w:r>
      <w:r w:rsidRPr="00076E91">
        <w:t xml:space="preserve"> NTT proteins</w:t>
      </w:r>
      <w:bookmarkEnd w:id="211"/>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F01705" w:rsidRPr="00076E91">
        <w:t xml:space="preserve">Figure </w:t>
      </w:r>
      <w:r w:rsidR="00F01705">
        <w:rPr>
          <w:noProof/>
        </w:rPr>
        <w:t>6</w:t>
      </w:r>
      <w:r w:rsidR="00F01705">
        <w:noBreakHyphen/>
      </w:r>
      <w:r w:rsidR="00F01705">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F01705" w:rsidRPr="00076E91">
        <w:t xml:space="preserve">Figure </w:t>
      </w:r>
      <w:r w:rsidR="00F01705">
        <w:rPr>
          <w:noProof/>
        </w:rPr>
        <w:t>6</w:t>
      </w:r>
      <w:r w:rsidR="00F01705">
        <w:noBreakHyphen/>
      </w:r>
      <w:r w:rsidR="00F01705">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F3B46BC" w:rsidR="00FF0408" w:rsidRPr="00076E91" w:rsidRDefault="00FF0408" w:rsidP="00560D81">
      <w:pPr>
        <w:pStyle w:val="Caption"/>
        <w:spacing w:after="0" w:line="360" w:lineRule="auto"/>
        <w:jc w:val="both"/>
      </w:pPr>
      <w:bookmarkStart w:id="212" w:name="_Ref382670116"/>
      <w:bookmarkStart w:id="213" w:name="_Toc386145485"/>
      <w:r w:rsidRPr="00076E91">
        <w:t xml:space="preserve">Figure </w:t>
      </w:r>
      <w:r w:rsidR="00FF05FE">
        <w:fldChar w:fldCharType="begin"/>
      </w:r>
      <w:r w:rsidR="00FF05FE">
        <w:instrText xml:space="preserve"> STYLEREF 1 \s </w:instrText>
      </w:r>
      <w:r w:rsidR="00FF05FE">
        <w:fldChar w:fldCharType="separate"/>
      </w:r>
      <w:r w:rsidR="00F01705">
        <w:rPr>
          <w:noProof/>
        </w:rPr>
        <w:t>6</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212"/>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3"/>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14" w:name="_Toc386152616"/>
      <w:r w:rsidRPr="00ED70D1">
        <w:t>Discussion</w:t>
      </w:r>
      <w:bookmarkEnd w:id="214"/>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F01705" w:rsidRPr="00076E91">
        <w:t xml:space="preserve">Figure </w:t>
      </w:r>
      <w:r w:rsidR="00F01705">
        <w:rPr>
          <w:noProof/>
        </w:rPr>
        <w:t>A</w:t>
      </w:r>
      <w:r w:rsidR="00F01705">
        <w:noBreakHyphen/>
      </w:r>
      <w:r w:rsidR="00F01705">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F01705">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15" w:name="_Toc386152617"/>
      <w:r w:rsidRPr="00ED70D1">
        <w:t>Conclusion</w:t>
      </w:r>
      <w:bookmarkEnd w:id="215"/>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F01705">
        <w:t xml:space="preserve">Figure </w:t>
      </w:r>
      <w:r w:rsidR="00F01705">
        <w:rPr>
          <w:noProof/>
        </w:rPr>
        <w:t>6</w:t>
      </w:r>
      <w:r w:rsidR="00F01705">
        <w:noBreakHyphen/>
      </w:r>
      <w:r w:rsidR="00F01705">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F01705">
        <w:t xml:space="preserve">Figure </w:t>
      </w:r>
      <w:r w:rsidR="00F01705">
        <w:rPr>
          <w:noProof/>
        </w:rPr>
        <w:t>A</w:t>
      </w:r>
      <w:r w:rsidR="00F01705">
        <w:noBreakHyphen/>
      </w:r>
      <w:r w:rsidR="00F01705">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F01705">
        <w:t xml:space="preserve">Figure </w:t>
      </w:r>
      <w:r w:rsidR="00F01705">
        <w:rPr>
          <w:noProof/>
        </w:rPr>
        <w:t>A</w:t>
      </w:r>
      <w:r w:rsidR="00F01705">
        <w:noBreakHyphen/>
      </w:r>
      <w:r w:rsidR="00F01705">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F01705">
        <w:t xml:space="preserve">Figure </w:t>
      </w:r>
      <w:r w:rsidR="00F01705">
        <w:rPr>
          <w:noProof/>
        </w:rPr>
        <w:t>6</w:t>
      </w:r>
      <w:r w:rsidR="00F01705">
        <w:noBreakHyphen/>
      </w:r>
      <w:r w:rsidR="00F01705">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F01705">
        <w:t xml:space="preserve">Figure </w:t>
      </w:r>
      <w:r w:rsidR="00F01705">
        <w:rPr>
          <w:noProof/>
        </w:rPr>
        <w:t>A</w:t>
      </w:r>
      <w:r w:rsidR="00F01705">
        <w:noBreakHyphen/>
      </w:r>
      <w:r w:rsidR="00F01705">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F01705">
        <w:t xml:space="preserve">Figure </w:t>
      </w:r>
      <w:r w:rsidR="00F01705">
        <w:rPr>
          <w:noProof/>
        </w:rPr>
        <w:t>A</w:t>
      </w:r>
      <w:r w:rsidR="00F01705">
        <w:noBreakHyphen/>
      </w:r>
      <w:r w:rsidR="00F01705">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F01705">
        <w:t xml:space="preserve">Figure </w:t>
      </w:r>
      <w:r w:rsidR="00F01705">
        <w:rPr>
          <w:noProof/>
        </w:rPr>
        <w:t>A</w:t>
      </w:r>
      <w:r w:rsidR="00F01705">
        <w:noBreakHyphen/>
      </w:r>
      <w:r w:rsidR="00F01705">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16" w:name="_Toc386152618"/>
      <w:r w:rsidRPr="00C14AE6">
        <w:lastRenderedPageBreak/>
        <w:t>Discussion &amp; Outlook</w:t>
      </w:r>
      <w:bookmarkEnd w:id="216"/>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17" w:name="_Toc386152619"/>
      <w:r w:rsidRPr="00C14AE6">
        <w:t>Microsporidia</w:t>
      </w:r>
      <w:r w:rsidR="00CE1876" w:rsidRPr="00C14AE6">
        <w:t xml:space="preserve"> evolutionary history and their fungal related origin</w:t>
      </w:r>
      <w:bookmarkEnd w:id="217"/>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18" w:name="_Toc386152620"/>
      <w:r w:rsidRPr="00C14AE6">
        <w:t>Methodology for phylogenetic profiling and functional annotation</w:t>
      </w:r>
      <w:bookmarkEnd w:id="218"/>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19" w:name="_Toc386152621"/>
      <w:r>
        <w:t>PhyloProfile</w:t>
      </w:r>
      <w:bookmarkEnd w:id="219"/>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20" w:name="_Toc386152622"/>
      <w:r>
        <w:t>HamFAS</w:t>
      </w:r>
      <w:bookmarkEnd w:id="220"/>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21" w:name="_Toc386152623"/>
      <w:r>
        <w:lastRenderedPageBreak/>
        <w:t>References</w:t>
      </w:r>
      <w:bookmarkEnd w:id="221"/>
    </w:p>
    <w:p w14:paraId="2A5D6790" w14:textId="77777777" w:rsidR="00785690" w:rsidRPr="00785690" w:rsidRDefault="00785690" w:rsidP="000448FA">
      <w:pPr>
        <w:jc w:val="both"/>
      </w:pPr>
    </w:p>
    <w:p w14:paraId="2F207E37" w14:textId="77777777" w:rsidR="006D19BD" w:rsidRPr="006D19BD" w:rsidRDefault="00785690" w:rsidP="006D19BD">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6D19BD" w:rsidRPr="006D19BD">
        <w:rPr>
          <w:noProof/>
        </w:rPr>
        <w:t xml:space="preserve">Abascal, Federico, Rafael Zardoya, and David Posada. 2005. "ProtTest: Selection of best-fit models of protein evolution."  </w:t>
      </w:r>
      <w:r w:rsidR="006D19BD" w:rsidRPr="006D19BD">
        <w:rPr>
          <w:i/>
          <w:noProof/>
        </w:rPr>
        <w:t>Bioinformatics</w:t>
      </w:r>
      <w:r w:rsidR="006D19BD" w:rsidRPr="006D19BD">
        <w:rPr>
          <w:noProof/>
        </w:rPr>
        <w:t xml:space="preserve"> 21:2104-2105. doi: 10.1093/bioinformatics/bti263.</w:t>
      </w:r>
    </w:p>
    <w:p w14:paraId="436E55B2" w14:textId="77777777" w:rsidR="006D19BD" w:rsidRPr="006D19BD" w:rsidRDefault="006D19BD" w:rsidP="006D19BD">
      <w:pPr>
        <w:pStyle w:val="EndNoteBibliography"/>
        <w:spacing w:after="0"/>
        <w:ind w:left="720" w:hanging="720"/>
        <w:rPr>
          <w:noProof/>
        </w:rPr>
      </w:pPr>
      <w:r w:rsidRPr="006D19BD">
        <w:rPr>
          <w:noProof/>
        </w:rPr>
        <w:t xml:space="preserve">Adams, Melanie A., Michael D. L. Suits, Jimin Zheng, and Zongchao Jia. 2007. "Piecing together the structure–function puzzle: Experiences in structure‐based functional annotation of hypothetical proteins."  </w:t>
      </w:r>
      <w:r w:rsidRPr="006D19BD">
        <w:rPr>
          <w:i/>
          <w:noProof/>
        </w:rPr>
        <w:t>PROTEOMICS</w:t>
      </w:r>
      <w:r w:rsidRPr="006D19BD">
        <w:rPr>
          <w:noProof/>
        </w:rPr>
        <w:t xml:space="preserve"> 7:2920-2932. doi: 10.1002/pmic.200700099.</w:t>
      </w:r>
    </w:p>
    <w:p w14:paraId="51D8D9E0" w14:textId="77777777" w:rsidR="006D19BD" w:rsidRPr="006D19BD" w:rsidRDefault="006D19BD" w:rsidP="006D19BD">
      <w:pPr>
        <w:pStyle w:val="EndNoteBibliography"/>
        <w:spacing w:after="0"/>
        <w:ind w:left="720" w:hanging="720"/>
        <w:rPr>
          <w:noProof/>
        </w:rPr>
      </w:pPr>
      <w:r w:rsidRPr="006D19BD">
        <w:rPr>
          <w:noProof/>
        </w:rPr>
        <w:t xml:space="preserve">Adebali, Ogun, and Igor B. Zhulin. 2017. "Aquerium: a web application for comparative exploration of domain-based protein occurrences on the taxonomically clustered genome tree."  </w:t>
      </w:r>
      <w:r w:rsidRPr="006D19BD">
        <w:rPr>
          <w:i/>
          <w:noProof/>
        </w:rPr>
        <w:t>Proteins</w:t>
      </w:r>
      <w:r w:rsidRPr="006D19BD">
        <w:rPr>
          <w:noProof/>
        </w:rPr>
        <w:t xml:space="preserve"> 85:72-77. doi: 10.1002/prot.25199.</w:t>
      </w:r>
    </w:p>
    <w:p w14:paraId="5D8CE809" w14:textId="77777777" w:rsidR="006D19BD" w:rsidRPr="006D19BD" w:rsidRDefault="006D19BD" w:rsidP="006D19BD">
      <w:pPr>
        <w:pStyle w:val="EndNoteBibliography"/>
        <w:spacing w:after="0"/>
        <w:ind w:left="720" w:hanging="720"/>
        <w:rPr>
          <w:noProof/>
        </w:rPr>
      </w:pPr>
      <w:r w:rsidRPr="006D19BD">
        <w:rPr>
          <w:noProof/>
        </w:rPr>
        <w:t xml:space="preserve">Agnew, Philip, JJ Becnel, Dieter Ebert, and Y Michalakis. 2003. "Symbiosis of microsporidia and insects."  </w:t>
      </w:r>
      <w:r w:rsidRPr="006D19BD">
        <w:rPr>
          <w:i/>
          <w:noProof/>
        </w:rPr>
        <w:t>Insect Symbiosis. Volume</w:t>
      </w:r>
      <w:r w:rsidRPr="006D19BD">
        <w:rPr>
          <w:noProof/>
        </w:rPr>
        <w:t>:145-164.</w:t>
      </w:r>
    </w:p>
    <w:p w14:paraId="2136FDBF" w14:textId="77777777" w:rsidR="006D19BD" w:rsidRPr="006D19BD" w:rsidRDefault="006D19BD" w:rsidP="006D19BD">
      <w:pPr>
        <w:pStyle w:val="EndNoteBibliography"/>
        <w:spacing w:after="0"/>
        <w:ind w:left="720" w:hanging="720"/>
        <w:rPr>
          <w:noProof/>
        </w:rPr>
      </w:pPr>
      <w:r w:rsidRPr="006D19BD">
        <w:rPr>
          <w:noProof/>
        </w:rPr>
        <w:t xml:space="preserve">Alam, I., A. Dress, M. Rehmsmeier, and G. Fuellen. 2004. "Comparative homology agreement search: An effective combination of homology-search methods."  </w:t>
      </w:r>
      <w:r w:rsidRPr="006D19BD">
        <w:rPr>
          <w:i/>
          <w:noProof/>
        </w:rPr>
        <w:t>Proceedings of the National Academy of Sciences</w:t>
      </w:r>
      <w:r w:rsidRPr="006D19BD">
        <w:rPr>
          <w:noProof/>
        </w:rPr>
        <w:t xml:space="preserve"> 101:13814-13819. doi: 10.1073/pnas.0405612101.</w:t>
      </w:r>
    </w:p>
    <w:p w14:paraId="3AC9381D" w14:textId="77777777" w:rsidR="006D19BD" w:rsidRPr="006D19BD" w:rsidRDefault="006D19BD" w:rsidP="006D19BD">
      <w:pPr>
        <w:pStyle w:val="EndNoteBibliography"/>
        <w:spacing w:after="0"/>
        <w:ind w:left="720" w:hanging="720"/>
        <w:rPr>
          <w:noProof/>
        </w:rPr>
      </w:pPr>
      <w:r w:rsidRPr="006D19BD">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6D19BD">
        <w:rPr>
          <w:i/>
          <w:noProof/>
        </w:rPr>
        <w:t>Nature Methods</w:t>
      </w:r>
      <w:r w:rsidRPr="006D19BD">
        <w:rPr>
          <w:noProof/>
        </w:rPr>
        <w:t xml:space="preserve"> 13:425-430. doi: 10.1038/nmeth.3830.</w:t>
      </w:r>
    </w:p>
    <w:p w14:paraId="0143F8B6" w14:textId="77777777" w:rsidR="006D19BD" w:rsidRPr="006D19BD" w:rsidRDefault="006D19BD" w:rsidP="006D19BD">
      <w:pPr>
        <w:pStyle w:val="EndNoteBibliography"/>
        <w:spacing w:after="0"/>
        <w:ind w:left="720" w:hanging="720"/>
        <w:rPr>
          <w:noProof/>
        </w:rPr>
      </w:pPr>
      <w:r w:rsidRPr="006D19BD">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6D19BD">
        <w:rPr>
          <w:noProof/>
        </w:rPr>
        <w:lastRenderedPageBreak/>
        <w:t xml:space="preserve">plant support, synteny view and other improvements."  </w:t>
      </w:r>
      <w:r w:rsidRPr="006D19BD">
        <w:rPr>
          <w:i/>
          <w:noProof/>
        </w:rPr>
        <w:t>Nucleic Acids Research</w:t>
      </w:r>
      <w:r w:rsidRPr="006D19BD">
        <w:rPr>
          <w:noProof/>
        </w:rPr>
        <w:t xml:space="preserve"> 43:D240-D249. doi: 10.1093/nar/gku1158.</w:t>
      </w:r>
    </w:p>
    <w:p w14:paraId="7B47C5E9" w14:textId="77777777" w:rsidR="006D19BD" w:rsidRPr="006D19BD" w:rsidRDefault="006D19BD" w:rsidP="006D19BD">
      <w:pPr>
        <w:pStyle w:val="EndNoteBibliography"/>
        <w:spacing w:after="0"/>
        <w:ind w:left="720" w:hanging="720"/>
        <w:rPr>
          <w:noProof/>
        </w:rPr>
      </w:pPr>
      <w:r w:rsidRPr="006D19BD">
        <w:rPr>
          <w:noProof/>
        </w:rPr>
        <w:t xml:space="preserve">Altschul, S. F., W. Gish, W. Miller, E. W. Myers, and D. J. Lipman. 1990. "Basic local alignment search tool."  </w:t>
      </w:r>
      <w:r w:rsidRPr="006D19BD">
        <w:rPr>
          <w:i/>
          <w:noProof/>
        </w:rPr>
        <w:t>Journal of Molecular Biology</w:t>
      </w:r>
      <w:r w:rsidRPr="006D19BD">
        <w:rPr>
          <w:noProof/>
        </w:rPr>
        <w:t xml:space="preserve"> 215:403-410. doi: 10.1016/S0022-2836(05)80360-2.</w:t>
      </w:r>
    </w:p>
    <w:p w14:paraId="2A1559B1" w14:textId="77777777" w:rsidR="006D19BD" w:rsidRPr="006D19BD" w:rsidRDefault="006D19BD" w:rsidP="006D19BD">
      <w:pPr>
        <w:pStyle w:val="EndNoteBibliography"/>
        <w:spacing w:after="0"/>
        <w:ind w:left="720" w:hanging="720"/>
        <w:rPr>
          <w:noProof/>
        </w:rPr>
      </w:pPr>
      <w:r w:rsidRPr="006D19BD">
        <w:rPr>
          <w:noProof/>
        </w:rPr>
        <w:t xml:space="preserve">Apic, Gordana, Julian Gough, and Sarah A Teichmann. 2001. "Domain combinations in archaeal, eubacterial and eukaryotic proteomes."  </w:t>
      </w:r>
      <w:r w:rsidRPr="006D19BD">
        <w:rPr>
          <w:i/>
          <w:noProof/>
        </w:rPr>
        <w:t>Journal of Molecular Biology</w:t>
      </w:r>
      <w:r w:rsidRPr="006D19BD">
        <w:rPr>
          <w:noProof/>
        </w:rPr>
        <w:t xml:space="preserve"> 310:311-325. doi: 10.1006/jmbi.2001.4776.</w:t>
      </w:r>
    </w:p>
    <w:p w14:paraId="376CDED1" w14:textId="77777777" w:rsidR="006D19BD" w:rsidRPr="006D19BD" w:rsidRDefault="006D19BD" w:rsidP="006D19BD">
      <w:pPr>
        <w:pStyle w:val="EndNoteBibliography"/>
        <w:spacing w:after="0"/>
        <w:ind w:left="720" w:hanging="720"/>
        <w:rPr>
          <w:noProof/>
        </w:rPr>
      </w:pPr>
      <w:r w:rsidRPr="006D19BD">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6D19BD">
        <w:rPr>
          <w:i/>
          <w:noProof/>
        </w:rPr>
        <w:t>Nature Genetics</w:t>
      </w:r>
      <w:r w:rsidRPr="006D19BD">
        <w:rPr>
          <w:noProof/>
        </w:rPr>
        <w:t xml:space="preserve"> 25:25-29. doi: 10.1038/75556.</w:t>
      </w:r>
    </w:p>
    <w:p w14:paraId="1A6587D3" w14:textId="77777777" w:rsidR="006D19BD" w:rsidRPr="006D19BD" w:rsidRDefault="006D19BD" w:rsidP="006D19BD">
      <w:pPr>
        <w:pStyle w:val="EndNoteBibliography"/>
        <w:spacing w:after="0"/>
        <w:ind w:left="720" w:hanging="720"/>
        <w:rPr>
          <w:noProof/>
        </w:rPr>
      </w:pPr>
      <w:r w:rsidRPr="006D19BD">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6D19BD">
        <w:rPr>
          <w:i/>
          <w:noProof/>
        </w:rPr>
        <w:t>Nucleic acids research</w:t>
      </w:r>
      <w:r w:rsidRPr="006D19BD">
        <w:rPr>
          <w:noProof/>
        </w:rPr>
        <w:t xml:space="preserve"> 39:D612-9. doi: 10.1093/nar/gkq1006.</w:t>
      </w:r>
    </w:p>
    <w:p w14:paraId="74BC980A" w14:textId="77777777" w:rsidR="006D19BD" w:rsidRPr="006D19BD" w:rsidRDefault="006D19BD" w:rsidP="006D19BD">
      <w:pPr>
        <w:pStyle w:val="EndNoteBibliography"/>
        <w:spacing w:after="0"/>
        <w:ind w:left="720" w:hanging="720"/>
        <w:rPr>
          <w:noProof/>
        </w:rPr>
      </w:pPr>
      <w:r w:rsidRPr="006D19BD">
        <w:rPr>
          <w:noProof/>
        </w:rPr>
        <w:t xml:space="preserve">Baker, D. 2001. "Protein Structure Prediction and Structural Genomics."  </w:t>
      </w:r>
      <w:r w:rsidRPr="006D19BD">
        <w:rPr>
          <w:i/>
          <w:noProof/>
        </w:rPr>
        <w:t>Science</w:t>
      </w:r>
      <w:r w:rsidRPr="006D19BD">
        <w:rPr>
          <w:noProof/>
        </w:rPr>
        <w:t xml:space="preserve"> 294:93-96. doi: 10.1126/science.1065659.</w:t>
      </w:r>
    </w:p>
    <w:p w14:paraId="0B09750B" w14:textId="77777777" w:rsidR="006D19BD" w:rsidRPr="006D19BD" w:rsidRDefault="006D19BD" w:rsidP="006D19BD">
      <w:pPr>
        <w:pStyle w:val="EndNoteBibliography"/>
        <w:spacing w:after="0"/>
        <w:ind w:left="720" w:hanging="720"/>
        <w:rPr>
          <w:noProof/>
        </w:rPr>
      </w:pPr>
      <w:r w:rsidRPr="006D19BD">
        <w:rPr>
          <w:noProof/>
        </w:rPr>
        <w:t xml:space="preserve">Bakowski, Malina A., Margaret Priest, Sarah Young, Christina A. Cuomo, and Emily R. Troemel. 2014. "Genome Sequence of the Microsporidian Species Nematocida sp1 Strain ERTm6 (ATCC PRA-372)."  </w:t>
      </w:r>
      <w:r w:rsidRPr="006D19BD">
        <w:rPr>
          <w:i/>
          <w:noProof/>
        </w:rPr>
        <w:t>Genome Announcements</w:t>
      </w:r>
      <w:r w:rsidRPr="006D19BD">
        <w:rPr>
          <w:noProof/>
        </w:rPr>
        <w:t xml:space="preserve"> 2:e00905-14. doi: 10.1128/genomeA.00905-14.</w:t>
      </w:r>
    </w:p>
    <w:p w14:paraId="45DB62AF" w14:textId="77777777" w:rsidR="006D19BD" w:rsidRPr="006D19BD" w:rsidRDefault="006D19BD" w:rsidP="006D19BD">
      <w:pPr>
        <w:pStyle w:val="EndNoteBibliography"/>
        <w:spacing w:after="0"/>
        <w:ind w:left="720" w:hanging="720"/>
        <w:rPr>
          <w:noProof/>
        </w:rPr>
      </w:pPr>
      <w:r w:rsidRPr="006D19BD">
        <w:rPr>
          <w:noProof/>
        </w:rPr>
        <w:t xml:space="preserve">Baum, David A., Stacey DeWitt Smith, and Samuel S. S. Donovan. 2005. "The Tree-Thinking Challenge."  </w:t>
      </w:r>
      <w:r w:rsidRPr="006D19BD">
        <w:rPr>
          <w:i/>
          <w:noProof/>
        </w:rPr>
        <w:t>Science</w:t>
      </w:r>
      <w:r w:rsidRPr="006D19BD">
        <w:rPr>
          <w:noProof/>
        </w:rPr>
        <w:t xml:space="preserve"> 310:979-980. doi: 10.1126/science.1117727.</w:t>
      </w:r>
    </w:p>
    <w:p w14:paraId="4D1F0D6B" w14:textId="77777777" w:rsidR="006D19BD" w:rsidRPr="006D19BD" w:rsidRDefault="006D19BD" w:rsidP="006D19BD">
      <w:pPr>
        <w:pStyle w:val="EndNoteBibliography"/>
        <w:spacing w:after="0"/>
        <w:ind w:left="720" w:hanging="720"/>
        <w:rPr>
          <w:noProof/>
        </w:rPr>
      </w:pPr>
      <w:r w:rsidRPr="006D19BD">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6D19BD">
        <w:rPr>
          <w:i/>
          <w:noProof/>
        </w:rPr>
        <w:t>Parasitology International</w:t>
      </w:r>
      <w:r w:rsidRPr="006D19BD">
        <w:rPr>
          <w:noProof/>
        </w:rPr>
        <w:t xml:space="preserve"> 57:62-71. doi: 10.1016/j.parint.2007.09.002.</w:t>
      </w:r>
    </w:p>
    <w:p w14:paraId="69607B7B" w14:textId="77777777" w:rsidR="006D19BD" w:rsidRPr="006D19BD" w:rsidRDefault="006D19BD" w:rsidP="006D19BD">
      <w:pPr>
        <w:pStyle w:val="EndNoteBibliography"/>
        <w:spacing w:after="0"/>
        <w:ind w:left="720" w:hanging="720"/>
        <w:rPr>
          <w:noProof/>
        </w:rPr>
      </w:pPr>
      <w:r w:rsidRPr="006D19BD">
        <w:rPr>
          <w:noProof/>
        </w:rPr>
        <w:t xml:space="preserve">Bjørnson, Susan, and David Oi. 2014. "Microsporidia Biological Control Agents and Pathogens of Beneficial Insects." In </w:t>
      </w:r>
      <w:r w:rsidRPr="006D19BD">
        <w:rPr>
          <w:i/>
          <w:noProof/>
        </w:rPr>
        <w:t>Microsporidia</w:t>
      </w:r>
      <w:r w:rsidRPr="006D19BD">
        <w:rPr>
          <w:noProof/>
        </w:rPr>
        <w:t>, edited by Louis M. Weiss and James J. Becnel, 635-670. Chichester, UK: John Wiley &amp; Sons, Inc.</w:t>
      </w:r>
    </w:p>
    <w:p w14:paraId="3EF9F377" w14:textId="77777777" w:rsidR="006D19BD" w:rsidRPr="006D19BD" w:rsidRDefault="006D19BD" w:rsidP="006D19BD">
      <w:pPr>
        <w:pStyle w:val="EndNoteBibliography"/>
        <w:spacing w:after="0"/>
        <w:ind w:left="720" w:hanging="720"/>
        <w:rPr>
          <w:noProof/>
        </w:rPr>
      </w:pPr>
      <w:r w:rsidRPr="006D19BD">
        <w:rPr>
          <w:noProof/>
        </w:rPr>
        <w:lastRenderedPageBreak/>
        <w:t xml:space="preserve">Bretagne, S., F. Foulet, W. Alkassoum, J. Fleury-Feith, and M. Develoux. 1993. "Prevalence of Enterocytozoon bieneusi spores in the stool of AIDS patients and African children not infected by HIV."  </w:t>
      </w:r>
      <w:r w:rsidRPr="006D19BD">
        <w:rPr>
          <w:i/>
          <w:noProof/>
        </w:rPr>
        <w:t>Bulletin De La Societe De Pathologie Exotique (1990)</w:t>
      </w:r>
      <w:r w:rsidRPr="006D19BD">
        <w:rPr>
          <w:noProof/>
        </w:rPr>
        <w:t xml:space="preserve"> 86:351-357.</w:t>
      </w:r>
    </w:p>
    <w:p w14:paraId="4CF809A3" w14:textId="77777777" w:rsidR="006D19BD" w:rsidRPr="006D19BD" w:rsidRDefault="006D19BD" w:rsidP="006D19BD">
      <w:pPr>
        <w:pStyle w:val="EndNoteBibliography"/>
        <w:spacing w:after="0"/>
        <w:ind w:left="720" w:hanging="720"/>
        <w:rPr>
          <w:noProof/>
        </w:rPr>
      </w:pPr>
      <w:r w:rsidRPr="006D19BD">
        <w:rPr>
          <w:noProof/>
        </w:rPr>
        <w:t xml:space="preserve">Brown, J. R., and W. F. Doolittle. 1995. "Root of the universal tree of life based on ancient aminoacyl-tRNA synthetase gene duplications."  </w:t>
      </w:r>
      <w:r w:rsidRPr="006D19BD">
        <w:rPr>
          <w:i/>
          <w:noProof/>
        </w:rPr>
        <w:t>Proceedings of the National Academy of Sciences</w:t>
      </w:r>
      <w:r w:rsidRPr="006D19BD">
        <w:rPr>
          <w:noProof/>
        </w:rPr>
        <w:t xml:space="preserve"> 92:2441-2445. doi: 10.1073/pnas.92.7.2441.</w:t>
      </w:r>
    </w:p>
    <w:p w14:paraId="294B4981" w14:textId="77777777" w:rsidR="006D19BD" w:rsidRPr="006D19BD" w:rsidRDefault="006D19BD" w:rsidP="006D19BD">
      <w:pPr>
        <w:pStyle w:val="EndNoteBibliography"/>
        <w:spacing w:after="0"/>
        <w:ind w:left="720" w:hanging="720"/>
        <w:rPr>
          <w:noProof/>
        </w:rPr>
      </w:pPr>
      <w:r w:rsidRPr="006D19BD">
        <w:rPr>
          <w:noProof/>
        </w:rPr>
        <w:t xml:space="preserve">Canning, Elizabeth U. 1986. </w:t>
      </w:r>
      <w:r w:rsidRPr="006D19BD">
        <w:rPr>
          <w:i/>
          <w:noProof/>
        </w:rPr>
        <w:t>The microsporidia of vertebrates</w:t>
      </w:r>
      <w:r w:rsidRPr="006D19BD">
        <w:rPr>
          <w:noProof/>
        </w:rPr>
        <w:t>: Academic Press.</w:t>
      </w:r>
    </w:p>
    <w:p w14:paraId="27574246" w14:textId="77777777" w:rsidR="006D19BD" w:rsidRPr="006D19BD" w:rsidRDefault="006D19BD" w:rsidP="006D19BD">
      <w:pPr>
        <w:pStyle w:val="EndNoteBibliography"/>
        <w:spacing w:after="0"/>
        <w:ind w:left="720" w:hanging="720"/>
        <w:rPr>
          <w:noProof/>
        </w:rPr>
      </w:pPr>
      <w:r w:rsidRPr="006D19BD">
        <w:rPr>
          <w:noProof/>
        </w:rPr>
        <w:t xml:space="preserve">Capella-Gutiérrez, Salvador, Marina Marcet-Houben, and Toni Gabaldón. 2012. "Phylogenomics supports microsporidia as the earliest diverging clade of sequenced fungi."  </w:t>
      </w:r>
      <w:r w:rsidRPr="006D19BD">
        <w:rPr>
          <w:i/>
          <w:noProof/>
        </w:rPr>
        <w:t>BMC biology</w:t>
      </w:r>
      <w:r w:rsidRPr="006D19BD">
        <w:rPr>
          <w:noProof/>
        </w:rPr>
        <w:t xml:space="preserve"> 10:47-47. doi: 10.1186/1741-7007-10-47.</w:t>
      </w:r>
    </w:p>
    <w:p w14:paraId="74A1EDCA" w14:textId="77777777" w:rsidR="006D19BD" w:rsidRPr="006D19BD" w:rsidRDefault="006D19BD" w:rsidP="006D19BD">
      <w:pPr>
        <w:pStyle w:val="EndNoteBibliography"/>
        <w:spacing w:after="0"/>
        <w:ind w:left="720" w:hanging="720"/>
        <w:rPr>
          <w:noProof/>
        </w:rPr>
      </w:pPr>
      <w:r w:rsidRPr="006D19BD">
        <w:rPr>
          <w:noProof/>
        </w:rPr>
        <w:t xml:space="preserve">Capra, John A., Maureen Stolzer, Dannie Durand, and Katherine S. Pollard. 2013. "How old is my gene?"  </w:t>
      </w:r>
      <w:r w:rsidRPr="006D19BD">
        <w:rPr>
          <w:i/>
          <w:noProof/>
        </w:rPr>
        <w:t>Trends in Genetics</w:t>
      </w:r>
      <w:r w:rsidRPr="006D19BD">
        <w:rPr>
          <w:noProof/>
        </w:rPr>
        <w:t xml:space="preserve"> 29:659-668. doi: 10.1016/j.tig.2013.07.001.</w:t>
      </w:r>
    </w:p>
    <w:p w14:paraId="3105D045" w14:textId="77777777" w:rsidR="006D19BD" w:rsidRPr="006D19BD" w:rsidRDefault="006D19BD" w:rsidP="006D19BD">
      <w:pPr>
        <w:pStyle w:val="EndNoteBibliography"/>
        <w:spacing w:after="0"/>
        <w:ind w:left="720" w:hanging="720"/>
        <w:rPr>
          <w:noProof/>
        </w:rPr>
      </w:pPr>
      <w:r w:rsidRPr="006D19BD">
        <w:rPr>
          <w:noProof/>
        </w:rPr>
        <w:t xml:space="preserve">Cavalier-Smith, T. 1989. "Archaebacteria and Archezoa."  </w:t>
      </w:r>
      <w:r w:rsidRPr="006D19BD">
        <w:rPr>
          <w:i/>
          <w:noProof/>
        </w:rPr>
        <w:t>Nature</w:t>
      </w:r>
      <w:r w:rsidRPr="006D19BD">
        <w:rPr>
          <w:noProof/>
        </w:rPr>
        <w:t xml:space="preserve"> 339:100-101. doi: 10.1038/339100a0.</w:t>
      </w:r>
    </w:p>
    <w:p w14:paraId="5C0D33C1" w14:textId="77777777" w:rsidR="006D19BD" w:rsidRPr="006D19BD" w:rsidRDefault="006D19BD" w:rsidP="006D19BD">
      <w:pPr>
        <w:pStyle w:val="EndNoteBibliography"/>
        <w:spacing w:after="0"/>
        <w:ind w:left="720" w:hanging="720"/>
        <w:rPr>
          <w:noProof/>
        </w:rPr>
      </w:pPr>
      <w:r w:rsidRPr="006D19BD">
        <w:rPr>
          <w:noProof/>
        </w:rPr>
        <w:t xml:space="preserve">Cavalier-Smith, T. 2004. "Only six kingdoms of life."  </w:t>
      </w:r>
      <w:r w:rsidRPr="006D19BD">
        <w:rPr>
          <w:i/>
          <w:noProof/>
        </w:rPr>
        <w:t>Proceedings of the Royal Society B: Biological Sciences</w:t>
      </w:r>
      <w:r w:rsidRPr="006D19BD">
        <w:rPr>
          <w:noProof/>
        </w:rPr>
        <w:t xml:space="preserve"> 271:1251-1262. doi: 10.1098/rspb.2004.2705.</w:t>
      </w:r>
    </w:p>
    <w:p w14:paraId="5BC07160" w14:textId="77777777" w:rsidR="006D19BD" w:rsidRPr="006D19BD" w:rsidRDefault="006D19BD" w:rsidP="006D19BD">
      <w:pPr>
        <w:pStyle w:val="EndNoteBibliography"/>
        <w:spacing w:after="0"/>
        <w:ind w:left="720" w:hanging="720"/>
        <w:rPr>
          <w:noProof/>
        </w:rPr>
      </w:pPr>
      <w:r w:rsidRPr="006D19BD">
        <w:rPr>
          <w:noProof/>
        </w:rPr>
        <w:t xml:space="preserve">Charbonneau, Lise R., Neil Kirk Hillier, Richard E. L. Rogers, Geoffrey R. Williams, and Dave Shutler. 2016. "Effects of Nosema apis, N. ceranae, and coinfections on honey bee (Apis mellifera) learning and memory."  </w:t>
      </w:r>
      <w:r w:rsidRPr="006D19BD">
        <w:rPr>
          <w:i/>
          <w:noProof/>
        </w:rPr>
        <w:t>Scientific Reports</w:t>
      </w:r>
      <w:r w:rsidRPr="006D19BD">
        <w:rPr>
          <w:noProof/>
        </w:rPr>
        <w:t xml:space="preserve"> 6. doi: 10.1038/srep22626.</w:t>
      </w:r>
    </w:p>
    <w:p w14:paraId="47365D67" w14:textId="77777777" w:rsidR="006D19BD" w:rsidRPr="006D19BD" w:rsidRDefault="006D19BD" w:rsidP="006D19BD">
      <w:pPr>
        <w:pStyle w:val="EndNoteBibliography"/>
        <w:spacing w:after="0"/>
        <w:ind w:left="720" w:hanging="720"/>
        <w:rPr>
          <w:noProof/>
        </w:rPr>
      </w:pPr>
      <w:r w:rsidRPr="006D19BD">
        <w:rPr>
          <w:noProof/>
        </w:rPr>
        <w:t xml:space="preserve">Cheng, Hui-Wen A., Frances E. Lucy, Thaddeus K. Graczyk, Michael A. Broaders, and Sergey E. Mastitsky. 2011. "Municipal wastewater treatment plants as removal systems and environmental sources of human-virulent microsporidian spores."  </w:t>
      </w:r>
      <w:r w:rsidRPr="006D19BD">
        <w:rPr>
          <w:i/>
          <w:noProof/>
        </w:rPr>
        <w:t>Parasitology Research</w:t>
      </w:r>
      <w:r w:rsidRPr="006D19BD">
        <w:rPr>
          <w:noProof/>
        </w:rPr>
        <w:t xml:space="preserve"> 109:595-603. doi: 10.1007/s00436-011-2291-x.</w:t>
      </w:r>
    </w:p>
    <w:p w14:paraId="5B7C3AF2" w14:textId="77777777" w:rsidR="006D19BD" w:rsidRPr="006D19BD" w:rsidRDefault="006D19BD" w:rsidP="006D19BD">
      <w:pPr>
        <w:pStyle w:val="EndNoteBibliography"/>
        <w:spacing w:after="0"/>
        <w:ind w:left="720" w:hanging="720"/>
        <w:rPr>
          <w:noProof/>
        </w:rPr>
      </w:pPr>
      <w:r w:rsidRPr="006D19BD">
        <w:rPr>
          <w:noProof/>
        </w:rPr>
        <w:t xml:space="preserve">Chothia, C, and A M Lesk. 1986. "The relation between the divergence of sequence and structure in proteins."  </w:t>
      </w:r>
      <w:r w:rsidRPr="006D19BD">
        <w:rPr>
          <w:i/>
          <w:noProof/>
        </w:rPr>
        <w:t>The EMBO Journal</w:t>
      </w:r>
      <w:r w:rsidRPr="006D19BD">
        <w:rPr>
          <w:noProof/>
        </w:rPr>
        <w:t xml:space="preserve"> 5:823-826.</w:t>
      </w:r>
    </w:p>
    <w:p w14:paraId="4077829C" w14:textId="77777777" w:rsidR="006D19BD" w:rsidRPr="006D19BD" w:rsidRDefault="006D19BD" w:rsidP="006D19BD">
      <w:pPr>
        <w:pStyle w:val="EndNoteBibliography"/>
        <w:spacing w:after="0"/>
        <w:ind w:left="720" w:hanging="720"/>
        <w:rPr>
          <w:noProof/>
        </w:rPr>
      </w:pPr>
      <w:r w:rsidRPr="006D19BD">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6D19BD">
        <w:rPr>
          <w:i/>
          <w:noProof/>
        </w:rPr>
        <w:t>Emerging Infectious Diseases</w:t>
      </w:r>
      <w:r w:rsidRPr="006D19BD">
        <w:rPr>
          <w:noProof/>
        </w:rPr>
        <w:t xml:space="preserve"> 17:1727-1730. doi: 10.3201/eid1709.101926.</w:t>
      </w:r>
    </w:p>
    <w:p w14:paraId="20284CB3" w14:textId="77777777" w:rsidR="006D19BD" w:rsidRPr="006D19BD" w:rsidRDefault="006D19BD" w:rsidP="006D19BD">
      <w:pPr>
        <w:pStyle w:val="EndNoteBibliography"/>
        <w:spacing w:after="0"/>
        <w:ind w:left="720" w:hanging="720"/>
        <w:rPr>
          <w:noProof/>
        </w:rPr>
      </w:pPr>
      <w:r w:rsidRPr="006D19BD">
        <w:rPr>
          <w:noProof/>
        </w:rPr>
        <w:t xml:space="preserve">Choudhuri, Supratim. 2014. "Phylogenetic Analysis." In </w:t>
      </w:r>
      <w:r w:rsidRPr="006D19BD">
        <w:rPr>
          <w:i/>
          <w:noProof/>
        </w:rPr>
        <w:t>Bioinformatics for Beginners</w:t>
      </w:r>
      <w:r w:rsidRPr="006D19BD">
        <w:rPr>
          <w:noProof/>
        </w:rPr>
        <w:t>, 209-218. Oxford: Academic Press.</w:t>
      </w:r>
    </w:p>
    <w:p w14:paraId="790351F6" w14:textId="77777777" w:rsidR="006D19BD" w:rsidRPr="006D19BD" w:rsidRDefault="006D19BD" w:rsidP="006D19BD">
      <w:pPr>
        <w:pStyle w:val="EndNoteBibliography"/>
        <w:spacing w:after="0"/>
        <w:ind w:left="720" w:hanging="720"/>
        <w:rPr>
          <w:noProof/>
        </w:rPr>
      </w:pPr>
      <w:r w:rsidRPr="006D19BD">
        <w:rPr>
          <w:noProof/>
        </w:rPr>
        <w:t xml:space="preserve">Corradi, Nicolas, and Patrick J. Keeling. 2009. "Microsporidia: a journey through radical taxonomical revisions."  </w:t>
      </w:r>
      <w:r w:rsidRPr="006D19BD">
        <w:rPr>
          <w:i/>
          <w:noProof/>
        </w:rPr>
        <w:t>Fungal Biology Reviews</w:t>
      </w:r>
      <w:r w:rsidRPr="006D19BD">
        <w:rPr>
          <w:noProof/>
        </w:rPr>
        <w:t xml:space="preserve"> 23:1-8. doi: 10.1016/j.fbr.2009.05.001.</w:t>
      </w:r>
    </w:p>
    <w:p w14:paraId="14C24A53" w14:textId="77777777" w:rsidR="006D19BD" w:rsidRPr="006D19BD" w:rsidRDefault="006D19BD" w:rsidP="006D19BD">
      <w:pPr>
        <w:pStyle w:val="EndNoteBibliography"/>
        <w:spacing w:after="0"/>
        <w:ind w:left="720" w:hanging="720"/>
        <w:rPr>
          <w:noProof/>
        </w:rPr>
      </w:pPr>
      <w:r w:rsidRPr="006D19BD">
        <w:rPr>
          <w:noProof/>
        </w:rPr>
        <w:t xml:space="preserve">Corradi, Nicolas, Jean-François Pombert, Laurent Farinelli, Elizabeth S. Didier, and Patrick J. Keeling. 2010. "The complete sequence of the smallest </w:t>
      </w:r>
      <w:r w:rsidRPr="006D19BD">
        <w:rPr>
          <w:noProof/>
        </w:rPr>
        <w:lastRenderedPageBreak/>
        <w:t xml:space="preserve">known nuclear genome from the microsporidian Encephalitozoon intestinalis."  </w:t>
      </w:r>
      <w:r w:rsidRPr="006D19BD">
        <w:rPr>
          <w:i/>
          <w:noProof/>
        </w:rPr>
        <w:t>Nature Communications</w:t>
      </w:r>
      <w:r w:rsidRPr="006D19BD">
        <w:rPr>
          <w:noProof/>
        </w:rPr>
        <w:t xml:space="preserve"> 1:77. doi: 10.1038/ncomms1082.</w:t>
      </w:r>
    </w:p>
    <w:p w14:paraId="118DD2F2" w14:textId="77777777" w:rsidR="006D19BD" w:rsidRPr="006D19BD" w:rsidRDefault="006D19BD" w:rsidP="006D19BD">
      <w:pPr>
        <w:pStyle w:val="EndNoteBibliography"/>
        <w:spacing w:after="0"/>
        <w:ind w:left="720" w:hanging="720"/>
        <w:rPr>
          <w:noProof/>
        </w:rPr>
      </w:pPr>
      <w:r w:rsidRPr="006D19BD">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6D19BD">
        <w:rPr>
          <w:i/>
          <w:noProof/>
        </w:rPr>
        <w:t>The New England journal of medicine</w:t>
      </w:r>
      <w:r w:rsidRPr="006D19BD">
        <w:rPr>
          <w:noProof/>
        </w:rPr>
        <w:t xml:space="preserve"> 351:42-47. doi: 10.1056/NEJMoa032655.</w:t>
      </w:r>
    </w:p>
    <w:p w14:paraId="1858EDEE" w14:textId="77777777" w:rsidR="006D19BD" w:rsidRPr="006D19BD" w:rsidRDefault="006D19BD" w:rsidP="006D19BD">
      <w:pPr>
        <w:pStyle w:val="EndNoteBibliography"/>
        <w:spacing w:after="0"/>
        <w:ind w:left="720" w:hanging="720"/>
        <w:rPr>
          <w:noProof/>
        </w:rPr>
      </w:pPr>
      <w:r w:rsidRPr="006D19BD">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6D19BD">
        <w:rPr>
          <w:i/>
          <w:noProof/>
        </w:rPr>
        <w:t>Genome Research</w:t>
      </w:r>
      <w:r w:rsidRPr="006D19BD">
        <w:rPr>
          <w:noProof/>
        </w:rPr>
        <w:t xml:space="preserve"> 22:2478-2488. doi: 10.1101/gr.142802.112.</w:t>
      </w:r>
    </w:p>
    <w:p w14:paraId="42BD36F4" w14:textId="77777777" w:rsidR="006D19BD" w:rsidRPr="006D19BD" w:rsidRDefault="006D19BD" w:rsidP="006D19BD">
      <w:pPr>
        <w:pStyle w:val="EndNoteBibliography"/>
        <w:spacing w:after="0"/>
        <w:ind w:left="720" w:hanging="720"/>
        <w:rPr>
          <w:noProof/>
        </w:rPr>
      </w:pPr>
      <w:r w:rsidRPr="006D19BD">
        <w:rPr>
          <w:noProof/>
        </w:rPr>
        <w:t xml:space="preserve">Date, Shailesh V., and José M. Peregrín-Alvarez. 2008. "Phylogenetic profiling."  </w:t>
      </w:r>
      <w:r w:rsidRPr="006D19BD">
        <w:rPr>
          <w:i/>
          <w:noProof/>
        </w:rPr>
        <w:t>Methods in Molecular Biology</w:t>
      </w:r>
      <w:r w:rsidRPr="006D19BD">
        <w:rPr>
          <w:noProof/>
        </w:rPr>
        <w:t xml:space="preserve"> 453:201-216. doi: 10.1007/978-1-60327-429-6-9.</w:t>
      </w:r>
    </w:p>
    <w:p w14:paraId="1C437319" w14:textId="77777777" w:rsidR="006D19BD" w:rsidRPr="006D19BD" w:rsidRDefault="006D19BD" w:rsidP="006D19BD">
      <w:pPr>
        <w:pStyle w:val="EndNoteBibliography"/>
        <w:spacing w:after="0"/>
        <w:ind w:left="720" w:hanging="720"/>
        <w:rPr>
          <w:noProof/>
        </w:rPr>
      </w:pPr>
      <w:r w:rsidRPr="006D19BD">
        <w:rPr>
          <w:noProof/>
        </w:rPr>
        <w:t xml:space="preserve">Daubin, Vincent, Manolo Gouy, and Guy Perrière. 2002. "A phylogenomic approach to bacterial phylogeny: Evidence of a core of genes sharing a common history."  </w:t>
      </w:r>
      <w:r w:rsidRPr="006D19BD">
        <w:rPr>
          <w:i/>
          <w:noProof/>
        </w:rPr>
        <w:t>Genome Research</w:t>
      </w:r>
      <w:r w:rsidRPr="006D19BD">
        <w:rPr>
          <w:noProof/>
        </w:rPr>
        <w:t xml:space="preserve"> 12:1080-1090. doi: 10.1101/gr.187002.</w:t>
      </w:r>
    </w:p>
    <w:p w14:paraId="3A9E64D7" w14:textId="77777777" w:rsidR="006D19BD" w:rsidRPr="006D19BD" w:rsidRDefault="006D19BD" w:rsidP="006D19BD">
      <w:pPr>
        <w:pStyle w:val="EndNoteBibliography"/>
        <w:spacing w:after="0"/>
        <w:ind w:left="720" w:hanging="720"/>
        <w:rPr>
          <w:noProof/>
        </w:rPr>
      </w:pPr>
      <w:r w:rsidRPr="006D19BD">
        <w:rPr>
          <w:noProof/>
        </w:rPr>
        <w:t xml:space="preserve">Dean, Paul, Robert P. Hirt, and T. Martin Embley. 2016. "Microsporidia: Why Make Nucleotides if You Can Steal Them?"  </w:t>
      </w:r>
      <w:r w:rsidRPr="006D19BD">
        <w:rPr>
          <w:i/>
          <w:noProof/>
        </w:rPr>
        <w:t>PLoS Pathogens</w:t>
      </w:r>
      <w:r w:rsidRPr="006D19BD">
        <w:rPr>
          <w:noProof/>
        </w:rPr>
        <w:t xml:space="preserve"> 12. doi: 10.1371/journal.ppat.1005870.</w:t>
      </w:r>
    </w:p>
    <w:p w14:paraId="6D86672E" w14:textId="77777777" w:rsidR="006D19BD" w:rsidRPr="006D19BD" w:rsidRDefault="006D19BD" w:rsidP="006D19BD">
      <w:pPr>
        <w:pStyle w:val="EndNoteBibliography"/>
        <w:spacing w:after="0"/>
        <w:ind w:left="720" w:hanging="720"/>
        <w:rPr>
          <w:noProof/>
        </w:rPr>
      </w:pPr>
      <w:r w:rsidRPr="006D19BD">
        <w:rPr>
          <w:noProof/>
        </w:rPr>
        <w:t xml:space="preserve">Decraene, V., M. Lebbad, S. Botero-Kleiven, A.-M. Gustavsson, and M. Löfdahl. 2012. "First reported foodborne outbreak associated with microsporidia, Sweden, October 2009."  </w:t>
      </w:r>
      <w:r w:rsidRPr="006D19BD">
        <w:rPr>
          <w:i/>
          <w:noProof/>
        </w:rPr>
        <w:t>Epidemiology and Infection</w:t>
      </w:r>
      <w:r w:rsidRPr="006D19BD">
        <w:rPr>
          <w:noProof/>
        </w:rPr>
        <w:t xml:space="preserve"> 140:519-527. doi: 10.1017/S095026881100077X.</w:t>
      </w:r>
    </w:p>
    <w:p w14:paraId="5769031E" w14:textId="77777777" w:rsidR="006D19BD" w:rsidRPr="006D19BD" w:rsidRDefault="006D19BD" w:rsidP="006D19BD">
      <w:pPr>
        <w:pStyle w:val="EndNoteBibliography"/>
        <w:spacing w:after="0"/>
        <w:ind w:left="720" w:hanging="720"/>
        <w:rPr>
          <w:noProof/>
        </w:rPr>
      </w:pPr>
      <w:r w:rsidRPr="006D19BD">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6D19BD">
        <w:rPr>
          <w:i/>
          <w:noProof/>
        </w:rPr>
        <w:t>Nature Communications</w:t>
      </w:r>
      <w:r w:rsidRPr="006D19BD">
        <w:rPr>
          <w:noProof/>
        </w:rPr>
        <w:t xml:space="preserve"> 6:7121. doi: 10.1038/ncomms8121.</w:t>
      </w:r>
    </w:p>
    <w:p w14:paraId="69AC53BB" w14:textId="77777777" w:rsidR="006D19BD" w:rsidRPr="006D19BD" w:rsidRDefault="006D19BD" w:rsidP="006D19BD">
      <w:pPr>
        <w:pStyle w:val="EndNoteBibliography"/>
        <w:spacing w:after="0"/>
        <w:ind w:left="720" w:hanging="720"/>
        <w:rPr>
          <w:noProof/>
        </w:rPr>
      </w:pPr>
      <w:r w:rsidRPr="006D19BD">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6D19BD">
        <w:rPr>
          <w:i/>
          <w:noProof/>
        </w:rPr>
        <w:t>The Journal of Protozoology</w:t>
      </w:r>
      <w:r w:rsidRPr="006D19BD">
        <w:rPr>
          <w:noProof/>
        </w:rPr>
        <w:t xml:space="preserve"> 32:250-254.</w:t>
      </w:r>
    </w:p>
    <w:p w14:paraId="1D1B6A85" w14:textId="77777777" w:rsidR="006D19BD" w:rsidRPr="006D19BD" w:rsidRDefault="006D19BD" w:rsidP="006D19BD">
      <w:pPr>
        <w:pStyle w:val="EndNoteBibliography"/>
        <w:spacing w:after="0"/>
        <w:ind w:left="720" w:hanging="720"/>
        <w:rPr>
          <w:noProof/>
        </w:rPr>
      </w:pPr>
      <w:r w:rsidRPr="006D19BD">
        <w:rPr>
          <w:noProof/>
        </w:rPr>
        <w:t xml:space="preserve">Dey, Gautam, Ariel Jaimovich, Sean R. Collins, Akiko Seki, and Tobias Meyer. 2015. "Systematic Discovery of Human Gene Function and Principles of Modular Organization through Phylogenetic Profiling."  </w:t>
      </w:r>
      <w:r w:rsidRPr="006D19BD">
        <w:rPr>
          <w:i/>
          <w:noProof/>
        </w:rPr>
        <w:t>Cell Reports</w:t>
      </w:r>
      <w:r w:rsidRPr="006D19BD">
        <w:rPr>
          <w:noProof/>
        </w:rPr>
        <w:t xml:space="preserve"> 10:993-1006. doi: 10.1016/j.celrep.2015.01.025.</w:t>
      </w:r>
    </w:p>
    <w:p w14:paraId="7ECD50B8" w14:textId="77777777" w:rsidR="006D19BD" w:rsidRPr="006D19BD" w:rsidRDefault="006D19BD" w:rsidP="006D19BD">
      <w:pPr>
        <w:pStyle w:val="EndNoteBibliography"/>
        <w:spacing w:after="0"/>
        <w:ind w:left="720" w:hanging="720"/>
        <w:rPr>
          <w:noProof/>
        </w:rPr>
      </w:pPr>
      <w:r w:rsidRPr="006D19BD">
        <w:rPr>
          <w:noProof/>
        </w:rPr>
        <w:t xml:space="preserve">Didier, Elizabeth S, and Louis M Weiss. 2008. "Overview of microsporidia and microsporidiosis."  </w:t>
      </w:r>
      <w:r w:rsidRPr="006D19BD">
        <w:rPr>
          <w:i/>
          <w:noProof/>
        </w:rPr>
        <w:t>Protistology</w:t>
      </w:r>
      <w:r w:rsidRPr="006D19BD">
        <w:rPr>
          <w:noProof/>
        </w:rPr>
        <w:t xml:space="preserve"> 4 (5):243–255.</w:t>
      </w:r>
    </w:p>
    <w:p w14:paraId="53954624" w14:textId="77777777" w:rsidR="006D19BD" w:rsidRPr="006D19BD" w:rsidRDefault="006D19BD" w:rsidP="006D19BD">
      <w:pPr>
        <w:pStyle w:val="EndNoteBibliography"/>
        <w:spacing w:after="0"/>
        <w:ind w:left="720" w:hanging="720"/>
        <w:rPr>
          <w:noProof/>
        </w:rPr>
      </w:pPr>
      <w:r w:rsidRPr="006D19BD">
        <w:rPr>
          <w:noProof/>
        </w:rPr>
        <w:lastRenderedPageBreak/>
        <w:t xml:space="preserve">Didier, Elizabeth S., and Louis M. Weiss. 2011. "Microsporidiosis: Not just in AIDS patients."  </w:t>
      </w:r>
      <w:r w:rsidRPr="006D19BD">
        <w:rPr>
          <w:i/>
          <w:noProof/>
        </w:rPr>
        <w:t>Current opinion in infectious diseases</w:t>
      </w:r>
      <w:r w:rsidRPr="006D19BD">
        <w:rPr>
          <w:noProof/>
        </w:rPr>
        <w:t xml:space="preserve"> 24:490-495. doi: 10.1097/QCO.0b013e32834aa152.</w:t>
      </w:r>
    </w:p>
    <w:p w14:paraId="368FF1E7" w14:textId="77777777" w:rsidR="006D19BD" w:rsidRPr="006D19BD" w:rsidRDefault="006D19BD" w:rsidP="006D19BD">
      <w:pPr>
        <w:pStyle w:val="EndNoteBibliography"/>
        <w:spacing w:after="0"/>
        <w:ind w:left="720" w:hanging="720"/>
        <w:rPr>
          <w:noProof/>
        </w:rPr>
      </w:pPr>
      <w:r w:rsidRPr="006D19BD">
        <w:rPr>
          <w:noProof/>
        </w:rPr>
        <w:t xml:space="preserve">Dolgikh, Viacheslav V. 2000. "Activities of enzymes of carbohydrate and energy metabolism of the intracellular stages of the microsporidian, Nosema grylli."  </w:t>
      </w:r>
      <w:r w:rsidRPr="006D19BD">
        <w:rPr>
          <w:i/>
          <w:noProof/>
        </w:rPr>
        <w:t>Protistology</w:t>
      </w:r>
      <w:r w:rsidRPr="006D19BD">
        <w:rPr>
          <w:noProof/>
        </w:rPr>
        <w:t xml:space="preserve"> 1:87-91.</w:t>
      </w:r>
    </w:p>
    <w:p w14:paraId="56008A2A" w14:textId="77777777" w:rsidR="006D19BD" w:rsidRPr="006D19BD" w:rsidRDefault="006D19BD" w:rsidP="006D19BD">
      <w:pPr>
        <w:pStyle w:val="EndNoteBibliography"/>
        <w:spacing w:after="0"/>
        <w:ind w:left="720" w:hanging="720"/>
        <w:rPr>
          <w:noProof/>
        </w:rPr>
      </w:pPr>
      <w:r w:rsidRPr="006D19BD">
        <w:rPr>
          <w:noProof/>
        </w:rPr>
        <w:t xml:space="preserve">Dolgikh, Viacheslav V., Julia J. Sokolova, and Irma V. Issi. 1997. "Activities of enzymes of carbohydrate and energy metabolism of the spores of the microsporidian, Nosema grylli."  </w:t>
      </w:r>
      <w:r w:rsidRPr="006D19BD">
        <w:rPr>
          <w:i/>
          <w:noProof/>
        </w:rPr>
        <w:t>Journal of Eukaryotic Microbiology</w:t>
      </w:r>
      <w:r w:rsidRPr="006D19BD">
        <w:rPr>
          <w:noProof/>
        </w:rPr>
        <w:t xml:space="preserve"> 44:246-249. doi: 10.1111/j.1550-7408.1997.tb05707.x.</w:t>
      </w:r>
    </w:p>
    <w:p w14:paraId="79A14457" w14:textId="77777777" w:rsidR="006D19BD" w:rsidRPr="006D19BD" w:rsidRDefault="006D19BD" w:rsidP="006D19BD">
      <w:pPr>
        <w:pStyle w:val="EndNoteBibliography"/>
        <w:spacing w:after="0"/>
        <w:ind w:left="720" w:hanging="720"/>
        <w:rPr>
          <w:noProof/>
        </w:rPr>
      </w:pPr>
      <w:r w:rsidRPr="006D19BD">
        <w:rPr>
          <w:noProof/>
        </w:rPr>
        <w:t xml:space="preserve">Ebersberger, Ingo, Sascha Strauss, and Arndt von Haeseler. 2009. "HaMStR: profile hidden markov model based search for orthologs in ESTs."  </w:t>
      </w:r>
      <w:r w:rsidRPr="006D19BD">
        <w:rPr>
          <w:i/>
          <w:noProof/>
        </w:rPr>
        <w:t>BMC evolutionary biology</w:t>
      </w:r>
      <w:r w:rsidRPr="006D19BD">
        <w:rPr>
          <w:noProof/>
        </w:rPr>
        <w:t xml:space="preserve"> 9:157-157. doi: 10.1186/1471-2148-9-157.</w:t>
      </w:r>
    </w:p>
    <w:p w14:paraId="1A796030" w14:textId="77777777" w:rsidR="006D19BD" w:rsidRPr="006D19BD" w:rsidRDefault="006D19BD" w:rsidP="006D19BD">
      <w:pPr>
        <w:pStyle w:val="EndNoteBibliography"/>
        <w:spacing w:after="0"/>
        <w:ind w:left="720" w:hanging="720"/>
        <w:rPr>
          <w:noProof/>
        </w:rPr>
      </w:pPr>
      <w:r w:rsidRPr="006D19BD">
        <w:rPr>
          <w:noProof/>
        </w:rPr>
        <w:t xml:space="preserve">Eddy, S. R. 1998. "Profile hidden Markov models."  </w:t>
      </w:r>
      <w:r w:rsidRPr="006D19BD">
        <w:rPr>
          <w:i/>
          <w:noProof/>
        </w:rPr>
        <w:t>Bioinformatics (Oxford, England)</w:t>
      </w:r>
      <w:r w:rsidRPr="006D19BD">
        <w:rPr>
          <w:noProof/>
        </w:rPr>
        <w:t xml:space="preserve"> 14:755-763.</w:t>
      </w:r>
    </w:p>
    <w:p w14:paraId="0645FAD5" w14:textId="77777777" w:rsidR="006D19BD" w:rsidRPr="006D19BD" w:rsidRDefault="006D19BD" w:rsidP="006D19BD">
      <w:pPr>
        <w:pStyle w:val="EndNoteBibliography"/>
        <w:spacing w:after="0"/>
        <w:ind w:left="720" w:hanging="720"/>
        <w:rPr>
          <w:noProof/>
        </w:rPr>
      </w:pPr>
      <w:r w:rsidRPr="006D19BD">
        <w:rPr>
          <w:noProof/>
        </w:rPr>
        <w:t xml:space="preserve">Edlind, Thomas D, Jing Li, Govinda S Visvesvara, Michael H Vodkin, Gerald L McLaughlin, and Santosh K Katiyar. 1996. "Phylogenetic Analysis of β-Tubulin Sequences from Amitochondrial Protozoa."  </w:t>
      </w:r>
      <w:r w:rsidRPr="006D19BD">
        <w:rPr>
          <w:i/>
          <w:noProof/>
        </w:rPr>
        <w:t>Molecular Phylogenetics and Evolution</w:t>
      </w:r>
      <w:r w:rsidRPr="006D19BD">
        <w:rPr>
          <w:noProof/>
        </w:rPr>
        <w:t xml:space="preserve"> 5:359-367. doi: 10.1006/mpev.1996.0031.</w:t>
      </w:r>
    </w:p>
    <w:p w14:paraId="3762C755" w14:textId="77777777" w:rsidR="006D19BD" w:rsidRPr="006D19BD" w:rsidRDefault="006D19BD" w:rsidP="006D19BD">
      <w:pPr>
        <w:pStyle w:val="EndNoteBibliography"/>
        <w:spacing w:after="0"/>
        <w:ind w:left="720" w:hanging="720"/>
        <w:rPr>
          <w:noProof/>
        </w:rPr>
      </w:pPr>
      <w:r w:rsidRPr="006D19BD">
        <w:rPr>
          <w:noProof/>
        </w:rPr>
        <w:t xml:space="preserve">Edwards, A W F. 1996. "The Origin and Early Development of the Method of Minimum Evolution for the Reconstruction of …."  </w:t>
      </w:r>
      <w:r w:rsidRPr="006D19BD">
        <w:rPr>
          <w:i/>
          <w:noProof/>
        </w:rPr>
        <w:t>Systematic Biology</w:t>
      </w:r>
      <w:r w:rsidRPr="006D19BD">
        <w:rPr>
          <w:noProof/>
        </w:rPr>
        <w:t>.</w:t>
      </w:r>
    </w:p>
    <w:p w14:paraId="14B9F471" w14:textId="77777777" w:rsidR="006D19BD" w:rsidRPr="006D19BD" w:rsidRDefault="006D19BD" w:rsidP="006D19BD">
      <w:pPr>
        <w:pStyle w:val="EndNoteBibliography"/>
        <w:spacing w:after="0"/>
        <w:ind w:left="720" w:hanging="720"/>
        <w:rPr>
          <w:noProof/>
        </w:rPr>
      </w:pPr>
      <w:r w:rsidRPr="006D19BD">
        <w:rPr>
          <w:noProof/>
        </w:rPr>
        <w:t xml:space="preserve">Fast, N M, and P J Keeling. 2001. "Alpha and beta subunits of pyruvate dehydrogenase E1 from the microsporidian Nosema locustae: mitochondrion-derived carbon metabolism in microsporidia."  </w:t>
      </w:r>
      <w:r w:rsidRPr="006D19BD">
        <w:rPr>
          <w:i/>
          <w:noProof/>
        </w:rPr>
        <w:t>Molecular and biochemical parasitology</w:t>
      </w:r>
      <w:r w:rsidRPr="006D19BD">
        <w:rPr>
          <w:noProof/>
        </w:rPr>
        <w:t xml:space="preserve"> 117:201-9.</w:t>
      </w:r>
    </w:p>
    <w:p w14:paraId="3AB3294C" w14:textId="77777777" w:rsidR="006D19BD" w:rsidRPr="006D19BD" w:rsidRDefault="006D19BD" w:rsidP="006D19BD">
      <w:pPr>
        <w:pStyle w:val="EndNoteBibliography"/>
        <w:spacing w:after="0"/>
        <w:ind w:left="720" w:hanging="720"/>
        <w:rPr>
          <w:noProof/>
        </w:rPr>
      </w:pPr>
      <w:r w:rsidRPr="006D19BD">
        <w:rPr>
          <w:noProof/>
        </w:rPr>
        <w:t xml:space="preserve">Federhen, Scott. 2012. "The NCBI Taxonomy."  </w:t>
      </w:r>
      <w:r w:rsidRPr="006D19BD">
        <w:rPr>
          <w:i/>
          <w:noProof/>
        </w:rPr>
        <w:t>Nucleic Acids Res.</w:t>
      </w:r>
      <w:r w:rsidRPr="006D19BD">
        <w:rPr>
          <w:noProof/>
        </w:rPr>
        <w:t xml:space="preserve"> 40:D136-D143. doi: 10.1093/nar/gkr1178.</w:t>
      </w:r>
    </w:p>
    <w:p w14:paraId="7DE1F358" w14:textId="77777777" w:rsidR="006D19BD" w:rsidRPr="006D19BD" w:rsidRDefault="006D19BD" w:rsidP="006D19BD">
      <w:pPr>
        <w:pStyle w:val="EndNoteBibliography"/>
        <w:spacing w:after="0"/>
        <w:ind w:left="720" w:hanging="720"/>
        <w:rPr>
          <w:noProof/>
        </w:rPr>
      </w:pPr>
      <w:r w:rsidRPr="006D19BD">
        <w:rPr>
          <w:noProof/>
        </w:rPr>
        <w:t xml:space="preserve">Felsenstein, Joseph. 1978. "Cases in which Parsimony or Compatibility Methods Will be Positively Misleading."  </w:t>
      </w:r>
      <w:r w:rsidRPr="006D19BD">
        <w:rPr>
          <w:i/>
          <w:noProof/>
        </w:rPr>
        <w:t>Systematic Zoology</w:t>
      </w:r>
      <w:r w:rsidRPr="006D19BD">
        <w:rPr>
          <w:noProof/>
        </w:rPr>
        <w:t xml:space="preserve"> 27:401-410. doi: 10.2307/2412923.</w:t>
      </w:r>
    </w:p>
    <w:p w14:paraId="15E62D83" w14:textId="77777777" w:rsidR="006D19BD" w:rsidRPr="006D19BD" w:rsidRDefault="006D19BD" w:rsidP="006D19BD">
      <w:pPr>
        <w:pStyle w:val="EndNoteBibliography"/>
        <w:spacing w:after="0"/>
        <w:ind w:left="720" w:hanging="720"/>
        <w:rPr>
          <w:noProof/>
        </w:rPr>
      </w:pPr>
      <w:r w:rsidRPr="006D19BD">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6D19BD">
        <w:rPr>
          <w:i/>
          <w:noProof/>
        </w:rPr>
        <w:t>Nucleic Acids Research</w:t>
      </w:r>
      <w:r w:rsidRPr="006D19BD">
        <w:rPr>
          <w:noProof/>
        </w:rPr>
        <w:t xml:space="preserve"> 42. doi: 10.1093/nar/gkt1223.</w:t>
      </w:r>
    </w:p>
    <w:p w14:paraId="15A73049" w14:textId="77777777" w:rsidR="006D19BD" w:rsidRPr="006D19BD" w:rsidRDefault="006D19BD" w:rsidP="006D19BD">
      <w:pPr>
        <w:pStyle w:val="EndNoteBibliography"/>
        <w:spacing w:after="0"/>
        <w:ind w:left="720" w:hanging="720"/>
        <w:rPr>
          <w:noProof/>
        </w:rPr>
      </w:pPr>
      <w:r w:rsidRPr="006D19BD">
        <w:rPr>
          <w:noProof/>
        </w:rPr>
        <w:t xml:space="preserve">Fitch, Walter M. 1970. "Distinguishing Homologous from Analogous Proteins."  </w:t>
      </w:r>
      <w:r w:rsidRPr="006D19BD">
        <w:rPr>
          <w:i/>
          <w:noProof/>
        </w:rPr>
        <w:t>Systematic Zoology</w:t>
      </w:r>
      <w:r w:rsidRPr="006D19BD">
        <w:rPr>
          <w:noProof/>
        </w:rPr>
        <w:t xml:space="preserve"> 19:99. doi: 10.2307/2412448.</w:t>
      </w:r>
    </w:p>
    <w:p w14:paraId="6772AF40" w14:textId="77777777" w:rsidR="006D19BD" w:rsidRPr="006D19BD" w:rsidRDefault="006D19BD" w:rsidP="006D19BD">
      <w:pPr>
        <w:pStyle w:val="EndNoteBibliography"/>
        <w:spacing w:after="0"/>
        <w:ind w:left="720" w:hanging="720"/>
        <w:rPr>
          <w:noProof/>
        </w:rPr>
      </w:pPr>
      <w:r w:rsidRPr="006D19BD">
        <w:rPr>
          <w:noProof/>
        </w:rPr>
        <w:t xml:space="preserve">Fourment, Mathieu, and Mark J Gibbs. 2006. "PATRISTIC: a program for calculating patristic distances and graphically comparing the components of genetic change."  </w:t>
      </w:r>
      <w:r w:rsidRPr="006D19BD">
        <w:rPr>
          <w:i/>
          <w:noProof/>
        </w:rPr>
        <w:t>BMC Evolutionary Biology</w:t>
      </w:r>
      <w:r w:rsidRPr="006D19BD">
        <w:rPr>
          <w:noProof/>
        </w:rPr>
        <w:t xml:space="preserve"> 6:1. doi: 10.1186/1471-2148-6-1.</w:t>
      </w:r>
    </w:p>
    <w:p w14:paraId="40FBA153" w14:textId="77777777" w:rsidR="006D19BD" w:rsidRPr="006D19BD" w:rsidRDefault="006D19BD" w:rsidP="006D19BD">
      <w:pPr>
        <w:pStyle w:val="EndNoteBibliography"/>
        <w:spacing w:after="0"/>
        <w:ind w:left="720" w:hanging="720"/>
        <w:rPr>
          <w:noProof/>
        </w:rPr>
      </w:pPr>
      <w:r w:rsidRPr="006D19BD">
        <w:rPr>
          <w:noProof/>
        </w:rPr>
        <w:t xml:space="preserve">Futuyma, Douglas J. 2005. </w:t>
      </w:r>
      <w:r w:rsidRPr="006D19BD">
        <w:rPr>
          <w:i/>
          <w:noProof/>
        </w:rPr>
        <w:t>Evolution</w:t>
      </w:r>
      <w:r w:rsidRPr="006D19BD">
        <w:rPr>
          <w:noProof/>
        </w:rPr>
        <w:t>: Sinauer Associates Inc.</w:t>
      </w:r>
    </w:p>
    <w:p w14:paraId="7EFAC38F" w14:textId="77777777" w:rsidR="006D19BD" w:rsidRPr="006D19BD" w:rsidRDefault="006D19BD" w:rsidP="006D19BD">
      <w:pPr>
        <w:pStyle w:val="EndNoteBibliography"/>
        <w:spacing w:after="0"/>
        <w:ind w:left="720" w:hanging="720"/>
        <w:rPr>
          <w:noProof/>
        </w:rPr>
      </w:pPr>
      <w:r w:rsidRPr="006D19BD">
        <w:rPr>
          <w:noProof/>
        </w:rPr>
        <w:lastRenderedPageBreak/>
        <w:t xml:space="preserve">Gabaldón, T., and M. A. Huynen. 2004. "Prediction of protein function and pathways in the genome era."  </w:t>
      </w:r>
      <w:r w:rsidRPr="006D19BD">
        <w:rPr>
          <w:i/>
          <w:noProof/>
        </w:rPr>
        <w:t>Cellular and Molecular Life Sciences (CMLS)</w:t>
      </w:r>
      <w:r w:rsidRPr="006D19BD">
        <w:rPr>
          <w:noProof/>
        </w:rPr>
        <w:t xml:space="preserve"> 61:930-944. doi: 10.1007/s00018-003-3387-y.</w:t>
      </w:r>
    </w:p>
    <w:p w14:paraId="618C9FE6" w14:textId="77777777" w:rsidR="006D19BD" w:rsidRPr="006D19BD" w:rsidRDefault="006D19BD" w:rsidP="006D19BD">
      <w:pPr>
        <w:pStyle w:val="EndNoteBibliography"/>
        <w:spacing w:after="0"/>
        <w:ind w:left="720" w:hanging="720"/>
        <w:rPr>
          <w:noProof/>
        </w:rPr>
      </w:pPr>
      <w:r w:rsidRPr="006D19BD">
        <w:rPr>
          <w:noProof/>
        </w:rPr>
        <w:t xml:space="preserve">Gabaldón, Toni. 2007. "Evolution of proteins and proteomes: a phylogenetics approach."  </w:t>
      </w:r>
      <w:r w:rsidRPr="006D19BD">
        <w:rPr>
          <w:i/>
          <w:noProof/>
        </w:rPr>
        <w:t>Evolutionary Bioinformatics Online</w:t>
      </w:r>
      <w:r w:rsidRPr="006D19BD">
        <w:rPr>
          <w:noProof/>
        </w:rPr>
        <w:t xml:space="preserve"> 1:51-61.</w:t>
      </w:r>
    </w:p>
    <w:p w14:paraId="6B5E9319" w14:textId="77777777" w:rsidR="006D19BD" w:rsidRPr="006D19BD" w:rsidRDefault="006D19BD" w:rsidP="006D19BD">
      <w:pPr>
        <w:pStyle w:val="EndNoteBibliography"/>
        <w:spacing w:after="0"/>
        <w:ind w:left="720" w:hanging="720"/>
        <w:rPr>
          <w:noProof/>
        </w:rPr>
      </w:pPr>
      <w:r w:rsidRPr="006D19BD">
        <w:rPr>
          <w:noProof/>
        </w:rPr>
        <w:t xml:space="preserve">Gabaldón, Toni. 2008. "Large-scale assignment of orthology: back to phylogenetics?"  </w:t>
      </w:r>
      <w:r w:rsidRPr="006D19BD">
        <w:rPr>
          <w:i/>
          <w:noProof/>
        </w:rPr>
        <w:t>Genome Biology</w:t>
      </w:r>
      <w:r w:rsidRPr="006D19BD">
        <w:rPr>
          <w:noProof/>
        </w:rPr>
        <w:t xml:space="preserve"> 9:235. doi: 10.1186/gb-2008-9-10-235.</w:t>
      </w:r>
    </w:p>
    <w:p w14:paraId="297B7567" w14:textId="77777777" w:rsidR="006D19BD" w:rsidRPr="006D19BD" w:rsidRDefault="006D19BD" w:rsidP="006D19BD">
      <w:pPr>
        <w:pStyle w:val="EndNoteBibliography"/>
        <w:spacing w:after="0"/>
        <w:ind w:left="720" w:hanging="720"/>
        <w:rPr>
          <w:noProof/>
        </w:rPr>
      </w:pPr>
      <w:r w:rsidRPr="006D19BD">
        <w:rPr>
          <w:noProof/>
        </w:rPr>
        <w:t xml:space="preserve">Gabaldón, Toni, and Eugene V. Koonin. 2013. "Functional and evolutionary implications of gene orthology."  </w:t>
      </w:r>
      <w:r w:rsidRPr="006D19BD">
        <w:rPr>
          <w:i/>
          <w:noProof/>
        </w:rPr>
        <w:t>Nature Reviews Genetics</w:t>
      </w:r>
      <w:r w:rsidRPr="006D19BD">
        <w:rPr>
          <w:noProof/>
        </w:rPr>
        <w:t xml:space="preserve"> 14:360-366. doi: 10.1038/nrg3456.</w:t>
      </w:r>
    </w:p>
    <w:p w14:paraId="25AC03E1" w14:textId="77777777" w:rsidR="006D19BD" w:rsidRPr="006D19BD" w:rsidRDefault="006D19BD" w:rsidP="006D19BD">
      <w:pPr>
        <w:pStyle w:val="EndNoteBibliography"/>
        <w:spacing w:after="0"/>
        <w:ind w:left="720" w:hanging="720"/>
        <w:rPr>
          <w:noProof/>
        </w:rPr>
      </w:pPr>
      <w:r w:rsidRPr="006D19BD">
        <w:rPr>
          <w:noProof/>
        </w:rPr>
        <w:t xml:space="preserve">Gaucher, Eric A., James T. Kratzer, and Ryan N. Randall. 2010. "Deep Phylogeny—How a Tree Can Help Characterize Early Life on Earth."  </w:t>
      </w:r>
      <w:r w:rsidRPr="006D19BD">
        <w:rPr>
          <w:i/>
          <w:noProof/>
        </w:rPr>
        <w:t>Cold Spring Harbor Perspectives in Biology</w:t>
      </w:r>
      <w:r w:rsidRPr="006D19BD">
        <w:rPr>
          <w:noProof/>
        </w:rPr>
        <w:t xml:space="preserve"> 2. doi: 10.1101/cshperspect.a002238.</w:t>
      </w:r>
    </w:p>
    <w:p w14:paraId="5BA52B8D" w14:textId="77777777" w:rsidR="006D19BD" w:rsidRPr="006D19BD" w:rsidRDefault="006D19BD" w:rsidP="006D19BD">
      <w:pPr>
        <w:pStyle w:val="EndNoteBibliography"/>
        <w:spacing w:after="0"/>
        <w:ind w:left="720" w:hanging="720"/>
        <w:rPr>
          <w:noProof/>
        </w:rPr>
      </w:pPr>
      <w:r w:rsidRPr="006D19BD">
        <w:rPr>
          <w:noProof/>
        </w:rPr>
        <w:t xml:space="preserve">Germot, Agnes, Herve Philippe, and Herve Le Guyader. 1997. "Evidence for loss of mitochondria in Microsporidia from a mitochondrial-type HSP70 in Nosema locustae."  </w:t>
      </w:r>
      <w:r w:rsidRPr="006D19BD">
        <w:rPr>
          <w:i/>
          <w:noProof/>
        </w:rPr>
        <w:t>Molecular and Biochemical Parasitology</w:t>
      </w:r>
      <w:r w:rsidRPr="006D19BD">
        <w:rPr>
          <w:noProof/>
        </w:rPr>
        <w:t>:10.</w:t>
      </w:r>
    </w:p>
    <w:p w14:paraId="20EAA5F8" w14:textId="77777777" w:rsidR="006D19BD" w:rsidRPr="006D19BD" w:rsidRDefault="006D19BD" w:rsidP="006D19BD">
      <w:pPr>
        <w:pStyle w:val="EndNoteBibliography"/>
        <w:spacing w:after="0"/>
        <w:ind w:left="720" w:hanging="720"/>
        <w:rPr>
          <w:noProof/>
        </w:rPr>
      </w:pPr>
      <w:r w:rsidRPr="006D19BD">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6D19BD">
        <w:rPr>
          <w:i/>
          <w:noProof/>
        </w:rPr>
        <w:t>Nucleic Acids Research</w:t>
      </w:r>
      <w:r w:rsidRPr="006D19BD">
        <w:rPr>
          <w:noProof/>
        </w:rPr>
        <w:t xml:space="preserve"> 36:3420-3435. doi: 10.1093/nar/gkn176.</w:t>
      </w:r>
    </w:p>
    <w:p w14:paraId="3C7E9636" w14:textId="77777777" w:rsidR="006D19BD" w:rsidRPr="006D19BD" w:rsidRDefault="006D19BD" w:rsidP="006D19BD">
      <w:pPr>
        <w:pStyle w:val="EndNoteBibliography"/>
        <w:spacing w:after="0"/>
        <w:ind w:left="720" w:hanging="720"/>
        <w:rPr>
          <w:noProof/>
        </w:rPr>
      </w:pPr>
      <w:r w:rsidRPr="006D19BD">
        <w:rPr>
          <w:noProof/>
        </w:rPr>
        <w:t xml:space="preserve">Gregory, T. Ryan. 2008. "Understanding Evolutionary Trees."  </w:t>
      </w:r>
      <w:r w:rsidRPr="006D19BD">
        <w:rPr>
          <w:i/>
          <w:noProof/>
        </w:rPr>
        <w:t>Evolution: Education and Outreach</w:t>
      </w:r>
      <w:r w:rsidRPr="006D19BD">
        <w:rPr>
          <w:noProof/>
        </w:rPr>
        <w:t xml:space="preserve"> 1:121-137. doi: 10.1007/s12052-008-0035-x.</w:t>
      </w:r>
    </w:p>
    <w:p w14:paraId="04AC9427" w14:textId="77777777" w:rsidR="006D19BD" w:rsidRPr="006D19BD" w:rsidRDefault="006D19BD" w:rsidP="006D19BD">
      <w:pPr>
        <w:pStyle w:val="EndNoteBibliography"/>
        <w:spacing w:after="0"/>
        <w:ind w:left="720" w:hanging="720"/>
        <w:rPr>
          <w:noProof/>
        </w:rPr>
      </w:pPr>
      <w:r w:rsidRPr="006D19BD">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6D19BD">
        <w:rPr>
          <w:i/>
          <w:noProof/>
        </w:rPr>
        <w:t>PLoS Pathogens</w:t>
      </w:r>
      <w:r w:rsidRPr="006D19BD">
        <w:rPr>
          <w:noProof/>
        </w:rPr>
        <w:t xml:space="preserve"> 10. doi: 10.1371/journal.ppat.1004547.</w:t>
      </w:r>
    </w:p>
    <w:p w14:paraId="5BAB7891" w14:textId="77777777" w:rsidR="006D19BD" w:rsidRPr="006D19BD" w:rsidRDefault="006D19BD" w:rsidP="006D19BD">
      <w:pPr>
        <w:pStyle w:val="EndNoteBibliography"/>
        <w:spacing w:after="0"/>
        <w:ind w:left="720" w:hanging="720"/>
        <w:rPr>
          <w:noProof/>
        </w:rPr>
      </w:pPr>
      <w:r w:rsidRPr="006D19BD">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6D19BD">
        <w:rPr>
          <w:i/>
          <w:noProof/>
        </w:rPr>
        <w:t>PLoS pathogens</w:t>
      </w:r>
      <w:r w:rsidRPr="006D19BD">
        <w:rPr>
          <w:noProof/>
        </w:rPr>
        <w:t xml:space="preserve"> 8:e1002979-e1002979. doi: 10.1371/journal.ppat.1002979.</w:t>
      </w:r>
    </w:p>
    <w:p w14:paraId="72A0EFC6" w14:textId="77777777" w:rsidR="006D19BD" w:rsidRPr="006D19BD" w:rsidRDefault="006D19BD" w:rsidP="006D19BD">
      <w:pPr>
        <w:pStyle w:val="EndNoteBibliography"/>
        <w:spacing w:after="0"/>
        <w:ind w:left="720" w:hanging="720"/>
        <w:rPr>
          <w:noProof/>
        </w:rPr>
      </w:pPr>
      <w:r w:rsidRPr="006D19BD">
        <w:rPr>
          <w:noProof/>
        </w:rPr>
        <w:t xml:space="preserve">Hirt, R. P., J. M. Logsdon, B. Healy, M. W. Dorey, W. F. Doolittle, and T. M. Embley. 1999. "Microsporidia are related to Fungi: Evidence from the largest subunit of RNA polymerase II and other proteins."  </w:t>
      </w:r>
      <w:r w:rsidRPr="006D19BD">
        <w:rPr>
          <w:i/>
          <w:noProof/>
        </w:rPr>
        <w:t>Proceedings of the National Academy of Sciences</w:t>
      </w:r>
      <w:r w:rsidRPr="006D19BD">
        <w:rPr>
          <w:noProof/>
        </w:rPr>
        <w:t xml:space="preserve"> 96:580-585. doi: 10.1073/pnas.96.2.580.</w:t>
      </w:r>
    </w:p>
    <w:p w14:paraId="7A9EEBC5" w14:textId="77777777" w:rsidR="006D19BD" w:rsidRPr="006D19BD" w:rsidRDefault="006D19BD" w:rsidP="006D19BD">
      <w:pPr>
        <w:pStyle w:val="EndNoteBibliography"/>
        <w:spacing w:after="0"/>
        <w:ind w:left="720" w:hanging="720"/>
        <w:rPr>
          <w:noProof/>
        </w:rPr>
      </w:pPr>
      <w:r w:rsidRPr="006D19BD">
        <w:rPr>
          <w:noProof/>
        </w:rPr>
        <w:lastRenderedPageBreak/>
        <w:t xml:space="preserve">Hirt, Robert P., Bryan Healy, Charles R. Vossbrinck, Elizabeth U. Canning, and T. Martin Embley. 1997. "A mitochondrial Hsp70 orthologue in Vairimorpha necatrix: molecular evidence that microsporidia once contained mitochondria."  </w:t>
      </w:r>
      <w:r w:rsidRPr="006D19BD">
        <w:rPr>
          <w:i/>
          <w:noProof/>
        </w:rPr>
        <w:t>Current Biology</w:t>
      </w:r>
      <w:r w:rsidRPr="006D19BD">
        <w:rPr>
          <w:noProof/>
        </w:rPr>
        <w:t xml:space="preserve"> 7:995-998. doi: 10.1016/S0960-9822(06)00420-9.</w:t>
      </w:r>
    </w:p>
    <w:p w14:paraId="5A747329" w14:textId="77777777" w:rsidR="006D19BD" w:rsidRPr="006D19BD" w:rsidRDefault="006D19BD" w:rsidP="006D19BD">
      <w:pPr>
        <w:pStyle w:val="EndNoteBibliography"/>
        <w:spacing w:after="0"/>
        <w:ind w:left="720" w:hanging="720"/>
        <w:rPr>
          <w:noProof/>
        </w:rPr>
      </w:pPr>
      <w:r w:rsidRPr="006D19BD">
        <w:rPr>
          <w:noProof/>
        </w:rPr>
        <w:t xml:space="preserve">Huerta-Cepas, Jaime, François Serra, and Peer Bork. 2016. "ETE 3: Reconstruction, Analysis, and Visualization of Phylogenomic Data."  </w:t>
      </w:r>
      <w:r w:rsidRPr="006D19BD">
        <w:rPr>
          <w:i/>
          <w:noProof/>
        </w:rPr>
        <w:t>Molecular Biology and Evolution</w:t>
      </w:r>
      <w:r w:rsidRPr="006D19BD">
        <w:rPr>
          <w:noProof/>
        </w:rPr>
        <w:t xml:space="preserve"> 33:1635-1638. doi: 10.1093/molbev/msw046.</w:t>
      </w:r>
    </w:p>
    <w:p w14:paraId="11DBE637" w14:textId="77777777" w:rsidR="006D19BD" w:rsidRPr="006D19BD" w:rsidRDefault="006D19BD" w:rsidP="006D19BD">
      <w:pPr>
        <w:pStyle w:val="EndNoteBibliography"/>
        <w:spacing w:after="0"/>
        <w:ind w:left="720" w:hanging="720"/>
        <w:rPr>
          <w:noProof/>
        </w:rPr>
      </w:pPr>
      <w:r w:rsidRPr="006D19BD">
        <w:rPr>
          <w:noProof/>
        </w:rPr>
        <w:t xml:space="preserve">James, Timothy Y, Adrian Pelin, Linda Bonen, Steven Ahrendt, Divya Sain, Nicolas Corradi, and Jason E Stajich. 2013. "Shared signatures of parasitism and phylogenomics unite Cryptomycota and microsporidia."  </w:t>
      </w:r>
      <w:r w:rsidRPr="006D19BD">
        <w:rPr>
          <w:i/>
          <w:noProof/>
        </w:rPr>
        <w:t>Current biology : CB</w:t>
      </w:r>
      <w:r w:rsidRPr="006D19BD">
        <w:rPr>
          <w:noProof/>
        </w:rPr>
        <w:t xml:space="preserve"> 23:1548-53. doi: 10.1016/j.cub.2013.06.057.</w:t>
      </w:r>
    </w:p>
    <w:p w14:paraId="54D9D34B" w14:textId="77777777" w:rsidR="006D19BD" w:rsidRPr="006D19BD" w:rsidRDefault="006D19BD" w:rsidP="006D19BD">
      <w:pPr>
        <w:pStyle w:val="EndNoteBibliography"/>
        <w:spacing w:after="0"/>
        <w:ind w:left="720" w:hanging="720"/>
        <w:rPr>
          <w:noProof/>
        </w:rPr>
      </w:pPr>
      <w:r w:rsidRPr="006D19BD">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6D19BD">
        <w:rPr>
          <w:i/>
          <w:noProof/>
        </w:rPr>
        <w:t>Applied and Environmental Microbiology</w:t>
      </w:r>
      <w:r w:rsidRPr="006D19BD">
        <w:rPr>
          <w:noProof/>
        </w:rPr>
        <w:t xml:space="preserve"> 73:4071-4073. doi: 10.1128/AEM.00477-07.</w:t>
      </w:r>
    </w:p>
    <w:p w14:paraId="0332F172" w14:textId="77777777" w:rsidR="006D19BD" w:rsidRPr="006D19BD" w:rsidRDefault="006D19BD" w:rsidP="006D19BD">
      <w:pPr>
        <w:pStyle w:val="EndNoteBibliography"/>
        <w:spacing w:after="0"/>
        <w:ind w:left="720" w:hanging="720"/>
        <w:rPr>
          <w:noProof/>
        </w:rPr>
      </w:pPr>
      <w:r w:rsidRPr="006D19BD">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6D19BD">
        <w:rPr>
          <w:i/>
          <w:noProof/>
        </w:rPr>
        <w:t>Journal of Eukaryotic Microbiology</w:t>
      </w:r>
      <w:r w:rsidRPr="006D19BD">
        <w:rPr>
          <w:noProof/>
        </w:rPr>
        <w:t xml:space="preserve"> 45:273-283. doi: 10.1111/j.1550-7408.1998.tb04536.x.</w:t>
      </w:r>
    </w:p>
    <w:p w14:paraId="22819B23" w14:textId="77777777" w:rsidR="006D19BD" w:rsidRPr="006D19BD" w:rsidRDefault="006D19BD" w:rsidP="006D19BD">
      <w:pPr>
        <w:pStyle w:val="EndNoteBibliography"/>
        <w:spacing w:after="0"/>
        <w:ind w:left="720" w:hanging="720"/>
        <w:rPr>
          <w:noProof/>
        </w:rPr>
      </w:pPr>
      <w:r w:rsidRPr="006D19BD">
        <w:rPr>
          <w:noProof/>
        </w:rPr>
        <w:t xml:space="preserve">Jothi, Raja, Teresa M Przytycka, and L Aravind. 2007. "Discovering functional linkages and uncharacterized cellular pathways using phylogenetic profile comparisons: a comprehensive assessment."  </w:t>
      </w:r>
      <w:r w:rsidRPr="006D19BD">
        <w:rPr>
          <w:i/>
          <w:noProof/>
        </w:rPr>
        <w:t>BMC bioinformatics</w:t>
      </w:r>
      <w:r w:rsidRPr="006D19BD">
        <w:rPr>
          <w:noProof/>
        </w:rPr>
        <w:t xml:space="preserve"> 8:173-173. doi: 10.1186/1471-2105-8-173.</w:t>
      </w:r>
    </w:p>
    <w:p w14:paraId="5D6E17CC" w14:textId="77777777" w:rsidR="006D19BD" w:rsidRPr="006D19BD" w:rsidRDefault="006D19BD" w:rsidP="006D19BD">
      <w:pPr>
        <w:pStyle w:val="EndNoteBibliography"/>
        <w:spacing w:after="0"/>
        <w:ind w:left="720" w:hanging="720"/>
        <w:rPr>
          <w:noProof/>
        </w:rPr>
      </w:pPr>
      <w:r w:rsidRPr="006D19BD">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6D19BD">
        <w:rPr>
          <w:i/>
          <w:noProof/>
        </w:rPr>
        <w:t>The Journal of Biochemistry</w:t>
      </w:r>
      <w:r w:rsidRPr="006D19BD">
        <w:rPr>
          <w:noProof/>
        </w:rPr>
        <w:t xml:space="preserve"> 120:1095-1103.</w:t>
      </w:r>
    </w:p>
    <w:p w14:paraId="54869BD1" w14:textId="77777777" w:rsidR="006D19BD" w:rsidRPr="006D19BD" w:rsidRDefault="006D19BD" w:rsidP="006D19BD">
      <w:pPr>
        <w:pStyle w:val="EndNoteBibliography"/>
        <w:spacing w:after="0"/>
        <w:ind w:left="720" w:hanging="720"/>
        <w:rPr>
          <w:noProof/>
        </w:rPr>
      </w:pPr>
      <w:r w:rsidRPr="006D19BD">
        <w:rPr>
          <w:noProof/>
        </w:rPr>
        <w:t xml:space="preserve">Kanehisa, M, and S Goto. 2000. "KEGG: kyoto encyclopedia of genes and genomes."  </w:t>
      </w:r>
      <w:r w:rsidRPr="006D19BD">
        <w:rPr>
          <w:i/>
          <w:noProof/>
        </w:rPr>
        <w:t>Nucleic acids research</w:t>
      </w:r>
      <w:r w:rsidRPr="006D19BD">
        <w:rPr>
          <w:noProof/>
        </w:rPr>
        <w:t xml:space="preserve"> 28:27-30.</w:t>
      </w:r>
    </w:p>
    <w:p w14:paraId="6A355434" w14:textId="77777777" w:rsidR="006D19BD" w:rsidRPr="006D19BD" w:rsidRDefault="006D19BD" w:rsidP="006D19BD">
      <w:pPr>
        <w:pStyle w:val="EndNoteBibliography"/>
        <w:spacing w:after="0"/>
        <w:ind w:left="720" w:hanging="720"/>
        <w:rPr>
          <w:noProof/>
        </w:rPr>
      </w:pPr>
      <w:r w:rsidRPr="006D19BD">
        <w:rPr>
          <w:noProof/>
        </w:rPr>
        <w:t xml:space="preserve">Kanehisa, Minoru, Susumu Goto, Yoko Sato, Masayuki Kawashima, Miho Furumichi, and Mao Tanabe. 2014. "Data, information, knowledge and principle: Back to metabolism in KEGG."  </w:t>
      </w:r>
      <w:r w:rsidRPr="006D19BD">
        <w:rPr>
          <w:i/>
          <w:noProof/>
        </w:rPr>
        <w:t>Nucleic Acids Research</w:t>
      </w:r>
      <w:r w:rsidRPr="006D19BD">
        <w:rPr>
          <w:noProof/>
        </w:rPr>
        <w:t xml:space="preserve"> 42. doi: 10.1093/nar/gkt1076.</w:t>
      </w:r>
    </w:p>
    <w:p w14:paraId="4BC0A945" w14:textId="77777777" w:rsidR="006D19BD" w:rsidRPr="006D19BD" w:rsidRDefault="006D19BD" w:rsidP="006D19BD">
      <w:pPr>
        <w:pStyle w:val="EndNoteBibliography"/>
        <w:spacing w:after="0"/>
        <w:ind w:left="720" w:hanging="720"/>
        <w:rPr>
          <w:noProof/>
        </w:rPr>
      </w:pPr>
      <w:r w:rsidRPr="006D19BD">
        <w:rPr>
          <w:noProof/>
        </w:rPr>
        <w:t xml:space="preserve">Kanehisa, Minoru, Yoko Sato, Masayuki Kawashima, Miho Furumichi, and Mao Tanabe. 2016. "KEGG as a reference resource for gene and protein annotation."  </w:t>
      </w:r>
      <w:r w:rsidRPr="006D19BD">
        <w:rPr>
          <w:i/>
          <w:noProof/>
        </w:rPr>
        <w:t>Nucleic Acids Research</w:t>
      </w:r>
      <w:r w:rsidRPr="006D19BD">
        <w:rPr>
          <w:noProof/>
        </w:rPr>
        <w:t xml:space="preserve"> 44:D457-D462. doi: 10.1093/nar/gkv1070.</w:t>
      </w:r>
    </w:p>
    <w:p w14:paraId="3E92A1AE" w14:textId="77777777" w:rsidR="006D19BD" w:rsidRPr="006D19BD" w:rsidRDefault="006D19BD" w:rsidP="006D19BD">
      <w:pPr>
        <w:pStyle w:val="EndNoteBibliography"/>
        <w:spacing w:after="0"/>
        <w:ind w:left="720" w:hanging="720"/>
        <w:rPr>
          <w:noProof/>
        </w:rPr>
      </w:pPr>
      <w:r w:rsidRPr="006D19BD">
        <w:rPr>
          <w:noProof/>
        </w:rPr>
        <w:lastRenderedPageBreak/>
        <w:t xml:space="preserve">Kanehisa, Minoru, Yoko Sato, and Kanae Morishima. 2016. "BlastKOALA and GhostKOALA: KEGG Tools for Functional Characterization of Genome and Metagenome Sequences."  </w:t>
      </w:r>
      <w:r w:rsidRPr="006D19BD">
        <w:rPr>
          <w:i/>
          <w:noProof/>
        </w:rPr>
        <w:t>Journal of Molecular Biology</w:t>
      </w:r>
      <w:r w:rsidRPr="006D19BD">
        <w:rPr>
          <w:noProof/>
        </w:rPr>
        <w:t xml:space="preserve"> 428:726-731. doi: 10.1016/j.jmb.2015.11.006.</w:t>
      </w:r>
    </w:p>
    <w:p w14:paraId="6A438D51" w14:textId="77777777" w:rsidR="006D19BD" w:rsidRPr="006D19BD" w:rsidRDefault="006D19BD" w:rsidP="006D19BD">
      <w:pPr>
        <w:pStyle w:val="EndNoteBibliography"/>
        <w:spacing w:after="0"/>
        <w:ind w:left="720" w:hanging="720"/>
        <w:rPr>
          <w:noProof/>
        </w:rPr>
      </w:pPr>
      <w:r w:rsidRPr="006D19BD">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6D19BD">
        <w:rPr>
          <w:i/>
          <w:noProof/>
        </w:rPr>
        <w:t>Nature</w:t>
      </w:r>
      <w:r w:rsidRPr="006D19BD">
        <w:rPr>
          <w:noProof/>
        </w:rPr>
        <w:t xml:space="preserve"> 414:450-453. doi: 10.1038/35106579.</w:t>
      </w:r>
    </w:p>
    <w:p w14:paraId="2E1D0F5D" w14:textId="77777777" w:rsidR="006D19BD" w:rsidRPr="006D19BD" w:rsidRDefault="006D19BD" w:rsidP="006D19BD">
      <w:pPr>
        <w:pStyle w:val="EndNoteBibliography"/>
        <w:spacing w:after="0"/>
        <w:ind w:left="720" w:hanging="720"/>
        <w:rPr>
          <w:noProof/>
        </w:rPr>
      </w:pPr>
      <w:r w:rsidRPr="006D19BD">
        <w:rPr>
          <w:noProof/>
        </w:rPr>
        <w:t xml:space="preserve">Kaya, Ghosh, and Weiss Louis M. 2012. "T cell response and persistence of the microsporidia."  </w:t>
      </w:r>
      <w:r w:rsidRPr="006D19BD">
        <w:rPr>
          <w:i/>
          <w:noProof/>
        </w:rPr>
        <w:t>FEMS Microbiology Reviews</w:t>
      </w:r>
      <w:r w:rsidRPr="006D19BD">
        <w:rPr>
          <w:noProof/>
        </w:rPr>
        <w:t xml:space="preserve"> 36:748-760. doi: 10.1111/j.1574-6976.2011.00318.x.</w:t>
      </w:r>
    </w:p>
    <w:p w14:paraId="1A55D111" w14:textId="77777777" w:rsidR="006D19BD" w:rsidRPr="006D19BD" w:rsidRDefault="006D19BD" w:rsidP="006D19BD">
      <w:pPr>
        <w:pStyle w:val="EndNoteBibliography"/>
        <w:spacing w:after="0"/>
        <w:ind w:left="720" w:hanging="720"/>
        <w:rPr>
          <w:noProof/>
        </w:rPr>
      </w:pPr>
      <w:r w:rsidRPr="006D19BD">
        <w:rPr>
          <w:noProof/>
        </w:rPr>
        <w:t xml:space="preserve">Keeling, P. J., and W. F. Doolittle. 1996. "Alpha-tubulin from early-diverging eukaryotic lineages and the evolution of the tubulin family."  </w:t>
      </w:r>
      <w:r w:rsidRPr="006D19BD">
        <w:rPr>
          <w:i/>
          <w:noProof/>
        </w:rPr>
        <w:t>Molecular Biology and Evolution</w:t>
      </w:r>
      <w:r w:rsidRPr="006D19BD">
        <w:rPr>
          <w:noProof/>
        </w:rPr>
        <w:t xml:space="preserve"> 13:1297-1305. doi: 10.1093/oxfordjournals.molbev.a025576.</w:t>
      </w:r>
    </w:p>
    <w:p w14:paraId="47CD9ED7" w14:textId="77777777" w:rsidR="006D19BD" w:rsidRPr="006D19BD" w:rsidRDefault="006D19BD" w:rsidP="006D19BD">
      <w:pPr>
        <w:pStyle w:val="EndNoteBibliography"/>
        <w:spacing w:after="0"/>
        <w:ind w:left="720" w:hanging="720"/>
        <w:rPr>
          <w:noProof/>
        </w:rPr>
      </w:pPr>
      <w:r w:rsidRPr="006D19BD">
        <w:rPr>
          <w:noProof/>
        </w:rPr>
        <w:t xml:space="preserve">Keeling, Patrick. 2009. "Five questions about microsporidia."  </w:t>
      </w:r>
      <w:r w:rsidRPr="006D19BD">
        <w:rPr>
          <w:i/>
          <w:noProof/>
        </w:rPr>
        <w:t>PLoS pathogens</w:t>
      </w:r>
      <w:r w:rsidRPr="006D19BD">
        <w:rPr>
          <w:noProof/>
        </w:rPr>
        <w:t xml:space="preserve"> 5:e1000489-e1000489. doi: 10.1371/journal.ppat.1000489.</w:t>
      </w:r>
    </w:p>
    <w:p w14:paraId="3B91EC0F" w14:textId="77777777" w:rsidR="006D19BD" w:rsidRPr="006D19BD" w:rsidRDefault="006D19BD" w:rsidP="006D19BD">
      <w:pPr>
        <w:pStyle w:val="EndNoteBibliography"/>
        <w:spacing w:after="0"/>
        <w:ind w:left="720" w:hanging="720"/>
        <w:rPr>
          <w:noProof/>
        </w:rPr>
      </w:pPr>
      <w:r w:rsidRPr="006D19BD">
        <w:rPr>
          <w:noProof/>
        </w:rPr>
        <w:t xml:space="preserve">Keeling, Patrick J, and Nicolas Corradi. 2011. "Shrink it or lose it: balancing loss of function with shrinking genomes in the microsporidia."  </w:t>
      </w:r>
      <w:r w:rsidRPr="006D19BD">
        <w:rPr>
          <w:i/>
          <w:noProof/>
        </w:rPr>
        <w:t>Virulence</w:t>
      </w:r>
      <w:r w:rsidRPr="006D19BD">
        <w:rPr>
          <w:noProof/>
        </w:rPr>
        <w:t xml:space="preserve"> 2:67-70. doi: 10.4161/viru.2.1.14606.</w:t>
      </w:r>
    </w:p>
    <w:p w14:paraId="1EF90B2F" w14:textId="77777777" w:rsidR="006D19BD" w:rsidRPr="006D19BD" w:rsidRDefault="006D19BD" w:rsidP="006D19BD">
      <w:pPr>
        <w:pStyle w:val="EndNoteBibliography"/>
        <w:spacing w:after="0"/>
        <w:ind w:left="720" w:hanging="720"/>
        <w:rPr>
          <w:noProof/>
        </w:rPr>
      </w:pPr>
      <w:r w:rsidRPr="006D19BD">
        <w:rPr>
          <w:noProof/>
        </w:rPr>
        <w:t xml:space="preserve">Keeling, Patrick J, and Naomi M Fast. 2002. "Microsporidia: biology and evolution of highly reduced intracellular parasites."  </w:t>
      </w:r>
      <w:r w:rsidRPr="006D19BD">
        <w:rPr>
          <w:i/>
          <w:noProof/>
        </w:rPr>
        <w:t>Annual review of microbiology</w:t>
      </w:r>
      <w:r w:rsidRPr="006D19BD">
        <w:rPr>
          <w:noProof/>
        </w:rPr>
        <w:t xml:space="preserve"> 56:93-116. doi: 10.1146/annurev.micro.56.012302.160854.</w:t>
      </w:r>
    </w:p>
    <w:p w14:paraId="0EF15692" w14:textId="77777777" w:rsidR="006D19BD" w:rsidRPr="006D19BD" w:rsidRDefault="006D19BD" w:rsidP="006D19BD">
      <w:pPr>
        <w:pStyle w:val="EndNoteBibliography"/>
        <w:spacing w:after="0"/>
        <w:ind w:left="720" w:hanging="720"/>
        <w:rPr>
          <w:noProof/>
        </w:rPr>
      </w:pPr>
      <w:r w:rsidRPr="006D19BD">
        <w:rPr>
          <w:noProof/>
        </w:rPr>
        <w:t xml:space="preserve">Keeling, Patrick J., Melissa A. Luker, and Jeffrey D. Palmer. 2000. "Evidence from beta-tubulin phylogeny that microsporidia evolved from within the fungi."  </w:t>
      </w:r>
      <w:r w:rsidRPr="006D19BD">
        <w:rPr>
          <w:i/>
          <w:noProof/>
        </w:rPr>
        <w:t>Molecular Biology and Evolution</w:t>
      </w:r>
      <w:r w:rsidRPr="006D19BD">
        <w:rPr>
          <w:noProof/>
        </w:rPr>
        <w:t xml:space="preserve"> 17:23-31. doi: 10.1093/oxfordjournals.molbev.a026235.</w:t>
      </w:r>
    </w:p>
    <w:p w14:paraId="716F5E4E" w14:textId="77777777" w:rsidR="006D19BD" w:rsidRPr="006D19BD" w:rsidRDefault="006D19BD" w:rsidP="006D19BD">
      <w:pPr>
        <w:pStyle w:val="EndNoteBibliography"/>
        <w:spacing w:after="0"/>
        <w:ind w:left="720" w:hanging="720"/>
        <w:rPr>
          <w:noProof/>
        </w:rPr>
      </w:pPr>
      <w:r w:rsidRPr="006D19BD">
        <w:rPr>
          <w:noProof/>
        </w:rPr>
        <w:t xml:space="preserve">Kensche, Philip R, Vera van Noort, Bas E Dutilh, and Martijn A Huynen. 2008. "Practical and theoretical advances in predicting the function of a protein by its phylogenetic distribution."  </w:t>
      </w:r>
      <w:r w:rsidRPr="006D19BD">
        <w:rPr>
          <w:i/>
          <w:noProof/>
        </w:rPr>
        <w:t>Journal of the Royal Society, Interface / the Royal Society</w:t>
      </w:r>
      <w:r w:rsidRPr="006D19BD">
        <w:rPr>
          <w:noProof/>
        </w:rPr>
        <w:t xml:space="preserve"> 5:151-70. doi: 10.1098/rsif.2007.1047.</w:t>
      </w:r>
    </w:p>
    <w:p w14:paraId="1370CF0A" w14:textId="77777777" w:rsidR="006D19BD" w:rsidRPr="006D19BD" w:rsidRDefault="006D19BD" w:rsidP="006D19BD">
      <w:pPr>
        <w:pStyle w:val="EndNoteBibliography"/>
        <w:spacing w:after="0"/>
        <w:ind w:left="720" w:hanging="720"/>
        <w:rPr>
          <w:noProof/>
        </w:rPr>
      </w:pPr>
      <w:r w:rsidRPr="006D19BD">
        <w:rPr>
          <w:noProof/>
        </w:rPr>
        <w:t xml:space="preserve">Kmmari, Suresh, Srinu Rathlavath, Devika Pillai, and Gadasu Rajesh. 2018. "Hepatopancreatic Microsporidiasis (HPM) in Shrimp Culture: A Review."  </w:t>
      </w:r>
      <w:r w:rsidRPr="006D19BD">
        <w:rPr>
          <w:i/>
          <w:noProof/>
        </w:rPr>
        <w:t>International Journal of Current Microbiology and Applied Sciences</w:t>
      </w:r>
      <w:r w:rsidRPr="006D19BD">
        <w:rPr>
          <w:noProof/>
        </w:rPr>
        <w:t xml:space="preserve"> 7:3208-3215. doi: 10.20546/ijcmas.2018.701.383.</w:t>
      </w:r>
    </w:p>
    <w:p w14:paraId="0E49CD87" w14:textId="77777777" w:rsidR="006D19BD" w:rsidRPr="006D19BD" w:rsidRDefault="006D19BD" w:rsidP="006D19BD">
      <w:pPr>
        <w:pStyle w:val="EndNoteBibliography"/>
        <w:spacing w:after="0"/>
        <w:ind w:left="720" w:hanging="720"/>
        <w:rPr>
          <w:noProof/>
        </w:rPr>
      </w:pPr>
      <w:r w:rsidRPr="006D19BD">
        <w:rPr>
          <w:noProof/>
        </w:rPr>
        <w:t xml:space="preserve">Koestler, Tina, and Ingo Ebersberger. 2011. "Zygomycetes, Microsporidia, and the Evolutionary Ancestry of Sex Determination."  </w:t>
      </w:r>
      <w:r w:rsidRPr="006D19BD">
        <w:rPr>
          <w:i/>
          <w:noProof/>
        </w:rPr>
        <w:t>Genome Biology and Evolution</w:t>
      </w:r>
      <w:r w:rsidRPr="006D19BD">
        <w:rPr>
          <w:noProof/>
        </w:rPr>
        <w:t xml:space="preserve"> 3:186-194. doi: 10.1093/gbe/evr009.</w:t>
      </w:r>
    </w:p>
    <w:p w14:paraId="7D236389" w14:textId="77777777" w:rsidR="006D19BD" w:rsidRPr="006D19BD" w:rsidRDefault="006D19BD" w:rsidP="006D19BD">
      <w:pPr>
        <w:pStyle w:val="EndNoteBibliography"/>
        <w:spacing w:after="0"/>
        <w:ind w:left="720" w:hanging="720"/>
        <w:rPr>
          <w:noProof/>
        </w:rPr>
      </w:pPr>
      <w:r w:rsidRPr="006D19BD">
        <w:rPr>
          <w:noProof/>
        </w:rPr>
        <w:t xml:space="preserve">Koestler, Tina, Arndt von Haeseler, and Ingo Ebersberger. 2010. "FACT: functional annotation transfer between proteins with similar feature architectures."  </w:t>
      </w:r>
      <w:r w:rsidRPr="006D19BD">
        <w:rPr>
          <w:i/>
          <w:noProof/>
        </w:rPr>
        <w:t>BMC bioinformatics</w:t>
      </w:r>
      <w:r w:rsidRPr="006D19BD">
        <w:rPr>
          <w:noProof/>
        </w:rPr>
        <w:t xml:space="preserve"> 11:417-417. doi: 10.1186/1471-2105-11-417.</w:t>
      </w:r>
    </w:p>
    <w:p w14:paraId="00479173" w14:textId="77777777" w:rsidR="006D19BD" w:rsidRPr="006D19BD" w:rsidRDefault="006D19BD" w:rsidP="006D19BD">
      <w:pPr>
        <w:pStyle w:val="EndNoteBibliography"/>
        <w:spacing w:after="0"/>
        <w:ind w:left="720" w:hanging="720"/>
        <w:rPr>
          <w:noProof/>
        </w:rPr>
      </w:pPr>
      <w:r w:rsidRPr="006D19BD">
        <w:rPr>
          <w:noProof/>
        </w:rPr>
        <w:lastRenderedPageBreak/>
        <w:t xml:space="preserve">Kolaczkowski, Bryan, and Joseph W Thornton. 2009. "Long-Branch Attraction Bias and Inconsistency in Bayesian Phylogenetics."  </w:t>
      </w:r>
      <w:r w:rsidRPr="006D19BD">
        <w:rPr>
          <w:i/>
          <w:noProof/>
        </w:rPr>
        <w:t>PLoS ONE</w:t>
      </w:r>
      <w:r w:rsidRPr="006D19BD">
        <w:rPr>
          <w:noProof/>
        </w:rPr>
        <w:t xml:space="preserve"> 4:12.</w:t>
      </w:r>
    </w:p>
    <w:p w14:paraId="23AE3B4A" w14:textId="77777777" w:rsidR="006D19BD" w:rsidRPr="006D19BD" w:rsidRDefault="006D19BD" w:rsidP="006D19BD">
      <w:pPr>
        <w:pStyle w:val="EndNoteBibliography"/>
        <w:spacing w:after="0"/>
        <w:ind w:left="720" w:hanging="720"/>
        <w:rPr>
          <w:noProof/>
        </w:rPr>
      </w:pPr>
      <w:r w:rsidRPr="006D19BD">
        <w:rPr>
          <w:noProof/>
        </w:rPr>
        <w:t xml:space="preserve">Kristensen, D. M., Y. I. Wolf, A. R. Mushegian, and E. V. Koonin. 2011. "Computational methods for Gene Orthology inference."  </w:t>
      </w:r>
      <w:r w:rsidRPr="006D19BD">
        <w:rPr>
          <w:i/>
          <w:noProof/>
        </w:rPr>
        <w:t>Briefings in Bioinformatics</w:t>
      </w:r>
      <w:r w:rsidRPr="006D19BD">
        <w:rPr>
          <w:noProof/>
        </w:rPr>
        <w:t xml:space="preserve"> 12:379-391. doi: 10.1093/bib/bbr030.</w:t>
      </w:r>
    </w:p>
    <w:p w14:paraId="033471C7" w14:textId="77777777" w:rsidR="006D19BD" w:rsidRPr="006D19BD" w:rsidRDefault="006D19BD" w:rsidP="006D19BD">
      <w:pPr>
        <w:pStyle w:val="EndNoteBibliography"/>
        <w:spacing w:after="0"/>
        <w:ind w:left="720" w:hanging="720"/>
        <w:rPr>
          <w:noProof/>
        </w:rPr>
      </w:pPr>
      <w:r w:rsidRPr="006D19BD">
        <w:rPr>
          <w:noProof/>
        </w:rPr>
        <w:t xml:space="preserve">Kück, Patrick, Christoph Mayer, Johann-Wolfgang Wägele, and Bernhard Misof. 2012. "Long Branch Effects Distort Maximum Likelihood Phylogenies in Simulations Despite Selection of the Correct Model."  </w:t>
      </w:r>
      <w:r w:rsidRPr="006D19BD">
        <w:rPr>
          <w:i/>
          <w:noProof/>
        </w:rPr>
        <w:t>PLoS ONE</w:t>
      </w:r>
      <w:r w:rsidRPr="006D19BD">
        <w:rPr>
          <w:noProof/>
        </w:rPr>
        <w:t xml:space="preserve"> 7:e36593. doi: 10.1371/journal.pone.0036593.</w:t>
      </w:r>
    </w:p>
    <w:p w14:paraId="1EC652C8" w14:textId="77777777" w:rsidR="006D19BD" w:rsidRPr="006D19BD" w:rsidRDefault="006D19BD" w:rsidP="006D19BD">
      <w:pPr>
        <w:pStyle w:val="EndNoteBibliography"/>
        <w:spacing w:after="0"/>
        <w:ind w:left="720" w:hanging="720"/>
        <w:rPr>
          <w:noProof/>
        </w:rPr>
      </w:pPr>
      <w:r w:rsidRPr="006D19BD">
        <w:rPr>
          <w:noProof/>
        </w:rPr>
        <w:t xml:space="preserve">Kudo, R. R., and E. W. Daniels. 1963. "An Electron Microscope Study of the Spore of a Microsporidian, Thelohania californica*."  </w:t>
      </w:r>
      <w:r w:rsidRPr="006D19BD">
        <w:rPr>
          <w:i/>
          <w:noProof/>
        </w:rPr>
        <w:t>The Journal of Protozoology</w:t>
      </w:r>
      <w:r w:rsidRPr="006D19BD">
        <w:rPr>
          <w:noProof/>
        </w:rPr>
        <w:t xml:space="preserve"> 10:112-120. doi: 10.1111/j.1550-7408.1963.tb01645.x.</w:t>
      </w:r>
    </w:p>
    <w:p w14:paraId="58D89BEE" w14:textId="77777777" w:rsidR="006D19BD" w:rsidRPr="006D19BD" w:rsidRDefault="006D19BD" w:rsidP="006D19BD">
      <w:pPr>
        <w:pStyle w:val="EndNoteBibliography"/>
        <w:spacing w:after="0"/>
        <w:ind w:left="720" w:hanging="720"/>
        <w:rPr>
          <w:noProof/>
        </w:rPr>
      </w:pPr>
      <w:r w:rsidRPr="006D19BD">
        <w:rPr>
          <w:noProof/>
        </w:rPr>
        <w:t xml:space="preserve">Larkin, M. A., G. Blackshields, N. P. Brown, R. Chenna, P. A. McGettigan, H. McWilliam, F. Valentin, I. M. Wallace, A. Wilm, R. Lopez, J. D. Thompson, T. J. Gibson, and D. G. Higgins. 2007. "Clustal W and Clustal X version 2.0."  </w:t>
      </w:r>
      <w:r w:rsidRPr="006D19BD">
        <w:rPr>
          <w:i/>
          <w:noProof/>
        </w:rPr>
        <w:t>Bioinformatics</w:t>
      </w:r>
      <w:r w:rsidRPr="006D19BD">
        <w:rPr>
          <w:noProof/>
        </w:rPr>
        <w:t xml:space="preserve"> 23:2947-2948. doi: 10.1093/bioinformatics/btm404.</w:t>
      </w:r>
    </w:p>
    <w:p w14:paraId="775E3613" w14:textId="77777777" w:rsidR="006D19BD" w:rsidRPr="006D19BD" w:rsidRDefault="006D19BD" w:rsidP="006D19BD">
      <w:pPr>
        <w:pStyle w:val="EndNoteBibliography"/>
        <w:spacing w:after="0"/>
        <w:ind w:left="720" w:hanging="720"/>
        <w:rPr>
          <w:noProof/>
        </w:rPr>
      </w:pPr>
      <w:r w:rsidRPr="006D19BD">
        <w:rPr>
          <w:noProof/>
        </w:rPr>
        <w:t xml:space="preserve">Le, Si Quang, and Olivier Gascuel. 2008. "An improved general amino acid replacement matrix."  </w:t>
      </w:r>
      <w:r w:rsidRPr="006D19BD">
        <w:rPr>
          <w:i/>
          <w:noProof/>
        </w:rPr>
        <w:t>Molecular Biology and Evolution</w:t>
      </w:r>
      <w:r w:rsidRPr="006D19BD">
        <w:rPr>
          <w:noProof/>
        </w:rPr>
        <w:t xml:space="preserve"> 25:1307-1320. doi: 10.1093/molbev/msn067.</w:t>
      </w:r>
    </w:p>
    <w:p w14:paraId="2430809D" w14:textId="77777777" w:rsidR="006D19BD" w:rsidRPr="006D19BD" w:rsidRDefault="006D19BD" w:rsidP="006D19BD">
      <w:pPr>
        <w:pStyle w:val="EndNoteBibliography"/>
        <w:spacing w:after="0"/>
        <w:ind w:left="720" w:hanging="720"/>
        <w:rPr>
          <w:noProof/>
        </w:rPr>
      </w:pPr>
      <w:r w:rsidRPr="006D19BD">
        <w:rPr>
          <w:noProof/>
        </w:rPr>
        <w:t xml:space="preserve">Lee, John Hwa. 2008. "Molecular Detection of Enterocytozoon bieneusi and Identification of a Potentially Human-Pathogenic Genotype in Milk."  </w:t>
      </w:r>
      <w:r w:rsidRPr="006D19BD">
        <w:rPr>
          <w:i/>
          <w:noProof/>
        </w:rPr>
        <w:t>Applied and Environmental Microbiology</w:t>
      </w:r>
      <w:r w:rsidRPr="006D19BD">
        <w:rPr>
          <w:noProof/>
        </w:rPr>
        <w:t xml:space="preserve"> 74:1664-1666. doi: 10.1128/AEM.02110-07.</w:t>
      </w:r>
    </w:p>
    <w:p w14:paraId="650B3A93" w14:textId="77777777" w:rsidR="006D19BD" w:rsidRPr="006D19BD" w:rsidRDefault="006D19BD" w:rsidP="006D19BD">
      <w:pPr>
        <w:pStyle w:val="EndNoteBibliography"/>
        <w:spacing w:after="0"/>
        <w:ind w:left="720" w:hanging="720"/>
        <w:rPr>
          <w:noProof/>
        </w:rPr>
      </w:pPr>
      <w:r w:rsidRPr="006D19BD">
        <w:rPr>
          <w:noProof/>
        </w:rPr>
        <w:t xml:space="preserve">Lee, Soo Chan, Nicolas Corradi, Edmond J. Byrnes, Santiago Torres-Martinez, Fred S. Dietrich, Patrick J. Keeling, and Joseph Heitman. 2008. "Microsporidia evolved from ancestral sexual fungi."  </w:t>
      </w:r>
      <w:r w:rsidRPr="006D19BD">
        <w:rPr>
          <w:i/>
          <w:noProof/>
        </w:rPr>
        <w:t>Current biology : CB</w:t>
      </w:r>
      <w:r w:rsidRPr="006D19BD">
        <w:rPr>
          <w:noProof/>
        </w:rPr>
        <w:t xml:space="preserve"> 18:1675-1679. doi: 10.1016/j.cub.2008.09.030.</w:t>
      </w:r>
    </w:p>
    <w:p w14:paraId="0DBB55CE" w14:textId="77777777" w:rsidR="006D19BD" w:rsidRPr="006D19BD" w:rsidRDefault="006D19BD" w:rsidP="006D19BD">
      <w:pPr>
        <w:pStyle w:val="EndNoteBibliography"/>
        <w:spacing w:after="0"/>
        <w:ind w:left="720" w:hanging="720"/>
        <w:rPr>
          <w:noProof/>
        </w:rPr>
      </w:pPr>
      <w:r w:rsidRPr="006D19BD">
        <w:rPr>
          <w:noProof/>
        </w:rPr>
        <w:t xml:space="preserve">Letunic, Ivica, Tobias Doerks, and Peer Bork. 2012. "SMART 7: Recent updates to the protein domain annotation resource."  </w:t>
      </w:r>
      <w:r w:rsidRPr="006D19BD">
        <w:rPr>
          <w:i/>
          <w:noProof/>
        </w:rPr>
        <w:t>Nucleic Acids Research</w:t>
      </w:r>
      <w:r w:rsidRPr="006D19BD">
        <w:rPr>
          <w:noProof/>
        </w:rPr>
        <w:t xml:space="preserve"> 40. doi: 10.1093/nar/gkr931.</w:t>
      </w:r>
    </w:p>
    <w:p w14:paraId="21F88ABA" w14:textId="77777777" w:rsidR="006D19BD" w:rsidRPr="006D19BD" w:rsidRDefault="006D19BD" w:rsidP="006D19BD">
      <w:pPr>
        <w:pStyle w:val="EndNoteBibliography"/>
        <w:spacing w:after="0"/>
        <w:ind w:left="720" w:hanging="720"/>
        <w:rPr>
          <w:noProof/>
        </w:rPr>
      </w:pPr>
      <w:r w:rsidRPr="006D19BD">
        <w:rPr>
          <w:noProof/>
        </w:rPr>
        <w:t xml:space="preserve">Li, Li, Christian J Stoeckert, and David S Roos. 2003. "OrthoMCL: identification of ortholog groups for eukaryotic genomes."  </w:t>
      </w:r>
      <w:r w:rsidRPr="006D19BD">
        <w:rPr>
          <w:i/>
          <w:noProof/>
        </w:rPr>
        <w:t>Genome research</w:t>
      </w:r>
      <w:r w:rsidRPr="006D19BD">
        <w:rPr>
          <w:noProof/>
        </w:rPr>
        <w:t xml:space="preserve"> 13:2178-89. doi: 10.1101/gr.1224503.</w:t>
      </w:r>
    </w:p>
    <w:p w14:paraId="3479084D" w14:textId="77777777" w:rsidR="006D19BD" w:rsidRPr="006D19BD" w:rsidRDefault="006D19BD" w:rsidP="006D19BD">
      <w:pPr>
        <w:pStyle w:val="EndNoteBibliography"/>
        <w:spacing w:after="0"/>
        <w:ind w:left="720" w:hanging="720"/>
        <w:rPr>
          <w:noProof/>
        </w:rPr>
      </w:pPr>
      <w:r w:rsidRPr="006D19BD">
        <w:rPr>
          <w:noProof/>
        </w:rPr>
        <w:t xml:space="preserve">Li, Teng, Jimeng Hua, April M Wright, Ying Cui, Qiang Xie, Wenjun Bu, and David M Hillis. 2014. "Long-branch attraction and the phylogeny of true water bugs (Hemiptera: Nepomorpha) as estimated from mitochondrial genomes."  </w:t>
      </w:r>
      <w:r w:rsidRPr="006D19BD">
        <w:rPr>
          <w:i/>
          <w:noProof/>
        </w:rPr>
        <w:t>BMC Evolutionary Biology</w:t>
      </w:r>
      <w:r w:rsidRPr="006D19BD">
        <w:rPr>
          <w:noProof/>
        </w:rPr>
        <w:t xml:space="preserve"> 14:99. doi: 10.1186/1471-2148-14-99.</w:t>
      </w:r>
    </w:p>
    <w:p w14:paraId="59071B20" w14:textId="77777777" w:rsidR="006D19BD" w:rsidRPr="006D19BD" w:rsidRDefault="006D19BD" w:rsidP="006D19BD">
      <w:pPr>
        <w:pStyle w:val="EndNoteBibliography"/>
        <w:spacing w:after="0"/>
        <w:ind w:left="720" w:hanging="720"/>
        <w:rPr>
          <w:noProof/>
        </w:rPr>
      </w:pPr>
      <w:r w:rsidRPr="006D19BD">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6D19BD">
        <w:rPr>
          <w:i/>
          <w:noProof/>
        </w:rPr>
        <w:t>PLoS ONE</w:t>
      </w:r>
      <w:r w:rsidRPr="006D19BD">
        <w:rPr>
          <w:noProof/>
        </w:rPr>
        <w:t xml:space="preserve"> 9:e97623. doi: 10.1371/journal.pone.0097623.</w:t>
      </w:r>
    </w:p>
    <w:p w14:paraId="7F523408" w14:textId="77777777" w:rsidR="006D19BD" w:rsidRPr="006D19BD" w:rsidRDefault="006D19BD" w:rsidP="006D19BD">
      <w:pPr>
        <w:pStyle w:val="EndNoteBibliography"/>
        <w:spacing w:after="0"/>
        <w:ind w:left="720" w:hanging="720"/>
        <w:rPr>
          <w:noProof/>
        </w:rPr>
      </w:pPr>
      <w:r w:rsidRPr="006D19BD">
        <w:rPr>
          <w:noProof/>
        </w:rPr>
        <w:lastRenderedPageBreak/>
        <w:t xml:space="preserve">Li, Yang, Sarah E. Calvo, Roee Gutman, Jun S. Liu, and Vamsi K. Mootha. 2014. "Expansion of Biological Pathways Based on Evolutionary Inference."  </w:t>
      </w:r>
      <w:r w:rsidRPr="006D19BD">
        <w:rPr>
          <w:i/>
          <w:noProof/>
        </w:rPr>
        <w:t>Cell</w:t>
      </w:r>
      <w:r w:rsidRPr="006D19BD">
        <w:rPr>
          <w:noProof/>
        </w:rPr>
        <w:t xml:space="preserve"> 158:213-225. doi: 10.1016/j.cell.2014.05.034.</w:t>
      </w:r>
    </w:p>
    <w:p w14:paraId="25EE9F89" w14:textId="77777777" w:rsidR="006D19BD" w:rsidRPr="006D19BD" w:rsidRDefault="006D19BD" w:rsidP="006D19BD">
      <w:pPr>
        <w:pStyle w:val="EndNoteBibliography"/>
        <w:spacing w:after="0"/>
        <w:ind w:left="720" w:hanging="720"/>
        <w:rPr>
          <w:noProof/>
        </w:rPr>
      </w:pPr>
      <w:r w:rsidRPr="006D19BD">
        <w:rPr>
          <w:noProof/>
        </w:rPr>
        <w:t xml:space="preserve">Loewenstein, Yaniv, Domenico Raimondo, Oliver C Redfern, James Watson, Dmitrij Frishman, Michal Linial, Christine Orengo, Janet Thornton, and Anna Tramontano. 2009. "Protein function annotation by homology-based inference."  </w:t>
      </w:r>
      <w:r w:rsidRPr="006D19BD">
        <w:rPr>
          <w:i/>
          <w:noProof/>
        </w:rPr>
        <w:t>Genome Biology</w:t>
      </w:r>
      <w:r w:rsidRPr="006D19BD">
        <w:rPr>
          <w:noProof/>
        </w:rPr>
        <w:t xml:space="preserve"> 10:207. doi: 10.1186/gb-2009-10-2-207.</w:t>
      </w:r>
    </w:p>
    <w:p w14:paraId="5EF0C8EA" w14:textId="77777777" w:rsidR="006D19BD" w:rsidRPr="006D19BD" w:rsidRDefault="006D19BD" w:rsidP="006D19BD">
      <w:pPr>
        <w:pStyle w:val="EndNoteBibliography"/>
        <w:spacing w:after="0"/>
        <w:ind w:left="720" w:hanging="720"/>
        <w:rPr>
          <w:noProof/>
        </w:rPr>
      </w:pPr>
      <w:r w:rsidRPr="006D19BD">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6D19BD">
        <w:rPr>
          <w:i/>
          <w:noProof/>
        </w:rPr>
        <w:t>Clinical Infectious Diseases</w:t>
      </w:r>
      <w:r w:rsidRPr="006D19BD">
        <w:rPr>
          <w:noProof/>
        </w:rPr>
        <w:t xml:space="preserve"> 34:918-921. doi: 10.1086/339205.</w:t>
      </w:r>
    </w:p>
    <w:p w14:paraId="2056B160" w14:textId="77777777" w:rsidR="006D19BD" w:rsidRPr="006D19BD" w:rsidRDefault="006D19BD" w:rsidP="006D19BD">
      <w:pPr>
        <w:pStyle w:val="EndNoteBibliography"/>
        <w:spacing w:after="0"/>
        <w:ind w:left="720" w:hanging="720"/>
        <w:rPr>
          <w:noProof/>
        </w:rPr>
      </w:pPr>
      <w:r w:rsidRPr="006D19BD">
        <w:rPr>
          <w:noProof/>
        </w:rPr>
        <w:t xml:space="preserve">Luallen, Robert J, Aaron W Reinke, Linda Tong, Michael R Botts, Marie-Anne Félix, and Emily R Troemel. 2016. "Discovery of a Natural Microsporidian Pathogen with a Broad Tissue Tropism in Caenorhabditis elegans."  </w:t>
      </w:r>
      <w:r w:rsidRPr="006D19BD">
        <w:rPr>
          <w:i/>
          <w:noProof/>
        </w:rPr>
        <w:t>PLOS Pathogens</w:t>
      </w:r>
      <w:r w:rsidRPr="006D19BD">
        <w:rPr>
          <w:noProof/>
        </w:rPr>
        <w:t>:28.</w:t>
      </w:r>
    </w:p>
    <w:p w14:paraId="68DBEF07" w14:textId="77777777" w:rsidR="006D19BD" w:rsidRPr="006D19BD" w:rsidRDefault="006D19BD" w:rsidP="006D19BD">
      <w:pPr>
        <w:pStyle w:val="EndNoteBibliography"/>
        <w:spacing w:after="0"/>
        <w:ind w:left="720" w:hanging="720"/>
        <w:rPr>
          <w:noProof/>
        </w:rPr>
      </w:pPr>
      <w:r w:rsidRPr="006D19BD">
        <w:rPr>
          <w:noProof/>
        </w:rPr>
        <w:t xml:space="preserve">Madera, Martin, and Julian Gough. 2002. "A comparison of profile hidden Markov model procedures for remote homology detection."  </w:t>
      </w:r>
      <w:r w:rsidRPr="006D19BD">
        <w:rPr>
          <w:i/>
          <w:noProof/>
        </w:rPr>
        <w:t>Nucleic Acids Research</w:t>
      </w:r>
      <w:r w:rsidRPr="006D19BD">
        <w:rPr>
          <w:noProof/>
        </w:rPr>
        <w:t xml:space="preserve"> 30:4321-4328.</w:t>
      </w:r>
    </w:p>
    <w:p w14:paraId="402F3836" w14:textId="77777777" w:rsidR="006D19BD" w:rsidRPr="006D19BD" w:rsidRDefault="006D19BD" w:rsidP="006D19BD">
      <w:pPr>
        <w:pStyle w:val="EndNoteBibliography"/>
        <w:spacing w:after="0"/>
        <w:ind w:left="720" w:hanging="720"/>
        <w:rPr>
          <w:noProof/>
        </w:rPr>
      </w:pPr>
      <w:r w:rsidRPr="006D19BD">
        <w:rPr>
          <w:noProof/>
        </w:rPr>
        <w:t xml:space="preserve">Mann, H. B., and D. R. Whitney. 1947. "On a Test of Whether one of Two Random Variables is Stochastically Larger than the Other."  </w:t>
      </w:r>
      <w:r w:rsidRPr="006D19BD">
        <w:rPr>
          <w:i/>
          <w:noProof/>
        </w:rPr>
        <w:t>The Annals of Mathematical Statistics</w:t>
      </w:r>
      <w:r w:rsidRPr="006D19BD">
        <w:rPr>
          <w:noProof/>
        </w:rPr>
        <w:t xml:space="preserve"> 18:50-60.</w:t>
      </w:r>
    </w:p>
    <w:p w14:paraId="14AB2EA3" w14:textId="77777777" w:rsidR="006D19BD" w:rsidRPr="006D19BD" w:rsidRDefault="006D19BD" w:rsidP="006D19BD">
      <w:pPr>
        <w:pStyle w:val="EndNoteBibliography"/>
        <w:spacing w:after="0"/>
        <w:ind w:left="720" w:hanging="720"/>
        <w:rPr>
          <w:noProof/>
        </w:rPr>
      </w:pPr>
      <w:r w:rsidRPr="006D19BD">
        <w:rPr>
          <w:noProof/>
        </w:rPr>
        <w:t xml:space="preserve">Mathis, Alexander, Rainer Weber, and Peter Deplazes. 2005. "Zoonotic Potential of the Microsporidia."  </w:t>
      </w:r>
      <w:r w:rsidRPr="006D19BD">
        <w:rPr>
          <w:i/>
          <w:noProof/>
        </w:rPr>
        <w:t>Clinical Microbiology Reviews</w:t>
      </w:r>
      <w:r w:rsidRPr="006D19BD">
        <w:rPr>
          <w:noProof/>
        </w:rPr>
        <w:t xml:space="preserve"> 18:423-445. doi: 10.1128/CMR.18.3.423-445.2005.</w:t>
      </w:r>
    </w:p>
    <w:p w14:paraId="6967A2F6" w14:textId="77777777" w:rsidR="006D19BD" w:rsidRPr="006D19BD" w:rsidRDefault="006D19BD" w:rsidP="006D19BD">
      <w:pPr>
        <w:pStyle w:val="EndNoteBibliography"/>
        <w:spacing w:after="0"/>
        <w:ind w:left="720" w:hanging="720"/>
        <w:rPr>
          <w:noProof/>
        </w:rPr>
      </w:pPr>
      <w:r w:rsidRPr="006D19BD">
        <w:rPr>
          <w:noProof/>
        </w:rPr>
        <w:t>Matos, Olga, Maria Luisa Lobo, and Lihua Xiao. 2012. "Epidemiology of Enterocytozoon bieneusi Infection in Humans." [Research article], Last Modified 2012.</w:t>
      </w:r>
    </w:p>
    <w:p w14:paraId="2B087772" w14:textId="77777777" w:rsidR="006D19BD" w:rsidRPr="006D19BD" w:rsidRDefault="006D19BD" w:rsidP="006D19BD">
      <w:pPr>
        <w:pStyle w:val="EndNoteBibliography"/>
        <w:spacing w:after="0"/>
        <w:ind w:left="720" w:hanging="720"/>
        <w:rPr>
          <w:noProof/>
        </w:rPr>
      </w:pPr>
      <w:r w:rsidRPr="006D19BD">
        <w:rPr>
          <w:noProof/>
        </w:rPr>
        <w:t xml:space="preserve">McLaughlin, David J., David S. Hibbett, François Lutzoni, Joseph W. Spatafora, and Rytas Vilgalys. 2009. "The search for the fungal tree of life."  </w:t>
      </w:r>
      <w:r w:rsidRPr="006D19BD">
        <w:rPr>
          <w:i/>
          <w:noProof/>
        </w:rPr>
        <w:t>Trends in Microbiology</w:t>
      </w:r>
      <w:r w:rsidRPr="006D19BD">
        <w:rPr>
          <w:noProof/>
        </w:rPr>
        <w:t xml:space="preserve"> 17:488-497. doi: 10.1016/j.tim.2009.08.001.</w:t>
      </w:r>
    </w:p>
    <w:p w14:paraId="42C3F0CF" w14:textId="77777777" w:rsidR="006D19BD" w:rsidRPr="006D19BD" w:rsidRDefault="006D19BD" w:rsidP="006D19BD">
      <w:pPr>
        <w:pStyle w:val="EndNoteBibliography"/>
        <w:spacing w:after="0"/>
        <w:ind w:left="720" w:hanging="720"/>
        <w:rPr>
          <w:noProof/>
        </w:rPr>
      </w:pPr>
      <w:r w:rsidRPr="006D19BD">
        <w:rPr>
          <w:noProof/>
        </w:rPr>
        <w:t xml:space="preserve">Méténier, Guy, and Christian P. Vivarès. 2001. "Molecular characteristics and physiology of microsporidia."  </w:t>
      </w:r>
      <w:r w:rsidRPr="006D19BD">
        <w:rPr>
          <w:i/>
          <w:noProof/>
        </w:rPr>
        <w:t>Microbes and Infection</w:t>
      </w:r>
      <w:r w:rsidRPr="006D19BD">
        <w:rPr>
          <w:noProof/>
        </w:rPr>
        <w:t xml:space="preserve"> 3:407-415. doi: 10.1016/S1286-4579(01)01398-3.</w:t>
      </w:r>
    </w:p>
    <w:p w14:paraId="64D8C3A7" w14:textId="77777777" w:rsidR="006D19BD" w:rsidRPr="006D19BD" w:rsidRDefault="006D19BD" w:rsidP="006D19BD">
      <w:pPr>
        <w:pStyle w:val="EndNoteBibliography"/>
        <w:spacing w:after="0"/>
        <w:ind w:left="720" w:hanging="720"/>
        <w:rPr>
          <w:noProof/>
        </w:rPr>
      </w:pPr>
      <w:r w:rsidRPr="006D19BD">
        <w:rPr>
          <w:noProof/>
        </w:rPr>
        <w:t xml:space="preserve">Moore, A. D., A. Held, N. Terrapon, J. Weiner, and E. Bornberg-Bauer. 2014. "DoMosaics: software for domain arrangement visualization and domain-centric analysis of proteins."  </w:t>
      </w:r>
      <w:r w:rsidRPr="006D19BD">
        <w:rPr>
          <w:i/>
          <w:noProof/>
        </w:rPr>
        <w:t>Bioinformatics</w:t>
      </w:r>
      <w:r w:rsidRPr="006D19BD">
        <w:rPr>
          <w:noProof/>
        </w:rPr>
        <w:t xml:space="preserve"> 30:282-283. doi: 10.1093/bioinformatics/btt640.</w:t>
      </w:r>
    </w:p>
    <w:p w14:paraId="4913A41B" w14:textId="77777777" w:rsidR="006D19BD" w:rsidRPr="006D19BD" w:rsidRDefault="006D19BD" w:rsidP="006D19BD">
      <w:pPr>
        <w:pStyle w:val="EndNoteBibliography"/>
        <w:spacing w:after="0"/>
        <w:ind w:left="720" w:hanging="720"/>
        <w:rPr>
          <w:noProof/>
        </w:rPr>
      </w:pPr>
      <w:r w:rsidRPr="006D19BD">
        <w:rPr>
          <w:noProof/>
        </w:rPr>
        <w:t xml:space="preserve">Moreira, David, and Purificación López-García. 2007. "The Last Common Ancestor of Modern Cells." In </w:t>
      </w:r>
      <w:r w:rsidRPr="006D19BD">
        <w:rPr>
          <w:i/>
          <w:noProof/>
        </w:rPr>
        <w:t>Lectures in Astrobiology</w:t>
      </w:r>
      <w:r w:rsidRPr="006D19BD">
        <w:rPr>
          <w:noProof/>
        </w:rPr>
        <w:t>, edited by Muriel Gargaud, Hervé Martin and Philippe Claeys, 305-317. Berlin, Heidelberg: Springer Berlin Heidelberg.</w:t>
      </w:r>
    </w:p>
    <w:p w14:paraId="77454FEA" w14:textId="77777777" w:rsidR="006D19BD" w:rsidRPr="006D19BD" w:rsidRDefault="006D19BD" w:rsidP="006D19BD">
      <w:pPr>
        <w:pStyle w:val="EndNoteBibliography"/>
        <w:spacing w:after="0"/>
        <w:ind w:left="720" w:hanging="720"/>
        <w:rPr>
          <w:noProof/>
        </w:rPr>
      </w:pPr>
      <w:r w:rsidRPr="006D19BD">
        <w:rPr>
          <w:noProof/>
        </w:rPr>
        <w:lastRenderedPageBreak/>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6D19BD">
        <w:rPr>
          <w:i/>
          <w:noProof/>
        </w:rPr>
        <w:t>Scientific Reports</w:t>
      </w:r>
      <w:r w:rsidRPr="006D19BD">
        <w:rPr>
          <w:noProof/>
        </w:rPr>
        <w:t xml:space="preserve"> 7. doi: 10.1038/s41598-017-16947-5.</w:t>
      </w:r>
    </w:p>
    <w:p w14:paraId="5D315B92" w14:textId="77777777" w:rsidR="006D19BD" w:rsidRPr="006D19BD" w:rsidRDefault="006D19BD" w:rsidP="006D19BD">
      <w:pPr>
        <w:pStyle w:val="EndNoteBibliography"/>
        <w:spacing w:after="0"/>
        <w:ind w:left="720" w:hanging="720"/>
        <w:rPr>
          <w:noProof/>
        </w:rPr>
      </w:pPr>
      <w:r w:rsidRPr="006D19BD">
        <w:rPr>
          <w:noProof/>
        </w:rPr>
        <w:t xml:space="preserve">Moriya, Yuki, Masumi Itoh, Shujiro Okuda, Akiyasu C Yoshizawa, and Minoru Kanehisa. 2007. "KAAS: an automatic genome annotation and pathway reconstruction server."  </w:t>
      </w:r>
      <w:r w:rsidRPr="006D19BD">
        <w:rPr>
          <w:i/>
          <w:noProof/>
        </w:rPr>
        <w:t>Nucleic acids research</w:t>
      </w:r>
      <w:r w:rsidRPr="006D19BD">
        <w:rPr>
          <w:noProof/>
        </w:rPr>
        <w:t xml:space="preserve"> 35:W182-5. doi: 10.1093/nar/gkm321.</w:t>
      </w:r>
    </w:p>
    <w:p w14:paraId="67570C88" w14:textId="77777777" w:rsidR="006D19BD" w:rsidRPr="006D19BD" w:rsidRDefault="006D19BD" w:rsidP="006D19BD">
      <w:pPr>
        <w:pStyle w:val="EndNoteBibliography"/>
        <w:spacing w:after="0"/>
        <w:ind w:left="720" w:hanging="720"/>
        <w:rPr>
          <w:noProof/>
        </w:rPr>
      </w:pPr>
      <w:r w:rsidRPr="006D19BD">
        <w:rPr>
          <w:noProof/>
        </w:rPr>
        <w:t xml:space="preserve">Mungthin, Mathirut, Ravis Suwannasaeng, Tawee Naaglor, Wirote Areekul, and Saovanee Leelayoova. 2001. "Asymptomatic intestinal microsporidiosis in Thai orphans and child-care workers."  </w:t>
      </w:r>
      <w:r w:rsidRPr="006D19BD">
        <w:rPr>
          <w:i/>
          <w:noProof/>
        </w:rPr>
        <w:t>Transactions of the Royal Society of Tropical Medicine and Hygiene</w:t>
      </w:r>
      <w:r w:rsidRPr="006D19BD">
        <w:rPr>
          <w:noProof/>
        </w:rPr>
        <w:t xml:space="preserve"> 95:304-306. doi: 10.1016/S0035-9203(01)90243-3.</w:t>
      </w:r>
    </w:p>
    <w:p w14:paraId="4457ECEF" w14:textId="77777777" w:rsidR="006D19BD" w:rsidRPr="006D19BD" w:rsidRDefault="006D19BD" w:rsidP="006D19BD">
      <w:pPr>
        <w:pStyle w:val="EndNoteBibliography"/>
        <w:spacing w:after="0"/>
        <w:ind w:left="720" w:hanging="720"/>
        <w:rPr>
          <w:noProof/>
        </w:rPr>
      </w:pPr>
      <w:r w:rsidRPr="006D19BD">
        <w:rPr>
          <w:noProof/>
        </w:rPr>
        <w:t xml:space="preserve">Naegeli, K. 1857. "Über die neue Krankheit der Seidenraupe und verwandte Organismen." </w:t>
      </w:r>
      <w:r w:rsidRPr="006D19BD">
        <w:rPr>
          <w:i/>
          <w:noProof/>
        </w:rPr>
        <w:t>Botanische Zeitung</w:t>
      </w:r>
      <w:r w:rsidRPr="006D19BD">
        <w:rPr>
          <w:noProof/>
        </w:rPr>
        <w:t>, 1857, 760-761. Accessed 2018-03-25 20:33:39.</w:t>
      </w:r>
    </w:p>
    <w:p w14:paraId="09E68327" w14:textId="77777777" w:rsidR="006D19BD" w:rsidRPr="006D19BD" w:rsidRDefault="006D19BD" w:rsidP="006D19BD">
      <w:pPr>
        <w:pStyle w:val="EndNoteBibliography"/>
        <w:spacing w:after="0"/>
        <w:ind w:left="720" w:hanging="720"/>
        <w:rPr>
          <w:noProof/>
        </w:rPr>
      </w:pPr>
      <w:r w:rsidRPr="006D19BD">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6D19BD">
        <w:rPr>
          <w:i/>
          <w:noProof/>
        </w:rPr>
        <w:t>Genome biology and evolution</w:t>
      </w:r>
      <w:r w:rsidRPr="006D19BD">
        <w:rPr>
          <w:noProof/>
        </w:rPr>
        <w:t xml:space="preserve"> 5:2285-303. doi: 10.1093/gbe/evt184.</w:t>
      </w:r>
    </w:p>
    <w:p w14:paraId="665701A9" w14:textId="77777777" w:rsidR="006D19BD" w:rsidRPr="006D19BD" w:rsidRDefault="006D19BD" w:rsidP="006D19BD">
      <w:pPr>
        <w:pStyle w:val="EndNoteBibliography"/>
        <w:spacing w:after="0"/>
        <w:ind w:left="720" w:hanging="720"/>
        <w:rPr>
          <w:noProof/>
        </w:rPr>
      </w:pPr>
      <w:r w:rsidRPr="006D19BD">
        <w:rPr>
          <w:noProof/>
        </w:rPr>
        <w:t xml:space="preserve">Neumann, Peter, and Norman L Carreck. 2010. "Honey bee colony losses."  </w:t>
      </w:r>
      <w:r w:rsidRPr="006D19BD">
        <w:rPr>
          <w:i/>
          <w:noProof/>
        </w:rPr>
        <w:t>Journal of Apicultural Research</w:t>
      </w:r>
      <w:r w:rsidRPr="006D19BD">
        <w:rPr>
          <w:noProof/>
        </w:rPr>
        <w:t xml:space="preserve"> 49:1-6. doi: 10.3896/IBRA.1.49.1.01.</w:t>
      </w:r>
    </w:p>
    <w:p w14:paraId="1F0CDAFD" w14:textId="77777777" w:rsidR="006D19BD" w:rsidRPr="006D19BD" w:rsidRDefault="006D19BD" w:rsidP="006D19BD">
      <w:pPr>
        <w:pStyle w:val="EndNoteBibliography"/>
        <w:spacing w:after="0"/>
        <w:ind w:left="720" w:hanging="720"/>
        <w:rPr>
          <w:noProof/>
        </w:rPr>
      </w:pPr>
      <w:r w:rsidRPr="006D19BD">
        <w:rPr>
          <w:noProof/>
        </w:rPr>
        <w:t xml:space="preserve">Noether, Gottfried E. 1987. "Sample Size Determination for Some Common Nonparametric Tests."  </w:t>
      </w:r>
      <w:r w:rsidRPr="006D19BD">
        <w:rPr>
          <w:i/>
          <w:noProof/>
        </w:rPr>
        <w:t>Journal of the American Statistical Association</w:t>
      </w:r>
      <w:r w:rsidRPr="006D19BD">
        <w:rPr>
          <w:noProof/>
        </w:rPr>
        <w:t xml:space="preserve"> 82:645-647. doi: 10.2307/2289477.</w:t>
      </w:r>
    </w:p>
    <w:p w14:paraId="3FDA2274" w14:textId="77777777" w:rsidR="006D19BD" w:rsidRPr="006D19BD" w:rsidRDefault="006D19BD" w:rsidP="006D19BD">
      <w:pPr>
        <w:pStyle w:val="EndNoteBibliography"/>
        <w:spacing w:after="0"/>
        <w:ind w:left="720" w:hanging="720"/>
        <w:rPr>
          <w:noProof/>
        </w:rPr>
      </w:pPr>
      <w:r w:rsidRPr="006D19BD">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6D19BD">
        <w:rPr>
          <w:i/>
          <w:noProof/>
        </w:rPr>
        <w:t>Nucleic Acids Research</w:t>
      </w:r>
      <w:r w:rsidRPr="006D19BD">
        <w:rPr>
          <w:noProof/>
        </w:rPr>
        <w:t xml:space="preserve"> 42:D26-D31. doi: 10.1093/nar/gkt1069.</w:t>
      </w:r>
    </w:p>
    <w:p w14:paraId="00C70A21" w14:textId="77777777" w:rsidR="006D19BD" w:rsidRPr="006D19BD" w:rsidRDefault="006D19BD" w:rsidP="006D19BD">
      <w:pPr>
        <w:pStyle w:val="EndNoteBibliography"/>
        <w:spacing w:after="0"/>
        <w:ind w:left="720" w:hanging="720"/>
        <w:rPr>
          <w:noProof/>
        </w:rPr>
      </w:pPr>
      <w:r w:rsidRPr="006D19BD">
        <w:rPr>
          <w:noProof/>
        </w:rPr>
        <w:t xml:space="preserve">O'Brien, Kevin P, Maido Remm, and Erik L L Sonnhammer. 2005. "Inparanoid: a comprehensive database of eukaryotic orthologs."  </w:t>
      </w:r>
      <w:r w:rsidRPr="006D19BD">
        <w:rPr>
          <w:i/>
          <w:noProof/>
        </w:rPr>
        <w:t>Nucleic acids research</w:t>
      </w:r>
      <w:r w:rsidRPr="006D19BD">
        <w:rPr>
          <w:noProof/>
        </w:rPr>
        <w:t xml:space="preserve"> 33:D476-80. doi: 10.1093/nar/gki107.</w:t>
      </w:r>
    </w:p>
    <w:p w14:paraId="1557DEC4" w14:textId="77777777" w:rsidR="006D19BD" w:rsidRPr="006D19BD" w:rsidRDefault="006D19BD" w:rsidP="006D19BD">
      <w:pPr>
        <w:pStyle w:val="EndNoteBibliography"/>
        <w:spacing w:after="0"/>
        <w:ind w:left="720" w:hanging="720"/>
        <w:rPr>
          <w:noProof/>
        </w:rPr>
      </w:pPr>
      <w:r w:rsidRPr="006D19BD">
        <w:rPr>
          <w:noProof/>
        </w:rPr>
        <w:t xml:space="preserve">Paracer, Surindar, and Vernon Ahmadjian. 2000. </w:t>
      </w:r>
      <w:r w:rsidRPr="006D19BD">
        <w:rPr>
          <w:i/>
          <w:noProof/>
        </w:rPr>
        <w:t>Symbiosis: An Introduction to Biological Associations</w:t>
      </w:r>
      <w:r w:rsidRPr="006D19BD">
        <w:rPr>
          <w:noProof/>
        </w:rPr>
        <w:t>: Oxford University Press.</w:t>
      </w:r>
    </w:p>
    <w:p w14:paraId="40A3BDA0" w14:textId="77777777" w:rsidR="006D19BD" w:rsidRPr="006D19BD" w:rsidRDefault="006D19BD" w:rsidP="006D19BD">
      <w:pPr>
        <w:pStyle w:val="EndNoteBibliography"/>
        <w:spacing w:after="0"/>
        <w:ind w:left="720" w:hanging="720"/>
        <w:rPr>
          <w:noProof/>
        </w:rPr>
      </w:pPr>
      <w:r w:rsidRPr="006D19BD">
        <w:rPr>
          <w:noProof/>
        </w:rPr>
        <w:t xml:space="preserve">Parks, Sarah L., and Nick Goldman. 2014. "Maximum likelihood inference of small trees in the presence of long branches."  </w:t>
      </w:r>
      <w:r w:rsidRPr="006D19BD">
        <w:rPr>
          <w:i/>
          <w:noProof/>
        </w:rPr>
        <w:t>Systematic Biology</w:t>
      </w:r>
      <w:r w:rsidRPr="006D19BD">
        <w:rPr>
          <w:noProof/>
        </w:rPr>
        <w:t xml:space="preserve"> 63:798-811. doi: 10.1093/sysbio/syu044.</w:t>
      </w:r>
    </w:p>
    <w:p w14:paraId="176A6546" w14:textId="77777777" w:rsidR="006D19BD" w:rsidRPr="006D19BD" w:rsidRDefault="006D19BD" w:rsidP="006D19BD">
      <w:pPr>
        <w:pStyle w:val="EndNoteBibliography"/>
        <w:spacing w:after="0"/>
        <w:ind w:left="720" w:hanging="720"/>
        <w:rPr>
          <w:noProof/>
        </w:rPr>
      </w:pPr>
      <w:r w:rsidRPr="006D19BD">
        <w:rPr>
          <w:noProof/>
        </w:rPr>
        <w:lastRenderedPageBreak/>
        <w:t xml:space="preserve">Pellegrini, M., E. M. Marcotte, M. J. Thompson, D. Eisenberg, and T. O. Yeates. 1999. "Assigning protein functions by comparative genome analysis: Protein phylogenetic profiles."  </w:t>
      </w:r>
      <w:r w:rsidRPr="006D19BD">
        <w:rPr>
          <w:i/>
          <w:noProof/>
        </w:rPr>
        <w:t>Proceedings of the National Academy of Sciences</w:t>
      </w:r>
      <w:r w:rsidRPr="006D19BD">
        <w:rPr>
          <w:noProof/>
        </w:rPr>
        <w:t xml:space="preserve"> 96:4285-4288. doi: 10.1073/pnas.96.8.4285.</w:t>
      </w:r>
    </w:p>
    <w:p w14:paraId="724B50DF" w14:textId="77777777" w:rsidR="006D19BD" w:rsidRPr="006D19BD" w:rsidRDefault="006D19BD" w:rsidP="006D19BD">
      <w:pPr>
        <w:pStyle w:val="EndNoteBibliography"/>
        <w:spacing w:after="0"/>
        <w:ind w:left="720" w:hanging="720"/>
        <w:rPr>
          <w:noProof/>
        </w:rPr>
      </w:pPr>
      <w:r w:rsidRPr="006D19BD">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6D19BD">
        <w:rPr>
          <w:i/>
          <w:noProof/>
        </w:rPr>
        <w:t>Nature Communications</w:t>
      </w:r>
      <w:r w:rsidRPr="006D19BD">
        <w:rPr>
          <w:noProof/>
        </w:rPr>
        <w:t xml:space="preserve"> 3:1137. doi: 10.1038/ncomms2156.</w:t>
      </w:r>
    </w:p>
    <w:p w14:paraId="637EFBE6" w14:textId="77777777" w:rsidR="006D19BD" w:rsidRPr="006D19BD" w:rsidRDefault="006D19BD" w:rsidP="006D19BD">
      <w:pPr>
        <w:pStyle w:val="EndNoteBibliography"/>
        <w:spacing w:after="0"/>
        <w:ind w:left="720" w:hanging="720"/>
        <w:rPr>
          <w:noProof/>
        </w:rPr>
      </w:pPr>
      <w:r w:rsidRPr="006D19BD">
        <w:rPr>
          <w:noProof/>
        </w:rPr>
        <w:t xml:space="preserve">Philippe, H. 2000. "Opinion: long branch attraction and protist phylogeny."  </w:t>
      </w:r>
      <w:r w:rsidRPr="006D19BD">
        <w:rPr>
          <w:i/>
          <w:noProof/>
        </w:rPr>
        <w:t>Protist</w:t>
      </w:r>
      <w:r w:rsidRPr="006D19BD">
        <w:rPr>
          <w:noProof/>
        </w:rPr>
        <w:t xml:space="preserve"> 151:307-316. doi: 10.1078/S1434-4610(04)70029-2.</w:t>
      </w:r>
    </w:p>
    <w:p w14:paraId="5A715DFB" w14:textId="77777777" w:rsidR="006D19BD" w:rsidRPr="006D19BD" w:rsidRDefault="006D19BD" w:rsidP="006D19BD">
      <w:pPr>
        <w:pStyle w:val="EndNoteBibliography"/>
        <w:spacing w:after="0"/>
        <w:ind w:left="720" w:hanging="720"/>
        <w:rPr>
          <w:noProof/>
        </w:rPr>
      </w:pPr>
      <w:r w:rsidRPr="006D19BD">
        <w:rPr>
          <w:noProof/>
        </w:rPr>
        <w:t xml:space="preserve">Philippe, Hervé, Yan Zhou, Henner Brinkmann, Nicolas Rodrigue, and Frédéric Delsuc. 2005. "Heterotachy and long-branch attraction in phylogenetics."  </w:t>
      </w:r>
      <w:r w:rsidRPr="006D19BD">
        <w:rPr>
          <w:i/>
          <w:noProof/>
        </w:rPr>
        <w:t>BMC Evolutionary Biology</w:t>
      </w:r>
      <w:r w:rsidRPr="006D19BD">
        <w:rPr>
          <w:noProof/>
        </w:rPr>
        <w:t xml:space="preserve"> 5:50. doi: 10.1186/1471-2148-5-50.</w:t>
      </w:r>
    </w:p>
    <w:p w14:paraId="42910B59" w14:textId="77777777" w:rsidR="006D19BD" w:rsidRPr="006D19BD" w:rsidRDefault="006D19BD" w:rsidP="006D19BD">
      <w:pPr>
        <w:pStyle w:val="EndNoteBibliography"/>
        <w:spacing w:after="0"/>
        <w:ind w:left="720" w:hanging="720"/>
        <w:rPr>
          <w:noProof/>
        </w:rPr>
      </w:pPr>
      <w:r w:rsidRPr="006D19BD">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6D19BD">
        <w:rPr>
          <w:i/>
          <w:noProof/>
        </w:rPr>
        <w:t>Eukaryotic Cell</w:t>
      </w:r>
      <w:r w:rsidRPr="006D19BD">
        <w:rPr>
          <w:noProof/>
        </w:rPr>
        <w:t xml:space="preserve"> 12:503-511. doi: 10.1128/EC.00312-12.</w:t>
      </w:r>
    </w:p>
    <w:p w14:paraId="668367F6" w14:textId="77777777" w:rsidR="006D19BD" w:rsidRPr="006D19BD" w:rsidRDefault="006D19BD" w:rsidP="006D19BD">
      <w:pPr>
        <w:pStyle w:val="EndNoteBibliography"/>
        <w:spacing w:after="0"/>
        <w:ind w:left="720" w:hanging="720"/>
        <w:rPr>
          <w:noProof/>
        </w:rPr>
      </w:pPr>
      <w:r w:rsidRPr="006D19BD">
        <w:rPr>
          <w:noProof/>
        </w:rPr>
        <w:t xml:space="preserve">Ramanan, P., and B. S. Pritt. 2014. "Extraintestinal Microsporidiosis."  </w:t>
      </w:r>
      <w:r w:rsidRPr="006D19BD">
        <w:rPr>
          <w:i/>
          <w:noProof/>
        </w:rPr>
        <w:t>Journal of Clinical Microbiology</w:t>
      </w:r>
      <w:r w:rsidRPr="006D19BD">
        <w:rPr>
          <w:noProof/>
        </w:rPr>
        <w:t xml:space="preserve"> 52:3839-3844. doi: 10.1128/JCM.00971-14.</w:t>
      </w:r>
    </w:p>
    <w:p w14:paraId="487920A9" w14:textId="77777777" w:rsidR="006D19BD" w:rsidRPr="006D19BD" w:rsidRDefault="006D19BD" w:rsidP="006D19BD">
      <w:pPr>
        <w:pStyle w:val="EndNoteBibliography"/>
        <w:spacing w:after="0"/>
        <w:ind w:left="720" w:hanging="720"/>
        <w:rPr>
          <w:noProof/>
        </w:rPr>
      </w:pPr>
      <w:r w:rsidRPr="006D19BD">
        <w:rPr>
          <w:noProof/>
        </w:rPr>
        <w:t xml:space="preserve">Ramsay, Jennifer M., Virginia Watral, Carl B. Schreck, and Michael L. Kent. 2009. "Pseudoloma neurophilia (Microsporidia) infections in zebrafish (Danio rerio): effects of stress on survival, growth and reproduction."  </w:t>
      </w:r>
      <w:r w:rsidRPr="006D19BD">
        <w:rPr>
          <w:i/>
          <w:noProof/>
        </w:rPr>
        <w:t>Diseases of aquatic organisms</w:t>
      </w:r>
      <w:r w:rsidRPr="006D19BD">
        <w:rPr>
          <w:noProof/>
        </w:rPr>
        <w:t xml:space="preserve"> 88:69-84. doi: 10.3354/dao02145.</w:t>
      </w:r>
    </w:p>
    <w:p w14:paraId="453FB3B6" w14:textId="77777777" w:rsidR="006D19BD" w:rsidRPr="006D19BD" w:rsidRDefault="006D19BD" w:rsidP="006D19BD">
      <w:pPr>
        <w:pStyle w:val="EndNoteBibliography"/>
        <w:spacing w:after="0"/>
        <w:ind w:left="720" w:hanging="720"/>
        <w:rPr>
          <w:noProof/>
        </w:rPr>
      </w:pPr>
      <w:r w:rsidRPr="006D19BD">
        <w:rPr>
          <w:noProof/>
        </w:rPr>
        <w:t xml:space="preserve">Reid, Adam James, Corin Yeats, and Christine Anne Orengo. 2007. "Methods of remote homology detection can be combined to increase coverage by 10% in the midnight zone."  </w:t>
      </w:r>
      <w:r w:rsidRPr="006D19BD">
        <w:rPr>
          <w:i/>
          <w:noProof/>
        </w:rPr>
        <w:t>Bioinformatics</w:t>
      </w:r>
      <w:r w:rsidRPr="006D19BD">
        <w:rPr>
          <w:noProof/>
        </w:rPr>
        <w:t xml:space="preserve"> 23:2353-2360. doi: 10.1093/bioinformatics/btm355.</w:t>
      </w:r>
    </w:p>
    <w:p w14:paraId="5C6A08DD" w14:textId="77777777" w:rsidR="006D19BD" w:rsidRPr="006D19BD" w:rsidRDefault="006D19BD" w:rsidP="006D19BD">
      <w:pPr>
        <w:pStyle w:val="EndNoteBibliography"/>
        <w:spacing w:after="0"/>
        <w:ind w:left="720" w:hanging="720"/>
        <w:rPr>
          <w:noProof/>
        </w:rPr>
      </w:pPr>
      <w:r w:rsidRPr="006D19BD">
        <w:rPr>
          <w:noProof/>
        </w:rPr>
        <w:t xml:space="preserve">Rogelio, López‐Vélez, Turrientes M. Carmen, Garrón Carla, Montilla Pedro, Navajas Raquel, Fenoy Soledad, and Aguila Carmen. 2006. "Microsporidiosis in Travelers with Diarrhea from the Tropics."  </w:t>
      </w:r>
      <w:r w:rsidRPr="006D19BD">
        <w:rPr>
          <w:i/>
          <w:noProof/>
        </w:rPr>
        <w:t>Journal of Travel Medicine</w:t>
      </w:r>
      <w:r w:rsidRPr="006D19BD">
        <w:rPr>
          <w:noProof/>
        </w:rPr>
        <w:t xml:space="preserve"> 6:223-227. doi: 10.1111/j.1708-8305.1999.tb00522.x.</w:t>
      </w:r>
    </w:p>
    <w:p w14:paraId="53B3202A" w14:textId="77777777" w:rsidR="006D19BD" w:rsidRPr="006D19BD" w:rsidRDefault="006D19BD" w:rsidP="006D19BD">
      <w:pPr>
        <w:pStyle w:val="EndNoteBibliography"/>
        <w:spacing w:after="0"/>
        <w:ind w:left="720" w:hanging="720"/>
        <w:rPr>
          <w:noProof/>
        </w:rPr>
      </w:pPr>
      <w:r w:rsidRPr="006D19BD">
        <w:rPr>
          <w:noProof/>
        </w:rPr>
        <w:t xml:space="preserve">Roger, Andrew J., and Alastair G.B. Simpson. 2009. "Evolution: Revisiting the Root of the Eukaryote Tree."  </w:t>
      </w:r>
      <w:r w:rsidRPr="006D19BD">
        <w:rPr>
          <w:i/>
          <w:noProof/>
        </w:rPr>
        <w:t>Current Biology</w:t>
      </w:r>
      <w:r w:rsidRPr="006D19BD">
        <w:rPr>
          <w:noProof/>
        </w:rPr>
        <w:t xml:space="preserve"> 19:R165-R167. doi: 10.1016/j.cub.2008.12.032.</w:t>
      </w:r>
    </w:p>
    <w:p w14:paraId="20D6A7AF" w14:textId="77777777" w:rsidR="006D19BD" w:rsidRPr="006D19BD" w:rsidRDefault="006D19BD" w:rsidP="006D19BD">
      <w:pPr>
        <w:pStyle w:val="EndNoteBibliography"/>
        <w:spacing w:after="0"/>
        <w:ind w:left="720" w:hanging="720"/>
        <w:rPr>
          <w:noProof/>
        </w:rPr>
      </w:pPr>
      <w:r w:rsidRPr="006D19BD">
        <w:rPr>
          <w:noProof/>
        </w:rPr>
        <w:t xml:space="preserve">Ryan, Ja, and Sl Kohler. 2016. "Distribution, prevalence, and pathology of a microsporidian infecting freshwater sculpins."  </w:t>
      </w:r>
      <w:r w:rsidRPr="006D19BD">
        <w:rPr>
          <w:i/>
          <w:noProof/>
        </w:rPr>
        <w:t>Diseases of Aquatic Organisms</w:t>
      </w:r>
      <w:r w:rsidRPr="006D19BD">
        <w:rPr>
          <w:noProof/>
        </w:rPr>
        <w:t xml:space="preserve"> 118:195-206. doi: 10.3354/dao02974.</w:t>
      </w:r>
    </w:p>
    <w:p w14:paraId="167D1CEA" w14:textId="77777777" w:rsidR="006D19BD" w:rsidRPr="006D19BD" w:rsidRDefault="006D19BD" w:rsidP="006D19BD">
      <w:pPr>
        <w:pStyle w:val="EndNoteBibliography"/>
        <w:spacing w:after="0"/>
        <w:ind w:left="720" w:hanging="720"/>
        <w:rPr>
          <w:noProof/>
        </w:rPr>
      </w:pPr>
      <w:r w:rsidRPr="006D19BD">
        <w:rPr>
          <w:noProof/>
        </w:rPr>
        <w:lastRenderedPageBreak/>
        <w:t xml:space="preserve">Sael, Lee, Meghana Chitale, and Daisuke Kihara. 2012. "Structure- and Sequence-Based Function Prediction for Non-Homologous Proteins."  </w:t>
      </w:r>
      <w:r w:rsidRPr="006D19BD">
        <w:rPr>
          <w:i/>
          <w:noProof/>
        </w:rPr>
        <w:t>Journal of Structural and Functional Genomics</w:t>
      </w:r>
      <w:r w:rsidRPr="006D19BD">
        <w:rPr>
          <w:noProof/>
        </w:rPr>
        <w:t xml:space="preserve"> 13:111-123. doi: 10.1007/s10969-012-9126-6.</w:t>
      </w:r>
    </w:p>
    <w:p w14:paraId="7E0264FF" w14:textId="77777777" w:rsidR="006D19BD" w:rsidRPr="006D19BD" w:rsidRDefault="006D19BD" w:rsidP="006D19BD">
      <w:pPr>
        <w:pStyle w:val="EndNoteBibliography"/>
        <w:spacing w:after="0"/>
        <w:ind w:left="720" w:hanging="720"/>
        <w:rPr>
          <w:noProof/>
        </w:rPr>
      </w:pPr>
      <w:r w:rsidRPr="006D19BD">
        <w:rPr>
          <w:noProof/>
        </w:rPr>
        <w:t xml:space="preserve">Santín, Mónica, and Ronald Fayer. 2011. "Microsporidiosis: Enterocytozoon bieneusi in domesticated and wild animals."  </w:t>
      </w:r>
      <w:r w:rsidRPr="006D19BD">
        <w:rPr>
          <w:i/>
          <w:noProof/>
        </w:rPr>
        <w:t>Research in Veterinary Science</w:t>
      </w:r>
      <w:r w:rsidRPr="006D19BD">
        <w:rPr>
          <w:noProof/>
        </w:rPr>
        <w:t xml:space="preserve"> 90:363-371. doi: 10.1016/j.rvsc.2010.07.014.</w:t>
      </w:r>
    </w:p>
    <w:p w14:paraId="3E5D893A" w14:textId="77777777" w:rsidR="006D19BD" w:rsidRPr="006D19BD" w:rsidRDefault="006D19BD" w:rsidP="006D19BD">
      <w:pPr>
        <w:pStyle w:val="EndNoteBibliography"/>
        <w:spacing w:after="0"/>
        <w:ind w:left="720" w:hanging="720"/>
        <w:rPr>
          <w:noProof/>
        </w:rPr>
      </w:pPr>
      <w:r w:rsidRPr="006D19BD">
        <w:rPr>
          <w:noProof/>
        </w:rPr>
        <w:t xml:space="preserve">Scanlon, Mary, Andrew P. Shaw, Cheng J. Zhou, Govinda S. Visvesvara, and Gordon J. Leitch. 2000. "Infection by microsporidia disrupts the host cell cycle."  </w:t>
      </w:r>
      <w:r w:rsidRPr="006D19BD">
        <w:rPr>
          <w:i/>
          <w:noProof/>
        </w:rPr>
        <w:t>Journal of Eukaryotic Microbiology</w:t>
      </w:r>
      <w:r w:rsidRPr="006D19BD">
        <w:rPr>
          <w:noProof/>
        </w:rPr>
        <w:t xml:space="preserve"> 47:525-531. doi: 10.1111/j.1550-7408.2000.tb00085.x.</w:t>
      </w:r>
    </w:p>
    <w:p w14:paraId="157164C9" w14:textId="77777777" w:rsidR="006D19BD" w:rsidRPr="006D19BD" w:rsidRDefault="006D19BD" w:rsidP="006D19BD">
      <w:pPr>
        <w:pStyle w:val="EndNoteBibliography"/>
        <w:spacing w:after="0"/>
        <w:ind w:left="720" w:hanging="720"/>
        <w:rPr>
          <w:noProof/>
        </w:rPr>
      </w:pPr>
      <w:r w:rsidRPr="006D19BD">
        <w:rPr>
          <w:noProof/>
        </w:rPr>
        <w:t xml:space="preserve">Schmidt, H.A., E. Petzold, M. Vingron, and A. von Haeseler. 2003. "Molecular phylogenetics: parallelized parameter estimation and quartet puzzling."  </w:t>
      </w:r>
      <w:r w:rsidRPr="006D19BD">
        <w:rPr>
          <w:i/>
          <w:noProof/>
        </w:rPr>
        <w:t>Journal of Parallel and Distributed Computing</w:t>
      </w:r>
      <w:r w:rsidRPr="006D19BD">
        <w:rPr>
          <w:noProof/>
        </w:rPr>
        <w:t xml:space="preserve"> 63:719-727. doi: 10.1016/S0743-7315(03)00129-1.</w:t>
      </w:r>
    </w:p>
    <w:p w14:paraId="685F9D62" w14:textId="77777777" w:rsidR="006D19BD" w:rsidRPr="006D19BD" w:rsidRDefault="006D19BD" w:rsidP="006D19BD">
      <w:pPr>
        <w:pStyle w:val="EndNoteBibliography"/>
        <w:spacing w:after="0"/>
        <w:ind w:left="720" w:hanging="720"/>
        <w:rPr>
          <w:noProof/>
        </w:rPr>
      </w:pPr>
      <w:r w:rsidRPr="006D19BD">
        <w:rPr>
          <w:noProof/>
        </w:rPr>
        <w:t xml:space="preserve">Schmitt, Thomas, David N. Messina, Fabian Schreiber, and Erik L L Sonnhammer. 2011. "Letter to the Editor: SeqXML and orthoXML: Standards for sequence and orthology information."  </w:t>
      </w:r>
      <w:r w:rsidRPr="006D19BD">
        <w:rPr>
          <w:i/>
          <w:noProof/>
        </w:rPr>
        <w:t>Briefings in Bioinformatics</w:t>
      </w:r>
      <w:r w:rsidRPr="006D19BD">
        <w:rPr>
          <w:noProof/>
        </w:rPr>
        <w:t xml:space="preserve"> 12:485-488. doi: 10.1093/bib/bbr025.</w:t>
      </w:r>
    </w:p>
    <w:p w14:paraId="780F0289" w14:textId="77777777" w:rsidR="006D19BD" w:rsidRPr="006D19BD" w:rsidRDefault="006D19BD" w:rsidP="006D19BD">
      <w:pPr>
        <w:pStyle w:val="EndNoteBibliography"/>
        <w:spacing w:after="0"/>
        <w:ind w:left="720" w:hanging="720"/>
        <w:rPr>
          <w:noProof/>
        </w:rPr>
      </w:pPr>
      <w:r w:rsidRPr="006D19BD">
        <w:rPr>
          <w:noProof/>
        </w:rPr>
        <w:t xml:space="preserve">Slamovits, Claudio H, Naomi M Fast, Joyce S Law, and Patrick J Keeling. 2004. "Genome Compaction and Stability in Microsporidian Intracellular Parasites."  </w:t>
      </w:r>
      <w:r w:rsidRPr="006D19BD">
        <w:rPr>
          <w:i/>
          <w:noProof/>
        </w:rPr>
        <w:t>Current Biology</w:t>
      </w:r>
      <w:r w:rsidRPr="006D19BD">
        <w:rPr>
          <w:noProof/>
        </w:rPr>
        <w:t xml:space="preserve"> 14:891-896. doi: 10.1016/j.cub.2004.04.041.</w:t>
      </w:r>
    </w:p>
    <w:p w14:paraId="413D8F16" w14:textId="77777777" w:rsidR="006D19BD" w:rsidRPr="006D19BD" w:rsidRDefault="006D19BD" w:rsidP="006D19BD">
      <w:pPr>
        <w:pStyle w:val="EndNoteBibliography"/>
        <w:spacing w:after="0"/>
        <w:ind w:left="720" w:hanging="720"/>
        <w:rPr>
          <w:noProof/>
        </w:rPr>
      </w:pPr>
      <w:r w:rsidRPr="006D19BD">
        <w:rPr>
          <w:noProof/>
        </w:rPr>
        <w:t xml:space="preserve">Soltis, Douglas E., and Pamela S. Soltis. 2003. "The Role of Phylogenetics in Comparative  Genetics."  </w:t>
      </w:r>
      <w:r w:rsidRPr="006D19BD">
        <w:rPr>
          <w:i/>
          <w:noProof/>
        </w:rPr>
        <w:t>Plant Physiology</w:t>
      </w:r>
      <w:r w:rsidRPr="006D19BD">
        <w:rPr>
          <w:noProof/>
        </w:rPr>
        <w:t xml:space="preserve"> 132:1790-1800. doi: 10.1104/pp.103.022509.</w:t>
      </w:r>
    </w:p>
    <w:p w14:paraId="319E9E7E" w14:textId="77777777" w:rsidR="006D19BD" w:rsidRPr="006D19BD" w:rsidRDefault="006D19BD" w:rsidP="006D19BD">
      <w:pPr>
        <w:pStyle w:val="EndNoteBibliography"/>
        <w:spacing w:after="0"/>
        <w:ind w:left="720" w:hanging="720"/>
        <w:rPr>
          <w:noProof/>
        </w:rPr>
      </w:pPr>
      <w:r w:rsidRPr="006D19BD">
        <w:rPr>
          <w:noProof/>
        </w:rPr>
        <w:t xml:space="preserve">Stamatakis, Alexandros. 2014. "RAxML version 8: A tool for phylogenetic analysis and post-analysis of large phylogenies."  </w:t>
      </w:r>
      <w:r w:rsidRPr="006D19BD">
        <w:rPr>
          <w:i/>
          <w:noProof/>
        </w:rPr>
        <w:t>Bioinformatics</w:t>
      </w:r>
      <w:r w:rsidRPr="006D19BD">
        <w:rPr>
          <w:noProof/>
        </w:rPr>
        <w:t xml:space="preserve"> 30:1312-1313. doi: 10.1093/bioinformatics/btu033.</w:t>
      </w:r>
    </w:p>
    <w:p w14:paraId="2C46478C" w14:textId="77777777" w:rsidR="006D19BD" w:rsidRPr="006D19BD" w:rsidRDefault="006D19BD" w:rsidP="006D19BD">
      <w:pPr>
        <w:pStyle w:val="EndNoteBibliography"/>
        <w:spacing w:after="0"/>
        <w:ind w:left="720" w:hanging="720"/>
        <w:rPr>
          <w:noProof/>
        </w:rPr>
      </w:pPr>
      <w:r w:rsidRPr="006D19BD">
        <w:rPr>
          <w:noProof/>
        </w:rPr>
        <w:t xml:space="preserve">Steel, Mike, Daniel Huson, and Peter J Lockhart. 2000. "Invariable Sites Models and Their Use in Phylogeny Reconstruction."  </w:t>
      </w:r>
      <w:r w:rsidRPr="006D19BD">
        <w:rPr>
          <w:i/>
          <w:noProof/>
        </w:rPr>
        <w:t>Systematic Biology</w:t>
      </w:r>
      <w:r w:rsidRPr="006D19BD">
        <w:rPr>
          <w:noProof/>
        </w:rPr>
        <w:t>:8.</w:t>
      </w:r>
    </w:p>
    <w:p w14:paraId="25BCE566" w14:textId="77777777" w:rsidR="006D19BD" w:rsidRPr="006D19BD" w:rsidRDefault="006D19BD" w:rsidP="006D19BD">
      <w:pPr>
        <w:pStyle w:val="EndNoteBibliography"/>
        <w:spacing w:after="0"/>
        <w:ind w:left="720" w:hanging="720"/>
        <w:rPr>
          <w:noProof/>
        </w:rPr>
      </w:pPr>
      <w:r w:rsidRPr="006D19BD">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6D19BD">
        <w:rPr>
          <w:i/>
          <w:noProof/>
        </w:rPr>
        <w:t>Trends in parasitology</w:t>
      </w:r>
      <w:r w:rsidRPr="006D19BD">
        <w:rPr>
          <w:noProof/>
        </w:rPr>
        <w:t xml:space="preserve"> 32:336-348. doi: 10.1016/j.pt.2015.12.004.</w:t>
      </w:r>
    </w:p>
    <w:p w14:paraId="02EF2D8E" w14:textId="77777777" w:rsidR="006D19BD" w:rsidRPr="006D19BD" w:rsidRDefault="006D19BD" w:rsidP="006D19BD">
      <w:pPr>
        <w:pStyle w:val="EndNoteBibliography"/>
        <w:spacing w:after="0"/>
        <w:ind w:left="720" w:hanging="720"/>
        <w:rPr>
          <w:noProof/>
        </w:rPr>
      </w:pPr>
      <w:r w:rsidRPr="006D19BD">
        <w:rPr>
          <w:noProof/>
        </w:rPr>
        <w:t xml:space="preserve">Studer, Romain A., and Marc Robinson-Rechavi. 2009. "How confident can we be that orthologs are similar, but paralogs differ?"  </w:t>
      </w:r>
      <w:r w:rsidRPr="006D19BD">
        <w:rPr>
          <w:i/>
          <w:noProof/>
        </w:rPr>
        <w:t>Trends in Genetics</w:t>
      </w:r>
      <w:r w:rsidRPr="006D19BD">
        <w:rPr>
          <w:noProof/>
        </w:rPr>
        <w:t xml:space="preserve"> 25:210-216. doi: 10.1016/j.tig.2009.03.004.</w:t>
      </w:r>
    </w:p>
    <w:p w14:paraId="5BFECBC2" w14:textId="77777777" w:rsidR="006D19BD" w:rsidRPr="006D19BD" w:rsidRDefault="006D19BD" w:rsidP="006D19BD">
      <w:pPr>
        <w:pStyle w:val="EndNoteBibliography"/>
        <w:spacing w:after="0"/>
        <w:ind w:left="720" w:hanging="720"/>
        <w:rPr>
          <w:noProof/>
        </w:rPr>
      </w:pPr>
      <w:r w:rsidRPr="006D19BD">
        <w:rPr>
          <w:noProof/>
        </w:rPr>
        <w:t xml:space="preserve">Sukumaran, Jeet, and Mark T. Holder. 2010. "DendroPy: a Python library for phylogenetic computing."  </w:t>
      </w:r>
      <w:r w:rsidRPr="006D19BD">
        <w:rPr>
          <w:i/>
          <w:noProof/>
        </w:rPr>
        <w:t>Bioinformatics</w:t>
      </w:r>
      <w:r w:rsidRPr="006D19BD">
        <w:rPr>
          <w:noProof/>
        </w:rPr>
        <w:t xml:space="preserve"> 26:1569-1571. doi: 10.1093/bioinformatics/btq228.</w:t>
      </w:r>
    </w:p>
    <w:p w14:paraId="60E22933" w14:textId="77777777" w:rsidR="006D19BD" w:rsidRPr="006D19BD" w:rsidRDefault="006D19BD" w:rsidP="006D19BD">
      <w:pPr>
        <w:pStyle w:val="EndNoteBibliography"/>
        <w:spacing w:after="0"/>
        <w:ind w:left="720" w:hanging="720"/>
        <w:rPr>
          <w:noProof/>
        </w:rPr>
      </w:pPr>
      <w:r w:rsidRPr="006D19BD">
        <w:rPr>
          <w:noProof/>
        </w:rPr>
        <w:t xml:space="preserve">Szklarczyk, Damian, Andrea Franceschini, Stefan Wyder, Kristoffer Forslund, Davide Heller, Jaime Huerta-Cepas, Milan Simonovic, Alexander Roth, </w:t>
      </w:r>
      <w:r w:rsidRPr="006D19BD">
        <w:rPr>
          <w:noProof/>
        </w:rPr>
        <w:lastRenderedPageBreak/>
        <w:t xml:space="preserve">Alberto Santos, Kalliopi P. Tsafou, Michael Kuhn, Peer Bork, Lars J. Jensen, and Christian von Mering. 2015. "STRING v10: protein–protein interaction networks, integrated over the tree of life."  </w:t>
      </w:r>
      <w:r w:rsidRPr="006D19BD">
        <w:rPr>
          <w:i/>
          <w:noProof/>
        </w:rPr>
        <w:t>Nucleic Acids Research</w:t>
      </w:r>
      <w:r w:rsidRPr="006D19BD">
        <w:rPr>
          <w:noProof/>
        </w:rPr>
        <w:t xml:space="preserve"> 43:D447-D452. doi: 10.1093/nar/gku1003.</w:t>
      </w:r>
    </w:p>
    <w:p w14:paraId="588D9672" w14:textId="77777777" w:rsidR="006D19BD" w:rsidRPr="006D19BD" w:rsidRDefault="006D19BD" w:rsidP="006D19BD">
      <w:pPr>
        <w:pStyle w:val="EndNoteBibliography"/>
        <w:spacing w:after="0"/>
        <w:ind w:left="720" w:hanging="720"/>
        <w:rPr>
          <w:noProof/>
        </w:rPr>
      </w:pPr>
      <w:r w:rsidRPr="006D19BD">
        <w:rPr>
          <w:noProof/>
        </w:rPr>
        <w:t xml:space="preserve">Tanabe, Yuuhiko, Makoto M. Watanabe, and Junta Sugiyama. 2002. "Are Microsporidia really related to Fungi?: a reappraisal based on additional gene sequences from basal fungi."  </w:t>
      </w:r>
      <w:r w:rsidRPr="006D19BD">
        <w:rPr>
          <w:i/>
          <w:noProof/>
        </w:rPr>
        <w:t>Mycological Research</w:t>
      </w:r>
      <w:r w:rsidRPr="006D19BD">
        <w:rPr>
          <w:noProof/>
        </w:rPr>
        <w:t xml:space="preserve"> 106:1380-1391. doi: 10.1017/S095375620200686X.</w:t>
      </w:r>
    </w:p>
    <w:p w14:paraId="36007FE1" w14:textId="77777777" w:rsidR="006D19BD" w:rsidRPr="006D19BD" w:rsidRDefault="006D19BD" w:rsidP="006D19BD">
      <w:pPr>
        <w:pStyle w:val="EndNoteBibliography"/>
        <w:spacing w:after="0"/>
        <w:ind w:left="720" w:hanging="720"/>
        <w:rPr>
          <w:noProof/>
        </w:rPr>
      </w:pPr>
      <w:r w:rsidRPr="006D19BD">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6D19BD">
        <w:rPr>
          <w:i/>
          <w:noProof/>
        </w:rPr>
        <w:t>Journal of Molecular Evolution</w:t>
      </w:r>
      <w:r w:rsidRPr="006D19BD">
        <w:rPr>
          <w:noProof/>
        </w:rPr>
        <w:t xml:space="preserve"> 59:780-791. doi: 10.1007/s00239-004-2673-0.</w:t>
      </w:r>
    </w:p>
    <w:p w14:paraId="2E667BF9" w14:textId="77777777" w:rsidR="006D19BD" w:rsidRPr="006D19BD" w:rsidRDefault="006D19BD" w:rsidP="006D19BD">
      <w:pPr>
        <w:pStyle w:val="EndNoteBibliography"/>
        <w:spacing w:after="0"/>
        <w:ind w:left="720" w:hanging="720"/>
        <w:rPr>
          <w:noProof/>
        </w:rPr>
      </w:pPr>
      <w:r w:rsidRPr="006D19BD">
        <w:rPr>
          <w:noProof/>
        </w:rPr>
        <w:t xml:space="preserve">Trachana, Kalliopi, Tomas a Larsson, Sean Powell, Wei-Hua Chen, Tobias Doerks, Jean Muller, and Peer Bork. 2011. "Orthology prediction methods: a quality assessment using curated protein families."  </w:t>
      </w:r>
      <w:r w:rsidRPr="006D19BD">
        <w:rPr>
          <w:i/>
          <w:noProof/>
        </w:rPr>
        <w:t>BioEssays : news and reviews in molecular, cellular and developmental biology</w:t>
      </w:r>
      <w:r w:rsidRPr="006D19BD">
        <w:rPr>
          <w:noProof/>
        </w:rPr>
        <w:t xml:space="preserve"> 33:769-80. doi: 10.1002/bies.201100062.</w:t>
      </w:r>
    </w:p>
    <w:p w14:paraId="4B2CCEF0" w14:textId="77777777" w:rsidR="006D19BD" w:rsidRPr="006D19BD" w:rsidRDefault="006D19BD" w:rsidP="006D19BD">
      <w:pPr>
        <w:pStyle w:val="EndNoteBibliography"/>
        <w:spacing w:after="0"/>
        <w:ind w:left="720" w:hanging="720"/>
        <w:rPr>
          <w:noProof/>
        </w:rPr>
      </w:pPr>
      <w:r w:rsidRPr="006D19BD">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6D19BD">
        <w:rPr>
          <w:i/>
          <w:noProof/>
        </w:rPr>
        <w:t>Bioinformatics</w:t>
      </w:r>
      <w:r w:rsidRPr="006D19BD">
        <w:rPr>
          <w:noProof/>
        </w:rPr>
        <w:t xml:space="preserve"> 33:i75-i82. doi: 10.1093/bioinformatics/btx229.</w:t>
      </w:r>
    </w:p>
    <w:p w14:paraId="67D98E5C" w14:textId="77777777" w:rsidR="006D19BD" w:rsidRPr="006D19BD" w:rsidRDefault="006D19BD" w:rsidP="006D19BD">
      <w:pPr>
        <w:pStyle w:val="EndNoteBibliography"/>
        <w:spacing w:after="0"/>
        <w:ind w:left="720" w:hanging="720"/>
        <w:rPr>
          <w:noProof/>
        </w:rPr>
      </w:pPr>
      <w:r w:rsidRPr="006D19BD">
        <w:rPr>
          <w:noProof/>
        </w:rPr>
        <w:t xml:space="preserve">Tsaousis, Anastasios D., Edmund R S Kunji, Alina V. Goldberg, John M. Lucocq, Robert P. Hirt, and T. Martin Embley. 2008. "A novel route for ATP acquisition by the remnant mitochondria of Encephalitozoon cuniculi."  </w:t>
      </w:r>
      <w:r w:rsidRPr="006D19BD">
        <w:rPr>
          <w:i/>
          <w:noProof/>
        </w:rPr>
        <w:t>Nature</w:t>
      </w:r>
      <w:r w:rsidRPr="006D19BD">
        <w:rPr>
          <w:noProof/>
        </w:rPr>
        <w:t xml:space="preserve"> 453:553-556. doi: 10.1038/nature06903.</w:t>
      </w:r>
    </w:p>
    <w:p w14:paraId="42AA8E5D" w14:textId="77777777" w:rsidR="006D19BD" w:rsidRPr="006D19BD" w:rsidRDefault="006D19BD" w:rsidP="006D19BD">
      <w:pPr>
        <w:pStyle w:val="EndNoteBibliography"/>
        <w:spacing w:after="0"/>
        <w:ind w:left="720" w:hanging="720"/>
        <w:rPr>
          <w:noProof/>
        </w:rPr>
      </w:pPr>
      <w:r w:rsidRPr="006D19BD">
        <w:rPr>
          <w:noProof/>
        </w:rPr>
        <w:t xml:space="preserve">van Dongen, Stjin. 2000. "Graph clustering by flow simulation."  </w:t>
      </w:r>
      <w:r w:rsidRPr="006D19BD">
        <w:rPr>
          <w:i/>
          <w:noProof/>
        </w:rPr>
        <w:t>Graph stimulation by flow clustering</w:t>
      </w:r>
      <w:r w:rsidRPr="006D19BD">
        <w:rPr>
          <w:noProof/>
        </w:rPr>
        <w:t xml:space="preserve"> PhD thesis:University of Utrecht-University of Utrecht. doi: 10.1016/j.cosrev.2007.05.001.</w:t>
      </w:r>
    </w:p>
    <w:p w14:paraId="5023FCD4" w14:textId="77777777" w:rsidR="006D19BD" w:rsidRPr="006D19BD" w:rsidRDefault="006D19BD" w:rsidP="006D19BD">
      <w:pPr>
        <w:pStyle w:val="EndNoteBibliography"/>
        <w:spacing w:after="0"/>
        <w:ind w:left="720" w:hanging="720"/>
        <w:rPr>
          <w:noProof/>
        </w:rPr>
      </w:pPr>
      <w:r w:rsidRPr="006D19BD">
        <w:rPr>
          <w:noProof/>
        </w:rPr>
        <w:t xml:space="preserve">Vandermeer, J. W., and T. A. Gochnauer. 1971. "Trehalase activity associated with spores of Nosema apis."  </w:t>
      </w:r>
      <w:r w:rsidRPr="006D19BD">
        <w:rPr>
          <w:i/>
          <w:noProof/>
        </w:rPr>
        <w:t>Journal of Invertebrate Pathology</w:t>
      </w:r>
      <w:r w:rsidRPr="006D19BD">
        <w:rPr>
          <w:noProof/>
        </w:rPr>
        <w:t xml:space="preserve"> 17:38-41. doi: 10.1016/0022-2011(71)90122-4.</w:t>
      </w:r>
    </w:p>
    <w:p w14:paraId="1CD311D6" w14:textId="77777777" w:rsidR="006D19BD" w:rsidRPr="006D19BD" w:rsidRDefault="006D19BD" w:rsidP="006D19BD">
      <w:pPr>
        <w:pStyle w:val="EndNoteBibliography"/>
        <w:spacing w:after="0"/>
        <w:ind w:left="720" w:hanging="720"/>
        <w:rPr>
          <w:noProof/>
        </w:rPr>
      </w:pPr>
      <w:r w:rsidRPr="006D19BD">
        <w:rPr>
          <w:noProof/>
        </w:rPr>
        <w:t xml:space="preserve">Vivarès, CP, and G Méténier. 2001. "The microsporidian Encephalitozoon."  </w:t>
      </w:r>
      <w:r w:rsidRPr="006D19BD">
        <w:rPr>
          <w:i/>
          <w:noProof/>
        </w:rPr>
        <w:t>Bioessays</w:t>
      </w:r>
      <w:r w:rsidRPr="006D19BD">
        <w:rPr>
          <w:noProof/>
        </w:rPr>
        <w:t>:194-202.</w:t>
      </w:r>
    </w:p>
    <w:p w14:paraId="5D2A99D7" w14:textId="77777777" w:rsidR="006D19BD" w:rsidRPr="006D19BD" w:rsidRDefault="006D19BD" w:rsidP="006D19BD">
      <w:pPr>
        <w:pStyle w:val="EndNoteBibliography"/>
        <w:spacing w:after="0"/>
        <w:ind w:left="720" w:hanging="720"/>
        <w:rPr>
          <w:noProof/>
        </w:rPr>
      </w:pPr>
      <w:r w:rsidRPr="006D19BD">
        <w:rPr>
          <w:noProof/>
        </w:rPr>
        <w:t xml:space="preserve">Vossbrinck, C. R., J. V. Maddox, S. Friedman, B. A. Debrunner-Vossbrinck, and C. R. Woese. 1987. "Ribosomal RNA sequence suggests microsporidia are extremely ancient eukaryotes."  </w:t>
      </w:r>
      <w:r w:rsidRPr="006D19BD">
        <w:rPr>
          <w:i/>
          <w:noProof/>
        </w:rPr>
        <w:t>Nature</w:t>
      </w:r>
      <w:r w:rsidRPr="006D19BD">
        <w:rPr>
          <w:noProof/>
        </w:rPr>
        <w:t xml:space="preserve"> 326:411-414. doi: 10.1038/326411a0.</w:t>
      </w:r>
    </w:p>
    <w:p w14:paraId="348F98D6" w14:textId="77777777" w:rsidR="006D19BD" w:rsidRPr="006D19BD" w:rsidRDefault="006D19BD" w:rsidP="006D19BD">
      <w:pPr>
        <w:pStyle w:val="EndNoteBibliography"/>
        <w:spacing w:after="0"/>
        <w:ind w:left="720" w:hanging="720"/>
        <w:rPr>
          <w:noProof/>
        </w:rPr>
      </w:pPr>
      <w:r w:rsidRPr="006D19BD">
        <w:rPr>
          <w:noProof/>
        </w:rPr>
        <w:t xml:space="preserve">Vossbrinck, Charles R., Bettina A. Debrunner‐Vossbrinck, and Louis M. Weiss. 2014. "Phylogeny of the Microsporidia."  </w:t>
      </w:r>
      <w:r w:rsidRPr="006D19BD">
        <w:rPr>
          <w:i/>
          <w:noProof/>
        </w:rPr>
        <w:t>Microsporidia</w:t>
      </w:r>
      <w:r w:rsidRPr="006D19BD">
        <w:rPr>
          <w:noProof/>
        </w:rPr>
        <w:t>. doi: 10.1002/9781118395264.ch6.</w:t>
      </w:r>
    </w:p>
    <w:p w14:paraId="498CBA5D" w14:textId="77777777" w:rsidR="006D19BD" w:rsidRPr="006D19BD" w:rsidRDefault="006D19BD" w:rsidP="006D19BD">
      <w:pPr>
        <w:pStyle w:val="EndNoteBibliography"/>
        <w:spacing w:after="0"/>
        <w:ind w:left="720" w:hanging="720"/>
        <w:rPr>
          <w:noProof/>
        </w:rPr>
      </w:pPr>
      <w:r w:rsidRPr="006D19BD">
        <w:rPr>
          <w:noProof/>
        </w:rPr>
        <w:lastRenderedPageBreak/>
        <w:t xml:space="preserve">Wang, Tim, Haiyan Yu, Nicholas W. Hughes, Bingxu Liu, Arek Kendirli, Klara Klein, Walter W. Chen, Eric S. Lander, and David M. Sabatini. 2017. "Gene Essentiality Profiling Reveals Gene Networks and Synthetic Lethal Interactions with Oncogenic Ras."  </w:t>
      </w:r>
      <w:r w:rsidRPr="006D19BD">
        <w:rPr>
          <w:i/>
          <w:noProof/>
        </w:rPr>
        <w:t>Cell</w:t>
      </w:r>
      <w:r w:rsidRPr="006D19BD">
        <w:rPr>
          <w:noProof/>
        </w:rPr>
        <w:t xml:space="preserve"> 168:890-903.e15. doi: 10.1016/j.cell.2017.01.013.</w:t>
      </w:r>
    </w:p>
    <w:p w14:paraId="58943A26" w14:textId="77777777" w:rsidR="006D19BD" w:rsidRPr="006D19BD" w:rsidRDefault="006D19BD" w:rsidP="006D19BD">
      <w:pPr>
        <w:pStyle w:val="EndNoteBibliography"/>
        <w:spacing w:after="0"/>
        <w:ind w:left="720" w:hanging="720"/>
        <w:rPr>
          <w:noProof/>
        </w:rPr>
      </w:pPr>
      <w:r w:rsidRPr="006D19BD">
        <w:rPr>
          <w:noProof/>
        </w:rPr>
        <w:t xml:space="preserve">Weiser, Jaroslav. 1976. "Microsporidia in Invertebrates: Host-Parasite Relations at the Organismal Level." In </w:t>
      </w:r>
      <w:r w:rsidRPr="006D19BD">
        <w:rPr>
          <w:i/>
          <w:noProof/>
        </w:rPr>
        <w:t>Biology of the Microsporidia</w:t>
      </w:r>
      <w:r w:rsidRPr="006D19BD">
        <w:rPr>
          <w:noProof/>
        </w:rPr>
        <w:t>, 163-201. Springer, Boston, MA.</w:t>
      </w:r>
    </w:p>
    <w:p w14:paraId="0956B12C" w14:textId="77777777" w:rsidR="006D19BD" w:rsidRPr="006D19BD" w:rsidRDefault="006D19BD" w:rsidP="006D19BD">
      <w:pPr>
        <w:pStyle w:val="EndNoteBibliography"/>
        <w:spacing w:after="0"/>
        <w:ind w:left="720" w:hanging="720"/>
        <w:rPr>
          <w:noProof/>
        </w:rPr>
      </w:pPr>
      <w:r w:rsidRPr="006D19BD">
        <w:rPr>
          <w:noProof/>
        </w:rPr>
        <w:t xml:space="preserve">Williams, Bryony A. P. 2009. "Unique physiology of host–parasite interactions in microsporidia infections."  </w:t>
      </w:r>
      <w:r w:rsidRPr="006D19BD">
        <w:rPr>
          <w:i/>
          <w:noProof/>
        </w:rPr>
        <w:t>Cellular Microbiology</w:t>
      </w:r>
      <w:r w:rsidRPr="006D19BD">
        <w:rPr>
          <w:noProof/>
        </w:rPr>
        <w:t xml:space="preserve"> 11:1551-1560. doi: 10.1111/j.1462-5822.2009.01362.x.</w:t>
      </w:r>
    </w:p>
    <w:p w14:paraId="671A7225" w14:textId="77777777" w:rsidR="006D19BD" w:rsidRPr="006D19BD" w:rsidRDefault="006D19BD" w:rsidP="006D19BD">
      <w:pPr>
        <w:pStyle w:val="EndNoteBibliography"/>
        <w:spacing w:after="0"/>
        <w:ind w:left="720" w:hanging="720"/>
        <w:rPr>
          <w:noProof/>
        </w:rPr>
      </w:pPr>
      <w:r w:rsidRPr="006D19BD">
        <w:rPr>
          <w:noProof/>
        </w:rPr>
        <w:t xml:space="preserve">Williams, Bryony A. P., and Patrick J. Keeling. 2011. "Microsporidia – Highly Reduced and Derived Relatives of Fungi." In </w:t>
      </w:r>
      <w:r w:rsidRPr="006D19BD">
        <w:rPr>
          <w:i/>
          <w:noProof/>
        </w:rPr>
        <w:t>Evolution of Fungi and Fungal-Like Organisms</w:t>
      </w:r>
      <w:r w:rsidRPr="006D19BD">
        <w:rPr>
          <w:noProof/>
        </w:rPr>
        <w:t>, 25-36. Springer, Berlin, Heidelberg.</w:t>
      </w:r>
    </w:p>
    <w:p w14:paraId="5E887C91" w14:textId="77777777" w:rsidR="006D19BD" w:rsidRPr="006D19BD" w:rsidRDefault="006D19BD" w:rsidP="006D19BD">
      <w:pPr>
        <w:pStyle w:val="EndNoteBibliography"/>
        <w:spacing w:after="0"/>
        <w:ind w:left="720" w:hanging="720"/>
        <w:rPr>
          <w:noProof/>
        </w:rPr>
      </w:pPr>
      <w:r w:rsidRPr="006D19BD">
        <w:rPr>
          <w:noProof/>
        </w:rPr>
        <w:t xml:space="preserve">Williams, Simon G., and Simon C. Lovell. 2009. "The Effect of Sequence Evolution on Protein Structural Divergence."  </w:t>
      </w:r>
      <w:r w:rsidRPr="006D19BD">
        <w:rPr>
          <w:i/>
          <w:noProof/>
        </w:rPr>
        <w:t>Molecular Biology and Evolution</w:t>
      </w:r>
      <w:r w:rsidRPr="006D19BD">
        <w:rPr>
          <w:noProof/>
        </w:rPr>
        <w:t xml:space="preserve"> 26:1055-1065. doi: 10.1093/molbev/msp020.</w:t>
      </w:r>
    </w:p>
    <w:p w14:paraId="1A7A4CD3" w14:textId="77777777" w:rsidR="006D19BD" w:rsidRPr="006D19BD" w:rsidRDefault="006D19BD" w:rsidP="006D19BD">
      <w:pPr>
        <w:pStyle w:val="EndNoteBibliography"/>
        <w:spacing w:after="0"/>
        <w:ind w:left="720" w:hanging="720"/>
        <w:rPr>
          <w:noProof/>
        </w:rPr>
      </w:pPr>
      <w:r w:rsidRPr="006D19BD">
        <w:rPr>
          <w:noProof/>
        </w:rPr>
        <w:t xml:space="preserve">Winkler, Herbert H., and H. Ekkehard Neuhaus. 1999. "Non-mitochondrial ATP transport."  </w:t>
      </w:r>
      <w:r w:rsidRPr="006D19BD">
        <w:rPr>
          <w:i/>
          <w:noProof/>
        </w:rPr>
        <w:t>Trends in Biochemical Sciences</w:t>
      </w:r>
      <w:r w:rsidRPr="006D19BD">
        <w:rPr>
          <w:noProof/>
        </w:rPr>
        <w:t xml:space="preserve"> 24:64-68. doi: 10.1016/S0968-0004(98)01334-6.</w:t>
      </w:r>
    </w:p>
    <w:p w14:paraId="62C85EF2" w14:textId="77777777" w:rsidR="006D19BD" w:rsidRPr="006D19BD" w:rsidRDefault="006D19BD" w:rsidP="006D19BD">
      <w:pPr>
        <w:pStyle w:val="EndNoteBibliography"/>
        <w:spacing w:after="0"/>
        <w:ind w:left="720" w:hanging="720"/>
        <w:rPr>
          <w:noProof/>
        </w:rPr>
      </w:pPr>
      <w:r w:rsidRPr="006D19BD">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6D19BD">
        <w:rPr>
          <w:i/>
          <w:noProof/>
        </w:rPr>
        <w:t>Environmental Microbiology</w:t>
      </w:r>
      <w:r w:rsidRPr="006D19BD">
        <w:rPr>
          <w:noProof/>
        </w:rPr>
        <w:t xml:space="preserve"> 19:2077-2089. doi: 10.1111/1462-2920.13734.</w:t>
      </w:r>
    </w:p>
    <w:p w14:paraId="73D67865" w14:textId="77777777" w:rsidR="006D19BD" w:rsidRPr="006D19BD" w:rsidRDefault="006D19BD" w:rsidP="006D19BD">
      <w:pPr>
        <w:pStyle w:val="EndNoteBibliography"/>
        <w:spacing w:after="0"/>
        <w:ind w:left="720" w:hanging="720"/>
        <w:rPr>
          <w:noProof/>
        </w:rPr>
      </w:pPr>
      <w:r w:rsidRPr="006D19BD">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6D19BD">
        <w:rPr>
          <w:i/>
          <w:noProof/>
        </w:rPr>
        <w:t>Science</w:t>
      </w:r>
      <w:r w:rsidRPr="006D19BD">
        <w:rPr>
          <w:noProof/>
        </w:rPr>
        <w:t xml:space="preserve"> 322:104-110. doi: 10.1126/science.1158684.</w:t>
      </w:r>
    </w:p>
    <w:p w14:paraId="3B54D782" w14:textId="77777777" w:rsidR="006D19BD" w:rsidRPr="006D19BD" w:rsidRDefault="006D19BD" w:rsidP="006D19BD">
      <w:pPr>
        <w:pStyle w:val="EndNoteBibliography"/>
        <w:ind w:left="720" w:hanging="720"/>
        <w:rPr>
          <w:noProof/>
        </w:rPr>
      </w:pPr>
      <w:r w:rsidRPr="006D19BD">
        <w:rPr>
          <w:noProof/>
        </w:rPr>
        <w:t xml:space="preserve">Zudilova-Seinstra, Elena, Tony Adriaansen, and Robert van Liere. 2009. "Overview of Interactive Visualization." In </w:t>
      </w:r>
      <w:r w:rsidRPr="006D19BD">
        <w:rPr>
          <w:i/>
          <w:noProof/>
        </w:rPr>
        <w:t>Advanced Information and Knowledge Processing</w:t>
      </w:r>
      <w:r w:rsidRPr="006D19BD">
        <w:rPr>
          <w:noProof/>
        </w:rPr>
        <w:t>, 3-15.</w:t>
      </w:r>
    </w:p>
    <w:p w14:paraId="592BE48D" w14:textId="71CC07D1"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2" w:name="_Toc384627480"/>
      <w:bookmarkStart w:id="223" w:name="_Toc386152624"/>
      <w:r w:rsidRPr="00076E91">
        <w:rPr>
          <w:rFonts w:ascii="Palatino Linotype" w:hAnsi="Palatino Linotype"/>
          <w:sz w:val="24"/>
          <w:szCs w:val="24"/>
        </w:rPr>
        <w:lastRenderedPageBreak/>
        <w:t>Appendix</w:t>
      </w:r>
      <w:bookmarkEnd w:id="222"/>
      <w:bookmarkEnd w:id="223"/>
    </w:p>
    <w:p w14:paraId="3845406E" w14:textId="5EB483C5" w:rsidR="003955E8" w:rsidRDefault="003955E8" w:rsidP="00785690">
      <w:pPr>
        <w:pStyle w:val="Heading2"/>
        <w:numPr>
          <w:ilvl w:val="0"/>
          <w:numId w:val="0"/>
        </w:numPr>
      </w:pPr>
      <w:bookmarkStart w:id="224" w:name="_Toc386152625"/>
      <w:r w:rsidRPr="00785690">
        <w:t>Tables</w:t>
      </w:r>
      <w:bookmarkEnd w:id="224"/>
    </w:p>
    <w:p w14:paraId="328D328F" w14:textId="77777777" w:rsidR="002C44D0" w:rsidRDefault="002C44D0" w:rsidP="008D799A">
      <w:pPr>
        <w:spacing w:after="0" w:line="360" w:lineRule="auto"/>
        <w:rPr>
          <w:szCs w:val="24"/>
        </w:rPr>
      </w:pPr>
    </w:p>
    <w:p w14:paraId="3AF1065B" w14:textId="48DFEF5E" w:rsidR="00A1533F" w:rsidRDefault="00A1533F" w:rsidP="00116F47">
      <w:pPr>
        <w:pStyle w:val="Caption"/>
        <w:keepNext/>
      </w:pPr>
      <w:bookmarkStart w:id="225" w:name="_Ref384422965"/>
      <w:bookmarkStart w:id="226" w:name="_Toc386145505"/>
      <w:r>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1</w:t>
      </w:r>
      <w:r w:rsidR="009F5610">
        <w:fldChar w:fldCharType="end"/>
      </w:r>
      <w:bookmarkEnd w:id="225"/>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 xml:space="preserve">and other 7 </w:t>
      </w:r>
      <w:r w:rsidR="001E59CC">
        <w:t>outgroup</w:t>
      </w:r>
      <w:r>
        <w:t xml:space="preserve"> taxa (highlighted in red).</w:t>
      </w:r>
      <w:r w:rsidR="000F4EC9">
        <w:t xml:space="preserve"> </w:t>
      </w:r>
      <w:r w:rsidR="00F157A7">
        <w:t xml:space="preserve">Columns indicate NCBI taxonomy ID, taxon name, phylum, kingdom and </w:t>
      </w:r>
      <w:r w:rsidR="003161DA">
        <w:t xml:space="preserve">the source where the proteomes were downloaded. </w:t>
      </w:r>
      <w:r w:rsidR="00DF7CF1">
        <w:t>The sources for those proteomes are JGI</w:t>
      </w:r>
      <w:r w:rsidR="0092384A">
        <w:t xml:space="preserve"> (</w:t>
      </w:r>
      <w:r w:rsidR="0092384A" w:rsidRPr="0092384A">
        <w:t>https://jgi.doe.gov</w:t>
      </w:r>
      <w:r w:rsidR="0092384A">
        <w:t>)</w:t>
      </w:r>
      <w:r w:rsidR="00DF7CF1">
        <w:t>, Broad Institute</w:t>
      </w:r>
      <w:r w:rsidR="00F265E6">
        <w:t xml:space="preserve"> (</w:t>
      </w:r>
      <w:r w:rsidR="00F265E6" w:rsidRPr="00F265E6">
        <w:t>https://www.broadinstitute.org</w:t>
      </w:r>
      <w:r w:rsidR="00F265E6">
        <w:t>)</w:t>
      </w:r>
      <w:r w:rsidR="00DF7CF1">
        <w:t>, UniProt</w:t>
      </w:r>
      <w:r w:rsidR="00782768">
        <w:t xml:space="preserve"> (</w:t>
      </w:r>
      <w:r w:rsidR="00782768" w:rsidRPr="00782768">
        <w:t>http://www.uniprot.org</w:t>
      </w:r>
      <w:r w:rsidR="00782768">
        <w:t>)</w:t>
      </w:r>
      <w:r w:rsidR="00DF7CF1">
        <w:t>, Ensembl</w:t>
      </w:r>
      <w:r w:rsidR="004830C1">
        <w:t xml:space="preserve"> (</w:t>
      </w:r>
      <w:r w:rsidR="004830C1" w:rsidRPr="004830C1">
        <w:t>https://www.ensembl.org/index.html</w:t>
      </w:r>
      <w:r w:rsidR="004830C1">
        <w:t>)</w:t>
      </w:r>
      <w:r w:rsidR="00DF7CF1">
        <w:t>, NCBI</w:t>
      </w:r>
      <w:r w:rsidR="000329B1">
        <w:t xml:space="preserve"> (</w:t>
      </w:r>
      <w:r w:rsidR="000329B1" w:rsidRPr="000329B1">
        <w:t>https://www.ncbi.nlm.nih.gov</w:t>
      </w:r>
      <w:r w:rsidR="000329B1">
        <w:t>)</w:t>
      </w:r>
      <w:r w:rsidR="00DF7CF1">
        <w:t xml:space="preserve">, </w:t>
      </w:r>
      <w:r w:rsidR="00116F47">
        <w:t>Candida Genome Database (</w:t>
      </w:r>
      <w:r w:rsidR="00DF7CF1">
        <w:t>CGD</w:t>
      </w:r>
      <w:r w:rsidR="00116F47">
        <w:t xml:space="preserve">, </w:t>
      </w:r>
      <w:r w:rsidR="00116F47" w:rsidRPr="00116F47">
        <w:t>http://www.candidagenome.org</w:t>
      </w:r>
      <w:r w:rsidR="00116F47">
        <w:t>)</w:t>
      </w:r>
      <w:r w:rsidR="00D52A3F">
        <w:t xml:space="preserve">, </w:t>
      </w:r>
      <w:r w:rsidR="00116F47">
        <w:t>PlasmoDB (</w:t>
      </w:r>
      <w:r w:rsidR="00116F47" w:rsidRPr="00116F47">
        <w:t>http://plasmodb.org/plasmo/</w:t>
      </w:r>
      <w:r w:rsidR="00116F47">
        <w:t>)</w:t>
      </w:r>
      <w:r w:rsidR="0020488C">
        <w:t xml:space="preserve"> and</w:t>
      </w:r>
      <w:r w:rsidR="00DF7CF1">
        <w:t xml:space="preserve"> Sanger</w:t>
      </w:r>
      <w:r w:rsidR="0020488C">
        <w:t xml:space="preserve"> Institute</w:t>
      </w:r>
      <w:r w:rsidR="009F1D7C">
        <w:t xml:space="preserve"> (</w:t>
      </w:r>
      <w:r w:rsidR="009F1D7C" w:rsidRPr="009F1D7C">
        <w:t>http://www.sanger.ac.uk/science/data</w:t>
      </w:r>
      <w:r w:rsidR="009F1D7C">
        <w:t>)</w:t>
      </w:r>
      <w:r w:rsidR="00DF7CF1">
        <w:t>.</w:t>
      </w:r>
      <w:bookmarkEnd w:id="226"/>
      <w:r w:rsidR="00DF7CF1">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6C1493" w:rsidRPr="002C44D0" w14:paraId="17D453B5" w14:textId="2B09A489" w:rsidTr="00AF5709">
        <w:trPr>
          <w:trHeight w:val="300"/>
        </w:trPr>
        <w:tc>
          <w:tcPr>
            <w:tcW w:w="550" w:type="pct"/>
            <w:noWrap/>
            <w:hideMark/>
          </w:tcPr>
          <w:p w14:paraId="250751B9" w14:textId="0C0144C4" w:rsidR="006C1493" w:rsidRPr="002C44D0" w:rsidRDefault="006C1493" w:rsidP="002C44D0">
            <w:pPr>
              <w:spacing w:line="360" w:lineRule="auto"/>
              <w:rPr>
                <w:szCs w:val="24"/>
              </w:rPr>
            </w:pPr>
            <w:r w:rsidRPr="002C44D0">
              <w:rPr>
                <w:szCs w:val="24"/>
              </w:rPr>
              <w:t>ID</w:t>
            </w:r>
          </w:p>
        </w:tc>
        <w:tc>
          <w:tcPr>
            <w:tcW w:w="1589" w:type="pct"/>
            <w:noWrap/>
            <w:hideMark/>
          </w:tcPr>
          <w:p w14:paraId="24D6F722" w14:textId="77777777" w:rsidR="006C1493" w:rsidRPr="002C44D0" w:rsidRDefault="006C1493" w:rsidP="002C44D0">
            <w:pPr>
              <w:spacing w:line="360" w:lineRule="auto"/>
              <w:rPr>
                <w:szCs w:val="24"/>
              </w:rPr>
            </w:pPr>
            <w:r w:rsidRPr="002C44D0">
              <w:rPr>
                <w:szCs w:val="24"/>
              </w:rPr>
              <w:t>Taxon name</w:t>
            </w:r>
          </w:p>
        </w:tc>
        <w:tc>
          <w:tcPr>
            <w:tcW w:w="1193" w:type="pct"/>
            <w:noWrap/>
            <w:hideMark/>
          </w:tcPr>
          <w:p w14:paraId="65D38D6B" w14:textId="4F7EDC32" w:rsidR="006C1493" w:rsidRPr="002C44D0" w:rsidRDefault="006C1493" w:rsidP="002C44D0">
            <w:pPr>
              <w:spacing w:line="360" w:lineRule="auto"/>
              <w:rPr>
                <w:szCs w:val="24"/>
              </w:rPr>
            </w:pPr>
            <w:r>
              <w:rPr>
                <w:szCs w:val="24"/>
              </w:rPr>
              <w:t>P</w:t>
            </w:r>
            <w:r w:rsidRPr="002C44D0">
              <w:rPr>
                <w:szCs w:val="24"/>
              </w:rPr>
              <w:t>hylum</w:t>
            </w:r>
          </w:p>
        </w:tc>
        <w:tc>
          <w:tcPr>
            <w:tcW w:w="818" w:type="pct"/>
            <w:noWrap/>
            <w:hideMark/>
          </w:tcPr>
          <w:p w14:paraId="7FE5394E" w14:textId="2BEF7E67" w:rsidR="006C1493" w:rsidRPr="002C44D0" w:rsidRDefault="006C1493" w:rsidP="002C44D0">
            <w:pPr>
              <w:spacing w:line="360" w:lineRule="auto"/>
              <w:rPr>
                <w:szCs w:val="24"/>
              </w:rPr>
            </w:pPr>
            <w:r>
              <w:rPr>
                <w:szCs w:val="24"/>
              </w:rPr>
              <w:t>K</w:t>
            </w:r>
            <w:r w:rsidRPr="002C44D0">
              <w:rPr>
                <w:szCs w:val="24"/>
              </w:rPr>
              <w:t>ingdom</w:t>
            </w:r>
          </w:p>
        </w:tc>
        <w:tc>
          <w:tcPr>
            <w:tcW w:w="850" w:type="pct"/>
          </w:tcPr>
          <w:p w14:paraId="2BF9D6AA" w14:textId="0A223151" w:rsidR="006C1493" w:rsidRDefault="006C1493" w:rsidP="002C44D0">
            <w:pPr>
              <w:spacing w:line="360" w:lineRule="auto"/>
              <w:rPr>
                <w:szCs w:val="24"/>
              </w:rPr>
            </w:pPr>
            <w:r>
              <w:rPr>
                <w:szCs w:val="24"/>
              </w:rPr>
              <w:t>Source</w:t>
            </w:r>
          </w:p>
        </w:tc>
      </w:tr>
      <w:tr w:rsidR="006C1493" w:rsidRPr="002C44D0" w14:paraId="2CE9F166" w14:textId="2AAD08C2" w:rsidTr="00AF5709">
        <w:trPr>
          <w:trHeight w:val="300"/>
        </w:trPr>
        <w:tc>
          <w:tcPr>
            <w:tcW w:w="550" w:type="pct"/>
            <w:noWrap/>
            <w:hideMark/>
          </w:tcPr>
          <w:p w14:paraId="479C0FA9" w14:textId="77777777" w:rsidR="006C1493" w:rsidRPr="002C44D0" w:rsidRDefault="006C1493" w:rsidP="002C44D0">
            <w:pPr>
              <w:spacing w:line="360" w:lineRule="auto"/>
              <w:rPr>
                <w:szCs w:val="24"/>
              </w:rPr>
            </w:pPr>
            <w:r w:rsidRPr="002C44D0">
              <w:rPr>
                <w:szCs w:val="24"/>
              </w:rPr>
              <w:t>4932</w:t>
            </w:r>
          </w:p>
        </w:tc>
        <w:tc>
          <w:tcPr>
            <w:tcW w:w="1589" w:type="pct"/>
            <w:noWrap/>
            <w:hideMark/>
          </w:tcPr>
          <w:p w14:paraId="4911961E" w14:textId="77777777" w:rsidR="006C1493" w:rsidRPr="002C44D0" w:rsidRDefault="006C1493" w:rsidP="002C44D0">
            <w:pPr>
              <w:spacing w:line="360" w:lineRule="auto"/>
              <w:rPr>
                <w:i/>
                <w:szCs w:val="24"/>
              </w:rPr>
            </w:pPr>
            <w:r w:rsidRPr="002C44D0">
              <w:rPr>
                <w:i/>
                <w:szCs w:val="24"/>
              </w:rPr>
              <w:t>Saccharomyces cerevisiae</w:t>
            </w:r>
          </w:p>
        </w:tc>
        <w:tc>
          <w:tcPr>
            <w:tcW w:w="1193" w:type="pct"/>
            <w:noWrap/>
            <w:hideMark/>
          </w:tcPr>
          <w:p w14:paraId="42B8E0EE"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4999D0BE" w14:textId="77777777" w:rsidR="006C1493" w:rsidRPr="002C44D0" w:rsidRDefault="006C1493" w:rsidP="002C44D0">
            <w:pPr>
              <w:spacing w:line="360" w:lineRule="auto"/>
              <w:rPr>
                <w:szCs w:val="24"/>
              </w:rPr>
            </w:pPr>
            <w:r w:rsidRPr="002C44D0">
              <w:rPr>
                <w:szCs w:val="24"/>
              </w:rPr>
              <w:t>Fungi</w:t>
            </w:r>
          </w:p>
        </w:tc>
        <w:tc>
          <w:tcPr>
            <w:tcW w:w="850" w:type="pct"/>
          </w:tcPr>
          <w:p w14:paraId="4B35BB84" w14:textId="5CCAB9C7" w:rsidR="006C1493" w:rsidRPr="006C1493" w:rsidRDefault="006C1493" w:rsidP="002C44D0">
            <w:pPr>
              <w:spacing w:line="360" w:lineRule="auto"/>
              <w:rPr>
                <w:szCs w:val="24"/>
                <w:lang w:val="de-DE"/>
              </w:rPr>
            </w:pPr>
            <w:r>
              <w:rPr>
                <w:szCs w:val="24"/>
              </w:rPr>
              <w:t>Ensembl</w:t>
            </w:r>
          </w:p>
        </w:tc>
      </w:tr>
      <w:tr w:rsidR="006C1493" w:rsidRPr="002C44D0" w14:paraId="6137BB31" w14:textId="676783E7" w:rsidTr="00AF5709">
        <w:trPr>
          <w:trHeight w:val="300"/>
        </w:trPr>
        <w:tc>
          <w:tcPr>
            <w:tcW w:w="550" w:type="pct"/>
            <w:noWrap/>
            <w:hideMark/>
          </w:tcPr>
          <w:p w14:paraId="25DEB0DF" w14:textId="77777777" w:rsidR="006C1493" w:rsidRPr="002C44D0" w:rsidRDefault="006C1493" w:rsidP="002C44D0">
            <w:pPr>
              <w:spacing w:line="360" w:lineRule="auto"/>
              <w:rPr>
                <w:szCs w:val="24"/>
              </w:rPr>
            </w:pPr>
            <w:r w:rsidRPr="002C44D0">
              <w:rPr>
                <w:szCs w:val="24"/>
              </w:rPr>
              <w:t>5476</w:t>
            </w:r>
          </w:p>
        </w:tc>
        <w:tc>
          <w:tcPr>
            <w:tcW w:w="1589" w:type="pct"/>
            <w:noWrap/>
            <w:hideMark/>
          </w:tcPr>
          <w:p w14:paraId="6B34142E" w14:textId="77777777" w:rsidR="006C1493" w:rsidRPr="002C44D0" w:rsidRDefault="006C1493" w:rsidP="002C44D0">
            <w:pPr>
              <w:spacing w:line="360" w:lineRule="auto"/>
              <w:rPr>
                <w:i/>
                <w:szCs w:val="24"/>
              </w:rPr>
            </w:pPr>
            <w:r w:rsidRPr="002C44D0">
              <w:rPr>
                <w:i/>
                <w:szCs w:val="24"/>
              </w:rPr>
              <w:t>Candida albicans</w:t>
            </w:r>
          </w:p>
        </w:tc>
        <w:tc>
          <w:tcPr>
            <w:tcW w:w="1193" w:type="pct"/>
            <w:noWrap/>
            <w:hideMark/>
          </w:tcPr>
          <w:p w14:paraId="47F71941"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6D90A5DB" w14:textId="77777777" w:rsidR="006C1493" w:rsidRPr="002C44D0" w:rsidRDefault="006C1493" w:rsidP="002C44D0">
            <w:pPr>
              <w:spacing w:line="360" w:lineRule="auto"/>
              <w:rPr>
                <w:szCs w:val="24"/>
              </w:rPr>
            </w:pPr>
            <w:r w:rsidRPr="002C44D0">
              <w:rPr>
                <w:szCs w:val="24"/>
              </w:rPr>
              <w:t>Fungi</w:t>
            </w:r>
          </w:p>
        </w:tc>
        <w:tc>
          <w:tcPr>
            <w:tcW w:w="850" w:type="pct"/>
          </w:tcPr>
          <w:p w14:paraId="093C23AA" w14:textId="684600D3" w:rsidR="006C1493" w:rsidRPr="002C44D0" w:rsidRDefault="006C1493" w:rsidP="002C44D0">
            <w:pPr>
              <w:spacing w:line="360" w:lineRule="auto"/>
              <w:rPr>
                <w:szCs w:val="24"/>
              </w:rPr>
            </w:pPr>
            <w:r>
              <w:rPr>
                <w:szCs w:val="24"/>
              </w:rPr>
              <w:t>CGD</w:t>
            </w:r>
          </w:p>
        </w:tc>
      </w:tr>
      <w:tr w:rsidR="006C1493" w:rsidRPr="002C44D0" w14:paraId="3178A097" w14:textId="6330F611" w:rsidTr="00AF5709">
        <w:trPr>
          <w:trHeight w:val="300"/>
        </w:trPr>
        <w:tc>
          <w:tcPr>
            <w:tcW w:w="550" w:type="pct"/>
            <w:noWrap/>
            <w:hideMark/>
          </w:tcPr>
          <w:p w14:paraId="321531BA" w14:textId="77777777" w:rsidR="006C1493" w:rsidRPr="002C44D0" w:rsidRDefault="006C1493" w:rsidP="002C44D0">
            <w:pPr>
              <w:spacing w:line="360" w:lineRule="auto"/>
              <w:rPr>
                <w:szCs w:val="24"/>
              </w:rPr>
            </w:pPr>
            <w:r w:rsidRPr="002C44D0">
              <w:rPr>
                <w:szCs w:val="24"/>
              </w:rPr>
              <w:t>5141</w:t>
            </w:r>
          </w:p>
        </w:tc>
        <w:tc>
          <w:tcPr>
            <w:tcW w:w="1589" w:type="pct"/>
            <w:noWrap/>
            <w:hideMark/>
          </w:tcPr>
          <w:p w14:paraId="722167C3" w14:textId="77777777" w:rsidR="006C1493" w:rsidRPr="002C44D0" w:rsidRDefault="006C1493" w:rsidP="002C44D0">
            <w:pPr>
              <w:spacing w:line="360" w:lineRule="auto"/>
              <w:rPr>
                <w:i/>
                <w:szCs w:val="24"/>
              </w:rPr>
            </w:pPr>
            <w:r w:rsidRPr="002C44D0">
              <w:rPr>
                <w:i/>
                <w:szCs w:val="24"/>
              </w:rPr>
              <w:t>Neurospora crassa</w:t>
            </w:r>
          </w:p>
        </w:tc>
        <w:tc>
          <w:tcPr>
            <w:tcW w:w="1193" w:type="pct"/>
            <w:noWrap/>
            <w:hideMark/>
          </w:tcPr>
          <w:p w14:paraId="069690B7"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593A6D1C" w14:textId="77777777" w:rsidR="006C1493" w:rsidRPr="002C44D0" w:rsidRDefault="006C1493" w:rsidP="002C44D0">
            <w:pPr>
              <w:spacing w:line="360" w:lineRule="auto"/>
              <w:rPr>
                <w:szCs w:val="24"/>
              </w:rPr>
            </w:pPr>
            <w:r w:rsidRPr="002C44D0">
              <w:rPr>
                <w:szCs w:val="24"/>
              </w:rPr>
              <w:t>Fungi</w:t>
            </w:r>
          </w:p>
        </w:tc>
        <w:tc>
          <w:tcPr>
            <w:tcW w:w="850" w:type="pct"/>
          </w:tcPr>
          <w:p w14:paraId="685CC4B0" w14:textId="7F76E6E7" w:rsidR="006C1493" w:rsidRPr="002C44D0" w:rsidRDefault="008B37F9" w:rsidP="002C44D0">
            <w:pPr>
              <w:spacing w:line="360" w:lineRule="auto"/>
              <w:rPr>
                <w:szCs w:val="24"/>
              </w:rPr>
            </w:pPr>
            <w:r>
              <w:rPr>
                <w:szCs w:val="24"/>
              </w:rPr>
              <w:t>UniProt</w:t>
            </w:r>
          </w:p>
        </w:tc>
      </w:tr>
      <w:tr w:rsidR="006C1493" w:rsidRPr="002C44D0" w14:paraId="5B40609F" w14:textId="49F27DF6" w:rsidTr="00AF5709">
        <w:trPr>
          <w:trHeight w:val="300"/>
        </w:trPr>
        <w:tc>
          <w:tcPr>
            <w:tcW w:w="550" w:type="pct"/>
            <w:noWrap/>
            <w:hideMark/>
          </w:tcPr>
          <w:p w14:paraId="7BB59D63" w14:textId="77777777" w:rsidR="006C1493" w:rsidRPr="002C44D0" w:rsidRDefault="006C1493" w:rsidP="002C44D0">
            <w:pPr>
              <w:spacing w:line="360" w:lineRule="auto"/>
              <w:rPr>
                <w:szCs w:val="24"/>
              </w:rPr>
            </w:pPr>
            <w:r w:rsidRPr="002C44D0">
              <w:rPr>
                <w:szCs w:val="24"/>
              </w:rPr>
              <w:t>162425</w:t>
            </w:r>
          </w:p>
        </w:tc>
        <w:tc>
          <w:tcPr>
            <w:tcW w:w="1589" w:type="pct"/>
            <w:noWrap/>
            <w:hideMark/>
          </w:tcPr>
          <w:p w14:paraId="0163EBAF" w14:textId="77777777" w:rsidR="006C1493" w:rsidRPr="002C44D0" w:rsidRDefault="006C1493" w:rsidP="002C44D0">
            <w:pPr>
              <w:spacing w:line="360" w:lineRule="auto"/>
              <w:rPr>
                <w:i/>
                <w:szCs w:val="24"/>
              </w:rPr>
            </w:pPr>
            <w:r w:rsidRPr="002C44D0">
              <w:rPr>
                <w:i/>
                <w:szCs w:val="24"/>
              </w:rPr>
              <w:t>Aspergillus nidulans</w:t>
            </w:r>
          </w:p>
        </w:tc>
        <w:tc>
          <w:tcPr>
            <w:tcW w:w="1193" w:type="pct"/>
            <w:noWrap/>
            <w:hideMark/>
          </w:tcPr>
          <w:p w14:paraId="715550D8"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710B581E" w14:textId="77777777" w:rsidR="006C1493" w:rsidRPr="002C44D0" w:rsidRDefault="006C1493" w:rsidP="002C44D0">
            <w:pPr>
              <w:spacing w:line="360" w:lineRule="auto"/>
              <w:rPr>
                <w:szCs w:val="24"/>
              </w:rPr>
            </w:pPr>
            <w:r w:rsidRPr="002C44D0">
              <w:rPr>
                <w:szCs w:val="24"/>
              </w:rPr>
              <w:t>Fungi</w:t>
            </w:r>
          </w:p>
        </w:tc>
        <w:tc>
          <w:tcPr>
            <w:tcW w:w="850" w:type="pct"/>
          </w:tcPr>
          <w:p w14:paraId="76D72107" w14:textId="020BDDAC" w:rsidR="006C1493" w:rsidRPr="002C44D0" w:rsidRDefault="008B37F9" w:rsidP="002C44D0">
            <w:pPr>
              <w:spacing w:line="360" w:lineRule="auto"/>
              <w:rPr>
                <w:szCs w:val="24"/>
              </w:rPr>
            </w:pPr>
            <w:r>
              <w:rPr>
                <w:szCs w:val="24"/>
              </w:rPr>
              <w:t>Broad Inst</w:t>
            </w:r>
          </w:p>
        </w:tc>
      </w:tr>
      <w:tr w:rsidR="006C1493" w:rsidRPr="002C44D0" w14:paraId="6BF7BF82" w14:textId="361B0181" w:rsidTr="00AF5709">
        <w:trPr>
          <w:trHeight w:val="300"/>
        </w:trPr>
        <w:tc>
          <w:tcPr>
            <w:tcW w:w="550" w:type="pct"/>
            <w:noWrap/>
            <w:hideMark/>
          </w:tcPr>
          <w:p w14:paraId="4FC798FD" w14:textId="77777777" w:rsidR="006C1493" w:rsidRPr="002C44D0" w:rsidRDefault="006C1493" w:rsidP="002C44D0">
            <w:pPr>
              <w:spacing w:line="360" w:lineRule="auto"/>
              <w:rPr>
                <w:szCs w:val="24"/>
              </w:rPr>
            </w:pPr>
            <w:r w:rsidRPr="002C44D0">
              <w:rPr>
                <w:szCs w:val="24"/>
              </w:rPr>
              <w:t>4896</w:t>
            </w:r>
          </w:p>
        </w:tc>
        <w:tc>
          <w:tcPr>
            <w:tcW w:w="1589" w:type="pct"/>
            <w:noWrap/>
            <w:hideMark/>
          </w:tcPr>
          <w:p w14:paraId="37450AF6" w14:textId="77777777" w:rsidR="006C1493" w:rsidRPr="002C44D0" w:rsidRDefault="006C1493" w:rsidP="002C44D0">
            <w:pPr>
              <w:spacing w:line="360" w:lineRule="auto"/>
              <w:rPr>
                <w:i/>
                <w:szCs w:val="24"/>
              </w:rPr>
            </w:pPr>
            <w:r w:rsidRPr="002C44D0">
              <w:rPr>
                <w:i/>
                <w:szCs w:val="24"/>
              </w:rPr>
              <w:t>Schizosaccharomyces pombe</w:t>
            </w:r>
          </w:p>
        </w:tc>
        <w:tc>
          <w:tcPr>
            <w:tcW w:w="1193" w:type="pct"/>
            <w:noWrap/>
            <w:hideMark/>
          </w:tcPr>
          <w:p w14:paraId="6EC24C2B" w14:textId="77777777" w:rsidR="006C1493" w:rsidRPr="002C44D0" w:rsidRDefault="006C1493" w:rsidP="002C44D0">
            <w:pPr>
              <w:spacing w:line="360" w:lineRule="auto"/>
              <w:rPr>
                <w:szCs w:val="24"/>
              </w:rPr>
            </w:pPr>
            <w:r w:rsidRPr="002C44D0">
              <w:rPr>
                <w:szCs w:val="24"/>
              </w:rPr>
              <w:t>Ascomycota</w:t>
            </w:r>
          </w:p>
        </w:tc>
        <w:tc>
          <w:tcPr>
            <w:tcW w:w="818" w:type="pct"/>
            <w:noWrap/>
            <w:hideMark/>
          </w:tcPr>
          <w:p w14:paraId="2EF0EE6E" w14:textId="77777777" w:rsidR="006C1493" w:rsidRPr="002C44D0" w:rsidRDefault="006C1493" w:rsidP="002C44D0">
            <w:pPr>
              <w:spacing w:line="360" w:lineRule="auto"/>
              <w:rPr>
                <w:szCs w:val="24"/>
              </w:rPr>
            </w:pPr>
            <w:r w:rsidRPr="002C44D0">
              <w:rPr>
                <w:szCs w:val="24"/>
              </w:rPr>
              <w:t>Fungi</w:t>
            </w:r>
          </w:p>
        </w:tc>
        <w:tc>
          <w:tcPr>
            <w:tcW w:w="850" w:type="pct"/>
          </w:tcPr>
          <w:p w14:paraId="4515845C" w14:textId="5A8216C2" w:rsidR="006C1493" w:rsidRPr="002C44D0" w:rsidRDefault="00076E68" w:rsidP="002C44D0">
            <w:pPr>
              <w:spacing w:line="360" w:lineRule="auto"/>
              <w:rPr>
                <w:szCs w:val="24"/>
              </w:rPr>
            </w:pPr>
            <w:r>
              <w:rPr>
                <w:szCs w:val="24"/>
              </w:rPr>
              <w:t>UniProt</w:t>
            </w:r>
          </w:p>
        </w:tc>
      </w:tr>
      <w:tr w:rsidR="006C1493" w:rsidRPr="002C44D0" w14:paraId="02DFB149" w14:textId="658396BC" w:rsidTr="00AF5709">
        <w:trPr>
          <w:trHeight w:val="300"/>
        </w:trPr>
        <w:tc>
          <w:tcPr>
            <w:tcW w:w="550" w:type="pct"/>
            <w:noWrap/>
            <w:hideMark/>
          </w:tcPr>
          <w:p w14:paraId="1A7ADE5B" w14:textId="77777777" w:rsidR="006C1493" w:rsidRPr="002C44D0" w:rsidRDefault="006C1493" w:rsidP="002C44D0">
            <w:pPr>
              <w:spacing w:line="360" w:lineRule="auto"/>
              <w:rPr>
                <w:szCs w:val="24"/>
              </w:rPr>
            </w:pPr>
            <w:r w:rsidRPr="002C44D0">
              <w:rPr>
                <w:szCs w:val="24"/>
              </w:rPr>
              <w:t>29883</w:t>
            </w:r>
          </w:p>
        </w:tc>
        <w:tc>
          <w:tcPr>
            <w:tcW w:w="1589" w:type="pct"/>
            <w:noWrap/>
            <w:hideMark/>
          </w:tcPr>
          <w:p w14:paraId="76B113E9" w14:textId="77777777" w:rsidR="006C1493" w:rsidRPr="002C44D0" w:rsidRDefault="006C1493" w:rsidP="002C44D0">
            <w:pPr>
              <w:spacing w:line="360" w:lineRule="auto"/>
              <w:rPr>
                <w:i/>
                <w:szCs w:val="24"/>
              </w:rPr>
            </w:pPr>
            <w:r w:rsidRPr="002C44D0">
              <w:rPr>
                <w:i/>
                <w:szCs w:val="24"/>
              </w:rPr>
              <w:t>Laccaria bicolor</w:t>
            </w:r>
          </w:p>
        </w:tc>
        <w:tc>
          <w:tcPr>
            <w:tcW w:w="1193" w:type="pct"/>
            <w:noWrap/>
            <w:hideMark/>
          </w:tcPr>
          <w:p w14:paraId="0255BD19"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2E44077A" w14:textId="77777777" w:rsidR="006C1493" w:rsidRPr="002C44D0" w:rsidRDefault="006C1493" w:rsidP="002C44D0">
            <w:pPr>
              <w:spacing w:line="360" w:lineRule="auto"/>
              <w:rPr>
                <w:szCs w:val="24"/>
              </w:rPr>
            </w:pPr>
            <w:r w:rsidRPr="002C44D0">
              <w:rPr>
                <w:szCs w:val="24"/>
              </w:rPr>
              <w:t>Fungi</w:t>
            </w:r>
          </w:p>
        </w:tc>
        <w:tc>
          <w:tcPr>
            <w:tcW w:w="850" w:type="pct"/>
          </w:tcPr>
          <w:p w14:paraId="043A97EC" w14:textId="451941C8" w:rsidR="006C1493" w:rsidRPr="002C44D0" w:rsidRDefault="007831C6" w:rsidP="002C44D0">
            <w:pPr>
              <w:spacing w:line="360" w:lineRule="auto"/>
              <w:rPr>
                <w:szCs w:val="24"/>
              </w:rPr>
            </w:pPr>
            <w:r>
              <w:rPr>
                <w:szCs w:val="24"/>
              </w:rPr>
              <w:t>JGI</w:t>
            </w:r>
          </w:p>
        </w:tc>
      </w:tr>
      <w:tr w:rsidR="006C1493" w:rsidRPr="002C44D0" w14:paraId="23C5E267" w14:textId="56E2E23E" w:rsidTr="00AF5709">
        <w:trPr>
          <w:trHeight w:val="300"/>
        </w:trPr>
        <w:tc>
          <w:tcPr>
            <w:tcW w:w="550" w:type="pct"/>
            <w:noWrap/>
            <w:hideMark/>
          </w:tcPr>
          <w:p w14:paraId="5AA0FF75" w14:textId="77777777" w:rsidR="006C1493" w:rsidRPr="002C44D0" w:rsidRDefault="006C1493" w:rsidP="002C44D0">
            <w:pPr>
              <w:spacing w:line="360" w:lineRule="auto"/>
              <w:rPr>
                <w:szCs w:val="24"/>
              </w:rPr>
            </w:pPr>
            <w:r w:rsidRPr="002C44D0">
              <w:rPr>
                <w:szCs w:val="24"/>
              </w:rPr>
              <w:t>5297</w:t>
            </w:r>
          </w:p>
        </w:tc>
        <w:tc>
          <w:tcPr>
            <w:tcW w:w="1589" w:type="pct"/>
            <w:noWrap/>
            <w:hideMark/>
          </w:tcPr>
          <w:p w14:paraId="6D74FF59" w14:textId="77777777" w:rsidR="006C1493" w:rsidRPr="002C44D0" w:rsidRDefault="006C1493" w:rsidP="002C44D0">
            <w:pPr>
              <w:spacing w:line="360" w:lineRule="auto"/>
              <w:rPr>
                <w:i/>
                <w:szCs w:val="24"/>
              </w:rPr>
            </w:pPr>
            <w:r w:rsidRPr="002C44D0">
              <w:rPr>
                <w:i/>
                <w:szCs w:val="24"/>
              </w:rPr>
              <w:t>Puccinia graminis</w:t>
            </w:r>
          </w:p>
        </w:tc>
        <w:tc>
          <w:tcPr>
            <w:tcW w:w="1193" w:type="pct"/>
            <w:noWrap/>
            <w:hideMark/>
          </w:tcPr>
          <w:p w14:paraId="3C74F3FD" w14:textId="77777777" w:rsidR="006C1493" w:rsidRPr="002C44D0" w:rsidRDefault="006C1493" w:rsidP="002C44D0">
            <w:pPr>
              <w:spacing w:line="360" w:lineRule="auto"/>
              <w:rPr>
                <w:szCs w:val="24"/>
              </w:rPr>
            </w:pPr>
            <w:r w:rsidRPr="002C44D0">
              <w:rPr>
                <w:szCs w:val="24"/>
              </w:rPr>
              <w:t>Basidiomycota</w:t>
            </w:r>
          </w:p>
        </w:tc>
        <w:tc>
          <w:tcPr>
            <w:tcW w:w="818" w:type="pct"/>
            <w:noWrap/>
            <w:hideMark/>
          </w:tcPr>
          <w:p w14:paraId="6DC11815" w14:textId="77777777" w:rsidR="006C1493" w:rsidRPr="002C44D0" w:rsidRDefault="006C1493" w:rsidP="002C44D0">
            <w:pPr>
              <w:spacing w:line="360" w:lineRule="auto"/>
              <w:rPr>
                <w:szCs w:val="24"/>
              </w:rPr>
            </w:pPr>
            <w:r w:rsidRPr="002C44D0">
              <w:rPr>
                <w:szCs w:val="24"/>
              </w:rPr>
              <w:t>Fungi</w:t>
            </w:r>
          </w:p>
        </w:tc>
        <w:tc>
          <w:tcPr>
            <w:tcW w:w="850" w:type="pct"/>
          </w:tcPr>
          <w:p w14:paraId="590E567D" w14:textId="74FD811A" w:rsidR="006C1493" w:rsidRPr="002C44D0" w:rsidRDefault="007831C6" w:rsidP="002C44D0">
            <w:pPr>
              <w:spacing w:line="360" w:lineRule="auto"/>
              <w:rPr>
                <w:szCs w:val="24"/>
              </w:rPr>
            </w:pPr>
            <w:r>
              <w:rPr>
                <w:szCs w:val="24"/>
              </w:rPr>
              <w:t>Broad</w:t>
            </w:r>
          </w:p>
        </w:tc>
      </w:tr>
      <w:tr w:rsidR="006C1493" w:rsidRPr="002C44D0" w14:paraId="43266424" w14:textId="1618DDD1" w:rsidTr="00AF5709">
        <w:trPr>
          <w:trHeight w:val="300"/>
        </w:trPr>
        <w:tc>
          <w:tcPr>
            <w:tcW w:w="550" w:type="pct"/>
            <w:noWrap/>
            <w:hideMark/>
          </w:tcPr>
          <w:p w14:paraId="798B5E29" w14:textId="77777777" w:rsidR="006C1493" w:rsidRPr="002C44D0" w:rsidRDefault="006C1493" w:rsidP="002C44D0">
            <w:pPr>
              <w:spacing w:line="360" w:lineRule="auto"/>
              <w:rPr>
                <w:szCs w:val="24"/>
              </w:rPr>
            </w:pPr>
            <w:r w:rsidRPr="002C44D0">
              <w:rPr>
                <w:szCs w:val="24"/>
              </w:rPr>
              <w:t>36080</w:t>
            </w:r>
          </w:p>
        </w:tc>
        <w:tc>
          <w:tcPr>
            <w:tcW w:w="1589" w:type="pct"/>
            <w:noWrap/>
            <w:hideMark/>
          </w:tcPr>
          <w:p w14:paraId="72A83571" w14:textId="77777777" w:rsidR="006C1493" w:rsidRPr="002C44D0" w:rsidRDefault="006C1493" w:rsidP="002C44D0">
            <w:pPr>
              <w:spacing w:line="360" w:lineRule="auto"/>
              <w:rPr>
                <w:i/>
                <w:szCs w:val="24"/>
              </w:rPr>
            </w:pPr>
            <w:r w:rsidRPr="002C44D0">
              <w:rPr>
                <w:i/>
                <w:szCs w:val="24"/>
              </w:rPr>
              <w:t>Mucor circinelloides</w:t>
            </w:r>
          </w:p>
        </w:tc>
        <w:tc>
          <w:tcPr>
            <w:tcW w:w="1193" w:type="pct"/>
            <w:noWrap/>
            <w:hideMark/>
          </w:tcPr>
          <w:p w14:paraId="3A171548"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2982DEB" w14:textId="77777777" w:rsidR="006C1493" w:rsidRPr="002C44D0" w:rsidRDefault="006C1493" w:rsidP="002C44D0">
            <w:pPr>
              <w:spacing w:line="360" w:lineRule="auto"/>
              <w:rPr>
                <w:szCs w:val="24"/>
              </w:rPr>
            </w:pPr>
            <w:r w:rsidRPr="002C44D0">
              <w:rPr>
                <w:szCs w:val="24"/>
              </w:rPr>
              <w:t>Fungi</w:t>
            </w:r>
          </w:p>
        </w:tc>
        <w:tc>
          <w:tcPr>
            <w:tcW w:w="850" w:type="pct"/>
          </w:tcPr>
          <w:p w14:paraId="53025DB0" w14:textId="4A5B2CDF" w:rsidR="006C1493" w:rsidRPr="002C44D0" w:rsidRDefault="00F83664" w:rsidP="002C44D0">
            <w:pPr>
              <w:spacing w:line="360" w:lineRule="auto"/>
              <w:rPr>
                <w:szCs w:val="24"/>
              </w:rPr>
            </w:pPr>
            <w:r>
              <w:rPr>
                <w:szCs w:val="24"/>
              </w:rPr>
              <w:t>JGI</w:t>
            </w:r>
          </w:p>
        </w:tc>
      </w:tr>
      <w:tr w:rsidR="006C1493" w:rsidRPr="002C44D0" w14:paraId="3C44C593" w14:textId="1CD0FCB6" w:rsidTr="00AF5709">
        <w:trPr>
          <w:trHeight w:val="300"/>
        </w:trPr>
        <w:tc>
          <w:tcPr>
            <w:tcW w:w="550" w:type="pct"/>
            <w:noWrap/>
            <w:hideMark/>
          </w:tcPr>
          <w:p w14:paraId="32DC95C4" w14:textId="77777777" w:rsidR="006C1493" w:rsidRPr="002C44D0" w:rsidRDefault="006C1493" w:rsidP="002C44D0">
            <w:pPr>
              <w:spacing w:line="360" w:lineRule="auto"/>
              <w:rPr>
                <w:szCs w:val="24"/>
              </w:rPr>
            </w:pPr>
            <w:r w:rsidRPr="002C44D0">
              <w:rPr>
                <w:szCs w:val="24"/>
              </w:rPr>
              <w:t>64495</w:t>
            </w:r>
          </w:p>
        </w:tc>
        <w:tc>
          <w:tcPr>
            <w:tcW w:w="1589" w:type="pct"/>
            <w:noWrap/>
            <w:hideMark/>
          </w:tcPr>
          <w:p w14:paraId="536A4E21" w14:textId="77777777" w:rsidR="006C1493" w:rsidRPr="002C44D0" w:rsidRDefault="006C1493" w:rsidP="002C44D0">
            <w:pPr>
              <w:spacing w:line="360" w:lineRule="auto"/>
              <w:rPr>
                <w:i/>
                <w:szCs w:val="24"/>
              </w:rPr>
            </w:pPr>
            <w:r w:rsidRPr="002C44D0">
              <w:rPr>
                <w:i/>
                <w:szCs w:val="24"/>
              </w:rPr>
              <w:t>Rhizopus oryzae</w:t>
            </w:r>
          </w:p>
        </w:tc>
        <w:tc>
          <w:tcPr>
            <w:tcW w:w="1193" w:type="pct"/>
            <w:noWrap/>
            <w:hideMark/>
          </w:tcPr>
          <w:p w14:paraId="30441E3B"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404899E5" w14:textId="77777777" w:rsidR="006C1493" w:rsidRPr="002C44D0" w:rsidRDefault="006C1493" w:rsidP="002C44D0">
            <w:pPr>
              <w:spacing w:line="360" w:lineRule="auto"/>
              <w:rPr>
                <w:szCs w:val="24"/>
              </w:rPr>
            </w:pPr>
            <w:r w:rsidRPr="002C44D0">
              <w:rPr>
                <w:szCs w:val="24"/>
              </w:rPr>
              <w:t>Fungi</w:t>
            </w:r>
          </w:p>
        </w:tc>
        <w:tc>
          <w:tcPr>
            <w:tcW w:w="850" w:type="pct"/>
          </w:tcPr>
          <w:p w14:paraId="187B8871" w14:textId="42B97013" w:rsidR="006C1493" w:rsidRPr="002C44D0" w:rsidRDefault="004F353A" w:rsidP="002C44D0">
            <w:pPr>
              <w:spacing w:line="360" w:lineRule="auto"/>
              <w:rPr>
                <w:szCs w:val="24"/>
              </w:rPr>
            </w:pPr>
            <w:r>
              <w:rPr>
                <w:szCs w:val="24"/>
              </w:rPr>
              <w:t>Broad Inst</w:t>
            </w:r>
          </w:p>
        </w:tc>
      </w:tr>
      <w:tr w:rsidR="006C1493" w:rsidRPr="002C44D0" w14:paraId="2106F37D" w14:textId="562E24FA" w:rsidTr="00AF5709">
        <w:trPr>
          <w:trHeight w:val="300"/>
        </w:trPr>
        <w:tc>
          <w:tcPr>
            <w:tcW w:w="550" w:type="pct"/>
            <w:noWrap/>
            <w:hideMark/>
          </w:tcPr>
          <w:p w14:paraId="355C7B02" w14:textId="77777777" w:rsidR="006C1493" w:rsidRPr="002C44D0" w:rsidRDefault="006C1493" w:rsidP="002C44D0">
            <w:pPr>
              <w:spacing w:line="360" w:lineRule="auto"/>
              <w:rPr>
                <w:szCs w:val="24"/>
              </w:rPr>
            </w:pPr>
            <w:r w:rsidRPr="002C44D0">
              <w:rPr>
                <w:szCs w:val="24"/>
              </w:rPr>
              <w:t>4837</w:t>
            </w:r>
          </w:p>
        </w:tc>
        <w:tc>
          <w:tcPr>
            <w:tcW w:w="1589" w:type="pct"/>
            <w:noWrap/>
            <w:hideMark/>
          </w:tcPr>
          <w:p w14:paraId="37E7D711" w14:textId="77777777" w:rsidR="006C1493" w:rsidRPr="002C44D0" w:rsidRDefault="006C1493" w:rsidP="002C44D0">
            <w:pPr>
              <w:spacing w:line="360" w:lineRule="auto"/>
              <w:rPr>
                <w:i/>
                <w:szCs w:val="24"/>
              </w:rPr>
            </w:pPr>
            <w:r w:rsidRPr="002C44D0">
              <w:rPr>
                <w:i/>
                <w:szCs w:val="24"/>
              </w:rPr>
              <w:t>Phycomyces blakesleeanus</w:t>
            </w:r>
          </w:p>
        </w:tc>
        <w:tc>
          <w:tcPr>
            <w:tcW w:w="1193" w:type="pct"/>
            <w:noWrap/>
            <w:hideMark/>
          </w:tcPr>
          <w:p w14:paraId="54326AC3" w14:textId="77777777" w:rsidR="006C1493" w:rsidRPr="002C44D0" w:rsidRDefault="006C1493" w:rsidP="002C44D0">
            <w:pPr>
              <w:spacing w:line="360" w:lineRule="auto"/>
              <w:rPr>
                <w:szCs w:val="24"/>
              </w:rPr>
            </w:pPr>
            <w:r w:rsidRPr="002C44D0">
              <w:rPr>
                <w:szCs w:val="24"/>
              </w:rPr>
              <w:t>Mucoromycota</w:t>
            </w:r>
          </w:p>
        </w:tc>
        <w:tc>
          <w:tcPr>
            <w:tcW w:w="818" w:type="pct"/>
            <w:noWrap/>
            <w:hideMark/>
          </w:tcPr>
          <w:p w14:paraId="2D368E89" w14:textId="77777777" w:rsidR="006C1493" w:rsidRPr="002C44D0" w:rsidRDefault="006C1493" w:rsidP="002C44D0">
            <w:pPr>
              <w:spacing w:line="360" w:lineRule="auto"/>
              <w:rPr>
                <w:szCs w:val="24"/>
              </w:rPr>
            </w:pPr>
            <w:r w:rsidRPr="002C44D0">
              <w:rPr>
                <w:szCs w:val="24"/>
              </w:rPr>
              <w:t>Fungi</w:t>
            </w:r>
          </w:p>
        </w:tc>
        <w:tc>
          <w:tcPr>
            <w:tcW w:w="850" w:type="pct"/>
          </w:tcPr>
          <w:p w14:paraId="434D6110" w14:textId="440066CD" w:rsidR="006C1493" w:rsidRPr="002C44D0" w:rsidRDefault="00DC4D39" w:rsidP="002C44D0">
            <w:pPr>
              <w:spacing w:line="360" w:lineRule="auto"/>
              <w:rPr>
                <w:szCs w:val="24"/>
              </w:rPr>
            </w:pPr>
            <w:r>
              <w:rPr>
                <w:szCs w:val="24"/>
              </w:rPr>
              <w:t>JGI</w:t>
            </w:r>
          </w:p>
        </w:tc>
      </w:tr>
      <w:tr w:rsidR="006C1493" w:rsidRPr="002C44D0" w14:paraId="68B56C12" w14:textId="0A917F47" w:rsidTr="00AF5709">
        <w:trPr>
          <w:trHeight w:val="300"/>
        </w:trPr>
        <w:tc>
          <w:tcPr>
            <w:tcW w:w="550" w:type="pct"/>
            <w:noWrap/>
            <w:hideMark/>
          </w:tcPr>
          <w:p w14:paraId="22B7D475" w14:textId="77777777" w:rsidR="006C1493" w:rsidRPr="002C44D0" w:rsidRDefault="006C1493" w:rsidP="002C44D0">
            <w:pPr>
              <w:spacing w:line="360" w:lineRule="auto"/>
              <w:rPr>
                <w:szCs w:val="24"/>
              </w:rPr>
            </w:pPr>
            <w:r w:rsidRPr="002C44D0">
              <w:rPr>
                <w:szCs w:val="24"/>
              </w:rPr>
              <w:t>109871</w:t>
            </w:r>
          </w:p>
        </w:tc>
        <w:tc>
          <w:tcPr>
            <w:tcW w:w="1589" w:type="pct"/>
            <w:noWrap/>
            <w:hideMark/>
          </w:tcPr>
          <w:p w14:paraId="015E6260" w14:textId="77777777" w:rsidR="006C1493" w:rsidRPr="002C44D0" w:rsidRDefault="006C1493" w:rsidP="002C44D0">
            <w:pPr>
              <w:spacing w:line="360" w:lineRule="auto"/>
              <w:rPr>
                <w:i/>
                <w:szCs w:val="24"/>
              </w:rPr>
            </w:pPr>
            <w:r w:rsidRPr="002C44D0">
              <w:rPr>
                <w:i/>
                <w:szCs w:val="24"/>
              </w:rPr>
              <w:t>Batrachochytrium dendrobatidis</w:t>
            </w:r>
          </w:p>
        </w:tc>
        <w:tc>
          <w:tcPr>
            <w:tcW w:w="1193" w:type="pct"/>
            <w:noWrap/>
            <w:hideMark/>
          </w:tcPr>
          <w:p w14:paraId="1CF0B67F"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5995F3C3" w14:textId="77777777" w:rsidR="006C1493" w:rsidRPr="002C44D0" w:rsidRDefault="006C1493" w:rsidP="002C44D0">
            <w:pPr>
              <w:spacing w:line="360" w:lineRule="auto"/>
              <w:rPr>
                <w:szCs w:val="24"/>
              </w:rPr>
            </w:pPr>
            <w:r w:rsidRPr="002C44D0">
              <w:rPr>
                <w:szCs w:val="24"/>
              </w:rPr>
              <w:t>Fungi</w:t>
            </w:r>
          </w:p>
        </w:tc>
        <w:tc>
          <w:tcPr>
            <w:tcW w:w="850" w:type="pct"/>
          </w:tcPr>
          <w:p w14:paraId="0ACC7FD1" w14:textId="5E74A7CE" w:rsidR="006C1493" w:rsidRPr="002C44D0" w:rsidRDefault="00DC4D39" w:rsidP="002C44D0">
            <w:pPr>
              <w:spacing w:line="360" w:lineRule="auto"/>
              <w:rPr>
                <w:szCs w:val="24"/>
              </w:rPr>
            </w:pPr>
            <w:r>
              <w:rPr>
                <w:szCs w:val="24"/>
              </w:rPr>
              <w:t>JGI</w:t>
            </w:r>
          </w:p>
        </w:tc>
      </w:tr>
      <w:tr w:rsidR="006C1493" w:rsidRPr="002C44D0" w14:paraId="0EC1584F" w14:textId="6250312B" w:rsidTr="00AF5709">
        <w:trPr>
          <w:trHeight w:val="300"/>
        </w:trPr>
        <w:tc>
          <w:tcPr>
            <w:tcW w:w="550" w:type="pct"/>
            <w:noWrap/>
            <w:hideMark/>
          </w:tcPr>
          <w:p w14:paraId="12FFEA2C" w14:textId="77777777" w:rsidR="006C1493" w:rsidRPr="002C44D0" w:rsidRDefault="006C1493" w:rsidP="002C44D0">
            <w:pPr>
              <w:spacing w:line="360" w:lineRule="auto"/>
              <w:rPr>
                <w:szCs w:val="24"/>
              </w:rPr>
            </w:pPr>
            <w:r w:rsidRPr="002C44D0">
              <w:rPr>
                <w:szCs w:val="24"/>
              </w:rPr>
              <w:t>109760</w:t>
            </w:r>
          </w:p>
        </w:tc>
        <w:tc>
          <w:tcPr>
            <w:tcW w:w="1589" w:type="pct"/>
            <w:noWrap/>
            <w:hideMark/>
          </w:tcPr>
          <w:p w14:paraId="7EC76895" w14:textId="77777777" w:rsidR="006C1493" w:rsidRPr="002C44D0" w:rsidRDefault="006C1493" w:rsidP="002C44D0">
            <w:pPr>
              <w:spacing w:line="360" w:lineRule="auto"/>
              <w:rPr>
                <w:i/>
                <w:szCs w:val="24"/>
              </w:rPr>
            </w:pPr>
            <w:r w:rsidRPr="002C44D0">
              <w:rPr>
                <w:i/>
                <w:szCs w:val="24"/>
              </w:rPr>
              <w:t>Spizellomyces punctatus</w:t>
            </w:r>
          </w:p>
        </w:tc>
        <w:tc>
          <w:tcPr>
            <w:tcW w:w="1193" w:type="pct"/>
            <w:noWrap/>
            <w:hideMark/>
          </w:tcPr>
          <w:p w14:paraId="43040AB9" w14:textId="77777777" w:rsidR="006C1493" w:rsidRPr="002C44D0" w:rsidRDefault="006C1493" w:rsidP="002C44D0">
            <w:pPr>
              <w:spacing w:line="360" w:lineRule="auto"/>
              <w:rPr>
                <w:szCs w:val="24"/>
              </w:rPr>
            </w:pPr>
            <w:r w:rsidRPr="002C44D0">
              <w:rPr>
                <w:szCs w:val="24"/>
              </w:rPr>
              <w:t>Chytridiomycota</w:t>
            </w:r>
          </w:p>
        </w:tc>
        <w:tc>
          <w:tcPr>
            <w:tcW w:w="818" w:type="pct"/>
            <w:noWrap/>
            <w:hideMark/>
          </w:tcPr>
          <w:p w14:paraId="0D1C38F2" w14:textId="77777777" w:rsidR="006C1493" w:rsidRPr="002C44D0" w:rsidRDefault="006C1493" w:rsidP="002C44D0">
            <w:pPr>
              <w:spacing w:line="360" w:lineRule="auto"/>
              <w:rPr>
                <w:szCs w:val="24"/>
              </w:rPr>
            </w:pPr>
            <w:r w:rsidRPr="002C44D0">
              <w:rPr>
                <w:szCs w:val="24"/>
              </w:rPr>
              <w:t>Fungi</w:t>
            </w:r>
          </w:p>
        </w:tc>
        <w:tc>
          <w:tcPr>
            <w:tcW w:w="850" w:type="pct"/>
          </w:tcPr>
          <w:p w14:paraId="397B19F6" w14:textId="036141CA" w:rsidR="006C1493" w:rsidRPr="002C44D0" w:rsidRDefault="007172DE" w:rsidP="002C44D0">
            <w:pPr>
              <w:spacing w:line="360" w:lineRule="auto"/>
              <w:rPr>
                <w:szCs w:val="24"/>
              </w:rPr>
            </w:pPr>
            <w:r>
              <w:rPr>
                <w:szCs w:val="24"/>
              </w:rPr>
              <w:t>Broad Inst</w:t>
            </w:r>
          </w:p>
        </w:tc>
      </w:tr>
      <w:tr w:rsidR="006C1493" w:rsidRPr="002C44D0" w14:paraId="7E20FE72" w14:textId="429FB5F4" w:rsidTr="00AF5709">
        <w:trPr>
          <w:trHeight w:val="320"/>
        </w:trPr>
        <w:tc>
          <w:tcPr>
            <w:tcW w:w="550" w:type="pct"/>
            <w:noWrap/>
            <w:hideMark/>
          </w:tcPr>
          <w:p w14:paraId="2A65919D" w14:textId="77777777" w:rsidR="006C1493" w:rsidRPr="002C44D0" w:rsidRDefault="006C1493" w:rsidP="002C44D0">
            <w:pPr>
              <w:spacing w:line="360" w:lineRule="auto"/>
              <w:rPr>
                <w:szCs w:val="24"/>
              </w:rPr>
            </w:pPr>
            <w:r w:rsidRPr="002C44D0">
              <w:rPr>
                <w:szCs w:val="24"/>
              </w:rPr>
              <w:t>281847</w:t>
            </w:r>
          </w:p>
        </w:tc>
        <w:tc>
          <w:tcPr>
            <w:tcW w:w="1589" w:type="pct"/>
            <w:noWrap/>
            <w:hideMark/>
          </w:tcPr>
          <w:p w14:paraId="158FEF62" w14:textId="77777777" w:rsidR="006C1493" w:rsidRPr="002C44D0" w:rsidRDefault="006C1493" w:rsidP="002C44D0">
            <w:pPr>
              <w:spacing w:line="360" w:lineRule="auto"/>
              <w:rPr>
                <w:bCs/>
                <w:i/>
                <w:szCs w:val="24"/>
              </w:rPr>
            </w:pPr>
            <w:r w:rsidRPr="002C44D0">
              <w:rPr>
                <w:bCs/>
                <w:i/>
                <w:szCs w:val="24"/>
              </w:rPr>
              <w:t>Rozella allomycis</w:t>
            </w:r>
          </w:p>
        </w:tc>
        <w:tc>
          <w:tcPr>
            <w:tcW w:w="1193" w:type="pct"/>
            <w:noWrap/>
            <w:hideMark/>
          </w:tcPr>
          <w:p w14:paraId="4DDF30AF" w14:textId="77777777" w:rsidR="006C1493" w:rsidRPr="002C44D0" w:rsidRDefault="006C1493" w:rsidP="002C44D0">
            <w:pPr>
              <w:spacing w:line="360" w:lineRule="auto"/>
              <w:rPr>
                <w:szCs w:val="24"/>
              </w:rPr>
            </w:pPr>
            <w:r w:rsidRPr="002C44D0">
              <w:rPr>
                <w:szCs w:val="24"/>
              </w:rPr>
              <w:t>Cryptomycota</w:t>
            </w:r>
          </w:p>
        </w:tc>
        <w:tc>
          <w:tcPr>
            <w:tcW w:w="818" w:type="pct"/>
            <w:noWrap/>
            <w:hideMark/>
          </w:tcPr>
          <w:p w14:paraId="065B7841" w14:textId="77777777" w:rsidR="006C1493" w:rsidRPr="002C44D0" w:rsidRDefault="006C1493" w:rsidP="002C44D0">
            <w:pPr>
              <w:spacing w:line="360" w:lineRule="auto"/>
              <w:rPr>
                <w:szCs w:val="24"/>
              </w:rPr>
            </w:pPr>
            <w:r w:rsidRPr="002C44D0">
              <w:rPr>
                <w:szCs w:val="24"/>
              </w:rPr>
              <w:t>Fungi</w:t>
            </w:r>
          </w:p>
        </w:tc>
        <w:tc>
          <w:tcPr>
            <w:tcW w:w="850" w:type="pct"/>
          </w:tcPr>
          <w:p w14:paraId="04142557" w14:textId="5093E060" w:rsidR="006C1493" w:rsidRPr="002C44D0" w:rsidRDefault="0025548A" w:rsidP="002C44D0">
            <w:pPr>
              <w:spacing w:line="360" w:lineRule="auto"/>
              <w:rPr>
                <w:szCs w:val="24"/>
              </w:rPr>
            </w:pPr>
            <w:r>
              <w:rPr>
                <w:szCs w:val="24"/>
              </w:rPr>
              <w:t>UniProt</w:t>
            </w:r>
          </w:p>
        </w:tc>
      </w:tr>
      <w:tr w:rsidR="006C1493" w:rsidRPr="002C44D0" w14:paraId="40872695" w14:textId="13E929F7" w:rsidTr="00AF5709">
        <w:trPr>
          <w:trHeight w:val="300"/>
        </w:trPr>
        <w:tc>
          <w:tcPr>
            <w:tcW w:w="550" w:type="pct"/>
            <w:noWrap/>
            <w:hideMark/>
          </w:tcPr>
          <w:p w14:paraId="52CE5B64" w14:textId="77777777" w:rsidR="006C1493" w:rsidRPr="002C44D0" w:rsidRDefault="006C1493" w:rsidP="002C44D0">
            <w:pPr>
              <w:spacing w:line="360" w:lineRule="auto"/>
              <w:rPr>
                <w:szCs w:val="24"/>
              </w:rPr>
            </w:pPr>
            <w:r w:rsidRPr="002C44D0">
              <w:rPr>
                <w:szCs w:val="24"/>
              </w:rPr>
              <w:t>45351</w:t>
            </w:r>
          </w:p>
        </w:tc>
        <w:tc>
          <w:tcPr>
            <w:tcW w:w="1589" w:type="pct"/>
            <w:noWrap/>
            <w:hideMark/>
          </w:tcPr>
          <w:p w14:paraId="5194EE75" w14:textId="77777777" w:rsidR="006C1493" w:rsidRPr="002C44D0" w:rsidRDefault="006C1493" w:rsidP="002C44D0">
            <w:pPr>
              <w:spacing w:line="360" w:lineRule="auto"/>
              <w:rPr>
                <w:i/>
                <w:szCs w:val="24"/>
              </w:rPr>
            </w:pPr>
            <w:r w:rsidRPr="002C44D0">
              <w:rPr>
                <w:i/>
                <w:szCs w:val="24"/>
              </w:rPr>
              <w:t>Nematostella vectensis</w:t>
            </w:r>
          </w:p>
        </w:tc>
        <w:tc>
          <w:tcPr>
            <w:tcW w:w="1193" w:type="pct"/>
            <w:noWrap/>
            <w:hideMark/>
          </w:tcPr>
          <w:p w14:paraId="598CE441" w14:textId="77777777" w:rsidR="006C1493" w:rsidRPr="002C44D0" w:rsidRDefault="006C1493" w:rsidP="002C44D0">
            <w:pPr>
              <w:spacing w:line="360" w:lineRule="auto"/>
              <w:rPr>
                <w:szCs w:val="24"/>
              </w:rPr>
            </w:pPr>
            <w:r w:rsidRPr="002C44D0">
              <w:rPr>
                <w:szCs w:val="24"/>
              </w:rPr>
              <w:t>Cnidaria</w:t>
            </w:r>
          </w:p>
        </w:tc>
        <w:tc>
          <w:tcPr>
            <w:tcW w:w="818" w:type="pct"/>
            <w:noWrap/>
            <w:hideMark/>
          </w:tcPr>
          <w:p w14:paraId="0D1D8515" w14:textId="77777777" w:rsidR="006C1493" w:rsidRPr="002C44D0" w:rsidRDefault="006C1493" w:rsidP="002C44D0">
            <w:pPr>
              <w:spacing w:line="360" w:lineRule="auto"/>
              <w:rPr>
                <w:szCs w:val="24"/>
              </w:rPr>
            </w:pPr>
            <w:r w:rsidRPr="002C44D0">
              <w:rPr>
                <w:szCs w:val="24"/>
              </w:rPr>
              <w:t>Metazoa</w:t>
            </w:r>
          </w:p>
        </w:tc>
        <w:tc>
          <w:tcPr>
            <w:tcW w:w="850" w:type="pct"/>
          </w:tcPr>
          <w:p w14:paraId="72FB9469" w14:textId="2BED7E81" w:rsidR="006C1493" w:rsidRPr="002C44D0" w:rsidRDefault="003A65DD" w:rsidP="002C44D0">
            <w:pPr>
              <w:spacing w:line="360" w:lineRule="auto"/>
              <w:rPr>
                <w:szCs w:val="24"/>
              </w:rPr>
            </w:pPr>
            <w:r>
              <w:rPr>
                <w:szCs w:val="24"/>
              </w:rPr>
              <w:t>JGI</w:t>
            </w:r>
          </w:p>
        </w:tc>
      </w:tr>
      <w:tr w:rsidR="006C1493" w:rsidRPr="002C44D0" w14:paraId="0C005B46" w14:textId="38797C60" w:rsidTr="00AF5709">
        <w:trPr>
          <w:trHeight w:val="300"/>
        </w:trPr>
        <w:tc>
          <w:tcPr>
            <w:tcW w:w="550" w:type="pct"/>
            <w:noWrap/>
            <w:hideMark/>
          </w:tcPr>
          <w:p w14:paraId="1BE00590" w14:textId="77777777" w:rsidR="006C1493" w:rsidRPr="002C44D0" w:rsidRDefault="006C1493" w:rsidP="002C44D0">
            <w:pPr>
              <w:spacing w:line="360" w:lineRule="auto"/>
              <w:rPr>
                <w:szCs w:val="24"/>
              </w:rPr>
            </w:pPr>
            <w:r w:rsidRPr="002C44D0">
              <w:rPr>
                <w:szCs w:val="24"/>
              </w:rPr>
              <w:t>400682</w:t>
            </w:r>
          </w:p>
        </w:tc>
        <w:tc>
          <w:tcPr>
            <w:tcW w:w="1589" w:type="pct"/>
            <w:noWrap/>
            <w:hideMark/>
          </w:tcPr>
          <w:p w14:paraId="7C421A35" w14:textId="77777777" w:rsidR="006C1493" w:rsidRPr="002C44D0" w:rsidRDefault="006C1493" w:rsidP="002C44D0">
            <w:pPr>
              <w:spacing w:line="360" w:lineRule="auto"/>
              <w:rPr>
                <w:i/>
                <w:szCs w:val="24"/>
              </w:rPr>
            </w:pPr>
            <w:r w:rsidRPr="002C44D0">
              <w:rPr>
                <w:i/>
                <w:szCs w:val="24"/>
              </w:rPr>
              <w:t>Amphimedon queenslandica</w:t>
            </w:r>
          </w:p>
        </w:tc>
        <w:tc>
          <w:tcPr>
            <w:tcW w:w="1193" w:type="pct"/>
            <w:noWrap/>
            <w:hideMark/>
          </w:tcPr>
          <w:p w14:paraId="0EF46C9A" w14:textId="77777777" w:rsidR="006C1493" w:rsidRPr="002C44D0" w:rsidRDefault="006C1493" w:rsidP="002C44D0">
            <w:pPr>
              <w:spacing w:line="360" w:lineRule="auto"/>
              <w:rPr>
                <w:szCs w:val="24"/>
              </w:rPr>
            </w:pPr>
            <w:r w:rsidRPr="002C44D0">
              <w:rPr>
                <w:szCs w:val="24"/>
              </w:rPr>
              <w:t>Porifera</w:t>
            </w:r>
          </w:p>
        </w:tc>
        <w:tc>
          <w:tcPr>
            <w:tcW w:w="818" w:type="pct"/>
            <w:noWrap/>
            <w:hideMark/>
          </w:tcPr>
          <w:p w14:paraId="51F70179" w14:textId="77777777" w:rsidR="006C1493" w:rsidRPr="002C44D0" w:rsidRDefault="006C1493" w:rsidP="002C44D0">
            <w:pPr>
              <w:spacing w:line="360" w:lineRule="auto"/>
              <w:rPr>
                <w:szCs w:val="24"/>
              </w:rPr>
            </w:pPr>
            <w:r w:rsidRPr="002C44D0">
              <w:rPr>
                <w:szCs w:val="24"/>
              </w:rPr>
              <w:t>Metazoa</w:t>
            </w:r>
          </w:p>
        </w:tc>
        <w:tc>
          <w:tcPr>
            <w:tcW w:w="850" w:type="pct"/>
          </w:tcPr>
          <w:p w14:paraId="27A54F03" w14:textId="1CF2BD5B" w:rsidR="006C1493" w:rsidRPr="002C44D0" w:rsidRDefault="006712D0" w:rsidP="002C44D0">
            <w:pPr>
              <w:spacing w:line="360" w:lineRule="auto"/>
              <w:rPr>
                <w:szCs w:val="24"/>
              </w:rPr>
            </w:pPr>
            <w:r>
              <w:rPr>
                <w:szCs w:val="24"/>
              </w:rPr>
              <w:t>UniProt</w:t>
            </w:r>
          </w:p>
        </w:tc>
      </w:tr>
      <w:tr w:rsidR="006C1493" w:rsidRPr="002C44D0" w14:paraId="36BD79A6" w14:textId="0BD4DB4B" w:rsidTr="00AF5709">
        <w:trPr>
          <w:trHeight w:val="300"/>
        </w:trPr>
        <w:tc>
          <w:tcPr>
            <w:tcW w:w="550" w:type="pct"/>
            <w:noWrap/>
            <w:hideMark/>
          </w:tcPr>
          <w:p w14:paraId="04BA3784" w14:textId="77777777" w:rsidR="006C1493" w:rsidRPr="002C44D0" w:rsidRDefault="006C1493" w:rsidP="002C44D0">
            <w:pPr>
              <w:spacing w:line="360" w:lineRule="auto"/>
              <w:rPr>
                <w:szCs w:val="24"/>
              </w:rPr>
            </w:pPr>
            <w:r w:rsidRPr="002C44D0">
              <w:rPr>
                <w:szCs w:val="24"/>
              </w:rPr>
              <w:t>81824</w:t>
            </w:r>
          </w:p>
        </w:tc>
        <w:tc>
          <w:tcPr>
            <w:tcW w:w="1589" w:type="pct"/>
            <w:noWrap/>
            <w:hideMark/>
          </w:tcPr>
          <w:p w14:paraId="76F0876F" w14:textId="77777777" w:rsidR="006C1493" w:rsidRPr="002C44D0" w:rsidRDefault="006C1493" w:rsidP="002C44D0">
            <w:pPr>
              <w:spacing w:line="360" w:lineRule="auto"/>
              <w:rPr>
                <w:i/>
                <w:szCs w:val="24"/>
              </w:rPr>
            </w:pPr>
            <w:r w:rsidRPr="002C44D0">
              <w:rPr>
                <w:i/>
                <w:szCs w:val="24"/>
              </w:rPr>
              <w:t>Monosiga brevicollis</w:t>
            </w:r>
          </w:p>
        </w:tc>
        <w:tc>
          <w:tcPr>
            <w:tcW w:w="1193" w:type="pct"/>
            <w:noWrap/>
            <w:hideMark/>
          </w:tcPr>
          <w:p w14:paraId="0488AE48" w14:textId="77777777" w:rsidR="006C1493" w:rsidRPr="002C44D0" w:rsidRDefault="006C1493" w:rsidP="002C44D0">
            <w:pPr>
              <w:spacing w:line="360" w:lineRule="auto"/>
              <w:rPr>
                <w:szCs w:val="24"/>
              </w:rPr>
            </w:pPr>
            <w:r w:rsidRPr="002C44D0">
              <w:rPr>
                <w:i/>
                <w:szCs w:val="24"/>
              </w:rPr>
              <w:t>Monosiga</w:t>
            </w:r>
            <w:r w:rsidRPr="002C44D0">
              <w:rPr>
                <w:szCs w:val="24"/>
              </w:rPr>
              <w:t xml:space="preserve"> (genus)</w:t>
            </w:r>
          </w:p>
        </w:tc>
        <w:tc>
          <w:tcPr>
            <w:tcW w:w="818" w:type="pct"/>
            <w:noWrap/>
            <w:hideMark/>
          </w:tcPr>
          <w:p w14:paraId="0A92A480" w14:textId="77777777" w:rsidR="006C1493" w:rsidRPr="002C44D0" w:rsidRDefault="006C1493" w:rsidP="002C44D0">
            <w:pPr>
              <w:spacing w:line="360" w:lineRule="auto"/>
              <w:rPr>
                <w:szCs w:val="24"/>
              </w:rPr>
            </w:pPr>
            <w:r w:rsidRPr="002C44D0">
              <w:rPr>
                <w:szCs w:val="24"/>
              </w:rPr>
              <w:t>NA</w:t>
            </w:r>
          </w:p>
        </w:tc>
        <w:tc>
          <w:tcPr>
            <w:tcW w:w="850" w:type="pct"/>
          </w:tcPr>
          <w:p w14:paraId="7FED7E5F" w14:textId="1F888A8A" w:rsidR="006C1493" w:rsidRPr="002C44D0" w:rsidRDefault="003D3471" w:rsidP="002C44D0">
            <w:pPr>
              <w:spacing w:line="360" w:lineRule="auto"/>
              <w:rPr>
                <w:szCs w:val="24"/>
              </w:rPr>
            </w:pPr>
            <w:r>
              <w:rPr>
                <w:szCs w:val="24"/>
              </w:rPr>
              <w:t>JGI</w:t>
            </w:r>
          </w:p>
        </w:tc>
      </w:tr>
      <w:tr w:rsidR="006C1493" w:rsidRPr="002C44D0" w14:paraId="32E493DE" w14:textId="5515F035" w:rsidTr="00AF5709">
        <w:trPr>
          <w:trHeight w:val="300"/>
        </w:trPr>
        <w:tc>
          <w:tcPr>
            <w:tcW w:w="550" w:type="pct"/>
            <w:noWrap/>
            <w:hideMark/>
          </w:tcPr>
          <w:p w14:paraId="1DF0A328" w14:textId="77777777" w:rsidR="006C1493" w:rsidRPr="002C44D0" w:rsidRDefault="006C1493" w:rsidP="002C44D0">
            <w:pPr>
              <w:spacing w:line="360" w:lineRule="auto"/>
              <w:rPr>
                <w:szCs w:val="24"/>
              </w:rPr>
            </w:pPr>
            <w:r w:rsidRPr="002C44D0">
              <w:rPr>
                <w:szCs w:val="24"/>
              </w:rPr>
              <w:lastRenderedPageBreak/>
              <w:t>192875</w:t>
            </w:r>
          </w:p>
        </w:tc>
        <w:tc>
          <w:tcPr>
            <w:tcW w:w="1589" w:type="pct"/>
            <w:noWrap/>
            <w:hideMark/>
          </w:tcPr>
          <w:p w14:paraId="33B004CE" w14:textId="77777777" w:rsidR="006C1493" w:rsidRPr="002C44D0" w:rsidRDefault="006C1493" w:rsidP="002C44D0">
            <w:pPr>
              <w:spacing w:line="360" w:lineRule="auto"/>
              <w:rPr>
                <w:i/>
                <w:szCs w:val="24"/>
              </w:rPr>
            </w:pPr>
            <w:r w:rsidRPr="002C44D0">
              <w:rPr>
                <w:i/>
                <w:szCs w:val="24"/>
              </w:rPr>
              <w:t>Capsaspora owczarzaki</w:t>
            </w:r>
          </w:p>
        </w:tc>
        <w:tc>
          <w:tcPr>
            <w:tcW w:w="1193" w:type="pct"/>
            <w:noWrap/>
            <w:hideMark/>
          </w:tcPr>
          <w:p w14:paraId="02B5336C" w14:textId="77777777" w:rsidR="006C1493" w:rsidRPr="002C44D0" w:rsidRDefault="006C1493" w:rsidP="002C44D0">
            <w:pPr>
              <w:spacing w:line="360" w:lineRule="auto"/>
              <w:rPr>
                <w:szCs w:val="24"/>
              </w:rPr>
            </w:pPr>
            <w:r w:rsidRPr="002C44D0">
              <w:rPr>
                <w:i/>
                <w:szCs w:val="24"/>
              </w:rPr>
              <w:t>Capsaspora</w:t>
            </w:r>
            <w:r w:rsidRPr="002C44D0">
              <w:rPr>
                <w:szCs w:val="24"/>
              </w:rPr>
              <w:t xml:space="preserve"> (genus)</w:t>
            </w:r>
          </w:p>
        </w:tc>
        <w:tc>
          <w:tcPr>
            <w:tcW w:w="818" w:type="pct"/>
            <w:noWrap/>
            <w:hideMark/>
          </w:tcPr>
          <w:p w14:paraId="7C826EE0" w14:textId="77777777" w:rsidR="006C1493" w:rsidRPr="002C44D0" w:rsidRDefault="006C1493" w:rsidP="002C44D0">
            <w:pPr>
              <w:spacing w:line="360" w:lineRule="auto"/>
              <w:rPr>
                <w:szCs w:val="24"/>
              </w:rPr>
            </w:pPr>
            <w:r w:rsidRPr="002C44D0">
              <w:rPr>
                <w:szCs w:val="24"/>
              </w:rPr>
              <w:t>NA</w:t>
            </w:r>
          </w:p>
        </w:tc>
        <w:tc>
          <w:tcPr>
            <w:tcW w:w="850" w:type="pct"/>
          </w:tcPr>
          <w:p w14:paraId="45ACF819" w14:textId="0554C186" w:rsidR="006C1493" w:rsidRPr="002C44D0" w:rsidRDefault="0036727A" w:rsidP="002C44D0">
            <w:pPr>
              <w:spacing w:line="360" w:lineRule="auto"/>
              <w:rPr>
                <w:szCs w:val="24"/>
              </w:rPr>
            </w:pPr>
            <w:r>
              <w:rPr>
                <w:szCs w:val="24"/>
              </w:rPr>
              <w:t>Broad Inst</w:t>
            </w:r>
          </w:p>
        </w:tc>
      </w:tr>
      <w:tr w:rsidR="006C1493" w:rsidRPr="002C44D0" w14:paraId="5D7B4BF5" w14:textId="17B69E91" w:rsidTr="00AF5709">
        <w:trPr>
          <w:trHeight w:val="300"/>
        </w:trPr>
        <w:tc>
          <w:tcPr>
            <w:tcW w:w="550" w:type="pct"/>
            <w:noWrap/>
            <w:hideMark/>
          </w:tcPr>
          <w:p w14:paraId="06098C3C" w14:textId="77777777" w:rsidR="006C1493" w:rsidRPr="00A1533F" w:rsidRDefault="006C1493" w:rsidP="002C44D0">
            <w:pPr>
              <w:spacing w:line="360" w:lineRule="auto"/>
              <w:rPr>
                <w:color w:val="FF0000"/>
                <w:szCs w:val="24"/>
              </w:rPr>
            </w:pPr>
            <w:r w:rsidRPr="00A1533F">
              <w:rPr>
                <w:color w:val="FF0000"/>
                <w:szCs w:val="24"/>
              </w:rPr>
              <w:t>5833</w:t>
            </w:r>
          </w:p>
        </w:tc>
        <w:tc>
          <w:tcPr>
            <w:tcW w:w="1589" w:type="pct"/>
            <w:noWrap/>
            <w:hideMark/>
          </w:tcPr>
          <w:p w14:paraId="37559272" w14:textId="77777777" w:rsidR="006C1493" w:rsidRPr="00A1533F" w:rsidRDefault="006C1493" w:rsidP="002C44D0">
            <w:pPr>
              <w:spacing w:line="360" w:lineRule="auto"/>
              <w:rPr>
                <w:i/>
                <w:color w:val="FF0000"/>
                <w:szCs w:val="24"/>
              </w:rPr>
            </w:pPr>
            <w:r w:rsidRPr="00A1533F">
              <w:rPr>
                <w:i/>
                <w:color w:val="FF0000"/>
                <w:szCs w:val="24"/>
              </w:rPr>
              <w:t>Plasmodium falciparum</w:t>
            </w:r>
          </w:p>
        </w:tc>
        <w:tc>
          <w:tcPr>
            <w:tcW w:w="1193" w:type="pct"/>
            <w:noWrap/>
            <w:hideMark/>
          </w:tcPr>
          <w:p w14:paraId="68DFDF2D"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F81B14A"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3EDDF17" w14:textId="5C29FABA" w:rsidR="006C1493" w:rsidRPr="00A1533F" w:rsidRDefault="00393E01" w:rsidP="002C44D0">
            <w:pPr>
              <w:spacing w:line="360" w:lineRule="auto"/>
              <w:rPr>
                <w:color w:val="FF0000"/>
                <w:szCs w:val="24"/>
              </w:rPr>
            </w:pPr>
            <w:proofErr w:type="gramStart"/>
            <w:r>
              <w:rPr>
                <w:color w:val="FF0000"/>
                <w:szCs w:val="24"/>
              </w:rPr>
              <w:t>plasmodb.org</w:t>
            </w:r>
            <w:proofErr w:type="gramEnd"/>
          </w:p>
        </w:tc>
      </w:tr>
      <w:tr w:rsidR="006C1493" w:rsidRPr="002C44D0" w14:paraId="190C74DF" w14:textId="67945AF5" w:rsidTr="00AF5709">
        <w:trPr>
          <w:trHeight w:val="300"/>
        </w:trPr>
        <w:tc>
          <w:tcPr>
            <w:tcW w:w="550" w:type="pct"/>
            <w:noWrap/>
            <w:hideMark/>
          </w:tcPr>
          <w:p w14:paraId="5E1DDB61" w14:textId="77777777" w:rsidR="006C1493" w:rsidRPr="00A1533F" w:rsidRDefault="006C1493" w:rsidP="002C44D0">
            <w:pPr>
              <w:spacing w:line="360" w:lineRule="auto"/>
              <w:rPr>
                <w:color w:val="FF0000"/>
                <w:szCs w:val="24"/>
              </w:rPr>
            </w:pPr>
            <w:r w:rsidRPr="00A1533F">
              <w:rPr>
                <w:color w:val="FF0000"/>
                <w:szCs w:val="24"/>
              </w:rPr>
              <w:t>237895</w:t>
            </w:r>
          </w:p>
        </w:tc>
        <w:tc>
          <w:tcPr>
            <w:tcW w:w="1589" w:type="pct"/>
            <w:noWrap/>
            <w:hideMark/>
          </w:tcPr>
          <w:p w14:paraId="3A760F3A" w14:textId="77777777" w:rsidR="006C1493" w:rsidRPr="00A1533F" w:rsidRDefault="006C1493" w:rsidP="002C44D0">
            <w:pPr>
              <w:spacing w:line="360" w:lineRule="auto"/>
              <w:rPr>
                <w:i/>
                <w:color w:val="FF0000"/>
                <w:szCs w:val="24"/>
              </w:rPr>
            </w:pPr>
            <w:r w:rsidRPr="00A1533F">
              <w:rPr>
                <w:i/>
                <w:color w:val="FF0000"/>
                <w:szCs w:val="24"/>
              </w:rPr>
              <w:t>Cryptosporidium hominis</w:t>
            </w:r>
          </w:p>
        </w:tc>
        <w:tc>
          <w:tcPr>
            <w:tcW w:w="1193" w:type="pct"/>
            <w:noWrap/>
            <w:hideMark/>
          </w:tcPr>
          <w:p w14:paraId="5E32E8A1" w14:textId="77777777" w:rsidR="006C1493" w:rsidRPr="00A1533F" w:rsidRDefault="006C1493" w:rsidP="002C44D0">
            <w:pPr>
              <w:spacing w:line="360" w:lineRule="auto"/>
              <w:rPr>
                <w:color w:val="FF0000"/>
                <w:szCs w:val="24"/>
              </w:rPr>
            </w:pPr>
            <w:r w:rsidRPr="00A1533F">
              <w:rPr>
                <w:color w:val="FF0000"/>
                <w:szCs w:val="24"/>
              </w:rPr>
              <w:t>Apicomplexa</w:t>
            </w:r>
          </w:p>
        </w:tc>
        <w:tc>
          <w:tcPr>
            <w:tcW w:w="818" w:type="pct"/>
            <w:noWrap/>
            <w:hideMark/>
          </w:tcPr>
          <w:p w14:paraId="62134A0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41724E88" w14:textId="5184A94E" w:rsidR="006C1493" w:rsidRPr="00A1533F" w:rsidRDefault="00393E01" w:rsidP="002C44D0">
            <w:pPr>
              <w:spacing w:line="360" w:lineRule="auto"/>
              <w:rPr>
                <w:color w:val="FF0000"/>
                <w:szCs w:val="24"/>
              </w:rPr>
            </w:pPr>
            <w:r>
              <w:rPr>
                <w:color w:val="FF0000"/>
                <w:szCs w:val="24"/>
              </w:rPr>
              <w:t>NCBI</w:t>
            </w:r>
          </w:p>
        </w:tc>
      </w:tr>
      <w:tr w:rsidR="006C1493" w:rsidRPr="002C44D0" w14:paraId="5096126F" w14:textId="593B95F7" w:rsidTr="00AF5709">
        <w:trPr>
          <w:trHeight w:val="300"/>
        </w:trPr>
        <w:tc>
          <w:tcPr>
            <w:tcW w:w="550" w:type="pct"/>
            <w:noWrap/>
            <w:hideMark/>
          </w:tcPr>
          <w:p w14:paraId="0DEC3F92" w14:textId="77777777" w:rsidR="006C1493" w:rsidRPr="00A1533F" w:rsidRDefault="006C1493" w:rsidP="002C44D0">
            <w:pPr>
              <w:spacing w:line="360" w:lineRule="auto"/>
              <w:rPr>
                <w:color w:val="FF0000"/>
                <w:szCs w:val="24"/>
              </w:rPr>
            </w:pPr>
            <w:r w:rsidRPr="00A1533F">
              <w:rPr>
                <w:color w:val="FF0000"/>
                <w:szCs w:val="24"/>
              </w:rPr>
              <w:t>5691</w:t>
            </w:r>
          </w:p>
        </w:tc>
        <w:tc>
          <w:tcPr>
            <w:tcW w:w="1589" w:type="pct"/>
            <w:noWrap/>
            <w:hideMark/>
          </w:tcPr>
          <w:p w14:paraId="3B4F6C20" w14:textId="77777777" w:rsidR="006C1493" w:rsidRPr="00A1533F" w:rsidRDefault="006C1493" w:rsidP="002C44D0">
            <w:pPr>
              <w:spacing w:line="360" w:lineRule="auto"/>
              <w:rPr>
                <w:i/>
                <w:color w:val="FF0000"/>
                <w:szCs w:val="24"/>
              </w:rPr>
            </w:pPr>
            <w:r w:rsidRPr="00A1533F">
              <w:rPr>
                <w:i/>
                <w:color w:val="FF0000"/>
                <w:szCs w:val="24"/>
              </w:rPr>
              <w:t>Trypanosoma brucei</w:t>
            </w:r>
          </w:p>
        </w:tc>
        <w:tc>
          <w:tcPr>
            <w:tcW w:w="1193" w:type="pct"/>
            <w:noWrap/>
            <w:hideMark/>
          </w:tcPr>
          <w:p w14:paraId="70F3E848" w14:textId="77777777" w:rsidR="006C1493" w:rsidRPr="00A1533F" w:rsidRDefault="006C1493"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818" w:type="pct"/>
            <w:noWrap/>
            <w:hideMark/>
          </w:tcPr>
          <w:p w14:paraId="5822F822"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5DF50769" w14:textId="6D326907" w:rsidR="006C1493" w:rsidRPr="00A1533F" w:rsidRDefault="00294FF0" w:rsidP="002C44D0">
            <w:pPr>
              <w:spacing w:line="360" w:lineRule="auto"/>
              <w:rPr>
                <w:color w:val="FF0000"/>
                <w:szCs w:val="24"/>
              </w:rPr>
            </w:pPr>
            <w:r>
              <w:rPr>
                <w:color w:val="FF0000"/>
                <w:szCs w:val="24"/>
              </w:rPr>
              <w:t>Sanger</w:t>
            </w:r>
          </w:p>
        </w:tc>
      </w:tr>
      <w:tr w:rsidR="006C1493" w:rsidRPr="002C44D0" w14:paraId="21FE2014" w14:textId="1C2A2974" w:rsidTr="00AF5709">
        <w:trPr>
          <w:trHeight w:val="300"/>
        </w:trPr>
        <w:tc>
          <w:tcPr>
            <w:tcW w:w="550" w:type="pct"/>
            <w:noWrap/>
            <w:hideMark/>
          </w:tcPr>
          <w:p w14:paraId="284DFD40" w14:textId="77777777" w:rsidR="006C1493" w:rsidRPr="00A1533F" w:rsidRDefault="006C1493" w:rsidP="002C44D0">
            <w:pPr>
              <w:spacing w:line="360" w:lineRule="auto"/>
              <w:rPr>
                <w:color w:val="FF0000"/>
                <w:szCs w:val="24"/>
              </w:rPr>
            </w:pPr>
            <w:r w:rsidRPr="00A1533F">
              <w:rPr>
                <w:color w:val="FF0000"/>
                <w:szCs w:val="24"/>
              </w:rPr>
              <w:t>5762</w:t>
            </w:r>
          </w:p>
        </w:tc>
        <w:tc>
          <w:tcPr>
            <w:tcW w:w="1589" w:type="pct"/>
            <w:noWrap/>
            <w:hideMark/>
          </w:tcPr>
          <w:p w14:paraId="52F93A52" w14:textId="77777777" w:rsidR="006C1493" w:rsidRPr="00A1533F" w:rsidRDefault="006C1493" w:rsidP="002C44D0">
            <w:pPr>
              <w:spacing w:line="360" w:lineRule="auto"/>
              <w:rPr>
                <w:i/>
                <w:color w:val="FF0000"/>
                <w:szCs w:val="24"/>
              </w:rPr>
            </w:pPr>
            <w:r w:rsidRPr="00A1533F">
              <w:rPr>
                <w:i/>
                <w:color w:val="FF0000"/>
                <w:szCs w:val="24"/>
              </w:rPr>
              <w:t>Naegleria gruberi</w:t>
            </w:r>
          </w:p>
        </w:tc>
        <w:tc>
          <w:tcPr>
            <w:tcW w:w="1193" w:type="pct"/>
            <w:noWrap/>
            <w:hideMark/>
          </w:tcPr>
          <w:p w14:paraId="3E3F2CDD" w14:textId="77777777" w:rsidR="006C1493" w:rsidRPr="00A1533F" w:rsidRDefault="006C1493"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818" w:type="pct"/>
            <w:noWrap/>
            <w:hideMark/>
          </w:tcPr>
          <w:p w14:paraId="18A8E24B"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1885069C" w14:textId="41F432DF" w:rsidR="006C1493" w:rsidRPr="00A1533F" w:rsidRDefault="00294FF0" w:rsidP="002C44D0">
            <w:pPr>
              <w:spacing w:line="360" w:lineRule="auto"/>
              <w:rPr>
                <w:color w:val="FF0000"/>
                <w:szCs w:val="24"/>
              </w:rPr>
            </w:pPr>
            <w:r>
              <w:rPr>
                <w:color w:val="FF0000"/>
                <w:szCs w:val="24"/>
              </w:rPr>
              <w:t>JGI</w:t>
            </w:r>
          </w:p>
        </w:tc>
      </w:tr>
      <w:tr w:rsidR="006C1493" w:rsidRPr="002C44D0" w14:paraId="42051A7B" w14:textId="425B3C61" w:rsidTr="00AF5709">
        <w:trPr>
          <w:trHeight w:val="300"/>
        </w:trPr>
        <w:tc>
          <w:tcPr>
            <w:tcW w:w="550" w:type="pct"/>
            <w:noWrap/>
            <w:hideMark/>
          </w:tcPr>
          <w:p w14:paraId="2D216806" w14:textId="77777777" w:rsidR="006C1493" w:rsidRPr="00A1533F" w:rsidRDefault="006C1493" w:rsidP="002C44D0">
            <w:pPr>
              <w:spacing w:line="360" w:lineRule="auto"/>
              <w:rPr>
                <w:color w:val="FF0000"/>
                <w:szCs w:val="24"/>
              </w:rPr>
            </w:pPr>
            <w:r w:rsidRPr="00A1533F">
              <w:rPr>
                <w:color w:val="FF0000"/>
                <w:szCs w:val="24"/>
              </w:rPr>
              <w:t>3702</w:t>
            </w:r>
          </w:p>
        </w:tc>
        <w:tc>
          <w:tcPr>
            <w:tcW w:w="1589" w:type="pct"/>
            <w:noWrap/>
            <w:hideMark/>
          </w:tcPr>
          <w:p w14:paraId="75A06FF7" w14:textId="77777777" w:rsidR="006C1493" w:rsidRPr="00A1533F" w:rsidRDefault="006C1493" w:rsidP="002C44D0">
            <w:pPr>
              <w:spacing w:line="360" w:lineRule="auto"/>
              <w:rPr>
                <w:i/>
                <w:color w:val="FF0000"/>
                <w:szCs w:val="24"/>
              </w:rPr>
            </w:pPr>
            <w:r w:rsidRPr="00A1533F">
              <w:rPr>
                <w:i/>
                <w:color w:val="FF0000"/>
                <w:szCs w:val="24"/>
              </w:rPr>
              <w:t>Arabidopsis thaliana</w:t>
            </w:r>
          </w:p>
        </w:tc>
        <w:tc>
          <w:tcPr>
            <w:tcW w:w="1193" w:type="pct"/>
            <w:noWrap/>
            <w:hideMark/>
          </w:tcPr>
          <w:p w14:paraId="26F44301" w14:textId="77777777" w:rsidR="006C1493" w:rsidRPr="00A1533F" w:rsidRDefault="006C1493" w:rsidP="002C44D0">
            <w:pPr>
              <w:spacing w:line="360" w:lineRule="auto"/>
              <w:rPr>
                <w:color w:val="FF0000"/>
                <w:szCs w:val="24"/>
              </w:rPr>
            </w:pPr>
            <w:r w:rsidRPr="00A1533F">
              <w:rPr>
                <w:color w:val="FF0000"/>
                <w:szCs w:val="24"/>
              </w:rPr>
              <w:t>Streptophyta</w:t>
            </w:r>
          </w:p>
        </w:tc>
        <w:tc>
          <w:tcPr>
            <w:tcW w:w="818" w:type="pct"/>
            <w:noWrap/>
            <w:hideMark/>
          </w:tcPr>
          <w:p w14:paraId="03BB42FA"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4128276F" w14:textId="50505C45" w:rsidR="006C1493" w:rsidRPr="00A1533F" w:rsidRDefault="00294FF0" w:rsidP="002C44D0">
            <w:pPr>
              <w:spacing w:line="360" w:lineRule="auto"/>
              <w:rPr>
                <w:color w:val="FF0000"/>
                <w:szCs w:val="24"/>
              </w:rPr>
            </w:pPr>
            <w:r>
              <w:rPr>
                <w:color w:val="FF0000"/>
                <w:szCs w:val="24"/>
              </w:rPr>
              <w:t>UniProt</w:t>
            </w:r>
          </w:p>
        </w:tc>
      </w:tr>
      <w:tr w:rsidR="006C1493" w:rsidRPr="002C44D0" w14:paraId="2E1A229F" w14:textId="3C7DB121" w:rsidTr="00AF5709">
        <w:trPr>
          <w:trHeight w:val="300"/>
        </w:trPr>
        <w:tc>
          <w:tcPr>
            <w:tcW w:w="550" w:type="pct"/>
            <w:noWrap/>
            <w:hideMark/>
          </w:tcPr>
          <w:p w14:paraId="58D5BA39" w14:textId="77777777" w:rsidR="006C1493" w:rsidRPr="00A1533F" w:rsidRDefault="006C1493" w:rsidP="002C44D0">
            <w:pPr>
              <w:spacing w:line="360" w:lineRule="auto"/>
              <w:rPr>
                <w:color w:val="FF0000"/>
                <w:szCs w:val="24"/>
              </w:rPr>
            </w:pPr>
            <w:r w:rsidRPr="00A1533F">
              <w:rPr>
                <w:color w:val="FF0000"/>
                <w:szCs w:val="24"/>
              </w:rPr>
              <w:t>3055</w:t>
            </w:r>
          </w:p>
        </w:tc>
        <w:tc>
          <w:tcPr>
            <w:tcW w:w="1589" w:type="pct"/>
            <w:noWrap/>
            <w:hideMark/>
          </w:tcPr>
          <w:p w14:paraId="1A55F8DF" w14:textId="77777777" w:rsidR="006C1493" w:rsidRPr="00A1533F" w:rsidRDefault="006C1493" w:rsidP="002C44D0">
            <w:pPr>
              <w:spacing w:line="360" w:lineRule="auto"/>
              <w:rPr>
                <w:i/>
                <w:color w:val="FF0000"/>
                <w:szCs w:val="24"/>
              </w:rPr>
            </w:pPr>
            <w:r w:rsidRPr="00A1533F">
              <w:rPr>
                <w:i/>
                <w:color w:val="FF0000"/>
                <w:szCs w:val="24"/>
              </w:rPr>
              <w:t>Chlamydomonas reinhardtii</w:t>
            </w:r>
          </w:p>
        </w:tc>
        <w:tc>
          <w:tcPr>
            <w:tcW w:w="1193" w:type="pct"/>
            <w:noWrap/>
            <w:hideMark/>
          </w:tcPr>
          <w:p w14:paraId="6F394685" w14:textId="77777777" w:rsidR="006C1493" w:rsidRPr="00A1533F" w:rsidRDefault="006C1493" w:rsidP="002C44D0">
            <w:pPr>
              <w:spacing w:line="360" w:lineRule="auto"/>
              <w:rPr>
                <w:color w:val="FF0000"/>
                <w:szCs w:val="24"/>
              </w:rPr>
            </w:pPr>
            <w:r w:rsidRPr="00A1533F">
              <w:rPr>
                <w:color w:val="FF0000"/>
                <w:szCs w:val="24"/>
              </w:rPr>
              <w:t>Chlorophyta</w:t>
            </w:r>
          </w:p>
        </w:tc>
        <w:tc>
          <w:tcPr>
            <w:tcW w:w="818" w:type="pct"/>
            <w:noWrap/>
            <w:hideMark/>
          </w:tcPr>
          <w:p w14:paraId="03534F69" w14:textId="77777777" w:rsidR="006C1493" w:rsidRPr="00A1533F" w:rsidRDefault="006C1493" w:rsidP="002C44D0">
            <w:pPr>
              <w:spacing w:line="360" w:lineRule="auto"/>
              <w:rPr>
                <w:color w:val="FF0000"/>
                <w:szCs w:val="24"/>
              </w:rPr>
            </w:pPr>
            <w:r w:rsidRPr="00A1533F">
              <w:rPr>
                <w:color w:val="FF0000"/>
                <w:szCs w:val="24"/>
              </w:rPr>
              <w:t>Viridiplantae</w:t>
            </w:r>
          </w:p>
        </w:tc>
        <w:tc>
          <w:tcPr>
            <w:tcW w:w="850" w:type="pct"/>
          </w:tcPr>
          <w:p w14:paraId="3D0116BB" w14:textId="5855DC07" w:rsidR="006C1493" w:rsidRPr="00A1533F" w:rsidRDefault="00195B07" w:rsidP="002C44D0">
            <w:pPr>
              <w:spacing w:line="360" w:lineRule="auto"/>
              <w:rPr>
                <w:color w:val="FF0000"/>
                <w:szCs w:val="24"/>
              </w:rPr>
            </w:pPr>
            <w:r>
              <w:rPr>
                <w:color w:val="FF0000"/>
                <w:szCs w:val="24"/>
              </w:rPr>
              <w:t>JGI</w:t>
            </w:r>
          </w:p>
        </w:tc>
      </w:tr>
      <w:tr w:rsidR="006C1493" w:rsidRPr="002C44D0" w14:paraId="1890F475" w14:textId="6DD1D24E" w:rsidTr="00AF5709">
        <w:trPr>
          <w:trHeight w:val="300"/>
        </w:trPr>
        <w:tc>
          <w:tcPr>
            <w:tcW w:w="550" w:type="pct"/>
            <w:noWrap/>
            <w:hideMark/>
          </w:tcPr>
          <w:p w14:paraId="3BAEFF70" w14:textId="77777777" w:rsidR="006C1493" w:rsidRPr="00A1533F" w:rsidRDefault="006C1493" w:rsidP="002C44D0">
            <w:pPr>
              <w:spacing w:line="360" w:lineRule="auto"/>
              <w:rPr>
                <w:color w:val="FF0000"/>
                <w:szCs w:val="24"/>
              </w:rPr>
            </w:pPr>
            <w:r w:rsidRPr="00A1533F">
              <w:rPr>
                <w:color w:val="FF0000"/>
                <w:szCs w:val="24"/>
              </w:rPr>
              <w:t>67593</w:t>
            </w:r>
          </w:p>
        </w:tc>
        <w:tc>
          <w:tcPr>
            <w:tcW w:w="1589" w:type="pct"/>
            <w:noWrap/>
            <w:hideMark/>
          </w:tcPr>
          <w:p w14:paraId="438A35B7" w14:textId="77777777" w:rsidR="006C1493" w:rsidRPr="00A1533F" w:rsidRDefault="006C1493" w:rsidP="002C44D0">
            <w:pPr>
              <w:spacing w:line="360" w:lineRule="auto"/>
              <w:rPr>
                <w:i/>
                <w:color w:val="FF0000"/>
                <w:szCs w:val="24"/>
              </w:rPr>
            </w:pPr>
            <w:r w:rsidRPr="00A1533F">
              <w:rPr>
                <w:i/>
                <w:color w:val="FF0000"/>
                <w:szCs w:val="24"/>
              </w:rPr>
              <w:t>Phytophthora sojae</w:t>
            </w:r>
          </w:p>
        </w:tc>
        <w:tc>
          <w:tcPr>
            <w:tcW w:w="1193" w:type="pct"/>
            <w:noWrap/>
            <w:hideMark/>
          </w:tcPr>
          <w:p w14:paraId="283B9901" w14:textId="77777777" w:rsidR="006C1493" w:rsidRPr="00A1533F" w:rsidRDefault="006C1493"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818" w:type="pct"/>
            <w:noWrap/>
            <w:hideMark/>
          </w:tcPr>
          <w:p w14:paraId="116987F1" w14:textId="77777777" w:rsidR="006C1493" w:rsidRPr="00A1533F" w:rsidRDefault="006C1493" w:rsidP="002C44D0">
            <w:pPr>
              <w:spacing w:line="360" w:lineRule="auto"/>
              <w:rPr>
                <w:color w:val="FF0000"/>
                <w:szCs w:val="24"/>
              </w:rPr>
            </w:pPr>
            <w:r w:rsidRPr="00A1533F">
              <w:rPr>
                <w:color w:val="FF0000"/>
                <w:szCs w:val="24"/>
              </w:rPr>
              <w:t>NA</w:t>
            </w:r>
          </w:p>
        </w:tc>
        <w:tc>
          <w:tcPr>
            <w:tcW w:w="850" w:type="pct"/>
          </w:tcPr>
          <w:p w14:paraId="257DFA64" w14:textId="70E6D53A" w:rsidR="006C1493" w:rsidRPr="00A1533F" w:rsidRDefault="00195B07" w:rsidP="002C44D0">
            <w:pPr>
              <w:spacing w:line="360" w:lineRule="auto"/>
              <w:rPr>
                <w:color w:val="FF0000"/>
                <w:szCs w:val="24"/>
              </w:rPr>
            </w:pPr>
            <w:r>
              <w:rPr>
                <w:color w:val="FF0000"/>
                <w:szCs w:val="24"/>
              </w:rPr>
              <w:t>JGI</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27" w:name="_Ref381452965"/>
      <w:bookmarkStart w:id="228" w:name="_Toc386145506"/>
      <w:r w:rsidRPr="00076E91">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2</w:t>
      </w:r>
      <w:r w:rsidR="009F5610">
        <w:fldChar w:fldCharType="end"/>
      </w:r>
      <w:bookmarkEnd w:id="227"/>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8"/>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lastRenderedPageBreak/>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lastRenderedPageBreak/>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lastRenderedPageBreak/>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 xml:space="preserve">Coccidioides posadasii </w:t>
            </w:r>
            <w:r w:rsidRPr="00611578">
              <w:rPr>
                <w:i/>
                <w:szCs w:val="24"/>
              </w:rPr>
              <w:lastRenderedPageBreak/>
              <w:t>RMSCC_3488</w:t>
            </w:r>
          </w:p>
        </w:tc>
        <w:tc>
          <w:tcPr>
            <w:tcW w:w="0" w:type="auto"/>
          </w:tcPr>
          <w:p w14:paraId="5EF3CA84"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lastRenderedPageBreak/>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lastRenderedPageBreak/>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lastRenderedPageBreak/>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lastRenderedPageBreak/>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lastRenderedPageBreak/>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lastRenderedPageBreak/>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lastRenderedPageBreak/>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lastRenderedPageBreak/>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lastRenderedPageBreak/>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lastRenderedPageBreak/>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lastRenderedPageBreak/>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lastRenderedPageBreak/>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lastRenderedPageBreak/>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lastRenderedPageBreak/>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lastRenderedPageBreak/>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lastRenderedPageBreak/>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lastRenderedPageBreak/>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29" w:name="_Ref384424711"/>
      <w:bookmarkStart w:id="230" w:name="_Toc386145507"/>
      <w:r>
        <w:t xml:space="preserve">Table </w:t>
      </w:r>
      <w:r>
        <w:fldChar w:fldCharType="begin"/>
      </w:r>
      <w:r>
        <w:instrText xml:space="preserve"> STYLEREF 1 \s </w:instrText>
      </w:r>
      <w:r>
        <w:fldChar w:fldCharType="separate"/>
      </w:r>
      <w:r w:rsidR="00F01705">
        <w:rPr>
          <w:noProof/>
        </w:rPr>
        <w:t>A</w:t>
      </w:r>
      <w:r>
        <w:fldChar w:fldCharType="end"/>
      </w:r>
      <w:r>
        <w:noBreakHyphen/>
      </w:r>
      <w:r>
        <w:fldChar w:fldCharType="begin"/>
      </w:r>
      <w:r>
        <w:instrText xml:space="preserve"> SEQ Table \* ARABIC \s 1 </w:instrText>
      </w:r>
      <w:r>
        <w:fldChar w:fldCharType="separate"/>
      </w:r>
      <w:r w:rsidR="00F01705">
        <w:rPr>
          <w:noProof/>
        </w:rPr>
        <w:t>3</w:t>
      </w:r>
      <w:r>
        <w:fldChar w:fldCharType="end"/>
      </w:r>
      <w:bookmarkEnd w:id="229"/>
      <w:r>
        <w:t xml:space="preserve">: </w:t>
      </w:r>
      <w:r w:rsidRPr="00076E91">
        <w:t>List of 30 manually KO-annotated reference taxa</w:t>
      </w:r>
      <w:r>
        <w:t xml:space="preserve"> from KEGG.</w:t>
      </w:r>
      <w:bookmarkEnd w:id="230"/>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lastRenderedPageBreak/>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31" w:name="_Ref384421859"/>
      <w:bookmarkStart w:id="232" w:name="_Toc386145508"/>
      <w:r w:rsidRPr="00076E91">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4</w:t>
      </w:r>
      <w:r w:rsidR="009F5610">
        <w:fldChar w:fldCharType="end"/>
      </w:r>
      <w:bookmarkEnd w:id="231"/>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2"/>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33" w:name="_Ref383861995"/>
      <w:bookmarkStart w:id="234" w:name="_Toc386145509"/>
      <w:r>
        <w:t xml:space="preserve">Table </w:t>
      </w:r>
      <w:r>
        <w:fldChar w:fldCharType="begin"/>
      </w:r>
      <w:r>
        <w:instrText xml:space="preserve"> STYLEREF 1 \s </w:instrText>
      </w:r>
      <w:r>
        <w:fldChar w:fldCharType="separate"/>
      </w:r>
      <w:r w:rsidR="00F01705">
        <w:rPr>
          <w:noProof/>
        </w:rPr>
        <w:t>A</w:t>
      </w:r>
      <w:r>
        <w:fldChar w:fldCharType="end"/>
      </w:r>
      <w:r>
        <w:noBreakHyphen/>
      </w:r>
      <w:r>
        <w:fldChar w:fldCharType="begin"/>
      </w:r>
      <w:r>
        <w:instrText xml:space="preserve"> SEQ Table \* ARABIC \s 1 </w:instrText>
      </w:r>
      <w:r>
        <w:fldChar w:fldCharType="separate"/>
      </w:r>
      <w:r w:rsidR="00F01705">
        <w:rPr>
          <w:noProof/>
        </w:rPr>
        <w:t>5</w:t>
      </w:r>
      <w:r>
        <w:fldChar w:fldCharType="end"/>
      </w:r>
      <w:bookmarkEnd w:id="233"/>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4"/>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35" w:name="_Ref383964119"/>
      <w:bookmarkStart w:id="236" w:name="_Toc386145510"/>
      <w:r>
        <w:lastRenderedPageBreak/>
        <w:t xml:space="preserve">Table </w:t>
      </w:r>
      <w:r>
        <w:fldChar w:fldCharType="begin"/>
      </w:r>
      <w:r>
        <w:instrText xml:space="preserve"> STYLEREF 1 \s </w:instrText>
      </w:r>
      <w:r>
        <w:fldChar w:fldCharType="separate"/>
      </w:r>
      <w:r w:rsidR="00F01705">
        <w:rPr>
          <w:noProof/>
        </w:rPr>
        <w:t>A</w:t>
      </w:r>
      <w:r>
        <w:fldChar w:fldCharType="end"/>
      </w:r>
      <w:r>
        <w:noBreakHyphen/>
      </w:r>
      <w:r>
        <w:fldChar w:fldCharType="begin"/>
      </w:r>
      <w:r>
        <w:instrText xml:space="preserve"> SEQ Table \* ARABIC \s 1 </w:instrText>
      </w:r>
      <w:r>
        <w:fldChar w:fldCharType="separate"/>
      </w:r>
      <w:r w:rsidR="00F01705">
        <w:rPr>
          <w:noProof/>
        </w:rPr>
        <w:t>6</w:t>
      </w:r>
      <w:r>
        <w:fldChar w:fldCharType="end"/>
      </w:r>
      <w:bookmarkEnd w:id="235"/>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6"/>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37" w:name="_Ref384394557"/>
      <w:bookmarkStart w:id="238" w:name="_Toc386145511"/>
      <w:r>
        <w:t xml:space="preserve">Table </w:t>
      </w:r>
      <w:r w:rsidR="009F5610">
        <w:fldChar w:fldCharType="begin"/>
      </w:r>
      <w:r w:rsidR="009F5610">
        <w:instrText xml:space="preserve"> STYLEREF 1 \s </w:instrText>
      </w:r>
      <w:r w:rsidR="009F5610">
        <w:fldChar w:fldCharType="separate"/>
      </w:r>
      <w:r w:rsidR="00F01705">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F01705">
        <w:rPr>
          <w:noProof/>
        </w:rPr>
        <w:t>7</w:t>
      </w:r>
      <w:r w:rsidR="009F5610">
        <w:fldChar w:fldCharType="end"/>
      </w:r>
      <w:bookmarkEnd w:id="237"/>
      <w:r>
        <w:t>: Annotated microsporidia proteins for PDH complex, trehalose sy</w:t>
      </w:r>
      <w:r w:rsidR="000014E9">
        <w:t>n</w:t>
      </w:r>
      <w:r>
        <w:t>thesis and degradation and NTT proteins.</w:t>
      </w:r>
      <w:bookmarkEnd w:id="238"/>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39" w:name="_Toc386152626"/>
      <w:r>
        <w:lastRenderedPageBreak/>
        <w:t>Figures</w:t>
      </w:r>
      <w:bookmarkEnd w:id="239"/>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111F207" w:rsidR="005F6E7F" w:rsidRPr="00076E91" w:rsidRDefault="005F6E7F" w:rsidP="00BA2B31">
      <w:pPr>
        <w:pStyle w:val="Caption"/>
        <w:spacing w:after="0" w:line="360" w:lineRule="auto"/>
        <w:jc w:val="both"/>
      </w:pPr>
      <w:bookmarkStart w:id="240" w:name="_Ref374253196"/>
      <w:bookmarkStart w:id="241" w:name="_Toc386145486"/>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w:t>
      </w:r>
      <w:r w:rsidR="00FF05FE">
        <w:fldChar w:fldCharType="end"/>
      </w:r>
      <w:bookmarkEnd w:id="240"/>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1"/>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1AF86DCB" w:rsidR="005B5758" w:rsidRPr="00076E91" w:rsidRDefault="005B5758" w:rsidP="00BA2B31">
      <w:pPr>
        <w:pStyle w:val="Caption"/>
        <w:spacing w:after="0" w:line="360" w:lineRule="auto"/>
        <w:jc w:val="both"/>
        <w:rPr>
          <w:u w:val="single"/>
        </w:rPr>
      </w:pPr>
      <w:bookmarkStart w:id="242" w:name="_Ref374250743"/>
      <w:bookmarkStart w:id="243" w:name="_Toc386145487"/>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2</w:t>
      </w:r>
      <w:r w:rsidR="00FF05FE">
        <w:fldChar w:fldCharType="end"/>
      </w:r>
      <w:bookmarkEnd w:id="242"/>
      <w:r w:rsidRPr="00076E91">
        <w:t>: Phylogenetic profile of 44 HamFAS-only proteins that annotated based on archaea and bacterial orthologs.</w:t>
      </w:r>
      <w:bookmarkEnd w:id="243"/>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BE290A" w:rsidR="005B5758" w:rsidRPr="00076E91" w:rsidRDefault="005B5758" w:rsidP="00BA2B31">
      <w:pPr>
        <w:pStyle w:val="Caption"/>
        <w:spacing w:after="0" w:line="360" w:lineRule="auto"/>
        <w:jc w:val="both"/>
        <w:rPr>
          <w:u w:val="single"/>
        </w:rPr>
      </w:pPr>
      <w:bookmarkStart w:id="244" w:name="_Ref374250746"/>
      <w:bookmarkStart w:id="245" w:name="_Toc386145488"/>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3</w:t>
      </w:r>
      <w:r w:rsidR="00FF05FE">
        <w:fldChar w:fldCharType="end"/>
      </w:r>
      <w:bookmarkEnd w:id="244"/>
      <w:r w:rsidRPr="00076E91">
        <w:t>: Phylogenetic profile of 12 un-annotated proteins that annotated by HamFAS and at least one other approach (BlastKOALA and/or KAAS), where their annotations originate from archaea or bacteria reference taxa.</w:t>
      </w:r>
      <w:bookmarkEnd w:id="245"/>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06E786" w:rsidR="00FA7EC7" w:rsidRDefault="007A3836" w:rsidP="007A3836">
      <w:pPr>
        <w:pStyle w:val="Caption"/>
        <w:jc w:val="both"/>
      </w:pPr>
      <w:bookmarkStart w:id="246" w:name="_Ref384395857"/>
      <w:bookmarkStart w:id="247" w:name="_Toc386145489"/>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4</w:t>
      </w:r>
      <w:r w:rsidR="00FF05FE">
        <w:fldChar w:fldCharType="end"/>
      </w:r>
      <w:bookmarkEnd w:id="246"/>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7"/>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128BE71A" w:rsidR="00FA7EC7" w:rsidRDefault="00C13985" w:rsidP="00C13985">
      <w:pPr>
        <w:pStyle w:val="Caption"/>
        <w:jc w:val="both"/>
      </w:pPr>
      <w:bookmarkStart w:id="248" w:name="_Ref384395862"/>
      <w:bookmarkStart w:id="249" w:name="_Toc386145490"/>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5</w:t>
      </w:r>
      <w:r w:rsidR="00FF05FE">
        <w:fldChar w:fldCharType="end"/>
      </w:r>
      <w:bookmarkEnd w:id="248"/>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9"/>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07F2B011" w:rsidR="00FA7EC7" w:rsidRDefault="0007274F" w:rsidP="0007274F">
      <w:pPr>
        <w:pStyle w:val="Caption"/>
        <w:jc w:val="both"/>
      </w:pPr>
      <w:bookmarkStart w:id="250" w:name="_Ref384395863"/>
      <w:bookmarkStart w:id="251" w:name="_Toc386145491"/>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6</w:t>
      </w:r>
      <w:r w:rsidR="00FF05FE">
        <w:fldChar w:fldCharType="end"/>
      </w:r>
      <w:bookmarkEnd w:id="250"/>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1"/>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10032FB2" w:rsidR="00FA7EC7" w:rsidRPr="00076E91" w:rsidRDefault="00FA5A52" w:rsidP="00FA5A52">
      <w:pPr>
        <w:pStyle w:val="Caption"/>
        <w:jc w:val="both"/>
        <w:rPr>
          <w:szCs w:val="24"/>
        </w:rPr>
      </w:pPr>
      <w:bookmarkStart w:id="252" w:name="_Ref384395865"/>
      <w:bookmarkStart w:id="253" w:name="_Toc386145492"/>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7</w:t>
      </w:r>
      <w:r w:rsidR="00FF05FE">
        <w:fldChar w:fldCharType="end"/>
      </w:r>
      <w:bookmarkEnd w:id="252"/>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3"/>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51039B10" w:rsidR="00386C41" w:rsidRPr="00EF3117" w:rsidRDefault="00386C41" w:rsidP="00BA2B31">
      <w:pPr>
        <w:pStyle w:val="Caption"/>
        <w:spacing w:after="0" w:line="360" w:lineRule="auto"/>
        <w:jc w:val="both"/>
      </w:pPr>
      <w:bookmarkStart w:id="254" w:name="_Ref381628048"/>
      <w:bookmarkStart w:id="255" w:name="_Toc386145493"/>
      <w:r w:rsidRPr="00076E91">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8</w:t>
      </w:r>
      <w:r w:rsidR="00FF05FE">
        <w:fldChar w:fldCharType="end"/>
      </w:r>
      <w:bookmarkEnd w:id="254"/>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5"/>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18445FF" w:rsidR="00317CE4" w:rsidRDefault="00317CE4" w:rsidP="00BA2B31">
      <w:pPr>
        <w:pStyle w:val="Caption"/>
        <w:jc w:val="both"/>
        <w:rPr>
          <w:szCs w:val="24"/>
        </w:rPr>
      </w:pPr>
      <w:bookmarkStart w:id="256" w:name="_Ref384390503"/>
      <w:bookmarkStart w:id="257" w:name="_Toc386145494"/>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9</w:t>
      </w:r>
      <w:r w:rsidR="00FF05FE">
        <w:fldChar w:fldCharType="end"/>
      </w:r>
      <w:bookmarkEnd w:id="256"/>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57"/>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555D862" w:rsidR="00317CE4" w:rsidRDefault="00317CE4" w:rsidP="00BA2B31">
      <w:pPr>
        <w:pStyle w:val="Caption"/>
        <w:jc w:val="both"/>
      </w:pPr>
      <w:bookmarkStart w:id="258" w:name="_Ref384390516"/>
      <w:bookmarkStart w:id="259" w:name="_Toc386145495"/>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10</w:t>
      </w:r>
      <w:r w:rsidR="00FF05FE">
        <w:fldChar w:fldCharType="end"/>
      </w:r>
      <w:bookmarkEnd w:id="258"/>
      <w:r>
        <w:t>: Scheme of glycerophospholipid metabolism in the microsporidia LCA. Red arrows indicate reactions that could be found only in the LCA, while solid black arrows are the one present in both LCA and extant microsporidia.</w:t>
      </w:r>
      <w:bookmarkEnd w:id="259"/>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16213B04" w:rsidR="00317CE4" w:rsidRDefault="00317CE4" w:rsidP="00BA2B31">
      <w:pPr>
        <w:pStyle w:val="Caption"/>
        <w:jc w:val="both"/>
      </w:pPr>
      <w:bookmarkStart w:id="260" w:name="_Ref384391787"/>
      <w:bookmarkStart w:id="261" w:name="_Toc386145496"/>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11</w:t>
      </w:r>
      <w:r w:rsidR="00FF05FE">
        <w:fldChar w:fldCharType="end"/>
      </w:r>
      <w:bookmarkEnd w:id="260"/>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1"/>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97A0BCE" w:rsidR="00317CE4" w:rsidRDefault="00317CE4" w:rsidP="00BA2B31">
      <w:pPr>
        <w:pStyle w:val="Caption"/>
        <w:jc w:val="both"/>
      </w:pPr>
      <w:bookmarkStart w:id="262" w:name="_Ref384391789"/>
      <w:bookmarkStart w:id="263" w:name="_Toc386145497"/>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12</w:t>
      </w:r>
      <w:r w:rsidR="00FF05FE">
        <w:fldChar w:fldCharType="end"/>
      </w:r>
      <w:bookmarkEnd w:id="262"/>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3"/>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E31593" w:rsidR="00507BD2" w:rsidRDefault="00317CE4" w:rsidP="00BA2B31">
      <w:pPr>
        <w:pStyle w:val="Caption"/>
        <w:jc w:val="both"/>
      </w:pPr>
      <w:bookmarkStart w:id="264" w:name="_Ref384391790"/>
      <w:bookmarkStart w:id="265" w:name="_Toc386145498"/>
      <w:r>
        <w:t xml:space="preserve">Figure </w:t>
      </w:r>
      <w:r w:rsidR="00FF05FE">
        <w:fldChar w:fldCharType="begin"/>
      </w:r>
      <w:r w:rsidR="00FF05FE">
        <w:instrText xml:space="preserve"> STYLEREF 1 \s </w:instrText>
      </w:r>
      <w:r w:rsidR="00FF05FE">
        <w:fldChar w:fldCharType="separate"/>
      </w:r>
      <w:r w:rsidR="00F01705">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F01705">
        <w:rPr>
          <w:noProof/>
        </w:rPr>
        <w:t>13</w:t>
      </w:r>
      <w:r w:rsidR="00FF05FE">
        <w:fldChar w:fldCharType="end"/>
      </w:r>
      <w:bookmarkEnd w:id="264"/>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5"/>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6" w:name="_Toc386152627"/>
      <w:r>
        <w:lastRenderedPageBreak/>
        <w:t>Acknowledgements</w:t>
      </w:r>
      <w:bookmarkEnd w:id="266"/>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7" w:name="_Toc386152628"/>
      <w:r>
        <w:lastRenderedPageBreak/>
        <w:t>Curriculum Vitae</w:t>
      </w:r>
      <w:bookmarkEnd w:id="267"/>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FA0A3D" w:rsidRDefault="00FA0A3D">
      <w:pPr>
        <w:pStyle w:val="CommentText"/>
      </w:pPr>
      <w:r>
        <w:rPr>
          <w:rStyle w:val="CommentReference"/>
        </w:rPr>
        <w:annotationRef/>
      </w:r>
      <w:r>
        <w:t>Hm, let’s discus the title</w:t>
      </w:r>
    </w:p>
  </w:comment>
  <w:comment w:id="1" w:author="Ingo Ebersberger" w:date="2018-04-10T20:37:00Z" w:initials="IE">
    <w:p w14:paraId="4A04E002" w14:textId="0FA0DBE2" w:rsidR="00FA0A3D" w:rsidRDefault="00FA0A3D">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FA0A3D" w:rsidRDefault="00FA0A3D"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7" w:author="Ingo Ebersberger" w:date="2018-04-12T18:14:00Z" w:initials="IE">
    <w:p w14:paraId="3C86D863" w14:textId="77777777" w:rsidR="00FA0A3D" w:rsidRDefault="00FA0A3D" w:rsidP="005442EB">
      <w:pPr>
        <w:pStyle w:val="CommentText"/>
      </w:pPr>
      <w:r>
        <w:rPr>
          <w:rStyle w:val="CommentReference"/>
        </w:rPr>
        <w:annotationRef/>
      </w:r>
      <w:r>
        <w:t>Largest or large?</w:t>
      </w:r>
    </w:p>
  </w:comment>
  <w:comment w:id="18" w:author="V" w:date="2018-04-12T18:14:00Z" w:initials="V">
    <w:p w14:paraId="1C2831B2" w14:textId="77777777" w:rsidR="00FA0A3D" w:rsidRPr="004A7CCF" w:rsidRDefault="00FA0A3D"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2" w:author="Ingo Ebersberger" w:date="2018-04-10T21:16:00Z" w:initials="IE">
    <w:p w14:paraId="7CB95EC4" w14:textId="036F32CC" w:rsidR="00FA0A3D" w:rsidRDefault="00FA0A3D">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5" w:author="Ingo Ebersberger" w:date="2018-04-10T21:32:00Z" w:initials="IE">
    <w:p w14:paraId="565CBFED" w14:textId="3F7BD879" w:rsidR="00FA0A3D" w:rsidRDefault="00FA0A3D">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6" w:author="Ingo Ebersberger" w:date="2018-04-11T11:01:00Z" w:initials="IE">
    <w:p w14:paraId="36E44C08" w14:textId="2CB26279" w:rsidR="00FA0A3D" w:rsidRDefault="00FA0A3D">
      <w:pPr>
        <w:pStyle w:val="CommentText"/>
      </w:pPr>
      <w:r>
        <w:rPr>
          <w:rStyle w:val="CommentReference"/>
        </w:rPr>
        <w:annotationRef/>
      </w:r>
      <w:r>
        <w:t>You need a different title here. This does not read good. What are the open questions, and what do you address?</w:t>
      </w:r>
    </w:p>
    <w:p w14:paraId="12D6580B" w14:textId="77777777" w:rsidR="00FA0A3D" w:rsidRDefault="00FA0A3D">
      <w:pPr>
        <w:pStyle w:val="CommentText"/>
      </w:pPr>
    </w:p>
    <w:p w14:paraId="43FC6B3F" w14:textId="4B60C3EC" w:rsidR="00FA0A3D" w:rsidRDefault="00FA0A3D">
      <w:pPr>
        <w:pStyle w:val="CommentText"/>
      </w:pPr>
      <w:r>
        <w:t>Moreover, I think the intro is not complete. See the following page for further info</w:t>
      </w:r>
    </w:p>
    <w:p w14:paraId="455790F4" w14:textId="3DE0E4AC" w:rsidR="00FA0A3D" w:rsidRDefault="00FA0A3D">
      <w:pPr>
        <w:pStyle w:val="CommentText"/>
      </w:pPr>
      <w:r w:rsidRPr="007342D1">
        <w:t>https://web.stanford.edu/group/parasites/ParaSites2006/Microsporidiosis/microsporidia1.html</w:t>
      </w:r>
    </w:p>
  </w:comment>
  <w:comment w:id="27" w:author="Ingo Ebersberger" w:date="2018-04-11T21:48:00Z" w:initials="IE">
    <w:p w14:paraId="35FA1E25" w14:textId="3BE7A29D" w:rsidR="00FA0A3D" w:rsidRDefault="00FA0A3D">
      <w:pPr>
        <w:pStyle w:val="CommentText"/>
      </w:pPr>
      <w:r>
        <w:rPr>
          <w:rStyle w:val="CommentReference"/>
        </w:rPr>
        <w:annotationRef/>
      </w:r>
      <w:proofErr w:type="gramStart"/>
      <w:r>
        <w:t>nice</w:t>
      </w:r>
      <w:proofErr w:type="gramEnd"/>
    </w:p>
  </w:comment>
  <w:comment w:id="28" w:author="Ingo Ebersberger" w:date="2018-04-11T21:49:00Z" w:initials="IE">
    <w:p w14:paraId="07F06069" w14:textId="0862969F" w:rsidR="00FA0A3D" w:rsidRDefault="00FA0A3D">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31" w:author="Ingo Ebersberger" w:date="2018-04-11T21:55:00Z" w:initials="IE">
    <w:p w14:paraId="19FEAFBA" w14:textId="4BB59CB4" w:rsidR="00FA0A3D" w:rsidRDefault="00FA0A3D">
      <w:pPr>
        <w:pStyle w:val="CommentText"/>
      </w:pPr>
      <w:r>
        <w:rPr>
          <w:rStyle w:val="CommentReference"/>
        </w:rPr>
        <w:annotationRef/>
      </w:r>
      <w:r>
        <w:t>This introduction is not an introduction, to be honest. It is only 7 lines…</w:t>
      </w:r>
    </w:p>
    <w:p w14:paraId="5843D9DC" w14:textId="3ACCBE73" w:rsidR="00FA0A3D" w:rsidRDefault="00FA0A3D">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42" w:author="Ingo Ebersberger" w:date="2018-04-11T22:17:00Z" w:initials="IE">
    <w:p w14:paraId="1A639EF6" w14:textId="115BB3D5" w:rsidR="00FA0A3D" w:rsidRDefault="00FA0A3D">
      <w:pPr>
        <w:pStyle w:val="CommentText"/>
      </w:pPr>
      <w:r>
        <w:rPr>
          <w:rStyle w:val="CommentReference"/>
        </w:rPr>
        <w:annotationRef/>
      </w:r>
      <w:r>
        <w:t>You did not specify from where the other genomes come from. You are not only analyzing microsporidia.</w:t>
      </w:r>
    </w:p>
  </w:comment>
  <w:comment w:id="47" w:author="Ingo Ebersberger" w:date="2018-04-11T22:04:00Z" w:initials="IE">
    <w:p w14:paraId="2DFBC6EA" w14:textId="52AAC75E" w:rsidR="00FA0A3D" w:rsidRDefault="00FA0A3D">
      <w:pPr>
        <w:pStyle w:val="CommentText"/>
      </w:pPr>
      <w:r>
        <w:rPr>
          <w:rStyle w:val="CommentReference"/>
        </w:rPr>
        <w:annotationRef/>
      </w:r>
      <w:r>
        <w:t>Which version? And what parameters? Please list also the github repository.</w:t>
      </w:r>
    </w:p>
  </w:comment>
  <w:comment w:id="48" w:author="V" w:date="2018-04-13T18:44:00Z" w:initials="V">
    <w:p w14:paraId="41990906" w14:textId="0B403EBE" w:rsidR="00FA0A3D" w:rsidRDefault="00FA0A3D">
      <w:pPr>
        <w:pStyle w:val="CommentText"/>
      </w:pPr>
      <w:r>
        <w:rPr>
          <w:rStyle w:val="CommentReference"/>
        </w:rPr>
        <w:annotationRef/>
      </w:r>
      <w:proofErr w:type="gramStart"/>
      <w:r>
        <w:t>which</w:t>
      </w:r>
      <w:proofErr w:type="gramEnd"/>
      <w:r>
        <w:t xml:space="preserve"> version should I write here? </w:t>
      </w:r>
      <w:proofErr w:type="gramStart"/>
      <w:r>
        <w:t>the</w:t>
      </w:r>
      <w:proofErr w:type="gramEnd"/>
      <w:r>
        <w:t xml:space="preserve"> latest version in our /share/applications/ is 13.2.6, the one in github is 13.2.9. I actually used the one from /share/applications/.</w:t>
      </w:r>
    </w:p>
  </w:comment>
  <w:comment w:id="52" w:author="Ingo Ebersberger" w:date="2018-04-11T22:13:00Z" w:initials="IE">
    <w:p w14:paraId="17F04CE8" w14:textId="62622DB1" w:rsidR="00FA0A3D" w:rsidRDefault="00FA0A3D">
      <w:pPr>
        <w:pStyle w:val="CommentText"/>
      </w:pPr>
      <w:r>
        <w:rPr>
          <w:rStyle w:val="CommentReference"/>
        </w:rPr>
        <w:annotationRef/>
      </w:r>
      <w:r>
        <w:t>At one point we should say that we treat proteins and genes as synonyms</w:t>
      </w:r>
    </w:p>
  </w:comment>
  <w:comment w:id="53" w:author="V" w:date="2018-04-18T10:47:00Z" w:initials="V">
    <w:p w14:paraId="53A08EAB" w14:textId="5548BC89" w:rsidR="00FA0A3D" w:rsidRDefault="00FA0A3D">
      <w:pPr>
        <w:pStyle w:val="CommentText"/>
      </w:pPr>
      <w:r>
        <w:rPr>
          <w:rStyle w:val="CommentReference"/>
        </w:rPr>
        <w:annotationRef/>
      </w:r>
      <w:proofErr w:type="gramStart"/>
      <w:r>
        <w:t>last</w:t>
      </w:r>
      <w:proofErr w:type="gramEnd"/>
      <w:r>
        <w:t xml:space="preserve"> sentence in the introduction</w:t>
      </w:r>
    </w:p>
  </w:comment>
  <w:comment w:id="58" w:author="Ingo Ebersberger" w:date="2018-04-11T22:16:00Z" w:initials="IE">
    <w:p w14:paraId="1C6EDFDC" w14:textId="44728261" w:rsidR="00FA0A3D" w:rsidRPr="00A17841" w:rsidRDefault="00FA0A3D">
      <w:pPr>
        <w:pStyle w:val="CommentText"/>
        <w:rPr>
          <w:lang w:val="de-DE"/>
        </w:rPr>
      </w:pPr>
      <w:r>
        <w:rPr>
          <w:rStyle w:val="CommentReference"/>
        </w:rPr>
        <w:annotationRef/>
      </w:r>
      <w:r w:rsidRPr="00A17841">
        <w:rPr>
          <w:lang w:val="de-DE"/>
        </w:rPr>
        <w:t>Results sind zu dünn. Du hast mehr zu erzählen!</w:t>
      </w:r>
    </w:p>
  </w:comment>
  <w:comment w:id="63" w:author="V" w:date="2018-04-13T19:16:00Z" w:initials="V">
    <w:p w14:paraId="6A976F6D" w14:textId="0E16A305" w:rsidR="00FA0A3D" w:rsidRDefault="00FA0A3D">
      <w:pPr>
        <w:pStyle w:val="CommentText"/>
      </w:pPr>
      <w:r>
        <w:rPr>
          <w:rStyle w:val="CommentReference"/>
        </w:rPr>
        <w:annotationRef/>
      </w:r>
      <w:proofErr w:type="gramStart"/>
      <w:r>
        <w:t>wie</w:t>
      </w:r>
      <w:proofErr w:type="gramEnd"/>
      <w:r>
        <w:t xml:space="preserve"> kann ich hier besser schreiben? Da OrthoMCL liefert nicht nur Gruppen von Orthologen sondern auch Paralogen (in-paralogs).</w:t>
      </w:r>
    </w:p>
  </w:comment>
  <w:comment w:id="59" w:author="Ingo Ebersberger" w:date="2018-04-11T22:19:00Z" w:initials="IE">
    <w:p w14:paraId="620D54D6" w14:textId="477B65A8" w:rsidR="00FA0A3D" w:rsidRPr="00A17841" w:rsidRDefault="00FA0A3D">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0" w:author="V" w:date="2018-04-13T19:12:00Z" w:initials="V">
    <w:p w14:paraId="2577564D" w14:textId="39644FC8" w:rsidR="00FA0A3D" w:rsidRDefault="00FA0A3D">
      <w:pPr>
        <w:pStyle w:val="CommentText"/>
      </w:pPr>
      <w:r>
        <w:rPr>
          <w:rStyle w:val="CommentReference"/>
        </w:rPr>
        <w:annotationRef/>
      </w:r>
      <w:proofErr w:type="gramStart"/>
      <w:r>
        <w:t>doch</w:t>
      </w:r>
      <w:proofErr w:type="gramEnd"/>
      <w:r>
        <w:t xml:space="preserve">, 2904 sind die Anzahl der Gruppen die ich von OrthoXML bekommen habe. Danach habe ich für die LCA nur noch 1605 Gruppen. </w:t>
      </w:r>
    </w:p>
  </w:comment>
  <w:comment w:id="66" w:author="Ingo Ebersberger" w:date="2018-04-24T00:33:00Z" w:initials="IE">
    <w:p w14:paraId="424A973E" w14:textId="77777777" w:rsidR="00FA0A3D" w:rsidRPr="00663536" w:rsidRDefault="00FA0A3D" w:rsidP="00190012">
      <w:pPr>
        <w:pStyle w:val="CommentText"/>
        <w:rPr>
          <w:lang w:val="de-DE"/>
        </w:rPr>
      </w:pPr>
      <w:r>
        <w:rPr>
          <w:rStyle w:val="CommentReference"/>
        </w:rPr>
        <w:annotationRef/>
      </w:r>
      <w:r w:rsidRPr="00663536">
        <w:rPr>
          <w:lang w:val="de-DE"/>
        </w:rPr>
        <w:t>Das ist unpräzise. Entweder sagt man nichts besonderes, oder man erklärt genau was OrhoM</w:t>
      </w:r>
      <w:r>
        <w:rPr>
          <w:lang w:val="de-DE"/>
        </w:rPr>
        <w:t>CL macht. Aber bitte nicht ‚because oft he methodology...‘</w:t>
      </w:r>
    </w:p>
  </w:comment>
  <w:comment w:id="73" w:author="Ingo Ebersberger" w:date="2018-04-24T00:45:00Z" w:initials="IE">
    <w:p w14:paraId="4EA8DDAC" w14:textId="77777777" w:rsidR="00FA0A3D" w:rsidRDefault="00FA0A3D" w:rsidP="009A0B3F">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74" w:author="V" w:date="2018-04-10T09:48:00Z" w:initials="V">
    <w:p w14:paraId="3D2C8ECD" w14:textId="4E98ABAF" w:rsidR="00FA0A3D" w:rsidRDefault="00FA0A3D">
      <w:pPr>
        <w:pStyle w:val="CommentText"/>
      </w:pPr>
      <w:r>
        <w:rPr>
          <w:rStyle w:val="CommentReference"/>
        </w:rPr>
        <w:annotationRef/>
      </w:r>
      <w:proofErr w:type="gramStart"/>
      <w:r>
        <w:t>too</w:t>
      </w:r>
      <w:proofErr w:type="gramEnd"/>
      <w:r>
        <w:t xml:space="preserve"> short?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FA0A3D" w:rsidRDefault="00FA0A3D" w:rsidP="000A17B2">
      <w:pPr>
        <w:spacing w:after="0" w:line="240" w:lineRule="auto"/>
      </w:pPr>
      <w:r>
        <w:separator/>
      </w:r>
    </w:p>
  </w:endnote>
  <w:endnote w:type="continuationSeparator" w:id="0">
    <w:p w14:paraId="6F95D1CA" w14:textId="77777777" w:rsidR="00FA0A3D" w:rsidRDefault="00FA0A3D"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FA0A3D" w:rsidRDefault="00FA0A3D" w:rsidP="009F2A64">
    <w:pPr>
      <w:pStyle w:val="Footer"/>
      <w:jc w:val="center"/>
    </w:pPr>
  </w:p>
  <w:p w14:paraId="5AA1AD57" w14:textId="4C9ABF92" w:rsidR="00FA0A3D" w:rsidRDefault="00FA0A3D"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FA0A3D" w:rsidRDefault="00FA0A3D" w:rsidP="009F2A64">
    <w:pPr>
      <w:pStyle w:val="Footer"/>
      <w:jc w:val="center"/>
    </w:pPr>
  </w:p>
  <w:p w14:paraId="05A32A18" w14:textId="570DA275" w:rsidR="00FA0A3D" w:rsidRDefault="00FA0A3D"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FA0A3D" w:rsidRDefault="00FA0A3D" w:rsidP="009F2A64">
    <w:pPr>
      <w:pStyle w:val="Footer"/>
      <w:jc w:val="center"/>
    </w:pPr>
  </w:p>
  <w:p w14:paraId="5CB59BD7" w14:textId="48F38D2B" w:rsidR="00FA0A3D" w:rsidRDefault="00FA0A3D"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FA0A3D" w:rsidRDefault="00FA0A3D" w:rsidP="009F2A64">
    <w:pPr>
      <w:pStyle w:val="Footer"/>
      <w:jc w:val="center"/>
    </w:pPr>
  </w:p>
  <w:p w14:paraId="03B6962C" w14:textId="70F00EA3" w:rsidR="00FA0A3D" w:rsidRDefault="00FA0A3D"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FA0A3D" w:rsidRDefault="00FA0A3D" w:rsidP="009F2A64">
    <w:pPr>
      <w:pStyle w:val="Footer"/>
      <w:jc w:val="center"/>
    </w:pPr>
  </w:p>
  <w:p w14:paraId="6DF37147" w14:textId="4B2AFAF3" w:rsidR="00FA0A3D" w:rsidRDefault="00FA0A3D"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FA0A3D" w:rsidRDefault="00FA0A3D" w:rsidP="009F2A64">
    <w:pPr>
      <w:pStyle w:val="Footer"/>
      <w:jc w:val="center"/>
    </w:pPr>
  </w:p>
  <w:p w14:paraId="3A381F25" w14:textId="77777777" w:rsidR="00FA0A3D" w:rsidRDefault="00FA0A3D"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EE1D5A">
          <w:rPr>
            <w:rStyle w:val="PageNumber"/>
            <w:noProof/>
          </w:rPr>
          <w:t>18</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FA0A3D" w:rsidRDefault="00FA0A3D" w:rsidP="000A17B2">
      <w:pPr>
        <w:spacing w:after="0" w:line="240" w:lineRule="auto"/>
      </w:pPr>
      <w:r>
        <w:separator/>
      </w:r>
    </w:p>
  </w:footnote>
  <w:footnote w:type="continuationSeparator" w:id="0">
    <w:p w14:paraId="09519C90" w14:textId="77777777" w:rsidR="00FA0A3D" w:rsidRDefault="00FA0A3D"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FA0A3D" w:rsidRPr="000A17B2" w:rsidRDefault="00FA0A3D">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3A7"/>
    <w:rsid w:val="0001767C"/>
    <w:rsid w:val="00017944"/>
    <w:rsid w:val="00017FD1"/>
    <w:rsid w:val="0002006D"/>
    <w:rsid w:val="00020159"/>
    <w:rsid w:val="00020C53"/>
    <w:rsid w:val="000217EC"/>
    <w:rsid w:val="00021B9B"/>
    <w:rsid w:val="00022284"/>
    <w:rsid w:val="00022E3F"/>
    <w:rsid w:val="00022E5D"/>
    <w:rsid w:val="0002339D"/>
    <w:rsid w:val="0002368D"/>
    <w:rsid w:val="00023972"/>
    <w:rsid w:val="00023C60"/>
    <w:rsid w:val="00023D32"/>
    <w:rsid w:val="00024476"/>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C31"/>
    <w:rsid w:val="00042FD9"/>
    <w:rsid w:val="00043DED"/>
    <w:rsid w:val="000440DC"/>
    <w:rsid w:val="000448FA"/>
    <w:rsid w:val="000449A6"/>
    <w:rsid w:val="0004539D"/>
    <w:rsid w:val="0004554D"/>
    <w:rsid w:val="00045850"/>
    <w:rsid w:val="00046288"/>
    <w:rsid w:val="00046593"/>
    <w:rsid w:val="000466EA"/>
    <w:rsid w:val="00046CA0"/>
    <w:rsid w:val="00046F86"/>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C64"/>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1D43"/>
    <w:rsid w:val="00102C79"/>
    <w:rsid w:val="00102EE4"/>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C21"/>
    <w:rsid w:val="00127D92"/>
    <w:rsid w:val="001305BA"/>
    <w:rsid w:val="00130A2E"/>
    <w:rsid w:val="00130A70"/>
    <w:rsid w:val="00130E22"/>
    <w:rsid w:val="001312E2"/>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376D3"/>
    <w:rsid w:val="001401D6"/>
    <w:rsid w:val="001402F9"/>
    <w:rsid w:val="0014076C"/>
    <w:rsid w:val="00140AB4"/>
    <w:rsid w:val="00141118"/>
    <w:rsid w:val="00141763"/>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554"/>
    <w:rsid w:val="001456E3"/>
    <w:rsid w:val="001458B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012"/>
    <w:rsid w:val="001901D7"/>
    <w:rsid w:val="00190422"/>
    <w:rsid w:val="00190F2F"/>
    <w:rsid w:val="0019198D"/>
    <w:rsid w:val="00191BB4"/>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6C"/>
    <w:rsid w:val="001B379B"/>
    <w:rsid w:val="001B3CE3"/>
    <w:rsid w:val="001B45E5"/>
    <w:rsid w:val="001B4891"/>
    <w:rsid w:val="001B4AA8"/>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51C6"/>
    <w:rsid w:val="0022536E"/>
    <w:rsid w:val="002255B2"/>
    <w:rsid w:val="002256DE"/>
    <w:rsid w:val="00225A7A"/>
    <w:rsid w:val="00225DB4"/>
    <w:rsid w:val="00225E7D"/>
    <w:rsid w:val="00225FDC"/>
    <w:rsid w:val="00226506"/>
    <w:rsid w:val="002266E9"/>
    <w:rsid w:val="00227559"/>
    <w:rsid w:val="00227A6C"/>
    <w:rsid w:val="00227C14"/>
    <w:rsid w:val="00227E70"/>
    <w:rsid w:val="00227F8B"/>
    <w:rsid w:val="002307F3"/>
    <w:rsid w:val="0023175E"/>
    <w:rsid w:val="00231B7F"/>
    <w:rsid w:val="00232207"/>
    <w:rsid w:val="0023295D"/>
    <w:rsid w:val="00232A96"/>
    <w:rsid w:val="00232E81"/>
    <w:rsid w:val="00233217"/>
    <w:rsid w:val="002334CC"/>
    <w:rsid w:val="002339CC"/>
    <w:rsid w:val="00233D60"/>
    <w:rsid w:val="002340E9"/>
    <w:rsid w:val="0023444F"/>
    <w:rsid w:val="00234902"/>
    <w:rsid w:val="00234D0C"/>
    <w:rsid w:val="00234EAC"/>
    <w:rsid w:val="0023593C"/>
    <w:rsid w:val="00235CF5"/>
    <w:rsid w:val="00236BF6"/>
    <w:rsid w:val="00236E98"/>
    <w:rsid w:val="002375B3"/>
    <w:rsid w:val="00240332"/>
    <w:rsid w:val="002405A9"/>
    <w:rsid w:val="00240ADB"/>
    <w:rsid w:val="002414EE"/>
    <w:rsid w:val="00241516"/>
    <w:rsid w:val="00241FB5"/>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52A4"/>
    <w:rsid w:val="00315E01"/>
    <w:rsid w:val="003160A6"/>
    <w:rsid w:val="003161DA"/>
    <w:rsid w:val="00316229"/>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9BB"/>
    <w:rsid w:val="00323BAF"/>
    <w:rsid w:val="00323C15"/>
    <w:rsid w:val="00324278"/>
    <w:rsid w:val="00324443"/>
    <w:rsid w:val="00324520"/>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874"/>
    <w:rsid w:val="00333D3D"/>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7DB"/>
    <w:rsid w:val="00344C07"/>
    <w:rsid w:val="00344E58"/>
    <w:rsid w:val="003453B9"/>
    <w:rsid w:val="003455BA"/>
    <w:rsid w:val="00345826"/>
    <w:rsid w:val="003459F6"/>
    <w:rsid w:val="00345B0D"/>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320D"/>
    <w:rsid w:val="003546B2"/>
    <w:rsid w:val="003552AD"/>
    <w:rsid w:val="0035533C"/>
    <w:rsid w:val="003556E1"/>
    <w:rsid w:val="0035684A"/>
    <w:rsid w:val="00356DCA"/>
    <w:rsid w:val="00356EA7"/>
    <w:rsid w:val="00356F53"/>
    <w:rsid w:val="00356FA2"/>
    <w:rsid w:val="003572A0"/>
    <w:rsid w:val="003573DF"/>
    <w:rsid w:val="00357841"/>
    <w:rsid w:val="0036003E"/>
    <w:rsid w:val="0036091D"/>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815"/>
    <w:rsid w:val="003B284A"/>
    <w:rsid w:val="003B2947"/>
    <w:rsid w:val="003B3E22"/>
    <w:rsid w:val="003B4772"/>
    <w:rsid w:val="003B4CF8"/>
    <w:rsid w:val="003B4F32"/>
    <w:rsid w:val="003B51B8"/>
    <w:rsid w:val="003B5E48"/>
    <w:rsid w:val="003B6256"/>
    <w:rsid w:val="003B665F"/>
    <w:rsid w:val="003B66B8"/>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92A"/>
    <w:rsid w:val="003E2D83"/>
    <w:rsid w:val="003E3FFD"/>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90E"/>
    <w:rsid w:val="003F3916"/>
    <w:rsid w:val="003F4B74"/>
    <w:rsid w:val="003F5B91"/>
    <w:rsid w:val="003F5C02"/>
    <w:rsid w:val="003F5C74"/>
    <w:rsid w:val="003F5E56"/>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24"/>
    <w:rsid w:val="00434BCB"/>
    <w:rsid w:val="00434E18"/>
    <w:rsid w:val="0043514D"/>
    <w:rsid w:val="0043530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ED3"/>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A6B"/>
    <w:rsid w:val="004F774A"/>
    <w:rsid w:val="004F7900"/>
    <w:rsid w:val="00500113"/>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8DC"/>
    <w:rsid w:val="005159D4"/>
    <w:rsid w:val="00516550"/>
    <w:rsid w:val="0051709D"/>
    <w:rsid w:val="0051721B"/>
    <w:rsid w:val="00517A7B"/>
    <w:rsid w:val="00517A8E"/>
    <w:rsid w:val="00520746"/>
    <w:rsid w:val="00520852"/>
    <w:rsid w:val="00521140"/>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F38"/>
    <w:rsid w:val="0054153D"/>
    <w:rsid w:val="00541718"/>
    <w:rsid w:val="00541FF0"/>
    <w:rsid w:val="00542536"/>
    <w:rsid w:val="00542731"/>
    <w:rsid w:val="005434BD"/>
    <w:rsid w:val="00543B18"/>
    <w:rsid w:val="00543C36"/>
    <w:rsid w:val="005442EB"/>
    <w:rsid w:val="005446EE"/>
    <w:rsid w:val="005449F4"/>
    <w:rsid w:val="0054572C"/>
    <w:rsid w:val="00545A74"/>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987"/>
    <w:rsid w:val="00564D70"/>
    <w:rsid w:val="00564E15"/>
    <w:rsid w:val="00564F9B"/>
    <w:rsid w:val="00565D0D"/>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AB"/>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714"/>
    <w:rsid w:val="00692BAF"/>
    <w:rsid w:val="0069337A"/>
    <w:rsid w:val="00693811"/>
    <w:rsid w:val="006941A9"/>
    <w:rsid w:val="006947EE"/>
    <w:rsid w:val="00694C52"/>
    <w:rsid w:val="006959B0"/>
    <w:rsid w:val="00695DCC"/>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D1E"/>
    <w:rsid w:val="00757DD5"/>
    <w:rsid w:val="00760512"/>
    <w:rsid w:val="007605EC"/>
    <w:rsid w:val="00760A89"/>
    <w:rsid w:val="007612CB"/>
    <w:rsid w:val="00761326"/>
    <w:rsid w:val="0076190B"/>
    <w:rsid w:val="007621AB"/>
    <w:rsid w:val="007622E3"/>
    <w:rsid w:val="00762386"/>
    <w:rsid w:val="00763112"/>
    <w:rsid w:val="00763301"/>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C8C"/>
    <w:rsid w:val="007A2CB7"/>
    <w:rsid w:val="007A3304"/>
    <w:rsid w:val="007A3836"/>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20B8"/>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8BC"/>
    <w:rsid w:val="007C2D30"/>
    <w:rsid w:val="007C3613"/>
    <w:rsid w:val="007C3719"/>
    <w:rsid w:val="007C3A8B"/>
    <w:rsid w:val="007C411F"/>
    <w:rsid w:val="007C4A81"/>
    <w:rsid w:val="007C4BE5"/>
    <w:rsid w:val="007C4F22"/>
    <w:rsid w:val="007C5720"/>
    <w:rsid w:val="007C5AE6"/>
    <w:rsid w:val="007C5E68"/>
    <w:rsid w:val="007C5F69"/>
    <w:rsid w:val="007C5F83"/>
    <w:rsid w:val="007C6398"/>
    <w:rsid w:val="007C763F"/>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DA0"/>
    <w:rsid w:val="007F3F0A"/>
    <w:rsid w:val="007F3FAA"/>
    <w:rsid w:val="007F45E4"/>
    <w:rsid w:val="007F46F0"/>
    <w:rsid w:val="007F4A02"/>
    <w:rsid w:val="007F53F2"/>
    <w:rsid w:val="007F540E"/>
    <w:rsid w:val="007F5594"/>
    <w:rsid w:val="007F6214"/>
    <w:rsid w:val="007F71C2"/>
    <w:rsid w:val="007F7913"/>
    <w:rsid w:val="008005A9"/>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3C"/>
    <w:rsid w:val="00816FF8"/>
    <w:rsid w:val="00817002"/>
    <w:rsid w:val="008171E2"/>
    <w:rsid w:val="00817781"/>
    <w:rsid w:val="00817A8B"/>
    <w:rsid w:val="00817B80"/>
    <w:rsid w:val="00820DF2"/>
    <w:rsid w:val="0082108D"/>
    <w:rsid w:val="00821199"/>
    <w:rsid w:val="008212D9"/>
    <w:rsid w:val="00821622"/>
    <w:rsid w:val="00821981"/>
    <w:rsid w:val="00821B66"/>
    <w:rsid w:val="0082252D"/>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66AE"/>
    <w:rsid w:val="008278F4"/>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04FA"/>
    <w:rsid w:val="00850788"/>
    <w:rsid w:val="00851898"/>
    <w:rsid w:val="0085199D"/>
    <w:rsid w:val="00852038"/>
    <w:rsid w:val="00852DCC"/>
    <w:rsid w:val="00853361"/>
    <w:rsid w:val="0085382D"/>
    <w:rsid w:val="00854427"/>
    <w:rsid w:val="00854D03"/>
    <w:rsid w:val="00854F2B"/>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518"/>
    <w:rsid w:val="008765F1"/>
    <w:rsid w:val="0087670A"/>
    <w:rsid w:val="00876AC0"/>
    <w:rsid w:val="00876E93"/>
    <w:rsid w:val="00876FBB"/>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A2"/>
    <w:rsid w:val="0089404D"/>
    <w:rsid w:val="008942F2"/>
    <w:rsid w:val="0089465A"/>
    <w:rsid w:val="00894686"/>
    <w:rsid w:val="00894ACC"/>
    <w:rsid w:val="008950C8"/>
    <w:rsid w:val="00895327"/>
    <w:rsid w:val="00895370"/>
    <w:rsid w:val="00895413"/>
    <w:rsid w:val="00895BA8"/>
    <w:rsid w:val="00895F47"/>
    <w:rsid w:val="00895FFE"/>
    <w:rsid w:val="00896197"/>
    <w:rsid w:val="008961BD"/>
    <w:rsid w:val="0089627F"/>
    <w:rsid w:val="008965C3"/>
    <w:rsid w:val="008A05D9"/>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82A"/>
    <w:rsid w:val="008C2EF2"/>
    <w:rsid w:val="008C3886"/>
    <w:rsid w:val="008C3913"/>
    <w:rsid w:val="008C4022"/>
    <w:rsid w:val="008C41F5"/>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75D"/>
    <w:rsid w:val="008F4C91"/>
    <w:rsid w:val="008F53E3"/>
    <w:rsid w:val="008F5818"/>
    <w:rsid w:val="008F5883"/>
    <w:rsid w:val="008F5CFF"/>
    <w:rsid w:val="008F603F"/>
    <w:rsid w:val="008F66EC"/>
    <w:rsid w:val="008F6883"/>
    <w:rsid w:val="008F69FF"/>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89B"/>
    <w:rsid w:val="0091600D"/>
    <w:rsid w:val="009165C2"/>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96976"/>
    <w:rsid w:val="009A02BA"/>
    <w:rsid w:val="009A04EC"/>
    <w:rsid w:val="009A04FE"/>
    <w:rsid w:val="009A0547"/>
    <w:rsid w:val="009A0B3F"/>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C02F2"/>
    <w:rsid w:val="009C0792"/>
    <w:rsid w:val="009C0AE8"/>
    <w:rsid w:val="009C0FEE"/>
    <w:rsid w:val="009C11D2"/>
    <w:rsid w:val="009C120F"/>
    <w:rsid w:val="009C13FB"/>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A05"/>
    <w:rsid w:val="00A7262C"/>
    <w:rsid w:val="00A729E3"/>
    <w:rsid w:val="00A732DF"/>
    <w:rsid w:val="00A73691"/>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5117"/>
    <w:rsid w:val="00B25979"/>
    <w:rsid w:val="00B259A3"/>
    <w:rsid w:val="00B25A9B"/>
    <w:rsid w:val="00B25B8F"/>
    <w:rsid w:val="00B2603F"/>
    <w:rsid w:val="00B262F4"/>
    <w:rsid w:val="00B2679D"/>
    <w:rsid w:val="00B270D9"/>
    <w:rsid w:val="00B2759E"/>
    <w:rsid w:val="00B30107"/>
    <w:rsid w:val="00B303EF"/>
    <w:rsid w:val="00B30847"/>
    <w:rsid w:val="00B30EA3"/>
    <w:rsid w:val="00B31984"/>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60B6"/>
    <w:rsid w:val="00B472D9"/>
    <w:rsid w:val="00B47711"/>
    <w:rsid w:val="00B47A3A"/>
    <w:rsid w:val="00B47DAE"/>
    <w:rsid w:val="00B503C8"/>
    <w:rsid w:val="00B50C6E"/>
    <w:rsid w:val="00B5119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6B"/>
    <w:rsid w:val="00B65F0F"/>
    <w:rsid w:val="00B668CF"/>
    <w:rsid w:val="00B66A74"/>
    <w:rsid w:val="00B67598"/>
    <w:rsid w:val="00B70102"/>
    <w:rsid w:val="00B705C1"/>
    <w:rsid w:val="00B70AF0"/>
    <w:rsid w:val="00B712D1"/>
    <w:rsid w:val="00B71417"/>
    <w:rsid w:val="00B7149A"/>
    <w:rsid w:val="00B71B3B"/>
    <w:rsid w:val="00B72512"/>
    <w:rsid w:val="00B728D5"/>
    <w:rsid w:val="00B72B38"/>
    <w:rsid w:val="00B7333B"/>
    <w:rsid w:val="00B73342"/>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7113"/>
    <w:rsid w:val="00B9711A"/>
    <w:rsid w:val="00BA0457"/>
    <w:rsid w:val="00BA05B0"/>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84F"/>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CCB"/>
    <w:rsid w:val="00C76EB4"/>
    <w:rsid w:val="00C77523"/>
    <w:rsid w:val="00C776B8"/>
    <w:rsid w:val="00C777F8"/>
    <w:rsid w:val="00C80576"/>
    <w:rsid w:val="00C80706"/>
    <w:rsid w:val="00C80882"/>
    <w:rsid w:val="00C80ED4"/>
    <w:rsid w:val="00C81916"/>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64F"/>
    <w:rsid w:val="00CD699B"/>
    <w:rsid w:val="00CD69D2"/>
    <w:rsid w:val="00CD71E3"/>
    <w:rsid w:val="00CD736A"/>
    <w:rsid w:val="00CD7491"/>
    <w:rsid w:val="00CE058D"/>
    <w:rsid w:val="00CE06AB"/>
    <w:rsid w:val="00CE0C91"/>
    <w:rsid w:val="00CE1876"/>
    <w:rsid w:val="00CE2EB8"/>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ADC"/>
    <w:rsid w:val="00CF1C10"/>
    <w:rsid w:val="00CF1D32"/>
    <w:rsid w:val="00CF201D"/>
    <w:rsid w:val="00CF2160"/>
    <w:rsid w:val="00CF22CE"/>
    <w:rsid w:val="00CF23A3"/>
    <w:rsid w:val="00CF2453"/>
    <w:rsid w:val="00CF268D"/>
    <w:rsid w:val="00CF2932"/>
    <w:rsid w:val="00CF2D32"/>
    <w:rsid w:val="00CF3B79"/>
    <w:rsid w:val="00CF3D7F"/>
    <w:rsid w:val="00CF44E7"/>
    <w:rsid w:val="00CF4581"/>
    <w:rsid w:val="00CF51F5"/>
    <w:rsid w:val="00CF565A"/>
    <w:rsid w:val="00CF59F2"/>
    <w:rsid w:val="00CF5A68"/>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203E8"/>
    <w:rsid w:val="00D2096B"/>
    <w:rsid w:val="00D20F39"/>
    <w:rsid w:val="00D2114E"/>
    <w:rsid w:val="00D21DFF"/>
    <w:rsid w:val="00D21F61"/>
    <w:rsid w:val="00D22107"/>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2DE0"/>
    <w:rsid w:val="00DB31E8"/>
    <w:rsid w:val="00DB3270"/>
    <w:rsid w:val="00DB358C"/>
    <w:rsid w:val="00DB3CA8"/>
    <w:rsid w:val="00DB52F2"/>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810"/>
    <w:rsid w:val="00DF2CB6"/>
    <w:rsid w:val="00DF31D1"/>
    <w:rsid w:val="00DF31FE"/>
    <w:rsid w:val="00DF3E25"/>
    <w:rsid w:val="00DF4134"/>
    <w:rsid w:val="00DF46A4"/>
    <w:rsid w:val="00DF472B"/>
    <w:rsid w:val="00DF4888"/>
    <w:rsid w:val="00DF5046"/>
    <w:rsid w:val="00DF5208"/>
    <w:rsid w:val="00DF5494"/>
    <w:rsid w:val="00DF589B"/>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BC"/>
    <w:rsid w:val="00E90961"/>
    <w:rsid w:val="00E909D2"/>
    <w:rsid w:val="00E90E5A"/>
    <w:rsid w:val="00E918CB"/>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515"/>
    <w:rsid w:val="00EE4D9D"/>
    <w:rsid w:val="00EE4F02"/>
    <w:rsid w:val="00EE5567"/>
    <w:rsid w:val="00EE56E5"/>
    <w:rsid w:val="00EE578A"/>
    <w:rsid w:val="00EE57C0"/>
    <w:rsid w:val="00EE5B5A"/>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7308"/>
    <w:rsid w:val="00F27363"/>
    <w:rsid w:val="00F273EF"/>
    <w:rsid w:val="00F275E1"/>
    <w:rsid w:val="00F277F4"/>
    <w:rsid w:val="00F27CB2"/>
    <w:rsid w:val="00F300BA"/>
    <w:rsid w:val="00F31205"/>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2366"/>
    <w:rsid w:val="00F4328D"/>
    <w:rsid w:val="00F434DD"/>
    <w:rsid w:val="00F4374C"/>
    <w:rsid w:val="00F43AF8"/>
    <w:rsid w:val="00F43E54"/>
    <w:rsid w:val="00F43E79"/>
    <w:rsid w:val="00F44068"/>
    <w:rsid w:val="00F4468D"/>
    <w:rsid w:val="00F44710"/>
    <w:rsid w:val="00F44D19"/>
    <w:rsid w:val="00F45E7A"/>
    <w:rsid w:val="00F4614A"/>
    <w:rsid w:val="00F4667E"/>
    <w:rsid w:val="00F46A3D"/>
    <w:rsid w:val="00F47237"/>
    <w:rsid w:val="00F47546"/>
    <w:rsid w:val="00F478DD"/>
    <w:rsid w:val="00F47B14"/>
    <w:rsid w:val="00F50324"/>
    <w:rsid w:val="00F50879"/>
    <w:rsid w:val="00F50BF6"/>
    <w:rsid w:val="00F50C56"/>
    <w:rsid w:val="00F50C8A"/>
    <w:rsid w:val="00F50ED9"/>
    <w:rsid w:val="00F50EF1"/>
    <w:rsid w:val="00F51B79"/>
    <w:rsid w:val="00F51BEB"/>
    <w:rsid w:val="00F51C13"/>
    <w:rsid w:val="00F51DC0"/>
    <w:rsid w:val="00F51E00"/>
    <w:rsid w:val="00F522F4"/>
    <w:rsid w:val="00F52324"/>
    <w:rsid w:val="00F525A8"/>
    <w:rsid w:val="00F5271D"/>
    <w:rsid w:val="00F52C5E"/>
    <w:rsid w:val="00F53300"/>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C8"/>
    <w:rsid w:val="00F57B86"/>
    <w:rsid w:val="00F57BA4"/>
    <w:rsid w:val="00F600B6"/>
    <w:rsid w:val="00F607C5"/>
    <w:rsid w:val="00F60835"/>
    <w:rsid w:val="00F60847"/>
    <w:rsid w:val="00F60901"/>
    <w:rsid w:val="00F609B0"/>
    <w:rsid w:val="00F612DA"/>
    <w:rsid w:val="00F61BEE"/>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6ED"/>
    <w:rsid w:val="00F75D21"/>
    <w:rsid w:val="00F76077"/>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810"/>
    <w:rsid w:val="00FA072E"/>
    <w:rsid w:val="00FA08CF"/>
    <w:rsid w:val="00FA093A"/>
    <w:rsid w:val="00FA0A3D"/>
    <w:rsid w:val="00FA0CDC"/>
    <w:rsid w:val="00FA0EAB"/>
    <w:rsid w:val="00FA0F7F"/>
    <w:rsid w:val="00FA1FF4"/>
    <w:rsid w:val="00FA23CA"/>
    <w:rsid w:val="00FA2F4E"/>
    <w:rsid w:val="00FA3453"/>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79A"/>
    <w:rsid w:val="00FF416C"/>
    <w:rsid w:val="00FF43EB"/>
    <w:rsid w:val="00FF4936"/>
    <w:rsid w:val="00FF4EEF"/>
    <w:rsid w:val="00FF5058"/>
    <w:rsid w:val="00FF509E"/>
    <w:rsid w:val="00FF58B5"/>
    <w:rsid w:val="00FF5D3B"/>
    <w:rsid w:val="00FF5FAF"/>
    <w:rsid w:val="00FF60F4"/>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chart" Target="charts/chart1.xml"/><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emf"/><Relationship Id="rId33" Type="http://schemas.openxmlformats.org/officeDocument/2006/relationships/image" Target="media/image17.emf"/><Relationship Id="rId34" Type="http://schemas.openxmlformats.org/officeDocument/2006/relationships/image" Target="media/image18.jpg"/><Relationship Id="rId35" Type="http://schemas.openxmlformats.org/officeDocument/2006/relationships/image" Target="media/image19.emf"/><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jp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94813400"/>
        <c:axId val="2094816520"/>
      </c:barChart>
      <c:catAx>
        <c:axId val="2094813400"/>
        <c:scaling>
          <c:orientation val="minMax"/>
        </c:scaling>
        <c:delete val="0"/>
        <c:axPos val="b"/>
        <c:numFmt formatCode="General" sourceLinked="0"/>
        <c:majorTickMark val="none"/>
        <c:minorTickMark val="none"/>
        <c:tickLblPos val="nextTo"/>
        <c:crossAx val="2094816520"/>
        <c:crosses val="autoZero"/>
        <c:auto val="1"/>
        <c:lblAlgn val="ctr"/>
        <c:lblOffset val="100"/>
        <c:noMultiLvlLbl val="0"/>
      </c:catAx>
      <c:valAx>
        <c:axId val="2094816520"/>
        <c:scaling>
          <c:orientation val="minMax"/>
        </c:scaling>
        <c:delete val="0"/>
        <c:axPos val="l"/>
        <c:numFmt formatCode="0.00" sourceLinked="1"/>
        <c:majorTickMark val="none"/>
        <c:minorTickMark val="none"/>
        <c:tickLblPos val="nextTo"/>
        <c:crossAx val="2094813400"/>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AEDFC9CF-1683-784E-A9DA-18AD03ACB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138</Pages>
  <Words>55749</Words>
  <Characters>317773</Characters>
  <Application>Microsoft Macintosh Word</Application>
  <DocSecurity>0</DocSecurity>
  <Lines>2648</Lines>
  <Paragraphs>745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cp:revision>
  <cp:lastPrinted>2018-04-04T13:13:00Z</cp:lastPrinted>
  <dcterms:created xsi:type="dcterms:W3CDTF">2018-04-23T23:57:00Z</dcterms:created>
  <dcterms:modified xsi:type="dcterms:W3CDTF">2018-04-23T23:57:00Z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