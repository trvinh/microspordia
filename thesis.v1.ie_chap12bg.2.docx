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commentRangeStart w:id="0"/>
      <w:r w:rsidRPr="001C2E85">
        <w:rPr>
          <w:sz w:val="48"/>
          <w:szCs w:val="48"/>
        </w:rPr>
        <w:t xml:space="preserve">Evolutionary Process </w:t>
      </w:r>
      <w:commentRangeEnd w:id="0"/>
      <w:r w:rsidR="00EC3A9D">
        <w:rPr>
          <w:rStyle w:val="CommentReference"/>
          <w:rFonts w:ascii="Palatino Linotype" w:eastAsiaTheme="minorHAnsi" w:hAnsi="Palatino Linotype" w:cstheme="minorBidi"/>
          <w:color w:val="auto"/>
          <w:spacing w:val="0"/>
          <w:kern w:val="0"/>
        </w:rPr>
        <w:commentReference w:id="0"/>
      </w:r>
      <w:r w:rsidRPr="001C2E85">
        <w:rPr>
          <w:sz w:val="48"/>
          <w:szCs w:val="48"/>
        </w:rPr>
        <w:t xml:space="preserve">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10"/>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1"/>
        <w:p w14:paraId="7D33001F" w14:textId="77777777" w:rsidR="003C5B71"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3C5B71">
            <w:rPr>
              <w:noProof/>
            </w:rPr>
            <w:t>List of Figures</w:t>
          </w:r>
          <w:r w:rsidR="003C5B71">
            <w:rPr>
              <w:noProof/>
            </w:rPr>
            <w:tab/>
          </w:r>
          <w:r w:rsidR="003C5B71">
            <w:rPr>
              <w:noProof/>
            </w:rPr>
            <w:fldChar w:fldCharType="begin"/>
          </w:r>
          <w:r w:rsidR="003C5B71">
            <w:rPr>
              <w:noProof/>
            </w:rPr>
            <w:instrText xml:space="preserve"> PAGEREF _Toc386107059 \h </w:instrText>
          </w:r>
          <w:r w:rsidR="003C5B71">
            <w:rPr>
              <w:noProof/>
            </w:rPr>
          </w:r>
          <w:r w:rsidR="003C5B71">
            <w:rPr>
              <w:noProof/>
            </w:rPr>
            <w:fldChar w:fldCharType="separate"/>
          </w:r>
          <w:r w:rsidR="003C5B71">
            <w:rPr>
              <w:noProof/>
            </w:rPr>
            <w:t>I</w:t>
          </w:r>
          <w:r w:rsidR="003C5B71">
            <w:rPr>
              <w:noProof/>
            </w:rPr>
            <w:fldChar w:fldCharType="end"/>
          </w:r>
        </w:p>
        <w:p w14:paraId="28988DCA" w14:textId="77777777" w:rsidR="003C5B71" w:rsidRDefault="003C5B71">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_Toc386107060 \h </w:instrText>
          </w:r>
          <w:r>
            <w:rPr>
              <w:noProof/>
            </w:rPr>
          </w:r>
          <w:r>
            <w:rPr>
              <w:noProof/>
            </w:rPr>
            <w:fldChar w:fldCharType="separate"/>
          </w:r>
          <w:r>
            <w:rPr>
              <w:noProof/>
            </w:rPr>
            <w:t>VI</w:t>
          </w:r>
          <w:r>
            <w:rPr>
              <w:noProof/>
            </w:rPr>
            <w:fldChar w:fldCharType="end"/>
          </w:r>
        </w:p>
        <w:p w14:paraId="7F8440D7" w14:textId="77777777" w:rsidR="003C5B71" w:rsidRDefault="003C5B71">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_Toc386107061 \h </w:instrText>
          </w:r>
          <w:r>
            <w:rPr>
              <w:noProof/>
            </w:rPr>
          </w:r>
          <w:r>
            <w:rPr>
              <w:noProof/>
            </w:rPr>
            <w:fldChar w:fldCharType="separate"/>
          </w:r>
          <w:r>
            <w:rPr>
              <w:noProof/>
            </w:rPr>
            <w:t>1</w:t>
          </w:r>
          <w:r>
            <w:rPr>
              <w:noProof/>
            </w:rPr>
            <w:fldChar w:fldCharType="end"/>
          </w:r>
        </w:p>
        <w:p w14:paraId="0FB87CBB"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emergent pathogen</w:t>
          </w:r>
          <w:r>
            <w:rPr>
              <w:noProof/>
            </w:rPr>
            <w:tab/>
          </w:r>
          <w:r>
            <w:rPr>
              <w:noProof/>
            </w:rPr>
            <w:fldChar w:fldCharType="begin"/>
          </w:r>
          <w:r>
            <w:rPr>
              <w:noProof/>
            </w:rPr>
            <w:instrText xml:space="preserve"> PAGEREF _Toc386107062 \h </w:instrText>
          </w:r>
          <w:r>
            <w:rPr>
              <w:noProof/>
            </w:rPr>
          </w:r>
          <w:r>
            <w:rPr>
              <w:noProof/>
            </w:rPr>
            <w:fldChar w:fldCharType="separate"/>
          </w:r>
          <w:r>
            <w:rPr>
              <w:noProof/>
            </w:rPr>
            <w:t>1</w:t>
          </w:r>
          <w:r>
            <w:rPr>
              <w:noProof/>
            </w:rPr>
            <w:fldChar w:fldCharType="end"/>
          </w:r>
        </w:p>
        <w:p w14:paraId="3395D8E4"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_Toc386107063 \h </w:instrText>
          </w:r>
          <w:r>
            <w:rPr>
              <w:noProof/>
            </w:rPr>
          </w:r>
          <w:r>
            <w:rPr>
              <w:noProof/>
            </w:rPr>
            <w:fldChar w:fldCharType="separate"/>
          </w:r>
          <w:r>
            <w:rPr>
              <w:noProof/>
            </w:rPr>
            <w:t>3</w:t>
          </w:r>
          <w:r>
            <w:rPr>
              <w:noProof/>
            </w:rPr>
            <w:fldChar w:fldCharType="end"/>
          </w:r>
        </w:p>
        <w:p w14:paraId="16AE7D32"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origin of microsporidia</w:t>
          </w:r>
          <w:r>
            <w:rPr>
              <w:noProof/>
            </w:rPr>
            <w:tab/>
          </w:r>
          <w:r>
            <w:rPr>
              <w:noProof/>
            </w:rPr>
            <w:fldChar w:fldCharType="begin"/>
          </w:r>
          <w:r>
            <w:rPr>
              <w:noProof/>
            </w:rPr>
            <w:instrText xml:space="preserve"> PAGEREF _Toc386107064 \h </w:instrText>
          </w:r>
          <w:r>
            <w:rPr>
              <w:noProof/>
            </w:rPr>
          </w:r>
          <w:r>
            <w:rPr>
              <w:noProof/>
            </w:rPr>
            <w:fldChar w:fldCharType="separate"/>
          </w:r>
          <w:r>
            <w:rPr>
              <w:noProof/>
            </w:rPr>
            <w:t>4</w:t>
          </w:r>
          <w:r>
            <w:rPr>
              <w:noProof/>
            </w:rPr>
            <w:fldChar w:fldCharType="end"/>
          </w:r>
        </w:p>
        <w:p w14:paraId="3F059CE3"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reduction of microsporidian genomes and metabolism</w:t>
          </w:r>
          <w:r>
            <w:rPr>
              <w:noProof/>
            </w:rPr>
            <w:tab/>
          </w:r>
          <w:r>
            <w:rPr>
              <w:noProof/>
            </w:rPr>
            <w:fldChar w:fldCharType="begin"/>
          </w:r>
          <w:r>
            <w:rPr>
              <w:noProof/>
            </w:rPr>
            <w:instrText xml:space="preserve"> PAGEREF _Toc386107065 \h </w:instrText>
          </w:r>
          <w:r>
            <w:rPr>
              <w:noProof/>
            </w:rPr>
          </w:r>
          <w:r>
            <w:rPr>
              <w:noProof/>
            </w:rPr>
            <w:fldChar w:fldCharType="separate"/>
          </w:r>
          <w:r>
            <w:rPr>
              <w:noProof/>
            </w:rPr>
            <w:t>6</w:t>
          </w:r>
          <w:r>
            <w:rPr>
              <w:noProof/>
            </w:rPr>
            <w:fldChar w:fldCharType="end"/>
          </w:r>
        </w:p>
        <w:p w14:paraId="5560935F"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Potential research of microsporidia (The threat of microsporidiosis requires a deeper understanding about microsporidia)</w:t>
          </w:r>
          <w:r>
            <w:rPr>
              <w:noProof/>
            </w:rPr>
            <w:tab/>
          </w:r>
          <w:r>
            <w:rPr>
              <w:noProof/>
            </w:rPr>
            <w:fldChar w:fldCharType="begin"/>
          </w:r>
          <w:r>
            <w:rPr>
              <w:noProof/>
            </w:rPr>
            <w:instrText xml:space="preserve"> PAGEREF _Toc386107066 \h </w:instrText>
          </w:r>
          <w:r>
            <w:rPr>
              <w:noProof/>
            </w:rPr>
          </w:r>
          <w:r>
            <w:rPr>
              <w:noProof/>
            </w:rPr>
            <w:fldChar w:fldCharType="separate"/>
          </w:r>
          <w:r>
            <w:rPr>
              <w:noProof/>
            </w:rPr>
            <w:t>8</w:t>
          </w:r>
          <w:r>
            <w:rPr>
              <w:noProof/>
            </w:rPr>
            <w:fldChar w:fldCharType="end"/>
          </w:r>
        </w:p>
        <w:p w14:paraId="7502745B" w14:textId="77777777" w:rsidR="003C5B71" w:rsidRDefault="003C5B71">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estimation of the microsporidian last common ancestor protein set</w:t>
          </w:r>
          <w:r>
            <w:rPr>
              <w:noProof/>
            </w:rPr>
            <w:tab/>
          </w:r>
          <w:r>
            <w:rPr>
              <w:noProof/>
            </w:rPr>
            <w:fldChar w:fldCharType="begin"/>
          </w:r>
          <w:r>
            <w:rPr>
              <w:noProof/>
            </w:rPr>
            <w:instrText xml:space="preserve"> PAGEREF _Toc386107067 \h </w:instrText>
          </w:r>
          <w:r>
            <w:rPr>
              <w:noProof/>
            </w:rPr>
          </w:r>
          <w:r>
            <w:rPr>
              <w:noProof/>
            </w:rPr>
            <w:fldChar w:fldCharType="separate"/>
          </w:r>
          <w:r>
            <w:rPr>
              <w:noProof/>
            </w:rPr>
            <w:t>11</w:t>
          </w:r>
          <w:r>
            <w:rPr>
              <w:noProof/>
            </w:rPr>
            <w:fldChar w:fldCharType="end"/>
          </w:r>
        </w:p>
        <w:p w14:paraId="7A36C6E2"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_Toc386107068 \h </w:instrText>
          </w:r>
          <w:r>
            <w:rPr>
              <w:noProof/>
            </w:rPr>
          </w:r>
          <w:r>
            <w:rPr>
              <w:noProof/>
            </w:rPr>
            <w:fldChar w:fldCharType="separate"/>
          </w:r>
          <w:r>
            <w:rPr>
              <w:noProof/>
            </w:rPr>
            <w:t>11</w:t>
          </w:r>
          <w:r>
            <w:rPr>
              <w:noProof/>
            </w:rPr>
            <w:fldChar w:fldCharType="end"/>
          </w:r>
        </w:p>
        <w:p w14:paraId="2278C7CF" w14:textId="77777777" w:rsidR="003C5B71" w:rsidRDefault="003C5B71">
          <w:pPr>
            <w:pStyle w:val="TOC3"/>
            <w:tabs>
              <w:tab w:val="left" w:pos="1176"/>
              <w:tab w:val="right" w:pos="8268"/>
            </w:tabs>
            <w:rPr>
              <w:rFonts w:eastAsiaTheme="minorEastAsia"/>
              <w:noProof/>
              <w:sz w:val="24"/>
              <w:szCs w:val="24"/>
              <w:lang w:eastAsia="ja-JP"/>
            </w:rPr>
          </w:pPr>
          <w:r>
            <w:rPr>
              <w:noProof/>
            </w:rPr>
            <w:t>2.1.1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_Toc386107069 \h </w:instrText>
          </w:r>
          <w:r>
            <w:rPr>
              <w:noProof/>
            </w:rPr>
          </w:r>
          <w:r>
            <w:rPr>
              <w:noProof/>
            </w:rPr>
            <w:fldChar w:fldCharType="separate"/>
          </w:r>
          <w:r>
            <w:rPr>
              <w:noProof/>
            </w:rPr>
            <w:t>11</w:t>
          </w:r>
          <w:r>
            <w:rPr>
              <w:noProof/>
            </w:rPr>
            <w:fldChar w:fldCharType="end"/>
          </w:r>
        </w:p>
        <w:p w14:paraId="0E9625D8" w14:textId="77777777" w:rsidR="003C5B71" w:rsidRDefault="003C5B71">
          <w:pPr>
            <w:pStyle w:val="TOC3"/>
            <w:tabs>
              <w:tab w:val="left" w:pos="1176"/>
              <w:tab w:val="right" w:pos="8268"/>
            </w:tabs>
            <w:rPr>
              <w:rFonts w:eastAsiaTheme="minorEastAsia"/>
              <w:noProof/>
              <w:sz w:val="24"/>
              <w:szCs w:val="24"/>
              <w:lang w:eastAsia="ja-JP"/>
            </w:rPr>
          </w:pPr>
          <w:r>
            <w:rPr>
              <w:noProof/>
            </w:rPr>
            <w:t>2.1.2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_Toc386107070 \h </w:instrText>
          </w:r>
          <w:r>
            <w:rPr>
              <w:noProof/>
            </w:rPr>
          </w:r>
          <w:r>
            <w:rPr>
              <w:noProof/>
            </w:rPr>
            <w:fldChar w:fldCharType="separate"/>
          </w:r>
          <w:r>
            <w:rPr>
              <w:noProof/>
            </w:rPr>
            <w:t>12</w:t>
          </w:r>
          <w:r>
            <w:rPr>
              <w:noProof/>
            </w:rPr>
            <w:fldChar w:fldCharType="end"/>
          </w:r>
        </w:p>
        <w:p w14:paraId="31369A8C" w14:textId="77777777" w:rsidR="003C5B71" w:rsidRDefault="003C5B71">
          <w:pPr>
            <w:pStyle w:val="TOC3"/>
            <w:tabs>
              <w:tab w:val="left" w:pos="1176"/>
              <w:tab w:val="right" w:pos="8268"/>
            </w:tabs>
            <w:rPr>
              <w:rFonts w:eastAsiaTheme="minorEastAsia"/>
              <w:noProof/>
              <w:sz w:val="24"/>
              <w:szCs w:val="24"/>
              <w:lang w:eastAsia="ja-JP"/>
            </w:rPr>
          </w:pPr>
          <w:r>
            <w:rPr>
              <w:noProof/>
            </w:rPr>
            <w:t>2.1.3</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_Toc386107071 \h </w:instrText>
          </w:r>
          <w:r>
            <w:rPr>
              <w:noProof/>
            </w:rPr>
          </w:r>
          <w:r>
            <w:rPr>
              <w:noProof/>
            </w:rPr>
            <w:fldChar w:fldCharType="separate"/>
          </w:r>
          <w:r>
            <w:rPr>
              <w:noProof/>
            </w:rPr>
            <w:t>12</w:t>
          </w:r>
          <w:r>
            <w:rPr>
              <w:noProof/>
            </w:rPr>
            <w:fldChar w:fldCharType="end"/>
          </w:r>
        </w:p>
        <w:p w14:paraId="16D3C6DA"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_Toc386107072 \h </w:instrText>
          </w:r>
          <w:r>
            <w:rPr>
              <w:noProof/>
            </w:rPr>
          </w:r>
          <w:r>
            <w:rPr>
              <w:noProof/>
            </w:rPr>
            <w:fldChar w:fldCharType="separate"/>
          </w:r>
          <w:r>
            <w:rPr>
              <w:noProof/>
            </w:rPr>
            <w:t>13</w:t>
          </w:r>
          <w:r>
            <w:rPr>
              <w:noProof/>
            </w:rPr>
            <w:fldChar w:fldCharType="end"/>
          </w:r>
        </w:p>
        <w:p w14:paraId="55805271" w14:textId="77777777" w:rsidR="003C5B71" w:rsidRDefault="003C5B71">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Data collection</w:t>
          </w:r>
          <w:r>
            <w:rPr>
              <w:noProof/>
            </w:rPr>
            <w:tab/>
          </w:r>
          <w:r>
            <w:rPr>
              <w:noProof/>
            </w:rPr>
            <w:fldChar w:fldCharType="begin"/>
          </w:r>
          <w:r>
            <w:rPr>
              <w:noProof/>
            </w:rPr>
            <w:instrText xml:space="preserve"> PAGEREF _Toc386107073 \h </w:instrText>
          </w:r>
          <w:r>
            <w:rPr>
              <w:noProof/>
            </w:rPr>
          </w:r>
          <w:r>
            <w:rPr>
              <w:noProof/>
            </w:rPr>
            <w:fldChar w:fldCharType="separate"/>
          </w:r>
          <w:r>
            <w:rPr>
              <w:noProof/>
            </w:rPr>
            <w:t>13</w:t>
          </w:r>
          <w:r>
            <w:rPr>
              <w:noProof/>
            </w:rPr>
            <w:fldChar w:fldCharType="end"/>
          </w:r>
        </w:p>
        <w:p w14:paraId="36E78A33" w14:textId="77777777" w:rsidR="003C5B71" w:rsidRDefault="003C5B71">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_Toc386107074 \h </w:instrText>
          </w:r>
          <w:r>
            <w:rPr>
              <w:noProof/>
            </w:rPr>
          </w:r>
          <w:r>
            <w:rPr>
              <w:noProof/>
            </w:rPr>
            <w:fldChar w:fldCharType="separate"/>
          </w:r>
          <w:r>
            <w:rPr>
              <w:noProof/>
            </w:rPr>
            <w:t>14</w:t>
          </w:r>
          <w:r>
            <w:rPr>
              <w:noProof/>
            </w:rPr>
            <w:fldChar w:fldCharType="end"/>
          </w:r>
        </w:p>
        <w:p w14:paraId="6BAD9580" w14:textId="77777777" w:rsidR="003C5B71" w:rsidRDefault="003C5B71">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Species tree reconstruction</w:t>
          </w:r>
          <w:r>
            <w:rPr>
              <w:noProof/>
            </w:rPr>
            <w:tab/>
          </w:r>
          <w:r>
            <w:rPr>
              <w:noProof/>
            </w:rPr>
            <w:fldChar w:fldCharType="begin"/>
          </w:r>
          <w:r>
            <w:rPr>
              <w:noProof/>
            </w:rPr>
            <w:instrText xml:space="preserve"> PAGEREF _Toc386107075 \h </w:instrText>
          </w:r>
          <w:r>
            <w:rPr>
              <w:noProof/>
            </w:rPr>
          </w:r>
          <w:r>
            <w:rPr>
              <w:noProof/>
            </w:rPr>
            <w:fldChar w:fldCharType="separate"/>
          </w:r>
          <w:r>
            <w:rPr>
              <w:noProof/>
            </w:rPr>
            <w:t>15</w:t>
          </w:r>
          <w:r>
            <w:rPr>
              <w:noProof/>
            </w:rPr>
            <w:fldChar w:fldCharType="end"/>
          </w:r>
        </w:p>
        <w:p w14:paraId="7D4D3A92" w14:textId="77777777" w:rsidR="003C5B71" w:rsidRDefault="003C5B71">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Last common ancestor's proteins estimation</w:t>
          </w:r>
          <w:r>
            <w:rPr>
              <w:noProof/>
            </w:rPr>
            <w:tab/>
          </w:r>
          <w:r>
            <w:rPr>
              <w:noProof/>
            </w:rPr>
            <w:fldChar w:fldCharType="begin"/>
          </w:r>
          <w:r>
            <w:rPr>
              <w:noProof/>
            </w:rPr>
            <w:instrText xml:space="preserve"> PAGEREF _Toc386107076 \h </w:instrText>
          </w:r>
          <w:r>
            <w:rPr>
              <w:noProof/>
            </w:rPr>
          </w:r>
          <w:r>
            <w:rPr>
              <w:noProof/>
            </w:rPr>
            <w:fldChar w:fldCharType="separate"/>
          </w:r>
          <w:r>
            <w:rPr>
              <w:noProof/>
            </w:rPr>
            <w:t>16</w:t>
          </w:r>
          <w:r>
            <w:rPr>
              <w:noProof/>
            </w:rPr>
            <w:fldChar w:fldCharType="end"/>
          </w:r>
        </w:p>
        <w:p w14:paraId="16CCE29C"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_Toc386107077 \h </w:instrText>
          </w:r>
          <w:r>
            <w:rPr>
              <w:noProof/>
            </w:rPr>
          </w:r>
          <w:r>
            <w:rPr>
              <w:noProof/>
            </w:rPr>
            <w:fldChar w:fldCharType="separate"/>
          </w:r>
          <w:r>
            <w:rPr>
              <w:noProof/>
            </w:rPr>
            <w:t>17</w:t>
          </w:r>
          <w:r>
            <w:rPr>
              <w:noProof/>
            </w:rPr>
            <w:fldChar w:fldCharType="end"/>
          </w:r>
        </w:p>
        <w:p w14:paraId="4D1E3FFB"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_Toc386107078 \h </w:instrText>
          </w:r>
          <w:r>
            <w:rPr>
              <w:noProof/>
            </w:rPr>
          </w:r>
          <w:r>
            <w:rPr>
              <w:noProof/>
            </w:rPr>
            <w:fldChar w:fldCharType="separate"/>
          </w:r>
          <w:r>
            <w:rPr>
              <w:noProof/>
            </w:rPr>
            <w:t>19</w:t>
          </w:r>
          <w:r>
            <w:rPr>
              <w:noProof/>
            </w:rPr>
            <w:fldChar w:fldCharType="end"/>
          </w:r>
        </w:p>
        <w:p w14:paraId="1C895AB3" w14:textId="77777777" w:rsidR="003C5B71" w:rsidRDefault="003C5B71">
          <w:pPr>
            <w:pStyle w:val="TOC3"/>
            <w:tabs>
              <w:tab w:val="left" w:pos="1176"/>
              <w:tab w:val="right" w:pos="8268"/>
            </w:tabs>
            <w:rPr>
              <w:rFonts w:eastAsiaTheme="minorEastAsia"/>
              <w:noProof/>
              <w:sz w:val="24"/>
              <w:szCs w:val="24"/>
              <w:lang w:eastAsia="ja-JP"/>
            </w:rPr>
          </w:pPr>
          <w:r>
            <w:rPr>
              <w:noProof/>
            </w:rPr>
            <w:t>2.4.1</w:t>
          </w:r>
          <w:r>
            <w:rPr>
              <w:rFonts w:eastAsiaTheme="minorEastAsia"/>
              <w:noProof/>
              <w:sz w:val="24"/>
              <w:szCs w:val="24"/>
              <w:lang w:eastAsia="ja-JP"/>
            </w:rPr>
            <w:tab/>
          </w:r>
          <w:r>
            <w:rPr>
              <w:noProof/>
            </w:rPr>
            <w:t>Microsporidia orphan proteins</w:t>
          </w:r>
          <w:r>
            <w:rPr>
              <w:noProof/>
            </w:rPr>
            <w:tab/>
          </w:r>
          <w:r>
            <w:rPr>
              <w:noProof/>
            </w:rPr>
            <w:fldChar w:fldCharType="begin"/>
          </w:r>
          <w:r>
            <w:rPr>
              <w:noProof/>
            </w:rPr>
            <w:instrText xml:space="preserve"> PAGEREF _Toc386107079 \h </w:instrText>
          </w:r>
          <w:r>
            <w:rPr>
              <w:noProof/>
            </w:rPr>
          </w:r>
          <w:r>
            <w:rPr>
              <w:noProof/>
            </w:rPr>
            <w:fldChar w:fldCharType="separate"/>
          </w:r>
          <w:r>
            <w:rPr>
              <w:noProof/>
            </w:rPr>
            <w:t>19</w:t>
          </w:r>
          <w:r>
            <w:rPr>
              <w:noProof/>
            </w:rPr>
            <w:fldChar w:fldCharType="end"/>
          </w:r>
        </w:p>
        <w:p w14:paraId="5C6948B0" w14:textId="77777777" w:rsidR="003C5B71" w:rsidRDefault="003C5B71">
          <w:pPr>
            <w:pStyle w:val="TOC3"/>
            <w:tabs>
              <w:tab w:val="left" w:pos="1176"/>
              <w:tab w:val="right" w:pos="8268"/>
            </w:tabs>
            <w:rPr>
              <w:rFonts w:eastAsiaTheme="minorEastAsia"/>
              <w:noProof/>
              <w:sz w:val="24"/>
              <w:szCs w:val="24"/>
              <w:lang w:eastAsia="ja-JP"/>
            </w:rPr>
          </w:pPr>
          <w:r>
            <w:rPr>
              <w:noProof/>
            </w:rPr>
            <w:t>2.4.2</w:t>
          </w:r>
          <w:r>
            <w:rPr>
              <w:rFonts w:eastAsiaTheme="minorEastAsia"/>
              <w:noProof/>
              <w:sz w:val="24"/>
              <w:szCs w:val="24"/>
              <w:lang w:eastAsia="ja-JP"/>
            </w:rPr>
            <w:tab/>
          </w:r>
          <w:r>
            <w:rPr>
              <w:noProof/>
            </w:rPr>
            <w:t>The core gene set and the microsporidian origin</w:t>
          </w:r>
          <w:r>
            <w:rPr>
              <w:noProof/>
            </w:rPr>
            <w:tab/>
          </w:r>
          <w:r>
            <w:rPr>
              <w:noProof/>
            </w:rPr>
            <w:fldChar w:fldCharType="begin"/>
          </w:r>
          <w:r>
            <w:rPr>
              <w:noProof/>
            </w:rPr>
            <w:instrText xml:space="preserve"> PAGEREF _Toc386107080 \h </w:instrText>
          </w:r>
          <w:r>
            <w:rPr>
              <w:noProof/>
            </w:rPr>
          </w:r>
          <w:r>
            <w:rPr>
              <w:noProof/>
            </w:rPr>
            <w:fldChar w:fldCharType="separate"/>
          </w:r>
          <w:r>
            <w:rPr>
              <w:noProof/>
            </w:rPr>
            <w:t>22</w:t>
          </w:r>
          <w:r>
            <w:rPr>
              <w:noProof/>
            </w:rPr>
            <w:fldChar w:fldCharType="end"/>
          </w:r>
        </w:p>
        <w:p w14:paraId="4E16629A"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2.5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_Toc386107081 \h </w:instrText>
          </w:r>
          <w:r>
            <w:rPr>
              <w:noProof/>
            </w:rPr>
          </w:r>
          <w:r>
            <w:rPr>
              <w:noProof/>
            </w:rPr>
            <w:fldChar w:fldCharType="separate"/>
          </w:r>
          <w:r>
            <w:rPr>
              <w:noProof/>
            </w:rPr>
            <w:t>24</w:t>
          </w:r>
          <w:r>
            <w:rPr>
              <w:noProof/>
            </w:rPr>
            <w:fldChar w:fldCharType="end"/>
          </w:r>
        </w:p>
        <w:p w14:paraId="4BD17F8B" w14:textId="77777777" w:rsidR="003C5B71" w:rsidRDefault="003C5B71">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_Toc386107082 \h </w:instrText>
          </w:r>
          <w:r>
            <w:rPr>
              <w:noProof/>
            </w:rPr>
          </w:r>
          <w:r>
            <w:rPr>
              <w:noProof/>
            </w:rPr>
            <w:fldChar w:fldCharType="separate"/>
          </w:r>
          <w:r>
            <w:rPr>
              <w:noProof/>
            </w:rPr>
            <w:t>26</w:t>
          </w:r>
          <w:r>
            <w:rPr>
              <w:noProof/>
            </w:rPr>
            <w:fldChar w:fldCharType="end"/>
          </w:r>
        </w:p>
        <w:p w14:paraId="3F16C9EB"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_Toc386107083 \h </w:instrText>
          </w:r>
          <w:r>
            <w:rPr>
              <w:noProof/>
            </w:rPr>
          </w:r>
          <w:r>
            <w:rPr>
              <w:noProof/>
            </w:rPr>
            <w:fldChar w:fldCharType="separate"/>
          </w:r>
          <w:r>
            <w:rPr>
              <w:noProof/>
            </w:rPr>
            <w:t>26</w:t>
          </w:r>
          <w:r>
            <w:rPr>
              <w:noProof/>
            </w:rPr>
            <w:fldChar w:fldCharType="end"/>
          </w:r>
        </w:p>
        <w:p w14:paraId="684D0EB7"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_Toc386107084 \h </w:instrText>
          </w:r>
          <w:r>
            <w:rPr>
              <w:noProof/>
            </w:rPr>
          </w:r>
          <w:r>
            <w:rPr>
              <w:noProof/>
            </w:rPr>
            <w:fldChar w:fldCharType="separate"/>
          </w:r>
          <w:r>
            <w:rPr>
              <w:noProof/>
            </w:rPr>
            <w:t>27</w:t>
          </w:r>
          <w:r>
            <w:rPr>
              <w:noProof/>
            </w:rPr>
            <w:fldChar w:fldCharType="end"/>
          </w:r>
        </w:p>
        <w:p w14:paraId="6F3A7438" w14:textId="77777777" w:rsidR="003C5B71" w:rsidRDefault="003C5B71">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_Toc386107085 \h </w:instrText>
          </w:r>
          <w:r>
            <w:rPr>
              <w:noProof/>
            </w:rPr>
          </w:r>
          <w:r>
            <w:rPr>
              <w:noProof/>
            </w:rPr>
            <w:fldChar w:fldCharType="separate"/>
          </w:r>
          <w:r>
            <w:rPr>
              <w:noProof/>
            </w:rPr>
            <w:t>27</w:t>
          </w:r>
          <w:r>
            <w:rPr>
              <w:noProof/>
            </w:rPr>
            <w:fldChar w:fldCharType="end"/>
          </w:r>
        </w:p>
        <w:p w14:paraId="30897E35" w14:textId="77777777" w:rsidR="003C5B71" w:rsidRDefault="003C5B71">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_Toc386107086 \h </w:instrText>
          </w:r>
          <w:r>
            <w:rPr>
              <w:noProof/>
            </w:rPr>
          </w:r>
          <w:r>
            <w:rPr>
              <w:noProof/>
            </w:rPr>
            <w:fldChar w:fldCharType="separate"/>
          </w:r>
          <w:r>
            <w:rPr>
              <w:noProof/>
            </w:rPr>
            <w:t>28</w:t>
          </w:r>
          <w:r>
            <w:rPr>
              <w:noProof/>
            </w:rPr>
            <w:fldChar w:fldCharType="end"/>
          </w:r>
        </w:p>
        <w:p w14:paraId="25BB8674" w14:textId="77777777" w:rsidR="003C5B71" w:rsidRDefault="003C5B71">
          <w:pPr>
            <w:pStyle w:val="TOC3"/>
            <w:tabs>
              <w:tab w:val="left" w:pos="1176"/>
              <w:tab w:val="right" w:pos="8268"/>
            </w:tabs>
            <w:rPr>
              <w:rFonts w:eastAsiaTheme="minorEastAsia"/>
              <w:noProof/>
              <w:sz w:val="24"/>
              <w:szCs w:val="24"/>
              <w:lang w:eastAsia="ja-JP"/>
            </w:rPr>
          </w:pPr>
          <w:r>
            <w:rPr>
              <w:noProof/>
            </w:rPr>
            <w:t>3.2.3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_Toc386107087 \h </w:instrText>
          </w:r>
          <w:r>
            <w:rPr>
              <w:noProof/>
            </w:rPr>
          </w:r>
          <w:r>
            <w:rPr>
              <w:noProof/>
            </w:rPr>
            <w:fldChar w:fldCharType="separate"/>
          </w:r>
          <w:r>
            <w:rPr>
              <w:noProof/>
            </w:rPr>
            <w:t>30</w:t>
          </w:r>
          <w:r>
            <w:rPr>
              <w:noProof/>
            </w:rPr>
            <w:fldChar w:fldCharType="end"/>
          </w:r>
        </w:p>
        <w:p w14:paraId="2621E9C2" w14:textId="77777777" w:rsidR="003C5B71" w:rsidRDefault="003C5B71">
          <w:pPr>
            <w:pStyle w:val="TOC3"/>
            <w:tabs>
              <w:tab w:val="left" w:pos="1176"/>
              <w:tab w:val="right" w:pos="8268"/>
            </w:tabs>
            <w:rPr>
              <w:rFonts w:eastAsiaTheme="minorEastAsia"/>
              <w:noProof/>
              <w:sz w:val="24"/>
              <w:szCs w:val="24"/>
              <w:lang w:eastAsia="ja-JP"/>
            </w:rPr>
          </w:pPr>
          <w:r>
            <w:rPr>
              <w:noProof/>
            </w:rPr>
            <w:t>3.2.4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_Toc386107088 \h </w:instrText>
          </w:r>
          <w:r>
            <w:rPr>
              <w:noProof/>
            </w:rPr>
          </w:r>
          <w:r>
            <w:rPr>
              <w:noProof/>
            </w:rPr>
            <w:fldChar w:fldCharType="separate"/>
          </w:r>
          <w:r>
            <w:rPr>
              <w:noProof/>
            </w:rPr>
            <w:t>30</w:t>
          </w:r>
          <w:r>
            <w:rPr>
              <w:noProof/>
            </w:rPr>
            <w:fldChar w:fldCharType="end"/>
          </w:r>
        </w:p>
        <w:p w14:paraId="7E11743D" w14:textId="77777777" w:rsidR="003C5B71" w:rsidRDefault="003C5B71">
          <w:pPr>
            <w:pStyle w:val="TOC3"/>
            <w:tabs>
              <w:tab w:val="left" w:pos="1176"/>
              <w:tab w:val="right" w:pos="8268"/>
            </w:tabs>
            <w:rPr>
              <w:rFonts w:eastAsiaTheme="minorEastAsia"/>
              <w:noProof/>
              <w:sz w:val="24"/>
              <w:szCs w:val="24"/>
              <w:lang w:eastAsia="ja-JP"/>
            </w:rPr>
          </w:pPr>
          <w:r>
            <w:rPr>
              <w:noProof/>
            </w:rPr>
            <w:t>3.2.5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_Toc386107089 \h </w:instrText>
          </w:r>
          <w:r>
            <w:rPr>
              <w:noProof/>
            </w:rPr>
          </w:r>
          <w:r>
            <w:rPr>
              <w:noProof/>
            </w:rPr>
            <w:fldChar w:fldCharType="separate"/>
          </w:r>
          <w:r>
            <w:rPr>
              <w:noProof/>
            </w:rPr>
            <w:t>31</w:t>
          </w:r>
          <w:r>
            <w:rPr>
              <w:noProof/>
            </w:rPr>
            <w:fldChar w:fldCharType="end"/>
          </w:r>
        </w:p>
        <w:p w14:paraId="7EA55446" w14:textId="77777777" w:rsidR="003C5B71" w:rsidRDefault="003C5B71">
          <w:pPr>
            <w:pStyle w:val="TOC3"/>
            <w:tabs>
              <w:tab w:val="left" w:pos="1176"/>
              <w:tab w:val="right" w:pos="8268"/>
            </w:tabs>
            <w:rPr>
              <w:rFonts w:eastAsiaTheme="minorEastAsia"/>
              <w:noProof/>
              <w:sz w:val="24"/>
              <w:szCs w:val="24"/>
              <w:lang w:eastAsia="ja-JP"/>
            </w:rPr>
          </w:pPr>
          <w:r>
            <w:rPr>
              <w:noProof/>
            </w:rPr>
            <w:t>3.2.6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_Toc386107090 \h </w:instrText>
          </w:r>
          <w:r>
            <w:rPr>
              <w:noProof/>
            </w:rPr>
          </w:r>
          <w:r>
            <w:rPr>
              <w:noProof/>
            </w:rPr>
            <w:fldChar w:fldCharType="separate"/>
          </w:r>
          <w:r>
            <w:rPr>
              <w:noProof/>
            </w:rPr>
            <w:t>33</w:t>
          </w:r>
          <w:r>
            <w:rPr>
              <w:noProof/>
            </w:rPr>
            <w:fldChar w:fldCharType="end"/>
          </w:r>
        </w:p>
        <w:p w14:paraId="279EF50C"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_Toc386107091 \h </w:instrText>
          </w:r>
          <w:r>
            <w:rPr>
              <w:noProof/>
            </w:rPr>
          </w:r>
          <w:r>
            <w:rPr>
              <w:noProof/>
            </w:rPr>
            <w:fldChar w:fldCharType="separate"/>
          </w:r>
          <w:r>
            <w:rPr>
              <w:noProof/>
            </w:rPr>
            <w:t>33</w:t>
          </w:r>
          <w:r>
            <w:rPr>
              <w:noProof/>
            </w:rPr>
            <w:fldChar w:fldCharType="end"/>
          </w:r>
        </w:p>
        <w:p w14:paraId="182B8B54" w14:textId="77777777" w:rsidR="003C5B71" w:rsidRDefault="003C5B71">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_Toc386107092 \h </w:instrText>
          </w:r>
          <w:r>
            <w:rPr>
              <w:noProof/>
            </w:rPr>
          </w:r>
          <w:r>
            <w:rPr>
              <w:noProof/>
            </w:rPr>
            <w:fldChar w:fldCharType="separate"/>
          </w:r>
          <w:r>
            <w:rPr>
              <w:noProof/>
            </w:rPr>
            <w:t>33</w:t>
          </w:r>
          <w:r>
            <w:rPr>
              <w:noProof/>
            </w:rPr>
            <w:fldChar w:fldCharType="end"/>
          </w:r>
        </w:p>
        <w:p w14:paraId="598CD14F" w14:textId="77777777" w:rsidR="003C5B71" w:rsidRDefault="003C5B71">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_Toc386107093 \h </w:instrText>
          </w:r>
          <w:r>
            <w:rPr>
              <w:noProof/>
            </w:rPr>
          </w:r>
          <w:r>
            <w:rPr>
              <w:noProof/>
            </w:rPr>
            <w:fldChar w:fldCharType="separate"/>
          </w:r>
          <w:r>
            <w:rPr>
              <w:noProof/>
            </w:rPr>
            <w:t>34</w:t>
          </w:r>
          <w:r>
            <w:rPr>
              <w:noProof/>
            </w:rPr>
            <w:fldChar w:fldCharType="end"/>
          </w:r>
        </w:p>
        <w:p w14:paraId="0A469B98"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lastRenderedPageBreak/>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_Toc386107094 \h </w:instrText>
          </w:r>
          <w:r>
            <w:rPr>
              <w:noProof/>
            </w:rPr>
          </w:r>
          <w:r>
            <w:rPr>
              <w:noProof/>
            </w:rPr>
            <w:fldChar w:fldCharType="separate"/>
          </w:r>
          <w:r>
            <w:rPr>
              <w:noProof/>
            </w:rPr>
            <w:t>35</w:t>
          </w:r>
          <w:r>
            <w:rPr>
              <w:noProof/>
            </w:rPr>
            <w:fldChar w:fldCharType="end"/>
          </w:r>
        </w:p>
        <w:p w14:paraId="51CBCC2B" w14:textId="77777777" w:rsidR="003C5B71" w:rsidRDefault="003C5B71">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Distribution analysis of the microsporidian LCA proteins</w:t>
          </w:r>
          <w:r>
            <w:rPr>
              <w:noProof/>
            </w:rPr>
            <w:tab/>
          </w:r>
          <w:r>
            <w:rPr>
              <w:noProof/>
            </w:rPr>
            <w:fldChar w:fldCharType="begin"/>
          </w:r>
          <w:r>
            <w:rPr>
              <w:noProof/>
            </w:rPr>
            <w:instrText xml:space="preserve"> PAGEREF _Toc386107095 \h </w:instrText>
          </w:r>
          <w:r>
            <w:rPr>
              <w:noProof/>
            </w:rPr>
          </w:r>
          <w:r>
            <w:rPr>
              <w:noProof/>
            </w:rPr>
            <w:fldChar w:fldCharType="separate"/>
          </w:r>
          <w:r>
            <w:rPr>
              <w:noProof/>
            </w:rPr>
            <w:t>36</w:t>
          </w:r>
          <w:r>
            <w:rPr>
              <w:noProof/>
            </w:rPr>
            <w:fldChar w:fldCharType="end"/>
          </w:r>
        </w:p>
        <w:p w14:paraId="12645F12"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_Toc386107096 \h </w:instrText>
          </w:r>
          <w:r>
            <w:rPr>
              <w:noProof/>
            </w:rPr>
          </w:r>
          <w:r>
            <w:rPr>
              <w:noProof/>
            </w:rPr>
            <w:fldChar w:fldCharType="separate"/>
          </w:r>
          <w:r>
            <w:rPr>
              <w:noProof/>
            </w:rPr>
            <w:t>36</w:t>
          </w:r>
          <w:r>
            <w:rPr>
              <w:noProof/>
            </w:rPr>
            <w:fldChar w:fldCharType="end"/>
          </w:r>
        </w:p>
        <w:p w14:paraId="2F9FFA06"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_Toc386107097 \h </w:instrText>
          </w:r>
          <w:r>
            <w:rPr>
              <w:noProof/>
            </w:rPr>
          </w:r>
          <w:r>
            <w:rPr>
              <w:noProof/>
            </w:rPr>
            <w:fldChar w:fldCharType="separate"/>
          </w:r>
          <w:r>
            <w:rPr>
              <w:noProof/>
            </w:rPr>
            <w:t>36</w:t>
          </w:r>
          <w:r>
            <w:rPr>
              <w:noProof/>
            </w:rPr>
            <w:fldChar w:fldCharType="end"/>
          </w:r>
        </w:p>
        <w:p w14:paraId="274792C5" w14:textId="77777777" w:rsidR="003C5B71" w:rsidRDefault="003C5B71">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_Toc386107098 \h </w:instrText>
          </w:r>
          <w:r>
            <w:rPr>
              <w:noProof/>
            </w:rPr>
          </w:r>
          <w:r>
            <w:rPr>
              <w:noProof/>
            </w:rPr>
            <w:fldChar w:fldCharType="separate"/>
          </w:r>
          <w:r>
            <w:rPr>
              <w:noProof/>
            </w:rPr>
            <w:t>36</w:t>
          </w:r>
          <w:r>
            <w:rPr>
              <w:noProof/>
            </w:rPr>
            <w:fldChar w:fldCharType="end"/>
          </w:r>
        </w:p>
        <w:p w14:paraId="7FD65A31" w14:textId="77777777" w:rsidR="003C5B71" w:rsidRDefault="003C5B71">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Feature architecture similarity score calculation</w:t>
          </w:r>
          <w:r>
            <w:rPr>
              <w:noProof/>
            </w:rPr>
            <w:tab/>
          </w:r>
          <w:r>
            <w:rPr>
              <w:noProof/>
            </w:rPr>
            <w:fldChar w:fldCharType="begin"/>
          </w:r>
          <w:r>
            <w:rPr>
              <w:noProof/>
            </w:rPr>
            <w:instrText xml:space="preserve"> PAGEREF _Toc386107099 \h </w:instrText>
          </w:r>
          <w:r>
            <w:rPr>
              <w:noProof/>
            </w:rPr>
          </w:r>
          <w:r>
            <w:rPr>
              <w:noProof/>
            </w:rPr>
            <w:fldChar w:fldCharType="separate"/>
          </w:r>
          <w:r>
            <w:rPr>
              <w:noProof/>
            </w:rPr>
            <w:t>37</w:t>
          </w:r>
          <w:r>
            <w:rPr>
              <w:noProof/>
            </w:rPr>
            <w:fldChar w:fldCharType="end"/>
          </w:r>
        </w:p>
        <w:p w14:paraId="5D4F06B4" w14:textId="77777777" w:rsidR="003C5B71" w:rsidRDefault="003C5B71">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_Toc386107100 \h </w:instrText>
          </w:r>
          <w:r>
            <w:rPr>
              <w:noProof/>
            </w:rPr>
          </w:r>
          <w:r>
            <w:rPr>
              <w:noProof/>
            </w:rPr>
            <w:fldChar w:fldCharType="separate"/>
          </w:r>
          <w:r>
            <w:rPr>
              <w:noProof/>
            </w:rPr>
            <w:t>38</w:t>
          </w:r>
          <w:r>
            <w:rPr>
              <w:noProof/>
            </w:rPr>
            <w:fldChar w:fldCharType="end"/>
          </w:r>
        </w:p>
        <w:p w14:paraId="3BC11FCD"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_Toc386107101 \h </w:instrText>
          </w:r>
          <w:r>
            <w:rPr>
              <w:noProof/>
            </w:rPr>
          </w:r>
          <w:r>
            <w:rPr>
              <w:noProof/>
            </w:rPr>
            <w:fldChar w:fldCharType="separate"/>
          </w:r>
          <w:r>
            <w:rPr>
              <w:noProof/>
            </w:rPr>
            <w:t>38</w:t>
          </w:r>
          <w:r>
            <w:rPr>
              <w:noProof/>
            </w:rPr>
            <w:fldChar w:fldCharType="end"/>
          </w:r>
        </w:p>
        <w:p w14:paraId="7AEDD156"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_Toc386107102 \h </w:instrText>
          </w:r>
          <w:r>
            <w:rPr>
              <w:noProof/>
            </w:rPr>
          </w:r>
          <w:r>
            <w:rPr>
              <w:noProof/>
            </w:rPr>
            <w:fldChar w:fldCharType="separate"/>
          </w:r>
          <w:r>
            <w:rPr>
              <w:noProof/>
            </w:rPr>
            <w:t>41</w:t>
          </w:r>
          <w:r>
            <w:rPr>
              <w:noProof/>
            </w:rPr>
            <w:fldChar w:fldCharType="end"/>
          </w:r>
        </w:p>
        <w:p w14:paraId="1084D698"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4.5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_Toc386107103 \h </w:instrText>
          </w:r>
          <w:r>
            <w:rPr>
              <w:noProof/>
            </w:rPr>
          </w:r>
          <w:r>
            <w:rPr>
              <w:noProof/>
            </w:rPr>
            <w:fldChar w:fldCharType="separate"/>
          </w:r>
          <w:r>
            <w:rPr>
              <w:noProof/>
            </w:rPr>
            <w:t>42</w:t>
          </w:r>
          <w:r>
            <w:rPr>
              <w:noProof/>
            </w:rPr>
            <w:fldChar w:fldCharType="end"/>
          </w:r>
        </w:p>
        <w:p w14:paraId="53292C8E" w14:textId="77777777" w:rsidR="003C5B71" w:rsidRDefault="003C5B71">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_Toc386107104 \h </w:instrText>
          </w:r>
          <w:r>
            <w:rPr>
              <w:noProof/>
            </w:rPr>
          </w:r>
          <w:r>
            <w:rPr>
              <w:noProof/>
            </w:rPr>
            <w:fldChar w:fldCharType="separate"/>
          </w:r>
          <w:r>
            <w:rPr>
              <w:noProof/>
            </w:rPr>
            <w:t>43</w:t>
          </w:r>
          <w:r>
            <w:rPr>
              <w:noProof/>
            </w:rPr>
            <w:fldChar w:fldCharType="end"/>
          </w:r>
        </w:p>
        <w:p w14:paraId="6D9F2B49"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_Toc386107105 \h </w:instrText>
          </w:r>
          <w:r>
            <w:rPr>
              <w:noProof/>
            </w:rPr>
          </w:r>
          <w:r>
            <w:rPr>
              <w:noProof/>
            </w:rPr>
            <w:fldChar w:fldCharType="separate"/>
          </w:r>
          <w:r>
            <w:rPr>
              <w:noProof/>
            </w:rPr>
            <w:t>43</w:t>
          </w:r>
          <w:r>
            <w:rPr>
              <w:noProof/>
            </w:rPr>
            <w:fldChar w:fldCharType="end"/>
          </w:r>
        </w:p>
        <w:p w14:paraId="0E4C7859"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_Toc386107106 \h </w:instrText>
          </w:r>
          <w:r>
            <w:rPr>
              <w:noProof/>
            </w:rPr>
          </w:r>
          <w:r>
            <w:rPr>
              <w:noProof/>
            </w:rPr>
            <w:fldChar w:fldCharType="separate"/>
          </w:r>
          <w:r>
            <w:rPr>
              <w:noProof/>
            </w:rPr>
            <w:t>44</w:t>
          </w:r>
          <w:r>
            <w:rPr>
              <w:noProof/>
            </w:rPr>
            <w:fldChar w:fldCharType="end"/>
          </w:r>
        </w:p>
        <w:p w14:paraId="26B1A64E" w14:textId="77777777" w:rsidR="003C5B71" w:rsidRDefault="003C5B71">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_Toc386107107 \h </w:instrText>
          </w:r>
          <w:r>
            <w:rPr>
              <w:noProof/>
            </w:rPr>
          </w:r>
          <w:r>
            <w:rPr>
              <w:noProof/>
            </w:rPr>
            <w:fldChar w:fldCharType="separate"/>
          </w:r>
          <w:r>
            <w:rPr>
              <w:noProof/>
            </w:rPr>
            <w:t>44</w:t>
          </w:r>
          <w:r>
            <w:rPr>
              <w:noProof/>
            </w:rPr>
            <w:fldChar w:fldCharType="end"/>
          </w:r>
        </w:p>
        <w:p w14:paraId="0845CC1D" w14:textId="77777777" w:rsidR="003C5B71" w:rsidRDefault="003C5B71">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_Toc386107108 \h </w:instrText>
          </w:r>
          <w:r>
            <w:rPr>
              <w:noProof/>
            </w:rPr>
          </w:r>
          <w:r>
            <w:rPr>
              <w:noProof/>
            </w:rPr>
            <w:fldChar w:fldCharType="separate"/>
          </w:r>
          <w:r>
            <w:rPr>
              <w:noProof/>
            </w:rPr>
            <w:t>45</w:t>
          </w:r>
          <w:r>
            <w:rPr>
              <w:noProof/>
            </w:rPr>
            <w:fldChar w:fldCharType="end"/>
          </w:r>
        </w:p>
        <w:p w14:paraId="78B43CD6"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_Toc386107109 \h </w:instrText>
          </w:r>
          <w:r>
            <w:rPr>
              <w:noProof/>
            </w:rPr>
          </w:r>
          <w:r>
            <w:rPr>
              <w:noProof/>
            </w:rPr>
            <w:fldChar w:fldCharType="separate"/>
          </w:r>
          <w:r>
            <w:rPr>
              <w:noProof/>
            </w:rPr>
            <w:t>46</w:t>
          </w:r>
          <w:r>
            <w:rPr>
              <w:noProof/>
            </w:rPr>
            <w:fldChar w:fldCharType="end"/>
          </w:r>
        </w:p>
        <w:p w14:paraId="358EE8CF" w14:textId="77777777" w:rsidR="003C5B71" w:rsidRDefault="003C5B71">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_Toc386107110 \h </w:instrText>
          </w:r>
          <w:r>
            <w:rPr>
              <w:noProof/>
            </w:rPr>
          </w:r>
          <w:r>
            <w:rPr>
              <w:noProof/>
            </w:rPr>
            <w:fldChar w:fldCharType="separate"/>
          </w:r>
          <w:r>
            <w:rPr>
              <w:noProof/>
            </w:rPr>
            <w:t>46</w:t>
          </w:r>
          <w:r>
            <w:rPr>
              <w:noProof/>
            </w:rPr>
            <w:fldChar w:fldCharType="end"/>
          </w:r>
        </w:p>
        <w:p w14:paraId="46862BD5" w14:textId="77777777" w:rsidR="003C5B71" w:rsidRDefault="003C5B71">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_Toc386107111 \h </w:instrText>
          </w:r>
          <w:r>
            <w:rPr>
              <w:noProof/>
            </w:rPr>
          </w:r>
          <w:r>
            <w:rPr>
              <w:noProof/>
            </w:rPr>
            <w:fldChar w:fldCharType="separate"/>
          </w:r>
          <w:r>
            <w:rPr>
              <w:noProof/>
            </w:rPr>
            <w:t>47</w:t>
          </w:r>
          <w:r>
            <w:rPr>
              <w:noProof/>
            </w:rPr>
            <w:fldChar w:fldCharType="end"/>
          </w:r>
        </w:p>
        <w:p w14:paraId="244C7408"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_Toc386107112 \h </w:instrText>
          </w:r>
          <w:r>
            <w:rPr>
              <w:noProof/>
            </w:rPr>
          </w:r>
          <w:r>
            <w:rPr>
              <w:noProof/>
            </w:rPr>
            <w:fldChar w:fldCharType="separate"/>
          </w:r>
          <w:r>
            <w:rPr>
              <w:noProof/>
            </w:rPr>
            <w:t>51</w:t>
          </w:r>
          <w:r>
            <w:rPr>
              <w:noProof/>
            </w:rPr>
            <w:fldChar w:fldCharType="end"/>
          </w:r>
        </w:p>
        <w:p w14:paraId="240C0EBB" w14:textId="77777777" w:rsidR="003C5B71" w:rsidRDefault="003C5B71">
          <w:pPr>
            <w:pStyle w:val="TOC3"/>
            <w:tabs>
              <w:tab w:val="left" w:pos="1176"/>
              <w:tab w:val="right" w:pos="8268"/>
            </w:tabs>
            <w:rPr>
              <w:rFonts w:eastAsiaTheme="minorEastAsia"/>
              <w:noProof/>
              <w:sz w:val="24"/>
              <w:szCs w:val="24"/>
              <w:lang w:eastAsia="ja-JP"/>
            </w:rPr>
          </w:pPr>
          <w:r>
            <w:rPr>
              <w:noProof/>
            </w:rPr>
            <w:t>5.4.1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_Toc386107113 \h </w:instrText>
          </w:r>
          <w:r>
            <w:rPr>
              <w:noProof/>
            </w:rPr>
          </w:r>
          <w:r>
            <w:rPr>
              <w:noProof/>
            </w:rPr>
            <w:fldChar w:fldCharType="separate"/>
          </w:r>
          <w:r>
            <w:rPr>
              <w:noProof/>
            </w:rPr>
            <w:t>51</w:t>
          </w:r>
          <w:r>
            <w:rPr>
              <w:noProof/>
            </w:rPr>
            <w:fldChar w:fldCharType="end"/>
          </w:r>
        </w:p>
        <w:p w14:paraId="7D9DDBC5" w14:textId="77777777" w:rsidR="003C5B71" w:rsidRDefault="003C5B71">
          <w:pPr>
            <w:pStyle w:val="TOC3"/>
            <w:tabs>
              <w:tab w:val="left" w:pos="1176"/>
              <w:tab w:val="right" w:pos="8268"/>
            </w:tabs>
            <w:rPr>
              <w:rFonts w:eastAsiaTheme="minorEastAsia"/>
              <w:noProof/>
              <w:sz w:val="24"/>
              <w:szCs w:val="24"/>
              <w:lang w:eastAsia="ja-JP"/>
            </w:rPr>
          </w:pPr>
          <w:r>
            <w:rPr>
              <w:noProof/>
            </w:rPr>
            <w:t>5.4.2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_Toc386107114 \h </w:instrText>
          </w:r>
          <w:r>
            <w:rPr>
              <w:noProof/>
            </w:rPr>
          </w:r>
          <w:r>
            <w:rPr>
              <w:noProof/>
            </w:rPr>
            <w:fldChar w:fldCharType="separate"/>
          </w:r>
          <w:r>
            <w:rPr>
              <w:noProof/>
            </w:rPr>
            <w:t>51</w:t>
          </w:r>
          <w:r>
            <w:rPr>
              <w:noProof/>
            </w:rPr>
            <w:fldChar w:fldCharType="end"/>
          </w:r>
        </w:p>
        <w:p w14:paraId="2C050B7B"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_Toc386107115 \h </w:instrText>
          </w:r>
          <w:r>
            <w:rPr>
              <w:noProof/>
            </w:rPr>
          </w:r>
          <w:r>
            <w:rPr>
              <w:noProof/>
            </w:rPr>
            <w:fldChar w:fldCharType="separate"/>
          </w:r>
          <w:r>
            <w:rPr>
              <w:noProof/>
            </w:rPr>
            <w:t>55</w:t>
          </w:r>
          <w:r>
            <w:rPr>
              <w:noProof/>
            </w:rPr>
            <w:fldChar w:fldCharType="end"/>
          </w:r>
        </w:p>
        <w:p w14:paraId="58962B59" w14:textId="77777777" w:rsidR="003C5B71" w:rsidRDefault="003C5B71">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_Toc386107116 \h </w:instrText>
          </w:r>
          <w:r>
            <w:rPr>
              <w:noProof/>
            </w:rPr>
          </w:r>
          <w:r>
            <w:rPr>
              <w:noProof/>
            </w:rPr>
            <w:fldChar w:fldCharType="separate"/>
          </w:r>
          <w:r>
            <w:rPr>
              <w:noProof/>
            </w:rPr>
            <w:t>57</w:t>
          </w:r>
          <w:r>
            <w:rPr>
              <w:noProof/>
            </w:rPr>
            <w:fldChar w:fldCharType="end"/>
          </w:r>
        </w:p>
        <w:p w14:paraId="1409E1FB"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_Toc386107117 \h </w:instrText>
          </w:r>
          <w:r>
            <w:rPr>
              <w:noProof/>
            </w:rPr>
          </w:r>
          <w:r>
            <w:rPr>
              <w:noProof/>
            </w:rPr>
            <w:fldChar w:fldCharType="separate"/>
          </w:r>
          <w:r>
            <w:rPr>
              <w:noProof/>
            </w:rPr>
            <w:t>57</w:t>
          </w:r>
          <w:r>
            <w:rPr>
              <w:noProof/>
            </w:rPr>
            <w:fldChar w:fldCharType="end"/>
          </w:r>
        </w:p>
        <w:p w14:paraId="5A2F1C32"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_Toc386107118 \h </w:instrText>
          </w:r>
          <w:r>
            <w:rPr>
              <w:noProof/>
            </w:rPr>
          </w:r>
          <w:r>
            <w:rPr>
              <w:noProof/>
            </w:rPr>
            <w:fldChar w:fldCharType="separate"/>
          </w:r>
          <w:r>
            <w:rPr>
              <w:noProof/>
            </w:rPr>
            <w:t>57</w:t>
          </w:r>
          <w:r>
            <w:rPr>
              <w:noProof/>
            </w:rPr>
            <w:fldChar w:fldCharType="end"/>
          </w:r>
        </w:p>
        <w:p w14:paraId="5C5984FA" w14:textId="77777777" w:rsidR="003C5B71" w:rsidRDefault="003C5B71">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_Toc386107119 \h </w:instrText>
          </w:r>
          <w:r>
            <w:rPr>
              <w:noProof/>
            </w:rPr>
          </w:r>
          <w:r>
            <w:rPr>
              <w:noProof/>
            </w:rPr>
            <w:fldChar w:fldCharType="separate"/>
          </w:r>
          <w:r>
            <w:rPr>
              <w:noProof/>
            </w:rPr>
            <w:t>57</w:t>
          </w:r>
          <w:r>
            <w:rPr>
              <w:noProof/>
            </w:rPr>
            <w:fldChar w:fldCharType="end"/>
          </w:r>
        </w:p>
        <w:p w14:paraId="714F4A5A" w14:textId="77777777" w:rsidR="003C5B71" w:rsidRDefault="003C5B71">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_Toc386107120 \h </w:instrText>
          </w:r>
          <w:r>
            <w:rPr>
              <w:noProof/>
            </w:rPr>
          </w:r>
          <w:r>
            <w:rPr>
              <w:noProof/>
            </w:rPr>
            <w:fldChar w:fldCharType="separate"/>
          </w:r>
          <w:r>
            <w:rPr>
              <w:noProof/>
            </w:rPr>
            <w:t>58</w:t>
          </w:r>
          <w:r>
            <w:rPr>
              <w:noProof/>
            </w:rPr>
            <w:fldChar w:fldCharType="end"/>
          </w:r>
        </w:p>
        <w:p w14:paraId="09E44F3E"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6.3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_Toc386107121 \h </w:instrText>
          </w:r>
          <w:r>
            <w:rPr>
              <w:noProof/>
            </w:rPr>
          </w:r>
          <w:r>
            <w:rPr>
              <w:noProof/>
            </w:rPr>
            <w:fldChar w:fldCharType="separate"/>
          </w:r>
          <w:r>
            <w:rPr>
              <w:noProof/>
            </w:rPr>
            <w:t>59</w:t>
          </w:r>
          <w:r>
            <w:rPr>
              <w:noProof/>
            </w:rPr>
            <w:fldChar w:fldCharType="end"/>
          </w:r>
        </w:p>
        <w:p w14:paraId="16C0AA69" w14:textId="77777777" w:rsidR="003C5B71" w:rsidRDefault="003C5B71">
          <w:pPr>
            <w:pStyle w:val="TOC3"/>
            <w:tabs>
              <w:tab w:val="left" w:pos="1176"/>
              <w:tab w:val="right" w:pos="8268"/>
            </w:tabs>
            <w:rPr>
              <w:rFonts w:eastAsiaTheme="minorEastAsia"/>
              <w:noProof/>
              <w:sz w:val="24"/>
              <w:szCs w:val="24"/>
              <w:lang w:eastAsia="ja-JP"/>
            </w:rPr>
          </w:pPr>
          <w:r>
            <w:rPr>
              <w:noProof/>
            </w:rPr>
            <w:t>6.3.1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_Toc386107122 \h </w:instrText>
          </w:r>
          <w:r>
            <w:rPr>
              <w:noProof/>
            </w:rPr>
          </w:r>
          <w:r>
            <w:rPr>
              <w:noProof/>
            </w:rPr>
            <w:fldChar w:fldCharType="separate"/>
          </w:r>
          <w:r>
            <w:rPr>
              <w:noProof/>
            </w:rPr>
            <w:t>59</w:t>
          </w:r>
          <w:r>
            <w:rPr>
              <w:noProof/>
            </w:rPr>
            <w:fldChar w:fldCharType="end"/>
          </w:r>
        </w:p>
        <w:p w14:paraId="78562A0D" w14:textId="77777777" w:rsidR="003C5B71" w:rsidRDefault="003C5B71">
          <w:pPr>
            <w:pStyle w:val="TOC3"/>
            <w:tabs>
              <w:tab w:val="left" w:pos="1176"/>
              <w:tab w:val="right" w:pos="8268"/>
            </w:tabs>
            <w:rPr>
              <w:rFonts w:eastAsiaTheme="minorEastAsia"/>
              <w:noProof/>
              <w:sz w:val="24"/>
              <w:szCs w:val="24"/>
              <w:lang w:eastAsia="ja-JP"/>
            </w:rPr>
          </w:pPr>
          <w:r>
            <w:rPr>
              <w:noProof/>
            </w:rPr>
            <w:t>6.3.2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_Toc386107123 \h </w:instrText>
          </w:r>
          <w:r>
            <w:rPr>
              <w:noProof/>
            </w:rPr>
          </w:r>
          <w:r>
            <w:rPr>
              <w:noProof/>
            </w:rPr>
            <w:fldChar w:fldCharType="separate"/>
          </w:r>
          <w:r>
            <w:rPr>
              <w:noProof/>
            </w:rPr>
            <w:t>59</w:t>
          </w:r>
          <w:r>
            <w:rPr>
              <w:noProof/>
            </w:rPr>
            <w:fldChar w:fldCharType="end"/>
          </w:r>
        </w:p>
        <w:p w14:paraId="1C981F7F" w14:textId="77777777" w:rsidR="003C5B71" w:rsidRDefault="003C5B71">
          <w:pPr>
            <w:pStyle w:val="TOC3"/>
            <w:tabs>
              <w:tab w:val="left" w:pos="1176"/>
              <w:tab w:val="right" w:pos="8268"/>
            </w:tabs>
            <w:rPr>
              <w:rFonts w:eastAsiaTheme="minorEastAsia"/>
              <w:noProof/>
              <w:sz w:val="24"/>
              <w:szCs w:val="24"/>
              <w:lang w:eastAsia="ja-JP"/>
            </w:rPr>
          </w:pPr>
          <w:r>
            <w:rPr>
              <w:noProof/>
            </w:rPr>
            <w:t>6.3.3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_Toc386107124 \h </w:instrText>
          </w:r>
          <w:r>
            <w:rPr>
              <w:noProof/>
            </w:rPr>
          </w:r>
          <w:r>
            <w:rPr>
              <w:noProof/>
            </w:rPr>
            <w:fldChar w:fldCharType="separate"/>
          </w:r>
          <w:r>
            <w:rPr>
              <w:noProof/>
            </w:rPr>
            <w:t>61</w:t>
          </w:r>
          <w:r>
            <w:rPr>
              <w:noProof/>
            </w:rPr>
            <w:fldChar w:fldCharType="end"/>
          </w:r>
        </w:p>
        <w:p w14:paraId="12FD1ED6" w14:textId="77777777" w:rsidR="003C5B71" w:rsidRDefault="003C5B71">
          <w:pPr>
            <w:pStyle w:val="TOC3"/>
            <w:tabs>
              <w:tab w:val="left" w:pos="1176"/>
              <w:tab w:val="right" w:pos="8268"/>
            </w:tabs>
            <w:rPr>
              <w:rFonts w:eastAsiaTheme="minorEastAsia"/>
              <w:noProof/>
              <w:sz w:val="24"/>
              <w:szCs w:val="24"/>
              <w:lang w:eastAsia="ja-JP"/>
            </w:rPr>
          </w:pPr>
          <w:r>
            <w:rPr>
              <w:noProof/>
            </w:rPr>
            <w:t>6.3.4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_Toc386107125 \h </w:instrText>
          </w:r>
          <w:r>
            <w:rPr>
              <w:noProof/>
            </w:rPr>
          </w:r>
          <w:r>
            <w:rPr>
              <w:noProof/>
            </w:rPr>
            <w:fldChar w:fldCharType="separate"/>
          </w:r>
          <w:r>
            <w:rPr>
              <w:noProof/>
            </w:rPr>
            <w:t>62</w:t>
          </w:r>
          <w:r>
            <w:rPr>
              <w:noProof/>
            </w:rPr>
            <w:fldChar w:fldCharType="end"/>
          </w:r>
        </w:p>
        <w:p w14:paraId="1394A71A" w14:textId="77777777" w:rsidR="003C5B71" w:rsidRDefault="003C5B71">
          <w:pPr>
            <w:pStyle w:val="TOC3"/>
            <w:tabs>
              <w:tab w:val="left" w:pos="1176"/>
              <w:tab w:val="right" w:pos="8268"/>
            </w:tabs>
            <w:rPr>
              <w:rFonts w:eastAsiaTheme="minorEastAsia"/>
              <w:noProof/>
              <w:sz w:val="24"/>
              <w:szCs w:val="24"/>
              <w:lang w:eastAsia="ja-JP"/>
            </w:rPr>
          </w:pPr>
          <w:r>
            <w:rPr>
              <w:noProof/>
            </w:rPr>
            <w:t>6.3.5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_Toc386107126 \h </w:instrText>
          </w:r>
          <w:r>
            <w:rPr>
              <w:noProof/>
            </w:rPr>
          </w:r>
          <w:r>
            <w:rPr>
              <w:noProof/>
            </w:rPr>
            <w:fldChar w:fldCharType="separate"/>
          </w:r>
          <w:r>
            <w:rPr>
              <w:noProof/>
            </w:rPr>
            <w:t>63</w:t>
          </w:r>
          <w:r>
            <w:rPr>
              <w:noProof/>
            </w:rPr>
            <w:fldChar w:fldCharType="end"/>
          </w:r>
        </w:p>
        <w:p w14:paraId="48DB3C21" w14:textId="77777777" w:rsidR="003C5B71" w:rsidRDefault="003C5B71">
          <w:pPr>
            <w:pStyle w:val="TOC3"/>
            <w:tabs>
              <w:tab w:val="left" w:pos="1176"/>
              <w:tab w:val="right" w:pos="8268"/>
            </w:tabs>
            <w:rPr>
              <w:rFonts w:eastAsiaTheme="minorEastAsia"/>
              <w:noProof/>
              <w:sz w:val="24"/>
              <w:szCs w:val="24"/>
              <w:lang w:eastAsia="ja-JP"/>
            </w:rPr>
          </w:pPr>
          <w:r>
            <w:rPr>
              <w:noProof/>
            </w:rPr>
            <w:t>6.3.6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_Toc386107127 \h </w:instrText>
          </w:r>
          <w:r>
            <w:rPr>
              <w:noProof/>
            </w:rPr>
          </w:r>
          <w:r>
            <w:rPr>
              <w:noProof/>
            </w:rPr>
            <w:fldChar w:fldCharType="separate"/>
          </w:r>
          <w:r>
            <w:rPr>
              <w:noProof/>
            </w:rPr>
            <w:t>65</w:t>
          </w:r>
          <w:r>
            <w:rPr>
              <w:noProof/>
            </w:rPr>
            <w:fldChar w:fldCharType="end"/>
          </w:r>
        </w:p>
        <w:p w14:paraId="1D9E93DC"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6.4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_Toc386107128 \h </w:instrText>
          </w:r>
          <w:r>
            <w:rPr>
              <w:noProof/>
            </w:rPr>
          </w:r>
          <w:r>
            <w:rPr>
              <w:noProof/>
            </w:rPr>
            <w:fldChar w:fldCharType="separate"/>
          </w:r>
          <w:r>
            <w:rPr>
              <w:noProof/>
            </w:rPr>
            <w:t>67</w:t>
          </w:r>
          <w:r>
            <w:rPr>
              <w:noProof/>
            </w:rPr>
            <w:fldChar w:fldCharType="end"/>
          </w:r>
        </w:p>
        <w:p w14:paraId="679B188A"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6.5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_Toc386107129 \h </w:instrText>
          </w:r>
          <w:r>
            <w:rPr>
              <w:noProof/>
            </w:rPr>
          </w:r>
          <w:r>
            <w:rPr>
              <w:noProof/>
            </w:rPr>
            <w:fldChar w:fldCharType="separate"/>
          </w:r>
          <w:r>
            <w:rPr>
              <w:noProof/>
            </w:rPr>
            <w:t>68</w:t>
          </w:r>
          <w:r>
            <w:rPr>
              <w:noProof/>
            </w:rPr>
            <w:fldChar w:fldCharType="end"/>
          </w:r>
        </w:p>
        <w:p w14:paraId="44095A1F" w14:textId="77777777" w:rsidR="003C5B71" w:rsidRDefault="003C5B71">
          <w:pPr>
            <w:pStyle w:val="TOC1"/>
            <w:tabs>
              <w:tab w:val="left" w:pos="370"/>
              <w:tab w:val="right" w:pos="8268"/>
            </w:tabs>
            <w:rPr>
              <w:rFonts w:eastAsiaTheme="minorEastAsia"/>
              <w:b w:val="0"/>
              <w:noProof/>
              <w:sz w:val="24"/>
              <w:szCs w:val="24"/>
              <w:lang w:eastAsia="ja-JP"/>
            </w:rPr>
          </w:pPr>
          <w:r>
            <w:rPr>
              <w:noProof/>
            </w:rPr>
            <w:t>7</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_Toc386107130 \h </w:instrText>
          </w:r>
          <w:r>
            <w:rPr>
              <w:noProof/>
            </w:rPr>
          </w:r>
          <w:r>
            <w:rPr>
              <w:noProof/>
            </w:rPr>
            <w:fldChar w:fldCharType="separate"/>
          </w:r>
          <w:r>
            <w:rPr>
              <w:noProof/>
            </w:rPr>
            <w:t>70</w:t>
          </w:r>
          <w:r>
            <w:rPr>
              <w:noProof/>
            </w:rPr>
            <w:fldChar w:fldCharType="end"/>
          </w:r>
        </w:p>
        <w:p w14:paraId="35D337FF"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7.1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_Toc386107131 \h </w:instrText>
          </w:r>
          <w:r>
            <w:rPr>
              <w:noProof/>
            </w:rPr>
          </w:r>
          <w:r>
            <w:rPr>
              <w:noProof/>
            </w:rPr>
            <w:fldChar w:fldCharType="separate"/>
          </w:r>
          <w:r>
            <w:rPr>
              <w:noProof/>
            </w:rPr>
            <w:t>70</w:t>
          </w:r>
          <w:r>
            <w:rPr>
              <w:noProof/>
            </w:rPr>
            <w:fldChar w:fldCharType="end"/>
          </w:r>
        </w:p>
        <w:p w14:paraId="0317F839" w14:textId="77777777" w:rsidR="003C5B71" w:rsidRDefault="003C5B71">
          <w:pPr>
            <w:pStyle w:val="TOC2"/>
            <w:tabs>
              <w:tab w:val="left" w:pos="780"/>
              <w:tab w:val="right" w:pos="8268"/>
            </w:tabs>
            <w:rPr>
              <w:rFonts w:asciiTheme="minorHAnsi" w:eastAsiaTheme="minorEastAsia" w:hAnsiTheme="minorHAnsi"/>
              <w:i w:val="0"/>
              <w:noProof/>
              <w:szCs w:val="24"/>
              <w:lang w:eastAsia="ja-JP"/>
            </w:rPr>
          </w:pPr>
          <w:r>
            <w:rPr>
              <w:noProof/>
            </w:rPr>
            <w:t>7.2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_Toc386107132 \h </w:instrText>
          </w:r>
          <w:r>
            <w:rPr>
              <w:noProof/>
            </w:rPr>
          </w:r>
          <w:r>
            <w:rPr>
              <w:noProof/>
            </w:rPr>
            <w:fldChar w:fldCharType="separate"/>
          </w:r>
          <w:r>
            <w:rPr>
              <w:noProof/>
            </w:rPr>
            <w:t>71</w:t>
          </w:r>
          <w:r>
            <w:rPr>
              <w:noProof/>
            </w:rPr>
            <w:fldChar w:fldCharType="end"/>
          </w:r>
        </w:p>
        <w:p w14:paraId="499A5A3B" w14:textId="77777777" w:rsidR="003C5B71" w:rsidRDefault="003C5B71">
          <w:pPr>
            <w:pStyle w:val="TOC3"/>
            <w:tabs>
              <w:tab w:val="left" w:pos="1176"/>
              <w:tab w:val="right" w:pos="8268"/>
            </w:tabs>
            <w:rPr>
              <w:rFonts w:eastAsiaTheme="minorEastAsia"/>
              <w:noProof/>
              <w:sz w:val="24"/>
              <w:szCs w:val="24"/>
              <w:lang w:eastAsia="ja-JP"/>
            </w:rPr>
          </w:pPr>
          <w:r>
            <w:rPr>
              <w:noProof/>
            </w:rPr>
            <w:lastRenderedPageBreak/>
            <w:t>7.2.1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_Toc386107133 \h </w:instrText>
          </w:r>
          <w:r>
            <w:rPr>
              <w:noProof/>
            </w:rPr>
          </w:r>
          <w:r>
            <w:rPr>
              <w:noProof/>
            </w:rPr>
            <w:fldChar w:fldCharType="separate"/>
          </w:r>
          <w:r>
            <w:rPr>
              <w:noProof/>
            </w:rPr>
            <w:t>71</w:t>
          </w:r>
          <w:r>
            <w:rPr>
              <w:noProof/>
            </w:rPr>
            <w:fldChar w:fldCharType="end"/>
          </w:r>
        </w:p>
        <w:p w14:paraId="418453C4" w14:textId="77777777" w:rsidR="003C5B71" w:rsidRDefault="003C5B71">
          <w:pPr>
            <w:pStyle w:val="TOC3"/>
            <w:tabs>
              <w:tab w:val="left" w:pos="1176"/>
              <w:tab w:val="right" w:pos="8268"/>
            </w:tabs>
            <w:rPr>
              <w:rFonts w:eastAsiaTheme="minorEastAsia"/>
              <w:noProof/>
              <w:sz w:val="24"/>
              <w:szCs w:val="24"/>
              <w:lang w:eastAsia="ja-JP"/>
            </w:rPr>
          </w:pPr>
          <w:r>
            <w:rPr>
              <w:noProof/>
            </w:rPr>
            <w:t>7.2.2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_Toc386107134 \h </w:instrText>
          </w:r>
          <w:r>
            <w:rPr>
              <w:noProof/>
            </w:rPr>
          </w:r>
          <w:r>
            <w:rPr>
              <w:noProof/>
            </w:rPr>
            <w:fldChar w:fldCharType="separate"/>
          </w:r>
          <w:r>
            <w:rPr>
              <w:noProof/>
            </w:rPr>
            <w:t>72</w:t>
          </w:r>
          <w:r>
            <w:rPr>
              <w:noProof/>
            </w:rPr>
            <w:fldChar w:fldCharType="end"/>
          </w:r>
        </w:p>
        <w:p w14:paraId="0C8E57E1" w14:textId="77777777" w:rsidR="003C5B71" w:rsidRDefault="003C5B71">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_Toc386107135 \h </w:instrText>
          </w:r>
          <w:r>
            <w:rPr>
              <w:noProof/>
            </w:rPr>
          </w:r>
          <w:r>
            <w:rPr>
              <w:noProof/>
            </w:rPr>
            <w:fldChar w:fldCharType="separate"/>
          </w:r>
          <w:r>
            <w:rPr>
              <w:noProof/>
            </w:rPr>
            <w:t>73</w:t>
          </w:r>
          <w:r>
            <w:rPr>
              <w:noProof/>
            </w:rPr>
            <w:fldChar w:fldCharType="end"/>
          </w:r>
        </w:p>
        <w:p w14:paraId="4BCE05C4" w14:textId="77777777" w:rsidR="003C5B71" w:rsidRDefault="003C5B71">
          <w:pPr>
            <w:pStyle w:val="TOC1"/>
            <w:tabs>
              <w:tab w:val="left" w:pos="466"/>
              <w:tab w:val="right" w:pos="8268"/>
            </w:tabs>
            <w:rPr>
              <w:rFonts w:eastAsiaTheme="minorEastAsia"/>
              <w:b w:val="0"/>
              <w:noProof/>
              <w:sz w:val="24"/>
              <w:szCs w:val="24"/>
              <w:lang w:eastAsia="ja-JP"/>
            </w:rPr>
          </w:pPr>
          <w:r w:rsidRPr="00D21015">
            <w:rPr>
              <w:rFonts w:ascii="Palatino Linotype" w:hAnsi="Palatino Linotype"/>
              <w:noProof/>
            </w:rPr>
            <w:t>A.</w:t>
          </w:r>
          <w:r>
            <w:rPr>
              <w:rFonts w:eastAsiaTheme="minorEastAsia"/>
              <w:b w:val="0"/>
              <w:noProof/>
              <w:sz w:val="24"/>
              <w:szCs w:val="24"/>
              <w:lang w:eastAsia="ja-JP"/>
            </w:rPr>
            <w:tab/>
          </w:r>
          <w:r w:rsidRPr="00D21015">
            <w:rPr>
              <w:rFonts w:ascii="Palatino Linotype" w:hAnsi="Palatino Linotype"/>
              <w:noProof/>
            </w:rPr>
            <w:t>Appendix</w:t>
          </w:r>
          <w:r>
            <w:rPr>
              <w:noProof/>
            </w:rPr>
            <w:tab/>
          </w:r>
          <w:r>
            <w:rPr>
              <w:noProof/>
            </w:rPr>
            <w:fldChar w:fldCharType="begin"/>
          </w:r>
          <w:r>
            <w:rPr>
              <w:noProof/>
            </w:rPr>
            <w:instrText xml:space="preserve"> PAGEREF _Toc386107136 \h </w:instrText>
          </w:r>
          <w:r>
            <w:rPr>
              <w:noProof/>
            </w:rPr>
          </w:r>
          <w:r>
            <w:rPr>
              <w:noProof/>
            </w:rPr>
            <w:fldChar w:fldCharType="separate"/>
          </w:r>
          <w:r>
            <w:rPr>
              <w:noProof/>
            </w:rPr>
            <w:t>88</w:t>
          </w:r>
          <w:r>
            <w:rPr>
              <w:noProof/>
            </w:rPr>
            <w:fldChar w:fldCharType="end"/>
          </w:r>
        </w:p>
        <w:p w14:paraId="39BFFE6E" w14:textId="77777777" w:rsidR="003C5B71" w:rsidRDefault="003C5B71">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_Toc386107137 \h </w:instrText>
          </w:r>
          <w:r>
            <w:rPr>
              <w:noProof/>
            </w:rPr>
          </w:r>
          <w:r>
            <w:rPr>
              <w:noProof/>
            </w:rPr>
            <w:fldChar w:fldCharType="separate"/>
          </w:r>
          <w:r>
            <w:rPr>
              <w:noProof/>
            </w:rPr>
            <w:t>88</w:t>
          </w:r>
          <w:r>
            <w:rPr>
              <w:noProof/>
            </w:rPr>
            <w:fldChar w:fldCharType="end"/>
          </w:r>
        </w:p>
        <w:p w14:paraId="15908DB7" w14:textId="77777777" w:rsidR="003C5B71" w:rsidRDefault="003C5B71">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_Toc386107138 \h </w:instrText>
          </w:r>
          <w:r>
            <w:rPr>
              <w:noProof/>
            </w:rPr>
          </w:r>
          <w:r>
            <w:rPr>
              <w:noProof/>
            </w:rPr>
            <w:fldChar w:fldCharType="separate"/>
          </w:r>
          <w:r>
            <w:rPr>
              <w:noProof/>
            </w:rPr>
            <w:t>114</w:t>
          </w:r>
          <w:r>
            <w:rPr>
              <w:noProof/>
            </w:rPr>
            <w:fldChar w:fldCharType="end"/>
          </w:r>
        </w:p>
        <w:p w14:paraId="65997175" w14:textId="77777777" w:rsidR="003C5B71" w:rsidRDefault="003C5B71">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_Toc386107139 \h </w:instrText>
          </w:r>
          <w:r>
            <w:rPr>
              <w:noProof/>
            </w:rPr>
          </w:r>
          <w:r>
            <w:rPr>
              <w:noProof/>
            </w:rPr>
            <w:fldChar w:fldCharType="separate"/>
          </w:r>
          <w:r>
            <w:rPr>
              <w:noProof/>
            </w:rPr>
            <w:t>122</w:t>
          </w:r>
          <w:r>
            <w:rPr>
              <w:noProof/>
            </w:rPr>
            <w:fldChar w:fldCharType="end"/>
          </w:r>
        </w:p>
        <w:p w14:paraId="4AA27663" w14:textId="77777777" w:rsidR="003C5B71" w:rsidRDefault="003C5B71">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_Toc386107140 \h </w:instrText>
          </w:r>
          <w:r>
            <w:rPr>
              <w:noProof/>
            </w:rPr>
          </w:r>
          <w:r>
            <w:rPr>
              <w:noProof/>
            </w:rPr>
            <w:fldChar w:fldCharType="separate"/>
          </w:r>
          <w:r>
            <w:rPr>
              <w:noProof/>
            </w:rPr>
            <w:t>123</w:t>
          </w:r>
          <w:r>
            <w:rPr>
              <w:noProof/>
            </w:rPr>
            <w:fldChar w:fldCharType="end"/>
          </w:r>
        </w:p>
        <w:p w14:paraId="73669BFA" w14:textId="43F6CFAB" w:rsidR="00BC7BB6" w:rsidRDefault="00BC7BB6">
          <w:r>
            <w:rPr>
              <w:b/>
              <w:bCs/>
              <w:noProof/>
            </w:rPr>
            <w:fldChar w:fldCharType="end"/>
          </w:r>
          <w:commentRangeEnd w:id="1"/>
          <w:r w:rsidR="00EC3A9D">
            <w:rPr>
              <w:rStyle w:val="CommentReference"/>
            </w:rPr>
            <w:commentReference w:id="1"/>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2" w:name="_Toc384627472"/>
      <w:bookmarkStart w:id="3" w:name="_Toc386107059"/>
      <w:r w:rsidRPr="00FC6093">
        <w:lastRenderedPageBreak/>
        <w:t>List of Figures</w:t>
      </w:r>
      <w:bookmarkEnd w:id="2"/>
      <w:bookmarkEnd w:id="3"/>
    </w:p>
    <w:p w14:paraId="055F883F" w14:textId="77777777" w:rsidR="00BD532F" w:rsidRPr="00BD532F" w:rsidRDefault="00BD532F" w:rsidP="00BD532F"/>
    <w:p w14:paraId="59C5874D" w14:textId="77777777" w:rsidR="00A344C8"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A344C8">
        <w:rPr>
          <w:noProof/>
        </w:rPr>
        <w:t>Figure 2</w:t>
      </w:r>
      <w:r w:rsidR="00A344C8">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00A344C8" w:rsidRPr="0057049B">
        <w:rPr>
          <w:noProof/>
          <w:vertAlign w:val="subscript"/>
        </w:rPr>
        <w:t>1</w:t>
      </w:r>
      <w:r w:rsidR="00A344C8">
        <w:rPr>
          <w:noProof/>
        </w:rPr>
        <w:t xml:space="preserve"> is the last common ancestor of A, B and C. Similarly, I</w:t>
      </w:r>
      <w:r w:rsidR="00A344C8" w:rsidRPr="0057049B">
        <w:rPr>
          <w:noProof/>
          <w:vertAlign w:val="subscript"/>
        </w:rPr>
        <w:t>2</w:t>
      </w:r>
      <w:r w:rsidR="00A344C8">
        <w:rPr>
          <w:noProof/>
        </w:rPr>
        <w:t xml:space="preserve"> is the last common ancestor of D and E.</w:t>
      </w:r>
      <w:r w:rsidR="00A344C8">
        <w:rPr>
          <w:noProof/>
        </w:rPr>
        <w:tab/>
      </w:r>
      <w:r w:rsidR="00A344C8">
        <w:rPr>
          <w:noProof/>
        </w:rPr>
        <w:fldChar w:fldCharType="begin"/>
      </w:r>
      <w:r w:rsidR="00A344C8">
        <w:rPr>
          <w:noProof/>
        </w:rPr>
        <w:instrText xml:space="preserve"> PAGEREF _Toc386113509 \h </w:instrText>
      </w:r>
      <w:r w:rsidR="00A344C8">
        <w:rPr>
          <w:noProof/>
        </w:rPr>
      </w:r>
      <w:r w:rsidR="00A344C8">
        <w:rPr>
          <w:noProof/>
        </w:rPr>
        <w:fldChar w:fldCharType="separate"/>
      </w:r>
      <w:r w:rsidR="00A344C8">
        <w:rPr>
          <w:noProof/>
        </w:rPr>
        <w:t>11</w:t>
      </w:r>
      <w:r w:rsidR="00A344C8">
        <w:rPr>
          <w:noProof/>
        </w:rPr>
        <w:fldChar w:fldCharType="end"/>
      </w:r>
    </w:p>
    <w:p w14:paraId="09E48452"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Dendrogram tree demonstrates the microsporidian phylogeny. The tree topology is derived from Figure 2</w:t>
      </w:r>
      <w:r>
        <w:rPr>
          <w:noProof/>
        </w:rPr>
        <w:noBreakHyphen/>
        <w:t>4.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_Toc386113510 \h </w:instrText>
      </w:r>
      <w:r>
        <w:rPr>
          <w:noProof/>
        </w:rPr>
      </w:r>
      <w:r>
        <w:rPr>
          <w:noProof/>
        </w:rPr>
        <w:fldChar w:fldCharType="separate"/>
      </w:r>
      <w:r>
        <w:rPr>
          <w:noProof/>
        </w:rPr>
        <w:t>17</w:t>
      </w:r>
      <w:r>
        <w:rPr>
          <w:noProof/>
        </w:rPr>
        <w:fldChar w:fldCharType="end"/>
      </w:r>
    </w:p>
    <w:p w14:paraId="1EB4EE1F"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Fractions of non-orthologous (orange) and orthologous (green) proteins in different microsporidia species.</w:t>
      </w:r>
      <w:r>
        <w:rPr>
          <w:noProof/>
        </w:rPr>
        <w:tab/>
      </w:r>
      <w:r>
        <w:rPr>
          <w:noProof/>
        </w:rPr>
        <w:fldChar w:fldCharType="begin"/>
      </w:r>
      <w:r>
        <w:rPr>
          <w:noProof/>
        </w:rPr>
        <w:instrText xml:space="preserve"> PAGEREF _Toc386113511 \h </w:instrText>
      </w:r>
      <w:r>
        <w:rPr>
          <w:noProof/>
        </w:rPr>
      </w:r>
      <w:r>
        <w:rPr>
          <w:noProof/>
        </w:rPr>
        <w:fldChar w:fldCharType="separate"/>
      </w:r>
      <w:r>
        <w:rPr>
          <w:noProof/>
        </w:rPr>
        <w:t>18</w:t>
      </w:r>
      <w:r>
        <w:rPr>
          <w:noProof/>
        </w:rPr>
        <w:fldChar w:fldCharType="end"/>
      </w:r>
    </w:p>
    <w:p w14:paraId="1E1FD4CF"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4: Maximum likelihood tree over 35 species. The 11 microsporidia taxa are highlighted in red. Other non-microsporidia taxa include 13 Fungi (green), 2 Metazoa and </w:t>
      </w:r>
      <w:r w:rsidRPr="0057049B">
        <w:rPr>
          <w:i/>
          <w:noProof/>
        </w:rPr>
        <w:t>M.brevicollis</w:t>
      </w:r>
      <w:r>
        <w:rPr>
          <w:noProof/>
        </w:rPr>
        <w:t xml:space="preserve">, </w:t>
      </w:r>
      <w:r w:rsidRPr="0057049B">
        <w:rPr>
          <w:i/>
          <w:noProof/>
        </w:rPr>
        <w:t>C.owczarzaki</w:t>
      </w:r>
      <w:r>
        <w:rPr>
          <w:noProof/>
        </w:rPr>
        <w:t xml:space="preserve"> (yellow) and 7 out-group species (purple). Internal node labels denote the bootstrap support and only values less than 100 are shown.</w:t>
      </w:r>
      <w:r>
        <w:rPr>
          <w:noProof/>
        </w:rPr>
        <w:tab/>
      </w:r>
      <w:r>
        <w:rPr>
          <w:noProof/>
        </w:rPr>
        <w:fldChar w:fldCharType="begin"/>
      </w:r>
      <w:r>
        <w:rPr>
          <w:noProof/>
        </w:rPr>
        <w:instrText xml:space="preserve"> PAGEREF _Toc386113512 \h </w:instrText>
      </w:r>
      <w:r>
        <w:rPr>
          <w:noProof/>
        </w:rPr>
      </w:r>
      <w:r>
        <w:rPr>
          <w:noProof/>
        </w:rPr>
        <w:fldChar w:fldCharType="separate"/>
      </w:r>
      <w:r>
        <w:rPr>
          <w:noProof/>
        </w:rPr>
        <w:t>19</w:t>
      </w:r>
      <w:r>
        <w:rPr>
          <w:noProof/>
        </w:rPr>
        <w:fldChar w:fldCharType="end"/>
      </w:r>
    </w:p>
    <w:p w14:paraId="4633CFDB"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Length distribution of orthologous proteins (orange) and orphan proteins (green) in different microsporidia taxa.</w:t>
      </w:r>
      <w:r>
        <w:rPr>
          <w:noProof/>
        </w:rPr>
        <w:tab/>
      </w:r>
      <w:r>
        <w:rPr>
          <w:noProof/>
        </w:rPr>
        <w:fldChar w:fldCharType="begin"/>
      </w:r>
      <w:r>
        <w:rPr>
          <w:noProof/>
        </w:rPr>
        <w:instrText xml:space="preserve"> PAGEREF _Toc386113513 \h </w:instrText>
      </w:r>
      <w:r>
        <w:rPr>
          <w:noProof/>
        </w:rPr>
      </w:r>
      <w:r>
        <w:rPr>
          <w:noProof/>
        </w:rPr>
        <w:fldChar w:fldCharType="separate"/>
      </w:r>
      <w:r>
        <w:rPr>
          <w:noProof/>
        </w:rPr>
        <w:t>20</w:t>
      </w:r>
      <w:r>
        <w:rPr>
          <w:noProof/>
        </w:rPr>
        <w:fldChar w:fldCharType="end"/>
      </w:r>
    </w:p>
    <w:p w14:paraId="4CB9E969"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_Toc386113514 \h </w:instrText>
      </w:r>
      <w:r>
        <w:rPr>
          <w:noProof/>
        </w:rPr>
      </w:r>
      <w:r>
        <w:rPr>
          <w:noProof/>
        </w:rPr>
        <w:fldChar w:fldCharType="separate"/>
      </w:r>
      <w:r>
        <w:rPr>
          <w:noProof/>
        </w:rPr>
        <w:t>22</w:t>
      </w:r>
      <w:r>
        <w:rPr>
          <w:noProof/>
        </w:rPr>
        <w:fldChar w:fldCharType="end"/>
      </w:r>
    </w:p>
    <w:p w14:paraId="133C4DB8"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The maximum likelihood fungal tree generated based on the microsporidian core gene set. The tree reconstruction pipeline is similar to the one that was explained in the methods part (point 2.2.3). Fungal taxa are highlighted in green. Microsporidian species are highlighted in red. Internal node labels denote percent bootstrap support and only values less than 100 are shown.</w:t>
      </w:r>
      <w:r>
        <w:rPr>
          <w:noProof/>
        </w:rPr>
        <w:tab/>
      </w:r>
      <w:r>
        <w:rPr>
          <w:noProof/>
        </w:rPr>
        <w:fldChar w:fldCharType="begin"/>
      </w:r>
      <w:r>
        <w:rPr>
          <w:noProof/>
        </w:rPr>
        <w:instrText xml:space="preserve"> PAGEREF _Toc386113515 \h </w:instrText>
      </w:r>
      <w:r>
        <w:rPr>
          <w:noProof/>
        </w:rPr>
      </w:r>
      <w:r>
        <w:rPr>
          <w:noProof/>
        </w:rPr>
        <w:fldChar w:fldCharType="separate"/>
      </w:r>
      <w:r>
        <w:rPr>
          <w:noProof/>
        </w:rPr>
        <w:t>23</w:t>
      </w:r>
      <w:r>
        <w:rPr>
          <w:noProof/>
        </w:rPr>
        <w:fldChar w:fldCharType="end"/>
      </w:r>
    </w:p>
    <w:p w14:paraId="0B7E46E4"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_Toc386113516 \h </w:instrText>
      </w:r>
      <w:r>
        <w:rPr>
          <w:noProof/>
        </w:rPr>
      </w:r>
      <w:r>
        <w:rPr>
          <w:noProof/>
        </w:rPr>
        <w:fldChar w:fldCharType="separate"/>
      </w:r>
      <w:r>
        <w:rPr>
          <w:noProof/>
        </w:rPr>
        <w:t>27</w:t>
      </w:r>
      <w:r>
        <w:rPr>
          <w:noProof/>
        </w:rPr>
        <w:fldChar w:fldCharType="end"/>
      </w:r>
    </w:p>
    <w:p w14:paraId="06725167"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_Toc386113517 \h </w:instrText>
      </w:r>
      <w:r>
        <w:rPr>
          <w:noProof/>
        </w:rPr>
      </w:r>
      <w:r>
        <w:rPr>
          <w:noProof/>
        </w:rPr>
        <w:fldChar w:fldCharType="separate"/>
      </w:r>
      <w:r>
        <w:rPr>
          <w:noProof/>
        </w:rPr>
        <w:t>29</w:t>
      </w:r>
      <w:r>
        <w:rPr>
          <w:noProof/>
        </w:rPr>
        <w:fldChar w:fldCharType="end"/>
      </w:r>
    </w:p>
    <w:p w14:paraId="6AA99536"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The interactive visualization enables linking between different data.</w:t>
      </w:r>
      <w:r>
        <w:rPr>
          <w:noProof/>
        </w:rPr>
        <w:tab/>
      </w:r>
      <w:r>
        <w:rPr>
          <w:noProof/>
        </w:rPr>
        <w:fldChar w:fldCharType="begin"/>
      </w:r>
      <w:r>
        <w:rPr>
          <w:noProof/>
        </w:rPr>
        <w:instrText xml:space="preserve"> PAGEREF _Toc386113518 \h </w:instrText>
      </w:r>
      <w:r>
        <w:rPr>
          <w:noProof/>
        </w:rPr>
      </w:r>
      <w:r>
        <w:rPr>
          <w:noProof/>
        </w:rPr>
        <w:fldChar w:fldCharType="separate"/>
      </w:r>
      <w:r>
        <w:rPr>
          <w:noProof/>
        </w:rPr>
        <w:t>29</w:t>
      </w:r>
      <w:r>
        <w:rPr>
          <w:noProof/>
        </w:rPr>
        <w:fldChar w:fldCharType="end"/>
      </w:r>
    </w:p>
    <w:p w14:paraId="06CE2CAF"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_Toc386113519 \h </w:instrText>
      </w:r>
      <w:r>
        <w:rPr>
          <w:noProof/>
        </w:rPr>
      </w:r>
      <w:r>
        <w:rPr>
          <w:noProof/>
        </w:rPr>
        <w:fldChar w:fldCharType="separate"/>
      </w:r>
      <w:r>
        <w:rPr>
          <w:noProof/>
        </w:rPr>
        <w:t>31</w:t>
      </w:r>
      <w:r>
        <w:rPr>
          <w:noProof/>
        </w:rPr>
        <w:fldChar w:fldCharType="end"/>
      </w:r>
    </w:p>
    <w:p w14:paraId="2E94F6EA"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_Toc386113520 \h </w:instrText>
      </w:r>
      <w:r>
        <w:rPr>
          <w:noProof/>
        </w:rPr>
      </w:r>
      <w:r>
        <w:rPr>
          <w:noProof/>
        </w:rPr>
        <w:fldChar w:fldCharType="separate"/>
      </w:r>
      <w:r>
        <w:rPr>
          <w:noProof/>
        </w:rPr>
        <w:t>32</w:t>
      </w:r>
      <w:r>
        <w:rPr>
          <w:noProof/>
        </w:rPr>
        <w:fldChar w:fldCharType="end"/>
      </w:r>
    </w:p>
    <w:p w14:paraId="23D13179"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_Toc386113521 \h </w:instrText>
      </w:r>
      <w:r>
        <w:rPr>
          <w:noProof/>
        </w:rPr>
      </w:r>
      <w:r>
        <w:rPr>
          <w:noProof/>
        </w:rPr>
        <w:fldChar w:fldCharType="separate"/>
      </w:r>
      <w:r>
        <w:rPr>
          <w:noProof/>
        </w:rPr>
        <w:t>32</w:t>
      </w:r>
      <w:r>
        <w:rPr>
          <w:noProof/>
        </w:rPr>
        <w:fldChar w:fldCharType="end"/>
      </w:r>
    </w:p>
    <w:p w14:paraId="2B63A6DB"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_Toc386113522 \h </w:instrText>
      </w:r>
      <w:r>
        <w:rPr>
          <w:noProof/>
        </w:rPr>
      </w:r>
      <w:r>
        <w:rPr>
          <w:noProof/>
        </w:rPr>
        <w:fldChar w:fldCharType="separate"/>
      </w:r>
      <w:r>
        <w:rPr>
          <w:noProof/>
        </w:rPr>
        <w:t>33</w:t>
      </w:r>
      <w:r>
        <w:rPr>
          <w:noProof/>
        </w:rPr>
        <w:fldChar w:fldCharType="end"/>
      </w:r>
    </w:p>
    <w:p w14:paraId="2904E65E"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_Toc386113523 \h </w:instrText>
      </w:r>
      <w:r>
        <w:rPr>
          <w:noProof/>
        </w:rPr>
      </w:r>
      <w:r>
        <w:rPr>
          <w:noProof/>
        </w:rPr>
        <w:fldChar w:fldCharType="separate"/>
      </w:r>
      <w:r>
        <w:rPr>
          <w:noProof/>
        </w:rPr>
        <w:t>34</w:t>
      </w:r>
      <w:r>
        <w:rPr>
          <w:noProof/>
        </w:rPr>
        <w:fldChar w:fldCharType="end"/>
      </w:r>
    </w:p>
    <w:p w14:paraId="3C067093"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_Toc386113524 \h </w:instrText>
      </w:r>
      <w:r>
        <w:rPr>
          <w:noProof/>
        </w:rPr>
      </w:r>
      <w:r>
        <w:rPr>
          <w:noProof/>
        </w:rPr>
        <w:fldChar w:fldCharType="separate"/>
      </w:r>
      <w:r>
        <w:rPr>
          <w:noProof/>
        </w:rPr>
        <w:t>35</w:t>
      </w:r>
      <w:r>
        <w:rPr>
          <w:noProof/>
        </w:rPr>
        <w:fldChar w:fldCharType="end"/>
      </w:r>
    </w:p>
    <w:p w14:paraId="5E199BBB"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_Toc386113525 \h </w:instrText>
      </w:r>
      <w:r>
        <w:rPr>
          <w:noProof/>
        </w:rPr>
      </w:r>
      <w:r>
        <w:rPr>
          <w:noProof/>
        </w:rPr>
        <w:fldChar w:fldCharType="separate"/>
      </w:r>
      <w:r>
        <w:rPr>
          <w:noProof/>
        </w:rPr>
        <w:t>37</w:t>
      </w:r>
      <w:r>
        <w:rPr>
          <w:noProof/>
        </w:rPr>
        <w:fldChar w:fldCharType="end"/>
      </w:r>
    </w:p>
    <w:p w14:paraId="17783718"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distribution of FAS scores for all orthologs of 1605 microsporidian LCA proteins.</w:t>
      </w:r>
      <w:r>
        <w:rPr>
          <w:noProof/>
        </w:rPr>
        <w:tab/>
      </w:r>
      <w:r>
        <w:rPr>
          <w:noProof/>
        </w:rPr>
        <w:fldChar w:fldCharType="begin"/>
      </w:r>
      <w:r>
        <w:rPr>
          <w:noProof/>
        </w:rPr>
        <w:instrText xml:space="preserve"> PAGEREF _Toc386113526 \h </w:instrText>
      </w:r>
      <w:r>
        <w:rPr>
          <w:noProof/>
        </w:rPr>
      </w:r>
      <w:r>
        <w:rPr>
          <w:noProof/>
        </w:rPr>
        <w:fldChar w:fldCharType="separate"/>
      </w:r>
      <w:r>
        <w:rPr>
          <w:noProof/>
        </w:rPr>
        <w:t>38</w:t>
      </w:r>
      <w:r>
        <w:rPr>
          <w:noProof/>
        </w:rPr>
        <w:fldChar w:fldCharType="end"/>
      </w:r>
    </w:p>
    <w:p w14:paraId="79E6453E"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_Toc386113527 \h </w:instrText>
      </w:r>
      <w:r>
        <w:rPr>
          <w:noProof/>
        </w:rPr>
      </w:r>
      <w:r>
        <w:rPr>
          <w:noProof/>
        </w:rPr>
        <w:fldChar w:fldCharType="separate"/>
      </w:r>
      <w:r>
        <w:rPr>
          <w:noProof/>
        </w:rPr>
        <w:t>39</w:t>
      </w:r>
      <w:r>
        <w:rPr>
          <w:noProof/>
        </w:rPr>
        <w:fldChar w:fldCharType="end"/>
      </w:r>
    </w:p>
    <w:p w14:paraId="11FB5E34"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_Toc386113528 \h </w:instrText>
      </w:r>
      <w:r>
        <w:rPr>
          <w:noProof/>
        </w:rPr>
      </w:r>
      <w:r>
        <w:rPr>
          <w:noProof/>
        </w:rPr>
        <w:fldChar w:fldCharType="separate"/>
      </w:r>
      <w:r>
        <w:rPr>
          <w:noProof/>
        </w:rPr>
        <w:t>40</w:t>
      </w:r>
      <w:r>
        <w:rPr>
          <w:noProof/>
        </w:rPr>
        <w:fldChar w:fldCharType="end"/>
      </w:r>
    </w:p>
    <w:p w14:paraId="73599BF9"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GO annotation for microsporidia specific proteins.</w:t>
      </w:r>
      <w:r>
        <w:rPr>
          <w:noProof/>
        </w:rPr>
        <w:tab/>
      </w:r>
      <w:r>
        <w:rPr>
          <w:noProof/>
        </w:rPr>
        <w:fldChar w:fldCharType="begin"/>
      </w:r>
      <w:r>
        <w:rPr>
          <w:noProof/>
        </w:rPr>
        <w:instrText xml:space="preserve"> PAGEREF _Toc386113529 \h </w:instrText>
      </w:r>
      <w:r>
        <w:rPr>
          <w:noProof/>
        </w:rPr>
      </w:r>
      <w:r>
        <w:rPr>
          <w:noProof/>
        </w:rPr>
        <w:fldChar w:fldCharType="separate"/>
      </w:r>
      <w:r>
        <w:rPr>
          <w:noProof/>
        </w:rPr>
        <w:t>41</w:t>
      </w:r>
      <w:r>
        <w:rPr>
          <w:noProof/>
        </w:rPr>
        <w:fldChar w:fldCharType="end"/>
      </w:r>
    </w:p>
    <w:p w14:paraId="4FC18A4E"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KO annotation transfer using HamFAS approach.</w:t>
      </w:r>
      <w:r>
        <w:rPr>
          <w:noProof/>
        </w:rPr>
        <w:tab/>
      </w:r>
      <w:r>
        <w:rPr>
          <w:noProof/>
        </w:rPr>
        <w:fldChar w:fldCharType="begin"/>
      </w:r>
      <w:r>
        <w:rPr>
          <w:noProof/>
        </w:rPr>
        <w:instrText xml:space="preserve"> PAGEREF _Toc386113530 \h </w:instrText>
      </w:r>
      <w:r>
        <w:rPr>
          <w:noProof/>
        </w:rPr>
      </w:r>
      <w:r>
        <w:rPr>
          <w:noProof/>
        </w:rPr>
        <w:fldChar w:fldCharType="separate"/>
      </w:r>
      <w:r>
        <w:rPr>
          <w:noProof/>
        </w:rPr>
        <w:t>44</w:t>
      </w:r>
      <w:r>
        <w:rPr>
          <w:noProof/>
        </w:rPr>
        <w:fldChar w:fldCharType="end"/>
      </w:r>
    </w:p>
    <w:p w14:paraId="4EE3AD13"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Distribution of T</w:t>
      </w:r>
      <w:r w:rsidRPr="0057049B">
        <w:rPr>
          <w:noProof/>
          <w:vertAlign w:val="subscript"/>
        </w:rPr>
        <w:t>FAS_KO</w:t>
      </w:r>
      <w:r>
        <w:rPr>
          <w:noProof/>
        </w:rPr>
        <w:t xml:space="preserve"> for 12,748 KO groups</w:t>
      </w:r>
      <w:r>
        <w:rPr>
          <w:noProof/>
        </w:rPr>
        <w:tab/>
      </w:r>
      <w:r>
        <w:rPr>
          <w:noProof/>
        </w:rPr>
        <w:fldChar w:fldCharType="begin"/>
      </w:r>
      <w:r>
        <w:rPr>
          <w:noProof/>
        </w:rPr>
        <w:instrText xml:space="preserve"> PAGEREF _Toc386113531 \h </w:instrText>
      </w:r>
      <w:r>
        <w:rPr>
          <w:noProof/>
        </w:rPr>
      </w:r>
      <w:r>
        <w:rPr>
          <w:noProof/>
        </w:rPr>
        <w:fldChar w:fldCharType="separate"/>
      </w:r>
      <w:r>
        <w:rPr>
          <w:noProof/>
        </w:rPr>
        <w:t>46</w:t>
      </w:r>
      <w:r>
        <w:rPr>
          <w:noProof/>
        </w:rPr>
        <w:fldChar w:fldCharType="end"/>
      </w:r>
    </w:p>
    <w:p w14:paraId="0F738A79"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3: FAS score density of KO group K00542 (left) and K07888 (right)</w:t>
      </w:r>
      <w:r>
        <w:rPr>
          <w:noProof/>
        </w:rPr>
        <w:tab/>
      </w:r>
      <w:r>
        <w:rPr>
          <w:noProof/>
        </w:rPr>
        <w:fldChar w:fldCharType="begin"/>
      </w:r>
      <w:r>
        <w:rPr>
          <w:noProof/>
        </w:rPr>
        <w:instrText xml:space="preserve"> PAGEREF _Toc386113532 \h </w:instrText>
      </w:r>
      <w:r>
        <w:rPr>
          <w:noProof/>
        </w:rPr>
      </w:r>
      <w:r>
        <w:rPr>
          <w:noProof/>
        </w:rPr>
        <w:fldChar w:fldCharType="separate"/>
      </w:r>
      <w:r>
        <w:rPr>
          <w:noProof/>
        </w:rPr>
        <w:t>47</w:t>
      </w:r>
      <w:r>
        <w:rPr>
          <w:noProof/>
        </w:rPr>
        <w:fldChar w:fldCharType="end"/>
      </w:r>
    </w:p>
    <w:p w14:paraId="5E93EBE4"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_Toc386113533 \h </w:instrText>
      </w:r>
      <w:r>
        <w:rPr>
          <w:noProof/>
        </w:rPr>
      </w:r>
      <w:r>
        <w:rPr>
          <w:noProof/>
        </w:rPr>
        <w:fldChar w:fldCharType="separate"/>
      </w:r>
      <w:r>
        <w:rPr>
          <w:noProof/>
        </w:rPr>
        <w:t>48</w:t>
      </w:r>
      <w:r>
        <w:rPr>
          <w:noProof/>
        </w:rPr>
        <w:fldChar w:fldCharType="end"/>
      </w:r>
    </w:p>
    <w:p w14:paraId="6BCD82E9"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5: Fraction of proteins annotated by HamFAS, BlastKOALA and KAAS</w:t>
      </w:r>
      <w:r>
        <w:rPr>
          <w:noProof/>
        </w:rPr>
        <w:tab/>
      </w:r>
      <w:r>
        <w:rPr>
          <w:noProof/>
        </w:rPr>
        <w:fldChar w:fldCharType="begin"/>
      </w:r>
      <w:r>
        <w:rPr>
          <w:noProof/>
        </w:rPr>
        <w:instrText xml:space="preserve"> PAGEREF _Toc386113534 \h </w:instrText>
      </w:r>
      <w:r>
        <w:rPr>
          <w:noProof/>
        </w:rPr>
      </w:r>
      <w:r>
        <w:rPr>
          <w:noProof/>
        </w:rPr>
        <w:fldChar w:fldCharType="separate"/>
      </w:r>
      <w:r>
        <w:rPr>
          <w:noProof/>
        </w:rPr>
        <w:t>49</w:t>
      </w:r>
      <w:r>
        <w:rPr>
          <w:noProof/>
        </w:rPr>
        <w:fldChar w:fldCharType="end"/>
      </w:r>
    </w:p>
    <w:p w14:paraId="462412DD"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6: Fraction of proteins annotated by HamFAS, BlastKOALA and KAAS</w:t>
      </w:r>
      <w:r>
        <w:rPr>
          <w:noProof/>
        </w:rPr>
        <w:tab/>
      </w:r>
      <w:r>
        <w:rPr>
          <w:noProof/>
        </w:rPr>
        <w:fldChar w:fldCharType="begin"/>
      </w:r>
      <w:r>
        <w:rPr>
          <w:noProof/>
        </w:rPr>
        <w:instrText xml:space="preserve"> PAGEREF _Toc386113535 \h </w:instrText>
      </w:r>
      <w:r>
        <w:rPr>
          <w:noProof/>
        </w:rPr>
      </w:r>
      <w:r>
        <w:rPr>
          <w:noProof/>
        </w:rPr>
        <w:fldChar w:fldCharType="separate"/>
      </w:r>
      <w:r>
        <w:rPr>
          <w:noProof/>
        </w:rPr>
        <w:t>50</w:t>
      </w:r>
      <w:r>
        <w:rPr>
          <w:noProof/>
        </w:rPr>
        <w:fldChar w:fldCharType="end"/>
      </w:r>
    </w:p>
    <w:p w14:paraId="70F4899D"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5</w:t>
      </w:r>
      <w:r>
        <w:rPr>
          <w:noProof/>
        </w:rPr>
        <w:noBreakHyphen/>
        <w:t>7: Length distribution of HamFAS-only proteins and the others</w:t>
      </w:r>
      <w:r>
        <w:rPr>
          <w:noProof/>
        </w:rPr>
        <w:tab/>
      </w:r>
      <w:r>
        <w:rPr>
          <w:noProof/>
        </w:rPr>
        <w:fldChar w:fldCharType="begin"/>
      </w:r>
      <w:r>
        <w:rPr>
          <w:noProof/>
        </w:rPr>
        <w:instrText xml:space="preserve"> PAGEREF _Toc386113536 \h </w:instrText>
      </w:r>
      <w:r>
        <w:rPr>
          <w:noProof/>
        </w:rPr>
      </w:r>
      <w:r>
        <w:rPr>
          <w:noProof/>
        </w:rPr>
        <w:fldChar w:fldCharType="separate"/>
      </w:r>
      <w:r>
        <w:rPr>
          <w:noProof/>
        </w:rPr>
        <w:t>51</w:t>
      </w:r>
      <w:r>
        <w:rPr>
          <w:noProof/>
        </w:rPr>
        <w:fldChar w:fldCharType="end"/>
      </w:r>
    </w:p>
    <w:p w14:paraId="70504A5D"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Number of Pfam domains distribution of HamFAS-only proteins and the others</w:t>
      </w:r>
      <w:r>
        <w:rPr>
          <w:noProof/>
        </w:rPr>
        <w:tab/>
      </w:r>
      <w:r>
        <w:rPr>
          <w:noProof/>
        </w:rPr>
        <w:fldChar w:fldCharType="begin"/>
      </w:r>
      <w:r>
        <w:rPr>
          <w:noProof/>
        </w:rPr>
        <w:instrText xml:space="preserve"> PAGEREF _Toc386113537 \h </w:instrText>
      </w:r>
      <w:r>
        <w:rPr>
          <w:noProof/>
        </w:rPr>
      </w:r>
      <w:r>
        <w:rPr>
          <w:noProof/>
        </w:rPr>
        <w:fldChar w:fldCharType="separate"/>
      </w:r>
      <w:r>
        <w:rPr>
          <w:noProof/>
        </w:rPr>
        <w:t>52</w:t>
      </w:r>
      <w:r>
        <w:rPr>
          <w:noProof/>
        </w:rPr>
        <w:fldChar w:fldCharType="end"/>
      </w:r>
    </w:p>
    <w:p w14:paraId="5341B537"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_Toc386113538 \h </w:instrText>
      </w:r>
      <w:r>
        <w:rPr>
          <w:noProof/>
        </w:rPr>
      </w:r>
      <w:r>
        <w:rPr>
          <w:noProof/>
        </w:rPr>
        <w:fldChar w:fldCharType="separate"/>
      </w:r>
      <w:r>
        <w:rPr>
          <w:noProof/>
        </w:rPr>
        <w:t>52</w:t>
      </w:r>
      <w:r>
        <w:rPr>
          <w:noProof/>
        </w:rPr>
        <w:fldChar w:fldCharType="end"/>
      </w:r>
    </w:p>
    <w:p w14:paraId="1AD1DA52"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_Toc386113539 \h </w:instrText>
      </w:r>
      <w:r>
        <w:rPr>
          <w:noProof/>
        </w:rPr>
      </w:r>
      <w:r>
        <w:rPr>
          <w:noProof/>
        </w:rPr>
        <w:fldChar w:fldCharType="separate"/>
      </w:r>
      <w:r>
        <w:rPr>
          <w:noProof/>
        </w:rPr>
        <w:t>53</w:t>
      </w:r>
      <w:r>
        <w:rPr>
          <w:noProof/>
        </w:rPr>
        <w:fldChar w:fldCharType="end"/>
      </w:r>
    </w:p>
    <w:p w14:paraId="7FB13F5F"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11: The PPI degree distribution of 3 protein sets</w:t>
      </w:r>
      <w:r>
        <w:rPr>
          <w:noProof/>
        </w:rPr>
        <w:tab/>
      </w:r>
      <w:r>
        <w:rPr>
          <w:noProof/>
        </w:rPr>
        <w:fldChar w:fldCharType="begin"/>
      </w:r>
      <w:r>
        <w:rPr>
          <w:noProof/>
        </w:rPr>
        <w:instrText xml:space="preserve"> PAGEREF _Toc386113540 \h </w:instrText>
      </w:r>
      <w:r>
        <w:rPr>
          <w:noProof/>
        </w:rPr>
      </w:r>
      <w:r>
        <w:rPr>
          <w:noProof/>
        </w:rPr>
        <w:fldChar w:fldCharType="separate"/>
      </w:r>
      <w:r>
        <w:rPr>
          <w:noProof/>
        </w:rPr>
        <w:t>54</w:t>
      </w:r>
      <w:r>
        <w:rPr>
          <w:noProof/>
        </w:rPr>
        <w:fldChar w:fldCharType="end"/>
      </w:r>
    </w:p>
    <w:p w14:paraId="4DD91992"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12: Distribution of the number of pathways in which annotated KOs are involved</w:t>
      </w:r>
      <w:r>
        <w:rPr>
          <w:noProof/>
        </w:rPr>
        <w:tab/>
      </w:r>
      <w:r>
        <w:rPr>
          <w:noProof/>
        </w:rPr>
        <w:fldChar w:fldCharType="begin"/>
      </w:r>
      <w:r>
        <w:rPr>
          <w:noProof/>
        </w:rPr>
        <w:instrText xml:space="preserve"> PAGEREF _Toc386113541 \h </w:instrText>
      </w:r>
      <w:r>
        <w:rPr>
          <w:noProof/>
        </w:rPr>
      </w:r>
      <w:r>
        <w:rPr>
          <w:noProof/>
        </w:rPr>
        <w:fldChar w:fldCharType="separate"/>
      </w:r>
      <w:r>
        <w:rPr>
          <w:noProof/>
        </w:rPr>
        <w:t>54</w:t>
      </w:r>
      <w:r>
        <w:rPr>
          <w:noProof/>
        </w:rPr>
        <w:fldChar w:fldCharType="end"/>
      </w:r>
    </w:p>
    <w:p w14:paraId="1CB6CBD6"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13: The numbers of HamFAS-only KOs distributed into different pathway categories</w:t>
      </w:r>
      <w:r>
        <w:rPr>
          <w:noProof/>
        </w:rPr>
        <w:tab/>
      </w:r>
      <w:r>
        <w:rPr>
          <w:noProof/>
        </w:rPr>
        <w:fldChar w:fldCharType="begin"/>
      </w:r>
      <w:r>
        <w:rPr>
          <w:noProof/>
        </w:rPr>
        <w:instrText xml:space="preserve"> PAGEREF _Toc386113542 \h </w:instrText>
      </w:r>
      <w:r>
        <w:rPr>
          <w:noProof/>
        </w:rPr>
      </w:r>
      <w:r>
        <w:rPr>
          <w:noProof/>
        </w:rPr>
        <w:fldChar w:fldCharType="separate"/>
      </w:r>
      <w:r>
        <w:rPr>
          <w:noProof/>
        </w:rPr>
        <w:t>55</w:t>
      </w:r>
      <w:r>
        <w:rPr>
          <w:noProof/>
        </w:rPr>
        <w:fldChar w:fldCharType="end"/>
      </w:r>
    </w:p>
    <w:p w14:paraId="2BB68365"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_Toc386113543 \h </w:instrText>
      </w:r>
      <w:r>
        <w:rPr>
          <w:noProof/>
        </w:rPr>
      </w:r>
      <w:r>
        <w:rPr>
          <w:noProof/>
        </w:rPr>
        <w:fldChar w:fldCharType="separate"/>
      </w:r>
      <w:r>
        <w:rPr>
          <w:noProof/>
        </w:rPr>
        <w:t>59</w:t>
      </w:r>
      <w:r>
        <w:rPr>
          <w:noProof/>
        </w:rPr>
        <w:fldChar w:fldCharType="end"/>
      </w:r>
    </w:p>
    <w:p w14:paraId="13DB8B71"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_Toc386113544 \h </w:instrText>
      </w:r>
      <w:r>
        <w:rPr>
          <w:noProof/>
        </w:rPr>
      </w:r>
      <w:r>
        <w:rPr>
          <w:noProof/>
        </w:rPr>
        <w:fldChar w:fldCharType="separate"/>
      </w:r>
      <w:r>
        <w:rPr>
          <w:noProof/>
        </w:rPr>
        <w:t>60</w:t>
      </w:r>
      <w:r>
        <w:rPr>
          <w:noProof/>
        </w:rPr>
        <w:fldChar w:fldCharType="end"/>
      </w:r>
    </w:p>
    <w:p w14:paraId="6881280B"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3: Number of nodes (left) and edges (right) of the enriched pathways for microsporidian LCA, </w:t>
      </w:r>
      <w:r w:rsidRPr="0057049B">
        <w:rPr>
          <w:i/>
          <w:noProof/>
        </w:rPr>
        <w:t>E.cuniculi</w:t>
      </w:r>
      <w:r>
        <w:rPr>
          <w:noProof/>
        </w:rPr>
        <w:t xml:space="preserve">, </w:t>
      </w:r>
      <w:r w:rsidRPr="0057049B">
        <w:rPr>
          <w:i/>
          <w:noProof/>
        </w:rPr>
        <w:t>E.hellem</w:t>
      </w:r>
      <w:r>
        <w:rPr>
          <w:noProof/>
        </w:rPr>
        <w:t xml:space="preserve">, </w:t>
      </w:r>
      <w:r w:rsidRPr="0057049B">
        <w:rPr>
          <w:i/>
          <w:noProof/>
        </w:rPr>
        <w:t>E.intestinalis</w:t>
      </w:r>
      <w:r>
        <w:rPr>
          <w:noProof/>
        </w:rPr>
        <w:t xml:space="preserve"> and </w:t>
      </w:r>
      <w:r w:rsidRPr="0057049B">
        <w:rPr>
          <w:i/>
          <w:noProof/>
        </w:rPr>
        <w:t>N.ceranae</w:t>
      </w:r>
      <w:r>
        <w:rPr>
          <w:noProof/>
        </w:rPr>
        <w:t>.</w:t>
      </w:r>
      <w:r>
        <w:rPr>
          <w:noProof/>
        </w:rPr>
        <w:tab/>
      </w:r>
      <w:r>
        <w:rPr>
          <w:noProof/>
        </w:rPr>
        <w:fldChar w:fldCharType="begin"/>
      </w:r>
      <w:r>
        <w:rPr>
          <w:noProof/>
        </w:rPr>
        <w:instrText xml:space="preserve"> PAGEREF _Toc386113545 \h </w:instrText>
      </w:r>
      <w:r>
        <w:rPr>
          <w:noProof/>
        </w:rPr>
      </w:r>
      <w:r>
        <w:rPr>
          <w:noProof/>
        </w:rPr>
        <w:fldChar w:fldCharType="separate"/>
      </w:r>
      <w:r>
        <w:rPr>
          <w:noProof/>
        </w:rPr>
        <w:t>60</w:t>
      </w:r>
      <w:r>
        <w:rPr>
          <w:noProof/>
        </w:rPr>
        <w:fldChar w:fldCharType="end"/>
      </w:r>
    </w:p>
    <w:p w14:paraId="3DEA1E77"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4: Density of average node degree, average path length and diameter (maximal path length) of microsporidian LCA, </w:t>
      </w:r>
      <w:r w:rsidRPr="0057049B">
        <w:rPr>
          <w:i/>
          <w:noProof/>
        </w:rPr>
        <w:t>E.cuniculi</w:t>
      </w:r>
      <w:r>
        <w:rPr>
          <w:noProof/>
        </w:rPr>
        <w:t xml:space="preserve">, </w:t>
      </w:r>
      <w:r w:rsidRPr="0057049B">
        <w:rPr>
          <w:i/>
          <w:noProof/>
        </w:rPr>
        <w:t>E.hellem</w:t>
      </w:r>
      <w:r>
        <w:rPr>
          <w:noProof/>
        </w:rPr>
        <w:t xml:space="preserve">, </w:t>
      </w:r>
      <w:r w:rsidRPr="0057049B">
        <w:rPr>
          <w:i/>
          <w:noProof/>
        </w:rPr>
        <w:t>E.intestinali</w:t>
      </w:r>
      <w:r>
        <w:rPr>
          <w:noProof/>
        </w:rPr>
        <w:t xml:space="preserve"> and </w:t>
      </w:r>
      <w:r w:rsidRPr="0057049B">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_Toc386113546 \h </w:instrText>
      </w:r>
      <w:r>
        <w:rPr>
          <w:noProof/>
        </w:rPr>
      </w:r>
      <w:r>
        <w:rPr>
          <w:noProof/>
        </w:rPr>
        <w:fldChar w:fldCharType="separate"/>
      </w:r>
      <w:r>
        <w:rPr>
          <w:noProof/>
        </w:rPr>
        <w:t>61</w:t>
      </w:r>
      <w:r>
        <w:rPr>
          <w:noProof/>
        </w:rPr>
        <w:fldChar w:fldCharType="end"/>
      </w:r>
    </w:p>
    <w:p w14:paraId="599F875B"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_Toc386113547 \h </w:instrText>
      </w:r>
      <w:r>
        <w:rPr>
          <w:noProof/>
        </w:rPr>
      </w:r>
      <w:r>
        <w:rPr>
          <w:noProof/>
        </w:rPr>
        <w:fldChar w:fldCharType="separate"/>
      </w:r>
      <w:r>
        <w:rPr>
          <w:noProof/>
        </w:rPr>
        <w:t>62</w:t>
      </w:r>
      <w:r>
        <w:rPr>
          <w:noProof/>
        </w:rPr>
        <w:fldChar w:fldCharType="end"/>
      </w:r>
    </w:p>
    <w:p w14:paraId="58189CE0"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_Toc386113548 \h </w:instrText>
      </w:r>
      <w:r>
        <w:rPr>
          <w:noProof/>
        </w:rPr>
      </w:r>
      <w:r>
        <w:rPr>
          <w:noProof/>
        </w:rPr>
        <w:fldChar w:fldCharType="separate"/>
      </w:r>
      <w:r>
        <w:rPr>
          <w:noProof/>
        </w:rPr>
        <w:t>64</w:t>
      </w:r>
      <w:r>
        <w:rPr>
          <w:noProof/>
        </w:rPr>
        <w:fldChar w:fldCharType="end"/>
      </w:r>
    </w:p>
    <w:p w14:paraId="43473004"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57049B">
        <w:rPr>
          <w:i/>
          <w:noProof/>
        </w:rPr>
        <w:t>E.hellem</w:t>
      </w:r>
      <w:r>
        <w:rPr>
          <w:noProof/>
        </w:rPr>
        <w:t xml:space="preserve"> and </w:t>
      </w:r>
      <w:r w:rsidRPr="0057049B">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_Toc386113549 \h </w:instrText>
      </w:r>
      <w:r>
        <w:rPr>
          <w:noProof/>
        </w:rPr>
      </w:r>
      <w:r>
        <w:rPr>
          <w:noProof/>
        </w:rPr>
        <w:fldChar w:fldCharType="separate"/>
      </w:r>
      <w:r>
        <w:rPr>
          <w:noProof/>
        </w:rPr>
        <w:t>65</w:t>
      </w:r>
      <w:r>
        <w:rPr>
          <w:noProof/>
        </w:rPr>
        <w:fldChar w:fldCharType="end"/>
      </w:r>
    </w:p>
    <w:p w14:paraId="1D09DFD9"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8: Phylogenetic profile of 3 microsporidian LCA NTT proteins</w:t>
      </w:r>
      <w:r>
        <w:rPr>
          <w:noProof/>
        </w:rPr>
        <w:tab/>
      </w:r>
      <w:r>
        <w:rPr>
          <w:noProof/>
        </w:rPr>
        <w:fldChar w:fldCharType="begin"/>
      </w:r>
      <w:r>
        <w:rPr>
          <w:noProof/>
        </w:rPr>
        <w:instrText xml:space="preserve"> PAGEREF _Toc386113550 \h </w:instrText>
      </w:r>
      <w:r>
        <w:rPr>
          <w:noProof/>
        </w:rPr>
      </w:r>
      <w:r>
        <w:rPr>
          <w:noProof/>
        </w:rPr>
        <w:fldChar w:fldCharType="separate"/>
      </w:r>
      <w:r>
        <w:rPr>
          <w:noProof/>
        </w:rPr>
        <w:t>66</w:t>
      </w:r>
      <w:r>
        <w:rPr>
          <w:noProof/>
        </w:rPr>
        <w:fldChar w:fldCharType="end"/>
      </w:r>
    </w:p>
    <w:p w14:paraId="1EDD4BDF"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9: Domain architecture of </w:t>
      </w:r>
      <w:r w:rsidRPr="0057049B">
        <w:rPr>
          <w:i/>
          <w:noProof/>
        </w:rPr>
        <w:t>E.hellem</w:t>
      </w:r>
      <w:r>
        <w:rPr>
          <w:noProof/>
        </w:rPr>
        <w:t xml:space="preserve"> protein (enche_5516_1:EHEL_100430) and its ortholog (chltr_5669_1:1220) of the bacteria </w:t>
      </w:r>
      <w:r w:rsidRPr="0057049B">
        <w:rPr>
          <w:i/>
          <w:noProof/>
        </w:rPr>
        <w:t>Chlamydia trachomatis</w:t>
      </w:r>
      <w:r>
        <w:rPr>
          <w:noProof/>
        </w:rPr>
        <w:t>.</w:t>
      </w:r>
      <w:r>
        <w:rPr>
          <w:noProof/>
        </w:rPr>
        <w:tab/>
      </w:r>
      <w:r>
        <w:rPr>
          <w:noProof/>
        </w:rPr>
        <w:fldChar w:fldCharType="begin"/>
      </w:r>
      <w:r>
        <w:rPr>
          <w:noProof/>
        </w:rPr>
        <w:instrText xml:space="preserve"> PAGEREF _Toc386113551 \h </w:instrText>
      </w:r>
      <w:r>
        <w:rPr>
          <w:noProof/>
        </w:rPr>
      </w:r>
      <w:r>
        <w:rPr>
          <w:noProof/>
        </w:rPr>
        <w:fldChar w:fldCharType="separate"/>
      </w:r>
      <w:r>
        <w:rPr>
          <w:noProof/>
        </w:rPr>
        <w:t>67</w:t>
      </w:r>
      <w:r>
        <w:rPr>
          <w:noProof/>
        </w:rPr>
        <w:fldChar w:fldCharType="end"/>
      </w:r>
    </w:p>
    <w:p w14:paraId="2AB45ACB"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_Toc386113552 \h </w:instrText>
      </w:r>
      <w:r>
        <w:rPr>
          <w:noProof/>
        </w:rPr>
      </w:r>
      <w:r>
        <w:rPr>
          <w:noProof/>
        </w:rPr>
        <w:fldChar w:fldCharType="separate"/>
      </w:r>
      <w:r>
        <w:rPr>
          <w:noProof/>
        </w:rPr>
        <w:t>114</w:t>
      </w:r>
      <w:r>
        <w:rPr>
          <w:noProof/>
        </w:rPr>
        <w:fldChar w:fldCharType="end"/>
      </w:r>
    </w:p>
    <w:p w14:paraId="640BDABC"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_Toc386113553 \h </w:instrText>
      </w:r>
      <w:r>
        <w:rPr>
          <w:noProof/>
        </w:rPr>
      </w:r>
      <w:r>
        <w:rPr>
          <w:noProof/>
        </w:rPr>
        <w:fldChar w:fldCharType="separate"/>
      </w:r>
      <w:r>
        <w:rPr>
          <w:noProof/>
        </w:rPr>
        <w:t>114</w:t>
      </w:r>
      <w:r>
        <w:rPr>
          <w:noProof/>
        </w:rPr>
        <w:fldChar w:fldCharType="end"/>
      </w:r>
    </w:p>
    <w:p w14:paraId="35D358F5"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_Toc386113554 \h </w:instrText>
      </w:r>
      <w:r>
        <w:rPr>
          <w:noProof/>
        </w:rPr>
      </w:r>
      <w:r>
        <w:rPr>
          <w:noProof/>
        </w:rPr>
        <w:fldChar w:fldCharType="separate"/>
      </w:r>
      <w:r>
        <w:rPr>
          <w:noProof/>
        </w:rPr>
        <w:t>115</w:t>
      </w:r>
      <w:r>
        <w:rPr>
          <w:noProof/>
        </w:rPr>
        <w:fldChar w:fldCharType="end"/>
      </w:r>
    </w:p>
    <w:p w14:paraId="08086FBF"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_Toc386113555 \h </w:instrText>
      </w:r>
      <w:r>
        <w:rPr>
          <w:noProof/>
        </w:rPr>
      </w:r>
      <w:r>
        <w:rPr>
          <w:noProof/>
        </w:rPr>
        <w:fldChar w:fldCharType="separate"/>
      </w:r>
      <w:r>
        <w:rPr>
          <w:noProof/>
        </w:rPr>
        <w:t>115</w:t>
      </w:r>
      <w:r>
        <w:rPr>
          <w:noProof/>
        </w:rPr>
        <w:fldChar w:fldCharType="end"/>
      </w:r>
    </w:p>
    <w:p w14:paraId="46B3A377"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_Toc386113556 \h </w:instrText>
      </w:r>
      <w:r>
        <w:rPr>
          <w:noProof/>
        </w:rPr>
      </w:r>
      <w:r>
        <w:rPr>
          <w:noProof/>
        </w:rPr>
        <w:fldChar w:fldCharType="separate"/>
      </w:r>
      <w:r>
        <w:rPr>
          <w:noProof/>
        </w:rPr>
        <w:t>116</w:t>
      </w:r>
      <w:r>
        <w:rPr>
          <w:noProof/>
        </w:rPr>
        <w:fldChar w:fldCharType="end"/>
      </w:r>
    </w:p>
    <w:p w14:paraId="7492E518"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_Toc386113557 \h </w:instrText>
      </w:r>
      <w:r>
        <w:rPr>
          <w:noProof/>
        </w:rPr>
      </w:r>
      <w:r>
        <w:rPr>
          <w:noProof/>
        </w:rPr>
        <w:fldChar w:fldCharType="separate"/>
      </w:r>
      <w:r>
        <w:rPr>
          <w:noProof/>
        </w:rPr>
        <w:t>116</w:t>
      </w:r>
      <w:r>
        <w:rPr>
          <w:noProof/>
        </w:rPr>
        <w:fldChar w:fldCharType="end"/>
      </w:r>
    </w:p>
    <w:p w14:paraId="426BB3E4"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_Toc386113558 \h </w:instrText>
      </w:r>
      <w:r>
        <w:rPr>
          <w:noProof/>
        </w:rPr>
      </w:r>
      <w:r>
        <w:rPr>
          <w:noProof/>
        </w:rPr>
        <w:fldChar w:fldCharType="separate"/>
      </w:r>
      <w:r>
        <w:rPr>
          <w:noProof/>
        </w:rPr>
        <w:t>117</w:t>
      </w:r>
      <w:r>
        <w:rPr>
          <w:noProof/>
        </w:rPr>
        <w:fldChar w:fldCharType="end"/>
      </w:r>
    </w:p>
    <w:p w14:paraId="38E11A81"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57049B">
        <w:rPr>
          <w:i/>
          <w:noProof/>
        </w:rPr>
        <w:t>E.cuniculi</w:t>
      </w:r>
      <w:r>
        <w:rPr>
          <w:noProof/>
        </w:rPr>
        <w:t xml:space="preserve">, purple for </w:t>
      </w:r>
      <w:r w:rsidRPr="0057049B">
        <w:rPr>
          <w:i/>
          <w:noProof/>
        </w:rPr>
        <w:t>E.hellem</w:t>
      </w:r>
      <w:r>
        <w:rPr>
          <w:noProof/>
        </w:rPr>
        <w:t xml:space="preserve">, pink for </w:t>
      </w:r>
      <w:r w:rsidRPr="0057049B">
        <w:rPr>
          <w:i/>
          <w:noProof/>
        </w:rPr>
        <w:t>E.intestinalis</w:t>
      </w:r>
      <w:r>
        <w:rPr>
          <w:noProof/>
        </w:rPr>
        <w:t xml:space="preserve">, light green for </w:t>
      </w:r>
      <w:r w:rsidRPr="0057049B">
        <w:rPr>
          <w:i/>
          <w:noProof/>
        </w:rPr>
        <w:t>N.ceranae</w:t>
      </w:r>
      <w:r>
        <w:rPr>
          <w:noProof/>
        </w:rPr>
        <w:t xml:space="preserve"> and yellow for </w:t>
      </w:r>
      <w:r w:rsidRPr="0057049B">
        <w:rPr>
          <w:i/>
          <w:noProof/>
        </w:rPr>
        <w:t>S.cerevisiae</w:t>
      </w:r>
      <w:r>
        <w:rPr>
          <w:noProof/>
        </w:rPr>
        <w:t>.</w:t>
      </w:r>
      <w:r>
        <w:rPr>
          <w:noProof/>
        </w:rPr>
        <w:tab/>
      </w:r>
      <w:r>
        <w:rPr>
          <w:noProof/>
        </w:rPr>
        <w:fldChar w:fldCharType="begin"/>
      </w:r>
      <w:r>
        <w:rPr>
          <w:noProof/>
        </w:rPr>
        <w:instrText xml:space="preserve"> PAGEREF _Toc386113559 \h </w:instrText>
      </w:r>
      <w:r>
        <w:rPr>
          <w:noProof/>
        </w:rPr>
      </w:r>
      <w:r>
        <w:rPr>
          <w:noProof/>
        </w:rPr>
        <w:fldChar w:fldCharType="separate"/>
      </w:r>
      <w:r>
        <w:rPr>
          <w:noProof/>
        </w:rPr>
        <w:t>118</w:t>
      </w:r>
      <w:r>
        <w:rPr>
          <w:noProof/>
        </w:rPr>
        <w:fldChar w:fldCharType="end"/>
      </w:r>
    </w:p>
    <w:p w14:paraId="2EC29730"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_Toc386113560 \h </w:instrText>
      </w:r>
      <w:r>
        <w:rPr>
          <w:noProof/>
        </w:rPr>
      </w:r>
      <w:r>
        <w:rPr>
          <w:noProof/>
        </w:rPr>
        <w:fldChar w:fldCharType="separate"/>
      </w:r>
      <w:r>
        <w:rPr>
          <w:noProof/>
        </w:rPr>
        <w:t>118</w:t>
      </w:r>
      <w:r>
        <w:rPr>
          <w:noProof/>
        </w:rPr>
        <w:fldChar w:fldCharType="end"/>
      </w:r>
    </w:p>
    <w:p w14:paraId="7A2EDB7C"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_Toc386113561 \h </w:instrText>
      </w:r>
      <w:r>
        <w:rPr>
          <w:noProof/>
        </w:rPr>
      </w:r>
      <w:r>
        <w:rPr>
          <w:noProof/>
        </w:rPr>
        <w:fldChar w:fldCharType="separate"/>
      </w:r>
      <w:r>
        <w:rPr>
          <w:noProof/>
        </w:rPr>
        <w:t>119</w:t>
      </w:r>
      <w:r>
        <w:rPr>
          <w:noProof/>
        </w:rPr>
        <w:fldChar w:fldCharType="end"/>
      </w:r>
    </w:p>
    <w:p w14:paraId="72A71616"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57049B">
        <w:rPr>
          <w:i/>
          <w:noProof/>
        </w:rPr>
        <w:t>E.cuniculi</w:t>
      </w:r>
      <w:r>
        <w:rPr>
          <w:noProof/>
        </w:rPr>
        <w:t xml:space="preserve">, </w:t>
      </w:r>
      <w:r w:rsidRPr="0057049B">
        <w:rPr>
          <w:i/>
          <w:noProof/>
        </w:rPr>
        <w:t>E.hellem</w:t>
      </w:r>
      <w:r>
        <w:rPr>
          <w:noProof/>
        </w:rPr>
        <w:t xml:space="preserve">, </w:t>
      </w:r>
      <w:r w:rsidRPr="0057049B">
        <w:rPr>
          <w:i/>
          <w:noProof/>
        </w:rPr>
        <w:t>E.intestinalis</w:t>
      </w:r>
      <w:r>
        <w:rPr>
          <w:noProof/>
        </w:rPr>
        <w:t xml:space="preserve"> and </w:t>
      </w:r>
      <w:r w:rsidRPr="0057049B">
        <w:rPr>
          <w:i/>
          <w:noProof/>
        </w:rPr>
        <w:t>N.ceranae</w:t>
      </w:r>
      <w:r>
        <w:rPr>
          <w:noProof/>
        </w:rPr>
        <w:t>. Image obtained from KEGG Mapper.</w:t>
      </w:r>
      <w:r>
        <w:rPr>
          <w:noProof/>
        </w:rPr>
        <w:tab/>
      </w:r>
      <w:r>
        <w:rPr>
          <w:noProof/>
        </w:rPr>
        <w:fldChar w:fldCharType="begin"/>
      </w:r>
      <w:r>
        <w:rPr>
          <w:noProof/>
        </w:rPr>
        <w:instrText xml:space="preserve"> PAGEREF _Toc386113562 \h </w:instrText>
      </w:r>
      <w:r>
        <w:rPr>
          <w:noProof/>
        </w:rPr>
      </w:r>
      <w:r>
        <w:rPr>
          <w:noProof/>
        </w:rPr>
        <w:fldChar w:fldCharType="separate"/>
      </w:r>
      <w:r>
        <w:rPr>
          <w:noProof/>
        </w:rPr>
        <w:t>119</w:t>
      </w:r>
      <w:r>
        <w:rPr>
          <w:noProof/>
        </w:rPr>
        <w:fldChar w:fldCharType="end"/>
      </w:r>
    </w:p>
    <w:p w14:paraId="0F073585"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57049B">
        <w:rPr>
          <w:i/>
          <w:noProof/>
        </w:rPr>
        <w:t>E.cuniculi</w:t>
      </w:r>
      <w:r>
        <w:rPr>
          <w:noProof/>
        </w:rPr>
        <w:t xml:space="preserve">, </w:t>
      </w:r>
      <w:r w:rsidRPr="0057049B">
        <w:rPr>
          <w:i/>
          <w:noProof/>
        </w:rPr>
        <w:t>E.hellem</w:t>
      </w:r>
      <w:r>
        <w:rPr>
          <w:noProof/>
        </w:rPr>
        <w:t xml:space="preserve">, </w:t>
      </w:r>
      <w:r w:rsidRPr="0057049B">
        <w:rPr>
          <w:i/>
          <w:noProof/>
        </w:rPr>
        <w:t>E.intestinalis</w:t>
      </w:r>
      <w:r>
        <w:rPr>
          <w:noProof/>
        </w:rPr>
        <w:t xml:space="preserve"> and </w:t>
      </w:r>
      <w:r w:rsidRPr="0057049B">
        <w:rPr>
          <w:i/>
          <w:noProof/>
        </w:rPr>
        <w:t>N.ceranae</w:t>
      </w:r>
      <w:r>
        <w:rPr>
          <w:noProof/>
        </w:rPr>
        <w:t>. Image obtained from KEGG Mapper.</w:t>
      </w:r>
      <w:r>
        <w:rPr>
          <w:noProof/>
        </w:rPr>
        <w:tab/>
      </w:r>
      <w:r>
        <w:rPr>
          <w:noProof/>
        </w:rPr>
        <w:fldChar w:fldCharType="begin"/>
      </w:r>
      <w:r>
        <w:rPr>
          <w:noProof/>
        </w:rPr>
        <w:instrText xml:space="preserve"> PAGEREF _Toc386113563 \h </w:instrText>
      </w:r>
      <w:r>
        <w:rPr>
          <w:noProof/>
        </w:rPr>
      </w:r>
      <w:r>
        <w:rPr>
          <w:noProof/>
        </w:rPr>
        <w:fldChar w:fldCharType="separate"/>
      </w:r>
      <w:r>
        <w:rPr>
          <w:noProof/>
        </w:rPr>
        <w:t>120</w:t>
      </w:r>
      <w:r>
        <w:rPr>
          <w:noProof/>
        </w:rPr>
        <w:fldChar w:fldCharType="end"/>
      </w:r>
    </w:p>
    <w:p w14:paraId="229CD59B"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57049B">
        <w:rPr>
          <w:i/>
          <w:noProof/>
        </w:rPr>
        <w:t>E.cuniculi</w:t>
      </w:r>
      <w:r>
        <w:rPr>
          <w:noProof/>
        </w:rPr>
        <w:t xml:space="preserve">, </w:t>
      </w:r>
      <w:r w:rsidRPr="0057049B">
        <w:rPr>
          <w:i/>
          <w:noProof/>
        </w:rPr>
        <w:t>E.hellem</w:t>
      </w:r>
      <w:r>
        <w:rPr>
          <w:noProof/>
        </w:rPr>
        <w:t xml:space="preserve">, </w:t>
      </w:r>
      <w:r w:rsidRPr="0057049B">
        <w:rPr>
          <w:i/>
          <w:noProof/>
        </w:rPr>
        <w:t>E.intestinalis</w:t>
      </w:r>
      <w:r>
        <w:rPr>
          <w:noProof/>
        </w:rPr>
        <w:t xml:space="preserve"> and </w:t>
      </w:r>
      <w:r w:rsidRPr="0057049B">
        <w:rPr>
          <w:i/>
          <w:noProof/>
        </w:rPr>
        <w:t>N.ceranae</w:t>
      </w:r>
      <w:r>
        <w:rPr>
          <w:noProof/>
        </w:rPr>
        <w:t>. Image obtained from KEGG Mapper.</w:t>
      </w:r>
      <w:r>
        <w:rPr>
          <w:noProof/>
        </w:rPr>
        <w:tab/>
      </w:r>
      <w:r>
        <w:rPr>
          <w:noProof/>
        </w:rPr>
        <w:fldChar w:fldCharType="begin"/>
      </w:r>
      <w:r>
        <w:rPr>
          <w:noProof/>
        </w:rPr>
        <w:instrText xml:space="preserve"> PAGEREF _Toc386113564 \h </w:instrText>
      </w:r>
      <w:r>
        <w:rPr>
          <w:noProof/>
        </w:rPr>
      </w:r>
      <w:r>
        <w:rPr>
          <w:noProof/>
        </w:rPr>
        <w:fldChar w:fldCharType="separate"/>
      </w:r>
      <w:r>
        <w:rPr>
          <w:noProof/>
        </w:rPr>
        <w:t>121</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4" w:name="_Toc384627473"/>
      <w:bookmarkStart w:id="5" w:name="_Toc386107060"/>
      <w:r w:rsidRPr="00FC6093">
        <w:lastRenderedPageBreak/>
        <w:t>List of Tables</w:t>
      </w:r>
      <w:bookmarkEnd w:id="4"/>
      <w:bookmarkEnd w:id="5"/>
    </w:p>
    <w:p w14:paraId="3CFA967A" w14:textId="77777777" w:rsidR="00BD532F" w:rsidRPr="00BD532F" w:rsidRDefault="00BD532F" w:rsidP="00BD532F"/>
    <w:p w14:paraId="4927E78B" w14:textId="77777777" w:rsidR="00A344C8"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A344C8">
        <w:rPr>
          <w:noProof/>
        </w:rPr>
        <w:t>Table 2</w:t>
      </w:r>
      <w:r w:rsidR="00A344C8">
        <w:rPr>
          <w:noProof/>
        </w:rPr>
        <w:noBreakHyphen/>
        <w:t>1: The microsporidia data set that was used for the estimation of the microsporidia last common ancestor protein set. The columns denote species name, strain, number of protein and the source, where their proteomes were downloaded.</w:t>
      </w:r>
      <w:r w:rsidR="00A344C8">
        <w:rPr>
          <w:noProof/>
        </w:rPr>
        <w:tab/>
      </w:r>
      <w:r w:rsidR="00A344C8">
        <w:rPr>
          <w:noProof/>
        </w:rPr>
        <w:fldChar w:fldCharType="begin"/>
      </w:r>
      <w:r w:rsidR="00A344C8">
        <w:rPr>
          <w:noProof/>
        </w:rPr>
        <w:instrText xml:space="preserve"> PAGEREF _Toc386113565 \h </w:instrText>
      </w:r>
      <w:r w:rsidR="00A344C8">
        <w:rPr>
          <w:noProof/>
        </w:rPr>
      </w:r>
      <w:r w:rsidR="00A344C8">
        <w:rPr>
          <w:noProof/>
        </w:rPr>
        <w:fldChar w:fldCharType="separate"/>
      </w:r>
      <w:r w:rsidR="00A344C8">
        <w:rPr>
          <w:noProof/>
        </w:rPr>
        <w:t>13</w:t>
      </w:r>
      <w:r w:rsidR="00A344C8">
        <w:rPr>
          <w:noProof/>
        </w:rPr>
        <w:fldChar w:fldCharType="end"/>
      </w:r>
    </w:p>
    <w:p w14:paraId="1AEAA46D"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KO annotation for 42 microsporidia specific proteins using BlastKOALA</w:t>
      </w:r>
      <w:r>
        <w:rPr>
          <w:noProof/>
        </w:rPr>
        <w:tab/>
      </w:r>
      <w:r>
        <w:rPr>
          <w:noProof/>
        </w:rPr>
        <w:fldChar w:fldCharType="begin"/>
      </w:r>
      <w:r>
        <w:rPr>
          <w:noProof/>
        </w:rPr>
        <w:instrText xml:space="preserve"> PAGEREF _Toc386113566 \h </w:instrText>
      </w:r>
      <w:r>
        <w:rPr>
          <w:noProof/>
        </w:rPr>
      </w:r>
      <w:r>
        <w:rPr>
          <w:noProof/>
        </w:rPr>
        <w:fldChar w:fldCharType="separate"/>
      </w:r>
      <w:r>
        <w:rPr>
          <w:noProof/>
        </w:rPr>
        <w:t>40</w:t>
      </w:r>
      <w:r>
        <w:rPr>
          <w:noProof/>
        </w:rPr>
        <w:fldChar w:fldCharType="end"/>
      </w:r>
    </w:p>
    <w:p w14:paraId="36B2B6C6"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Estimated microsporidia specific proteins by applying different FAS cutoffs.</w:t>
      </w:r>
      <w:r>
        <w:rPr>
          <w:noProof/>
        </w:rPr>
        <w:tab/>
      </w:r>
      <w:r>
        <w:rPr>
          <w:noProof/>
        </w:rPr>
        <w:fldChar w:fldCharType="begin"/>
      </w:r>
      <w:r>
        <w:rPr>
          <w:noProof/>
        </w:rPr>
        <w:instrText xml:space="preserve"> PAGEREF _Toc386113567 \h </w:instrText>
      </w:r>
      <w:r>
        <w:rPr>
          <w:noProof/>
        </w:rPr>
      </w:r>
      <w:r>
        <w:rPr>
          <w:noProof/>
        </w:rPr>
        <w:fldChar w:fldCharType="separate"/>
      </w:r>
      <w:r>
        <w:rPr>
          <w:noProof/>
        </w:rPr>
        <w:t>41</w:t>
      </w:r>
      <w:r>
        <w:rPr>
          <w:noProof/>
        </w:rPr>
        <w:fldChar w:fldCharType="end"/>
      </w:r>
    </w:p>
    <w:p w14:paraId="011AA738"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_Toc386113568 \h </w:instrText>
      </w:r>
      <w:r>
        <w:rPr>
          <w:noProof/>
        </w:rPr>
      </w:r>
      <w:r>
        <w:rPr>
          <w:noProof/>
        </w:rPr>
        <w:fldChar w:fldCharType="separate"/>
      </w:r>
      <w:r>
        <w:rPr>
          <w:noProof/>
        </w:rPr>
        <w:t>48</w:t>
      </w:r>
      <w:r>
        <w:rPr>
          <w:noProof/>
        </w:rPr>
        <w:fldChar w:fldCharType="end"/>
      </w:r>
    </w:p>
    <w:p w14:paraId="768DC849"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_Toc386113569 \h </w:instrText>
      </w:r>
      <w:r>
        <w:rPr>
          <w:noProof/>
        </w:rPr>
      </w:r>
      <w:r>
        <w:rPr>
          <w:noProof/>
        </w:rPr>
        <w:fldChar w:fldCharType="separate"/>
      </w:r>
      <w:r>
        <w:rPr>
          <w:noProof/>
        </w:rPr>
        <w:t>50</w:t>
      </w:r>
      <w:r>
        <w:rPr>
          <w:noProof/>
        </w:rPr>
        <w:fldChar w:fldCharType="end"/>
      </w:r>
    </w:p>
    <w:p w14:paraId="38499A86"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Table 6</w:t>
      </w:r>
      <w:r>
        <w:rPr>
          <w:noProof/>
        </w:rPr>
        <w:noBreakHyphen/>
        <w:t>1: Microsporidian LCA MFS and ABC transporters.</w:t>
      </w:r>
      <w:r>
        <w:rPr>
          <w:noProof/>
        </w:rPr>
        <w:tab/>
      </w:r>
      <w:r>
        <w:rPr>
          <w:noProof/>
        </w:rPr>
        <w:fldChar w:fldCharType="begin"/>
      </w:r>
      <w:r>
        <w:rPr>
          <w:noProof/>
        </w:rPr>
        <w:instrText xml:space="preserve"> PAGEREF _Toc386113570 \h </w:instrText>
      </w:r>
      <w:r>
        <w:rPr>
          <w:noProof/>
        </w:rPr>
      </w:r>
      <w:r>
        <w:rPr>
          <w:noProof/>
        </w:rPr>
        <w:fldChar w:fldCharType="separate"/>
      </w:r>
      <w:r>
        <w:rPr>
          <w:noProof/>
        </w:rPr>
        <w:t>63</w:t>
      </w:r>
      <w:r>
        <w:rPr>
          <w:noProof/>
        </w:rPr>
        <w:fldChar w:fldCharType="end"/>
      </w:r>
    </w:p>
    <w:p w14:paraId="7AB9CB63"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24 taxa used for extent the initial homologous groups including 17 non-microsporidia species used in the phylogenetic study of (Capella-Gutiérrez, Marcet-Houben, and Gabaldón 2012) and other 7 out-group taxa (highlighted in red). Columns indicate NCBI taxonomy ID, taxon name, phylum, kingdom and the source where the proteomes were downloaded. The sources for those proteomes are JGI (https://jgi.doe.gov), Broad Institute (https://www.broadinstitute.org), UniProt (http://www.uniprot.org), Ensembl (https://www.ensembl.org/index.html), NCBI (https://www.ncbi.nlm.nih.gov), Candida Genome Database (CGD, http://www.candidagenome.org), PlasmoDB (http://plasmodb.org/plasmo/) and Sanger Institute (http://www.sanger.ac.uk/science/data).</w:t>
      </w:r>
      <w:r>
        <w:rPr>
          <w:noProof/>
        </w:rPr>
        <w:tab/>
      </w:r>
      <w:r>
        <w:rPr>
          <w:noProof/>
        </w:rPr>
        <w:fldChar w:fldCharType="begin"/>
      </w:r>
      <w:r>
        <w:rPr>
          <w:noProof/>
        </w:rPr>
        <w:instrText xml:space="preserve"> PAGEREF _Toc386113571 \h </w:instrText>
      </w:r>
      <w:r>
        <w:rPr>
          <w:noProof/>
        </w:rPr>
      </w:r>
      <w:r>
        <w:rPr>
          <w:noProof/>
        </w:rPr>
        <w:fldChar w:fldCharType="separate"/>
      </w:r>
      <w:r>
        <w:rPr>
          <w:noProof/>
        </w:rPr>
        <w:t>88</w:t>
      </w:r>
      <w:r>
        <w:rPr>
          <w:noProof/>
        </w:rPr>
        <w:fldChar w:fldCharType="end"/>
      </w:r>
    </w:p>
    <w:p w14:paraId="44BC8475"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List of 491 species we used for the distribution analysis of microsporidian LCA proteins.</w:t>
      </w:r>
      <w:r>
        <w:rPr>
          <w:noProof/>
        </w:rPr>
        <w:tab/>
      </w:r>
      <w:r>
        <w:rPr>
          <w:noProof/>
        </w:rPr>
        <w:fldChar w:fldCharType="begin"/>
      </w:r>
      <w:r>
        <w:rPr>
          <w:noProof/>
        </w:rPr>
        <w:instrText xml:space="preserve"> PAGEREF _Toc386113572 \h </w:instrText>
      </w:r>
      <w:r>
        <w:rPr>
          <w:noProof/>
        </w:rPr>
      </w:r>
      <w:r>
        <w:rPr>
          <w:noProof/>
        </w:rPr>
        <w:fldChar w:fldCharType="separate"/>
      </w:r>
      <w:r>
        <w:rPr>
          <w:noProof/>
        </w:rPr>
        <w:t>89</w:t>
      </w:r>
      <w:r>
        <w:rPr>
          <w:noProof/>
        </w:rPr>
        <w:fldChar w:fldCharType="end"/>
      </w:r>
    </w:p>
    <w:p w14:paraId="0F326123"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30 manually KO-annotated reference taxa from KEGG.</w:t>
      </w:r>
      <w:r>
        <w:rPr>
          <w:noProof/>
        </w:rPr>
        <w:tab/>
      </w:r>
      <w:r>
        <w:rPr>
          <w:noProof/>
        </w:rPr>
        <w:fldChar w:fldCharType="begin"/>
      </w:r>
      <w:r>
        <w:rPr>
          <w:noProof/>
        </w:rPr>
        <w:instrText xml:space="preserve"> PAGEREF _Toc386113573 \h </w:instrText>
      </w:r>
      <w:r>
        <w:rPr>
          <w:noProof/>
        </w:rPr>
      </w:r>
      <w:r>
        <w:rPr>
          <w:noProof/>
        </w:rPr>
        <w:fldChar w:fldCharType="separate"/>
      </w:r>
      <w:r>
        <w:rPr>
          <w:noProof/>
        </w:rPr>
        <w:t>109</w:t>
      </w:r>
      <w:r>
        <w:rPr>
          <w:noProof/>
        </w:rPr>
        <w:fldChar w:fldCharType="end"/>
      </w:r>
    </w:p>
    <w:p w14:paraId="1AC52D05"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_Toc386113574 \h </w:instrText>
      </w:r>
      <w:r>
        <w:rPr>
          <w:noProof/>
        </w:rPr>
      </w:r>
      <w:r>
        <w:rPr>
          <w:noProof/>
        </w:rPr>
        <w:fldChar w:fldCharType="separate"/>
      </w:r>
      <w:r>
        <w:rPr>
          <w:noProof/>
        </w:rPr>
        <w:t>111</w:t>
      </w:r>
      <w:r>
        <w:rPr>
          <w:noProof/>
        </w:rPr>
        <w:fldChar w:fldCharType="end"/>
      </w:r>
    </w:p>
    <w:p w14:paraId="195CE03A"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_Toc386113575 \h </w:instrText>
      </w:r>
      <w:r>
        <w:rPr>
          <w:noProof/>
        </w:rPr>
      </w:r>
      <w:r>
        <w:rPr>
          <w:noProof/>
        </w:rPr>
        <w:fldChar w:fldCharType="separate"/>
      </w:r>
      <w:r>
        <w:rPr>
          <w:noProof/>
        </w:rPr>
        <w:t>111</w:t>
      </w:r>
      <w:r>
        <w:rPr>
          <w:noProof/>
        </w:rPr>
        <w:fldChar w:fldCharType="end"/>
      </w:r>
    </w:p>
    <w:p w14:paraId="1B12C885"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_Toc386113576 \h </w:instrText>
      </w:r>
      <w:r>
        <w:rPr>
          <w:noProof/>
        </w:rPr>
      </w:r>
      <w:r>
        <w:rPr>
          <w:noProof/>
        </w:rPr>
        <w:fldChar w:fldCharType="separate"/>
      </w:r>
      <w:r>
        <w:rPr>
          <w:noProof/>
        </w:rPr>
        <w:t>113</w:t>
      </w:r>
      <w:r>
        <w:rPr>
          <w:noProof/>
        </w:rPr>
        <w:fldChar w:fldCharType="end"/>
      </w:r>
    </w:p>
    <w:p w14:paraId="3AA359AD" w14:textId="77777777" w:rsidR="00A344C8" w:rsidRDefault="00A344C8">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Table A</w:t>
      </w:r>
      <w:r>
        <w:rPr>
          <w:noProof/>
        </w:rPr>
        <w:noBreakHyphen/>
        <w:t>7: Annotated microsporidia proteins for PDH complex, trehalose synthesis and degradation and NTT proteins.</w:t>
      </w:r>
      <w:r>
        <w:rPr>
          <w:noProof/>
        </w:rPr>
        <w:tab/>
      </w:r>
      <w:r>
        <w:rPr>
          <w:noProof/>
        </w:rPr>
        <w:fldChar w:fldCharType="begin"/>
      </w:r>
      <w:r>
        <w:rPr>
          <w:noProof/>
        </w:rPr>
        <w:instrText xml:space="preserve"> PAGEREF _Toc386113577 \h </w:instrText>
      </w:r>
      <w:r>
        <w:rPr>
          <w:noProof/>
        </w:rPr>
      </w:r>
      <w:r>
        <w:rPr>
          <w:noProof/>
        </w:rPr>
        <w:fldChar w:fldCharType="separate"/>
      </w:r>
      <w:r>
        <w:rPr>
          <w:noProof/>
        </w:rPr>
        <w:t>113</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6" w:name="_Toc384627474"/>
      <w:bookmarkStart w:id="7" w:name="_Toc386107061"/>
      <w:r w:rsidRPr="002F3773">
        <w:lastRenderedPageBreak/>
        <w:t>Introduction</w:t>
      </w:r>
      <w:bookmarkEnd w:id="6"/>
      <w:bookmarkEnd w:id="7"/>
    </w:p>
    <w:p w14:paraId="32706BA7" w14:textId="77777777" w:rsidR="006C1509" w:rsidRPr="006C1509" w:rsidRDefault="006C1509" w:rsidP="00324278">
      <w:pPr>
        <w:jc w:val="both"/>
      </w:pPr>
    </w:p>
    <w:p w14:paraId="3B3EF897" w14:textId="1DC38442" w:rsidR="003C5AFC" w:rsidRPr="002F3773" w:rsidRDefault="000033A9" w:rsidP="00324278">
      <w:pPr>
        <w:pStyle w:val="Heading2"/>
        <w:jc w:val="both"/>
      </w:pPr>
      <w:bookmarkStart w:id="8" w:name="_Toc384627475"/>
      <w:bookmarkStart w:id="9" w:name="_Toc386107062"/>
      <w:r>
        <w:t>M</w:t>
      </w:r>
      <w:r w:rsidR="003C5AFC" w:rsidRPr="002F3773">
        <w:t xml:space="preserve">icrosporidia </w:t>
      </w:r>
      <w:r w:rsidR="003160A6">
        <w:t xml:space="preserve">- </w:t>
      </w:r>
      <w:r w:rsidR="0003192E">
        <w:t>An</w:t>
      </w:r>
      <w:r w:rsidR="003160A6">
        <w:t xml:space="preserve"> </w:t>
      </w:r>
      <w:r w:rsidR="001A0F21">
        <w:rPr>
          <w:szCs w:val="24"/>
        </w:rPr>
        <w:t>emergent pathogen</w:t>
      </w:r>
      <w:bookmarkEnd w:id="8"/>
      <w:bookmarkEnd w:id="9"/>
    </w:p>
    <w:p w14:paraId="3743D255" w14:textId="737B10B3" w:rsidR="0030781E" w:rsidRDefault="001C3D77" w:rsidP="00324278">
      <w:pPr>
        <w:spacing w:after="0" w:line="360" w:lineRule="auto"/>
        <w:jc w:val="both"/>
        <w:rPr>
          <w:szCs w:val="24"/>
        </w:rPr>
      </w:pPr>
      <w:r w:rsidRPr="00076E91">
        <w:rPr>
          <w:szCs w:val="24"/>
        </w:rPr>
        <w:t xml:space="preserve">Microsporidia are a group of obligate intracellular parasites. </w:t>
      </w:r>
      <w:r w:rsidR="00A1273D">
        <w:rPr>
          <w:szCs w:val="24"/>
        </w:rPr>
        <w:t>These microbial eukaryote species are</w:t>
      </w:r>
      <w:r w:rsidR="00EA66CD">
        <w:rPr>
          <w:szCs w:val="24"/>
        </w:rPr>
        <w:t xml:space="preserve"> </w:t>
      </w:r>
      <w:r w:rsidR="00A1273D">
        <w:rPr>
          <w:szCs w:val="24"/>
        </w:rPr>
        <w:t>special</w:t>
      </w:r>
      <w:r w:rsidR="00EA66CD">
        <w:rPr>
          <w:szCs w:val="24"/>
        </w:rPr>
        <w:t xml:space="preserve"> due to </w:t>
      </w:r>
      <w:r w:rsidR="00307C75">
        <w:rPr>
          <w:szCs w:val="24"/>
        </w:rPr>
        <w:t>their bacteria</w:t>
      </w:r>
      <w:r w:rsidR="00EA66CD">
        <w:rPr>
          <w:szCs w:val="24"/>
        </w:rPr>
        <w:t>-like genome size and the lack of several typical eukaryotic cellular components</w:t>
      </w:r>
      <w:r w:rsidR="00E33C56">
        <w:rPr>
          <w:szCs w:val="24"/>
        </w:rPr>
        <w:t xml:space="preserve"> </w:t>
      </w:r>
      <w:r w:rsidR="00E33C56">
        <w:rPr>
          <w:szCs w:val="24"/>
        </w:rPr>
        <w:fldChar w:fldCharType="begin"/>
      </w:r>
      <w:r w:rsidR="00E33C5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33C56">
        <w:rPr>
          <w:szCs w:val="24"/>
        </w:rPr>
        <w:fldChar w:fldCharType="separate"/>
      </w:r>
      <w:r w:rsidR="00E33C56">
        <w:rPr>
          <w:noProof/>
          <w:szCs w:val="24"/>
        </w:rPr>
        <w:t>(Keeling and Fast 2002)</w:t>
      </w:r>
      <w:r w:rsidR="00E33C56">
        <w:rPr>
          <w:szCs w:val="24"/>
        </w:rPr>
        <w:fldChar w:fldCharType="end"/>
      </w:r>
      <w:r w:rsidR="00EA66CD">
        <w:rPr>
          <w:szCs w:val="24"/>
        </w:rPr>
        <w:t xml:space="preserve">.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which infect a large variety of hosts from vertebrates to invertebrates</w:t>
      </w:r>
      <w:r w:rsidR="005271F1">
        <w:rPr>
          <w:szCs w:val="24"/>
        </w:rPr>
        <w:t xml:space="preserve"> such as</w:t>
      </w:r>
      <w:r w:rsidR="002375B3" w:rsidRPr="002375B3">
        <w:t xml:space="preserve"> </w:t>
      </w:r>
      <w:r w:rsidR="002375B3" w:rsidRPr="002375B3">
        <w:rPr>
          <w:szCs w:val="24"/>
        </w:rPr>
        <w:t>hornworm</w:t>
      </w:r>
      <w:r w:rsidR="002375B3">
        <w:rPr>
          <w:szCs w:val="24"/>
        </w:rPr>
        <w:t>,</w:t>
      </w:r>
      <w:r w:rsidR="005271F1">
        <w:rPr>
          <w:szCs w:val="24"/>
        </w:rPr>
        <w:t xml:space="preserve"> honey bee,</w:t>
      </w:r>
      <w:r w:rsidR="005E6AEC">
        <w:rPr>
          <w:szCs w:val="24"/>
        </w:rPr>
        <w:t xml:space="preserve"> </w:t>
      </w:r>
      <w:r w:rsidR="00AF3855" w:rsidRPr="00AF3855">
        <w:rPr>
          <w:szCs w:val="24"/>
        </w:rPr>
        <w:t>mosquitoes</w:t>
      </w:r>
      <w:r w:rsidR="00AF3855">
        <w:rPr>
          <w:szCs w:val="24"/>
        </w:rPr>
        <w:t xml:space="preserve">, </w:t>
      </w:r>
      <w:r w:rsidR="005E6AEC" w:rsidRPr="005E6AEC">
        <w:rPr>
          <w:szCs w:val="24"/>
        </w:rPr>
        <w:t>shrimp</w:t>
      </w:r>
      <w:r w:rsidR="005E6AEC">
        <w:rPr>
          <w:szCs w:val="24"/>
        </w:rPr>
        <w:t>,</w:t>
      </w:r>
      <w:r w:rsidR="005271F1">
        <w:rPr>
          <w:szCs w:val="24"/>
        </w:rPr>
        <w:t xml:space="preserve"> </w:t>
      </w:r>
      <w:r w:rsidR="00CB7955" w:rsidRPr="00CB7955">
        <w:rPr>
          <w:szCs w:val="24"/>
        </w:rPr>
        <w:t>farm-raised</w:t>
      </w:r>
      <w:r w:rsidR="00CB7955">
        <w:rPr>
          <w:szCs w:val="24"/>
        </w:rPr>
        <w:t xml:space="preserve"> </w:t>
      </w:r>
      <w:r w:rsidR="005271F1">
        <w:rPr>
          <w:szCs w:val="24"/>
        </w:rPr>
        <w:t>fishes or human</w:t>
      </w:r>
      <w:r>
        <w:rPr>
          <w:szCs w:val="24"/>
        </w:rPr>
        <w:t xml:space="preserve">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 </w:instrText>
      </w:r>
      <w:r w:rsidR="005F52A4">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EN.CITE.DATA </w:instrText>
      </w:r>
      <w:r w:rsidR="005F52A4">
        <w:rPr>
          <w:szCs w:val="24"/>
        </w:rPr>
      </w:r>
      <w:r w:rsidR="005F52A4">
        <w:rPr>
          <w:szCs w:val="24"/>
        </w:rPr>
        <w:fldChar w:fldCharType="end"/>
      </w:r>
      <w:r>
        <w:rPr>
          <w:szCs w:val="24"/>
        </w:rPr>
      </w:r>
      <w:r>
        <w:rPr>
          <w:szCs w:val="24"/>
        </w:rPr>
        <w:fldChar w:fldCharType="separate"/>
      </w:r>
      <w:r w:rsidR="005F52A4">
        <w:rPr>
          <w:noProof/>
          <w:szCs w:val="24"/>
        </w:rPr>
        <w:t>(Weiser 1976; Canning 1986; Vossbrinck et al. 1987; Scanlon et al. 2000; Kmmari et al. 2018)</w:t>
      </w:r>
      <w:r>
        <w:rPr>
          <w:szCs w:val="24"/>
        </w:rPr>
        <w:fldChar w:fldCharType="end"/>
      </w:r>
      <w:r w:rsidRPr="00076E91">
        <w:rPr>
          <w:szCs w:val="24"/>
        </w:rPr>
        <w:t xml:space="preserve">. </w:t>
      </w:r>
      <w:r w:rsidR="0030781E" w:rsidRPr="0030781E">
        <w:rPr>
          <w:szCs w:val="24"/>
        </w:rPr>
        <w:t>Depend on the host and environment type, microsporidia are classified</w:t>
      </w:r>
      <w:r w:rsidR="008C68B2">
        <w:rPr>
          <w:szCs w:val="24"/>
        </w:rPr>
        <w:t xml:space="preserve"> into three groups, namely the aquasporidia, the t</w:t>
      </w:r>
      <w:r w:rsidR="0030781E" w:rsidRPr="0030781E">
        <w:rPr>
          <w:szCs w:val="24"/>
        </w:rPr>
        <w:t xml:space="preserve">erresporidia and the </w:t>
      </w:r>
      <w:r w:rsidR="008C68B2">
        <w:rPr>
          <w:szCs w:val="24"/>
        </w:rPr>
        <w:t>m</w:t>
      </w:r>
      <w:r w:rsidR="0030781E" w:rsidRPr="0030781E">
        <w:rPr>
          <w:szCs w:val="24"/>
        </w:rPr>
        <w:t>arinosporidia (Vossbrinck, Debrunner‐Vossbrinck, and Weiss 2014).</w:t>
      </w:r>
    </w:p>
    <w:p w14:paraId="0978766E" w14:textId="3FE8CA77" w:rsidR="00F41113" w:rsidRDefault="001C3D77" w:rsidP="00324278">
      <w:pPr>
        <w:spacing w:after="0" w:line="360" w:lineRule="auto"/>
        <w:jc w:val="both"/>
        <w:rPr>
          <w:szCs w:val="24"/>
        </w:rPr>
      </w:pPr>
      <w:r w:rsidRPr="00076E91">
        <w:rPr>
          <w:szCs w:val="24"/>
        </w:rPr>
        <w:t xml:space="preserve">Microsporidia were soon discovered as pathogens that are responsible for many diseases.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found to be the causative agent for the silkworm disease (pébrine), which has seriously affected the silk industry in the mid-nineteenth century</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Other species</w:t>
      </w:r>
      <w:r>
        <w:rPr>
          <w:szCs w:val="24"/>
        </w:rPr>
        <w:t xml:space="preserve"> from the same genus</w:t>
      </w:r>
      <w:r w:rsidRPr="00076E91">
        <w:rPr>
          <w:szCs w:val="24"/>
        </w:rPr>
        <w:t xml:space="preserve">, </w:t>
      </w:r>
      <w:r w:rsidRPr="00076E91">
        <w:rPr>
          <w:i/>
          <w:szCs w:val="24"/>
        </w:rPr>
        <w:t>Nosema apis</w:t>
      </w:r>
      <w:r w:rsidRPr="00076E91">
        <w:rPr>
          <w:szCs w:val="24"/>
        </w:rPr>
        <w:t xml:space="preserve"> and </w:t>
      </w:r>
      <w:r w:rsidRPr="00076E91">
        <w:rPr>
          <w:i/>
          <w:szCs w:val="24"/>
        </w:rPr>
        <w:t>Nosema ceranae</w:t>
      </w:r>
      <w:r w:rsidRPr="00076E91">
        <w:rPr>
          <w:szCs w:val="24"/>
        </w:rPr>
        <w:t xml:space="preserve">, cause nosemosis disease on the European honeybee </w:t>
      </w:r>
      <w:r w:rsidRPr="00076E91">
        <w:rPr>
          <w:i/>
          <w:szCs w:val="24"/>
        </w:rPr>
        <w:t>Apis mellifera</w:t>
      </w:r>
      <w:r w:rsidR="009615FA">
        <w:rPr>
          <w:szCs w:val="24"/>
        </w:rPr>
        <w:t xml:space="preserve"> that</w:t>
      </w:r>
      <w:r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Pr="00076E91">
        <w:rPr>
          <w:szCs w:val="24"/>
        </w:rPr>
        <w:t xml:space="preserve">. </w:t>
      </w:r>
      <w:r>
        <w:rPr>
          <w:szCs w:val="24"/>
        </w:rPr>
        <w:t>Likewise, t</w:t>
      </w:r>
      <w:r w:rsidRPr="00076E91">
        <w:rPr>
          <w:szCs w:val="24"/>
        </w:rPr>
        <w:t xml:space="preserve">he finfish aquaculture </w:t>
      </w:r>
      <w:r>
        <w:rPr>
          <w:szCs w:val="24"/>
        </w:rPr>
        <w:t>is suffering from</w:t>
      </w:r>
      <w:r w:rsidRPr="00076E91">
        <w:rPr>
          <w:szCs w:val="24"/>
        </w:rPr>
        <w:t xml:space="preserve"> </w:t>
      </w:r>
      <w:r>
        <w:rPr>
          <w:szCs w:val="24"/>
        </w:rPr>
        <w:t xml:space="preserve">infections from </w:t>
      </w:r>
      <w:r w:rsidRPr="00076E91">
        <w:rPr>
          <w:i/>
          <w:szCs w:val="24"/>
        </w:rPr>
        <w:t>Pseudoloma neurophilia</w:t>
      </w:r>
      <w:r w:rsidRPr="00076E91">
        <w:rPr>
          <w:szCs w:val="24"/>
        </w:rPr>
        <w:t xml:space="preserve"> </w:t>
      </w:r>
      <w:r>
        <w:rPr>
          <w:szCs w:val="24"/>
        </w:rPr>
        <w:t xml:space="preserve">and from several species from </w:t>
      </w:r>
      <w:r w:rsidRPr="00076E91">
        <w:rPr>
          <w:szCs w:val="24"/>
        </w:rPr>
        <w:t xml:space="preserve">the genus </w:t>
      </w:r>
      <w:r w:rsidRPr="00076E91">
        <w:rPr>
          <w:i/>
          <w:szCs w:val="24"/>
        </w:rPr>
        <w:t>Glugea</w:t>
      </w:r>
      <w:r w:rsidRPr="00076E91">
        <w:rPr>
          <w:szCs w:val="24"/>
        </w:rPr>
        <w:t xml:space="preserve"> </w: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 </w:instrTex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(Ramsay et al. 2009; Ryan and Kohler 2016)</w:t>
      </w:r>
      <w:r>
        <w:rPr>
          <w:szCs w:val="24"/>
        </w:rPr>
        <w:fldChar w:fldCharType="end"/>
      </w:r>
      <w:r w:rsidRPr="00076E91">
        <w:rPr>
          <w:szCs w:val="24"/>
        </w:rPr>
        <w:t xml:space="preserve">. The first </w:t>
      </w:r>
      <w:r>
        <w:rPr>
          <w:szCs w:val="24"/>
        </w:rPr>
        <w:t xml:space="preserve">described </w:t>
      </w:r>
      <w:r w:rsidRPr="00076E91">
        <w:rPr>
          <w:szCs w:val="24"/>
        </w:rPr>
        <w:t xml:space="preserve">mammalian infection was caused by </w:t>
      </w:r>
      <w:r w:rsidRPr="00076E91">
        <w:rPr>
          <w:i/>
          <w:szCs w:val="24"/>
        </w:rPr>
        <w:t>Nosema cuniculi</w:t>
      </w:r>
      <w:r w:rsidRPr="00076E91">
        <w:rPr>
          <w:szCs w:val="24"/>
        </w:rPr>
        <w:t xml:space="preserve"> in 1922 </w:t>
      </w:r>
      <w:r>
        <w:rPr>
          <w:szCs w:val="24"/>
        </w:rPr>
        <w:t>– the species was renamed in 1923 to</w:t>
      </w:r>
      <w:r w:rsidRPr="00076E91">
        <w:rPr>
          <w:szCs w:val="24"/>
        </w:rPr>
        <w:t xml:space="preserve"> </w:t>
      </w:r>
      <w:r w:rsidRPr="00076E91">
        <w:rPr>
          <w:i/>
          <w:szCs w:val="24"/>
        </w:rPr>
        <w:t>Encephalitozoon</w:t>
      </w:r>
      <w:r w:rsidRPr="00505045">
        <w:rPr>
          <w:i/>
          <w:szCs w:val="24"/>
        </w:rPr>
        <w:t xml:space="preserve"> cuniculi</w:t>
      </w:r>
      <w:r>
        <w:rPr>
          <w:szCs w:val="24"/>
        </w:rPr>
        <w:t>.</w:t>
      </w:r>
      <w:r w:rsidRPr="00076E91">
        <w:rPr>
          <w:szCs w:val="24"/>
        </w:rPr>
        <w:t xml:space="preserve"> </w:t>
      </w:r>
      <w:r>
        <w:rPr>
          <w:szCs w:val="24"/>
        </w:rPr>
        <w:t xml:space="preserve">This microsporidium infects </w:t>
      </w:r>
      <w:r w:rsidRPr="00076E91">
        <w:rPr>
          <w:szCs w:val="24"/>
        </w:rPr>
        <w:t>brain, spinal cords and kidneys of rabbits</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11023D10" w:rsidR="00327ACB" w:rsidRDefault="001C3D77" w:rsidP="00324278">
      <w:pPr>
        <w:spacing w:after="0" w:line="360" w:lineRule="auto"/>
        <w:jc w:val="both"/>
        <w:rPr>
          <w:szCs w:val="24"/>
        </w:rPr>
      </w:pPr>
      <w:r>
        <w:rPr>
          <w:szCs w:val="24"/>
        </w:rPr>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7D7352">
        <w:rPr>
          <w:szCs w:val="24"/>
        </w:rPr>
        <w:t xml:space="preserve">In which,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 xml:space="preserve">. </w:t>
      </w:r>
      <w:r w:rsidR="005A23F4" w:rsidRPr="000217EC">
        <w:rPr>
          <w:i/>
          <w:szCs w:val="24"/>
        </w:rPr>
        <w:t>E.bieneusi</w:t>
      </w:r>
      <w:r w:rsidR="005A23F4">
        <w:rPr>
          <w:szCs w:val="24"/>
        </w:rPr>
        <w:t xml:space="preserve"> </w:t>
      </w:r>
      <w:r w:rsidR="000217EC">
        <w:rPr>
          <w:szCs w:val="24"/>
        </w:rPr>
        <w:t>was</w:t>
      </w:r>
      <w:r w:rsidR="005A23F4">
        <w:rPr>
          <w:szCs w:val="24"/>
        </w:rPr>
        <w:t xml:space="preserve"> firstly </w:t>
      </w:r>
      <w:r w:rsidR="0056741E">
        <w:rPr>
          <w:szCs w:val="24"/>
        </w:rPr>
        <w:t>reported</w:t>
      </w:r>
      <w:r w:rsidR="000217EC">
        <w:rPr>
          <w:szCs w:val="24"/>
        </w:rPr>
        <w:t xml:space="preserve"> by </w:t>
      </w:r>
      <w:r w:rsidR="000217EC">
        <w:rPr>
          <w:szCs w:val="24"/>
        </w:rPr>
        <w:fldChar w:fldCharType="begin"/>
      </w:r>
      <w:r w:rsidR="000217EC">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0217EC">
        <w:rPr>
          <w:szCs w:val="24"/>
        </w:rPr>
        <w:fldChar w:fldCharType="separate"/>
      </w:r>
      <w:r w:rsidR="000217EC">
        <w:rPr>
          <w:noProof/>
          <w:szCs w:val="24"/>
        </w:rPr>
        <w:t>(Desportes et al. 1985)</w:t>
      </w:r>
      <w:r w:rsidR="000217EC">
        <w:rPr>
          <w:szCs w:val="24"/>
        </w:rPr>
        <w:fldChar w:fldCharType="end"/>
      </w:r>
      <w:r w:rsidR="000217EC">
        <w:rPr>
          <w:szCs w:val="24"/>
        </w:rPr>
        <w:t xml:space="preserve"> </w:t>
      </w:r>
      <w:r w:rsidR="005A23F4">
        <w:rPr>
          <w:szCs w:val="24"/>
        </w:rPr>
        <w:t>to be an AIDS-associated oppo</w:t>
      </w:r>
      <w:r w:rsidR="000217EC">
        <w:rPr>
          <w:szCs w:val="24"/>
        </w:rPr>
        <w:t>rtunistic pathogen</w:t>
      </w:r>
      <w:r w:rsidR="004E6732">
        <w:rPr>
          <w:szCs w:val="24"/>
        </w:rPr>
        <w:t xml:space="preserve"> that </w:t>
      </w:r>
      <w:r w:rsidR="00985E96">
        <w:rPr>
          <w:szCs w:val="24"/>
        </w:rPr>
        <w:t>provokes</w:t>
      </w:r>
      <w:r w:rsidR="004E6732" w:rsidRPr="004E6732">
        <w:rPr>
          <w:szCs w:val="24"/>
        </w:rPr>
        <w:t xml:space="preserve"> </w:t>
      </w:r>
      <w:r w:rsidR="004E6732">
        <w:rPr>
          <w:szCs w:val="24"/>
        </w:rPr>
        <w:t xml:space="preserve">chronic diarrhea.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 such as </w:t>
      </w:r>
      <w:r w:rsidR="0056741E" w:rsidRPr="0056741E">
        <w:rPr>
          <w:szCs w:val="24"/>
        </w:rPr>
        <w:t>organ transplant recipients, travelers,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F09AC">
        <w:rPr>
          <w:szCs w:val="24"/>
        </w:rPr>
        <w:t xml:space="preserve">While </w:t>
      </w:r>
      <w:r w:rsidR="00CF09AC" w:rsidRPr="00DE4203">
        <w:rPr>
          <w:i/>
          <w:szCs w:val="24"/>
        </w:rPr>
        <w:t>E.bieneusi</w:t>
      </w:r>
      <w:r w:rsidR="00CF09AC">
        <w:rPr>
          <w:szCs w:val="24"/>
        </w:rPr>
        <w:t xml:space="preserve"> </w:t>
      </w:r>
      <w:r w:rsidR="00D74BB0">
        <w:rPr>
          <w:szCs w:val="24"/>
        </w:rPr>
        <w:t>were</w:t>
      </w:r>
      <w:r w:rsidR="004C7423">
        <w:rPr>
          <w:szCs w:val="24"/>
        </w:rPr>
        <w:t xml:space="preserve"> mostly found in intestine, </w:t>
      </w:r>
      <w:r w:rsidR="004C7423" w:rsidRPr="004C7423">
        <w:rPr>
          <w:szCs w:val="24"/>
        </w:rPr>
        <w:t>respiratory</w:t>
      </w:r>
      <w:r w:rsidR="00CF09AC">
        <w:rPr>
          <w:szCs w:val="24"/>
        </w:rPr>
        <w:t xml:space="preserve"> and biliary tract, </w:t>
      </w:r>
      <w:r w:rsidR="00D74BB0" w:rsidRPr="00DE4203">
        <w:rPr>
          <w:i/>
          <w:szCs w:val="24"/>
        </w:rPr>
        <w:t>E.intestinalis</w:t>
      </w:r>
      <w:r w:rsidR="00D74BB0">
        <w:rPr>
          <w:szCs w:val="24"/>
        </w:rPr>
        <w:t xml:space="preserve"> </w:t>
      </w:r>
      <w:r w:rsidR="00C918C4">
        <w:rPr>
          <w:szCs w:val="24"/>
        </w:rPr>
        <w:t>and other microsporidia</w:t>
      </w:r>
      <w:r w:rsidR="000B366D">
        <w:rPr>
          <w:szCs w:val="24"/>
        </w:rPr>
        <w:t>, in additionally,</w:t>
      </w:r>
      <w:r w:rsidR="00C918C4">
        <w:rPr>
          <w:szCs w:val="24"/>
        </w:rPr>
        <w:t xml:space="preserve"> </w:t>
      </w:r>
      <w:r w:rsidR="00D74BB0">
        <w:rPr>
          <w:szCs w:val="24"/>
        </w:rPr>
        <w:t xml:space="preserve">are involved in </w:t>
      </w:r>
      <w:r w:rsidR="00F3668A">
        <w:rPr>
          <w:szCs w:val="24"/>
        </w:rPr>
        <w:t xml:space="preserve">the </w:t>
      </w:r>
      <w:r w:rsidR="00D74BB0">
        <w:rPr>
          <w:szCs w:val="24"/>
        </w:rPr>
        <w:t xml:space="preserve">diseases related to kidneys, lungs, eyes and other organs </w:t>
      </w:r>
      <w:r w:rsidR="00DF31D1">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 </w:instrText>
      </w:r>
      <w:r w:rsidR="0038151E">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EN.CITE.DATA </w:instrText>
      </w:r>
      <w:r w:rsidR="0038151E">
        <w:rPr>
          <w:szCs w:val="24"/>
        </w:rPr>
      </w:r>
      <w:r w:rsidR="0038151E">
        <w:rPr>
          <w:szCs w:val="24"/>
        </w:rPr>
        <w:fldChar w:fldCharType="end"/>
      </w:r>
      <w:r w:rsidR="00DF31D1">
        <w:rPr>
          <w:szCs w:val="24"/>
        </w:rPr>
        <w:fldChar w:fldCharType="separate"/>
      </w:r>
      <w:r w:rsidR="0038151E">
        <w:rPr>
          <w:noProof/>
          <w:szCs w:val="24"/>
        </w:rPr>
        <w:t>(Mathis, Weber, and Deplazes 2005; Ramanan and Pritt 2014)</w:t>
      </w:r>
      <w:r w:rsidR="00DF31D1">
        <w:rPr>
          <w:szCs w:val="24"/>
        </w:rPr>
        <w:fldChar w:fldCharType="end"/>
      </w:r>
      <w:r w:rsidR="00DF31D1">
        <w:rPr>
          <w:szCs w:val="24"/>
        </w:rPr>
        <w:t>.</w:t>
      </w:r>
      <w:r w:rsidR="002F55CD">
        <w:rPr>
          <w:szCs w:val="24"/>
        </w:rPr>
        <w:t xml:space="preserve"> </w:t>
      </w:r>
      <w:r w:rsidR="00B44F4A">
        <w:rPr>
          <w:szCs w:val="24"/>
        </w:rPr>
        <w:t>Beside chronic diarrhea, h</w:t>
      </w:r>
      <w:r w:rsidR="00B44F4A" w:rsidRPr="006A2E88">
        <w:rPr>
          <w:szCs w:val="24"/>
        </w:rPr>
        <w:t>epatobiliary and pulmonary</w:t>
      </w:r>
      <w:r w:rsidR="00B44F4A">
        <w:rPr>
          <w:szCs w:val="24"/>
        </w:rPr>
        <w:t xml:space="preserve"> illness, abdominal pain or weight loss in immunocompromised </w:t>
      </w:r>
      <w:r w:rsidR="006D0ED3">
        <w:rPr>
          <w:szCs w:val="24"/>
        </w:rPr>
        <w:t>patients</w:t>
      </w:r>
      <w:r w:rsidR="00B44F4A">
        <w:rPr>
          <w:szCs w:val="24"/>
        </w:rPr>
        <w:t xml:space="preserve"> </w:t>
      </w:r>
      <w:r w:rsidR="0079080D">
        <w:rPr>
          <w:szCs w:val="24"/>
        </w:rPr>
        <w:fldChar w:fldCharType="begin"/>
      </w:r>
      <w:r w:rsidR="0079080D">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79080D">
        <w:rPr>
          <w:szCs w:val="24"/>
        </w:rPr>
        <w:fldChar w:fldCharType="separate"/>
      </w:r>
      <w:r w:rsidR="0079080D">
        <w:rPr>
          <w:noProof/>
          <w:szCs w:val="24"/>
        </w:rPr>
        <w:t>(Matos, Lobo, and Xiao 2012; Ramanan and Pritt 2014)</w:t>
      </w:r>
      <w:r w:rsidR="0079080D">
        <w:rPr>
          <w:szCs w:val="24"/>
        </w:rPr>
        <w:fldChar w:fldCharType="end"/>
      </w:r>
      <w:r w:rsidR="006D0ED3">
        <w:rPr>
          <w:szCs w:val="24"/>
        </w:rPr>
        <w:t xml:space="preserve">, microsporidia also cause </w:t>
      </w:r>
      <w:r w:rsidR="003F29B7" w:rsidRPr="00681710">
        <w:rPr>
          <w:szCs w:val="24"/>
        </w:rPr>
        <w:t>acute, self-limiting diarrhea</w:t>
      </w:r>
      <w:r w:rsidR="004C6519">
        <w:rPr>
          <w:szCs w:val="24"/>
        </w:rPr>
        <w:t xml:space="preserve"> or ocular infections</w:t>
      </w:r>
      <w:r w:rsidR="006D0ED3">
        <w:rPr>
          <w:szCs w:val="24"/>
        </w:rPr>
        <w:t xml:space="preserve"> in immunocompetent people </w:t>
      </w:r>
      <w:r w:rsidR="006D0ED3">
        <w:rPr>
          <w:szCs w:val="24"/>
        </w:rPr>
        <w:fldChar w:fldCharType="begin"/>
      </w:r>
      <w:r w:rsidR="006D0ED3">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6D0ED3">
        <w:rPr>
          <w:szCs w:val="24"/>
        </w:rPr>
        <w:fldChar w:fldCharType="separate"/>
      </w:r>
      <w:r w:rsidR="006D0ED3">
        <w:rPr>
          <w:noProof/>
          <w:szCs w:val="24"/>
        </w:rPr>
        <w:t>(Mathis, Weber, and Deplazes 2005)</w:t>
      </w:r>
      <w:r w:rsidR="006D0ED3">
        <w:rPr>
          <w:szCs w:val="24"/>
        </w:rPr>
        <w:fldChar w:fldCharType="end"/>
      </w:r>
      <w:r w:rsidR="006D0ED3">
        <w:rPr>
          <w:szCs w:val="24"/>
        </w:rPr>
        <w:t>.</w:t>
      </w:r>
    </w:p>
    <w:p w14:paraId="67167DE2" w14:textId="7BE5D933"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 xml:space="preserve">he </w:t>
      </w:r>
      <w:r w:rsidR="00A83149">
        <w:rPr>
          <w:szCs w:val="24"/>
        </w:rPr>
        <w:lastRenderedPageBreak/>
        <w:t>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1DB88BD5"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0" w:name="_Toc384627476"/>
      <w:bookmarkStart w:id="11" w:name="_Toc386107063"/>
      <w:r w:rsidRPr="002F3773">
        <w:t>The symbiotic lifestyle of microsporidia</w:t>
      </w:r>
      <w:bookmarkEnd w:id="10"/>
      <w:bookmarkEnd w:id="11"/>
    </w:p>
    <w:p w14:paraId="45C6F014" w14:textId="762F899D" w:rsidR="00AA3436" w:rsidRDefault="00222177" w:rsidP="006F658C">
      <w:pPr>
        <w:spacing w:after="0" w:line="360" w:lineRule="auto"/>
        <w:jc w:val="both"/>
        <w:rPr>
          <w:szCs w:val="24"/>
        </w:rPr>
      </w:pPr>
      <w:r>
        <w:rPr>
          <w:szCs w:val="24"/>
        </w:rPr>
        <w:t>S</w:t>
      </w:r>
      <w:r w:rsidR="00AA3436" w:rsidRPr="00076E91">
        <w:rPr>
          <w:szCs w:val="24"/>
        </w:rPr>
        <w:t>ymbio</w:t>
      </w:r>
      <w:r w:rsidR="008C182E">
        <w:rPr>
          <w:szCs w:val="24"/>
        </w:rPr>
        <w:t xml:space="preserve">sis </w:t>
      </w:r>
      <w:r w:rsidR="00AA3436" w:rsidRPr="00076E91">
        <w:rPr>
          <w:szCs w:val="24"/>
        </w:rPr>
        <w:t>is the</w:t>
      </w:r>
      <w:r w:rsidR="00006EF0">
        <w:rPr>
          <w:szCs w:val="24"/>
        </w:rPr>
        <w:t xml:space="preserve"> </w:t>
      </w:r>
      <w:r w:rsidR="004A0144">
        <w:rPr>
          <w:szCs w:val="24"/>
        </w:rPr>
        <w:t>beneficial</w:t>
      </w:r>
      <w:r w:rsidR="00AA3436" w:rsidRPr="00076E91">
        <w:rPr>
          <w:szCs w:val="24"/>
        </w:rPr>
        <w:t xml:space="preserve"> association between two different organisms</w:t>
      </w:r>
      <w:r w:rsidR="008C182E">
        <w:rPr>
          <w:szCs w:val="24"/>
        </w:rPr>
        <w:t xml:space="preserve"> that live together</w:t>
      </w:r>
      <w:r w:rsidR="00AA3436">
        <w:rPr>
          <w:szCs w:val="24"/>
        </w:rPr>
        <w:t>.</w:t>
      </w:r>
      <w:r w:rsidR="00AA3436" w:rsidRPr="00076E91">
        <w:rPr>
          <w:szCs w:val="24"/>
        </w:rPr>
        <w:t xml:space="preserve"> </w:t>
      </w:r>
      <w:r w:rsidR="00AA3436">
        <w:rPr>
          <w:szCs w:val="24"/>
        </w:rPr>
        <w:t xml:space="preserve">In an ectosymbiosis, </w:t>
      </w:r>
      <w:r w:rsidR="002B506B">
        <w:rPr>
          <w:szCs w:val="24"/>
        </w:rPr>
        <w:t>two</w:t>
      </w:r>
      <w:r w:rsidR="00AA3436">
        <w:rPr>
          <w:szCs w:val="24"/>
        </w:rPr>
        <w:t xml:space="preserve"> </w:t>
      </w:r>
      <w:r w:rsidR="002B506B">
        <w:rPr>
          <w:szCs w:val="24"/>
        </w:rPr>
        <w:t xml:space="preserve">species </w:t>
      </w:r>
      <w:r w:rsidR="00DE1275">
        <w:rPr>
          <w:szCs w:val="24"/>
        </w:rPr>
        <w:t xml:space="preserve">live </w:t>
      </w:r>
      <w:r w:rsidR="00DE1275" w:rsidRPr="00DE1275">
        <w:rPr>
          <w:szCs w:val="24"/>
        </w:rPr>
        <w:t>physically separate</w:t>
      </w:r>
      <w:r w:rsidR="00DE1275">
        <w:rPr>
          <w:szCs w:val="24"/>
        </w:rPr>
        <w:t xml:space="preserve"> from each other</w:t>
      </w:r>
      <w:r w:rsidR="00AA3436">
        <w:rPr>
          <w:szCs w:val="24"/>
        </w:rPr>
        <w:t xml:space="preserve">, whereas in an endosymbiosis, one </w:t>
      </w:r>
      <w:r w:rsidR="002B506B">
        <w:rPr>
          <w:szCs w:val="24"/>
        </w:rPr>
        <w:t xml:space="preserve">species </w:t>
      </w:r>
      <w:r w:rsidR="00AA3436">
        <w:rPr>
          <w:szCs w:val="24"/>
        </w:rPr>
        <w:t>lives optionally or obligatory within the partnering organism, the host</w:t>
      </w:r>
      <w:r w:rsidR="00AA3436" w:rsidRPr="00076E91">
        <w:rPr>
          <w:szCs w:val="24"/>
        </w:rPr>
        <w:t>.</w:t>
      </w:r>
      <w:r w:rsidR="008266AE">
        <w:rPr>
          <w:szCs w:val="24"/>
        </w:rPr>
        <w:t xml:space="preserve"> </w:t>
      </w:r>
      <w:r w:rsidR="009F560C">
        <w:rPr>
          <w:szCs w:val="24"/>
        </w:rPr>
        <w:t>Symbiotic relationship can be</w:t>
      </w:r>
      <w:r w:rsidR="00E57029">
        <w:rPr>
          <w:szCs w:val="24"/>
        </w:rPr>
        <w:t xml:space="preserve"> divided into</w:t>
      </w:r>
      <w:r w:rsidR="009F560C">
        <w:rPr>
          <w:szCs w:val="24"/>
        </w:rPr>
        <w:t xml:space="preserve"> </w:t>
      </w:r>
      <w:r w:rsidR="00646423">
        <w:rPr>
          <w:szCs w:val="24"/>
        </w:rPr>
        <w:t xml:space="preserve">mutualism, commensalism and parasitism. They are </w:t>
      </w:r>
      <w:r w:rsidR="00260FC4">
        <w:rPr>
          <w:szCs w:val="24"/>
        </w:rPr>
        <w:t>different</w:t>
      </w:r>
      <w:r w:rsidR="00646423">
        <w:rPr>
          <w:szCs w:val="24"/>
        </w:rPr>
        <w:t xml:space="preserve"> by the effect on each </w:t>
      </w:r>
      <w:r w:rsidR="00227A6C">
        <w:rPr>
          <w:szCs w:val="24"/>
        </w:rPr>
        <w:t>partner</w:t>
      </w:r>
      <w:r w:rsidR="00646423">
        <w:rPr>
          <w:szCs w:val="24"/>
        </w:rPr>
        <w:t>, such as in mutualistic relationship both species benefit</w:t>
      </w:r>
      <w:r w:rsidR="00990655">
        <w:rPr>
          <w:szCs w:val="24"/>
        </w:rPr>
        <w:t>, or</w:t>
      </w:r>
      <w:r w:rsidR="00A95F38">
        <w:rPr>
          <w:szCs w:val="24"/>
        </w:rPr>
        <w:t xml:space="preserve"> </w:t>
      </w:r>
      <w:r w:rsidR="00646423">
        <w:rPr>
          <w:szCs w:val="24"/>
        </w:rPr>
        <w:t>commensalism</w:t>
      </w:r>
      <w:r w:rsidR="00990655">
        <w:rPr>
          <w:szCs w:val="24"/>
        </w:rPr>
        <w:t xml:space="preserve"> benefits</w:t>
      </w:r>
      <w:r w:rsidR="00646423">
        <w:rPr>
          <w:szCs w:val="24"/>
        </w:rPr>
        <w:t xml:space="preserve"> </w:t>
      </w:r>
      <w:r w:rsidR="00990655">
        <w:rPr>
          <w:szCs w:val="24"/>
        </w:rPr>
        <w:t xml:space="preserve">only </w:t>
      </w:r>
      <w:r w:rsidR="00646423">
        <w:rPr>
          <w:szCs w:val="24"/>
        </w:rPr>
        <w:t xml:space="preserve">one </w:t>
      </w:r>
      <w:r w:rsidR="00A95F38">
        <w:rPr>
          <w:szCs w:val="24"/>
        </w:rPr>
        <w:t>species while</w:t>
      </w:r>
      <w:r w:rsidR="006363CF">
        <w:rPr>
          <w:szCs w:val="24"/>
        </w:rPr>
        <w:t xml:space="preserve"> do</w:t>
      </w:r>
      <w:r w:rsidR="00990655">
        <w:rPr>
          <w:szCs w:val="24"/>
        </w:rPr>
        <w:t xml:space="preserve"> not have any effect on the other. </w:t>
      </w:r>
      <w:r w:rsidR="00EB1D01">
        <w:rPr>
          <w:szCs w:val="24"/>
        </w:rPr>
        <w:t>Opposite to those harmless symbio</w:t>
      </w:r>
      <w:r w:rsidR="00E02209">
        <w:rPr>
          <w:szCs w:val="24"/>
        </w:rPr>
        <w:t>tic relationships</w:t>
      </w:r>
      <w:r w:rsidR="00EB1D01">
        <w:rPr>
          <w:szCs w:val="24"/>
        </w:rPr>
        <w:t>,</w:t>
      </w:r>
      <w:r w:rsidR="00AA3436" w:rsidRPr="00076E91">
        <w:rPr>
          <w:szCs w:val="24"/>
        </w:rPr>
        <w:t xml:space="preserve"> </w:t>
      </w:r>
      <w:r w:rsidR="00E02209">
        <w:rPr>
          <w:szCs w:val="24"/>
        </w:rPr>
        <w:t xml:space="preserve">in </w:t>
      </w:r>
      <w:r w:rsidR="00AA3436" w:rsidRPr="00076E91">
        <w:rPr>
          <w:szCs w:val="24"/>
        </w:rPr>
        <w:t xml:space="preserve">parasitism one </w:t>
      </w:r>
      <w:r w:rsidR="00E500AC">
        <w:rPr>
          <w:szCs w:val="24"/>
        </w:rPr>
        <w:t>species</w:t>
      </w:r>
      <w:r w:rsidR="00AA3436" w:rsidRPr="00076E91">
        <w:rPr>
          <w:szCs w:val="24"/>
        </w:rPr>
        <w:t xml:space="preserve">, the parasite, </w:t>
      </w:r>
      <w:r w:rsidR="00CB1B86">
        <w:rPr>
          <w:szCs w:val="24"/>
        </w:rPr>
        <w:t>profit</w:t>
      </w:r>
      <w:r w:rsidR="00EF0F41">
        <w:rPr>
          <w:szCs w:val="24"/>
        </w:rPr>
        <w:t>s</w:t>
      </w:r>
      <w:r w:rsidR="00CB1B86">
        <w:rPr>
          <w:szCs w:val="24"/>
        </w:rPr>
        <w:t xml:space="preserve"> </w:t>
      </w:r>
      <w:r w:rsidR="00AA3436" w:rsidRPr="00076E91">
        <w:rPr>
          <w:szCs w:val="24"/>
        </w:rPr>
        <w:t>from</w:t>
      </w:r>
      <w:r w:rsidR="000929B3">
        <w:rPr>
          <w:szCs w:val="24"/>
        </w:rPr>
        <w:t xml:space="preserve"> the detriment of</w:t>
      </w:r>
      <w:r w:rsidR="00AA3436" w:rsidRPr="00076E91">
        <w:rPr>
          <w:szCs w:val="24"/>
        </w:rPr>
        <w:t xml:space="preserve"> its host</w:t>
      </w:r>
      <w:r w:rsidR="006F60C9">
        <w:rPr>
          <w:szCs w:val="24"/>
        </w:rPr>
        <w:t xml:space="preserve"> species</w:t>
      </w:r>
      <w:r w:rsidR="00AA3436">
        <w:rPr>
          <w:szCs w:val="24"/>
        </w:rPr>
        <w:t xml:space="preserve"> </w:t>
      </w:r>
      <w:r w:rsidR="00AA3436">
        <w:rPr>
          <w:szCs w:val="24"/>
        </w:rPr>
        <w:fldChar w:fldCharType="begin"/>
      </w:r>
      <w:r w:rsidR="00AA3436">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AA3436">
        <w:rPr>
          <w:szCs w:val="24"/>
        </w:rPr>
        <w:fldChar w:fldCharType="separate"/>
      </w:r>
      <w:r w:rsidR="00AA3436">
        <w:rPr>
          <w:noProof/>
          <w:szCs w:val="24"/>
        </w:rPr>
        <w:t>(Paracer and Ahmadjian 2000)</w:t>
      </w:r>
      <w:r w:rsidR="00AA3436">
        <w:rPr>
          <w:szCs w:val="24"/>
        </w:rPr>
        <w:fldChar w:fldCharType="end"/>
      </w:r>
      <w:r w:rsidR="00AA3436" w:rsidRPr="00076E91">
        <w:rPr>
          <w:szCs w:val="24"/>
        </w:rPr>
        <w:t xml:space="preserve">. </w:t>
      </w:r>
    </w:p>
    <w:p w14:paraId="5E0F4662" w14:textId="14DF970C" w:rsidR="000C3B47" w:rsidRDefault="00873562" w:rsidP="006F658C">
      <w:pPr>
        <w:spacing w:after="0" w:line="360" w:lineRule="auto"/>
        <w:jc w:val="both"/>
        <w:rPr>
          <w:szCs w:val="24"/>
        </w:rPr>
      </w:pPr>
      <w:r>
        <w:rPr>
          <w:szCs w:val="24"/>
        </w:rPr>
        <w:lastRenderedPageBreak/>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77777777" w:rsidR="005442EB" w:rsidRDefault="005442EB" w:rsidP="005442EB">
      <w:pPr>
        <w:pStyle w:val="Heading2"/>
        <w:jc w:val="both"/>
      </w:pPr>
      <w:bookmarkStart w:id="12" w:name="_Toc384627478"/>
      <w:bookmarkStart w:id="13" w:name="_Toc386107064"/>
      <w:r w:rsidRPr="002F3773">
        <w:t>The origin of microsporidia</w:t>
      </w:r>
      <w:bookmarkEnd w:id="12"/>
      <w:bookmarkEnd w:id="13"/>
    </w:p>
    <w:p w14:paraId="59478A95" w14:textId="77777777" w:rsidR="005442EB" w:rsidRDefault="005442EB" w:rsidP="005442EB">
      <w:pPr>
        <w:spacing w:after="0" w:line="360" w:lineRule="auto"/>
        <w:jc w:val="both"/>
        <w:rPr>
          <w:szCs w:val="24"/>
        </w:rPr>
      </w:pPr>
      <w:r>
        <w:rPr>
          <w:szCs w:val="24"/>
        </w:rPr>
        <w:t xml:space="preserve">Initially, the microsporidium </w:t>
      </w:r>
      <w:r w:rsidRPr="00450033">
        <w:rPr>
          <w:i/>
          <w:szCs w:val="24"/>
        </w:rPr>
        <w:t>Nosema bombycis</w:t>
      </w:r>
      <w:r>
        <w:rPr>
          <w:szCs w:val="24"/>
        </w:rPr>
        <w:t xml:space="preserve"> was described as a yeast-like unicellular fungus by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Thereafter, electron microscopy studies first reassigned microsporidia to the phylum </w:t>
      </w:r>
      <w:commentRangeStart w:id="14"/>
      <w:r w:rsidRPr="005F3287">
        <w:rPr>
          <w:szCs w:val="24"/>
        </w:rPr>
        <w:t>Sporozoa</w:t>
      </w:r>
      <w:commentRangeEnd w:id="14"/>
      <w:r>
        <w:rPr>
          <w:rStyle w:val="CommentReference"/>
        </w:rPr>
        <w:commentReference w:id="14"/>
      </w:r>
      <w:r>
        <w:rPr>
          <w:szCs w:val="24"/>
        </w:rPr>
        <w:t xml:space="preserve">, and then together with other amitochondriate protists to the phylum Archezoa because they lacked several typical eukaryotic components such as mitochondria, Golgi bodies or peroxisomes </w:t>
      </w:r>
      <w:r>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Pr>
          <w:szCs w:val="24"/>
        </w:rPr>
        <w:instrText xml:space="preserve"> ADDIN EN.CITE </w:instrText>
      </w:r>
      <w:r>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(Kudo and Daniels 1963; Heinz et al. 2014)</w:t>
      </w:r>
      <w:r>
        <w:rPr>
          <w:szCs w:val="24"/>
        </w:rPr>
        <w:fldChar w:fldCharType="end"/>
      </w:r>
      <w:r>
        <w:rPr>
          <w:szCs w:val="24"/>
        </w:rPr>
        <w:t xml:space="preserve">. </w:t>
      </w:r>
    </w:p>
    <w:p w14:paraId="289C497D" w14:textId="77777777" w:rsidR="005442EB" w:rsidRDefault="005442EB" w:rsidP="005442EB">
      <w:pPr>
        <w:spacing w:after="0" w:line="360" w:lineRule="auto"/>
        <w:jc w:val="both"/>
        <w:rPr>
          <w:szCs w:val="24"/>
        </w:rPr>
      </w:pPr>
      <w:r w:rsidRPr="00F359F1">
        <w:rPr>
          <w:szCs w:val="24"/>
          <w:highlight w:val="yellow"/>
        </w:rPr>
        <w:t>Figure</w:t>
      </w:r>
    </w:p>
    <w:p w14:paraId="0EBC09FE" w14:textId="1AF9449B" w:rsidR="005442EB" w:rsidRDefault="005442EB" w:rsidP="005442EB">
      <w:pPr>
        <w:spacing w:after="0" w:line="360" w:lineRule="auto"/>
        <w:jc w:val="both"/>
        <w:rPr>
          <w:szCs w:val="24"/>
        </w:rPr>
      </w:pPr>
      <w:r>
        <w:rPr>
          <w:szCs w:val="24"/>
        </w:rPr>
        <w:t xml:space="preserve">The first molecular phylogeny providing information about the position of microsporidia in the tree of life was based on the SSU rRNA and LSU rRNA of the microsporidium </w:t>
      </w:r>
      <w:r w:rsidRPr="005C01DA">
        <w:rPr>
          <w:i/>
          <w:szCs w:val="24"/>
        </w:rPr>
        <w:t>Vairimorpha necatrix</w:t>
      </w:r>
      <w:r>
        <w:rPr>
          <w:i/>
          <w:szCs w:val="24"/>
        </w:rPr>
        <w:t xml:space="preserve">. </w:t>
      </w:r>
      <w:r>
        <w:rPr>
          <w:szCs w:val="24"/>
        </w:rPr>
        <w:t xml:space="preserve">The resulting tree was in line with the Archezoa hypothesis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szCs w:val="24"/>
        </w:rPr>
        <w:t xml:space="preserve">. Since then, the placement of microsporidia as an early branching eukaryote has been further supported with the phylogeny of other genes such as </w:t>
      </w:r>
      <w:r w:rsidRPr="00AE623B">
        <w:rPr>
          <w:szCs w:val="24"/>
        </w:rPr>
        <w:t>isoleucyl aminoacyl-tRNA</w:t>
      </w:r>
      <w:r>
        <w:rPr>
          <w:szCs w:val="24"/>
        </w:rPr>
        <w:t xml:space="preserve"> synthetase, elongation factor-</w:t>
      </w:r>
      <w:r w:rsidRPr="00AE623B">
        <w:rPr>
          <w:szCs w:val="24"/>
        </w:rPr>
        <w:t>1alpha, and elongation factor-2</w:t>
      </w:r>
      <w:r>
        <w:rPr>
          <w:szCs w:val="24"/>
        </w:rPr>
        <w:t xml:space="preserve"> </w: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 </w:instrTex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(Brown and Doolittle 1995; Kamaishi et al. 1996)</w:t>
      </w:r>
      <w:r>
        <w:rPr>
          <w:szCs w:val="24"/>
        </w:rPr>
        <w:fldChar w:fldCharType="end"/>
      </w:r>
      <w:r>
        <w:rPr>
          <w:szCs w:val="24"/>
        </w:rPr>
        <w:t xml:space="preserve">. </w:t>
      </w:r>
    </w:p>
    <w:p w14:paraId="575D6006" w14:textId="086593E3" w:rsidR="0045172F" w:rsidRDefault="005442EB" w:rsidP="005442EB">
      <w:pPr>
        <w:spacing w:after="0" w:line="360" w:lineRule="auto"/>
        <w:jc w:val="both"/>
        <w:rPr>
          <w:szCs w:val="24"/>
        </w:rPr>
      </w:pPr>
      <w:r>
        <w:rPr>
          <w:szCs w:val="24"/>
        </w:rPr>
        <w:t xml:space="preserve">However, this </w:t>
      </w:r>
      <w:r w:rsidR="00407E04">
        <w:rPr>
          <w:szCs w:val="24"/>
        </w:rPr>
        <w:t>"Microsporidia-early"</w:t>
      </w:r>
      <w:r w:rsidRPr="00CB7B5B">
        <w:rPr>
          <w:szCs w:val="24"/>
        </w:rPr>
        <w:t xml:space="preserve"> hypothesis</w:t>
      </w:r>
      <w:r>
        <w:rPr>
          <w:szCs w:val="24"/>
        </w:rPr>
        <w:t xml:space="preserve"> was always doubted</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Pr>
          <w:szCs w:val="24"/>
        </w:rPr>
        <w:t xml:space="preserve">. </w:t>
      </w:r>
      <w:r w:rsidR="009039A4">
        <w:rPr>
          <w:szCs w:val="24"/>
        </w:rPr>
        <w:t xml:space="preserve">The presence of heat shock protein Hsp70 </w:t>
      </w:r>
      <w:r w:rsidR="000867AE">
        <w:rPr>
          <w:szCs w:val="24"/>
        </w:rPr>
        <w:t xml:space="preserve">gives insight about the </w:t>
      </w:r>
      <w:r w:rsidR="000867AE">
        <w:rPr>
          <w:szCs w:val="24"/>
        </w:rPr>
        <w:lastRenderedPageBreak/>
        <w:t xml:space="preserve">mitochondrial origin of microsporidian ancestor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sidR="000867AE">
        <w:rPr>
          <w:szCs w:val="24"/>
        </w:rPr>
        <w:t xml:space="preserve">, which </w:t>
      </w:r>
      <w:r w:rsidR="00B25979">
        <w:rPr>
          <w:szCs w:val="24"/>
        </w:rPr>
        <w:t>neglect</w:t>
      </w:r>
      <w:r w:rsidR="008344A1">
        <w:rPr>
          <w:szCs w:val="24"/>
        </w:rPr>
        <w:t>s</w:t>
      </w:r>
      <w:r w:rsidR="000867AE">
        <w:rPr>
          <w:szCs w:val="24"/>
        </w:rPr>
        <w:t xml:space="preserve"> the </w:t>
      </w:r>
      <w:r w:rsidR="00B747E7">
        <w:rPr>
          <w:szCs w:val="24"/>
        </w:rPr>
        <w:t>A</w:t>
      </w:r>
      <w:r w:rsidR="00B25979">
        <w:rPr>
          <w:szCs w:val="24"/>
        </w:rPr>
        <w:t>rchezoa hypothesis.</w:t>
      </w:r>
      <w:r w:rsidR="00047EE5">
        <w:rPr>
          <w:szCs w:val="24"/>
        </w:rPr>
        <w:t xml:space="preserve"> </w:t>
      </w:r>
      <w:r w:rsidR="00952347">
        <w:rPr>
          <w:szCs w:val="24"/>
        </w:rPr>
        <w:t xml:space="preserve">In addition to that biological evidence, </w:t>
      </w:r>
      <w:r w:rsidR="009039A4">
        <w:rPr>
          <w:szCs w:val="24"/>
        </w:rPr>
        <w:t>t</w:t>
      </w:r>
      <w:r>
        <w:rPr>
          <w:szCs w:val="24"/>
        </w:rPr>
        <w:t xml:space="preserve">he </w:t>
      </w:r>
      <w:r w:rsidR="006547BC">
        <w:rPr>
          <w:szCs w:val="24"/>
        </w:rPr>
        <w:t>highly</w:t>
      </w:r>
      <w:r>
        <w:rPr>
          <w:szCs w:val="24"/>
        </w:rPr>
        <w:t xml:space="preserve"> divergent sequences of the microsporidia could </w:t>
      </w:r>
      <w:r w:rsidR="006D5565">
        <w:rPr>
          <w:szCs w:val="24"/>
        </w:rPr>
        <w:t>misplace</w:t>
      </w:r>
      <w:r>
        <w:rPr>
          <w:szCs w:val="24"/>
        </w:rPr>
        <w:t xml:space="preserve"> their deep position in the phylogenetic tree due </w:t>
      </w:r>
      <w:commentRangeStart w:id="15"/>
      <w:r>
        <w:rPr>
          <w:szCs w:val="24"/>
        </w:rPr>
        <w:t xml:space="preserve">to the effect of the long-branch attraction </w:t>
      </w:r>
      <w:commentRangeEnd w:id="15"/>
      <w:r>
        <w:rPr>
          <w:rStyle w:val="CommentReference"/>
        </w:rPr>
        <w:commentReference w:id="15"/>
      </w:r>
      <w:r>
        <w:rPr>
          <w:szCs w:val="24"/>
        </w:rPr>
        <w:fldChar w:fldCharType="begin"/>
      </w:r>
      <w:r w:rsidR="00A344C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Pr>
          <w:szCs w:val="24"/>
        </w:rPr>
        <w:fldChar w:fldCharType="separate"/>
      </w:r>
      <w:r w:rsidR="00A344C8">
        <w:rPr>
          <w:noProof/>
          <w:szCs w:val="24"/>
        </w:rPr>
        <w:t>(Corradi and Keeling 2009)</w:t>
      </w:r>
      <w:r>
        <w:rPr>
          <w:szCs w:val="24"/>
        </w:rPr>
        <w:fldChar w:fldCharType="end"/>
      </w:r>
      <w:r>
        <w:rPr>
          <w:szCs w:val="24"/>
        </w:rPr>
        <w:t>.</w:t>
      </w:r>
      <w:r w:rsidR="001401D6">
        <w:rPr>
          <w:szCs w:val="24"/>
        </w:rPr>
        <w:t xml:space="preserve"> </w:t>
      </w:r>
      <w:r w:rsidR="0045172F">
        <w:rPr>
          <w:szCs w:val="24"/>
        </w:rPr>
        <w:t>The l</w:t>
      </w:r>
      <w:r w:rsidR="001401D6">
        <w:rPr>
          <w:szCs w:val="24"/>
        </w:rPr>
        <w:t>ong-branch attraction</w:t>
      </w:r>
      <w:r w:rsidR="0045172F">
        <w:rPr>
          <w:szCs w:val="24"/>
        </w:rPr>
        <w:t xml:space="preserve"> </w:t>
      </w:r>
      <w:r w:rsidR="001401D6">
        <w:rPr>
          <w:szCs w:val="24"/>
        </w:rPr>
        <w:t xml:space="preserve">was firstly discussed by </w:t>
      </w:r>
      <w:r w:rsidR="001401D6">
        <w:rPr>
          <w:szCs w:val="24"/>
        </w:rPr>
        <w:fldChar w:fldCharType="begin"/>
      </w:r>
      <w:r w:rsidR="001401D6">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sidR="001401D6">
        <w:rPr>
          <w:szCs w:val="24"/>
        </w:rPr>
        <w:fldChar w:fldCharType="separate"/>
      </w:r>
      <w:r w:rsidR="001401D6">
        <w:rPr>
          <w:noProof/>
          <w:szCs w:val="24"/>
        </w:rPr>
        <w:t>(Felsenstein 1978)</w:t>
      </w:r>
      <w:r w:rsidR="001401D6">
        <w:rPr>
          <w:szCs w:val="24"/>
        </w:rPr>
        <w:fldChar w:fldCharType="end"/>
      </w:r>
      <w:r w:rsidR="0045172F">
        <w:rPr>
          <w:szCs w:val="24"/>
        </w:rPr>
        <w:t>, in which it</w:t>
      </w:r>
      <w:r w:rsidR="00B34548">
        <w:rPr>
          <w:szCs w:val="24"/>
        </w:rPr>
        <w:t xml:space="preserve"> </w:t>
      </w:r>
      <w:r w:rsidR="003D37B9">
        <w:rPr>
          <w:szCs w:val="24"/>
        </w:rPr>
        <w:t>affects</w:t>
      </w:r>
      <w:r w:rsidR="0045172F">
        <w:rPr>
          <w:szCs w:val="24"/>
        </w:rPr>
        <w:t xml:space="preserve"> the</w:t>
      </w:r>
      <w:r w:rsidR="003D37B9">
        <w:rPr>
          <w:szCs w:val="24"/>
        </w:rPr>
        <w:t xml:space="preserve"> </w:t>
      </w:r>
      <w:r w:rsidR="0045172F">
        <w:rPr>
          <w:szCs w:val="24"/>
        </w:rPr>
        <w:t xml:space="preserve">maximum parsimony tree reconstruction. </w:t>
      </w:r>
      <w:r w:rsidR="00BA5A3A">
        <w:rPr>
          <w:szCs w:val="24"/>
        </w:rPr>
        <w:t>Subsequently</w:t>
      </w:r>
      <w:r w:rsidR="0045172F">
        <w:rPr>
          <w:szCs w:val="24"/>
        </w:rPr>
        <w:t xml:space="preserve">, </w:t>
      </w:r>
      <w:r w:rsidR="004B64AF">
        <w:rPr>
          <w:szCs w:val="24"/>
        </w:rPr>
        <w:t>this artifact</w:t>
      </w:r>
      <w:r w:rsidR="0045172F">
        <w:rPr>
          <w:szCs w:val="24"/>
        </w:rPr>
        <w:t xml:space="preserve"> has been </w:t>
      </w:r>
      <w:r w:rsidR="00BA5A3A">
        <w:rPr>
          <w:szCs w:val="24"/>
        </w:rPr>
        <w:t>shown to affect all types of phylogenetic tree reconstruction methods, such as distance based approach and maximum likelihood</w:t>
      </w:r>
      <w:r w:rsidR="004F774A">
        <w:rPr>
          <w:szCs w:val="24"/>
        </w:rPr>
        <w:t xml:space="preserve"> </w: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 </w:instrTex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EN.CITE.DATA </w:instrText>
      </w:r>
      <w:r w:rsidR="004F774A">
        <w:rPr>
          <w:szCs w:val="24"/>
        </w:rPr>
      </w:r>
      <w:r w:rsidR="004F774A">
        <w:rPr>
          <w:szCs w:val="24"/>
        </w:rPr>
        <w:fldChar w:fldCharType="end"/>
      </w:r>
      <w:r w:rsidR="004F774A">
        <w:rPr>
          <w:szCs w:val="24"/>
        </w:rPr>
        <w:fldChar w:fldCharType="separate"/>
      </w:r>
      <w:r w:rsidR="004F774A">
        <w:rPr>
          <w:noProof/>
          <w:szCs w:val="24"/>
        </w:rPr>
        <w:t>(Philippe 2000; Kolaczkowski and Thornton 2009; Parks and Goldman 2014)</w:t>
      </w:r>
      <w:r w:rsidR="004F774A">
        <w:rPr>
          <w:szCs w:val="24"/>
        </w:rPr>
        <w:fldChar w:fldCharType="end"/>
      </w:r>
      <w:r w:rsidR="00BA5A3A">
        <w:rPr>
          <w:szCs w:val="24"/>
        </w:rPr>
        <w:t xml:space="preserve">. </w:t>
      </w:r>
      <w:r w:rsidR="0035320D">
        <w:rPr>
          <w:szCs w:val="24"/>
        </w:rPr>
        <w:t>The long-branch attraction demonstrates cases, where fa</w:t>
      </w:r>
      <w:r w:rsidR="006C191E">
        <w:rPr>
          <w:szCs w:val="24"/>
        </w:rPr>
        <w:t>st evolving taxa are grouped together in the inferred tree</w:t>
      </w:r>
      <w:r w:rsidR="0035320D">
        <w:rPr>
          <w:szCs w:val="24"/>
        </w:rPr>
        <w:t xml:space="preserve"> </w:t>
      </w:r>
      <w:r w:rsidR="006C191E">
        <w:rPr>
          <w:szCs w:val="24"/>
        </w:rPr>
        <w:t>although they are not evolutionarily related</w:t>
      </w:r>
      <w:r w:rsidR="001C39F0">
        <w:rPr>
          <w:szCs w:val="24"/>
        </w:rPr>
        <w:t>,</w:t>
      </w:r>
      <w:r w:rsidR="006C191E">
        <w:rPr>
          <w:szCs w:val="24"/>
        </w:rPr>
        <w:t xml:space="preserve"> </w:t>
      </w:r>
      <w:r w:rsidR="001C39F0">
        <w:rPr>
          <w:szCs w:val="24"/>
        </w:rPr>
        <w:t>which consequently</w:t>
      </w:r>
      <w:r w:rsidR="004F774A">
        <w:rPr>
          <w:szCs w:val="24"/>
        </w:rPr>
        <w:t xml:space="preserve"> leads to the bias in the conclusion based on the in</w:t>
      </w:r>
      <w:r w:rsidR="001231BB">
        <w:rPr>
          <w:szCs w:val="24"/>
        </w:rPr>
        <w:t xml:space="preserve">ference of the constructed </w:t>
      </w:r>
      <w:r w:rsidR="00522910">
        <w:rPr>
          <w:szCs w:val="24"/>
        </w:rPr>
        <w:t xml:space="preserve">phylogenetic </w:t>
      </w:r>
      <w:bookmarkStart w:id="16" w:name="_GoBack"/>
      <w:bookmarkEnd w:id="16"/>
      <w:r w:rsidR="001231BB">
        <w:rPr>
          <w:szCs w:val="24"/>
        </w:rPr>
        <w:t xml:space="preserve">tree </w: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 </w:instrTex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EN.CITE.DATA </w:instrText>
      </w:r>
      <w:r w:rsidR="00367C62">
        <w:rPr>
          <w:szCs w:val="24"/>
        </w:rPr>
      </w:r>
      <w:r w:rsidR="00367C62">
        <w:rPr>
          <w:szCs w:val="24"/>
        </w:rPr>
        <w:fldChar w:fldCharType="end"/>
      </w:r>
      <w:r w:rsidR="00367C62">
        <w:rPr>
          <w:szCs w:val="24"/>
        </w:rPr>
        <w:fldChar w:fldCharType="separate"/>
      </w:r>
      <w:r w:rsidR="00367C62">
        <w:rPr>
          <w:noProof/>
          <w:szCs w:val="24"/>
        </w:rPr>
        <w:t>(Philippe et al. 2005; Kück et al. 2012; Li, Hua, et al. 2014)</w:t>
      </w:r>
      <w:r w:rsidR="00367C62">
        <w:rPr>
          <w:szCs w:val="24"/>
        </w:rPr>
        <w:fldChar w:fldCharType="end"/>
      </w:r>
      <w:r w:rsidR="00367C62">
        <w:rPr>
          <w:szCs w:val="24"/>
        </w:rPr>
        <w:t>.</w:t>
      </w:r>
    </w:p>
    <w:p w14:paraId="5D988BB5" w14:textId="3F973A47" w:rsidR="005442EB" w:rsidRDefault="005442EB" w:rsidP="005442EB">
      <w:pPr>
        <w:spacing w:after="0" w:line="360" w:lineRule="auto"/>
        <w:jc w:val="both"/>
        <w:rPr>
          <w:szCs w:val="24"/>
        </w:rPr>
      </w:pPr>
      <w:r>
        <w:rPr>
          <w:szCs w:val="24"/>
        </w:rPr>
        <w:t xml:space="preserve">In 1996, </w:t>
      </w:r>
      <w:r>
        <w:rPr>
          <w:szCs w:val="24"/>
        </w:rPr>
        <w:fldChar w:fldCharType="begin"/>
      </w:r>
      <w:r>
        <w:rPr>
          <w:szCs w:val="24"/>
        </w:rPr>
        <w:instrText xml:space="preserve"> ADDIN EN.CITE &lt;EndNote&gt;&lt;Cite&gt;&lt;Author&gt;Edlind&lt;/Author&gt;&lt;Year&gt;1996&lt;/Year&gt;&lt;RecNum&gt;316&lt;/RecNum&gt;&lt;DisplayText&gt;(Edlind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firstly suggested the fungal relationship of microsporidia based on the phylogenetic study of alpha- and beta-tubulins from several microsporidia species.</w:t>
      </w:r>
      <w:r w:rsidR="008A6E26">
        <w:rPr>
          <w:szCs w:val="24"/>
        </w:rPr>
        <w:t xml:space="preserve"> </w:t>
      </w:r>
      <w:r w:rsidR="008A6E26" w:rsidRPr="003118A3">
        <w:rPr>
          <w:szCs w:val="24"/>
          <w:highlight w:val="yellow"/>
        </w:rPr>
        <w:t>Thereafter,</w:t>
      </w:r>
      <w:r w:rsidRPr="003118A3">
        <w:rPr>
          <w:szCs w:val="24"/>
          <w:highlight w:val="yellow"/>
        </w:rPr>
        <w:t xml:space="preserve"> </w:t>
      </w:r>
      <w:r w:rsidR="008A6E26" w:rsidRPr="003118A3">
        <w:rPr>
          <w:szCs w:val="24"/>
          <w:highlight w:val="yellow"/>
        </w:rPr>
        <w:t>several f</w:t>
      </w:r>
      <w:r w:rsidRPr="003118A3">
        <w:rPr>
          <w:szCs w:val="24"/>
          <w:highlight w:val="yellow"/>
        </w:rPr>
        <w:t>urther evidence</w:t>
      </w:r>
      <w:r w:rsidR="00C07E4B" w:rsidRPr="003118A3">
        <w:rPr>
          <w:szCs w:val="24"/>
          <w:highlight w:val="yellow"/>
        </w:rPr>
        <w:t>s</w:t>
      </w:r>
      <w:r w:rsidRPr="003118A3">
        <w:rPr>
          <w:szCs w:val="24"/>
          <w:highlight w:val="yellow"/>
        </w:rPr>
        <w:t xml:space="preserve"> for this hypothesis </w:t>
      </w:r>
      <w:r w:rsidR="008A6E26" w:rsidRPr="003118A3">
        <w:rPr>
          <w:szCs w:val="24"/>
          <w:highlight w:val="yellow"/>
        </w:rPr>
        <w:t>have been carried out</w:t>
      </w:r>
      <w:r w:rsidR="004D5C05" w:rsidRPr="003118A3">
        <w:rPr>
          <w:szCs w:val="24"/>
          <w:highlight w:val="yellow"/>
        </w:rPr>
        <w:t xml:space="preserve"> by the </w:t>
      </w:r>
      <w:r w:rsidR="00220EB5" w:rsidRPr="003118A3">
        <w:rPr>
          <w:szCs w:val="24"/>
          <w:highlight w:val="yellow"/>
        </w:rPr>
        <w:t>phylogenetic analysis of</w:t>
      </w:r>
      <w:r w:rsidR="00B01896" w:rsidRPr="003118A3">
        <w:rPr>
          <w:szCs w:val="24"/>
          <w:highlight w:val="yellow"/>
        </w:rPr>
        <w:t xml:space="preserve"> other genes, such as</w:t>
      </w:r>
      <w:r w:rsidR="00A12D67">
        <w:rPr>
          <w:szCs w:val="24"/>
          <w:highlight w:val="yellow"/>
        </w:rPr>
        <w:t xml:space="preserve"> the mitochondrial</w:t>
      </w:r>
      <w:r w:rsidR="00220EB5" w:rsidRPr="003118A3">
        <w:rPr>
          <w:szCs w:val="24"/>
          <w:highlight w:val="yellow"/>
        </w:rPr>
        <w:t xml:space="preserve"> Hsp70 </w:t>
      </w:r>
      <w:r w:rsidR="00332179" w:rsidRPr="003118A3">
        <w:rPr>
          <w:szCs w:val="24"/>
          <w:highlight w:val="yellow"/>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3118A3">
        <w:rPr>
          <w:szCs w:val="24"/>
          <w:highlight w:val="yellow"/>
        </w:rPr>
        <w:instrText xml:space="preserve"> ADDIN EN.CITE </w:instrText>
      </w:r>
      <w:r w:rsidR="00332179" w:rsidRPr="003118A3">
        <w:rPr>
          <w:szCs w:val="24"/>
          <w:highlight w:val="yellow"/>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3118A3">
        <w:rPr>
          <w:szCs w:val="24"/>
          <w:highlight w:val="yellow"/>
        </w:rPr>
        <w:instrText xml:space="preserve"> ADDIN EN.CITE.DATA </w:instrText>
      </w:r>
      <w:r w:rsidR="00332179" w:rsidRPr="003118A3">
        <w:rPr>
          <w:szCs w:val="24"/>
          <w:highlight w:val="yellow"/>
        </w:rPr>
      </w:r>
      <w:r w:rsidR="00332179" w:rsidRPr="003118A3">
        <w:rPr>
          <w:szCs w:val="24"/>
          <w:highlight w:val="yellow"/>
        </w:rPr>
        <w:fldChar w:fldCharType="end"/>
      </w:r>
      <w:r w:rsidR="00332179" w:rsidRPr="003118A3">
        <w:rPr>
          <w:szCs w:val="24"/>
          <w:highlight w:val="yellow"/>
        </w:rPr>
      </w:r>
      <w:r w:rsidR="00332179" w:rsidRPr="003118A3">
        <w:rPr>
          <w:szCs w:val="24"/>
          <w:highlight w:val="yellow"/>
        </w:rPr>
        <w:fldChar w:fldCharType="separate"/>
      </w:r>
      <w:r w:rsidR="00332179" w:rsidRPr="003118A3">
        <w:rPr>
          <w:noProof/>
          <w:szCs w:val="24"/>
          <w:highlight w:val="yellow"/>
        </w:rPr>
        <w:t>(Germot, Philippe, and Guyader 1997; Hirt et al. 1997)</w:t>
      </w:r>
      <w:r w:rsidR="00332179" w:rsidRPr="003118A3">
        <w:rPr>
          <w:szCs w:val="24"/>
          <w:highlight w:val="yellow"/>
        </w:rPr>
        <w:fldChar w:fldCharType="end"/>
      </w:r>
      <w:r w:rsidR="00B01896" w:rsidRPr="003118A3">
        <w:rPr>
          <w:szCs w:val="24"/>
          <w:highlight w:val="yellow"/>
        </w:rPr>
        <w:t xml:space="preserve"> or</w:t>
      </w:r>
      <w:r w:rsidR="00E80104" w:rsidRPr="003118A3">
        <w:rPr>
          <w:szCs w:val="24"/>
          <w:highlight w:val="yellow"/>
        </w:rPr>
        <w:t xml:space="preserve"> </w:t>
      </w:r>
      <w:r w:rsidR="00332179" w:rsidRPr="003118A3">
        <w:rPr>
          <w:szCs w:val="24"/>
          <w:highlight w:val="yellow"/>
        </w:rPr>
        <w:t xml:space="preserve">the </w:t>
      </w:r>
      <w:commentRangeStart w:id="17"/>
      <w:commentRangeStart w:id="18"/>
      <w:r w:rsidRPr="003118A3">
        <w:rPr>
          <w:szCs w:val="24"/>
          <w:highlight w:val="yellow"/>
        </w:rPr>
        <w:t xml:space="preserve">largest </w:t>
      </w:r>
      <w:commentRangeEnd w:id="17"/>
      <w:r w:rsidRPr="003118A3">
        <w:rPr>
          <w:rStyle w:val="CommentReference"/>
          <w:highlight w:val="yellow"/>
        </w:rPr>
        <w:commentReference w:id="17"/>
      </w:r>
      <w:commentRangeEnd w:id="18"/>
      <w:r w:rsidRPr="003118A3">
        <w:rPr>
          <w:rStyle w:val="CommentReference"/>
          <w:highlight w:val="yellow"/>
        </w:rPr>
        <w:commentReference w:id="18"/>
      </w:r>
      <w:r w:rsidRPr="003118A3">
        <w:rPr>
          <w:szCs w:val="24"/>
          <w:highlight w:val="yellow"/>
        </w:rPr>
        <w:t xml:space="preserve">subunit of the RNA polymerase II </w:t>
      </w:r>
      <w:r w:rsidRPr="003118A3">
        <w:rPr>
          <w:szCs w:val="24"/>
          <w:highlight w:val="yellow"/>
        </w:rPr>
        <w:fldChar w:fldCharType="begin"/>
      </w:r>
      <w:r w:rsidRPr="003118A3">
        <w:rPr>
          <w:szCs w:val="24"/>
          <w:highlight w:val="yellow"/>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3118A3">
        <w:rPr>
          <w:szCs w:val="24"/>
          <w:highlight w:val="yellow"/>
        </w:rPr>
        <w:fldChar w:fldCharType="separate"/>
      </w:r>
      <w:r w:rsidRPr="003118A3">
        <w:rPr>
          <w:noProof/>
          <w:szCs w:val="24"/>
          <w:highlight w:val="yellow"/>
        </w:rPr>
        <w:t>(Hirt et al. 1999)</w:t>
      </w:r>
      <w:r w:rsidRPr="003118A3">
        <w:rPr>
          <w:szCs w:val="24"/>
          <w:highlight w:val="yellow"/>
        </w:rPr>
        <w:fldChar w:fldCharType="end"/>
      </w:r>
      <w:r w:rsidR="00B01896" w:rsidRPr="003118A3">
        <w:rPr>
          <w:szCs w:val="24"/>
          <w:highlight w:val="yellow"/>
        </w:rPr>
        <w:t>. Other multiple gene approaches also supported the fungal relationship of microsporidia, including the study of</w:t>
      </w:r>
      <w:r w:rsidR="00E80104" w:rsidRPr="003118A3">
        <w:rPr>
          <w:szCs w:val="24"/>
          <w:highlight w:val="yellow"/>
        </w:rPr>
        <w:t xml:space="preserve"> </w:t>
      </w:r>
      <w:r w:rsidRPr="003118A3">
        <w:rPr>
          <w:szCs w:val="24"/>
          <w:highlight w:val="yellow"/>
        </w:rPr>
        <w:t xml:space="preserve">alpha and beta subunits of pyruvate dehydrogenase E1 </w:t>
      </w:r>
      <w:r w:rsidRPr="003118A3">
        <w:rPr>
          <w:szCs w:val="24"/>
          <w:highlight w:val="yellow"/>
        </w:rPr>
        <w:fldChar w:fldCharType="begin"/>
      </w:r>
      <w:r w:rsidRPr="003118A3">
        <w:rPr>
          <w:szCs w:val="24"/>
          <w:highlight w:val="yellow"/>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3118A3">
        <w:rPr>
          <w:szCs w:val="24"/>
          <w:highlight w:val="yellow"/>
        </w:rPr>
        <w:fldChar w:fldCharType="separate"/>
      </w:r>
      <w:r w:rsidRPr="003118A3">
        <w:rPr>
          <w:noProof/>
          <w:szCs w:val="24"/>
          <w:highlight w:val="yellow"/>
        </w:rPr>
        <w:t>(Fast and Keeling 2001)</w:t>
      </w:r>
      <w:r w:rsidRPr="003118A3">
        <w:rPr>
          <w:szCs w:val="24"/>
          <w:highlight w:val="yellow"/>
        </w:rPr>
        <w:fldChar w:fldCharType="end"/>
      </w:r>
      <w:r w:rsidR="00960B03" w:rsidRPr="003118A3">
        <w:rPr>
          <w:szCs w:val="24"/>
          <w:highlight w:val="yellow"/>
        </w:rPr>
        <w:t xml:space="preserve">, or </w:t>
      </w:r>
      <w:r w:rsidRPr="003118A3">
        <w:rPr>
          <w:szCs w:val="24"/>
          <w:highlight w:val="yellow"/>
        </w:rPr>
        <w:t>the new</w:t>
      </w:r>
      <w:r w:rsidR="00960B03" w:rsidRPr="003118A3">
        <w:rPr>
          <w:szCs w:val="24"/>
          <w:highlight w:val="yellow"/>
        </w:rPr>
        <w:t>ly determined</w:t>
      </w:r>
      <w:r w:rsidRPr="003118A3">
        <w:rPr>
          <w:szCs w:val="24"/>
          <w:highlight w:val="yellow"/>
        </w:rPr>
        <w:t xml:space="preserve"> DNA-dependent RNA polymerase II largest subunit RPB1 and translation elongation factor I alpha </w:t>
      </w:r>
      <w:r w:rsidRPr="003118A3">
        <w:rPr>
          <w:szCs w:val="24"/>
          <w:highlight w:val="yellow"/>
        </w:rPr>
        <w:fldChar w:fldCharType="begin"/>
      </w:r>
      <w:r w:rsidRPr="003118A3">
        <w:rPr>
          <w:szCs w:val="24"/>
          <w:highlight w:val="yellow"/>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3118A3">
        <w:rPr>
          <w:szCs w:val="24"/>
          <w:highlight w:val="yellow"/>
        </w:rPr>
        <w:fldChar w:fldCharType="separate"/>
      </w:r>
      <w:r w:rsidRPr="003118A3">
        <w:rPr>
          <w:noProof/>
          <w:szCs w:val="24"/>
          <w:highlight w:val="yellow"/>
        </w:rPr>
        <w:t>(Tanabe, Watanabe, and Sugiyama 2002)</w:t>
      </w:r>
      <w:r w:rsidRPr="003118A3">
        <w:rPr>
          <w:szCs w:val="24"/>
          <w:highlight w:val="yellow"/>
        </w:rPr>
        <w:fldChar w:fldCharType="end"/>
      </w:r>
      <w:r w:rsidR="004E5BEC" w:rsidRPr="003118A3">
        <w:rPr>
          <w:szCs w:val="24"/>
          <w:highlight w:val="yellow"/>
        </w:rPr>
        <w:t xml:space="preserve">. </w:t>
      </w:r>
      <w:r w:rsidR="006353AC" w:rsidRPr="003118A3">
        <w:rPr>
          <w:szCs w:val="24"/>
          <w:highlight w:val="yellow"/>
        </w:rPr>
        <w:t>Previous</w:t>
      </w:r>
      <w:r w:rsidR="006D5565" w:rsidRPr="003118A3">
        <w:rPr>
          <w:szCs w:val="24"/>
          <w:highlight w:val="yellow"/>
        </w:rPr>
        <w:t xml:space="preserve"> studies </w:t>
      </w:r>
      <w:r w:rsidR="00080079" w:rsidRPr="003118A3">
        <w:rPr>
          <w:szCs w:val="24"/>
          <w:highlight w:val="yellow"/>
        </w:rPr>
        <w:t>proposed</w:t>
      </w:r>
      <w:r w:rsidR="00550BB5" w:rsidRPr="003118A3">
        <w:rPr>
          <w:szCs w:val="24"/>
          <w:highlight w:val="yellow"/>
        </w:rPr>
        <w:t xml:space="preserve"> different relationships between microsporidia and fungi. </w:t>
      </w:r>
      <w:r w:rsidR="00080079" w:rsidRPr="003118A3">
        <w:rPr>
          <w:szCs w:val="24"/>
          <w:highlight w:val="yellow"/>
        </w:rPr>
        <w:fldChar w:fldCharType="begin"/>
      </w:r>
      <w:r w:rsidR="00080079" w:rsidRPr="003118A3">
        <w:rPr>
          <w:szCs w:val="24"/>
          <w:highlight w:val="yellow"/>
        </w:rPr>
        <w:instrText xml:space="preserve"> ADDIN EN.CITE &lt;EndNote&gt;&lt;Cite&gt;&lt;Author&gt;Keeling&lt;/Author&gt;&lt;Year&gt;2000&lt;/Year&gt;&lt;RecNum&gt;194&lt;/RecNum&gt;&lt;DisplayText&gt;(Keeling,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00080079" w:rsidRPr="003118A3">
        <w:rPr>
          <w:szCs w:val="24"/>
          <w:highlight w:val="yellow"/>
        </w:rPr>
        <w:fldChar w:fldCharType="separate"/>
      </w:r>
      <w:r w:rsidR="00080079" w:rsidRPr="003118A3">
        <w:rPr>
          <w:noProof/>
          <w:szCs w:val="24"/>
          <w:highlight w:val="yellow"/>
        </w:rPr>
        <w:t>(Keeling, Luker, and Palmer 2000)</w:t>
      </w:r>
      <w:r w:rsidR="00080079" w:rsidRPr="003118A3">
        <w:rPr>
          <w:szCs w:val="24"/>
          <w:highlight w:val="yellow"/>
        </w:rPr>
        <w:fldChar w:fldCharType="end"/>
      </w:r>
      <w:r w:rsidR="00080079" w:rsidRPr="003118A3">
        <w:rPr>
          <w:szCs w:val="24"/>
          <w:highlight w:val="yellow"/>
        </w:rPr>
        <w:t xml:space="preserve"> branched microsporidia based on the beta-tubulin phylogeny either with </w:t>
      </w:r>
      <w:r w:rsidR="005F0285" w:rsidRPr="003118A3">
        <w:rPr>
          <w:szCs w:val="24"/>
          <w:highlight w:val="yellow"/>
        </w:rPr>
        <w:lastRenderedPageBreak/>
        <w:t>a</w:t>
      </w:r>
      <w:r w:rsidR="00080079" w:rsidRPr="003118A3">
        <w:rPr>
          <w:szCs w:val="24"/>
          <w:highlight w:val="yellow"/>
        </w:rPr>
        <w:t xml:space="preserve">scomycetes or </w:t>
      </w:r>
      <w:r w:rsidR="005F0285" w:rsidRPr="003118A3">
        <w:rPr>
          <w:szCs w:val="24"/>
          <w:highlight w:val="yellow"/>
        </w:rPr>
        <w:t>z</w:t>
      </w:r>
      <w:r w:rsidR="00080079" w:rsidRPr="003118A3">
        <w:rPr>
          <w:szCs w:val="24"/>
          <w:highlight w:val="yellow"/>
        </w:rPr>
        <w:t>ygomycetes but not as a sister group of fungi.</w:t>
      </w:r>
      <w:r w:rsidR="005F0285" w:rsidRPr="003118A3">
        <w:rPr>
          <w:szCs w:val="24"/>
          <w:highlight w:val="yellow"/>
        </w:rPr>
        <w:t xml:space="preserve"> The close relationship between microsporidia and zygomycetes was however not resolved according to the analysis sugar transporters and the RNA helicases by </w:t>
      </w:r>
      <w:r w:rsidR="005F0285" w:rsidRPr="003118A3">
        <w:rPr>
          <w:szCs w:val="24"/>
          <w:highlight w:val="yellow"/>
        </w:rPr>
        <w:fldChar w:fldCharType="begin"/>
      </w:r>
      <w:r w:rsidR="005F0285" w:rsidRPr="003118A3">
        <w:rPr>
          <w:szCs w:val="24"/>
          <w:highlight w:val="yellow"/>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5F0285" w:rsidRPr="003118A3">
        <w:rPr>
          <w:szCs w:val="24"/>
          <w:highlight w:val="yellow"/>
        </w:rPr>
        <w:fldChar w:fldCharType="separate"/>
      </w:r>
      <w:r w:rsidR="005F0285" w:rsidRPr="003118A3">
        <w:rPr>
          <w:noProof/>
          <w:szCs w:val="24"/>
          <w:highlight w:val="yellow"/>
        </w:rPr>
        <w:t>(Koestler and Ebersberger 2011)</w:t>
      </w:r>
      <w:r w:rsidR="005F0285" w:rsidRPr="003118A3">
        <w:rPr>
          <w:szCs w:val="24"/>
          <w:highlight w:val="yellow"/>
        </w:rPr>
        <w:fldChar w:fldCharType="end"/>
      </w:r>
      <w:r w:rsidR="005F0285" w:rsidRPr="003118A3">
        <w:rPr>
          <w:szCs w:val="24"/>
          <w:highlight w:val="yellow"/>
        </w:rPr>
        <w:t>.</w:t>
      </w:r>
      <w:r w:rsidR="00A46686" w:rsidRPr="003118A3">
        <w:rPr>
          <w:szCs w:val="24"/>
          <w:highlight w:val="yellow"/>
        </w:rPr>
        <w:t xml:space="preserve"> </w:t>
      </w:r>
      <w:r w:rsidR="00205071" w:rsidRPr="003118A3">
        <w:rPr>
          <w:szCs w:val="24"/>
          <w:highlight w:val="yellow"/>
        </w:rPr>
        <w:t xml:space="preserve">Another study </w:t>
      </w:r>
      <w:r w:rsidR="00205071" w:rsidRPr="003118A3">
        <w:rPr>
          <w:szCs w:val="24"/>
          <w:highlight w:val="yellow"/>
        </w:rPr>
        <w:fldChar w:fldCharType="begin"/>
      </w:r>
      <w:r w:rsidR="00205071" w:rsidRPr="003118A3">
        <w:rPr>
          <w:szCs w:val="24"/>
          <w:highlight w:val="yellow"/>
        </w:rPr>
        <w:instrText xml:space="preserve"> ADDIN EN.CITE &lt;EndNote&gt;&lt;Cite&gt;&lt;Author&gt;James&lt;/Author&gt;&lt;Year&gt;2013&lt;/Year&gt;&lt;RecNum&gt;268&lt;/RecNum&gt;&lt;DisplayText&gt;(James et al. 2013)&lt;/DisplayText&gt;&lt;record&gt;&lt;rec-number&gt;268&lt;/rec-number&gt;&lt;foreign-keys&gt;&lt;key app="EN" db-id="zvzepeve9vwad9e0r2nxazrm0x0w25x9w9er" timestamp="1522917510"&gt;268&lt;/key&gt;&lt;/foreign-keys&gt;&lt;ref-type name="Journal Article"&gt;17&lt;/ref-type&gt;&lt;contributors&gt;&lt;authors&gt;&lt;author&gt;James, Timothy Y&lt;/author&gt;&lt;author&gt;Pelin, Adrian&lt;/author&gt;&lt;author&gt;Bonen, Linda&lt;/author&gt;&lt;author&gt;Ahrendt, Steven&lt;/author&gt;&lt;author&gt;Sain, Divya&lt;/author&gt;&lt;author&gt;Corradi, Nicolas&lt;/author&gt;&lt;author&gt;Stajich, Jason E&lt;/author&gt;&lt;/authors&gt;&lt;/contributors&gt;&lt;titles&gt;&lt;title&gt;Shared signatures of parasitism and phylogenomics unite Cryptomycota and microsporidia.&lt;/title&gt;&lt;secondary-title&gt;Current biology : CB&lt;/secondary-title&gt;&lt;/titles&gt;&lt;periodical&gt;&lt;full-title&gt;Current biology : CB&lt;/full-title&gt;&lt;/periodical&gt;&lt;pages&gt;1548-53&lt;/pages&gt;&lt;volume&gt;23&lt;/volume&gt;&lt;keywords&gt;&lt;keyword&gt;Microsporidia&lt;/keyword&gt;&lt;keyword&gt;Phylogeny&lt;/keyword&gt;&lt;keyword&gt;Molecular Sequence Data&lt;/keyword&gt;&lt;keyword&gt;Sequence Analysis, DNA&lt;/keyword&gt;&lt;keyword&gt;Evolution, Molecular&lt;/keyword&gt;&lt;keyword&gt;Microsporidia: genetics&lt;/keyword&gt;&lt;keyword&gt;Cell Wall&lt;/keyword&gt;&lt;keyword&gt;Cell Wall: physiology&lt;/keyword&gt;&lt;keyword&gt;Chytridiomycota&lt;/keyword&gt;&lt;keyword&gt;Chytridiomycota: classification&lt;/keyword&gt;&lt;keyword&gt;Chytridiomycota: genetics&lt;/keyword&gt;&lt;keyword&gt;Chytridiomycota: physiology&lt;/keyword&gt;&lt;keyword&gt;DNA, Fungal&lt;/keyword&gt;&lt;keyword&gt;DNA, Fungal: genetics&lt;/keyword&gt;&lt;keyword&gt;DNA, Fungal: metabolism&lt;/keyword&gt;&lt;keyword&gt;Genome, Fungal&lt;/keyword&gt;&lt;keyword&gt;Microsporidia: classification&lt;/keyword&gt;&lt;keyword&gt;Microsporidia: physiology&lt;/keyword&gt;&lt;keyword&gt;Reverse Transcriptase Polymerase Chain Reaction&lt;/keyword&gt;&lt;/keywords&gt;&lt;dates&gt;&lt;year&gt;2013&lt;/year&gt;&lt;pub-dates&gt;&lt;date&gt;August 2013&lt;/date&gt;&lt;/pub-dates&gt;&lt;/dates&gt;&lt;urls&gt;&lt;/urls&gt;&lt;electronic-resource-num&gt;10.1016/j.cub.2013.06.057&lt;/electronic-resource-num&gt;&lt;/record&gt;&lt;/Cite&gt;&lt;/EndNote&gt;</w:instrText>
      </w:r>
      <w:r w:rsidR="00205071" w:rsidRPr="003118A3">
        <w:rPr>
          <w:szCs w:val="24"/>
          <w:highlight w:val="yellow"/>
        </w:rPr>
        <w:fldChar w:fldCharType="separate"/>
      </w:r>
      <w:r w:rsidR="00205071" w:rsidRPr="003118A3">
        <w:rPr>
          <w:noProof/>
          <w:szCs w:val="24"/>
          <w:highlight w:val="yellow"/>
        </w:rPr>
        <w:t>(James et al. 2013)</w:t>
      </w:r>
      <w:r w:rsidR="00205071" w:rsidRPr="003118A3">
        <w:rPr>
          <w:szCs w:val="24"/>
          <w:highlight w:val="yellow"/>
        </w:rPr>
        <w:fldChar w:fldCharType="end"/>
      </w:r>
      <w:r w:rsidR="00760512" w:rsidRPr="003118A3">
        <w:rPr>
          <w:szCs w:val="24"/>
          <w:highlight w:val="yellow"/>
        </w:rPr>
        <w:t xml:space="preserve"> placed microsporidia together with cry</w:t>
      </w:r>
      <w:r w:rsidR="00A34462" w:rsidRPr="003118A3">
        <w:rPr>
          <w:szCs w:val="24"/>
          <w:highlight w:val="yellow"/>
        </w:rPr>
        <w:t>p</w:t>
      </w:r>
      <w:r w:rsidR="00760512" w:rsidRPr="003118A3">
        <w:rPr>
          <w:szCs w:val="24"/>
          <w:highlight w:val="yellow"/>
        </w:rPr>
        <w:t xml:space="preserve">tomycota. </w:t>
      </w:r>
      <w:r w:rsidR="00E97367" w:rsidRPr="003118A3">
        <w:rPr>
          <w:szCs w:val="24"/>
          <w:highlight w:val="yellow"/>
        </w:rPr>
        <w:t xml:space="preserve">Excluding cryptomycota from the taxa sampling, </w:t>
      </w:r>
      <w:r w:rsidR="00E97367" w:rsidRPr="003118A3">
        <w:rPr>
          <w:szCs w:val="24"/>
          <w:highlight w:val="yellow"/>
        </w:rPr>
        <w:fldChar w:fldCharType="begin"/>
      </w:r>
      <w:r w:rsidR="00E97367" w:rsidRPr="003118A3">
        <w:rPr>
          <w:szCs w:val="24"/>
          <w:highlight w:val="yellow"/>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97367" w:rsidRPr="003118A3">
        <w:rPr>
          <w:szCs w:val="24"/>
          <w:highlight w:val="yellow"/>
        </w:rPr>
        <w:fldChar w:fldCharType="separate"/>
      </w:r>
      <w:r w:rsidR="00E97367" w:rsidRPr="003118A3">
        <w:rPr>
          <w:noProof/>
          <w:szCs w:val="24"/>
          <w:highlight w:val="yellow"/>
        </w:rPr>
        <w:t>(Capella-Gutiérrez, Marcet-Houben, and Gabaldón 2012)</w:t>
      </w:r>
      <w:r w:rsidR="00E97367" w:rsidRPr="003118A3">
        <w:rPr>
          <w:szCs w:val="24"/>
          <w:highlight w:val="yellow"/>
        </w:rPr>
        <w:fldChar w:fldCharType="end"/>
      </w:r>
      <w:r w:rsidR="00E97367" w:rsidRPr="003118A3">
        <w:rPr>
          <w:szCs w:val="24"/>
          <w:highlight w:val="yellow"/>
        </w:rPr>
        <w:t xml:space="preserve"> </w:t>
      </w:r>
      <w:r w:rsidR="00CC4FB6" w:rsidRPr="003118A3">
        <w:rPr>
          <w:szCs w:val="24"/>
          <w:highlight w:val="yellow"/>
        </w:rPr>
        <w:t>suggested microsporidia as the sister group of fungi</w:t>
      </w:r>
      <w:r w:rsidR="00474B77" w:rsidRPr="003118A3">
        <w:rPr>
          <w:szCs w:val="24"/>
          <w:highlight w:val="yellow"/>
        </w:rPr>
        <w:t xml:space="preserve"> by </w:t>
      </w:r>
      <w:r w:rsidR="00B056F5" w:rsidRPr="003118A3">
        <w:rPr>
          <w:szCs w:val="24"/>
          <w:highlight w:val="yellow"/>
        </w:rPr>
        <w:t xml:space="preserve">analyzing the phylogeny of </w:t>
      </w:r>
      <w:r w:rsidR="004E0C0E" w:rsidRPr="003118A3">
        <w:rPr>
          <w:szCs w:val="24"/>
          <w:highlight w:val="yellow"/>
        </w:rPr>
        <w:t xml:space="preserve">53 </w:t>
      </w:r>
      <w:r w:rsidR="00A349B7" w:rsidRPr="003118A3">
        <w:rPr>
          <w:szCs w:val="24"/>
          <w:highlight w:val="yellow"/>
        </w:rPr>
        <w:t>protein families</w:t>
      </w:r>
      <w:r w:rsidR="00CC4FB6" w:rsidRPr="003118A3">
        <w:rPr>
          <w:szCs w:val="24"/>
          <w:highlight w:val="yellow"/>
        </w:rPr>
        <w:t>.</w:t>
      </w:r>
    </w:p>
    <w:p w14:paraId="3F7293E2" w14:textId="3004C886" w:rsidR="001212AE" w:rsidRPr="001212AE" w:rsidRDefault="001212AE" w:rsidP="007E061D">
      <w:pPr>
        <w:spacing w:after="0" w:line="360" w:lineRule="auto"/>
        <w:jc w:val="both"/>
        <w:rPr>
          <w:color w:val="FF0000"/>
          <w:szCs w:val="24"/>
        </w:rPr>
      </w:pPr>
      <w:r w:rsidRPr="001212AE">
        <w:rPr>
          <w:color w:val="FF0000"/>
          <w:szCs w:val="24"/>
        </w:rPr>
        <w:t>MOVE THE FIGURE ABOUT TO HERE TO SHOW ALSO THE POSITION OF DIFFERENT FUNGAL PHYLA</w:t>
      </w:r>
    </w:p>
    <w:p w14:paraId="51AB154E" w14:textId="4DAB44D0" w:rsidR="00A04801" w:rsidRPr="000466EA" w:rsidRDefault="005442EB" w:rsidP="000466EA">
      <w:pPr>
        <w:spacing w:after="0" w:line="360" w:lineRule="auto"/>
        <w:jc w:val="both"/>
        <w:rPr>
          <w:szCs w:val="24"/>
        </w:rPr>
      </w:pPr>
      <w:r>
        <w:rPr>
          <w:szCs w:val="24"/>
        </w:rPr>
        <w:t xml:space="preserve">After more than 100 years from the report of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were eventually re-classified as fungi, by placing them either within or in the earliest branch of the fungal clade </w:t>
      </w:r>
      <w:r>
        <w:rPr>
          <w:szCs w:val="24"/>
        </w:rPr>
        <w:fldChar w:fldCharType="begin"/>
      </w:r>
      <w:r>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Pr>
          <w:szCs w:val="24"/>
        </w:rPr>
        <w:fldChar w:fldCharType="separate"/>
      </w:r>
      <w:r>
        <w:rPr>
          <w:noProof/>
          <w:szCs w:val="24"/>
        </w:rPr>
        <w:t>(Cavalier-Smith 2004)</w:t>
      </w:r>
      <w:r>
        <w:rPr>
          <w:szCs w:val="24"/>
        </w:rPr>
        <w:fldChar w:fldCharType="end"/>
      </w:r>
      <w:r>
        <w:rPr>
          <w:szCs w:val="24"/>
        </w:rPr>
        <w:t xml:space="preserve">. </w:t>
      </w:r>
      <w:r w:rsidRPr="00E05B31">
        <w:rPr>
          <w:szCs w:val="24"/>
          <w:highlight w:val="yellow"/>
        </w:rPr>
        <w:t xml:space="preserve">However, their exact phylogenetic position stays unresolved </w:t>
      </w:r>
      <w:r w:rsidRPr="00E05B31">
        <w:rPr>
          <w:szCs w:val="24"/>
          <w:highlight w:val="yellow"/>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Pr>
          <w:szCs w:val="24"/>
          <w:highlight w:val="yellow"/>
        </w:rPr>
        <w:instrText xml:space="preserve"> ADDIN EN.CITE </w:instrText>
      </w:r>
      <w:r w:rsidR="00E01E2A">
        <w:rPr>
          <w:szCs w:val="24"/>
          <w:highlight w:val="yellow"/>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Pr>
          <w:szCs w:val="24"/>
          <w:highlight w:val="yellow"/>
        </w:rPr>
        <w:instrText xml:space="preserve"> ADDIN EN.CITE.DATA </w:instrText>
      </w:r>
      <w:r w:rsidR="00E01E2A">
        <w:rPr>
          <w:szCs w:val="24"/>
          <w:highlight w:val="yellow"/>
        </w:rPr>
      </w:r>
      <w:r w:rsidR="00E01E2A">
        <w:rPr>
          <w:szCs w:val="24"/>
          <w:highlight w:val="yellow"/>
        </w:rPr>
        <w:fldChar w:fldCharType="end"/>
      </w:r>
      <w:r w:rsidRPr="00E05B31">
        <w:rPr>
          <w:szCs w:val="24"/>
          <w:highlight w:val="yellow"/>
        </w:rPr>
        <w:fldChar w:fldCharType="separate"/>
      </w:r>
      <w:r w:rsidR="00E01E2A">
        <w:rPr>
          <w:noProof/>
          <w:szCs w:val="24"/>
          <w:highlight w:val="yellow"/>
        </w:rPr>
        <w:t>(Tanabe, Watanabe, and Sugiyama 2002; McLaughlin et al. 2009; Stentiford et al. 2016)</w:t>
      </w:r>
      <w:r w:rsidRPr="00E05B31">
        <w:rPr>
          <w:szCs w:val="24"/>
          <w:highlight w:val="yellow"/>
        </w:rPr>
        <w:fldChar w:fldCharType="end"/>
      </w:r>
      <w:r w:rsidRPr="00E05B31">
        <w:rPr>
          <w:szCs w:val="24"/>
          <w:highlight w:val="yellow"/>
        </w:rPr>
        <w:t xml:space="preserve">. This uncertainty is mostly due to the poor taxon sampling of the previous studies, as well as the </w:t>
      </w:r>
      <w:r w:rsidR="00CF6404" w:rsidRPr="00E05B31">
        <w:rPr>
          <w:szCs w:val="24"/>
          <w:highlight w:val="yellow"/>
        </w:rPr>
        <w:t>artifact of the phylogenetic analyses based on a</w:t>
      </w:r>
      <w:r w:rsidRPr="00E05B31">
        <w:rPr>
          <w:szCs w:val="24"/>
          <w:highlight w:val="yellow"/>
        </w:rPr>
        <w:t xml:space="preserve"> single gene</w:t>
      </w:r>
      <w:r w:rsidR="0032240C" w:rsidRPr="00E05B31">
        <w:rPr>
          <w:szCs w:val="24"/>
          <w:highlight w:val="yellow"/>
        </w:rPr>
        <w:t xml:space="preserve"> </w:t>
      </w:r>
      <w:r w:rsidR="0032240C" w:rsidRPr="00E05B31">
        <w:rPr>
          <w:szCs w:val="24"/>
          <w:highlight w:val="yellow"/>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E05B31">
        <w:rPr>
          <w:szCs w:val="24"/>
          <w:highlight w:val="yellow"/>
        </w:rPr>
        <w:instrText xml:space="preserve"> ADDIN EN.CITE </w:instrText>
      </w:r>
      <w:r w:rsidR="0022536E" w:rsidRPr="00E05B31">
        <w:rPr>
          <w:szCs w:val="24"/>
          <w:highlight w:val="yellow"/>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E05B31">
        <w:rPr>
          <w:szCs w:val="24"/>
          <w:highlight w:val="yellow"/>
        </w:rPr>
        <w:instrText xml:space="preserve"> ADDIN EN.CITE.DATA </w:instrText>
      </w:r>
      <w:r w:rsidR="0022536E" w:rsidRPr="00E05B31">
        <w:rPr>
          <w:szCs w:val="24"/>
          <w:highlight w:val="yellow"/>
        </w:rPr>
      </w:r>
      <w:r w:rsidR="0022536E" w:rsidRPr="00E05B31">
        <w:rPr>
          <w:szCs w:val="24"/>
          <w:highlight w:val="yellow"/>
        </w:rPr>
        <w:fldChar w:fldCharType="end"/>
      </w:r>
      <w:r w:rsidR="0032240C" w:rsidRPr="00E05B31">
        <w:rPr>
          <w:szCs w:val="24"/>
          <w:highlight w:val="yellow"/>
        </w:rPr>
      </w:r>
      <w:r w:rsidR="0032240C" w:rsidRPr="00E05B31">
        <w:rPr>
          <w:szCs w:val="24"/>
          <w:highlight w:val="yellow"/>
        </w:rPr>
        <w:fldChar w:fldCharType="separate"/>
      </w:r>
      <w:r w:rsidR="0022536E" w:rsidRPr="00E05B31">
        <w:rPr>
          <w:noProof/>
          <w:szCs w:val="24"/>
          <w:highlight w:val="yellow"/>
        </w:rPr>
        <w:t>(Keeling and Fast 2002; Tanabe, Watanabe, and Sugiyama 2002; Thomarat, Vivarès, and Gouy 2004)</w:t>
      </w:r>
      <w:r w:rsidR="0032240C" w:rsidRPr="00E05B31">
        <w:rPr>
          <w:szCs w:val="24"/>
          <w:highlight w:val="yellow"/>
        </w:rPr>
        <w:fldChar w:fldCharType="end"/>
      </w:r>
      <w:r w:rsidR="006E5831" w:rsidRPr="00E05B31">
        <w:rPr>
          <w:szCs w:val="24"/>
          <w:highlight w:val="yellow"/>
        </w:rPr>
        <w:t xml:space="preserve">. The multiple genes approach of </w:t>
      </w:r>
      <w:r w:rsidR="0032240C" w:rsidRPr="00E05B31">
        <w:rPr>
          <w:szCs w:val="24"/>
          <w:highlight w:val="yellow"/>
        </w:rPr>
        <w:fldChar w:fldCharType="begin"/>
      </w:r>
      <w:r w:rsidR="0032240C" w:rsidRPr="00E05B31">
        <w:rPr>
          <w:szCs w:val="24"/>
          <w:highlight w:val="yellow"/>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32240C" w:rsidRPr="00E05B31">
        <w:rPr>
          <w:szCs w:val="24"/>
          <w:highlight w:val="yellow"/>
        </w:rPr>
        <w:fldChar w:fldCharType="separate"/>
      </w:r>
      <w:r w:rsidR="0032240C" w:rsidRPr="00E05B31">
        <w:rPr>
          <w:noProof/>
          <w:szCs w:val="24"/>
          <w:highlight w:val="yellow"/>
        </w:rPr>
        <w:t>(Capella-Gutiérrez, Marcet-Houben, and Gabaldón 2012)</w:t>
      </w:r>
      <w:r w:rsidR="0032240C" w:rsidRPr="00E05B31">
        <w:rPr>
          <w:szCs w:val="24"/>
          <w:highlight w:val="yellow"/>
        </w:rPr>
        <w:fldChar w:fldCharType="end"/>
      </w:r>
      <w:r w:rsidR="006E5831" w:rsidRPr="00E05B31">
        <w:rPr>
          <w:szCs w:val="24"/>
          <w:highlight w:val="yellow"/>
        </w:rPr>
        <w:t xml:space="preserve"> was nonetheless not convinced enough to conclude the fungal sister clade hypothesis</w:t>
      </w:r>
      <w:r w:rsidR="009A7391" w:rsidRPr="00E05B31">
        <w:rPr>
          <w:szCs w:val="24"/>
          <w:highlight w:val="yellow"/>
        </w:rPr>
        <w:t xml:space="preserve"> of microsporidia. </w:t>
      </w:r>
      <w:r w:rsidR="0051721B" w:rsidRPr="00E05B31">
        <w:rPr>
          <w:szCs w:val="24"/>
          <w:highlight w:val="yellow"/>
        </w:rPr>
        <w:t xml:space="preserve">Although they increased the taxon sampling with six microsporidia, </w:t>
      </w:r>
      <w:r w:rsidR="00211F6E" w:rsidRPr="00E05B31">
        <w:rPr>
          <w:szCs w:val="24"/>
          <w:highlight w:val="yellow"/>
        </w:rPr>
        <w:t>twelve</w:t>
      </w:r>
      <w:r w:rsidR="0051721B" w:rsidRPr="00E05B31">
        <w:rPr>
          <w:szCs w:val="24"/>
          <w:highlight w:val="yellow"/>
        </w:rPr>
        <w:t xml:space="preserve"> representative </w:t>
      </w:r>
      <w:r w:rsidR="00211F6E" w:rsidRPr="00E05B31">
        <w:rPr>
          <w:szCs w:val="24"/>
          <w:highlight w:val="yellow"/>
        </w:rPr>
        <w:t>species</w:t>
      </w:r>
      <w:r w:rsidR="0051721B" w:rsidRPr="00E05B31">
        <w:rPr>
          <w:szCs w:val="24"/>
          <w:highlight w:val="yellow"/>
        </w:rPr>
        <w:t xml:space="preserve"> from </w:t>
      </w:r>
      <w:r w:rsidR="00D226FA" w:rsidRPr="00E05B31">
        <w:rPr>
          <w:szCs w:val="24"/>
          <w:highlight w:val="yellow"/>
        </w:rPr>
        <w:t>six</w:t>
      </w:r>
      <w:r w:rsidR="0051721B" w:rsidRPr="00E05B31">
        <w:rPr>
          <w:szCs w:val="24"/>
          <w:highlight w:val="yellow"/>
        </w:rPr>
        <w:t xml:space="preserve"> different </w:t>
      </w:r>
      <w:r w:rsidR="00211F6E" w:rsidRPr="00E05B31">
        <w:rPr>
          <w:szCs w:val="24"/>
          <w:highlight w:val="yellow"/>
        </w:rPr>
        <w:t xml:space="preserve">fungal </w:t>
      </w:r>
      <w:r w:rsidR="0051721B" w:rsidRPr="00E05B31">
        <w:rPr>
          <w:szCs w:val="24"/>
          <w:highlight w:val="yellow"/>
        </w:rPr>
        <w:t xml:space="preserve">phyla, and an out-group containing two animals together with </w:t>
      </w:r>
      <w:r w:rsidR="0051721B" w:rsidRPr="00E05B31">
        <w:rPr>
          <w:i/>
          <w:szCs w:val="24"/>
          <w:highlight w:val="yellow"/>
        </w:rPr>
        <w:t>Monosiga brevicollis</w:t>
      </w:r>
      <w:r w:rsidR="0051721B" w:rsidRPr="00E05B31">
        <w:rPr>
          <w:szCs w:val="24"/>
          <w:highlight w:val="yellow"/>
        </w:rPr>
        <w:t xml:space="preserve"> and </w:t>
      </w:r>
      <w:r w:rsidR="0051721B" w:rsidRPr="00E05B31">
        <w:rPr>
          <w:i/>
          <w:szCs w:val="24"/>
          <w:highlight w:val="yellow"/>
        </w:rPr>
        <w:t>Capsaspora owczarzaki</w:t>
      </w:r>
      <w:r w:rsidR="009A7391" w:rsidRPr="00E05B31">
        <w:rPr>
          <w:szCs w:val="24"/>
          <w:highlight w:val="yellow"/>
        </w:rPr>
        <w:t xml:space="preserve">, it is not sufficient to </w:t>
      </w:r>
      <w:r w:rsidR="000037BF" w:rsidRPr="00E05B31">
        <w:rPr>
          <w:szCs w:val="24"/>
          <w:highlight w:val="yellow"/>
        </w:rPr>
        <w:t>root the species tree using</w:t>
      </w:r>
      <w:r w:rsidR="009A7391" w:rsidRPr="00E05B31">
        <w:rPr>
          <w:szCs w:val="24"/>
          <w:highlight w:val="yellow"/>
        </w:rPr>
        <w:t xml:space="preserve"> </w:t>
      </w:r>
      <w:r w:rsidR="0051721B" w:rsidRPr="00E05B31">
        <w:rPr>
          <w:szCs w:val="24"/>
          <w:highlight w:val="yellow"/>
        </w:rPr>
        <w:t xml:space="preserve">the </w:t>
      </w:r>
      <w:r w:rsidR="009A7391" w:rsidRPr="00E05B31">
        <w:rPr>
          <w:szCs w:val="24"/>
          <w:highlight w:val="yellow"/>
        </w:rPr>
        <w:t xml:space="preserve">out-group unless </w:t>
      </w:r>
      <w:r w:rsidR="008B1324" w:rsidRPr="00E05B31">
        <w:rPr>
          <w:szCs w:val="24"/>
          <w:highlight w:val="yellow"/>
        </w:rPr>
        <w:t>the fungal relationship of microsporidia is definitely confirmed.</w:t>
      </w:r>
    </w:p>
    <w:p w14:paraId="2B5CD1DF" w14:textId="7A2FE2B2" w:rsidR="00F72D39" w:rsidRPr="002F3773" w:rsidRDefault="00F72D39" w:rsidP="00324278">
      <w:pPr>
        <w:pStyle w:val="Heading2"/>
        <w:jc w:val="both"/>
      </w:pPr>
      <w:bookmarkStart w:id="19" w:name="_Toc384627477"/>
      <w:bookmarkStart w:id="20" w:name="_Ref384630816"/>
      <w:bookmarkStart w:id="21" w:name="_Toc386107065"/>
      <w:r w:rsidRPr="002F3773">
        <w:lastRenderedPageBreak/>
        <w:t xml:space="preserve">The reduction of microsporidian genomes and </w:t>
      </w:r>
      <w:r w:rsidR="006135E9" w:rsidRPr="002F3773">
        <w:t>metabolism</w:t>
      </w:r>
      <w:bookmarkEnd w:id="19"/>
      <w:bookmarkEnd w:id="20"/>
      <w:bookmarkEnd w:id="21"/>
    </w:p>
    <w:p w14:paraId="2F411A6D" w14:textId="6D27C4A5" w:rsidR="00E85049" w:rsidRDefault="00EC3A9D" w:rsidP="00324278">
      <w:pPr>
        <w:tabs>
          <w:tab w:val="left" w:pos="3964"/>
        </w:tabs>
        <w:spacing w:after="0" w:line="360" w:lineRule="auto"/>
        <w:jc w:val="both"/>
        <w:rPr>
          <w:szCs w:val="24"/>
        </w:rPr>
      </w:pPr>
      <w:r>
        <w:rPr>
          <w:szCs w:val="24"/>
        </w:rPr>
        <w:t>Microsporidia in general have very small genomes ranging in size</w:t>
      </w:r>
      <w:r w:rsidRPr="00076E91">
        <w:rPr>
          <w:szCs w:val="24"/>
        </w:rPr>
        <w:t xml:space="preserve"> </w:t>
      </w:r>
      <w:r>
        <w:rPr>
          <w:szCs w:val="24"/>
        </w:rPr>
        <w:t>between</w:t>
      </w:r>
      <w:r w:rsidR="001F3B6A" w:rsidRPr="00076E91">
        <w:rPr>
          <w:szCs w:val="24"/>
        </w:rPr>
        <w:t xml:space="preserve">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w:t>
      </w:r>
      <w:r>
        <w:rPr>
          <w:szCs w:val="24"/>
        </w:rPr>
        <w:t xml:space="preserve">for </w:t>
      </w:r>
      <w:r w:rsidR="00D80A6A" w:rsidRPr="00D80A6A">
        <w:rPr>
          <w:i/>
          <w:szCs w:val="24"/>
        </w:rPr>
        <w:t>Encephalitozoon intestinalis</w:t>
      </w:r>
      <w:r>
        <w:rPr>
          <w:szCs w:val="24"/>
        </w:rPr>
        <w:t xml:space="preserve"> up </w:t>
      </w:r>
      <w:r w:rsidR="001F3B6A" w:rsidRPr="00076E91">
        <w:rPr>
          <w:szCs w:val="24"/>
        </w:rPr>
        <w:t xml:space="preserve">to </w:t>
      </w:r>
      <w:r w:rsidR="001956FF" w:rsidRPr="00076E91">
        <w:rPr>
          <w:szCs w:val="24"/>
        </w:rPr>
        <w:t>23 Mb</w:t>
      </w:r>
      <w:r w:rsidR="002A5B9A" w:rsidRPr="00076E91">
        <w:rPr>
          <w:szCs w:val="24"/>
        </w:rPr>
        <w:t>p</w:t>
      </w:r>
      <w:r w:rsidR="00121447">
        <w:rPr>
          <w:szCs w:val="24"/>
        </w:rPr>
        <w:t xml:space="preserve"> </w:t>
      </w:r>
      <w:r>
        <w:rPr>
          <w:szCs w:val="24"/>
        </w:rPr>
        <w:t xml:space="preserve">for </w:t>
      </w:r>
      <w:r w:rsidR="000D16A3" w:rsidRPr="000D16A3">
        <w:rPr>
          <w:i/>
          <w:szCs w:val="24"/>
        </w:rPr>
        <w:t>Anncaliia algerae</w:t>
      </w:r>
      <w:r>
        <w:rPr>
          <w:szCs w:val="24"/>
        </w:rPr>
        <w:t xml:space="preserve"> </w: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 </w:instrTex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EN.CITE.DATA </w:instrText>
      </w:r>
      <w:r w:rsidR="00D80A6A">
        <w:rPr>
          <w:szCs w:val="24"/>
        </w:rPr>
      </w:r>
      <w:r w:rsidR="00D80A6A">
        <w:rPr>
          <w:szCs w:val="24"/>
        </w:rPr>
        <w:fldChar w:fldCharType="end"/>
      </w:r>
      <w:r w:rsidR="00D80A6A">
        <w:rPr>
          <w:szCs w:val="24"/>
        </w:rPr>
      </w:r>
      <w:r w:rsidR="00D80A6A">
        <w:rPr>
          <w:szCs w:val="24"/>
        </w:rPr>
        <w:fldChar w:fldCharType="separate"/>
      </w:r>
      <w:r w:rsidR="00D80A6A">
        <w:rPr>
          <w:noProof/>
          <w:szCs w:val="24"/>
        </w:rPr>
        <w:t>(Belkorchia et al. 2008; Corradi et al. 2010)</w:t>
      </w:r>
      <w:r w:rsidR="00D80A6A">
        <w:rPr>
          <w:szCs w:val="24"/>
        </w:rPr>
        <w:fldChar w:fldCharType="end"/>
      </w:r>
      <w:r w:rsidR="00F7283D" w:rsidRPr="00076E91">
        <w:rPr>
          <w:szCs w:val="24"/>
        </w:rPr>
        <w:t>.</w:t>
      </w:r>
      <w:r w:rsidR="008617D3">
        <w:rPr>
          <w:szCs w:val="24"/>
        </w:rPr>
        <w:t xml:space="preserve"> </w:t>
      </w:r>
      <w:commentRangeStart w:id="22"/>
      <w:r w:rsidR="0037131F">
        <w:rPr>
          <w:szCs w:val="24"/>
        </w:rPr>
        <w:t xml:space="preserve">They range among </w:t>
      </w:r>
      <w:commentRangeEnd w:id="22"/>
      <w:r w:rsidR="00640582">
        <w:rPr>
          <w:rStyle w:val="CommentReference"/>
        </w:rPr>
        <w:commentReference w:id="22"/>
      </w:r>
      <w:r w:rsidR="0037131F">
        <w:rPr>
          <w:szCs w:val="24"/>
        </w:rPr>
        <w:t>the smallest eukaryotic genomes</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076E91">
        <w:rPr>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known as the smallest </w:t>
      </w:r>
      <w:r w:rsidR="00E606CE">
        <w:rPr>
          <w:szCs w:val="24"/>
        </w:rPr>
        <w:t>eukaryotic genome, which</w:t>
      </w:r>
      <w:r w:rsidR="008617D3" w:rsidRPr="00076E91">
        <w:rPr>
          <w:szCs w:val="24"/>
        </w:rPr>
        <w:t xml:space="preserve"> is 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F7283D" w:rsidRPr="00076E91">
        <w:rPr>
          <w:szCs w:val="24"/>
        </w:rPr>
        <w:t xml:space="preserve">Although </w:t>
      </w:r>
      <w:r>
        <w:rPr>
          <w:szCs w:val="24"/>
        </w:rPr>
        <w:t>microsporidia</w:t>
      </w:r>
      <w:r w:rsidR="00D232B0">
        <w:rPr>
          <w:szCs w:val="24"/>
        </w:rPr>
        <w:t>n genomes</w:t>
      </w:r>
      <w:r w:rsidRPr="00076E91">
        <w:rPr>
          <w:szCs w:val="24"/>
        </w:rPr>
        <w:t xml:space="preserve"> </w:t>
      </w:r>
      <w:r>
        <w:rPr>
          <w:szCs w:val="24"/>
        </w:rPr>
        <w:t>clearly show</w:t>
      </w:r>
      <w:r w:rsidRPr="00076E91">
        <w:rPr>
          <w:szCs w:val="24"/>
        </w:rPr>
        <w:t xml:space="preserve"> </w:t>
      </w:r>
      <w:r w:rsidR="00234D0C" w:rsidRPr="00076E91">
        <w:rPr>
          <w:szCs w:val="24"/>
        </w:rPr>
        <w:t>eukaryotic characteristics such as</w:t>
      </w:r>
      <w:r w:rsidR="00F7283D"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3B2815">
        <w:rPr>
          <w:szCs w:val="24"/>
        </w:rPr>
        <w:t xml:space="preserve"> </w: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 </w:instrTex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EN.CITE.DATA </w:instrText>
      </w:r>
      <w:r w:rsidR="003B2815">
        <w:rPr>
          <w:szCs w:val="24"/>
        </w:rPr>
      </w:r>
      <w:r w:rsidR="003B2815">
        <w:rPr>
          <w:szCs w:val="24"/>
        </w:rPr>
        <w:fldChar w:fldCharType="end"/>
      </w:r>
      <w:r w:rsidR="003B2815">
        <w:rPr>
          <w:szCs w:val="24"/>
        </w:rPr>
      </w:r>
      <w:r w:rsidR="003B2815">
        <w:rPr>
          <w:szCs w:val="24"/>
        </w:rPr>
        <w:fldChar w:fldCharType="separate"/>
      </w:r>
      <w:r w:rsidR="003B2815">
        <w:rPr>
          <w:noProof/>
          <w:szCs w:val="24"/>
        </w:rPr>
        <w:t>(Williams and Keeling 2011; Wiredu Boakye et al. 2017)</w:t>
      </w:r>
      <w:r w:rsidR="003B2815">
        <w:rPr>
          <w:szCs w:val="24"/>
        </w:rPr>
        <w:fldChar w:fldCharType="end"/>
      </w:r>
      <w:r w:rsidR="0046049F">
        <w:rPr>
          <w:szCs w:val="24"/>
        </w:rPr>
        <w:t xml:space="preserve">. </w:t>
      </w:r>
    </w:p>
    <w:p w14:paraId="40D4004A" w14:textId="17DA8D26" w:rsidR="009E32F9" w:rsidRDefault="009E32F9" w:rsidP="00324278">
      <w:pPr>
        <w:tabs>
          <w:tab w:val="left" w:pos="3964"/>
        </w:tabs>
        <w:spacing w:after="0" w:line="360" w:lineRule="auto"/>
        <w:jc w:val="both"/>
        <w:rPr>
          <w:szCs w:val="24"/>
        </w:rPr>
      </w:pPr>
      <w:r>
        <w:rPr>
          <w:szCs w:val="24"/>
        </w:rPr>
        <w:t xml:space="preserve">Microsporidia have only between 1,700 to </w:t>
      </w:r>
      <w:r w:rsidRPr="00076E91">
        <w:rPr>
          <w:szCs w:val="24"/>
        </w:rPr>
        <w:t>3,</w:t>
      </w:r>
      <w:r>
        <w:rPr>
          <w:szCs w:val="24"/>
        </w:rPr>
        <w:t>300</w:t>
      </w:r>
      <w:r w:rsidRPr="00076E91">
        <w:rPr>
          <w:szCs w:val="24"/>
        </w:rPr>
        <w:t xml:space="preserve"> protein coding genes, which are thought to be essential for their parasitic survival</w:t>
      </w:r>
      <w:r>
        <w:rPr>
          <w:szCs w:val="24"/>
        </w:rPr>
        <w:t xml:space="preserv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Those</w:t>
      </w:r>
      <w:r w:rsidRPr="00076E91">
        <w:rPr>
          <w:szCs w:val="24"/>
        </w:rPr>
        <w:t xml:space="preserve"> genes are </w:t>
      </w:r>
      <w:r>
        <w:rPr>
          <w:szCs w:val="24"/>
        </w:rPr>
        <w:t xml:space="preserve">mostly shorter than their orthologs from other organisms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by short intergenic spaces, have few introns and repeat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sidR="002E4113">
        <w:rPr>
          <w:szCs w:val="24"/>
        </w:rPr>
        <w:t xml:space="preserve"> as </w:t>
      </w:r>
      <w:r w:rsidR="005632D2">
        <w:rPr>
          <w:szCs w:val="24"/>
        </w:rPr>
        <w:t xml:space="preserve">well as lack minisatellite and transposable elements </w:t>
      </w:r>
      <w:r w:rsidR="00A45282">
        <w:rPr>
          <w:szCs w:val="24"/>
        </w:rPr>
        <w:fldChar w:fldCharType="begin"/>
      </w:r>
      <w:r w:rsidR="00A4528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45282">
        <w:rPr>
          <w:szCs w:val="24"/>
        </w:rPr>
        <w:fldChar w:fldCharType="separate"/>
      </w:r>
      <w:r w:rsidR="00A45282">
        <w:rPr>
          <w:noProof/>
          <w:szCs w:val="24"/>
        </w:rPr>
        <w:t>(Agnew et al. 2003)</w:t>
      </w:r>
      <w:r w:rsidR="00A45282">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Pr="00984FA9">
        <w:rPr>
          <w:szCs w:val="24"/>
        </w:rPr>
        <w:t xml:space="preserve"> </w:t>
      </w:r>
    </w:p>
    <w:p w14:paraId="5D0A6EF4" w14:textId="3058EFE2" w:rsidR="004938BA" w:rsidRDefault="000A1E48" w:rsidP="00324278">
      <w:pPr>
        <w:tabs>
          <w:tab w:val="left" w:pos="3964"/>
        </w:tabs>
        <w:spacing w:after="0" w:line="360" w:lineRule="auto"/>
        <w:jc w:val="both"/>
        <w:rPr>
          <w:szCs w:val="24"/>
        </w:rPr>
      </w:pPr>
      <w:r>
        <w:rPr>
          <w:szCs w:val="24"/>
        </w:rPr>
        <w:t xml:space="preserve">Although being </w:t>
      </w:r>
      <w:r w:rsidR="00BE4446">
        <w:rPr>
          <w:szCs w:val="24"/>
        </w:rPr>
        <w:t xml:space="preserve">originally classified as the early branching eukaryotes, </w:t>
      </w:r>
      <w:r w:rsidR="003B4CF8">
        <w:rPr>
          <w:szCs w:val="24"/>
        </w:rPr>
        <w:t xml:space="preserve">the </w:t>
      </w:r>
      <w:r w:rsidR="00DA5DFF">
        <w:rPr>
          <w:szCs w:val="24"/>
        </w:rPr>
        <w:t>variability in</w:t>
      </w:r>
      <w:r w:rsidR="003B4CF8">
        <w:rPr>
          <w:szCs w:val="24"/>
        </w:rPr>
        <w:t xml:space="preserve"> genome</w:t>
      </w:r>
      <w:r w:rsidR="00DA5DFF">
        <w:rPr>
          <w:szCs w:val="24"/>
        </w:rPr>
        <w:t xml:space="preserve"> size</w:t>
      </w:r>
      <w:r w:rsidR="003B4CF8">
        <w:rPr>
          <w:szCs w:val="24"/>
        </w:rPr>
        <w:t xml:space="preserve"> </w:t>
      </w:r>
      <w:r w:rsidR="002E4113">
        <w:rPr>
          <w:szCs w:val="24"/>
        </w:rPr>
        <w:t xml:space="preserve">along with </w:t>
      </w:r>
      <w:r w:rsidR="00DA5DFF">
        <w:rPr>
          <w:szCs w:val="24"/>
        </w:rPr>
        <w:t xml:space="preserve">the number of genes in microsporidia is </w:t>
      </w:r>
      <w:r w:rsidR="0043530C">
        <w:rPr>
          <w:szCs w:val="24"/>
        </w:rPr>
        <w:t xml:space="preserve">thought to be </w:t>
      </w:r>
      <w:r w:rsidR="00DA5DFF">
        <w:rPr>
          <w:szCs w:val="24"/>
        </w:rPr>
        <w:t>the result of a c</w:t>
      </w:r>
      <w:r w:rsidR="005A7DBF">
        <w:rPr>
          <w:szCs w:val="24"/>
        </w:rPr>
        <w:t xml:space="preserve">omplex evolutionary process </w:t>
      </w:r>
      <w:r w:rsidR="005B1403">
        <w:rPr>
          <w:szCs w:val="24"/>
        </w:rPr>
        <w:t>including both reduction and expansion d</w:t>
      </w:r>
      <w:r w:rsidR="007621AB">
        <w:rPr>
          <w:szCs w:val="24"/>
        </w:rPr>
        <w:t>uring the adaptation to their</w:t>
      </w:r>
      <w:r w:rsidR="00EB0B4B">
        <w:rPr>
          <w:szCs w:val="24"/>
        </w:rPr>
        <w:t xml:space="preserve"> obligate intracellular</w:t>
      </w:r>
      <w:r w:rsidR="007621AB">
        <w:rPr>
          <w:szCs w:val="24"/>
        </w:rPr>
        <w:t xml:space="preserve"> parasitic lifestyle </w:t>
      </w:r>
      <w:r w:rsidR="00B22DA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 </w:instrText>
      </w:r>
      <w:r w:rsidR="0043530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EN.CITE.DATA </w:instrText>
      </w:r>
      <w:r w:rsidR="0043530C">
        <w:rPr>
          <w:szCs w:val="24"/>
        </w:rPr>
      </w:r>
      <w:r w:rsidR="0043530C">
        <w:rPr>
          <w:szCs w:val="24"/>
        </w:rPr>
        <w:fldChar w:fldCharType="end"/>
      </w:r>
      <w:r w:rsidR="00B22DAC">
        <w:rPr>
          <w:szCs w:val="24"/>
        </w:rPr>
        <w:fldChar w:fldCharType="separate"/>
      </w:r>
      <w:r w:rsidR="0043530C">
        <w:rPr>
          <w:noProof/>
          <w:szCs w:val="24"/>
        </w:rPr>
        <w:t>(Agnew et al. 2003; Williams 2009; Nakjang et al. 2013)</w:t>
      </w:r>
      <w:r w:rsidR="00B22DAC">
        <w:rPr>
          <w:szCs w:val="24"/>
        </w:rPr>
        <w:fldChar w:fldCharType="end"/>
      </w:r>
      <w:r w:rsidR="00F334C5">
        <w:rPr>
          <w:szCs w:val="24"/>
        </w:rPr>
        <w:t>.</w:t>
      </w:r>
    </w:p>
    <w:p w14:paraId="026E7CBC" w14:textId="20200DD2" w:rsidR="00FD3651" w:rsidRDefault="00446C57" w:rsidP="00324278">
      <w:pPr>
        <w:spacing w:after="0" w:line="360" w:lineRule="auto"/>
        <w:jc w:val="both"/>
        <w:rPr>
          <w:szCs w:val="24"/>
        </w:rPr>
      </w:pPr>
      <w:r>
        <w:rPr>
          <w:szCs w:val="24"/>
        </w:rPr>
        <w:t xml:space="preserve">Due to the lack of mitochondria and genes for many biosynthesis pathways, </w:t>
      </w:r>
      <w:r w:rsidR="00360BBF">
        <w:rPr>
          <w:szCs w:val="24"/>
        </w:rPr>
        <w:t xml:space="preserve">Microsporidia </w:t>
      </w:r>
      <w:r w:rsidR="006F3550">
        <w:rPr>
          <w:szCs w:val="24"/>
        </w:rPr>
        <w:t xml:space="preserve">strongly depend on their host for nutrients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D234D5">
        <w:rPr>
          <w:szCs w:val="24"/>
        </w:rPr>
        <w:t>a</w:t>
      </w:r>
      <w:r w:rsidR="00D234D5" w:rsidRPr="00D234D5">
        <w:rPr>
          <w:szCs w:val="24"/>
        </w:rPr>
        <w:t xml:space="preserve">denosine triphosphate </w:t>
      </w:r>
      <w:r w:rsidR="00D234D5">
        <w:rPr>
          <w:szCs w:val="24"/>
        </w:rPr>
        <w:t>(</w:t>
      </w:r>
      <w:r w:rsidR="009D1781">
        <w:rPr>
          <w:szCs w:val="24"/>
        </w:rPr>
        <w:t>ATP</w:t>
      </w:r>
      <w:r w:rsidR="00D234D5">
        <w:rPr>
          <w:szCs w:val="24"/>
        </w:rPr>
        <w:t>)</w:t>
      </w:r>
      <w:r w:rsidR="00AC78D5">
        <w:rPr>
          <w:szCs w:val="24"/>
        </w:rPr>
        <w:t xml:space="preserve"> through </w:t>
      </w:r>
      <w:r w:rsidR="00AC78D5">
        <w:rPr>
          <w:szCs w:val="24"/>
        </w:rPr>
        <w:lastRenderedPageBreak/>
        <w:t xml:space="preserve">glycolysis instead of the more efficient </w:t>
      </w:r>
      <w:r w:rsidR="00A73DD3">
        <w:rPr>
          <w:szCs w:val="24"/>
        </w:rPr>
        <w:t>Krebs</w:t>
      </w:r>
      <w:r w:rsidR="00AC78D5">
        <w:rPr>
          <w:szCs w:val="24"/>
        </w:rPr>
        <w:t xml:space="preserve"> c</w:t>
      </w:r>
      <w:r w:rsidR="009D1781">
        <w:rPr>
          <w:szCs w:val="24"/>
        </w:rPr>
        <w:t xml:space="preserve">ycle, or use </w:t>
      </w:r>
      <w:r w:rsidR="008B74D2">
        <w:rPr>
          <w:szCs w:val="24"/>
        </w:rPr>
        <w:t xml:space="preserve">ATP </w:t>
      </w:r>
      <w:r w:rsidR="00AC78D5">
        <w:rPr>
          <w:szCs w:val="24"/>
        </w:rPr>
        <w:t>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E92092">
        <w:rPr>
          <w:szCs w:val="24"/>
        </w:rPr>
        <w:t xml:space="preserve">According to </w: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 </w:instrTex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EN.CITE.DATA </w:instrText>
      </w:r>
      <w:r w:rsidR="00E92092">
        <w:rPr>
          <w:szCs w:val="24"/>
        </w:rPr>
      </w:r>
      <w:r w:rsidR="00E92092">
        <w:rPr>
          <w:szCs w:val="24"/>
        </w:rPr>
        <w:fldChar w:fldCharType="end"/>
      </w:r>
      <w:r w:rsidR="00E92092">
        <w:rPr>
          <w:szCs w:val="24"/>
        </w:rPr>
      </w:r>
      <w:r w:rsidR="00E92092">
        <w:rPr>
          <w:szCs w:val="24"/>
        </w:rPr>
        <w:fldChar w:fldCharType="separate"/>
      </w:r>
      <w:r w:rsidR="00E92092">
        <w:rPr>
          <w:noProof/>
          <w:szCs w:val="24"/>
        </w:rPr>
        <w:t>(Heinz et al. 2014; Dean, Hirt, and Embley 2016)</w:t>
      </w:r>
      <w:r w:rsidR="00E92092">
        <w:rPr>
          <w:szCs w:val="24"/>
        </w:rPr>
        <w:fldChar w:fldCharType="end"/>
      </w:r>
      <w:r w:rsidR="00E92092">
        <w:rPr>
          <w:szCs w:val="24"/>
        </w:rPr>
        <w:t xml:space="preserve">, microsporidia are thought to be incapable to </w:t>
      </w:r>
      <w:r w:rsidR="00E92092" w:rsidRPr="00623ECF">
        <w:rPr>
          <w:i/>
          <w:szCs w:val="24"/>
        </w:rPr>
        <w:t>de</w:t>
      </w:r>
      <w:r w:rsidR="00E92092">
        <w:rPr>
          <w:i/>
          <w:szCs w:val="24"/>
        </w:rPr>
        <w:t xml:space="preserve"> </w:t>
      </w:r>
      <w:r w:rsidR="00E92092" w:rsidRPr="00623ECF">
        <w:rPr>
          <w:i/>
          <w:szCs w:val="24"/>
        </w:rPr>
        <w:t>novo</w:t>
      </w:r>
      <w:r w:rsidR="00E92092">
        <w:rPr>
          <w:szCs w:val="24"/>
        </w:rPr>
        <w:t xml:space="preserve"> synthesize purine and pyrimidine due to the absence of several enzymes that are required to produce essential initial substrates for these pathways. Those missing enzymes are, in particularly, ribose-phosphate </w:t>
      </w:r>
      <w:r w:rsidR="00E92092" w:rsidRPr="00076E91">
        <w:rPr>
          <w:szCs w:val="24"/>
        </w:rPr>
        <w:t>pyrophosphokinase</w:t>
      </w:r>
      <w:r w:rsidR="00E92092">
        <w:rPr>
          <w:szCs w:val="24"/>
        </w:rPr>
        <w:t xml:space="preserve"> that create phosphoribosyl pyrophosphate (PRPP), IMP cyclohydrolase that synthesize inosine monophosphate IMP and UMP synthetase that create UMP from PRPP. Microsporidia must, therefore, import nucleotides from the host using their nucleotide transport proteins NTTs.</w:t>
      </w:r>
    </w:p>
    <w:p w14:paraId="726B37B3" w14:textId="60EBA80C" w:rsidR="000B6719" w:rsidRPr="00076E91" w:rsidRDefault="000B6719" w:rsidP="00324278">
      <w:pPr>
        <w:pStyle w:val="Heading2"/>
        <w:jc w:val="both"/>
      </w:pPr>
      <w:bookmarkStart w:id="23" w:name="_Toc384627479"/>
      <w:bookmarkStart w:id="24" w:name="_Toc386107066"/>
      <w:commentRangeStart w:id="25"/>
      <w:commentRangeStart w:id="26"/>
      <w:r w:rsidRPr="002F3773">
        <w:t xml:space="preserve">Potential </w:t>
      </w:r>
      <w:r w:rsidR="00C777F8" w:rsidRPr="002F3773">
        <w:t>research</w:t>
      </w:r>
      <w:r w:rsidRPr="002F3773">
        <w:t xml:space="preserve"> of microsporidia</w:t>
      </w:r>
      <w:bookmarkEnd w:id="23"/>
      <w:commentRangeEnd w:id="25"/>
      <w:r w:rsidR="00FF60F4">
        <w:rPr>
          <w:rStyle w:val="CommentReference"/>
          <w:rFonts w:eastAsiaTheme="minorHAnsi" w:cstheme="minorBidi"/>
          <w:b w:val="0"/>
          <w:bCs w:val="0"/>
          <w:color w:val="auto"/>
        </w:rPr>
        <w:commentReference w:id="25"/>
      </w:r>
      <w:commentRangeEnd w:id="26"/>
      <w:r w:rsidR="00865BB3">
        <w:t xml:space="preserve"> (The threat of microsporidiosis requires a deeper understanding about microsporidia)</w:t>
      </w:r>
      <w:r w:rsidR="001E0205">
        <w:rPr>
          <w:rStyle w:val="CommentReference"/>
          <w:rFonts w:eastAsiaTheme="minorHAnsi" w:cstheme="minorBidi"/>
          <w:b w:val="0"/>
          <w:bCs w:val="0"/>
          <w:color w:val="auto"/>
        </w:rPr>
        <w:commentReference w:id="26"/>
      </w:r>
      <w:bookmarkEnd w:id="24"/>
    </w:p>
    <w:p w14:paraId="7B08341F" w14:textId="02E8CF4D" w:rsidR="00670E7A" w:rsidRDefault="00FA0EAB" w:rsidP="00692714">
      <w:pPr>
        <w:spacing w:after="0" w:line="360" w:lineRule="auto"/>
        <w:jc w:val="both"/>
        <w:rPr>
          <w:szCs w:val="24"/>
        </w:rPr>
      </w:pPr>
      <w:r>
        <w:rPr>
          <w:szCs w:val="24"/>
        </w:rPr>
        <w:t>Microsporidia is opportunistic pathogen</w:t>
      </w:r>
      <w:r w:rsidR="005F7E60">
        <w:rPr>
          <w:szCs w:val="24"/>
        </w:rPr>
        <w:t>s</w:t>
      </w:r>
      <w:r>
        <w:rPr>
          <w:szCs w:val="24"/>
        </w:rPr>
        <w:t xml:space="preserve"> that infect not only AIDS patients but also healthy people</w:t>
      </w:r>
      <w:r w:rsidR="005F7E60">
        <w:rPr>
          <w:szCs w:val="24"/>
        </w:rPr>
        <w:t xml:space="preserve">, both children and elderly individuals </w:t>
      </w:r>
      <w:r w:rsidR="005F7E60">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 </w:instrText>
      </w:r>
      <w:r w:rsidR="003C5B71">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EN.CITE.DATA </w:instrText>
      </w:r>
      <w:r w:rsidR="003C5B71">
        <w:rPr>
          <w:szCs w:val="24"/>
        </w:rPr>
      </w:r>
      <w:r w:rsidR="003C5B71">
        <w:rPr>
          <w:szCs w:val="24"/>
        </w:rPr>
        <w:fldChar w:fldCharType="end"/>
      </w:r>
      <w:r w:rsidR="005F7E60">
        <w:rPr>
          <w:szCs w:val="24"/>
        </w:rPr>
        <w:fldChar w:fldCharType="separate"/>
      </w:r>
      <w:r w:rsidR="003C5B71">
        <w:rPr>
          <w:noProof/>
          <w:szCs w:val="24"/>
        </w:rPr>
        <w:t>(Didier and Weiss 2011; Li, Li, et al. 2014; Stentiford et al. 2016)</w:t>
      </w:r>
      <w:r w:rsidR="005F7E60">
        <w:rPr>
          <w:szCs w:val="24"/>
        </w:rPr>
        <w:fldChar w:fldCharType="end"/>
      </w:r>
      <w:r w:rsidR="00345B0D">
        <w:rPr>
          <w:szCs w:val="24"/>
        </w:rPr>
        <w:t xml:space="preserve">. </w:t>
      </w:r>
      <w:r w:rsidR="005F7E60">
        <w:rPr>
          <w:szCs w:val="24"/>
        </w:rPr>
        <w:t>S</w:t>
      </w:r>
      <w:r w:rsidR="005F7E60" w:rsidRPr="006A2E88">
        <w:rPr>
          <w:szCs w:val="24"/>
        </w:rPr>
        <w:t>elf-limited diarrhea</w:t>
      </w:r>
      <w:r w:rsidR="005F7E60">
        <w:rPr>
          <w:szCs w:val="24"/>
        </w:rPr>
        <w:t xml:space="preserve"> has been reported in approximate 40% of people travelling from the industrialized countries to the developing nations </w:t>
      </w:r>
      <w:r w:rsidR="005F7E60">
        <w:rPr>
          <w:szCs w:val="24"/>
        </w:rPr>
        <w:fldChar w:fldCharType="begin"/>
      </w:r>
      <w:r w:rsidR="005F7E60">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5F7E60">
        <w:rPr>
          <w:szCs w:val="24"/>
        </w:rPr>
        <w:fldChar w:fldCharType="separate"/>
      </w:r>
      <w:r w:rsidR="005F7E60">
        <w:rPr>
          <w:noProof/>
          <w:szCs w:val="24"/>
        </w:rPr>
        <w:t>(Rogelio et al. 2006)</w:t>
      </w:r>
      <w:r w:rsidR="005F7E60">
        <w:rPr>
          <w:szCs w:val="24"/>
        </w:rPr>
        <w:fldChar w:fldCharType="end"/>
      </w:r>
      <w:r w:rsidR="005F7E60">
        <w:rPr>
          <w:szCs w:val="24"/>
        </w:rPr>
        <w:t>.</w:t>
      </w:r>
      <w:r w:rsidR="00AD3471">
        <w:rPr>
          <w:szCs w:val="24"/>
        </w:rPr>
        <w:t xml:space="preserve"> </w:t>
      </w:r>
      <w:r w:rsidR="00527A2B">
        <w:rPr>
          <w:szCs w:val="24"/>
        </w:rPr>
        <w:t xml:space="preserve">17% of HIV-negative elderly patients in the study of </w:t>
      </w:r>
      <w:r w:rsidR="00527A2B">
        <w:rPr>
          <w:szCs w:val="24"/>
        </w:rPr>
        <w:fldChar w:fldCharType="begin"/>
      </w:r>
      <w:r w:rsidR="00527A2B">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527A2B">
        <w:rPr>
          <w:szCs w:val="24"/>
        </w:rPr>
        <w:fldChar w:fldCharType="separate"/>
      </w:r>
      <w:r w:rsidR="00527A2B">
        <w:rPr>
          <w:noProof/>
          <w:szCs w:val="24"/>
        </w:rPr>
        <w:t>(Lores et al. 2002)</w:t>
      </w:r>
      <w:r w:rsidR="00527A2B">
        <w:rPr>
          <w:szCs w:val="24"/>
        </w:rPr>
        <w:fldChar w:fldCharType="end"/>
      </w:r>
      <w:r w:rsidR="00527A2B">
        <w:rPr>
          <w:szCs w:val="24"/>
        </w:rPr>
        <w:t xml:space="preserve"> suffered from i</w:t>
      </w:r>
      <w:r w:rsidR="00527A2B" w:rsidRPr="00527A2B">
        <w:rPr>
          <w:szCs w:val="24"/>
        </w:rPr>
        <w:t>ntestinal microsporidiosi</w:t>
      </w:r>
      <w:r w:rsidR="00527A2B">
        <w:rPr>
          <w:szCs w:val="24"/>
        </w:rPr>
        <w:t xml:space="preserve">s caused by </w:t>
      </w:r>
      <w:r w:rsidR="00527A2B" w:rsidRPr="00527A2B">
        <w:rPr>
          <w:i/>
          <w:szCs w:val="24"/>
        </w:rPr>
        <w:t>E.bieneusi</w:t>
      </w:r>
      <w:r w:rsidR="00527A2B">
        <w:rPr>
          <w:szCs w:val="24"/>
        </w:rPr>
        <w:t xml:space="preserve">. </w:t>
      </w:r>
      <w:r w:rsidR="00865BB3">
        <w:rPr>
          <w:szCs w:val="24"/>
        </w:rPr>
        <w:t>This disease was</w:t>
      </w:r>
      <w:r w:rsidR="00BC3C15">
        <w:rPr>
          <w:szCs w:val="24"/>
        </w:rPr>
        <w:t xml:space="preserve"> also detected in</w:t>
      </w:r>
      <w:r w:rsidR="00C930B2">
        <w:rPr>
          <w:szCs w:val="24"/>
        </w:rPr>
        <w:t xml:space="preserve"> up to 22.5%</w:t>
      </w:r>
      <w:r w:rsidR="000F6223">
        <w:rPr>
          <w:szCs w:val="24"/>
        </w:rPr>
        <w:t xml:space="preserve"> healthy</w:t>
      </w:r>
      <w:r w:rsidR="00BC3C15">
        <w:rPr>
          <w:szCs w:val="24"/>
        </w:rPr>
        <w:t xml:space="preserve"> children in Africa and Asia </w:t>
      </w:r>
      <w:r w:rsidR="000F6223">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 </w:instrText>
      </w:r>
      <w:r w:rsidR="00C930B2">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EN.CITE.DATA </w:instrText>
      </w:r>
      <w:r w:rsidR="00C930B2">
        <w:rPr>
          <w:szCs w:val="24"/>
        </w:rPr>
      </w:r>
      <w:r w:rsidR="00C930B2">
        <w:rPr>
          <w:szCs w:val="24"/>
        </w:rPr>
        <w:fldChar w:fldCharType="end"/>
      </w:r>
      <w:r w:rsidR="000F6223">
        <w:rPr>
          <w:szCs w:val="24"/>
        </w:rPr>
        <w:fldChar w:fldCharType="separate"/>
      </w:r>
      <w:r w:rsidR="00C930B2">
        <w:rPr>
          <w:noProof/>
          <w:szCs w:val="24"/>
        </w:rPr>
        <w:t>(Bretagne et al. 1993; Mungthin et al. 2001; Mathis, Weber, and Deplazes 2005; Matos, Lobo, and Xiao 2012)</w:t>
      </w:r>
      <w:r w:rsidR="000F6223">
        <w:rPr>
          <w:szCs w:val="24"/>
        </w:rPr>
        <w:fldChar w:fldCharType="end"/>
      </w:r>
      <w:r w:rsidR="00B52F2B">
        <w:rPr>
          <w:szCs w:val="24"/>
        </w:rPr>
        <w:t xml:space="preserve">. </w:t>
      </w:r>
      <w:r w:rsidR="00170F78">
        <w:rPr>
          <w:szCs w:val="24"/>
        </w:rPr>
        <w:t xml:space="preserve">Especially, microsporidia can cause asymptomatic infections in both immunocompetent and immunocompromised patients </w: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 </w:instrTex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EN.CITE.DATA </w:instrText>
      </w:r>
      <w:r w:rsidR="00170F78">
        <w:rPr>
          <w:szCs w:val="24"/>
        </w:rPr>
      </w:r>
      <w:r w:rsidR="00170F78">
        <w:rPr>
          <w:szCs w:val="24"/>
        </w:rPr>
        <w:fldChar w:fldCharType="end"/>
      </w:r>
      <w:r w:rsidR="00170F78">
        <w:rPr>
          <w:szCs w:val="24"/>
        </w:rPr>
        <w:fldChar w:fldCharType="separate"/>
      </w:r>
      <w:r w:rsidR="00170F78">
        <w:rPr>
          <w:noProof/>
          <w:szCs w:val="24"/>
        </w:rPr>
        <w:t>(Matos, Lobo, and Xiao 2012; Stentiford et al. 2016)</w:t>
      </w:r>
      <w:r w:rsidR="00170F78">
        <w:rPr>
          <w:szCs w:val="24"/>
        </w:rPr>
        <w:fldChar w:fldCharType="end"/>
      </w:r>
      <w:r w:rsidR="00170F78">
        <w:rPr>
          <w:szCs w:val="24"/>
        </w:rPr>
        <w:t xml:space="preserve">, </w:t>
      </w:r>
      <w:r w:rsidR="00A26214">
        <w:rPr>
          <w:szCs w:val="24"/>
        </w:rPr>
        <w:t xml:space="preserve">which consequently make difficulty for </w:t>
      </w:r>
      <w:r w:rsidR="00670E7A">
        <w:rPr>
          <w:szCs w:val="24"/>
        </w:rPr>
        <w:t xml:space="preserve">early detection and treatment. </w:t>
      </w:r>
    </w:p>
    <w:p w14:paraId="4F118EE3" w14:textId="11A52C56" w:rsidR="007D79B8" w:rsidRDefault="00B8023F" w:rsidP="00692714">
      <w:pPr>
        <w:spacing w:after="0" w:line="360" w:lineRule="auto"/>
        <w:jc w:val="both"/>
        <w:rPr>
          <w:szCs w:val="24"/>
        </w:rPr>
      </w:pPr>
      <w:r>
        <w:rPr>
          <w:szCs w:val="24"/>
        </w:rPr>
        <w:lastRenderedPageBreak/>
        <w:t>Furthermore, m</w:t>
      </w:r>
      <w:r w:rsidR="009A21CE">
        <w:rPr>
          <w:szCs w:val="24"/>
        </w:rPr>
        <w:t>icrosporidiosis can</w:t>
      </w:r>
      <w:r>
        <w:rPr>
          <w:szCs w:val="24"/>
        </w:rPr>
        <w:t xml:space="preserve"> </w:t>
      </w:r>
      <w:r w:rsidR="009A21CE">
        <w:rPr>
          <w:szCs w:val="24"/>
        </w:rPr>
        <w:t xml:space="preserve">harm the human </w:t>
      </w:r>
      <w:r w:rsidR="008F72F8">
        <w:rPr>
          <w:szCs w:val="24"/>
        </w:rPr>
        <w:t>food chain</w:t>
      </w:r>
      <w:r w:rsidR="001B4AA8">
        <w:rPr>
          <w:szCs w:val="24"/>
        </w:rPr>
        <w:t xml:space="preserve"> through foodborne and</w:t>
      </w:r>
      <w:r w:rsidR="008F72F8">
        <w:rPr>
          <w:szCs w:val="24"/>
        </w:rPr>
        <w:t xml:space="preserve"> water</w:t>
      </w:r>
      <w:r w:rsidR="001B4AA8">
        <w:rPr>
          <w:szCs w:val="24"/>
        </w:rPr>
        <w:t>borne routes</w:t>
      </w:r>
      <w:r w:rsidR="005D41F9">
        <w:rPr>
          <w:szCs w:val="24"/>
        </w:rPr>
        <w:t xml:space="preserve"> </w:t>
      </w:r>
      <w:r w:rsidR="005D41F9">
        <w:rPr>
          <w:szCs w:val="24"/>
        </w:rPr>
        <w:fldChar w:fldCharType="begin"/>
      </w:r>
      <w:r w:rsidR="005D41F9">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5D41F9">
        <w:rPr>
          <w:szCs w:val="24"/>
        </w:rPr>
        <w:fldChar w:fldCharType="separate"/>
      </w:r>
      <w:r w:rsidR="005D41F9">
        <w:rPr>
          <w:noProof/>
          <w:szCs w:val="24"/>
        </w:rPr>
        <w:t>(Stentiford et al. 2016)</w:t>
      </w:r>
      <w:r w:rsidR="005D41F9">
        <w:rPr>
          <w:szCs w:val="24"/>
        </w:rPr>
        <w:fldChar w:fldCharType="end"/>
      </w:r>
      <w:r w:rsidR="005D41F9">
        <w:rPr>
          <w:szCs w:val="24"/>
        </w:rPr>
        <w:t>.</w:t>
      </w:r>
      <w:r w:rsidR="003F719C">
        <w:rPr>
          <w:szCs w:val="24"/>
        </w:rPr>
        <w:t xml:space="preserve"> From the summary of that study, pathogens transmitted via food and water caused many deaths, notably in children under 15 year olds</w:t>
      </w:r>
      <w:r w:rsidR="00692714">
        <w:rPr>
          <w:szCs w:val="24"/>
        </w:rPr>
        <w:t xml:space="preserve"> </w:t>
      </w:r>
      <w:r w:rsidR="00A05B78">
        <w:rPr>
          <w:szCs w:val="24"/>
        </w:rPr>
        <w:t xml:space="preserve">in low-income countries </w:t>
      </w:r>
      <w:r w:rsidR="00692714">
        <w:rPr>
          <w:szCs w:val="24"/>
        </w:rPr>
        <w:t>where</w:t>
      </w:r>
      <w:r w:rsidR="003F719C">
        <w:rPr>
          <w:szCs w:val="24"/>
        </w:rPr>
        <w:t xml:space="preserve"> </w:t>
      </w:r>
      <w:r w:rsidR="00692714">
        <w:rPr>
          <w:szCs w:val="24"/>
        </w:rPr>
        <w:t>40% of the cases were largely due to infectious diseases, and elderly people over 70</w:t>
      </w:r>
      <w:r w:rsidR="00A05B78">
        <w:rPr>
          <w:szCs w:val="24"/>
        </w:rPr>
        <w:t xml:space="preserve"> in high-income countries</w:t>
      </w:r>
      <w:r w:rsidR="00692714">
        <w:rPr>
          <w:szCs w:val="24"/>
        </w:rPr>
        <w:t>, in which 70% of deaths were the result of chronic conditions.</w:t>
      </w:r>
      <w:r w:rsidR="00670E7A">
        <w:rPr>
          <w:szCs w:val="24"/>
        </w:rPr>
        <w:t xml:space="preserve"> </w:t>
      </w:r>
      <w:r w:rsidR="00A34959">
        <w:rPr>
          <w:szCs w:val="24"/>
        </w:rPr>
        <w:t xml:space="preserve">Hence, microsporidia are </w:t>
      </w:r>
      <w:r w:rsidR="00670E7A">
        <w:rPr>
          <w:szCs w:val="24"/>
        </w:rPr>
        <w:t>becoming emergent pathogens that affect crop production as well as life stock, and thus play a relevant role when it comes to securing human food supply</w:t>
      </w:r>
      <w:r w:rsidR="00D1585B">
        <w:rPr>
          <w:szCs w:val="24"/>
        </w:rPr>
        <w:t xml:space="preserve"> </w:t>
      </w:r>
      <w:r w:rsidR="00D1585B">
        <w:rPr>
          <w:szCs w:val="24"/>
        </w:rPr>
        <w:fldChar w:fldCharType="begin"/>
      </w:r>
      <w:r w:rsidR="00D1585B">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1585B">
        <w:rPr>
          <w:szCs w:val="24"/>
        </w:rPr>
        <w:fldChar w:fldCharType="separate"/>
      </w:r>
      <w:r w:rsidR="00D1585B">
        <w:rPr>
          <w:noProof/>
          <w:szCs w:val="24"/>
        </w:rPr>
        <w:t>(Stentiford et al. 2016)</w:t>
      </w:r>
      <w:r w:rsidR="00D1585B">
        <w:rPr>
          <w:szCs w:val="24"/>
        </w:rPr>
        <w:fldChar w:fldCharType="end"/>
      </w:r>
      <w:r w:rsidR="00670E7A">
        <w:rPr>
          <w:szCs w:val="24"/>
        </w:rPr>
        <w:t>.</w:t>
      </w:r>
    </w:p>
    <w:p w14:paraId="6F82683F" w14:textId="36049C4A" w:rsidR="00C03825" w:rsidRDefault="00A0183A" w:rsidP="00324278">
      <w:pPr>
        <w:spacing w:after="0" w:line="360" w:lineRule="auto"/>
        <w:jc w:val="both"/>
        <w:rPr>
          <w:color w:val="FF0000"/>
          <w:szCs w:val="24"/>
        </w:rPr>
      </w:pPr>
      <w:r>
        <w:rPr>
          <w:szCs w:val="24"/>
        </w:rPr>
        <w:t xml:space="preserve">As microsporidiosis being considered as life-threatening infectious diseases that involve in almost any organ system of both immunocompetent and immunocompromised people </w:t>
      </w:r>
      <w:r>
        <w:rPr>
          <w:szCs w:val="24"/>
        </w:rPr>
        <w:fldChar w:fldCharType="begin"/>
      </w:r>
      <w:r w:rsidR="006F39B7">
        <w:rPr>
          <w:szCs w:val="24"/>
        </w:rPr>
        <w:instrText xml:space="preserve"> ADDIN EN.CITE &lt;EndNote&gt;&lt;Cite&gt;&lt;Author&gt;Ramanan&lt;/Author&gt;&lt;Year&gt;2014&lt;/Year&gt;&lt;RecNum&gt;394&lt;/RecNum&gt;&lt;DisplayText&gt;(Didier and Weiss 2008;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10:38:18&lt;/access-date&gt;&lt;/record&gt;&lt;/Cite&gt;&lt;Cite&gt;&lt;Author&gt;Didier&lt;/Author&gt;&lt;Year&gt;2008&lt;/Year&gt;&lt;RecNum&gt;361&lt;/RecNum&gt;&lt;record&gt;&lt;rec-number&gt;361&lt;/rec-number&gt;&lt;foreign-keys&gt;&lt;key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EndNote&gt;</w:instrText>
      </w:r>
      <w:r>
        <w:rPr>
          <w:szCs w:val="24"/>
        </w:rPr>
        <w:fldChar w:fldCharType="separate"/>
      </w:r>
      <w:r w:rsidR="006F39B7">
        <w:rPr>
          <w:noProof/>
          <w:szCs w:val="24"/>
        </w:rPr>
        <w:t>(Didier and Weiss 2008; Ramanan and Pritt 2014)</w:t>
      </w:r>
      <w:r>
        <w:rPr>
          <w:szCs w:val="24"/>
        </w:rPr>
        <w:fldChar w:fldCharType="end"/>
      </w:r>
      <w:r>
        <w:rPr>
          <w:szCs w:val="24"/>
        </w:rPr>
        <w:t xml:space="preserve">, </w:t>
      </w:r>
      <w:r w:rsidR="006F39B7">
        <w:rPr>
          <w:szCs w:val="24"/>
        </w:rPr>
        <w:t>it require</w:t>
      </w:r>
      <w:r w:rsidR="0089465A">
        <w:rPr>
          <w:szCs w:val="24"/>
        </w:rPr>
        <w:t>s a deep</w:t>
      </w:r>
      <w:r w:rsidR="006F39B7">
        <w:rPr>
          <w:szCs w:val="24"/>
        </w:rPr>
        <w:t xml:space="preserve"> understanding of</w:t>
      </w:r>
      <w:r w:rsidR="0063577C">
        <w:rPr>
          <w:szCs w:val="24"/>
        </w:rPr>
        <w:t xml:space="preserve"> the parasitic lifestyle </w:t>
      </w:r>
      <w:r w:rsidR="006F39B7">
        <w:rPr>
          <w:szCs w:val="24"/>
        </w:rPr>
        <w:t>a</w:t>
      </w:r>
      <w:r w:rsidR="0063577C">
        <w:rPr>
          <w:szCs w:val="24"/>
        </w:rPr>
        <w:t>nd the pathobiology</w:t>
      </w:r>
      <w:r w:rsidR="006F39B7">
        <w:rPr>
          <w:szCs w:val="24"/>
        </w:rPr>
        <w:t xml:space="preserve"> of the parasites microsporidia</w:t>
      </w:r>
      <w:r w:rsidR="0063577C">
        <w:rPr>
          <w:szCs w:val="24"/>
        </w:rPr>
        <w:t xml:space="preserve">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However, the</w:t>
      </w:r>
      <w:r w:rsidR="0003192E">
        <w:rPr>
          <w:szCs w:val="24"/>
        </w:rPr>
        <w:t xml:space="preserve"> knowledge about both</w:t>
      </w:r>
      <w:r w:rsidR="00EF7E7C">
        <w:rPr>
          <w:szCs w:val="24"/>
        </w:rPr>
        <w:t xml:space="preserve"> </w:t>
      </w:r>
      <w:r w:rsidR="004454D4">
        <w:rPr>
          <w:szCs w:val="24"/>
        </w:rPr>
        <w:t xml:space="preserve">the particularities of </w:t>
      </w:r>
      <w:r w:rsidR="005F024D">
        <w:rPr>
          <w:szCs w:val="24"/>
        </w:rPr>
        <w:t>microsporidia</w:t>
      </w:r>
      <w:r w:rsidR="004454D4">
        <w:rPr>
          <w:szCs w:val="24"/>
        </w:rPr>
        <w:t>n</w:t>
      </w:r>
      <w:r w:rsidR="0003192E">
        <w:rPr>
          <w:szCs w:val="24"/>
        </w:rPr>
        <w:t xml:space="preserve"> evolution and </w:t>
      </w:r>
      <w:r w:rsidR="004454D4">
        <w:rPr>
          <w:szCs w:val="24"/>
        </w:rPr>
        <w:t xml:space="preserve">of </w:t>
      </w:r>
      <w:r w:rsidR="0003192E">
        <w:rPr>
          <w:szCs w:val="24"/>
        </w:rPr>
        <w:t xml:space="preserve">their metabolism </w:t>
      </w:r>
      <w:r w:rsidR="00C03825">
        <w:rPr>
          <w:szCs w:val="24"/>
        </w:rPr>
        <w:t>is</w:t>
      </w:r>
      <w:r w:rsidR="0003192E">
        <w:rPr>
          <w:szCs w:val="24"/>
        </w:rPr>
        <w:t xml:space="preserve"> </w:t>
      </w:r>
      <w:r w:rsidR="004454D4">
        <w:rPr>
          <w:szCs w:val="24"/>
        </w:rPr>
        <w:t xml:space="preserve">still </w:t>
      </w:r>
      <w:r w:rsidR="0003192E">
        <w:rPr>
          <w:szCs w:val="24"/>
        </w:rPr>
        <w:t>considerably poorly understood</w:t>
      </w:r>
      <w:r w:rsidR="00C5501E">
        <w:rPr>
          <w:szCs w:val="24"/>
        </w:rPr>
        <w:t xml:space="preserve"> </w: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 </w:instrTex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EN.CITE.DATA </w:instrText>
      </w:r>
      <w:r w:rsidR="00C5501E">
        <w:rPr>
          <w:szCs w:val="24"/>
        </w:rPr>
      </w:r>
      <w:r w:rsidR="00C5501E">
        <w:rPr>
          <w:szCs w:val="24"/>
        </w:rPr>
        <w:fldChar w:fldCharType="end"/>
      </w:r>
      <w:r w:rsidR="00C5501E">
        <w:rPr>
          <w:szCs w:val="24"/>
        </w:rPr>
      </w:r>
      <w:r w:rsidR="00C5501E">
        <w:rPr>
          <w:szCs w:val="24"/>
        </w:rPr>
        <w:fldChar w:fldCharType="separate"/>
      </w:r>
      <w:r w:rsidR="00C5501E">
        <w:rPr>
          <w:noProof/>
          <w:szCs w:val="24"/>
        </w:rPr>
        <w:t>(Heinz et al. 2012; Nakjang et al. 2013)</w:t>
      </w:r>
      <w:r w:rsidR="00C5501E">
        <w:rPr>
          <w:szCs w:val="24"/>
        </w:rPr>
        <w:fldChar w:fldCharType="end"/>
      </w:r>
      <w:r w:rsidR="0003192E">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E52F57">
        <w:rPr>
          <w:szCs w:val="24"/>
        </w:rPr>
        <w:t xml:space="preserve">, the purified samples can contain only the microsporidian spores </w:t>
      </w:r>
      <w:r w:rsidR="00E52F57">
        <w:rPr>
          <w:szCs w:val="24"/>
        </w:rPr>
        <w:fldChar w:fldCharType="begin"/>
      </w:r>
      <w:r w:rsidR="00E52F57">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E52F57">
        <w:rPr>
          <w:szCs w:val="24"/>
        </w:rPr>
        <w:fldChar w:fldCharType="separate"/>
      </w:r>
      <w:r w:rsidR="00E52F57">
        <w:rPr>
          <w:noProof/>
          <w:szCs w:val="24"/>
        </w:rPr>
        <w:t>(Méténier and Vivarès 2001)</w:t>
      </w:r>
      <w:r w:rsidR="00E52F57">
        <w:rPr>
          <w:szCs w:val="24"/>
        </w:rPr>
        <w:fldChar w:fldCharType="end"/>
      </w:r>
      <w:r w:rsidR="005449F4">
        <w:rPr>
          <w:szCs w:val="24"/>
        </w:rPr>
        <w:t xml:space="preserve">. </w:t>
      </w:r>
      <w:r w:rsidR="00E52F57">
        <w:rPr>
          <w:szCs w:val="24"/>
        </w:rPr>
        <w:t xml:space="preserve">Nevertheless, the physiology of the sporal stage is thought to be different from the developmental stages inside the host cell </w:t>
      </w:r>
      <w:r w:rsidR="00E52F57">
        <w:rPr>
          <w:szCs w:val="24"/>
        </w:rPr>
        <w:fldChar w:fldCharType="begin"/>
      </w:r>
      <w:r w:rsidR="00E52F57">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E52F57">
        <w:rPr>
          <w:szCs w:val="24"/>
        </w:rPr>
        <w:fldChar w:fldCharType="separate"/>
      </w:r>
      <w:r w:rsidR="00E52F57">
        <w:rPr>
          <w:noProof/>
          <w:szCs w:val="24"/>
        </w:rPr>
        <w:t>(Dolgikh, Sokolova, and Issi 1997)</w:t>
      </w:r>
      <w:r w:rsidR="00E52F57">
        <w:rPr>
          <w:szCs w:val="24"/>
        </w:rPr>
        <w:fldChar w:fldCharType="end"/>
      </w:r>
      <w:r w:rsidR="00E52F57">
        <w:rPr>
          <w:szCs w:val="24"/>
        </w:rPr>
        <w:t xml:space="preserve">. </w:t>
      </w:r>
      <w:r w:rsidR="005449F4">
        <w:rPr>
          <w:szCs w:val="24"/>
        </w:rPr>
        <w:t xml:space="preserve">This has, so far, prevented the establishment of a microsporidian model system. At the same time, </w:t>
      </w:r>
      <w:r w:rsidR="004454D4">
        <w:rPr>
          <w:szCs w:val="24"/>
        </w:rPr>
        <w:t xml:space="preserve">the tremendous evolutionary rates of microsporidian </w:t>
      </w:r>
      <w:r w:rsidR="005449F4">
        <w:rPr>
          <w:szCs w:val="24"/>
        </w:rPr>
        <w:t>proteins</w:t>
      </w:r>
      <w:r w:rsidR="004454D4">
        <w:rPr>
          <w:szCs w:val="24"/>
        </w:rPr>
        <w:t>, which are among the highest in the eukaryotic domain</w:t>
      </w:r>
      <w:r w:rsidR="009809AC">
        <w:rPr>
          <w:szCs w:val="24"/>
        </w:rPr>
        <w:t xml:space="preserve"> </w:t>
      </w:r>
      <w:r w:rsidR="009809AC">
        <w:rPr>
          <w:szCs w:val="24"/>
        </w:rPr>
        <w:fldChar w:fldCharType="begin"/>
      </w:r>
      <w:r w:rsidR="009809A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9809AC">
        <w:rPr>
          <w:szCs w:val="24"/>
        </w:rPr>
        <w:fldChar w:fldCharType="separate"/>
      </w:r>
      <w:r w:rsidR="009809AC">
        <w:rPr>
          <w:noProof/>
          <w:szCs w:val="24"/>
        </w:rPr>
        <w:t>(Slamovits et al. 2004)</w:t>
      </w:r>
      <w:r w:rsidR="009809AC">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 xml:space="preserve">suffers from a substantial lack of </w:t>
      </w:r>
      <w:r w:rsidR="005449F4">
        <w:rPr>
          <w:szCs w:val="24"/>
        </w:rPr>
        <w:lastRenderedPageBreak/>
        <w:t>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78780C74" w14:textId="77777777" w:rsidR="00F75D21" w:rsidRPr="00606C6E" w:rsidRDefault="00F75D21" w:rsidP="00324278">
      <w:pPr>
        <w:spacing w:after="0" w:line="360" w:lineRule="auto"/>
        <w:jc w:val="both"/>
        <w:rPr>
          <w:color w:val="FF0000"/>
          <w:szCs w:val="24"/>
        </w:rPr>
      </w:pPr>
    </w:p>
    <w:p w14:paraId="6302161E" w14:textId="5B60E8F9" w:rsidR="00632E10" w:rsidRDefault="00CA6B2F" w:rsidP="00F73171">
      <w:pPr>
        <w:spacing w:after="0" w:line="360" w:lineRule="auto"/>
        <w:jc w:val="both"/>
        <w:rPr>
          <w:szCs w:val="24"/>
        </w:rPr>
      </w:pPr>
      <w:r w:rsidRPr="00A17841">
        <w:t>To put any evolutionary analysis on microsporidia on a solid basis, we first pursued a phylogenomics approach to establish a robust phylogeny of microsporidia and their placement in the eukaryotic tree of life. In chapter 2</w:t>
      </w:r>
      <w:r w:rsidR="009C4486">
        <w:t>,</w:t>
      </w:r>
      <w:r w:rsidR="009C4486" w:rsidRPr="009C4486">
        <w:rPr>
          <w:szCs w:val="24"/>
        </w:rPr>
        <w:t xml:space="preserve"> </w:t>
      </w:r>
      <w:r w:rsidR="009C4486">
        <w:rPr>
          <w:szCs w:val="24"/>
        </w:rPr>
        <w:t>"</w:t>
      </w:r>
      <w:r w:rsidR="009C4486" w:rsidRPr="00AF4EC3">
        <w:rPr>
          <w:szCs w:val="24"/>
        </w:rPr>
        <w:t xml:space="preserve"> </w:t>
      </w:r>
      <w:r w:rsidR="009C4486" w:rsidRPr="00076E91">
        <w:rPr>
          <w:szCs w:val="24"/>
        </w:rPr>
        <w:t xml:space="preserve">The estimation of the microsporidian </w:t>
      </w:r>
      <w:r w:rsidR="009C4486">
        <w:rPr>
          <w:szCs w:val="24"/>
        </w:rPr>
        <w:t>last common ancestor</w:t>
      </w:r>
      <w:r w:rsidR="009C4486" w:rsidRPr="00076E91">
        <w:rPr>
          <w:szCs w:val="24"/>
        </w:rPr>
        <w:t xml:space="preserve"> protein set</w:t>
      </w:r>
      <w:r w:rsidR="009C4486">
        <w:rPr>
          <w:szCs w:val="24"/>
        </w:rPr>
        <w:t xml:space="preserve"> ",</w:t>
      </w:r>
      <w:r w:rsidRPr="00A17841">
        <w:t xml:space="preserve"> we traced the evolution of proteins within the microsporidian lineage and inferred the gene set of the last common ancestor</w:t>
      </w:r>
      <w:r w:rsidR="009C4486">
        <w:t xml:space="preserve"> (LCA)</w:t>
      </w:r>
      <w:r w:rsidRPr="00A17841">
        <w:t xml:space="preserve"> of the contemporary microsporidia.</w:t>
      </w:r>
      <w:r w:rsidR="00CD23A9">
        <w:rPr>
          <w:szCs w:val="24"/>
        </w:rPr>
        <w:t xml:space="preserve"> </w:t>
      </w:r>
      <w:commentRangeStart w:id="27"/>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commentRangeEnd w:id="27"/>
      <w:r w:rsidR="0033702A">
        <w:rPr>
          <w:rStyle w:val="CommentReference"/>
        </w:rPr>
        <w:commentReference w:id="27"/>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w:t>
      </w:r>
      <w:commentRangeStart w:id="28"/>
      <w:r w:rsidR="003D4FD2">
        <w:rPr>
          <w:szCs w:val="24"/>
        </w:rPr>
        <w:t xml:space="preserve">to </w:t>
      </w:r>
      <w:r w:rsidR="00764E1B">
        <w:rPr>
          <w:szCs w:val="24"/>
        </w:rPr>
        <w:t>measure the evolutionary ages of those sequences</w:t>
      </w:r>
      <w:r w:rsidR="001F41F5">
        <w:rPr>
          <w:szCs w:val="24"/>
        </w:rPr>
        <w:t>, as well as to investigate the microsporidian genes that are shared with other species, especially the essential genes that should be retained in all organisms</w:t>
      </w:r>
      <w:r w:rsidR="00A4694C">
        <w:rPr>
          <w:szCs w:val="24"/>
        </w:rPr>
        <w:t>.</w:t>
      </w:r>
      <w:r w:rsidR="00B92546">
        <w:rPr>
          <w:szCs w:val="24"/>
        </w:rPr>
        <w:t xml:space="preserve"> </w:t>
      </w:r>
      <w:commentRangeEnd w:id="28"/>
      <w:r w:rsidR="0033702A">
        <w:rPr>
          <w:rStyle w:val="CommentReference"/>
        </w:rPr>
        <w:commentReference w:id="28"/>
      </w:r>
      <w:r w:rsidR="00B92546">
        <w:rPr>
          <w:szCs w:val="24"/>
        </w:rPr>
        <w:t xml:space="preserve">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w:t>
      </w:r>
      <w:r w:rsidR="003E19DD" w:rsidRPr="00076E91">
        <w:rPr>
          <w:szCs w:val="24"/>
        </w:rPr>
        <w:lastRenderedPageBreak/>
        <w:t xml:space="preserve">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043E34E" w14:textId="77777777" w:rsidR="003F708E" w:rsidRPr="00076E91" w:rsidRDefault="003F708E" w:rsidP="00324278">
      <w:pPr>
        <w:spacing w:after="0" w:line="360" w:lineRule="auto"/>
        <w:jc w:val="both"/>
        <w:rPr>
          <w:szCs w:val="24"/>
        </w:rPr>
        <w:sectPr w:rsidR="003F708E" w:rsidRPr="00076E91" w:rsidSect="00531770">
          <w:footerReference w:type="default" r:id="rId16"/>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DCC7E3" w:rsidR="00F32A99" w:rsidRDefault="00AD08DF" w:rsidP="00324278">
      <w:pPr>
        <w:pStyle w:val="Heading1"/>
        <w:jc w:val="both"/>
      </w:pPr>
      <w:bookmarkStart w:id="29" w:name="_Toc386107067"/>
      <w:r w:rsidRPr="00A7099E">
        <w:lastRenderedPageBreak/>
        <w:t xml:space="preserve">The estimation of the </w:t>
      </w:r>
      <w:r w:rsidR="000975BB" w:rsidRPr="00A7099E">
        <w:t xml:space="preserve">microsporidian </w:t>
      </w:r>
      <w:r w:rsidR="00EE7152" w:rsidRPr="00A7099E">
        <w:t>last common ancestor</w:t>
      </w:r>
      <w:r w:rsidRPr="00A7099E">
        <w:t xml:space="preserve"> protein set</w:t>
      </w:r>
      <w:bookmarkEnd w:id="29"/>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30" w:name="_Toc386107068"/>
      <w:commentRangeStart w:id="31"/>
      <w:r w:rsidRPr="00A7099E">
        <w:t>Introduction</w:t>
      </w:r>
      <w:commentRangeEnd w:id="31"/>
      <w:r w:rsidR="004115B6">
        <w:rPr>
          <w:rStyle w:val="CommentReference"/>
          <w:rFonts w:eastAsiaTheme="minorHAnsi" w:cstheme="minorBidi"/>
          <w:b w:val="0"/>
          <w:bCs w:val="0"/>
          <w:color w:val="auto"/>
        </w:rPr>
        <w:commentReference w:id="31"/>
      </w:r>
      <w:bookmarkEnd w:id="30"/>
    </w:p>
    <w:p w14:paraId="70EC40E2" w14:textId="77777777" w:rsidR="009E4958" w:rsidRDefault="009E4958" w:rsidP="009E4958">
      <w:pPr>
        <w:pStyle w:val="Heading3"/>
      </w:pPr>
      <w:bookmarkStart w:id="32" w:name="_Toc385094318"/>
      <w:bookmarkStart w:id="33" w:name="_Toc386107069"/>
      <w:r>
        <w:t>Phylogenetic tree</w:t>
      </w:r>
      <w:bookmarkEnd w:id="32"/>
      <w:bookmarkEnd w:id="33"/>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17">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2F93296F" w:rsidR="00E5453E" w:rsidRDefault="00E5453E" w:rsidP="00E5453E">
      <w:pPr>
        <w:pStyle w:val="Caption"/>
        <w:jc w:val="both"/>
        <w:rPr>
          <w:szCs w:val="24"/>
        </w:rPr>
      </w:pPr>
      <w:bookmarkStart w:id="34" w:name="_Ref385665794"/>
      <w:bookmarkStart w:id="35" w:name="_Toc386113509"/>
      <w:r>
        <w:t xml:space="preserve">Figure </w:t>
      </w:r>
      <w:r>
        <w:fldChar w:fldCharType="begin"/>
      </w:r>
      <w:r>
        <w:instrText xml:space="preserve"> STYLEREF 1 \s </w:instrText>
      </w:r>
      <w:r>
        <w:fldChar w:fldCharType="separate"/>
      </w:r>
      <w:r w:rsidR="00AB3B30">
        <w:rPr>
          <w:noProof/>
        </w:rPr>
        <w:t>2</w:t>
      </w:r>
      <w:r>
        <w:fldChar w:fldCharType="end"/>
      </w:r>
      <w:r>
        <w:noBreakHyphen/>
      </w:r>
      <w:r>
        <w:fldChar w:fldCharType="begin"/>
      </w:r>
      <w:r>
        <w:instrText xml:space="preserve"> SEQ Figure \* ARABIC \s 1 </w:instrText>
      </w:r>
      <w:r>
        <w:fldChar w:fldCharType="separate"/>
      </w:r>
      <w:r w:rsidR="00AB3B30">
        <w:rPr>
          <w:noProof/>
        </w:rPr>
        <w:t>1</w:t>
      </w:r>
      <w:r>
        <w:fldChar w:fldCharType="end"/>
      </w:r>
      <w:bookmarkEnd w:id="34"/>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35"/>
    </w:p>
    <w:p w14:paraId="663871AD" w14:textId="513EBB3A" w:rsidR="005872FF"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AB3B30">
        <w:t xml:space="preserve">Figure </w:t>
      </w:r>
      <w:r w:rsidR="00AB3B30">
        <w:rPr>
          <w:noProof/>
        </w:rPr>
        <w:t>2</w:t>
      </w:r>
      <w:r w:rsidR="00AB3B30">
        <w:noBreakHyphen/>
      </w:r>
      <w:r w:rsidR="00AB3B30">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3C96920F" w14:textId="01734EED" w:rsidR="004151AA" w:rsidRDefault="004151AA" w:rsidP="009E4958">
      <w:pPr>
        <w:spacing w:after="0" w:line="360" w:lineRule="auto"/>
        <w:jc w:val="both"/>
        <w:rPr>
          <w:szCs w:val="24"/>
        </w:rPr>
      </w:pPr>
    </w:p>
    <w:p w14:paraId="44C308CE" w14:textId="77777777" w:rsidR="009E4958" w:rsidRDefault="009E4958" w:rsidP="009E4958">
      <w:pPr>
        <w:pStyle w:val="Heading3"/>
      </w:pPr>
      <w:bookmarkStart w:id="36" w:name="_Toc385094319"/>
      <w:bookmarkStart w:id="37" w:name="_Toc386107070"/>
      <w:r>
        <w:t>Orthology prediction</w:t>
      </w:r>
      <w:bookmarkEnd w:id="36"/>
      <w:bookmarkEnd w:id="37"/>
    </w:p>
    <w:p w14:paraId="09359C68" w14:textId="77777777" w:rsidR="009E4958" w:rsidRDefault="009E4958" w:rsidP="009E4958">
      <w:pPr>
        <w:spacing w:after="0" w:line="360" w:lineRule="auto"/>
        <w:jc w:val="both"/>
        <w:rPr>
          <w:szCs w:val="24"/>
        </w:rPr>
      </w:pPr>
      <w:r>
        <w:rPr>
          <w:szCs w:val="24"/>
        </w:rPr>
        <w:t xml:space="preserve">Homologous genes, genes that are shared a common ancestor, can be divided into orthologs and paralogs. In which, orthologs are genes that derived from a speciation event, while paralogs are the results of from a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w:t>
      </w:r>
    </w:p>
    <w:p w14:paraId="68BE05E4" w14:textId="50C30441" w:rsidR="009E4958" w:rsidRDefault="009E4958" w:rsidP="009E4958">
      <w:pPr>
        <w:spacing w:after="0" w:line="360" w:lineRule="auto"/>
        <w:jc w:val="both"/>
        <w:rPr>
          <w:szCs w:val="24"/>
        </w:rPr>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w:t>
      </w:r>
      <w:r w:rsidR="000D1502">
        <w:rPr>
          <w:szCs w:val="24"/>
        </w:rPr>
        <w:t>methods</w:t>
      </w:r>
      <w:r>
        <w:rPr>
          <w:szCs w:val="24"/>
        </w:rPr>
        <w:t xml:space="preserve">,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xml:space="preserve">. </w:t>
      </w:r>
      <w:r w:rsidR="00DF472B">
        <w:rPr>
          <w:szCs w:val="24"/>
        </w:rPr>
        <w:t>In out study</w:t>
      </w:r>
      <w:r w:rsidR="0062227C">
        <w:rPr>
          <w:szCs w:val="24"/>
        </w:rPr>
        <w:t xml:space="preserve">, we used </w:t>
      </w:r>
      <w:r w:rsidR="005C3358">
        <w:rPr>
          <w:szCs w:val="24"/>
        </w:rPr>
        <w:t>the latter</w:t>
      </w:r>
      <w:r w:rsidR="00A806A4">
        <w:rPr>
          <w:szCs w:val="24"/>
        </w:rPr>
        <w:t xml:space="preserve"> approaches </w:t>
      </w:r>
      <w:r w:rsidR="005C3358">
        <w:rPr>
          <w:szCs w:val="24"/>
        </w:rPr>
        <w:t>for the orthology predictions</w:t>
      </w:r>
      <w:r w:rsidR="00A806A4">
        <w:rPr>
          <w:szCs w:val="24"/>
        </w:rPr>
        <w:t>.</w:t>
      </w:r>
    </w:p>
    <w:p w14:paraId="0EB48D23" w14:textId="77891034" w:rsidR="00EA04B0" w:rsidRDefault="001F79D2" w:rsidP="00E46024">
      <w:pPr>
        <w:pStyle w:val="Heading3"/>
      </w:pPr>
      <w:bookmarkStart w:id="38" w:name="_Toc386107071"/>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38"/>
    </w:p>
    <w:p w14:paraId="6EB69B3B" w14:textId="58A8173C"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them and the others in the phylogenetic tree of life, or how their pathways evolved across species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w:t>
      </w:r>
      <w:r w:rsidR="004E626B">
        <w:rPr>
          <w:szCs w:val="24"/>
        </w:rPr>
        <w:lastRenderedPageBreak/>
        <w:t>individual lineage</w:t>
      </w:r>
      <w:r w:rsidR="004A2CF4">
        <w:rPr>
          <w:szCs w:val="24"/>
        </w:rPr>
        <w:t>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3E12A933" w14:textId="45FCD615" w:rsidR="007D7C63"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F93AF1">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Pr="00A7099E" w:rsidRDefault="00AD08DF" w:rsidP="00324278">
      <w:pPr>
        <w:pStyle w:val="Heading2"/>
        <w:jc w:val="both"/>
      </w:pPr>
      <w:bookmarkStart w:id="39" w:name="_Toc386107072"/>
      <w:r w:rsidRPr="00A7099E">
        <w:t>Methods</w:t>
      </w:r>
      <w:bookmarkEnd w:id="39"/>
    </w:p>
    <w:p w14:paraId="39DB8D72" w14:textId="7F89AF96" w:rsidR="008307D5" w:rsidRPr="00A7099E" w:rsidRDefault="008307D5" w:rsidP="00324278">
      <w:pPr>
        <w:pStyle w:val="Heading3"/>
        <w:jc w:val="both"/>
      </w:pPr>
      <w:bookmarkStart w:id="40" w:name="_Toc386107073"/>
      <w:r w:rsidRPr="00A7099E">
        <w:t>Data</w:t>
      </w:r>
      <w:r w:rsidR="00A53DA7" w:rsidRPr="00A7099E">
        <w:t xml:space="preserve"> </w:t>
      </w:r>
      <w:commentRangeStart w:id="41"/>
      <w:r w:rsidR="00A53DA7" w:rsidRPr="00A7099E">
        <w:t>collection</w:t>
      </w:r>
      <w:commentRangeEnd w:id="41"/>
      <w:r w:rsidR="00EF25F5">
        <w:rPr>
          <w:rStyle w:val="CommentReference"/>
          <w:rFonts w:eastAsiaTheme="minorHAnsi" w:cstheme="minorBidi"/>
          <w:b w:val="0"/>
          <w:bCs w:val="0"/>
          <w:color w:val="auto"/>
        </w:rPr>
        <w:commentReference w:id="41"/>
      </w:r>
      <w:bookmarkEnd w:id="40"/>
    </w:p>
    <w:p w14:paraId="47FCEB94" w14:textId="1299BACE" w:rsidR="00916867" w:rsidRDefault="002C42E1" w:rsidP="00324278">
      <w:pPr>
        <w:spacing w:after="0" w:line="360" w:lineRule="auto"/>
        <w:jc w:val="both"/>
        <w:rPr>
          <w:szCs w:val="24"/>
        </w:rPr>
      </w:pPr>
      <w:r>
        <w:rPr>
          <w:szCs w:val="24"/>
        </w:rPr>
        <w:t xml:space="preserve">In the scope of this study, </w:t>
      </w:r>
      <w:r w:rsidR="00D27618">
        <w:rPr>
          <w:szCs w:val="24"/>
        </w:rPr>
        <w:t>we used</w:t>
      </w:r>
      <w:r w:rsidR="00321FD1">
        <w:rPr>
          <w:szCs w:val="24"/>
        </w:rPr>
        <w:t xml:space="preserve"> a</w:t>
      </w:r>
      <w:r w:rsidR="00550633">
        <w:rPr>
          <w:szCs w:val="24"/>
        </w:rPr>
        <w:t xml:space="preserve"> microsporidian</w:t>
      </w:r>
      <w:r w:rsidR="00321FD1">
        <w:rPr>
          <w:szCs w:val="24"/>
        </w:rPr>
        <w:t xml:space="preserve"> </w:t>
      </w:r>
      <w:r w:rsidR="006254AF">
        <w:rPr>
          <w:szCs w:val="24"/>
        </w:rPr>
        <w:t>data set comprising</w:t>
      </w:r>
      <w:r w:rsidR="00D27618">
        <w:rPr>
          <w:szCs w:val="24"/>
        </w:rPr>
        <w:t xml:space="preserve"> e</w:t>
      </w:r>
      <w:r w:rsidR="00D854C8">
        <w:rPr>
          <w:szCs w:val="24"/>
        </w:rPr>
        <w:t xml:space="preserve">leven species </w:t>
      </w:r>
      <w:r w:rsidR="00AB0258">
        <w:rPr>
          <w:szCs w:val="24"/>
        </w:rPr>
        <w:t>downloaded from</w:t>
      </w:r>
      <w:r w:rsidR="00C15F4B">
        <w:rPr>
          <w:szCs w:val="24"/>
        </w:rPr>
        <w:t xml:space="preserve"> the genome portal of the</w:t>
      </w:r>
      <w:r w:rsidR="00B2603F">
        <w:rPr>
          <w:szCs w:val="24"/>
        </w:rPr>
        <w:t xml:space="preserve"> JGI database of</w:t>
      </w:r>
      <w:r w:rsidR="00C15F4B">
        <w:rPr>
          <w:szCs w:val="24"/>
        </w:rPr>
        <w:t xml:space="preserve"> Join Genome Institute</w:t>
      </w:r>
      <w:r w:rsidR="00AE3D9A">
        <w:rPr>
          <w:szCs w:val="24"/>
        </w:rPr>
        <w:t xml:space="preserve"> </w:t>
      </w:r>
      <w:r w:rsidR="00AE3D9A">
        <w:rPr>
          <w:szCs w:val="24"/>
        </w:rPr>
        <w:fldChar w:fldCharType="begin"/>
      </w:r>
      <w:r w:rsidR="00AE3D9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AE3D9A">
        <w:rPr>
          <w:szCs w:val="24"/>
        </w:rPr>
        <w:fldChar w:fldCharType="separate"/>
      </w:r>
      <w:r w:rsidR="00AE3D9A">
        <w:rPr>
          <w:noProof/>
          <w:szCs w:val="24"/>
        </w:rPr>
        <w:t>(Nordberg et al. 2014)</w:t>
      </w:r>
      <w:r w:rsidR="00AE3D9A">
        <w:rPr>
          <w:szCs w:val="24"/>
        </w:rPr>
        <w:fldChar w:fldCharType="end"/>
      </w:r>
      <w:r w:rsidR="00C15F4B">
        <w:rPr>
          <w:szCs w:val="24"/>
        </w:rPr>
        <w:t xml:space="preserve"> and</w:t>
      </w:r>
      <w:r w:rsidR="0017333E">
        <w:rPr>
          <w:szCs w:val="24"/>
        </w:rPr>
        <w:t xml:space="preserve"> the</w:t>
      </w:r>
      <w:r w:rsidR="00B1358F">
        <w:rPr>
          <w:szCs w:val="24"/>
        </w:rPr>
        <w:t xml:space="preserve"> MicrosporidiaDB</w:t>
      </w:r>
      <w:r w:rsidR="00600375">
        <w:rPr>
          <w:szCs w:val="24"/>
        </w:rPr>
        <w:t xml:space="preserve"> </w:t>
      </w:r>
      <w:r w:rsidR="00600375">
        <w:fldChar w:fldCharType="begin"/>
      </w:r>
      <w:r w:rsidR="00600375">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600375">
        <w:fldChar w:fldCharType="separate"/>
      </w:r>
      <w:r w:rsidR="00600375">
        <w:rPr>
          <w:noProof/>
        </w:rPr>
        <w:t>(Aurrecoechea et al. 2011)</w:t>
      </w:r>
      <w:r w:rsidR="00600375">
        <w:fldChar w:fldCharType="end"/>
      </w:r>
      <w:r w:rsidR="00B1358F">
        <w:rPr>
          <w:szCs w:val="24"/>
        </w:rPr>
        <w:t xml:space="preserve"> from</w:t>
      </w:r>
      <w:r w:rsidR="007E2648">
        <w:rPr>
          <w:szCs w:val="24"/>
        </w:rPr>
        <w:t xml:space="preserve"> the microspori</w:t>
      </w:r>
      <w:r w:rsidR="00AD713A">
        <w:rPr>
          <w:szCs w:val="24"/>
        </w:rPr>
        <w:t xml:space="preserve">dia </w:t>
      </w:r>
      <w:r w:rsidR="00B1358F">
        <w:rPr>
          <w:szCs w:val="24"/>
        </w:rPr>
        <w:t>genome sequencing project of</w:t>
      </w:r>
      <w:r w:rsidR="007E2648">
        <w:rPr>
          <w:szCs w:val="24"/>
        </w:rPr>
        <w:t xml:space="preserve"> the</w:t>
      </w:r>
      <w:r w:rsidR="00C15F4B">
        <w:rPr>
          <w:szCs w:val="24"/>
        </w:rPr>
        <w:t xml:space="preserve"> </w:t>
      </w:r>
      <w:r w:rsidR="006749F7">
        <w:rPr>
          <w:szCs w:val="24"/>
        </w:rPr>
        <w:t>Broad Institute</w:t>
      </w:r>
      <w:r w:rsidR="00AE3D9A">
        <w:rPr>
          <w:szCs w:val="24"/>
        </w:rPr>
        <w:t xml:space="preserve"> </w: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 </w:instrTex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EN.CITE.DATA </w:instrText>
      </w:r>
      <w:r w:rsidR="00AE3D9A">
        <w:rPr>
          <w:szCs w:val="24"/>
        </w:rPr>
      </w:r>
      <w:r w:rsidR="00AE3D9A">
        <w:rPr>
          <w:szCs w:val="24"/>
        </w:rPr>
        <w:fldChar w:fldCharType="end"/>
      </w:r>
      <w:r w:rsidR="00AE3D9A">
        <w:rPr>
          <w:szCs w:val="24"/>
        </w:rPr>
      </w:r>
      <w:r w:rsidR="00AE3D9A">
        <w:rPr>
          <w:szCs w:val="24"/>
        </w:rPr>
        <w:fldChar w:fldCharType="separate"/>
      </w:r>
      <w:r w:rsidR="00AE3D9A">
        <w:rPr>
          <w:noProof/>
          <w:szCs w:val="24"/>
        </w:rPr>
        <w:t>(Cuomo et al. 2012; Pombert et al. 2013; Bakowski et al. 2014; Desjardins et al. 2015)</w:t>
      </w:r>
      <w:r w:rsidR="00AE3D9A">
        <w:rPr>
          <w:szCs w:val="24"/>
        </w:rPr>
        <w:fldChar w:fldCharType="end"/>
      </w:r>
      <w:r w:rsidR="00FB3723">
        <w:rPr>
          <w:szCs w:val="24"/>
        </w:rPr>
        <w:t>.</w:t>
      </w:r>
      <w:r w:rsidR="00916867">
        <w:rPr>
          <w:szCs w:val="24"/>
        </w:rPr>
        <w:t xml:space="preserve"> </w:t>
      </w:r>
      <w:r w:rsidR="0019198D">
        <w:rPr>
          <w:szCs w:val="24"/>
        </w:rPr>
        <w:t>The</w:t>
      </w:r>
      <w:r w:rsidR="00916867">
        <w:rPr>
          <w:szCs w:val="24"/>
        </w:rPr>
        <w:t xml:space="preserve"> </w:t>
      </w:r>
      <w:r w:rsidR="0019198D">
        <w:rPr>
          <w:szCs w:val="24"/>
        </w:rPr>
        <w:t>s</w:t>
      </w:r>
      <w:r w:rsidR="00C80882">
        <w:rPr>
          <w:szCs w:val="24"/>
        </w:rPr>
        <w:t>pecies name, strain name, number of proteins as well as the source database</w:t>
      </w:r>
      <w:r w:rsidR="005B3A37">
        <w:rPr>
          <w:szCs w:val="24"/>
        </w:rPr>
        <w:t xml:space="preserve"> </w:t>
      </w:r>
      <w:r w:rsidR="004A11A4">
        <w:rPr>
          <w:szCs w:val="24"/>
        </w:rPr>
        <w:t xml:space="preserve">of those eleven microsporidia </w:t>
      </w:r>
      <w:r w:rsidR="005B3A37">
        <w:rPr>
          <w:szCs w:val="24"/>
        </w:rPr>
        <w:t>can be found</w:t>
      </w:r>
      <w:r w:rsidR="000476C7">
        <w:rPr>
          <w:szCs w:val="24"/>
        </w:rPr>
        <w:t xml:space="preserve"> in</w:t>
      </w:r>
      <w:r w:rsidR="00C80882">
        <w:rPr>
          <w:szCs w:val="24"/>
        </w:rPr>
        <w:t xml:space="preserve"> </w:t>
      </w:r>
      <w:r w:rsidR="00C80882" w:rsidRPr="0096265A">
        <w:rPr>
          <w:szCs w:val="24"/>
        </w:rPr>
        <w:fldChar w:fldCharType="begin"/>
      </w:r>
      <w:r w:rsidR="00C80882" w:rsidRPr="0096265A">
        <w:rPr>
          <w:szCs w:val="24"/>
        </w:rPr>
        <w:instrText xml:space="preserve"> REF _Ref381275723 \h </w:instrText>
      </w:r>
      <w:r w:rsidR="00C80882" w:rsidRPr="0096265A">
        <w:rPr>
          <w:szCs w:val="24"/>
        </w:rPr>
      </w:r>
      <w:r w:rsidR="00C80882" w:rsidRPr="0096265A">
        <w:rPr>
          <w:szCs w:val="24"/>
        </w:rPr>
        <w:fldChar w:fldCharType="separate"/>
      </w:r>
      <w:r w:rsidR="00AB3B30" w:rsidRPr="00076E91">
        <w:t xml:space="preserve">Table </w:t>
      </w:r>
      <w:r w:rsidR="00AB3B30">
        <w:rPr>
          <w:noProof/>
        </w:rPr>
        <w:t>2</w:t>
      </w:r>
      <w:r w:rsidR="00AB3B30">
        <w:noBreakHyphen/>
      </w:r>
      <w:r w:rsidR="00AB3B30">
        <w:rPr>
          <w:noProof/>
        </w:rPr>
        <w:t>1</w:t>
      </w:r>
      <w:r w:rsidR="00C80882" w:rsidRPr="0096265A">
        <w:rPr>
          <w:szCs w:val="24"/>
        </w:rPr>
        <w:fldChar w:fldCharType="end"/>
      </w:r>
      <w:r w:rsidR="00C80882" w:rsidRPr="0096265A">
        <w:rPr>
          <w:szCs w:val="24"/>
        </w:rPr>
        <w:t>.</w:t>
      </w:r>
    </w:p>
    <w:p w14:paraId="0D27B10F" w14:textId="3FCC5EE0" w:rsidR="001B5E65" w:rsidRPr="00076E91" w:rsidRDefault="001B5E65" w:rsidP="001B5E65">
      <w:pPr>
        <w:pStyle w:val="Caption"/>
        <w:keepNext/>
        <w:spacing w:after="0" w:line="360" w:lineRule="auto"/>
        <w:jc w:val="both"/>
      </w:pPr>
      <w:bookmarkStart w:id="42" w:name="_Ref381275723"/>
      <w:bookmarkStart w:id="43" w:name="_Toc386113565"/>
      <w:r w:rsidRPr="00076E91">
        <w:t xml:space="preserve">Table </w:t>
      </w:r>
      <w:r>
        <w:fldChar w:fldCharType="begin"/>
      </w:r>
      <w:r>
        <w:instrText xml:space="preserve"> STYLEREF 1 \s </w:instrText>
      </w:r>
      <w:r>
        <w:fldChar w:fldCharType="separate"/>
      </w:r>
      <w:r w:rsidR="00AB3B30">
        <w:rPr>
          <w:noProof/>
        </w:rPr>
        <w:t>2</w:t>
      </w:r>
      <w:r>
        <w:fldChar w:fldCharType="end"/>
      </w:r>
      <w:r>
        <w:noBreakHyphen/>
      </w:r>
      <w:r>
        <w:fldChar w:fldCharType="begin"/>
      </w:r>
      <w:r>
        <w:instrText xml:space="preserve"> SEQ Table \* ARABIC \s 1 </w:instrText>
      </w:r>
      <w:r>
        <w:fldChar w:fldCharType="separate"/>
      </w:r>
      <w:r w:rsidR="00AB3B30">
        <w:rPr>
          <w:noProof/>
        </w:rPr>
        <w:t>1</w:t>
      </w:r>
      <w:r>
        <w:fldChar w:fldCharType="end"/>
      </w:r>
      <w:bookmarkEnd w:id="42"/>
      <w:r w:rsidRPr="00076E91">
        <w:t xml:space="preserve">: </w:t>
      </w:r>
      <w:r>
        <w:t xml:space="preserve">The </w:t>
      </w:r>
      <w:r w:rsidR="00FE7C93">
        <w:t>microsporidia</w:t>
      </w:r>
      <w:r>
        <w:t xml:space="preserve"> data set</w:t>
      </w:r>
      <w:r w:rsidRPr="00076E91">
        <w:t xml:space="preserve"> </w:t>
      </w:r>
      <w:r>
        <w:t xml:space="preserve">that was used for the estimation of the microsporidia last common ancestor protein set. </w:t>
      </w:r>
      <w:r w:rsidR="00127D92">
        <w:t xml:space="preserve">The columns </w:t>
      </w:r>
      <w:r w:rsidR="006E651F">
        <w:t>denote species name, strain, number of protein and the source, where their proteomes were downloaded.</w:t>
      </w:r>
      <w:bookmarkEnd w:id="43"/>
    </w:p>
    <w:tbl>
      <w:tblPr>
        <w:tblStyle w:val="TableGrid"/>
        <w:tblW w:w="0" w:type="auto"/>
        <w:tblLook w:val="0000" w:firstRow="0" w:lastRow="0" w:firstColumn="0" w:lastColumn="0" w:noHBand="0" w:noVBand="0"/>
      </w:tblPr>
      <w:tblGrid>
        <w:gridCol w:w="3652"/>
        <w:gridCol w:w="1559"/>
        <w:gridCol w:w="1701"/>
        <w:gridCol w:w="1808"/>
      </w:tblGrid>
      <w:tr w:rsidR="00CD52D2" w:rsidRPr="00076E91" w14:paraId="6E6143D1" w14:textId="1F1F6B36" w:rsidTr="00CD52D2">
        <w:tc>
          <w:tcPr>
            <w:tcW w:w="3652" w:type="dxa"/>
          </w:tcPr>
          <w:p w14:paraId="58361AB5"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1559" w:type="dxa"/>
          </w:tcPr>
          <w:p w14:paraId="04BDF031"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1701" w:type="dxa"/>
          </w:tcPr>
          <w:p w14:paraId="05B43BA8"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c>
          <w:tcPr>
            <w:tcW w:w="1808" w:type="dxa"/>
          </w:tcPr>
          <w:p w14:paraId="6FD29FD4" w14:textId="32311C3B" w:rsidR="00CD52D2" w:rsidRPr="00076E91" w:rsidRDefault="00CD52D2" w:rsidP="00643DE6">
            <w:pPr>
              <w:widowControl w:val="0"/>
              <w:tabs>
                <w:tab w:val="left" w:pos="1406"/>
              </w:tabs>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r w:rsidR="00643DE6">
              <w:rPr>
                <w:rFonts w:cs="Times"/>
                <w:bCs/>
                <w:color w:val="000000" w:themeColor="text1"/>
                <w:szCs w:val="24"/>
              </w:rPr>
              <w:tab/>
            </w:r>
          </w:p>
        </w:tc>
      </w:tr>
      <w:tr w:rsidR="00CD52D2" w:rsidRPr="00076E91" w14:paraId="78CD3EBB" w14:textId="7EF7060D" w:rsidTr="00CD52D2">
        <w:tc>
          <w:tcPr>
            <w:tcW w:w="3652" w:type="dxa"/>
          </w:tcPr>
          <w:p w14:paraId="01046D28"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1559" w:type="dxa"/>
          </w:tcPr>
          <w:p w14:paraId="188D1C0D"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1701" w:type="dxa"/>
          </w:tcPr>
          <w:p w14:paraId="7879EED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c>
          <w:tcPr>
            <w:tcW w:w="1808" w:type="dxa"/>
          </w:tcPr>
          <w:p w14:paraId="0BCEA44D" w14:textId="1B2E898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r>
      <w:tr w:rsidR="00CD52D2" w:rsidRPr="00076E91" w14:paraId="75BE939B" w14:textId="2F56A828" w:rsidTr="00CD52D2">
        <w:tc>
          <w:tcPr>
            <w:tcW w:w="3652" w:type="dxa"/>
          </w:tcPr>
          <w:p w14:paraId="2E595409"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1559" w:type="dxa"/>
          </w:tcPr>
          <w:p w14:paraId="0E31BC0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1701" w:type="dxa"/>
          </w:tcPr>
          <w:p w14:paraId="25061774"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c>
          <w:tcPr>
            <w:tcW w:w="1808" w:type="dxa"/>
          </w:tcPr>
          <w:p w14:paraId="3E2FE4B9" w14:textId="635EC7AC"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5E7DC72D" w14:textId="3732AF6C" w:rsidTr="00CD52D2">
        <w:tc>
          <w:tcPr>
            <w:tcW w:w="3652" w:type="dxa"/>
          </w:tcPr>
          <w:p w14:paraId="27D4C9F2"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1559" w:type="dxa"/>
          </w:tcPr>
          <w:p w14:paraId="188D1CE8"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1701" w:type="dxa"/>
          </w:tcPr>
          <w:p w14:paraId="789A9CC9"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c>
          <w:tcPr>
            <w:tcW w:w="1808" w:type="dxa"/>
          </w:tcPr>
          <w:p w14:paraId="4935CCE9" w14:textId="461F0433"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6DDCEB60" w14:textId="149D5159" w:rsidTr="00CD52D2">
        <w:tc>
          <w:tcPr>
            <w:tcW w:w="3652" w:type="dxa"/>
          </w:tcPr>
          <w:p w14:paraId="5F51BB67"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1559" w:type="dxa"/>
          </w:tcPr>
          <w:p w14:paraId="5ACA0982"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1701" w:type="dxa"/>
          </w:tcPr>
          <w:p w14:paraId="13DBAF3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c>
          <w:tcPr>
            <w:tcW w:w="1808" w:type="dxa"/>
          </w:tcPr>
          <w:p w14:paraId="7AA138C0" w14:textId="2EF0F5E4"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36E4637C" w14:textId="15934600" w:rsidTr="00CD52D2">
        <w:tc>
          <w:tcPr>
            <w:tcW w:w="3652" w:type="dxa"/>
          </w:tcPr>
          <w:p w14:paraId="33E7DF3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1559" w:type="dxa"/>
          </w:tcPr>
          <w:p w14:paraId="3C48304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1701" w:type="dxa"/>
          </w:tcPr>
          <w:p w14:paraId="386FDFA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c>
          <w:tcPr>
            <w:tcW w:w="1808" w:type="dxa"/>
          </w:tcPr>
          <w:p w14:paraId="400253FF" w14:textId="6D15EBBD"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r>
      <w:tr w:rsidR="00CD52D2" w:rsidRPr="00076E91" w14:paraId="2D3637F5" w14:textId="3A472CD5" w:rsidTr="00CD52D2">
        <w:tc>
          <w:tcPr>
            <w:tcW w:w="3652" w:type="dxa"/>
          </w:tcPr>
          <w:p w14:paraId="3381A53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lastRenderedPageBreak/>
              <w:t>Vittaforma corneae</w:t>
            </w:r>
          </w:p>
        </w:tc>
        <w:tc>
          <w:tcPr>
            <w:tcW w:w="1559" w:type="dxa"/>
          </w:tcPr>
          <w:p w14:paraId="3B4A23F2"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1701" w:type="dxa"/>
          </w:tcPr>
          <w:p w14:paraId="2651DA7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c>
          <w:tcPr>
            <w:tcW w:w="1808" w:type="dxa"/>
          </w:tcPr>
          <w:p w14:paraId="76937B96" w14:textId="7D01AF89"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51758665" w14:textId="40C65516" w:rsidTr="00CD52D2">
        <w:tc>
          <w:tcPr>
            <w:tcW w:w="3652" w:type="dxa"/>
          </w:tcPr>
          <w:p w14:paraId="65B7FAC7"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1559" w:type="dxa"/>
          </w:tcPr>
          <w:p w14:paraId="09E5849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1701" w:type="dxa"/>
          </w:tcPr>
          <w:p w14:paraId="451BAAD5"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c>
          <w:tcPr>
            <w:tcW w:w="1808" w:type="dxa"/>
          </w:tcPr>
          <w:p w14:paraId="78B0A6CA" w14:textId="44B820F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345E7B04" w14:textId="0752BE74" w:rsidTr="00CD52D2">
        <w:trPr>
          <w:trHeight w:val="67"/>
        </w:trPr>
        <w:tc>
          <w:tcPr>
            <w:tcW w:w="3652" w:type="dxa"/>
          </w:tcPr>
          <w:p w14:paraId="4DB1830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1559" w:type="dxa"/>
          </w:tcPr>
          <w:p w14:paraId="64C5FA5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1701" w:type="dxa"/>
          </w:tcPr>
          <w:p w14:paraId="1A2263E1"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c>
          <w:tcPr>
            <w:tcW w:w="1808" w:type="dxa"/>
          </w:tcPr>
          <w:p w14:paraId="6B7F68A6" w14:textId="66D589DB"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r>
      <w:tr w:rsidR="00CD52D2" w:rsidRPr="00076E91" w14:paraId="773EC2D0" w14:textId="0502C759" w:rsidTr="00CD52D2">
        <w:tc>
          <w:tcPr>
            <w:tcW w:w="3652" w:type="dxa"/>
          </w:tcPr>
          <w:p w14:paraId="11862EDF"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1559" w:type="dxa"/>
          </w:tcPr>
          <w:p w14:paraId="773D15BC"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1701" w:type="dxa"/>
          </w:tcPr>
          <w:p w14:paraId="7D77C7F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c>
          <w:tcPr>
            <w:tcW w:w="1808" w:type="dxa"/>
          </w:tcPr>
          <w:p w14:paraId="26637002" w14:textId="29168681"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74C26706" w14:textId="4860803B" w:rsidTr="00CD52D2">
        <w:tc>
          <w:tcPr>
            <w:tcW w:w="3652" w:type="dxa"/>
          </w:tcPr>
          <w:p w14:paraId="3CCA59EF"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1559" w:type="dxa"/>
          </w:tcPr>
          <w:p w14:paraId="37D36EE4"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r>
              <w:rPr>
                <w:rFonts w:cs="Times"/>
                <w:color w:val="000000" w:themeColor="text1"/>
                <w:szCs w:val="24"/>
              </w:rPr>
              <w:t>-</w:t>
            </w:r>
          </w:p>
        </w:tc>
        <w:tc>
          <w:tcPr>
            <w:tcW w:w="1701" w:type="dxa"/>
          </w:tcPr>
          <w:p w14:paraId="4551F8C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c>
          <w:tcPr>
            <w:tcW w:w="1808" w:type="dxa"/>
          </w:tcPr>
          <w:p w14:paraId="7B7F21D3" w14:textId="6032C493"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39FC9F5B" w14:textId="3BB4256A" w:rsidTr="00CD52D2">
        <w:tc>
          <w:tcPr>
            <w:tcW w:w="3652" w:type="dxa"/>
          </w:tcPr>
          <w:p w14:paraId="0919E3E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1559" w:type="dxa"/>
          </w:tcPr>
          <w:p w14:paraId="779410A6"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1701" w:type="dxa"/>
          </w:tcPr>
          <w:p w14:paraId="064FAF16"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c>
          <w:tcPr>
            <w:tcW w:w="1808" w:type="dxa"/>
          </w:tcPr>
          <w:p w14:paraId="0B6F4D73" w14:textId="16AC20B5"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bl>
    <w:p w14:paraId="4158A064" w14:textId="77777777" w:rsidR="0003351F" w:rsidRDefault="0003351F" w:rsidP="00324278">
      <w:pPr>
        <w:spacing w:after="0" w:line="360" w:lineRule="auto"/>
        <w:jc w:val="both"/>
        <w:rPr>
          <w:szCs w:val="24"/>
        </w:rPr>
      </w:pPr>
    </w:p>
    <w:p w14:paraId="52958623" w14:textId="3FA3C57B" w:rsidR="00BD3BBE" w:rsidRDefault="00DC58DD" w:rsidP="00DB7430">
      <w:pPr>
        <w:spacing w:after="0" w:line="360" w:lineRule="auto"/>
        <w:jc w:val="both"/>
        <w:rPr>
          <w:szCs w:val="24"/>
        </w:rPr>
      </w:pPr>
      <w:r w:rsidRPr="00F4328D">
        <w:rPr>
          <w:szCs w:val="24"/>
          <w:highlight w:val="yellow"/>
        </w:rPr>
        <w:t xml:space="preserve">Additionally, we </w:t>
      </w:r>
      <w:r w:rsidR="00007CA0" w:rsidRPr="00F4328D">
        <w:rPr>
          <w:szCs w:val="24"/>
          <w:highlight w:val="yellow"/>
        </w:rPr>
        <w:t>selected</w:t>
      </w:r>
      <w:r w:rsidR="0072288C" w:rsidRPr="00F4328D">
        <w:rPr>
          <w:szCs w:val="24"/>
          <w:highlight w:val="yellow"/>
        </w:rPr>
        <w:t xml:space="preserve"> 17 opisthokonts</w:t>
      </w:r>
      <w:r w:rsidR="00007CA0" w:rsidRPr="00F4328D">
        <w:rPr>
          <w:szCs w:val="24"/>
          <w:highlight w:val="yellow"/>
        </w:rPr>
        <w:t xml:space="preserve"> </w:t>
      </w:r>
      <w:r w:rsidR="0072288C" w:rsidRPr="00F4328D">
        <w:rPr>
          <w:szCs w:val="24"/>
          <w:highlight w:val="yellow"/>
        </w:rPr>
        <w:t xml:space="preserve">comprising of </w:t>
      </w:r>
      <w:r w:rsidR="00007CA0" w:rsidRPr="00F4328D">
        <w:rPr>
          <w:szCs w:val="24"/>
          <w:highlight w:val="yellow"/>
        </w:rPr>
        <w:t>13</w:t>
      </w:r>
      <w:r w:rsidR="0044646F" w:rsidRPr="00F4328D">
        <w:rPr>
          <w:szCs w:val="24"/>
          <w:highlight w:val="yellow"/>
        </w:rPr>
        <w:t xml:space="preserve"> </w:t>
      </w:r>
      <w:r w:rsidR="00007CA0" w:rsidRPr="00F4328D">
        <w:rPr>
          <w:szCs w:val="24"/>
          <w:highlight w:val="yellow"/>
        </w:rPr>
        <w:t>fungi</w:t>
      </w:r>
      <w:r w:rsidR="00C23D70" w:rsidRPr="00F4328D">
        <w:rPr>
          <w:szCs w:val="24"/>
          <w:highlight w:val="yellow"/>
        </w:rPr>
        <w:t>, 2 mamm</w:t>
      </w:r>
      <w:r w:rsidR="00CD2107" w:rsidRPr="00F4328D">
        <w:rPr>
          <w:szCs w:val="24"/>
          <w:highlight w:val="yellow"/>
        </w:rPr>
        <w:t>als</w:t>
      </w:r>
      <w:r w:rsidR="000366EA" w:rsidRPr="00F4328D">
        <w:rPr>
          <w:szCs w:val="24"/>
          <w:highlight w:val="yellow"/>
        </w:rPr>
        <w:t xml:space="preserve">, </w:t>
      </w:r>
      <w:r w:rsidR="007B7D6F" w:rsidRPr="0073716B">
        <w:rPr>
          <w:i/>
          <w:szCs w:val="24"/>
          <w:highlight w:val="yellow"/>
        </w:rPr>
        <w:t>Monosiga brevicollis</w:t>
      </w:r>
      <w:r w:rsidR="007C5F69" w:rsidRPr="00F4328D">
        <w:rPr>
          <w:szCs w:val="24"/>
          <w:highlight w:val="yellow"/>
        </w:rPr>
        <w:t xml:space="preserve"> and</w:t>
      </w:r>
      <w:r w:rsidR="007B7D6F" w:rsidRPr="00F4328D">
        <w:rPr>
          <w:szCs w:val="24"/>
          <w:highlight w:val="yellow"/>
        </w:rPr>
        <w:t xml:space="preserve"> </w:t>
      </w:r>
      <w:r w:rsidR="007B7D6F" w:rsidRPr="0073716B">
        <w:rPr>
          <w:i/>
          <w:szCs w:val="24"/>
          <w:highlight w:val="yellow"/>
        </w:rPr>
        <w:t>Capsaspora owczarzaki</w:t>
      </w:r>
      <w:r w:rsidR="007B7D6F" w:rsidRPr="00F4328D">
        <w:rPr>
          <w:szCs w:val="24"/>
          <w:highlight w:val="yellow"/>
        </w:rPr>
        <w:t>,</w:t>
      </w:r>
      <w:r w:rsidR="00CD2107" w:rsidRPr="00F4328D">
        <w:rPr>
          <w:szCs w:val="24"/>
          <w:highlight w:val="yellow"/>
        </w:rPr>
        <w:t xml:space="preserve"> </w:t>
      </w:r>
      <w:r w:rsidR="000332AC" w:rsidRPr="00F4328D">
        <w:rPr>
          <w:szCs w:val="24"/>
          <w:highlight w:val="yellow"/>
        </w:rPr>
        <w:t>together with</w:t>
      </w:r>
      <w:r w:rsidR="00007CA0" w:rsidRPr="00F4328D">
        <w:rPr>
          <w:szCs w:val="24"/>
          <w:highlight w:val="yellow"/>
        </w:rPr>
        <w:t xml:space="preserve"> </w:t>
      </w:r>
      <w:r w:rsidR="00077530" w:rsidRPr="00F4328D">
        <w:rPr>
          <w:szCs w:val="24"/>
          <w:highlight w:val="yellow"/>
        </w:rPr>
        <w:t>7</w:t>
      </w:r>
      <w:r w:rsidR="00713F57" w:rsidRPr="00F4328D">
        <w:rPr>
          <w:szCs w:val="24"/>
          <w:highlight w:val="yellow"/>
        </w:rPr>
        <w:t xml:space="preserve"> other taxa to use as the </w:t>
      </w:r>
      <w:r w:rsidR="00077530" w:rsidRPr="00F4328D">
        <w:rPr>
          <w:szCs w:val="24"/>
          <w:highlight w:val="yellow"/>
        </w:rPr>
        <w:t>non-microsporidian group</w:t>
      </w:r>
      <w:r w:rsidR="00713F57" w:rsidRPr="00F4328D">
        <w:rPr>
          <w:szCs w:val="24"/>
          <w:highlight w:val="yellow"/>
        </w:rPr>
        <w:t xml:space="preserve"> for the phylogenetic analysis.</w:t>
      </w:r>
      <w:r w:rsidR="00D22FF6" w:rsidRPr="00F4328D">
        <w:rPr>
          <w:szCs w:val="24"/>
          <w:highlight w:val="yellow"/>
        </w:rPr>
        <w:t xml:space="preserve"> </w:t>
      </w:r>
      <w:r w:rsidR="00810971">
        <w:rPr>
          <w:szCs w:val="24"/>
          <w:highlight w:val="yellow"/>
        </w:rPr>
        <w:t>We provide the information about t</w:t>
      </w:r>
      <w:r w:rsidR="00D22FF6" w:rsidRPr="00F4328D">
        <w:rPr>
          <w:szCs w:val="24"/>
          <w:highlight w:val="yellow"/>
        </w:rPr>
        <w:t>he taxon names together with their NCBI taxon</w:t>
      </w:r>
      <w:r w:rsidR="00E412F5">
        <w:rPr>
          <w:szCs w:val="24"/>
          <w:highlight w:val="yellow"/>
        </w:rPr>
        <w:t>omy</w:t>
      </w:r>
      <w:r w:rsidR="00D22FF6" w:rsidRPr="00F4328D">
        <w:rPr>
          <w:szCs w:val="24"/>
          <w:highlight w:val="yellow"/>
        </w:rPr>
        <w:t xml:space="preserve"> IDs, phylum and kingdom names, and the source</w:t>
      </w:r>
      <w:r w:rsidR="00EC7DD9">
        <w:rPr>
          <w:szCs w:val="24"/>
          <w:highlight w:val="yellow"/>
        </w:rPr>
        <w:t>s</w:t>
      </w:r>
      <w:r w:rsidR="00D22FF6" w:rsidRPr="00F4328D">
        <w:rPr>
          <w:szCs w:val="24"/>
          <w:highlight w:val="yellow"/>
        </w:rPr>
        <w:t xml:space="preserve"> where the proteomes were </w:t>
      </w:r>
      <w:r w:rsidR="00A449B0">
        <w:rPr>
          <w:szCs w:val="24"/>
          <w:highlight w:val="yellow"/>
        </w:rPr>
        <w:t>acquired</w:t>
      </w:r>
      <w:r w:rsidR="00D22FF6" w:rsidRPr="00F4328D">
        <w:rPr>
          <w:szCs w:val="24"/>
          <w:highlight w:val="yellow"/>
        </w:rPr>
        <w:t xml:space="preserve"> </w:t>
      </w:r>
      <w:r w:rsidR="00C80ED4" w:rsidRPr="00F4328D">
        <w:rPr>
          <w:szCs w:val="24"/>
          <w:highlight w:val="yellow"/>
        </w:rPr>
        <w:t>in</w:t>
      </w:r>
      <w:r w:rsidR="009132AF" w:rsidRPr="00F4328D">
        <w:rPr>
          <w:szCs w:val="24"/>
          <w:highlight w:val="yellow"/>
        </w:rPr>
        <w:t xml:space="preserve"> Appendix,</w:t>
      </w:r>
      <w:r w:rsidR="00C80ED4" w:rsidRPr="00F4328D">
        <w:rPr>
          <w:szCs w:val="24"/>
          <w:highlight w:val="yellow"/>
        </w:rPr>
        <w:t xml:space="preserve"> </w:t>
      </w:r>
      <w:r w:rsidR="00E059E3" w:rsidRPr="00F4328D">
        <w:rPr>
          <w:szCs w:val="24"/>
          <w:highlight w:val="yellow"/>
        </w:rPr>
        <w:fldChar w:fldCharType="begin"/>
      </w:r>
      <w:r w:rsidR="00E059E3" w:rsidRPr="00F4328D">
        <w:rPr>
          <w:szCs w:val="24"/>
          <w:highlight w:val="yellow"/>
        </w:rPr>
        <w:instrText xml:space="preserve"> REF _Ref384422965 \h </w:instrText>
      </w:r>
      <w:r w:rsidR="00E059E3" w:rsidRPr="00F4328D">
        <w:rPr>
          <w:szCs w:val="24"/>
          <w:highlight w:val="yellow"/>
        </w:rPr>
      </w:r>
      <w:r w:rsidR="00E059E3" w:rsidRPr="00F4328D">
        <w:rPr>
          <w:szCs w:val="24"/>
          <w:highlight w:val="yellow"/>
        </w:rPr>
        <w:fldChar w:fldCharType="separate"/>
      </w:r>
      <w:r w:rsidR="00AB3B30">
        <w:t xml:space="preserve">Table </w:t>
      </w:r>
      <w:r w:rsidR="00AB3B30">
        <w:rPr>
          <w:noProof/>
        </w:rPr>
        <w:t>A</w:t>
      </w:r>
      <w:r w:rsidR="00AB3B30">
        <w:noBreakHyphen/>
      </w:r>
      <w:r w:rsidR="00AB3B30">
        <w:rPr>
          <w:noProof/>
        </w:rPr>
        <w:t>1</w:t>
      </w:r>
      <w:r w:rsidR="00E059E3" w:rsidRPr="00F4328D">
        <w:rPr>
          <w:szCs w:val="24"/>
          <w:highlight w:val="yellow"/>
        </w:rPr>
        <w:fldChar w:fldCharType="end"/>
      </w:r>
      <w:r w:rsidR="00E059E3" w:rsidRPr="00F4328D">
        <w:rPr>
          <w:szCs w:val="24"/>
          <w:highlight w:val="yellow"/>
        </w:rPr>
        <w:t>.</w:t>
      </w:r>
    </w:p>
    <w:p w14:paraId="36CE1572" w14:textId="0F165FD4" w:rsidR="008307D5" w:rsidRPr="00A7099E" w:rsidRDefault="00C260B0" w:rsidP="00324278">
      <w:pPr>
        <w:pStyle w:val="Heading3"/>
        <w:jc w:val="both"/>
      </w:pPr>
      <w:bookmarkStart w:id="44" w:name="_Ref384631038"/>
      <w:bookmarkStart w:id="45" w:name="_Toc386107074"/>
      <w:r w:rsidRPr="00A7099E">
        <w:t>Orthology prediction</w:t>
      </w:r>
      <w:bookmarkEnd w:id="44"/>
      <w:bookmarkEnd w:id="45"/>
    </w:p>
    <w:p w14:paraId="678001E2" w14:textId="72391936" w:rsidR="00B71B3B" w:rsidRPr="008B796A" w:rsidRDefault="001C5400" w:rsidP="00324278">
      <w:pPr>
        <w:spacing w:after="0" w:line="360" w:lineRule="auto"/>
        <w:jc w:val="both"/>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3E292A">
        <w:rPr>
          <w:szCs w:val="24"/>
        </w:rPr>
        <w:t xml:space="preserve"> v2.0.9</w:t>
      </w:r>
      <w:r w:rsidR="00FB6598">
        <w:rPr>
          <w:szCs w:val="24"/>
        </w:rPr>
        <w:t xml:space="preserve"> </w:t>
      </w:r>
      <w:r w:rsidR="00FB6598">
        <w:rPr>
          <w:szCs w:val="24"/>
        </w:rPr>
        <w:fldChar w:fldCharType="begin"/>
      </w:r>
      <w:r w:rsidR="00FB6598">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FB6598">
        <w:rPr>
          <w:szCs w:val="24"/>
        </w:rPr>
        <w:fldChar w:fldCharType="separate"/>
      </w:r>
      <w:r w:rsidR="00FB6598">
        <w:rPr>
          <w:noProof/>
          <w:szCs w:val="24"/>
        </w:rPr>
        <w:t>(Li, Stoeckert, and Roos 2003)</w:t>
      </w:r>
      <w:r w:rsidR="00FB6598">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1E5AE4">
        <w:rPr>
          <w:szCs w:val="24"/>
        </w:rPr>
        <w:t xml:space="preserve"> selected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w:t>
      </w:r>
      <w:r w:rsidR="002A2364">
        <w:rPr>
          <w:szCs w:val="24"/>
        </w:rPr>
        <w:t>rforms</w:t>
      </w:r>
      <w:r w:rsidR="00B71B3B" w:rsidRPr="00076E91">
        <w:rPr>
          <w:szCs w:val="24"/>
        </w:rPr>
        <w:t xml:space="preserve"> </w:t>
      </w:r>
      <w:r w:rsidR="002A2364">
        <w:rPr>
          <w:szCs w:val="24"/>
        </w:rPr>
        <w:t xml:space="preserve">an </w:t>
      </w:r>
      <w:r w:rsidR="00B71B3B" w:rsidRPr="00076E91">
        <w:rPr>
          <w:szCs w:val="24"/>
        </w:rPr>
        <w:t>al</w:t>
      </w:r>
      <w:r w:rsidR="00D111E6">
        <w:rPr>
          <w:szCs w:val="24"/>
        </w:rPr>
        <w:t>l-against-all BLASTP</w:t>
      </w:r>
      <w:r w:rsidR="00E92A8A">
        <w:rPr>
          <w:szCs w:val="24"/>
        </w:rPr>
        <w:t xml:space="preserve"> comparison</w:t>
      </w:r>
      <w:r w:rsidR="00B71B3B" w:rsidRPr="00076E91">
        <w:rPr>
          <w:szCs w:val="24"/>
        </w:rPr>
        <w:t xml:space="preserve"> for </w:t>
      </w:r>
      <w:r w:rsidR="008101F2">
        <w:rPr>
          <w:szCs w:val="24"/>
        </w:rPr>
        <w:t>all input data and clusters</w:t>
      </w:r>
      <w:r w:rsidR="00B71B3B" w:rsidRPr="00076E91">
        <w:rPr>
          <w:szCs w:val="24"/>
        </w:rPr>
        <w:t xml:space="preserve">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9A0547">
        <w:rPr>
          <w:szCs w:val="24"/>
        </w:rPr>
        <w:t xml:space="preserve"> </w:t>
      </w:r>
      <w:r w:rsidR="009A0547">
        <w:rPr>
          <w:szCs w:val="24"/>
        </w:rPr>
        <w:fldChar w:fldCharType="begin"/>
      </w:r>
      <w:r w:rsidR="009A054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9A0547">
        <w:rPr>
          <w:szCs w:val="24"/>
        </w:rPr>
        <w:fldChar w:fldCharType="separate"/>
      </w:r>
      <w:r w:rsidR="009A0547">
        <w:rPr>
          <w:noProof/>
          <w:szCs w:val="24"/>
        </w:rPr>
        <w:t>(van Dongen 2000)</w:t>
      </w:r>
      <w:r w:rsidR="009A0547">
        <w:rPr>
          <w:szCs w:val="24"/>
        </w:rPr>
        <w:fldChar w:fldCharType="end"/>
      </w:r>
      <w:r w:rsidR="00B71B3B" w:rsidRPr="00076E91">
        <w:rPr>
          <w:szCs w:val="24"/>
        </w:rPr>
        <w:t>.</w:t>
      </w:r>
      <w:r w:rsidR="00B71B3B" w:rsidRPr="008B796A">
        <w:rPr>
          <w:szCs w:val="24"/>
        </w:rPr>
        <w:t xml:space="preserve"> </w:t>
      </w:r>
      <w:r w:rsidR="00A5403F" w:rsidRPr="0036091D">
        <w:rPr>
          <w:szCs w:val="24"/>
          <w:highlight w:val="yellow"/>
        </w:rPr>
        <w:t>OrthoMCL was run with standard parameters i.e.</w:t>
      </w:r>
      <w:r w:rsidR="008B796A" w:rsidRPr="0036091D">
        <w:rPr>
          <w:szCs w:val="24"/>
          <w:highlight w:val="yellow"/>
        </w:rPr>
        <w:t xml:space="preserve"> </w:t>
      </w:r>
      <w:r w:rsidR="008B796A" w:rsidRPr="0036091D">
        <w:rPr>
          <w:rFonts w:ascii="Courier New" w:hAnsi="Courier New" w:cs="Courier New"/>
          <w:i/>
          <w:szCs w:val="24"/>
          <w:highlight w:val="yellow"/>
        </w:rPr>
        <w:t>-v 100000 -b 100000 -z 0 -e 1e-5</w:t>
      </w:r>
      <w:r w:rsidR="008B796A" w:rsidRPr="0036091D">
        <w:rPr>
          <w:szCs w:val="24"/>
          <w:highlight w:val="yellow"/>
        </w:rPr>
        <w:t xml:space="preserve"> for the BLAST search and</w:t>
      </w:r>
      <w:r w:rsidR="00A5403F" w:rsidRPr="0036091D">
        <w:rPr>
          <w:szCs w:val="24"/>
          <w:highlight w:val="yellow"/>
        </w:rPr>
        <w:t xml:space="preserve"> an</w:t>
      </w:r>
      <w:r w:rsidR="00CA3754" w:rsidRPr="0036091D">
        <w:rPr>
          <w:szCs w:val="24"/>
          <w:highlight w:val="yellow"/>
        </w:rPr>
        <w:t xml:space="preserve"> MCL</w:t>
      </w:r>
      <w:r w:rsidR="00A5403F" w:rsidRPr="0036091D">
        <w:rPr>
          <w:szCs w:val="24"/>
          <w:highlight w:val="yellow"/>
        </w:rPr>
        <w:t xml:space="preserve"> inflation parameter of </w:t>
      </w:r>
      <w:r w:rsidR="00CA3754" w:rsidRPr="0036091D">
        <w:rPr>
          <w:szCs w:val="24"/>
          <w:highlight w:val="yellow"/>
        </w:rPr>
        <w:t>1</w:t>
      </w:r>
      <w:r w:rsidR="00C846D6" w:rsidRPr="0036091D">
        <w:rPr>
          <w:szCs w:val="24"/>
          <w:highlight w:val="yellow"/>
        </w:rPr>
        <w:t>.</w:t>
      </w:r>
      <w:r w:rsidR="00CA3754" w:rsidRPr="0036091D">
        <w:rPr>
          <w:szCs w:val="24"/>
          <w:highlight w:val="yellow"/>
        </w:rPr>
        <w:t>5</w:t>
      </w:r>
      <w:r w:rsidR="008B796A" w:rsidRPr="0036091D">
        <w:rPr>
          <w:szCs w:val="24"/>
          <w:highlight w:val="yellow"/>
        </w:rPr>
        <w:t>.</w:t>
      </w:r>
    </w:p>
    <w:p w14:paraId="100C49A7" w14:textId="69993661" w:rsidR="00B71B3B" w:rsidRPr="00076E91" w:rsidRDefault="00A00DED" w:rsidP="00324278">
      <w:pPr>
        <w:spacing w:after="0" w:line="360" w:lineRule="auto"/>
        <w:jc w:val="both"/>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AB3B30">
        <w:t xml:space="preserve">Table </w:t>
      </w:r>
      <w:r w:rsidR="00AB3B30">
        <w:rPr>
          <w:noProof/>
        </w:rPr>
        <w:t>A</w:t>
      </w:r>
      <w:r w:rsidR="00AB3B30">
        <w:noBreakHyphen/>
      </w:r>
      <w:r w:rsidR="00AB3B30">
        <w:rPr>
          <w:noProof/>
        </w:rPr>
        <w:t>1</w:t>
      </w:r>
      <w:r w:rsidR="004902BD">
        <w:rPr>
          <w:szCs w:val="24"/>
        </w:rPr>
        <w:fldChar w:fldCharType="end"/>
      </w:r>
      <w:r w:rsidR="004127BF">
        <w:rPr>
          <w:szCs w:val="24"/>
        </w:rPr>
        <w:t xml:space="preserve">) </w:t>
      </w:r>
      <w:r w:rsidR="00A26524">
        <w:rPr>
          <w:szCs w:val="24"/>
        </w:rPr>
        <w:t xml:space="preserve">with </w:t>
      </w:r>
      <w:commentRangeStart w:id="46"/>
      <w:commentRangeStart w:id="47"/>
      <w:r w:rsidR="00727721" w:rsidRPr="00076E91">
        <w:rPr>
          <w:szCs w:val="24"/>
        </w:rPr>
        <w:t>HaMStR</w:t>
      </w:r>
      <w:r w:rsidR="00986D9A">
        <w:rPr>
          <w:szCs w:val="24"/>
        </w:rPr>
        <w:t xml:space="preserve"> </w:t>
      </w:r>
      <w:commentRangeEnd w:id="46"/>
      <w:r w:rsidR="00A26524">
        <w:rPr>
          <w:rStyle w:val="CommentReference"/>
        </w:rPr>
        <w:commentReference w:id="46"/>
      </w:r>
      <w:commentRangeEnd w:id="47"/>
      <w:r w:rsidR="00025C1E">
        <w:rPr>
          <w:rStyle w:val="CommentReference"/>
        </w:rPr>
        <w:commentReference w:id="47"/>
      </w:r>
      <w:r w:rsidR="00DC614C">
        <w:rPr>
          <w:szCs w:val="24"/>
        </w:rPr>
        <w:t xml:space="preserve">v13.2.9 from </w:t>
      </w:r>
      <w:r w:rsidR="00DC614C" w:rsidRPr="00DC614C">
        <w:rPr>
          <w:szCs w:val="24"/>
        </w:rPr>
        <w:t>https://github.</w:t>
      </w:r>
      <w:r w:rsidR="00DC614C">
        <w:rPr>
          <w:szCs w:val="24"/>
        </w:rPr>
        <w:t xml:space="preserve">com/BIONF/HaMStR </w:t>
      </w:r>
      <w:r w:rsidR="003330EE">
        <w:rPr>
          <w:szCs w:val="24"/>
        </w:rPr>
        <w:fldChar w:fldCharType="begin"/>
      </w:r>
      <w:r w:rsidR="003330EE">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330EE">
        <w:rPr>
          <w:szCs w:val="24"/>
        </w:rPr>
        <w:fldChar w:fldCharType="separate"/>
      </w:r>
      <w:r w:rsidR="003330EE">
        <w:rPr>
          <w:noProof/>
          <w:szCs w:val="24"/>
        </w:rPr>
        <w:t>(Ebersberger, Strauss, and von Haeseler 2009)</w:t>
      </w:r>
      <w:r w:rsidR="003330EE">
        <w:rPr>
          <w:szCs w:val="24"/>
        </w:rPr>
        <w:fldChar w:fldCharType="end"/>
      </w:r>
      <w:r w:rsidR="004127BF">
        <w:rPr>
          <w:szCs w:val="24"/>
        </w:rPr>
        <w:t>.</w:t>
      </w:r>
      <w:r w:rsidR="00727721" w:rsidRPr="00076E91">
        <w:rPr>
          <w:szCs w:val="24"/>
        </w:rPr>
        <w:t xml:space="preserve"> </w:t>
      </w:r>
      <w:r w:rsidR="00A26524">
        <w:rPr>
          <w:szCs w:val="24"/>
        </w:rPr>
        <w:t>To this end, we used each orthologous group predicted by OrthoMCL as training data for a corresponding profile h</w:t>
      </w:r>
      <w:r w:rsidR="00276C93" w:rsidRPr="00076E91">
        <w:rPr>
          <w:szCs w:val="24"/>
        </w:rPr>
        <w:t>idden</w:t>
      </w:r>
      <w:r w:rsidR="00505750">
        <w:rPr>
          <w:szCs w:val="24"/>
        </w:rPr>
        <w:t xml:space="preserve"> Markov </w:t>
      </w:r>
      <w:r w:rsidR="00A26524">
        <w:rPr>
          <w:szCs w:val="24"/>
        </w:rPr>
        <w:t xml:space="preserve">model </w:t>
      </w:r>
      <w:r w:rsidR="00505750">
        <w:rPr>
          <w:szCs w:val="24"/>
        </w:rPr>
        <w:t xml:space="preserve">(HMM) </w:t>
      </w:r>
      <w:r w:rsidR="003330EE">
        <w:rPr>
          <w:szCs w:val="24"/>
        </w:rPr>
        <w:fldChar w:fldCharType="begin"/>
      </w:r>
      <w:r w:rsidR="003330EE">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330EE">
        <w:rPr>
          <w:szCs w:val="24"/>
        </w:rPr>
        <w:fldChar w:fldCharType="separate"/>
      </w:r>
      <w:r w:rsidR="003330EE">
        <w:rPr>
          <w:noProof/>
          <w:szCs w:val="24"/>
        </w:rPr>
        <w:t>(Eddy 1998)</w:t>
      </w:r>
      <w:r w:rsidR="003330EE">
        <w:rPr>
          <w:szCs w:val="24"/>
        </w:rPr>
        <w:fldChar w:fldCharType="end"/>
      </w:r>
      <w:r w:rsidR="00A26524">
        <w:rPr>
          <w:szCs w:val="24"/>
        </w:rPr>
        <w:t xml:space="preserve">. </w:t>
      </w:r>
      <w:r w:rsidR="008A676B">
        <w:rPr>
          <w:szCs w:val="24"/>
        </w:rPr>
        <w:t>HaMStR then used these pHMMs</w:t>
      </w:r>
      <w:r w:rsidR="00A26524">
        <w:rPr>
          <w:szCs w:val="24"/>
        </w:rPr>
        <w:t xml:space="preserve"> in a targeted </w:t>
      </w:r>
      <w:r w:rsidR="00A26524">
        <w:rPr>
          <w:szCs w:val="24"/>
        </w:rPr>
        <w:lastRenderedPageBreak/>
        <w:t>search to identify orthologs in further species outside the microsporidia.</w:t>
      </w:r>
      <w:r w:rsidR="00025C1E">
        <w:rPr>
          <w:szCs w:val="24"/>
        </w:rPr>
        <w:t xml:space="preserve"> </w:t>
      </w:r>
      <w:r w:rsidR="00F24114">
        <w:rPr>
          <w:szCs w:val="24"/>
        </w:rPr>
        <w:t>Each</w:t>
      </w:r>
      <w:r w:rsidR="00F9087F">
        <w:rPr>
          <w:szCs w:val="24"/>
        </w:rPr>
        <w:t xml:space="preserve"> candidate</w:t>
      </w:r>
      <w:r w:rsidR="00F24114">
        <w:rPr>
          <w:szCs w:val="24"/>
        </w:rPr>
        <w:t xml:space="preserve"> protein obtained by the HMM search were </w:t>
      </w:r>
      <w:r w:rsidR="00216B19">
        <w:rPr>
          <w:szCs w:val="24"/>
        </w:rPr>
        <w:t>added</w:t>
      </w:r>
      <w:r w:rsidR="009711BD">
        <w:rPr>
          <w:szCs w:val="24"/>
        </w:rPr>
        <w:t xml:space="preserve"> into</w:t>
      </w:r>
      <w:r w:rsidR="00216B19">
        <w:rPr>
          <w:szCs w:val="24"/>
        </w:rPr>
        <w:t xml:space="preserve"> the original orthologous group, if it fulfilled the reverse BLAST search </w:t>
      </w:r>
      <w:r w:rsidR="00216B19">
        <w:rPr>
          <w:szCs w:val="24"/>
        </w:rPr>
        <w:fldChar w:fldCharType="begin"/>
      </w:r>
      <w:r w:rsidR="00216B19">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216B19">
        <w:rPr>
          <w:szCs w:val="24"/>
        </w:rPr>
        <w:fldChar w:fldCharType="separate"/>
      </w:r>
      <w:r w:rsidR="00216B19">
        <w:rPr>
          <w:noProof/>
          <w:szCs w:val="24"/>
        </w:rPr>
        <w:t>(Altschul et al. 1990)</w:t>
      </w:r>
      <w:r w:rsidR="00216B19">
        <w:rPr>
          <w:szCs w:val="24"/>
        </w:rPr>
        <w:fldChar w:fldCharType="end"/>
      </w:r>
      <w:r w:rsidR="00216B19">
        <w:rPr>
          <w:szCs w:val="24"/>
        </w:rPr>
        <w:t xml:space="preserve"> criteria.</w:t>
      </w:r>
      <w:r w:rsidR="00F9087F">
        <w:rPr>
          <w:szCs w:val="24"/>
        </w:rPr>
        <w:t xml:space="preserve"> In the reverse BLAST search, the candidate protein was searched against the proteomes</w:t>
      </w:r>
      <w:r w:rsidR="00025C1E" w:rsidRPr="00076E91">
        <w:rPr>
          <w:szCs w:val="24"/>
        </w:rPr>
        <w:t xml:space="preserve"> of </w:t>
      </w:r>
      <w:r w:rsidR="00F9087F">
        <w:rPr>
          <w:szCs w:val="24"/>
        </w:rPr>
        <w:t xml:space="preserve">the </w:t>
      </w:r>
      <w:r w:rsidR="00025C1E" w:rsidRPr="00076E91">
        <w:rPr>
          <w:szCs w:val="24"/>
        </w:rPr>
        <w:t xml:space="preserve">seed </w:t>
      </w:r>
      <w:r w:rsidR="00025C1E">
        <w:rPr>
          <w:szCs w:val="24"/>
        </w:rPr>
        <w:t>species</w:t>
      </w:r>
      <w:r w:rsidR="00232207">
        <w:rPr>
          <w:szCs w:val="24"/>
        </w:rPr>
        <w:t xml:space="preserve"> in the original orthologous group</w:t>
      </w:r>
      <w:r w:rsidR="00025C1E" w:rsidRPr="00076E91">
        <w:rPr>
          <w:szCs w:val="24"/>
        </w:rPr>
        <w:t>.</w:t>
      </w:r>
      <w:r w:rsidR="00F24114">
        <w:rPr>
          <w:szCs w:val="24"/>
        </w:rPr>
        <w:t xml:space="preserve"> By default, </w:t>
      </w:r>
      <w:r w:rsidR="005B0906">
        <w:rPr>
          <w:szCs w:val="24"/>
        </w:rPr>
        <w:t xml:space="preserve">the candidate protein will be confirmed as a new ortholog, </w:t>
      </w:r>
      <w:r w:rsidR="00F24114">
        <w:rPr>
          <w:szCs w:val="24"/>
        </w:rPr>
        <w:t>if the best hit from the reverse BLAST search is</w:t>
      </w:r>
      <w:r w:rsidR="005B0906">
        <w:rPr>
          <w:szCs w:val="24"/>
        </w:rPr>
        <w:t xml:space="preserve"> the same as the seed sequence. </w:t>
      </w:r>
      <w:r w:rsidR="00956613">
        <w:rPr>
          <w:szCs w:val="24"/>
        </w:rPr>
        <w:t xml:space="preserve">As microsporidia genes tend to evolve quickly </w:t>
      </w:r>
      <w:r w:rsidR="00956613">
        <w:rPr>
          <w:szCs w:val="24"/>
        </w:rPr>
        <w:fldChar w:fldCharType="begin"/>
      </w:r>
      <w:r w:rsidR="009566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956613">
        <w:rPr>
          <w:szCs w:val="24"/>
        </w:rPr>
        <w:fldChar w:fldCharType="separate"/>
      </w:r>
      <w:r w:rsidR="00956613">
        <w:rPr>
          <w:noProof/>
          <w:szCs w:val="24"/>
        </w:rPr>
        <w:t>(Lee et al. 2008)</w:t>
      </w:r>
      <w:r w:rsidR="00956613">
        <w:rPr>
          <w:szCs w:val="24"/>
        </w:rPr>
        <w:fldChar w:fldCharType="end"/>
      </w:r>
      <w:r w:rsidR="00956613">
        <w:rPr>
          <w:szCs w:val="24"/>
        </w:rPr>
        <w:t>, the BLAST search could be false to return the seed sequence as its best hit.</w:t>
      </w:r>
      <w:r w:rsidR="00E8576C">
        <w:rPr>
          <w:szCs w:val="24"/>
        </w:rPr>
        <w:t xml:space="preserve"> We therefore run HaMStR with the options </w:t>
      </w:r>
      <w:r w:rsidR="00E8576C" w:rsidRPr="00242AC3">
        <w:rPr>
          <w:rFonts w:ascii="Courier New" w:hAnsi="Courier New" w:cs="Courier New"/>
          <w:i/>
          <w:szCs w:val="24"/>
        </w:rPr>
        <w:t>-checkCoorthologsRef</w:t>
      </w:r>
      <w:r w:rsidR="00E8576C">
        <w:rPr>
          <w:szCs w:val="24"/>
        </w:rPr>
        <w:t xml:space="preserve"> to increased the sensitivity of the prediction by accepting the seed protein to be co-orthologous to the best reverse BLAST hit. </w:t>
      </w:r>
      <w:r w:rsidR="00A54080">
        <w:rPr>
          <w:szCs w:val="24"/>
        </w:rPr>
        <w:t>Besides, we u</w:t>
      </w:r>
      <w:r w:rsidR="00242AC3">
        <w:rPr>
          <w:szCs w:val="24"/>
        </w:rPr>
        <w:t xml:space="preserve">sed other options to increase the specificity of HaMStR, including </w:t>
      </w:r>
      <w:r w:rsidR="00242AC3" w:rsidRPr="000B396E">
        <w:rPr>
          <w:rFonts w:ascii="Courier New" w:hAnsi="Courier New" w:cs="Courier New"/>
          <w:i/>
          <w:szCs w:val="24"/>
        </w:rPr>
        <w:t>-hit_limit = 10</w:t>
      </w:r>
      <w:r w:rsidR="00242AC3">
        <w:rPr>
          <w:szCs w:val="24"/>
        </w:rPr>
        <w:t xml:space="preserve"> to take only the first ten hits from the HMM search, </w:t>
      </w:r>
      <w:r w:rsidR="00242AC3" w:rsidRPr="000B396E">
        <w:rPr>
          <w:rFonts w:ascii="Courier New" w:hAnsi="Courier New" w:cs="Courier New"/>
          <w:i/>
          <w:szCs w:val="24"/>
        </w:rPr>
        <w:t>-strict</w:t>
      </w:r>
      <w:r w:rsidR="00242AC3">
        <w:rPr>
          <w:szCs w:val="24"/>
        </w:rPr>
        <w:t xml:space="preserve"> to force the candidate protein has to be orthologous with all seed proteins in the original group, and </w:t>
      </w:r>
      <w:r w:rsidR="00242AC3" w:rsidRPr="000B396E">
        <w:rPr>
          <w:rFonts w:ascii="Courier New" w:hAnsi="Courier New" w:cs="Courier New"/>
          <w:i/>
          <w:szCs w:val="24"/>
        </w:rPr>
        <w:t>-representative</w:t>
      </w:r>
      <w:r w:rsidR="00242AC3">
        <w:rPr>
          <w:szCs w:val="24"/>
        </w:rPr>
        <w:t xml:space="preserve"> to select only one ortholog for each search species.</w:t>
      </w:r>
    </w:p>
    <w:p w14:paraId="2BB3ED1D" w14:textId="309C338C" w:rsidR="00B775A6" w:rsidRPr="00A7099E" w:rsidRDefault="00B775A6" w:rsidP="00324278">
      <w:pPr>
        <w:pStyle w:val="Heading3"/>
        <w:jc w:val="both"/>
      </w:pPr>
      <w:bookmarkStart w:id="48" w:name="_Ref384631115"/>
      <w:bookmarkStart w:id="49" w:name="_Toc386107075"/>
      <w:r w:rsidRPr="00A7099E">
        <w:t>Species tree reconstruction</w:t>
      </w:r>
      <w:bookmarkEnd w:id="48"/>
      <w:bookmarkEnd w:id="49"/>
    </w:p>
    <w:p w14:paraId="649E888D" w14:textId="68ACC86D" w:rsidR="006F1D04" w:rsidRDefault="005D7882" w:rsidP="00324278">
      <w:pPr>
        <w:spacing w:after="0" w:line="360" w:lineRule="auto"/>
        <w:jc w:val="both"/>
        <w:rPr>
          <w:szCs w:val="24"/>
        </w:rPr>
      </w:pPr>
      <w:r>
        <w:rPr>
          <w:szCs w:val="24"/>
        </w:rPr>
        <w:t>We identified</w:t>
      </w:r>
      <w:r w:rsidR="00727721" w:rsidRPr="00076E91">
        <w:rPr>
          <w:szCs w:val="24"/>
        </w:rPr>
        <w:t xml:space="preserve"> a core gene set</w:t>
      </w:r>
      <w:r w:rsidR="00CB0264">
        <w:rPr>
          <w:szCs w:val="24"/>
        </w:rPr>
        <w:t xml:space="preserve"> </w:t>
      </w:r>
      <w:r>
        <w:rPr>
          <w:szCs w:val="24"/>
        </w:rPr>
        <w:t xml:space="preserve">from the extended orthologous groups </w:t>
      </w:r>
      <w:r w:rsidR="00CB0264">
        <w:rPr>
          <w:szCs w:val="24"/>
        </w:rPr>
        <w:t xml:space="preserve">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C66BBD">
        <w:rPr>
          <w:szCs w:val="24"/>
        </w:rPr>
        <w:t xml:space="preserve"> </w:t>
      </w:r>
      <w:r w:rsidR="00C66BBD">
        <w:rPr>
          <w:szCs w:val="24"/>
        </w:rPr>
        <w:fldChar w:fldCharType="begin"/>
      </w:r>
      <w:r w:rsidR="00C66BBD">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C66BBD">
        <w:rPr>
          <w:szCs w:val="24"/>
        </w:rPr>
        <w:fldChar w:fldCharType="separate"/>
      </w:r>
      <w:r w:rsidR="00C66BBD">
        <w:rPr>
          <w:noProof/>
          <w:szCs w:val="24"/>
        </w:rPr>
        <w:t>(Larkin et al. 2007)</w:t>
      </w:r>
      <w:r w:rsidR="00C66BBD">
        <w:rPr>
          <w:szCs w:val="24"/>
        </w:rPr>
        <w:fldChar w:fldCharType="end"/>
      </w:r>
      <w:r w:rsidR="00426644" w:rsidRPr="00076E91">
        <w:rPr>
          <w:szCs w:val="24"/>
        </w:rPr>
        <w:t xml:space="preserve">. </w:t>
      </w:r>
      <w:r w:rsidR="00077051">
        <w:rPr>
          <w:szCs w:val="24"/>
        </w:rPr>
        <w:t>Secondly,</w:t>
      </w:r>
      <w:r w:rsidR="00426644" w:rsidRPr="00076E91">
        <w:rPr>
          <w:szCs w:val="24"/>
        </w:rPr>
        <w:t xml:space="preserve"> </w:t>
      </w:r>
      <w:r w:rsidR="00FC51BF">
        <w:rPr>
          <w:szCs w:val="24"/>
        </w:rPr>
        <w:t xml:space="preserve">a super-alignment was generated by concatenating </w:t>
      </w:r>
      <w:r w:rsidR="005A2E63">
        <w:rPr>
          <w:szCs w:val="24"/>
        </w:rPr>
        <w:t>the individual</w:t>
      </w:r>
      <w:r w:rsidR="00FC51BF">
        <w:rPr>
          <w:szCs w:val="24"/>
        </w:rPr>
        <w:t xml:space="preserve"> alignments </w:t>
      </w:r>
      <w:r w:rsidR="005A2E63">
        <w:rPr>
          <w:szCs w:val="24"/>
        </w:rPr>
        <w:t xml:space="preserve">using a custom </w:t>
      </w:r>
      <w:r w:rsidR="00A17078">
        <w:rPr>
          <w:szCs w:val="24"/>
        </w:rPr>
        <w:t>P</w:t>
      </w:r>
      <w:r w:rsidR="005A2E63">
        <w:rPr>
          <w:szCs w:val="24"/>
        </w:rPr>
        <w:t>erl script</w:t>
      </w:r>
      <w:r w:rsidR="00FC51BF">
        <w:rPr>
          <w:szCs w:val="24"/>
        </w:rPr>
        <w:t>.</w:t>
      </w:r>
      <w:r w:rsidR="002C735F" w:rsidRPr="00076E91">
        <w:rPr>
          <w:szCs w:val="24"/>
        </w:rPr>
        <w:t xml:space="preserve"> </w:t>
      </w:r>
      <w:r w:rsidR="001856D9">
        <w:rPr>
          <w:szCs w:val="24"/>
        </w:rPr>
        <w:t xml:space="preserve">In order to eliminate the data that contain </w:t>
      </w:r>
      <w:r w:rsidR="003327CD">
        <w:rPr>
          <w:szCs w:val="24"/>
        </w:rPr>
        <w:t>poor</w:t>
      </w:r>
      <w:r w:rsidR="001856D9">
        <w:rPr>
          <w:szCs w:val="24"/>
        </w:rPr>
        <w:t xml:space="preserve"> phylogenetic signals, w</w:t>
      </w:r>
      <w:r w:rsidR="006F1D04">
        <w:rPr>
          <w:szCs w:val="24"/>
        </w:rPr>
        <w:t>e removed alignment columns that have at least 50% of gaps in the super-alignment.</w:t>
      </w:r>
    </w:p>
    <w:p w14:paraId="3FF873E9" w14:textId="60B7B7B3" w:rsidR="00812CB3" w:rsidRPr="00076E91" w:rsidRDefault="00F2209E" w:rsidP="00324278">
      <w:pPr>
        <w:spacing w:after="0" w:line="360" w:lineRule="auto"/>
        <w:jc w:val="both"/>
        <w:rPr>
          <w:szCs w:val="24"/>
        </w:rPr>
      </w:pPr>
      <w:r>
        <w:rPr>
          <w:szCs w:val="24"/>
        </w:rPr>
        <w:t>Then, w</w:t>
      </w:r>
      <w:r w:rsidR="002C735F" w:rsidRPr="00076E91">
        <w:rPr>
          <w:szCs w:val="24"/>
        </w:rPr>
        <w:t xml:space="preserve">e used </w:t>
      </w:r>
      <w:r w:rsidR="00CB5F9E" w:rsidRPr="00076E91">
        <w:rPr>
          <w:szCs w:val="24"/>
        </w:rPr>
        <w:t>ProtTest</w:t>
      </w:r>
      <w:r w:rsidR="00C66BBD">
        <w:rPr>
          <w:szCs w:val="24"/>
        </w:rPr>
        <w:t xml:space="preserve"> </w:t>
      </w:r>
      <w:r w:rsidR="00DC23F3">
        <w:rPr>
          <w:szCs w:val="24"/>
        </w:rPr>
        <w:t xml:space="preserve">v3.4 </w:t>
      </w:r>
      <w:r w:rsidR="00C66BBD">
        <w:rPr>
          <w:szCs w:val="24"/>
        </w:rPr>
        <w:fldChar w:fldCharType="begin"/>
      </w:r>
      <w:r w:rsidR="00C66BBD">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C66BBD">
        <w:rPr>
          <w:szCs w:val="24"/>
        </w:rPr>
        <w:fldChar w:fldCharType="separate"/>
      </w:r>
      <w:r w:rsidR="00C66BBD">
        <w:rPr>
          <w:noProof/>
          <w:szCs w:val="24"/>
        </w:rPr>
        <w:t>(Abascal, Zardoya, and Posada 2005)</w:t>
      </w:r>
      <w:r w:rsidR="00C66BBD">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w:t>
      </w:r>
      <w:r w:rsidR="008229C3">
        <w:rPr>
          <w:szCs w:val="24"/>
        </w:rPr>
        <w:lastRenderedPageBreak/>
        <w:t>super-alignment</w:t>
      </w:r>
      <w:r w:rsidR="00147954">
        <w:rPr>
          <w:szCs w:val="24"/>
        </w:rPr>
        <w:t>.</w:t>
      </w:r>
      <w:r w:rsidR="00CB5F9E" w:rsidRPr="00076E91">
        <w:rPr>
          <w:szCs w:val="24"/>
        </w:rPr>
        <w:t xml:space="preserve"> </w:t>
      </w:r>
      <w:r w:rsidR="002E347E">
        <w:rPr>
          <w:szCs w:val="24"/>
          <w:highlight w:val="yellow"/>
        </w:rPr>
        <w:t>B</w:t>
      </w:r>
      <w:r w:rsidR="002E347E" w:rsidRPr="001E10A1">
        <w:rPr>
          <w:szCs w:val="24"/>
          <w:highlight w:val="yellow"/>
        </w:rPr>
        <w:t>ased on the best model parameters obtained from ProtTest</w:t>
      </w:r>
      <w:r w:rsidR="002E347E" w:rsidRPr="005C73F7">
        <w:rPr>
          <w:szCs w:val="24"/>
          <w:highlight w:val="yellow"/>
        </w:rPr>
        <w:t>,</w:t>
      </w:r>
      <w:r w:rsidR="006111D6" w:rsidRPr="005C73F7">
        <w:rPr>
          <w:szCs w:val="24"/>
          <w:highlight w:val="yellow"/>
        </w:rPr>
        <w:t xml:space="preserve"> </w:t>
      </w:r>
      <w:r w:rsidR="00CB5F9E" w:rsidRPr="005C73F7">
        <w:rPr>
          <w:szCs w:val="24"/>
          <w:highlight w:val="yellow"/>
        </w:rPr>
        <w:t xml:space="preserve">we </w:t>
      </w:r>
      <w:r w:rsidR="00501BC7" w:rsidRPr="005C73F7">
        <w:rPr>
          <w:szCs w:val="24"/>
          <w:highlight w:val="yellow"/>
        </w:rPr>
        <w:t>reconstructed</w:t>
      </w:r>
      <w:r w:rsidR="00CB5F9E" w:rsidRPr="005C73F7">
        <w:rPr>
          <w:szCs w:val="24"/>
          <w:highlight w:val="yellow"/>
        </w:rPr>
        <w:t xml:space="preserve"> </w:t>
      </w:r>
      <w:r w:rsidR="002E347E" w:rsidRPr="005C73F7">
        <w:rPr>
          <w:szCs w:val="24"/>
          <w:highlight w:val="yellow"/>
        </w:rPr>
        <w:t xml:space="preserve">100 bootstrap </w:t>
      </w:r>
      <w:r w:rsidR="00CB5F9E" w:rsidRPr="005C73F7">
        <w:rPr>
          <w:szCs w:val="24"/>
          <w:highlight w:val="yellow"/>
        </w:rPr>
        <w:t>species tree</w:t>
      </w:r>
      <w:r w:rsidR="004A39B2" w:rsidRPr="005C73F7">
        <w:rPr>
          <w:szCs w:val="24"/>
          <w:highlight w:val="yellow"/>
        </w:rPr>
        <w:t>s</w:t>
      </w:r>
      <w:r w:rsidR="00251B43" w:rsidRPr="005C73F7">
        <w:rPr>
          <w:szCs w:val="24"/>
          <w:highlight w:val="yellow"/>
        </w:rPr>
        <w:t xml:space="preserve"> </w:t>
      </w:r>
      <w:r w:rsidR="009C1A27" w:rsidRPr="005C73F7">
        <w:rPr>
          <w:szCs w:val="24"/>
          <w:highlight w:val="yellow"/>
        </w:rPr>
        <w:t>from the</w:t>
      </w:r>
      <w:r w:rsidR="00AA4564" w:rsidRPr="005C73F7">
        <w:rPr>
          <w:szCs w:val="24"/>
          <w:highlight w:val="yellow"/>
        </w:rPr>
        <w:t xml:space="preserve"> processed</w:t>
      </w:r>
      <w:r w:rsidR="009C1A27" w:rsidRPr="005C73F7">
        <w:rPr>
          <w:szCs w:val="24"/>
          <w:highlight w:val="yellow"/>
        </w:rPr>
        <w:t xml:space="preserve"> super-alignment</w:t>
      </w:r>
      <w:r w:rsidR="00930279" w:rsidRPr="005C73F7">
        <w:rPr>
          <w:szCs w:val="24"/>
          <w:highlight w:val="yellow"/>
        </w:rPr>
        <w:t xml:space="preserve"> </w:t>
      </w:r>
      <w:r w:rsidR="008302F8" w:rsidRPr="005C73F7">
        <w:rPr>
          <w:szCs w:val="24"/>
          <w:highlight w:val="yellow"/>
        </w:rPr>
        <w:t>using the</w:t>
      </w:r>
      <w:r w:rsidR="00930279" w:rsidRPr="005C73F7">
        <w:rPr>
          <w:szCs w:val="24"/>
          <w:highlight w:val="yellow"/>
        </w:rPr>
        <w:t xml:space="preserve"> </w:t>
      </w:r>
      <w:r w:rsidR="007837B0" w:rsidRPr="005C73F7">
        <w:rPr>
          <w:szCs w:val="24"/>
          <w:highlight w:val="yellow"/>
        </w:rPr>
        <w:t xml:space="preserve">tool </w:t>
      </w:r>
      <w:r w:rsidR="00930279" w:rsidRPr="005C73F7">
        <w:rPr>
          <w:szCs w:val="24"/>
          <w:highlight w:val="yellow"/>
        </w:rPr>
        <w:t>RAxML</w:t>
      </w:r>
      <w:r w:rsidR="000A392D" w:rsidRPr="005C73F7">
        <w:rPr>
          <w:szCs w:val="24"/>
          <w:highlight w:val="yellow"/>
        </w:rPr>
        <w:t xml:space="preserve"> v8.1.9</w:t>
      </w:r>
      <w:r w:rsidR="00930279" w:rsidRPr="005C73F7">
        <w:rPr>
          <w:szCs w:val="24"/>
          <w:highlight w:val="yellow"/>
        </w:rPr>
        <w:t xml:space="preserve"> </w:t>
      </w:r>
      <w:r w:rsidR="00C66BBD" w:rsidRPr="005C73F7">
        <w:rPr>
          <w:szCs w:val="24"/>
          <w:highlight w:val="yellow"/>
        </w:rPr>
        <w:fldChar w:fldCharType="begin"/>
      </w:r>
      <w:r w:rsidR="00C66BBD" w:rsidRPr="005C73F7">
        <w:rPr>
          <w:szCs w:val="24"/>
          <w:highlight w:val="yellow"/>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C66BBD" w:rsidRPr="005C73F7">
        <w:rPr>
          <w:szCs w:val="24"/>
          <w:highlight w:val="yellow"/>
        </w:rPr>
        <w:fldChar w:fldCharType="separate"/>
      </w:r>
      <w:r w:rsidR="00C66BBD" w:rsidRPr="005C73F7">
        <w:rPr>
          <w:noProof/>
          <w:szCs w:val="24"/>
          <w:highlight w:val="yellow"/>
        </w:rPr>
        <w:t>(Stamatakis 2014)</w:t>
      </w:r>
      <w:r w:rsidR="00C66BBD" w:rsidRPr="005C73F7">
        <w:rPr>
          <w:szCs w:val="24"/>
          <w:highlight w:val="yellow"/>
        </w:rPr>
        <w:fldChar w:fldCharType="end"/>
      </w:r>
      <w:r w:rsidR="002E347E" w:rsidRPr="005C73F7">
        <w:rPr>
          <w:szCs w:val="24"/>
          <w:highlight w:val="yellow"/>
        </w:rPr>
        <w:t xml:space="preserve"> with the</w:t>
      </w:r>
      <w:r w:rsidR="00EE4D9D" w:rsidRPr="001E10A1">
        <w:rPr>
          <w:szCs w:val="24"/>
          <w:highlight w:val="yellow"/>
        </w:rPr>
        <w:t xml:space="preserve"> increasing of the random seeds</w:t>
      </w:r>
      <w:r w:rsidR="00267FDC">
        <w:rPr>
          <w:szCs w:val="24"/>
          <w:highlight w:val="yellow"/>
        </w:rPr>
        <w:t xml:space="preserve"> </w:t>
      </w:r>
      <w:r w:rsidR="00267FDC" w:rsidRPr="001E10A1">
        <w:rPr>
          <w:szCs w:val="24"/>
          <w:highlight w:val="yellow"/>
        </w:rPr>
        <w:t xml:space="preserve">(parameter </w:t>
      </w:r>
      <w:r w:rsidR="00267FDC" w:rsidRPr="001E10A1">
        <w:rPr>
          <w:rFonts w:ascii="Courier New" w:hAnsi="Courier New" w:cs="Courier New"/>
          <w:i/>
          <w:szCs w:val="24"/>
          <w:highlight w:val="yellow"/>
        </w:rPr>
        <w:t>-p</w:t>
      </w:r>
      <w:r w:rsidR="00267FDC" w:rsidRPr="001E10A1">
        <w:rPr>
          <w:szCs w:val="24"/>
          <w:highlight w:val="yellow"/>
        </w:rPr>
        <w:t xml:space="preserve"> and </w:t>
      </w:r>
      <w:r w:rsidR="00267FDC" w:rsidRPr="001E10A1">
        <w:rPr>
          <w:rFonts w:ascii="Courier New" w:hAnsi="Courier New" w:cs="Courier New"/>
          <w:i/>
          <w:szCs w:val="24"/>
          <w:highlight w:val="yellow"/>
        </w:rPr>
        <w:t>-b</w:t>
      </w:r>
      <w:r w:rsidR="00267FDC" w:rsidRPr="001E10A1">
        <w:rPr>
          <w:szCs w:val="24"/>
          <w:highlight w:val="yellow"/>
        </w:rPr>
        <w:t>)</w:t>
      </w:r>
      <w:r w:rsidR="004A39B2">
        <w:rPr>
          <w:szCs w:val="24"/>
          <w:highlight w:val="yellow"/>
        </w:rPr>
        <w:t xml:space="preserve"> from 5 to 500 </w:t>
      </w:r>
      <w:r w:rsidR="00267FDC">
        <w:rPr>
          <w:szCs w:val="24"/>
          <w:highlight w:val="yellow"/>
        </w:rPr>
        <w:t>by</w:t>
      </w:r>
      <w:r w:rsidR="004A39B2">
        <w:rPr>
          <w:szCs w:val="24"/>
          <w:highlight w:val="yellow"/>
        </w:rPr>
        <w:t xml:space="preserve"> a stepwise of 5</w:t>
      </w:r>
      <w:r w:rsidR="00EE4D9D" w:rsidRPr="001E10A1">
        <w:rPr>
          <w:szCs w:val="24"/>
          <w:highlight w:val="yellow"/>
        </w:rPr>
        <w:t>.</w:t>
      </w:r>
      <w:r w:rsidR="00197160" w:rsidRPr="001E10A1">
        <w:rPr>
          <w:szCs w:val="24"/>
          <w:highlight w:val="yellow"/>
        </w:rPr>
        <w:t xml:space="preserve"> </w:t>
      </w:r>
      <w:r w:rsidR="003C1579" w:rsidRPr="001E10A1">
        <w:rPr>
          <w:szCs w:val="24"/>
          <w:highlight w:val="yellow"/>
        </w:rPr>
        <w:t xml:space="preserve">The consensus tree from those 100 maximum likelihood trees was created </w:t>
      </w:r>
      <w:r w:rsidR="001F4FAB" w:rsidRPr="001E10A1">
        <w:rPr>
          <w:szCs w:val="24"/>
          <w:highlight w:val="yellow"/>
        </w:rPr>
        <w:t>by</w:t>
      </w:r>
      <w:r w:rsidR="003C1579" w:rsidRPr="001E10A1">
        <w:rPr>
          <w:szCs w:val="24"/>
          <w:highlight w:val="yellow"/>
        </w:rPr>
        <w:t xml:space="preserve"> TREE-PUZZLE v5.3.rc16</w:t>
      </w:r>
      <w:r w:rsidR="00F51C13" w:rsidRPr="001E10A1">
        <w:rPr>
          <w:szCs w:val="24"/>
          <w:highlight w:val="yellow"/>
        </w:rPr>
        <w:t xml:space="preserve"> </w:t>
      </w:r>
      <w:r w:rsidR="00F51C13" w:rsidRPr="001E10A1">
        <w:rPr>
          <w:szCs w:val="24"/>
          <w:highlight w:val="yellow"/>
        </w:rPr>
        <w:fldChar w:fldCharType="begin"/>
      </w:r>
      <w:r w:rsidR="00F51C13" w:rsidRPr="001E10A1">
        <w:rPr>
          <w:szCs w:val="24"/>
          <w:highlight w:val="yellow"/>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00F51C13" w:rsidRPr="001E10A1">
        <w:rPr>
          <w:szCs w:val="24"/>
          <w:highlight w:val="yellow"/>
        </w:rPr>
        <w:fldChar w:fldCharType="separate"/>
      </w:r>
      <w:r w:rsidR="00F51C13" w:rsidRPr="001E10A1">
        <w:rPr>
          <w:noProof/>
          <w:szCs w:val="24"/>
          <w:highlight w:val="yellow"/>
        </w:rPr>
        <w:t>(Schmidt et al. 2003)</w:t>
      </w:r>
      <w:r w:rsidR="00F51C13" w:rsidRPr="001E10A1">
        <w:rPr>
          <w:szCs w:val="24"/>
          <w:highlight w:val="yellow"/>
        </w:rPr>
        <w:fldChar w:fldCharType="end"/>
      </w:r>
      <w:r w:rsidR="003C1579" w:rsidRPr="001E10A1">
        <w:rPr>
          <w:szCs w:val="24"/>
          <w:highlight w:val="yellow"/>
        </w:rPr>
        <w:t xml:space="preserve">. </w:t>
      </w:r>
      <w:r w:rsidR="00D8326B">
        <w:rPr>
          <w:szCs w:val="24"/>
          <w:highlight w:val="yellow"/>
        </w:rPr>
        <w:t>Lastly</w:t>
      </w:r>
      <w:r w:rsidR="00443B9D" w:rsidRPr="001E10A1">
        <w:rPr>
          <w:szCs w:val="24"/>
          <w:highlight w:val="yellow"/>
        </w:rPr>
        <w:t xml:space="preserve">, we added the bootstrap supported values into </w:t>
      </w:r>
      <w:r w:rsidR="003C1579" w:rsidRPr="001E10A1">
        <w:rPr>
          <w:szCs w:val="24"/>
          <w:highlight w:val="yellow"/>
        </w:rPr>
        <w:t xml:space="preserve">the consensus tree with RAxML v8.1.9 using the </w:t>
      </w:r>
      <w:r w:rsidR="00A40095">
        <w:rPr>
          <w:szCs w:val="24"/>
          <w:highlight w:val="yellow"/>
        </w:rPr>
        <w:t>parameter</w:t>
      </w:r>
      <w:r w:rsidR="003C1579" w:rsidRPr="001E10A1">
        <w:rPr>
          <w:szCs w:val="24"/>
          <w:highlight w:val="yellow"/>
        </w:rPr>
        <w:t xml:space="preserve"> </w:t>
      </w:r>
      <w:r w:rsidR="003C1579" w:rsidRPr="001E10A1">
        <w:rPr>
          <w:rFonts w:ascii="Courier New" w:hAnsi="Courier New" w:cs="Courier New"/>
          <w:i/>
          <w:szCs w:val="24"/>
          <w:highlight w:val="yellow"/>
        </w:rPr>
        <w:t>-</w:t>
      </w:r>
      <w:r w:rsidR="003C1579" w:rsidRPr="0021646E">
        <w:rPr>
          <w:rFonts w:ascii="Courier New" w:hAnsi="Courier New" w:cs="Courier New"/>
          <w:i/>
          <w:szCs w:val="24"/>
          <w:highlight w:val="yellow"/>
        </w:rPr>
        <w:t>p b</w:t>
      </w:r>
      <w:r w:rsidR="003C1579" w:rsidRPr="0021646E">
        <w:rPr>
          <w:szCs w:val="24"/>
          <w:highlight w:val="yellow"/>
        </w:rPr>
        <w:t>.</w:t>
      </w:r>
      <w:r w:rsidR="004E62DC" w:rsidRPr="0021646E">
        <w:rPr>
          <w:szCs w:val="24"/>
          <w:highlight w:val="yellow"/>
        </w:rPr>
        <w:t xml:space="preserve"> The final tree was rooted using </w:t>
      </w:r>
      <w:r w:rsidR="00FA072E" w:rsidRPr="0021646E">
        <w:rPr>
          <w:szCs w:val="24"/>
          <w:highlight w:val="yellow"/>
        </w:rPr>
        <w:t>the taxon group outside of the opisthokonts.</w:t>
      </w:r>
    </w:p>
    <w:p w14:paraId="3FE78AAC" w14:textId="599E9243" w:rsidR="00711278" w:rsidRPr="00A7099E" w:rsidRDefault="00711278" w:rsidP="00324278">
      <w:pPr>
        <w:pStyle w:val="Heading3"/>
        <w:jc w:val="both"/>
      </w:pPr>
      <w:bookmarkStart w:id="50" w:name="_Toc386107076"/>
      <w:r w:rsidRPr="00A7099E">
        <w:t>Last common ancestor's proteins estimation</w:t>
      </w:r>
      <w:bookmarkEnd w:id="50"/>
    </w:p>
    <w:p w14:paraId="7F58F5EA" w14:textId="6BAECF15" w:rsidR="00A42A90" w:rsidRDefault="00727721" w:rsidP="00324278">
      <w:pPr>
        <w:spacing w:after="0" w:line="360" w:lineRule="auto"/>
        <w:jc w:val="both"/>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054B2F">
        <w:rPr>
          <w:szCs w:val="24"/>
        </w:rPr>
        <w:t xml:space="preserve"> </w:t>
      </w:r>
      <w:r w:rsidR="00054B2F">
        <w:rPr>
          <w:szCs w:val="24"/>
        </w:rPr>
        <w:fldChar w:fldCharType="begin"/>
      </w:r>
      <w:r w:rsidR="00054B2F">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054B2F">
        <w:rPr>
          <w:szCs w:val="24"/>
        </w:rPr>
        <w:fldChar w:fldCharType="separate"/>
      </w:r>
      <w:r w:rsidR="00054B2F">
        <w:rPr>
          <w:noProof/>
          <w:szCs w:val="24"/>
        </w:rPr>
        <w:t>(Edwards 1996)</w:t>
      </w:r>
      <w:r w:rsidR="00054B2F">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w:t>
      </w:r>
      <w:r w:rsidR="004D19A2">
        <w:rPr>
          <w:szCs w:val="24"/>
        </w:rPr>
        <w:t>ted</w:t>
      </w:r>
      <w:r w:rsidRPr="00076E91">
        <w:rPr>
          <w:szCs w:val="24"/>
        </w:rPr>
        <w:t xml:space="preserve">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w:t>
      </w:r>
      <w:r w:rsidR="004D19A2">
        <w:rPr>
          <w:szCs w:val="24"/>
        </w:rPr>
        <w:t>To assign a microsporidia</w:t>
      </w:r>
      <w:r w:rsidR="00087E6B">
        <w:rPr>
          <w:szCs w:val="24"/>
        </w:rPr>
        <w:t xml:space="preserve">n </w:t>
      </w:r>
      <w:commentRangeStart w:id="51"/>
      <w:commentRangeStart w:id="52"/>
      <w:r w:rsidR="00087E6B">
        <w:rPr>
          <w:szCs w:val="24"/>
        </w:rPr>
        <w:t>protein</w:t>
      </w:r>
      <w:r w:rsidR="004D19A2">
        <w:rPr>
          <w:szCs w:val="24"/>
        </w:rPr>
        <w:t xml:space="preserve"> </w:t>
      </w:r>
      <w:commentRangeEnd w:id="51"/>
      <w:r w:rsidR="00087E6B">
        <w:rPr>
          <w:rStyle w:val="CommentReference"/>
        </w:rPr>
        <w:commentReference w:id="51"/>
      </w:r>
      <w:commentRangeEnd w:id="52"/>
      <w:r w:rsidR="005A7DFE">
        <w:rPr>
          <w:rStyle w:val="CommentReference"/>
        </w:rPr>
        <w:commentReference w:id="52"/>
      </w:r>
      <w:r w:rsidR="004D19A2">
        <w:rPr>
          <w:szCs w:val="24"/>
        </w:rPr>
        <w:t>to the LCA set, we required at least one of the two following conditions to be met</w:t>
      </w:r>
      <w:r w:rsidR="00370C8B">
        <w:rPr>
          <w:szCs w:val="24"/>
        </w:rPr>
        <w:t xml:space="preserve"> (</w:t>
      </w:r>
      <w:r w:rsidR="00370C8B">
        <w:rPr>
          <w:szCs w:val="24"/>
        </w:rPr>
        <w:fldChar w:fldCharType="begin"/>
      </w:r>
      <w:r w:rsidR="00370C8B">
        <w:rPr>
          <w:szCs w:val="24"/>
        </w:rPr>
        <w:instrText xml:space="preserve"> REF _Ref385263048 \h </w:instrText>
      </w:r>
      <w:r w:rsidR="00370C8B">
        <w:rPr>
          <w:szCs w:val="24"/>
        </w:rPr>
      </w:r>
      <w:r w:rsidR="00370C8B">
        <w:rPr>
          <w:szCs w:val="24"/>
        </w:rPr>
        <w:fldChar w:fldCharType="separate"/>
      </w:r>
      <w:r w:rsidR="00AB3B30">
        <w:t xml:space="preserve">Figure </w:t>
      </w:r>
      <w:r w:rsidR="00AB3B30">
        <w:rPr>
          <w:noProof/>
        </w:rPr>
        <w:t>2</w:t>
      </w:r>
      <w:r w:rsidR="00AB3B30">
        <w:noBreakHyphen/>
      </w:r>
      <w:r w:rsidR="00AB3B30">
        <w:rPr>
          <w:noProof/>
        </w:rPr>
        <w:t>2</w:t>
      </w:r>
      <w:r w:rsidR="00370C8B">
        <w:rPr>
          <w:szCs w:val="24"/>
        </w:rPr>
        <w:fldChar w:fldCharType="end"/>
      </w:r>
      <w:r w:rsidR="00370C8B">
        <w:rPr>
          <w:szCs w:val="24"/>
        </w:rPr>
        <w:t>)</w:t>
      </w:r>
      <w:r w:rsidR="004D19A2">
        <w:rPr>
          <w:szCs w:val="24"/>
        </w:rPr>
        <w:t>.</w:t>
      </w:r>
      <w:r w:rsidR="00500D94" w:rsidRPr="00076E91">
        <w:rPr>
          <w:szCs w:val="24"/>
        </w:rPr>
        <w:t xml:space="preserve"> </w:t>
      </w:r>
      <w:r w:rsidR="004D19A2">
        <w:rPr>
          <w:szCs w:val="24"/>
        </w:rPr>
        <w:t>(1) a protein must be represented by an ortholog in the earlies</w:t>
      </w:r>
      <w:r w:rsidR="00087E6B">
        <w:rPr>
          <w:szCs w:val="24"/>
        </w:rPr>
        <w:t>t</w:t>
      </w:r>
      <w:r w:rsidR="004D19A2">
        <w:rPr>
          <w:szCs w:val="24"/>
        </w:rPr>
        <w:t xml:space="preserve"> branching microsporidian lineage plus at least in one other </w:t>
      </w:r>
      <w:r w:rsidR="00087E6B">
        <w:rPr>
          <w:szCs w:val="24"/>
        </w:rPr>
        <w:t xml:space="preserve">microsporidian </w:t>
      </w:r>
      <w:r w:rsidR="004D19A2">
        <w:rPr>
          <w:szCs w:val="24"/>
        </w:rPr>
        <w:t xml:space="preserve">lineage. </w:t>
      </w:r>
      <w:r w:rsidR="00500D94" w:rsidRPr="00076E91">
        <w:rPr>
          <w:szCs w:val="24"/>
        </w:rPr>
        <w:t xml:space="preserve">(2) </w:t>
      </w:r>
      <w:r w:rsidR="00087E6B">
        <w:rPr>
          <w:szCs w:val="24"/>
        </w:rPr>
        <w:t xml:space="preserve">a protein must be represented by at least two </w:t>
      </w:r>
      <w:r w:rsidR="00500D94" w:rsidRPr="00076E91">
        <w:rPr>
          <w:szCs w:val="24"/>
        </w:rPr>
        <w:t>orthologs</w:t>
      </w:r>
      <w:r w:rsidR="00087E6B">
        <w:rPr>
          <w:szCs w:val="24"/>
        </w:rPr>
        <w:t xml:space="preserve"> within the </w:t>
      </w:r>
      <w:r w:rsidR="00A00CBB">
        <w:rPr>
          <w:szCs w:val="24"/>
        </w:rPr>
        <w:t>microsporidia</w:t>
      </w:r>
      <w:r w:rsidR="00A06FA0">
        <w:rPr>
          <w:szCs w:val="24"/>
        </w:rPr>
        <w:t xml:space="preserve"> </w:t>
      </w:r>
      <w:r w:rsidR="00500D94" w:rsidRPr="00076E91">
        <w:rPr>
          <w:szCs w:val="24"/>
        </w:rPr>
        <w:t xml:space="preserve">and </w:t>
      </w:r>
      <w:r w:rsidR="00EF25F5">
        <w:rPr>
          <w:szCs w:val="24"/>
        </w:rPr>
        <w:t xml:space="preserve">additionally in one </w:t>
      </w:r>
      <w:r w:rsidR="00500D94" w:rsidRPr="00076E91">
        <w:rPr>
          <w:szCs w:val="24"/>
        </w:rPr>
        <w:t xml:space="preserve">or more </w:t>
      </w:r>
      <w:r w:rsidR="007507F4">
        <w:rPr>
          <w:szCs w:val="24"/>
        </w:rPr>
        <w:t>species outside the microsporidia</w:t>
      </w:r>
      <w:r w:rsidR="00500D94" w:rsidRPr="00076E91">
        <w:rPr>
          <w:szCs w:val="24"/>
        </w:rPr>
        <w:t>.</w:t>
      </w:r>
      <w:r w:rsidR="00EF25F5">
        <w:rPr>
          <w:szCs w:val="24"/>
        </w:rPr>
        <w:t xml:space="preserve"> The LCA set inference was done with a custom </w:t>
      </w:r>
      <w:r w:rsidR="00EF14EF">
        <w:rPr>
          <w:szCs w:val="24"/>
        </w:rPr>
        <w:t>Perl</w:t>
      </w:r>
      <w:r w:rsidR="00EF25F5">
        <w:rPr>
          <w:szCs w:val="24"/>
        </w:rPr>
        <w:t xml:space="preserve"> script.</w:t>
      </w:r>
    </w:p>
    <w:p w14:paraId="6026F4A5" w14:textId="77777777" w:rsidR="008926F4" w:rsidRDefault="008926F4" w:rsidP="008926F4">
      <w:pPr>
        <w:keepNext/>
        <w:spacing w:after="0" w:line="360" w:lineRule="auto"/>
        <w:jc w:val="both"/>
      </w:pPr>
      <w:r>
        <w:rPr>
          <w:noProof/>
          <w:szCs w:val="24"/>
        </w:rPr>
        <w:lastRenderedPageBreak/>
        <w:drawing>
          <wp:inline distT="0" distB="0" distL="0" distR="0" wp14:anchorId="5A930BD9" wp14:editId="563A7D5D">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18">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5184468A" w14:textId="3B326D0F" w:rsidR="008926F4" w:rsidRDefault="008926F4" w:rsidP="008926F4">
      <w:pPr>
        <w:pStyle w:val="Caption"/>
        <w:jc w:val="both"/>
      </w:pPr>
      <w:bookmarkStart w:id="53" w:name="_Ref385263048"/>
      <w:bookmarkStart w:id="54" w:name="_Toc385094389"/>
      <w:bookmarkStart w:id="55" w:name="_Toc386113510"/>
      <w:r>
        <w:t xml:space="preserve">Figure </w:t>
      </w:r>
      <w:r w:rsidR="00E5453E">
        <w:fldChar w:fldCharType="begin"/>
      </w:r>
      <w:r w:rsidR="00E5453E">
        <w:instrText xml:space="preserve"> STYLEREF 1 \s </w:instrText>
      </w:r>
      <w:r w:rsidR="00E5453E">
        <w:fldChar w:fldCharType="separate"/>
      </w:r>
      <w:r w:rsidR="00AB3B30">
        <w:rPr>
          <w:noProof/>
        </w:rPr>
        <w:t>2</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2</w:t>
      </w:r>
      <w:r w:rsidR="00E5453E">
        <w:fldChar w:fldCharType="end"/>
      </w:r>
      <w:bookmarkEnd w:id="53"/>
      <w:r w:rsidR="00D76653">
        <w:t>: D</w:t>
      </w:r>
      <w:r>
        <w:t xml:space="preserve">endrogram tree demonstrates the microsporidian phylogeny. The tree topology is </w:t>
      </w:r>
      <w:r w:rsidR="00A00CBB">
        <w:t>derived</w:t>
      </w:r>
      <w:r>
        <w:t xml:space="preserve"> from </w:t>
      </w:r>
      <w:r>
        <w:fldChar w:fldCharType="begin"/>
      </w:r>
      <w:r>
        <w:instrText xml:space="preserve"> REF _Ref381357941 \h </w:instrText>
      </w:r>
      <w:r>
        <w:fldChar w:fldCharType="separate"/>
      </w:r>
      <w:r w:rsidR="00AB3B30" w:rsidRPr="00076E91">
        <w:t xml:space="preserve">Figure </w:t>
      </w:r>
      <w:r w:rsidR="00AB3B30">
        <w:rPr>
          <w:noProof/>
        </w:rPr>
        <w:t>2</w:t>
      </w:r>
      <w:r w:rsidR="00AB3B30">
        <w:noBreakHyphen/>
      </w:r>
      <w:r w:rsidR="00AB3B30">
        <w:rPr>
          <w:noProof/>
        </w:rPr>
        <w:t>4</w:t>
      </w:r>
      <w:r>
        <w:fldChar w:fldCharType="end"/>
      </w:r>
      <w:r>
        <w:t>.</w:t>
      </w:r>
      <w:bookmarkEnd w:id="54"/>
      <w:r w:rsidR="00D76653">
        <w:t xml:space="preserve"> </w:t>
      </w:r>
      <w:r w:rsidR="007169A0">
        <w:t>This tree gives</w:t>
      </w:r>
      <w:r w:rsidR="002E50B6">
        <w:t xml:space="preserve"> the basic for </w:t>
      </w:r>
      <w:r w:rsidR="003F0EA0">
        <w:t>identifying the</w:t>
      </w:r>
      <w:r w:rsidR="008B5973">
        <w:t xml:space="preserve"> microsporidian</w:t>
      </w:r>
      <w:r w:rsidR="003F0EA0">
        <w:t xml:space="preserve"> LCA ancestor </w:t>
      </w:r>
      <w:r w:rsidR="00337612">
        <w:t xml:space="preserve">proteins </w:t>
      </w:r>
      <w:r w:rsidR="003F0EA0">
        <w:t>using the principle of minimum evolution</w:t>
      </w:r>
      <w:r w:rsidR="008B5973">
        <w:t xml:space="preserve"> </w:t>
      </w:r>
      <w:r w:rsidR="008B5973">
        <w:rPr>
          <w:szCs w:val="24"/>
        </w:rPr>
        <w:fldChar w:fldCharType="begin"/>
      </w:r>
      <w:r w:rsidR="008B5973">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8B5973">
        <w:rPr>
          <w:szCs w:val="24"/>
        </w:rPr>
        <w:fldChar w:fldCharType="separate"/>
      </w:r>
      <w:r w:rsidR="008B5973">
        <w:rPr>
          <w:noProof/>
          <w:szCs w:val="24"/>
        </w:rPr>
        <w:t>(Edwards 1996)</w:t>
      </w:r>
      <w:r w:rsidR="008B5973">
        <w:rPr>
          <w:szCs w:val="24"/>
        </w:rPr>
        <w:fldChar w:fldCharType="end"/>
      </w:r>
      <w:r w:rsidR="003F0EA0">
        <w:t>.</w:t>
      </w:r>
      <w:bookmarkEnd w:id="55"/>
    </w:p>
    <w:p w14:paraId="0C4F7ACE" w14:textId="77777777" w:rsidR="008926F4" w:rsidRPr="00076E91" w:rsidRDefault="008926F4" w:rsidP="00324278">
      <w:pPr>
        <w:spacing w:after="0" w:line="360" w:lineRule="auto"/>
        <w:jc w:val="both"/>
        <w:rPr>
          <w:szCs w:val="24"/>
        </w:rPr>
      </w:pPr>
    </w:p>
    <w:p w14:paraId="5D0479B6" w14:textId="2A6A88A1" w:rsidR="00AD08DF" w:rsidRPr="00A7099E" w:rsidRDefault="00AD08DF" w:rsidP="00324278">
      <w:pPr>
        <w:pStyle w:val="Heading2"/>
        <w:jc w:val="both"/>
      </w:pPr>
      <w:bookmarkStart w:id="56" w:name="_Toc386107077"/>
      <w:commentRangeStart w:id="57"/>
      <w:r w:rsidRPr="00A7099E">
        <w:t>Results</w:t>
      </w:r>
      <w:commentRangeEnd w:id="57"/>
      <w:r w:rsidR="00EF25F5">
        <w:rPr>
          <w:rStyle w:val="CommentReference"/>
          <w:rFonts w:eastAsiaTheme="minorHAnsi" w:cstheme="minorBidi"/>
          <w:b w:val="0"/>
          <w:bCs w:val="0"/>
          <w:color w:val="auto"/>
        </w:rPr>
        <w:commentReference w:id="57"/>
      </w:r>
      <w:bookmarkEnd w:id="56"/>
    </w:p>
    <w:p w14:paraId="1C319D21" w14:textId="614D392D" w:rsidR="00EE060F" w:rsidRPr="00076E91" w:rsidRDefault="005F1D05" w:rsidP="00EE060F">
      <w:pPr>
        <w:spacing w:after="0" w:line="360" w:lineRule="auto"/>
        <w:jc w:val="both"/>
        <w:rPr>
          <w:szCs w:val="24"/>
        </w:rPr>
      </w:pPr>
      <w:r>
        <w:rPr>
          <w:szCs w:val="24"/>
        </w:rPr>
        <w:t xml:space="preserve">Using OrthoMCL, we </w:t>
      </w:r>
      <w:r w:rsidR="0016100E">
        <w:rPr>
          <w:szCs w:val="24"/>
        </w:rPr>
        <w:t>obtained</w:t>
      </w:r>
      <w:r>
        <w:rPr>
          <w:szCs w:val="24"/>
        </w:rPr>
        <w:t xml:space="preserve"> </w:t>
      </w:r>
      <w:commentRangeStart w:id="58"/>
      <w:commentRangeStart w:id="59"/>
      <w:r>
        <w:rPr>
          <w:szCs w:val="24"/>
        </w:rPr>
        <w:t xml:space="preserve">2904 </w:t>
      </w:r>
      <w:r w:rsidR="00584EBF">
        <w:rPr>
          <w:szCs w:val="24"/>
        </w:rPr>
        <w:t xml:space="preserve">initial </w:t>
      </w:r>
      <w:del w:id="60" w:author="Ingo Ebersberger" w:date="2018-04-11T22:18:00Z">
        <w:r w:rsidDel="00606BA8">
          <w:rPr>
            <w:szCs w:val="24"/>
          </w:rPr>
          <w:delText xml:space="preserve">homologous </w:delText>
        </w:r>
      </w:del>
      <w:ins w:id="61" w:author="Ingo Ebersberger" w:date="2018-04-11T22:18:00Z">
        <w:r w:rsidR="00606BA8">
          <w:rPr>
            <w:szCs w:val="24"/>
          </w:rPr>
          <w:t>orthologous</w:t>
        </w:r>
      </w:ins>
      <w:r w:rsidR="00C15037">
        <w:rPr>
          <w:szCs w:val="24"/>
        </w:rPr>
        <w:t xml:space="preserve"> (</w:t>
      </w:r>
      <w:commentRangeStart w:id="62"/>
      <w:r w:rsidR="00C15037">
        <w:rPr>
          <w:szCs w:val="24"/>
        </w:rPr>
        <w:t>homologous</w:t>
      </w:r>
      <w:commentRangeEnd w:id="62"/>
      <w:r w:rsidR="00C15037">
        <w:rPr>
          <w:rStyle w:val="CommentReference"/>
        </w:rPr>
        <w:commentReference w:id="62"/>
      </w:r>
      <w:r w:rsidR="00C15037">
        <w:rPr>
          <w:szCs w:val="24"/>
        </w:rPr>
        <w:t>)</w:t>
      </w:r>
      <w:ins w:id="63" w:author="Ingo Ebersberger" w:date="2018-04-11T22:18:00Z">
        <w:r w:rsidR="00606BA8">
          <w:rPr>
            <w:szCs w:val="24"/>
          </w:rPr>
          <w:t xml:space="preserve"> </w:t>
        </w:r>
      </w:ins>
      <w:commentRangeEnd w:id="58"/>
      <w:ins w:id="64" w:author="Ingo Ebersberger" w:date="2018-04-11T22:19:00Z">
        <w:r w:rsidR="00606BA8">
          <w:rPr>
            <w:rStyle w:val="CommentReference"/>
          </w:rPr>
          <w:commentReference w:id="58"/>
        </w:r>
      </w:ins>
      <w:commentRangeEnd w:id="59"/>
      <w:r w:rsidR="00C15037">
        <w:rPr>
          <w:rStyle w:val="CommentReference"/>
        </w:rPr>
        <w:commentReference w:id="59"/>
      </w:r>
      <w:r>
        <w:rPr>
          <w:szCs w:val="24"/>
        </w:rPr>
        <w:t>groups for eleven microsporidia</w:t>
      </w:r>
      <w:r w:rsidR="006474DA">
        <w:rPr>
          <w:szCs w:val="24"/>
        </w:rPr>
        <w:t>n</w:t>
      </w:r>
      <w:r>
        <w:rPr>
          <w:szCs w:val="24"/>
        </w:rPr>
        <w:t xml:space="preserve"> </w:t>
      </w:r>
      <w:r w:rsidR="006474DA">
        <w:rPr>
          <w:szCs w:val="24"/>
        </w:rPr>
        <w:t>species</w:t>
      </w:r>
      <w:r>
        <w:rPr>
          <w:szCs w:val="24"/>
        </w:rPr>
        <w:t>.</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E060F">
        <w:rPr>
          <w:szCs w:val="24"/>
        </w:rPr>
        <w:fldChar w:fldCharType="begin"/>
      </w:r>
      <w:r w:rsidR="00EE060F">
        <w:rPr>
          <w:szCs w:val="24"/>
        </w:rPr>
        <w:instrText xml:space="preserve"> REF _Ref384988866 \h </w:instrText>
      </w:r>
      <w:r w:rsidR="00EE060F">
        <w:rPr>
          <w:szCs w:val="24"/>
        </w:rPr>
      </w:r>
      <w:r w:rsidR="00EE060F">
        <w:rPr>
          <w:szCs w:val="24"/>
        </w:rPr>
        <w:fldChar w:fldCharType="separate"/>
      </w:r>
      <w:r w:rsidR="00AB3B30" w:rsidRPr="00076E91">
        <w:t xml:space="preserve">Figure </w:t>
      </w:r>
      <w:r w:rsidR="00AB3B30">
        <w:rPr>
          <w:noProof/>
        </w:rPr>
        <w:t>2</w:t>
      </w:r>
      <w:r w:rsidR="00AB3B30">
        <w:noBreakHyphen/>
      </w:r>
      <w:r w:rsidR="00AB3B30">
        <w:rPr>
          <w:noProof/>
        </w:rPr>
        <w:t>3</w:t>
      </w:r>
      <w:r w:rsidR="00EE060F">
        <w:rPr>
          <w:szCs w:val="24"/>
        </w:rPr>
        <w:fldChar w:fldCharType="end"/>
      </w:r>
      <w:r w:rsidR="00EE060F">
        <w:rPr>
          <w:szCs w:val="24"/>
        </w:rPr>
        <w:t xml:space="preserve"> shows the proportion of orthologous and lineage specific proteins in 11 microsporidia species</w:t>
      </w:r>
      <w:r w:rsidR="00EE060F">
        <w:t>.</w:t>
      </w:r>
      <w:r w:rsidR="00EE060F">
        <w:rPr>
          <w:szCs w:val="24"/>
        </w:rPr>
        <w:t xml:space="preserve"> As a model for the genome reduction in microsporidia, t</w:t>
      </w:r>
      <w:r w:rsidR="00EE060F" w:rsidRPr="00076E91">
        <w:rPr>
          <w:szCs w:val="24"/>
        </w:rPr>
        <w:t>he</w:t>
      </w:r>
      <w:r w:rsidR="00EE060F">
        <w:rPr>
          <w:szCs w:val="24"/>
        </w:rPr>
        <w:t xml:space="preserve"> species in</w:t>
      </w:r>
      <w:r w:rsidR="00EE060F" w:rsidRPr="00076E91">
        <w:rPr>
          <w:szCs w:val="24"/>
        </w:rPr>
        <w:t xml:space="preserve"> </w:t>
      </w:r>
      <w:r w:rsidR="00EE060F" w:rsidRPr="00B63918">
        <w:rPr>
          <w:i/>
          <w:szCs w:val="24"/>
        </w:rPr>
        <w:t>Encephalitozoon</w:t>
      </w:r>
      <w:r w:rsidR="00EE060F" w:rsidRPr="00076E91">
        <w:rPr>
          <w:szCs w:val="24"/>
        </w:rPr>
        <w:t xml:space="preserve"> </w:t>
      </w:r>
      <w:r w:rsidR="00EE060F">
        <w:rPr>
          <w:szCs w:val="24"/>
        </w:rPr>
        <w:t>genus</w:t>
      </w:r>
      <w:r w:rsidR="00EE060F" w:rsidRPr="00076E91">
        <w:rPr>
          <w:szCs w:val="24"/>
        </w:rPr>
        <w:t xml:space="preserve"> </w:t>
      </w:r>
      <w:r w:rsidR="00EE060F">
        <w:rPr>
          <w:szCs w:val="24"/>
        </w:rPr>
        <w:t>share</w:t>
      </w:r>
      <w:r w:rsidR="00EE060F" w:rsidRPr="00076E91">
        <w:rPr>
          <w:szCs w:val="24"/>
        </w:rPr>
        <w:t xml:space="preserve"> almost 98% of their proteins </w:t>
      </w:r>
      <w:r w:rsidR="00EE060F">
        <w:rPr>
          <w:szCs w:val="24"/>
        </w:rPr>
        <w:t>with other</w:t>
      </w:r>
      <w:r w:rsidR="00EE060F" w:rsidRPr="00076E91">
        <w:rPr>
          <w:szCs w:val="24"/>
        </w:rPr>
        <w:t xml:space="preserve"> microsporidia</w:t>
      </w:r>
      <w:r w:rsidR="00EE060F">
        <w:rPr>
          <w:szCs w:val="24"/>
        </w:rPr>
        <w:t xml:space="preserve"> species. Only 2% </w:t>
      </w:r>
      <w:r w:rsidR="00EE060F" w:rsidRPr="00076E91">
        <w:rPr>
          <w:szCs w:val="24"/>
        </w:rPr>
        <w:t>are lineage specific proteins</w:t>
      </w:r>
      <w:r w:rsidR="00EE060F">
        <w:rPr>
          <w:szCs w:val="24"/>
        </w:rPr>
        <w:t xml:space="preserve"> (orphans)</w:t>
      </w:r>
      <w:r w:rsidR="00EE060F" w:rsidRPr="00076E91">
        <w:rPr>
          <w:szCs w:val="24"/>
        </w:rPr>
        <w:t>.</w:t>
      </w:r>
      <w:r w:rsidR="00EE060F">
        <w:rPr>
          <w:szCs w:val="24"/>
        </w:rPr>
        <w:t xml:space="preserve"> In other taxa, there are larger fractions of orphan proteins, from approximately </w:t>
      </w:r>
      <w:r w:rsidR="00EE060F" w:rsidRPr="00076E91">
        <w:rPr>
          <w:szCs w:val="24"/>
        </w:rPr>
        <w:t>21% in</w:t>
      </w:r>
      <w:r w:rsidR="00EE060F">
        <w:rPr>
          <w:szCs w:val="24"/>
        </w:rPr>
        <w:t xml:space="preserve"> </w:t>
      </w:r>
      <w:r w:rsidR="00EE060F" w:rsidRPr="00CF201D">
        <w:rPr>
          <w:i/>
          <w:szCs w:val="24"/>
        </w:rPr>
        <w:t>N.ceranae</w:t>
      </w:r>
      <w:r w:rsidR="00EE060F">
        <w:rPr>
          <w:szCs w:val="24"/>
        </w:rPr>
        <w:t xml:space="preserve"> up to 49% in </w:t>
      </w:r>
      <w:r w:rsidR="00EE060F" w:rsidRPr="00CF201D">
        <w:rPr>
          <w:i/>
          <w:szCs w:val="24"/>
        </w:rPr>
        <w:t>E.aedis</w:t>
      </w:r>
      <w:r w:rsidR="00EE060F" w:rsidRPr="00076E91">
        <w:rPr>
          <w:szCs w:val="24"/>
        </w:rPr>
        <w:t>.</w:t>
      </w:r>
    </w:p>
    <w:p w14:paraId="3665BD73" w14:textId="77777777" w:rsidR="00EE060F" w:rsidRPr="00076E91" w:rsidRDefault="00EE060F" w:rsidP="00EE060F">
      <w:pPr>
        <w:keepNext/>
        <w:spacing w:after="0" w:line="360" w:lineRule="auto"/>
        <w:jc w:val="both"/>
        <w:rPr>
          <w:szCs w:val="24"/>
        </w:rPr>
      </w:pPr>
      <w:r w:rsidRPr="00076E91">
        <w:rPr>
          <w:noProof/>
          <w:szCs w:val="24"/>
        </w:rPr>
        <w:lastRenderedPageBreak/>
        <w:drawing>
          <wp:inline distT="0" distB="0" distL="0" distR="0" wp14:anchorId="42441D71" wp14:editId="4A2A448D">
            <wp:extent cx="5400040" cy="3243399"/>
            <wp:effectExtent l="0" t="0" r="1016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148DBA52" w14:textId="1A63152C" w:rsidR="00EE060F" w:rsidRPr="00EE060F" w:rsidRDefault="00EE060F" w:rsidP="00EE060F">
      <w:pPr>
        <w:pStyle w:val="Caption"/>
        <w:spacing w:after="0" w:line="360" w:lineRule="auto"/>
        <w:jc w:val="both"/>
      </w:pPr>
      <w:bookmarkStart w:id="65" w:name="_Ref384988866"/>
      <w:bookmarkStart w:id="66" w:name="_Toc385094390"/>
      <w:bookmarkStart w:id="67" w:name="_Toc386113511"/>
      <w:r w:rsidRPr="00076E91">
        <w:t xml:space="preserve">Figure </w:t>
      </w:r>
      <w:r w:rsidR="00E5453E">
        <w:fldChar w:fldCharType="begin"/>
      </w:r>
      <w:r w:rsidR="00E5453E">
        <w:instrText xml:space="preserve"> STYLEREF 1 \s </w:instrText>
      </w:r>
      <w:r w:rsidR="00E5453E">
        <w:fldChar w:fldCharType="separate"/>
      </w:r>
      <w:r w:rsidR="00AB3B30">
        <w:rPr>
          <w:noProof/>
        </w:rPr>
        <w:t>2</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3</w:t>
      </w:r>
      <w:r w:rsidR="00E5453E">
        <w:fldChar w:fldCharType="end"/>
      </w:r>
      <w:bookmarkEnd w:id="65"/>
      <w:r w:rsidRPr="00076E91">
        <w:t>: Fractions of non-orthologous (orange) and orthologous (green) proteins in different microsporidia species.</w:t>
      </w:r>
      <w:bookmarkEnd w:id="66"/>
      <w:bookmarkEnd w:id="67"/>
    </w:p>
    <w:p w14:paraId="3EE25F25" w14:textId="29F33E31" w:rsidR="006F6D02" w:rsidRDefault="008343C7" w:rsidP="00324278">
      <w:pPr>
        <w:spacing w:after="0" w:line="360" w:lineRule="auto"/>
        <w:jc w:val="both"/>
        <w:rPr>
          <w:szCs w:val="24"/>
        </w:rPr>
      </w:pPr>
      <w:r>
        <w:rPr>
          <w:szCs w:val="24"/>
        </w:rPr>
        <w:t>We extended the initial groups by searching for orthologs in non-microsporidia species using HaMStR.</w:t>
      </w:r>
      <w:r>
        <w:rPr>
          <w:szCs w:val="24"/>
          <w:lang w:val="de-DE"/>
        </w:rPr>
        <w:t xml:space="preserve"> </w:t>
      </w:r>
      <w:r>
        <w:rPr>
          <w:szCs w:val="24"/>
        </w:rPr>
        <w:t>From the</w:t>
      </w:r>
      <w:r w:rsidRPr="00076E91">
        <w:rPr>
          <w:szCs w:val="24"/>
        </w:rPr>
        <w:t xml:space="preserve"> extended groups, we </w:t>
      </w:r>
      <w:r>
        <w:rPr>
          <w:szCs w:val="24"/>
        </w:rPr>
        <w:t>identified</w:t>
      </w:r>
      <w:r w:rsidRPr="00076E91">
        <w:rPr>
          <w:szCs w:val="24"/>
        </w:rPr>
        <w:t xml:space="preserve"> 80 </w:t>
      </w:r>
      <w:r>
        <w:rPr>
          <w:szCs w:val="24"/>
        </w:rPr>
        <w:t xml:space="preserve">orthologous </w:t>
      </w:r>
      <w:r w:rsidRPr="00076E91">
        <w:rPr>
          <w:szCs w:val="24"/>
        </w:rPr>
        <w:t>groups, where all 11 microsporidia and 24 non-microsporidia taxa are present and each taxon has one representative orthol</w:t>
      </w:r>
      <w:r>
        <w:rPr>
          <w:szCs w:val="24"/>
        </w:rPr>
        <w:t>og. Those 80 groups served as our core genes</w:t>
      </w:r>
      <w:r w:rsidRPr="00076E91">
        <w:rPr>
          <w:szCs w:val="24"/>
        </w:rPr>
        <w:t xml:space="preserve"> for the species tree reconstruction.</w:t>
      </w:r>
      <w:r w:rsidR="003657BD" w:rsidRPr="00076E91">
        <w:rPr>
          <w:szCs w:val="24"/>
        </w:rPr>
        <w:t xml:space="preserve"> </w:t>
      </w:r>
    </w:p>
    <w:p w14:paraId="32BA55A4" w14:textId="40509099" w:rsidR="00EC58DC" w:rsidRDefault="003657BD" w:rsidP="00324278">
      <w:pPr>
        <w:spacing w:after="0" w:line="360" w:lineRule="auto"/>
        <w:jc w:val="both"/>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36.616</w:t>
      </w:r>
      <w:r w:rsidR="0050769D">
        <w:rPr>
          <w:szCs w:val="24"/>
        </w:rPr>
        <w:t xml:space="preserve"> positions</w:t>
      </w:r>
      <w:r w:rsidRPr="00076E91">
        <w:rPr>
          <w:szCs w:val="24"/>
        </w:rPr>
        <w:t xml:space="preserve">. </w:t>
      </w:r>
    </w:p>
    <w:p w14:paraId="22A32218" w14:textId="67CCF18A" w:rsidR="001C1EB8" w:rsidRDefault="003657BD" w:rsidP="00324278">
      <w:pPr>
        <w:spacing w:after="0" w:line="360" w:lineRule="auto"/>
        <w:jc w:val="both"/>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E93AF3">
        <w:rPr>
          <w:szCs w:val="24"/>
        </w:rPr>
        <w:fldChar w:fldCharType="begin"/>
      </w:r>
      <w:r w:rsidR="00E93AF3">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sidR="00E93AF3">
        <w:rPr>
          <w:szCs w:val="24"/>
        </w:rPr>
        <w:fldChar w:fldCharType="separate"/>
      </w:r>
      <w:r w:rsidR="00E93AF3">
        <w:rPr>
          <w:noProof/>
          <w:szCs w:val="24"/>
        </w:rPr>
        <w:t>(Le and Gascuel 2008)</w:t>
      </w:r>
      <w:r w:rsidR="00E93AF3">
        <w:rPr>
          <w:szCs w:val="24"/>
        </w:rPr>
        <w:fldChar w:fldCharType="end"/>
      </w:r>
      <w:r w:rsidRPr="00076E91">
        <w:rPr>
          <w:szCs w:val="24"/>
        </w:rPr>
        <w:t>, GAMMA distribution G , including proportion of invariable sites estimation I</w:t>
      </w:r>
      <w:r w:rsidR="003D0A1C">
        <w:rPr>
          <w:szCs w:val="24"/>
        </w:rPr>
        <w:t xml:space="preserve"> </w:t>
      </w:r>
      <w:r w:rsidR="00E93AF3">
        <w:rPr>
          <w:szCs w:val="24"/>
        </w:rPr>
        <w:fldChar w:fldCharType="begin"/>
      </w:r>
      <w:r w:rsidR="00E93AF3">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sidR="00E93AF3">
        <w:rPr>
          <w:szCs w:val="24"/>
        </w:rPr>
        <w:fldChar w:fldCharType="separate"/>
      </w:r>
      <w:r w:rsidR="00E93AF3">
        <w:rPr>
          <w:noProof/>
          <w:szCs w:val="24"/>
        </w:rPr>
        <w:t>(Steel, Huson, and Lockhart 2000)</w:t>
      </w:r>
      <w:r w:rsidR="00E93AF3">
        <w:rPr>
          <w:szCs w:val="24"/>
        </w:rPr>
        <w:fldChar w:fldCharType="end"/>
      </w:r>
      <w:r w:rsidRPr="00076E91">
        <w:rPr>
          <w:szCs w:val="24"/>
        </w:rPr>
        <w:t xml:space="preserve"> &amp; empirical base frequencies F. </w:t>
      </w:r>
    </w:p>
    <w:p w14:paraId="04697877" w14:textId="23C9153F" w:rsidR="005B603B" w:rsidRPr="00076E91" w:rsidRDefault="00166D07" w:rsidP="00324278">
      <w:pPr>
        <w:spacing w:after="0" w:line="360" w:lineRule="auto"/>
        <w:jc w:val="both"/>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AB3B30" w:rsidRPr="00076E91">
        <w:t xml:space="preserve">Figure </w:t>
      </w:r>
      <w:r w:rsidR="00AB3B30">
        <w:rPr>
          <w:noProof/>
        </w:rPr>
        <w:t>2</w:t>
      </w:r>
      <w:r w:rsidR="00AB3B30">
        <w:noBreakHyphen/>
      </w:r>
      <w:r w:rsidR="00AB3B30">
        <w:rPr>
          <w:noProof/>
        </w:rPr>
        <w:t>4</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324278">
      <w:pPr>
        <w:keepNext/>
        <w:spacing w:after="0" w:line="360" w:lineRule="auto"/>
        <w:jc w:val="both"/>
        <w:rPr>
          <w:szCs w:val="24"/>
        </w:rPr>
      </w:pPr>
      <w:r w:rsidRPr="00076E91">
        <w:rPr>
          <w:noProof/>
          <w:szCs w:val="24"/>
        </w:rPr>
        <w:lastRenderedPageBreak/>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20">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4D4CB0E6" w:rsidR="004D52AC" w:rsidRPr="00076E91" w:rsidRDefault="00900C79" w:rsidP="00324278">
      <w:pPr>
        <w:pStyle w:val="Caption"/>
        <w:spacing w:after="0" w:line="360" w:lineRule="auto"/>
        <w:jc w:val="both"/>
      </w:pPr>
      <w:bookmarkStart w:id="68" w:name="_Ref381357941"/>
      <w:bookmarkStart w:id="69" w:name="_Toc386113512"/>
      <w:r w:rsidRPr="00076E91">
        <w:t xml:space="preserve">Figure </w:t>
      </w:r>
      <w:r w:rsidR="00E5453E">
        <w:fldChar w:fldCharType="begin"/>
      </w:r>
      <w:r w:rsidR="00E5453E">
        <w:instrText xml:space="preserve"> STYLEREF 1 \s </w:instrText>
      </w:r>
      <w:r w:rsidR="00E5453E">
        <w:fldChar w:fldCharType="separate"/>
      </w:r>
      <w:r w:rsidR="00AB3B30">
        <w:rPr>
          <w:noProof/>
        </w:rPr>
        <w:t>2</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4</w:t>
      </w:r>
      <w:r w:rsidR="00E5453E">
        <w:fldChar w:fldCharType="end"/>
      </w:r>
      <w:bookmarkEnd w:id="68"/>
      <w:r w:rsidRPr="00076E91">
        <w:t xml:space="preserve">: Maximum likelihood tree over 35 species. The 11 </w:t>
      </w:r>
      <w:r w:rsidR="0057765D" w:rsidRPr="00076E91">
        <w:t>microsporidia</w:t>
      </w:r>
      <w:r w:rsidRPr="00076E91">
        <w:t xml:space="preserve"> taxa are highlighted in red. Other non-</w:t>
      </w:r>
      <w:r w:rsidR="0057765D" w:rsidRPr="00076E91">
        <w:t>microsporidia</w:t>
      </w:r>
      <w:r w:rsidRPr="00076E91">
        <w:t xml:space="preserve"> taxa include 13 Fungi (green), 2 Metazoa and </w:t>
      </w:r>
      <w:r w:rsidRPr="00994FF2">
        <w:rPr>
          <w:i/>
        </w:rPr>
        <w:t>M.brevicollis</w:t>
      </w:r>
      <w:r w:rsidRPr="00076E91">
        <w:t xml:space="preserve">, </w:t>
      </w:r>
      <w:r w:rsidRPr="00994FF2">
        <w:rPr>
          <w:i/>
        </w:rPr>
        <w:t>C.owczarzaki</w:t>
      </w:r>
      <w:r w:rsidRPr="00076E91">
        <w:t xml:space="preserve"> (yellow) and 7 out-group species (purple). </w:t>
      </w:r>
      <w:r w:rsidR="00E64CB4">
        <w:t>Internal</w:t>
      </w:r>
      <w:r w:rsidR="00BD7E3B">
        <w:t xml:space="preserve"> n</w:t>
      </w:r>
      <w:r w:rsidRPr="00076E91">
        <w:t>ode labels denote the bootstrap support and only v</w:t>
      </w:r>
      <w:r w:rsidR="00625DD1">
        <w:t xml:space="preserve">alues less than </w:t>
      </w:r>
      <w:r w:rsidRPr="00076E91">
        <w:t>100 are shown.</w:t>
      </w:r>
      <w:bookmarkEnd w:id="69"/>
    </w:p>
    <w:p w14:paraId="27592FDE" w14:textId="254FAC84" w:rsidR="004D52AC" w:rsidRDefault="0040592B" w:rsidP="00324278">
      <w:pPr>
        <w:spacing w:after="0" w:line="360" w:lineRule="auto"/>
        <w:jc w:val="both"/>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the method</w:t>
      </w:r>
      <w:r w:rsidR="00B52528">
        <w:rPr>
          <w:szCs w:val="24"/>
        </w:rPr>
        <w:t xml:space="preserve">. </w:t>
      </w:r>
      <w:commentRangeStart w:id="70"/>
      <w:r w:rsidR="00B52528">
        <w:rPr>
          <w:szCs w:val="24"/>
        </w:rPr>
        <w:t>Finally, we yielded</w:t>
      </w:r>
      <w:r w:rsidR="00B52528" w:rsidRPr="00076E91">
        <w:rPr>
          <w:szCs w:val="24"/>
        </w:rPr>
        <w:t xml:space="preserve"> 1605 final orthologous groups</w:t>
      </w:r>
      <w:r w:rsidR="00B52528">
        <w:rPr>
          <w:szCs w:val="24"/>
        </w:rPr>
        <w:t>, which</w:t>
      </w:r>
      <w:r w:rsidR="00B52528" w:rsidRPr="00076E91">
        <w:rPr>
          <w:szCs w:val="24"/>
        </w:rPr>
        <w:t xml:space="preserve"> </w:t>
      </w:r>
      <w:r w:rsidR="00B52528">
        <w:rPr>
          <w:szCs w:val="24"/>
        </w:rPr>
        <w:t>re</w:t>
      </w:r>
      <w:r w:rsidR="00B52528" w:rsidRPr="00076E91">
        <w:rPr>
          <w:szCs w:val="24"/>
        </w:rPr>
        <w:t>present the set of microsporidian LCA proteins.</w:t>
      </w:r>
      <w:commentRangeEnd w:id="70"/>
      <w:r w:rsidR="00546AEC">
        <w:rPr>
          <w:rStyle w:val="CommentReference"/>
        </w:rPr>
        <w:commentReference w:id="70"/>
      </w:r>
    </w:p>
    <w:p w14:paraId="38189BEF" w14:textId="77777777" w:rsidR="00D966F6" w:rsidRPr="00076E91" w:rsidRDefault="00D966F6" w:rsidP="00324278">
      <w:pPr>
        <w:spacing w:after="0" w:line="360" w:lineRule="auto"/>
        <w:jc w:val="both"/>
        <w:rPr>
          <w:szCs w:val="24"/>
        </w:rPr>
      </w:pPr>
    </w:p>
    <w:p w14:paraId="0A95A869" w14:textId="60CDC0E4" w:rsidR="00AD08DF" w:rsidRPr="00A7099E" w:rsidRDefault="00AD08DF" w:rsidP="00324278">
      <w:pPr>
        <w:pStyle w:val="Heading2"/>
        <w:jc w:val="both"/>
      </w:pPr>
      <w:bookmarkStart w:id="71" w:name="_Toc386107078"/>
      <w:r w:rsidRPr="00A7099E">
        <w:t>Discussion</w:t>
      </w:r>
      <w:bookmarkEnd w:id="71"/>
    </w:p>
    <w:p w14:paraId="49C06367" w14:textId="3790C65B" w:rsidR="00394E19" w:rsidRPr="00A7099E" w:rsidRDefault="00194DE4" w:rsidP="00324278">
      <w:pPr>
        <w:pStyle w:val="Heading3"/>
        <w:jc w:val="both"/>
      </w:pPr>
      <w:bookmarkStart w:id="72" w:name="_Toc385094327"/>
      <w:bookmarkStart w:id="73" w:name="_Toc386107079"/>
      <w:r>
        <w:t>Microsporidia orphan</w:t>
      </w:r>
      <w:r w:rsidRPr="00A7099E">
        <w:t xml:space="preserve"> proteins</w:t>
      </w:r>
      <w:bookmarkEnd w:id="72"/>
      <w:bookmarkEnd w:id="73"/>
    </w:p>
    <w:p w14:paraId="6B48A414" w14:textId="1354C95C" w:rsidR="0013584D" w:rsidRPr="00076E91" w:rsidRDefault="00194DE4" w:rsidP="00324278">
      <w:pPr>
        <w:spacing w:after="0" w:line="360" w:lineRule="auto"/>
        <w:jc w:val="both"/>
        <w:rPr>
          <w:szCs w:val="24"/>
        </w:rPr>
      </w:pPr>
      <w:r>
        <w:rPr>
          <w:szCs w:val="24"/>
        </w:rPr>
        <w:t>Beside the orthologous proteins, some microsporidia species show a large amount of lineage specific proteins, which are called orphans.</w:t>
      </w:r>
      <w:r w:rsidRPr="00076E91">
        <w:rPr>
          <w:szCs w:val="24"/>
        </w:rPr>
        <w:t xml:space="preserve"> </w:t>
      </w:r>
      <w:r>
        <w:rPr>
          <w:szCs w:val="24"/>
        </w:rPr>
        <w:t>Here w</w:t>
      </w:r>
      <w:r w:rsidRPr="00076E91">
        <w:rPr>
          <w:szCs w:val="24"/>
        </w:rPr>
        <w:t xml:space="preserve">e </w:t>
      </w:r>
      <w:r>
        <w:rPr>
          <w:szCs w:val="24"/>
        </w:rPr>
        <w:t>investigated the orphan proteins with the following</w:t>
      </w:r>
      <w:r w:rsidRPr="00076E91">
        <w:rPr>
          <w:szCs w:val="24"/>
        </w:rPr>
        <w:t xml:space="preserve"> hypotheses.</w:t>
      </w:r>
      <w:r w:rsidR="0061430D" w:rsidRPr="00076E91">
        <w:rPr>
          <w:szCs w:val="24"/>
        </w:rPr>
        <w:t xml:space="preserve"> </w:t>
      </w:r>
    </w:p>
    <w:p w14:paraId="70AE3CE8" w14:textId="7DBF4371" w:rsidR="0061430D" w:rsidRPr="00A7099E" w:rsidRDefault="005D0408" w:rsidP="00324278">
      <w:pPr>
        <w:spacing w:after="0" w:line="360" w:lineRule="auto"/>
        <w:jc w:val="both"/>
        <w:rPr>
          <w:rStyle w:val="IntenseEmphasis"/>
        </w:rPr>
      </w:pPr>
      <w:r w:rsidRPr="00A7099E">
        <w:rPr>
          <w:rStyle w:val="IntenseEmphasis"/>
        </w:rPr>
        <w:t>(1) Wrong gene assignment:</w:t>
      </w:r>
    </w:p>
    <w:p w14:paraId="79824E04" w14:textId="47C1371E" w:rsidR="00E24C9D" w:rsidRPr="00076E91" w:rsidRDefault="00E24C9D" w:rsidP="00324278">
      <w:pPr>
        <w:spacing w:after="0" w:line="360" w:lineRule="auto"/>
        <w:jc w:val="both"/>
        <w:rPr>
          <w:szCs w:val="24"/>
        </w:rPr>
      </w:pPr>
      <w:r>
        <w:rPr>
          <w:szCs w:val="24"/>
        </w:rPr>
        <w:lastRenderedPageBreak/>
        <w:t xml:space="preserve">In this case, </w:t>
      </w:r>
      <w:r w:rsidR="004025A7">
        <w:rPr>
          <w:szCs w:val="24"/>
        </w:rPr>
        <w:t xml:space="preserve">we hypothesize that </w:t>
      </w:r>
      <w:r>
        <w:rPr>
          <w:szCs w:val="24"/>
        </w:rPr>
        <w:t>those orphans</w:t>
      </w:r>
      <w:r w:rsidR="00467703">
        <w:rPr>
          <w:szCs w:val="24"/>
        </w:rPr>
        <w:t xml:space="preserve"> are the result of false positive</w:t>
      </w:r>
      <w:r>
        <w:rPr>
          <w:szCs w:val="24"/>
        </w:rPr>
        <w:t xml:space="preserve"> gene prediction. </w:t>
      </w:r>
      <w:r w:rsidR="00D06EFC">
        <w:rPr>
          <w:szCs w:val="24"/>
        </w:rPr>
        <w:t>To a</w:t>
      </w:r>
      <w:r w:rsidR="00F60847">
        <w:rPr>
          <w:szCs w:val="24"/>
        </w:rPr>
        <w:t>ss</w:t>
      </w:r>
      <w:r w:rsidR="00D06EFC">
        <w:rPr>
          <w:szCs w:val="24"/>
        </w:rPr>
        <w:t>ess this, we compared the sequence length of orphans and orthologous proteins</w:t>
      </w:r>
      <w:r w:rsidR="00BB4B80">
        <w:rPr>
          <w:szCs w:val="24"/>
        </w:rPr>
        <w:t>, assuming that falsely predicted</w:t>
      </w:r>
      <w:r w:rsidR="00D06EFC">
        <w:rPr>
          <w:szCs w:val="24"/>
        </w:rPr>
        <w:t xml:space="preserve"> genes would </w:t>
      </w:r>
      <w:r w:rsidR="00BB4B80">
        <w:rPr>
          <w:szCs w:val="24"/>
        </w:rPr>
        <w:t>on average be shorter than true genes</w:t>
      </w:r>
      <w:r w:rsidR="00D06EFC">
        <w:rPr>
          <w:szCs w:val="24"/>
        </w:rPr>
        <w:t>.</w:t>
      </w:r>
    </w:p>
    <w:p w14:paraId="4C1AADFB" w14:textId="77777777" w:rsidR="00900C79" w:rsidRPr="00076E91" w:rsidRDefault="00F600B6" w:rsidP="00324278">
      <w:pPr>
        <w:keepNext/>
        <w:spacing w:after="0" w:line="360" w:lineRule="auto"/>
        <w:jc w:val="both"/>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4137B406" w:rsidR="0061430D" w:rsidRPr="00076E91" w:rsidRDefault="00900C79" w:rsidP="00324278">
      <w:pPr>
        <w:pStyle w:val="Caption"/>
        <w:spacing w:after="0" w:line="360" w:lineRule="auto"/>
        <w:jc w:val="both"/>
      </w:pPr>
      <w:bookmarkStart w:id="74" w:name="_Ref381357979"/>
      <w:bookmarkStart w:id="75" w:name="_Toc386113513"/>
      <w:r w:rsidRPr="00076E91">
        <w:t xml:space="preserve">Figure </w:t>
      </w:r>
      <w:r w:rsidR="00E5453E">
        <w:fldChar w:fldCharType="begin"/>
      </w:r>
      <w:r w:rsidR="00E5453E">
        <w:instrText xml:space="preserve"> STYLEREF 1 \s </w:instrText>
      </w:r>
      <w:r w:rsidR="00E5453E">
        <w:fldChar w:fldCharType="separate"/>
      </w:r>
      <w:r w:rsidR="00AB3B30">
        <w:rPr>
          <w:noProof/>
        </w:rPr>
        <w:t>2</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5</w:t>
      </w:r>
      <w:r w:rsidR="00E5453E">
        <w:fldChar w:fldCharType="end"/>
      </w:r>
      <w:bookmarkEnd w:id="74"/>
      <w:r w:rsidRPr="00076E91">
        <w:t xml:space="preserve">: Length distribution of orthologous proteins (orange) and orphan proteins (green) in different </w:t>
      </w:r>
      <w:r w:rsidR="0057765D" w:rsidRPr="00076E91">
        <w:t>microsporidia</w:t>
      </w:r>
      <w:r w:rsidRPr="00076E91">
        <w:t xml:space="preserve"> taxa.</w:t>
      </w:r>
      <w:bookmarkEnd w:id="75"/>
    </w:p>
    <w:p w14:paraId="4CCB312D" w14:textId="77777777" w:rsidR="00F600B6" w:rsidRPr="00076E91" w:rsidRDefault="00F600B6" w:rsidP="00324278">
      <w:pPr>
        <w:spacing w:after="0" w:line="360" w:lineRule="auto"/>
        <w:jc w:val="both"/>
        <w:rPr>
          <w:szCs w:val="24"/>
        </w:rPr>
      </w:pPr>
    </w:p>
    <w:p w14:paraId="2574DE17" w14:textId="1D3F8998" w:rsidR="00900C79" w:rsidRDefault="00F84AF4" w:rsidP="00324278">
      <w:pPr>
        <w:spacing w:after="0" w:line="360" w:lineRule="auto"/>
        <w:jc w:val="both"/>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AB3B30" w:rsidRPr="00076E91">
        <w:t xml:space="preserve">Figure </w:t>
      </w:r>
      <w:r w:rsidR="00AB3B30">
        <w:rPr>
          <w:noProof/>
        </w:rPr>
        <w:t>2</w:t>
      </w:r>
      <w:r w:rsidR="00AB3B30">
        <w:noBreakHyphen/>
      </w:r>
      <w:r w:rsidR="00AB3B30">
        <w:rPr>
          <w:noProof/>
        </w:rPr>
        <w:t>5</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AB3B30" w:rsidRPr="00076E91">
        <w:t xml:space="preserve">Table </w:t>
      </w:r>
      <w:r w:rsidR="00AB3B30">
        <w:rPr>
          <w:noProof/>
        </w:rPr>
        <w:t>A</w:t>
      </w:r>
      <w:r w:rsidR="00AB3B30">
        <w:noBreakHyphen/>
      </w:r>
      <w:r w:rsidR="00AB3B30">
        <w:rPr>
          <w:noProof/>
        </w:rPr>
        <w:t>4</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w:t>
      </w:r>
      <w:r w:rsidR="00FC7184">
        <w:rPr>
          <w:szCs w:val="24"/>
        </w:rPr>
        <w:t xml:space="preserve"> </w:t>
      </w:r>
      <w:r w:rsidR="00FC7184">
        <w:rPr>
          <w:szCs w:val="24"/>
        </w:rPr>
        <w:fldChar w:fldCharType="begin"/>
      </w:r>
      <w:r w:rsidR="00FC7184">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FC7184">
        <w:rPr>
          <w:szCs w:val="24"/>
        </w:rPr>
        <w:fldChar w:fldCharType="separate"/>
      </w:r>
      <w:r w:rsidR="00FC7184">
        <w:rPr>
          <w:noProof/>
          <w:szCs w:val="24"/>
        </w:rPr>
        <w:t>(Mann and Whitney 1947)</w:t>
      </w:r>
      <w:r w:rsidR="00FC7184">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9D68E7">
        <w:rPr>
          <w:szCs w:val="24"/>
        </w:rPr>
        <w:t xml:space="preserve"> 0.</w:t>
      </w:r>
      <w:r w:rsidR="00BB6FC2" w:rsidRPr="00076E91">
        <w:rPr>
          <w:szCs w:val="24"/>
        </w:rPr>
        <w:t>20</w:t>
      </w:r>
      <w:r w:rsidR="00205BB6">
        <w:rPr>
          <w:szCs w:val="24"/>
        </w:rPr>
        <w:t xml:space="preserve"> </w:t>
      </w:r>
      <w:r w:rsidR="00BB6FC2" w:rsidRPr="00076E91">
        <w:rPr>
          <w:szCs w:val="24"/>
        </w:rPr>
        <w:t>&gt;</w:t>
      </w:r>
      <w:r w:rsidR="00205BB6">
        <w:rPr>
          <w:szCs w:val="24"/>
        </w:rPr>
        <w:t xml:space="preserve"> </w:t>
      </w:r>
      <w:r w:rsidR="009D68E7">
        <w:rPr>
          <w:szCs w:val="24"/>
        </w:rPr>
        <w:t>0.</w:t>
      </w:r>
      <w:r w:rsidR="00BB6FC2" w:rsidRPr="00076E91">
        <w:rPr>
          <w:szCs w:val="24"/>
        </w:rPr>
        <w:t xml:space="preserve">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FC7184">
        <w:rPr>
          <w:szCs w:val="24"/>
        </w:rPr>
        <w:t xml:space="preserve"> </w:t>
      </w:r>
      <w:r w:rsidR="00FC7184">
        <w:rPr>
          <w:szCs w:val="24"/>
        </w:rPr>
        <w:fldChar w:fldCharType="begin"/>
      </w:r>
      <w:r w:rsidR="00FC7184">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FC7184">
        <w:rPr>
          <w:szCs w:val="24"/>
        </w:rPr>
        <w:fldChar w:fldCharType="separate"/>
      </w:r>
      <w:r w:rsidR="00FC7184">
        <w:rPr>
          <w:noProof/>
          <w:szCs w:val="24"/>
        </w:rPr>
        <w:t>(Noether 1987)</w:t>
      </w:r>
      <w:r w:rsidR="00FC7184">
        <w:rPr>
          <w:szCs w:val="24"/>
        </w:rPr>
        <w:fldChar w:fldCharType="end"/>
      </w:r>
      <w:r w:rsidR="007B2D99">
        <w:rPr>
          <w:szCs w:val="24"/>
        </w:rPr>
        <w:t>.</w:t>
      </w:r>
    </w:p>
    <w:p w14:paraId="27414870" w14:textId="77777777" w:rsidR="00C666B3" w:rsidRPr="00076E91" w:rsidRDefault="00C666B3" w:rsidP="00324278">
      <w:pPr>
        <w:spacing w:after="0" w:line="360" w:lineRule="auto"/>
        <w:jc w:val="both"/>
        <w:rPr>
          <w:szCs w:val="24"/>
        </w:rPr>
      </w:pPr>
    </w:p>
    <w:p w14:paraId="2BE16F76" w14:textId="5320183B" w:rsidR="00401934" w:rsidRPr="00A7099E" w:rsidRDefault="00401934" w:rsidP="00324278">
      <w:pPr>
        <w:spacing w:after="0" w:line="360" w:lineRule="auto"/>
        <w:jc w:val="both"/>
        <w:rPr>
          <w:rStyle w:val="IntenseEmphasis"/>
        </w:rPr>
      </w:pPr>
      <w:r w:rsidRPr="00A7099E">
        <w:rPr>
          <w:rStyle w:val="IntenseEmphasis"/>
        </w:rPr>
        <w:t>(2)</w:t>
      </w:r>
      <w:r w:rsidR="00743185" w:rsidRPr="00A7099E">
        <w:rPr>
          <w:rStyle w:val="IntenseEmphasis"/>
        </w:rPr>
        <w:t xml:space="preserve"> Orphans are</w:t>
      </w:r>
      <w:r w:rsidRPr="00A7099E">
        <w:rPr>
          <w:rStyle w:val="IntenseEmphasis"/>
        </w:rPr>
        <w:t xml:space="preserve"> </w:t>
      </w:r>
      <w:r w:rsidR="00743185" w:rsidRPr="00A7099E">
        <w:rPr>
          <w:rStyle w:val="IntenseEmphasis"/>
        </w:rPr>
        <w:t>n</w:t>
      </w:r>
      <w:r w:rsidRPr="00A7099E">
        <w:rPr>
          <w:rStyle w:val="IntenseEmphasis"/>
        </w:rPr>
        <w:t>ew</w:t>
      </w:r>
      <w:r w:rsidR="0085199D">
        <w:rPr>
          <w:rStyle w:val="IntenseEmphasis"/>
        </w:rPr>
        <w:t>ly</w:t>
      </w:r>
      <w:r w:rsidRPr="00A7099E">
        <w:rPr>
          <w:rStyle w:val="IntenseEmphasis"/>
        </w:rPr>
        <w:t xml:space="preserve"> invented genes, or genes from horizontal gene transfer events, or they </w:t>
      </w:r>
      <w:r w:rsidR="004436DA" w:rsidRPr="00A7099E">
        <w:rPr>
          <w:rStyle w:val="IntenseEmphasis"/>
        </w:rPr>
        <w:t>cannot</w:t>
      </w:r>
      <w:r w:rsidR="004C51E9" w:rsidRPr="00A7099E">
        <w:rPr>
          <w:rStyle w:val="IntenseEmphasis"/>
        </w:rPr>
        <w:t xml:space="preserve"> be detectable as orthologs</w:t>
      </w:r>
      <w:r w:rsidRPr="00A7099E">
        <w:rPr>
          <w:rStyle w:val="IntenseEmphasis"/>
        </w:rPr>
        <w:t>.</w:t>
      </w:r>
    </w:p>
    <w:p w14:paraId="14945376" w14:textId="77777777" w:rsidR="0078324B" w:rsidRDefault="0078324B" w:rsidP="0078324B">
      <w:pPr>
        <w:spacing w:after="0" w:line="360" w:lineRule="auto"/>
        <w:jc w:val="both"/>
        <w:rPr>
          <w:szCs w:val="24"/>
        </w:rPr>
      </w:pPr>
      <w:r>
        <w:rPr>
          <w:szCs w:val="24"/>
        </w:rPr>
        <w:t xml:space="preserve">To assess this hypothesis, we performed a protein family domain annotation analysis for the orphan and orthologous proteins in each microsporidia species. Protein family, or PFAM domains are the conserved regions in the sequences, which can be used to classify the proteins into different functional families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Each protein family in PFAM database is represented as a HMM profile. We use hmmscan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to annotate the </w:t>
      </w:r>
      <w:r w:rsidRPr="00226205">
        <w:rPr>
          <w:szCs w:val="24"/>
        </w:rPr>
        <w:t>proteins with the PFAM</w:t>
      </w:r>
      <w:r>
        <w:rPr>
          <w:szCs w:val="24"/>
        </w:rPr>
        <w:t xml:space="preserve"> domains in the pfam-A database.</w:t>
      </w:r>
    </w:p>
    <w:p w14:paraId="5B99F621" w14:textId="1952A119" w:rsidR="00702609" w:rsidRDefault="0078324B" w:rsidP="0078324B">
      <w:pPr>
        <w:spacing w:after="0" w:line="360" w:lineRule="auto"/>
        <w:jc w:val="both"/>
        <w:rPr>
          <w:szCs w:val="24"/>
        </w:rPr>
      </w:pPr>
      <w:r>
        <w:rPr>
          <w:szCs w:val="24"/>
        </w:rPr>
        <w:t>If the orphan genes are correctly predicted, there are some possible explanations for the absence of their orthologous partners in other species. The orphans could be new genes that have been invented after the speciation event within the microsporidia lineages. For those new acquired genes we expect to not find PFAM domains. Second possibility could be, that the orphans were horizontally transferred from other taxa. In this case, they would have PFAM domains, which are otherwise not found in the proteins of microsporidia. Our third assumption is that, those orphan genes have been evolved quickly so that we could not find their orthologous partners with the current sequence similarity based approaches. However, as PFAM domains are the highly conserved regions throughout sequences and species, we expected to find the domains of microsporidian orthologous genes even in the fast-evolved orphans.</w:t>
      </w:r>
    </w:p>
    <w:p w14:paraId="11A5C2FE" w14:textId="77777777" w:rsidR="00096CEE" w:rsidRDefault="00096CEE" w:rsidP="00324278">
      <w:pPr>
        <w:spacing w:after="0" w:line="360" w:lineRule="auto"/>
        <w:jc w:val="both"/>
        <w:rPr>
          <w:szCs w:val="24"/>
        </w:rPr>
      </w:pPr>
    </w:p>
    <w:p w14:paraId="116D1081" w14:textId="77777777" w:rsidR="00F56624" w:rsidRPr="00076E91" w:rsidRDefault="00F56624" w:rsidP="00324278">
      <w:pPr>
        <w:keepNext/>
        <w:spacing w:after="0" w:line="360" w:lineRule="auto"/>
        <w:jc w:val="both"/>
        <w:rPr>
          <w:szCs w:val="24"/>
        </w:rPr>
      </w:pPr>
      <w:r w:rsidRPr="00076E91">
        <w:rPr>
          <w:noProof/>
          <w:szCs w:val="24"/>
        </w:rPr>
        <w:lastRenderedPageBreak/>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EA0E01D" w:rsidR="00401934" w:rsidRPr="00076E91" w:rsidRDefault="00F56624" w:rsidP="00324278">
      <w:pPr>
        <w:pStyle w:val="Caption"/>
        <w:spacing w:after="0" w:line="360" w:lineRule="auto"/>
        <w:jc w:val="both"/>
      </w:pPr>
      <w:bookmarkStart w:id="76" w:name="_Ref381359837"/>
      <w:bookmarkStart w:id="77" w:name="_Toc386113514"/>
      <w:r w:rsidRPr="00076E91">
        <w:t xml:space="preserve">Figure </w:t>
      </w:r>
      <w:r w:rsidR="00E5453E">
        <w:fldChar w:fldCharType="begin"/>
      </w:r>
      <w:r w:rsidR="00E5453E">
        <w:instrText xml:space="preserve"> STYLEREF 1 \s </w:instrText>
      </w:r>
      <w:r w:rsidR="00E5453E">
        <w:fldChar w:fldCharType="separate"/>
      </w:r>
      <w:r w:rsidR="00AB3B30">
        <w:rPr>
          <w:noProof/>
        </w:rPr>
        <w:t>2</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6</w:t>
      </w:r>
      <w:r w:rsidR="00E5453E">
        <w:fldChar w:fldCharType="end"/>
      </w:r>
      <w:bookmarkEnd w:id="76"/>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bookmarkEnd w:id="77"/>
    </w:p>
    <w:p w14:paraId="27232D5F" w14:textId="08FDD45E" w:rsidR="0005723C" w:rsidRPr="0063753E" w:rsidRDefault="008C101F" w:rsidP="00324278">
      <w:pPr>
        <w:spacing w:after="0" w:line="360" w:lineRule="auto"/>
        <w:jc w:val="both"/>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AB3B30" w:rsidRPr="00076E91">
        <w:t xml:space="preserve">Figure </w:t>
      </w:r>
      <w:r w:rsidR="00AB3B30">
        <w:rPr>
          <w:noProof/>
        </w:rPr>
        <w:t>2</w:t>
      </w:r>
      <w:r w:rsidR="00AB3B30">
        <w:noBreakHyphen/>
      </w:r>
      <w:r w:rsidR="00AB3B30">
        <w:rPr>
          <w:noProof/>
        </w:rPr>
        <w:t>6</w:t>
      </w:r>
      <w:r w:rsidRPr="00076E91">
        <w:rPr>
          <w:szCs w:val="24"/>
        </w:rPr>
        <w:fldChar w:fldCharType="end"/>
      </w:r>
      <w:r w:rsidR="009652DE" w:rsidRPr="00076E91">
        <w:rPr>
          <w:szCs w:val="24"/>
        </w:rPr>
        <w:t xml:space="preserve"> suggests that </w:t>
      </w:r>
      <w:r w:rsidR="00A6335C">
        <w:rPr>
          <w:szCs w:val="24"/>
        </w:rPr>
        <w:t xml:space="preserve">either </w:t>
      </w:r>
      <w:r w:rsidR="009652DE" w:rsidRPr="00076E91">
        <w:rPr>
          <w:szCs w:val="24"/>
        </w:rPr>
        <w:t>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A6335C">
        <w:rPr>
          <w:szCs w:val="24"/>
        </w:rPr>
        <w:t>, or it is just an artifact of the</w:t>
      </w:r>
      <w:r w:rsidR="004A307F">
        <w:rPr>
          <w:szCs w:val="24"/>
        </w:rPr>
        <w:t xml:space="preserve"> wrong</w:t>
      </w:r>
      <w:r w:rsidR="00A6335C">
        <w:rPr>
          <w:szCs w:val="24"/>
        </w:rPr>
        <w:t xml:space="preserve"> gene prediction</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03D44EDB" w14:textId="3A06AF7C" w:rsidR="00426644" w:rsidRPr="00A7099E" w:rsidRDefault="0075578D" w:rsidP="00324278">
      <w:pPr>
        <w:pStyle w:val="Heading3"/>
        <w:jc w:val="both"/>
      </w:pPr>
      <w:bookmarkStart w:id="78" w:name="_Toc386107080"/>
      <w:r w:rsidRPr="00A7099E">
        <w:t xml:space="preserve">The </w:t>
      </w:r>
      <w:r w:rsidR="00426644" w:rsidRPr="00A7099E">
        <w:t>core gene</w:t>
      </w:r>
      <w:r w:rsidR="0005723C" w:rsidRPr="00A7099E">
        <w:t xml:space="preserve"> set</w:t>
      </w:r>
      <w:r w:rsidR="00426644" w:rsidRPr="00A7099E">
        <w:t xml:space="preserve"> and the</w:t>
      </w:r>
      <w:r w:rsidR="00B33671" w:rsidRPr="00A7099E">
        <w:t xml:space="preserve"> microsporidian</w:t>
      </w:r>
      <w:r w:rsidR="00426644" w:rsidRPr="00A7099E">
        <w:t xml:space="preserve"> origin</w:t>
      </w:r>
      <w:bookmarkEnd w:id="78"/>
    </w:p>
    <w:p w14:paraId="37492BC2" w14:textId="53725312" w:rsidR="00426644" w:rsidRDefault="00426644" w:rsidP="00324278">
      <w:pPr>
        <w:spacing w:after="0" w:line="360" w:lineRule="auto"/>
        <w:jc w:val="both"/>
        <w:rPr>
          <w:szCs w:val="24"/>
        </w:rPr>
      </w:pPr>
      <w:r w:rsidRPr="00076E91">
        <w:rPr>
          <w:szCs w:val="24"/>
        </w:rPr>
        <w:t>The 80 core genes</w:t>
      </w:r>
      <w:r w:rsidR="00DB2DE0">
        <w:rPr>
          <w:szCs w:val="24"/>
        </w:rPr>
        <w:t xml:space="preserve"> we identified and</w:t>
      </w:r>
      <w:r w:rsidRPr="00076E91">
        <w:rPr>
          <w:szCs w:val="24"/>
        </w:rPr>
        <w:t xml:space="preserv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AB3B30" w:rsidRPr="00076E91">
        <w:t xml:space="preserve">Figure </w:t>
      </w:r>
      <w:r w:rsidR="00AB3B30">
        <w:rPr>
          <w:noProof/>
        </w:rPr>
        <w:t>2</w:t>
      </w:r>
      <w:r w:rsidR="00AB3B30">
        <w:noBreakHyphen/>
      </w:r>
      <w:r w:rsidR="00AB3B30">
        <w:rPr>
          <w:noProof/>
        </w:rPr>
        <w:t>4</w:t>
      </w:r>
      <w:r w:rsidRPr="00076E91">
        <w:rPr>
          <w:szCs w:val="24"/>
        </w:rPr>
        <w:fldChar w:fldCharType="end"/>
      </w:r>
      <w:r w:rsidR="000A32B0">
        <w:rPr>
          <w:szCs w:val="24"/>
        </w:rPr>
        <w:t xml:space="preserve">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0D113F">
        <w:rPr>
          <w:szCs w:val="24"/>
        </w:rPr>
        <w:t xml:space="preserve"> </w:t>
      </w:r>
      <w:r w:rsidR="000D113F">
        <w:rPr>
          <w:szCs w:val="24"/>
        </w:rPr>
        <w:fldChar w:fldCharType="begin"/>
      </w:r>
      <w:r w:rsidR="000D113F">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sidR="000D113F">
        <w:rPr>
          <w:szCs w:val="24"/>
        </w:rPr>
        <w:fldChar w:fldCharType="separate"/>
      </w:r>
      <w:r w:rsidR="000D113F">
        <w:rPr>
          <w:noProof/>
          <w:szCs w:val="24"/>
        </w:rPr>
        <w:t>(Moretti et al. 2017)</w:t>
      </w:r>
      <w:r w:rsidR="000D113F">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lastRenderedPageBreak/>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AB3B30">
        <w:t xml:space="preserve">Figure </w:t>
      </w:r>
      <w:r w:rsidR="00AB3B30">
        <w:rPr>
          <w:noProof/>
        </w:rPr>
        <w:t>2</w:t>
      </w:r>
      <w:r w:rsidR="00AB3B30">
        <w:noBreakHyphen/>
      </w:r>
      <w:r w:rsidR="00AB3B30">
        <w:rPr>
          <w:noProof/>
        </w:rPr>
        <w:t>7</w:t>
      </w:r>
      <w:r w:rsidR="00717265">
        <w:rPr>
          <w:szCs w:val="24"/>
          <w:highlight w:val="yellow"/>
        </w:rPr>
        <w:fldChar w:fldCharType="end"/>
      </w:r>
      <w:r w:rsidR="00717265">
        <w:rPr>
          <w:szCs w:val="24"/>
        </w:rPr>
        <w:t>).</w:t>
      </w:r>
    </w:p>
    <w:p w14:paraId="382DABB0" w14:textId="7F85EA32" w:rsidR="00581E32" w:rsidRDefault="00581E32" w:rsidP="00324278">
      <w:pPr>
        <w:keepNext/>
        <w:spacing w:after="0" w:line="360" w:lineRule="auto"/>
        <w:jc w:val="both"/>
      </w:pPr>
      <w:r>
        <w:rPr>
          <w:noProof/>
          <w:szCs w:val="24"/>
        </w:rPr>
        <w:drawing>
          <wp:inline distT="0" distB="0" distL="0" distR="0" wp14:anchorId="510EC4FC" wp14:editId="7074536D">
            <wp:extent cx="5374549" cy="7133692"/>
            <wp:effectExtent l="0" t="0" r="1079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3">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71091DAB" w14:textId="7BDCBD90" w:rsidR="00F45E7A" w:rsidRPr="00076E91" w:rsidRDefault="00581E32" w:rsidP="00324278">
      <w:pPr>
        <w:pStyle w:val="Caption"/>
        <w:jc w:val="both"/>
        <w:rPr>
          <w:szCs w:val="24"/>
        </w:rPr>
      </w:pPr>
      <w:bookmarkStart w:id="79" w:name="_Ref383775786"/>
      <w:bookmarkStart w:id="80" w:name="_Toc386113515"/>
      <w:r>
        <w:t xml:space="preserve">Figure </w:t>
      </w:r>
      <w:r w:rsidR="00E5453E">
        <w:fldChar w:fldCharType="begin"/>
      </w:r>
      <w:r w:rsidR="00E5453E">
        <w:instrText xml:space="preserve"> STYLEREF 1 \s </w:instrText>
      </w:r>
      <w:r w:rsidR="00E5453E">
        <w:fldChar w:fldCharType="separate"/>
      </w:r>
      <w:r w:rsidR="00AB3B30">
        <w:rPr>
          <w:noProof/>
        </w:rPr>
        <w:t>2</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7</w:t>
      </w:r>
      <w:r w:rsidR="00E5453E">
        <w:fldChar w:fldCharType="end"/>
      </w:r>
      <w:bookmarkEnd w:id="79"/>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757DD5">
        <w:t xml:space="preserve">point </w:t>
      </w:r>
      <w:r w:rsidR="00757DD5">
        <w:lastRenderedPageBreak/>
        <w:fldChar w:fldCharType="begin"/>
      </w:r>
      <w:r w:rsidR="00757DD5">
        <w:instrText xml:space="preserve"> REF _Ref384631115 \r \h </w:instrText>
      </w:r>
      <w:r w:rsidR="00757DD5">
        <w:fldChar w:fldCharType="separate"/>
      </w:r>
      <w:r w:rsidR="00AB3B30">
        <w:t>2.2.3</w:t>
      </w:r>
      <w:r w:rsidR="00757DD5">
        <w:fldChar w:fldCharType="end"/>
      </w:r>
      <w:r w:rsidR="00A74589" w:rsidRPr="00757DD5">
        <w:t>)</w:t>
      </w:r>
      <w:r w:rsidR="009243E7">
        <w:t xml:space="preserve">. </w:t>
      </w:r>
      <w:r w:rsidR="00553637">
        <w:t>Funga</w:t>
      </w:r>
      <w:r w:rsidR="00471FB2">
        <w:t>l taxa are highlighted in green.</w:t>
      </w:r>
      <w:r w:rsidR="00553637">
        <w:t xml:space="preserve"> </w:t>
      </w:r>
      <w:r w:rsidR="00471FB2">
        <w:t>M</w:t>
      </w:r>
      <w:r w:rsidR="00553637">
        <w:t>icrosporidian species are highlighted in red. Internal n</w:t>
      </w:r>
      <w:r w:rsidR="00553637" w:rsidRPr="00076E91">
        <w:t xml:space="preserve">ode labels denote </w:t>
      </w:r>
      <w:r w:rsidR="00EA1B1D">
        <w:t>percent</w:t>
      </w:r>
      <w:r w:rsidR="00553637" w:rsidRPr="00076E91">
        <w:t xml:space="preserve"> bootstrap support and only v</w:t>
      </w:r>
      <w:r w:rsidR="00553637">
        <w:t xml:space="preserve">alues less than </w:t>
      </w:r>
      <w:r w:rsidR="00553637" w:rsidRPr="00076E91">
        <w:t>100 are shown.</w:t>
      </w:r>
      <w:bookmarkEnd w:id="80"/>
    </w:p>
    <w:p w14:paraId="5FDEFC50" w14:textId="24150504" w:rsidR="00336C4C" w:rsidRPr="00076E91" w:rsidRDefault="005C6AC3" w:rsidP="00324278">
      <w:pPr>
        <w:spacing w:after="0" w:line="360" w:lineRule="auto"/>
        <w:jc w:val="both"/>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AB3B30" w:rsidRPr="00076E91">
        <w:t xml:space="preserve">Figure </w:t>
      </w:r>
      <w:r w:rsidR="00AB3B30">
        <w:rPr>
          <w:noProof/>
        </w:rPr>
        <w:t>2</w:t>
      </w:r>
      <w:r w:rsidR="00AB3B30">
        <w:noBreakHyphen/>
      </w:r>
      <w:r w:rsidR="00AB3B30">
        <w:rPr>
          <w:noProof/>
        </w:rPr>
        <w:t>4</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AB3B30">
        <w:t xml:space="preserve">Figure </w:t>
      </w:r>
      <w:r w:rsidR="00AB3B30">
        <w:rPr>
          <w:noProof/>
        </w:rPr>
        <w:t>2</w:t>
      </w:r>
      <w:r w:rsidR="00AB3B30">
        <w:noBreakHyphen/>
      </w:r>
      <w:r w:rsidR="00AB3B30">
        <w:rPr>
          <w:noProof/>
        </w:rPr>
        <w:t>7</w:t>
      </w:r>
      <w:r w:rsidR="00832A41">
        <w:rPr>
          <w:szCs w:val="24"/>
        </w:rPr>
        <w:fldChar w:fldCharType="end"/>
      </w:r>
      <w:r w:rsidR="006D0238">
        <w:rPr>
          <w:szCs w:val="24"/>
        </w:rPr>
        <w:t xml:space="preserve"> </w:t>
      </w:r>
      <w:r w:rsidR="00760A89">
        <w:rPr>
          <w:szCs w:val="24"/>
        </w:rPr>
        <w:t xml:space="preserve">solidly support the </w:t>
      </w:r>
      <w:r w:rsidR="00B73342">
        <w:rPr>
          <w:szCs w:val="24"/>
        </w:rPr>
        <w:t>hypothesis that microsporidia are</w:t>
      </w:r>
      <w:r w:rsidR="00D122A8">
        <w:rPr>
          <w:szCs w:val="24"/>
        </w:rPr>
        <w:t xml:space="preserve"> the sister group of fungi</w:t>
      </w:r>
      <w:r w:rsidR="00DA20FA">
        <w:rPr>
          <w:szCs w:val="24"/>
        </w:rPr>
        <w:t>.</w:t>
      </w:r>
    </w:p>
    <w:p w14:paraId="399B5B9D" w14:textId="77777777" w:rsidR="00B00F1B" w:rsidRDefault="00B00F1B" w:rsidP="00324278">
      <w:pPr>
        <w:spacing w:after="0" w:line="360" w:lineRule="auto"/>
        <w:jc w:val="both"/>
        <w:rPr>
          <w:szCs w:val="24"/>
        </w:rPr>
      </w:pPr>
    </w:p>
    <w:p w14:paraId="65F17925" w14:textId="0ADA6D80" w:rsidR="00941D80" w:rsidRDefault="00941D80" w:rsidP="00324278">
      <w:pPr>
        <w:spacing w:after="0" w:line="360" w:lineRule="auto"/>
        <w:jc w:val="both"/>
        <w:rPr>
          <w:szCs w:val="24"/>
        </w:rPr>
      </w:pPr>
      <w:r w:rsidRPr="00941D80">
        <w:rPr>
          <w:szCs w:val="24"/>
          <w:highlight w:val="yellow"/>
        </w:rPr>
        <w:t xml:space="preserve">Those selected taxa include species with different size of proteomes, from the most compact </w:t>
      </w:r>
      <w:r w:rsidRPr="00941D80">
        <w:rPr>
          <w:i/>
          <w:szCs w:val="24"/>
          <w:highlight w:val="yellow"/>
        </w:rPr>
        <w:t>Encephalitozoon intestinalis</w:t>
      </w:r>
      <w:r w:rsidRPr="00941D80">
        <w:rPr>
          <w:szCs w:val="24"/>
          <w:highlight w:val="yellow"/>
        </w:rPr>
        <w:t xml:space="preserve"> with 1657 proteins to the larger </w:t>
      </w:r>
      <w:r w:rsidRPr="00941D80">
        <w:rPr>
          <w:i/>
          <w:szCs w:val="24"/>
          <w:highlight w:val="yellow"/>
        </w:rPr>
        <w:t>Edhazardia aedis</w:t>
      </w:r>
      <w:r w:rsidRPr="00941D80">
        <w:rPr>
          <w:szCs w:val="24"/>
          <w:highlight w:val="yellow"/>
        </w:rPr>
        <w:t xml:space="preserve"> with 4208 proteins.</w:t>
      </w:r>
      <w:r>
        <w:rPr>
          <w:szCs w:val="24"/>
        </w:rPr>
        <w:t xml:space="preserve"> =&gt; to reduce the affect of LBA?</w:t>
      </w:r>
    </w:p>
    <w:p w14:paraId="15925BD7" w14:textId="577AA677" w:rsidR="00133214" w:rsidRPr="00133214" w:rsidRDefault="00133214" w:rsidP="00133214">
      <w:pPr>
        <w:spacing w:after="0" w:line="360" w:lineRule="auto"/>
        <w:jc w:val="both"/>
        <w:rPr>
          <w:color w:val="FF0000"/>
          <w:szCs w:val="24"/>
        </w:rPr>
      </w:pPr>
      <w:r w:rsidRPr="00133214">
        <w:rPr>
          <w:color w:val="FF0000"/>
          <w:szCs w:val="24"/>
        </w:rPr>
        <w:t xml:space="preserve">Long branch attraction could affect the reconstructed phylogeny of microsporidia </w: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 </w:instrTex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EN.CITE.DATA </w:instrText>
      </w:r>
      <w:r w:rsidRPr="00133214">
        <w:rPr>
          <w:color w:val="FF0000"/>
          <w:szCs w:val="24"/>
        </w:rPr>
      </w:r>
      <w:r w:rsidRPr="00133214">
        <w:rPr>
          <w:color w:val="FF0000"/>
          <w:szCs w:val="24"/>
        </w:rPr>
        <w:fldChar w:fldCharType="end"/>
      </w:r>
      <w:r w:rsidRPr="00133214">
        <w:rPr>
          <w:color w:val="FF0000"/>
          <w:szCs w:val="24"/>
        </w:rPr>
      </w:r>
      <w:r w:rsidRPr="00133214">
        <w:rPr>
          <w:color w:val="FF0000"/>
          <w:szCs w:val="24"/>
        </w:rPr>
        <w:fldChar w:fldCharType="separate"/>
      </w:r>
      <w:r w:rsidRPr="00133214">
        <w:rPr>
          <w:noProof/>
          <w:color w:val="FF0000"/>
          <w:szCs w:val="24"/>
        </w:rPr>
        <w:t>(Keeling and Fast 2002; James et al. 2013)</w:t>
      </w:r>
      <w:r w:rsidRPr="00133214">
        <w:rPr>
          <w:color w:val="FF0000"/>
          <w:szCs w:val="24"/>
        </w:rPr>
        <w:fldChar w:fldCharType="end"/>
      </w:r>
      <w:r w:rsidRPr="00133214">
        <w:rPr>
          <w:color w:val="FF0000"/>
          <w:szCs w:val="24"/>
        </w:rPr>
        <w:t xml:space="preserve">. </w:t>
      </w:r>
    </w:p>
    <w:p w14:paraId="2AD9F3EA" w14:textId="77777777" w:rsidR="00133214" w:rsidRPr="00252B47" w:rsidRDefault="00133214" w:rsidP="00133214">
      <w:pPr>
        <w:spacing w:after="0" w:line="360" w:lineRule="auto"/>
        <w:jc w:val="both"/>
        <w:rPr>
          <w:color w:val="FF0000"/>
          <w:szCs w:val="24"/>
        </w:rPr>
      </w:pPr>
      <w:r w:rsidRPr="007745A9">
        <w:rPr>
          <w:color w:val="FF0000"/>
          <w:szCs w:val="24"/>
        </w:rPr>
        <w:t>Increased taxonomic sampling is particularly important to tackle artifacts such as LBA [26,27], which is known to affect phylogenies of microsporidian sequences (Capella)</w:t>
      </w:r>
    </w:p>
    <w:p w14:paraId="0DA235ED" w14:textId="77777777" w:rsidR="00133214" w:rsidRDefault="00133214" w:rsidP="00324278">
      <w:pPr>
        <w:spacing w:after="0" w:line="360" w:lineRule="auto"/>
        <w:jc w:val="both"/>
        <w:rPr>
          <w:szCs w:val="24"/>
        </w:rPr>
      </w:pPr>
    </w:p>
    <w:p w14:paraId="180F9AD0" w14:textId="77777777" w:rsidR="00DE0D94" w:rsidRDefault="00DE0D94" w:rsidP="00324278">
      <w:pPr>
        <w:spacing w:after="0" w:line="360" w:lineRule="auto"/>
        <w:jc w:val="both"/>
        <w:rPr>
          <w:szCs w:val="24"/>
        </w:rPr>
      </w:pPr>
    </w:p>
    <w:p w14:paraId="6535CCE6" w14:textId="6E92A31D" w:rsidR="00DE0D94" w:rsidRDefault="00DE0D94" w:rsidP="00DE0D94">
      <w:pPr>
        <w:widowControl w:val="0"/>
        <w:autoSpaceDE w:val="0"/>
        <w:autoSpaceDN w:val="0"/>
        <w:adjustRightInd w:val="0"/>
        <w:spacing w:after="240" w:line="280" w:lineRule="atLeast"/>
        <w:rPr>
          <w:rFonts w:ascii="Times" w:hAnsi="Times" w:cs="Times"/>
          <w:color w:val="000000"/>
          <w:szCs w:val="24"/>
        </w:rPr>
      </w:pPr>
      <w:r>
        <w:rPr>
          <w:rFonts w:ascii="Times" w:hAnsi="Times" w:cs="Times"/>
          <w:color w:val="000000"/>
          <w:szCs w:val="24"/>
        </w:rPr>
        <w:t>The major loss (1123 cases) of Pfam domains mapped to the ancestral microsporidian branch (Figure S8), and corresponds to a dramatic reduction in metabolic pathways and typical eukaryotic features [2,38] upon the transition of Microsporidia to intracellular parasitism. Additional major losses of Pfam domains, but relatively few gains, were mapped to each internal branch, suggesting further lineage-specific reduction in domain diversity (Figure S8). One surprising result of these analyses was the observation that, uniquely among the microsporidians analysed (Figure S8), Enterocytozoon bieneusi appeared to have gained a large (69) number of Pfam domains. (2012 Heinz)</w:t>
      </w:r>
    </w:p>
    <w:p w14:paraId="7518E4E4" w14:textId="5C027183" w:rsidR="00DE0D94" w:rsidRDefault="00DE0D94" w:rsidP="00DE0D94">
      <w:pPr>
        <w:spacing w:after="0" w:line="360" w:lineRule="auto"/>
        <w:jc w:val="both"/>
        <w:rPr>
          <w:szCs w:val="24"/>
        </w:rPr>
      </w:pPr>
      <w:r>
        <w:rPr>
          <w:vanish/>
          <w:szCs w:val="24"/>
        </w:rPr>
        <w:t xml:space="preserve"> </w:t>
      </w:r>
      <w:r>
        <w:rPr>
          <w:rFonts w:ascii="Times" w:hAnsi="Times" w:cs="Times"/>
          <w:vanish/>
          <w:color w:val="000000"/>
          <w:szCs w:val="24"/>
        </w:rPr>
        <w:t>2012 Heinzletely absent  appearsins NTTs. leotides from the host using (PRPP) and  downloaded.</w:t>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p>
    <w:p w14:paraId="54086313" w14:textId="235FE945" w:rsidR="00AD08DF" w:rsidRPr="00076E91" w:rsidRDefault="00AD08DF" w:rsidP="00324278">
      <w:pPr>
        <w:pStyle w:val="Heading2"/>
        <w:jc w:val="both"/>
      </w:pPr>
      <w:bookmarkStart w:id="81" w:name="_Toc386107081"/>
      <w:r w:rsidRPr="00A7099E">
        <w:t>Conclusion</w:t>
      </w:r>
      <w:bookmarkEnd w:id="81"/>
    </w:p>
    <w:p w14:paraId="612CB396" w14:textId="16CE4B26" w:rsidR="001B379B" w:rsidRDefault="00B84427" w:rsidP="00324278">
      <w:pPr>
        <w:spacing w:after="0" w:line="360" w:lineRule="auto"/>
        <w:jc w:val="both"/>
        <w:rPr>
          <w:szCs w:val="24"/>
        </w:rPr>
      </w:pPr>
      <w:r w:rsidRPr="00076E91">
        <w:rPr>
          <w:szCs w:val="24"/>
        </w:rPr>
        <w:t xml:space="preserve">The </w:t>
      </w:r>
      <w:r w:rsidR="00E30F5D">
        <w:rPr>
          <w:szCs w:val="24"/>
        </w:rPr>
        <w:t>identification</w:t>
      </w:r>
      <w:r w:rsidRPr="00076E91">
        <w:rPr>
          <w:szCs w:val="24"/>
        </w:rPr>
        <w:t xml:space="preserve"> of </w:t>
      </w:r>
      <w:r w:rsidR="000975BB" w:rsidRPr="00076E91">
        <w:rPr>
          <w:szCs w:val="24"/>
        </w:rPr>
        <w:t>microsporidian LCA</w:t>
      </w:r>
      <w:r w:rsidRPr="00076E91">
        <w:rPr>
          <w:szCs w:val="24"/>
        </w:rPr>
        <w:t xml:space="preserve"> proteins is the basic step for </w:t>
      </w:r>
      <w:r w:rsidR="002727A2">
        <w:rPr>
          <w:szCs w:val="24"/>
        </w:rPr>
        <w:t>our further analyses</w:t>
      </w:r>
      <w:r w:rsidRPr="00076E91">
        <w:rPr>
          <w:szCs w:val="24"/>
        </w:rPr>
        <w:t xml:space="preserve">. </w:t>
      </w:r>
      <w:r w:rsidR="00E57D6F">
        <w:rPr>
          <w:szCs w:val="24"/>
        </w:rPr>
        <w:t>By including</w:t>
      </w:r>
      <w:r w:rsidR="00F607C5">
        <w:rPr>
          <w:szCs w:val="24"/>
        </w:rPr>
        <w:t xml:space="preserve"> all</w:t>
      </w:r>
      <w:r w:rsidR="00E57D6F">
        <w:rPr>
          <w:szCs w:val="24"/>
        </w:rPr>
        <w:t xml:space="preserve"> eleven microsporidia species</w:t>
      </w:r>
      <w:r w:rsidR="00245BDF">
        <w:rPr>
          <w:szCs w:val="24"/>
        </w:rPr>
        <w:t xml:space="preserve"> for which</w:t>
      </w:r>
      <w:r w:rsidR="00E57D6F">
        <w:rPr>
          <w:szCs w:val="24"/>
        </w:rPr>
        <w:t xml:space="preserve"> public sequences were available at the </w:t>
      </w:r>
      <w:r w:rsidR="00CF06BB">
        <w:rPr>
          <w:szCs w:val="24"/>
        </w:rPr>
        <w:t>start of this study</w:t>
      </w:r>
      <w:r w:rsidR="00E57D6F">
        <w:rPr>
          <w:szCs w:val="24"/>
        </w:rPr>
        <w:t>, we expected to have a sufficient taxon sampl</w:t>
      </w:r>
      <w:r w:rsidR="00702255">
        <w:rPr>
          <w:szCs w:val="24"/>
        </w:rPr>
        <w:t>ing for this comparative study.</w:t>
      </w:r>
    </w:p>
    <w:p w14:paraId="55558E0C" w14:textId="705CEE72" w:rsidR="00702255" w:rsidRDefault="00702255" w:rsidP="00324278">
      <w:pPr>
        <w:spacing w:after="0" w:line="360" w:lineRule="auto"/>
        <w:jc w:val="both"/>
        <w:rPr>
          <w:szCs w:val="24"/>
        </w:rPr>
      </w:pPr>
      <w:r>
        <w:rPr>
          <w:szCs w:val="24"/>
        </w:rPr>
        <w:t xml:space="preserve">It has been shown that, even with the </w:t>
      </w:r>
      <w:r w:rsidR="00B72B38">
        <w:rPr>
          <w:szCs w:val="24"/>
        </w:rPr>
        <w:t>intense genome reduction, microsporidia species still have a fraction of lineage specific genes</w:t>
      </w:r>
      <w:r w:rsidR="00A973DB">
        <w:rPr>
          <w:szCs w:val="24"/>
        </w:rPr>
        <w:t xml:space="preserve"> </w:t>
      </w:r>
      <w:r w:rsidR="00A973DB">
        <w:rPr>
          <w:szCs w:val="24"/>
        </w:rPr>
        <w:fldChar w:fldCharType="begin"/>
      </w:r>
      <w:r w:rsidR="00A973D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A973DB">
        <w:rPr>
          <w:szCs w:val="24"/>
        </w:rPr>
        <w:fldChar w:fldCharType="separate"/>
      </w:r>
      <w:r w:rsidR="00A973DB">
        <w:rPr>
          <w:noProof/>
          <w:szCs w:val="24"/>
        </w:rPr>
        <w:t>(Peyretaillade et al. 2012)</w:t>
      </w:r>
      <w:r w:rsidR="00A973DB">
        <w:rPr>
          <w:szCs w:val="24"/>
        </w:rPr>
        <w:fldChar w:fldCharType="end"/>
      </w:r>
      <w:r w:rsidR="00C20F45">
        <w:rPr>
          <w:szCs w:val="24"/>
        </w:rPr>
        <w:t xml:space="preserve">. </w:t>
      </w:r>
      <w:r w:rsidR="008078DD">
        <w:rPr>
          <w:szCs w:val="24"/>
        </w:rPr>
        <w:lastRenderedPageBreak/>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parasitic lifestyle</w:t>
      </w:r>
      <w:r w:rsidR="00A973DB">
        <w:rPr>
          <w:szCs w:val="24"/>
        </w:rPr>
        <w:t xml:space="preserve"> </w: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 </w:instrTex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EN.CITE.DATA </w:instrText>
      </w:r>
      <w:r w:rsidR="00A973DB">
        <w:rPr>
          <w:szCs w:val="24"/>
        </w:rPr>
      </w:r>
      <w:r w:rsidR="00A973DB">
        <w:rPr>
          <w:szCs w:val="24"/>
        </w:rPr>
        <w:fldChar w:fldCharType="end"/>
      </w:r>
      <w:r w:rsidR="00A973DB">
        <w:rPr>
          <w:szCs w:val="24"/>
        </w:rPr>
      </w:r>
      <w:r w:rsidR="00A973DB">
        <w:rPr>
          <w:szCs w:val="24"/>
        </w:rPr>
        <w:fldChar w:fldCharType="separate"/>
      </w:r>
      <w:r w:rsidR="00A973DB">
        <w:rPr>
          <w:noProof/>
          <w:szCs w:val="24"/>
        </w:rPr>
        <w:t>(Nakjang et al. 2013)</w:t>
      </w:r>
      <w:r w:rsidR="00A973DB">
        <w:rPr>
          <w:szCs w:val="24"/>
        </w:rPr>
        <w:fldChar w:fldCharType="end"/>
      </w:r>
      <w:r w:rsidR="00437E82">
        <w:rPr>
          <w:szCs w:val="24"/>
        </w:rPr>
        <w:t>.</w:t>
      </w:r>
    </w:p>
    <w:p w14:paraId="2CD34015" w14:textId="50D1E276" w:rsidR="005158DC" w:rsidRDefault="00EC2593" w:rsidP="00324278">
      <w:pPr>
        <w:spacing w:after="0" w:line="360" w:lineRule="auto"/>
        <w:jc w:val="both"/>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With a larger taxon sample including more diverge taxa</w:t>
      </w:r>
      <w:r w:rsidR="00975F00">
        <w:rPr>
          <w:szCs w:val="24"/>
        </w:rPr>
        <w:t xml:space="preserve"> as well as</w:t>
      </w:r>
      <w:r w:rsidR="00255A0C">
        <w:rPr>
          <w:szCs w:val="24"/>
        </w:rPr>
        <w:t xml:space="preserve"> using</w:t>
      </w:r>
      <w:r w:rsidR="00975F00">
        <w:rPr>
          <w:szCs w:val="24"/>
        </w:rPr>
        <w:t xml:space="preserve"> a more reasonable out-group</w:t>
      </w:r>
      <w:r w:rsidR="0096417D">
        <w:rPr>
          <w:szCs w:val="24"/>
        </w:rPr>
        <w:t xml:space="preserve">, our </w:t>
      </w:r>
      <w:r w:rsidR="00622FB6">
        <w:rPr>
          <w:szCs w:val="24"/>
        </w:rPr>
        <w:t xml:space="preserve">data can clarify this assumption better than the one </w:t>
      </w:r>
      <w:r w:rsidR="00405A80">
        <w:rPr>
          <w:szCs w:val="24"/>
        </w:rPr>
        <w:t>used by</w:t>
      </w:r>
      <w:r w:rsidR="00A973DB">
        <w:rPr>
          <w:szCs w:val="24"/>
        </w:rPr>
        <w:t xml:space="preserve"> </w:t>
      </w:r>
      <w:r w:rsidR="00A973DB">
        <w:rPr>
          <w:szCs w:val="24"/>
        </w:rPr>
        <w:fldChar w:fldCharType="begin"/>
      </w:r>
      <w:r w:rsidR="00A973DB">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973DB">
        <w:rPr>
          <w:szCs w:val="24"/>
        </w:rPr>
        <w:fldChar w:fldCharType="separate"/>
      </w:r>
      <w:r w:rsidR="00A973DB">
        <w:rPr>
          <w:noProof/>
          <w:szCs w:val="24"/>
        </w:rPr>
        <w:t>(Capella-Gutiérrez, Marcet-Houben, and Gabaldón 2012)</w:t>
      </w:r>
      <w:r w:rsidR="00A973DB">
        <w:rPr>
          <w:szCs w:val="24"/>
        </w:rPr>
        <w:fldChar w:fldCharType="end"/>
      </w:r>
      <w:r w:rsidR="00622FB6">
        <w:rPr>
          <w:szCs w:val="24"/>
        </w:rPr>
        <w:t>.</w:t>
      </w:r>
    </w:p>
    <w:p w14:paraId="38EAB11E" w14:textId="24096EFB" w:rsidR="00EA52A0" w:rsidRPr="00076E91" w:rsidRDefault="00551C67" w:rsidP="00324278">
      <w:pPr>
        <w:spacing w:after="0" w:line="360" w:lineRule="auto"/>
        <w:jc w:val="both"/>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324278">
      <w:pPr>
        <w:spacing w:after="0" w:line="360" w:lineRule="auto"/>
        <w:jc w:val="both"/>
        <w:rPr>
          <w:szCs w:val="24"/>
        </w:rPr>
      </w:pPr>
    </w:p>
    <w:p w14:paraId="0BC7D6FD" w14:textId="77777777" w:rsidR="00AF327C" w:rsidRPr="00076E91" w:rsidRDefault="00AF327C" w:rsidP="00324278">
      <w:pPr>
        <w:spacing w:after="0" w:line="360" w:lineRule="auto"/>
        <w:jc w:val="both"/>
        <w:rPr>
          <w:szCs w:val="24"/>
        </w:rPr>
      </w:pPr>
    </w:p>
    <w:p w14:paraId="087CC912" w14:textId="77777777" w:rsidR="00527BB4" w:rsidRDefault="00527BB4" w:rsidP="00324278">
      <w:pPr>
        <w:spacing w:after="0" w:line="360" w:lineRule="auto"/>
        <w:jc w:val="both"/>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758DF3D" w14:textId="7B1F43BC" w:rsidR="009623FC" w:rsidRDefault="00527BB4" w:rsidP="00324278">
      <w:pPr>
        <w:pStyle w:val="Heading1"/>
        <w:jc w:val="both"/>
      </w:pPr>
      <w:bookmarkStart w:id="82" w:name="_Toc386107082"/>
      <w:r w:rsidRPr="00756D71">
        <w:lastRenderedPageBreak/>
        <w:t>PhyloProfile: an interactive visualization tool for exploring complex phylogenetic profiles</w:t>
      </w:r>
      <w:bookmarkEnd w:id="82"/>
    </w:p>
    <w:p w14:paraId="6F857CA5" w14:textId="77777777" w:rsidR="00DC102A" w:rsidRPr="00DC102A" w:rsidRDefault="00DC102A" w:rsidP="00324278">
      <w:pPr>
        <w:jc w:val="both"/>
      </w:pPr>
    </w:p>
    <w:p w14:paraId="3B1BB559" w14:textId="659DEB78" w:rsidR="00100B4D" w:rsidRPr="00756D71" w:rsidRDefault="00100B4D" w:rsidP="00324278">
      <w:pPr>
        <w:pStyle w:val="Heading2"/>
        <w:jc w:val="both"/>
      </w:pPr>
      <w:bookmarkStart w:id="83" w:name="_Toc386107083"/>
      <w:r w:rsidRPr="00756D71">
        <w:t>Introduction</w:t>
      </w:r>
      <w:bookmarkEnd w:id="83"/>
    </w:p>
    <w:p w14:paraId="2003140E" w14:textId="43902849" w:rsidR="005E3031" w:rsidRDefault="00234EAC" w:rsidP="00324278">
      <w:pPr>
        <w:spacing w:after="0" w:line="360" w:lineRule="auto"/>
        <w:jc w:val="both"/>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27648F">
        <w:rPr>
          <w:szCs w:val="24"/>
        </w:rPr>
        <w:t xml:space="preserve"> </w:t>
      </w:r>
      <w:r w:rsidR="0027648F">
        <w:rPr>
          <w:szCs w:val="24"/>
        </w:rPr>
        <w:fldChar w:fldCharType="begin"/>
      </w:r>
      <w:r w:rsidR="0027648F">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sidR="0027648F">
        <w:rPr>
          <w:szCs w:val="24"/>
        </w:rPr>
        <w:fldChar w:fldCharType="separate"/>
      </w:r>
      <w:r w:rsidR="0027648F">
        <w:rPr>
          <w:noProof/>
          <w:szCs w:val="24"/>
        </w:rPr>
        <w:t>(Pellegrini et al. 1999)</w:t>
      </w:r>
      <w:r w:rsidR="0027648F">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27648F">
        <w:rPr>
          <w:szCs w:val="24"/>
        </w:rPr>
        <w:t xml:space="preserve"> </w: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 </w:instrTex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EN.CITE.DATA </w:instrText>
      </w:r>
      <w:r w:rsidR="0027648F">
        <w:rPr>
          <w:szCs w:val="24"/>
        </w:rPr>
      </w:r>
      <w:r w:rsidR="0027648F">
        <w:rPr>
          <w:szCs w:val="24"/>
        </w:rPr>
        <w:fldChar w:fldCharType="end"/>
      </w:r>
      <w:r w:rsidR="0027648F">
        <w:rPr>
          <w:szCs w:val="24"/>
        </w:rPr>
      </w:r>
      <w:r w:rsidR="0027648F">
        <w:rPr>
          <w:szCs w:val="24"/>
        </w:rPr>
        <w:fldChar w:fldCharType="separate"/>
      </w:r>
      <w:r w:rsidR="0027648F">
        <w:rPr>
          <w:noProof/>
          <w:szCs w:val="24"/>
        </w:rPr>
        <w:t>(Jothi, Przytycka, and Aravind 2007; Date and Peregrín-Alvarez 2008)</w:t>
      </w:r>
      <w:r w:rsidR="0027648F">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gene clusters or biological pathways across species and time</w:t>
      </w:r>
      <w:r w:rsidR="008C63AA">
        <w:rPr>
          <w:szCs w:val="24"/>
        </w:rPr>
        <w:t xml:space="preserve"> </w:t>
      </w:r>
      <w:r w:rsidR="008C63AA">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sidR="00345B0D">
        <w:rPr>
          <w:szCs w:val="24"/>
        </w:rPr>
        <w:instrText xml:space="preserve"> ADDIN EN.CITE </w:instrText>
      </w:r>
      <w:r w:rsidR="00345B0D">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sidR="00345B0D">
        <w:rPr>
          <w:szCs w:val="24"/>
        </w:rPr>
        <w:instrText xml:space="preserve"> ADDIN EN.CITE.DATA </w:instrText>
      </w:r>
      <w:r w:rsidR="00345B0D">
        <w:rPr>
          <w:szCs w:val="24"/>
        </w:rPr>
      </w:r>
      <w:r w:rsidR="00345B0D">
        <w:rPr>
          <w:szCs w:val="24"/>
        </w:rPr>
        <w:fldChar w:fldCharType="end"/>
      </w:r>
      <w:r w:rsidR="008C63AA">
        <w:rPr>
          <w:szCs w:val="24"/>
        </w:rPr>
        <w:fldChar w:fldCharType="separate"/>
      </w:r>
      <w:r w:rsidR="00345B0D">
        <w:rPr>
          <w:noProof/>
          <w:szCs w:val="24"/>
        </w:rPr>
        <w:t>(Li, Calvo, et al. 2014; Dey et al. 2015; Wang et al. 2017)</w:t>
      </w:r>
      <w:r w:rsidR="008C63A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informative enough to confirm the functional equivalence between two orthologs</w:t>
      </w:r>
      <w:r w:rsidR="001D27AF">
        <w:rPr>
          <w:szCs w:val="24"/>
        </w:rPr>
        <w:t xml:space="preserve"> </w:t>
      </w:r>
      <w:r w:rsidR="001D27AF">
        <w:rPr>
          <w:szCs w:val="24"/>
        </w:rPr>
        <w:fldChar w:fldCharType="begin"/>
      </w:r>
      <w:r w:rsidR="001D27AF">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1D27AF">
        <w:rPr>
          <w:szCs w:val="24"/>
        </w:rPr>
        <w:fldChar w:fldCharType="separate"/>
      </w:r>
      <w:r w:rsidR="001D27AF">
        <w:rPr>
          <w:noProof/>
          <w:szCs w:val="24"/>
        </w:rPr>
        <w:t>(Studer and Robinson-Rechavi 2009)</w:t>
      </w:r>
      <w:r w:rsidR="001D27AF">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s</w:t>
      </w:r>
      <w:r w:rsidR="004B4B37">
        <w:rPr>
          <w:szCs w:val="24"/>
        </w:rPr>
        <w:t xml:space="preserve"> </w:t>
      </w:r>
      <w:r w:rsidR="004B4B37">
        <w:rPr>
          <w:szCs w:val="24"/>
        </w:rPr>
        <w:fldChar w:fldCharType="begin"/>
      </w:r>
      <w:r w:rsidR="004B4B37">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sidR="004B4B37">
        <w:rPr>
          <w:szCs w:val="24"/>
        </w:rPr>
        <w:fldChar w:fldCharType="separate"/>
      </w:r>
      <w:r w:rsidR="004B4B37">
        <w:rPr>
          <w:noProof/>
          <w:szCs w:val="24"/>
        </w:rPr>
        <w:t>(Kensche et al. 2008)</w:t>
      </w:r>
      <w:r w:rsidR="004B4B37">
        <w:rPr>
          <w:szCs w:val="24"/>
        </w:rPr>
        <w:fldChar w:fldCharType="end"/>
      </w:r>
      <w:r w:rsidR="00A51EE7" w:rsidRPr="00A51EE7">
        <w:rPr>
          <w:szCs w:val="24"/>
        </w:rPr>
        <w:t>.</w:t>
      </w:r>
    </w:p>
    <w:p w14:paraId="1C00996A" w14:textId="3245A701" w:rsidR="0094689E" w:rsidRDefault="00D32192" w:rsidP="00324278">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4B4B37">
        <w:rPr>
          <w:szCs w:val="24"/>
        </w:rPr>
        <w:t xml:space="preserve"> </w:t>
      </w:r>
      <w:r w:rsidR="004B4B37">
        <w:rPr>
          <w:szCs w:val="24"/>
        </w:rPr>
        <w:fldChar w:fldCharType="begin"/>
      </w:r>
      <w:r w:rsidR="004B4B37">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sidR="004B4B37">
        <w:rPr>
          <w:szCs w:val="24"/>
        </w:rPr>
        <w:fldChar w:fldCharType="separate"/>
      </w:r>
      <w:r w:rsidR="004B4B37">
        <w:rPr>
          <w:noProof/>
          <w:szCs w:val="24"/>
        </w:rPr>
        <w:t>(Moore et al. 2014)</w:t>
      </w:r>
      <w:r w:rsidR="004B4B37">
        <w:rPr>
          <w:szCs w:val="24"/>
        </w:rPr>
        <w:fldChar w:fldCharType="end"/>
      </w:r>
      <w:r>
        <w:rPr>
          <w:szCs w:val="24"/>
        </w:rPr>
        <w:t>,</w:t>
      </w:r>
      <w:r w:rsidRPr="00D32192">
        <w:rPr>
          <w:szCs w:val="24"/>
        </w:rPr>
        <w:t xml:space="preserve"> the ETE3 tool kit</w:t>
      </w:r>
      <w:r w:rsidR="00B34843">
        <w:rPr>
          <w:szCs w:val="24"/>
        </w:rPr>
        <w:t xml:space="preserve"> </w:t>
      </w:r>
      <w:r w:rsidR="00B34843">
        <w:rPr>
          <w:szCs w:val="24"/>
        </w:rPr>
        <w:fldChar w:fldCharType="begin"/>
      </w:r>
      <w:r w:rsidR="00B34843">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sidR="00B34843">
        <w:rPr>
          <w:szCs w:val="24"/>
        </w:rPr>
        <w:fldChar w:fldCharType="separate"/>
      </w:r>
      <w:r w:rsidR="00B34843">
        <w:rPr>
          <w:noProof/>
          <w:szCs w:val="24"/>
        </w:rPr>
        <w:t>(Huerta-Cepas, Serra, and Bork 2016)</w:t>
      </w:r>
      <w:r w:rsidR="00B34843">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B34843">
        <w:rPr>
          <w:szCs w:val="24"/>
        </w:rPr>
        <w:fldChar w:fldCharType="begin"/>
      </w:r>
      <w:r w:rsidR="00B34843">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B34843">
        <w:rPr>
          <w:szCs w:val="24"/>
        </w:rPr>
        <w:fldChar w:fldCharType="separate"/>
      </w:r>
      <w:r w:rsidR="00B34843">
        <w:rPr>
          <w:noProof/>
          <w:szCs w:val="24"/>
        </w:rPr>
        <w:t>(Adebali and Zhulin 2017)</w:t>
      </w:r>
      <w:r w:rsidR="00B34843">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324278">
      <w:pPr>
        <w:spacing w:after="0" w:line="360" w:lineRule="auto"/>
        <w:jc w:val="both"/>
        <w:rPr>
          <w:szCs w:val="24"/>
        </w:rPr>
      </w:pPr>
    </w:p>
    <w:p w14:paraId="765F57DF" w14:textId="74F217A3" w:rsidR="00100B4D" w:rsidRPr="00756D71" w:rsidRDefault="00CB4499" w:rsidP="00324278">
      <w:pPr>
        <w:pStyle w:val="Heading2"/>
        <w:jc w:val="both"/>
      </w:pPr>
      <w:bookmarkStart w:id="84" w:name="_Toc386107084"/>
      <w:r w:rsidRPr="00756D71">
        <w:lastRenderedPageBreak/>
        <w:t>Features and capabilities</w:t>
      </w:r>
      <w:bookmarkEnd w:id="84"/>
    </w:p>
    <w:p w14:paraId="090EE203" w14:textId="18873E54" w:rsidR="006824B2" w:rsidRPr="00756D71" w:rsidRDefault="006824B2" w:rsidP="00324278">
      <w:pPr>
        <w:pStyle w:val="Heading3"/>
        <w:jc w:val="both"/>
      </w:pPr>
      <w:bookmarkStart w:id="85" w:name="_Toc386107085"/>
      <w:r w:rsidRPr="00756D71">
        <w:t>Multiple input options</w:t>
      </w:r>
      <w:bookmarkEnd w:id="85"/>
    </w:p>
    <w:p w14:paraId="144E3E09" w14:textId="06521770" w:rsidR="00810050" w:rsidRDefault="00B354A6" w:rsidP="00324278">
      <w:pPr>
        <w:spacing w:after="0" w:line="360" w:lineRule="auto"/>
        <w:jc w:val="both"/>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OrthoXML format</w:t>
      </w:r>
      <w:r w:rsidR="00730DBF">
        <w:rPr>
          <w:szCs w:val="24"/>
        </w:rPr>
        <w:t xml:space="preserve"> </w:t>
      </w:r>
      <w:r w:rsidR="00730DBF">
        <w:rPr>
          <w:szCs w:val="24"/>
        </w:rPr>
        <w:fldChar w:fldCharType="begin"/>
      </w:r>
      <w:r w:rsidR="00730DBF">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30DBF">
        <w:rPr>
          <w:szCs w:val="24"/>
        </w:rPr>
        <w:fldChar w:fldCharType="separate"/>
      </w:r>
      <w:r w:rsidR="00730DBF">
        <w:rPr>
          <w:noProof/>
          <w:szCs w:val="24"/>
        </w:rPr>
        <w:t>(Schmitt et al. 2011)</w:t>
      </w:r>
      <w:r w:rsidR="00730DBF">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324278">
      <w:pPr>
        <w:spacing w:after="0" w:line="360" w:lineRule="auto"/>
        <w:jc w:val="both"/>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324278">
      <w:pPr>
        <w:spacing w:after="0" w:line="360" w:lineRule="auto"/>
        <w:jc w:val="both"/>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324278">
      <w:pPr>
        <w:keepNext/>
        <w:spacing w:after="0" w:line="360" w:lineRule="auto"/>
        <w:jc w:val="both"/>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46AA5D04" w:rsidR="00377785" w:rsidRDefault="00876AC0" w:rsidP="00324278">
      <w:pPr>
        <w:pStyle w:val="Caption"/>
        <w:jc w:val="both"/>
        <w:rPr>
          <w:szCs w:val="24"/>
        </w:rPr>
      </w:pPr>
      <w:bookmarkStart w:id="86" w:name="_Ref384072234"/>
      <w:bookmarkStart w:id="87" w:name="_Toc386113516"/>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w:t>
      </w:r>
      <w:r w:rsidR="00E5453E">
        <w:fldChar w:fldCharType="end"/>
      </w:r>
      <w:bookmarkEnd w:id="86"/>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 xml:space="preserve">After modifying the default colors of the profile plots (if </w:t>
      </w:r>
      <w:r w:rsidR="00D20F39">
        <w:lastRenderedPageBreak/>
        <w:t>needed), users can select the taxonomy rank for their analysis as well as the corresponding taxon of interest.</w:t>
      </w:r>
      <w:bookmarkEnd w:id="87"/>
    </w:p>
    <w:p w14:paraId="176ECCEC" w14:textId="4A8DB736" w:rsidR="006824B2" w:rsidRDefault="004C666A" w:rsidP="00324278">
      <w:pPr>
        <w:spacing w:after="0" w:line="360" w:lineRule="auto"/>
        <w:jc w:val="both"/>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retrieving the orthologous proteins together with their sequences and domain annotation from OMA Database using their REST-API</w:t>
      </w:r>
      <w:r w:rsidR="005713B7">
        <w:rPr>
          <w:szCs w:val="24"/>
        </w:rPr>
        <w:t xml:space="preserve"> </w:t>
      </w:r>
      <w:r w:rsidR="005713B7">
        <w:rPr>
          <w:szCs w:val="24"/>
        </w:rPr>
        <w:fldChar w:fldCharType="begin"/>
      </w:r>
      <w:r w:rsidR="005713B7">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5713B7">
        <w:rPr>
          <w:szCs w:val="24"/>
        </w:rPr>
        <w:fldChar w:fldCharType="separate"/>
      </w:r>
      <w:r w:rsidR="005713B7">
        <w:rPr>
          <w:noProof/>
          <w:szCs w:val="24"/>
        </w:rPr>
        <w:t>(Altenhoff et al. 2015)</w:t>
      </w:r>
      <w:r w:rsidR="005713B7">
        <w:rPr>
          <w:szCs w:val="24"/>
        </w:rPr>
        <w:fldChar w:fldCharType="end"/>
      </w:r>
      <w:r w:rsidR="00FE382B">
        <w:rPr>
          <w:szCs w:val="24"/>
        </w:rPr>
        <w:t>; likewise parsing the outputs from OMA standalone</w:t>
      </w:r>
      <w:r w:rsidR="005713B7">
        <w:rPr>
          <w:szCs w:val="24"/>
        </w:rPr>
        <w:t xml:space="preserve"> </w:t>
      </w:r>
      <w:r w:rsidR="005713B7">
        <w:rPr>
          <w:szCs w:val="24"/>
        </w:rPr>
        <w:fldChar w:fldCharType="begin"/>
      </w:r>
      <w:r w:rsidR="005713B7">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5713B7">
        <w:rPr>
          <w:szCs w:val="24"/>
        </w:rPr>
        <w:fldChar w:fldCharType="separate"/>
      </w:r>
      <w:r w:rsidR="005713B7">
        <w:rPr>
          <w:noProof/>
          <w:szCs w:val="24"/>
        </w:rPr>
        <w:t>(Train et al. 2017)</w:t>
      </w:r>
      <w:r w:rsidR="005713B7">
        <w:rPr>
          <w:szCs w:val="24"/>
        </w:rPr>
        <w:fldChar w:fldCharType="end"/>
      </w:r>
      <w:r w:rsidR="00FE382B">
        <w:rPr>
          <w:szCs w:val="24"/>
        </w:rPr>
        <w:t>, hmmscan</w:t>
      </w:r>
      <w:r w:rsidR="00DE0296">
        <w:rPr>
          <w:szCs w:val="24"/>
        </w:rPr>
        <w:t xml:space="preserve"> (hmmer.org)</w:t>
      </w:r>
      <w:r w:rsidR="00FE382B">
        <w:rPr>
          <w:szCs w:val="24"/>
        </w:rPr>
        <w:t xml:space="preserve"> and pfamscan</w:t>
      </w:r>
      <w:r w:rsidR="005713B7">
        <w:rPr>
          <w:szCs w:val="24"/>
        </w:rPr>
        <w:t xml:space="preserve"> </w:t>
      </w:r>
      <w:r w:rsidR="005713B7">
        <w:rPr>
          <w:szCs w:val="24"/>
        </w:rPr>
        <w:fldChar w:fldCharType="begin"/>
      </w:r>
      <w:r w:rsidR="005713B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5713B7">
        <w:rPr>
          <w:szCs w:val="24"/>
        </w:rPr>
        <w:fldChar w:fldCharType="separate"/>
      </w:r>
      <w:r w:rsidR="005713B7">
        <w:rPr>
          <w:noProof/>
          <w:szCs w:val="24"/>
        </w:rPr>
        <w:t>(Finn et al. 2014)</w:t>
      </w:r>
      <w:r w:rsidR="005713B7">
        <w:rPr>
          <w:szCs w:val="24"/>
        </w:rPr>
        <w:fldChar w:fldCharType="end"/>
      </w:r>
      <w:r w:rsidR="00FE382B">
        <w:rPr>
          <w:szCs w:val="24"/>
        </w:rPr>
        <w:t xml:space="preserve"> to generate the compatible inputs for PhyloProfile</w:t>
      </w:r>
      <w:r w:rsidR="00475B8E">
        <w:rPr>
          <w:szCs w:val="24"/>
        </w:rPr>
        <w:t xml:space="preserve"> tool.</w:t>
      </w:r>
    </w:p>
    <w:p w14:paraId="7CD6819D" w14:textId="25148623" w:rsidR="00AC08FD" w:rsidRDefault="00AC08FD" w:rsidP="00324278">
      <w:pPr>
        <w:spacing w:after="0" w:line="360" w:lineRule="auto"/>
        <w:jc w:val="both"/>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AB3B30">
        <w:t xml:space="preserve">Figure </w:t>
      </w:r>
      <w:r w:rsidR="00AB3B30">
        <w:rPr>
          <w:noProof/>
        </w:rPr>
        <w:t>3</w:t>
      </w:r>
      <w:r w:rsidR="00AB3B30">
        <w:noBreakHyphen/>
      </w:r>
      <w:r w:rsidR="00AB3B30">
        <w:rPr>
          <w:noProof/>
        </w:rPr>
        <w:t>1</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625E77AC" w14:textId="3899E928" w:rsidR="007B4ABC" w:rsidRPr="00756D71" w:rsidRDefault="00882E32" w:rsidP="00324278">
      <w:pPr>
        <w:pStyle w:val="Heading3"/>
        <w:jc w:val="both"/>
      </w:pPr>
      <w:bookmarkStart w:id="88" w:name="_Toc386107086"/>
      <w:r w:rsidRPr="00756D71">
        <w:t>I</w:t>
      </w:r>
      <w:r w:rsidR="00681A01" w:rsidRPr="00756D71">
        <w:t xml:space="preserve">nteractive </w:t>
      </w:r>
      <w:r w:rsidR="00785A94" w:rsidRPr="00756D71">
        <w:t>visualization</w:t>
      </w:r>
      <w:bookmarkEnd w:id="88"/>
    </w:p>
    <w:p w14:paraId="640E3A83" w14:textId="58539F5F" w:rsidR="00E03B6A" w:rsidRDefault="00CD3898" w:rsidP="00324278">
      <w:pPr>
        <w:spacing w:after="0" w:line="360" w:lineRule="auto"/>
        <w:jc w:val="both"/>
        <w:rPr>
          <w:szCs w:val="24"/>
        </w:rPr>
      </w:pPr>
      <w:r>
        <w:rPr>
          <w:szCs w:val="24"/>
        </w:rPr>
        <w:t xml:space="preserve">PhyloProfile was written mainly in R </w:t>
      </w:r>
      <w:r w:rsidR="003F002F">
        <w:rPr>
          <w:szCs w:val="24"/>
        </w:rPr>
        <w:t>(R Development Core Team 2011)</w:t>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295DFF">
        <w:rPr>
          <w:szCs w:val="24"/>
        </w:rPr>
        <w:t xml:space="preserve"> </w:t>
      </w:r>
      <w:r w:rsidR="00295DFF">
        <w:rPr>
          <w:szCs w:val="24"/>
        </w:rPr>
        <w:fldChar w:fldCharType="begin"/>
      </w:r>
      <w:r w:rsidR="00295DFF">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295DFF">
        <w:rPr>
          <w:szCs w:val="24"/>
        </w:rPr>
        <w:fldChar w:fldCharType="separate"/>
      </w:r>
      <w:r w:rsidR="00295DFF">
        <w:rPr>
          <w:noProof/>
          <w:szCs w:val="24"/>
        </w:rPr>
        <w:t>(Zudilova-Seinstra, Adriaansen, and van Liere 2009)</w:t>
      </w:r>
      <w:r w:rsidR="00295DFF">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324278">
      <w:pPr>
        <w:keepNext/>
        <w:spacing w:after="0" w:line="360" w:lineRule="auto"/>
        <w:jc w:val="both"/>
      </w:pPr>
      <w:r>
        <w:rPr>
          <w:noProof/>
          <w:szCs w:val="24"/>
        </w:rPr>
        <w:lastRenderedPageBreak/>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62EBD32B" w:rsidR="007B4ABC" w:rsidRDefault="00815D06" w:rsidP="00324278">
      <w:pPr>
        <w:pStyle w:val="Caption"/>
        <w:jc w:val="both"/>
      </w:pPr>
      <w:bookmarkStart w:id="89" w:name="_Ref384073005"/>
      <w:bookmarkStart w:id="90" w:name="_Toc386113517"/>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2</w:t>
      </w:r>
      <w:r w:rsidR="00E5453E">
        <w:fldChar w:fldCharType="end"/>
      </w:r>
      <w:bookmarkEnd w:id="89"/>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bookmarkEnd w:id="90"/>
    </w:p>
    <w:p w14:paraId="34CD25FD" w14:textId="7992685A" w:rsidR="00081538" w:rsidRDefault="000965B1" w:rsidP="00324278">
      <w:pPr>
        <w:jc w:val="both"/>
      </w:pPr>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r w:rsidR="00AB3B30">
        <w:t xml:space="preserve">Figure </w:t>
      </w:r>
      <w:r w:rsidR="00AB3B30">
        <w:rPr>
          <w:noProof/>
        </w:rPr>
        <w:t>3</w:t>
      </w:r>
      <w:r w:rsidR="00AB3B30">
        <w:noBreakHyphen/>
      </w:r>
      <w:r w:rsidR="00AB3B30">
        <w:rPr>
          <w:noProof/>
        </w:rPr>
        <w:t>2</w:t>
      </w:r>
      <w:r w:rsidR="001D5327">
        <w:fldChar w:fldCharType="end"/>
      </w:r>
      <w:r w:rsidR="00374F32">
        <w:t xml:space="preserve">, the detailed information of a dot in the profile matrix can be approached by clicking on that dot.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AB3B30">
        <w:t xml:space="preserve">Figure </w:t>
      </w:r>
      <w:r w:rsidR="00AB3B30">
        <w:rPr>
          <w:noProof/>
        </w:rPr>
        <w:t>3</w:t>
      </w:r>
      <w:r w:rsidR="00AB3B30">
        <w:noBreakHyphen/>
      </w:r>
      <w:r w:rsidR="00AB3B30">
        <w:rPr>
          <w:noProof/>
        </w:rPr>
        <w:t>3</w:t>
      </w:r>
      <w:r w:rsidR="006A0ABF">
        <w:fldChar w:fldCharType="end"/>
      </w:r>
      <w:r w:rsidR="006A0ABF">
        <w:t>)</w:t>
      </w:r>
      <w:r w:rsidR="00D626CA">
        <w:t>.</w:t>
      </w:r>
      <w:r w:rsidR="00081538">
        <w:t xml:space="preserve"> </w:t>
      </w:r>
    </w:p>
    <w:p w14:paraId="6EE3D36F" w14:textId="77777777" w:rsidR="008171E2" w:rsidRDefault="008171E2" w:rsidP="00324278">
      <w:pPr>
        <w:keepNext/>
        <w:jc w:val="both"/>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33447719" w:rsidR="009D6CC3" w:rsidRDefault="008171E2" w:rsidP="00324278">
      <w:pPr>
        <w:pStyle w:val="Caption"/>
        <w:jc w:val="both"/>
      </w:pPr>
      <w:bookmarkStart w:id="91" w:name="_Ref384081133"/>
      <w:bookmarkStart w:id="92" w:name="_Toc386113518"/>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3</w:t>
      </w:r>
      <w:r w:rsidR="00E5453E">
        <w:fldChar w:fldCharType="end"/>
      </w:r>
      <w:bookmarkEnd w:id="91"/>
      <w:r>
        <w:t xml:space="preserve">: The interactive visualization enables </w:t>
      </w:r>
      <w:r w:rsidR="00EC1F27">
        <w:t>linking between different data.</w:t>
      </w:r>
      <w:bookmarkEnd w:id="92"/>
    </w:p>
    <w:p w14:paraId="43F38A58" w14:textId="1F6AA836" w:rsidR="00B917E3" w:rsidRDefault="00081538" w:rsidP="00324278">
      <w:pPr>
        <w:jc w:val="both"/>
      </w:pPr>
      <w:r>
        <w:lastRenderedPageBreak/>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179AD374" w14:textId="29AEC157" w:rsidR="007B5AA4" w:rsidRPr="00756D71" w:rsidRDefault="007B5AA4" w:rsidP="00324278">
      <w:pPr>
        <w:pStyle w:val="Heading3"/>
        <w:jc w:val="both"/>
      </w:pPr>
      <w:bookmarkStart w:id="93" w:name="_Toc386107087"/>
      <w:r w:rsidRPr="00756D71">
        <w:t>The use of NCBI taxonomy information in PhyloProfile</w:t>
      </w:r>
      <w:bookmarkEnd w:id="93"/>
    </w:p>
    <w:p w14:paraId="56D26ABE" w14:textId="7FDD932E" w:rsidR="00FC579E" w:rsidRDefault="007B5AA4" w:rsidP="00324278">
      <w:pPr>
        <w:jc w:val="both"/>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w:t>
      </w:r>
      <w:r w:rsidR="00F338CC">
        <w:rPr>
          <w:szCs w:val="24"/>
        </w:rPr>
        <w:t xml:space="preserve"> </w:t>
      </w:r>
      <w:r w:rsidR="00F338CC">
        <w:rPr>
          <w:szCs w:val="24"/>
        </w:rPr>
        <w:fldChar w:fldCharType="begin"/>
      </w:r>
      <w:r w:rsidR="00F338CC">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F338CC">
        <w:rPr>
          <w:szCs w:val="24"/>
        </w:rPr>
        <w:fldChar w:fldCharType="separate"/>
      </w:r>
      <w:r w:rsidR="00F338CC">
        <w:rPr>
          <w:noProof/>
          <w:szCs w:val="24"/>
        </w:rPr>
        <w:t>(Federhen 2012)</w:t>
      </w:r>
      <w:r w:rsidR="00F338CC">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324278">
      <w:pPr>
        <w:jc w:val="both"/>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05960B5" w14:textId="59C3DBA2" w:rsidR="00861630" w:rsidRPr="00861630" w:rsidRDefault="005F3897" w:rsidP="00324278">
      <w:pPr>
        <w:jc w:val="both"/>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97FD2F2" w14:textId="416FDFD1" w:rsidR="007B4ABC" w:rsidRPr="00756D71" w:rsidRDefault="00972410" w:rsidP="00324278">
      <w:pPr>
        <w:pStyle w:val="Heading3"/>
        <w:jc w:val="both"/>
      </w:pPr>
      <w:bookmarkStart w:id="94" w:name="_Toc386107088"/>
      <w:r w:rsidRPr="00756D71">
        <w:t>D</w:t>
      </w:r>
      <w:r w:rsidR="00681A01" w:rsidRPr="00756D71">
        <w:t xml:space="preserve">ynamic </w:t>
      </w:r>
      <w:r w:rsidR="00785A94" w:rsidRPr="00756D71">
        <w:t xml:space="preserve">data </w:t>
      </w:r>
      <w:r w:rsidR="00272707" w:rsidRPr="00756D71">
        <w:t>filtering</w:t>
      </w:r>
      <w:bookmarkEnd w:id="94"/>
    </w:p>
    <w:p w14:paraId="62AD44C5" w14:textId="4EACC760" w:rsidR="008D5115" w:rsidRDefault="00F00F73" w:rsidP="00324278">
      <w:pPr>
        <w:spacing w:after="0" w:line="360" w:lineRule="auto"/>
        <w:jc w:val="both"/>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AB3B30">
        <w:t xml:space="preserve">Figure </w:t>
      </w:r>
      <w:r w:rsidR="00AB3B30">
        <w:rPr>
          <w:noProof/>
        </w:rPr>
        <w:t>3</w:t>
      </w:r>
      <w:r w:rsidR="00AB3B30">
        <w:noBreakHyphen/>
      </w:r>
      <w:r w:rsidR="00AB3B30">
        <w:rPr>
          <w:noProof/>
        </w:rPr>
        <w:t>2</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AB3B30">
        <w:t xml:space="preserve">Figure </w:t>
      </w:r>
      <w:r w:rsidR="00AB3B30">
        <w:rPr>
          <w:noProof/>
        </w:rPr>
        <w:t>3</w:t>
      </w:r>
      <w:r w:rsidR="00AB3B30">
        <w:noBreakHyphen/>
      </w:r>
      <w:r w:rsidR="00AB3B30">
        <w:rPr>
          <w:noProof/>
        </w:rPr>
        <w:t>4</w:t>
      </w:r>
      <w:r w:rsidR="003B7627">
        <w:rPr>
          <w:szCs w:val="24"/>
        </w:rPr>
        <w:fldChar w:fldCharType="end"/>
      </w:r>
      <w:r w:rsidR="003B7627">
        <w:rPr>
          <w:szCs w:val="24"/>
        </w:rPr>
        <w:t>)</w:t>
      </w:r>
      <w:r w:rsidR="00B550CF">
        <w:rPr>
          <w:szCs w:val="24"/>
        </w:rPr>
        <w:t>.</w:t>
      </w:r>
    </w:p>
    <w:p w14:paraId="6CE88269" w14:textId="77777777" w:rsidR="00E02AD8" w:rsidRDefault="00E02AD8" w:rsidP="00324278">
      <w:pPr>
        <w:keepNext/>
        <w:spacing w:after="0" w:line="360" w:lineRule="auto"/>
        <w:jc w:val="both"/>
      </w:pPr>
      <w:r>
        <w:rPr>
          <w:noProof/>
          <w:szCs w:val="24"/>
        </w:rPr>
        <w:lastRenderedPageBreak/>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7">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12F1D320" w:rsidR="00E02AD8" w:rsidRDefault="00E02AD8" w:rsidP="00324278">
      <w:pPr>
        <w:pStyle w:val="Caption"/>
        <w:jc w:val="both"/>
        <w:rPr>
          <w:szCs w:val="24"/>
        </w:rPr>
      </w:pPr>
      <w:bookmarkStart w:id="95" w:name="_Ref384081559"/>
      <w:bookmarkStart w:id="96" w:name="_Toc386113519"/>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4</w:t>
      </w:r>
      <w:r w:rsidR="00E5453E">
        <w:fldChar w:fldCharType="end"/>
      </w:r>
      <w:bookmarkEnd w:id="95"/>
      <w:r>
        <w:t>: List of genes resulting from the Core gene identification function can be directly input to the c</w:t>
      </w:r>
      <w:r w:rsidR="007200FF">
        <w:t>ustomized profile for further investigating.</w:t>
      </w:r>
      <w:bookmarkEnd w:id="96"/>
    </w:p>
    <w:p w14:paraId="6C2D4707" w14:textId="49CDC2A6" w:rsidR="007B4ABC" w:rsidRDefault="009B14AE" w:rsidP="00324278">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2667D">
        <w:rPr>
          <w:szCs w:val="24"/>
        </w:rPr>
        <w:fldChar w:fldCharType="begin"/>
      </w:r>
      <w:r w:rsidR="0012667D">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12667D">
        <w:rPr>
          <w:szCs w:val="24"/>
        </w:rPr>
        <w:fldChar w:fldCharType="separate"/>
      </w:r>
      <w:r w:rsidR="0012667D">
        <w:rPr>
          <w:noProof/>
          <w:szCs w:val="24"/>
        </w:rPr>
        <w:t>(Koestler, von Haeseler, and Ebersberger 2010)</w:t>
      </w:r>
      <w:r w:rsidR="0012667D">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5F775777" w14:textId="252718D7" w:rsidR="007B4ABC" w:rsidRPr="00756D71" w:rsidRDefault="00AA01AB" w:rsidP="00324278">
      <w:pPr>
        <w:pStyle w:val="Heading3"/>
        <w:jc w:val="both"/>
      </w:pPr>
      <w:bookmarkStart w:id="97" w:name="_Toc386107089"/>
      <w:r w:rsidRPr="00756D71">
        <w:t>Phylogenetic profiling</w:t>
      </w:r>
      <w:bookmarkEnd w:id="97"/>
    </w:p>
    <w:p w14:paraId="5EB127D2" w14:textId="75B12A40" w:rsidR="00C4723C" w:rsidRDefault="007256CF" w:rsidP="00324278">
      <w:pPr>
        <w:spacing w:after="0" w:line="360" w:lineRule="auto"/>
        <w:jc w:val="both"/>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28AED230" w14:textId="77777777" w:rsidR="009C2362" w:rsidRDefault="009C2362" w:rsidP="00324278">
      <w:pPr>
        <w:spacing w:after="0" w:line="360" w:lineRule="auto"/>
        <w:jc w:val="both"/>
        <w:rPr>
          <w:szCs w:val="24"/>
        </w:rPr>
      </w:pPr>
    </w:p>
    <w:p w14:paraId="2BB22A07" w14:textId="77777777" w:rsidR="00756D71" w:rsidRPr="00756D71" w:rsidRDefault="00756D71" w:rsidP="00324278">
      <w:pPr>
        <w:spacing w:after="0" w:line="360" w:lineRule="auto"/>
        <w:jc w:val="both"/>
        <w:rPr>
          <w:rStyle w:val="IntenseEmphasis"/>
        </w:rPr>
      </w:pPr>
      <w:r w:rsidRPr="00756D71">
        <w:rPr>
          <w:rStyle w:val="IntenseEmphasis"/>
        </w:rPr>
        <w:t>Profile clustering</w:t>
      </w:r>
    </w:p>
    <w:p w14:paraId="14D3E85D" w14:textId="6D03248F" w:rsidR="00F44068" w:rsidRDefault="00653518" w:rsidP="00324278">
      <w:pPr>
        <w:spacing w:after="0" w:line="360" w:lineRule="auto"/>
        <w:jc w:val="both"/>
        <w:rPr>
          <w:szCs w:val="24"/>
        </w:rPr>
      </w:pPr>
      <w:r>
        <w:rPr>
          <w:szCs w:val="24"/>
        </w:rPr>
        <w:t>T</w:t>
      </w:r>
      <w:r w:rsidR="006179FF">
        <w:rPr>
          <w:szCs w:val="24"/>
        </w:rPr>
        <w:t xml:space="preserve">his function </w:t>
      </w:r>
      <w:r w:rsidR="00241516" w:rsidRPr="00241516">
        <w:rPr>
          <w:szCs w:val="24"/>
        </w:rPr>
        <w:t>cluster</w:t>
      </w:r>
      <w:r w:rsidR="00327BCD">
        <w:rPr>
          <w:szCs w:val="24"/>
        </w:rPr>
        <w:t>s</w:t>
      </w:r>
      <w:r w:rsidR="00241516" w:rsidRPr="00241516">
        <w:rPr>
          <w:szCs w:val="24"/>
        </w:rPr>
        <w:t xml:space="preserve"> genes </w:t>
      </w:r>
      <w:r w:rsidR="002A7C3C" w:rsidRPr="00241516">
        <w:rPr>
          <w:szCs w:val="24"/>
        </w:rPr>
        <w:t>according</w:t>
      </w:r>
      <w:r w:rsidR="00241516"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AB3B30">
        <w:t xml:space="preserve">Figure </w:t>
      </w:r>
      <w:r w:rsidR="00AB3B30">
        <w:rPr>
          <w:noProof/>
        </w:rPr>
        <w:t>3</w:t>
      </w:r>
      <w:r w:rsidR="00AB3B30">
        <w:noBreakHyphen/>
      </w:r>
      <w:r w:rsidR="00AB3B30">
        <w:rPr>
          <w:noProof/>
        </w:rPr>
        <w:t>5</w:t>
      </w:r>
      <w:r w:rsidR="00A150D3">
        <w:rPr>
          <w:szCs w:val="24"/>
        </w:rPr>
        <w:fldChar w:fldCharType="end"/>
      </w:r>
      <w:r w:rsidR="00A150D3">
        <w:rPr>
          <w:szCs w:val="24"/>
        </w:rPr>
        <w:t>)</w:t>
      </w:r>
      <w:r w:rsidR="00241516" w:rsidRPr="00241516">
        <w:rPr>
          <w:szCs w:val="24"/>
        </w:rPr>
        <w:t>. The similarity of</w:t>
      </w:r>
      <w:r w:rsidR="00AA58FA">
        <w:rPr>
          <w:szCs w:val="24"/>
        </w:rPr>
        <w:t xml:space="preserve"> phylogenetic</w:t>
      </w:r>
      <w:r w:rsidR="00241516" w:rsidRPr="00241516">
        <w:rPr>
          <w:szCs w:val="24"/>
        </w:rPr>
        <w:t xml:space="preserve"> profiles can </w:t>
      </w:r>
      <w:r w:rsidR="0094408A">
        <w:rPr>
          <w:szCs w:val="24"/>
        </w:rPr>
        <w:t xml:space="preserve">be an evidence </w:t>
      </w:r>
      <w:r w:rsidR="00420FD7">
        <w:rPr>
          <w:szCs w:val="24"/>
        </w:rPr>
        <w:lastRenderedPageBreak/>
        <w:t>for the</w:t>
      </w:r>
      <w:r w:rsidR="00241516" w:rsidRPr="00241516">
        <w:rPr>
          <w:szCs w:val="24"/>
        </w:rPr>
        <w:t xml:space="preserve"> funct</w:t>
      </w:r>
      <w:r w:rsidR="00890532">
        <w:rPr>
          <w:szCs w:val="24"/>
        </w:rPr>
        <w:t>ional relation between proteins</w:t>
      </w:r>
      <w:r w:rsidR="0012667D">
        <w:rPr>
          <w:szCs w:val="24"/>
        </w:rPr>
        <w:t xml:space="preserve"> </w: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 </w:instrTex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EN.CITE.DATA </w:instrText>
      </w:r>
      <w:r w:rsidR="0012667D">
        <w:rPr>
          <w:szCs w:val="24"/>
        </w:rPr>
      </w:r>
      <w:r w:rsidR="0012667D">
        <w:rPr>
          <w:szCs w:val="24"/>
        </w:rPr>
        <w:fldChar w:fldCharType="end"/>
      </w:r>
      <w:r w:rsidR="0012667D">
        <w:rPr>
          <w:szCs w:val="24"/>
        </w:rPr>
      </w:r>
      <w:r w:rsidR="0012667D">
        <w:rPr>
          <w:szCs w:val="24"/>
        </w:rPr>
        <w:fldChar w:fldCharType="separate"/>
      </w:r>
      <w:r w:rsidR="0012667D">
        <w:rPr>
          <w:noProof/>
          <w:szCs w:val="24"/>
        </w:rPr>
        <w:t>(Pellegrini et al. 1999; Jothi, Przytycka, and Aravind 2007; Date and Peregrín-Alvarez 2008)</w:t>
      </w:r>
      <w:r w:rsidR="0012667D">
        <w:rPr>
          <w:szCs w:val="24"/>
        </w:rPr>
        <w:fldChar w:fldCharType="end"/>
      </w:r>
      <w:r>
        <w:rPr>
          <w:szCs w:val="24"/>
        </w:rPr>
        <w:t>.</w:t>
      </w:r>
    </w:p>
    <w:p w14:paraId="728127BC" w14:textId="77777777" w:rsidR="00C116E7" w:rsidRDefault="00653518" w:rsidP="00324278">
      <w:pPr>
        <w:keepNext/>
        <w:spacing w:after="0" w:line="360" w:lineRule="auto"/>
        <w:jc w:val="both"/>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8">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710D6167" w:rsidR="00C4723C" w:rsidRDefault="00C116E7" w:rsidP="00324278">
      <w:pPr>
        <w:pStyle w:val="Caption"/>
        <w:jc w:val="both"/>
        <w:rPr>
          <w:szCs w:val="24"/>
        </w:rPr>
      </w:pPr>
      <w:bookmarkStart w:id="98" w:name="_Ref384080616"/>
      <w:bookmarkStart w:id="99" w:name="_Toc386113520"/>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5</w:t>
      </w:r>
      <w:r w:rsidR="00E5453E">
        <w:fldChar w:fldCharType="end"/>
      </w:r>
      <w:bookmarkEnd w:id="98"/>
      <w:r>
        <w:t>: Phylogenetic profile dot matrix before (left) and after (right) clustering.</w:t>
      </w:r>
      <w:bookmarkEnd w:id="99"/>
    </w:p>
    <w:p w14:paraId="06794BB6" w14:textId="77777777" w:rsidR="00756D71" w:rsidRDefault="00756D71" w:rsidP="00324278">
      <w:pPr>
        <w:spacing w:after="0" w:line="360" w:lineRule="auto"/>
        <w:jc w:val="both"/>
        <w:rPr>
          <w:rStyle w:val="IntenseEmphasis"/>
        </w:rPr>
      </w:pPr>
    </w:p>
    <w:p w14:paraId="2C9E6FDF" w14:textId="6EA336C6" w:rsidR="00756D71" w:rsidRPr="00756D71" w:rsidRDefault="00756D71" w:rsidP="00324278">
      <w:pPr>
        <w:spacing w:after="0" w:line="360" w:lineRule="auto"/>
        <w:jc w:val="both"/>
        <w:rPr>
          <w:rStyle w:val="IntenseEmphasis"/>
        </w:rPr>
      </w:pPr>
      <w:r>
        <w:rPr>
          <w:rStyle w:val="IntenseEmphasis"/>
        </w:rPr>
        <w:t>Gene age estimation</w:t>
      </w:r>
    </w:p>
    <w:p w14:paraId="5A8489F7" w14:textId="55368378" w:rsidR="00241516" w:rsidRDefault="00653518" w:rsidP="00324278">
      <w:pPr>
        <w:spacing w:after="0" w:line="360" w:lineRule="auto"/>
        <w:jc w:val="both"/>
        <w:rPr>
          <w:szCs w:val="24"/>
        </w:rPr>
      </w:pPr>
      <w:r>
        <w:rPr>
          <w:szCs w:val="24"/>
        </w:rPr>
        <w:t>T</w:t>
      </w:r>
      <w:r w:rsidR="00241516" w:rsidRPr="00241516">
        <w:rPr>
          <w:szCs w:val="24"/>
        </w:rPr>
        <w:t xml:space="preserve">he evolutionary age of </w:t>
      </w:r>
      <w:r>
        <w:rPr>
          <w:szCs w:val="24"/>
        </w:rPr>
        <w:t xml:space="preserve">a </w:t>
      </w:r>
      <w:r w:rsidR="00241516" w:rsidRPr="00241516">
        <w:rPr>
          <w:szCs w:val="24"/>
        </w:rPr>
        <w:t>gen</w:t>
      </w:r>
      <w:r w:rsidR="00994CE1">
        <w:rPr>
          <w:szCs w:val="24"/>
        </w:rPr>
        <w:t>e</w:t>
      </w:r>
      <w:r>
        <w:rPr>
          <w:szCs w:val="24"/>
        </w:rPr>
        <w:t xml:space="preserve"> is </w:t>
      </w:r>
      <w:r w:rsidR="00D71D92">
        <w:rPr>
          <w:szCs w:val="24"/>
        </w:rPr>
        <w:t>estimated</w:t>
      </w:r>
      <w:r w:rsidR="00994CE1">
        <w:rPr>
          <w:szCs w:val="24"/>
        </w:rPr>
        <w:t xml:space="preserve"> using an LCA algorithm</w:t>
      </w:r>
      <w:r w:rsidR="00D015D7">
        <w:rPr>
          <w:szCs w:val="24"/>
        </w:rPr>
        <w:t xml:space="preserve"> </w:t>
      </w:r>
      <w:r w:rsidR="00D015D7">
        <w:rPr>
          <w:szCs w:val="24"/>
        </w:rPr>
        <w:fldChar w:fldCharType="begin"/>
      </w:r>
      <w:r w:rsidR="00D015D7">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D015D7">
        <w:rPr>
          <w:szCs w:val="24"/>
        </w:rPr>
        <w:fldChar w:fldCharType="separate"/>
      </w:r>
      <w:r w:rsidR="00D015D7">
        <w:rPr>
          <w:noProof/>
          <w:szCs w:val="24"/>
        </w:rPr>
        <w:t>(Capra et al. 2013)</w:t>
      </w:r>
      <w:r w:rsidR="00D015D7">
        <w:rPr>
          <w:szCs w:val="24"/>
        </w:rPr>
        <w:fldChar w:fldCharType="end"/>
      </w:r>
      <w:r w:rsidR="00994CE1">
        <w:rPr>
          <w:szCs w:val="24"/>
        </w:rPr>
        <w:t xml:space="preserve">. Namely, </w:t>
      </w:r>
      <w:r w:rsidR="00241516"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AB3B30">
        <w:t xml:space="preserve">Figure </w:t>
      </w:r>
      <w:r w:rsidR="00AB3B30">
        <w:rPr>
          <w:noProof/>
        </w:rPr>
        <w:t>3</w:t>
      </w:r>
      <w:r w:rsidR="00AB3B30">
        <w:noBreakHyphen/>
      </w:r>
      <w:r w:rsidR="00AB3B30">
        <w:rPr>
          <w:noProof/>
        </w:rPr>
        <w:t>6</w:t>
      </w:r>
      <w:r w:rsidR="00C5680B">
        <w:rPr>
          <w:szCs w:val="24"/>
        </w:rPr>
        <w:fldChar w:fldCharType="end"/>
      </w:r>
      <w:r w:rsidR="007955FC">
        <w:rPr>
          <w:szCs w:val="24"/>
        </w:rPr>
        <w:t>)</w:t>
      </w:r>
      <w:r w:rsidR="00241516" w:rsidRPr="00241516">
        <w:rPr>
          <w:szCs w:val="24"/>
        </w:rPr>
        <w:t>.</w:t>
      </w:r>
    </w:p>
    <w:p w14:paraId="2DCBC556" w14:textId="77777777" w:rsidR="00893A5A" w:rsidRDefault="00D71D92" w:rsidP="00324278">
      <w:pPr>
        <w:keepNext/>
        <w:spacing w:after="0" w:line="360" w:lineRule="auto"/>
        <w:jc w:val="both"/>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5253C3DF" w:rsidR="00D71D92" w:rsidRDefault="00893A5A" w:rsidP="00324278">
      <w:pPr>
        <w:pStyle w:val="Caption"/>
        <w:jc w:val="both"/>
        <w:rPr>
          <w:szCs w:val="24"/>
        </w:rPr>
      </w:pPr>
      <w:bookmarkStart w:id="100" w:name="_Ref384080679"/>
      <w:bookmarkStart w:id="101" w:name="_Toc386113521"/>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6</w:t>
      </w:r>
      <w:r w:rsidR="00E5453E">
        <w:fldChar w:fldCharType="end"/>
      </w:r>
      <w:bookmarkEnd w:id="100"/>
      <w:r>
        <w:t>: Gene age estimation based on LCA algorithm.</w:t>
      </w:r>
      <w:bookmarkEnd w:id="101"/>
      <w:r>
        <w:t xml:space="preserve"> </w:t>
      </w:r>
    </w:p>
    <w:p w14:paraId="593623E8" w14:textId="77777777" w:rsidR="00712FED" w:rsidRDefault="00712FED" w:rsidP="00324278">
      <w:pPr>
        <w:spacing w:after="0" w:line="360" w:lineRule="auto"/>
        <w:jc w:val="both"/>
        <w:rPr>
          <w:szCs w:val="24"/>
        </w:rPr>
      </w:pPr>
    </w:p>
    <w:p w14:paraId="7BEF8B45" w14:textId="77777777" w:rsidR="00756D71" w:rsidRPr="00756D71" w:rsidRDefault="00241516" w:rsidP="00324278">
      <w:pPr>
        <w:spacing w:after="0" w:line="360" w:lineRule="auto"/>
        <w:jc w:val="both"/>
        <w:rPr>
          <w:rStyle w:val="IntenseEmphasis"/>
        </w:rPr>
      </w:pPr>
      <w:r w:rsidRPr="00756D71">
        <w:rPr>
          <w:rStyle w:val="IntenseEmphasis"/>
        </w:rPr>
        <w:t>Core gene identification</w:t>
      </w:r>
    </w:p>
    <w:p w14:paraId="17298350" w14:textId="2FBED2AC" w:rsidR="00241516" w:rsidRDefault="00D71D92" w:rsidP="00324278">
      <w:pPr>
        <w:spacing w:after="0" w:line="360" w:lineRule="auto"/>
        <w:jc w:val="both"/>
        <w:rPr>
          <w:szCs w:val="24"/>
        </w:rPr>
      </w:pPr>
      <w:r>
        <w:rPr>
          <w:szCs w:val="24"/>
        </w:rPr>
        <w:t>Core</w:t>
      </w:r>
      <w:r w:rsidR="00241516" w:rsidRPr="00241516">
        <w:rPr>
          <w:szCs w:val="24"/>
        </w:rPr>
        <w:t xml:space="preserve"> genes are </w:t>
      </w:r>
      <w:r>
        <w:rPr>
          <w:szCs w:val="24"/>
        </w:rPr>
        <w:t xml:space="preserve">genes that are </w:t>
      </w:r>
      <w:r w:rsidR="004E09D9">
        <w:rPr>
          <w:szCs w:val="24"/>
        </w:rPr>
        <w:t xml:space="preserve">shared in all selected </w:t>
      </w:r>
      <w:r w:rsidR="00241516" w:rsidRPr="00241516">
        <w:rPr>
          <w:szCs w:val="24"/>
        </w:rPr>
        <w:t>taxa. The core gene set can be used</w:t>
      </w:r>
      <w:r w:rsidR="00552AF5">
        <w:rPr>
          <w:szCs w:val="24"/>
        </w:rPr>
        <w:t xml:space="preserve"> typically for</w:t>
      </w:r>
      <w:r w:rsidR="0060768B">
        <w:rPr>
          <w:szCs w:val="24"/>
        </w:rPr>
        <w:t xml:space="preserve"> the</w:t>
      </w:r>
      <w:r w:rsidR="00241516" w:rsidRPr="00241516">
        <w:rPr>
          <w:szCs w:val="24"/>
        </w:rPr>
        <w:t xml:space="preserve"> ph</w:t>
      </w:r>
      <w:r w:rsidR="00241516">
        <w:rPr>
          <w:szCs w:val="24"/>
        </w:rPr>
        <w:t>ylogenetic tree reconstruction</w:t>
      </w:r>
      <w:r w:rsidR="00757D1E">
        <w:rPr>
          <w:szCs w:val="24"/>
        </w:rPr>
        <w:t xml:space="preserve"> </w:t>
      </w:r>
      <w:r w:rsidR="00757D1E">
        <w:rPr>
          <w:szCs w:val="24"/>
        </w:rPr>
        <w:fldChar w:fldCharType="begin"/>
      </w:r>
      <w:r w:rsidR="00757D1E">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sidR="00757D1E">
        <w:rPr>
          <w:szCs w:val="24"/>
        </w:rPr>
        <w:fldChar w:fldCharType="separate"/>
      </w:r>
      <w:r w:rsidR="00757D1E">
        <w:rPr>
          <w:noProof/>
          <w:szCs w:val="24"/>
        </w:rPr>
        <w:t>(Daubin, Gouy, and Perrière 2002)</w:t>
      </w:r>
      <w:r w:rsidR="00757D1E">
        <w:rPr>
          <w:szCs w:val="24"/>
        </w:rPr>
        <w:fldChar w:fldCharType="end"/>
      </w:r>
      <w:r w:rsidR="00241516">
        <w:rPr>
          <w:szCs w:val="24"/>
        </w:rPr>
        <w:t>.</w:t>
      </w:r>
    </w:p>
    <w:p w14:paraId="0D0C6AEE" w14:textId="77777777" w:rsidR="00712FED" w:rsidRPr="00241516" w:rsidRDefault="00712FED" w:rsidP="00324278">
      <w:pPr>
        <w:spacing w:after="0" w:line="360" w:lineRule="auto"/>
        <w:jc w:val="both"/>
        <w:rPr>
          <w:szCs w:val="24"/>
        </w:rPr>
      </w:pPr>
    </w:p>
    <w:p w14:paraId="46A4ED05" w14:textId="0B9AEE86" w:rsidR="00756D71" w:rsidRPr="00756D71" w:rsidRDefault="00756D71" w:rsidP="00324278">
      <w:pPr>
        <w:spacing w:after="0" w:line="360" w:lineRule="auto"/>
        <w:jc w:val="both"/>
        <w:rPr>
          <w:rStyle w:val="IntenseEmphasis"/>
        </w:rPr>
      </w:pPr>
      <w:r w:rsidRPr="00756D71">
        <w:rPr>
          <w:rStyle w:val="IntenseEmphasis"/>
        </w:rPr>
        <w:t>Distribution analysis</w:t>
      </w:r>
    </w:p>
    <w:p w14:paraId="101F125D" w14:textId="4025BF2B" w:rsidR="00241516" w:rsidRDefault="00C455F8" w:rsidP="00324278">
      <w:pPr>
        <w:spacing w:after="0" w:line="360" w:lineRule="auto"/>
        <w:jc w:val="both"/>
        <w:rPr>
          <w:szCs w:val="24"/>
        </w:rPr>
      </w:pPr>
      <w:r>
        <w:rPr>
          <w:szCs w:val="24"/>
        </w:rPr>
        <w:t>T</w:t>
      </w:r>
      <w:r w:rsidR="00241516" w:rsidRPr="00241516">
        <w:rPr>
          <w:szCs w:val="24"/>
        </w:rPr>
        <w:t>he distribution of the values of two integrated information layers and the percentage taxa summarize</w:t>
      </w:r>
      <w:r w:rsidR="00AC1B7B">
        <w:rPr>
          <w:szCs w:val="24"/>
        </w:rPr>
        <w:t>d</w:t>
      </w:r>
      <w:r w:rsidR="00241516" w:rsidRPr="00241516">
        <w:rPr>
          <w:szCs w:val="24"/>
        </w:rPr>
        <w:t xml:space="preserve"> at the chosen taxonomic rank can </w:t>
      </w:r>
      <w:r w:rsidR="000507AF">
        <w:rPr>
          <w:szCs w:val="24"/>
        </w:rPr>
        <w:t>reveal</w:t>
      </w:r>
      <w:r w:rsidR="00241516"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AB3B30">
        <w:t xml:space="preserve">Figure </w:t>
      </w:r>
      <w:r w:rsidR="00AB3B30">
        <w:rPr>
          <w:noProof/>
        </w:rPr>
        <w:t>3</w:t>
      </w:r>
      <w:r w:rsidR="00AB3B30">
        <w:noBreakHyphen/>
      </w:r>
      <w:r w:rsidR="00AB3B30">
        <w:rPr>
          <w:noProof/>
        </w:rPr>
        <w:t>7</w:t>
      </w:r>
      <w:r w:rsidR="00C2752D">
        <w:rPr>
          <w:szCs w:val="24"/>
        </w:rPr>
        <w:fldChar w:fldCharType="end"/>
      </w:r>
      <w:r w:rsidR="008A4858">
        <w:rPr>
          <w:szCs w:val="24"/>
        </w:rPr>
        <w:t>)</w:t>
      </w:r>
      <w:r w:rsidR="000507AF">
        <w:rPr>
          <w:szCs w:val="24"/>
        </w:rPr>
        <w:t>.</w:t>
      </w:r>
    </w:p>
    <w:p w14:paraId="0669F361" w14:textId="77777777" w:rsidR="005C6B2B" w:rsidRDefault="003618AB" w:rsidP="00324278">
      <w:pPr>
        <w:keepNext/>
        <w:spacing w:after="0" w:line="360" w:lineRule="auto"/>
        <w:jc w:val="both"/>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30">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42BAFAD3" w14:textId="65975843" w:rsidR="00100B4D" w:rsidRDefault="005C6B2B" w:rsidP="00324278">
      <w:pPr>
        <w:pStyle w:val="Caption"/>
        <w:jc w:val="both"/>
        <w:rPr>
          <w:szCs w:val="24"/>
        </w:rPr>
      </w:pPr>
      <w:bookmarkStart w:id="102" w:name="_Ref384080896"/>
      <w:bookmarkStart w:id="103" w:name="_Toc386113522"/>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7</w:t>
      </w:r>
      <w:r w:rsidR="00E5453E">
        <w:fldChar w:fldCharType="end"/>
      </w:r>
      <w:bookmarkEnd w:id="102"/>
      <w:r>
        <w:t>: Distribution analysis of two integrated data and the fraction of species in the systematic group. Those distributions can be dynamically changed depending on the defined thresholds of those variables.</w:t>
      </w:r>
      <w:bookmarkEnd w:id="103"/>
    </w:p>
    <w:p w14:paraId="17E344E4" w14:textId="66CA44D5" w:rsidR="002B62C3" w:rsidRPr="00756D71" w:rsidRDefault="00C87DA9" w:rsidP="00324278">
      <w:pPr>
        <w:pStyle w:val="Heading3"/>
        <w:jc w:val="both"/>
      </w:pPr>
      <w:bookmarkStart w:id="104" w:name="_Toc386107090"/>
      <w:r w:rsidRPr="00756D71">
        <w:t xml:space="preserve">Interoperable </w:t>
      </w:r>
      <w:r w:rsidR="002B62C3" w:rsidRPr="00756D71">
        <w:t>output</w:t>
      </w:r>
      <w:bookmarkEnd w:id="104"/>
    </w:p>
    <w:p w14:paraId="78BF7DB6" w14:textId="4B15DF89" w:rsidR="00C87DA9" w:rsidRDefault="0082108D" w:rsidP="00324278">
      <w:pPr>
        <w:spacing w:after="0" w:line="360" w:lineRule="auto"/>
        <w:jc w:val="both"/>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324278">
      <w:pPr>
        <w:spacing w:after="0" w:line="360" w:lineRule="auto"/>
        <w:jc w:val="both"/>
        <w:rPr>
          <w:szCs w:val="24"/>
        </w:rPr>
      </w:pPr>
    </w:p>
    <w:p w14:paraId="0A80098D" w14:textId="05249CD3" w:rsidR="00100B4D" w:rsidRPr="00756D71" w:rsidRDefault="00100B4D" w:rsidP="00324278">
      <w:pPr>
        <w:pStyle w:val="Heading2"/>
        <w:jc w:val="both"/>
      </w:pPr>
      <w:bookmarkStart w:id="105" w:name="_Toc386107091"/>
      <w:r w:rsidRPr="00756D71">
        <w:t>Result</w:t>
      </w:r>
      <w:bookmarkEnd w:id="105"/>
      <w:r w:rsidR="00CB4499" w:rsidRPr="00756D71">
        <w:t xml:space="preserve"> </w:t>
      </w:r>
    </w:p>
    <w:p w14:paraId="323882AD" w14:textId="3CF9FE4A" w:rsidR="00842AB7" w:rsidRPr="00756D71" w:rsidRDefault="00842AB7" w:rsidP="00324278">
      <w:pPr>
        <w:pStyle w:val="Heading3"/>
        <w:jc w:val="both"/>
      </w:pPr>
      <w:bookmarkStart w:id="106" w:name="_Toc386107092"/>
      <w:r w:rsidRPr="00756D71">
        <w:t>The availability</w:t>
      </w:r>
      <w:bookmarkEnd w:id="106"/>
    </w:p>
    <w:p w14:paraId="24C1B282" w14:textId="168B8D4D" w:rsidR="00656266" w:rsidRPr="009C2362" w:rsidRDefault="00AE2BAA" w:rsidP="00324278">
      <w:pPr>
        <w:spacing w:after="0" w:line="360" w:lineRule="auto"/>
        <w:jc w:val="both"/>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w:t>
      </w:r>
      <w:r w:rsidR="00E271D7">
        <w:rPr>
          <w:szCs w:val="24"/>
        </w:rPr>
        <w:lastRenderedPageBreak/>
        <w:t xml:space="preserve">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5628A86E" w14:textId="72A1F522" w:rsidR="00AE2BAA" w:rsidRPr="00756D71" w:rsidRDefault="00842AB7" w:rsidP="00324278">
      <w:pPr>
        <w:pStyle w:val="Heading3"/>
        <w:jc w:val="both"/>
      </w:pPr>
      <w:bookmarkStart w:id="107" w:name="_Toc386107093"/>
      <w:r w:rsidRPr="00756D71">
        <w:t>Performance test</w:t>
      </w:r>
      <w:bookmarkEnd w:id="107"/>
    </w:p>
    <w:p w14:paraId="37DE8EF9" w14:textId="6DE8792A" w:rsidR="007A2C8C" w:rsidRDefault="00842AB7" w:rsidP="00324278">
      <w:pPr>
        <w:spacing w:after="0" w:line="360" w:lineRule="auto"/>
        <w:jc w:val="both"/>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AB3B30">
        <w:t xml:space="preserve">Figure </w:t>
      </w:r>
      <w:r w:rsidR="00AB3B30">
        <w:rPr>
          <w:noProof/>
        </w:rPr>
        <w:t>3</w:t>
      </w:r>
      <w:r w:rsidR="00AB3B30">
        <w:noBreakHyphen/>
      </w:r>
      <w:r w:rsidR="00AB3B30">
        <w:rPr>
          <w:noProof/>
        </w:rPr>
        <w:t>8</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AB3B30">
        <w:t xml:space="preserve">Figure </w:t>
      </w:r>
      <w:r w:rsidR="00AB3B30">
        <w:rPr>
          <w:noProof/>
        </w:rPr>
        <w:t>3</w:t>
      </w:r>
      <w:r w:rsidR="00AB3B30">
        <w:noBreakHyphen/>
      </w:r>
      <w:r w:rsidR="00AB3B30">
        <w:rPr>
          <w:noProof/>
        </w:rPr>
        <w:t>9</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AB3B30">
        <w:t xml:space="preserve">Figure </w:t>
      </w:r>
      <w:r w:rsidR="00AB3B30">
        <w:rPr>
          <w:noProof/>
        </w:rPr>
        <w:t>3</w:t>
      </w:r>
      <w:r w:rsidR="00AB3B30">
        <w:noBreakHyphen/>
      </w:r>
      <w:r w:rsidR="00AB3B30">
        <w:rPr>
          <w:noProof/>
        </w:rPr>
        <w:t>8</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AB3B30">
        <w:t xml:space="preserve">Figure </w:t>
      </w:r>
      <w:r w:rsidR="00AB3B30">
        <w:rPr>
          <w:noProof/>
        </w:rPr>
        <w:t>3</w:t>
      </w:r>
      <w:r w:rsidR="00AB3B30">
        <w:noBreakHyphen/>
      </w:r>
      <w:r w:rsidR="00AB3B30">
        <w:rPr>
          <w:noProof/>
        </w:rPr>
        <w:t>8</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324278">
      <w:pPr>
        <w:spacing w:after="0" w:line="360" w:lineRule="auto"/>
        <w:jc w:val="both"/>
        <w:rPr>
          <w:szCs w:val="24"/>
        </w:rPr>
      </w:pPr>
    </w:p>
    <w:p w14:paraId="25EE6785" w14:textId="77777777" w:rsidR="001E3047" w:rsidRDefault="001E3047" w:rsidP="00324278">
      <w:pPr>
        <w:keepNext/>
        <w:spacing w:after="0" w:line="360" w:lineRule="auto"/>
        <w:jc w:val="both"/>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3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35C078A8" w:rsidR="007A2C8C" w:rsidRDefault="001E3047" w:rsidP="00324278">
      <w:pPr>
        <w:pStyle w:val="Caption"/>
        <w:jc w:val="both"/>
        <w:rPr>
          <w:szCs w:val="24"/>
        </w:rPr>
      </w:pPr>
      <w:bookmarkStart w:id="108" w:name="_Ref384067296"/>
      <w:bookmarkStart w:id="109" w:name="_Toc386113523"/>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8</w:t>
      </w:r>
      <w:r w:rsidR="00E5453E">
        <w:fldChar w:fldCharType="end"/>
      </w:r>
      <w:bookmarkEnd w:id="108"/>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109"/>
    </w:p>
    <w:p w14:paraId="3B9A42EB" w14:textId="0ADF377F" w:rsidR="00842AB7" w:rsidRDefault="007330C0" w:rsidP="00324278">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004B135F"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324278">
      <w:pPr>
        <w:keepNext/>
        <w:spacing w:after="0" w:line="360" w:lineRule="auto"/>
        <w:jc w:val="both"/>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32">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7F1BE9C7" w:rsidR="004B135F" w:rsidRPr="00842AB7" w:rsidRDefault="00A87C41" w:rsidP="00324278">
      <w:pPr>
        <w:pStyle w:val="Caption"/>
        <w:jc w:val="both"/>
        <w:rPr>
          <w:szCs w:val="24"/>
        </w:rPr>
      </w:pPr>
      <w:bookmarkStart w:id="110" w:name="_Ref384080946"/>
      <w:bookmarkStart w:id="111" w:name="_Toc386113524"/>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9</w:t>
      </w:r>
      <w:r w:rsidR="00E5453E">
        <w:fldChar w:fldCharType="end"/>
      </w:r>
      <w:bookmarkEnd w:id="110"/>
      <w:r>
        <w:t xml:space="preserve">: </w:t>
      </w:r>
      <w:r w:rsidR="00001AD8" w:rsidRPr="00001AD8">
        <w:t>RAM usage during data display increases linearly as the data matrix grows. (a) RAM usage as a function of number of genes analyzed, and (b) as a function of the number of taxa analyzed.</w:t>
      </w:r>
      <w:bookmarkEnd w:id="111"/>
    </w:p>
    <w:p w14:paraId="5D9D35BF" w14:textId="34FB38E0" w:rsidR="00842AB7" w:rsidRDefault="00842AB7" w:rsidP="00324278">
      <w:pPr>
        <w:spacing w:after="0" w:line="360" w:lineRule="auto"/>
        <w:jc w:val="both"/>
        <w:rPr>
          <w:szCs w:val="24"/>
        </w:rPr>
      </w:pPr>
    </w:p>
    <w:p w14:paraId="0C1C7A74" w14:textId="7B5F3AB6" w:rsidR="00842AB7" w:rsidRDefault="00001AD8" w:rsidP="00324278">
      <w:pPr>
        <w:spacing w:after="0" w:line="360" w:lineRule="auto"/>
        <w:jc w:val="both"/>
        <w:rPr>
          <w:szCs w:val="24"/>
        </w:rPr>
      </w:pPr>
      <w:r w:rsidRPr="00033638">
        <w:rPr>
          <w:szCs w:val="24"/>
        </w:rPr>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324278">
      <w:pPr>
        <w:spacing w:after="0" w:line="360" w:lineRule="auto"/>
        <w:jc w:val="both"/>
        <w:rPr>
          <w:szCs w:val="24"/>
        </w:rPr>
      </w:pPr>
    </w:p>
    <w:p w14:paraId="4734BA8F" w14:textId="4CE5D345" w:rsidR="00100B4D" w:rsidRPr="00756D71" w:rsidRDefault="00100B4D" w:rsidP="00324278">
      <w:pPr>
        <w:pStyle w:val="Heading2"/>
        <w:jc w:val="both"/>
      </w:pPr>
      <w:bookmarkStart w:id="112" w:name="_Toc386107094"/>
      <w:r w:rsidRPr="00756D71">
        <w:t>Conclusion</w:t>
      </w:r>
      <w:bookmarkEnd w:id="112"/>
    </w:p>
    <w:p w14:paraId="3108DBE5" w14:textId="72302C12" w:rsidR="00100B4D" w:rsidRDefault="00B30EA3" w:rsidP="00324278">
      <w:pPr>
        <w:spacing w:after="0" w:line="360" w:lineRule="auto"/>
        <w:jc w:val="both"/>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2BC720BA" w14:textId="77777777" w:rsidR="00A2632C" w:rsidRPr="00076E91" w:rsidRDefault="00A2632C" w:rsidP="00324278">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914017C" w14:textId="081B06C1" w:rsidR="00D53950" w:rsidRDefault="00AD08DF" w:rsidP="00324278">
      <w:pPr>
        <w:pStyle w:val="Heading1"/>
        <w:jc w:val="both"/>
      </w:pPr>
      <w:bookmarkStart w:id="113" w:name="_Toc386107095"/>
      <w:r w:rsidRPr="00CC3D21">
        <w:lastRenderedPageBreak/>
        <w:t xml:space="preserve">Distribution analysis of the </w:t>
      </w:r>
      <w:r w:rsidR="000975BB" w:rsidRPr="00CC3D21">
        <w:t>microsporidian LCA</w:t>
      </w:r>
      <w:r w:rsidRPr="00CC3D21">
        <w:t xml:space="preserve"> proteins</w:t>
      </w:r>
      <w:bookmarkEnd w:id="113"/>
    </w:p>
    <w:p w14:paraId="02B88AFC" w14:textId="77777777" w:rsidR="009C2362" w:rsidRPr="009C2362" w:rsidRDefault="009C2362" w:rsidP="00324278">
      <w:pPr>
        <w:jc w:val="both"/>
      </w:pPr>
    </w:p>
    <w:p w14:paraId="13991F1A" w14:textId="744AECDA" w:rsidR="007605EC" w:rsidRPr="00CC3D21" w:rsidRDefault="00AD08DF" w:rsidP="00324278">
      <w:pPr>
        <w:pStyle w:val="Heading2"/>
        <w:jc w:val="both"/>
      </w:pPr>
      <w:bookmarkStart w:id="114" w:name="_Toc386107096"/>
      <w:r w:rsidRPr="00CC3D21">
        <w:t>Introduction</w:t>
      </w:r>
      <w:bookmarkEnd w:id="114"/>
    </w:p>
    <w:p w14:paraId="17E65444" w14:textId="2A8C18BB" w:rsidR="00DF0053" w:rsidRDefault="00346655" w:rsidP="00324278">
      <w:pPr>
        <w:spacing w:after="0" w:line="360" w:lineRule="auto"/>
        <w:jc w:val="both"/>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324278">
      <w:pPr>
        <w:spacing w:after="0" w:line="360" w:lineRule="auto"/>
        <w:jc w:val="both"/>
        <w:rPr>
          <w:szCs w:val="24"/>
        </w:rPr>
      </w:pPr>
    </w:p>
    <w:p w14:paraId="291C753C" w14:textId="34E7B2AA" w:rsidR="00AD08DF" w:rsidRPr="00CC3D21" w:rsidRDefault="00AD08DF" w:rsidP="00324278">
      <w:pPr>
        <w:pStyle w:val="Heading2"/>
        <w:jc w:val="both"/>
      </w:pPr>
      <w:bookmarkStart w:id="115" w:name="_Toc386107097"/>
      <w:r w:rsidRPr="00CC3D21">
        <w:t>Methods</w:t>
      </w:r>
      <w:bookmarkEnd w:id="115"/>
    </w:p>
    <w:p w14:paraId="10667284" w14:textId="4543EEB8" w:rsidR="00B41BE3" w:rsidRPr="00CC3D21" w:rsidRDefault="00B41BE3" w:rsidP="00324278">
      <w:pPr>
        <w:pStyle w:val="Heading3"/>
        <w:jc w:val="both"/>
      </w:pPr>
      <w:bookmarkStart w:id="116" w:name="_Toc386107098"/>
      <w:r w:rsidRPr="00CC3D21">
        <w:t>Orthology prediction</w:t>
      </w:r>
      <w:bookmarkEnd w:id="116"/>
    </w:p>
    <w:p w14:paraId="4267C655" w14:textId="12736169" w:rsidR="00F80F54" w:rsidRPr="00076E91" w:rsidRDefault="007B4E0F" w:rsidP="00324278">
      <w:pPr>
        <w:spacing w:after="0" w:line="360" w:lineRule="auto"/>
        <w:jc w:val="both"/>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AB3B30" w:rsidRPr="00076E91">
        <w:t xml:space="preserve">Figure </w:t>
      </w:r>
      <w:r w:rsidR="00AB3B30">
        <w:rPr>
          <w:noProof/>
        </w:rPr>
        <w:t>4</w:t>
      </w:r>
      <w:r w:rsidR="00AB3B30">
        <w:noBreakHyphen/>
      </w:r>
      <w:r w:rsidR="00AB3B30">
        <w:rPr>
          <w:noProof/>
        </w:rPr>
        <w:t>1</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AB3B30" w:rsidRPr="00076E91">
        <w:t xml:space="preserve">Table </w:t>
      </w:r>
      <w:r w:rsidR="00AB3B30">
        <w:rPr>
          <w:noProof/>
        </w:rPr>
        <w:t>A</w:t>
      </w:r>
      <w:r w:rsidR="00AB3B30">
        <w:noBreakHyphen/>
      </w:r>
      <w:r w:rsidR="00AB3B30">
        <w:rPr>
          <w:noProof/>
        </w:rPr>
        <w:t>2</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sidRPr="000D3309">
        <w:rPr>
          <w:szCs w:val="24"/>
        </w:rPr>
        <w:t xml:space="preserve">Chapter </w:t>
      </w:r>
      <w:r w:rsidR="00D72299" w:rsidRPr="000D3309">
        <w:rPr>
          <w:szCs w:val="24"/>
        </w:rPr>
        <w:t xml:space="preserve">2, point </w:t>
      </w:r>
      <w:r w:rsidR="00D72299" w:rsidRPr="000D3309">
        <w:rPr>
          <w:szCs w:val="24"/>
        </w:rPr>
        <w:fldChar w:fldCharType="begin"/>
      </w:r>
      <w:r w:rsidR="00D72299" w:rsidRPr="000D3309">
        <w:rPr>
          <w:szCs w:val="24"/>
        </w:rPr>
        <w:instrText xml:space="preserve"> REF _Ref384631038 \r \h </w:instrText>
      </w:r>
      <w:r w:rsidR="00D72299" w:rsidRPr="000D3309">
        <w:rPr>
          <w:szCs w:val="24"/>
        </w:rPr>
      </w:r>
      <w:r w:rsidR="00D72299" w:rsidRPr="000D3309">
        <w:rPr>
          <w:szCs w:val="24"/>
        </w:rPr>
        <w:fldChar w:fldCharType="separate"/>
      </w:r>
      <w:r w:rsidR="00AB3B30">
        <w:rPr>
          <w:szCs w:val="24"/>
        </w:rPr>
        <w:t>2.2.2</w:t>
      </w:r>
      <w:r w:rsidR="00D72299" w:rsidRPr="000D3309">
        <w:rPr>
          <w:szCs w:val="24"/>
        </w:rPr>
        <w:fldChar w:fldCharType="end"/>
      </w:r>
      <w:r w:rsidR="00572026" w:rsidRPr="000D3309">
        <w:rPr>
          <w:szCs w:val="24"/>
        </w:rPr>
        <w:t>.</w:t>
      </w:r>
    </w:p>
    <w:p w14:paraId="5616CA30" w14:textId="4A008C3D" w:rsidR="00E959B2" w:rsidRPr="00076E91" w:rsidRDefault="00E959B2" w:rsidP="00324278">
      <w:pPr>
        <w:keepNext/>
        <w:spacing w:after="0" w:line="360" w:lineRule="auto"/>
        <w:jc w:val="both"/>
        <w:rPr>
          <w:szCs w:val="24"/>
        </w:rPr>
      </w:pPr>
      <w:r w:rsidRPr="00076E91">
        <w:rPr>
          <w:noProof/>
          <w:szCs w:val="24"/>
        </w:rPr>
        <w:lastRenderedPageBreak/>
        <w:drawing>
          <wp:inline distT="0" distB="0" distL="0" distR="0" wp14:anchorId="12915180" wp14:editId="3EC49667">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67AC70DB" w14:textId="6DDE7B27" w:rsidR="003259EB" w:rsidRPr="00C87C0D" w:rsidRDefault="00E959B2" w:rsidP="00324278">
      <w:pPr>
        <w:pStyle w:val="Caption"/>
        <w:spacing w:after="0" w:line="360" w:lineRule="auto"/>
        <w:jc w:val="both"/>
      </w:pPr>
      <w:bookmarkStart w:id="117" w:name="_Ref381452921"/>
      <w:bookmarkStart w:id="118" w:name="_Toc386113525"/>
      <w:r w:rsidRPr="00076E91">
        <w:t xml:space="preserve">Figure </w:t>
      </w:r>
      <w:r w:rsidR="00E5453E">
        <w:fldChar w:fldCharType="begin"/>
      </w:r>
      <w:r w:rsidR="00E5453E">
        <w:instrText xml:space="preserve"> STYLEREF 1 \s </w:instrText>
      </w:r>
      <w:r w:rsidR="00E5453E">
        <w:fldChar w:fldCharType="separate"/>
      </w:r>
      <w:r w:rsidR="00AB3B30">
        <w:rPr>
          <w:noProof/>
        </w:rPr>
        <w:t>4</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w:t>
      </w:r>
      <w:r w:rsidR="00E5453E">
        <w:fldChar w:fldCharType="end"/>
      </w:r>
      <w:bookmarkEnd w:id="117"/>
      <w:r w:rsidR="009708BB" w:rsidRPr="00076E91">
        <w:t>:</w:t>
      </w:r>
      <w:r w:rsidR="00FC2899">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w:t>
      </w:r>
      <w:r w:rsidR="008A426E">
        <w:t>(</w:t>
      </w:r>
      <w:r w:rsidR="008F5883" w:rsidRPr="00076E91">
        <w:t>super</w:t>
      </w:r>
      <w:r w:rsidR="008A426E">
        <w:t>)</w:t>
      </w:r>
      <w:r w:rsidR="008F5883" w:rsidRPr="00076E91">
        <w:t>taxon.</w:t>
      </w:r>
      <w:bookmarkEnd w:id="118"/>
      <w:r w:rsidR="008F5883" w:rsidRPr="00076E91">
        <w:t xml:space="preserve"> </w:t>
      </w:r>
    </w:p>
    <w:p w14:paraId="56CA872D" w14:textId="32B0AE21" w:rsidR="00171003" w:rsidRPr="00CC3D21" w:rsidRDefault="00171003" w:rsidP="00324278">
      <w:pPr>
        <w:pStyle w:val="Heading3"/>
        <w:jc w:val="both"/>
      </w:pPr>
      <w:bookmarkStart w:id="119" w:name="_Toc386107099"/>
      <w:r w:rsidRPr="00CC3D21">
        <w:t>Feature architecture similarity score calculation</w:t>
      </w:r>
      <w:bookmarkEnd w:id="119"/>
    </w:p>
    <w:p w14:paraId="5AED2752" w14:textId="1B686353" w:rsidR="0014076C" w:rsidRDefault="00FE532B" w:rsidP="00324278">
      <w:pPr>
        <w:spacing w:after="0" w:line="360" w:lineRule="auto"/>
        <w:jc w:val="both"/>
        <w:rPr>
          <w:szCs w:val="24"/>
        </w:rPr>
      </w:pPr>
      <w:r w:rsidRPr="00076E91">
        <w:rPr>
          <w:szCs w:val="24"/>
        </w:rPr>
        <w:t>For a comprehensive analysis and to complement the orthology assignment, we calculated the feature architecture similarity</w:t>
      </w:r>
      <w:r w:rsidR="00EF22EA">
        <w:rPr>
          <w:szCs w:val="24"/>
        </w:rPr>
        <w:t xml:space="preserve"> </w:t>
      </w:r>
      <w:r w:rsidR="00EF22EA">
        <w:rPr>
          <w:szCs w:val="24"/>
        </w:rPr>
        <w:fldChar w:fldCharType="begin"/>
      </w:r>
      <w:r w:rsidR="00EF22EA">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F22EA">
        <w:rPr>
          <w:szCs w:val="24"/>
        </w:rPr>
        <w:fldChar w:fldCharType="separate"/>
      </w:r>
      <w:r w:rsidR="00EF22EA">
        <w:rPr>
          <w:noProof/>
          <w:szCs w:val="24"/>
        </w:rPr>
        <w:t>(Koestler, von Haeseler, and Ebersberger 2010)</w:t>
      </w:r>
      <w:r w:rsidR="00EF22EA">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902AA">
        <w:rPr>
          <w:szCs w:val="24"/>
        </w:rPr>
        <w:fldChar w:fldCharType="begin"/>
      </w:r>
      <w:r w:rsidR="002902AA">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902AA">
        <w:rPr>
          <w:szCs w:val="24"/>
        </w:rPr>
        <w:fldChar w:fldCharType="separate"/>
      </w:r>
      <w:r w:rsidR="002902AA">
        <w:rPr>
          <w:noProof/>
          <w:szCs w:val="24"/>
        </w:rPr>
        <w:t>(Finn et al. 2014)</w:t>
      </w:r>
      <w:r w:rsidR="002902AA">
        <w:rPr>
          <w:szCs w:val="24"/>
        </w:rPr>
        <w:fldChar w:fldCharType="end"/>
      </w:r>
      <w:r w:rsidR="00222066" w:rsidRPr="00076E91">
        <w:rPr>
          <w:rStyle w:val="FootnoteReference"/>
          <w:szCs w:val="24"/>
        </w:rPr>
        <w:t xml:space="preserve"> </w:t>
      </w:r>
      <w:r w:rsidR="00764A6B" w:rsidRPr="00076E91">
        <w:rPr>
          <w:szCs w:val="24"/>
        </w:rPr>
        <w:t>or SMART</w:t>
      </w:r>
      <w:r w:rsidR="00F93EC0">
        <w:rPr>
          <w:szCs w:val="24"/>
        </w:rPr>
        <w:t xml:space="preserve"> </w:t>
      </w:r>
      <w:r w:rsidR="00F93EC0">
        <w:rPr>
          <w:szCs w:val="24"/>
        </w:rPr>
        <w:fldChar w:fldCharType="begin"/>
      </w:r>
      <w:r w:rsidR="00F93EC0">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F93EC0">
        <w:rPr>
          <w:szCs w:val="24"/>
        </w:rPr>
        <w:fldChar w:fldCharType="separate"/>
      </w:r>
      <w:r w:rsidR="00F93EC0">
        <w:rPr>
          <w:noProof/>
          <w:szCs w:val="24"/>
        </w:rPr>
        <w:t>(Letunic, Doerks, and Bork 2012)</w:t>
      </w:r>
      <w:r w:rsidR="00F93EC0">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w:t>
      </w:r>
      <w:r w:rsidR="00F6485D" w:rsidRPr="00076E91">
        <w:rPr>
          <w:szCs w:val="24"/>
        </w:rPr>
        <w:lastRenderedPageBreak/>
        <w:t>between 0 and 1. The higher the FAS score, the more similar those 2 proteins are in term of functional equivalence</w:t>
      </w:r>
      <w:r w:rsidR="002D4809" w:rsidRPr="00076E91">
        <w:rPr>
          <w:szCs w:val="24"/>
        </w:rPr>
        <w:t>.</w:t>
      </w:r>
    </w:p>
    <w:p w14:paraId="7951A88D" w14:textId="00B4B90C" w:rsidR="002D4809" w:rsidRPr="00CC3D21" w:rsidRDefault="0014076C" w:rsidP="00324278">
      <w:pPr>
        <w:pStyle w:val="Heading3"/>
        <w:jc w:val="both"/>
      </w:pPr>
      <w:bookmarkStart w:id="120" w:name="_Toc386107100"/>
      <w:r w:rsidRPr="00CC3D21">
        <w:t>Phylogenetic profile analysis</w:t>
      </w:r>
      <w:bookmarkEnd w:id="120"/>
    </w:p>
    <w:p w14:paraId="3DFE775B" w14:textId="1E1B363D" w:rsidR="00EE1D50" w:rsidRDefault="00E12195" w:rsidP="00324278">
      <w:pPr>
        <w:spacing w:after="0" w:line="360" w:lineRule="auto"/>
        <w:jc w:val="both"/>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324278">
      <w:pPr>
        <w:spacing w:after="0" w:line="360" w:lineRule="auto"/>
        <w:jc w:val="both"/>
        <w:rPr>
          <w:szCs w:val="24"/>
        </w:rPr>
      </w:pPr>
    </w:p>
    <w:p w14:paraId="65F7F2A6" w14:textId="5FA5291D" w:rsidR="00F646C0" w:rsidRPr="00CC3D21" w:rsidRDefault="00AD08DF" w:rsidP="00324278">
      <w:pPr>
        <w:pStyle w:val="Heading2"/>
        <w:jc w:val="both"/>
      </w:pPr>
      <w:bookmarkStart w:id="121" w:name="_Toc386107101"/>
      <w:r w:rsidRPr="00CC3D21">
        <w:t>Results</w:t>
      </w:r>
      <w:bookmarkEnd w:id="121"/>
    </w:p>
    <w:p w14:paraId="74F233CE" w14:textId="3B57F257" w:rsidR="009F3917" w:rsidRDefault="00E46F9A" w:rsidP="00324278">
      <w:pPr>
        <w:spacing w:after="0" w:line="360" w:lineRule="auto"/>
        <w:jc w:val="both"/>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324278">
      <w:pPr>
        <w:keepNext/>
        <w:spacing w:after="0" w:line="360" w:lineRule="auto"/>
        <w:jc w:val="both"/>
        <w:rPr>
          <w:szCs w:val="24"/>
        </w:rPr>
      </w:pPr>
      <w:r w:rsidRPr="00076E91">
        <w:rPr>
          <w:noProof/>
          <w:szCs w:val="24"/>
        </w:rPr>
        <w:drawing>
          <wp:inline distT="0" distB="0" distL="0" distR="0" wp14:anchorId="05030915" wp14:editId="567378A0">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34">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515E3F0B" w14:textId="11DCACAD" w:rsidR="00EB18BA" w:rsidRPr="00076E91" w:rsidRDefault="003F7481" w:rsidP="00324278">
      <w:pPr>
        <w:pStyle w:val="Caption"/>
        <w:spacing w:after="0" w:line="360" w:lineRule="auto"/>
        <w:jc w:val="both"/>
      </w:pPr>
      <w:bookmarkStart w:id="122" w:name="_Ref381546097"/>
      <w:bookmarkStart w:id="123" w:name="_Toc386113526"/>
      <w:r w:rsidRPr="00076E91">
        <w:t xml:space="preserve">Figure </w:t>
      </w:r>
      <w:r w:rsidR="00E5453E">
        <w:fldChar w:fldCharType="begin"/>
      </w:r>
      <w:r w:rsidR="00E5453E">
        <w:instrText xml:space="preserve"> STYLEREF 1 \s </w:instrText>
      </w:r>
      <w:r w:rsidR="00E5453E">
        <w:fldChar w:fldCharType="separate"/>
      </w:r>
      <w:r w:rsidR="00AB3B30">
        <w:rPr>
          <w:noProof/>
        </w:rPr>
        <w:t>4</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2</w:t>
      </w:r>
      <w:r w:rsidR="00E5453E">
        <w:fldChar w:fldCharType="end"/>
      </w:r>
      <w:bookmarkEnd w:id="122"/>
      <w:r w:rsidRPr="00076E91">
        <w:t xml:space="preserve">: The distribution of FAS scores for all orthologs of 1605 </w:t>
      </w:r>
      <w:r w:rsidR="000975BB" w:rsidRPr="00076E91">
        <w:t>microsporidian LCA</w:t>
      </w:r>
      <w:r w:rsidRPr="00076E91">
        <w:t xml:space="preserve"> proteins.</w:t>
      </w:r>
      <w:bookmarkEnd w:id="123"/>
    </w:p>
    <w:p w14:paraId="278FF358" w14:textId="21463CBE" w:rsidR="004B3AF4" w:rsidRPr="00076E91" w:rsidRDefault="00A95E29" w:rsidP="00324278">
      <w:pPr>
        <w:spacing w:after="0" w:line="360" w:lineRule="auto"/>
        <w:jc w:val="both"/>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AB3B30" w:rsidRPr="00076E91">
        <w:t xml:space="preserve">Figure </w:t>
      </w:r>
      <w:r w:rsidR="00AB3B30">
        <w:rPr>
          <w:noProof/>
        </w:rPr>
        <w:t>4</w:t>
      </w:r>
      <w:r w:rsidR="00AB3B30">
        <w:noBreakHyphen/>
      </w:r>
      <w:r w:rsidR="00AB3B30">
        <w:rPr>
          <w:noProof/>
        </w:rPr>
        <w:t>2</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324278">
      <w:pPr>
        <w:spacing w:after="0" w:line="360" w:lineRule="auto"/>
        <w:jc w:val="both"/>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AB3B30" w:rsidRPr="00076E91">
        <w:t xml:space="preserve">Figure </w:t>
      </w:r>
      <w:r w:rsidR="00AB3B30">
        <w:rPr>
          <w:noProof/>
        </w:rPr>
        <w:t>4</w:t>
      </w:r>
      <w:r w:rsidR="00AB3B30">
        <w:noBreakHyphen/>
      </w:r>
      <w:r w:rsidR="00AB3B30">
        <w:rPr>
          <w:noProof/>
        </w:rPr>
        <w:t>3</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w:t>
      </w:r>
      <w:r w:rsidR="004A4204" w:rsidRPr="00076E91">
        <w:rPr>
          <w:szCs w:val="24"/>
        </w:rPr>
        <w:lastRenderedPageBreak/>
        <w:t xml:space="preserve">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324278">
      <w:pPr>
        <w:keepNext/>
        <w:spacing w:after="0" w:line="360" w:lineRule="auto"/>
        <w:jc w:val="both"/>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35">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5FD6F133" w:rsidR="00EB18BA" w:rsidRPr="00076E91" w:rsidRDefault="009708BB" w:rsidP="00324278">
      <w:pPr>
        <w:pStyle w:val="Caption"/>
        <w:spacing w:after="0" w:line="360" w:lineRule="auto"/>
        <w:jc w:val="both"/>
      </w:pPr>
      <w:bookmarkStart w:id="124" w:name="_Ref381546185"/>
      <w:bookmarkStart w:id="125" w:name="_Toc386113527"/>
      <w:r w:rsidRPr="00076E91">
        <w:t xml:space="preserve">Figure </w:t>
      </w:r>
      <w:r w:rsidR="00E5453E">
        <w:fldChar w:fldCharType="begin"/>
      </w:r>
      <w:r w:rsidR="00E5453E">
        <w:instrText xml:space="preserve"> STYLEREF 1 \s </w:instrText>
      </w:r>
      <w:r w:rsidR="00E5453E">
        <w:fldChar w:fldCharType="separate"/>
      </w:r>
      <w:r w:rsidR="00AB3B30">
        <w:rPr>
          <w:noProof/>
        </w:rPr>
        <w:t>4</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3</w:t>
      </w:r>
      <w:r w:rsidR="00E5453E">
        <w:fldChar w:fldCharType="end"/>
      </w:r>
      <w:bookmarkEnd w:id="124"/>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bookmarkEnd w:id="125"/>
    </w:p>
    <w:p w14:paraId="10DFFFD9" w14:textId="77777777" w:rsidR="00225DB4" w:rsidRDefault="00225DB4" w:rsidP="00324278">
      <w:pPr>
        <w:spacing w:after="0" w:line="360" w:lineRule="auto"/>
        <w:jc w:val="both"/>
        <w:rPr>
          <w:szCs w:val="24"/>
        </w:rPr>
      </w:pPr>
    </w:p>
    <w:p w14:paraId="4AABF204" w14:textId="6E7B5C8A" w:rsidR="00883209" w:rsidRPr="00076E91" w:rsidRDefault="00225DB4" w:rsidP="00324278">
      <w:pPr>
        <w:spacing w:after="0" w:line="360" w:lineRule="auto"/>
        <w:jc w:val="both"/>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AB3B30" w:rsidRPr="00076E91">
        <w:t xml:space="preserve">Figure </w:t>
      </w:r>
      <w:r w:rsidR="00AB3B30">
        <w:rPr>
          <w:noProof/>
        </w:rPr>
        <w:t>4</w:t>
      </w:r>
      <w:r w:rsidR="00AB3B30">
        <w:noBreakHyphen/>
      </w:r>
      <w:r w:rsidR="00AB3B30">
        <w:rPr>
          <w:noProof/>
        </w:rPr>
        <w:t>3</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AB3B30" w:rsidRPr="00076E91">
        <w:t xml:space="preserve">Figure </w:t>
      </w:r>
      <w:r w:rsidR="00AB3B30">
        <w:rPr>
          <w:noProof/>
        </w:rPr>
        <w:t>4</w:t>
      </w:r>
      <w:r w:rsidR="00AB3B30">
        <w:noBreakHyphen/>
      </w:r>
      <w:r w:rsidR="00AB3B30">
        <w:rPr>
          <w:noProof/>
        </w:rPr>
        <w:t>4</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324278">
      <w:pPr>
        <w:keepNext/>
        <w:spacing w:after="0" w:line="360" w:lineRule="auto"/>
        <w:jc w:val="both"/>
        <w:rPr>
          <w:szCs w:val="24"/>
        </w:rPr>
      </w:pPr>
      <w:r w:rsidRPr="00076E91">
        <w:rPr>
          <w:noProof/>
          <w:szCs w:val="24"/>
        </w:rPr>
        <w:lastRenderedPageBreak/>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33DD76B0" w:rsidR="00883209" w:rsidRPr="00076E91" w:rsidRDefault="00883209" w:rsidP="00324278">
      <w:pPr>
        <w:pStyle w:val="Caption"/>
        <w:spacing w:after="0" w:line="360" w:lineRule="auto"/>
        <w:jc w:val="both"/>
      </w:pPr>
      <w:bookmarkStart w:id="126" w:name="_Ref381546769"/>
      <w:bookmarkStart w:id="127" w:name="_Toc386113528"/>
      <w:r w:rsidRPr="00076E91">
        <w:t xml:space="preserve">Figure </w:t>
      </w:r>
      <w:r w:rsidR="00E5453E">
        <w:fldChar w:fldCharType="begin"/>
      </w:r>
      <w:r w:rsidR="00E5453E">
        <w:instrText xml:space="preserve"> STYLEREF 1 \s </w:instrText>
      </w:r>
      <w:r w:rsidR="00E5453E">
        <w:fldChar w:fldCharType="separate"/>
      </w:r>
      <w:r w:rsidR="00AB3B30">
        <w:rPr>
          <w:noProof/>
        </w:rPr>
        <w:t>4</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4</w:t>
      </w:r>
      <w:r w:rsidR="00E5453E">
        <w:fldChar w:fldCharType="end"/>
      </w:r>
      <w:bookmarkEnd w:id="126"/>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bookmarkEnd w:id="127"/>
    </w:p>
    <w:p w14:paraId="0D99FCBE" w14:textId="77777777" w:rsidR="00F0345C" w:rsidRDefault="00F0345C" w:rsidP="00324278">
      <w:pPr>
        <w:spacing w:after="0" w:line="360" w:lineRule="auto"/>
        <w:jc w:val="both"/>
        <w:rPr>
          <w:szCs w:val="24"/>
        </w:rPr>
      </w:pPr>
    </w:p>
    <w:p w14:paraId="417061A3" w14:textId="34AF7CDC" w:rsidR="00883209" w:rsidRPr="00076E91" w:rsidRDefault="000A7134" w:rsidP="00324278">
      <w:pPr>
        <w:spacing w:after="0" w:line="360" w:lineRule="auto"/>
        <w:jc w:val="both"/>
        <w:rPr>
          <w:szCs w:val="24"/>
        </w:rPr>
      </w:pPr>
      <w:r>
        <w:rPr>
          <w:szCs w:val="24"/>
        </w:rPr>
        <w:t>To investigate the functionality of the 42 microsporidia specific proteins, we used BlastKOALA</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99117B">
        <w:rPr>
          <w:szCs w:val="24"/>
        </w:rPr>
        <w:fldChar w:fldCharType="separate"/>
      </w:r>
      <w:r w:rsidR="0099117B">
        <w:rPr>
          <w:noProof/>
          <w:szCs w:val="24"/>
        </w:rPr>
        <w:t>(Kanehisa, Sato, and Morishima 2016)</w:t>
      </w:r>
      <w:r w:rsidR="0099117B">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identifiers</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99117B">
        <w:rPr>
          <w:szCs w:val="24"/>
        </w:rPr>
        <w:fldChar w:fldCharType="separate"/>
      </w:r>
      <w:r w:rsidR="0099117B">
        <w:rPr>
          <w:noProof/>
          <w:szCs w:val="24"/>
        </w:rPr>
        <w:t>(Kanehisa et al. 2016)</w:t>
      </w:r>
      <w:r w:rsidR="0099117B">
        <w:rPr>
          <w:szCs w:val="24"/>
        </w:rPr>
        <w:fldChar w:fldCharType="end"/>
      </w:r>
      <w:r w:rsidR="0099117B">
        <w:rPr>
          <w:szCs w:val="24"/>
        </w:rPr>
        <w:t xml:space="preserve"> </w:t>
      </w:r>
      <w:r>
        <w:rPr>
          <w:szCs w:val="24"/>
        </w:rPr>
        <w:t>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AB3B30" w:rsidRPr="00076E91">
        <w:t xml:space="preserve">Table </w:t>
      </w:r>
      <w:r w:rsidR="00AB3B30">
        <w:rPr>
          <w:noProof/>
        </w:rPr>
        <w:t>4</w:t>
      </w:r>
      <w:r w:rsidR="00AB3B30">
        <w:noBreakHyphen/>
      </w:r>
      <w:r w:rsidR="00AB3B30">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324278">
      <w:pPr>
        <w:pStyle w:val="Caption"/>
        <w:keepNext/>
        <w:spacing w:after="0" w:line="360" w:lineRule="auto"/>
        <w:jc w:val="both"/>
      </w:pPr>
      <w:bookmarkStart w:id="128" w:name="_Ref383849425"/>
      <w:bookmarkStart w:id="129" w:name="_Toc386113566"/>
      <w:r w:rsidRPr="00076E91">
        <w:t xml:space="preserve">Table </w:t>
      </w:r>
      <w:r w:rsidR="009F5610">
        <w:fldChar w:fldCharType="begin"/>
      </w:r>
      <w:r w:rsidR="009F5610">
        <w:instrText xml:space="preserve"> STYLEREF 1 \s </w:instrText>
      </w:r>
      <w:r w:rsidR="009F5610">
        <w:fldChar w:fldCharType="separate"/>
      </w:r>
      <w:r w:rsidR="00AB3B30">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1</w:t>
      </w:r>
      <w:r w:rsidR="009F5610">
        <w:fldChar w:fldCharType="end"/>
      </w:r>
      <w:bookmarkEnd w:id="128"/>
      <w:r w:rsidRPr="00076E91">
        <w:t xml:space="preserve">: KO annotation for 42 </w:t>
      </w:r>
      <w:r w:rsidR="0057765D" w:rsidRPr="00076E91">
        <w:t>microsporidia</w:t>
      </w:r>
      <w:r w:rsidRPr="00076E91">
        <w:t xml:space="preserve"> specific proteins using BlastKOALA</w:t>
      </w:r>
      <w:bookmarkEnd w:id="129"/>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5A186219" w:rsidR="00B021CA" w:rsidRDefault="0098628C" w:rsidP="00560D81">
      <w:pPr>
        <w:spacing w:after="0" w:line="360" w:lineRule="auto"/>
        <w:jc w:val="both"/>
        <w:rPr>
          <w:szCs w:val="24"/>
        </w:rPr>
      </w:pPr>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Gene Ontology terms</w:t>
      </w:r>
      <w:r w:rsidR="00E7779A">
        <w:rPr>
          <w:szCs w:val="24"/>
        </w:rPr>
        <w:t xml:space="preserve"> </w:t>
      </w:r>
      <w:r w:rsidR="00E7779A">
        <w:rPr>
          <w:szCs w:val="24"/>
        </w:rPr>
        <w:fldChar w:fldCharType="begin"/>
      </w:r>
      <w:r w:rsidR="00E7779A">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E7779A">
        <w:rPr>
          <w:szCs w:val="24"/>
        </w:rPr>
        <w:fldChar w:fldCharType="separate"/>
      </w:r>
      <w:r w:rsidR="00E7779A">
        <w:rPr>
          <w:noProof/>
          <w:szCs w:val="24"/>
        </w:rPr>
        <w:t>(Ashburner et al. 2000)</w:t>
      </w:r>
      <w:r w:rsidR="00E7779A">
        <w:rPr>
          <w:szCs w:val="24"/>
        </w:rPr>
        <w:fldChar w:fldCharType="end"/>
      </w:r>
      <w:r w:rsidRPr="00076E91">
        <w:rPr>
          <w:szCs w:val="24"/>
        </w:rPr>
        <w:t xml:space="preserve"> </w:t>
      </w:r>
      <w:r w:rsidR="000E1722">
        <w:rPr>
          <w:szCs w:val="24"/>
        </w:rPr>
        <w:t xml:space="preserve">using </w:t>
      </w:r>
      <w:r w:rsidR="00EE1D50" w:rsidRPr="00076E91">
        <w:rPr>
          <w:szCs w:val="24"/>
        </w:rPr>
        <w:t>Blast2GO v5.0.13</w:t>
      </w:r>
      <w:r w:rsidR="00E7779A">
        <w:rPr>
          <w:szCs w:val="24"/>
        </w:rPr>
        <w:t xml:space="preserve"> </w:t>
      </w:r>
      <w:r w:rsidR="00E7779A">
        <w:rPr>
          <w:szCs w:val="24"/>
        </w:rPr>
        <w:fldChar w:fldCharType="begin"/>
      </w:r>
      <w:r w:rsidR="00E7779A">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sidR="00E7779A">
        <w:rPr>
          <w:szCs w:val="24"/>
        </w:rPr>
        <w:fldChar w:fldCharType="separate"/>
      </w:r>
      <w:r w:rsidR="00E7779A">
        <w:rPr>
          <w:noProof/>
          <w:szCs w:val="24"/>
        </w:rPr>
        <w:t>(Götz et al. 2008)</w:t>
      </w:r>
      <w:r w:rsidR="00E7779A">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136400">
        <w:rPr>
          <w:szCs w:val="24"/>
          <w:highlight w:val="yellow"/>
        </w:rPr>
        <w:fldChar w:fldCharType="begin"/>
      </w:r>
      <w:r w:rsidR="00136400">
        <w:rPr>
          <w:szCs w:val="24"/>
        </w:rPr>
        <w:instrText xml:space="preserve"> REF _Ref384468516 \h </w:instrText>
      </w:r>
      <w:r w:rsidR="00136400">
        <w:rPr>
          <w:szCs w:val="24"/>
          <w:highlight w:val="yellow"/>
        </w:rPr>
      </w:r>
      <w:r w:rsidR="00136400">
        <w:rPr>
          <w:szCs w:val="24"/>
          <w:highlight w:val="yellow"/>
        </w:rPr>
        <w:fldChar w:fldCharType="separate"/>
      </w:r>
      <w:r w:rsidR="00AB3B30">
        <w:t xml:space="preserve">Figure </w:t>
      </w:r>
      <w:r w:rsidR="00AB3B30">
        <w:rPr>
          <w:noProof/>
        </w:rPr>
        <w:t>4</w:t>
      </w:r>
      <w:r w:rsidR="00AB3B30">
        <w:noBreakHyphen/>
      </w:r>
      <w:r w:rsidR="00AB3B30">
        <w:rPr>
          <w:noProof/>
        </w:rPr>
        <w:t>5</w:t>
      </w:r>
      <w:r w:rsidR="00136400">
        <w:rPr>
          <w:szCs w:val="24"/>
          <w:highlight w:val="yellow"/>
        </w:rPr>
        <w:fldChar w:fldCharType="end"/>
      </w:r>
      <w:r w:rsidR="00136400">
        <w:rPr>
          <w:szCs w:val="24"/>
        </w:rPr>
        <w:t xml:space="preserve">, or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AB3B30">
        <w:t xml:space="preserve">Table </w:t>
      </w:r>
      <w:r w:rsidR="00AB3B30">
        <w:rPr>
          <w:noProof/>
        </w:rPr>
        <w:t>A</w:t>
      </w:r>
      <w:r w:rsidR="00AB3B30">
        <w:noBreakHyphen/>
      </w:r>
      <w:r w:rsidR="00AB3B30">
        <w:rPr>
          <w:noProof/>
        </w:rPr>
        <w:t>5</w:t>
      </w:r>
      <w:r w:rsidR="00222C56">
        <w:rPr>
          <w:szCs w:val="24"/>
        </w:rPr>
        <w:fldChar w:fldCharType="end"/>
      </w:r>
      <w:r w:rsidR="00222C56">
        <w:rPr>
          <w:szCs w:val="24"/>
        </w:rPr>
        <w:t>)</w:t>
      </w:r>
      <w:r w:rsidR="00202954">
        <w:rPr>
          <w:szCs w:val="24"/>
        </w:rPr>
        <w:t>.</w:t>
      </w:r>
    </w:p>
    <w:p w14:paraId="47C014D8" w14:textId="77777777" w:rsidR="00DC6FC3" w:rsidRDefault="00DC6FC3" w:rsidP="00560D81">
      <w:pPr>
        <w:keepNext/>
        <w:spacing w:after="0" w:line="360" w:lineRule="auto"/>
        <w:jc w:val="both"/>
      </w:pPr>
      <w:r>
        <w:rPr>
          <w:noProof/>
          <w:szCs w:val="24"/>
        </w:rPr>
        <w:lastRenderedPageBreak/>
        <w:drawing>
          <wp:inline distT="0" distB="0" distL="0" distR="0" wp14:anchorId="61D80169" wp14:editId="0CB16D03">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55516A60" w14:textId="0FE9A720" w:rsidR="00DC6FC3" w:rsidRPr="00076E91" w:rsidRDefault="00DC6FC3" w:rsidP="00560D81">
      <w:pPr>
        <w:pStyle w:val="Caption"/>
        <w:jc w:val="both"/>
        <w:rPr>
          <w:szCs w:val="24"/>
        </w:rPr>
      </w:pPr>
      <w:bookmarkStart w:id="130" w:name="_Ref384468516"/>
      <w:bookmarkStart w:id="131" w:name="_Toc386113529"/>
      <w:r>
        <w:t xml:space="preserve">Figure </w:t>
      </w:r>
      <w:r w:rsidR="00E5453E">
        <w:fldChar w:fldCharType="begin"/>
      </w:r>
      <w:r w:rsidR="00E5453E">
        <w:instrText xml:space="preserve"> STYLEREF 1 \s </w:instrText>
      </w:r>
      <w:r w:rsidR="00E5453E">
        <w:fldChar w:fldCharType="separate"/>
      </w:r>
      <w:r w:rsidR="00AB3B30">
        <w:rPr>
          <w:noProof/>
        </w:rPr>
        <w:t>4</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5</w:t>
      </w:r>
      <w:r w:rsidR="00E5453E">
        <w:fldChar w:fldCharType="end"/>
      </w:r>
      <w:bookmarkEnd w:id="130"/>
      <w:r>
        <w:t>: GO annotation for microsporidia specific proteins.</w:t>
      </w:r>
      <w:bookmarkEnd w:id="131"/>
    </w:p>
    <w:p w14:paraId="3D72BD2B" w14:textId="77777777" w:rsidR="00021B9B" w:rsidRDefault="00021B9B" w:rsidP="00560D81">
      <w:pPr>
        <w:spacing w:after="0" w:line="360" w:lineRule="auto"/>
        <w:jc w:val="both"/>
        <w:rPr>
          <w:szCs w:val="24"/>
        </w:rPr>
      </w:pPr>
    </w:p>
    <w:p w14:paraId="37BDFCD9" w14:textId="6B22958F" w:rsidR="00AD08DF" w:rsidRPr="00CC3D21" w:rsidRDefault="00AD08DF" w:rsidP="00560D81">
      <w:pPr>
        <w:pStyle w:val="Heading2"/>
        <w:jc w:val="both"/>
      </w:pPr>
      <w:bookmarkStart w:id="132" w:name="_Toc386107102"/>
      <w:r w:rsidRPr="00CC3D21">
        <w:t>Discussion</w:t>
      </w:r>
      <w:bookmarkEnd w:id="132"/>
    </w:p>
    <w:p w14:paraId="615E3DA3" w14:textId="08AA7568" w:rsidR="00AA4B99" w:rsidRDefault="00564E15" w:rsidP="00560D81">
      <w:pPr>
        <w:spacing w:after="0" w:line="360" w:lineRule="auto"/>
        <w:jc w:val="both"/>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AB3B30">
        <w:t xml:space="preserve">Table </w:t>
      </w:r>
      <w:r w:rsidR="00AB3B30">
        <w:rPr>
          <w:noProof/>
        </w:rPr>
        <w:t>4</w:t>
      </w:r>
      <w:r w:rsidR="00AB3B30">
        <w:noBreakHyphen/>
      </w:r>
      <w:r w:rsidR="00AB3B30">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560D81">
      <w:pPr>
        <w:pStyle w:val="Caption"/>
        <w:keepNext/>
        <w:jc w:val="both"/>
      </w:pPr>
      <w:bookmarkStart w:id="133" w:name="_Ref383866029"/>
      <w:bookmarkStart w:id="134" w:name="_Toc386113567"/>
      <w:r>
        <w:t xml:space="preserve">Table </w:t>
      </w:r>
      <w:r w:rsidR="009F5610">
        <w:fldChar w:fldCharType="begin"/>
      </w:r>
      <w:r w:rsidR="009F5610">
        <w:instrText xml:space="preserve"> STYLEREF 1 \s </w:instrText>
      </w:r>
      <w:r w:rsidR="009F5610">
        <w:fldChar w:fldCharType="separate"/>
      </w:r>
      <w:r w:rsidR="00AB3B30">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2</w:t>
      </w:r>
      <w:r w:rsidR="009F5610">
        <w:fldChar w:fldCharType="end"/>
      </w:r>
      <w:bookmarkEnd w:id="133"/>
      <w:r>
        <w:t>: Estimated microsporidia specific proteins by applying different FAS cutoffs.</w:t>
      </w:r>
      <w:bookmarkEnd w:id="134"/>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CC3D21" w:rsidRDefault="00AD08DF" w:rsidP="00560D81">
      <w:pPr>
        <w:pStyle w:val="Heading2"/>
        <w:jc w:val="both"/>
      </w:pPr>
      <w:bookmarkStart w:id="135" w:name="_Toc386107103"/>
      <w:r w:rsidRPr="00CC3D21">
        <w:lastRenderedPageBreak/>
        <w:t>Conclusion</w:t>
      </w:r>
      <w:bookmarkEnd w:id="135"/>
    </w:p>
    <w:p w14:paraId="2FDA2A35" w14:textId="6E0CD9D1" w:rsidR="009F5C54" w:rsidRDefault="00C90E9E" w:rsidP="00560D81">
      <w:pPr>
        <w:spacing w:after="0" w:line="360" w:lineRule="auto"/>
        <w:jc w:val="both"/>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outcome of</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C47AC0">
        <w:rPr>
          <w:szCs w:val="24"/>
        </w:rPr>
        <w:t>the authors</w:t>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060600AE" w:rsidR="00E34833" w:rsidRPr="00076E91" w:rsidRDefault="009F5C54" w:rsidP="00560D81">
      <w:pPr>
        <w:spacing w:after="0" w:line="360" w:lineRule="auto"/>
        <w:jc w:val="both"/>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765F40">
        <w:rPr>
          <w:szCs w:val="24"/>
        </w:rPr>
        <w:t>.</w:t>
      </w:r>
    </w:p>
    <w:p w14:paraId="27D131F2" w14:textId="050F223D" w:rsidR="0033311C" w:rsidRPr="00076E91" w:rsidRDefault="0033311C" w:rsidP="00560D81">
      <w:pPr>
        <w:spacing w:after="0" w:line="360" w:lineRule="auto"/>
        <w:jc w:val="both"/>
        <w:rPr>
          <w:szCs w:val="24"/>
        </w:rPr>
      </w:pPr>
    </w:p>
    <w:p w14:paraId="1F75DF84" w14:textId="77777777" w:rsidR="0033311C" w:rsidRPr="00076E91" w:rsidRDefault="0033311C" w:rsidP="00560D81">
      <w:pPr>
        <w:spacing w:after="0" w:line="360" w:lineRule="auto"/>
        <w:jc w:val="both"/>
        <w:rPr>
          <w:szCs w:val="24"/>
        </w:rPr>
      </w:pPr>
    </w:p>
    <w:p w14:paraId="080C9330" w14:textId="2D3D9AF5" w:rsidR="0033311C" w:rsidRPr="00076E91" w:rsidRDefault="0033311C" w:rsidP="00560D81">
      <w:pPr>
        <w:spacing w:after="0" w:line="360" w:lineRule="auto"/>
        <w:jc w:val="both"/>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2F4280C" w14:textId="1498996B" w:rsidR="00743D43" w:rsidRDefault="00AA39B5" w:rsidP="00560D81">
      <w:pPr>
        <w:pStyle w:val="Heading1"/>
        <w:jc w:val="both"/>
      </w:pPr>
      <w:bookmarkStart w:id="136" w:name="_Toc386107104"/>
      <w:r w:rsidRPr="00A115AD">
        <w:lastRenderedPageBreak/>
        <w:t>HamFAS: a novel f</w:t>
      </w:r>
      <w:r w:rsidR="00AD08DF" w:rsidRPr="00A115AD">
        <w:t>unctional annotation</w:t>
      </w:r>
      <w:r w:rsidRPr="00A115AD">
        <w:t xml:space="preserve"> approach based on feature-aware orthology inference</w:t>
      </w:r>
      <w:bookmarkEnd w:id="136"/>
    </w:p>
    <w:p w14:paraId="79E4859E" w14:textId="77777777" w:rsidR="005E2368" w:rsidRPr="005E2368" w:rsidRDefault="005E2368" w:rsidP="00560D81">
      <w:pPr>
        <w:jc w:val="both"/>
      </w:pPr>
    </w:p>
    <w:p w14:paraId="54552F6D" w14:textId="0700579B" w:rsidR="0077201E" w:rsidRPr="00A115AD" w:rsidRDefault="00AD08DF" w:rsidP="00560D81">
      <w:pPr>
        <w:pStyle w:val="Heading2"/>
        <w:jc w:val="both"/>
      </w:pPr>
      <w:bookmarkStart w:id="137" w:name="_Toc386107105"/>
      <w:r w:rsidRPr="00A115AD">
        <w:t>Introduction</w:t>
      </w:r>
      <w:bookmarkEnd w:id="137"/>
    </w:p>
    <w:p w14:paraId="278C0181" w14:textId="78D31B63" w:rsidR="00313F90" w:rsidRDefault="003E1DD6" w:rsidP="00560D81">
      <w:pPr>
        <w:spacing w:after="0" w:line="360" w:lineRule="auto"/>
        <w:jc w:val="both"/>
        <w:rPr>
          <w:szCs w:val="24"/>
        </w:rPr>
      </w:pPr>
      <w:r>
        <w:rPr>
          <w:szCs w:val="24"/>
        </w:rPr>
        <w:t>Function assignment is o</w:t>
      </w:r>
      <w:r w:rsidR="000C7B6C">
        <w:rPr>
          <w:szCs w:val="24"/>
        </w:rPr>
        <w:t xml:space="preserve">ne of the </w:t>
      </w:r>
      <w:r w:rsidR="00605539">
        <w:rPr>
          <w:szCs w:val="24"/>
        </w:rPr>
        <w:t>crucial</w:t>
      </w:r>
      <w:r w:rsidR="001350BA">
        <w:rPr>
          <w:szCs w:val="24"/>
        </w:rPr>
        <w:t xml:space="preserve"> steps in every</w:t>
      </w:r>
      <w:r w:rsidR="000C7B6C">
        <w:rPr>
          <w:szCs w:val="24"/>
        </w:rPr>
        <w:t xml:space="preserve">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2220ED">
        <w:rPr>
          <w:szCs w:val="24"/>
        </w:rPr>
        <w:t xml:space="preserve"> </w:t>
      </w:r>
      <w:r w:rsidR="002220ED">
        <w:rPr>
          <w:szCs w:val="24"/>
        </w:rPr>
        <w:fldChar w:fldCharType="begin"/>
      </w:r>
      <w:r w:rsidR="002220ED">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sidR="002220ED">
        <w:rPr>
          <w:szCs w:val="24"/>
        </w:rPr>
        <w:fldChar w:fldCharType="separate"/>
      </w:r>
      <w:r w:rsidR="002220ED">
        <w:rPr>
          <w:noProof/>
          <w:szCs w:val="24"/>
        </w:rPr>
        <w:t>(Gabaldón and Huynen 2004)</w:t>
      </w:r>
      <w:r w:rsidR="002220ED">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Because protein structures evolve exponentially slower than their amino acid sequences</w:t>
      </w:r>
      <w:r w:rsidR="002C4B7B">
        <w:rPr>
          <w:szCs w:val="24"/>
        </w:rPr>
        <w:t xml:space="preserve"> </w:t>
      </w:r>
      <w:r w:rsidR="002C4B7B">
        <w:rPr>
          <w:szCs w:val="24"/>
        </w:rPr>
        <w:fldChar w:fldCharType="begin"/>
      </w:r>
      <w:r w:rsidR="002C4B7B">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2C4B7B">
        <w:rPr>
          <w:szCs w:val="24"/>
        </w:rPr>
        <w:fldChar w:fldCharType="separate"/>
      </w:r>
      <w:r w:rsidR="002C4B7B">
        <w:rPr>
          <w:noProof/>
          <w:szCs w:val="24"/>
        </w:rPr>
        <w:t>(Chothia and Lesk 1986; Williams and Lovell 2009)</w:t>
      </w:r>
      <w:r w:rsidR="002C4B7B">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2C4B7B">
        <w:rPr>
          <w:szCs w:val="24"/>
        </w:rPr>
        <w:t xml:space="preserve"> </w:t>
      </w:r>
      <w:r w:rsidR="002C4B7B">
        <w:rPr>
          <w:szCs w:val="24"/>
        </w:rPr>
        <w:fldChar w:fldCharType="begin"/>
      </w:r>
      <w:r w:rsidR="002C4B7B">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2C4B7B">
        <w:rPr>
          <w:szCs w:val="24"/>
        </w:rPr>
        <w:fldChar w:fldCharType="separate"/>
      </w:r>
      <w:r w:rsidR="002C4B7B">
        <w:rPr>
          <w:noProof/>
          <w:szCs w:val="24"/>
        </w:rPr>
        <w:t>(Adams et al. 2007)</w:t>
      </w:r>
      <w:r w:rsidR="002C4B7B">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time consuming and complicated</w:t>
      </w:r>
      <w:r w:rsidR="002C4B7B">
        <w:rPr>
          <w:szCs w:val="24"/>
        </w:rPr>
        <w:t xml:space="preserve"> </w:t>
      </w:r>
      <w:r w:rsidR="002C4B7B">
        <w:rPr>
          <w:szCs w:val="24"/>
        </w:rPr>
        <w:fldChar w:fldCharType="begin"/>
      </w:r>
      <w:r w:rsidR="002C4B7B">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2C4B7B">
        <w:rPr>
          <w:szCs w:val="24"/>
        </w:rPr>
        <w:fldChar w:fldCharType="separate"/>
      </w:r>
      <w:r w:rsidR="002C4B7B">
        <w:rPr>
          <w:noProof/>
          <w:szCs w:val="24"/>
        </w:rPr>
        <w:t>(Baker 2001)</w:t>
      </w:r>
      <w:r w:rsidR="002C4B7B">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2C4B7B">
        <w:rPr>
          <w:szCs w:val="24"/>
        </w:rPr>
        <w:t xml:space="preserve"> </w:t>
      </w:r>
      <w:r w:rsidR="002C4B7B">
        <w:rPr>
          <w:szCs w:val="24"/>
        </w:rPr>
        <w:fldChar w:fldCharType="begin"/>
      </w:r>
      <w:r w:rsidR="002C4B7B">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2C4B7B">
        <w:rPr>
          <w:szCs w:val="24"/>
        </w:rPr>
        <w:fldChar w:fldCharType="separate"/>
      </w:r>
      <w:r w:rsidR="002C4B7B">
        <w:rPr>
          <w:noProof/>
          <w:szCs w:val="24"/>
        </w:rPr>
        <w:t>(Loewenstein et al. 2009)</w:t>
      </w:r>
      <w:r w:rsidR="002C4B7B">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2C4B7B">
        <w:rPr>
          <w:szCs w:val="24"/>
        </w:rPr>
        <w:t xml:space="preserve"> </w:t>
      </w:r>
      <w:r w:rsidR="002C4B7B">
        <w:rPr>
          <w:szCs w:val="24"/>
        </w:rPr>
        <w:fldChar w:fldCharType="begin"/>
      </w:r>
      <w:r w:rsidR="002C4B7B">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2C4B7B">
        <w:rPr>
          <w:szCs w:val="24"/>
        </w:rPr>
        <w:fldChar w:fldCharType="separate"/>
      </w:r>
      <w:r w:rsidR="002C4B7B">
        <w:rPr>
          <w:noProof/>
          <w:szCs w:val="24"/>
        </w:rPr>
        <w:t>(Sael, Chitale, and Kihara 2012)</w:t>
      </w:r>
      <w:r w:rsidR="002C4B7B">
        <w:rPr>
          <w:szCs w:val="24"/>
        </w:rPr>
        <w:fldChar w:fldCharType="end"/>
      </w:r>
      <w:r w:rsidR="00346D5F">
        <w:rPr>
          <w:szCs w:val="24"/>
        </w:rPr>
        <w:t>.</w:t>
      </w:r>
    </w:p>
    <w:p w14:paraId="5E5FFDC1" w14:textId="08F60290" w:rsidR="001521DE" w:rsidRDefault="00B01FCE" w:rsidP="00560D81">
      <w:pPr>
        <w:spacing w:after="0" w:line="360" w:lineRule="auto"/>
        <w:jc w:val="both"/>
        <w:rPr>
          <w:szCs w:val="24"/>
        </w:rPr>
      </w:pPr>
      <w:r w:rsidRPr="00076E91">
        <w:rPr>
          <w:szCs w:val="24"/>
        </w:rPr>
        <w:t>Proteins that are orthologous to each other are likely to have similar functions</w:t>
      </w:r>
      <w:r w:rsidR="00267855">
        <w:rPr>
          <w:szCs w:val="24"/>
        </w:rPr>
        <w:t xml:space="preserve"> or retain the key properties </w:t>
      </w:r>
      <w:r w:rsidR="004068FC">
        <w:rPr>
          <w:szCs w:val="24"/>
        </w:rPr>
        <w:fldChar w:fldCharType="begin"/>
      </w:r>
      <w:r w:rsidR="004068FC">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004068FC">
        <w:rPr>
          <w:szCs w:val="24"/>
        </w:rPr>
        <w:fldChar w:fldCharType="separate"/>
      </w:r>
      <w:r w:rsidR="004068FC">
        <w:rPr>
          <w:noProof/>
          <w:szCs w:val="24"/>
        </w:rPr>
        <w:t>(Gabaldón and Koonin 2013)</w:t>
      </w:r>
      <w:r w:rsidR="004068FC">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4068FC">
        <w:rPr>
          <w:szCs w:val="24"/>
        </w:rPr>
        <w:t xml:space="preserve"> </w: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 </w:instrTex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EN.CITE.DATA </w:instrText>
      </w:r>
      <w:r w:rsidR="004068FC">
        <w:rPr>
          <w:szCs w:val="24"/>
        </w:rPr>
      </w:r>
      <w:r w:rsidR="004068FC">
        <w:rPr>
          <w:szCs w:val="24"/>
        </w:rPr>
        <w:fldChar w:fldCharType="end"/>
      </w:r>
      <w:r w:rsidR="004068FC">
        <w:rPr>
          <w:szCs w:val="24"/>
        </w:rPr>
      </w:r>
      <w:r w:rsidR="004068FC">
        <w:rPr>
          <w:szCs w:val="24"/>
        </w:rPr>
        <w:fldChar w:fldCharType="separate"/>
      </w:r>
      <w:r w:rsidR="004068FC">
        <w:rPr>
          <w:noProof/>
          <w:szCs w:val="24"/>
        </w:rPr>
        <w:t>(Altenhoff et al. 2016)</w:t>
      </w:r>
      <w:r w:rsidR="004068FC">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0B24F0">
        <w:rPr>
          <w:szCs w:val="24"/>
        </w:rPr>
        <w:t>can</w:t>
      </w:r>
      <w:r w:rsidR="000B24F0" w:rsidRPr="00340C30">
        <w:rPr>
          <w:szCs w:val="24"/>
        </w:rPr>
        <w:t>not</w:t>
      </w:r>
      <w:r w:rsidR="00340C30" w:rsidRPr="00340C30">
        <w:rPr>
          <w:szCs w:val="24"/>
        </w:rPr>
        <w:t xml:space="preserve"> always be </w:t>
      </w:r>
      <w:r w:rsidR="00D34020">
        <w:rPr>
          <w:szCs w:val="24"/>
        </w:rPr>
        <w:t>assured</w:t>
      </w:r>
      <w:r w:rsidR="00340C30" w:rsidRPr="00340C30">
        <w:rPr>
          <w:szCs w:val="24"/>
        </w:rPr>
        <w:t xml:space="preserve"> by orthology relationship</w:t>
      </w:r>
      <w:r w:rsidR="006240D0">
        <w:rPr>
          <w:szCs w:val="24"/>
        </w:rPr>
        <w:t xml:space="preserve"> between proteins</w:t>
      </w:r>
      <w:r w:rsidR="004068FC">
        <w:rPr>
          <w:szCs w:val="24"/>
        </w:rPr>
        <w:t xml:space="preserve"> </w:t>
      </w:r>
      <w:r w:rsidR="004068FC">
        <w:rPr>
          <w:szCs w:val="24"/>
        </w:rPr>
        <w:fldChar w:fldCharType="begin"/>
      </w:r>
      <w:r w:rsidR="004068FC">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4068FC">
        <w:rPr>
          <w:szCs w:val="24"/>
        </w:rPr>
        <w:fldChar w:fldCharType="separate"/>
      </w:r>
      <w:r w:rsidR="004068FC">
        <w:rPr>
          <w:noProof/>
          <w:szCs w:val="24"/>
        </w:rPr>
        <w:t>(Studer and Robinson-Rechavi 2009)</w:t>
      </w:r>
      <w:r w:rsidR="004068FC">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w:t>
      </w:r>
      <w:r w:rsidR="00F141AD">
        <w:rPr>
          <w:szCs w:val="24"/>
        </w:rPr>
        <w:lastRenderedPageBreak/>
        <w:t>related species</w:t>
      </w:r>
      <w:r w:rsidR="000362A1">
        <w:rPr>
          <w:szCs w:val="24"/>
        </w:rPr>
        <w:t xml:space="preserve"> </w: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 </w:instrTex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EN.CITE.DATA </w:instrText>
      </w:r>
      <w:r w:rsidR="000362A1">
        <w:rPr>
          <w:szCs w:val="24"/>
        </w:rPr>
      </w:r>
      <w:r w:rsidR="000362A1">
        <w:rPr>
          <w:szCs w:val="24"/>
        </w:rPr>
        <w:fldChar w:fldCharType="end"/>
      </w:r>
      <w:r w:rsidR="000362A1">
        <w:rPr>
          <w:szCs w:val="24"/>
        </w:rPr>
      </w:r>
      <w:r w:rsidR="000362A1">
        <w:rPr>
          <w:szCs w:val="24"/>
        </w:rPr>
        <w:fldChar w:fldCharType="separate"/>
      </w:r>
      <w:r w:rsidR="000362A1">
        <w:rPr>
          <w:noProof/>
          <w:szCs w:val="24"/>
        </w:rPr>
        <w:t>(Apic, Gough, and Teichmann 2001; Reid, Yeats, and Orengo 2007)</w:t>
      </w:r>
      <w:r w:rsidR="000362A1">
        <w:rPr>
          <w:szCs w:val="24"/>
        </w:rPr>
        <w:fldChar w:fldCharType="end"/>
      </w:r>
      <w:r w:rsidR="00F141AD">
        <w:rPr>
          <w:szCs w:val="24"/>
        </w:rPr>
        <w:t>.</w:t>
      </w:r>
    </w:p>
    <w:p w14:paraId="7A894535" w14:textId="4B258584" w:rsidR="00D850D3" w:rsidRDefault="003B51B8" w:rsidP="00560D81">
      <w:pPr>
        <w:spacing w:after="0" w:line="360" w:lineRule="auto"/>
        <w:jc w:val="both"/>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B63441">
        <w:rPr>
          <w:szCs w:val="24"/>
        </w:rPr>
        <w:t xml:space="preserve"> </w: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 </w:instrTex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EN.CITE.DATA </w:instrText>
      </w:r>
      <w:r w:rsidR="00B63441">
        <w:rPr>
          <w:szCs w:val="24"/>
        </w:rPr>
      </w:r>
      <w:r w:rsidR="00B63441">
        <w:rPr>
          <w:szCs w:val="24"/>
        </w:rPr>
        <w:fldChar w:fldCharType="end"/>
      </w:r>
      <w:r w:rsidR="00B63441">
        <w:rPr>
          <w:szCs w:val="24"/>
        </w:rPr>
      </w:r>
      <w:r w:rsidR="00B63441">
        <w:rPr>
          <w:szCs w:val="24"/>
        </w:rPr>
        <w:fldChar w:fldCharType="separate"/>
      </w:r>
      <w:r w:rsidR="00B63441">
        <w:rPr>
          <w:noProof/>
          <w:szCs w:val="24"/>
        </w:rPr>
        <w:t>(Kanehisa and Goto 2000; Kanehisa et al. 2016)</w:t>
      </w:r>
      <w:r w:rsidR="00B63441">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link proteins with their genomic information including sequences and functional annotations; chemical information such as compound, glycan or reaction; and also their biological metabolic pathways</w:t>
      </w:r>
      <w:r w:rsidR="00B63441">
        <w:rPr>
          <w:szCs w:val="24"/>
        </w:rPr>
        <w:t xml:space="preserve"> </w:t>
      </w:r>
      <w:r w:rsidR="00B63441">
        <w:rPr>
          <w:szCs w:val="24"/>
        </w:rPr>
        <w:fldChar w:fldCharType="begin"/>
      </w:r>
      <w:r w:rsidR="00B63441">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B63441">
        <w:rPr>
          <w:szCs w:val="24"/>
        </w:rPr>
        <w:fldChar w:fldCharType="separate"/>
      </w:r>
      <w:r w:rsidR="00B63441">
        <w:rPr>
          <w:noProof/>
          <w:szCs w:val="24"/>
        </w:rPr>
        <w:t>(Kanehisa et al. 2014)</w:t>
      </w:r>
      <w:r w:rsidR="00B63441">
        <w:rPr>
          <w:szCs w:val="24"/>
        </w:rPr>
        <w:fldChar w:fldCharType="end"/>
      </w:r>
      <w:r w:rsidR="00BD4F02">
        <w:rPr>
          <w:szCs w:val="24"/>
        </w:rPr>
        <w:t>.</w:t>
      </w:r>
    </w:p>
    <w:p w14:paraId="6C4F69B1" w14:textId="77777777" w:rsidR="00E85F58" w:rsidRDefault="00E85F58" w:rsidP="00560D81">
      <w:pPr>
        <w:spacing w:after="0" w:line="360" w:lineRule="auto"/>
        <w:jc w:val="both"/>
        <w:rPr>
          <w:szCs w:val="24"/>
        </w:rPr>
      </w:pPr>
    </w:p>
    <w:p w14:paraId="1461D92F" w14:textId="73E8D281" w:rsidR="006F071A" w:rsidRPr="00A115AD" w:rsidRDefault="00AD08DF" w:rsidP="00560D81">
      <w:pPr>
        <w:pStyle w:val="Heading2"/>
        <w:spacing w:line="276" w:lineRule="auto"/>
        <w:jc w:val="both"/>
      </w:pPr>
      <w:bookmarkStart w:id="138" w:name="_Toc386107106"/>
      <w:r w:rsidRPr="00A115AD">
        <w:t>Methods</w:t>
      </w:r>
      <w:bookmarkEnd w:id="138"/>
    </w:p>
    <w:p w14:paraId="2FAC3F1D" w14:textId="072634A5" w:rsidR="00F31F1F" w:rsidRPr="00A115AD" w:rsidRDefault="00343CC4" w:rsidP="00560D81">
      <w:pPr>
        <w:pStyle w:val="Heading3"/>
        <w:jc w:val="both"/>
      </w:pPr>
      <w:bookmarkStart w:id="139" w:name="_Toc386107107"/>
      <w:r w:rsidRPr="00A115AD">
        <w:t xml:space="preserve">HamFAS </w:t>
      </w:r>
      <w:r w:rsidR="00AA51C4" w:rsidRPr="00A115AD">
        <w:t>approach</w:t>
      </w:r>
      <w:bookmarkEnd w:id="139"/>
    </w:p>
    <w:p w14:paraId="14278F0C" w14:textId="13363E7F" w:rsidR="000E0EEC" w:rsidRPr="00076E91" w:rsidRDefault="00F31F1F" w:rsidP="00560D81">
      <w:pPr>
        <w:spacing w:after="0" w:line="360" w:lineRule="auto"/>
        <w:jc w:val="both"/>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AB3B30" w:rsidRPr="00076E91">
        <w:t xml:space="preserve">Figure </w:t>
      </w:r>
      <w:r w:rsidR="00AB3B30">
        <w:rPr>
          <w:noProof/>
        </w:rPr>
        <w:t>5</w:t>
      </w:r>
      <w:r w:rsidR="00AB3B30">
        <w:noBreakHyphen/>
      </w:r>
      <w:r w:rsidR="00AB3B30">
        <w:rPr>
          <w:noProof/>
        </w:rPr>
        <w:t>1</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560D81">
      <w:pPr>
        <w:keepNext/>
        <w:spacing w:after="0" w:line="360" w:lineRule="auto"/>
        <w:jc w:val="both"/>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2D4D18B9" w:rsidR="000E0EEC" w:rsidRPr="00076E91" w:rsidRDefault="00B01FCE" w:rsidP="00560D81">
      <w:pPr>
        <w:pStyle w:val="Caption"/>
        <w:spacing w:after="0" w:line="360" w:lineRule="auto"/>
        <w:jc w:val="both"/>
      </w:pPr>
      <w:bookmarkStart w:id="140" w:name="_Ref381605755"/>
      <w:bookmarkStart w:id="141" w:name="_Toc386113530"/>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w:t>
      </w:r>
      <w:r w:rsidR="00E5453E">
        <w:fldChar w:fldCharType="end"/>
      </w:r>
      <w:bookmarkEnd w:id="140"/>
      <w:r w:rsidRPr="00076E91">
        <w:t>: KO annotation transfer using HamFAS approach.</w:t>
      </w:r>
      <w:bookmarkEnd w:id="141"/>
    </w:p>
    <w:p w14:paraId="52C6C072" w14:textId="3FE6A3D7" w:rsidR="00B01FCE" w:rsidRPr="00076E91" w:rsidRDefault="00C22FAE" w:rsidP="00560D81">
      <w:pPr>
        <w:spacing w:after="0" w:line="360" w:lineRule="auto"/>
        <w:jc w:val="both"/>
        <w:rPr>
          <w:szCs w:val="24"/>
        </w:rPr>
      </w:pPr>
      <w:r>
        <w:rPr>
          <w:szCs w:val="24"/>
        </w:rPr>
        <w:lastRenderedPageBreak/>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AB3B30">
        <w:t xml:space="preserve">Table </w:t>
      </w:r>
      <w:r w:rsidR="00AB3B30">
        <w:rPr>
          <w:noProof/>
        </w:rPr>
        <w:t>A</w:t>
      </w:r>
      <w:r w:rsidR="00AB3B30">
        <w:noBreakHyphen/>
      </w:r>
      <w:r w:rsidR="00AB3B30">
        <w:rPr>
          <w:noProof/>
        </w:rPr>
        <w:t>3</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08D59C3F" w14:textId="5DE9A7A9" w:rsidR="006F071A" w:rsidRPr="00076E91" w:rsidRDefault="00B01FCE" w:rsidP="00560D81">
      <w:pPr>
        <w:spacing w:after="0" w:line="360" w:lineRule="auto"/>
        <w:jc w:val="both"/>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196AC24A" w14:textId="5AC244FE" w:rsidR="00F31F1F" w:rsidRPr="00C3276D" w:rsidRDefault="006D12A5" w:rsidP="00560D81">
      <w:pPr>
        <w:pStyle w:val="Heading3"/>
        <w:jc w:val="both"/>
      </w:pPr>
      <w:bookmarkStart w:id="142" w:name="_Toc386107108"/>
      <w:r w:rsidRPr="00C3276D">
        <w:t>Benchmarking HamFAS</w:t>
      </w:r>
      <w:bookmarkEnd w:id="142"/>
    </w:p>
    <w:p w14:paraId="4C7D5CF2" w14:textId="188FA232" w:rsidR="006D12A5" w:rsidRPr="00076E91" w:rsidRDefault="006D12A5" w:rsidP="00560D8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FF509E">
        <w:rPr>
          <w:szCs w:val="24"/>
        </w:rPr>
        <w:t xml:space="preserve"> </w:t>
      </w:r>
      <w:r w:rsidR="00FF509E">
        <w:rPr>
          <w:szCs w:val="24"/>
        </w:rPr>
        <w:fldChar w:fldCharType="begin"/>
      </w:r>
      <w:r w:rsidR="00FF509E">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FF509E">
        <w:rPr>
          <w:szCs w:val="24"/>
        </w:rPr>
        <w:fldChar w:fldCharType="separate"/>
      </w:r>
      <w:r w:rsidR="00FF509E">
        <w:rPr>
          <w:noProof/>
          <w:szCs w:val="24"/>
        </w:rPr>
        <w:t>(Moriya et al. 2007)</w:t>
      </w:r>
      <w:r w:rsidR="00FF509E">
        <w:rPr>
          <w:szCs w:val="24"/>
        </w:rPr>
        <w:fldChar w:fldCharType="end"/>
      </w:r>
      <w:r w:rsidRPr="00076E91">
        <w:rPr>
          <w:szCs w:val="24"/>
        </w:rPr>
        <w:t xml:space="preserve"> and BlastKOALA</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F509E">
        <w:rPr>
          <w:szCs w:val="24"/>
        </w:rPr>
        <w:fldChar w:fldCharType="separate"/>
      </w:r>
      <w:r w:rsidR="00FF509E">
        <w:rPr>
          <w:noProof/>
          <w:szCs w:val="24"/>
        </w:rPr>
        <w:t>(Kanehisa, Sato, and Morishima 2016)</w:t>
      </w:r>
      <w:r w:rsidR="00FF509E">
        <w:rPr>
          <w:szCs w:val="24"/>
        </w:rPr>
        <w:fldChar w:fldCharType="end"/>
      </w:r>
      <w:r w:rsidR="00346973">
        <w:rPr>
          <w:szCs w:val="24"/>
        </w:rPr>
        <w:t xml:space="preserve"> from KEGG</w:t>
      </w:r>
      <w:r w:rsidRPr="00076E91">
        <w:rPr>
          <w:szCs w:val="24"/>
        </w:rPr>
        <w:t>.</w:t>
      </w:r>
    </w:p>
    <w:p w14:paraId="46984600" w14:textId="463A0977" w:rsidR="006D12A5" w:rsidRPr="001A3E4F" w:rsidRDefault="004E0D5E" w:rsidP="00560D81">
      <w:pPr>
        <w:spacing w:after="0" w:line="360" w:lineRule="auto"/>
        <w:jc w:val="both"/>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w:t>
      </w:r>
      <w:r w:rsidR="006D12A5" w:rsidRPr="00076E91">
        <w:rPr>
          <w:szCs w:val="24"/>
        </w:rPr>
        <w:lastRenderedPageBreak/>
        <w:t>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established from the whole KEGG's GENES database</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FF509E">
        <w:rPr>
          <w:szCs w:val="24"/>
        </w:rPr>
        <w:fldChar w:fldCharType="separate"/>
      </w:r>
      <w:r w:rsidR="00FF509E">
        <w:rPr>
          <w:noProof/>
          <w:szCs w:val="24"/>
        </w:rPr>
        <w:t>(Kanehisa et al. 2016)</w:t>
      </w:r>
      <w:r w:rsidR="00FF509E">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560D81">
      <w:pPr>
        <w:spacing w:after="0" w:line="360" w:lineRule="auto"/>
        <w:jc w:val="both"/>
        <w:rPr>
          <w:szCs w:val="24"/>
        </w:rPr>
      </w:pPr>
    </w:p>
    <w:p w14:paraId="2D24063F" w14:textId="0896A5BD" w:rsidR="00272471" w:rsidRPr="00A115AD" w:rsidRDefault="00AD08DF" w:rsidP="00560D81">
      <w:pPr>
        <w:pStyle w:val="Heading2"/>
        <w:spacing w:line="276" w:lineRule="auto"/>
        <w:jc w:val="both"/>
      </w:pPr>
      <w:bookmarkStart w:id="143" w:name="_Toc386107109"/>
      <w:r w:rsidRPr="00A115AD">
        <w:t>Results</w:t>
      </w:r>
      <w:bookmarkEnd w:id="143"/>
    </w:p>
    <w:p w14:paraId="390FA781" w14:textId="389EBED4" w:rsidR="00E33B6B" w:rsidRPr="00A115AD" w:rsidRDefault="00E33B6B" w:rsidP="00560D81">
      <w:pPr>
        <w:pStyle w:val="Heading3"/>
        <w:jc w:val="both"/>
      </w:pPr>
      <w:bookmarkStart w:id="144" w:name="_Toc386107110"/>
      <w:r w:rsidRPr="00A115AD">
        <w:t xml:space="preserve">The establishment of the reference </w:t>
      </w:r>
      <w:r w:rsidR="00D74ED0" w:rsidRPr="00A115AD">
        <w:t xml:space="preserve">species and </w:t>
      </w:r>
      <w:r w:rsidRPr="00A115AD">
        <w:t>annotations</w:t>
      </w:r>
      <w:bookmarkEnd w:id="144"/>
    </w:p>
    <w:p w14:paraId="3F1C5B2E" w14:textId="4792CECE" w:rsidR="00814A0A" w:rsidRDefault="00E472B4" w:rsidP="00560D81">
      <w:pPr>
        <w:spacing w:after="0" w:line="360" w:lineRule="auto"/>
        <w:jc w:val="both"/>
        <w:rPr>
          <w:szCs w:val="24"/>
        </w:rPr>
      </w:pPr>
      <w:r>
        <w:rPr>
          <w:szCs w:val="24"/>
        </w:rPr>
        <w:t xml:space="preserve">We yielded in total 12,748 different KO groups from 30 KEGG reference species. </w:t>
      </w:r>
      <w:r w:rsidR="002F3B7E">
        <w:rPr>
          <w:szCs w:val="24"/>
        </w:rPr>
        <w:t>The proteins in each group are very similar with each other in term of feature architecture, which can be accounted from the FAS score distribution in</w:t>
      </w:r>
      <w:r w:rsidR="00E15A39">
        <w:rPr>
          <w:szCs w:val="24"/>
        </w:rPr>
        <w:fldChar w:fldCharType="begin"/>
      </w:r>
      <w:r w:rsidR="00E15A39">
        <w:rPr>
          <w:szCs w:val="24"/>
        </w:rPr>
        <w:instrText xml:space="preserve"> REF _Ref384434851 \h </w:instrText>
      </w:r>
      <w:r w:rsidR="00E15A39">
        <w:rPr>
          <w:szCs w:val="24"/>
        </w:rPr>
      </w:r>
      <w:r w:rsidR="00E15A39">
        <w:rPr>
          <w:szCs w:val="24"/>
        </w:rPr>
        <w:fldChar w:fldCharType="separate"/>
      </w:r>
      <w:r w:rsidR="00AB3B30">
        <w:t xml:space="preserve">Figure </w:t>
      </w:r>
      <w:r w:rsidR="00AB3B30">
        <w:rPr>
          <w:noProof/>
        </w:rPr>
        <w:t>5</w:t>
      </w:r>
      <w:r w:rsidR="00AB3B30">
        <w:noBreakHyphen/>
      </w:r>
      <w:r w:rsidR="00AB3B30">
        <w:rPr>
          <w:noProof/>
        </w:rPr>
        <w:t>2</w:t>
      </w:r>
      <w:r w:rsidR="00E15A39">
        <w:rPr>
          <w:szCs w:val="24"/>
        </w:rPr>
        <w:fldChar w:fldCharType="end"/>
      </w:r>
      <w:r w:rsidR="002F3B7E">
        <w:rPr>
          <w:szCs w:val="24"/>
        </w:rPr>
        <w:t xml:space="preserve">. </w:t>
      </w:r>
    </w:p>
    <w:p w14:paraId="4B85B210" w14:textId="77777777" w:rsidR="00E15A39" w:rsidRDefault="00E15A39" w:rsidP="00560D81">
      <w:pPr>
        <w:keepNext/>
        <w:spacing w:after="0" w:line="360" w:lineRule="auto"/>
        <w:jc w:val="both"/>
      </w:pPr>
      <w:r>
        <w:rPr>
          <w:noProof/>
          <w:szCs w:val="24"/>
        </w:rPr>
        <w:drawing>
          <wp:inline distT="0" distB="0" distL="0" distR="0" wp14:anchorId="72DCBAF6" wp14:editId="1C6C88BB">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216AE880" w14:textId="7924A7E2" w:rsidR="00E15A39" w:rsidRPr="00076E91" w:rsidRDefault="00E15A39" w:rsidP="00560D81">
      <w:pPr>
        <w:pStyle w:val="Caption"/>
        <w:jc w:val="both"/>
        <w:rPr>
          <w:szCs w:val="24"/>
        </w:rPr>
      </w:pPr>
      <w:bookmarkStart w:id="145" w:name="_Ref384434851"/>
      <w:bookmarkStart w:id="146" w:name="_Toc386113531"/>
      <w:r>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2</w:t>
      </w:r>
      <w:r w:rsidR="00E5453E">
        <w:fldChar w:fldCharType="end"/>
      </w:r>
      <w:bookmarkEnd w:id="145"/>
      <w:r>
        <w:t xml:space="preserve">: </w:t>
      </w:r>
      <w:r w:rsidRPr="00076E91">
        <w:t>Distribution of T</w:t>
      </w:r>
      <w:r w:rsidRPr="00076E91">
        <w:rPr>
          <w:vertAlign w:val="subscript"/>
        </w:rPr>
        <w:t>FAS_KO</w:t>
      </w:r>
      <w:r w:rsidRPr="00076E91">
        <w:t xml:space="preserve"> for 12,748 KO groups</w:t>
      </w:r>
      <w:bookmarkEnd w:id="146"/>
    </w:p>
    <w:p w14:paraId="687C9283" w14:textId="332CEE21" w:rsidR="00814A0A" w:rsidRPr="00076E91" w:rsidRDefault="00814A0A" w:rsidP="00560D8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AB3B30" w:rsidRPr="00076E91">
        <w:t xml:space="preserve">Figure </w:t>
      </w:r>
      <w:r w:rsidR="00AB3B30">
        <w:rPr>
          <w:noProof/>
        </w:rPr>
        <w:t>5</w:t>
      </w:r>
      <w:r w:rsidR="00AB3B30">
        <w:noBreakHyphen/>
      </w:r>
      <w:r w:rsidR="00AB3B30">
        <w:rPr>
          <w:noProof/>
        </w:rPr>
        <w:t>3</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560D81">
      <w:pPr>
        <w:spacing w:after="0" w:line="360" w:lineRule="auto"/>
        <w:jc w:val="both"/>
        <w:rPr>
          <w:szCs w:val="24"/>
        </w:rPr>
      </w:pPr>
      <w:r w:rsidRPr="00076E91">
        <w:rPr>
          <w:noProof/>
          <w:szCs w:val="24"/>
        </w:rPr>
        <w:lastRenderedPageBreak/>
        <w:drawing>
          <wp:inline distT="0" distB="0" distL="0" distR="0" wp14:anchorId="4A1FF7B1" wp14:editId="0CB3D4A1">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9F2458B" w14:textId="10698DDB" w:rsidR="00814A0A" w:rsidRPr="00076E91" w:rsidRDefault="00814A0A" w:rsidP="00560D81">
      <w:pPr>
        <w:pStyle w:val="Caption"/>
        <w:spacing w:after="0" w:line="360" w:lineRule="auto"/>
        <w:jc w:val="both"/>
      </w:pPr>
      <w:bookmarkStart w:id="147" w:name="_Ref339564538"/>
      <w:bookmarkStart w:id="148" w:name="_Toc386113532"/>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3</w:t>
      </w:r>
      <w:r w:rsidR="00E5453E">
        <w:fldChar w:fldCharType="end"/>
      </w:r>
      <w:bookmarkEnd w:id="147"/>
      <w:r w:rsidRPr="00076E91">
        <w:t>: FAS score density of KO group K00542 (left) and K07888 (right)</w:t>
      </w:r>
      <w:bookmarkEnd w:id="148"/>
    </w:p>
    <w:p w14:paraId="646F9F2C" w14:textId="135B35C8" w:rsidR="0036245E" w:rsidRPr="004F12DB" w:rsidRDefault="00814A0A" w:rsidP="00560D81">
      <w:pPr>
        <w:spacing w:after="0" w:line="360" w:lineRule="auto"/>
        <w:jc w:val="both"/>
        <w:rPr>
          <w:szCs w:val="24"/>
        </w:rPr>
      </w:pPr>
      <w:r w:rsidRPr="00076E91">
        <w:rPr>
          <w:szCs w:val="24"/>
        </w:rPr>
        <w:t xml:space="preserve">In ortholog group K00542 (guanidinoacetate N-methyltransferase), only one protein member (rat rno:25257) has </w:t>
      </w:r>
      <w:r w:rsidR="006A2535">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24F7E9C" w14:textId="20F97BA6" w:rsidR="00C76CCB" w:rsidRPr="00C3276D" w:rsidRDefault="006D12A5" w:rsidP="00560D81">
      <w:pPr>
        <w:pStyle w:val="Heading3"/>
        <w:spacing w:line="276" w:lineRule="auto"/>
        <w:jc w:val="both"/>
      </w:pPr>
      <w:bookmarkStart w:id="149" w:name="_Toc386107111"/>
      <w:r w:rsidRPr="00C3276D">
        <w:t>Benchmarking result</w:t>
      </w:r>
      <w:bookmarkEnd w:id="149"/>
    </w:p>
    <w:p w14:paraId="01C258A6" w14:textId="5BB5C3C3" w:rsidR="006D12A5" w:rsidRPr="00C3276D" w:rsidRDefault="00C76CCB" w:rsidP="00560D81">
      <w:pPr>
        <w:pStyle w:val="Heading4"/>
        <w:jc w:val="both"/>
      </w:pPr>
      <w:r w:rsidRPr="00C3276D">
        <w:t>The specificity of HamFAS approach</w:t>
      </w:r>
    </w:p>
    <w:p w14:paraId="6C45743A" w14:textId="0731D635" w:rsidR="006D12A5" w:rsidRPr="00076E91" w:rsidRDefault="004A1BA9" w:rsidP="00560D81">
      <w:pPr>
        <w:spacing w:after="0" w:line="360" w:lineRule="auto"/>
        <w:jc w:val="both"/>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560D8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m:t>
            </m:r>
            <m:r>
              <w:rPr>
                <w:rFonts w:ascii="Cambria Math" w:eastAsiaTheme="minorEastAsia" w:hAnsi="Cambria Math"/>
                <w:szCs w:val="24"/>
              </w:rPr>
              <m:t>ecall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560D81">
      <w:pPr>
        <w:spacing w:after="0" w:line="360" w:lineRule="auto"/>
        <w:jc w:val="both"/>
        <w:rPr>
          <w:rFonts w:eastAsiaTheme="minorEastAsia"/>
          <w:szCs w:val="24"/>
        </w:rPr>
      </w:pPr>
    </w:p>
    <w:p w14:paraId="56EBA168" w14:textId="5A2CBE78" w:rsidR="006D12A5" w:rsidRPr="00076E91" w:rsidRDefault="00C93EAE" w:rsidP="00560D8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AB3B30">
        <w:t xml:space="preserve">Table </w:t>
      </w:r>
      <w:r w:rsidR="00AB3B30">
        <w:rPr>
          <w:noProof/>
        </w:rPr>
        <w:t>5</w:t>
      </w:r>
      <w:r w:rsidR="00AB3B30">
        <w:noBreakHyphen/>
      </w:r>
      <w:r w:rsidR="00AB3B30">
        <w:rPr>
          <w:noProof/>
        </w:rPr>
        <w:t>1</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2791B376" w:rsidR="00D41C46" w:rsidRDefault="00D41C46" w:rsidP="00560D81">
      <w:pPr>
        <w:pStyle w:val="Caption"/>
        <w:keepNext/>
        <w:jc w:val="both"/>
      </w:pPr>
      <w:bookmarkStart w:id="150" w:name="_Ref383951269"/>
      <w:bookmarkStart w:id="151" w:name="_Toc386113568"/>
      <w:r>
        <w:lastRenderedPageBreak/>
        <w:t xml:space="preserve">Table </w:t>
      </w:r>
      <w:r w:rsidR="009F5610">
        <w:fldChar w:fldCharType="begin"/>
      </w:r>
      <w:r w:rsidR="009F5610">
        <w:instrText xml:space="preserve"> STYLEREF 1 \s </w:instrText>
      </w:r>
      <w:r w:rsidR="009F5610">
        <w:fldChar w:fldCharType="separate"/>
      </w:r>
      <w:r w:rsidR="00AB3B30">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1</w:t>
      </w:r>
      <w:r w:rsidR="009F5610">
        <w:fldChar w:fldCharType="end"/>
      </w:r>
      <w:bookmarkEnd w:id="150"/>
      <w:r>
        <w:t xml:space="preserve">: </w:t>
      </w:r>
      <w:r w:rsidRPr="00076E91">
        <w:t>Recall, precision and F1-score of HamFAS in comparison to BlastKOALA and KAAS. Second column shows values of HamFAS after filtering the orthology assignment with InParanoid's orthologs.</w:t>
      </w:r>
      <w:bookmarkEnd w:id="151"/>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r w:rsidRPr="0061586B">
              <w:rPr>
                <w:rFonts w:cs="Times New Roman"/>
                <w:b/>
                <w:bCs/>
                <w:szCs w:val="24"/>
              </w:rPr>
              <w:t>supported_HamFAS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560D81">
      <w:pPr>
        <w:spacing w:after="0" w:line="360" w:lineRule="auto"/>
        <w:jc w:val="both"/>
        <w:rPr>
          <w:szCs w:val="24"/>
        </w:rPr>
      </w:pPr>
    </w:p>
    <w:p w14:paraId="6B0E8E90" w14:textId="3477E393" w:rsidR="006D12A5" w:rsidRDefault="006D12A5" w:rsidP="00560D81">
      <w:pPr>
        <w:spacing w:after="0" w:line="360" w:lineRule="auto"/>
        <w:jc w:val="both"/>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E376EE">
        <w:rPr>
          <w:szCs w:val="24"/>
        </w:rPr>
        <w:t xml:space="preserve"> </w:t>
      </w:r>
      <w:r w:rsidR="00E376EE">
        <w:rPr>
          <w:szCs w:val="24"/>
        </w:rPr>
        <w:fldChar w:fldCharType="begin"/>
      </w:r>
      <w:r w:rsidR="00E376EE">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sidR="00E376EE">
        <w:rPr>
          <w:szCs w:val="24"/>
        </w:rPr>
        <w:fldChar w:fldCharType="separate"/>
      </w:r>
      <w:r w:rsidR="00E376EE">
        <w:rPr>
          <w:noProof/>
          <w:szCs w:val="24"/>
        </w:rPr>
        <w:t>(O'Brien, Remm, and Sonnhammer 2005)</w:t>
      </w:r>
      <w:r w:rsidR="00E376E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AB3B30">
        <w:t xml:space="preserve">Table </w:t>
      </w:r>
      <w:r w:rsidR="00AB3B30">
        <w:rPr>
          <w:noProof/>
        </w:rPr>
        <w:t>5</w:t>
      </w:r>
      <w:r w:rsidR="00AB3B30">
        <w:noBreakHyphen/>
      </w:r>
      <w:r w:rsidR="00AB3B30">
        <w:rPr>
          <w:noProof/>
        </w:rPr>
        <w:t>1</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895413" w:rsidRPr="00895413">
        <w:rPr>
          <w:szCs w:val="24"/>
        </w:rPr>
        <w:t>Mann-Whitney-Wilcoxon</w:t>
      </w:r>
      <w:r w:rsidR="00895413">
        <w:rPr>
          <w:szCs w:val="24"/>
        </w:rPr>
        <w:t xml:space="preserve">'s </w:t>
      </w:r>
      <w:r w:rsidR="00895413" w:rsidRPr="00895413">
        <w:rPr>
          <w:szCs w:val="24"/>
        </w:rPr>
        <w:t>p-value &lt; 2.2e-16</w:t>
      </w:r>
      <w:r w:rsidR="00895413">
        <w:rPr>
          <w:szCs w:val="24"/>
        </w:rPr>
        <w:t>)</w:t>
      </w:r>
      <w:r w:rsidRPr="00076E91">
        <w:rPr>
          <w:szCs w:val="24"/>
        </w:rPr>
        <w:t>, with</w:t>
      </w:r>
      <w:r w:rsidR="00C91DB1">
        <w:rPr>
          <w:szCs w:val="24"/>
        </w:rPr>
        <w:t xml:space="preserve"> the</w:t>
      </w:r>
      <w:r w:rsidR="001B1B7E">
        <w:rPr>
          <w:szCs w:val="24"/>
        </w:rPr>
        <w:t xml:space="preserve"> mean score of 0.918 and 0.</w:t>
      </w:r>
      <w:r w:rsidRPr="00076E91">
        <w:rPr>
          <w:szCs w:val="24"/>
        </w:rPr>
        <w:t>988 respectively (see</w:t>
      </w:r>
      <w:r w:rsidR="00C63909">
        <w:rPr>
          <w:szCs w:val="24"/>
        </w:rPr>
        <w:t xml:space="preserve"> </w:t>
      </w:r>
      <w:r w:rsidR="00C63909">
        <w:rPr>
          <w:szCs w:val="24"/>
        </w:rPr>
        <w:fldChar w:fldCharType="begin"/>
      </w:r>
      <w:r w:rsidR="00C63909">
        <w:rPr>
          <w:szCs w:val="24"/>
        </w:rPr>
        <w:instrText xml:space="preserve"> REF _Ref384435233 \h </w:instrText>
      </w:r>
      <w:r w:rsidR="00C63909">
        <w:rPr>
          <w:szCs w:val="24"/>
        </w:rPr>
      </w:r>
      <w:r w:rsidR="00C63909">
        <w:rPr>
          <w:szCs w:val="24"/>
        </w:rPr>
        <w:fldChar w:fldCharType="separate"/>
      </w:r>
      <w:r w:rsidR="00AB3B30">
        <w:t xml:space="preserve">Figure </w:t>
      </w:r>
      <w:r w:rsidR="00AB3B30">
        <w:rPr>
          <w:noProof/>
        </w:rPr>
        <w:t>5</w:t>
      </w:r>
      <w:r w:rsidR="00AB3B30">
        <w:noBreakHyphen/>
      </w:r>
      <w:r w:rsidR="00AB3B30">
        <w:rPr>
          <w:noProof/>
        </w:rPr>
        <w:t>4</w:t>
      </w:r>
      <w:r w:rsidR="00C63909">
        <w:rPr>
          <w:szCs w:val="24"/>
        </w:rPr>
        <w:fldChar w:fldCharType="end"/>
      </w:r>
      <w:r w:rsidRPr="00076E91">
        <w:rPr>
          <w:szCs w:val="24"/>
        </w:rPr>
        <w:t>).</w:t>
      </w:r>
    </w:p>
    <w:p w14:paraId="74E5F2A3" w14:textId="77777777" w:rsidR="00442150" w:rsidRDefault="00442150" w:rsidP="00560D81">
      <w:pPr>
        <w:keepNext/>
        <w:spacing w:after="0" w:line="360" w:lineRule="auto"/>
        <w:jc w:val="both"/>
      </w:pPr>
      <w:r>
        <w:rPr>
          <w:noProof/>
          <w:szCs w:val="24"/>
        </w:rPr>
        <w:drawing>
          <wp:inline distT="0" distB="0" distL="0" distR="0" wp14:anchorId="1D7B93C5" wp14:editId="500AF86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A0CE985" w14:textId="3AE8B621" w:rsidR="006A0E3B" w:rsidRPr="00076E91" w:rsidRDefault="00442150" w:rsidP="00560D81">
      <w:pPr>
        <w:pStyle w:val="Caption"/>
        <w:jc w:val="both"/>
        <w:rPr>
          <w:szCs w:val="24"/>
        </w:rPr>
      </w:pPr>
      <w:bookmarkStart w:id="152" w:name="_Ref384435233"/>
      <w:bookmarkStart w:id="153" w:name="_Toc386113533"/>
      <w:r>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4</w:t>
      </w:r>
      <w:r w:rsidR="00E5453E">
        <w:fldChar w:fldCharType="end"/>
      </w:r>
      <w:bookmarkEnd w:id="152"/>
      <w:r>
        <w:t xml:space="preserve">: </w:t>
      </w:r>
      <w:r w:rsidRPr="00076E91">
        <w:t>FAS score distribution of all HamFAS orthologs, only supported orthologs and unsupported orthologs</w:t>
      </w:r>
      <w:r>
        <w:t>. The red dashed vertical lines identify the mean score for each set.</w:t>
      </w:r>
      <w:bookmarkEnd w:id="153"/>
    </w:p>
    <w:p w14:paraId="54A1A1AB" w14:textId="6275132B" w:rsidR="006D12A5" w:rsidRPr="00076E91" w:rsidRDefault="006D12A5" w:rsidP="00560D81">
      <w:pPr>
        <w:pStyle w:val="Caption"/>
        <w:spacing w:after="0" w:line="360" w:lineRule="auto"/>
        <w:jc w:val="both"/>
      </w:pPr>
    </w:p>
    <w:p w14:paraId="57C3F04A" w14:textId="2F2BC86C" w:rsidR="006D12A5" w:rsidRPr="00076E91" w:rsidRDefault="00895370" w:rsidP="00560D81">
      <w:pPr>
        <w:spacing w:after="0" w:line="360" w:lineRule="auto"/>
        <w:jc w:val="both"/>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AB3B30" w:rsidRPr="00076E91">
        <w:t xml:space="preserve">Figure </w:t>
      </w:r>
      <w:r w:rsidR="00AB3B30">
        <w:rPr>
          <w:noProof/>
        </w:rPr>
        <w:t>5</w:t>
      </w:r>
      <w:r w:rsidR="00AB3B30">
        <w:noBreakHyphen/>
      </w:r>
      <w:r w:rsidR="00AB3B30">
        <w:rPr>
          <w:noProof/>
        </w:rPr>
        <w:t>5</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0AF9DA3C" wp14:editId="2482D9FC">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251441C1" w14:textId="2D6CB1FA" w:rsidR="006D12A5" w:rsidRPr="00076E91" w:rsidRDefault="006D12A5" w:rsidP="00560D81">
      <w:pPr>
        <w:pStyle w:val="Caption"/>
        <w:spacing w:after="0" w:line="360" w:lineRule="auto"/>
        <w:jc w:val="both"/>
      </w:pPr>
      <w:bookmarkStart w:id="154" w:name="_Ref371840694"/>
      <w:bookmarkStart w:id="155" w:name="_Toc386113534"/>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5</w:t>
      </w:r>
      <w:r w:rsidR="00E5453E">
        <w:fldChar w:fldCharType="end"/>
      </w:r>
      <w:bookmarkEnd w:id="154"/>
      <w:r w:rsidR="001054B0" w:rsidRPr="00076E91">
        <w:t>:</w:t>
      </w:r>
      <w:r w:rsidRPr="00076E91">
        <w:t xml:space="preserve"> Fraction of proteins annotated by HamFAS, BlastKOALA and KAAS</w:t>
      </w:r>
      <w:bookmarkEnd w:id="155"/>
    </w:p>
    <w:p w14:paraId="592308C8" w14:textId="77777777" w:rsidR="00276974" w:rsidRDefault="00276974" w:rsidP="00560D81">
      <w:pPr>
        <w:spacing w:after="0" w:line="360" w:lineRule="auto"/>
        <w:jc w:val="both"/>
        <w:rPr>
          <w:szCs w:val="24"/>
        </w:rPr>
      </w:pPr>
    </w:p>
    <w:p w14:paraId="71B3376E" w14:textId="50BFFFB9" w:rsidR="006534D5" w:rsidRDefault="009D59F5" w:rsidP="00560D81">
      <w:pPr>
        <w:spacing w:after="0" w:line="360" w:lineRule="auto"/>
        <w:jc w:val="both"/>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AB3B30">
        <w:t xml:space="preserve">Table </w:t>
      </w:r>
      <w:r w:rsidR="00AB3B30">
        <w:rPr>
          <w:noProof/>
        </w:rPr>
        <w:t>5</w:t>
      </w:r>
      <w:r w:rsidR="00AB3B30">
        <w:noBreakHyphen/>
      </w:r>
      <w:r w:rsidR="00AB3B30">
        <w:rPr>
          <w:noProof/>
        </w:rPr>
        <w:t>2</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560D81">
      <w:pPr>
        <w:spacing w:after="0" w:line="360" w:lineRule="auto"/>
        <w:jc w:val="both"/>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560D81">
      <w:pPr>
        <w:spacing w:after="0" w:line="360" w:lineRule="auto"/>
        <w:jc w:val="both"/>
        <w:rPr>
          <w:szCs w:val="24"/>
        </w:rPr>
      </w:pPr>
      <w:r w:rsidRPr="00076E91">
        <w:rPr>
          <w:szCs w:val="24"/>
        </w:rPr>
        <w:t>Some examples of synonymous KOs:</w:t>
      </w:r>
    </w:p>
    <w:p w14:paraId="15F5363F" w14:textId="6AEB9F10" w:rsidR="006D12A5" w:rsidRPr="00076E91" w:rsidRDefault="006D12A5" w:rsidP="00560D81">
      <w:pPr>
        <w:spacing w:after="0" w:line="360" w:lineRule="auto"/>
        <w:jc w:val="both"/>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560D81">
      <w:pPr>
        <w:spacing w:after="0" w:line="360" w:lineRule="auto"/>
        <w:jc w:val="both"/>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560D81">
      <w:pPr>
        <w:spacing w:after="0" w:line="360" w:lineRule="auto"/>
        <w:jc w:val="both"/>
        <w:rPr>
          <w:szCs w:val="24"/>
        </w:rPr>
      </w:pPr>
      <w:r>
        <w:rPr>
          <w:szCs w:val="24"/>
        </w:rPr>
        <w:lastRenderedPageBreak/>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60D81">
      <w:pPr>
        <w:pStyle w:val="Caption"/>
        <w:keepNext/>
        <w:jc w:val="both"/>
      </w:pPr>
      <w:bookmarkStart w:id="156" w:name="_Ref383957002"/>
      <w:bookmarkStart w:id="157" w:name="_Toc386113569"/>
      <w:r>
        <w:t xml:space="preserve">Table </w:t>
      </w:r>
      <w:r w:rsidR="009F5610">
        <w:fldChar w:fldCharType="begin"/>
      </w:r>
      <w:r w:rsidR="009F5610">
        <w:instrText xml:space="preserve"> STYLEREF 1 \s </w:instrText>
      </w:r>
      <w:r w:rsidR="009F5610">
        <w:fldChar w:fldCharType="separate"/>
      </w:r>
      <w:r w:rsidR="00AB3B30">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2</w:t>
      </w:r>
      <w:r w:rsidR="009F5610">
        <w:fldChar w:fldCharType="end"/>
      </w:r>
      <w:bookmarkEnd w:id="156"/>
      <w:r>
        <w:t xml:space="preserve">: Compare </w:t>
      </w:r>
      <w:r w:rsidRPr="00076E91">
        <w:t>KEGG identifiers annotated by HamFAS, BlastKOALA and KAAS. Numbers in parentheses are the different KOs after filtered by synonymous KOs.</w:t>
      </w:r>
      <w:bookmarkEnd w:id="157"/>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427A6A8C" w14:textId="77777777" w:rsidR="00007CFE" w:rsidRDefault="00007CFE" w:rsidP="00560D81">
      <w:pPr>
        <w:spacing w:after="0" w:line="360" w:lineRule="auto"/>
        <w:jc w:val="both"/>
        <w:rPr>
          <w:szCs w:val="24"/>
        </w:rPr>
      </w:pPr>
    </w:p>
    <w:p w14:paraId="0A71B2E4" w14:textId="02D489DF" w:rsidR="00AD18AB" w:rsidRDefault="00AD18AB" w:rsidP="00560D81">
      <w:pPr>
        <w:pStyle w:val="Heading4"/>
        <w:jc w:val="both"/>
      </w:pPr>
      <w:r w:rsidRPr="003F06CE">
        <w:t>The sensitivity of HamFAS approach</w:t>
      </w:r>
    </w:p>
    <w:p w14:paraId="7A90A6F0" w14:textId="14B807A6" w:rsidR="006D12A5" w:rsidRPr="00076E91" w:rsidRDefault="005A51F3" w:rsidP="00560D81">
      <w:pPr>
        <w:spacing w:after="0" w:line="360" w:lineRule="auto"/>
        <w:jc w:val="both"/>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AB3B30" w:rsidRPr="00076E91">
        <w:t xml:space="preserve">Figure </w:t>
      </w:r>
      <w:r w:rsidR="00AB3B30">
        <w:rPr>
          <w:noProof/>
        </w:rPr>
        <w:t>5</w:t>
      </w:r>
      <w:r w:rsidR="00AB3B30">
        <w:noBreakHyphen/>
      </w:r>
      <w:r w:rsidR="00AB3B30">
        <w:rPr>
          <w:noProof/>
        </w:rPr>
        <w:t>6</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2414030E" wp14:editId="56410807">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212B7997" w14:textId="466740A0" w:rsidR="006D12A5" w:rsidRPr="00076E91" w:rsidRDefault="006D12A5" w:rsidP="00560D81">
      <w:pPr>
        <w:pStyle w:val="Caption"/>
        <w:spacing w:after="0" w:line="360" w:lineRule="auto"/>
        <w:jc w:val="both"/>
      </w:pPr>
      <w:bookmarkStart w:id="158" w:name="_Ref371841357"/>
      <w:bookmarkStart w:id="159" w:name="_Toc386113535"/>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6</w:t>
      </w:r>
      <w:r w:rsidR="00E5453E">
        <w:fldChar w:fldCharType="end"/>
      </w:r>
      <w:bookmarkEnd w:id="158"/>
      <w:r w:rsidRPr="00076E91">
        <w:t>: Fraction of proteins annotated by HamFAS, BlastKOALA and KAAS</w:t>
      </w:r>
      <w:bookmarkEnd w:id="159"/>
    </w:p>
    <w:p w14:paraId="70C88AD5" w14:textId="77777777" w:rsidR="00EC3E6E" w:rsidRDefault="00EC3E6E" w:rsidP="00560D81">
      <w:pPr>
        <w:spacing w:after="0" w:line="360" w:lineRule="auto"/>
        <w:jc w:val="both"/>
        <w:rPr>
          <w:szCs w:val="24"/>
        </w:rPr>
      </w:pPr>
    </w:p>
    <w:p w14:paraId="52462E47" w14:textId="3BEFA4F9" w:rsidR="001E3ED2" w:rsidRPr="003F06CE" w:rsidRDefault="00AD08DF" w:rsidP="00560D81">
      <w:pPr>
        <w:pStyle w:val="Heading2"/>
        <w:spacing w:line="276" w:lineRule="auto"/>
        <w:jc w:val="both"/>
      </w:pPr>
      <w:bookmarkStart w:id="160" w:name="_Toc386107112"/>
      <w:r w:rsidRPr="003F06CE">
        <w:lastRenderedPageBreak/>
        <w:t>Discussion</w:t>
      </w:r>
      <w:bookmarkEnd w:id="160"/>
    </w:p>
    <w:p w14:paraId="502046C3" w14:textId="7FC1DBB2" w:rsidR="006D12A5" w:rsidRPr="003F06CE" w:rsidRDefault="006D12A5" w:rsidP="00560D81">
      <w:pPr>
        <w:pStyle w:val="Heading3"/>
        <w:jc w:val="both"/>
      </w:pPr>
      <w:bookmarkStart w:id="161" w:name="_Toc386107113"/>
      <w:r w:rsidRPr="003F06CE">
        <w:t>The specificity of HamFAS</w:t>
      </w:r>
      <w:bookmarkEnd w:id="161"/>
    </w:p>
    <w:p w14:paraId="696A4B4F" w14:textId="78A69EE9" w:rsidR="001E3ED2" w:rsidRPr="00076E91" w:rsidRDefault="006D12A5" w:rsidP="00560D81">
      <w:pPr>
        <w:spacing w:after="0" w:line="360" w:lineRule="auto"/>
        <w:jc w:val="both"/>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2E4E8E53" w14:textId="2D61482D" w:rsidR="006D12A5" w:rsidRPr="001E3BE3" w:rsidRDefault="006D12A5" w:rsidP="00560D81">
      <w:pPr>
        <w:pStyle w:val="Heading3"/>
        <w:jc w:val="both"/>
      </w:pPr>
      <w:bookmarkStart w:id="162" w:name="_Toc386107114"/>
      <w:r w:rsidRPr="001E3BE3">
        <w:t>The sensitivity of HamFAS</w:t>
      </w:r>
      <w:bookmarkEnd w:id="162"/>
    </w:p>
    <w:p w14:paraId="4B1630F7" w14:textId="50F6F681" w:rsidR="006D12A5" w:rsidRPr="00076E91" w:rsidRDefault="00FD43E0" w:rsidP="00560D81">
      <w:pPr>
        <w:spacing w:after="0" w:line="360" w:lineRule="auto"/>
        <w:jc w:val="both"/>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560D81">
      <w:pPr>
        <w:spacing w:after="0" w:line="360" w:lineRule="auto"/>
        <w:jc w:val="both"/>
        <w:rPr>
          <w:szCs w:val="24"/>
        </w:rPr>
      </w:pPr>
    </w:p>
    <w:p w14:paraId="7C540746" w14:textId="53A78CD1" w:rsidR="00FD43E0" w:rsidRPr="00076E91" w:rsidRDefault="00174D67" w:rsidP="00560D81">
      <w:pPr>
        <w:spacing w:after="0" w:line="360" w:lineRule="auto"/>
        <w:jc w:val="both"/>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1F585AFB" w:rsidR="00FD43E0" w:rsidRPr="00076E91" w:rsidRDefault="00FD43E0" w:rsidP="00560D81">
      <w:pPr>
        <w:pStyle w:val="Caption"/>
        <w:spacing w:after="0" w:line="360" w:lineRule="auto"/>
        <w:jc w:val="both"/>
      </w:pPr>
      <w:bookmarkStart w:id="163" w:name="_Ref371842424"/>
      <w:bookmarkStart w:id="164" w:name="_Toc386113536"/>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7</w:t>
      </w:r>
      <w:r w:rsidR="00E5453E">
        <w:fldChar w:fldCharType="end"/>
      </w:r>
      <w:bookmarkEnd w:id="163"/>
      <w:r w:rsidRPr="00076E91">
        <w:t xml:space="preserve">: Length distribution of HamFAS-only proteins and </w:t>
      </w:r>
      <w:r w:rsidR="000935DA">
        <w:t xml:space="preserve">the </w:t>
      </w:r>
      <w:r w:rsidRPr="00076E91">
        <w:t>others</w:t>
      </w:r>
      <w:bookmarkEnd w:id="164"/>
    </w:p>
    <w:p w14:paraId="290DC63C" w14:textId="7D32E272" w:rsidR="00FD43E0" w:rsidRDefault="00FD43E0" w:rsidP="00560D81">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AB3B30" w:rsidRPr="00076E91">
        <w:t xml:space="preserve">Figure </w:t>
      </w:r>
      <w:r w:rsidR="00AB3B30">
        <w:rPr>
          <w:noProof/>
        </w:rPr>
        <w:t>5</w:t>
      </w:r>
      <w:r w:rsidR="00AB3B30">
        <w:noBreakHyphen/>
      </w:r>
      <w:r w:rsidR="00AB3B30">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AB3B30" w:rsidRPr="00076E91">
        <w:t xml:space="preserve">Figure </w:t>
      </w:r>
      <w:r w:rsidR="00AB3B30">
        <w:rPr>
          <w:noProof/>
        </w:rPr>
        <w:t>5</w:t>
      </w:r>
      <w:r w:rsidR="00AB3B30">
        <w:noBreakHyphen/>
      </w:r>
      <w:r w:rsidR="00AB3B30">
        <w:rPr>
          <w:noProof/>
        </w:rPr>
        <w:t>8</w:t>
      </w:r>
      <w:r w:rsidRPr="00076E91">
        <w:rPr>
          <w:szCs w:val="24"/>
        </w:rPr>
        <w:fldChar w:fldCharType="end"/>
      </w:r>
      <w:r w:rsidRPr="00076E91">
        <w:rPr>
          <w:szCs w:val="24"/>
        </w:rPr>
        <w:t xml:space="preserve"> show no clear difference between those 2 protein sets</w:t>
      </w:r>
      <w:r w:rsidR="005B1A41">
        <w:rPr>
          <w:szCs w:val="24"/>
        </w:rPr>
        <w:t xml:space="preserve"> </w:t>
      </w:r>
      <w:r w:rsidR="005B2DBC">
        <w:rPr>
          <w:szCs w:val="24"/>
        </w:rPr>
        <w:t xml:space="preserve">in the sequence length as well as the number of annotated PFAM domains </w:t>
      </w:r>
      <w:r w:rsidR="005B1A41">
        <w:rPr>
          <w:szCs w:val="24"/>
        </w:rPr>
        <w:t>(</w:t>
      </w:r>
      <w:r w:rsidR="005B1A41" w:rsidRPr="005B1A41">
        <w:rPr>
          <w:szCs w:val="24"/>
        </w:rPr>
        <w:t>Mann-Whitney-Wilcoxon</w:t>
      </w:r>
      <w:r w:rsidR="005B1A41">
        <w:rPr>
          <w:szCs w:val="24"/>
        </w:rPr>
        <w:t xml:space="preserve">'s </w:t>
      </w:r>
      <w:r w:rsidR="005B1A41" w:rsidRPr="005B1A41">
        <w:rPr>
          <w:szCs w:val="24"/>
        </w:rPr>
        <w:t>p-value = 0.7833</w:t>
      </w:r>
      <w:r w:rsidR="007E3AB7">
        <w:rPr>
          <w:szCs w:val="24"/>
        </w:rPr>
        <w:t xml:space="preserve"> and </w:t>
      </w:r>
      <w:r w:rsidR="007E3AB7" w:rsidRPr="007E3AB7">
        <w:rPr>
          <w:szCs w:val="24"/>
        </w:rPr>
        <w:t>p-value = 0.3812</w:t>
      </w:r>
      <w:r w:rsidR="007E3AB7">
        <w:rPr>
          <w:szCs w:val="24"/>
        </w:rPr>
        <w:t>, respectively</w:t>
      </w:r>
      <w:r w:rsidR="005B1A41">
        <w:rPr>
          <w:szCs w:val="24"/>
        </w:rPr>
        <w:t>)</w:t>
      </w:r>
      <w:r w:rsidRPr="00076E91">
        <w:rPr>
          <w:szCs w:val="24"/>
        </w:rPr>
        <w:t xml:space="preserve">. HamFAS-only proteins are not either extremely shorter or longer than other proteins. And the annotation transfer result was not driven by the </w:t>
      </w:r>
      <w:r w:rsidRPr="00076E91">
        <w:rPr>
          <w:szCs w:val="24"/>
        </w:rPr>
        <w:lastRenderedPageBreak/>
        <w:t>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2D8E24C0" w14:textId="77777777" w:rsidR="009767CF" w:rsidRPr="00076E91" w:rsidRDefault="009767CF" w:rsidP="00560D81">
      <w:pPr>
        <w:spacing w:after="0" w:line="360" w:lineRule="auto"/>
        <w:jc w:val="both"/>
        <w:rPr>
          <w:szCs w:val="24"/>
        </w:rPr>
      </w:pPr>
    </w:p>
    <w:p w14:paraId="107AC4E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0CAFAE4C" w:rsidR="00FD43E0" w:rsidRPr="00076E91" w:rsidRDefault="00FD43E0" w:rsidP="00560D81">
      <w:pPr>
        <w:pStyle w:val="Caption"/>
        <w:spacing w:after="0" w:line="360" w:lineRule="auto"/>
        <w:jc w:val="both"/>
      </w:pPr>
      <w:bookmarkStart w:id="165" w:name="_Ref371842426"/>
      <w:bookmarkStart w:id="166" w:name="_Toc386113537"/>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8</w:t>
      </w:r>
      <w:r w:rsidR="00E5453E">
        <w:fldChar w:fldCharType="end"/>
      </w:r>
      <w:bookmarkEnd w:id="165"/>
      <w:r w:rsidRPr="00076E91">
        <w:t>: Number of Pfam domains distribution of HamFAS-only proteins and</w:t>
      </w:r>
      <w:r w:rsidR="000935DA">
        <w:t xml:space="preserve"> the</w:t>
      </w:r>
      <w:r w:rsidRPr="00076E91">
        <w:t xml:space="preserve"> others</w:t>
      </w:r>
      <w:bookmarkEnd w:id="166"/>
    </w:p>
    <w:p w14:paraId="50CCD7F3" w14:textId="77777777" w:rsidR="00E26B58" w:rsidRDefault="00E26B58" w:rsidP="00560D81">
      <w:pPr>
        <w:spacing w:after="0" w:line="360" w:lineRule="auto"/>
        <w:jc w:val="both"/>
        <w:rPr>
          <w:szCs w:val="24"/>
        </w:rPr>
      </w:pPr>
    </w:p>
    <w:p w14:paraId="5D856AA7" w14:textId="7D82289F" w:rsidR="00E26B58" w:rsidRDefault="00B962FC" w:rsidP="00560D81">
      <w:pPr>
        <w:spacing w:after="0" w:line="360" w:lineRule="auto"/>
        <w:jc w:val="both"/>
        <w:rPr>
          <w:szCs w:val="24"/>
        </w:rPr>
      </w:pPr>
      <w:r>
        <w:rPr>
          <w:szCs w:val="24"/>
        </w:rPr>
        <w:t>Additionally, t</w:t>
      </w:r>
      <w:r w:rsidR="00FD43E0" w:rsidRPr="00076E91">
        <w:rPr>
          <w:szCs w:val="24"/>
        </w:rPr>
        <w:t>he distribution</w:t>
      </w:r>
      <w:r w:rsidR="007406C0">
        <w:rPr>
          <w:szCs w:val="24"/>
        </w:rPr>
        <w:t>s</w:t>
      </w:r>
      <w:r w:rsidR="00FD43E0" w:rsidRPr="00076E91">
        <w:rPr>
          <w:szCs w:val="24"/>
        </w:rPr>
        <w:t xml:space="preserve"> of FAS scores of</w:t>
      </w:r>
      <w:r w:rsidR="00CC72BF">
        <w:rPr>
          <w:szCs w:val="24"/>
        </w:rPr>
        <w:t xml:space="preserve"> the HamFAS-only orthologs and the other </w:t>
      </w:r>
      <w:r w:rsidR="006D4F9B">
        <w:rPr>
          <w:szCs w:val="24"/>
        </w:rPr>
        <w:t xml:space="preserve">protein </w:t>
      </w:r>
      <w:r w:rsidR="00CC72BF">
        <w:rPr>
          <w:szCs w:val="24"/>
        </w:rPr>
        <w:t>group</w:t>
      </w:r>
      <w:r w:rsidR="00FD43E0" w:rsidRPr="00076E91">
        <w:rPr>
          <w:szCs w:val="24"/>
        </w:rPr>
        <w:t xml:space="preserve"> shown in</w:t>
      </w:r>
      <w:r w:rsidR="00411104">
        <w:rPr>
          <w:szCs w:val="24"/>
        </w:rPr>
        <w:t xml:space="preserve"> </w:t>
      </w:r>
      <w:r w:rsidR="00411104">
        <w:rPr>
          <w:szCs w:val="24"/>
        </w:rPr>
        <w:fldChar w:fldCharType="begin"/>
      </w:r>
      <w:r w:rsidR="00411104">
        <w:rPr>
          <w:szCs w:val="24"/>
        </w:rPr>
        <w:instrText xml:space="preserve"> REF _Ref384436828 \h </w:instrText>
      </w:r>
      <w:r w:rsidR="00411104">
        <w:rPr>
          <w:szCs w:val="24"/>
        </w:rPr>
      </w:r>
      <w:r w:rsidR="00411104">
        <w:rPr>
          <w:szCs w:val="24"/>
        </w:rPr>
        <w:fldChar w:fldCharType="separate"/>
      </w:r>
      <w:r w:rsidR="00AB3B30">
        <w:t xml:space="preserve">Figure </w:t>
      </w:r>
      <w:r w:rsidR="00AB3B30">
        <w:rPr>
          <w:noProof/>
        </w:rPr>
        <w:t>5</w:t>
      </w:r>
      <w:r w:rsidR="00AB3B30">
        <w:noBreakHyphen/>
      </w:r>
      <w:r w:rsidR="00AB3B30">
        <w:rPr>
          <w:noProof/>
        </w:rPr>
        <w:t>9</w:t>
      </w:r>
      <w:r w:rsidR="00411104">
        <w:rPr>
          <w:szCs w:val="24"/>
        </w:rPr>
        <w:fldChar w:fldCharType="end"/>
      </w:r>
      <w:r w:rsidR="00411104">
        <w:rPr>
          <w:szCs w:val="24"/>
        </w:rPr>
        <w:t xml:space="preserve"> </w:t>
      </w:r>
      <w:r w:rsidR="00FD43E0" w:rsidRPr="00076E91">
        <w:rPr>
          <w:szCs w:val="24"/>
        </w:rPr>
        <w:t xml:space="preserve">also confirms the </w:t>
      </w:r>
      <w:r>
        <w:rPr>
          <w:szCs w:val="24"/>
        </w:rPr>
        <w:t>comparable similarity</w:t>
      </w:r>
      <w:r w:rsidR="00C776B8">
        <w:rPr>
          <w:szCs w:val="24"/>
        </w:rPr>
        <w:t xml:space="preserve"> </w:t>
      </w:r>
      <w:r>
        <w:rPr>
          <w:szCs w:val="24"/>
        </w:rPr>
        <w:t>between proteins</w:t>
      </w:r>
      <w:r w:rsidR="002D0178">
        <w:rPr>
          <w:szCs w:val="24"/>
        </w:rPr>
        <w:t xml:space="preserve"> and their orthologs</w:t>
      </w:r>
      <w:r w:rsidR="00FD5D6A">
        <w:rPr>
          <w:szCs w:val="24"/>
        </w:rPr>
        <w:t xml:space="preserve"> of those two groups</w:t>
      </w:r>
      <w:r w:rsidR="00B91A0D">
        <w:rPr>
          <w:szCs w:val="24"/>
        </w:rPr>
        <w:t xml:space="preserve"> in term of </w:t>
      </w:r>
      <w:r w:rsidR="00582B80">
        <w:rPr>
          <w:szCs w:val="24"/>
        </w:rPr>
        <w:t>functional equivalence</w:t>
      </w:r>
      <w:r w:rsidR="001B1B7E">
        <w:rPr>
          <w:szCs w:val="24"/>
        </w:rPr>
        <w:t xml:space="preserve"> (mean scores are 0.936 and 0.947, respectively)</w:t>
      </w:r>
      <w:r w:rsidR="00582B80">
        <w:rPr>
          <w:szCs w:val="24"/>
        </w:rPr>
        <w:t xml:space="preserve">. </w:t>
      </w:r>
      <w:r w:rsidR="006E16F8">
        <w:rPr>
          <w:szCs w:val="24"/>
        </w:rPr>
        <w:t xml:space="preserve">Although </w:t>
      </w:r>
      <w:r w:rsidR="009E3ABA">
        <w:rPr>
          <w:szCs w:val="24"/>
        </w:rPr>
        <w:t>those</w:t>
      </w:r>
      <w:r w:rsidR="00C776B8">
        <w:rPr>
          <w:szCs w:val="24"/>
        </w:rPr>
        <w:t xml:space="preserve"> two distributions are slightly different with </w:t>
      </w:r>
      <w:r w:rsidR="00C776B8" w:rsidRPr="005B1A41">
        <w:rPr>
          <w:szCs w:val="24"/>
        </w:rPr>
        <w:t>Mann-Whitney-Wilcoxon</w:t>
      </w:r>
      <w:r w:rsidR="00C776B8">
        <w:rPr>
          <w:szCs w:val="24"/>
        </w:rPr>
        <w:t xml:space="preserve">'s </w:t>
      </w:r>
      <w:r w:rsidR="00C776B8" w:rsidRPr="005B1A41">
        <w:rPr>
          <w:szCs w:val="24"/>
        </w:rPr>
        <w:t>p-value</w:t>
      </w:r>
      <w:r w:rsidR="00C776B8">
        <w:rPr>
          <w:szCs w:val="24"/>
        </w:rPr>
        <w:t xml:space="preserve"> = </w:t>
      </w:r>
      <w:r w:rsidR="00C776B8" w:rsidRPr="00C776B8">
        <w:rPr>
          <w:szCs w:val="24"/>
        </w:rPr>
        <w:t>0.00102</w:t>
      </w:r>
      <w:r w:rsidR="00C776B8">
        <w:rPr>
          <w:szCs w:val="24"/>
        </w:rPr>
        <w:t>.</w:t>
      </w:r>
    </w:p>
    <w:p w14:paraId="63997E2D" w14:textId="77777777" w:rsidR="00966BA4" w:rsidRDefault="00966BA4" w:rsidP="00560D81">
      <w:pPr>
        <w:keepNext/>
        <w:spacing w:after="0" w:line="360" w:lineRule="auto"/>
        <w:jc w:val="both"/>
      </w:pPr>
      <w:r>
        <w:rPr>
          <w:noProof/>
          <w:szCs w:val="24"/>
        </w:rPr>
        <w:drawing>
          <wp:inline distT="0" distB="0" distL="0" distR="0" wp14:anchorId="2123F213" wp14:editId="01B170F3">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35974B5F" w14:textId="28AA2CB2" w:rsidR="00B962FC" w:rsidRDefault="00966BA4" w:rsidP="00560D81">
      <w:pPr>
        <w:pStyle w:val="Caption"/>
        <w:jc w:val="both"/>
        <w:rPr>
          <w:szCs w:val="24"/>
        </w:rPr>
      </w:pPr>
      <w:bookmarkStart w:id="167" w:name="_Ref384436828"/>
      <w:bookmarkStart w:id="168" w:name="_Toc386113538"/>
      <w:r>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9</w:t>
      </w:r>
      <w:r w:rsidR="00E5453E">
        <w:fldChar w:fldCharType="end"/>
      </w:r>
      <w:bookmarkEnd w:id="167"/>
      <w:r>
        <w:t xml:space="preserve">: </w:t>
      </w:r>
      <w:r w:rsidRPr="00076E91">
        <w:t>FAS score distribution of HamFAS</w:t>
      </w:r>
      <w:r>
        <w:t>-only</w:t>
      </w:r>
      <w:r w:rsidRPr="00076E91">
        <w:t xml:space="preserve"> </w:t>
      </w:r>
      <w:r w:rsidR="00C56C19">
        <w:t>proteins</w:t>
      </w:r>
      <w:r w:rsidRPr="00076E91">
        <w:t xml:space="preserve"> and </w:t>
      </w:r>
      <w:r>
        <w:t>the others.</w:t>
      </w:r>
      <w:r w:rsidR="00C56C19">
        <w:t xml:space="preserve"> . </w:t>
      </w:r>
      <w:r w:rsidR="006833B6">
        <w:t xml:space="preserve">The </w:t>
      </w:r>
      <w:r w:rsidR="00C56C19">
        <w:t xml:space="preserve">red dashed vertical lines </w:t>
      </w:r>
      <w:r w:rsidR="00E3608F">
        <w:t>denode</w:t>
      </w:r>
      <w:r w:rsidR="00C56C19">
        <w:t xml:space="preserve"> the mean score for each set.</w:t>
      </w:r>
      <w:bookmarkEnd w:id="168"/>
    </w:p>
    <w:p w14:paraId="5353F862" w14:textId="3C6BAD3D" w:rsidR="008F5818" w:rsidRPr="00076E91" w:rsidRDefault="004C27C8" w:rsidP="00560D81">
      <w:pPr>
        <w:spacing w:after="0" w:line="360" w:lineRule="auto"/>
        <w:jc w:val="both"/>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AB3B30" w:rsidRPr="00076E91">
        <w:t xml:space="preserve">Figure </w:t>
      </w:r>
      <w:r w:rsidR="00AB3B30">
        <w:rPr>
          <w:noProof/>
        </w:rPr>
        <w:t>5</w:t>
      </w:r>
      <w:r w:rsidR="00AB3B30">
        <w:noBreakHyphen/>
      </w:r>
      <w:r w:rsidR="00AB3B30">
        <w:rPr>
          <w:noProof/>
        </w:rPr>
        <w:t>10</w:t>
      </w:r>
      <w:r w:rsidR="008F5818" w:rsidRPr="00076E91">
        <w:rPr>
          <w:szCs w:val="24"/>
        </w:rPr>
        <w:fldChar w:fldCharType="end"/>
      </w:r>
      <w:r w:rsidR="008F5818" w:rsidRPr="00076E91">
        <w:rPr>
          <w:szCs w:val="24"/>
        </w:rPr>
        <w:t>).</w:t>
      </w:r>
    </w:p>
    <w:p w14:paraId="576C97D9" w14:textId="77777777" w:rsidR="008F5818" w:rsidRPr="00076E91" w:rsidRDefault="008F5818" w:rsidP="00560D81">
      <w:pPr>
        <w:keepNext/>
        <w:spacing w:after="0" w:line="360" w:lineRule="auto"/>
        <w:jc w:val="both"/>
        <w:rPr>
          <w:szCs w:val="24"/>
        </w:rPr>
      </w:pPr>
      <w:r w:rsidRPr="00076E91">
        <w:rPr>
          <w:noProof/>
          <w:szCs w:val="24"/>
        </w:rPr>
        <w:lastRenderedPageBreak/>
        <w:drawing>
          <wp:inline distT="0" distB="0" distL="0" distR="0" wp14:anchorId="7AD00146" wp14:editId="5951590C">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C0A4E46" w14:textId="3DB1929E" w:rsidR="008F5818" w:rsidRPr="00076E91" w:rsidRDefault="008F5818" w:rsidP="00560D81">
      <w:pPr>
        <w:pStyle w:val="Caption"/>
        <w:spacing w:after="0" w:line="360" w:lineRule="auto"/>
        <w:jc w:val="both"/>
      </w:pPr>
      <w:bookmarkStart w:id="169" w:name="_Ref374250297"/>
      <w:bookmarkStart w:id="170" w:name="_Toc386113539"/>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10</w:t>
      </w:r>
      <w:r w:rsidR="00E5453E">
        <w:fldChar w:fldCharType="end"/>
      </w:r>
      <w:bookmarkEnd w:id="169"/>
      <w:r w:rsidRPr="00076E91">
        <w:t xml:space="preserve">: </w:t>
      </w:r>
      <w:r w:rsidR="00323C15">
        <w:t>The fractions of annotations from fungi, mammals, other eukaryotes, archaea or bacteria for</w:t>
      </w:r>
      <w:r w:rsidRPr="00076E91">
        <w:t xml:space="preserve"> </w:t>
      </w:r>
      <w:r w:rsidR="00323C15">
        <w:t>KO-</w:t>
      </w:r>
      <w:r w:rsidRPr="00076E91">
        <w:t>annotated, un-annotated proteins and HamFAS-only proteins of un-annotated set</w:t>
      </w:r>
      <w:r w:rsidR="00AA76C7">
        <w:t>.</w:t>
      </w:r>
      <w:bookmarkEnd w:id="170"/>
    </w:p>
    <w:p w14:paraId="3269C998" w14:textId="6D2F7CE1" w:rsidR="008F5818" w:rsidRPr="00076E91" w:rsidRDefault="0028651D" w:rsidP="00560D81">
      <w:pPr>
        <w:spacing w:after="0" w:line="360" w:lineRule="auto"/>
        <w:jc w:val="both"/>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560D81">
      <w:pPr>
        <w:spacing w:after="0" w:line="360" w:lineRule="auto"/>
        <w:jc w:val="both"/>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AB3B30">
        <w:t xml:space="preserve">Table </w:t>
      </w:r>
      <w:r w:rsidR="00AB3B30">
        <w:rPr>
          <w:noProof/>
        </w:rPr>
        <w:t>A</w:t>
      </w:r>
      <w:r w:rsidR="00AB3B30">
        <w:noBreakHyphen/>
      </w:r>
      <w:r w:rsidR="00AB3B30">
        <w:rPr>
          <w:noProof/>
        </w:rPr>
        <w:t>6</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AB3B30" w:rsidRPr="00076E91">
        <w:t xml:space="preserve">Figure </w:t>
      </w:r>
      <w:r w:rsidR="00AB3B30">
        <w:rPr>
          <w:noProof/>
        </w:rPr>
        <w:t>A</w:t>
      </w:r>
      <w:r w:rsidR="00AB3B30">
        <w:noBreakHyphen/>
      </w:r>
      <w:r w:rsidR="00AB3B30">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AB3B30" w:rsidRPr="00076E91">
        <w:t xml:space="preserve">Figure </w:t>
      </w:r>
      <w:r w:rsidR="00AB3B30">
        <w:rPr>
          <w:noProof/>
        </w:rPr>
        <w:t>A</w:t>
      </w:r>
      <w:r w:rsidR="00AB3B30">
        <w:noBreakHyphen/>
      </w:r>
      <w:r w:rsidR="00AB3B30">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AB3B30" w:rsidRPr="00076E91">
        <w:t xml:space="preserve">Figure </w:t>
      </w:r>
      <w:r w:rsidR="00AB3B30">
        <w:rPr>
          <w:noProof/>
        </w:rPr>
        <w:t>A</w:t>
      </w:r>
      <w:r w:rsidR="00AB3B30">
        <w:noBreakHyphen/>
      </w:r>
      <w:r w:rsidR="00AB3B30">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560D81">
      <w:pPr>
        <w:spacing w:after="0" w:line="360" w:lineRule="auto"/>
        <w:jc w:val="both"/>
        <w:rPr>
          <w:szCs w:val="24"/>
        </w:rPr>
      </w:pPr>
    </w:p>
    <w:p w14:paraId="2ACF3A1B" w14:textId="3B2BA8D5" w:rsidR="0002339D" w:rsidRDefault="000B4CCB" w:rsidP="00560D81">
      <w:pPr>
        <w:spacing w:after="0" w:line="360" w:lineRule="auto"/>
        <w:jc w:val="both"/>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 xml:space="preserve">retrieved from Yeast Interactome Project </w:t>
      </w:r>
      <w:r w:rsidR="0002339D" w:rsidRPr="00076E91">
        <w:rPr>
          <w:szCs w:val="24"/>
        </w:rPr>
        <w:lastRenderedPageBreak/>
        <w:t>(http://interactome.dfci.harvard.edu/S_cerevisiae/</w:t>
      </w:r>
      <w:r w:rsidR="0023444F">
        <w:rPr>
          <w:szCs w:val="24"/>
        </w:rPr>
        <w:t xml:space="preserve">, </w:t>
      </w:r>
      <w:r w:rsidR="00E376EE">
        <w:rPr>
          <w:szCs w:val="24"/>
        </w:rPr>
        <w:fldChar w:fldCharType="begin"/>
      </w:r>
      <w:r w:rsidR="00E376EE">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sidR="00E376EE">
        <w:rPr>
          <w:szCs w:val="24"/>
        </w:rPr>
        <w:fldChar w:fldCharType="separate"/>
      </w:r>
      <w:r w:rsidR="00E376EE">
        <w:rPr>
          <w:noProof/>
          <w:szCs w:val="24"/>
        </w:rPr>
        <w:t>(Yu et al. 2008)</w:t>
      </w:r>
      <w:r w:rsidR="00E376EE">
        <w:rPr>
          <w:szCs w:val="24"/>
        </w:rPr>
        <w:fldChar w:fldCharType="end"/>
      </w:r>
      <w:r w:rsidR="0002339D" w:rsidRPr="00076E91">
        <w:rPr>
          <w:szCs w:val="24"/>
        </w:rPr>
        <w:t>) and STRING database (https://string-db.org</w:t>
      </w:r>
      <w:r w:rsidR="0023444F">
        <w:rPr>
          <w:szCs w:val="24"/>
        </w:rPr>
        <w:t xml:space="preserve">, </w:t>
      </w:r>
      <w:r w:rsidR="00CD1EBE">
        <w:rPr>
          <w:szCs w:val="24"/>
        </w:rPr>
        <w:fldChar w:fldCharType="begin"/>
      </w:r>
      <w:r w:rsidR="00CD1EBE">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sidR="00CD1EBE">
        <w:rPr>
          <w:szCs w:val="24"/>
        </w:rPr>
        <w:fldChar w:fldCharType="separate"/>
      </w:r>
      <w:r w:rsidR="00CD1EBE">
        <w:rPr>
          <w:noProof/>
          <w:szCs w:val="24"/>
        </w:rPr>
        <w:t>(Szklarczyk et al. 2015)</w:t>
      </w:r>
      <w:r w:rsidR="00CD1EBE">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DDF88FA" wp14:editId="7985C568">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6674D7F" w14:textId="087262CE" w:rsidR="00515665" w:rsidRPr="00076E91" w:rsidRDefault="00515665" w:rsidP="00560D81">
      <w:pPr>
        <w:pStyle w:val="Caption"/>
        <w:spacing w:after="0" w:line="360" w:lineRule="auto"/>
        <w:jc w:val="both"/>
      </w:pPr>
      <w:bookmarkStart w:id="171" w:name="_Ref374253766"/>
      <w:bookmarkStart w:id="172" w:name="_Toc386113540"/>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11</w:t>
      </w:r>
      <w:r w:rsidR="00E5453E">
        <w:fldChar w:fldCharType="end"/>
      </w:r>
      <w:bookmarkEnd w:id="171"/>
      <w:r w:rsidRPr="00076E91">
        <w:t>: The PPI degree distribution of 3 protein sets</w:t>
      </w:r>
      <w:bookmarkEnd w:id="172"/>
    </w:p>
    <w:p w14:paraId="5414D295" w14:textId="5FA1A975" w:rsidR="00515665" w:rsidRDefault="00515665" w:rsidP="00560D81">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AB3B30" w:rsidRPr="00076E91">
        <w:t xml:space="preserve">Figure </w:t>
      </w:r>
      <w:r w:rsidR="00AB3B30">
        <w:rPr>
          <w:noProof/>
        </w:rPr>
        <w:t>5</w:t>
      </w:r>
      <w:r w:rsidR="00AB3B30">
        <w:noBreakHyphen/>
      </w:r>
      <w:r w:rsidR="00AB3B30">
        <w:rPr>
          <w:noProof/>
        </w:rPr>
        <w:t>11</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0E15F8">
        <w:rPr>
          <w:szCs w:val="24"/>
        </w:rPr>
        <w:t xml:space="preserve">. However, the </w:t>
      </w:r>
      <w:r w:rsidR="00977B27" w:rsidRPr="00977B27">
        <w:rPr>
          <w:szCs w:val="24"/>
        </w:rPr>
        <w:t>Mann-Whitney-Wilcoxon</w:t>
      </w:r>
      <w:r w:rsidR="00977B27">
        <w:rPr>
          <w:szCs w:val="24"/>
        </w:rPr>
        <w:t xml:space="preserve"> test resulted no significant difference between annotated proteins and the two other data sets, with p-value &lt; </w:t>
      </w:r>
      <w:r w:rsidR="00977B27" w:rsidRPr="00977B27">
        <w:rPr>
          <w:szCs w:val="24"/>
        </w:rPr>
        <w:t>2.2e-16</w:t>
      </w:r>
      <w:r w:rsidR="00977B27">
        <w:rPr>
          <w:szCs w:val="24"/>
        </w:rPr>
        <w:t>.</w:t>
      </w:r>
      <w:r w:rsidRPr="00076E91">
        <w:rPr>
          <w:szCs w:val="24"/>
        </w:rPr>
        <w:t xml:space="preserve"> </w:t>
      </w:r>
      <w:r w:rsidR="007A4BDD">
        <w:rPr>
          <w:szCs w:val="24"/>
        </w:rPr>
        <w:t>Besides</w:t>
      </w:r>
      <w:r w:rsidR="00977B27">
        <w:rPr>
          <w:szCs w:val="24"/>
        </w:rPr>
        <w:t>,</w:t>
      </w:r>
      <w:r w:rsidRPr="00076E91">
        <w:rPr>
          <w:szCs w:val="24"/>
        </w:rPr>
        <w:t xml:space="preserve"> 99% of the proteins of un-annotated set have the PPI degree more than 10, while only 2 proteins don't have any interacting partner.</w:t>
      </w:r>
    </w:p>
    <w:p w14:paraId="01855168" w14:textId="77777777" w:rsidR="002620FE" w:rsidRPr="00076E91" w:rsidRDefault="002620FE" w:rsidP="00560D81">
      <w:pPr>
        <w:spacing w:after="0" w:line="360" w:lineRule="auto"/>
        <w:jc w:val="both"/>
        <w:rPr>
          <w:rStyle w:val="IntenseEmphasis"/>
          <w:b w:val="0"/>
          <w:i w:val="0"/>
          <w:szCs w:val="24"/>
        </w:rPr>
      </w:pPr>
    </w:p>
    <w:p w14:paraId="02760BF9"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521DE046" w:rsidR="00515665" w:rsidRPr="00076E91" w:rsidRDefault="00515665" w:rsidP="00560D81">
      <w:pPr>
        <w:pStyle w:val="Caption"/>
        <w:spacing w:after="0" w:line="360" w:lineRule="auto"/>
        <w:jc w:val="both"/>
        <w:rPr>
          <w:rStyle w:val="IntenseEmphasis"/>
          <w:b/>
          <w:i w:val="0"/>
        </w:rPr>
      </w:pPr>
      <w:bookmarkStart w:id="173" w:name="_Ref374264459"/>
      <w:bookmarkStart w:id="174" w:name="_Toc386113541"/>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12</w:t>
      </w:r>
      <w:r w:rsidR="00E5453E">
        <w:fldChar w:fldCharType="end"/>
      </w:r>
      <w:bookmarkEnd w:id="173"/>
      <w:r w:rsidRPr="00076E91">
        <w:t>: Distribution of the number of pathways in which annotated KOs are involved</w:t>
      </w:r>
      <w:bookmarkEnd w:id="174"/>
    </w:p>
    <w:p w14:paraId="1B1FE250" w14:textId="77777777" w:rsidR="002620FE" w:rsidRDefault="002620FE" w:rsidP="00560D81">
      <w:pPr>
        <w:spacing w:after="0" w:line="360" w:lineRule="auto"/>
        <w:jc w:val="both"/>
        <w:rPr>
          <w:szCs w:val="24"/>
        </w:rPr>
      </w:pPr>
    </w:p>
    <w:p w14:paraId="649CF23A" w14:textId="4B60A817" w:rsidR="00515665" w:rsidRPr="00076E91" w:rsidRDefault="002620FE" w:rsidP="00560D81">
      <w:pPr>
        <w:spacing w:after="0" w:line="360" w:lineRule="auto"/>
        <w:jc w:val="both"/>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AB3B30" w:rsidRPr="00076E91">
        <w:t xml:space="preserve">Figure </w:t>
      </w:r>
      <w:r w:rsidR="00AB3B30">
        <w:rPr>
          <w:noProof/>
        </w:rPr>
        <w:t>5</w:t>
      </w:r>
      <w:r w:rsidR="00AB3B30">
        <w:noBreakHyphen/>
      </w:r>
      <w:r w:rsidR="00AB3B30">
        <w:rPr>
          <w:noProof/>
        </w:rPr>
        <w:t>12</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4D183D01" w:rsidR="0007725F" w:rsidRPr="00076E91" w:rsidRDefault="006E3845" w:rsidP="00560D81">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AB3B30" w:rsidRPr="00076E91">
        <w:t xml:space="preserve">Figure </w:t>
      </w:r>
      <w:r w:rsidR="00AB3B30">
        <w:rPr>
          <w:noProof/>
        </w:rPr>
        <w:t>5</w:t>
      </w:r>
      <w:r w:rsidR="00AB3B30">
        <w:noBreakHyphen/>
      </w:r>
      <w:r w:rsidR="00AB3B30">
        <w:rPr>
          <w:noProof/>
        </w:rPr>
        <w:t>13</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53090B" w:rsidRPr="00DF133A">
        <w:rPr>
          <w:i/>
          <w:szCs w:val="24"/>
        </w:rPr>
        <w:t>S.cerevisiae</w:t>
      </w:r>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AB3B30">
        <w:t xml:space="preserve">Figure </w:t>
      </w:r>
      <w:r w:rsidR="00AB3B30">
        <w:rPr>
          <w:noProof/>
        </w:rPr>
        <w:t>A</w:t>
      </w:r>
      <w:r w:rsidR="00AB3B30">
        <w:noBreakHyphen/>
      </w:r>
      <w:r w:rsidR="00AB3B30">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AB3B30">
        <w:t xml:space="preserve">Figure </w:t>
      </w:r>
      <w:r w:rsidR="00AB3B30">
        <w:rPr>
          <w:noProof/>
        </w:rPr>
        <w:t>A</w:t>
      </w:r>
      <w:r w:rsidR="00AB3B30">
        <w:noBreakHyphen/>
      </w:r>
      <w:r w:rsidR="00AB3B30">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AB3B30">
        <w:t xml:space="preserve">Figure </w:t>
      </w:r>
      <w:r w:rsidR="00AB3B30">
        <w:rPr>
          <w:noProof/>
        </w:rPr>
        <w:t>A</w:t>
      </w:r>
      <w:r w:rsidR="00AB3B30">
        <w:noBreakHyphen/>
      </w:r>
      <w:r w:rsidR="00AB3B30">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r w:rsidR="00AB3B30">
        <w:t xml:space="preserve">Figure </w:t>
      </w:r>
      <w:r w:rsidR="00AB3B30">
        <w:rPr>
          <w:noProof/>
        </w:rPr>
        <w:t>A</w:t>
      </w:r>
      <w:r w:rsidR="00AB3B30">
        <w:noBreakHyphen/>
      </w:r>
      <w:r w:rsidR="00AB3B30">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560D81">
      <w:pPr>
        <w:keepNext/>
        <w:spacing w:after="0" w:line="360" w:lineRule="auto"/>
        <w:jc w:val="both"/>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50">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294E6EA0" w:rsidR="0007725F" w:rsidRPr="00076E91" w:rsidRDefault="0007725F" w:rsidP="00560D81">
      <w:pPr>
        <w:pStyle w:val="Caption"/>
        <w:spacing w:after="0" w:line="360" w:lineRule="auto"/>
        <w:jc w:val="both"/>
      </w:pPr>
      <w:bookmarkStart w:id="175" w:name="_Ref371843960"/>
      <w:bookmarkStart w:id="176" w:name="_Toc386113542"/>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13</w:t>
      </w:r>
      <w:r w:rsidR="00E5453E">
        <w:fldChar w:fldCharType="end"/>
      </w:r>
      <w:bookmarkEnd w:id="175"/>
      <w:r w:rsidRPr="00076E91">
        <w:t>: The numbers of HamFAS-only KOs distributed into different pathway categories</w:t>
      </w:r>
      <w:bookmarkEnd w:id="176"/>
    </w:p>
    <w:p w14:paraId="1F11DF03" w14:textId="77777777" w:rsidR="00DE6232" w:rsidRDefault="00DE6232" w:rsidP="00560D81">
      <w:pPr>
        <w:spacing w:after="0" w:line="360" w:lineRule="auto"/>
        <w:jc w:val="both"/>
        <w:rPr>
          <w:szCs w:val="24"/>
        </w:rPr>
      </w:pPr>
    </w:p>
    <w:p w14:paraId="7725EB5F" w14:textId="5BD89F0B" w:rsidR="00AD08DF" w:rsidRPr="001E3BE3" w:rsidRDefault="00BD3D33" w:rsidP="00560D81">
      <w:pPr>
        <w:pStyle w:val="Heading2"/>
        <w:jc w:val="both"/>
      </w:pPr>
      <w:bookmarkStart w:id="177" w:name="_Toc386107115"/>
      <w:r w:rsidRPr="001E3BE3">
        <w:t>Conclusion</w:t>
      </w:r>
      <w:bookmarkEnd w:id="177"/>
    </w:p>
    <w:p w14:paraId="3BB48CE0" w14:textId="0CBA94E1" w:rsidR="00D73604" w:rsidRDefault="00C1242B" w:rsidP="00560D81">
      <w:pPr>
        <w:spacing w:after="0" w:line="360" w:lineRule="auto"/>
        <w:jc w:val="both"/>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w:t>
      </w:r>
      <w:r w:rsidR="005834C1">
        <w:rPr>
          <w:szCs w:val="24"/>
        </w:rPr>
        <w:lastRenderedPageBreak/>
        <w:t xml:space="preserve">BLAST with an additional weighting scheme in BlastKOALA </w:t>
      </w:r>
      <w:r w:rsidR="004C746A">
        <w:rPr>
          <w:szCs w:val="24"/>
        </w:rPr>
        <w:t>(Minoru Kanehisa, Sato, and Morishima 2016)</w:t>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4B7793">
        <w:rPr>
          <w:szCs w:val="24"/>
        </w:rPr>
        <w:t xml:space="preserve"> </w:t>
      </w:r>
      <w:r w:rsidR="004B7793">
        <w:rPr>
          <w:szCs w:val="24"/>
        </w:rPr>
        <w:fldChar w:fldCharType="begin"/>
      </w:r>
      <w:r w:rsidR="004B7793">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4B7793">
        <w:rPr>
          <w:szCs w:val="24"/>
        </w:rPr>
        <w:fldChar w:fldCharType="separate"/>
      </w:r>
      <w:r w:rsidR="004B7793">
        <w:rPr>
          <w:noProof/>
          <w:szCs w:val="24"/>
        </w:rPr>
        <w:t>(Ebersberger, Strauss, and von Haeseler 2009)</w:t>
      </w:r>
      <w:r w:rsidR="004B7793">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w:t>
      </w:r>
      <w:r w:rsidR="004B7793">
        <w:rPr>
          <w:szCs w:val="24"/>
        </w:rPr>
        <w:t xml:space="preserve"> </w: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 </w:instrTex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EN.CITE.DATA </w:instrText>
      </w:r>
      <w:r w:rsidR="004B7793">
        <w:rPr>
          <w:szCs w:val="24"/>
        </w:rPr>
      </w:r>
      <w:r w:rsidR="004B7793">
        <w:rPr>
          <w:szCs w:val="24"/>
        </w:rPr>
        <w:fldChar w:fldCharType="end"/>
      </w:r>
      <w:r w:rsidR="004B7793">
        <w:rPr>
          <w:szCs w:val="24"/>
        </w:rPr>
      </w:r>
      <w:r w:rsidR="004B7793">
        <w:rPr>
          <w:szCs w:val="24"/>
        </w:rPr>
        <w:fldChar w:fldCharType="separate"/>
      </w:r>
      <w:r w:rsidR="004B7793">
        <w:rPr>
          <w:noProof/>
          <w:szCs w:val="24"/>
        </w:rPr>
        <w:t>(Madera and Gough 2002; Alam et al. 2004)</w:t>
      </w:r>
      <w:r w:rsidR="004B7793">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 xml:space="preserve">The reliability of orthology assignment from HamFAS, or in particularly HaMStR, was confirmed by InParanoid, one of the </w:t>
      </w:r>
      <w:r w:rsidR="00966551">
        <w:rPr>
          <w:szCs w:val="24"/>
        </w:rPr>
        <w:t xml:space="preserve">best </w:t>
      </w:r>
      <w:r w:rsidR="00D0501B">
        <w:rPr>
          <w:szCs w:val="24"/>
        </w:rPr>
        <w:t>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 </w:instrTex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EN.CITE.DATA </w:instrText>
      </w:r>
      <w:r w:rsidR="00AC6BCC">
        <w:rPr>
          <w:szCs w:val="24"/>
        </w:rPr>
      </w:r>
      <w:r w:rsidR="00AC6BCC">
        <w:rPr>
          <w:szCs w:val="24"/>
        </w:rPr>
        <w:fldChar w:fldCharType="end"/>
      </w:r>
      <w:r w:rsidR="00AC6BCC">
        <w:rPr>
          <w:szCs w:val="24"/>
        </w:rPr>
      </w:r>
      <w:r w:rsidR="00AC6BCC">
        <w:rPr>
          <w:szCs w:val="24"/>
        </w:rPr>
        <w:fldChar w:fldCharType="separate"/>
      </w:r>
      <w:r w:rsidR="00AC6BCC">
        <w:rPr>
          <w:noProof/>
          <w:szCs w:val="24"/>
        </w:rPr>
        <w:t>(Altenhoff et al. 2016)</w:t>
      </w:r>
      <w:r w:rsidR="00AC6BCC">
        <w:rPr>
          <w:szCs w:val="24"/>
        </w:rPr>
        <w:fldChar w:fldCharType="end"/>
      </w:r>
      <w:r w:rsidR="0064717F">
        <w:rPr>
          <w:szCs w:val="24"/>
        </w:rPr>
        <w:t xml:space="preserve">. </w:t>
      </w:r>
    </w:p>
    <w:p w14:paraId="39B466A1" w14:textId="21139554" w:rsidR="00C1242B" w:rsidRDefault="003C4398" w:rsidP="00560D81">
      <w:pPr>
        <w:spacing w:after="0" w:line="360" w:lineRule="auto"/>
        <w:jc w:val="both"/>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560D81">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560D81">
      <w:pPr>
        <w:spacing w:after="0" w:line="360" w:lineRule="auto"/>
        <w:jc w:val="both"/>
        <w:rPr>
          <w:szCs w:val="24"/>
        </w:rPr>
      </w:pPr>
    </w:p>
    <w:p w14:paraId="0A812D5A" w14:textId="77777777" w:rsidR="00816521" w:rsidRPr="00076E91" w:rsidRDefault="00816521" w:rsidP="00560D81">
      <w:pPr>
        <w:spacing w:after="0" w:line="360" w:lineRule="auto"/>
        <w:jc w:val="both"/>
        <w:rPr>
          <w:szCs w:val="24"/>
        </w:rPr>
      </w:pPr>
    </w:p>
    <w:p w14:paraId="6287F599" w14:textId="77777777" w:rsidR="00A2632C" w:rsidRPr="00076E91" w:rsidRDefault="00A2632C" w:rsidP="00560D81">
      <w:pPr>
        <w:spacing w:after="0" w:line="360" w:lineRule="auto"/>
        <w:jc w:val="both"/>
        <w:rPr>
          <w:szCs w:val="24"/>
        </w:rPr>
      </w:pPr>
    </w:p>
    <w:p w14:paraId="513D86C3" w14:textId="77777777" w:rsidR="00A2632C" w:rsidRPr="00076E91" w:rsidRDefault="00A2632C" w:rsidP="00560D81">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178" w:name="_Toc386107116"/>
      <w:r w:rsidRPr="00ED70D1">
        <w:lastRenderedPageBreak/>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178"/>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179" w:name="_Toc386107117"/>
      <w:r w:rsidRPr="00ED70D1">
        <w:t>Introduction</w:t>
      </w:r>
      <w:bookmarkEnd w:id="179"/>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180" w:name="_Toc386107118"/>
      <w:r w:rsidRPr="00ED70D1">
        <w:t>Methods</w:t>
      </w:r>
      <w:bookmarkEnd w:id="180"/>
    </w:p>
    <w:p w14:paraId="323AA48B" w14:textId="0EC7438A" w:rsidR="004972DD" w:rsidRDefault="004972DD" w:rsidP="00560D81">
      <w:pPr>
        <w:pStyle w:val="Heading3"/>
        <w:jc w:val="both"/>
      </w:pPr>
      <w:bookmarkStart w:id="181" w:name="_Toc386107119"/>
      <w:r w:rsidRPr="00ED70D1">
        <w:t>KEGG Orthology annotation</w:t>
      </w:r>
      <w:bookmarkEnd w:id="181"/>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AB3B30">
        <w:t xml:space="preserve">Table </w:t>
      </w:r>
      <w:r w:rsidR="00AB3B30">
        <w:rPr>
          <w:noProof/>
        </w:rPr>
        <w:t>A</w:t>
      </w:r>
      <w:r w:rsidR="00AB3B30">
        <w:noBreakHyphen/>
      </w:r>
      <w:r w:rsidR="00AB3B30">
        <w:rPr>
          <w:noProof/>
        </w:rPr>
        <w:t>3</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w:t>
      </w:r>
      <w:r w:rsidR="0063307E" w:rsidRPr="00076E91">
        <w:rPr>
          <w:szCs w:val="24"/>
        </w:rPr>
        <w:lastRenderedPageBreak/>
        <w:t>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182" w:name="_Toc386107120"/>
      <w:r w:rsidRPr="00ED70D1">
        <w:t>Metabolic pathway analysis</w:t>
      </w:r>
      <w:bookmarkEnd w:id="182"/>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183" w:name="_Toc386107121"/>
      <w:r w:rsidRPr="00ED70D1">
        <w:lastRenderedPageBreak/>
        <w:t>Results</w:t>
      </w:r>
      <w:bookmarkEnd w:id="183"/>
    </w:p>
    <w:p w14:paraId="30D5A3EF" w14:textId="0EFEC44B" w:rsidR="00823CB2" w:rsidRPr="00ED70D1" w:rsidRDefault="00823CB2" w:rsidP="00560D81">
      <w:pPr>
        <w:pStyle w:val="Heading3"/>
        <w:jc w:val="both"/>
      </w:pPr>
      <w:bookmarkStart w:id="184" w:name="_Toc386107122"/>
      <w:r w:rsidRPr="00ED70D1">
        <w:t>KO annotation for microsporidian LCA proteins</w:t>
      </w:r>
      <w:bookmarkEnd w:id="184"/>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4BDBD5C0" w:rsidR="00B73F2B" w:rsidRPr="00B73F2B" w:rsidRDefault="009A63CE" w:rsidP="00560D81">
      <w:pPr>
        <w:pStyle w:val="Caption"/>
        <w:spacing w:after="0" w:line="360" w:lineRule="auto"/>
        <w:jc w:val="both"/>
      </w:pPr>
      <w:bookmarkStart w:id="185" w:name="_Ref383262809"/>
      <w:bookmarkStart w:id="186" w:name="_Toc386113543"/>
      <w:r w:rsidRPr="00076E91">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w:t>
      </w:r>
      <w:r w:rsidR="00E5453E">
        <w:fldChar w:fldCharType="end"/>
      </w:r>
      <w:bookmarkEnd w:id="185"/>
      <w:r w:rsidRPr="00076E91">
        <w:t xml:space="preserve">: Distribution of FAS scores and patristic distances of KO-annotated microsporidian </w:t>
      </w:r>
      <w:r w:rsidR="000975BB" w:rsidRPr="00076E91">
        <w:t>LCA</w:t>
      </w:r>
      <w:r w:rsidRPr="00076E91">
        <w:t xml:space="preserve"> proteins.</w:t>
      </w:r>
      <w:bookmarkEnd w:id="186"/>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AB3B30" w:rsidRPr="00076E91">
        <w:t xml:space="preserve">Figure </w:t>
      </w:r>
      <w:r w:rsidR="00AB3B30">
        <w:rPr>
          <w:noProof/>
        </w:rPr>
        <w:t>6</w:t>
      </w:r>
      <w:r w:rsidR="00AB3B30">
        <w:noBreakHyphen/>
      </w:r>
      <w:r w:rsidR="00AB3B30">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187" w:name="_Toc386107123"/>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187"/>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lastRenderedPageBreak/>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2">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2786ECC8" w:rsidR="004028D8" w:rsidRPr="00076E91" w:rsidRDefault="004028D8" w:rsidP="00560D81">
      <w:pPr>
        <w:pStyle w:val="Caption"/>
        <w:spacing w:after="0" w:line="360" w:lineRule="auto"/>
        <w:jc w:val="both"/>
      </w:pPr>
      <w:bookmarkStart w:id="188" w:name="_Ref381618468"/>
      <w:bookmarkStart w:id="189" w:name="_Toc386113544"/>
      <w:r w:rsidRPr="00076E91">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2</w:t>
      </w:r>
      <w:r w:rsidR="00E5453E">
        <w:fldChar w:fldCharType="end"/>
      </w:r>
      <w:bookmarkEnd w:id="188"/>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189"/>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AB3B30" w:rsidRPr="00076E91">
        <w:t xml:space="preserve">Figure </w:t>
      </w:r>
      <w:r w:rsidR="00AB3B30">
        <w:rPr>
          <w:noProof/>
        </w:rPr>
        <w:t>6</w:t>
      </w:r>
      <w:r w:rsidR="00AB3B30">
        <w:noBreakHyphen/>
      </w:r>
      <w:r w:rsidR="00AB3B30">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AB3B30" w:rsidRPr="00076E91">
        <w:t xml:space="preserve">Figure </w:t>
      </w:r>
      <w:r w:rsidR="00AB3B30">
        <w:rPr>
          <w:noProof/>
        </w:rPr>
        <w:t>A</w:t>
      </w:r>
      <w:r w:rsidR="00AB3B30">
        <w:noBreakHyphen/>
      </w:r>
      <w:r w:rsidR="00AB3B30">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3">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0CEBF3E5" w:rsidR="00D60C9E" w:rsidRDefault="00D60C9E" w:rsidP="00560D81">
      <w:pPr>
        <w:pStyle w:val="Caption"/>
        <w:jc w:val="both"/>
        <w:rPr>
          <w:szCs w:val="24"/>
        </w:rPr>
      </w:pPr>
      <w:bookmarkStart w:id="190" w:name="_Ref384219482"/>
      <w:bookmarkStart w:id="191" w:name="_Toc386113545"/>
      <w:r>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3</w:t>
      </w:r>
      <w:r w:rsidR="00E5453E">
        <w:fldChar w:fldCharType="end"/>
      </w:r>
      <w:bookmarkEnd w:id="190"/>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91"/>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AB3B30">
        <w:t xml:space="preserve">Figure </w:t>
      </w:r>
      <w:r w:rsidR="00AB3B30">
        <w:rPr>
          <w:noProof/>
        </w:rPr>
        <w:t>6</w:t>
      </w:r>
      <w:r w:rsidR="00AB3B30">
        <w:noBreakHyphen/>
      </w:r>
      <w:r w:rsidR="00AB3B30">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AB3B30">
        <w:t xml:space="preserve">Figure </w:t>
      </w:r>
      <w:r w:rsidR="00AB3B30">
        <w:rPr>
          <w:noProof/>
        </w:rPr>
        <w:t>6</w:t>
      </w:r>
      <w:r w:rsidR="00AB3B30">
        <w:noBreakHyphen/>
      </w:r>
      <w:r w:rsidR="00AB3B30">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4">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58F1F766" w:rsidR="0046335D" w:rsidRDefault="008838B6" w:rsidP="00560D81">
      <w:pPr>
        <w:pStyle w:val="Caption"/>
        <w:jc w:val="both"/>
        <w:rPr>
          <w:szCs w:val="24"/>
        </w:rPr>
      </w:pPr>
      <w:bookmarkStart w:id="192" w:name="_Ref384219574"/>
      <w:bookmarkStart w:id="193" w:name="_Toc386113546"/>
      <w:r>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4</w:t>
      </w:r>
      <w:r w:rsidR="00E5453E">
        <w:fldChar w:fldCharType="end"/>
      </w:r>
      <w:bookmarkEnd w:id="192"/>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193"/>
    </w:p>
    <w:p w14:paraId="1FD3C11D" w14:textId="0B18E0DD" w:rsidR="000E1076" w:rsidRPr="00ED70D1" w:rsidRDefault="001C28A5" w:rsidP="00560D81">
      <w:pPr>
        <w:pStyle w:val="Heading3"/>
        <w:jc w:val="both"/>
      </w:pPr>
      <w:bookmarkStart w:id="194" w:name="_Toc386107124"/>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194"/>
    </w:p>
    <w:p w14:paraId="4DDC30FE" w14:textId="46A2191E"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3C3FEA">
        <w:rPr>
          <w:szCs w:val="24"/>
        </w:rPr>
        <w:t xml:space="preserve"> </w:t>
      </w:r>
      <w:r w:rsidR="003C3FE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 </w:instrText>
      </w:r>
      <w:r w:rsidR="00635973">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EN.CITE.DATA </w:instrText>
      </w:r>
      <w:r w:rsidR="00635973">
        <w:rPr>
          <w:szCs w:val="24"/>
        </w:rPr>
      </w:r>
      <w:r w:rsidR="00635973">
        <w:rPr>
          <w:szCs w:val="24"/>
        </w:rPr>
        <w:fldChar w:fldCharType="end"/>
      </w:r>
      <w:r w:rsidR="003C3FEA">
        <w:rPr>
          <w:szCs w:val="24"/>
        </w:rPr>
      </w:r>
      <w:r w:rsidR="003C3FEA">
        <w:rPr>
          <w:szCs w:val="24"/>
        </w:rPr>
        <w:fldChar w:fldCharType="separate"/>
      </w:r>
      <w:r w:rsidR="00635973">
        <w:rPr>
          <w:noProof/>
          <w:szCs w:val="24"/>
        </w:rPr>
        <w:t>(Germot, Philippe, and Guyader 1997; Hirt et al. 1997)</w:t>
      </w:r>
      <w:r w:rsidR="003C3FEA">
        <w:rPr>
          <w:szCs w:val="24"/>
        </w:rPr>
        <w:fldChar w:fldCharType="end"/>
      </w:r>
      <w:r w:rsidR="00F917FC" w:rsidRPr="00076E91">
        <w:rPr>
          <w:szCs w:val="24"/>
        </w:rPr>
        <w:t>.</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w:t>
      </w:r>
      <w:r w:rsidRPr="00076E91">
        <w:rPr>
          <w:szCs w:val="24"/>
        </w:rPr>
        <w:lastRenderedPageBreak/>
        <w:t xml:space="preserve">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AB3B30">
        <w:t xml:space="preserve">Table </w:t>
      </w:r>
      <w:r w:rsidR="00AB3B30">
        <w:rPr>
          <w:noProof/>
        </w:rPr>
        <w:t>A</w:t>
      </w:r>
      <w:r w:rsidR="00AB3B30">
        <w:noBreakHyphen/>
      </w:r>
      <w:r w:rsidR="00AB3B30">
        <w:rPr>
          <w:noProof/>
        </w:rPr>
        <w:t>7</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AB3B30" w:rsidRPr="00076E91">
        <w:t xml:space="preserve">Figure </w:t>
      </w:r>
      <w:r w:rsidR="00AB3B30">
        <w:rPr>
          <w:noProof/>
        </w:rPr>
        <w:t>6</w:t>
      </w:r>
      <w:r w:rsidR="00AB3B30">
        <w:noBreakHyphen/>
      </w:r>
      <w:r w:rsidR="00AB3B30">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01384370" w:rsidR="00A21626" w:rsidRPr="0033169A" w:rsidRDefault="004E1AA9" w:rsidP="00560D81">
      <w:pPr>
        <w:pStyle w:val="Caption"/>
        <w:spacing w:after="0" w:line="360" w:lineRule="auto"/>
        <w:jc w:val="both"/>
      </w:pPr>
      <w:bookmarkStart w:id="195" w:name="_Ref381890854"/>
      <w:bookmarkStart w:id="196" w:name="_Toc386113547"/>
      <w:r w:rsidRPr="00076E91">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5</w:t>
      </w:r>
      <w:r w:rsidR="00E5453E">
        <w:fldChar w:fldCharType="end"/>
      </w:r>
      <w:bookmarkEnd w:id="195"/>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196"/>
    </w:p>
    <w:p w14:paraId="6949B344" w14:textId="4D2F4BF6" w:rsidR="008421CC" w:rsidRPr="00ED70D1" w:rsidRDefault="00AC7AFF" w:rsidP="00560D81">
      <w:pPr>
        <w:pStyle w:val="Heading3"/>
        <w:jc w:val="both"/>
      </w:pPr>
      <w:bookmarkStart w:id="197" w:name="_Toc386107125"/>
      <w:r w:rsidRPr="00ED70D1">
        <w:t xml:space="preserve">The </w:t>
      </w:r>
      <w:r w:rsidR="00AE2957" w:rsidRPr="00ED70D1">
        <w:t xml:space="preserve">lack </w:t>
      </w:r>
      <w:r w:rsidR="00326F23" w:rsidRPr="00ED70D1">
        <w:t>of TCA cycle and its replacement</w:t>
      </w:r>
      <w:bookmarkEnd w:id="197"/>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r w:rsidRPr="00076E91">
        <w:rPr>
          <w:szCs w:val="24"/>
        </w:rPr>
        <w:lastRenderedPageBreak/>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AB3B30" w:rsidRPr="00076E91">
        <w:t xml:space="preserve">Table </w:t>
      </w:r>
      <w:r w:rsidR="00AB3B30">
        <w:rPr>
          <w:noProof/>
        </w:rPr>
        <w:t>6</w:t>
      </w:r>
      <w:r w:rsidR="00AB3B30">
        <w:noBreakHyphen/>
      </w:r>
      <w:r w:rsidR="00AB3B30">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560D81">
      <w:pPr>
        <w:pStyle w:val="Caption"/>
        <w:keepNext/>
        <w:spacing w:after="0" w:line="360" w:lineRule="auto"/>
        <w:jc w:val="both"/>
      </w:pPr>
      <w:bookmarkStart w:id="198" w:name="_Ref382643410"/>
      <w:bookmarkStart w:id="199" w:name="_Toc386113570"/>
      <w:r w:rsidRPr="00076E91">
        <w:t xml:space="preserve">Table </w:t>
      </w:r>
      <w:r w:rsidR="009F5610">
        <w:fldChar w:fldCharType="begin"/>
      </w:r>
      <w:r w:rsidR="009F5610">
        <w:instrText xml:space="preserve"> STYLEREF 1 \s </w:instrText>
      </w:r>
      <w:r w:rsidR="009F5610">
        <w:fldChar w:fldCharType="separate"/>
      </w:r>
      <w:r w:rsidR="00AB3B30">
        <w:rPr>
          <w:noProof/>
        </w:rPr>
        <w:t>6</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1</w:t>
      </w:r>
      <w:r w:rsidR="009F5610">
        <w:fldChar w:fldCharType="end"/>
      </w:r>
      <w:bookmarkEnd w:id="198"/>
      <w:r w:rsidRPr="00076E91">
        <w:t xml:space="preserve">: Microsporidian </w:t>
      </w:r>
      <w:r w:rsidR="000975BB" w:rsidRPr="00076E91">
        <w:t>LCA</w:t>
      </w:r>
      <w:r w:rsidRPr="00076E91">
        <w:t xml:space="preserve"> MFS and ABC transporters.</w:t>
      </w:r>
      <w:bookmarkEnd w:id="199"/>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200" w:name="_Toc386107126"/>
      <w:r w:rsidRPr="00ED70D1">
        <w:t>The microsporidian LCA's carbohydrate metabolism</w:t>
      </w:r>
      <w:bookmarkEnd w:id="200"/>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lastRenderedPageBreak/>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AB3B30">
        <w:t xml:space="preserve">Table </w:t>
      </w:r>
      <w:r w:rsidR="00AB3B30">
        <w:rPr>
          <w:noProof/>
        </w:rPr>
        <w:t>A</w:t>
      </w:r>
      <w:r w:rsidR="00AB3B30">
        <w:noBreakHyphen/>
      </w:r>
      <w:r w:rsidR="00AB3B30">
        <w:rPr>
          <w:noProof/>
        </w:rPr>
        <w:t>7</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AB3B30">
        <w:t xml:space="preserve">Figure </w:t>
      </w:r>
      <w:r w:rsidR="00AB3B30">
        <w:rPr>
          <w:noProof/>
        </w:rPr>
        <w:t>6</w:t>
      </w:r>
      <w:r w:rsidR="00AB3B30">
        <w:noBreakHyphen/>
      </w:r>
      <w:r w:rsidR="00AB3B30">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6">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5E3F366A" w:rsidR="0054572C" w:rsidRDefault="004246C6" w:rsidP="00560D81">
      <w:pPr>
        <w:pStyle w:val="Caption"/>
        <w:jc w:val="both"/>
        <w:rPr>
          <w:szCs w:val="24"/>
        </w:rPr>
      </w:pPr>
      <w:bookmarkStart w:id="201" w:name="_Ref384229265"/>
      <w:bookmarkStart w:id="202" w:name="_Toc386113548"/>
      <w:r>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6</w:t>
      </w:r>
      <w:r w:rsidR="00E5453E">
        <w:fldChar w:fldCharType="end"/>
      </w:r>
      <w:bookmarkEnd w:id="201"/>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202"/>
    </w:p>
    <w:p w14:paraId="58BB47DE" w14:textId="4AD5BCAE" w:rsidR="00DA0BDA" w:rsidRPr="00ED70D1" w:rsidRDefault="00E132E6" w:rsidP="00560D81">
      <w:pPr>
        <w:pStyle w:val="Heading3"/>
        <w:jc w:val="both"/>
      </w:pPr>
      <w:bookmarkStart w:id="203" w:name="_Toc386107127"/>
      <w:r w:rsidRPr="00ED70D1">
        <w:lastRenderedPageBreak/>
        <w:t>The</w:t>
      </w:r>
      <w:r w:rsidR="000E4C2C" w:rsidRPr="00ED70D1">
        <w:t xml:space="preserve"> inability of nucleotide production in microsporidia</w:t>
      </w:r>
      <w:bookmarkEnd w:id="203"/>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AB3B30">
        <w:t xml:space="preserve">Figure </w:t>
      </w:r>
      <w:r w:rsidR="00AB3B30">
        <w:rPr>
          <w:noProof/>
        </w:rPr>
        <w:t>6</w:t>
      </w:r>
      <w:r w:rsidR="00AB3B30">
        <w:noBreakHyphen/>
      </w:r>
      <w:r w:rsidR="00AB3B30">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7">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0F15AABC" w:rsidR="001772E1" w:rsidRPr="00076E91" w:rsidRDefault="00B15988" w:rsidP="00560D81">
      <w:pPr>
        <w:pStyle w:val="Caption"/>
        <w:jc w:val="both"/>
        <w:rPr>
          <w:szCs w:val="24"/>
        </w:rPr>
      </w:pPr>
      <w:bookmarkStart w:id="204" w:name="_Ref384375467"/>
      <w:bookmarkStart w:id="205" w:name="_Toc386113549"/>
      <w:r>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7</w:t>
      </w:r>
      <w:r w:rsidR="00E5453E">
        <w:fldChar w:fldCharType="end"/>
      </w:r>
      <w:bookmarkEnd w:id="204"/>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205"/>
    </w:p>
    <w:p w14:paraId="1A5B8659" w14:textId="376E7A96" w:rsidR="00226506" w:rsidRPr="00076E91" w:rsidRDefault="00CE7E61" w:rsidP="00560D81">
      <w:pPr>
        <w:spacing w:after="0" w:line="360" w:lineRule="auto"/>
        <w:jc w:val="both"/>
        <w:rPr>
          <w:szCs w:val="24"/>
        </w:rPr>
      </w:pPr>
      <w:r>
        <w:rPr>
          <w:szCs w:val="24"/>
        </w:rPr>
        <w:lastRenderedPageBreak/>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AB3B30">
        <w:t xml:space="preserve">Table </w:t>
      </w:r>
      <w:r w:rsidR="00AB3B30">
        <w:rPr>
          <w:noProof/>
        </w:rPr>
        <w:t>A</w:t>
      </w:r>
      <w:r w:rsidR="00AB3B30">
        <w:noBreakHyphen/>
      </w:r>
      <w:r w:rsidR="00AB3B30">
        <w:rPr>
          <w:noProof/>
        </w:rPr>
        <w:t>7</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8">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3F43F6ED" w:rsidR="002D2C0B" w:rsidRPr="00076E91" w:rsidRDefault="00FF0408" w:rsidP="00560D81">
      <w:pPr>
        <w:pStyle w:val="Caption"/>
        <w:spacing w:after="0" w:line="360" w:lineRule="auto"/>
        <w:jc w:val="both"/>
      </w:pPr>
      <w:bookmarkStart w:id="206" w:name="_Ref382669565"/>
      <w:bookmarkStart w:id="207" w:name="_Toc386113550"/>
      <w:r w:rsidRPr="00076E91">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8</w:t>
      </w:r>
      <w:r w:rsidR="00E5453E">
        <w:fldChar w:fldCharType="end"/>
      </w:r>
      <w:bookmarkEnd w:id="206"/>
      <w:r w:rsidRPr="00076E91">
        <w:t xml:space="preserve">: Phylogenetic profile of 3 </w:t>
      </w:r>
      <w:r w:rsidR="000975BB" w:rsidRPr="00076E91">
        <w:t>microsporidian LCA</w:t>
      </w:r>
      <w:r w:rsidRPr="00076E91">
        <w:t xml:space="preserve"> NTT proteins</w:t>
      </w:r>
      <w:bookmarkEnd w:id="207"/>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AB3B30" w:rsidRPr="00076E91">
        <w:t xml:space="preserve">Figure </w:t>
      </w:r>
      <w:r w:rsidR="00AB3B30">
        <w:rPr>
          <w:noProof/>
        </w:rPr>
        <w:t>6</w:t>
      </w:r>
      <w:r w:rsidR="00AB3B30">
        <w:noBreakHyphen/>
      </w:r>
      <w:r w:rsidR="00AB3B30">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AB3B30" w:rsidRPr="00076E91">
        <w:t xml:space="preserve">Figure </w:t>
      </w:r>
      <w:r w:rsidR="00AB3B30">
        <w:rPr>
          <w:noProof/>
        </w:rPr>
        <w:t>6</w:t>
      </w:r>
      <w:r w:rsidR="00AB3B30">
        <w:noBreakHyphen/>
      </w:r>
      <w:r w:rsidR="00AB3B30">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lastRenderedPageBreak/>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9">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5445225C" w:rsidR="00FF0408" w:rsidRPr="00076E91" w:rsidRDefault="00FF0408" w:rsidP="00560D81">
      <w:pPr>
        <w:pStyle w:val="Caption"/>
        <w:spacing w:after="0" w:line="360" w:lineRule="auto"/>
        <w:jc w:val="both"/>
      </w:pPr>
      <w:bookmarkStart w:id="208" w:name="_Ref382670116"/>
      <w:bookmarkStart w:id="209" w:name="_Toc386113551"/>
      <w:r w:rsidRPr="00076E91">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9</w:t>
      </w:r>
      <w:r w:rsidR="00E5453E">
        <w:fldChar w:fldCharType="end"/>
      </w:r>
      <w:bookmarkEnd w:id="208"/>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09"/>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210" w:name="_Toc386107128"/>
      <w:r w:rsidRPr="00ED70D1">
        <w:t>Discussion</w:t>
      </w:r>
      <w:bookmarkEnd w:id="210"/>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AB3B30" w:rsidRPr="00076E91">
        <w:t xml:space="preserve">Figure </w:t>
      </w:r>
      <w:r w:rsidR="00AB3B30">
        <w:rPr>
          <w:noProof/>
        </w:rPr>
        <w:t>A</w:t>
      </w:r>
      <w:r w:rsidR="00AB3B30">
        <w:noBreakHyphen/>
      </w:r>
      <w:r w:rsidR="00AB3B30">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AB3B30">
        <w:rPr>
          <w:szCs w:val="24"/>
        </w:rPr>
        <w:t>1.4</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w:t>
      </w:r>
      <w:r w:rsidR="0053276F">
        <w:rPr>
          <w:szCs w:val="24"/>
        </w:rPr>
        <w:lastRenderedPageBreak/>
        <w:t xml:space="preserve">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211" w:name="_Toc386107129"/>
      <w:r w:rsidRPr="00ED70D1">
        <w:t>Conclusion</w:t>
      </w:r>
      <w:bookmarkEnd w:id="211"/>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AB3B30">
        <w:t xml:space="preserve">Figure </w:t>
      </w:r>
      <w:r w:rsidR="00AB3B30">
        <w:rPr>
          <w:noProof/>
        </w:rPr>
        <w:t>6</w:t>
      </w:r>
      <w:r w:rsidR="00AB3B30">
        <w:noBreakHyphen/>
      </w:r>
      <w:r w:rsidR="00AB3B30">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AB3B30">
        <w:t xml:space="preserve">Figure </w:t>
      </w:r>
      <w:r w:rsidR="00AB3B30">
        <w:rPr>
          <w:noProof/>
        </w:rPr>
        <w:t>A</w:t>
      </w:r>
      <w:r w:rsidR="00AB3B30">
        <w:noBreakHyphen/>
      </w:r>
      <w:r w:rsidR="00AB3B30">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AB3B30">
        <w:t xml:space="preserve">Figure </w:t>
      </w:r>
      <w:r w:rsidR="00AB3B30">
        <w:rPr>
          <w:noProof/>
        </w:rPr>
        <w:t>A</w:t>
      </w:r>
      <w:r w:rsidR="00AB3B30">
        <w:noBreakHyphen/>
      </w:r>
      <w:r w:rsidR="00AB3B30">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AB3B30">
        <w:t xml:space="preserve">Figure </w:t>
      </w:r>
      <w:r w:rsidR="00AB3B30">
        <w:rPr>
          <w:noProof/>
        </w:rPr>
        <w:t>6</w:t>
      </w:r>
      <w:r w:rsidR="00AB3B30">
        <w:noBreakHyphen/>
      </w:r>
      <w:r w:rsidR="00AB3B30">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AB3B30">
        <w:t xml:space="preserve">Figure </w:t>
      </w:r>
      <w:r w:rsidR="00AB3B30">
        <w:rPr>
          <w:noProof/>
        </w:rPr>
        <w:t>A</w:t>
      </w:r>
      <w:r w:rsidR="00AB3B30">
        <w:noBreakHyphen/>
      </w:r>
      <w:r w:rsidR="00AB3B30">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AB3B30">
        <w:t xml:space="preserve">Figure </w:t>
      </w:r>
      <w:r w:rsidR="00AB3B30">
        <w:rPr>
          <w:noProof/>
        </w:rPr>
        <w:t>A</w:t>
      </w:r>
      <w:r w:rsidR="00AB3B30">
        <w:noBreakHyphen/>
      </w:r>
      <w:r w:rsidR="00AB3B30">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AB3B30">
        <w:t xml:space="preserve">Figure </w:t>
      </w:r>
      <w:r w:rsidR="00AB3B30">
        <w:rPr>
          <w:noProof/>
        </w:rPr>
        <w:t>A</w:t>
      </w:r>
      <w:r w:rsidR="00AB3B30">
        <w:noBreakHyphen/>
      </w:r>
      <w:r w:rsidR="00AB3B30">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lastRenderedPageBreak/>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01B063F5" w14:textId="77777777" w:rsidR="00A779FE" w:rsidRPr="00076E91" w:rsidRDefault="00A779FE" w:rsidP="00560D81">
      <w:pPr>
        <w:spacing w:after="0" w:line="360" w:lineRule="auto"/>
        <w:jc w:val="both"/>
        <w:rPr>
          <w:szCs w:val="24"/>
        </w:rPr>
      </w:pPr>
    </w:p>
    <w:p w14:paraId="526854B7" w14:textId="77777777"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12" w:name="_Toc386107130"/>
      <w:r w:rsidRPr="00C14AE6">
        <w:lastRenderedPageBreak/>
        <w:t>Discussion &amp; Outlook</w:t>
      </w:r>
      <w:bookmarkEnd w:id="212"/>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13" w:name="_Toc386107131"/>
      <w:r w:rsidRPr="00C14AE6">
        <w:t>Microsporidia</w:t>
      </w:r>
      <w:r w:rsidR="00CE1876" w:rsidRPr="00C14AE6">
        <w:t xml:space="preserve"> evolutionary history and their fungal related origin</w:t>
      </w:r>
      <w:bookmarkEnd w:id="213"/>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560D81">
      <w:pPr>
        <w:spacing w:after="0" w:line="360" w:lineRule="auto"/>
        <w:jc w:val="both"/>
        <w:rPr>
          <w:szCs w:val="24"/>
        </w:rPr>
      </w:pPr>
    </w:p>
    <w:p w14:paraId="68386839" w14:textId="69C93765" w:rsidR="0072550A" w:rsidRPr="00C14AE6" w:rsidRDefault="004764F8" w:rsidP="00560D81">
      <w:pPr>
        <w:pStyle w:val="Heading2"/>
        <w:jc w:val="both"/>
      </w:pPr>
      <w:bookmarkStart w:id="214" w:name="_Toc386107132"/>
      <w:r w:rsidRPr="00C14AE6">
        <w:t>Methodology for phylogenetic profiling and functional annotation</w:t>
      </w:r>
      <w:bookmarkEnd w:id="214"/>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15" w:name="_Toc386107133"/>
      <w:r>
        <w:t>PhyloProfile</w:t>
      </w:r>
      <w:bookmarkEnd w:id="215"/>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lastRenderedPageBreak/>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16" w:name="_Toc386107134"/>
      <w:r>
        <w:t>HamFAS</w:t>
      </w:r>
      <w:bookmarkEnd w:id="216"/>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17" w:name="_Toc386107135"/>
      <w:r>
        <w:lastRenderedPageBreak/>
        <w:t>References</w:t>
      </w:r>
      <w:bookmarkEnd w:id="217"/>
    </w:p>
    <w:p w14:paraId="2A5D6790" w14:textId="77777777" w:rsidR="00785690" w:rsidRPr="00785690" w:rsidRDefault="00785690" w:rsidP="000448FA">
      <w:pPr>
        <w:jc w:val="both"/>
      </w:pPr>
    </w:p>
    <w:p w14:paraId="6DD02FC9" w14:textId="77777777" w:rsidR="00367C62" w:rsidRPr="00367C62" w:rsidRDefault="00785690" w:rsidP="00367C62">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367C62" w:rsidRPr="00367C62">
        <w:rPr>
          <w:noProof/>
        </w:rPr>
        <w:t xml:space="preserve">Abascal, Federico, Rafael Zardoya, and David Posada. 2005. "ProtTest: Selection of best-fit models of protein evolution."  </w:t>
      </w:r>
      <w:r w:rsidR="00367C62" w:rsidRPr="00367C62">
        <w:rPr>
          <w:i/>
          <w:noProof/>
        </w:rPr>
        <w:t>Bioinformatics</w:t>
      </w:r>
      <w:r w:rsidR="00367C62" w:rsidRPr="00367C62">
        <w:rPr>
          <w:noProof/>
        </w:rPr>
        <w:t xml:space="preserve"> 21:2104-2105. doi: 10.1093/bioinformatics/bti263.</w:t>
      </w:r>
    </w:p>
    <w:p w14:paraId="19F2778D" w14:textId="77777777" w:rsidR="00367C62" w:rsidRPr="00367C62" w:rsidRDefault="00367C62" w:rsidP="00367C62">
      <w:pPr>
        <w:pStyle w:val="EndNoteBibliography"/>
        <w:spacing w:after="0"/>
        <w:ind w:left="720" w:hanging="720"/>
        <w:rPr>
          <w:noProof/>
        </w:rPr>
      </w:pPr>
      <w:r w:rsidRPr="00367C62">
        <w:rPr>
          <w:noProof/>
        </w:rPr>
        <w:t xml:space="preserve">Adams, Melanie A., Michael D. L. Suits, Jimin Zheng, and Zongchao Jia. 2007. "Piecing together the structure–function puzzle: Experiences in structure‐based functional annotation of hypothetical proteins."  </w:t>
      </w:r>
      <w:r w:rsidRPr="00367C62">
        <w:rPr>
          <w:i/>
          <w:noProof/>
        </w:rPr>
        <w:t>PROTEOMICS</w:t>
      </w:r>
      <w:r w:rsidRPr="00367C62">
        <w:rPr>
          <w:noProof/>
        </w:rPr>
        <w:t xml:space="preserve"> 7:2920-2932. doi: 10.1002/pmic.200700099.</w:t>
      </w:r>
    </w:p>
    <w:p w14:paraId="60A6EDB6" w14:textId="77777777" w:rsidR="00367C62" w:rsidRPr="00367C62" w:rsidRDefault="00367C62" w:rsidP="00367C62">
      <w:pPr>
        <w:pStyle w:val="EndNoteBibliography"/>
        <w:spacing w:after="0"/>
        <w:ind w:left="720" w:hanging="720"/>
        <w:rPr>
          <w:noProof/>
        </w:rPr>
      </w:pPr>
      <w:r w:rsidRPr="00367C62">
        <w:rPr>
          <w:noProof/>
        </w:rPr>
        <w:t xml:space="preserve">Adebali, Ogun, and Igor B. Zhulin. 2017. "Aquerium: a web application for comparative exploration of domain-based protein occurrences on the taxonomically clustered genome tree."  </w:t>
      </w:r>
      <w:r w:rsidRPr="00367C62">
        <w:rPr>
          <w:i/>
          <w:noProof/>
        </w:rPr>
        <w:t>Proteins</w:t>
      </w:r>
      <w:r w:rsidRPr="00367C62">
        <w:rPr>
          <w:noProof/>
        </w:rPr>
        <w:t xml:space="preserve"> 85:72-77. doi: 10.1002/prot.25199.</w:t>
      </w:r>
    </w:p>
    <w:p w14:paraId="6BE230AF" w14:textId="77777777" w:rsidR="00367C62" w:rsidRPr="00367C62" w:rsidRDefault="00367C62" w:rsidP="00367C62">
      <w:pPr>
        <w:pStyle w:val="EndNoteBibliography"/>
        <w:spacing w:after="0"/>
        <w:ind w:left="720" w:hanging="720"/>
        <w:rPr>
          <w:noProof/>
        </w:rPr>
      </w:pPr>
      <w:r w:rsidRPr="00367C62">
        <w:rPr>
          <w:noProof/>
        </w:rPr>
        <w:t xml:space="preserve">Agnew, Philip, JJ Becnel, Dieter Ebert, and Y Michalakis. 2003. "Symbiosis of microsporidia and insects."  </w:t>
      </w:r>
      <w:r w:rsidRPr="00367C62">
        <w:rPr>
          <w:i/>
          <w:noProof/>
        </w:rPr>
        <w:t>Insect Symbiosis. Volume</w:t>
      </w:r>
      <w:r w:rsidRPr="00367C62">
        <w:rPr>
          <w:noProof/>
        </w:rPr>
        <w:t>:145-164.</w:t>
      </w:r>
    </w:p>
    <w:p w14:paraId="730B33B1" w14:textId="77777777" w:rsidR="00367C62" w:rsidRPr="00367C62" w:rsidRDefault="00367C62" w:rsidP="00367C62">
      <w:pPr>
        <w:pStyle w:val="EndNoteBibliography"/>
        <w:spacing w:after="0"/>
        <w:ind w:left="720" w:hanging="720"/>
        <w:rPr>
          <w:noProof/>
        </w:rPr>
      </w:pPr>
      <w:r w:rsidRPr="00367C62">
        <w:rPr>
          <w:noProof/>
        </w:rPr>
        <w:t xml:space="preserve">Alam, I., A. Dress, M. Rehmsmeier, and G. Fuellen. 2004. "Comparative homology agreement search: An effective combination of homology-search methods."  </w:t>
      </w:r>
      <w:r w:rsidRPr="00367C62">
        <w:rPr>
          <w:i/>
          <w:noProof/>
        </w:rPr>
        <w:t>Proceedings of the National Academy of Sciences</w:t>
      </w:r>
      <w:r w:rsidRPr="00367C62">
        <w:rPr>
          <w:noProof/>
        </w:rPr>
        <w:t xml:space="preserve"> 101:13814-13819. doi: 10.1073/pnas.0405612101.</w:t>
      </w:r>
    </w:p>
    <w:p w14:paraId="687C0F31" w14:textId="77777777" w:rsidR="00367C62" w:rsidRPr="00367C62" w:rsidRDefault="00367C62" w:rsidP="00367C62">
      <w:pPr>
        <w:pStyle w:val="EndNoteBibliography"/>
        <w:spacing w:after="0"/>
        <w:ind w:left="720" w:hanging="720"/>
        <w:rPr>
          <w:noProof/>
        </w:rPr>
      </w:pPr>
      <w:r w:rsidRPr="00367C62">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367C62">
        <w:rPr>
          <w:i/>
          <w:noProof/>
        </w:rPr>
        <w:t>Nature Methods</w:t>
      </w:r>
      <w:r w:rsidRPr="00367C62">
        <w:rPr>
          <w:noProof/>
        </w:rPr>
        <w:t xml:space="preserve"> 13:425-430. doi: 10.1038/nmeth.3830.</w:t>
      </w:r>
    </w:p>
    <w:p w14:paraId="0CF017A1" w14:textId="77777777" w:rsidR="00367C62" w:rsidRPr="00367C62" w:rsidRDefault="00367C62" w:rsidP="00367C62">
      <w:pPr>
        <w:pStyle w:val="EndNoteBibliography"/>
        <w:spacing w:after="0"/>
        <w:ind w:left="720" w:hanging="720"/>
        <w:rPr>
          <w:noProof/>
        </w:rPr>
      </w:pPr>
      <w:r w:rsidRPr="00367C62">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w:t>
      </w:r>
      <w:r w:rsidRPr="00367C62">
        <w:rPr>
          <w:noProof/>
        </w:rPr>
        <w:lastRenderedPageBreak/>
        <w:t xml:space="preserve">plant support, synteny view and other improvements."  </w:t>
      </w:r>
      <w:r w:rsidRPr="00367C62">
        <w:rPr>
          <w:i/>
          <w:noProof/>
        </w:rPr>
        <w:t>Nucleic Acids Research</w:t>
      </w:r>
      <w:r w:rsidRPr="00367C62">
        <w:rPr>
          <w:noProof/>
        </w:rPr>
        <w:t xml:space="preserve"> 43:D240-D249. doi: 10.1093/nar/gku1158.</w:t>
      </w:r>
    </w:p>
    <w:p w14:paraId="0880341E" w14:textId="77777777" w:rsidR="00367C62" w:rsidRPr="00367C62" w:rsidRDefault="00367C62" w:rsidP="00367C62">
      <w:pPr>
        <w:pStyle w:val="EndNoteBibliography"/>
        <w:spacing w:after="0"/>
        <w:ind w:left="720" w:hanging="720"/>
        <w:rPr>
          <w:noProof/>
        </w:rPr>
      </w:pPr>
      <w:r w:rsidRPr="00367C62">
        <w:rPr>
          <w:noProof/>
        </w:rPr>
        <w:t xml:space="preserve">Altschul, S. F., W. Gish, W. Miller, E. W. Myers, and D. J. Lipman. 1990. "Basic local alignment search tool."  </w:t>
      </w:r>
      <w:r w:rsidRPr="00367C62">
        <w:rPr>
          <w:i/>
          <w:noProof/>
        </w:rPr>
        <w:t>Journal of Molecular Biology</w:t>
      </w:r>
      <w:r w:rsidRPr="00367C62">
        <w:rPr>
          <w:noProof/>
        </w:rPr>
        <w:t xml:space="preserve"> 215:403-410. doi: 10.1016/S0022-2836(05)80360-2.</w:t>
      </w:r>
    </w:p>
    <w:p w14:paraId="02627A66" w14:textId="77777777" w:rsidR="00367C62" w:rsidRPr="00367C62" w:rsidRDefault="00367C62" w:rsidP="00367C62">
      <w:pPr>
        <w:pStyle w:val="EndNoteBibliography"/>
        <w:spacing w:after="0"/>
        <w:ind w:left="720" w:hanging="720"/>
        <w:rPr>
          <w:noProof/>
        </w:rPr>
      </w:pPr>
      <w:r w:rsidRPr="00367C62">
        <w:rPr>
          <w:noProof/>
        </w:rPr>
        <w:t xml:space="preserve">Apic, Gordana, Julian Gough, and Sarah A Teichmann. 2001. "Domain combinations in archaeal, eubacterial and eukaryotic proteomes."  </w:t>
      </w:r>
      <w:r w:rsidRPr="00367C62">
        <w:rPr>
          <w:i/>
          <w:noProof/>
        </w:rPr>
        <w:t>Journal of Molecular Biology</w:t>
      </w:r>
      <w:r w:rsidRPr="00367C62">
        <w:rPr>
          <w:noProof/>
        </w:rPr>
        <w:t xml:space="preserve"> 310:311-325. doi: 10.1006/jmbi.2001.4776.</w:t>
      </w:r>
    </w:p>
    <w:p w14:paraId="7C531339" w14:textId="77777777" w:rsidR="00367C62" w:rsidRPr="00367C62" w:rsidRDefault="00367C62" w:rsidP="00367C62">
      <w:pPr>
        <w:pStyle w:val="EndNoteBibliography"/>
        <w:spacing w:after="0"/>
        <w:ind w:left="720" w:hanging="720"/>
        <w:rPr>
          <w:noProof/>
        </w:rPr>
      </w:pPr>
      <w:r w:rsidRPr="00367C62">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367C62">
        <w:rPr>
          <w:i/>
          <w:noProof/>
        </w:rPr>
        <w:t>Nature Genetics</w:t>
      </w:r>
      <w:r w:rsidRPr="00367C62">
        <w:rPr>
          <w:noProof/>
        </w:rPr>
        <w:t xml:space="preserve"> 25:25-29. doi: 10.1038/75556.</w:t>
      </w:r>
    </w:p>
    <w:p w14:paraId="18D9C061" w14:textId="77777777" w:rsidR="00367C62" w:rsidRPr="00367C62" w:rsidRDefault="00367C62" w:rsidP="00367C62">
      <w:pPr>
        <w:pStyle w:val="EndNoteBibliography"/>
        <w:spacing w:after="0"/>
        <w:ind w:left="720" w:hanging="720"/>
        <w:rPr>
          <w:noProof/>
        </w:rPr>
      </w:pPr>
      <w:r w:rsidRPr="00367C62">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367C62">
        <w:rPr>
          <w:i/>
          <w:noProof/>
        </w:rPr>
        <w:t>Nucleic acids research</w:t>
      </w:r>
      <w:r w:rsidRPr="00367C62">
        <w:rPr>
          <w:noProof/>
        </w:rPr>
        <w:t xml:space="preserve"> 39:D612-9. doi: 10.1093/nar/gkq1006.</w:t>
      </w:r>
    </w:p>
    <w:p w14:paraId="07110E9C" w14:textId="77777777" w:rsidR="00367C62" w:rsidRPr="00367C62" w:rsidRDefault="00367C62" w:rsidP="00367C62">
      <w:pPr>
        <w:pStyle w:val="EndNoteBibliography"/>
        <w:spacing w:after="0"/>
        <w:ind w:left="720" w:hanging="720"/>
        <w:rPr>
          <w:noProof/>
        </w:rPr>
      </w:pPr>
      <w:r w:rsidRPr="00367C62">
        <w:rPr>
          <w:noProof/>
        </w:rPr>
        <w:t xml:space="preserve">Baker, D. 2001. "Protein Structure Prediction and Structural Genomics."  </w:t>
      </w:r>
      <w:r w:rsidRPr="00367C62">
        <w:rPr>
          <w:i/>
          <w:noProof/>
        </w:rPr>
        <w:t>Science</w:t>
      </w:r>
      <w:r w:rsidRPr="00367C62">
        <w:rPr>
          <w:noProof/>
        </w:rPr>
        <w:t xml:space="preserve"> 294:93-96. doi: 10.1126/science.1065659.</w:t>
      </w:r>
    </w:p>
    <w:p w14:paraId="2E0EDC97" w14:textId="77777777" w:rsidR="00367C62" w:rsidRPr="00367C62" w:rsidRDefault="00367C62" w:rsidP="00367C62">
      <w:pPr>
        <w:pStyle w:val="EndNoteBibliography"/>
        <w:spacing w:after="0"/>
        <w:ind w:left="720" w:hanging="720"/>
        <w:rPr>
          <w:noProof/>
        </w:rPr>
      </w:pPr>
      <w:r w:rsidRPr="00367C62">
        <w:rPr>
          <w:noProof/>
        </w:rPr>
        <w:t xml:space="preserve">Bakowski, Malina A., Margaret Priest, Sarah Young, Christina A. Cuomo, and Emily R. Troemel. 2014. "Genome Sequence of the Microsporidian Species Nematocida sp1 Strain ERTm6 (ATCC PRA-372)."  </w:t>
      </w:r>
      <w:r w:rsidRPr="00367C62">
        <w:rPr>
          <w:i/>
          <w:noProof/>
        </w:rPr>
        <w:t>Genome Announcements</w:t>
      </w:r>
      <w:r w:rsidRPr="00367C62">
        <w:rPr>
          <w:noProof/>
        </w:rPr>
        <w:t xml:space="preserve"> 2:e00905-14. doi: 10.1128/genomeA.00905-14.</w:t>
      </w:r>
    </w:p>
    <w:p w14:paraId="7CCB84F1" w14:textId="77777777" w:rsidR="00367C62" w:rsidRPr="00367C62" w:rsidRDefault="00367C62" w:rsidP="00367C62">
      <w:pPr>
        <w:pStyle w:val="EndNoteBibliography"/>
        <w:spacing w:after="0"/>
        <w:ind w:left="720" w:hanging="720"/>
        <w:rPr>
          <w:noProof/>
        </w:rPr>
      </w:pPr>
      <w:r w:rsidRPr="00367C62">
        <w:rPr>
          <w:noProof/>
        </w:rPr>
        <w:t xml:space="preserve">Baum, David A., Stacey DeWitt Smith, and Samuel S. S. Donovan. 2005. "The Tree-Thinking Challenge."  </w:t>
      </w:r>
      <w:r w:rsidRPr="00367C62">
        <w:rPr>
          <w:i/>
          <w:noProof/>
        </w:rPr>
        <w:t>Science</w:t>
      </w:r>
      <w:r w:rsidRPr="00367C62">
        <w:rPr>
          <w:noProof/>
        </w:rPr>
        <w:t xml:space="preserve"> 310:979-980. doi: 10.1126/science.1117727.</w:t>
      </w:r>
    </w:p>
    <w:p w14:paraId="7E113E4C" w14:textId="77777777" w:rsidR="00367C62" w:rsidRPr="00367C62" w:rsidRDefault="00367C62" w:rsidP="00367C62">
      <w:pPr>
        <w:pStyle w:val="EndNoteBibliography"/>
        <w:spacing w:after="0"/>
        <w:ind w:left="720" w:hanging="720"/>
        <w:rPr>
          <w:noProof/>
        </w:rPr>
      </w:pPr>
      <w:r w:rsidRPr="00367C62">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367C62">
        <w:rPr>
          <w:i/>
          <w:noProof/>
        </w:rPr>
        <w:t>Parasitology International</w:t>
      </w:r>
      <w:r w:rsidRPr="00367C62">
        <w:rPr>
          <w:noProof/>
        </w:rPr>
        <w:t xml:space="preserve"> 57:62-71. doi: 10.1016/j.parint.2007.09.002.</w:t>
      </w:r>
    </w:p>
    <w:p w14:paraId="082F57BA" w14:textId="77777777" w:rsidR="00367C62" w:rsidRPr="00367C62" w:rsidRDefault="00367C62" w:rsidP="00367C62">
      <w:pPr>
        <w:pStyle w:val="EndNoteBibliography"/>
        <w:spacing w:after="0"/>
        <w:ind w:left="720" w:hanging="720"/>
        <w:rPr>
          <w:noProof/>
        </w:rPr>
      </w:pPr>
      <w:r w:rsidRPr="00367C62">
        <w:rPr>
          <w:noProof/>
        </w:rPr>
        <w:t xml:space="preserve">Bjørnson, Susan, and David Oi. 2014. "Microsporidia Biological Control Agents and Pathogens of Beneficial Insects." In </w:t>
      </w:r>
      <w:r w:rsidRPr="00367C62">
        <w:rPr>
          <w:i/>
          <w:noProof/>
        </w:rPr>
        <w:t>Microsporidia</w:t>
      </w:r>
      <w:r w:rsidRPr="00367C62">
        <w:rPr>
          <w:noProof/>
        </w:rPr>
        <w:t>, edited by Louis M. Weiss and James J. Becnel, 635-670. Chichester, UK: John Wiley &amp; Sons, Inc.</w:t>
      </w:r>
    </w:p>
    <w:p w14:paraId="725109F1" w14:textId="77777777" w:rsidR="00367C62" w:rsidRPr="00367C62" w:rsidRDefault="00367C62" w:rsidP="00367C62">
      <w:pPr>
        <w:pStyle w:val="EndNoteBibliography"/>
        <w:spacing w:after="0"/>
        <w:ind w:left="720" w:hanging="720"/>
        <w:rPr>
          <w:noProof/>
        </w:rPr>
      </w:pPr>
      <w:r w:rsidRPr="00367C62">
        <w:rPr>
          <w:noProof/>
        </w:rPr>
        <w:lastRenderedPageBreak/>
        <w:t xml:space="preserve">Bretagne, S., F. Foulet, W. Alkassoum, J. Fleury-Feith, and M. Develoux. 1993. "Prevalence of Enterocytozoon bieneusi spores in the stool of AIDS patients and African children not infected by HIV."  </w:t>
      </w:r>
      <w:r w:rsidRPr="00367C62">
        <w:rPr>
          <w:i/>
          <w:noProof/>
        </w:rPr>
        <w:t>Bulletin De La Societe De Pathologie Exotique (1990)</w:t>
      </w:r>
      <w:r w:rsidRPr="00367C62">
        <w:rPr>
          <w:noProof/>
        </w:rPr>
        <w:t xml:space="preserve"> 86:351-357.</w:t>
      </w:r>
    </w:p>
    <w:p w14:paraId="125ADA73" w14:textId="77777777" w:rsidR="00367C62" w:rsidRPr="00367C62" w:rsidRDefault="00367C62" w:rsidP="00367C62">
      <w:pPr>
        <w:pStyle w:val="EndNoteBibliography"/>
        <w:spacing w:after="0"/>
        <w:ind w:left="720" w:hanging="720"/>
        <w:rPr>
          <w:noProof/>
        </w:rPr>
      </w:pPr>
      <w:r w:rsidRPr="00367C62">
        <w:rPr>
          <w:noProof/>
        </w:rPr>
        <w:t xml:space="preserve">Brown, J. R., and W. F. Doolittle. 1995. "Root of the universal tree of life based on ancient aminoacyl-tRNA synthetase gene duplications."  </w:t>
      </w:r>
      <w:r w:rsidRPr="00367C62">
        <w:rPr>
          <w:i/>
          <w:noProof/>
        </w:rPr>
        <w:t>Proceedings of the National Academy of Sciences</w:t>
      </w:r>
      <w:r w:rsidRPr="00367C62">
        <w:rPr>
          <w:noProof/>
        </w:rPr>
        <w:t xml:space="preserve"> 92:2441-2445. doi: 10.1073/pnas.92.7.2441.</w:t>
      </w:r>
    </w:p>
    <w:p w14:paraId="3B631216" w14:textId="77777777" w:rsidR="00367C62" w:rsidRPr="00367C62" w:rsidRDefault="00367C62" w:rsidP="00367C62">
      <w:pPr>
        <w:pStyle w:val="EndNoteBibliography"/>
        <w:spacing w:after="0"/>
        <w:ind w:left="720" w:hanging="720"/>
        <w:rPr>
          <w:noProof/>
        </w:rPr>
      </w:pPr>
      <w:r w:rsidRPr="00367C62">
        <w:rPr>
          <w:noProof/>
        </w:rPr>
        <w:t xml:space="preserve">Canning, Elizabeth U. 1986. </w:t>
      </w:r>
      <w:r w:rsidRPr="00367C62">
        <w:rPr>
          <w:i/>
          <w:noProof/>
        </w:rPr>
        <w:t>The microsporidia of vertebrates</w:t>
      </w:r>
      <w:r w:rsidRPr="00367C62">
        <w:rPr>
          <w:noProof/>
        </w:rPr>
        <w:t>: Academic Press.</w:t>
      </w:r>
    </w:p>
    <w:p w14:paraId="0A1013EF" w14:textId="77777777" w:rsidR="00367C62" w:rsidRPr="00367C62" w:rsidRDefault="00367C62" w:rsidP="00367C62">
      <w:pPr>
        <w:pStyle w:val="EndNoteBibliography"/>
        <w:spacing w:after="0"/>
        <w:ind w:left="720" w:hanging="720"/>
        <w:rPr>
          <w:noProof/>
        </w:rPr>
      </w:pPr>
      <w:r w:rsidRPr="00367C62">
        <w:rPr>
          <w:noProof/>
        </w:rPr>
        <w:t xml:space="preserve">Capella-Gutiérrez, Salvador, Marina Marcet-Houben, and Toni Gabaldón. 2012. "Phylogenomics supports microsporidia as the earliest diverging clade of sequenced fungi."  </w:t>
      </w:r>
      <w:r w:rsidRPr="00367C62">
        <w:rPr>
          <w:i/>
          <w:noProof/>
        </w:rPr>
        <w:t>BMC biology</w:t>
      </w:r>
      <w:r w:rsidRPr="00367C62">
        <w:rPr>
          <w:noProof/>
        </w:rPr>
        <w:t xml:space="preserve"> 10:47-47. doi: 10.1186/1741-7007-10-47.</w:t>
      </w:r>
    </w:p>
    <w:p w14:paraId="21C81135" w14:textId="77777777" w:rsidR="00367C62" w:rsidRPr="00367C62" w:rsidRDefault="00367C62" w:rsidP="00367C62">
      <w:pPr>
        <w:pStyle w:val="EndNoteBibliography"/>
        <w:spacing w:after="0"/>
        <w:ind w:left="720" w:hanging="720"/>
        <w:rPr>
          <w:noProof/>
        </w:rPr>
      </w:pPr>
      <w:r w:rsidRPr="00367C62">
        <w:rPr>
          <w:noProof/>
        </w:rPr>
        <w:t xml:space="preserve">Capra, John A., Maureen Stolzer, Dannie Durand, and Katherine S. Pollard. 2013. "How old is my gene?"  </w:t>
      </w:r>
      <w:r w:rsidRPr="00367C62">
        <w:rPr>
          <w:i/>
          <w:noProof/>
        </w:rPr>
        <w:t>Trends in Genetics</w:t>
      </w:r>
      <w:r w:rsidRPr="00367C62">
        <w:rPr>
          <w:noProof/>
        </w:rPr>
        <w:t xml:space="preserve"> 29:659-668. doi: 10.1016/j.tig.2013.07.001.</w:t>
      </w:r>
    </w:p>
    <w:p w14:paraId="2CFE4D80" w14:textId="77777777" w:rsidR="00367C62" w:rsidRPr="00367C62" w:rsidRDefault="00367C62" w:rsidP="00367C62">
      <w:pPr>
        <w:pStyle w:val="EndNoteBibliography"/>
        <w:spacing w:after="0"/>
        <w:ind w:left="720" w:hanging="720"/>
        <w:rPr>
          <w:noProof/>
        </w:rPr>
      </w:pPr>
      <w:r w:rsidRPr="00367C62">
        <w:rPr>
          <w:noProof/>
        </w:rPr>
        <w:t xml:space="preserve">Cavalier-Smith, T. 2004. "Only six kingdoms of life."  </w:t>
      </w:r>
      <w:r w:rsidRPr="00367C62">
        <w:rPr>
          <w:i/>
          <w:noProof/>
        </w:rPr>
        <w:t>Proceedings of the Royal Society B: Biological Sciences</w:t>
      </w:r>
      <w:r w:rsidRPr="00367C62">
        <w:rPr>
          <w:noProof/>
        </w:rPr>
        <w:t xml:space="preserve"> 271:1251-1262. doi: 10.1098/rspb.2004.2705.</w:t>
      </w:r>
    </w:p>
    <w:p w14:paraId="6FDB0D1B" w14:textId="77777777" w:rsidR="00367C62" w:rsidRPr="00367C62" w:rsidRDefault="00367C62" w:rsidP="00367C62">
      <w:pPr>
        <w:pStyle w:val="EndNoteBibliography"/>
        <w:spacing w:after="0"/>
        <w:ind w:left="720" w:hanging="720"/>
        <w:rPr>
          <w:noProof/>
        </w:rPr>
      </w:pPr>
      <w:r w:rsidRPr="00367C62">
        <w:rPr>
          <w:noProof/>
        </w:rPr>
        <w:t xml:space="preserve">Charbonneau, Lise R., Neil Kirk Hillier, Richard E. L. Rogers, Geoffrey R. Williams, and Dave Shutler. 2016. "Effects of Nosema apis, N. ceranae, and coinfections on honey bee (Apis mellifera) learning and memory."  </w:t>
      </w:r>
      <w:r w:rsidRPr="00367C62">
        <w:rPr>
          <w:i/>
          <w:noProof/>
        </w:rPr>
        <w:t>Scientific Reports</w:t>
      </w:r>
      <w:r w:rsidRPr="00367C62">
        <w:rPr>
          <w:noProof/>
        </w:rPr>
        <w:t xml:space="preserve"> 6. doi: 10.1038/srep22626.</w:t>
      </w:r>
    </w:p>
    <w:p w14:paraId="3206C5DE" w14:textId="77777777" w:rsidR="00367C62" w:rsidRPr="00367C62" w:rsidRDefault="00367C62" w:rsidP="00367C62">
      <w:pPr>
        <w:pStyle w:val="EndNoteBibliography"/>
        <w:spacing w:after="0"/>
        <w:ind w:left="720" w:hanging="720"/>
        <w:rPr>
          <w:noProof/>
        </w:rPr>
      </w:pPr>
      <w:r w:rsidRPr="00367C62">
        <w:rPr>
          <w:noProof/>
        </w:rPr>
        <w:t xml:space="preserve">Cheng, Hui-Wen A., Frances E. Lucy, Thaddeus K. Graczyk, Michael A. Broaders, and Sergey E. Mastitsky. 2011. "Municipal wastewater treatment plants as removal systems and environmental sources of human-virulent microsporidian spores."  </w:t>
      </w:r>
      <w:r w:rsidRPr="00367C62">
        <w:rPr>
          <w:i/>
          <w:noProof/>
        </w:rPr>
        <w:t>Parasitology Research</w:t>
      </w:r>
      <w:r w:rsidRPr="00367C62">
        <w:rPr>
          <w:noProof/>
        </w:rPr>
        <w:t xml:space="preserve"> 109:595-603. doi: 10.1007/s00436-011-2291-x.</w:t>
      </w:r>
    </w:p>
    <w:p w14:paraId="2E65E72D" w14:textId="77777777" w:rsidR="00367C62" w:rsidRPr="00367C62" w:rsidRDefault="00367C62" w:rsidP="00367C62">
      <w:pPr>
        <w:pStyle w:val="EndNoteBibliography"/>
        <w:spacing w:after="0"/>
        <w:ind w:left="720" w:hanging="720"/>
        <w:rPr>
          <w:noProof/>
        </w:rPr>
      </w:pPr>
      <w:r w:rsidRPr="00367C62">
        <w:rPr>
          <w:noProof/>
        </w:rPr>
        <w:t xml:space="preserve">Chothia, C, and A M Lesk. 1986. "The relation between the divergence of sequence and structure in proteins."  </w:t>
      </w:r>
      <w:r w:rsidRPr="00367C62">
        <w:rPr>
          <w:i/>
          <w:noProof/>
        </w:rPr>
        <w:t>The EMBO Journal</w:t>
      </w:r>
      <w:r w:rsidRPr="00367C62">
        <w:rPr>
          <w:noProof/>
        </w:rPr>
        <w:t xml:space="preserve"> 5:823-826.</w:t>
      </w:r>
    </w:p>
    <w:p w14:paraId="57F34948" w14:textId="77777777" w:rsidR="00367C62" w:rsidRPr="00367C62" w:rsidRDefault="00367C62" w:rsidP="00367C62">
      <w:pPr>
        <w:pStyle w:val="EndNoteBibliography"/>
        <w:spacing w:after="0"/>
        <w:ind w:left="720" w:hanging="720"/>
        <w:rPr>
          <w:noProof/>
        </w:rPr>
      </w:pPr>
      <w:r w:rsidRPr="00367C62">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367C62">
        <w:rPr>
          <w:i/>
          <w:noProof/>
        </w:rPr>
        <w:t>Emerging Infectious Diseases</w:t>
      </w:r>
      <w:r w:rsidRPr="00367C62">
        <w:rPr>
          <w:noProof/>
        </w:rPr>
        <w:t xml:space="preserve"> 17:1727-1730. doi: 10.3201/eid1709.101926.</w:t>
      </w:r>
    </w:p>
    <w:p w14:paraId="37B67DB9" w14:textId="77777777" w:rsidR="00367C62" w:rsidRPr="00367C62" w:rsidRDefault="00367C62" w:rsidP="00367C62">
      <w:pPr>
        <w:pStyle w:val="EndNoteBibliography"/>
        <w:spacing w:after="0"/>
        <w:ind w:left="720" w:hanging="720"/>
        <w:rPr>
          <w:noProof/>
        </w:rPr>
      </w:pPr>
      <w:r w:rsidRPr="00367C62">
        <w:rPr>
          <w:noProof/>
        </w:rPr>
        <w:t xml:space="preserve">Choudhuri, Supratim. 2014. "Phylogenetic Analysis." In </w:t>
      </w:r>
      <w:r w:rsidRPr="00367C62">
        <w:rPr>
          <w:i/>
          <w:noProof/>
        </w:rPr>
        <w:t>Bioinformatics for Beginners</w:t>
      </w:r>
      <w:r w:rsidRPr="00367C62">
        <w:rPr>
          <w:noProof/>
        </w:rPr>
        <w:t>, 209-218. Oxford: Academic Press.</w:t>
      </w:r>
    </w:p>
    <w:p w14:paraId="3660B5E0" w14:textId="77777777" w:rsidR="00367C62" w:rsidRPr="00367C62" w:rsidRDefault="00367C62" w:rsidP="00367C62">
      <w:pPr>
        <w:pStyle w:val="EndNoteBibliography"/>
        <w:spacing w:after="0"/>
        <w:ind w:left="720" w:hanging="720"/>
        <w:rPr>
          <w:noProof/>
        </w:rPr>
      </w:pPr>
      <w:r w:rsidRPr="00367C62">
        <w:rPr>
          <w:noProof/>
        </w:rPr>
        <w:t xml:space="preserve">Corradi, Nicolas, and Patrick J. Keeling. 2009. "Microsporidia: a journey through radical taxonomical revisions."  </w:t>
      </w:r>
      <w:r w:rsidRPr="00367C62">
        <w:rPr>
          <w:i/>
          <w:noProof/>
        </w:rPr>
        <w:t>Fungal Biology Reviews</w:t>
      </w:r>
      <w:r w:rsidRPr="00367C62">
        <w:rPr>
          <w:noProof/>
        </w:rPr>
        <w:t xml:space="preserve"> 23:1-8. doi: 10.1016/j.fbr.2009.05.001.</w:t>
      </w:r>
    </w:p>
    <w:p w14:paraId="5C25204B" w14:textId="77777777" w:rsidR="00367C62" w:rsidRPr="00367C62" w:rsidRDefault="00367C62" w:rsidP="00367C62">
      <w:pPr>
        <w:pStyle w:val="EndNoteBibliography"/>
        <w:spacing w:after="0"/>
        <w:ind w:left="720" w:hanging="720"/>
        <w:rPr>
          <w:noProof/>
        </w:rPr>
      </w:pPr>
      <w:r w:rsidRPr="00367C62">
        <w:rPr>
          <w:noProof/>
        </w:rPr>
        <w:t xml:space="preserve">Corradi, Nicolas, Jean-François Pombert, Laurent Farinelli, Elizabeth S. Didier, and Patrick J. Keeling. 2010. "The complete sequence of the smallest known nuclear genome from the microsporidian Encephalitozoon intestinalis."  </w:t>
      </w:r>
      <w:r w:rsidRPr="00367C62">
        <w:rPr>
          <w:i/>
          <w:noProof/>
        </w:rPr>
        <w:t>Nature Communications</w:t>
      </w:r>
      <w:r w:rsidRPr="00367C62">
        <w:rPr>
          <w:noProof/>
        </w:rPr>
        <w:t xml:space="preserve"> 1:77. doi: 10.1038/ncomms1082.</w:t>
      </w:r>
    </w:p>
    <w:p w14:paraId="3A7D2ADD" w14:textId="77777777" w:rsidR="00367C62" w:rsidRPr="00367C62" w:rsidRDefault="00367C62" w:rsidP="00367C62">
      <w:pPr>
        <w:pStyle w:val="EndNoteBibliography"/>
        <w:spacing w:after="0"/>
        <w:ind w:left="720" w:hanging="720"/>
        <w:rPr>
          <w:noProof/>
        </w:rPr>
      </w:pPr>
      <w:r w:rsidRPr="00367C62">
        <w:rPr>
          <w:noProof/>
        </w:rPr>
        <w:lastRenderedPageBreak/>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367C62">
        <w:rPr>
          <w:i/>
          <w:noProof/>
        </w:rPr>
        <w:t>The New England journal of medicine</w:t>
      </w:r>
      <w:r w:rsidRPr="00367C62">
        <w:rPr>
          <w:noProof/>
        </w:rPr>
        <w:t xml:space="preserve"> 351:42-47. doi: 10.1056/NEJMoa032655.</w:t>
      </w:r>
    </w:p>
    <w:p w14:paraId="3E998329" w14:textId="77777777" w:rsidR="00367C62" w:rsidRPr="00367C62" w:rsidRDefault="00367C62" w:rsidP="00367C62">
      <w:pPr>
        <w:pStyle w:val="EndNoteBibliography"/>
        <w:spacing w:after="0"/>
        <w:ind w:left="720" w:hanging="720"/>
        <w:rPr>
          <w:noProof/>
        </w:rPr>
      </w:pPr>
      <w:r w:rsidRPr="00367C62">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367C62">
        <w:rPr>
          <w:i/>
          <w:noProof/>
        </w:rPr>
        <w:t>Genome Research</w:t>
      </w:r>
      <w:r w:rsidRPr="00367C62">
        <w:rPr>
          <w:noProof/>
        </w:rPr>
        <w:t xml:space="preserve"> 22:2478-2488. doi: 10.1101/gr.142802.112.</w:t>
      </w:r>
    </w:p>
    <w:p w14:paraId="4505EE1D" w14:textId="77777777" w:rsidR="00367C62" w:rsidRPr="00367C62" w:rsidRDefault="00367C62" w:rsidP="00367C62">
      <w:pPr>
        <w:pStyle w:val="EndNoteBibliography"/>
        <w:spacing w:after="0"/>
        <w:ind w:left="720" w:hanging="720"/>
        <w:rPr>
          <w:noProof/>
        </w:rPr>
      </w:pPr>
      <w:r w:rsidRPr="00367C62">
        <w:rPr>
          <w:noProof/>
        </w:rPr>
        <w:t xml:space="preserve">Date, Shailesh V., and José M. Peregrín-Alvarez. 2008. "Phylogenetic profiling."  </w:t>
      </w:r>
      <w:r w:rsidRPr="00367C62">
        <w:rPr>
          <w:i/>
          <w:noProof/>
        </w:rPr>
        <w:t>Methods in Molecular Biology</w:t>
      </w:r>
      <w:r w:rsidRPr="00367C62">
        <w:rPr>
          <w:noProof/>
        </w:rPr>
        <w:t xml:space="preserve"> 453:201-216. doi: 10.1007/978-1-60327-429-6-9.</w:t>
      </w:r>
    </w:p>
    <w:p w14:paraId="7F0B3C35" w14:textId="77777777" w:rsidR="00367C62" w:rsidRPr="00367C62" w:rsidRDefault="00367C62" w:rsidP="00367C62">
      <w:pPr>
        <w:pStyle w:val="EndNoteBibliography"/>
        <w:spacing w:after="0"/>
        <w:ind w:left="720" w:hanging="720"/>
        <w:rPr>
          <w:noProof/>
        </w:rPr>
      </w:pPr>
      <w:r w:rsidRPr="00367C62">
        <w:rPr>
          <w:noProof/>
        </w:rPr>
        <w:t xml:space="preserve">Daubin, Vincent, Manolo Gouy, and Guy Perrière. 2002. "A phylogenomic approach to bacterial phylogeny: Evidence of a core of genes sharing a common history."  </w:t>
      </w:r>
      <w:r w:rsidRPr="00367C62">
        <w:rPr>
          <w:i/>
          <w:noProof/>
        </w:rPr>
        <w:t>Genome Research</w:t>
      </w:r>
      <w:r w:rsidRPr="00367C62">
        <w:rPr>
          <w:noProof/>
        </w:rPr>
        <w:t xml:space="preserve"> 12:1080-1090. doi: 10.1101/gr.187002.</w:t>
      </w:r>
    </w:p>
    <w:p w14:paraId="152DED5C" w14:textId="77777777" w:rsidR="00367C62" w:rsidRPr="00367C62" w:rsidRDefault="00367C62" w:rsidP="00367C62">
      <w:pPr>
        <w:pStyle w:val="EndNoteBibliography"/>
        <w:spacing w:after="0"/>
        <w:ind w:left="720" w:hanging="720"/>
        <w:rPr>
          <w:noProof/>
        </w:rPr>
      </w:pPr>
      <w:r w:rsidRPr="00367C62">
        <w:rPr>
          <w:noProof/>
        </w:rPr>
        <w:t xml:space="preserve">Dean, Paul, Robert P. Hirt, and T. Martin Embley. 2016. "Microsporidia: Why Make Nucleotides if You Can Steal Them?"  </w:t>
      </w:r>
      <w:r w:rsidRPr="00367C62">
        <w:rPr>
          <w:i/>
          <w:noProof/>
        </w:rPr>
        <w:t>PLoS Pathogens</w:t>
      </w:r>
      <w:r w:rsidRPr="00367C62">
        <w:rPr>
          <w:noProof/>
        </w:rPr>
        <w:t xml:space="preserve"> 12. doi: 10.1371/journal.ppat.1005870.</w:t>
      </w:r>
    </w:p>
    <w:p w14:paraId="3E5E08CE" w14:textId="77777777" w:rsidR="00367C62" w:rsidRPr="00367C62" w:rsidRDefault="00367C62" w:rsidP="00367C62">
      <w:pPr>
        <w:pStyle w:val="EndNoteBibliography"/>
        <w:spacing w:after="0"/>
        <w:ind w:left="720" w:hanging="720"/>
        <w:rPr>
          <w:noProof/>
        </w:rPr>
      </w:pPr>
      <w:r w:rsidRPr="00367C62">
        <w:rPr>
          <w:noProof/>
        </w:rPr>
        <w:t xml:space="preserve">Decraene, V., M. Lebbad, S. Botero-Kleiven, A.-M. Gustavsson, and M. Löfdahl. 2012. "First reported foodborne outbreak associated with microsporidia, Sweden, October 2009."  </w:t>
      </w:r>
      <w:r w:rsidRPr="00367C62">
        <w:rPr>
          <w:i/>
          <w:noProof/>
        </w:rPr>
        <w:t>Epidemiology and Infection</w:t>
      </w:r>
      <w:r w:rsidRPr="00367C62">
        <w:rPr>
          <w:noProof/>
        </w:rPr>
        <w:t xml:space="preserve"> 140:519-527. doi: 10.1017/S095026881100077X.</w:t>
      </w:r>
    </w:p>
    <w:p w14:paraId="525F82E8" w14:textId="77777777" w:rsidR="00367C62" w:rsidRPr="00367C62" w:rsidRDefault="00367C62" w:rsidP="00367C62">
      <w:pPr>
        <w:pStyle w:val="EndNoteBibliography"/>
        <w:spacing w:after="0"/>
        <w:ind w:left="720" w:hanging="720"/>
        <w:rPr>
          <w:noProof/>
        </w:rPr>
      </w:pPr>
      <w:r w:rsidRPr="00367C62">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367C62">
        <w:rPr>
          <w:i/>
          <w:noProof/>
        </w:rPr>
        <w:t>Nature Communications</w:t>
      </w:r>
      <w:r w:rsidRPr="00367C62">
        <w:rPr>
          <w:noProof/>
        </w:rPr>
        <w:t xml:space="preserve"> 6:7121. doi: 10.1038/ncomms8121.</w:t>
      </w:r>
    </w:p>
    <w:p w14:paraId="302DF9DA" w14:textId="77777777" w:rsidR="00367C62" w:rsidRPr="00367C62" w:rsidRDefault="00367C62" w:rsidP="00367C62">
      <w:pPr>
        <w:pStyle w:val="EndNoteBibliography"/>
        <w:spacing w:after="0"/>
        <w:ind w:left="720" w:hanging="720"/>
        <w:rPr>
          <w:noProof/>
        </w:rPr>
      </w:pPr>
      <w:r w:rsidRPr="00367C62">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367C62">
        <w:rPr>
          <w:i/>
          <w:noProof/>
        </w:rPr>
        <w:t>The Journal of Protozoology</w:t>
      </w:r>
      <w:r w:rsidRPr="00367C62">
        <w:rPr>
          <w:noProof/>
        </w:rPr>
        <w:t xml:space="preserve"> 32:250-254.</w:t>
      </w:r>
    </w:p>
    <w:p w14:paraId="16766E16" w14:textId="77777777" w:rsidR="00367C62" w:rsidRPr="00367C62" w:rsidRDefault="00367C62" w:rsidP="00367C62">
      <w:pPr>
        <w:pStyle w:val="EndNoteBibliography"/>
        <w:spacing w:after="0"/>
        <w:ind w:left="720" w:hanging="720"/>
        <w:rPr>
          <w:noProof/>
        </w:rPr>
      </w:pPr>
      <w:r w:rsidRPr="00367C62">
        <w:rPr>
          <w:noProof/>
        </w:rPr>
        <w:t xml:space="preserve">Dey, Gautam, Ariel Jaimovich, Sean R. Collins, Akiko Seki, and Tobias Meyer. 2015. "Systematic Discovery of Human Gene Function and Principles of Modular Organization through Phylogenetic Profiling."  </w:t>
      </w:r>
      <w:r w:rsidRPr="00367C62">
        <w:rPr>
          <w:i/>
          <w:noProof/>
        </w:rPr>
        <w:t>Cell Reports</w:t>
      </w:r>
      <w:r w:rsidRPr="00367C62">
        <w:rPr>
          <w:noProof/>
        </w:rPr>
        <w:t xml:space="preserve"> 10:993-1006. doi: 10.1016/j.celrep.2015.01.025.</w:t>
      </w:r>
    </w:p>
    <w:p w14:paraId="561C7AD4" w14:textId="77777777" w:rsidR="00367C62" w:rsidRPr="00367C62" w:rsidRDefault="00367C62" w:rsidP="00367C62">
      <w:pPr>
        <w:pStyle w:val="EndNoteBibliography"/>
        <w:spacing w:after="0"/>
        <w:ind w:left="720" w:hanging="720"/>
        <w:rPr>
          <w:noProof/>
        </w:rPr>
      </w:pPr>
      <w:r w:rsidRPr="00367C62">
        <w:rPr>
          <w:noProof/>
        </w:rPr>
        <w:t xml:space="preserve">Didier, Elizabeth S, and Louis M Weiss. 2008. "Overview of microsporidia and microsporidiosis."  </w:t>
      </w:r>
      <w:r w:rsidRPr="00367C62">
        <w:rPr>
          <w:i/>
          <w:noProof/>
        </w:rPr>
        <w:t>Protistology</w:t>
      </w:r>
      <w:r w:rsidRPr="00367C62">
        <w:rPr>
          <w:noProof/>
        </w:rPr>
        <w:t xml:space="preserve"> 4 (5):243–255.</w:t>
      </w:r>
    </w:p>
    <w:p w14:paraId="464FA4AC" w14:textId="77777777" w:rsidR="00367C62" w:rsidRPr="00367C62" w:rsidRDefault="00367C62" w:rsidP="00367C62">
      <w:pPr>
        <w:pStyle w:val="EndNoteBibliography"/>
        <w:spacing w:after="0"/>
        <w:ind w:left="720" w:hanging="720"/>
        <w:rPr>
          <w:noProof/>
        </w:rPr>
      </w:pPr>
      <w:r w:rsidRPr="00367C62">
        <w:rPr>
          <w:noProof/>
        </w:rPr>
        <w:lastRenderedPageBreak/>
        <w:t xml:space="preserve">Didier, Elizabeth S., and Louis M. Weiss. 2011. "Microsporidiosis: Not just in AIDS patients."  </w:t>
      </w:r>
      <w:r w:rsidRPr="00367C62">
        <w:rPr>
          <w:i/>
          <w:noProof/>
        </w:rPr>
        <w:t>Current opinion in infectious diseases</w:t>
      </w:r>
      <w:r w:rsidRPr="00367C62">
        <w:rPr>
          <w:noProof/>
        </w:rPr>
        <w:t xml:space="preserve"> 24:490-495. doi: 10.1097/QCO.0b013e32834aa152.</w:t>
      </w:r>
    </w:p>
    <w:p w14:paraId="74AFEB54" w14:textId="77777777" w:rsidR="00367C62" w:rsidRPr="00367C62" w:rsidRDefault="00367C62" w:rsidP="00367C62">
      <w:pPr>
        <w:pStyle w:val="EndNoteBibliography"/>
        <w:spacing w:after="0"/>
        <w:ind w:left="720" w:hanging="720"/>
        <w:rPr>
          <w:noProof/>
        </w:rPr>
      </w:pPr>
      <w:r w:rsidRPr="00367C62">
        <w:rPr>
          <w:noProof/>
        </w:rPr>
        <w:t xml:space="preserve">Dolgikh, Viacheslav V. 2000. "Activities of enzymes of carbohydrate and energy metabolism of the intracellular stages of the microsporidian, Nosema grylli."  </w:t>
      </w:r>
      <w:r w:rsidRPr="00367C62">
        <w:rPr>
          <w:i/>
          <w:noProof/>
        </w:rPr>
        <w:t>Protistology</w:t>
      </w:r>
      <w:r w:rsidRPr="00367C62">
        <w:rPr>
          <w:noProof/>
        </w:rPr>
        <w:t xml:space="preserve"> 1:87-91.</w:t>
      </w:r>
    </w:p>
    <w:p w14:paraId="0108706F" w14:textId="77777777" w:rsidR="00367C62" w:rsidRPr="00367C62" w:rsidRDefault="00367C62" w:rsidP="00367C62">
      <w:pPr>
        <w:pStyle w:val="EndNoteBibliography"/>
        <w:spacing w:after="0"/>
        <w:ind w:left="720" w:hanging="720"/>
        <w:rPr>
          <w:noProof/>
        </w:rPr>
      </w:pPr>
      <w:r w:rsidRPr="00367C62">
        <w:rPr>
          <w:noProof/>
        </w:rPr>
        <w:t xml:space="preserve">Dolgikh, Viacheslav V., Julia J. Sokolova, and Irma V. Issi. 1997. "Activities of enzymes of carbohydrate and energy metabolism of the spores of the microsporidian, Nosema grylli."  </w:t>
      </w:r>
      <w:r w:rsidRPr="00367C62">
        <w:rPr>
          <w:i/>
          <w:noProof/>
        </w:rPr>
        <w:t>Journal of Eukaryotic Microbiology</w:t>
      </w:r>
      <w:r w:rsidRPr="00367C62">
        <w:rPr>
          <w:noProof/>
        </w:rPr>
        <w:t xml:space="preserve"> 44:246-249. doi: 10.1111/j.1550-7408.1997.tb05707.x.</w:t>
      </w:r>
    </w:p>
    <w:p w14:paraId="04C4DA14" w14:textId="77777777" w:rsidR="00367C62" w:rsidRPr="00367C62" w:rsidRDefault="00367C62" w:rsidP="00367C62">
      <w:pPr>
        <w:pStyle w:val="EndNoteBibliography"/>
        <w:spacing w:after="0"/>
        <w:ind w:left="720" w:hanging="720"/>
        <w:rPr>
          <w:noProof/>
        </w:rPr>
      </w:pPr>
      <w:r w:rsidRPr="00367C62">
        <w:rPr>
          <w:noProof/>
        </w:rPr>
        <w:t xml:space="preserve">Ebersberger, Ingo, Sascha Strauss, and Arndt von Haeseler. 2009. "HaMStR: profile hidden markov model based search for orthologs in ESTs."  </w:t>
      </w:r>
      <w:r w:rsidRPr="00367C62">
        <w:rPr>
          <w:i/>
          <w:noProof/>
        </w:rPr>
        <w:t>BMC evolutionary biology</w:t>
      </w:r>
      <w:r w:rsidRPr="00367C62">
        <w:rPr>
          <w:noProof/>
        </w:rPr>
        <w:t xml:space="preserve"> 9:157-157. doi: 10.1186/1471-2148-9-157.</w:t>
      </w:r>
    </w:p>
    <w:p w14:paraId="7D1DA674" w14:textId="77777777" w:rsidR="00367C62" w:rsidRPr="00367C62" w:rsidRDefault="00367C62" w:rsidP="00367C62">
      <w:pPr>
        <w:pStyle w:val="EndNoteBibliography"/>
        <w:spacing w:after="0"/>
        <w:ind w:left="720" w:hanging="720"/>
        <w:rPr>
          <w:noProof/>
        </w:rPr>
      </w:pPr>
      <w:r w:rsidRPr="00367C62">
        <w:rPr>
          <w:noProof/>
        </w:rPr>
        <w:t xml:space="preserve">Eddy, S. R. 1998. "Profile hidden Markov models."  </w:t>
      </w:r>
      <w:r w:rsidRPr="00367C62">
        <w:rPr>
          <w:i/>
          <w:noProof/>
        </w:rPr>
        <w:t>Bioinformatics (Oxford, England)</w:t>
      </w:r>
      <w:r w:rsidRPr="00367C62">
        <w:rPr>
          <w:noProof/>
        </w:rPr>
        <w:t xml:space="preserve"> 14:755-763.</w:t>
      </w:r>
    </w:p>
    <w:p w14:paraId="2875E59F" w14:textId="77777777" w:rsidR="00367C62" w:rsidRPr="00367C62" w:rsidRDefault="00367C62" w:rsidP="00367C62">
      <w:pPr>
        <w:pStyle w:val="EndNoteBibliography"/>
        <w:spacing w:after="0"/>
        <w:ind w:left="720" w:hanging="720"/>
        <w:rPr>
          <w:noProof/>
        </w:rPr>
      </w:pPr>
      <w:r w:rsidRPr="00367C62">
        <w:rPr>
          <w:noProof/>
        </w:rPr>
        <w:t xml:space="preserve">Edlind, Thomas D, Jing Li, Govinda S Visvesvara, Michael H Vodkin, Gerald L McLaughlin, and Santosh K Katiyar. 1996. "Phylogenetic Analysis of β-Tubulin Sequences from Amitochondrial Protozoa."  </w:t>
      </w:r>
      <w:r w:rsidRPr="00367C62">
        <w:rPr>
          <w:i/>
          <w:noProof/>
        </w:rPr>
        <w:t>Molecular Phylogenetics and Evolution</w:t>
      </w:r>
      <w:r w:rsidRPr="00367C62">
        <w:rPr>
          <w:noProof/>
        </w:rPr>
        <w:t xml:space="preserve"> 5:359-367. doi: 10.1006/mpev.1996.0031.</w:t>
      </w:r>
    </w:p>
    <w:p w14:paraId="79A69D11" w14:textId="77777777" w:rsidR="00367C62" w:rsidRPr="00367C62" w:rsidRDefault="00367C62" w:rsidP="00367C62">
      <w:pPr>
        <w:pStyle w:val="EndNoteBibliography"/>
        <w:spacing w:after="0"/>
        <w:ind w:left="720" w:hanging="720"/>
        <w:rPr>
          <w:noProof/>
        </w:rPr>
      </w:pPr>
      <w:r w:rsidRPr="00367C62">
        <w:rPr>
          <w:noProof/>
        </w:rPr>
        <w:t xml:space="preserve">Edwards, A W F. 1996. "The Origin and Early Development of the Method of Minimum Evolution for the Reconstruction of …."  </w:t>
      </w:r>
      <w:r w:rsidRPr="00367C62">
        <w:rPr>
          <w:i/>
          <w:noProof/>
        </w:rPr>
        <w:t>Systematic Biology</w:t>
      </w:r>
      <w:r w:rsidRPr="00367C62">
        <w:rPr>
          <w:noProof/>
        </w:rPr>
        <w:t>.</w:t>
      </w:r>
    </w:p>
    <w:p w14:paraId="41170A20" w14:textId="77777777" w:rsidR="00367C62" w:rsidRPr="00367C62" w:rsidRDefault="00367C62" w:rsidP="00367C62">
      <w:pPr>
        <w:pStyle w:val="EndNoteBibliography"/>
        <w:spacing w:after="0"/>
        <w:ind w:left="720" w:hanging="720"/>
        <w:rPr>
          <w:noProof/>
        </w:rPr>
      </w:pPr>
      <w:r w:rsidRPr="00367C62">
        <w:rPr>
          <w:noProof/>
        </w:rPr>
        <w:t xml:space="preserve">Fast, N M, and P J Keeling. 2001. "Alpha and beta subunits of pyruvate dehydrogenase E1 from the microsporidian Nosema locustae: mitochondrion-derived carbon metabolism in microsporidia."  </w:t>
      </w:r>
      <w:r w:rsidRPr="00367C62">
        <w:rPr>
          <w:i/>
          <w:noProof/>
        </w:rPr>
        <w:t>Molecular and biochemical parasitology</w:t>
      </w:r>
      <w:r w:rsidRPr="00367C62">
        <w:rPr>
          <w:noProof/>
        </w:rPr>
        <w:t xml:space="preserve"> 117:201-9.</w:t>
      </w:r>
    </w:p>
    <w:p w14:paraId="1FA452C1" w14:textId="77777777" w:rsidR="00367C62" w:rsidRPr="00367C62" w:rsidRDefault="00367C62" w:rsidP="00367C62">
      <w:pPr>
        <w:pStyle w:val="EndNoteBibliography"/>
        <w:spacing w:after="0"/>
        <w:ind w:left="720" w:hanging="720"/>
        <w:rPr>
          <w:noProof/>
        </w:rPr>
      </w:pPr>
      <w:r w:rsidRPr="00367C62">
        <w:rPr>
          <w:noProof/>
        </w:rPr>
        <w:t xml:space="preserve">Federhen, Scott. 2012. "The NCBI Taxonomy."  </w:t>
      </w:r>
      <w:r w:rsidRPr="00367C62">
        <w:rPr>
          <w:i/>
          <w:noProof/>
        </w:rPr>
        <w:t>Nucleic Acids Res.</w:t>
      </w:r>
      <w:r w:rsidRPr="00367C62">
        <w:rPr>
          <w:noProof/>
        </w:rPr>
        <w:t xml:space="preserve"> 40:D136-D143. doi: 10.1093/nar/gkr1178.</w:t>
      </w:r>
    </w:p>
    <w:p w14:paraId="4BC5D846" w14:textId="77777777" w:rsidR="00367C62" w:rsidRPr="00367C62" w:rsidRDefault="00367C62" w:rsidP="00367C62">
      <w:pPr>
        <w:pStyle w:val="EndNoteBibliography"/>
        <w:spacing w:after="0"/>
        <w:ind w:left="720" w:hanging="720"/>
        <w:rPr>
          <w:noProof/>
        </w:rPr>
      </w:pPr>
      <w:r w:rsidRPr="00367C62">
        <w:rPr>
          <w:noProof/>
        </w:rPr>
        <w:t xml:space="preserve">Felsenstein, Joseph. 1978. "Cases in which Parsimony or Compatibility Methods Will be Positively Misleading."  </w:t>
      </w:r>
      <w:r w:rsidRPr="00367C62">
        <w:rPr>
          <w:i/>
          <w:noProof/>
        </w:rPr>
        <w:t>Systematic Zoology</w:t>
      </w:r>
      <w:r w:rsidRPr="00367C62">
        <w:rPr>
          <w:noProof/>
        </w:rPr>
        <w:t xml:space="preserve"> 27:401-410. doi: 10.2307/2412923.</w:t>
      </w:r>
    </w:p>
    <w:p w14:paraId="24313B00" w14:textId="77777777" w:rsidR="00367C62" w:rsidRPr="00367C62" w:rsidRDefault="00367C62" w:rsidP="00367C62">
      <w:pPr>
        <w:pStyle w:val="EndNoteBibliography"/>
        <w:spacing w:after="0"/>
        <w:ind w:left="720" w:hanging="720"/>
        <w:rPr>
          <w:noProof/>
        </w:rPr>
      </w:pPr>
      <w:r w:rsidRPr="00367C62">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367C62">
        <w:rPr>
          <w:i/>
          <w:noProof/>
        </w:rPr>
        <w:t>Nucleic Acids Research</w:t>
      </w:r>
      <w:r w:rsidRPr="00367C62">
        <w:rPr>
          <w:noProof/>
        </w:rPr>
        <w:t xml:space="preserve"> 42. doi: 10.1093/nar/gkt1223.</w:t>
      </w:r>
    </w:p>
    <w:p w14:paraId="67B74B66" w14:textId="77777777" w:rsidR="00367C62" w:rsidRPr="00367C62" w:rsidRDefault="00367C62" w:rsidP="00367C62">
      <w:pPr>
        <w:pStyle w:val="EndNoteBibliography"/>
        <w:spacing w:after="0"/>
        <w:ind w:left="720" w:hanging="720"/>
        <w:rPr>
          <w:noProof/>
        </w:rPr>
      </w:pPr>
      <w:r w:rsidRPr="00367C62">
        <w:rPr>
          <w:noProof/>
        </w:rPr>
        <w:t xml:space="preserve">Fitch, Walter M. 1970. "Distinguishing Homologous from Analogous Proteins."  </w:t>
      </w:r>
      <w:r w:rsidRPr="00367C62">
        <w:rPr>
          <w:i/>
          <w:noProof/>
        </w:rPr>
        <w:t>Systematic Zoology</w:t>
      </w:r>
      <w:r w:rsidRPr="00367C62">
        <w:rPr>
          <w:noProof/>
        </w:rPr>
        <w:t xml:space="preserve"> 19:99. doi: 10.2307/2412448.</w:t>
      </w:r>
    </w:p>
    <w:p w14:paraId="5BC7314E" w14:textId="77777777" w:rsidR="00367C62" w:rsidRPr="00367C62" w:rsidRDefault="00367C62" w:rsidP="00367C62">
      <w:pPr>
        <w:pStyle w:val="EndNoteBibliography"/>
        <w:spacing w:after="0"/>
        <w:ind w:left="720" w:hanging="720"/>
        <w:rPr>
          <w:noProof/>
        </w:rPr>
      </w:pPr>
      <w:r w:rsidRPr="00367C62">
        <w:rPr>
          <w:noProof/>
        </w:rPr>
        <w:t xml:space="preserve">Fourment, Mathieu, and Mark J Gibbs. 2006. "PATRISTIC: a program for calculating patristic distances and graphically comparing the components of genetic change."  </w:t>
      </w:r>
      <w:r w:rsidRPr="00367C62">
        <w:rPr>
          <w:i/>
          <w:noProof/>
        </w:rPr>
        <w:t>BMC Evolutionary Biology</w:t>
      </w:r>
      <w:r w:rsidRPr="00367C62">
        <w:rPr>
          <w:noProof/>
        </w:rPr>
        <w:t xml:space="preserve"> 6:1. doi: 10.1186/1471-2148-6-1.</w:t>
      </w:r>
    </w:p>
    <w:p w14:paraId="23F70E47" w14:textId="77777777" w:rsidR="00367C62" w:rsidRPr="00367C62" w:rsidRDefault="00367C62" w:rsidP="00367C62">
      <w:pPr>
        <w:pStyle w:val="EndNoteBibliography"/>
        <w:spacing w:after="0"/>
        <w:ind w:left="720" w:hanging="720"/>
        <w:rPr>
          <w:noProof/>
        </w:rPr>
      </w:pPr>
      <w:r w:rsidRPr="00367C62">
        <w:rPr>
          <w:noProof/>
        </w:rPr>
        <w:t xml:space="preserve">Futuyma, Douglas J. 2005. </w:t>
      </w:r>
      <w:r w:rsidRPr="00367C62">
        <w:rPr>
          <w:i/>
          <w:noProof/>
        </w:rPr>
        <w:t>Evolution</w:t>
      </w:r>
      <w:r w:rsidRPr="00367C62">
        <w:rPr>
          <w:noProof/>
        </w:rPr>
        <w:t>: Sinauer Associates Inc.</w:t>
      </w:r>
    </w:p>
    <w:p w14:paraId="7F838DF3" w14:textId="77777777" w:rsidR="00367C62" w:rsidRPr="00367C62" w:rsidRDefault="00367C62" w:rsidP="00367C62">
      <w:pPr>
        <w:pStyle w:val="EndNoteBibliography"/>
        <w:spacing w:after="0"/>
        <w:ind w:left="720" w:hanging="720"/>
        <w:rPr>
          <w:noProof/>
        </w:rPr>
      </w:pPr>
      <w:r w:rsidRPr="00367C62">
        <w:rPr>
          <w:noProof/>
        </w:rPr>
        <w:lastRenderedPageBreak/>
        <w:t xml:space="preserve">Gabaldón, T., and M. A. Huynen. 2004. "Prediction of protein function and pathways in the genome era."  </w:t>
      </w:r>
      <w:r w:rsidRPr="00367C62">
        <w:rPr>
          <w:i/>
          <w:noProof/>
        </w:rPr>
        <w:t>Cellular and Molecular Life Sciences (CMLS)</w:t>
      </w:r>
      <w:r w:rsidRPr="00367C62">
        <w:rPr>
          <w:noProof/>
        </w:rPr>
        <w:t xml:space="preserve"> 61:930-944. doi: 10.1007/s00018-003-3387-y.</w:t>
      </w:r>
    </w:p>
    <w:p w14:paraId="59C5BE4D" w14:textId="77777777" w:rsidR="00367C62" w:rsidRPr="00367C62" w:rsidRDefault="00367C62" w:rsidP="00367C62">
      <w:pPr>
        <w:pStyle w:val="EndNoteBibliography"/>
        <w:spacing w:after="0"/>
        <w:ind w:left="720" w:hanging="720"/>
        <w:rPr>
          <w:noProof/>
        </w:rPr>
      </w:pPr>
      <w:r w:rsidRPr="00367C62">
        <w:rPr>
          <w:noProof/>
        </w:rPr>
        <w:t xml:space="preserve">Gabaldón, Toni. 2007. "Evolution of proteins and proteomes: a phylogenetics approach."  </w:t>
      </w:r>
      <w:r w:rsidRPr="00367C62">
        <w:rPr>
          <w:i/>
          <w:noProof/>
        </w:rPr>
        <w:t>Evolutionary Bioinformatics Online</w:t>
      </w:r>
      <w:r w:rsidRPr="00367C62">
        <w:rPr>
          <w:noProof/>
        </w:rPr>
        <w:t xml:space="preserve"> 1:51-61.</w:t>
      </w:r>
    </w:p>
    <w:p w14:paraId="4FB7A5E9" w14:textId="77777777" w:rsidR="00367C62" w:rsidRPr="00367C62" w:rsidRDefault="00367C62" w:rsidP="00367C62">
      <w:pPr>
        <w:pStyle w:val="EndNoteBibliography"/>
        <w:spacing w:after="0"/>
        <w:ind w:left="720" w:hanging="720"/>
        <w:rPr>
          <w:noProof/>
        </w:rPr>
      </w:pPr>
      <w:r w:rsidRPr="00367C62">
        <w:rPr>
          <w:noProof/>
        </w:rPr>
        <w:t xml:space="preserve">Gabaldón, Toni. 2008. "Large-scale assignment of orthology: back to phylogenetics?"  </w:t>
      </w:r>
      <w:r w:rsidRPr="00367C62">
        <w:rPr>
          <w:i/>
          <w:noProof/>
        </w:rPr>
        <w:t>Genome Biology</w:t>
      </w:r>
      <w:r w:rsidRPr="00367C62">
        <w:rPr>
          <w:noProof/>
        </w:rPr>
        <w:t xml:space="preserve"> 9:235. doi: 10.1186/gb-2008-9-10-235.</w:t>
      </w:r>
    </w:p>
    <w:p w14:paraId="14979F53" w14:textId="77777777" w:rsidR="00367C62" w:rsidRPr="00367C62" w:rsidRDefault="00367C62" w:rsidP="00367C62">
      <w:pPr>
        <w:pStyle w:val="EndNoteBibliography"/>
        <w:spacing w:after="0"/>
        <w:ind w:left="720" w:hanging="720"/>
        <w:rPr>
          <w:noProof/>
        </w:rPr>
      </w:pPr>
      <w:r w:rsidRPr="00367C62">
        <w:rPr>
          <w:noProof/>
        </w:rPr>
        <w:t xml:space="preserve">Gabaldón, Toni, and Eugene V. Koonin. 2013. "Functional and evolutionary implications of gene orthology."  </w:t>
      </w:r>
      <w:r w:rsidRPr="00367C62">
        <w:rPr>
          <w:i/>
          <w:noProof/>
        </w:rPr>
        <w:t>Nature Reviews Genetics</w:t>
      </w:r>
      <w:r w:rsidRPr="00367C62">
        <w:rPr>
          <w:noProof/>
        </w:rPr>
        <w:t xml:space="preserve"> 14:360-366. doi: 10.1038/nrg3456.</w:t>
      </w:r>
    </w:p>
    <w:p w14:paraId="63D2F9A0" w14:textId="77777777" w:rsidR="00367C62" w:rsidRPr="00367C62" w:rsidRDefault="00367C62" w:rsidP="00367C62">
      <w:pPr>
        <w:pStyle w:val="EndNoteBibliography"/>
        <w:spacing w:after="0"/>
        <w:ind w:left="720" w:hanging="720"/>
        <w:rPr>
          <w:noProof/>
        </w:rPr>
      </w:pPr>
      <w:r w:rsidRPr="00367C62">
        <w:rPr>
          <w:noProof/>
        </w:rPr>
        <w:t xml:space="preserve">Gaucher, Eric A., James T. Kratzer, and Ryan N. Randall. 2010. "Deep Phylogeny—How a Tree Can Help Characterize Early Life on Earth."  </w:t>
      </w:r>
      <w:r w:rsidRPr="00367C62">
        <w:rPr>
          <w:i/>
          <w:noProof/>
        </w:rPr>
        <w:t>Cold Spring Harbor Perspectives in Biology</w:t>
      </w:r>
      <w:r w:rsidRPr="00367C62">
        <w:rPr>
          <w:noProof/>
        </w:rPr>
        <w:t xml:space="preserve"> 2. doi: 10.1101/cshperspect.a002238.</w:t>
      </w:r>
    </w:p>
    <w:p w14:paraId="71E4AF62" w14:textId="77777777" w:rsidR="00367C62" w:rsidRPr="00367C62" w:rsidRDefault="00367C62" w:rsidP="00367C62">
      <w:pPr>
        <w:pStyle w:val="EndNoteBibliography"/>
        <w:spacing w:after="0"/>
        <w:ind w:left="720" w:hanging="720"/>
        <w:rPr>
          <w:noProof/>
        </w:rPr>
      </w:pPr>
      <w:r w:rsidRPr="00367C62">
        <w:rPr>
          <w:noProof/>
        </w:rPr>
        <w:t xml:space="preserve">Germot, Agnes, Herve Philippe, and Herve Le Guyader. 1997. "Evidence for loss of mitochondria in Microsporidia from a mitochondrial-type HSP70 in Nosema locustae."  </w:t>
      </w:r>
      <w:r w:rsidRPr="00367C62">
        <w:rPr>
          <w:i/>
          <w:noProof/>
        </w:rPr>
        <w:t>Molecular and Biochemical Parasitology</w:t>
      </w:r>
      <w:r w:rsidRPr="00367C62">
        <w:rPr>
          <w:noProof/>
        </w:rPr>
        <w:t>:10.</w:t>
      </w:r>
    </w:p>
    <w:p w14:paraId="14E74D73" w14:textId="77777777" w:rsidR="00367C62" w:rsidRPr="00367C62" w:rsidRDefault="00367C62" w:rsidP="00367C62">
      <w:pPr>
        <w:pStyle w:val="EndNoteBibliography"/>
        <w:spacing w:after="0"/>
        <w:ind w:left="720" w:hanging="720"/>
        <w:rPr>
          <w:noProof/>
        </w:rPr>
      </w:pPr>
      <w:r w:rsidRPr="00367C62">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367C62">
        <w:rPr>
          <w:i/>
          <w:noProof/>
        </w:rPr>
        <w:t>Nucleic Acids Research</w:t>
      </w:r>
      <w:r w:rsidRPr="00367C62">
        <w:rPr>
          <w:noProof/>
        </w:rPr>
        <w:t xml:space="preserve"> 36:3420-3435. doi: 10.1093/nar/gkn176.</w:t>
      </w:r>
    </w:p>
    <w:p w14:paraId="11DFA987" w14:textId="77777777" w:rsidR="00367C62" w:rsidRPr="00367C62" w:rsidRDefault="00367C62" w:rsidP="00367C62">
      <w:pPr>
        <w:pStyle w:val="EndNoteBibliography"/>
        <w:spacing w:after="0"/>
        <w:ind w:left="720" w:hanging="720"/>
        <w:rPr>
          <w:noProof/>
        </w:rPr>
      </w:pPr>
      <w:r w:rsidRPr="00367C62">
        <w:rPr>
          <w:noProof/>
        </w:rPr>
        <w:t xml:space="preserve">Gregory, T. Ryan. 2008. "Understanding Evolutionary Trees."  </w:t>
      </w:r>
      <w:r w:rsidRPr="00367C62">
        <w:rPr>
          <w:i/>
          <w:noProof/>
        </w:rPr>
        <w:t>Evolution: Education and Outreach</w:t>
      </w:r>
      <w:r w:rsidRPr="00367C62">
        <w:rPr>
          <w:noProof/>
        </w:rPr>
        <w:t xml:space="preserve"> 1:121-137. doi: 10.1007/s12052-008-0035-x.</w:t>
      </w:r>
    </w:p>
    <w:p w14:paraId="049E434F" w14:textId="77777777" w:rsidR="00367C62" w:rsidRPr="00367C62" w:rsidRDefault="00367C62" w:rsidP="00367C62">
      <w:pPr>
        <w:pStyle w:val="EndNoteBibliography"/>
        <w:spacing w:after="0"/>
        <w:ind w:left="720" w:hanging="720"/>
        <w:rPr>
          <w:noProof/>
        </w:rPr>
      </w:pPr>
      <w:r w:rsidRPr="00367C62">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367C62">
        <w:rPr>
          <w:i/>
          <w:noProof/>
        </w:rPr>
        <w:t>PLoS Pathogens</w:t>
      </w:r>
      <w:r w:rsidRPr="00367C62">
        <w:rPr>
          <w:noProof/>
        </w:rPr>
        <w:t xml:space="preserve"> 10. doi: 10.1371/journal.ppat.1004547.</w:t>
      </w:r>
    </w:p>
    <w:p w14:paraId="01CF5402" w14:textId="77777777" w:rsidR="00367C62" w:rsidRPr="00367C62" w:rsidRDefault="00367C62" w:rsidP="00367C62">
      <w:pPr>
        <w:pStyle w:val="EndNoteBibliography"/>
        <w:spacing w:after="0"/>
        <w:ind w:left="720" w:hanging="720"/>
        <w:rPr>
          <w:noProof/>
        </w:rPr>
      </w:pPr>
      <w:r w:rsidRPr="00367C62">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367C62">
        <w:rPr>
          <w:i/>
          <w:noProof/>
        </w:rPr>
        <w:t>PLoS pathogens</w:t>
      </w:r>
      <w:r w:rsidRPr="00367C62">
        <w:rPr>
          <w:noProof/>
        </w:rPr>
        <w:t xml:space="preserve"> 8:e1002979-e1002979. doi: 10.1371/journal.ppat.1002979.</w:t>
      </w:r>
    </w:p>
    <w:p w14:paraId="23566877" w14:textId="77777777" w:rsidR="00367C62" w:rsidRPr="00367C62" w:rsidRDefault="00367C62" w:rsidP="00367C62">
      <w:pPr>
        <w:pStyle w:val="EndNoteBibliography"/>
        <w:spacing w:after="0"/>
        <w:ind w:left="720" w:hanging="720"/>
        <w:rPr>
          <w:noProof/>
        </w:rPr>
      </w:pPr>
      <w:r w:rsidRPr="00367C62">
        <w:rPr>
          <w:noProof/>
        </w:rPr>
        <w:t xml:space="preserve">Hirt, R. P., J. M. Logsdon, B. Healy, M. W. Dorey, W. F. Doolittle, and T. M. Embley. 1999. "Microsporidia are related to Fungi: Evidence from the largest subunit of RNA polymerase II and other proteins."  </w:t>
      </w:r>
      <w:r w:rsidRPr="00367C62">
        <w:rPr>
          <w:i/>
          <w:noProof/>
        </w:rPr>
        <w:t>Proceedings of the National Academy of Sciences</w:t>
      </w:r>
      <w:r w:rsidRPr="00367C62">
        <w:rPr>
          <w:noProof/>
        </w:rPr>
        <w:t xml:space="preserve"> 96:580-585. doi: 10.1073/pnas.96.2.580.</w:t>
      </w:r>
    </w:p>
    <w:p w14:paraId="13A9F2BA" w14:textId="77777777" w:rsidR="00367C62" w:rsidRPr="00367C62" w:rsidRDefault="00367C62" w:rsidP="00367C62">
      <w:pPr>
        <w:pStyle w:val="EndNoteBibliography"/>
        <w:spacing w:after="0"/>
        <w:ind w:left="720" w:hanging="720"/>
        <w:rPr>
          <w:noProof/>
        </w:rPr>
      </w:pPr>
      <w:r w:rsidRPr="00367C62">
        <w:rPr>
          <w:noProof/>
        </w:rPr>
        <w:lastRenderedPageBreak/>
        <w:t xml:space="preserve">Hirt, Robert P., Bryan Healy, Charles R. Vossbrinck, Elizabeth U. Canning, and T. Martin Embley. 1997. "A mitochondrial Hsp70 orthologue in Vairimorpha necatrix: molecular evidence that microsporidia once contained mitochondria."  </w:t>
      </w:r>
      <w:r w:rsidRPr="00367C62">
        <w:rPr>
          <w:i/>
          <w:noProof/>
        </w:rPr>
        <w:t>Current Biology</w:t>
      </w:r>
      <w:r w:rsidRPr="00367C62">
        <w:rPr>
          <w:noProof/>
        </w:rPr>
        <w:t xml:space="preserve"> 7:995-998. doi: 10.1016/S0960-9822(06)00420-9.</w:t>
      </w:r>
    </w:p>
    <w:p w14:paraId="7796E5EC" w14:textId="77777777" w:rsidR="00367C62" w:rsidRPr="00367C62" w:rsidRDefault="00367C62" w:rsidP="00367C62">
      <w:pPr>
        <w:pStyle w:val="EndNoteBibliography"/>
        <w:spacing w:after="0"/>
        <w:ind w:left="720" w:hanging="720"/>
        <w:rPr>
          <w:noProof/>
        </w:rPr>
      </w:pPr>
      <w:r w:rsidRPr="00367C62">
        <w:rPr>
          <w:noProof/>
        </w:rPr>
        <w:t xml:space="preserve">Huerta-Cepas, Jaime, François Serra, and Peer Bork. 2016. "ETE 3: Reconstruction, Analysis, and Visualization of Phylogenomic Data."  </w:t>
      </w:r>
      <w:r w:rsidRPr="00367C62">
        <w:rPr>
          <w:i/>
          <w:noProof/>
        </w:rPr>
        <w:t>Molecular Biology and Evolution</w:t>
      </w:r>
      <w:r w:rsidRPr="00367C62">
        <w:rPr>
          <w:noProof/>
        </w:rPr>
        <w:t xml:space="preserve"> 33:1635-1638. doi: 10.1093/molbev/msw046.</w:t>
      </w:r>
    </w:p>
    <w:p w14:paraId="616E5B54" w14:textId="77777777" w:rsidR="00367C62" w:rsidRPr="00367C62" w:rsidRDefault="00367C62" w:rsidP="00367C62">
      <w:pPr>
        <w:pStyle w:val="EndNoteBibliography"/>
        <w:spacing w:after="0"/>
        <w:ind w:left="720" w:hanging="720"/>
        <w:rPr>
          <w:noProof/>
        </w:rPr>
      </w:pPr>
      <w:r w:rsidRPr="00367C62">
        <w:rPr>
          <w:noProof/>
        </w:rPr>
        <w:t xml:space="preserve">James, Timothy Y, Adrian Pelin, Linda Bonen, Steven Ahrendt, Divya Sain, Nicolas Corradi, and Jason E Stajich. 2013. "Shared signatures of parasitism and phylogenomics unite Cryptomycota and microsporidia."  </w:t>
      </w:r>
      <w:r w:rsidRPr="00367C62">
        <w:rPr>
          <w:i/>
          <w:noProof/>
        </w:rPr>
        <w:t>Current biology : CB</w:t>
      </w:r>
      <w:r w:rsidRPr="00367C62">
        <w:rPr>
          <w:noProof/>
        </w:rPr>
        <w:t xml:space="preserve"> 23:1548-53. doi: 10.1016/j.cub.2013.06.057.</w:t>
      </w:r>
    </w:p>
    <w:p w14:paraId="5B8EEFCC" w14:textId="77777777" w:rsidR="00367C62" w:rsidRPr="00367C62" w:rsidRDefault="00367C62" w:rsidP="00367C62">
      <w:pPr>
        <w:pStyle w:val="EndNoteBibliography"/>
        <w:spacing w:after="0"/>
        <w:ind w:left="720" w:hanging="720"/>
        <w:rPr>
          <w:noProof/>
        </w:rPr>
      </w:pPr>
      <w:r w:rsidRPr="00367C62">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367C62">
        <w:rPr>
          <w:i/>
          <w:noProof/>
        </w:rPr>
        <w:t>Applied and Environmental Microbiology</w:t>
      </w:r>
      <w:r w:rsidRPr="00367C62">
        <w:rPr>
          <w:noProof/>
        </w:rPr>
        <w:t xml:space="preserve"> 73:4071-4073. doi: 10.1128/AEM.00477-07.</w:t>
      </w:r>
    </w:p>
    <w:p w14:paraId="524686FA" w14:textId="77777777" w:rsidR="00367C62" w:rsidRPr="00367C62" w:rsidRDefault="00367C62" w:rsidP="00367C62">
      <w:pPr>
        <w:pStyle w:val="EndNoteBibliography"/>
        <w:spacing w:after="0"/>
        <w:ind w:left="720" w:hanging="720"/>
        <w:rPr>
          <w:noProof/>
        </w:rPr>
      </w:pPr>
      <w:r w:rsidRPr="00367C62">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367C62">
        <w:rPr>
          <w:i/>
          <w:noProof/>
        </w:rPr>
        <w:t>Journal of Eukaryotic Microbiology</w:t>
      </w:r>
      <w:r w:rsidRPr="00367C62">
        <w:rPr>
          <w:noProof/>
        </w:rPr>
        <w:t xml:space="preserve"> 45:273-283. doi: 10.1111/j.1550-7408.1998.tb04536.x.</w:t>
      </w:r>
    </w:p>
    <w:p w14:paraId="61258F28" w14:textId="77777777" w:rsidR="00367C62" w:rsidRPr="00367C62" w:rsidRDefault="00367C62" w:rsidP="00367C62">
      <w:pPr>
        <w:pStyle w:val="EndNoteBibliography"/>
        <w:spacing w:after="0"/>
        <w:ind w:left="720" w:hanging="720"/>
        <w:rPr>
          <w:noProof/>
        </w:rPr>
      </w:pPr>
      <w:r w:rsidRPr="00367C62">
        <w:rPr>
          <w:noProof/>
        </w:rPr>
        <w:t xml:space="preserve">Jothi, Raja, Teresa M Przytycka, and L Aravind. 2007. "Discovering functional linkages and uncharacterized cellular pathways using phylogenetic profile comparisons: a comprehensive assessment."  </w:t>
      </w:r>
      <w:r w:rsidRPr="00367C62">
        <w:rPr>
          <w:i/>
          <w:noProof/>
        </w:rPr>
        <w:t>BMC bioinformatics</w:t>
      </w:r>
      <w:r w:rsidRPr="00367C62">
        <w:rPr>
          <w:noProof/>
        </w:rPr>
        <w:t xml:space="preserve"> 8:173-173. doi: 10.1186/1471-2105-8-173.</w:t>
      </w:r>
    </w:p>
    <w:p w14:paraId="7787D895" w14:textId="77777777" w:rsidR="00367C62" w:rsidRPr="00367C62" w:rsidRDefault="00367C62" w:rsidP="00367C62">
      <w:pPr>
        <w:pStyle w:val="EndNoteBibliography"/>
        <w:spacing w:after="0"/>
        <w:ind w:left="720" w:hanging="720"/>
        <w:rPr>
          <w:noProof/>
        </w:rPr>
      </w:pPr>
      <w:r w:rsidRPr="00367C62">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367C62">
        <w:rPr>
          <w:i/>
          <w:noProof/>
        </w:rPr>
        <w:t>The Journal of Biochemistry</w:t>
      </w:r>
      <w:r w:rsidRPr="00367C62">
        <w:rPr>
          <w:noProof/>
        </w:rPr>
        <w:t xml:space="preserve"> 120:1095-1103.</w:t>
      </w:r>
    </w:p>
    <w:p w14:paraId="013A0E0C" w14:textId="77777777" w:rsidR="00367C62" w:rsidRPr="00367C62" w:rsidRDefault="00367C62" w:rsidP="00367C62">
      <w:pPr>
        <w:pStyle w:val="EndNoteBibliography"/>
        <w:spacing w:after="0"/>
        <w:ind w:left="720" w:hanging="720"/>
        <w:rPr>
          <w:noProof/>
        </w:rPr>
      </w:pPr>
      <w:r w:rsidRPr="00367C62">
        <w:rPr>
          <w:noProof/>
        </w:rPr>
        <w:t xml:space="preserve">Kanehisa, M, and S Goto. 2000. "KEGG: kyoto encyclopedia of genes and genomes."  </w:t>
      </w:r>
      <w:r w:rsidRPr="00367C62">
        <w:rPr>
          <w:i/>
          <w:noProof/>
        </w:rPr>
        <w:t>Nucleic acids research</w:t>
      </w:r>
      <w:r w:rsidRPr="00367C62">
        <w:rPr>
          <w:noProof/>
        </w:rPr>
        <w:t xml:space="preserve"> 28:27-30.</w:t>
      </w:r>
    </w:p>
    <w:p w14:paraId="34A6A7A2" w14:textId="77777777" w:rsidR="00367C62" w:rsidRPr="00367C62" w:rsidRDefault="00367C62" w:rsidP="00367C62">
      <w:pPr>
        <w:pStyle w:val="EndNoteBibliography"/>
        <w:spacing w:after="0"/>
        <w:ind w:left="720" w:hanging="720"/>
        <w:rPr>
          <w:noProof/>
        </w:rPr>
      </w:pPr>
      <w:r w:rsidRPr="00367C62">
        <w:rPr>
          <w:noProof/>
        </w:rPr>
        <w:t xml:space="preserve">Kanehisa, Minoru, Susumu Goto, Yoko Sato, Masayuki Kawashima, Miho Furumichi, and Mao Tanabe. 2014. "Data, information, knowledge and principle: Back to metabolism in KEGG."  </w:t>
      </w:r>
      <w:r w:rsidRPr="00367C62">
        <w:rPr>
          <w:i/>
          <w:noProof/>
        </w:rPr>
        <w:t>Nucleic Acids Research</w:t>
      </w:r>
      <w:r w:rsidRPr="00367C62">
        <w:rPr>
          <w:noProof/>
        </w:rPr>
        <w:t xml:space="preserve"> 42. doi: 10.1093/nar/gkt1076.</w:t>
      </w:r>
    </w:p>
    <w:p w14:paraId="3D82D0B6" w14:textId="77777777" w:rsidR="00367C62" w:rsidRPr="00367C62" w:rsidRDefault="00367C62" w:rsidP="00367C62">
      <w:pPr>
        <w:pStyle w:val="EndNoteBibliography"/>
        <w:spacing w:after="0"/>
        <w:ind w:left="720" w:hanging="720"/>
        <w:rPr>
          <w:noProof/>
        </w:rPr>
      </w:pPr>
      <w:r w:rsidRPr="00367C62">
        <w:rPr>
          <w:noProof/>
        </w:rPr>
        <w:t xml:space="preserve">Kanehisa, Minoru, Yoko Sato, Masayuki Kawashima, Miho Furumichi, and Mao Tanabe. 2016. "KEGG as a reference resource for gene and protein annotation."  </w:t>
      </w:r>
      <w:r w:rsidRPr="00367C62">
        <w:rPr>
          <w:i/>
          <w:noProof/>
        </w:rPr>
        <w:t>Nucleic Acids Research</w:t>
      </w:r>
      <w:r w:rsidRPr="00367C62">
        <w:rPr>
          <w:noProof/>
        </w:rPr>
        <w:t xml:space="preserve"> 44:D457-D462. doi: 10.1093/nar/gkv1070.</w:t>
      </w:r>
    </w:p>
    <w:p w14:paraId="62B635E2" w14:textId="77777777" w:rsidR="00367C62" w:rsidRPr="00367C62" w:rsidRDefault="00367C62" w:rsidP="00367C62">
      <w:pPr>
        <w:pStyle w:val="EndNoteBibliography"/>
        <w:spacing w:after="0"/>
        <w:ind w:left="720" w:hanging="720"/>
        <w:rPr>
          <w:noProof/>
        </w:rPr>
      </w:pPr>
      <w:r w:rsidRPr="00367C62">
        <w:rPr>
          <w:noProof/>
        </w:rPr>
        <w:lastRenderedPageBreak/>
        <w:t xml:space="preserve">Kanehisa, Minoru, Yoko Sato, and Kanae Morishima. 2016. "BlastKOALA and GhostKOALA: KEGG Tools for Functional Characterization of Genome and Metagenome Sequences."  </w:t>
      </w:r>
      <w:r w:rsidRPr="00367C62">
        <w:rPr>
          <w:i/>
          <w:noProof/>
        </w:rPr>
        <w:t>Journal of Molecular Biology</w:t>
      </w:r>
      <w:r w:rsidRPr="00367C62">
        <w:rPr>
          <w:noProof/>
        </w:rPr>
        <w:t xml:space="preserve"> 428:726-731. doi: 10.1016/j.jmb.2015.11.006.</w:t>
      </w:r>
    </w:p>
    <w:p w14:paraId="16E3B73B" w14:textId="77777777" w:rsidR="00367C62" w:rsidRPr="00367C62" w:rsidRDefault="00367C62" w:rsidP="00367C62">
      <w:pPr>
        <w:pStyle w:val="EndNoteBibliography"/>
        <w:spacing w:after="0"/>
        <w:ind w:left="720" w:hanging="720"/>
        <w:rPr>
          <w:noProof/>
        </w:rPr>
      </w:pPr>
      <w:r w:rsidRPr="00367C62">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367C62">
        <w:rPr>
          <w:i/>
          <w:noProof/>
        </w:rPr>
        <w:t>Nature</w:t>
      </w:r>
      <w:r w:rsidRPr="00367C62">
        <w:rPr>
          <w:noProof/>
        </w:rPr>
        <w:t xml:space="preserve"> 414:450-453. doi: 10.1038/35106579.</w:t>
      </w:r>
    </w:p>
    <w:p w14:paraId="608E35D0" w14:textId="77777777" w:rsidR="00367C62" w:rsidRPr="00367C62" w:rsidRDefault="00367C62" w:rsidP="00367C62">
      <w:pPr>
        <w:pStyle w:val="EndNoteBibliography"/>
        <w:spacing w:after="0"/>
        <w:ind w:left="720" w:hanging="720"/>
        <w:rPr>
          <w:noProof/>
        </w:rPr>
      </w:pPr>
      <w:r w:rsidRPr="00367C62">
        <w:rPr>
          <w:noProof/>
        </w:rPr>
        <w:t xml:space="preserve">Kaya, Ghosh, and Weiss Louis M. 2012. "T cell response and persistence of the microsporidia."  </w:t>
      </w:r>
      <w:r w:rsidRPr="00367C62">
        <w:rPr>
          <w:i/>
          <w:noProof/>
        </w:rPr>
        <w:t>FEMS Microbiology Reviews</w:t>
      </w:r>
      <w:r w:rsidRPr="00367C62">
        <w:rPr>
          <w:noProof/>
        </w:rPr>
        <w:t xml:space="preserve"> 36:748-760. doi: 10.1111/j.1574-6976.2011.00318.x.</w:t>
      </w:r>
    </w:p>
    <w:p w14:paraId="299B89B7" w14:textId="77777777" w:rsidR="00367C62" w:rsidRPr="00367C62" w:rsidRDefault="00367C62" w:rsidP="00367C62">
      <w:pPr>
        <w:pStyle w:val="EndNoteBibliography"/>
        <w:spacing w:after="0"/>
        <w:ind w:left="720" w:hanging="720"/>
        <w:rPr>
          <w:noProof/>
        </w:rPr>
      </w:pPr>
      <w:r w:rsidRPr="00367C62">
        <w:rPr>
          <w:noProof/>
        </w:rPr>
        <w:t xml:space="preserve">Keeling, P. J., and W. F. Doolittle. 1996. "Alpha-tubulin from early-diverging eukaryotic lineages and the evolution of the tubulin family."  </w:t>
      </w:r>
      <w:r w:rsidRPr="00367C62">
        <w:rPr>
          <w:i/>
          <w:noProof/>
        </w:rPr>
        <w:t>Molecular Biology and Evolution</w:t>
      </w:r>
      <w:r w:rsidRPr="00367C62">
        <w:rPr>
          <w:noProof/>
        </w:rPr>
        <w:t xml:space="preserve"> 13:1297-1305. doi: 10.1093/oxfordjournals.molbev.a025576.</w:t>
      </w:r>
    </w:p>
    <w:p w14:paraId="24B09085" w14:textId="77777777" w:rsidR="00367C62" w:rsidRPr="00367C62" w:rsidRDefault="00367C62" w:rsidP="00367C62">
      <w:pPr>
        <w:pStyle w:val="EndNoteBibliography"/>
        <w:spacing w:after="0"/>
        <w:ind w:left="720" w:hanging="720"/>
        <w:rPr>
          <w:noProof/>
        </w:rPr>
      </w:pPr>
      <w:r w:rsidRPr="00367C62">
        <w:rPr>
          <w:noProof/>
        </w:rPr>
        <w:t xml:space="preserve">Keeling, Patrick. 2009. "Five questions about microsporidia."  </w:t>
      </w:r>
      <w:r w:rsidRPr="00367C62">
        <w:rPr>
          <w:i/>
          <w:noProof/>
        </w:rPr>
        <w:t>PLoS pathogens</w:t>
      </w:r>
      <w:r w:rsidRPr="00367C62">
        <w:rPr>
          <w:noProof/>
        </w:rPr>
        <w:t xml:space="preserve"> 5:e1000489-e1000489. doi: 10.1371/journal.ppat.1000489.</w:t>
      </w:r>
    </w:p>
    <w:p w14:paraId="2CBAE268" w14:textId="77777777" w:rsidR="00367C62" w:rsidRPr="00367C62" w:rsidRDefault="00367C62" w:rsidP="00367C62">
      <w:pPr>
        <w:pStyle w:val="EndNoteBibliography"/>
        <w:spacing w:after="0"/>
        <w:ind w:left="720" w:hanging="720"/>
        <w:rPr>
          <w:noProof/>
        </w:rPr>
      </w:pPr>
      <w:r w:rsidRPr="00367C62">
        <w:rPr>
          <w:noProof/>
        </w:rPr>
        <w:t xml:space="preserve">Keeling, Patrick J, and Nicolas Corradi. 2011. "Shrink it or lose it: balancing loss of function with shrinking genomes in the microsporidia."  </w:t>
      </w:r>
      <w:r w:rsidRPr="00367C62">
        <w:rPr>
          <w:i/>
          <w:noProof/>
        </w:rPr>
        <w:t>Virulence</w:t>
      </w:r>
      <w:r w:rsidRPr="00367C62">
        <w:rPr>
          <w:noProof/>
        </w:rPr>
        <w:t xml:space="preserve"> 2:67-70. doi: 10.4161/viru.2.1.14606.</w:t>
      </w:r>
    </w:p>
    <w:p w14:paraId="3308792B" w14:textId="77777777" w:rsidR="00367C62" w:rsidRPr="00367C62" w:rsidRDefault="00367C62" w:rsidP="00367C62">
      <w:pPr>
        <w:pStyle w:val="EndNoteBibliography"/>
        <w:spacing w:after="0"/>
        <w:ind w:left="720" w:hanging="720"/>
        <w:rPr>
          <w:noProof/>
        </w:rPr>
      </w:pPr>
      <w:r w:rsidRPr="00367C62">
        <w:rPr>
          <w:noProof/>
        </w:rPr>
        <w:t xml:space="preserve">Keeling, Patrick J, and Naomi M Fast. 2002. "Microsporidia: biology and evolution of highly reduced intracellular parasites."  </w:t>
      </w:r>
      <w:r w:rsidRPr="00367C62">
        <w:rPr>
          <w:i/>
          <w:noProof/>
        </w:rPr>
        <w:t>Annual review of microbiology</w:t>
      </w:r>
      <w:r w:rsidRPr="00367C62">
        <w:rPr>
          <w:noProof/>
        </w:rPr>
        <w:t xml:space="preserve"> 56:93-116. doi: 10.1146/annurev.micro.56.012302.160854.</w:t>
      </w:r>
    </w:p>
    <w:p w14:paraId="783CB3CE" w14:textId="77777777" w:rsidR="00367C62" w:rsidRPr="00367C62" w:rsidRDefault="00367C62" w:rsidP="00367C62">
      <w:pPr>
        <w:pStyle w:val="EndNoteBibliography"/>
        <w:spacing w:after="0"/>
        <w:ind w:left="720" w:hanging="720"/>
        <w:rPr>
          <w:noProof/>
        </w:rPr>
      </w:pPr>
      <w:r w:rsidRPr="00367C62">
        <w:rPr>
          <w:noProof/>
        </w:rPr>
        <w:t xml:space="preserve">Keeling, Patrick J., Melissa A. Luker, and Jeffrey D. Palmer. 2000. "Evidence from beta-tubulin phylogeny that microsporidia evolved from within the fungi."  </w:t>
      </w:r>
      <w:r w:rsidRPr="00367C62">
        <w:rPr>
          <w:i/>
          <w:noProof/>
        </w:rPr>
        <w:t>Molecular Biology and Evolution</w:t>
      </w:r>
      <w:r w:rsidRPr="00367C62">
        <w:rPr>
          <w:noProof/>
        </w:rPr>
        <w:t xml:space="preserve"> 17:23-31. doi: 10.1093/oxfordjournals.molbev.a026235.</w:t>
      </w:r>
    </w:p>
    <w:p w14:paraId="3E57C509" w14:textId="77777777" w:rsidR="00367C62" w:rsidRPr="00367C62" w:rsidRDefault="00367C62" w:rsidP="00367C62">
      <w:pPr>
        <w:pStyle w:val="EndNoteBibliography"/>
        <w:spacing w:after="0"/>
        <w:ind w:left="720" w:hanging="720"/>
        <w:rPr>
          <w:noProof/>
        </w:rPr>
      </w:pPr>
      <w:r w:rsidRPr="00367C62">
        <w:rPr>
          <w:noProof/>
        </w:rPr>
        <w:t xml:space="preserve">Kensche, Philip R, Vera van Noort, Bas E Dutilh, and Martijn A Huynen. 2008. "Practical and theoretical advances in predicting the function of a protein by its phylogenetic distribution."  </w:t>
      </w:r>
      <w:r w:rsidRPr="00367C62">
        <w:rPr>
          <w:i/>
          <w:noProof/>
        </w:rPr>
        <w:t>Journal of the Royal Society, Interface / the Royal Society</w:t>
      </w:r>
      <w:r w:rsidRPr="00367C62">
        <w:rPr>
          <w:noProof/>
        </w:rPr>
        <w:t xml:space="preserve"> 5:151-70. doi: 10.1098/rsif.2007.1047.</w:t>
      </w:r>
    </w:p>
    <w:p w14:paraId="52F61001" w14:textId="77777777" w:rsidR="00367C62" w:rsidRPr="00367C62" w:rsidRDefault="00367C62" w:rsidP="00367C62">
      <w:pPr>
        <w:pStyle w:val="EndNoteBibliography"/>
        <w:spacing w:after="0"/>
        <w:ind w:left="720" w:hanging="720"/>
        <w:rPr>
          <w:noProof/>
        </w:rPr>
      </w:pPr>
      <w:r w:rsidRPr="00367C62">
        <w:rPr>
          <w:noProof/>
        </w:rPr>
        <w:t xml:space="preserve">Kmmari, Suresh, Srinu Rathlavath, Devika Pillai, and Gadasu Rajesh. 2018. "Hepatopancreatic Microsporidiasis (HPM) in Shrimp Culture: A Review."  </w:t>
      </w:r>
      <w:r w:rsidRPr="00367C62">
        <w:rPr>
          <w:i/>
          <w:noProof/>
        </w:rPr>
        <w:t>International Journal of Current Microbiology and Applied Sciences</w:t>
      </w:r>
      <w:r w:rsidRPr="00367C62">
        <w:rPr>
          <w:noProof/>
        </w:rPr>
        <w:t xml:space="preserve"> 7:3208-3215. doi: 10.20546/ijcmas.2018.701.383.</w:t>
      </w:r>
    </w:p>
    <w:p w14:paraId="63D3F671" w14:textId="77777777" w:rsidR="00367C62" w:rsidRPr="00367C62" w:rsidRDefault="00367C62" w:rsidP="00367C62">
      <w:pPr>
        <w:pStyle w:val="EndNoteBibliography"/>
        <w:spacing w:after="0"/>
        <w:ind w:left="720" w:hanging="720"/>
        <w:rPr>
          <w:noProof/>
        </w:rPr>
      </w:pPr>
      <w:r w:rsidRPr="00367C62">
        <w:rPr>
          <w:noProof/>
        </w:rPr>
        <w:t xml:space="preserve">Koestler, Tina, and Ingo Ebersberger. 2011. "Zygomycetes, Microsporidia, and the Evolutionary Ancestry of Sex Determination."  </w:t>
      </w:r>
      <w:r w:rsidRPr="00367C62">
        <w:rPr>
          <w:i/>
          <w:noProof/>
        </w:rPr>
        <w:t>Genome Biology and Evolution</w:t>
      </w:r>
      <w:r w:rsidRPr="00367C62">
        <w:rPr>
          <w:noProof/>
        </w:rPr>
        <w:t xml:space="preserve"> 3:186-194. doi: 10.1093/gbe/evr009.</w:t>
      </w:r>
    </w:p>
    <w:p w14:paraId="77314488" w14:textId="77777777" w:rsidR="00367C62" w:rsidRPr="00367C62" w:rsidRDefault="00367C62" w:rsidP="00367C62">
      <w:pPr>
        <w:pStyle w:val="EndNoteBibliography"/>
        <w:spacing w:after="0"/>
        <w:ind w:left="720" w:hanging="720"/>
        <w:rPr>
          <w:noProof/>
        </w:rPr>
      </w:pPr>
      <w:r w:rsidRPr="00367C62">
        <w:rPr>
          <w:noProof/>
        </w:rPr>
        <w:t xml:space="preserve">Koestler, Tina, Arndt von Haeseler, and Ingo Ebersberger. 2010. "FACT: functional annotation transfer between proteins with similar feature architectures."  </w:t>
      </w:r>
      <w:r w:rsidRPr="00367C62">
        <w:rPr>
          <w:i/>
          <w:noProof/>
        </w:rPr>
        <w:t>BMC bioinformatics</w:t>
      </w:r>
      <w:r w:rsidRPr="00367C62">
        <w:rPr>
          <w:noProof/>
        </w:rPr>
        <w:t xml:space="preserve"> 11:417-417. doi: 10.1186/1471-2105-11-417.</w:t>
      </w:r>
    </w:p>
    <w:p w14:paraId="187656E9" w14:textId="77777777" w:rsidR="00367C62" w:rsidRPr="00367C62" w:rsidRDefault="00367C62" w:rsidP="00367C62">
      <w:pPr>
        <w:pStyle w:val="EndNoteBibliography"/>
        <w:spacing w:after="0"/>
        <w:ind w:left="720" w:hanging="720"/>
        <w:rPr>
          <w:noProof/>
        </w:rPr>
      </w:pPr>
      <w:r w:rsidRPr="00367C62">
        <w:rPr>
          <w:noProof/>
        </w:rPr>
        <w:lastRenderedPageBreak/>
        <w:t xml:space="preserve">Kolaczkowski, Bryan, and Joseph W Thornton. 2009. "Long-Branch Attraction Bias and Inconsistency in Bayesian Phylogenetics."  </w:t>
      </w:r>
      <w:r w:rsidRPr="00367C62">
        <w:rPr>
          <w:i/>
          <w:noProof/>
        </w:rPr>
        <w:t>PLoS ONE</w:t>
      </w:r>
      <w:r w:rsidRPr="00367C62">
        <w:rPr>
          <w:noProof/>
        </w:rPr>
        <w:t xml:space="preserve"> 4:12.</w:t>
      </w:r>
    </w:p>
    <w:p w14:paraId="761F5C95" w14:textId="77777777" w:rsidR="00367C62" w:rsidRPr="00367C62" w:rsidRDefault="00367C62" w:rsidP="00367C62">
      <w:pPr>
        <w:pStyle w:val="EndNoteBibliography"/>
        <w:spacing w:after="0"/>
        <w:ind w:left="720" w:hanging="720"/>
        <w:rPr>
          <w:noProof/>
        </w:rPr>
      </w:pPr>
      <w:r w:rsidRPr="00367C62">
        <w:rPr>
          <w:noProof/>
        </w:rPr>
        <w:t xml:space="preserve">Kristensen, D. M., Y. I. Wolf, A. R. Mushegian, and E. V. Koonin. 2011. "Computational methods for Gene Orthology inference."  </w:t>
      </w:r>
      <w:r w:rsidRPr="00367C62">
        <w:rPr>
          <w:i/>
          <w:noProof/>
        </w:rPr>
        <w:t>Briefings in Bioinformatics</w:t>
      </w:r>
      <w:r w:rsidRPr="00367C62">
        <w:rPr>
          <w:noProof/>
        </w:rPr>
        <w:t xml:space="preserve"> 12:379-391. doi: 10.1093/bib/bbr030.</w:t>
      </w:r>
    </w:p>
    <w:p w14:paraId="34543539" w14:textId="77777777" w:rsidR="00367C62" w:rsidRPr="00367C62" w:rsidRDefault="00367C62" w:rsidP="00367C62">
      <w:pPr>
        <w:pStyle w:val="EndNoteBibliography"/>
        <w:spacing w:after="0"/>
        <w:ind w:left="720" w:hanging="720"/>
        <w:rPr>
          <w:noProof/>
        </w:rPr>
      </w:pPr>
      <w:r w:rsidRPr="00367C62">
        <w:rPr>
          <w:noProof/>
        </w:rPr>
        <w:t xml:space="preserve">Kück, Patrick, Christoph Mayer, Johann-Wolfgang Wägele, and Bernhard Misof. 2012. "Long Branch Effects Distort Maximum Likelihood Phylogenies in Simulations Despite Selection of the Correct Model."  </w:t>
      </w:r>
      <w:r w:rsidRPr="00367C62">
        <w:rPr>
          <w:i/>
          <w:noProof/>
        </w:rPr>
        <w:t>PLoS ONE</w:t>
      </w:r>
      <w:r w:rsidRPr="00367C62">
        <w:rPr>
          <w:noProof/>
        </w:rPr>
        <w:t xml:space="preserve"> 7:e36593. doi: 10.1371/journal.pone.0036593.</w:t>
      </w:r>
    </w:p>
    <w:p w14:paraId="25FE7681" w14:textId="77777777" w:rsidR="00367C62" w:rsidRPr="00367C62" w:rsidRDefault="00367C62" w:rsidP="00367C62">
      <w:pPr>
        <w:pStyle w:val="EndNoteBibliography"/>
        <w:spacing w:after="0"/>
        <w:ind w:left="720" w:hanging="720"/>
        <w:rPr>
          <w:noProof/>
        </w:rPr>
      </w:pPr>
      <w:r w:rsidRPr="00367C62">
        <w:rPr>
          <w:noProof/>
        </w:rPr>
        <w:t xml:space="preserve">Kudo, R. R., and E. W. Daniels. 1963. "An Electron Microscope Study of the Spore of a Microsporidian, Thelohania californica*."  </w:t>
      </w:r>
      <w:r w:rsidRPr="00367C62">
        <w:rPr>
          <w:i/>
          <w:noProof/>
        </w:rPr>
        <w:t>The Journal of Protozoology</w:t>
      </w:r>
      <w:r w:rsidRPr="00367C62">
        <w:rPr>
          <w:noProof/>
        </w:rPr>
        <w:t xml:space="preserve"> 10:112-120. doi: 10.1111/j.1550-7408.1963.tb01645.x.</w:t>
      </w:r>
    </w:p>
    <w:p w14:paraId="7C0982BB" w14:textId="77777777" w:rsidR="00367C62" w:rsidRPr="00367C62" w:rsidRDefault="00367C62" w:rsidP="00367C62">
      <w:pPr>
        <w:pStyle w:val="EndNoteBibliography"/>
        <w:spacing w:after="0"/>
        <w:ind w:left="720" w:hanging="720"/>
        <w:rPr>
          <w:noProof/>
        </w:rPr>
      </w:pPr>
      <w:r w:rsidRPr="00367C62">
        <w:rPr>
          <w:noProof/>
        </w:rPr>
        <w:t xml:space="preserve">Larkin, M. A., G. Blackshields, N. P. Brown, R. Chenna, P. A. McGettigan, H. McWilliam, F. Valentin, I. M. Wallace, A. Wilm, R. Lopez, J. D. Thompson, T. J. Gibson, and D. G. Higgins. 2007. "Clustal W and Clustal X version 2.0."  </w:t>
      </w:r>
      <w:r w:rsidRPr="00367C62">
        <w:rPr>
          <w:i/>
          <w:noProof/>
        </w:rPr>
        <w:t>Bioinformatics</w:t>
      </w:r>
      <w:r w:rsidRPr="00367C62">
        <w:rPr>
          <w:noProof/>
        </w:rPr>
        <w:t xml:space="preserve"> 23:2947-2948. doi: 10.1093/bioinformatics/btm404.</w:t>
      </w:r>
    </w:p>
    <w:p w14:paraId="4F241CE9" w14:textId="77777777" w:rsidR="00367C62" w:rsidRPr="00367C62" w:rsidRDefault="00367C62" w:rsidP="00367C62">
      <w:pPr>
        <w:pStyle w:val="EndNoteBibliography"/>
        <w:spacing w:after="0"/>
        <w:ind w:left="720" w:hanging="720"/>
        <w:rPr>
          <w:noProof/>
        </w:rPr>
      </w:pPr>
      <w:r w:rsidRPr="00367C62">
        <w:rPr>
          <w:noProof/>
        </w:rPr>
        <w:t xml:space="preserve">Le, Si Quang, and Olivier Gascuel. 2008. "An improved general amino acid replacement matrix."  </w:t>
      </w:r>
      <w:r w:rsidRPr="00367C62">
        <w:rPr>
          <w:i/>
          <w:noProof/>
        </w:rPr>
        <w:t>Molecular Biology and Evolution</w:t>
      </w:r>
      <w:r w:rsidRPr="00367C62">
        <w:rPr>
          <w:noProof/>
        </w:rPr>
        <w:t xml:space="preserve"> 25:1307-1320. doi: 10.1093/molbev/msn067.</w:t>
      </w:r>
    </w:p>
    <w:p w14:paraId="43161107" w14:textId="77777777" w:rsidR="00367C62" w:rsidRPr="00367C62" w:rsidRDefault="00367C62" w:rsidP="00367C62">
      <w:pPr>
        <w:pStyle w:val="EndNoteBibliography"/>
        <w:spacing w:after="0"/>
        <w:ind w:left="720" w:hanging="720"/>
        <w:rPr>
          <w:noProof/>
        </w:rPr>
      </w:pPr>
      <w:r w:rsidRPr="00367C62">
        <w:rPr>
          <w:noProof/>
        </w:rPr>
        <w:t xml:space="preserve">Lee, John Hwa. 2008. "Molecular Detection of Enterocytozoon bieneusi and Identification of a Potentially Human-Pathogenic Genotype in Milk."  </w:t>
      </w:r>
      <w:r w:rsidRPr="00367C62">
        <w:rPr>
          <w:i/>
          <w:noProof/>
        </w:rPr>
        <w:t>Applied and Environmental Microbiology</w:t>
      </w:r>
      <w:r w:rsidRPr="00367C62">
        <w:rPr>
          <w:noProof/>
        </w:rPr>
        <w:t xml:space="preserve"> 74:1664-1666. doi: 10.1128/AEM.02110-07.</w:t>
      </w:r>
    </w:p>
    <w:p w14:paraId="6C848C2A" w14:textId="77777777" w:rsidR="00367C62" w:rsidRPr="00367C62" w:rsidRDefault="00367C62" w:rsidP="00367C62">
      <w:pPr>
        <w:pStyle w:val="EndNoteBibliography"/>
        <w:spacing w:after="0"/>
        <w:ind w:left="720" w:hanging="720"/>
        <w:rPr>
          <w:noProof/>
        </w:rPr>
      </w:pPr>
      <w:r w:rsidRPr="00367C62">
        <w:rPr>
          <w:noProof/>
        </w:rPr>
        <w:t xml:space="preserve">Lee, Soo Chan, Nicolas Corradi, Edmond J. Byrnes, Santiago Torres-Martinez, Fred S. Dietrich, Patrick J. Keeling, and Joseph Heitman. 2008. "Microsporidia evolved from ancestral sexual fungi."  </w:t>
      </w:r>
      <w:r w:rsidRPr="00367C62">
        <w:rPr>
          <w:i/>
          <w:noProof/>
        </w:rPr>
        <w:t>Current biology : CB</w:t>
      </w:r>
      <w:r w:rsidRPr="00367C62">
        <w:rPr>
          <w:noProof/>
        </w:rPr>
        <w:t xml:space="preserve"> 18:1675-1679. doi: 10.1016/j.cub.2008.09.030.</w:t>
      </w:r>
    </w:p>
    <w:p w14:paraId="4C8AA3EF" w14:textId="77777777" w:rsidR="00367C62" w:rsidRPr="00367C62" w:rsidRDefault="00367C62" w:rsidP="00367C62">
      <w:pPr>
        <w:pStyle w:val="EndNoteBibliography"/>
        <w:spacing w:after="0"/>
        <w:ind w:left="720" w:hanging="720"/>
        <w:rPr>
          <w:noProof/>
        </w:rPr>
      </w:pPr>
      <w:r w:rsidRPr="00367C62">
        <w:rPr>
          <w:noProof/>
        </w:rPr>
        <w:t xml:space="preserve">Letunic, Ivica, Tobias Doerks, and Peer Bork. 2012. "SMART 7: Recent updates to the protein domain annotation resource."  </w:t>
      </w:r>
      <w:r w:rsidRPr="00367C62">
        <w:rPr>
          <w:i/>
          <w:noProof/>
        </w:rPr>
        <w:t>Nucleic Acids Research</w:t>
      </w:r>
      <w:r w:rsidRPr="00367C62">
        <w:rPr>
          <w:noProof/>
        </w:rPr>
        <w:t xml:space="preserve"> 40. doi: 10.1093/nar/gkr931.</w:t>
      </w:r>
    </w:p>
    <w:p w14:paraId="46FD9CB4" w14:textId="77777777" w:rsidR="00367C62" w:rsidRPr="00367C62" w:rsidRDefault="00367C62" w:rsidP="00367C62">
      <w:pPr>
        <w:pStyle w:val="EndNoteBibliography"/>
        <w:spacing w:after="0"/>
        <w:ind w:left="720" w:hanging="720"/>
        <w:rPr>
          <w:noProof/>
        </w:rPr>
      </w:pPr>
      <w:r w:rsidRPr="00367C62">
        <w:rPr>
          <w:noProof/>
        </w:rPr>
        <w:t xml:space="preserve">Li, Li, Christian J Stoeckert, and David S Roos. 2003. "OrthoMCL: identification of ortholog groups for eukaryotic genomes."  </w:t>
      </w:r>
      <w:r w:rsidRPr="00367C62">
        <w:rPr>
          <w:i/>
          <w:noProof/>
        </w:rPr>
        <w:t>Genome research</w:t>
      </w:r>
      <w:r w:rsidRPr="00367C62">
        <w:rPr>
          <w:noProof/>
        </w:rPr>
        <w:t xml:space="preserve"> 13:2178-89. doi: 10.1101/gr.1224503.</w:t>
      </w:r>
    </w:p>
    <w:p w14:paraId="55ED30E0" w14:textId="77777777" w:rsidR="00367C62" w:rsidRPr="00367C62" w:rsidRDefault="00367C62" w:rsidP="00367C62">
      <w:pPr>
        <w:pStyle w:val="EndNoteBibliography"/>
        <w:spacing w:after="0"/>
        <w:ind w:left="720" w:hanging="720"/>
        <w:rPr>
          <w:noProof/>
        </w:rPr>
      </w:pPr>
      <w:r w:rsidRPr="00367C62">
        <w:rPr>
          <w:noProof/>
        </w:rPr>
        <w:t xml:space="preserve">Li, Teng, Jimeng Hua, April M Wright, Ying Cui, Qiang Xie, Wenjun Bu, and David M Hillis. 2014. "Long-branch attraction and the phylogeny of true water bugs (Hemiptera: Nepomorpha) as estimated from mitochondrial genomes."  </w:t>
      </w:r>
      <w:r w:rsidRPr="00367C62">
        <w:rPr>
          <w:i/>
          <w:noProof/>
        </w:rPr>
        <w:t>BMC Evolutionary Biology</w:t>
      </w:r>
      <w:r w:rsidRPr="00367C62">
        <w:rPr>
          <w:noProof/>
        </w:rPr>
        <w:t xml:space="preserve"> 14:99. doi: 10.1186/1471-2148-14-99.</w:t>
      </w:r>
    </w:p>
    <w:p w14:paraId="634C4F5E" w14:textId="77777777" w:rsidR="00367C62" w:rsidRPr="00367C62" w:rsidRDefault="00367C62" w:rsidP="00367C62">
      <w:pPr>
        <w:pStyle w:val="EndNoteBibliography"/>
        <w:spacing w:after="0"/>
        <w:ind w:left="720" w:hanging="720"/>
        <w:rPr>
          <w:noProof/>
        </w:rPr>
      </w:pPr>
      <w:r w:rsidRPr="00367C62">
        <w:rPr>
          <w:noProof/>
        </w:rPr>
        <w:t xml:space="preserve">Li, Wei, Yijing Li, Weizhi Li, Jinping Yang, Mingxin Song, Ruinan Diao, Honglin Jia, Yixin Lu, Jun Zheng, Xichen Zhang, and Lihua Xiao. 2014. "Genotypes of Enterocytozoon bieneusi in Livestock in China: High Prevalence and Zoonotic Potential."  </w:t>
      </w:r>
      <w:r w:rsidRPr="00367C62">
        <w:rPr>
          <w:i/>
          <w:noProof/>
        </w:rPr>
        <w:t>PLoS ONE</w:t>
      </w:r>
      <w:r w:rsidRPr="00367C62">
        <w:rPr>
          <w:noProof/>
        </w:rPr>
        <w:t xml:space="preserve"> 9:e97623. doi: 10.1371/journal.pone.0097623.</w:t>
      </w:r>
    </w:p>
    <w:p w14:paraId="1AD2280D" w14:textId="77777777" w:rsidR="00367C62" w:rsidRPr="00367C62" w:rsidRDefault="00367C62" w:rsidP="00367C62">
      <w:pPr>
        <w:pStyle w:val="EndNoteBibliography"/>
        <w:spacing w:after="0"/>
        <w:ind w:left="720" w:hanging="720"/>
        <w:rPr>
          <w:noProof/>
        </w:rPr>
      </w:pPr>
      <w:r w:rsidRPr="00367C62">
        <w:rPr>
          <w:noProof/>
        </w:rPr>
        <w:lastRenderedPageBreak/>
        <w:t xml:space="preserve">Li, Yang, Sarah E. Calvo, Roee Gutman, Jun S. Liu, and Vamsi K. Mootha. 2014. "Expansion of Biological Pathways Based on Evolutionary Inference."  </w:t>
      </w:r>
      <w:r w:rsidRPr="00367C62">
        <w:rPr>
          <w:i/>
          <w:noProof/>
        </w:rPr>
        <w:t>Cell</w:t>
      </w:r>
      <w:r w:rsidRPr="00367C62">
        <w:rPr>
          <w:noProof/>
        </w:rPr>
        <w:t xml:space="preserve"> 158:213-225. doi: 10.1016/j.cell.2014.05.034.</w:t>
      </w:r>
    </w:p>
    <w:p w14:paraId="73FFC2A7" w14:textId="77777777" w:rsidR="00367C62" w:rsidRPr="00367C62" w:rsidRDefault="00367C62" w:rsidP="00367C62">
      <w:pPr>
        <w:pStyle w:val="EndNoteBibliography"/>
        <w:spacing w:after="0"/>
        <w:ind w:left="720" w:hanging="720"/>
        <w:rPr>
          <w:noProof/>
        </w:rPr>
      </w:pPr>
      <w:r w:rsidRPr="00367C62">
        <w:rPr>
          <w:noProof/>
        </w:rPr>
        <w:t xml:space="preserve">Loewenstein, Yaniv, Domenico Raimondo, Oliver C Redfern, James Watson, Dmitrij Frishman, Michal Linial, Christine Orengo, Janet Thornton, and Anna Tramontano. 2009. "Protein function annotation by homology-based inference."  </w:t>
      </w:r>
      <w:r w:rsidRPr="00367C62">
        <w:rPr>
          <w:i/>
          <w:noProof/>
        </w:rPr>
        <w:t>Genome Biology</w:t>
      </w:r>
      <w:r w:rsidRPr="00367C62">
        <w:rPr>
          <w:noProof/>
        </w:rPr>
        <w:t xml:space="preserve"> 10:207. doi: 10.1186/gb-2009-10-2-207.</w:t>
      </w:r>
    </w:p>
    <w:p w14:paraId="63B1E591" w14:textId="77777777" w:rsidR="00367C62" w:rsidRPr="00367C62" w:rsidRDefault="00367C62" w:rsidP="00367C62">
      <w:pPr>
        <w:pStyle w:val="EndNoteBibliography"/>
        <w:spacing w:after="0"/>
        <w:ind w:left="720" w:hanging="720"/>
        <w:rPr>
          <w:noProof/>
        </w:rPr>
      </w:pPr>
      <w:r w:rsidRPr="00367C62">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367C62">
        <w:rPr>
          <w:i/>
          <w:noProof/>
        </w:rPr>
        <w:t>Clinical Infectious Diseases</w:t>
      </w:r>
      <w:r w:rsidRPr="00367C62">
        <w:rPr>
          <w:noProof/>
        </w:rPr>
        <w:t xml:space="preserve"> 34:918-921. doi: 10.1086/339205.</w:t>
      </w:r>
    </w:p>
    <w:p w14:paraId="5FD825CC" w14:textId="77777777" w:rsidR="00367C62" w:rsidRPr="00367C62" w:rsidRDefault="00367C62" w:rsidP="00367C62">
      <w:pPr>
        <w:pStyle w:val="EndNoteBibliography"/>
        <w:spacing w:after="0"/>
        <w:ind w:left="720" w:hanging="720"/>
        <w:rPr>
          <w:noProof/>
        </w:rPr>
      </w:pPr>
      <w:r w:rsidRPr="00367C62">
        <w:rPr>
          <w:noProof/>
        </w:rPr>
        <w:t xml:space="preserve">Luallen, Robert J, Aaron W Reinke, Linda Tong, Michael R Botts, Marie-Anne Félix, and Emily R Troemel. 2016. "Discovery of a Natural Microsporidian Pathogen with a Broad Tissue Tropism in Caenorhabditis elegans."  </w:t>
      </w:r>
      <w:r w:rsidRPr="00367C62">
        <w:rPr>
          <w:i/>
          <w:noProof/>
        </w:rPr>
        <w:t>PLOS Pathogens</w:t>
      </w:r>
      <w:r w:rsidRPr="00367C62">
        <w:rPr>
          <w:noProof/>
        </w:rPr>
        <w:t>:28.</w:t>
      </w:r>
    </w:p>
    <w:p w14:paraId="342CA308" w14:textId="77777777" w:rsidR="00367C62" w:rsidRPr="00367C62" w:rsidRDefault="00367C62" w:rsidP="00367C62">
      <w:pPr>
        <w:pStyle w:val="EndNoteBibliography"/>
        <w:spacing w:after="0"/>
        <w:ind w:left="720" w:hanging="720"/>
        <w:rPr>
          <w:noProof/>
        </w:rPr>
      </w:pPr>
      <w:r w:rsidRPr="00367C62">
        <w:rPr>
          <w:noProof/>
        </w:rPr>
        <w:t xml:space="preserve">Madera, Martin, and Julian Gough. 2002. "A comparison of profile hidden Markov model procedures for remote homology detection."  </w:t>
      </w:r>
      <w:r w:rsidRPr="00367C62">
        <w:rPr>
          <w:i/>
          <w:noProof/>
        </w:rPr>
        <w:t>Nucleic Acids Research</w:t>
      </w:r>
      <w:r w:rsidRPr="00367C62">
        <w:rPr>
          <w:noProof/>
        </w:rPr>
        <w:t xml:space="preserve"> 30:4321-4328.</w:t>
      </w:r>
    </w:p>
    <w:p w14:paraId="0A3B8CEC" w14:textId="77777777" w:rsidR="00367C62" w:rsidRPr="00367C62" w:rsidRDefault="00367C62" w:rsidP="00367C62">
      <w:pPr>
        <w:pStyle w:val="EndNoteBibliography"/>
        <w:spacing w:after="0"/>
        <w:ind w:left="720" w:hanging="720"/>
        <w:rPr>
          <w:noProof/>
        </w:rPr>
      </w:pPr>
      <w:r w:rsidRPr="00367C62">
        <w:rPr>
          <w:noProof/>
        </w:rPr>
        <w:t xml:space="preserve">Mann, H. B., and D. R. Whitney. 1947. "On a Test of Whether one of Two Random Variables is Stochastically Larger than the Other."  </w:t>
      </w:r>
      <w:r w:rsidRPr="00367C62">
        <w:rPr>
          <w:i/>
          <w:noProof/>
        </w:rPr>
        <w:t>The Annals of Mathematical Statistics</w:t>
      </w:r>
      <w:r w:rsidRPr="00367C62">
        <w:rPr>
          <w:noProof/>
        </w:rPr>
        <w:t xml:space="preserve"> 18:50-60.</w:t>
      </w:r>
    </w:p>
    <w:p w14:paraId="3B44B278" w14:textId="77777777" w:rsidR="00367C62" w:rsidRPr="00367C62" w:rsidRDefault="00367C62" w:rsidP="00367C62">
      <w:pPr>
        <w:pStyle w:val="EndNoteBibliography"/>
        <w:spacing w:after="0"/>
        <w:ind w:left="720" w:hanging="720"/>
        <w:rPr>
          <w:noProof/>
        </w:rPr>
      </w:pPr>
      <w:r w:rsidRPr="00367C62">
        <w:rPr>
          <w:noProof/>
        </w:rPr>
        <w:t xml:space="preserve">Mathis, Alexander, Rainer Weber, and Peter Deplazes. 2005. "Zoonotic Potential of the Microsporidia."  </w:t>
      </w:r>
      <w:r w:rsidRPr="00367C62">
        <w:rPr>
          <w:i/>
          <w:noProof/>
        </w:rPr>
        <w:t>Clinical Microbiology Reviews</w:t>
      </w:r>
      <w:r w:rsidRPr="00367C62">
        <w:rPr>
          <w:noProof/>
        </w:rPr>
        <w:t xml:space="preserve"> 18:423-445. doi: 10.1128/CMR.18.3.423-445.2005.</w:t>
      </w:r>
    </w:p>
    <w:p w14:paraId="72AD29FD" w14:textId="77777777" w:rsidR="00367C62" w:rsidRPr="00367C62" w:rsidRDefault="00367C62" w:rsidP="00367C62">
      <w:pPr>
        <w:pStyle w:val="EndNoteBibliography"/>
        <w:spacing w:after="0"/>
        <w:ind w:left="720" w:hanging="720"/>
        <w:rPr>
          <w:noProof/>
        </w:rPr>
      </w:pPr>
      <w:r w:rsidRPr="00367C62">
        <w:rPr>
          <w:noProof/>
        </w:rPr>
        <w:t>Matos, Olga, Maria Luisa Lobo, and Lihua Xiao. 2012. "Epidemiology of Enterocytozoon bieneusi Infection in Humans." [Research article], Last Modified 2012.</w:t>
      </w:r>
    </w:p>
    <w:p w14:paraId="28200A3E" w14:textId="77777777" w:rsidR="00367C62" w:rsidRPr="00367C62" w:rsidRDefault="00367C62" w:rsidP="00367C62">
      <w:pPr>
        <w:pStyle w:val="EndNoteBibliography"/>
        <w:spacing w:after="0"/>
        <w:ind w:left="720" w:hanging="720"/>
        <w:rPr>
          <w:noProof/>
        </w:rPr>
      </w:pPr>
      <w:r w:rsidRPr="00367C62">
        <w:rPr>
          <w:noProof/>
        </w:rPr>
        <w:t xml:space="preserve">McLaughlin, David J., David S. Hibbett, François Lutzoni, Joseph W. Spatafora, and Rytas Vilgalys. 2009. "The search for the fungal tree of life."  </w:t>
      </w:r>
      <w:r w:rsidRPr="00367C62">
        <w:rPr>
          <w:i/>
          <w:noProof/>
        </w:rPr>
        <w:t>Trends in Microbiology</w:t>
      </w:r>
      <w:r w:rsidRPr="00367C62">
        <w:rPr>
          <w:noProof/>
        </w:rPr>
        <w:t xml:space="preserve"> 17:488-497. doi: 10.1016/j.tim.2009.08.001.</w:t>
      </w:r>
    </w:p>
    <w:p w14:paraId="5A2A2DE7" w14:textId="77777777" w:rsidR="00367C62" w:rsidRPr="00367C62" w:rsidRDefault="00367C62" w:rsidP="00367C62">
      <w:pPr>
        <w:pStyle w:val="EndNoteBibliography"/>
        <w:spacing w:after="0"/>
        <w:ind w:left="720" w:hanging="720"/>
        <w:rPr>
          <w:noProof/>
        </w:rPr>
      </w:pPr>
      <w:r w:rsidRPr="00367C62">
        <w:rPr>
          <w:noProof/>
        </w:rPr>
        <w:t xml:space="preserve">Méténier, Guy, and Christian P. Vivarès. 2001. "Molecular characteristics and physiology of microsporidia."  </w:t>
      </w:r>
      <w:r w:rsidRPr="00367C62">
        <w:rPr>
          <w:i/>
          <w:noProof/>
        </w:rPr>
        <w:t>Microbes and Infection</w:t>
      </w:r>
      <w:r w:rsidRPr="00367C62">
        <w:rPr>
          <w:noProof/>
        </w:rPr>
        <w:t xml:space="preserve"> 3:407-415. doi: 10.1016/S1286-4579(01)01398-3.</w:t>
      </w:r>
    </w:p>
    <w:p w14:paraId="3D4197D5" w14:textId="77777777" w:rsidR="00367C62" w:rsidRPr="00367C62" w:rsidRDefault="00367C62" w:rsidP="00367C62">
      <w:pPr>
        <w:pStyle w:val="EndNoteBibliography"/>
        <w:spacing w:after="0"/>
        <w:ind w:left="720" w:hanging="720"/>
        <w:rPr>
          <w:noProof/>
        </w:rPr>
      </w:pPr>
      <w:r w:rsidRPr="00367C62">
        <w:rPr>
          <w:noProof/>
        </w:rPr>
        <w:t xml:space="preserve">Moore, A. D., A. Held, N. Terrapon, J. Weiner, and E. Bornberg-Bauer. 2014. "DoMosaics: software for domain arrangement visualization and domain-centric analysis of proteins."  </w:t>
      </w:r>
      <w:r w:rsidRPr="00367C62">
        <w:rPr>
          <w:i/>
          <w:noProof/>
        </w:rPr>
        <w:t>Bioinformatics</w:t>
      </w:r>
      <w:r w:rsidRPr="00367C62">
        <w:rPr>
          <w:noProof/>
        </w:rPr>
        <w:t xml:space="preserve"> 30:282-283. doi: 10.1093/bioinformatics/btt640.</w:t>
      </w:r>
    </w:p>
    <w:p w14:paraId="4F98C6ED" w14:textId="77777777" w:rsidR="00367C62" w:rsidRPr="00367C62" w:rsidRDefault="00367C62" w:rsidP="00367C62">
      <w:pPr>
        <w:pStyle w:val="EndNoteBibliography"/>
        <w:spacing w:after="0"/>
        <w:ind w:left="720" w:hanging="720"/>
        <w:rPr>
          <w:noProof/>
        </w:rPr>
      </w:pPr>
      <w:r w:rsidRPr="00367C62">
        <w:rPr>
          <w:noProof/>
        </w:rPr>
        <w:t xml:space="preserve">Moreira, David, and Purificación López-García. 2007. "The Last Common Ancestor of Modern Cells." In </w:t>
      </w:r>
      <w:r w:rsidRPr="00367C62">
        <w:rPr>
          <w:i/>
          <w:noProof/>
        </w:rPr>
        <w:t>Lectures in Astrobiology</w:t>
      </w:r>
      <w:r w:rsidRPr="00367C62">
        <w:rPr>
          <w:noProof/>
        </w:rPr>
        <w:t>, edited by Muriel Gargaud, Hervé Martin and Philippe Claeys, 305-317. Berlin, Heidelberg: Springer Berlin Heidelberg.</w:t>
      </w:r>
    </w:p>
    <w:p w14:paraId="7557FE8C" w14:textId="77777777" w:rsidR="00367C62" w:rsidRPr="00367C62" w:rsidRDefault="00367C62" w:rsidP="00367C62">
      <w:pPr>
        <w:pStyle w:val="EndNoteBibliography"/>
        <w:spacing w:after="0"/>
        <w:ind w:left="720" w:hanging="720"/>
        <w:rPr>
          <w:noProof/>
        </w:rPr>
      </w:pPr>
      <w:r w:rsidRPr="00367C62">
        <w:rPr>
          <w:noProof/>
        </w:rPr>
        <w:lastRenderedPageBreak/>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367C62">
        <w:rPr>
          <w:i/>
          <w:noProof/>
        </w:rPr>
        <w:t>Scientific Reports</w:t>
      </w:r>
      <w:r w:rsidRPr="00367C62">
        <w:rPr>
          <w:noProof/>
        </w:rPr>
        <w:t xml:space="preserve"> 7. doi: 10.1038/s41598-017-16947-5.</w:t>
      </w:r>
    </w:p>
    <w:p w14:paraId="3250BFB6" w14:textId="77777777" w:rsidR="00367C62" w:rsidRPr="00367C62" w:rsidRDefault="00367C62" w:rsidP="00367C62">
      <w:pPr>
        <w:pStyle w:val="EndNoteBibliography"/>
        <w:spacing w:after="0"/>
        <w:ind w:left="720" w:hanging="720"/>
        <w:rPr>
          <w:noProof/>
        </w:rPr>
      </w:pPr>
      <w:r w:rsidRPr="00367C62">
        <w:rPr>
          <w:noProof/>
        </w:rPr>
        <w:t xml:space="preserve">Moriya, Yuki, Masumi Itoh, Shujiro Okuda, Akiyasu C Yoshizawa, and Minoru Kanehisa. 2007. "KAAS: an automatic genome annotation and pathway reconstruction server."  </w:t>
      </w:r>
      <w:r w:rsidRPr="00367C62">
        <w:rPr>
          <w:i/>
          <w:noProof/>
        </w:rPr>
        <w:t>Nucleic acids research</w:t>
      </w:r>
      <w:r w:rsidRPr="00367C62">
        <w:rPr>
          <w:noProof/>
        </w:rPr>
        <w:t xml:space="preserve"> 35:W182-5. doi: 10.1093/nar/gkm321.</w:t>
      </w:r>
    </w:p>
    <w:p w14:paraId="434F4E3B" w14:textId="77777777" w:rsidR="00367C62" w:rsidRPr="00367C62" w:rsidRDefault="00367C62" w:rsidP="00367C62">
      <w:pPr>
        <w:pStyle w:val="EndNoteBibliography"/>
        <w:spacing w:after="0"/>
        <w:ind w:left="720" w:hanging="720"/>
        <w:rPr>
          <w:noProof/>
        </w:rPr>
      </w:pPr>
      <w:r w:rsidRPr="00367C62">
        <w:rPr>
          <w:noProof/>
        </w:rPr>
        <w:t xml:space="preserve">Mungthin, Mathirut, Ravis Suwannasaeng, Tawee Naaglor, Wirote Areekul, and Saovanee Leelayoova. 2001. "Asymptomatic intestinal microsporidiosis in Thai orphans and child-care workers."  </w:t>
      </w:r>
      <w:r w:rsidRPr="00367C62">
        <w:rPr>
          <w:i/>
          <w:noProof/>
        </w:rPr>
        <w:t>Transactions of the Royal Society of Tropical Medicine and Hygiene</w:t>
      </w:r>
      <w:r w:rsidRPr="00367C62">
        <w:rPr>
          <w:noProof/>
        </w:rPr>
        <w:t xml:space="preserve"> 95:304-306. doi: 10.1016/S0035-9203(01)90243-3.</w:t>
      </w:r>
    </w:p>
    <w:p w14:paraId="7370A9CB" w14:textId="77777777" w:rsidR="00367C62" w:rsidRPr="00367C62" w:rsidRDefault="00367C62" w:rsidP="00367C62">
      <w:pPr>
        <w:pStyle w:val="EndNoteBibliography"/>
        <w:spacing w:after="0"/>
        <w:ind w:left="720" w:hanging="720"/>
        <w:rPr>
          <w:noProof/>
        </w:rPr>
      </w:pPr>
      <w:r w:rsidRPr="00367C62">
        <w:rPr>
          <w:noProof/>
        </w:rPr>
        <w:t xml:space="preserve">Naegeli, K. 1857. "Über die neue Krankheit der Seidenraupe und verwandte Organismen." </w:t>
      </w:r>
      <w:r w:rsidRPr="00367C62">
        <w:rPr>
          <w:i/>
          <w:noProof/>
        </w:rPr>
        <w:t>Botanische Zeitung</w:t>
      </w:r>
      <w:r w:rsidRPr="00367C62">
        <w:rPr>
          <w:noProof/>
        </w:rPr>
        <w:t>, 1857, 760-761. Accessed 2018-03-25 20:33:39.</w:t>
      </w:r>
    </w:p>
    <w:p w14:paraId="6DCFD241" w14:textId="77777777" w:rsidR="00367C62" w:rsidRPr="00367C62" w:rsidRDefault="00367C62" w:rsidP="00367C62">
      <w:pPr>
        <w:pStyle w:val="EndNoteBibliography"/>
        <w:spacing w:after="0"/>
        <w:ind w:left="720" w:hanging="720"/>
        <w:rPr>
          <w:noProof/>
        </w:rPr>
      </w:pPr>
      <w:r w:rsidRPr="00367C62">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367C62">
        <w:rPr>
          <w:i/>
          <w:noProof/>
        </w:rPr>
        <w:t>Genome biology and evolution</w:t>
      </w:r>
      <w:r w:rsidRPr="00367C62">
        <w:rPr>
          <w:noProof/>
        </w:rPr>
        <w:t xml:space="preserve"> 5:2285-303. doi: 10.1093/gbe/evt184.</w:t>
      </w:r>
    </w:p>
    <w:p w14:paraId="7F5EAE63" w14:textId="77777777" w:rsidR="00367C62" w:rsidRPr="00367C62" w:rsidRDefault="00367C62" w:rsidP="00367C62">
      <w:pPr>
        <w:pStyle w:val="EndNoteBibliography"/>
        <w:spacing w:after="0"/>
        <w:ind w:left="720" w:hanging="720"/>
        <w:rPr>
          <w:noProof/>
        </w:rPr>
      </w:pPr>
      <w:r w:rsidRPr="00367C62">
        <w:rPr>
          <w:noProof/>
        </w:rPr>
        <w:t xml:space="preserve">Neumann, Peter, and Norman L Carreck. 2010. "Honey bee colony losses."  </w:t>
      </w:r>
      <w:r w:rsidRPr="00367C62">
        <w:rPr>
          <w:i/>
          <w:noProof/>
        </w:rPr>
        <w:t>Journal of Apicultural Research</w:t>
      </w:r>
      <w:r w:rsidRPr="00367C62">
        <w:rPr>
          <w:noProof/>
        </w:rPr>
        <w:t xml:space="preserve"> 49:1-6. doi: 10.3896/IBRA.1.49.1.01.</w:t>
      </w:r>
    </w:p>
    <w:p w14:paraId="4F0E6763" w14:textId="77777777" w:rsidR="00367C62" w:rsidRPr="00367C62" w:rsidRDefault="00367C62" w:rsidP="00367C62">
      <w:pPr>
        <w:pStyle w:val="EndNoteBibliography"/>
        <w:spacing w:after="0"/>
        <w:ind w:left="720" w:hanging="720"/>
        <w:rPr>
          <w:noProof/>
        </w:rPr>
      </w:pPr>
      <w:r w:rsidRPr="00367C62">
        <w:rPr>
          <w:noProof/>
        </w:rPr>
        <w:t xml:space="preserve">Noether, Gottfried E. 1987. "Sample Size Determination for Some Common Nonparametric Tests."  </w:t>
      </w:r>
      <w:r w:rsidRPr="00367C62">
        <w:rPr>
          <w:i/>
          <w:noProof/>
        </w:rPr>
        <w:t>Journal of the American Statistical Association</w:t>
      </w:r>
      <w:r w:rsidRPr="00367C62">
        <w:rPr>
          <w:noProof/>
        </w:rPr>
        <w:t xml:space="preserve"> 82:645-647. doi: 10.2307/2289477.</w:t>
      </w:r>
    </w:p>
    <w:p w14:paraId="286AC030" w14:textId="77777777" w:rsidR="00367C62" w:rsidRPr="00367C62" w:rsidRDefault="00367C62" w:rsidP="00367C62">
      <w:pPr>
        <w:pStyle w:val="EndNoteBibliography"/>
        <w:spacing w:after="0"/>
        <w:ind w:left="720" w:hanging="720"/>
        <w:rPr>
          <w:noProof/>
        </w:rPr>
      </w:pPr>
      <w:r w:rsidRPr="00367C62">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367C62">
        <w:rPr>
          <w:i/>
          <w:noProof/>
        </w:rPr>
        <w:t>Nucleic Acids Research</w:t>
      </w:r>
      <w:r w:rsidRPr="00367C62">
        <w:rPr>
          <w:noProof/>
        </w:rPr>
        <w:t xml:space="preserve"> 42:D26-D31. doi: 10.1093/nar/gkt1069.</w:t>
      </w:r>
    </w:p>
    <w:p w14:paraId="33DA93C3" w14:textId="77777777" w:rsidR="00367C62" w:rsidRPr="00367C62" w:rsidRDefault="00367C62" w:rsidP="00367C62">
      <w:pPr>
        <w:pStyle w:val="EndNoteBibliography"/>
        <w:spacing w:after="0"/>
        <w:ind w:left="720" w:hanging="720"/>
        <w:rPr>
          <w:noProof/>
        </w:rPr>
      </w:pPr>
      <w:r w:rsidRPr="00367C62">
        <w:rPr>
          <w:noProof/>
        </w:rPr>
        <w:t xml:space="preserve">O'Brien, Kevin P, Maido Remm, and Erik L L Sonnhammer. 2005. "Inparanoid: a comprehensive database of eukaryotic orthologs."  </w:t>
      </w:r>
      <w:r w:rsidRPr="00367C62">
        <w:rPr>
          <w:i/>
          <w:noProof/>
        </w:rPr>
        <w:t>Nucleic acids research</w:t>
      </w:r>
      <w:r w:rsidRPr="00367C62">
        <w:rPr>
          <w:noProof/>
        </w:rPr>
        <w:t xml:space="preserve"> 33:D476-80. doi: 10.1093/nar/gki107.</w:t>
      </w:r>
    </w:p>
    <w:p w14:paraId="0C633D5F" w14:textId="77777777" w:rsidR="00367C62" w:rsidRPr="00367C62" w:rsidRDefault="00367C62" w:rsidP="00367C62">
      <w:pPr>
        <w:pStyle w:val="EndNoteBibliography"/>
        <w:spacing w:after="0"/>
        <w:ind w:left="720" w:hanging="720"/>
        <w:rPr>
          <w:noProof/>
        </w:rPr>
      </w:pPr>
      <w:r w:rsidRPr="00367C62">
        <w:rPr>
          <w:noProof/>
        </w:rPr>
        <w:t xml:space="preserve">Paracer, Surindar, and Vernon Ahmadjian. 2000. </w:t>
      </w:r>
      <w:r w:rsidRPr="00367C62">
        <w:rPr>
          <w:i/>
          <w:noProof/>
        </w:rPr>
        <w:t>Symbiosis: An Introduction to Biological Associations</w:t>
      </w:r>
      <w:r w:rsidRPr="00367C62">
        <w:rPr>
          <w:noProof/>
        </w:rPr>
        <w:t>: Oxford University Press.</w:t>
      </w:r>
    </w:p>
    <w:p w14:paraId="7B27B5BA" w14:textId="77777777" w:rsidR="00367C62" w:rsidRPr="00367C62" w:rsidRDefault="00367C62" w:rsidP="00367C62">
      <w:pPr>
        <w:pStyle w:val="EndNoteBibliography"/>
        <w:spacing w:after="0"/>
        <w:ind w:left="720" w:hanging="720"/>
        <w:rPr>
          <w:noProof/>
        </w:rPr>
      </w:pPr>
      <w:r w:rsidRPr="00367C62">
        <w:rPr>
          <w:noProof/>
        </w:rPr>
        <w:t xml:space="preserve">Parks, Sarah L., and Nick Goldman. 2014. "Maximum likelihood inference of small trees in the presence of long branches."  </w:t>
      </w:r>
      <w:r w:rsidRPr="00367C62">
        <w:rPr>
          <w:i/>
          <w:noProof/>
        </w:rPr>
        <w:t>Systematic Biology</w:t>
      </w:r>
      <w:r w:rsidRPr="00367C62">
        <w:rPr>
          <w:noProof/>
        </w:rPr>
        <w:t xml:space="preserve"> 63:798-811. doi: 10.1093/sysbio/syu044.</w:t>
      </w:r>
    </w:p>
    <w:p w14:paraId="318B7924" w14:textId="77777777" w:rsidR="00367C62" w:rsidRPr="00367C62" w:rsidRDefault="00367C62" w:rsidP="00367C62">
      <w:pPr>
        <w:pStyle w:val="EndNoteBibliography"/>
        <w:spacing w:after="0"/>
        <w:ind w:left="720" w:hanging="720"/>
        <w:rPr>
          <w:noProof/>
        </w:rPr>
      </w:pPr>
      <w:r w:rsidRPr="00367C62">
        <w:rPr>
          <w:noProof/>
        </w:rPr>
        <w:lastRenderedPageBreak/>
        <w:t xml:space="preserve">Pellegrini, M., E. M. Marcotte, M. J. Thompson, D. Eisenberg, and T. O. Yeates. 1999. "Assigning protein functions by comparative genome analysis: Protein phylogenetic profiles."  </w:t>
      </w:r>
      <w:r w:rsidRPr="00367C62">
        <w:rPr>
          <w:i/>
          <w:noProof/>
        </w:rPr>
        <w:t>Proceedings of the National Academy of Sciences</w:t>
      </w:r>
      <w:r w:rsidRPr="00367C62">
        <w:rPr>
          <w:noProof/>
        </w:rPr>
        <w:t xml:space="preserve"> 96:4285-4288. doi: 10.1073/pnas.96.8.4285.</w:t>
      </w:r>
    </w:p>
    <w:p w14:paraId="76BBE908" w14:textId="77777777" w:rsidR="00367C62" w:rsidRPr="00367C62" w:rsidRDefault="00367C62" w:rsidP="00367C62">
      <w:pPr>
        <w:pStyle w:val="EndNoteBibliography"/>
        <w:spacing w:after="0"/>
        <w:ind w:left="720" w:hanging="720"/>
        <w:rPr>
          <w:noProof/>
        </w:rPr>
      </w:pPr>
      <w:r w:rsidRPr="00367C62">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367C62">
        <w:rPr>
          <w:i/>
          <w:noProof/>
        </w:rPr>
        <w:t>Nature Communications</w:t>
      </w:r>
      <w:r w:rsidRPr="00367C62">
        <w:rPr>
          <w:noProof/>
        </w:rPr>
        <w:t xml:space="preserve"> 3:1137. doi: 10.1038/ncomms2156.</w:t>
      </w:r>
    </w:p>
    <w:p w14:paraId="490B99D4" w14:textId="77777777" w:rsidR="00367C62" w:rsidRPr="00367C62" w:rsidRDefault="00367C62" w:rsidP="00367C62">
      <w:pPr>
        <w:pStyle w:val="EndNoteBibliography"/>
        <w:spacing w:after="0"/>
        <w:ind w:left="720" w:hanging="720"/>
        <w:rPr>
          <w:noProof/>
        </w:rPr>
      </w:pPr>
      <w:r w:rsidRPr="00367C62">
        <w:rPr>
          <w:noProof/>
        </w:rPr>
        <w:t xml:space="preserve">Philippe, H. 2000. "Opinion: long branch attraction and protist phylogeny."  </w:t>
      </w:r>
      <w:r w:rsidRPr="00367C62">
        <w:rPr>
          <w:i/>
          <w:noProof/>
        </w:rPr>
        <w:t>Protist</w:t>
      </w:r>
      <w:r w:rsidRPr="00367C62">
        <w:rPr>
          <w:noProof/>
        </w:rPr>
        <w:t xml:space="preserve"> 151:307-316. doi: 10.1078/S1434-4610(04)70029-2.</w:t>
      </w:r>
    </w:p>
    <w:p w14:paraId="57A7A5FC" w14:textId="77777777" w:rsidR="00367C62" w:rsidRPr="00367C62" w:rsidRDefault="00367C62" w:rsidP="00367C62">
      <w:pPr>
        <w:pStyle w:val="EndNoteBibliography"/>
        <w:spacing w:after="0"/>
        <w:ind w:left="720" w:hanging="720"/>
        <w:rPr>
          <w:noProof/>
        </w:rPr>
      </w:pPr>
      <w:r w:rsidRPr="00367C62">
        <w:rPr>
          <w:noProof/>
        </w:rPr>
        <w:t xml:space="preserve">Philippe, Hervé, Yan Zhou, Henner Brinkmann, Nicolas Rodrigue, and Frédéric Delsuc. 2005. "Heterotachy and long-branch attraction in phylogenetics."  </w:t>
      </w:r>
      <w:r w:rsidRPr="00367C62">
        <w:rPr>
          <w:i/>
          <w:noProof/>
        </w:rPr>
        <w:t>BMC Evolutionary Biology</w:t>
      </w:r>
      <w:r w:rsidRPr="00367C62">
        <w:rPr>
          <w:noProof/>
        </w:rPr>
        <w:t xml:space="preserve"> 5:50. doi: 10.1186/1471-2148-5-50.</w:t>
      </w:r>
    </w:p>
    <w:p w14:paraId="77240A57" w14:textId="77777777" w:rsidR="00367C62" w:rsidRPr="00367C62" w:rsidRDefault="00367C62" w:rsidP="00367C62">
      <w:pPr>
        <w:pStyle w:val="EndNoteBibliography"/>
        <w:spacing w:after="0"/>
        <w:ind w:left="720" w:hanging="720"/>
        <w:rPr>
          <w:noProof/>
        </w:rPr>
      </w:pPr>
      <w:r w:rsidRPr="00367C62">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367C62">
        <w:rPr>
          <w:i/>
          <w:noProof/>
        </w:rPr>
        <w:t>Eukaryotic Cell</w:t>
      </w:r>
      <w:r w:rsidRPr="00367C62">
        <w:rPr>
          <w:noProof/>
        </w:rPr>
        <w:t xml:space="preserve"> 12:503-511. doi: 10.1128/EC.00312-12.</w:t>
      </w:r>
    </w:p>
    <w:p w14:paraId="72AD45E3" w14:textId="77777777" w:rsidR="00367C62" w:rsidRPr="00367C62" w:rsidRDefault="00367C62" w:rsidP="00367C62">
      <w:pPr>
        <w:pStyle w:val="EndNoteBibliography"/>
        <w:spacing w:after="0"/>
        <w:ind w:left="720" w:hanging="720"/>
        <w:rPr>
          <w:noProof/>
        </w:rPr>
      </w:pPr>
      <w:r w:rsidRPr="00367C62">
        <w:rPr>
          <w:noProof/>
        </w:rPr>
        <w:t xml:space="preserve">Ramanan, P., and B. S. Pritt. 2014. "Extraintestinal Microsporidiosis."  </w:t>
      </w:r>
      <w:r w:rsidRPr="00367C62">
        <w:rPr>
          <w:i/>
          <w:noProof/>
        </w:rPr>
        <w:t>Journal of Clinical Microbiology</w:t>
      </w:r>
      <w:r w:rsidRPr="00367C62">
        <w:rPr>
          <w:noProof/>
        </w:rPr>
        <w:t xml:space="preserve"> 52:3839-3844. doi: 10.1128/JCM.00971-14.</w:t>
      </w:r>
    </w:p>
    <w:p w14:paraId="507AD8F5" w14:textId="77777777" w:rsidR="00367C62" w:rsidRPr="00367C62" w:rsidRDefault="00367C62" w:rsidP="00367C62">
      <w:pPr>
        <w:pStyle w:val="EndNoteBibliography"/>
        <w:spacing w:after="0"/>
        <w:ind w:left="720" w:hanging="720"/>
        <w:rPr>
          <w:noProof/>
        </w:rPr>
      </w:pPr>
      <w:r w:rsidRPr="00367C62">
        <w:rPr>
          <w:noProof/>
        </w:rPr>
        <w:t xml:space="preserve">Ramsay, Jennifer M., Virginia Watral, Carl B. Schreck, and Michael L. Kent. 2009. "Pseudoloma neurophilia (Microsporidia) infections in zebrafish (Danio rerio): effects of stress on survival, growth and reproduction."  </w:t>
      </w:r>
      <w:r w:rsidRPr="00367C62">
        <w:rPr>
          <w:i/>
          <w:noProof/>
        </w:rPr>
        <w:t>Diseases of aquatic organisms</w:t>
      </w:r>
      <w:r w:rsidRPr="00367C62">
        <w:rPr>
          <w:noProof/>
        </w:rPr>
        <w:t xml:space="preserve"> 88:69-84. doi: 10.3354/dao02145.</w:t>
      </w:r>
    </w:p>
    <w:p w14:paraId="5AD262A5" w14:textId="77777777" w:rsidR="00367C62" w:rsidRPr="00367C62" w:rsidRDefault="00367C62" w:rsidP="00367C62">
      <w:pPr>
        <w:pStyle w:val="EndNoteBibliography"/>
        <w:spacing w:after="0"/>
        <w:ind w:left="720" w:hanging="720"/>
        <w:rPr>
          <w:noProof/>
        </w:rPr>
      </w:pPr>
      <w:r w:rsidRPr="00367C62">
        <w:rPr>
          <w:noProof/>
        </w:rPr>
        <w:t xml:space="preserve">Reid, Adam James, Corin Yeats, and Christine Anne Orengo. 2007. "Methods of remote homology detection can be combined to increase coverage by 10% in the midnight zone."  </w:t>
      </w:r>
      <w:r w:rsidRPr="00367C62">
        <w:rPr>
          <w:i/>
          <w:noProof/>
        </w:rPr>
        <w:t>Bioinformatics</w:t>
      </w:r>
      <w:r w:rsidRPr="00367C62">
        <w:rPr>
          <w:noProof/>
        </w:rPr>
        <w:t xml:space="preserve"> 23:2353-2360. doi: 10.1093/bioinformatics/btm355.</w:t>
      </w:r>
    </w:p>
    <w:p w14:paraId="38095EB9" w14:textId="77777777" w:rsidR="00367C62" w:rsidRPr="00367C62" w:rsidRDefault="00367C62" w:rsidP="00367C62">
      <w:pPr>
        <w:pStyle w:val="EndNoteBibliography"/>
        <w:spacing w:after="0"/>
        <w:ind w:left="720" w:hanging="720"/>
        <w:rPr>
          <w:noProof/>
        </w:rPr>
      </w:pPr>
      <w:r w:rsidRPr="00367C62">
        <w:rPr>
          <w:noProof/>
        </w:rPr>
        <w:t xml:space="preserve">Rogelio, López‐Vélez, Turrientes M. Carmen, Garrón Carla, Montilla Pedro, Navajas Raquel, Fenoy Soledad, and Aguila Carmen. 2006. "Microsporidiosis in Travelers with Diarrhea from the Tropics."  </w:t>
      </w:r>
      <w:r w:rsidRPr="00367C62">
        <w:rPr>
          <w:i/>
          <w:noProof/>
        </w:rPr>
        <w:t>Journal of Travel Medicine</w:t>
      </w:r>
      <w:r w:rsidRPr="00367C62">
        <w:rPr>
          <w:noProof/>
        </w:rPr>
        <w:t xml:space="preserve"> 6:223-227. doi: 10.1111/j.1708-8305.1999.tb00522.x.</w:t>
      </w:r>
    </w:p>
    <w:p w14:paraId="64E6E550" w14:textId="77777777" w:rsidR="00367C62" w:rsidRPr="00367C62" w:rsidRDefault="00367C62" w:rsidP="00367C62">
      <w:pPr>
        <w:pStyle w:val="EndNoteBibliography"/>
        <w:spacing w:after="0"/>
        <w:ind w:left="720" w:hanging="720"/>
        <w:rPr>
          <w:noProof/>
        </w:rPr>
      </w:pPr>
      <w:r w:rsidRPr="00367C62">
        <w:rPr>
          <w:noProof/>
        </w:rPr>
        <w:t xml:space="preserve">Ryan, Ja, and Sl Kohler. 2016. "Distribution, prevalence, and pathology of a microsporidian infecting freshwater sculpins."  </w:t>
      </w:r>
      <w:r w:rsidRPr="00367C62">
        <w:rPr>
          <w:i/>
          <w:noProof/>
        </w:rPr>
        <w:t>Diseases of Aquatic Organisms</w:t>
      </w:r>
      <w:r w:rsidRPr="00367C62">
        <w:rPr>
          <w:noProof/>
        </w:rPr>
        <w:t xml:space="preserve"> 118:195-206. doi: 10.3354/dao02974.</w:t>
      </w:r>
    </w:p>
    <w:p w14:paraId="5C842948" w14:textId="77777777" w:rsidR="00367C62" w:rsidRPr="00367C62" w:rsidRDefault="00367C62" w:rsidP="00367C62">
      <w:pPr>
        <w:pStyle w:val="EndNoteBibliography"/>
        <w:spacing w:after="0"/>
        <w:ind w:left="720" w:hanging="720"/>
        <w:rPr>
          <w:noProof/>
        </w:rPr>
      </w:pPr>
      <w:r w:rsidRPr="00367C62">
        <w:rPr>
          <w:noProof/>
        </w:rPr>
        <w:t xml:space="preserve">Sael, Lee, Meghana Chitale, and Daisuke Kihara. 2012. "Structure- and Sequence-Based Function Prediction for Non-Homologous Proteins."  </w:t>
      </w:r>
      <w:r w:rsidRPr="00367C62">
        <w:rPr>
          <w:i/>
          <w:noProof/>
        </w:rPr>
        <w:t>Journal of Structural and Functional Genomics</w:t>
      </w:r>
      <w:r w:rsidRPr="00367C62">
        <w:rPr>
          <w:noProof/>
        </w:rPr>
        <w:t xml:space="preserve"> 13:111-123. doi: 10.1007/s10969-012-9126-6.</w:t>
      </w:r>
    </w:p>
    <w:p w14:paraId="46515EC7" w14:textId="77777777" w:rsidR="00367C62" w:rsidRPr="00367C62" w:rsidRDefault="00367C62" w:rsidP="00367C62">
      <w:pPr>
        <w:pStyle w:val="EndNoteBibliography"/>
        <w:spacing w:after="0"/>
        <w:ind w:left="720" w:hanging="720"/>
        <w:rPr>
          <w:noProof/>
        </w:rPr>
      </w:pPr>
      <w:r w:rsidRPr="00367C62">
        <w:rPr>
          <w:noProof/>
        </w:rPr>
        <w:lastRenderedPageBreak/>
        <w:t xml:space="preserve">Santín, Mónica, and Ronald Fayer. 2011. "Microsporidiosis: Enterocytozoon bieneusi in domesticated and wild animals."  </w:t>
      </w:r>
      <w:r w:rsidRPr="00367C62">
        <w:rPr>
          <w:i/>
          <w:noProof/>
        </w:rPr>
        <w:t>Research in Veterinary Science</w:t>
      </w:r>
      <w:r w:rsidRPr="00367C62">
        <w:rPr>
          <w:noProof/>
        </w:rPr>
        <w:t xml:space="preserve"> 90:363-371. doi: 10.1016/j.rvsc.2010.07.014.</w:t>
      </w:r>
    </w:p>
    <w:p w14:paraId="2614F635" w14:textId="77777777" w:rsidR="00367C62" w:rsidRPr="00367C62" w:rsidRDefault="00367C62" w:rsidP="00367C62">
      <w:pPr>
        <w:pStyle w:val="EndNoteBibliography"/>
        <w:spacing w:after="0"/>
        <w:ind w:left="720" w:hanging="720"/>
        <w:rPr>
          <w:noProof/>
        </w:rPr>
      </w:pPr>
      <w:r w:rsidRPr="00367C62">
        <w:rPr>
          <w:noProof/>
        </w:rPr>
        <w:t xml:space="preserve">Scanlon, Mary, Andrew P. Shaw, Cheng J. Zhou, Govinda S. Visvesvara, and Gordon J. Leitch. 2000. "Infection by microsporidia disrupts the host cell cycle."  </w:t>
      </w:r>
      <w:r w:rsidRPr="00367C62">
        <w:rPr>
          <w:i/>
          <w:noProof/>
        </w:rPr>
        <w:t>Journal of Eukaryotic Microbiology</w:t>
      </w:r>
      <w:r w:rsidRPr="00367C62">
        <w:rPr>
          <w:noProof/>
        </w:rPr>
        <w:t xml:space="preserve"> 47:525-531. doi: 10.1111/j.1550-7408.2000.tb00085.x.</w:t>
      </w:r>
    </w:p>
    <w:p w14:paraId="7425D0DF" w14:textId="77777777" w:rsidR="00367C62" w:rsidRPr="00367C62" w:rsidRDefault="00367C62" w:rsidP="00367C62">
      <w:pPr>
        <w:pStyle w:val="EndNoteBibliography"/>
        <w:spacing w:after="0"/>
        <w:ind w:left="720" w:hanging="720"/>
        <w:rPr>
          <w:noProof/>
        </w:rPr>
      </w:pPr>
      <w:r w:rsidRPr="00367C62">
        <w:rPr>
          <w:noProof/>
        </w:rPr>
        <w:t xml:space="preserve">Schmidt, H.A., E. Petzold, M. Vingron, and A. von Haeseler. 2003. "Molecular phylogenetics: parallelized parameter estimation and quartet puzzling."  </w:t>
      </w:r>
      <w:r w:rsidRPr="00367C62">
        <w:rPr>
          <w:i/>
          <w:noProof/>
        </w:rPr>
        <w:t>Journal of Parallel and Distributed Computing</w:t>
      </w:r>
      <w:r w:rsidRPr="00367C62">
        <w:rPr>
          <w:noProof/>
        </w:rPr>
        <w:t xml:space="preserve"> 63:719-727. doi: 10.1016/S0743-7315(03)00129-1.</w:t>
      </w:r>
    </w:p>
    <w:p w14:paraId="1418FB8B" w14:textId="77777777" w:rsidR="00367C62" w:rsidRPr="00367C62" w:rsidRDefault="00367C62" w:rsidP="00367C62">
      <w:pPr>
        <w:pStyle w:val="EndNoteBibliography"/>
        <w:spacing w:after="0"/>
        <w:ind w:left="720" w:hanging="720"/>
        <w:rPr>
          <w:noProof/>
        </w:rPr>
      </w:pPr>
      <w:r w:rsidRPr="00367C62">
        <w:rPr>
          <w:noProof/>
        </w:rPr>
        <w:t xml:space="preserve">Schmitt, Thomas, David N. Messina, Fabian Schreiber, and Erik L L Sonnhammer. 2011. "Letter to the Editor: SeqXML and orthoXML: Standards for sequence and orthology information."  </w:t>
      </w:r>
      <w:r w:rsidRPr="00367C62">
        <w:rPr>
          <w:i/>
          <w:noProof/>
        </w:rPr>
        <w:t>Briefings in Bioinformatics</w:t>
      </w:r>
      <w:r w:rsidRPr="00367C62">
        <w:rPr>
          <w:noProof/>
        </w:rPr>
        <w:t xml:space="preserve"> 12:485-488. doi: 10.1093/bib/bbr025.</w:t>
      </w:r>
    </w:p>
    <w:p w14:paraId="525BDA7A" w14:textId="77777777" w:rsidR="00367C62" w:rsidRPr="00367C62" w:rsidRDefault="00367C62" w:rsidP="00367C62">
      <w:pPr>
        <w:pStyle w:val="EndNoteBibliography"/>
        <w:spacing w:after="0"/>
        <w:ind w:left="720" w:hanging="720"/>
        <w:rPr>
          <w:noProof/>
        </w:rPr>
      </w:pPr>
      <w:r w:rsidRPr="00367C62">
        <w:rPr>
          <w:noProof/>
        </w:rPr>
        <w:t xml:space="preserve">Slamovits, Claudio H, Naomi M Fast, Joyce S Law, and Patrick J Keeling. 2004. "Genome Compaction and Stability in Microsporidian Intracellular Parasites."  </w:t>
      </w:r>
      <w:r w:rsidRPr="00367C62">
        <w:rPr>
          <w:i/>
          <w:noProof/>
        </w:rPr>
        <w:t>Current Biology</w:t>
      </w:r>
      <w:r w:rsidRPr="00367C62">
        <w:rPr>
          <w:noProof/>
        </w:rPr>
        <w:t xml:space="preserve"> 14:891-896. doi: 10.1016/j.cub.2004.04.041.</w:t>
      </w:r>
    </w:p>
    <w:p w14:paraId="36497660" w14:textId="77777777" w:rsidR="00367C62" w:rsidRPr="00367C62" w:rsidRDefault="00367C62" w:rsidP="00367C62">
      <w:pPr>
        <w:pStyle w:val="EndNoteBibliography"/>
        <w:spacing w:after="0"/>
        <w:ind w:left="720" w:hanging="720"/>
        <w:rPr>
          <w:noProof/>
        </w:rPr>
      </w:pPr>
      <w:r w:rsidRPr="00367C62">
        <w:rPr>
          <w:noProof/>
        </w:rPr>
        <w:t xml:space="preserve">Soltis, Douglas E., and Pamela S. Soltis. 2003. "The Role of Phylogenetics in Comparative  Genetics."  </w:t>
      </w:r>
      <w:r w:rsidRPr="00367C62">
        <w:rPr>
          <w:i/>
          <w:noProof/>
        </w:rPr>
        <w:t>Plant Physiology</w:t>
      </w:r>
      <w:r w:rsidRPr="00367C62">
        <w:rPr>
          <w:noProof/>
        </w:rPr>
        <w:t xml:space="preserve"> 132:1790-1800. doi: 10.1104/pp.103.022509.</w:t>
      </w:r>
    </w:p>
    <w:p w14:paraId="647E9320" w14:textId="77777777" w:rsidR="00367C62" w:rsidRPr="00367C62" w:rsidRDefault="00367C62" w:rsidP="00367C62">
      <w:pPr>
        <w:pStyle w:val="EndNoteBibliography"/>
        <w:spacing w:after="0"/>
        <w:ind w:left="720" w:hanging="720"/>
        <w:rPr>
          <w:noProof/>
        </w:rPr>
      </w:pPr>
      <w:r w:rsidRPr="00367C62">
        <w:rPr>
          <w:noProof/>
        </w:rPr>
        <w:t xml:space="preserve">Stamatakis, Alexandros. 2014. "RAxML version 8: A tool for phylogenetic analysis and post-analysis of large phylogenies."  </w:t>
      </w:r>
      <w:r w:rsidRPr="00367C62">
        <w:rPr>
          <w:i/>
          <w:noProof/>
        </w:rPr>
        <w:t>Bioinformatics</w:t>
      </w:r>
      <w:r w:rsidRPr="00367C62">
        <w:rPr>
          <w:noProof/>
        </w:rPr>
        <w:t xml:space="preserve"> 30:1312-1313. doi: 10.1093/bioinformatics/btu033.</w:t>
      </w:r>
    </w:p>
    <w:p w14:paraId="2195659E" w14:textId="77777777" w:rsidR="00367C62" w:rsidRPr="00367C62" w:rsidRDefault="00367C62" w:rsidP="00367C62">
      <w:pPr>
        <w:pStyle w:val="EndNoteBibliography"/>
        <w:spacing w:after="0"/>
        <w:ind w:left="720" w:hanging="720"/>
        <w:rPr>
          <w:noProof/>
        </w:rPr>
      </w:pPr>
      <w:r w:rsidRPr="00367C62">
        <w:rPr>
          <w:noProof/>
        </w:rPr>
        <w:t xml:space="preserve">Steel, Mike, Daniel Huson, and Peter J Lockhart. 2000. "Invariable Sites Models and Their Use in Phylogeny Reconstruction."  </w:t>
      </w:r>
      <w:r w:rsidRPr="00367C62">
        <w:rPr>
          <w:i/>
          <w:noProof/>
        </w:rPr>
        <w:t>Systematic Biology</w:t>
      </w:r>
      <w:r w:rsidRPr="00367C62">
        <w:rPr>
          <w:noProof/>
        </w:rPr>
        <w:t>:8.</w:t>
      </w:r>
    </w:p>
    <w:p w14:paraId="0CC34E57" w14:textId="77777777" w:rsidR="00367C62" w:rsidRPr="00367C62" w:rsidRDefault="00367C62" w:rsidP="00367C62">
      <w:pPr>
        <w:pStyle w:val="EndNoteBibliography"/>
        <w:spacing w:after="0"/>
        <w:ind w:left="720" w:hanging="720"/>
        <w:rPr>
          <w:noProof/>
        </w:rPr>
      </w:pPr>
      <w:r w:rsidRPr="00367C62">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367C62">
        <w:rPr>
          <w:i/>
          <w:noProof/>
        </w:rPr>
        <w:t>Trends in parasitology</w:t>
      </w:r>
      <w:r w:rsidRPr="00367C62">
        <w:rPr>
          <w:noProof/>
        </w:rPr>
        <w:t xml:space="preserve"> 32:336-348. doi: 10.1016/j.pt.2015.12.004.</w:t>
      </w:r>
    </w:p>
    <w:p w14:paraId="75149628" w14:textId="77777777" w:rsidR="00367C62" w:rsidRPr="00367C62" w:rsidRDefault="00367C62" w:rsidP="00367C62">
      <w:pPr>
        <w:pStyle w:val="EndNoteBibliography"/>
        <w:spacing w:after="0"/>
        <w:ind w:left="720" w:hanging="720"/>
        <w:rPr>
          <w:noProof/>
        </w:rPr>
      </w:pPr>
      <w:r w:rsidRPr="00367C62">
        <w:rPr>
          <w:noProof/>
        </w:rPr>
        <w:t xml:space="preserve">Studer, Romain A., and Marc Robinson-Rechavi. 2009. "How confident can we be that orthologs are similar, but paralogs differ?"  </w:t>
      </w:r>
      <w:r w:rsidRPr="00367C62">
        <w:rPr>
          <w:i/>
          <w:noProof/>
        </w:rPr>
        <w:t>Trends in Genetics</w:t>
      </w:r>
      <w:r w:rsidRPr="00367C62">
        <w:rPr>
          <w:noProof/>
        </w:rPr>
        <w:t xml:space="preserve"> 25:210-216. doi: 10.1016/j.tig.2009.03.004.</w:t>
      </w:r>
    </w:p>
    <w:p w14:paraId="452BCB4A" w14:textId="77777777" w:rsidR="00367C62" w:rsidRPr="00367C62" w:rsidRDefault="00367C62" w:rsidP="00367C62">
      <w:pPr>
        <w:pStyle w:val="EndNoteBibliography"/>
        <w:spacing w:after="0"/>
        <w:ind w:left="720" w:hanging="720"/>
        <w:rPr>
          <w:noProof/>
        </w:rPr>
      </w:pPr>
      <w:r w:rsidRPr="00367C62">
        <w:rPr>
          <w:noProof/>
        </w:rPr>
        <w:t xml:space="preserve">Sukumaran, Jeet, and Mark T. Holder. 2010. "DendroPy: a Python library for phylogenetic computing."  </w:t>
      </w:r>
      <w:r w:rsidRPr="00367C62">
        <w:rPr>
          <w:i/>
          <w:noProof/>
        </w:rPr>
        <w:t>Bioinformatics</w:t>
      </w:r>
      <w:r w:rsidRPr="00367C62">
        <w:rPr>
          <w:noProof/>
        </w:rPr>
        <w:t xml:space="preserve"> 26:1569-1571. doi: 10.1093/bioinformatics/btq228.</w:t>
      </w:r>
    </w:p>
    <w:p w14:paraId="165D33C8" w14:textId="77777777" w:rsidR="00367C62" w:rsidRPr="00367C62" w:rsidRDefault="00367C62" w:rsidP="00367C62">
      <w:pPr>
        <w:pStyle w:val="EndNoteBibliography"/>
        <w:spacing w:after="0"/>
        <w:ind w:left="720" w:hanging="720"/>
        <w:rPr>
          <w:noProof/>
        </w:rPr>
      </w:pPr>
      <w:r w:rsidRPr="00367C62">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367C62">
        <w:rPr>
          <w:i/>
          <w:noProof/>
        </w:rPr>
        <w:t>Nucleic Acids Research</w:t>
      </w:r>
      <w:r w:rsidRPr="00367C62">
        <w:rPr>
          <w:noProof/>
        </w:rPr>
        <w:t xml:space="preserve"> 43:D447-D452. doi: 10.1093/nar/gku1003.</w:t>
      </w:r>
    </w:p>
    <w:p w14:paraId="6C2ABFCC" w14:textId="77777777" w:rsidR="00367C62" w:rsidRPr="00367C62" w:rsidRDefault="00367C62" w:rsidP="00367C62">
      <w:pPr>
        <w:pStyle w:val="EndNoteBibliography"/>
        <w:spacing w:after="0"/>
        <w:ind w:left="720" w:hanging="720"/>
        <w:rPr>
          <w:noProof/>
        </w:rPr>
      </w:pPr>
      <w:r w:rsidRPr="00367C62">
        <w:rPr>
          <w:noProof/>
        </w:rPr>
        <w:lastRenderedPageBreak/>
        <w:t xml:space="preserve">Tanabe, Yuuhiko, Makoto M. Watanabe, and Junta Sugiyama. 2002. "Are Microsporidia really related to Fungi?: a reappraisal based on additional gene sequences from basal fungi."  </w:t>
      </w:r>
      <w:r w:rsidRPr="00367C62">
        <w:rPr>
          <w:i/>
          <w:noProof/>
        </w:rPr>
        <w:t>Mycological Research</w:t>
      </w:r>
      <w:r w:rsidRPr="00367C62">
        <w:rPr>
          <w:noProof/>
        </w:rPr>
        <w:t xml:space="preserve"> 106:1380-1391. doi: 10.1017/S095375620200686X.</w:t>
      </w:r>
    </w:p>
    <w:p w14:paraId="5E5D3DEA" w14:textId="77777777" w:rsidR="00367C62" w:rsidRPr="00367C62" w:rsidRDefault="00367C62" w:rsidP="00367C62">
      <w:pPr>
        <w:pStyle w:val="EndNoteBibliography"/>
        <w:spacing w:after="0"/>
        <w:ind w:left="720" w:hanging="720"/>
        <w:rPr>
          <w:noProof/>
        </w:rPr>
      </w:pPr>
      <w:r w:rsidRPr="00367C62">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367C62">
        <w:rPr>
          <w:i/>
          <w:noProof/>
        </w:rPr>
        <w:t>Journal of Molecular Evolution</w:t>
      </w:r>
      <w:r w:rsidRPr="00367C62">
        <w:rPr>
          <w:noProof/>
        </w:rPr>
        <w:t xml:space="preserve"> 59:780-791. doi: 10.1007/s00239-004-2673-0.</w:t>
      </w:r>
    </w:p>
    <w:p w14:paraId="20DCBA11" w14:textId="77777777" w:rsidR="00367C62" w:rsidRPr="00367C62" w:rsidRDefault="00367C62" w:rsidP="00367C62">
      <w:pPr>
        <w:pStyle w:val="EndNoteBibliography"/>
        <w:spacing w:after="0"/>
        <w:ind w:left="720" w:hanging="720"/>
        <w:rPr>
          <w:noProof/>
        </w:rPr>
      </w:pPr>
      <w:r w:rsidRPr="00367C62">
        <w:rPr>
          <w:noProof/>
        </w:rPr>
        <w:t xml:space="preserve">Trachana, Kalliopi, Tomas a Larsson, Sean Powell, Wei-Hua Chen, Tobias Doerks, Jean Muller, and Peer Bork. 2011. "Orthology prediction methods: a quality assessment using curated protein families."  </w:t>
      </w:r>
      <w:r w:rsidRPr="00367C62">
        <w:rPr>
          <w:i/>
          <w:noProof/>
        </w:rPr>
        <w:t>BioEssays : news and reviews in molecular, cellular and developmental biology</w:t>
      </w:r>
      <w:r w:rsidRPr="00367C62">
        <w:rPr>
          <w:noProof/>
        </w:rPr>
        <w:t xml:space="preserve"> 33:769-80. doi: 10.1002/bies.201100062.</w:t>
      </w:r>
    </w:p>
    <w:p w14:paraId="5121ECF1" w14:textId="77777777" w:rsidR="00367C62" w:rsidRPr="00367C62" w:rsidRDefault="00367C62" w:rsidP="00367C62">
      <w:pPr>
        <w:pStyle w:val="EndNoteBibliography"/>
        <w:spacing w:after="0"/>
        <w:ind w:left="720" w:hanging="720"/>
        <w:rPr>
          <w:noProof/>
        </w:rPr>
      </w:pPr>
      <w:r w:rsidRPr="00367C62">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367C62">
        <w:rPr>
          <w:i/>
          <w:noProof/>
        </w:rPr>
        <w:t>Bioinformatics</w:t>
      </w:r>
      <w:r w:rsidRPr="00367C62">
        <w:rPr>
          <w:noProof/>
        </w:rPr>
        <w:t xml:space="preserve"> 33:i75-i82. doi: 10.1093/bioinformatics/btx229.</w:t>
      </w:r>
    </w:p>
    <w:p w14:paraId="47DAEA0A" w14:textId="77777777" w:rsidR="00367C62" w:rsidRPr="00367C62" w:rsidRDefault="00367C62" w:rsidP="00367C62">
      <w:pPr>
        <w:pStyle w:val="EndNoteBibliography"/>
        <w:spacing w:after="0"/>
        <w:ind w:left="720" w:hanging="720"/>
        <w:rPr>
          <w:noProof/>
        </w:rPr>
      </w:pPr>
      <w:r w:rsidRPr="00367C62">
        <w:rPr>
          <w:noProof/>
        </w:rPr>
        <w:t xml:space="preserve">Tsaousis, Anastasios D., Edmund R S Kunji, Alina V. Goldberg, John M. Lucocq, Robert P. Hirt, and T. Martin Embley. 2008. "A novel route for ATP acquisition by the remnant mitochondria of Encephalitozoon cuniculi."  </w:t>
      </w:r>
      <w:r w:rsidRPr="00367C62">
        <w:rPr>
          <w:i/>
          <w:noProof/>
        </w:rPr>
        <w:t>Nature</w:t>
      </w:r>
      <w:r w:rsidRPr="00367C62">
        <w:rPr>
          <w:noProof/>
        </w:rPr>
        <w:t xml:space="preserve"> 453:553-556. doi: 10.1038/nature06903.</w:t>
      </w:r>
    </w:p>
    <w:p w14:paraId="49AB7509" w14:textId="77777777" w:rsidR="00367C62" w:rsidRPr="00367C62" w:rsidRDefault="00367C62" w:rsidP="00367C62">
      <w:pPr>
        <w:pStyle w:val="EndNoteBibliography"/>
        <w:spacing w:after="0"/>
        <w:ind w:left="720" w:hanging="720"/>
        <w:rPr>
          <w:noProof/>
        </w:rPr>
      </w:pPr>
      <w:r w:rsidRPr="00367C62">
        <w:rPr>
          <w:noProof/>
        </w:rPr>
        <w:t xml:space="preserve">van Dongen, Stjin. 2000. "Graph clustering by flow simulation."  </w:t>
      </w:r>
      <w:r w:rsidRPr="00367C62">
        <w:rPr>
          <w:i/>
          <w:noProof/>
        </w:rPr>
        <w:t>Graph stimulation by flow clustering</w:t>
      </w:r>
      <w:r w:rsidRPr="00367C62">
        <w:rPr>
          <w:noProof/>
        </w:rPr>
        <w:t xml:space="preserve"> PhD thesis:University of Utrecht-University of Utrecht. doi: 10.1016/j.cosrev.2007.05.001.</w:t>
      </w:r>
    </w:p>
    <w:p w14:paraId="4B7B4B97" w14:textId="77777777" w:rsidR="00367C62" w:rsidRPr="00367C62" w:rsidRDefault="00367C62" w:rsidP="00367C62">
      <w:pPr>
        <w:pStyle w:val="EndNoteBibliography"/>
        <w:spacing w:after="0"/>
        <w:ind w:left="720" w:hanging="720"/>
        <w:rPr>
          <w:noProof/>
        </w:rPr>
      </w:pPr>
      <w:r w:rsidRPr="00367C62">
        <w:rPr>
          <w:noProof/>
        </w:rPr>
        <w:t xml:space="preserve">Vandermeer, J. W., and T. A. Gochnauer. 1971. "Trehalase activity associated with spores of Nosema apis."  </w:t>
      </w:r>
      <w:r w:rsidRPr="00367C62">
        <w:rPr>
          <w:i/>
          <w:noProof/>
        </w:rPr>
        <w:t>Journal of Invertebrate Pathology</w:t>
      </w:r>
      <w:r w:rsidRPr="00367C62">
        <w:rPr>
          <w:noProof/>
        </w:rPr>
        <w:t xml:space="preserve"> 17:38-41. doi: 10.1016/0022-2011(71)90122-4.</w:t>
      </w:r>
    </w:p>
    <w:p w14:paraId="7CEE9554" w14:textId="77777777" w:rsidR="00367C62" w:rsidRPr="00367C62" w:rsidRDefault="00367C62" w:rsidP="00367C62">
      <w:pPr>
        <w:pStyle w:val="EndNoteBibliography"/>
        <w:spacing w:after="0"/>
        <w:ind w:left="720" w:hanging="720"/>
        <w:rPr>
          <w:noProof/>
        </w:rPr>
      </w:pPr>
      <w:r w:rsidRPr="00367C62">
        <w:rPr>
          <w:noProof/>
        </w:rPr>
        <w:t xml:space="preserve">Vivarès, CP, and G Méténier. 2001. "The microsporidian Encephalitozoon."  </w:t>
      </w:r>
      <w:r w:rsidRPr="00367C62">
        <w:rPr>
          <w:i/>
          <w:noProof/>
        </w:rPr>
        <w:t>Bioessays</w:t>
      </w:r>
      <w:r w:rsidRPr="00367C62">
        <w:rPr>
          <w:noProof/>
        </w:rPr>
        <w:t>:194-202.</w:t>
      </w:r>
    </w:p>
    <w:p w14:paraId="55E7947F" w14:textId="77777777" w:rsidR="00367C62" w:rsidRPr="00367C62" w:rsidRDefault="00367C62" w:rsidP="00367C62">
      <w:pPr>
        <w:pStyle w:val="EndNoteBibliography"/>
        <w:spacing w:after="0"/>
        <w:ind w:left="720" w:hanging="720"/>
        <w:rPr>
          <w:noProof/>
        </w:rPr>
      </w:pPr>
      <w:r w:rsidRPr="00367C62">
        <w:rPr>
          <w:noProof/>
        </w:rPr>
        <w:t xml:space="preserve">Vossbrinck, C. R., J. V. Maddox, S. Friedman, B. A. Debrunner-Vossbrinck, and C. R. Woese. 1987. "Ribosomal RNA sequence suggests microsporidia are extremely ancient eukaryotes."  </w:t>
      </w:r>
      <w:r w:rsidRPr="00367C62">
        <w:rPr>
          <w:i/>
          <w:noProof/>
        </w:rPr>
        <w:t>Nature</w:t>
      </w:r>
      <w:r w:rsidRPr="00367C62">
        <w:rPr>
          <w:noProof/>
        </w:rPr>
        <w:t xml:space="preserve"> 326:411-414. doi: 10.1038/326411a0.</w:t>
      </w:r>
    </w:p>
    <w:p w14:paraId="07D13EAB" w14:textId="77777777" w:rsidR="00367C62" w:rsidRPr="00367C62" w:rsidRDefault="00367C62" w:rsidP="00367C62">
      <w:pPr>
        <w:pStyle w:val="EndNoteBibliography"/>
        <w:spacing w:after="0"/>
        <w:ind w:left="720" w:hanging="720"/>
        <w:rPr>
          <w:noProof/>
        </w:rPr>
      </w:pPr>
      <w:r w:rsidRPr="00367C62">
        <w:rPr>
          <w:noProof/>
        </w:rPr>
        <w:t xml:space="preserve">Vossbrinck, Charles R., Bettina A. Debrunner‐Vossbrinck, and Louis M. Weiss. 2014. "Phylogeny of the Microsporidia."  </w:t>
      </w:r>
      <w:r w:rsidRPr="00367C62">
        <w:rPr>
          <w:i/>
          <w:noProof/>
        </w:rPr>
        <w:t>Microsporidia</w:t>
      </w:r>
      <w:r w:rsidRPr="00367C62">
        <w:rPr>
          <w:noProof/>
        </w:rPr>
        <w:t>. doi: 10.1002/9781118395264.ch6.</w:t>
      </w:r>
    </w:p>
    <w:p w14:paraId="15A2CCB2" w14:textId="77777777" w:rsidR="00367C62" w:rsidRPr="00367C62" w:rsidRDefault="00367C62" w:rsidP="00367C62">
      <w:pPr>
        <w:pStyle w:val="EndNoteBibliography"/>
        <w:spacing w:after="0"/>
        <w:ind w:left="720" w:hanging="720"/>
        <w:rPr>
          <w:noProof/>
        </w:rPr>
      </w:pPr>
      <w:r w:rsidRPr="00367C62">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367C62">
        <w:rPr>
          <w:i/>
          <w:noProof/>
        </w:rPr>
        <w:t>Cell</w:t>
      </w:r>
      <w:r w:rsidRPr="00367C62">
        <w:rPr>
          <w:noProof/>
        </w:rPr>
        <w:t xml:space="preserve"> 168:890-903.e15. doi: 10.1016/j.cell.2017.01.013.</w:t>
      </w:r>
    </w:p>
    <w:p w14:paraId="3594DA25" w14:textId="77777777" w:rsidR="00367C62" w:rsidRPr="00367C62" w:rsidRDefault="00367C62" w:rsidP="00367C62">
      <w:pPr>
        <w:pStyle w:val="EndNoteBibliography"/>
        <w:spacing w:after="0"/>
        <w:ind w:left="720" w:hanging="720"/>
        <w:rPr>
          <w:noProof/>
        </w:rPr>
      </w:pPr>
      <w:r w:rsidRPr="00367C62">
        <w:rPr>
          <w:noProof/>
        </w:rPr>
        <w:lastRenderedPageBreak/>
        <w:t xml:space="preserve">Weiser, Jaroslav. 1976. "Microsporidia in Invertebrates: Host-Parasite Relations at the Organismal Level." In </w:t>
      </w:r>
      <w:r w:rsidRPr="00367C62">
        <w:rPr>
          <w:i/>
          <w:noProof/>
        </w:rPr>
        <w:t>Biology of the Microsporidia</w:t>
      </w:r>
      <w:r w:rsidRPr="00367C62">
        <w:rPr>
          <w:noProof/>
        </w:rPr>
        <w:t>, 163-201. Springer, Boston, MA.</w:t>
      </w:r>
    </w:p>
    <w:p w14:paraId="78774DF3" w14:textId="77777777" w:rsidR="00367C62" w:rsidRPr="00367C62" w:rsidRDefault="00367C62" w:rsidP="00367C62">
      <w:pPr>
        <w:pStyle w:val="EndNoteBibliography"/>
        <w:spacing w:after="0"/>
        <w:ind w:left="720" w:hanging="720"/>
        <w:rPr>
          <w:noProof/>
        </w:rPr>
      </w:pPr>
      <w:r w:rsidRPr="00367C62">
        <w:rPr>
          <w:noProof/>
        </w:rPr>
        <w:t xml:space="preserve">Williams, Bryony A. P. 2009. "Unique physiology of host–parasite interactions in microsporidia infections."  </w:t>
      </w:r>
      <w:r w:rsidRPr="00367C62">
        <w:rPr>
          <w:i/>
          <w:noProof/>
        </w:rPr>
        <w:t>Cellular Microbiology</w:t>
      </w:r>
      <w:r w:rsidRPr="00367C62">
        <w:rPr>
          <w:noProof/>
        </w:rPr>
        <w:t xml:space="preserve"> 11:1551-1560. doi: 10.1111/j.1462-5822.2009.01362.x.</w:t>
      </w:r>
    </w:p>
    <w:p w14:paraId="05929238" w14:textId="77777777" w:rsidR="00367C62" w:rsidRPr="00367C62" w:rsidRDefault="00367C62" w:rsidP="00367C62">
      <w:pPr>
        <w:pStyle w:val="EndNoteBibliography"/>
        <w:spacing w:after="0"/>
        <w:ind w:left="720" w:hanging="720"/>
        <w:rPr>
          <w:noProof/>
        </w:rPr>
      </w:pPr>
      <w:r w:rsidRPr="00367C62">
        <w:rPr>
          <w:noProof/>
        </w:rPr>
        <w:t xml:space="preserve">Williams, Bryony A. P., and Patrick J. Keeling. 2011. "Microsporidia – Highly Reduced and Derived Relatives of Fungi." In </w:t>
      </w:r>
      <w:r w:rsidRPr="00367C62">
        <w:rPr>
          <w:i/>
          <w:noProof/>
        </w:rPr>
        <w:t>Evolution of Fungi and Fungal-Like Organisms</w:t>
      </w:r>
      <w:r w:rsidRPr="00367C62">
        <w:rPr>
          <w:noProof/>
        </w:rPr>
        <w:t>, 25-36. Springer, Berlin, Heidelberg.</w:t>
      </w:r>
    </w:p>
    <w:p w14:paraId="03DF6151" w14:textId="77777777" w:rsidR="00367C62" w:rsidRPr="00367C62" w:rsidRDefault="00367C62" w:rsidP="00367C62">
      <w:pPr>
        <w:pStyle w:val="EndNoteBibliography"/>
        <w:spacing w:after="0"/>
        <w:ind w:left="720" w:hanging="720"/>
        <w:rPr>
          <w:noProof/>
        </w:rPr>
      </w:pPr>
      <w:r w:rsidRPr="00367C62">
        <w:rPr>
          <w:noProof/>
        </w:rPr>
        <w:t xml:space="preserve">Williams, Simon G., and Simon C. Lovell. 2009. "The Effect of Sequence Evolution on Protein Structural Divergence."  </w:t>
      </w:r>
      <w:r w:rsidRPr="00367C62">
        <w:rPr>
          <w:i/>
          <w:noProof/>
        </w:rPr>
        <w:t>Molecular Biology and Evolution</w:t>
      </w:r>
      <w:r w:rsidRPr="00367C62">
        <w:rPr>
          <w:noProof/>
        </w:rPr>
        <w:t xml:space="preserve"> 26:1055-1065. doi: 10.1093/molbev/msp020.</w:t>
      </w:r>
    </w:p>
    <w:p w14:paraId="762D3FC5" w14:textId="77777777" w:rsidR="00367C62" w:rsidRPr="00367C62" w:rsidRDefault="00367C62" w:rsidP="00367C62">
      <w:pPr>
        <w:pStyle w:val="EndNoteBibliography"/>
        <w:spacing w:after="0"/>
        <w:ind w:left="720" w:hanging="720"/>
        <w:rPr>
          <w:noProof/>
        </w:rPr>
      </w:pPr>
      <w:r w:rsidRPr="00367C62">
        <w:rPr>
          <w:noProof/>
        </w:rPr>
        <w:t xml:space="preserve">Winkler, Herbert H., and H. Ekkehard Neuhaus. 1999. "Non-mitochondrial ATP transport."  </w:t>
      </w:r>
      <w:r w:rsidRPr="00367C62">
        <w:rPr>
          <w:i/>
          <w:noProof/>
        </w:rPr>
        <w:t>Trends in Biochemical Sciences</w:t>
      </w:r>
      <w:r w:rsidRPr="00367C62">
        <w:rPr>
          <w:noProof/>
        </w:rPr>
        <w:t xml:space="preserve"> 24:64-68. doi: 10.1016/S0968-0004(98)01334-6.</w:t>
      </w:r>
    </w:p>
    <w:p w14:paraId="75FF4B6E" w14:textId="77777777" w:rsidR="00367C62" w:rsidRPr="00367C62" w:rsidRDefault="00367C62" w:rsidP="00367C62">
      <w:pPr>
        <w:pStyle w:val="EndNoteBibliography"/>
        <w:spacing w:after="0"/>
        <w:ind w:left="720" w:hanging="720"/>
        <w:rPr>
          <w:noProof/>
        </w:rPr>
      </w:pPr>
      <w:r w:rsidRPr="00367C62">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367C62">
        <w:rPr>
          <w:i/>
          <w:noProof/>
        </w:rPr>
        <w:t>Environmental Microbiology</w:t>
      </w:r>
      <w:r w:rsidRPr="00367C62">
        <w:rPr>
          <w:noProof/>
        </w:rPr>
        <w:t xml:space="preserve"> 19:2077-2089. doi: 10.1111/1462-2920.13734.</w:t>
      </w:r>
    </w:p>
    <w:p w14:paraId="3BBF67DB" w14:textId="77777777" w:rsidR="00367C62" w:rsidRPr="00367C62" w:rsidRDefault="00367C62" w:rsidP="00367C62">
      <w:pPr>
        <w:pStyle w:val="EndNoteBibliography"/>
        <w:spacing w:after="0"/>
        <w:ind w:left="720" w:hanging="720"/>
        <w:rPr>
          <w:noProof/>
        </w:rPr>
      </w:pPr>
      <w:r w:rsidRPr="00367C62">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367C62">
        <w:rPr>
          <w:i/>
          <w:noProof/>
        </w:rPr>
        <w:t>Science</w:t>
      </w:r>
      <w:r w:rsidRPr="00367C62">
        <w:rPr>
          <w:noProof/>
        </w:rPr>
        <w:t xml:space="preserve"> 322:104-110. doi: 10.1126/science.1158684.</w:t>
      </w:r>
    </w:p>
    <w:p w14:paraId="7F1BBA48" w14:textId="77777777" w:rsidR="00367C62" w:rsidRPr="00367C62" w:rsidRDefault="00367C62" w:rsidP="00367C62">
      <w:pPr>
        <w:pStyle w:val="EndNoteBibliography"/>
        <w:ind w:left="720" w:hanging="720"/>
        <w:rPr>
          <w:noProof/>
        </w:rPr>
      </w:pPr>
      <w:r w:rsidRPr="00367C62">
        <w:rPr>
          <w:noProof/>
        </w:rPr>
        <w:t xml:space="preserve">Zudilova-Seinstra, Elena, Tony Adriaansen, and Robert van Liere. 2009. "Overview of Interactive Visualization." In </w:t>
      </w:r>
      <w:r w:rsidRPr="00367C62">
        <w:rPr>
          <w:i/>
          <w:noProof/>
        </w:rPr>
        <w:t>Advanced Information and Knowledge Processing</w:t>
      </w:r>
      <w:r w:rsidRPr="00367C62">
        <w:rPr>
          <w:noProof/>
        </w:rPr>
        <w:t>, 3-15.</w:t>
      </w:r>
    </w:p>
    <w:p w14:paraId="592BE48D" w14:textId="52A78164"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18" w:name="_Toc384627480"/>
      <w:bookmarkStart w:id="219" w:name="_Toc386107136"/>
      <w:r w:rsidRPr="00076E91">
        <w:rPr>
          <w:rFonts w:ascii="Palatino Linotype" w:hAnsi="Palatino Linotype"/>
          <w:sz w:val="24"/>
          <w:szCs w:val="24"/>
        </w:rPr>
        <w:lastRenderedPageBreak/>
        <w:t>Appendix</w:t>
      </w:r>
      <w:bookmarkEnd w:id="218"/>
      <w:bookmarkEnd w:id="219"/>
    </w:p>
    <w:p w14:paraId="3845406E" w14:textId="5EB483C5" w:rsidR="003955E8" w:rsidRDefault="003955E8" w:rsidP="00785690">
      <w:pPr>
        <w:pStyle w:val="Heading2"/>
        <w:numPr>
          <w:ilvl w:val="0"/>
          <w:numId w:val="0"/>
        </w:numPr>
      </w:pPr>
      <w:bookmarkStart w:id="220" w:name="_Toc386107137"/>
      <w:r w:rsidRPr="00785690">
        <w:t>Tables</w:t>
      </w:r>
      <w:bookmarkEnd w:id="220"/>
    </w:p>
    <w:p w14:paraId="328D328F" w14:textId="77777777" w:rsidR="002C44D0" w:rsidRDefault="002C44D0" w:rsidP="008D799A">
      <w:pPr>
        <w:spacing w:after="0" w:line="360" w:lineRule="auto"/>
        <w:rPr>
          <w:szCs w:val="24"/>
        </w:rPr>
      </w:pPr>
    </w:p>
    <w:p w14:paraId="3AF1065B" w14:textId="33E0CB04" w:rsidR="00A1533F" w:rsidRDefault="00A1533F" w:rsidP="00116F47">
      <w:pPr>
        <w:pStyle w:val="Caption"/>
        <w:keepNext/>
      </w:pPr>
      <w:bookmarkStart w:id="221" w:name="_Ref384422965"/>
      <w:bookmarkStart w:id="222" w:name="_Toc386113571"/>
      <w:r>
        <w:t xml:space="preserve">Table </w:t>
      </w:r>
      <w:r w:rsidR="009F5610">
        <w:fldChar w:fldCharType="begin"/>
      </w:r>
      <w:r w:rsidR="009F5610">
        <w:instrText xml:space="preserve"> STYLEREF 1 \s </w:instrText>
      </w:r>
      <w:r w:rsidR="009F5610">
        <w:fldChar w:fldCharType="separate"/>
      </w:r>
      <w:r w:rsidR="00AB3B3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1</w:t>
      </w:r>
      <w:r w:rsidR="009F5610">
        <w:fldChar w:fldCharType="end"/>
      </w:r>
      <w:bookmarkEnd w:id="221"/>
      <w:r>
        <w:t xml:space="preserve">: </w:t>
      </w:r>
      <w:r w:rsidRPr="00076E91">
        <w:t>24 taxa used for extent the initial homologous groups</w:t>
      </w:r>
      <w:r>
        <w:t xml:space="preserve"> including 17 non-microsporidia species used in the phylogenetic study </w:t>
      </w:r>
      <w:r w:rsidRPr="002A7762">
        <w:t>of</w:t>
      </w:r>
      <w:r w:rsidR="00E1078A">
        <w:t xml:space="preserve"> </w:t>
      </w:r>
      <w:r w:rsidR="00E1078A">
        <w:fldChar w:fldCharType="begin"/>
      </w:r>
      <w:r w:rsidR="00E1078A">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1078A">
        <w:fldChar w:fldCharType="separate"/>
      </w:r>
      <w:r w:rsidR="00E1078A">
        <w:rPr>
          <w:noProof/>
        </w:rPr>
        <w:t>(Capella-Gutiérrez, Marcet-Houben, and Gabaldón 2012)</w:t>
      </w:r>
      <w:r w:rsidR="00E1078A">
        <w:fldChar w:fldCharType="end"/>
      </w:r>
      <w:r w:rsidRPr="002A7762">
        <w:t xml:space="preserve"> </w:t>
      </w:r>
      <w:r>
        <w:t>and other 7 out-group taxa (highlighted in red).</w:t>
      </w:r>
      <w:r w:rsidR="000F4EC9">
        <w:t xml:space="preserve"> </w:t>
      </w:r>
      <w:r w:rsidR="00F157A7">
        <w:t xml:space="preserve">Columns indicate NCBI taxonomy ID, taxon name, phylum, kingdom and </w:t>
      </w:r>
      <w:r w:rsidR="003161DA">
        <w:t xml:space="preserve">the source where the proteomes were downloaded. </w:t>
      </w:r>
      <w:r w:rsidR="00DF7CF1">
        <w:t>The sources for those proteomes are JGI</w:t>
      </w:r>
      <w:r w:rsidR="0092384A">
        <w:t xml:space="preserve"> (</w:t>
      </w:r>
      <w:r w:rsidR="0092384A" w:rsidRPr="0092384A">
        <w:t>https://jgi.doe.gov</w:t>
      </w:r>
      <w:r w:rsidR="0092384A">
        <w:t>)</w:t>
      </w:r>
      <w:r w:rsidR="00DF7CF1">
        <w:t>, Broad Institute</w:t>
      </w:r>
      <w:r w:rsidR="00F265E6">
        <w:t xml:space="preserve"> (</w:t>
      </w:r>
      <w:r w:rsidR="00F265E6" w:rsidRPr="00F265E6">
        <w:t>https://www.broadinstitute.org</w:t>
      </w:r>
      <w:r w:rsidR="00F265E6">
        <w:t>)</w:t>
      </w:r>
      <w:r w:rsidR="00DF7CF1">
        <w:t>, UniProt</w:t>
      </w:r>
      <w:r w:rsidR="00782768">
        <w:t xml:space="preserve"> (</w:t>
      </w:r>
      <w:r w:rsidR="00782768" w:rsidRPr="00782768">
        <w:t>http://www.uniprot.org</w:t>
      </w:r>
      <w:r w:rsidR="00782768">
        <w:t>)</w:t>
      </w:r>
      <w:r w:rsidR="00DF7CF1">
        <w:t>, Ensembl</w:t>
      </w:r>
      <w:r w:rsidR="004830C1">
        <w:t xml:space="preserve"> (</w:t>
      </w:r>
      <w:r w:rsidR="004830C1" w:rsidRPr="004830C1">
        <w:t>https://www.ensembl.org/index.html</w:t>
      </w:r>
      <w:r w:rsidR="004830C1">
        <w:t>)</w:t>
      </w:r>
      <w:r w:rsidR="00DF7CF1">
        <w:t>, NCBI</w:t>
      </w:r>
      <w:r w:rsidR="000329B1">
        <w:t xml:space="preserve"> (</w:t>
      </w:r>
      <w:r w:rsidR="000329B1" w:rsidRPr="000329B1">
        <w:t>https://www.ncbi.nlm.nih.gov</w:t>
      </w:r>
      <w:r w:rsidR="000329B1">
        <w:t>)</w:t>
      </w:r>
      <w:r w:rsidR="00DF7CF1">
        <w:t xml:space="preserve">, </w:t>
      </w:r>
      <w:r w:rsidR="00116F47">
        <w:t>Candida Genome Database (</w:t>
      </w:r>
      <w:r w:rsidR="00DF7CF1">
        <w:t>CGD</w:t>
      </w:r>
      <w:r w:rsidR="00116F47">
        <w:t xml:space="preserve">, </w:t>
      </w:r>
      <w:r w:rsidR="00116F47" w:rsidRPr="00116F47">
        <w:t>http://www.candidagenome.org</w:t>
      </w:r>
      <w:r w:rsidR="00116F47">
        <w:t>)</w:t>
      </w:r>
      <w:r w:rsidR="00D52A3F">
        <w:t xml:space="preserve">, </w:t>
      </w:r>
      <w:r w:rsidR="00116F47">
        <w:t>PlasmoDB (</w:t>
      </w:r>
      <w:r w:rsidR="00116F47" w:rsidRPr="00116F47">
        <w:t>http://plasmodb.org/plasmo/</w:t>
      </w:r>
      <w:r w:rsidR="00116F47">
        <w:t>)</w:t>
      </w:r>
      <w:r w:rsidR="0020488C">
        <w:t xml:space="preserve"> and</w:t>
      </w:r>
      <w:r w:rsidR="00DF7CF1">
        <w:t xml:space="preserve"> Sanger</w:t>
      </w:r>
      <w:r w:rsidR="0020488C">
        <w:t xml:space="preserve"> Institute</w:t>
      </w:r>
      <w:r w:rsidR="009F1D7C">
        <w:t xml:space="preserve"> (</w:t>
      </w:r>
      <w:r w:rsidR="009F1D7C" w:rsidRPr="009F1D7C">
        <w:t>http://www.sanger.ac.uk/science/data</w:t>
      </w:r>
      <w:r w:rsidR="009F1D7C">
        <w:t>)</w:t>
      </w:r>
      <w:r w:rsidR="00DF7CF1">
        <w:t>.</w:t>
      </w:r>
      <w:bookmarkEnd w:id="222"/>
      <w:r w:rsidR="00DF7CF1">
        <w:t xml:space="preserve"> </w:t>
      </w:r>
    </w:p>
    <w:tbl>
      <w:tblPr>
        <w:tblStyle w:val="TableGrid"/>
        <w:tblW w:w="5000" w:type="pct"/>
        <w:tblLayout w:type="fixed"/>
        <w:tblLook w:val="04A0" w:firstRow="1" w:lastRow="0" w:firstColumn="1" w:lastColumn="0" w:noHBand="0" w:noVBand="1"/>
      </w:tblPr>
      <w:tblGrid>
        <w:gridCol w:w="959"/>
        <w:gridCol w:w="2771"/>
        <w:gridCol w:w="2081"/>
        <w:gridCol w:w="1427"/>
        <w:gridCol w:w="1482"/>
      </w:tblGrid>
      <w:tr w:rsidR="006C1493" w:rsidRPr="002C44D0" w14:paraId="17D453B5" w14:textId="2B09A489" w:rsidTr="00AF5709">
        <w:trPr>
          <w:trHeight w:val="300"/>
        </w:trPr>
        <w:tc>
          <w:tcPr>
            <w:tcW w:w="550" w:type="pct"/>
            <w:noWrap/>
            <w:hideMark/>
          </w:tcPr>
          <w:p w14:paraId="250751B9" w14:textId="0C0144C4" w:rsidR="006C1493" w:rsidRPr="002C44D0" w:rsidRDefault="006C1493" w:rsidP="002C44D0">
            <w:pPr>
              <w:spacing w:line="360" w:lineRule="auto"/>
              <w:rPr>
                <w:szCs w:val="24"/>
              </w:rPr>
            </w:pPr>
            <w:r w:rsidRPr="002C44D0">
              <w:rPr>
                <w:szCs w:val="24"/>
              </w:rPr>
              <w:t>ID</w:t>
            </w:r>
          </w:p>
        </w:tc>
        <w:tc>
          <w:tcPr>
            <w:tcW w:w="1589" w:type="pct"/>
            <w:noWrap/>
            <w:hideMark/>
          </w:tcPr>
          <w:p w14:paraId="24D6F722" w14:textId="77777777" w:rsidR="006C1493" w:rsidRPr="002C44D0" w:rsidRDefault="006C1493" w:rsidP="002C44D0">
            <w:pPr>
              <w:spacing w:line="360" w:lineRule="auto"/>
              <w:rPr>
                <w:szCs w:val="24"/>
              </w:rPr>
            </w:pPr>
            <w:r w:rsidRPr="002C44D0">
              <w:rPr>
                <w:szCs w:val="24"/>
              </w:rPr>
              <w:t>Taxon name</w:t>
            </w:r>
          </w:p>
        </w:tc>
        <w:tc>
          <w:tcPr>
            <w:tcW w:w="1193" w:type="pct"/>
            <w:noWrap/>
            <w:hideMark/>
          </w:tcPr>
          <w:p w14:paraId="65D38D6B" w14:textId="4F7EDC32" w:rsidR="006C1493" w:rsidRPr="002C44D0" w:rsidRDefault="006C1493" w:rsidP="002C44D0">
            <w:pPr>
              <w:spacing w:line="360" w:lineRule="auto"/>
              <w:rPr>
                <w:szCs w:val="24"/>
              </w:rPr>
            </w:pPr>
            <w:r>
              <w:rPr>
                <w:szCs w:val="24"/>
              </w:rPr>
              <w:t>P</w:t>
            </w:r>
            <w:r w:rsidRPr="002C44D0">
              <w:rPr>
                <w:szCs w:val="24"/>
              </w:rPr>
              <w:t>hylum</w:t>
            </w:r>
          </w:p>
        </w:tc>
        <w:tc>
          <w:tcPr>
            <w:tcW w:w="818" w:type="pct"/>
            <w:noWrap/>
            <w:hideMark/>
          </w:tcPr>
          <w:p w14:paraId="7FE5394E" w14:textId="2BEF7E67" w:rsidR="006C1493" w:rsidRPr="002C44D0" w:rsidRDefault="006C1493" w:rsidP="002C44D0">
            <w:pPr>
              <w:spacing w:line="360" w:lineRule="auto"/>
              <w:rPr>
                <w:szCs w:val="24"/>
              </w:rPr>
            </w:pPr>
            <w:r>
              <w:rPr>
                <w:szCs w:val="24"/>
              </w:rPr>
              <w:t>K</w:t>
            </w:r>
            <w:r w:rsidRPr="002C44D0">
              <w:rPr>
                <w:szCs w:val="24"/>
              </w:rPr>
              <w:t>ingdom</w:t>
            </w:r>
          </w:p>
        </w:tc>
        <w:tc>
          <w:tcPr>
            <w:tcW w:w="850" w:type="pct"/>
          </w:tcPr>
          <w:p w14:paraId="2BF9D6AA" w14:textId="0A223151" w:rsidR="006C1493" w:rsidRDefault="006C1493" w:rsidP="002C44D0">
            <w:pPr>
              <w:spacing w:line="360" w:lineRule="auto"/>
              <w:rPr>
                <w:szCs w:val="24"/>
              </w:rPr>
            </w:pPr>
            <w:r>
              <w:rPr>
                <w:szCs w:val="24"/>
              </w:rPr>
              <w:t>Source</w:t>
            </w:r>
          </w:p>
        </w:tc>
      </w:tr>
      <w:tr w:rsidR="006C1493" w:rsidRPr="002C44D0" w14:paraId="2CE9F166" w14:textId="2AAD08C2" w:rsidTr="00AF5709">
        <w:trPr>
          <w:trHeight w:val="300"/>
        </w:trPr>
        <w:tc>
          <w:tcPr>
            <w:tcW w:w="550" w:type="pct"/>
            <w:noWrap/>
            <w:hideMark/>
          </w:tcPr>
          <w:p w14:paraId="479C0FA9" w14:textId="77777777" w:rsidR="006C1493" w:rsidRPr="002C44D0" w:rsidRDefault="006C1493" w:rsidP="002C44D0">
            <w:pPr>
              <w:spacing w:line="360" w:lineRule="auto"/>
              <w:rPr>
                <w:szCs w:val="24"/>
              </w:rPr>
            </w:pPr>
            <w:r w:rsidRPr="002C44D0">
              <w:rPr>
                <w:szCs w:val="24"/>
              </w:rPr>
              <w:t>4932</w:t>
            </w:r>
          </w:p>
        </w:tc>
        <w:tc>
          <w:tcPr>
            <w:tcW w:w="1589" w:type="pct"/>
            <w:noWrap/>
            <w:hideMark/>
          </w:tcPr>
          <w:p w14:paraId="4911961E" w14:textId="77777777" w:rsidR="006C1493" w:rsidRPr="002C44D0" w:rsidRDefault="006C1493" w:rsidP="002C44D0">
            <w:pPr>
              <w:spacing w:line="360" w:lineRule="auto"/>
              <w:rPr>
                <w:i/>
                <w:szCs w:val="24"/>
              </w:rPr>
            </w:pPr>
            <w:r w:rsidRPr="002C44D0">
              <w:rPr>
                <w:i/>
                <w:szCs w:val="24"/>
              </w:rPr>
              <w:t>Saccharomyces cerevisiae</w:t>
            </w:r>
          </w:p>
        </w:tc>
        <w:tc>
          <w:tcPr>
            <w:tcW w:w="1193" w:type="pct"/>
            <w:noWrap/>
            <w:hideMark/>
          </w:tcPr>
          <w:p w14:paraId="42B8E0EE"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4999D0BE" w14:textId="77777777" w:rsidR="006C1493" w:rsidRPr="002C44D0" w:rsidRDefault="006C1493" w:rsidP="002C44D0">
            <w:pPr>
              <w:spacing w:line="360" w:lineRule="auto"/>
              <w:rPr>
                <w:szCs w:val="24"/>
              </w:rPr>
            </w:pPr>
            <w:r w:rsidRPr="002C44D0">
              <w:rPr>
                <w:szCs w:val="24"/>
              </w:rPr>
              <w:t>Fungi</w:t>
            </w:r>
          </w:p>
        </w:tc>
        <w:tc>
          <w:tcPr>
            <w:tcW w:w="850" w:type="pct"/>
          </w:tcPr>
          <w:p w14:paraId="4B35BB84" w14:textId="5CCAB9C7" w:rsidR="006C1493" w:rsidRPr="006C1493" w:rsidRDefault="006C1493" w:rsidP="002C44D0">
            <w:pPr>
              <w:spacing w:line="360" w:lineRule="auto"/>
              <w:rPr>
                <w:szCs w:val="24"/>
                <w:lang w:val="de-DE"/>
              </w:rPr>
            </w:pPr>
            <w:r>
              <w:rPr>
                <w:szCs w:val="24"/>
              </w:rPr>
              <w:t>Ensembl</w:t>
            </w:r>
          </w:p>
        </w:tc>
      </w:tr>
      <w:tr w:rsidR="006C1493" w:rsidRPr="002C44D0" w14:paraId="6137BB31" w14:textId="676783E7" w:rsidTr="00AF5709">
        <w:trPr>
          <w:trHeight w:val="300"/>
        </w:trPr>
        <w:tc>
          <w:tcPr>
            <w:tcW w:w="550" w:type="pct"/>
            <w:noWrap/>
            <w:hideMark/>
          </w:tcPr>
          <w:p w14:paraId="25DEB0DF" w14:textId="77777777" w:rsidR="006C1493" w:rsidRPr="002C44D0" w:rsidRDefault="006C1493" w:rsidP="002C44D0">
            <w:pPr>
              <w:spacing w:line="360" w:lineRule="auto"/>
              <w:rPr>
                <w:szCs w:val="24"/>
              </w:rPr>
            </w:pPr>
            <w:r w:rsidRPr="002C44D0">
              <w:rPr>
                <w:szCs w:val="24"/>
              </w:rPr>
              <w:t>5476</w:t>
            </w:r>
          </w:p>
        </w:tc>
        <w:tc>
          <w:tcPr>
            <w:tcW w:w="1589" w:type="pct"/>
            <w:noWrap/>
            <w:hideMark/>
          </w:tcPr>
          <w:p w14:paraId="6B34142E" w14:textId="77777777" w:rsidR="006C1493" w:rsidRPr="002C44D0" w:rsidRDefault="006C1493" w:rsidP="002C44D0">
            <w:pPr>
              <w:spacing w:line="360" w:lineRule="auto"/>
              <w:rPr>
                <w:i/>
                <w:szCs w:val="24"/>
              </w:rPr>
            </w:pPr>
            <w:r w:rsidRPr="002C44D0">
              <w:rPr>
                <w:i/>
                <w:szCs w:val="24"/>
              </w:rPr>
              <w:t>Candida albicans</w:t>
            </w:r>
          </w:p>
        </w:tc>
        <w:tc>
          <w:tcPr>
            <w:tcW w:w="1193" w:type="pct"/>
            <w:noWrap/>
            <w:hideMark/>
          </w:tcPr>
          <w:p w14:paraId="47F71941"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6D90A5DB" w14:textId="77777777" w:rsidR="006C1493" w:rsidRPr="002C44D0" w:rsidRDefault="006C1493" w:rsidP="002C44D0">
            <w:pPr>
              <w:spacing w:line="360" w:lineRule="auto"/>
              <w:rPr>
                <w:szCs w:val="24"/>
              </w:rPr>
            </w:pPr>
            <w:r w:rsidRPr="002C44D0">
              <w:rPr>
                <w:szCs w:val="24"/>
              </w:rPr>
              <w:t>Fungi</w:t>
            </w:r>
          </w:p>
        </w:tc>
        <w:tc>
          <w:tcPr>
            <w:tcW w:w="850" w:type="pct"/>
          </w:tcPr>
          <w:p w14:paraId="093C23AA" w14:textId="684600D3" w:rsidR="006C1493" w:rsidRPr="002C44D0" w:rsidRDefault="006C1493" w:rsidP="002C44D0">
            <w:pPr>
              <w:spacing w:line="360" w:lineRule="auto"/>
              <w:rPr>
                <w:szCs w:val="24"/>
              </w:rPr>
            </w:pPr>
            <w:r>
              <w:rPr>
                <w:szCs w:val="24"/>
              </w:rPr>
              <w:t>CGD</w:t>
            </w:r>
          </w:p>
        </w:tc>
      </w:tr>
      <w:tr w:rsidR="006C1493" w:rsidRPr="002C44D0" w14:paraId="3178A097" w14:textId="6330F611" w:rsidTr="00AF5709">
        <w:trPr>
          <w:trHeight w:val="300"/>
        </w:trPr>
        <w:tc>
          <w:tcPr>
            <w:tcW w:w="550" w:type="pct"/>
            <w:noWrap/>
            <w:hideMark/>
          </w:tcPr>
          <w:p w14:paraId="321531BA" w14:textId="77777777" w:rsidR="006C1493" w:rsidRPr="002C44D0" w:rsidRDefault="006C1493" w:rsidP="002C44D0">
            <w:pPr>
              <w:spacing w:line="360" w:lineRule="auto"/>
              <w:rPr>
                <w:szCs w:val="24"/>
              </w:rPr>
            </w:pPr>
            <w:r w:rsidRPr="002C44D0">
              <w:rPr>
                <w:szCs w:val="24"/>
              </w:rPr>
              <w:t>5141</w:t>
            </w:r>
          </w:p>
        </w:tc>
        <w:tc>
          <w:tcPr>
            <w:tcW w:w="1589" w:type="pct"/>
            <w:noWrap/>
            <w:hideMark/>
          </w:tcPr>
          <w:p w14:paraId="722167C3" w14:textId="77777777" w:rsidR="006C1493" w:rsidRPr="002C44D0" w:rsidRDefault="006C1493" w:rsidP="002C44D0">
            <w:pPr>
              <w:spacing w:line="360" w:lineRule="auto"/>
              <w:rPr>
                <w:i/>
                <w:szCs w:val="24"/>
              </w:rPr>
            </w:pPr>
            <w:r w:rsidRPr="002C44D0">
              <w:rPr>
                <w:i/>
                <w:szCs w:val="24"/>
              </w:rPr>
              <w:t>Neurospora crassa</w:t>
            </w:r>
          </w:p>
        </w:tc>
        <w:tc>
          <w:tcPr>
            <w:tcW w:w="1193" w:type="pct"/>
            <w:noWrap/>
            <w:hideMark/>
          </w:tcPr>
          <w:p w14:paraId="069690B7"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593A6D1C" w14:textId="77777777" w:rsidR="006C1493" w:rsidRPr="002C44D0" w:rsidRDefault="006C1493" w:rsidP="002C44D0">
            <w:pPr>
              <w:spacing w:line="360" w:lineRule="auto"/>
              <w:rPr>
                <w:szCs w:val="24"/>
              </w:rPr>
            </w:pPr>
            <w:r w:rsidRPr="002C44D0">
              <w:rPr>
                <w:szCs w:val="24"/>
              </w:rPr>
              <w:t>Fungi</w:t>
            </w:r>
          </w:p>
        </w:tc>
        <w:tc>
          <w:tcPr>
            <w:tcW w:w="850" w:type="pct"/>
          </w:tcPr>
          <w:p w14:paraId="685CC4B0" w14:textId="7F76E6E7" w:rsidR="006C1493" w:rsidRPr="002C44D0" w:rsidRDefault="008B37F9" w:rsidP="002C44D0">
            <w:pPr>
              <w:spacing w:line="360" w:lineRule="auto"/>
              <w:rPr>
                <w:szCs w:val="24"/>
              </w:rPr>
            </w:pPr>
            <w:r>
              <w:rPr>
                <w:szCs w:val="24"/>
              </w:rPr>
              <w:t>UniProt</w:t>
            </w:r>
          </w:p>
        </w:tc>
      </w:tr>
      <w:tr w:rsidR="006C1493" w:rsidRPr="002C44D0" w14:paraId="5B40609F" w14:textId="49F27DF6" w:rsidTr="00AF5709">
        <w:trPr>
          <w:trHeight w:val="300"/>
        </w:trPr>
        <w:tc>
          <w:tcPr>
            <w:tcW w:w="550" w:type="pct"/>
            <w:noWrap/>
            <w:hideMark/>
          </w:tcPr>
          <w:p w14:paraId="7BB59D63" w14:textId="77777777" w:rsidR="006C1493" w:rsidRPr="002C44D0" w:rsidRDefault="006C1493" w:rsidP="002C44D0">
            <w:pPr>
              <w:spacing w:line="360" w:lineRule="auto"/>
              <w:rPr>
                <w:szCs w:val="24"/>
              </w:rPr>
            </w:pPr>
            <w:r w:rsidRPr="002C44D0">
              <w:rPr>
                <w:szCs w:val="24"/>
              </w:rPr>
              <w:t>162425</w:t>
            </w:r>
          </w:p>
        </w:tc>
        <w:tc>
          <w:tcPr>
            <w:tcW w:w="1589" w:type="pct"/>
            <w:noWrap/>
            <w:hideMark/>
          </w:tcPr>
          <w:p w14:paraId="0163EBAF" w14:textId="77777777" w:rsidR="006C1493" w:rsidRPr="002C44D0" w:rsidRDefault="006C1493" w:rsidP="002C44D0">
            <w:pPr>
              <w:spacing w:line="360" w:lineRule="auto"/>
              <w:rPr>
                <w:i/>
                <w:szCs w:val="24"/>
              </w:rPr>
            </w:pPr>
            <w:r w:rsidRPr="002C44D0">
              <w:rPr>
                <w:i/>
                <w:szCs w:val="24"/>
              </w:rPr>
              <w:t>Aspergillus nidulans</w:t>
            </w:r>
          </w:p>
        </w:tc>
        <w:tc>
          <w:tcPr>
            <w:tcW w:w="1193" w:type="pct"/>
            <w:noWrap/>
            <w:hideMark/>
          </w:tcPr>
          <w:p w14:paraId="715550D8"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710B581E" w14:textId="77777777" w:rsidR="006C1493" w:rsidRPr="002C44D0" w:rsidRDefault="006C1493" w:rsidP="002C44D0">
            <w:pPr>
              <w:spacing w:line="360" w:lineRule="auto"/>
              <w:rPr>
                <w:szCs w:val="24"/>
              </w:rPr>
            </w:pPr>
            <w:r w:rsidRPr="002C44D0">
              <w:rPr>
                <w:szCs w:val="24"/>
              </w:rPr>
              <w:t>Fungi</w:t>
            </w:r>
          </w:p>
        </w:tc>
        <w:tc>
          <w:tcPr>
            <w:tcW w:w="850" w:type="pct"/>
          </w:tcPr>
          <w:p w14:paraId="76D72107" w14:textId="020BDDAC" w:rsidR="006C1493" w:rsidRPr="002C44D0" w:rsidRDefault="008B37F9" w:rsidP="002C44D0">
            <w:pPr>
              <w:spacing w:line="360" w:lineRule="auto"/>
              <w:rPr>
                <w:szCs w:val="24"/>
              </w:rPr>
            </w:pPr>
            <w:r>
              <w:rPr>
                <w:szCs w:val="24"/>
              </w:rPr>
              <w:t>Broad Inst</w:t>
            </w:r>
          </w:p>
        </w:tc>
      </w:tr>
      <w:tr w:rsidR="006C1493" w:rsidRPr="002C44D0" w14:paraId="6BF7BF82" w14:textId="361B0181" w:rsidTr="00AF5709">
        <w:trPr>
          <w:trHeight w:val="300"/>
        </w:trPr>
        <w:tc>
          <w:tcPr>
            <w:tcW w:w="550" w:type="pct"/>
            <w:noWrap/>
            <w:hideMark/>
          </w:tcPr>
          <w:p w14:paraId="4FC798FD" w14:textId="77777777" w:rsidR="006C1493" w:rsidRPr="002C44D0" w:rsidRDefault="006C1493" w:rsidP="002C44D0">
            <w:pPr>
              <w:spacing w:line="360" w:lineRule="auto"/>
              <w:rPr>
                <w:szCs w:val="24"/>
              </w:rPr>
            </w:pPr>
            <w:r w:rsidRPr="002C44D0">
              <w:rPr>
                <w:szCs w:val="24"/>
              </w:rPr>
              <w:t>4896</w:t>
            </w:r>
          </w:p>
        </w:tc>
        <w:tc>
          <w:tcPr>
            <w:tcW w:w="1589" w:type="pct"/>
            <w:noWrap/>
            <w:hideMark/>
          </w:tcPr>
          <w:p w14:paraId="37450AF6" w14:textId="77777777" w:rsidR="006C1493" w:rsidRPr="002C44D0" w:rsidRDefault="006C1493" w:rsidP="002C44D0">
            <w:pPr>
              <w:spacing w:line="360" w:lineRule="auto"/>
              <w:rPr>
                <w:i/>
                <w:szCs w:val="24"/>
              </w:rPr>
            </w:pPr>
            <w:r w:rsidRPr="002C44D0">
              <w:rPr>
                <w:i/>
                <w:szCs w:val="24"/>
              </w:rPr>
              <w:t>Schizosaccharomyces pombe</w:t>
            </w:r>
          </w:p>
        </w:tc>
        <w:tc>
          <w:tcPr>
            <w:tcW w:w="1193" w:type="pct"/>
            <w:noWrap/>
            <w:hideMark/>
          </w:tcPr>
          <w:p w14:paraId="6EC24C2B"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2EF0EE6E" w14:textId="77777777" w:rsidR="006C1493" w:rsidRPr="002C44D0" w:rsidRDefault="006C1493" w:rsidP="002C44D0">
            <w:pPr>
              <w:spacing w:line="360" w:lineRule="auto"/>
              <w:rPr>
                <w:szCs w:val="24"/>
              </w:rPr>
            </w:pPr>
            <w:r w:rsidRPr="002C44D0">
              <w:rPr>
                <w:szCs w:val="24"/>
              </w:rPr>
              <w:t>Fungi</w:t>
            </w:r>
          </w:p>
        </w:tc>
        <w:tc>
          <w:tcPr>
            <w:tcW w:w="850" w:type="pct"/>
          </w:tcPr>
          <w:p w14:paraId="4515845C" w14:textId="5A8216C2" w:rsidR="006C1493" w:rsidRPr="002C44D0" w:rsidRDefault="00076E68" w:rsidP="002C44D0">
            <w:pPr>
              <w:spacing w:line="360" w:lineRule="auto"/>
              <w:rPr>
                <w:szCs w:val="24"/>
              </w:rPr>
            </w:pPr>
            <w:r>
              <w:rPr>
                <w:szCs w:val="24"/>
              </w:rPr>
              <w:t>UniProt</w:t>
            </w:r>
          </w:p>
        </w:tc>
      </w:tr>
      <w:tr w:rsidR="006C1493" w:rsidRPr="002C44D0" w14:paraId="02DFB149" w14:textId="658396BC" w:rsidTr="00AF5709">
        <w:trPr>
          <w:trHeight w:val="300"/>
        </w:trPr>
        <w:tc>
          <w:tcPr>
            <w:tcW w:w="550" w:type="pct"/>
            <w:noWrap/>
            <w:hideMark/>
          </w:tcPr>
          <w:p w14:paraId="1A7ADE5B" w14:textId="77777777" w:rsidR="006C1493" w:rsidRPr="002C44D0" w:rsidRDefault="006C1493" w:rsidP="002C44D0">
            <w:pPr>
              <w:spacing w:line="360" w:lineRule="auto"/>
              <w:rPr>
                <w:szCs w:val="24"/>
              </w:rPr>
            </w:pPr>
            <w:r w:rsidRPr="002C44D0">
              <w:rPr>
                <w:szCs w:val="24"/>
              </w:rPr>
              <w:t>29883</w:t>
            </w:r>
          </w:p>
        </w:tc>
        <w:tc>
          <w:tcPr>
            <w:tcW w:w="1589" w:type="pct"/>
            <w:noWrap/>
            <w:hideMark/>
          </w:tcPr>
          <w:p w14:paraId="76B113E9" w14:textId="77777777" w:rsidR="006C1493" w:rsidRPr="002C44D0" w:rsidRDefault="006C1493" w:rsidP="002C44D0">
            <w:pPr>
              <w:spacing w:line="360" w:lineRule="auto"/>
              <w:rPr>
                <w:i/>
                <w:szCs w:val="24"/>
              </w:rPr>
            </w:pPr>
            <w:r w:rsidRPr="002C44D0">
              <w:rPr>
                <w:i/>
                <w:szCs w:val="24"/>
              </w:rPr>
              <w:t>Laccaria bicolor</w:t>
            </w:r>
          </w:p>
        </w:tc>
        <w:tc>
          <w:tcPr>
            <w:tcW w:w="1193" w:type="pct"/>
            <w:noWrap/>
            <w:hideMark/>
          </w:tcPr>
          <w:p w14:paraId="0255BD19" w14:textId="77777777" w:rsidR="006C1493" w:rsidRPr="002C44D0" w:rsidRDefault="006C1493" w:rsidP="002C44D0">
            <w:pPr>
              <w:spacing w:line="360" w:lineRule="auto"/>
              <w:rPr>
                <w:szCs w:val="24"/>
              </w:rPr>
            </w:pPr>
            <w:r w:rsidRPr="002C44D0">
              <w:rPr>
                <w:szCs w:val="24"/>
              </w:rPr>
              <w:t>Basidiomycota</w:t>
            </w:r>
          </w:p>
        </w:tc>
        <w:tc>
          <w:tcPr>
            <w:tcW w:w="818" w:type="pct"/>
            <w:noWrap/>
            <w:hideMark/>
          </w:tcPr>
          <w:p w14:paraId="2E44077A" w14:textId="77777777" w:rsidR="006C1493" w:rsidRPr="002C44D0" w:rsidRDefault="006C1493" w:rsidP="002C44D0">
            <w:pPr>
              <w:spacing w:line="360" w:lineRule="auto"/>
              <w:rPr>
                <w:szCs w:val="24"/>
              </w:rPr>
            </w:pPr>
            <w:r w:rsidRPr="002C44D0">
              <w:rPr>
                <w:szCs w:val="24"/>
              </w:rPr>
              <w:t>Fungi</w:t>
            </w:r>
          </w:p>
        </w:tc>
        <w:tc>
          <w:tcPr>
            <w:tcW w:w="850" w:type="pct"/>
          </w:tcPr>
          <w:p w14:paraId="043A97EC" w14:textId="451941C8" w:rsidR="006C1493" w:rsidRPr="002C44D0" w:rsidRDefault="007831C6" w:rsidP="002C44D0">
            <w:pPr>
              <w:spacing w:line="360" w:lineRule="auto"/>
              <w:rPr>
                <w:szCs w:val="24"/>
              </w:rPr>
            </w:pPr>
            <w:r>
              <w:rPr>
                <w:szCs w:val="24"/>
              </w:rPr>
              <w:t>JGI</w:t>
            </w:r>
          </w:p>
        </w:tc>
      </w:tr>
      <w:tr w:rsidR="006C1493" w:rsidRPr="002C44D0" w14:paraId="23C5E267" w14:textId="56E2E23E" w:rsidTr="00AF5709">
        <w:trPr>
          <w:trHeight w:val="300"/>
        </w:trPr>
        <w:tc>
          <w:tcPr>
            <w:tcW w:w="550" w:type="pct"/>
            <w:noWrap/>
            <w:hideMark/>
          </w:tcPr>
          <w:p w14:paraId="5AA0FF75" w14:textId="77777777" w:rsidR="006C1493" w:rsidRPr="002C44D0" w:rsidRDefault="006C1493" w:rsidP="002C44D0">
            <w:pPr>
              <w:spacing w:line="360" w:lineRule="auto"/>
              <w:rPr>
                <w:szCs w:val="24"/>
              </w:rPr>
            </w:pPr>
            <w:r w:rsidRPr="002C44D0">
              <w:rPr>
                <w:szCs w:val="24"/>
              </w:rPr>
              <w:t>5297</w:t>
            </w:r>
          </w:p>
        </w:tc>
        <w:tc>
          <w:tcPr>
            <w:tcW w:w="1589" w:type="pct"/>
            <w:noWrap/>
            <w:hideMark/>
          </w:tcPr>
          <w:p w14:paraId="6D74FF59" w14:textId="77777777" w:rsidR="006C1493" w:rsidRPr="002C44D0" w:rsidRDefault="006C1493" w:rsidP="002C44D0">
            <w:pPr>
              <w:spacing w:line="360" w:lineRule="auto"/>
              <w:rPr>
                <w:i/>
                <w:szCs w:val="24"/>
              </w:rPr>
            </w:pPr>
            <w:r w:rsidRPr="002C44D0">
              <w:rPr>
                <w:i/>
                <w:szCs w:val="24"/>
              </w:rPr>
              <w:t>Puccinia graminis</w:t>
            </w:r>
          </w:p>
        </w:tc>
        <w:tc>
          <w:tcPr>
            <w:tcW w:w="1193" w:type="pct"/>
            <w:noWrap/>
            <w:hideMark/>
          </w:tcPr>
          <w:p w14:paraId="3C74F3FD" w14:textId="77777777" w:rsidR="006C1493" w:rsidRPr="002C44D0" w:rsidRDefault="006C1493" w:rsidP="002C44D0">
            <w:pPr>
              <w:spacing w:line="360" w:lineRule="auto"/>
              <w:rPr>
                <w:szCs w:val="24"/>
              </w:rPr>
            </w:pPr>
            <w:r w:rsidRPr="002C44D0">
              <w:rPr>
                <w:szCs w:val="24"/>
              </w:rPr>
              <w:t>Basidiomycota</w:t>
            </w:r>
          </w:p>
        </w:tc>
        <w:tc>
          <w:tcPr>
            <w:tcW w:w="818" w:type="pct"/>
            <w:noWrap/>
            <w:hideMark/>
          </w:tcPr>
          <w:p w14:paraId="6DC11815" w14:textId="77777777" w:rsidR="006C1493" w:rsidRPr="002C44D0" w:rsidRDefault="006C1493" w:rsidP="002C44D0">
            <w:pPr>
              <w:spacing w:line="360" w:lineRule="auto"/>
              <w:rPr>
                <w:szCs w:val="24"/>
              </w:rPr>
            </w:pPr>
            <w:r w:rsidRPr="002C44D0">
              <w:rPr>
                <w:szCs w:val="24"/>
              </w:rPr>
              <w:t>Fungi</w:t>
            </w:r>
          </w:p>
        </w:tc>
        <w:tc>
          <w:tcPr>
            <w:tcW w:w="850" w:type="pct"/>
          </w:tcPr>
          <w:p w14:paraId="590E567D" w14:textId="74FD811A" w:rsidR="006C1493" w:rsidRPr="002C44D0" w:rsidRDefault="007831C6" w:rsidP="002C44D0">
            <w:pPr>
              <w:spacing w:line="360" w:lineRule="auto"/>
              <w:rPr>
                <w:szCs w:val="24"/>
              </w:rPr>
            </w:pPr>
            <w:r>
              <w:rPr>
                <w:szCs w:val="24"/>
              </w:rPr>
              <w:t>Broad</w:t>
            </w:r>
          </w:p>
        </w:tc>
      </w:tr>
      <w:tr w:rsidR="006C1493" w:rsidRPr="002C44D0" w14:paraId="43266424" w14:textId="1618DDD1" w:rsidTr="00AF5709">
        <w:trPr>
          <w:trHeight w:val="300"/>
        </w:trPr>
        <w:tc>
          <w:tcPr>
            <w:tcW w:w="550" w:type="pct"/>
            <w:noWrap/>
            <w:hideMark/>
          </w:tcPr>
          <w:p w14:paraId="798B5E29" w14:textId="77777777" w:rsidR="006C1493" w:rsidRPr="002C44D0" w:rsidRDefault="006C1493" w:rsidP="002C44D0">
            <w:pPr>
              <w:spacing w:line="360" w:lineRule="auto"/>
              <w:rPr>
                <w:szCs w:val="24"/>
              </w:rPr>
            </w:pPr>
            <w:r w:rsidRPr="002C44D0">
              <w:rPr>
                <w:szCs w:val="24"/>
              </w:rPr>
              <w:t>36080</w:t>
            </w:r>
          </w:p>
        </w:tc>
        <w:tc>
          <w:tcPr>
            <w:tcW w:w="1589" w:type="pct"/>
            <w:noWrap/>
            <w:hideMark/>
          </w:tcPr>
          <w:p w14:paraId="72A83571" w14:textId="77777777" w:rsidR="006C1493" w:rsidRPr="002C44D0" w:rsidRDefault="006C1493" w:rsidP="002C44D0">
            <w:pPr>
              <w:spacing w:line="360" w:lineRule="auto"/>
              <w:rPr>
                <w:i/>
                <w:szCs w:val="24"/>
              </w:rPr>
            </w:pPr>
            <w:r w:rsidRPr="002C44D0">
              <w:rPr>
                <w:i/>
                <w:szCs w:val="24"/>
              </w:rPr>
              <w:t>Mucor circinelloides</w:t>
            </w:r>
          </w:p>
        </w:tc>
        <w:tc>
          <w:tcPr>
            <w:tcW w:w="1193" w:type="pct"/>
            <w:noWrap/>
            <w:hideMark/>
          </w:tcPr>
          <w:p w14:paraId="3A171548" w14:textId="77777777" w:rsidR="006C1493" w:rsidRPr="002C44D0" w:rsidRDefault="006C1493" w:rsidP="002C44D0">
            <w:pPr>
              <w:spacing w:line="360" w:lineRule="auto"/>
              <w:rPr>
                <w:szCs w:val="24"/>
              </w:rPr>
            </w:pPr>
            <w:r w:rsidRPr="002C44D0">
              <w:rPr>
                <w:szCs w:val="24"/>
              </w:rPr>
              <w:t>Mucoromycota</w:t>
            </w:r>
          </w:p>
        </w:tc>
        <w:tc>
          <w:tcPr>
            <w:tcW w:w="818" w:type="pct"/>
            <w:noWrap/>
            <w:hideMark/>
          </w:tcPr>
          <w:p w14:paraId="22982DEB" w14:textId="77777777" w:rsidR="006C1493" w:rsidRPr="002C44D0" w:rsidRDefault="006C1493" w:rsidP="002C44D0">
            <w:pPr>
              <w:spacing w:line="360" w:lineRule="auto"/>
              <w:rPr>
                <w:szCs w:val="24"/>
              </w:rPr>
            </w:pPr>
            <w:r w:rsidRPr="002C44D0">
              <w:rPr>
                <w:szCs w:val="24"/>
              </w:rPr>
              <w:t>Fungi</w:t>
            </w:r>
          </w:p>
        </w:tc>
        <w:tc>
          <w:tcPr>
            <w:tcW w:w="850" w:type="pct"/>
          </w:tcPr>
          <w:p w14:paraId="53025DB0" w14:textId="4A5B2CDF" w:rsidR="006C1493" w:rsidRPr="002C44D0" w:rsidRDefault="00F83664" w:rsidP="002C44D0">
            <w:pPr>
              <w:spacing w:line="360" w:lineRule="auto"/>
              <w:rPr>
                <w:szCs w:val="24"/>
              </w:rPr>
            </w:pPr>
            <w:r>
              <w:rPr>
                <w:szCs w:val="24"/>
              </w:rPr>
              <w:t>JGI</w:t>
            </w:r>
          </w:p>
        </w:tc>
      </w:tr>
      <w:tr w:rsidR="006C1493" w:rsidRPr="002C44D0" w14:paraId="3C44C593" w14:textId="1CD0FCB6" w:rsidTr="00AF5709">
        <w:trPr>
          <w:trHeight w:val="300"/>
        </w:trPr>
        <w:tc>
          <w:tcPr>
            <w:tcW w:w="550" w:type="pct"/>
            <w:noWrap/>
            <w:hideMark/>
          </w:tcPr>
          <w:p w14:paraId="32DC95C4" w14:textId="77777777" w:rsidR="006C1493" w:rsidRPr="002C44D0" w:rsidRDefault="006C1493" w:rsidP="002C44D0">
            <w:pPr>
              <w:spacing w:line="360" w:lineRule="auto"/>
              <w:rPr>
                <w:szCs w:val="24"/>
              </w:rPr>
            </w:pPr>
            <w:r w:rsidRPr="002C44D0">
              <w:rPr>
                <w:szCs w:val="24"/>
              </w:rPr>
              <w:t>64495</w:t>
            </w:r>
          </w:p>
        </w:tc>
        <w:tc>
          <w:tcPr>
            <w:tcW w:w="1589" w:type="pct"/>
            <w:noWrap/>
            <w:hideMark/>
          </w:tcPr>
          <w:p w14:paraId="536A4E21" w14:textId="77777777" w:rsidR="006C1493" w:rsidRPr="002C44D0" w:rsidRDefault="006C1493" w:rsidP="002C44D0">
            <w:pPr>
              <w:spacing w:line="360" w:lineRule="auto"/>
              <w:rPr>
                <w:i/>
                <w:szCs w:val="24"/>
              </w:rPr>
            </w:pPr>
            <w:r w:rsidRPr="002C44D0">
              <w:rPr>
                <w:i/>
                <w:szCs w:val="24"/>
              </w:rPr>
              <w:t>Rhizopus oryzae</w:t>
            </w:r>
          </w:p>
        </w:tc>
        <w:tc>
          <w:tcPr>
            <w:tcW w:w="1193" w:type="pct"/>
            <w:noWrap/>
            <w:hideMark/>
          </w:tcPr>
          <w:p w14:paraId="30441E3B" w14:textId="77777777" w:rsidR="006C1493" w:rsidRPr="002C44D0" w:rsidRDefault="006C1493" w:rsidP="002C44D0">
            <w:pPr>
              <w:spacing w:line="360" w:lineRule="auto"/>
              <w:rPr>
                <w:szCs w:val="24"/>
              </w:rPr>
            </w:pPr>
            <w:r w:rsidRPr="002C44D0">
              <w:rPr>
                <w:szCs w:val="24"/>
              </w:rPr>
              <w:t>Mucoromycota</w:t>
            </w:r>
          </w:p>
        </w:tc>
        <w:tc>
          <w:tcPr>
            <w:tcW w:w="818" w:type="pct"/>
            <w:noWrap/>
            <w:hideMark/>
          </w:tcPr>
          <w:p w14:paraId="404899E5" w14:textId="77777777" w:rsidR="006C1493" w:rsidRPr="002C44D0" w:rsidRDefault="006C1493" w:rsidP="002C44D0">
            <w:pPr>
              <w:spacing w:line="360" w:lineRule="auto"/>
              <w:rPr>
                <w:szCs w:val="24"/>
              </w:rPr>
            </w:pPr>
            <w:r w:rsidRPr="002C44D0">
              <w:rPr>
                <w:szCs w:val="24"/>
              </w:rPr>
              <w:t>Fungi</w:t>
            </w:r>
          </w:p>
        </w:tc>
        <w:tc>
          <w:tcPr>
            <w:tcW w:w="850" w:type="pct"/>
          </w:tcPr>
          <w:p w14:paraId="187B8871" w14:textId="42B97013" w:rsidR="006C1493" w:rsidRPr="002C44D0" w:rsidRDefault="004F353A" w:rsidP="002C44D0">
            <w:pPr>
              <w:spacing w:line="360" w:lineRule="auto"/>
              <w:rPr>
                <w:szCs w:val="24"/>
              </w:rPr>
            </w:pPr>
            <w:r>
              <w:rPr>
                <w:szCs w:val="24"/>
              </w:rPr>
              <w:t>Broad Inst</w:t>
            </w:r>
          </w:p>
        </w:tc>
      </w:tr>
      <w:tr w:rsidR="006C1493" w:rsidRPr="002C44D0" w14:paraId="2106F37D" w14:textId="562E24FA" w:rsidTr="00AF5709">
        <w:trPr>
          <w:trHeight w:val="300"/>
        </w:trPr>
        <w:tc>
          <w:tcPr>
            <w:tcW w:w="550" w:type="pct"/>
            <w:noWrap/>
            <w:hideMark/>
          </w:tcPr>
          <w:p w14:paraId="355C7B02" w14:textId="77777777" w:rsidR="006C1493" w:rsidRPr="002C44D0" w:rsidRDefault="006C1493" w:rsidP="002C44D0">
            <w:pPr>
              <w:spacing w:line="360" w:lineRule="auto"/>
              <w:rPr>
                <w:szCs w:val="24"/>
              </w:rPr>
            </w:pPr>
            <w:r w:rsidRPr="002C44D0">
              <w:rPr>
                <w:szCs w:val="24"/>
              </w:rPr>
              <w:t>4837</w:t>
            </w:r>
          </w:p>
        </w:tc>
        <w:tc>
          <w:tcPr>
            <w:tcW w:w="1589" w:type="pct"/>
            <w:noWrap/>
            <w:hideMark/>
          </w:tcPr>
          <w:p w14:paraId="37E7D711" w14:textId="77777777" w:rsidR="006C1493" w:rsidRPr="002C44D0" w:rsidRDefault="006C1493" w:rsidP="002C44D0">
            <w:pPr>
              <w:spacing w:line="360" w:lineRule="auto"/>
              <w:rPr>
                <w:i/>
                <w:szCs w:val="24"/>
              </w:rPr>
            </w:pPr>
            <w:r w:rsidRPr="002C44D0">
              <w:rPr>
                <w:i/>
                <w:szCs w:val="24"/>
              </w:rPr>
              <w:t>Phycomyces blakesleeanus</w:t>
            </w:r>
          </w:p>
        </w:tc>
        <w:tc>
          <w:tcPr>
            <w:tcW w:w="1193" w:type="pct"/>
            <w:noWrap/>
            <w:hideMark/>
          </w:tcPr>
          <w:p w14:paraId="54326AC3" w14:textId="77777777" w:rsidR="006C1493" w:rsidRPr="002C44D0" w:rsidRDefault="006C1493" w:rsidP="002C44D0">
            <w:pPr>
              <w:spacing w:line="360" w:lineRule="auto"/>
              <w:rPr>
                <w:szCs w:val="24"/>
              </w:rPr>
            </w:pPr>
            <w:r w:rsidRPr="002C44D0">
              <w:rPr>
                <w:szCs w:val="24"/>
              </w:rPr>
              <w:t>Mucoromycota</w:t>
            </w:r>
          </w:p>
        </w:tc>
        <w:tc>
          <w:tcPr>
            <w:tcW w:w="818" w:type="pct"/>
            <w:noWrap/>
            <w:hideMark/>
          </w:tcPr>
          <w:p w14:paraId="2D368E89" w14:textId="77777777" w:rsidR="006C1493" w:rsidRPr="002C44D0" w:rsidRDefault="006C1493" w:rsidP="002C44D0">
            <w:pPr>
              <w:spacing w:line="360" w:lineRule="auto"/>
              <w:rPr>
                <w:szCs w:val="24"/>
              </w:rPr>
            </w:pPr>
            <w:r w:rsidRPr="002C44D0">
              <w:rPr>
                <w:szCs w:val="24"/>
              </w:rPr>
              <w:t>Fungi</w:t>
            </w:r>
          </w:p>
        </w:tc>
        <w:tc>
          <w:tcPr>
            <w:tcW w:w="850" w:type="pct"/>
          </w:tcPr>
          <w:p w14:paraId="434D6110" w14:textId="440066CD" w:rsidR="006C1493" w:rsidRPr="002C44D0" w:rsidRDefault="00DC4D39" w:rsidP="002C44D0">
            <w:pPr>
              <w:spacing w:line="360" w:lineRule="auto"/>
              <w:rPr>
                <w:szCs w:val="24"/>
              </w:rPr>
            </w:pPr>
            <w:r>
              <w:rPr>
                <w:szCs w:val="24"/>
              </w:rPr>
              <w:t>JGI</w:t>
            </w:r>
          </w:p>
        </w:tc>
      </w:tr>
      <w:tr w:rsidR="006C1493" w:rsidRPr="002C44D0" w14:paraId="68B56C12" w14:textId="0A917F47" w:rsidTr="00AF5709">
        <w:trPr>
          <w:trHeight w:val="300"/>
        </w:trPr>
        <w:tc>
          <w:tcPr>
            <w:tcW w:w="550" w:type="pct"/>
            <w:noWrap/>
            <w:hideMark/>
          </w:tcPr>
          <w:p w14:paraId="22B7D475" w14:textId="77777777" w:rsidR="006C1493" w:rsidRPr="002C44D0" w:rsidRDefault="006C1493" w:rsidP="002C44D0">
            <w:pPr>
              <w:spacing w:line="360" w:lineRule="auto"/>
              <w:rPr>
                <w:szCs w:val="24"/>
              </w:rPr>
            </w:pPr>
            <w:r w:rsidRPr="002C44D0">
              <w:rPr>
                <w:szCs w:val="24"/>
              </w:rPr>
              <w:t>109871</w:t>
            </w:r>
          </w:p>
        </w:tc>
        <w:tc>
          <w:tcPr>
            <w:tcW w:w="1589" w:type="pct"/>
            <w:noWrap/>
            <w:hideMark/>
          </w:tcPr>
          <w:p w14:paraId="015E6260" w14:textId="77777777" w:rsidR="006C1493" w:rsidRPr="002C44D0" w:rsidRDefault="006C1493" w:rsidP="002C44D0">
            <w:pPr>
              <w:spacing w:line="360" w:lineRule="auto"/>
              <w:rPr>
                <w:i/>
                <w:szCs w:val="24"/>
              </w:rPr>
            </w:pPr>
            <w:r w:rsidRPr="002C44D0">
              <w:rPr>
                <w:i/>
                <w:szCs w:val="24"/>
              </w:rPr>
              <w:t>Batrachochytrium dendrobatidis</w:t>
            </w:r>
          </w:p>
        </w:tc>
        <w:tc>
          <w:tcPr>
            <w:tcW w:w="1193" w:type="pct"/>
            <w:noWrap/>
            <w:hideMark/>
          </w:tcPr>
          <w:p w14:paraId="1CF0B67F" w14:textId="77777777" w:rsidR="006C1493" w:rsidRPr="002C44D0" w:rsidRDefault="006C1493" w:rsidP="002C44D0">
            <w:pPr>
              <w:spacing w:line="360" w:lineRule="auto"/>
              <w:rPr>
                <w:szCs w:val="24"/>
              </w:rPr>
            </w:pPr>
            <w:r w:rsidRPr="002C44D0">
              <w:rPr>
                <w:szCs w:val="24"/>
              </w:rPr>
              <w:t>Chytridiomycota</w:t>
            </w:r>
          </w:p>
        </w:tc>
        <w:tc>
          <w:tcPr>
            <w:tcW w:w="818" w:type="pct"/>
            <w:noWrap/>
            <w:hideMark/>
          </w:tcPr>
          <w:p w14:paraId="5995F3C3" w14:textId="77777777" w:rsidR="006C1493" w:rsidRPr="002C44D0" w:rsidRDefault="006C1493" w:rsidP="002C44D0">
            <w:pPr>
              <w:spacing w:line="360" w:lineRule="auto"/>
              <w:rPr>
                <w:szCs w:val="24"/>
              </w:rPr>
            </w:pPr>
            <w:r w:rsidRPr="002C44D0">
              <w:rPr>
                <w:szCs w:val="24"/>
              </w:rPr>
              <w:t>Fungi</w:t>
            </w:r>
          </w:p>
        </w:tc>
        <w:tc>
          <w:tcPr>
            <w:tcW w:w="850" w:type="pct"/>
          </w:tcPr>
          <w:p w14:paraId="0ACC7FD1" w14:textId="5E74A7CE" w:rsidR="006C1493" w:rsidRPr="002C44D0" w:rsidRDefault="00DC4D39" w:rsidP="002C44D0">
            <w:pPr>
              <w:spacing w:line="360" w:lineRule="auto"/>
              <w:rPr>
                <w:szCs w:val="24"/>
              </w:rPr>
            </w:pPr>
            <w:r>
              <w:rPr>
                <w:szCs w:val="24"/>
              </w:rPr>
              <w:t>JGI</w:t>
            </w:r>
          </w:p>
        </w:tc>
      </w:tr>
      <w:tr w:rsidR="006C1493" w:rsidRPr="002C44D0" w14:paraId="0EC1584F" w14:textId="6250312B" w:rsidTr="00AF5709">
        <w:trPr>
          <w:trHeight w:val="300"/>
        </w:trPr>
        <w:tc>
          <w:tcPr>
            <w:tcW w:w="550" w:type="pct"/>
            <w:noWrap/>
            <w:hideMark/>
          </w:tcPr>
          <w:p w14:paraId="12FFEA2C" w14:textId="77777777" w:rsidR="006C1493" w:rsidRPr="002C44D0" w:rsidRDefault="006C1493" w:rsidP="002C44D0">
            <w:pPr>
              <w:spacing w:line="360" w:lineRule="auto"/>
              <w:rPr>
                <w:szCs w:val="24"/>
              </w:rPr>
            </w:pPr>
            <w:r w:rsidRPr="002C44D0">
              <w:rPr>
                <w:szCs w:val="24"/>
              </w:rPr>
              <w:t>109760</w:t>
            </w:r>
          </w:p>
        </w:tc>
        <w:tc>
          <w:tcPr>
            <w:tcW w:w="1589" w:type="pct"/>
            <w:noWrap/>
            <w:hideMark/>
          </w:tcPr>
          <w:p w14:paraId="7EC76895" w14:textId="77777777" w:rsidR="006C1493" w:rsidRPr="002C44D0" w:rsidRDefault="006C1493" w:rsidP="002C44D0">
            <w:pPr>
              <w:spacing w:line="360" w:lineRule="auto"/>
              <w:rPr>
                <w:i/>
                <w:szCs w:val="24"/>
              </w:rPr>
            </w:pPr>
            <w:r w:rsidRPr="002C44D0">
              <w:rPr>
                <w:i/>
                <w:szCs w:val="24"/>
              </w:rPr>
              <w:t>Spizellomyces punctatus</w:t>
            </w:r>
          </w:p>
        </w:tc>
        <w:tc>
          <w:tcPr>
            <w:tcW w:w="1193" w:type="pct"/>
            <w:noWrap/>
            <w:hideMark/>
          </w:tcPr>
          <w:p w14:paraId="43040AB9" w14:textId="77777777" w:rsidR="006C1493" w:rsidRPr="002C44D0" w:rsidRDefault="006C1493" w:rsidP="002C44D0">
            <w:pPr>
              <w:spacing w:line="360" w:lineRule="auto"/>
              <w:rPr>
                <w:szCs w:val="24"/>
              </w:rPr>
            </w:pPr>
            <w:r w:rsidRPr="002C44D0">
              <w:rPr>
                <w:szCs w:val="24"/>
              </w:rPr>
              <w:t>Chytridiomycota</w:t>
            </w:r>
          </w:p>
        </w:tc>
        <w:tc>
          <w:tcPr>
            <w:tcW w:w="818" w:type="pct"/>
            <w:noWrap/>
            <w:hideMark/>
          </w:tcPr>
          <w:p w14:paraId="0D1C38F2" w14:textId="77777777" w:rsidR="006C1493" w:rsidRPr="002C44D0" w:rsidRDefault="006C1493" w:rsidP="002C44D0">
            <w:pPr>
              <w:spacing w:line="360" w:lineRule="auto"/>
              <w:rPr>
                <w:szCs w:val="24"/>
              </w:rPr>
            </w:pPr>
            <w:r w:rsidRPr="002C44D0">
              <w:rPr>
                <w:szCs w:val="24"/>
              </w:rPr>
              <w:t>Fungi</w:t>
            </w:r>
          </w:p>
        </w:tc>
        <w:tc>
          <w:tcPr>
            <w:tcW w:w="850" w:type="pct"/>
          </w:tcPr>
          <w:p w14:paraId="397B19F6" w14:textId="036141CA" w:rsidR="006C1493" w:rsidRPr="002C44D0" w:rsidRDefault="007172DE" w:rsidP="002C44D0">
            <w:pPr>
              <w:spacing w:line="360" w:lineRule="auto"/>
              <w:rPr>
                <w:szCs w:val="24"/>
              </w:rPr>
            </w:pPr>
            <w:r>
              <w:rPr>
                <w:szCs w:val="24"/>
              </w:rPr>
              <w:t>Broad Inst</w:t>
            </w:r>
          </w:p>
        </w:tc>
      </w:tr>
      <w:tr w:rsidR="006C1493" w:rsidRPr="002C44D0" w14:paraId="7E20FE72" w14:textId="429FB5F4" w:rsidTr="00AF5709">
        <w:trPr>
          <w:trHeight w:val="320"/>
        </w:trPr>
        <w:tc>
          <w:tcPr>
            <w:tcW w:w="550" w:type="pct"/>
            <w:noWrap/>
            <w:hideMark/>
          </w:tcPr>
          <w:p w14:paraId="2A65919D" w14:textId="77777777" w:rsidR="006C1493" w:rsidRPr="002C44D0" w:rsidRDefault="006C1493" w:rsidP="002C44D0">
            <w:pPr>
              <w:spacing w:line="360" w:lineRule="auto"/>
              <w:rPr>
                <w:szCs w:val="24"/>
              </w:rPr>
            </w:pPr>
            <w:r w:rsidRPr="002C44D0">
              <w:rPr>
                <w:szCs w:val="24"/>
              </w:rPr>
              <w:t>281847</w:t>
            </w:r>
          </w:p>
        </w:tc>
        <w:tc>
          <w:tcPr>
            <w:tcW w:w="1589" w:type="pct"/>
            <w:noWrap/>
            <w:hideMark/>
          </w:tcPr>
          <w:p w14:paraId="158FEF62" w14:textId="77777777" w:rsidR="006C1493" w:rsidRPr="002C44D0" w:rsidRDefault="006C1493" w:rsidP="002C44D0">
            <w:pPr>
              <w:spacing w:line="360" w:lineRule="auto"/>
              <w:rPr>
                <w:bCs/>
                <w:i/>
                <w:szCs w:val="24"/>
              </w:rPr>
            </w:pPr>
            <w:r w:rsidRPr="002C44D0">
              <w:rPr>
                <w:bCs/>
                <w:i/>
                <w:szCs w:val="24"/>
              </w:rPr>
              <w:t>Rozella allomycis</w:t>
            </w:r>
          </w:p>
        </w:tc>
        <w:tc>
          <w:tcPr>
            <w:tcW w:w="1193" w:type="pct"/>
            <w:noWrap/>
            <w:hideMark/>
          </w:tcPr>
          <w:p w14:paraId="4DDF30AF" w14:textId="77777777" w:rsidR="006C1493" w:rsidRPr="002C44D0" w:rsidRDefault="006C1493" w:rsidP="002C44D0">
            <w:pPr>
              <w:spacing w:line="360" w:lineRule="auto"/>
              <w:rPr>
                <w:szCs w:val="24"/>
              </w:rPr>
            </w:pPr>
            <w:r w:rsidRPr="002C44D0">
              <w:rPr>
                <w:szCs w:val="24"/>
              </w:rPr>
              <w:t>Cryptomycota</w:t>
            </w:r>
          </w:p>
        </w:tc>
        <w:tc>
          <w:tcPr>
            <w:tcW w:w="818" w:type="pct"/>
            <w:noWrap/>
            <w:hideMark/>
          </w:tcPr>
          <w:p w14:paraId="065B7841" w14:textId="77777777" w:rsidR="006C1493" w:rsidRPr="002C44D0" w:rsidRDefault="006C1493" w:rsidP="002C44D0">
            <w:pPr>
              <w:spacing w:line="360" w:lineRule="auto"/>
              <w:rPr>
                <w:szCs w:val="24"/>
              </w:rPr>
            </w:pPr>
            <w:r w:rsidRPr="002C44D0">
              <w:rPr>
                <w:szCs w:val="24"/>
              </w:rPr>
              <w:t>Fungi</w:t>
            </w:r>
          </w:p>
        </w:tc>
        <w:tc>
          <w:tcPr>
            <w:tcW w:w="850" w:type="pct"/>
          </w:tcPr>
          <w:p w14:paraId="04142557" w14:textId="5093E060" w:rsidR="006C1493" w:rsidRPr="002C44D0" w:rsidRDefault="0025548A" w:rsidP="002C44D0">
            <w:pPr>
              <w:spacing w:line="360" w:lineRule="auto"/>
              <w:rPr>
                <w:szCs w:val="24"/>
              </w:rPr>
            </w:pPr>
            <w:r>
              <w:rPr>
                <w:szCs w:val="24"/>
              </w:rPr>
              <w:t>UniProt</w:t>
            </w:r>
          </w:p>
        </w:tc>
      </w:tr>
      <w:tr w:rsidR="006C1493" w:rsidRPr="002C44D0" w14:paraId="40872695" w14:textId="13E929F7" w:rsidTr="00AF5709">
        <w:trPr>
          <w:trHeight w:val="300"/>
        </w:trPr>
        <w:tc>
          <w:tcPr>
            <w:tcW w:w="550" w:type="pct"/>
            <w:noWrap/>
            <w:hideMark/>
          </w:tcPr>
          <w:p w14:paraId="52CE5B64" w14:textId="77777777" w:rsidR="006C1493" w:rsidRPr="002C44D0" w:rsidRDefault="006C1493" w:rsidP="002C44D0">
            <w:pPr>
              <w:spacing w:line="360" w:lineRule="auto"/>
              <w:rPr>
                <w:szCs w:val="24"/>
              </w:rPr>
            </w:pPr>
            <w:r w:rsidRPr="002C44D0">
              <w:rPr>
                <w:szCs w:val="24"/>
              </w:rPr>
              <w:t>45351</w:t>
            </w:r>
          </w:p>
        </w:tc>
        <w:tc>
          <w:tcPr>
            <w:tcW w:w="1589" w:type="pct"/>
            <w:noWrap/>
            <w:hideMark/>
          </w:tcPr>
          <w:p w14:paraId="5194EE75" w14:textId="77777777" w:rsidR="006C1493" w:rsidRPr="002C44D0" w:rsidRDefault="006C1493" w:rsidP="002C44D0">
            <w:pPr>
              <w:spacing w:line="360" w:lineRule="auto"/>
              <w:rPr>
                <w:i/>
                <w:szCs w:val="24"/>
              </w:rPr>
            </w:pPr>
            <w:r w:rsidRPr="002C44D0">
              <w:rPr>
                <w:i/>
                <w:szCs w:val="24"/>
              </w:rPr>
              <w:t>Nematostella vectensis</w:t>
            </w:r>
          </w:p>
        </w:tc>
        <w:tc>
          <w:tcPr>
            <w:tcW w:w="1193" w:type="pct"/>
            <w:noWrap/>
            <w:hideMark/>
          </w:tcPr>
          <w:p w14:paraId="598CE441" w14:textId="77777777" w:rsidR="006C1493" w:rsidRPr="002C44D0" w:rsidRDefault="006C1493" w:rsidP="002C44D0">
            <w:pPr>
              <w:spacing w:line="360" w:lineRule="auto"/>
              <w:rPr>
                <w:szCs w:val="24"/>
              </w:rPr>
            </w:pPr>
            <w:r w:rsidRPr="002C44D0">
              <w:rPr>
                <w:szCs w:val="24"/>
              </w:rPr>
              <w:t>Cnidaria</w:t>
            </w:r>
          </w:p>
        </w:tc>
        <w:tc>
          <w:tcPr>
            <w:tcW w:w="818" w:type="pct"/>
            <w:noWrap/>
            <w:hideMark/>
          </w:tcPr>
          <w:p w14:paraId="0D1D8515" w14:textId="77777777" w:rsidR="006C1493" w:rsidRPr="002C44D0" w:rsidRDefault="006C1493" w:rsidP="002C44D0">
            <w:pPr>
              <w:spacing w:line="360" w:lineRule="auto"/>
              <w:rPr>
                <w:szCs w:val="24"/>
              </w:rPr>
            </w:pPr>
            <w:r w:rsidRPr="002C44D0">
              <w:rPr>
                <w:szCs w:val="24"/>
              </w:rPr>
              <w:t>Metazoa</w:t>
            </w:r>
          </w:p>
        </w:tc>
        <w:tc>
          <w:tcPr>
            <w:tcW w:w="850" w:type="pct"/>
          </w:tcPr>
          <w:p w14:paraId="72FB9469" w14:textId="2BED7E81" w:rsidR="006C1493" w:rsidRPr="002C44D0" w:rsidRDefault="003A65DD" w:rsidP="002C44D0">
            <w:pPr>
              <w:spacing w:line="360" w:lineRule="auto"/>
              <w:rPr>
                <w:szCs w:val="24"/>
              </w:rPr>
            </w:pPr>
            <w:r>
              <w:rPr>
                <w:szCs w:val="24"/>
              </w:rPr>
              <w:t>JGI</w:t>
            </w:r>
          </w:p>
        </w:tc>
      </w:tr>
      <w:tr w:rsidR="006C1493" w:rsidRPr="002C44D0" w14:paraId="0C005B46" w14:textId="38797C60" w:rsidTr="00AF5709">
        <w:trPr>
          <w:trHeight w:val="300"/>
        </w:trPr>
        <w:tc>
          <w:tcPr>
            <w:tcW w:w="550" w:type="pct"/>
            <w:noWrap/>
            <w:hideMark/>
          </w:tcPr>
          <w:p w14:paraId="1BE00590" w14:textId="77777777" w:rsidR="006C1493" w:rsidRPr="002C44D0" w:rsidRDefault="006C1493" w:rsidP="002C44D0">
            <w:pPr>
              <w:spacing w:line="360" w:lineRule="auto"/>
              <w:rPr>
                <w:szCs w:val="24"/>
              </w:rPr>
            </w:pPr>
            <w:r w:rsidRPr="002C44D0">
              <w:rPr>
                <w:szCs w:val="24"/>
              </w:rPr>
              <w:t>400682</w:t>
            </w:r>
          </w:p>
        </w:tc>
        <w:tc>
          <w:tcPr>
            <w:tcW w:w="1589" w:type="pct"/>
            <w:noWrap/>
            <w:hideMark/>
          </w:tcPr>
          <w:p w14:paraId="7C421A35" w14:textId="77777777" w:rsidR="006C1493" w:rsidRPr="002C44D0" w:rsidRDefault="006C1493" w:rsidP="002C44D0">
            <w:pPr>
              <w:spacing w:line="360" w:lineRule="auto"/>
              <w:rPr>
                <w:i/>
                <w:szCs w:val="24"/>
              </w:rPr>
            </w:pPr>
            <w:r w:rsidRPr="002C44D0">
              <w:rPr>
                <w:i/>
                <w:szCs w:val="24"/>
              </w:rPr>
              <w:t>Amphimedon queenslandica</w:t>
            </w:r>
          </w:p>
        </w:tc>
        <w:tc>
          <w:tcPr>
            <w:tcW w:w="1193" w:type="pct"/>
            <w:noWrap/>
            <w:hideMark/>
          </w:tcPr>
          <w:p w14:paraId="0EF46C9A" w14:textId="77777777" w:rsidR="006C1493" w:rsidRPr="002C44D0" w:rsidRDefault="006C1493" w:rsidP="002C44D0">
            <w:pPr>
              <w:spacing w:line="360" w:lineRule="auto"/>
              <w:rPr>
                <w:szCs w:val="24"/>
              </w:rPr>
            </w:pPr>
            <w:r w:rsidRPr="002C44D0">
              <w:rPr>
                <w:szCs w:val="24"/>
              </w:rPr>
              <w:t>Porifera</w:t>
            </w:r>
          </w:p>
        </w:tc>
        <w:tc>
          <w:tcPr>
            <w:tcW w:w="818" w:type="pct"/>
            <w:noWrap/>
            <w:hideMark/>
          </w:tcPr>
          <w:p w14:paraId="51F70179" w14:textId="77777777" w:rsidR="006C1493" w:rsidRPr="002C44D0" w:rsidRDefault="006C1493" w:rsidP="002C44D0">
            <w:pPr>
              <w:spacing w:line="360" w:lineRule="auto"/>
              <w:rPr>
                <w:szCs w:val="24"/>
              </w:rPr>
            </w:pPr>
            <w:r w:rsidRPr="002C44D0">
              <w:rPr>
                <w:szCs w:val="24"/>
              </w:rPr>
              <w:t>Metazoa</w:t>
            </w:r>
          </w:p>
        </w:tc>
        <w:tc>
          <w:tcPr>
            <w:tcW w:w="850" w:type="pct"/>
          </w:tcPr>
          <w:p w14:paraId="27A54F03" w14:textId="1CF2BD5B" w:rsidR="006C1493" w:rsidRPr="002C44D0" w:rsidRDefault="006712D0" w:rsidP="002C44D0">
            <w:pPr>
              <w:spacing w:line="360" w:lineRule="auto"/>
              <w:rPr>
                <w:szCs w:val="24"/>
              </w:rPr>
            </w:pPr>
            <w:r>
              <w:rPr>
                <w:szCs w:val="24"/>
              </w:rPr>
              <w:t>UniProt</w:t>
            </w:r>
          </w:p>
        </w:tc>
      </w:tr>
      <w:tr w:rsidR="006C1493" w:rsidRPr="002C44D0" w14:paraId="36BD79A6" w14:textId="0BD4DB4B" w:rsidTr="00AF5709">
        <w:trPr>
          <w:trHeight w:val="300"/>
        </w:trPr>
        <w:tc>
          <w:tcPr>
            <w:tcW w:w="550" w:type="pct"/>
            <w:noWrap/>
            <w:hideMark/>
          </w:tcPr>
          <w:p w14:paraId="04BA3784" w14:textId="77777777" w:rsidR="006C1493" w:rsidRPr="002C44D0" w:rsidRDefault="006C1493" w:rsidP="002C44D0">
            <w:pPr>
              <w:spacing w:line="360" w:lineRule="auto"/>
              <w:rPr>
                <w:szCs w:val="24"/>
              </w:rPr>
            </w:pPr>
            <w:r w:rsidRPr="002C44D0">
              <w:rPr>
                <w:szCs w:val="24"/>
              </w:rPr>
              <w:t>81824</w:t>
            </w:r>
          </w:p>
        </w:tc>
        <w:tc>
          <w:tcPr>
            <w:tcW w:w="1589" w:type="pct"/>
            <w:noWrap/>
            <w:hideMark/>
          </w:tcPr>
          <w:p w14:paraId="76F0876F" w14:textId="77777777" w:rsidR="006C1493" w:rsidRPr="002C44D0" w:rsidRDefault="006C1493" w:rsidP="002C44D0">
            <w:pPr>
              <w:spacing w:line="360" w:lineRule="auto"/>
              <w:rPr>
                <w:i/>
                <w:szCs w:val="24"/>
              </w:rPr>
            </w:pPr>
            <w:r w:rsidRPr="002C44D0">
              <w:rPr>
                <w:i/>
                <w:szCs w:val="24"/>
              </w:rPr>
              <w:t>Monosiga brevicollis</w:t>
            </w:r>
          </w:p>
        </w:tc>
        <w:tc>
          <w:tcPr>
            <w:tcW w:w="1193" w:type="pct"/>
            <w:noWrap/>
            <w:hideMark/>
          </w:tcPr>
          <w:p w14:paraId="0488AE48" w14:textId="77777777" w:rsidR="006C1493" w:rsidRPr="002C44D0" w:rsidRDefault="006C1493" w:rsidP="002C44D0">
            <w:pPr>
              <w:spacing w:line="360" w:lineRule="auto"/>
              <w:rPr>
                <w:szCs w:val="24"/>
              </w:rPr>
            </w:pPr>
            <w:r w:rsidRPr="002C44D0">
              <w:rPr>
                <w:i/>
                <w:szCs w:val="24"/>
              </w:rPr>
              <w:t>Monosiga</w:t>
            </w:r>
            <w:r w:rsidRPr="002C44D0">
              <w:rPr>
                <w:szCs w:val="24"/>
              </w:rPr>
              <w:t xml:space="preserve"> (genus)</w:t>
            </w:r>
          </w:p>
        </w:tc>
        <w:tc>
          <w:tcPr>
            <w:tcW w:w="818" w:type="pct"/>
            <w:noWrap/>
            <w:hideMark/>
          </w:tcPr>
          <w:p w14:paraId="0A92A480" w14:textId="77777777" w:rsidR="006C1493" w:rsidRPr="002C44D0" w:rsidRDefault="006C1493" w:rsidP="002C44D0">
            <w:pPr>
              <w:spacing w:line="360" w:lineRule="auto"/>
              <w:rPr>
                <w:szCs w:val="24"/>
              </w:rPr>
            </w:pPr>
            <w:r w:rsidRPr="002C44D0">
              <w:rPr>
                <w:szCs w:val="24"/>
              </w:rPr>
              <w:t>NA</w:t>
            </w:r>
          </w:p>
        </w:tc>
        <w:tc>
          <w:tcPr>
            <w:tcW w:w="850" w:type="pct"/>
          </w:tcPr>
          <w:p w14:paraId="7FED7E5F" w14:textId="1F888A8A" w:rsidR="006C1493" w:rsidRPr="002C44D0" w:rsidRDefault="003D3471" w:rsidP="002C44D0">
            <w:pPr>
              <w:spacing w:line="360" w:lineRule="auto"/>
              <w:rPr>
                <w:szCs w:val="24"/>
              </w:rPr>
            </w:pPr>
            <w:r>
              <w:rPr>
                <w:szCs w:val="24"/>
              </w:rPr>
              <w:t>JGI</w:t>
            </w:r>
          </w:p>
        </w:tc>
      </w:tr>
      <w:tr w:rsidR="006C1493" w:rsidRPr="002C44D0" w14:paraId="32E493DE" w14:textId="5515F035" w:rsidTr="00AF5709">
        <w:trPr>
          <w:trHeight w:val="300"/>
        </w:trPr>
        <w:tc>
          <w:tcPr>
            <w:tcW w:w="550" w:type="pct"/>
            <w:noWrap/>
            <w:hideMark/>
          </w:tcPr>
          <w:p w14:paraId="1DF0A328" w14:textId="77777777" w:rsidR="006C1493" w:rsidRPr="002C44D0" w:rsidRDefault="006C1493" w:rsidP="002C44D0">
            <w:pPr>
              <w:spacing w:line="360" w:lineRule="auto"/>
              <w:rPr>
                <w:szCs w:val="24"/>
              </w:rPr>
            </w:pPr>
            <w:r w:rsidRPr="002C44D0">
              <w:rPr>
                <w:szCs w:val="24"/>
              </w:rPr>
              <w:lastRenderedPageBreak/>
              <w:t>192875</w:t>
            </w:r>
          </w:p>
        </w:tc>
        <w:tc>
          <w:tcPr>
            <w:tcW w:w="1589" w:type="pct"/>
            <w:noWrap/>
            <w:hideMark/>
          </w:tcPr>
          <w:p w14:paraId="33B004CE" w14:textId="77777777" w:rsidR="006C1493" w:rsidRPr="002C44D0" w:rsidRDefault="006C1493" w:rsidP="002C44D0">
            <w:pPr>
              <w:spacing w:line="360" w:lineRule="auto"/>
              <w:rPr>
                <w:i/>
                <w:szCs w:val="24"/>
              </w:rPr>
            </w:pPr>
            <w:r w:rsidRPr="002C44D0">
              <w:rPr>
                <w:i/>
                <w:szCs w:val="24"/>
              </w:rPr>
              <w:t>Capsaspora owczarzaki</w:t>
            </w:r>
          </w:p>
        </w:tc>
        <w:tc>
          <w:tcPr>
            <w:tcW w:w="1193" w:type="pct"/>
            <w:noWrap/>
            <w:hideMark/>
          </w:tcPr>
          <w:p w14:paraId="02B5336C" w14:textId="77777777" w:rsidR="006C1493" w:rsidRPr="002C44D0" w:rsidRDefault="006C1493" w:rsidP="002C44D0">
            <w:pPr>
              <w:spacing w:line="360" w:lineRule="auto"/>
              <w:rPr>
                <w:szCs w:val="24"/>
              </w:rPr>
            </w:pPr>
            <w:r w:rsidRPr="002C44D0">
              <w:rPr>
                <w:i/>
                <w:szCs w:val="24"/>
              </w:rPr>
              <w:t>Capsaspora</w:t>
            </w:r>
            <w:r w:rsidRPr="002C44D0">
              <w:rPr>
                <w:szCs w:val="24"/>
              </w:rPr>
              <w:t xml:space="preserve"> (genus)</w:t>
            </w:r>
          </w:p>
        </w:tc>
        <w:tc>
          <w:tcPr>
            <w:tcW w:w="818" w:type="pct"/>
            <w:noWrap/>
            <w:hideMark/>
          </w:tcPr>
          <w:p w14:paraId="7C826EE0" w14:textId="77777777" w:rsidR="006C1493" w:rsidRPr="002C44D0" w:rsidRDefault="006C1493" w:rsidP="002C44D0">
            <w:pPr>
              <w:spacing w:line="360" w:lineRule="auto"/>
              <w:rPr>
                <w:szCs w:val="24"/>
              </w:rPr>
            </w:pPr>
            <w:r w:rsidRPr="002C44D0">
              <w:rPr>
                <w:szCs w:val="24"/>
              </w:rPr>
              <w:t>NA</w:t>
            </w:r>
          </w:p>
        </w:tc>
        <w:tc>
          <w:tcPr>
            <w:tcW w:w="850" w:type="pct"/>
          </w:tcPr>
          <w:p w14:paraId="45ACF819" w14:textId="0554C186" w:rsidR="006C1493" w:rsidRPr="002C44D0" w:rsidRDefault="0036727A" w:rsidP="002C44D0">
            <w:pPr>
              <w:spacing w:line="360" w:lineRule="auto"/>
              <w:rPr>
                <w:szCs w:val="24"/>
              </w:rPr>
            </w:pPr>
            <w:r>
              <w:rPr>
                <w:szCs w:val="24"/>
              </w:rPr>
              <w:t>Broad Inst</w:t>
            </w:r>
          </w:p>
        </w:tc>
      </w:tr>
      <w:tr w:rsidR="006C1493" w:rsidRPr="002C44D0" w14:paraId="5D7B4BF5" w14:textId="17B69E91" w:rsidTr="00AF5709">
        <w:trPr>
          <w:trHeight w:val="300"/>
        </w:trPr>
        <w:tc>
          <w:tcPr>
            <w:tcW w:w="550" w:type="pct"/>
            <w:noWrap/>
            <w:hideMark/>
          </w:tcPr>
          <w:p w14:paraId="06098C3C" w14:textId="77777777" w:rsidR="006C1493" w:rsidRPr="00A1533F" w:rsidRDefault="006C1493" w:rsidP="002C44D0">
            <w:pPr>
              <w:spacing w:line="360" w:lineRule="auto"/>
              <w:rPr>
                <w:color w:val="FF0000"/>
                <w:szCs w:val="24"/>
              </w:rPr>
            </w:pPr>
            <w:r w:rsidRPr="00A1533F">
              <w:rPr>
                <w:color w:val="FF0000"/>
                <w:szCs w:val="24"/>
              </w:rPr>
              <w:t>5833</w:t>
            </w:r>
          </w:p>
        </w:tc>
        <w:tc>
          <w:tcPr>
            <w:tcW w:w="1589" w:type="pct"/>
            <w:noWrap/>
            <w:hideMark/>
          </w:tcPr>
          <w:p w14:paraId="37559272" w14:textId="77777777" w:rsidR="006C1493" w:rsidRPr="00A1533F" w:rsidRDefault="006C1493" w:rsidP="002C44D0">
            <w:pPr>
              <w:spacing w:line="360" w:lineRule="auto"/>
              <w:rPr>
                <w:i/>
                <w:color w:val="FF0000"/>
                <w:szCs w:val="24"/>
              </w:rPr>
            </w:pPr>
            <w:r w:rsidRPr="00A1533F">
              <w:rPr>
                <w:i/>
                <w:color w:val="FF0000"/>
                <w:szCs w:val="24"/>
              </w:rPr>
              <w:t>Plasmodium falciparum</w:t>
            </w:r>
          </w:p>
        </w:tc>
        <w:tc>
          <w:tcPr>
            <w:tcW w:w="1193" w:type="pct"/>
            <w:noWrap/>
            <w:hideMark/>
          </w:tcPr>
          <w:p w14:paraId="68DFDF2D" w14:textId="77777777" w:rsidR="006C1493" w:rsidRPr="00A1533F" w:rsidRDefault="006C1493" w:rsidP="002C44D0">
            <w:pPr>
              <w:spacing w:line="360" w:lineRule="auto"/>
              <w:rPr>
                <w:color w:val="FF0000"/>
                <w:szCs w:val="24"/>
              </w:rPr>
            </w:pPr>
            <w:r w:rsidRPr="00A1533F">
              <w:rPr>
                <w:color w:val="FF0000"/>
                <w:szCs w:val="24"/>
              </w:rPr>
              <w:t>Apicomplexa</w:t>
            </w:r>
          </w:p>
        </w:tc>
        <w:tc>
          <w:tcPr>
            <w:tcW w:w="818" w:type="pct"/>
            <w:noWrap/>
            <w:hideMark/>
          </w:tcPr>
          <w:p w14:paraId="6F81B14A"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53EDDF17" w14:textId="5C29FABA" w:rsidR="006C1493" w:rsidRPr="00A1533F" w:rsidRDefault="00393E01" w:rsidP="002C44D0">
            <w:pPr>
              <w:spacing w:line="360" w:lineRule="auto"/>
              <w:rPr>
                <w:color w:val="FF0000"/>
                <w:szCs w:val="24"/>
              </w:rPr>
            </w:pPr>
            <w:r>
              <w:rPr>
                <w:color w:val="FF0000"/>
                <w:szCs w:val="24"/>
              </w:rPr>
              <w:t>plasmodb.org</w:t>
            </w:r>
          </w:p>
        </w:tc>
      </w:tr>
      <w:tr w:rsidR="006C1493" w:rsidRPr="002C44D0" w14:paraId="190C74DF" w14:textId="67945AF5" w:rsidTr="00AF5709">
        <w:trPr>
          <w:trHeight w:val="300"/>
        </w:trPr>
        <w:tc>
          <w:tcPr>
            <w:tcW w:w="550" w:type="pct"/>
            <w:noWrap/>
            <w:hideMark/>
          </w:tcPr>
          <w:p w14:paraId="5E1DDB61" w14:textId="77777777" w:rsidR="006C1493" w:rsidRPr="00A1533F" w:rsidRDefault="006C1493" w:rsidP="002C44D0">
            <w:pPr>
              <w:spacing w:line="360" w:lineRule="auto"/>
              <w:rPr>
                <w:color w:val="FF0000"/>
                <w:szCs w:val="24"/>
              </w:rPr>
            </w:pPr>
            <w:r w:rsidRPr="00A1533F">
              <w:rPr>
                <w:color w:val="FF0000"/>
                <w:szCs w:val="24"/>
              </w:rPr>
              <w:t>237895</w:t>
            </w:r>
          </w:p>
        </w:tc>
        <w:tc>
          <w:tcPr>
            <w:tcW w:w="1589" w:type="pct"/>
            <w:noWrap/>
            <w:hideMark/>
          </w:tcPr>
          <w:p w14:paraId="3A760F3A" w14:textId="77777777" w:rsidR="006C1493" w:rsidRPr="00A1533F" w:rsidRDefault="006C1493" w:rsidP="002C44D0">
            <w:pPr>
              <w:spacing w:line="360" w:lineRule="auto"/>
              <w:rPr>
                <w:i/>
                <w:color w:val="FF0000"/>
                <w:szCs w:val="24"/>
              </w:rPr>
            </w:pPr>
            <w:r w:rsidRPr="00A1533F">
              <w:rPr>
                <w:i/>
                <w:color w:val="FF0000"/>
                <w:szCs w:val="24"/>
              </w:rPr>
              <w:t>Cryptosporidium hominis</w:t>
            </w:r>
          </w:p>
        </w:tc>
        <w:tc>
          <w:tcPr>
            <w:tcW w:w="1193" w:type="pct"/>
            <w:noWrap/>
            <w:hideMark/>
          </w:tcPr>
          <w:p w14:paraId="5E32E8A1" w14:textId="77777777" w:rsidR="006C1493" w:rsidRPr="00A1533F" w:rsidRDefault="006C1493" w:rsidP="002C44D0">
            <w:pPr>
              <w:spacing w:line="360" w:lineRule="auto"/>
              <w:rPr>
                <w:color w:val="FF0000"/>
                <w:szCs w:val="24"/>
              </w:rPr>
            </w:pPr>
            <w:r w:rsidRPr="00A1533F">
              <w:rPr>
                <w:color w:val="FF0000"/>
                <w:szCs w:val="24"/>
              </w:rPr>
              <w:t>Apicomplexa</w:t>
            </w:r>
          </w:p>
        </w:tc>
        <w:tc>
          <w:tcPr>
            <w:tcW w:w="818" w:type="pct"/>
            <w:noWrap/>
            <w:hideMark/>
          </w:tcPr>
          <w:p w14:paraId="62134A0B"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41724E88" w14:textId="5184A94E" w:rsidR="006C1493" w:rsidRPr="00A1533F" w:rsidRDefault="00393E01" w:rsidP="002C44D0">
            <w:pPr>
              <w:spacing w:line="360" w:lineRule="auto"/>
              <w:rPr>
                <w:color w:val="FF0000"/>
                <w:szCs w:val="24"/>
              </w:rPr>
            </w:pPr>
            <w:r>
              <w:rPr>
                <w:color w:val="FF0000"/>
                <w:szCs w:val="24"/>
              </w:rPr>
              <w:t>NCBI</w:t>
            </w:r>
          </w:p>
        </w:tc>
      </w:tr>
      <w:tr w:rsidR="006C1493" w:rsidRPr="002C44D0" w14:paraId="5096126F" w14:textId="593B95F7" w:rsidTr="00AF5709">
        <w:trPr>
          <w:trHeight w:val="300"/>
        </w:trPr>
        <w:tc>
          <w:tcPr>
            <w:tcW w:w="550" w:type="pct"/>
            <w:noWrap/>
            <w:hideMark/>
          </w:tcPr>
          <w:p w14:paraId="0DEC3F92" w14:textId="77777777" w:rsidR="006C1493" w:rsidRPr="00A1533F" w:rsidRDefault="006C1493" w:rsidP="002C44D0">
            <w:pPr>
              <w:spacing w:line="360" w:lineRule="auto"/>
              <w:rPr>
                <w:color w:val="FF0000"/>
                <w:szCs w:val="24"/>
              </w:rPr>
            </w:pPr>
            <w:r w:rsidRPr="00A1533F">
              <w:rPr>
                <w:color w:val="FF0000"/>
                <w:szCs w:val="24"/>
              </w:rPr>
              <w:t>5691</w:t>
            </w:r>
          </w:p>
        </w:tc>
        <w:tc>
          <w:tcPr>
            <w:tcW w:w="1589" w:type="pct"/>
            <w:noWrap/>
            <w:hideMark/>
          </w:tcPr>
          <w:p w14:paraId="3B4F6C20" w14:textId="77777777" w:rsidR="006C1493" w:rsidRPr="00A1533F" w:rsidRDefault="006C1493" w:rsidP="002C44D0">
            <w:pPr>
              <w:spacing w:line="360" w:lineRule="auto"/>
              <w:rPr>
                <w:i/>
                <w:color w:val="FF0000"/>
                <w:szCs w:val="24"/>
              </w:rPr>
            </w:pPr>
            <w:r w:rsidRPr="00A1533F">
              <w:rPr>
                <w:i/>
                <w:color w:val="FF0000"/>
                <w:szCs w:val="24"/>
              </w:rPr>
              <w:t>Trypanosoma brucei</w:t>
            </w:r>
          </w:p>
        </w:tc>
        <w:tc>
          <w:tcPr>
            <w:tcW w:w="1193" w:type="pct"/>
            <w:noWrap/>
            <w:hideMark/>
          </w:tcPr>
          <w:p w14:paraId="70F3E848" w14:textId="77777777" w:rsidR="006C1493" w:rsidRPr="00A1533F" w:rsidRDefault="006C1493"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818" w:type="pct"/>
            <w:noWrap/>
            <w:hideMark/>
          </w:tcPr>
          <w:p w14:paraId="5822F822"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5DF50769" w14:textId="6D326907" w:rsidR="006C1493" w:rsidRPr="00A1533F" w:rsidRDefault="00294FF0" w:rsidP="002C44D0">
            <w:pPr>
              <w:spacing w:line="360" w:lineRule="auto"/>
              <w:rPr>
                <w:color w:val="FF0000"/>
                <w:szCs w:val="24"/>
              </w:rPr>
            </w:pPr>
            <w:r>
              <w:rPr>
                <w:color w:val="FF0000"/>
                <w:szCs w:val="24"/>
              </w:rPr>
              <w:t>Sanger</w:t>
            </w:r>
          </w:p>
        </w:tc>
      </w:tr>
      <w:tr w:rsidR="006C1493" w:rsidRPr="002C44D0" w14:paraId="21FE2014" w14:textId="1C2A2974" w:rsidTr="00AF5709">
        <w:trPr>
          <w:trHeight w:val="300"/>
        </w:trPr>
        <w:tc>
          <w:tcPr>
            <w:tcW w:w="550" w:type="pct"/>
            <w:noWrap/>
            <w:hideMark/>
          </w:tcPr>
          <w:p w14:paraId="284DFD40" w14:textId="77777777" w:rsidR="006C1493" w:rsidRPr="00A1533F" w:rsidRDefault="006C1493" w:rsidP="002C44D0">
            <w:pPr>
              <w:spacing w:line="360" w:lineRule="auto"/>
              <w:rPr>
                <w:color w:val="FF0000"/>
                <w:szCs w:val="24"/>
              </w:rPr>
            </w:pPr>
            <w:r w:rsidRPr="00A1533F">
              <w:rPr>
                <w:color w:val="FF0000"/>
                <w:szCs w:val="24"/>
              </w:rPr>
              <w:t>5762</w:t>
            </w:r>
          </w:p>
        </w:tc>
        <w:tc>
          <w:tcPr>
            <w:tcW w:w="1589" w:type="pct"/>
            <w:noWrap/>
            <w:hideMark/>
          </w:tcPr>
          <w:p w14:paraId="52F93A52" w14:textId="77777777" w:rsidR="006C1493" w:rsidRPr="00A1533F" w:rsidRDefault="006C1493" w:rsidP="002C44D0">
            <w:pPr>
              <w:spacing w:line="360" w:lineRule="auto"/>
              <w:rPr>
                <w:i/>
                <w:color w:val="FF0000"/>
                <w:szCs w:val="24"/>
              </w:rPr>
            </w:pPr>
            <w:r w:rsidRPr="00A1533F">
              <w:rPr>
                <w:i/>
                <w:color w:val="FF0000"/>
                <w:szCs w:val="24"/>
              </w:rPr>
              <w:t>Naegleria gruberi</w:t>
            </w:r>
          </w:p>
        </w:tc>
        <w:tc>
          <w:tcPr>
            <w:tcW w:w="1193" w:type="pct"/>
            <w:noWrap/>
            <w:hideMark/>
          </w:tcPr>
          <w:p w14:paraId="3E3F2CDD" w14:textId="77777777" w:rsidR="006C1493" w:rsidRPr="00A1533F" w:rsidRDefault="006C1493"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818" w:type="pct"/>
            <w:noWrap/>
            <w:hideMark/>
          </w:tcPr>
          <w:p w14:paraId="18A8E24B"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1885069C" w14:textId="41F432DF" w:rsidR="006C1493" w:rsidRPr="00A1533F" w:rsidRDefault="00294FF0" w:rsidP="002C44D0">
            <w:pPr>
              <w:spacing w:line="360" w:lineRule="auto"/>
              <w:rPr>
                <w:color w:val="FF0000"/>
                <w:szCs w:val="24"/>
              </w:rPr>
            </w:pPr>
            <w:r>
              <w:rPr>
                <w:color w:val="FF0000"/>
                <w:szCs w:val="24"/>
              </w:rPr>
              <w:t>JGI</w:t>
            </w:r>
          </w:p>
        </w:tc>
      </w:tr>
      <w:tr w:rsidR="006C1493" w:rsidRPr="002C44D0" w14:paraId="42051A7B" w14:textId="425B3C61" w:rsidTr="00AF5709">
        <w:trPr>
          <w:trHeight w:val="300"/>
        </w:trPr>
        <w:tc>
          <w:tcPr>
            <w:tcW w:w="550" w:type="pct"/>
            <w:noWrap/>
            <w:hideMark/>
          </w:tcPr>
          <w:p w14:paraId="2D216806" w14:textId="77777777" w:rsidR="006C1493" w:rsidRPr="00A1533F" w:rsidRDefault="006C1493" w:rsidP="002C44D0">
            <w:pPr>
              <w:spacing w:line="360" w:lineRule="auto"/>
              <w:rPr>
                <w:color w:val="FF0000"/>
                <w:szCs w:val="24"/>
              </w:rPr>
            </w:pPr>
            <w:r w:rsidRPr="00A1533F">
              <w:rPr>
                <w:color w:val="FF0000"/>
                <w:szCs w:val="24"/>
              </w:rPr>
              <w:t>3702</w:t>
            </w:r>
          </w:p>
        </w:tc>
        <w:tc>
          <w:tcPr>
            <w:tcW w:w="1589" w:type="pct"/>
            <w:noWrap/>
            <w:hideMark/>
          </w:tcPr>
          <w:p w14:paraId="75A06FF7" w14:textId="77777777" w:rsidR="006C1493" w:rsidRPr="00A1533F" w:rsidRDefault="006C1493" w:rsidP="002C44D0">
            <w:pPr>
              <w:spacing w:line="360" w:lineRule="auto"/>
              <w:rPr>
                <w:i/>
                <w:color w:val="FF0000"/>
                <w:szCs w:val="24"/>
              </w:rPr>
            </w:pPr>
            <w:r w:rsidRPr="00A1533F">
              <w:rPr>
                <w:i/>
                <w:color w:val="FF0000"/>
                <w:szCs w:val="24"/>
              </w:rPr>
              <w:t>Arabidopsis thaliana</w:t>
            </w:r>
          </w:p>
        </w:tc>
        <w:tc>
          <w:tcPr>
            <w:tcW w:w="1193" w:type="pct"/>
            <w:noWrap/>
            <w:hideMark/>
          </w:tcPr>
          <w:p w14:paraId="26F44301" w14:textId="77777777" w:rsidR="006C1493" w:rsidRPr="00A1533F" w:rsidRDefault="006C1493" w:rsidP="002C44D0">
            <w:pPr>
              <w:spacing w:line="360" w:lineRule="auto"/>
              <w:rPr>
                <w:color w:val="FF0000"/>
                <w:szCs w:val="24"/>
              </w:rPr>
            </w:pPr>
            <w:r w:rsidRPr="00A1533F">
              <w:rPr>
                <w:color w:val="FF0000"/>
                <w:szCs w:val="24"/>
              </w:rPr>
              <w:t>Streptophyta</w:t>
            </w:r>
          </w:p>
        </w:tc>
        <w:tc>
          <w:tcPr>
            <w:tcW w:w="818" w:type="pct"/>
            <w:noWrap/>
            <w:hideMark/>
          </w:tcPr>
          <w:p w14:paraId="03BB42FA" w14:textId="77777777" w:rsidR="006C1493" w:rsidRPr="00A1533F" w:rsidRDefault="006C1493" w:rsidP="002C44D0">
            <w:pPr>
              <w:spacing w:line="360" w:lineRule="auto"/>
              <w:rPr>
                <w:color w:val="FF0000"/>
                <w:szCs w:val="24"/>
              </w:rPr>
            </w:pPr>
            <w:r w:rsidRPr="00A1533F">
              <w:rPr>
                <w:color w:val="FF0000"/>
                <w:szCs w:val="24"/>
              </w:rPr>
              <w:t>Viridiplantae</w:t>
            </w:r>
          </w:p>
        </w:tc>
        <w:tc>
          <w:tcPr>
            <w:tcW w:w="850" w:type="pct"/>
          </w:tcPr>
          <w:p w14:paraId="4128276F" w14:textId="50505C45" w:rsidR="006C1493" w:rsidRPr="00A1533F" w:rsidRDefault="00294FF0" w:rsidP="002C44D0">
            <w:pPr>
              <w:spacing w:line="360" w:lineRule="auto"/>
              <w:rPr>
                <w:color w:val="FF0000"/>
                <w:szCs w:val="24"/>
              </w:rPr>
            </w:pPr>
            <w:r>
              <w:rPr>
                <w:color w:val="FF0000"/>
                <w:szCs w:val="24"/>
              </w:rPr>
              <w:t>UniProt</w:t>
            </w:r>
          </w:p>
        </w:tc>
      </w:tr>
      <w:tr w:rsidR="006C1493" w:rsidRPr="002C44D0" w14:paraId="2E1A229F" w14:textId="3C7DB121" w:rsidTr="00AF5709">
        <w:trPr>
          <w:trHeight w:val="300"/>
        </w:trPr>
        <w:tc>
          <w:tcPr>
            <w:tcW w:w="550" w:type="pct"/>
            <w:noWrap/>
            <w:hideMark/>
          </w:tcPr>
          <w:p w14:paraId="58D5BA39" w14:textId="77777777" w:rsidR="006C1493" w:rsidRPr="00A1533F" w:rsidRDefault="006C1493" w:rsidP="002C44D0">
            <w:pPr>
              <w:spacing w:line="360" w:lineRule="auto"/>
              <w:rPr>
                <w:color w:val="FF0000"/>
                <w:szCs w:val="24"/>
              </w:rPr>
            </w:pPr>
            <w:r w:rsidRPr="00A1533F">
              <w:rPr>
                <w:color w:val="FF0000"/>
                <w:szCs w:val="24"/>
              </w:rPr>
              <w:t>3055</w:t>
            </w:r>
          </w:p>
        </w:tc>
        <w:tc>
          <w:tcPr>
            <w:tcW w:w="1589" w:type="pct"/>
            <w:noWrap/>
            <w:hideMark/>
          </w:tcPr>
          <w:p w14:paraId="1A55F8DF" w14:textId="77777777" w:rsidR="006C1493" w:rsidRPr="00A1533F" w:rsidRDefault="006C1493" w:rsidP="002C44D0">
            <w:pPr>
              <w:spacing w:line="360" w:lineRule="auto"/>
              <w:rPr>
                <w:i/>
                <w:color w:val="FF0000"/>
                <w:szCs w:val="24"/>
              </w:rPr>
            </w:pPr>
            <w:r w:rsidRPr="00A1533F">
              <w:rPr>
                <w:i/>
                <w:color w:val="FF0000"/>
                <w:szCs w:val="24"/>
              </w:rPr>
              <w:t>Chlamydomonas reinhardtii</w:t>
            </w:r>
          </w:p>
        </w:tc>
        <w:tc>
          <w:tcPr>
            <w:tcW w:w="1193" w:type="pct"/>
            <w:noWrap/>
            <w:hideMark/>
          </w:tcPr>
          <w:p w14:paraId="6F394685" w14:textId="77777777" w:rsidR="006C1493" w:rsidRPr="00A1533F" w:rsidRDefault="006C1493" w:rsidP="002C44D0">
            <w:pPr>
              <w:spacing w:line="360" w:lineRule="auto"/>
              <w:rPr>
                <w:color w:val="FF0000"/>
                <w:szCs w:val="24"/>
              </w:rPr>
            </w:pPr>
            <w:r w:rsidRPr="00A1533F">
              <w:rPr>
                <w:color w:val="FF0000"/>
                <w:szCs w:val="24"/>
              </w:rPr>
              <w:t>Chlorophyta</w:t>
            </w:r>
          </w:p>
        </w:tc>
        <w:tc>
          <w:tcPr>
            <w:tcW w:w="818" w:type="pct"/>
            <w:noWrap/>
            <w:hideMark/>
          </w:tcPr>
          <w:p w14:paraId="03534F69" w14:textId="77777777" w:rsidR="006C1493" w:rsidRPr="00A1533F" w:rsidRDefault="006C1493" w:rsidP="002C44D0">
            <w:pPr>
              <w:spacing w:line="360" w:lineRule="auto"/>
              <w:rPr>
                <w:color w:val="FF0000"/>
                <w:szCs w:val="24"/>
              </w:rPr>
            </w:pPr>
            <w:r w:rsidRPr="00A1533F">
              <w:rPr>
                <w:color w:val="FF0000"/>
                <w:szCs w:val="24"/>
              </w:rPr>
              <w:t>Viridiplantae</w:t>
            </w:r>
          </w:p>
        </w:tc>
        <w:tc>
          <w:tcPr>
            <w:tcW w:w="850" w:type="pct"/>
          </w:tcPr>
          <w:p w14:paraId="3D0116BB" w14:textId="5855DC07" w:rsidR="006C1493" w:rsidRPr="00A1533F" w:rsidRDefault="00195B07" w:rsidP="002C44D0">
            <w:pPr>
              <w:spacing w:line="360" w:lineRule="auto"/>
              <w:rPr>
                <w:color w:val="FF0000"/>
                <w:szCs w:val="24"/>
              </w:rPr>
            </w:pPr>
            <w:r>
              <w:rPr>
                <w:color w:val="FF0000"/>
                <w:szCs w:val="24"/>
              </w:rPr>
              <w:t>JGI</w:t>
            </w:r>
          </w:p>
        </w:tc>
      </w:tr>
      <w:tr w:rsidR="006C1493" w:rsidRPr="002C44D0" w14:paraId="1890F475" w14:textId="6DD1D24E" w:rsidTr="00AF5709">
        <w:trPr>
          <w:trHeight w:val="300"/>
        </w:trPr>
        <w:tc>
          <w:tcPr>
            <w:tcW w:w="550" w:type="pct"/>
            <w:noWrap/>
            <w:hideMark/>
          </w:tcPr>
          <w:p w14:paraId="3BAEFF70" w14:textId="77777777" w:rsidR="006C1493" w:rsidRPr="00A1533F" w:rsidRDefault="006C1493" w:rsidP="002C44D0">
            <w:pPr>
              <w:spacing w:line="360" w:lineRule="auto"/>
              <w:rPr>
                <w:color w:val="FF0000"/>
                <w:szCs w:val="24"/>
              </w:rPr>
            </w:pPr>
            <w:r w:rsidRPr="00A1533F">
              <w:rPr>
                <w:color w:val="FF0000"/>
                <w:szCs w:val="24"/>
              </w:rPr>
              <w:t>67593</w:t>
            </w:r>
          </w:p>
        </w:tc>
        <w:tc>
          <w:tcPr>
            <w:tcW w:w="1589" w:type="pct"/>
            <w:noWrap/>
            <w:hideMark/>
          </w:tcPr>
          <w:p w14:paraId="438A35B7" w14:textId="77777777" w:rsidR="006C1493" w:rsidRPr="00A1533F" w:rsidRDefault="006C1493" w:rsidP="002C44D0">
            <w:pPr>
              <w:spacing w:line="360" w:lineRule="auto"/>
              <w:rPr>
                <w:i/>
                <w:color w:val="FF0000"/>
                <w:szCs w:val="24"/>
              </w:rPr>
            </w:pPr>
            <w:r w:rsidRPr="00A1533F">
              <w:rPr>
                <w:i/>
                <w:color w:val="FF0000"/>
                <w:szCs w:val="24"/>
              </w:rPr>
              <w:t>Phytophthora sojae</w:t>
            </w:r>
          </w:p>
        </w:tc>
        <w:tc>
          <w:tcPr>
            <w:tcW w:w="1193" w:type="pct"/>
            <w:noWrap/>
            <w:hideMark/>
          </w:tcPr>
          <w:p w14:paraId="283B9901" w14:textId="77777777" w:rsidR="006C1493" w:rsidRPr="00A1533F" w:rsidRDefault="006C1493"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818" w:type="pct"/>
            <w:noWrap/>
            <w:hideMark/>
          </w:tcPr>
          <w:p w14:paraId="116987F1"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257DFA64" w14:textId="70E6D53A" w:rsidR="006C1493" w:rsidRPr="00A1533F" w:rsidRDefault="00195B07" w:rsidP="002C44D0">
            <w:pPr>
              <w:spacing w:line="360" w:lineRule="auto"/>
              <w:rPr>
                <w:color w:val="FF0000"/>
                <w:szCs w:val="24"/>
              </w:rPr>
            </w:pPr>
            <w:r>
              <w:rPr>
                <w:color w:val="FF0000"/>
                <w:szCs w:val="24"/>
              </w:rPr>
              <w:t>JGI</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BA2B31">
      <w:pPr>
        <w:pStyle w:val="Caption"/>
        <w:keepNext/>
        <w:spacing w:after="0" w:line="360" w:lineRule="auto"/>
        <w:jc w:val="both"/>
      </w:pPr>
      <w:bookmarkStart w:id="223" w:name="_Ref381452965"/>
      <w:bookmarkStart w:id="224" w:name="_Toc386113572"/>
      <w:r w:rsidRPr="00076E91">
        <w:t xml:space="preserve">Table </w:t>
      </w:r>
      <w:r w:rsidR="009F5610">
        <w:fldChar w:fldCharType="begin"/>
      </w:r>
      <w:r w:rsidR="009F5610">
        <w:instrText xml:space="preserve"> STYLEREF 1 \s </w:instrText>
      </w:r>
      <w:r w:rsidR="009F5610">
        <w:fldChar w:fldCharType="separate"/>
      </w:r>
      <w:r w:rsidR="00AB3B3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2</w:t>
      </w:r>
      <w:r w:rsidR="009F5610">
        <w:fldChar w:fldCharType="end"/>
      </w:r>
      <w:bookmarkEnd w:id="223"/>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24"/>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lastRenderedPageBreak/>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lastRenderedPageBreak/>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lastRenderedPageBreak/>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 xml:space="preserve">Coccidioides posadasii </w:t>
            </w:r>
            <w:r w:rsidRPr="00611578">
              <w:rPr>
                <w:i/>
                <w:szCs w:val="24"/>
              </w:rPr>
              <w:lastRenderedPageBreak/>
              <w:t>RMSCC_3488</w:t>
            </w:r>
          </w:p>
        </w:tc>
        <w:tc>
          <w:tcPr>
            <w:tcW w:w="0" w:type="auto"/>
          </w:tcPr>
          <w:p w14:paraId="5EF3CA84"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lastRenderedPageBreak/>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lastRenderedPageBreak/>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lastRenderedPageBreak/>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lastRenderedPageBreak/>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lastRenderedPageBreak/>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lastRenderedPageBreak/>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lastRenderedPageBreak/>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lastRenderedPageBreak/>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lastRenderedPageBreak/>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lastRenderedPageBreak/>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lastRenderedPageBreak/>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lastRenderedPageBreak/>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lastRenderedPageBreak/>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lastRenderedPageBreak/>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lastRenderedPageBreak/>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lastRenderedPageBreak/>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lastRenderedPageBreak/>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BA2B31">
      <w:pPr>
        <w:pStyle w:val="Caption"/>
        <w:keepNext/>
        <w:jc w:val="both"/>
      </w:pPr>
      <w:bookmarkStart w:id="225" w:name="_Ref384424711"/>
      <w:bookmarkStart w:id="226" w:name="_Toc386113573"/>
      <w:r>
        <w:t xml:space="preserve">Table </w:t>
      </w:r>
      <w:r>
        <w:fldChar w:fldCharType="begin"/>
      </w:r>
      <w:r>
        <w:instrText xml:space="preserve"> STYLEREF 1 \s </w:instrText>
      </w:r>
      <w:r>
        <w:fldChar w:fldCharType="separate"/>
      </w:r>
      <w:r w:rsidR="00AB3B30">
        <w:rPr>
          <w:noProof/>
        </w:rPr>
        <w:t>A</w:t>
      </w:r>
      <w:r>
        <w:fldChar w:fldCharType="end"/>
      </w:r>
      <w:r>
        <w:noBreakHyphen/>
      </w:r>
      <w:r>
        <w:fldChar w:fldCharType="begin"/>
      </w:r>
      <w:r>
        <w:instrText xml:space="preserve"> SEQ Table \* ARABIC \s 1 </w:instrText>
      </w:r>
      <w:r>
        <w:fldChar w:fldCharType="separate"/>
      </w:r>
      <w:r w:rsidR="00AB3B30">
        <w:rPr>
          <w:noProof/>
        </w:rPr>
        <w:t>3</w:t>
      </w:r>
      <w:r>
        <w:fldChar w:fldCharType="end"/>
      </w:r>
      <w:bookmarkEnd w:id="225"/>
      <w:r>
        <w:t xml:space="preserve">: </w:t>
      </w:r>
      <w:r w:rsidRPr="00076E91">
        <w:t>List of 30 manually KO-annotated reference taxa</w:t>
      </w:r>
      <w:r>
        <w:t xml:space="preserve"> from KEGG.</w:t>
      </w:r>
      <w:bookmarkEnd w:id="226"/>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lastRenderedPageBreak/>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BA2B31">
      <w:pPr>
        <w:pStyle w:val="Caption"/>
        <w:keepNext/>
        <w:spacing w:after="0" w:line="360" w:lineRule="auto"/>
        <w:jc w:val="both"/>
      </w:pPr>
      <w:bookmarkStart w:id="227" w:name="_Ref384421859"/>
      <w:bookmarkStart w:id="228" w:name="_Toc386113574"/>
      <w:r w:rsidRPr="00076E91">
        <w:t xml:space="preserve">Table </w:t>
      </w:r>
      <w:r w:rsidR="009F5610">
        <w:fldChar w:fldCharType="begin"/>
      </w:r>
      <w:r w:rsidR="009F5610">
        <w:instrText xml:space="preserve"> STYLEREF 1 \s </w:instrText>
      </w:r>
      <w:r w:rsidR="009F5610">
        <w:fldChar w:fldCharType="separate"/>
      </w:r>
      <w:r w:rsidR="00AB3B3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4</w:t>
      </w:r>
      <w:r w:rsidR="009F5610">
        <w:fldChar w:fldCharType="end"/>
      </w:r>
      <w:bookmarkEnd w:id="227"/>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28"/>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BA2B31">
      <w:pPr>
        <w:pStyle w:val="Caption"/>
        <w:keepNext/>
        <w:jc w:val="both"/>
      </w:pPr>
      <w:bookmarkStart w:id="229" w:name="_Ref383861995"/>
      <w:bookmarkStart w:id="230" w:name="_Toc386113575"/>
      <w:r>
        <w:t xml:space="preserve">Table </w:t>
      </w:r>
      <w:r>
        <w:fldChar w:fldCharType="begin"/>
      </w:r>
      <w:r>
        <w:instrText xml:space="preserve"> STYLEREF 1 \s </w:instrText>
      </w:r>
      <w:r>
        <w:fldChar w:fldCharType="separate"/>
      </w:r>
      <w:r w:rsidR="00AB3B30">
        <w:rPr>
          <w:noProof/>
        </w:rPr>
        <w:t>A</w:t>
      </w:r>
      <w:r>
        <w:fldChar w:fldCharType="end"/>
      </w:r>
      <w:r>
        <w:noBreakHyphen/>
      </w:r>
      <w:r>
        <w:fldChar w:fldCharType="begin"/>
      </w:r>
      <w:r>
        <w:instrText xml:space="preserve"> SEQ Table \* ARABIC \s 1 </w:instrText>
      </w:r>
      <w:r>
        <w:fldChar w:fldCharType="separate"/>
      </w:r>
      <w:r w:rsidR="00AB3B30">
        <w:rPr>
          <w:noProof/>
        </w:rPr>
        <w:t>5</w:t>
      </w:r>
      <w:r>
        <w:fldChar w:fldCharType="end"/>
      </w:r>
      <w:bookmarkEnd w:id="229"/>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30"/>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lastRenderedPageBreak/>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BA2B31">
      <w:pPr>
        <w:pStyle w:val="Caption"/>
        <w:keepNext/>
        <w:jc w:val="both"/>
      </w:pPr>
      <w:bookmarkStart w:id="231" w:name="_Ref383964119"/>
      <w:bookmarkStart w:id="232" w:name="_Toc386113576"/>
      <w:r>
        <w:lastRenderedPageBreak/>
        <w:t xml:space="preserve">Table </w:t>
      </w:r>
      <w:r>
        <w:fldChar w:fldCharType="begin"/>
      </w:r>
      <w:r>
        <w:instrText xml:space="preserve"> STYLEREF 1 \s </w:instrText>
      </w:r>
      <w:r>
        <w:fldChar w:fldCharType="separate"/>
      </w:r>
      <w:r w:rsidR="00AB3B30">
        <w:rPr>
          <w:noProof/>
        </w:rPr>
        <w:t>A</w:t>
      </w:r>
      <w:r>
        <w:fldChar w:fldCharType="end"/>
      </w:r>
      <w:r>
        <w:noBreakHyphen/>
      </w:r>
      <w:r>
        <w:fldChar w:fldCharType="begin"/>
      </w:r>
      <w:r>
        <w:instrText xml:space="preserve"> SEQ Table \* ARABIC \s 1 </w:instrText>
      </w:r>
      <w:r>
        <w:fldChar w:fldCharType="separate"/>
      </w:r>
      <w:r w:rsidR="00AB3B30">
        <w:rPr>
          <w:noProof/>
        </w:rPr>
        <w:t>6</w:t>
      </w:r>
      <w:r>
        <w:fldChar w:fldCharType="end"/>
      </w:r>
      <w:bookmarkEnd w:id="231"/>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32"/>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BA2B31">
      <w:pPr>
        <w:pStyle w:val="Caption"/>
        <w:keepNext/>
        <w:jc w:val="both"/>
      </w:pPr>
      <w:bookmarkStart w:id="233" w:name="_Ref384394557"/>
      <w:bookmarkStart w:id="234" w:name="_Toc386113577"/>
      <w:r>
        <w:t xml:space="preserve">Table </w:t>
      </w:r>
      <w:r w:rsidR="009F5610">
        <w:fldChar w:fldCharType="begin"/>
      </w:r>
      <w:r w:rsidR="009F5610">
        <w:instrText xml:space="preserve"> STYLEREF 1 \s </w:instrText>
      </w:r>
      <w:r w:rsidR="009F5610">
        <w:fldChar w:fldCharType="separate"/>
      </w:r>
      <w:r w:rsidR="00AB3B3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7</w:t>
      </w:r>
      <w:r w:rsidR="009F5610">
        <w:fldChar w:fldCharType="end"/>
      </w:r>
      <w:bookmarkEnd w:id="233"/>
      <w:r>
        <w:t>: Annotated microsporidia proteins for PDH complex, trehalose sy</w:t>
      </w:r>
      <w:r w:rsidR="000014E9">
        <w:t>n</w:t>
      </w:r>
      <w:r>
        <w:t>thesis and degradation and NTT proteins.</w:t>
      </w:r>
      <w:bookmarkEnd w:id="234"/>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35" w:name="_Toc386107138"/>
      <w:r>
        <w:lastRenderedPageBreak/>
        <w:t>Figures</w:t>
      </w:r>
      <w:bookmarkEnd w:id="235"/>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226222A5" w:rsidR="005F6E7F" w:rsidRPr="00076E91" w:rsidRDefault="005F6E7F" w:rsidP="00BA2B31">
      <w:pPr>
        <w:pStyle w:val="Caption"/>
        <w:spacing w:after="0" w:line="360" w:lineRule="auto"/>
        <w:jc w:val="both"/>
      </w:pPr>
      <w:bookmarkStart w:id="236" w:name="_Ref374253196"/>
      <w:bookmarkStart w:id="237" w:name="_Toc386113552"/>
      <w:r w:rsidRPr="00076E91">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w:t>
      </w:r>
      <w:r w:rsidR="00E5453E">
        <w:fldChar w:fldCharType="end"/>
      </w:r>
      <w:bookmarkEnd w:id="236"/>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37"/>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7BF578A1" w:rsidR="005B5758" w:rsidRPr="00076E91" w:rsidRDefault="005B5758" w:rsidP="00BA2B31">
      <w:pPr>
        <w:pStyle w:val="Caption"/>
        <w:spacing w:after="0" w:line="360" w:lineRule="auto"/>
        <w:jc w:val="both"/>
        <w:rPr>
          <w:u w:val="single"/>
        </w:rPr>
      </w:pPr>
      <w:bookmarkStart w:id="238" w:name="_Ref374250743"/>
      <w:bookmarkStart w:id="239" w:name="_Toc386113553"/>
      <w:r w:rsidRPr="00076E91">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2</w:t>
      </w:r>
      <w:r w:rsidR="00E5453E">
        <w:fldChar w:fldCharType="end"/>
      </w:r>
      <w:bookmarkEnd w:id="238"/>
      <w:r w:rsidRPr="00076E91">
        <w:t>: Phylogenetic profile of 44 HamFAS-only proteins that annotated based on archaea and bacterial orthologs.</w:t>
      </w:r>
      <w:bookmarkEnd w:id="239"/>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4A1F8208" w:rsidR="005B5758" w:rsidRPr="00076E91" w:rsidRDefault="005B5758" w:rsidP="00BA2B31">
      <w:pPr>
        <w:pStyle w:val="Caption"/>
        <w:spacing w:after="0" w:line="360" w:lineRule="auto"/>
        <w:jc w:val="both"/>
        <w:rPr>
          <w:u w:val="single"/>
        </w:rPr>
      </w:pPr>
      <w:bookmarkStart w:id="240" w:name="_Ref374250746"/>
      <w:bookmarkStart w:id="241" w:name="_Toc386113554"/>
      <w:r w:rsidRPr="00076E91">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3</w:t>
      </w:r>
      <w:r w:rsidR="00E5453E">
        <w:fldChar w:fldCharType="end"/>
      </w:r>
      <w:bookmarkEnd w:id="240"/>
      <w:r w:rsidRPr="00076E91">
        <w:t>: Phylogenetic profile of 12 un-annotated proteins that annotated by HamFAS and at least one other approach (BlastKOALA and/or KAAS), where their annotations originate from archaea or bacteria reference taxa.</w:t>
      </w:r>
      <w:bookmarkEnd w:id="241"/>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26806084" w:rsidR="00FA7EC7" w:rsidRDefault="007A3836" w:rsidP="007A3836">
      <w:pPr>
        <w:pStyle w:val="Caption"/>
        <w:jc w:val="both"/>
      </w:pPr>
      <w:bookmarkStart w:id="242" w:name="_Ref384395857"/>
      <w:bookmarkStart w:id="243" w:name="_Toc386113555"/>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4</w:t>
      </w:r>
      <w:r w:rsidR="00E5453E">
        <w:fldChar w:fldCharType="end"/>
      </w:r>
      <w:bookmarkEnd w:id="242"/>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43"/>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23438E05" w:rsidR="00FA7EC7" w:rsidRDefault="00C13985" w:rsidP="00C13985">
      <w:pPr>
        <w:pStyle w:val="Caption"/>
        <w:jc w:val="both"/>
      </w:pPr>
      <w:bookmarkStart w:id="244" w:name="_Ref384395862"/>
      <w:bookmarkStart w:id="245" w:name="_Toc386113556"/>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5</w:t>
      </w:r>
      <w:r w:rsidR="00E5453E">
        <w:fldChar w:fldCharType="end"/>
      </w:r>
      <w:bookmarkEnd w:id="244"/>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45"/>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1B1A7BC9" w:rsidR="00FA7EC7" w:rsidRDefault="0007274F" w:rsidP="0007274F">
      <w:pPr>
        <w:pStyle w:val="Caption"/>
        <w:jc w:val="both"/>
      </w:pPr>
      <w:bookmarkStart w:id="246" w:name="_Ref384395863"/>
      <w:bookmarkStart w:id="247" w:name="_Toc386113557"/>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6</w:t>
      </w:r>
      <w:r w:rsidR="00E5453E">
        <w:fldChar w:fldCharType="end"/>
      </w:r>
      <w:bookmarkEnd w:id="246"/>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47"/>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C63DFBA" w:rsidR="00FA7EC7" w:rsidRPr="00076E91" w:rsidRDefault="00FA5A52" w:rsidP="00FA5A52">
      <w:pPr>
        <w:pStyle w:val="Caption"/>
        <w:jc w:val="both"/>
        <w:rPr>
          <w:szCs w:val="24"/>
        </w:rPr>
      </w:pPr>
      <w:bookmarkStart w:id="248" w:name="_Ref384395865"/>
      <w:bookmarkStart w:id="249" w:name="_Toc386113558"/>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7</w:t>
      </w:r>
      <w:r w:rsidR="00E5453E">
        <w:fldChar w:fldCharType="end"/>
      </w:r>
      <w:bookmarkEnd w:id="248"/>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49"/>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6E8C68FC" w:rsidR="00386C41" w:rsidRPr="00EF3117" w:rsidRDefault="00386C41" w:rsidP="00BA2B31">
      <w:pPr>
        <w:pStyle w:val="Caption"/>
        <w:spacing w:after="0" w:line="360" w:lineRule="auto"/>
        <w:jc w:val="both"/>
      </w:pPr>
      <w:bookmarkStart w:id="250" w:name="_Ref381628048"/>
      <w:bookmarkStart w:id="251" w:name="_Toc386113559"/>
      <w:r w:rsidRPr="00076E91">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8</w:t>
      </w:r>
      <w:r w:rsidR="00E5453E">
        <w:fldChar w:fldCharType="end"/>
      </w:r>
      <w:bookmarkEnd w:id="250"/>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51"/>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8">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482965C7" w:rsidR="00317CE4" w:rsidRDefault="00317CE4" w:rsidP="00BA2B31">
      <w:pPr>
        <w:pStyle w:val="Caption"/>
        <w:jc w:val="both"/>
        <w:rPr>
          <w:szCs w:val="24"/>
        </w:rPr>
      </w:pPr>
      <w:bookmarkStart w:id="252" w:name="_Ref384390503"/>
      <w:bookmarkStart w:id="253" w:name="_Toc386113560"/>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9</w:t>
      </w:r>
      <w:r w:rsidR="00E5453E">
        <w:fldChar w:fldCharType="end"/>
      </w:r>
      <w:bookmarkEnd w:id="252"/>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53"/>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9">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40DC16D8" w:rsidR="00317CE4" w:rsidRDefault="00317CE4" w:rsidP="00BA2B31">
      <w:pPr>
        <w:pStyle w:val="Caption"/>
        <w:jc w:val="both"/>
      </w:pPr>
      <w:bookmarkStart w:id="254" w:name="_Ref384390516"/>
      <w:bookmarkStart w:id="255" w:name="_Toc386113561"/>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10</w:t>
      </w:r>
      <w:r w:rsidR="00E5453E">
        <w:fldChar w:fldCharType="end"/>
      </w:r>
      <w:bookmarkEnd w:id="254"/>
      <w:r>
        <w:t>: Scheme of glycerophospholipid metabolism in the microsporidia LCA. Red arrows indicate reactions that could be found only in the LCA, while solid black arrows are the one present in both LCA and extant microsporidia.</w:t>
      </w:r>
      <w:bookmarkEnd w:id="255"/>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46CE0E92" w:rsidR="00317CE4" w:rsidRDefault="00317CE4" w:rsidP="00BA2B31">
      <w:pPr>
        <w:pStyle w:val="Caption"/>
        <w:jc w:val="both"/>
      </w:pPr>
      <w:bookmarkStart w:id="256" w:name="_Ref384391787"/>
      <w:bookmarkStart w:id="257" w:name="_Toc386113562"/>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11</w:t>
      </w:r>
      <w:r w:rsidR="00E5453E">
        <w:fldChar w:fldCharType="end"/>
      </w:r>
      <w:bookmarkEnd w:id="256"/>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57"/>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0EFA9D3A" w:rsidR="00317CE4" w:rsidRDefault="00317CE4" w:rsidP="00BA2B31">
      <w:pPr>
        <w:pStyle w:val="Caption"/>
        <w:jc w:val="both"/>
      </w:pPr>
      <w:bookmarkStart w:id="258" w:name="_Ref384391789"/>
      <w:bookmarkStart w:id="259" w:name="_Toc386113563"/>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12</w:t>
      </w:r>
      <w:r w:rsidR="00E5453E">
        <w:fldChar w:fldCharType="end"/>
      </w:r>
      <w:bookmarkEnd w:id="258"/>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59"/>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21698C8F" w:rsidR="00507BD2" w:rsidRDefault="00317CE4" w:rsidP="00BA2B31">
      <w:pPr>
        <w:pStyle w:val="Caption"/>
        <w:jc w:val="both"/>
      </w:pPr>
      <w:bookmarkStart w:id="260" w:name="_Ref384391790"/>
      <w:bookmarkStart w:id="261" w:name="_Toc386113564"/>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13</w:t>
      </w:r>
      <w:r w:rsidR="00E5453E">
        <w:fldChar w:fldCharType="end"/>
      </w:r>
      <w:bookmarkEnd w:id="260"/>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1"/>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62" w:name="_Toc386107139"/>
      <w:r>
        <w:lastRenderedPageBreak/>
        <w:t>Acknowledgements</w:t>
      </w:r>
      <w:bookmarkEnd w:id="262"/>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63" w:name="_Toc386107140"/>
      <w:r>
        <w:lastRenderedPageBreak/>
        <w:t>Curriculum Vitae</w:t>
      </w:r>
      <w:bookmarkEnd w:id="263"/>
    </w:p>
    <w:p w14:paraId="14D03BD7" w14:textId="340ADFF6"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4:00Z" w:initials="IE">
    <w:p w14:paraId="51F13429" w14:textId="635BEF50" w:rsidR="004F774A" w:rsidRDefault="004F774A">
      <w:pPr>
        <w:pStyle w:val="CommentText"/>
      </w:pPr>
      <w:r>
        <w:rPr>
          <w:rStyle w:val="CommentReference"/>
        </w:rPr>
        <w:annotationRef/>
      </w:r>
      <w:r>
        <w:t>Hm, let’s discus the title</w:t>
      </w:r>
    </w:p>
  </w:comment>
  <w:comment w:id="1" w:author="Ingo Ebersberger" w:date="2018-04-10T20:37:00Z" w:initials="IE">
    <w:p w14:paraId="4A04E002" w14:textId="0FA0DBE2" w:rsidR="004F774A" w:rsidRDefault="004F774A">
      <w:pPr>
        <w:pStyle w:val="CommentText"/>
      </w:pPr>
      <w:r>
        <w:rPr>
          <w:rStyle w:val="CommentReference"/>
        </w:rPr>
        <w:annotationRef/>
      </w:r>
      <w:r>
        <w:t xml:space="preserve">Hm, with 64 pages up to the refs is the thesis very, if not too short. </w:t>
      </w:r>
    </w:p>
  </w:comment>
  <w:comment w:id="14" w:author="Ingo Ebersberger" w:date="2018-04-12T18:14:00Z" w:initials="IE">
    <w:p w14:paraId="483E8180" w14:textId="77777777" w:rsidR="004F774A" w:rsidRDefault="004F774A" w:rsidP="005442EB">
      <w:pPr>
        <w:pStyle w:val="CommentText"/>
      </w:pPr>
      <w:r>
        <w:rPr>
          <w:rStyle w:val="CommentReference"/>
        </w:rPr>
        <w:annotationRef/>
      </w:r>
      <w:r>
        <w:t>Any figures here that can visualize the different positions in the tree of life?</w:t>
      </w:r>
    </w:p>
  </w:comment>
  <w:comment w:id="15" w:author="Ingo Ebersberger" w:date="2018-04-23T14:18:00Z" w:initials="IE">
    <w:p w14:paraId="27687F03" w14:textId="77777777" w:rsidR="004F774A" w:rsidRDefault="004F774A" w:rsidP="005442EB">
      <w:pPr>
        <w:pStyle w:val="CommentText"/>
      </w:pPr>
      <w:r>
        <w:rPr>
          <w:rStyle w:val="CommentReference"/>
        </w:rPr>
        <w:annotationRef/>
      </w:r>
      <w:r>
        <w:t>You can elaborate this a bit. In particular, there are more recent publications covering the topic of LBA. Does the Felsenstein paper refer to LBA in the context of maximum likelihood or distance? I don’t recall</w:t>
      </w:r>
    </w:p>
  </w:comment>
  <w:comment w:id="17" w:author="Ingo Ebersberger" w:date="2018-04-12T18:14:00Z" w:initials="IE">
    <w:p w14:paraId="3C86D863" w14:textId="77777777" w:rsidR="004F774A" w:rsidRDefault="004F774A" w:rsidP="005442EB">
      <w:pPr>
        <w:pStyle w:val="CommentText"/>
      </w:pPr>
      <w:r>
        <w:rPr>
          <w:rStyle w:val="CommentReference"/>
        </w:rPr>
        <w:annotationRef/>
      </w:r>
      <w:r>
        <w:t>Largest or large?</w:t>
      </w:r>
    </w:p>
  </w:comment>
  <w:comment w:id="18" w:author="V" w:date="2018-04-12T18:14:00Z" w:initials="V">
    <w:p w14:paraId="1C2831B2" w14:textId="77777777" w:rsidR="004F774A" w:rsidRPr="004A7CCF" w:rsidRDefault="004F774A" w:rsidP="005442EB">
      <w:pPr>
        <w:widowControl w:val="0"/>
        <w:autoSpaceDE w:val="0"/>
        <w:autoSpaceDN w:val="0"/>
        <w:adjustRightInd w:val="0"/>
        <w:spacing w:after="240" w:line="520" w:lineRule="atLeast"/>
        <w:rPr>
          <w:rFonts w:ascii="Times" w:hAnsi="Times" w:cs="Times"/>
          <w:color w:val="000000"/>
          <w:szCs w:val="24"/>
        </w:rPr>
      </w:pPr>
      <w:r>
        <w:rPr>
          <w:rStyle w:val="CommentReference"/>
        </w:rPr>
        <w:annotationRef/>
      </w:r>
      <w:r>
        <w:t>the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22" w:author="Ingo Ebersberger" w:date="2018-04-10T21:16:00Z" w:initials="IE">
    <w:p w14:paraId="7CB95EC4" w14:textId="036F32CC" w:rsidR="004F774A" w:rsidRDefault="004F774A">
      <w:pPr>
        <w:pStyle w:val="CommentText"/>
      </w:pPr>
      <w:r>
        <w:rPr>
          <w:rStyle w:val="CommentReference"/>
        </w:rPr>
        <w:annotationRef/>
      </w:r>
      <w:r>
        <w:t xml:space="preserve">The paragraph is a bit disorganized. First. Finish the genome size aspect, then you can move on to the eukaryotic characteristics, and eventually you can touch on the topic of genome reduction. </w:t>
      </w:r>
    </w:p>
  </w:comment>
  <w:comment w:id="25" w:author="Ingo Ebersberger" w:date="2018-04-10T21:32:00Z" w:initials="IE">
    <w:p w14:paraId="565CBFED" w14:textId="3F7BD879" w:rsidR="004F774A" w:rsidRDefault="004F774A">
      <w:pPr>
        <w:pStyle w:val="CommentText"/>
      </w:pPr>
      <w:r>
        <w:rPr>
          <w:rStyle w:val="CommentReference"/>
        </w:rPr>
        <w:annotationRef/>
      </w:r>
      <w:r>
        <w:t>You should try to elaborate the open questions more in the previous sections. What is the problem, what is missing, and so forth. By doing so, you would better prepare for this to do list.</w:t>
      </w:r>
    </w:p>
  </w:comment>
  <w:comment w:id="26" w:author="Ingo Ebersberger" w:date="2018-04-11T11:01:00Z" w:initials="IE">
    <w:p w14:paraId="36E44C08" w14:textId="2CB26279" w:rsidR="004F774A" w:rsidRDefault="004F774A">
      <w:pPr>
        <w:pStyle w:val="CommentText"/>
      </w:pPr>
      <w:r>
        <w:rPr>
          <w:rStyle w:val="CommentReference"/>
        </w:rPr>
        <w:annotationRef/>
      </w:r>
      <w:r>
        <w:t>You need a different title here. This does not read good. What are the open questions, and what do you address?</w:t>
      </w:r>
    </w:p>
    <w:p w14:paraId="12D6580B" w14:textId="77777777" w:rsidR="004F774A" w:rsidRDefault="004F774A">
      <w:pPr>
        <w:pStyle w:val="CommentText"/>
      </w:pPr>
    </w:p>
    <w:p w14:paraId="43FC6B3F" w14:textId="4B60C3EC" w:rsidR="004F774A" w:rsidRDefault="004F774A">
      <w:pPr>
        <w:pStyle w:val="CommentText"/>
      </w:pPr>
      <w:r>
        <w:t>Moreover, I think the intro is not complete. See the following page for further info</w:t>
      </w:r>
    </w:p>
    <w:p w14:paraId="455790F4" w14:textId="3DE0E4AC" w:rsidR="004F774A" w:rsidRDefault="004F774A">
      <w:pPr>
        <w:pStyle w:val="CommentText"/>
      </w:pPr>
      <w:r w:rsidRPr="007342D1">
        <w:t>https://web.stanford.edu/group/parasites/ParaSites2006/Microsporidiosis/microsporidia1.html</w:t>
      </w:r>
    </w:p>
  </w:comment>
  <w:comment w:id="27" w:author="Ingo Ebersberger" w:date="2018-04-11T21:48:00Z" w:initials="IE">
    <w:p w14:paraId="35FA1E25" w14:textId="3BE7A29D" w:rsidR="004F774A" w:rsidRDefault="004F774A">
      <w:pPr>
        <w:pStyle w:val="CommentText"/>
      </w:pPr>
      <w:r>
        <w:rPr>
          <w:rStyle w:val="CommentReference"/>
        </w:rPr>
        <w:annotationRef/>
      </w:r>
      <w:r>
        <w:t>nice</w:t>
      </w:r>
    </w:p>
  </w:comment>
  <w:comment w:id="28" w:author="Ingo Ebersberger" w:date="2018-04-11T21:49:00Z" w:initials="IE">
    <w:p w14:paraId="07F06069" w14:textId="0862969F" w:rsidR="004F774A" w:rsidRDefault="004F774A">
      <w:pPr>
        <w:pStyle w:val="CommentText"/>
      </w:pPr>
      <w:r>
        <w:rPr>
          <w:rStyle w:val="CommentReference"/>
        </w:rPr>
        <w:annotationRef/>
      </w:r>
      <w:r>
        <w:t>I’m sure you did other things as well. Genes shared only with fungi, with animals, with both, old genes - &gt; remember, the idea was that microsporidia have retained mainly genes that no other eukaryote is allowed to lose, etc.</w:t>
      </w:r>
    </w:p>
  </w:comment>
  <w:comment w:id="31" w:author="Ingo Ebersberger" w:date="2018-04-11T21:55:00Z" w:initials="IE">
    <w:p w14:paraId="19FEAFBA" w14:textId="4BB59CB4" w:rsidR="004F774A" w:rsidRDefault="004F774A">
      <w:pPr>
        <w:pStyle w:val="CommentText"/>
      </w:pPr>
      <w:r>
        <w:rPr>
          <w:rStyle w:val="CommentReference"/>
        </w:rPr>
        <w:annotationRef/>
      </w:r>
      <w:r>
        <w:t>This introduction is not an introduction, to be honest. It is only 7 lines…</w:t>
      </w:r>
    </w:p>
    <w:p w14:paraId="5843D9DC" w14:textId="3ACCBE73" w:rsidR="004F774A" w:rsidRDefault="004F774A">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41" w:author="Ingo Ebersberger" w:date="2018-04-11T22:17:00Z" w:initials="IE">
    <w:p w14:paraId="1A639EF6" w14:textId="115BB3D5" w:rsidR="004F774A" w:rsidRDefault="004F774A">
      <w:pPr>
        <w:pStyle w:val="CommentText"/>
      </w:pPr>
      <w:r>
        <w:rPr>
          <w:rStyle w:val="CommentReference"/>
        </w:rPr>
        <w:annotationRef/>
      </w:r>
      <w:r>
        <w:t>You did not specify from where the other genomes come from. You are not only analyzing microsporidia.</w:t>
      </w:r>
    </w:p>
  </w:comment>
  <w:comment w:id="46" w:author="Ingo Ebersberger" w:date="2018-04-11T22:04:00Z" w:initials="IE">
    <w:p w14:paraId="2DFBC6EA" w14:textId="52AAC75E" w:rsidR="004F774A" w:rsidRDefault="004F774A">
      <w:pPr>
        <w:pStyle w:val="CommentText"/>
      </w:pPr>
      <w:r>
        <w:rPr>
          <w:rStyle w:val="CommentReference"/>
        </w:rPr>
        <w:annotationRef/>
      </w:r>
      <w:r>
        <w:t>Which version? And what parameters? Please list also the github repository.</w:t>
      </w:r>
    </w:p>
  </w:comment>
  <w:comment w:id="47" w:author="V" w:date="2018-04-13T18:44:00Z" w:initials="V">
    <w:p w14:paraId="41990906" w14:textId="0B403EBE" w:rsidR="004F774A" w:rsidRDefault="004F774A">
      <w:pPr>
        <w:pStyle w:val="CommentText"/>
      </w:pPr>
      <w:r>
        <w:rPr>
          <w:rStyle w:val="CommentReference"/>
        </w:rPr>
        <w:annotationRef/>
      </w:r>
      <w:r>
        <w:t>which version should I write here? the latest version in our /share/applications/ is 13.2.6, the one in github is 13.2.9. I actually used the one from /share/applications/.</w:t>
      </w:r>
    </w:p>
  </w:comment>
  <w:comment w:id="51" w:author="Ingo Ebersberger" w:date="2018-04-11T22:13:00Z" w:initials="IE">
    <w:p w14:paraId="17F04CE8" w14:textId="62622DB1" w:rsidR="004F774A" w:rsidRDefault="004F774A">
      <w:pPr>
        <w:pStyle w:val="CommentText"/>
      </w:pPr>
      <w:r>
        <w:rPr>
          <w:rStyle w:val="CommentReference"/>
        </w:rPr>
        <w:annotationRef/>
      </w:r>
      <w:r>
        <w:t>At one point we should say that we treat proteins and genes as synonyms</w:t>
      </w:r>
    </w:p>
  </w:comment>
  <w:comment w:id="52" w:author="V" w:date="2018-04-18T10:47:00Z" w:initials="V">
    <w:p w14:paraId="53A08EAB" w14:textId="5548BC89" w:rsidR="004F774A" w:rsidRDefault="004F774A">
      <w:pPr>
        <w:pStyle w:val="CommentText"/>
      </w:pPr>
      <w:r>
        <w:rPr>
          <w:rStyle w:val="CommentReference"/>
        </w:rPr>
        <w:annotationRef/>
      </w:r>
      <w:r>
        <w:t>last sentence in the introduction</w:t>
      </w:r>
    </w:p>
  </w:comment>
  <w:comment w:id="57" w:author="Ingo Ebersberger" w:date="2018-04-11T22:16:00Z" w:initials="IE">
    <w:p w14:paraId="1C6EDFDC" w14:textId="44728261" w:rsidR="004F774A" w:rsidRPr="00A17841" w:rsidRDefault="004F774A">
      <w:pPr>
        <w:pStyle w:val="CommentText"/>
        <w:rPr>
          <w:lang w:val="de-DE"/>
        </w:rPr>
      </w:pPr>
      <w:r>
        <w:rPr>
          <w:rStyle w:val="CommentReference"/>
        </w:rPr>
        <w:annotationRef/>
      </w:r>
      <w:r w:rsidRPr="00A17841">
        <w:rPr>
          <w:lang w:val="de-DE"/>
        </w:rPr>
        <w:t>Results sind zu dünn. Du hast mehr zu erzählen!</w:t>
      </w:r>
    </w:p>
  </w:comment>
  <w:comment w:id="62" w:author="V" w:date="2018-04-13T19:16:00Z" w:initials="V">
    <w:p w14:paraId="6A976F6D" w14:textId="0E16A305" w:rsidR="004F774A" w:rsidRDefault="004F774A">
      <w:pPr>
        <w:pStyle w:val="CommentText"/>
      </w:pPr>
      <w:r>
        <w:rPr>
          <w:rStyle w:val="CommentReference"/>
        </w:rPr>
        <w:annotationRef/>
      </w:r>
      <w:r>
        <w:t>wie kann ich hier besser schreiben? Da OrthoMCL liefert nicht nur Gruppen von Orthologen sondern auch Paralogen (in-paralogs).</w:t>
      </w:r>
    </w:p>
  </w:comment>
  <w:comment w:id="58" w:author="Ingo Ebersberger" w:date="2018-04-11T22:19:00Z" w:initials="IE">
    <w:p w14:paraId="620D54D6" w14:textId="477B65A8" w:rsidR="004F774A" w:rsidRPr="00A17841" w:rsidRDefault="004F774A">
      <w:pPr>
        <w:pStyle w:val="CommentText"/>
        <w:rPr>
          <w:lang w:val="de-DE"/>
        </w:rPr>
      </w:pPr>
      <w:r>
        <w:rPr>
          <w:rStyle w:val="CommentReference"/>
        </w:rPr>
        <w:annotationRef/>
      </w:r>
      <w:r w:rsidRPr="00A17841">
        <w:rPr>
          <w:lang w:val="de-DE"/>
        </w:rPr>
        <w:t>Glaube ich nicht! Das müssen viel mehr sein. Solltest Du hier nur über die LCA Gruppen redden?</w:t>
      </w:r>
    </w:p>
  </w:comment>
  <w:comment w:id="59" w:author="V" w:date="2018-04-13T19:12:00Z" w:initials="V">
    <w:p w14:paraId="2577564D" w14:textId="39644FC8" w:rsidR="004F774A" w:rsidRDefault="004F774A">
      <w:pPr>
        <w:pStyle w:val="CommentText"/>
      </w:pPr>
      <w:r>
        <w:rPr>
          <w:rStyle w:val="CommentReference"/>
        </w:rPr>
        <w:annotationRef/>
      </w:r>
      <w:r>
        <w:t xml:space="preserve">doch, 2904 sind die Anzahl der Gruppen die ich von OrthoXML bekommen habe. Danach habe ich für die LCA nur noch 1605 Gruppen. </w:t>
      </w:r>
    </w:p>
  </w:comment>
  <w:comment w:id="70" w:author="V" w:date="2018-04-10T09:48:00Z" w:initials="V">
    <w:p w14:paraId="3D2C8ECD" w14:textId="4E98ABAF" w:rsidR="004F774A" w:rsidRDefault="004F774A">
      <w:pPr>
        <w:pStyle w:val="CommentText"/>
      </w:pPr>
      <w:r>
        <w:rPr>
          <w:rStyle w:val="CommentReference"/>
        </w:rPr>
        <w:annotationRef/>
      </w:r>
      <w:r>
        <w:t>too short?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4F774A" w:rsidRDefault="004F774A" w:rsidP="000A17B2">
      <w:pPr>
        <w:spacing w:after="0" w:line="240" w:lineRule="auto"/>
      </w:pPr>
      <w:r>
        <w:separator/>
      </w:r>
    </w:p>
  </w:endnote>
  <w:endnote w:type="continuationSeparator" w:id="0">
    <w:p w14:paraId="6F95D1CA" w14:textId="77777777" w:rsidR="004F774A" w:rsidRDefault="004F774A"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entury">
    <w:panose1 w:val="02040604050505020304"/>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4F774A" w:rsidRDefault="004F774A" w:rsidP="009F2A64">
    <w:pPr>
      <w:pStyle w:val="Footer"/>
      <w:jc w:val="center"/>
    </w:pPr>
  </w:p>
  <w:p w14:paraId="5AA1AD57" w14:textId="4C9ABF92" w:rsidR="004F774A" w:rsidRDefault="004F774A"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4F774A" w:rsidRDefault="004F774A" w:rsidP="009F2A64">
    <w:pPr>
      <w:pStyle w:val="Footer"/>
      <w:jc w:val="center"/>
    </w:pPr>
  </w:p>
  <w:p w14:paraId="05A32A18" w14:textId="570DA275" w:rsidR="004F774A" w:rsidRDefault="004F774A"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4F774A" w:rsidRDefault="004F774A" w:rsidP="009F2A64">
    <w:pPr>
      <w:pStyle w:val="Footer"/>
      <w:jc w:val="center"/>
    </w:pPr>
  </w:p>
  <w:p w14:paraId="5CB59BD7" w14:textId="48F38D2B" w:rsidR="004F774A" w:rsidRDefault="004F774A"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4F774A" w:rsidRDefault="004F774A" w:rsidP="009F2A64">
    <w:pPr>
      <w:pStyle w:val="Footer"/>
      <w:jc w:val="center"/>
    </w:pPr>
  </w:p>
  <w:p w14:paraId="03B6962C" w14:textId="70F00EA3" w:rsidR="004F774A" w:rsidRDefault="004F774A"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4F774A" w:rsidRDefault="004F774A" w:rsidP="009F2A64">
    <w:pPr>
      <w:pStyle w:val="Footer"/>
      <w:jc w:val="center"/>
    </w:pPr>
  </w:p>
  <w:p w14:paraId="6DF37147" w14:textId="4B2AFAF3" w:rsidR="004F774A" w:rsidRDefault="004F774A"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367C62">
          <w:rPr>
            <w:rStyle w:val="PageNumber"/>
            <w:noProof/>
          </w:rPr>
          <w:t>VII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4F774A" w:rsidRDefault="004F774A" w:rsidP="009F2A64">
    <w:pPr>
      <w:pStyle w:val="Footer"/>
      <w:jc w:val="center"/>
    </w:pPr>
  </w:p>
  <w:p w14:paraId="3A381F25" w14:textId="77777777" w:rsidR="004F774A" w:rsidRDefault="004F774A"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522910">
          <w:rPr>
            <w:rStyle w:val="PageNumber"/>
            <w:noProof/>
          </w:rPr>
          <w:t>5</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4F774A" w:rsidRDefault="004F774A" w:rsidP="000A17B2">
      <w:pPr>
        <w:spacing w:after="0" w:line="240" w:lineRule="auto"/>
      </w:pPr>
      <w:r>
        <w:separator/>
      </w:r>
    </w:p>
  </w:footnote>
  <w:footnote w:type="continuationSeparator" w:id="0">
    <w:p w14:paraId="09519C90" w14:textId="77777777" w:rsidR="004F774A" w:rsidRDefault="004F774A"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4F774A" w:rsidRPr="000A17B2" w:rsidRDefault="004F774A">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4&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0&lt;/item&gt;&lt;item&gt;381&lt;/item&gt;&lt;item&gt;382&lt;/item&gt;&lt;item&gt;383&lt;/item&gt;&lt;item&gt;384&lt;/item&gt;&lt;item&gt;385&lt;/item&gt;&lt;item&gt;386&lt;/item&gt;&lt;item&gt;387&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4&lt;/item&gt;&lt;item&gt;415&lt;/item&gt;&lt;item&gt;416&lt;/item&gt;&lt;/record-ids&gt;&lt;/item&gt;&lt;/Libraries&gt;"/>
  </w:docVars>
  <w:rsids>
    <w:rsidRoot w:val="00371AE7"/>
    <w:rsid w:val="000014E9"/>
    <w:rsid w:val="00001AD8"/>
    <w:rsid w:val="00001DB1"/>
    <w:rsid w:val="00001E15"/>
    <w:rsid w:val="000027A0"/>
    <w:rsid w:val="00002D0B"/>
    <w:rsid w:val="00002D87"/>
    <w:rsid w:val="00002E33"/>
    <w:rsid w:val="000033A9"/>
    <w:rsid w:val="000035F7"/>
    <w:rsid w:val="000037BF"/>
    <w:rsid w:val="000039C9"/>
    <w:rsid w:val="0000407E"/>
    <w:rsid w:val="00006710"/>
    <w:rsid w:val="00006D96"/>
    <w:rsid w:val="00006EF0"/>
    <w:rsid w:val="00006F49"/>
    <w:rsid w:val="00007CA0"/>
    <w:rsid w:val="00007CFE"/>
    <w:rsid w:val="00010C14"/>
    <w:rsid w:val="000110B6"/>
    <w:rsid w:val="000118F3"/>
    <w:rsid w:val="00011FB9"/>
    <w:rsid w:val="000120D4"/>
    <w:rsid w:val="00012379"/>
    <w:rsid w:val="00012763"/>
    <w:rsid w:val="00012852"/>
    <w:rsid w:val="00012CDE"/>
    <w:rsid w:val="00013A81"/>
    <w:rsid w:val="00013B38"/>
    <w:rsid w:val="00014009"/>
    <w:rsid w:val="0001416A"/>
    <w:rsid w:val="0001448E"/>
    <w:rsid w:val="0001456D"/>
    <w:rsid w:val="0001567F"/>
    <w:rsid w:val="00015A81"/>
    <w:rsid w:val="00015CBA"/>
    <w:rsid w:val="000169B7"/>
    <w:rsid w:val="00016E3A"/>
    <w:rsid w:val="000172D6"/>
    <w:rsid w:val="000173A7"/>
    <w:rsid w:val="0001767C"/>
    <w:rsid w:val="00017944"/>
    <w:rsid w:val="00017FD1"/>
    <w:rsid w:val="0002006D"/>
    <w:rsid w:val="00020159"/>
    <w:rsid w:val="00020C53"/>
    <w:rsid w:val="000217EC"/>
    <w:rsid w:val="00021B9B"/>
    <w:rsid w:val="00022284"/>
    <w:rsid w:val="00022E3F"/>
    <w:rsid w:val="00022E5D"/>
    <w:rsid w:val="0002339D"/>
    <w:rsid w:val="0002368D"/>
    <w:rsid w:val="00023972"/>
    <w:rsid w:val="00023C60"/>
    <w:rsid w:val="00023D32"/>
    <w:rsid w:val="00024476"/>
    <w:rsid w:val="000251E0"/>
    <w:rsid w:val="00025697"/>
    <w:rsid w:val="00025864"/>
    <w:rsid w:val="00025C1E"/>
    <w:rsid w:val="00026791"/>
    <w:rsid w:val="000267D0"/>
    <w:rsid w:val="00026D9F"/>
    <w:rsid w:val="00026EF8"/>
    <w:rsid w:val="0002706A"/>
    <w:rsid w:val="00030D13"/>
    <w:rsid w:val="0003192E"/>
    <w:rsid w:val="00031ECA"/>
    <w:rsid w:val="000329B1"/>
    <w:rsid w:val="00032B0D"/>
    <w:rsid w:val="00032EF8"/>
    <w:rsid w:val="000332AC"/>
    <w:rsid w:val="0003351F"/>
    <w:rsid w:val="00033638"/>
    <w:rsid w:val="00033C9E"/>
    <w:rsid w:val="00033E03"/>
    <w:rsid w:val="000342BB"/>
    <w:rsid w:val="000350A7"/>
    <w:rsid w:val="00035AE7"/>
    <w:rsid w:val="00035D3F"/>
    <w:rsid w:val="00035E36"/>
    <w:rsid w:val="000362A1"/>
    <w:rsid w:val="0003644C"/>
    <w:rsid w:val="000366EA"/>
    <w:rsid w:val="00036757"/>
    <w:rsid w:val="000368BE"/>
    <w:rsid w:val="00037299"/>
    <w:rsid w:val="000379BA"/>
    <w:rsid w:val="00037A96"/>
    <w:rsid w:val="00037C36"/>
    <w:rsid w:val="000405C7"/>
    <w:rsid w:val="00041448"/>
    <w:rsid w:val="000418DC"/>
    <w:rsid w:val="00041A0A"/>
    <w:rsid w:val="0004205C"/>
    <w:rsid w:val="00042644"/>
    <w:rsid w:val="00042FD9"/>
    <w:rsid w:val="00043DED"/>
    <w:rsid w:val="000440DC"/>
    <w:rsid w:val="000448FA"/>
    <w:rsid w:val="000449A6"/>
    <w:rsid w:val="0004539D"/>
    <w:rsid w:val="0004554D"/>
    <w:rsid w:val="00045850"/>
    <w:rsid w:val="00046288"/>
    <w:rsid w:val="00046593"/>
    <w:rsid w:val="000466EA"/>
    <w:rsid w:val="00046CA0"/>
    <w:rsid w:val="00046F86"/>
    <w:rsid w:val="000476C7"/>
    <w:rsid w:val="000478F4"/>
    <w:rsid w:val="00047965"/>
    <w:rsid w:val="00047EE5"/>
    <w:rsid w:val="0005051F"/>
    <w:rsid w:val="000507AF"/>
    <w:rsid w:val="00050862"/>
    <w:rsid w:val="00050A30"/>
    <w:rsid w:val="0005139D"/>
    <w:rsid w:val="00051EA0"/>
    <w:rsid w:val="000529B3"/>
    <w:rsid w:val="0005344A"/>
    <w:rsid w:val="00053680"/>
    <w:rsid w:val="0005446C"/>
    <w:rsid w:val="00054861"/>
    <w:rsid w:val="00054B2F"/>
    <w:rsid w:val="00054E8A"/>
    <w:rsid w:val="00055195"/>
    <w:rsid w:val="00055968"/>
    <w:rsid w:val="000564E8"/>
    <w:rsid w:val="0005723C"/>
    <w:rsid w:val="00057989"/>
    <w:rsid w:val="000579A7"/>
    <w:rsid w:val="000607CA"/>
    <w:rsid w:val="00060900"/>
    <w:rsid w:val="000614E6"/>
    <w:rsid w:val="00061807"/>
    <w:rsid w:val="000619C2"/>
    <w:rsid w:val="00061A32"/>
    <w:rsid w:val="00061A6B"/>
    <w:rsid w:val="00061BBC"/>
    <w:rsid w:val="00062FD8"/>
    <w:rsid w:val="00064800"/>
    <w:rsid w:val="00064A9F"/>
    <w:rsid w:val="00065BF3"/>
    <w:rsid w:val="00065F80"/>
    <w:rsid w:val="00066A0B"/>
    <w:rsid w:val="00066E37"/>
    <w:rsid w:val="0006712D"/>
    <w:rsid w:val="000705A8"/>
    <w:rsid w:val="00070E25"/>
    <w:rsid w:val="000714E7"/>
    <w:rsid w:val="00071992"/>
    <w:rsid w:val="00072508"/>
    <w:rsid w:val="0007274F"/>
    <w:rsid w:val="00072C64"/>
    <w:rsid w:val="00072EF8"/>
    <w:rsid w:val="000730C0"/>
    <w:rsid w:val="00073898"/>
    <w:rsid w:val="00073EC9"/>
    <w:rsid w:val="00074115"/>
    <w:rsid w:val="0007496F"/>
    <w:rsid w:val="00074F09"/>
    <w:rsid w:val="00074FD0"/>
    <w:rsid w:val="00075524"/>
    <w:rsid w:val="00075BD8"/>
    <w:rsid w:val="00075E30"/>
    <w:rsid w:val="000766A5"/>
    <w:rsid w:val="0007693E"/>
    <w:rsid w:val="00076E68"/>
    <w:rsid w:val="00076E91"/>
    <w:rsid w:val="00077051"/>
    <w:rsid w:val="0007725F"/>
    <w:rsid w:val="00077530"/>
    <w:rsid w:val="00077826"/>
    <w:rsid w:val="000779C7"/>
    <w:rsid w:val="00077AEC"/>
    <w:rsid w:val="00080079"/>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67AE"/>
    <w:rsid w:val="000877EC"/>
    <w:rsid w:val="00087E6B"/>
    <w:rsid w:val="00087F5F"/>
    <w:rsid w:val="0009039A"/>
    <w:rsid w:val="00090811"/>
    <w:rsid w:val="00090E20"/>
    <w:rsid w:val="00090E88"/>
    <w:rsid w:val="00091327"/>
    <w:rsid w:val="000915AD"/>
    <w:rsid w:val="000924F2"/>
    <w:rsid w:val="000925D4"/>
    <w:rsid w:val="00092886"/>
    <w:rsid w:val="000929A5"/>
    <w:rsid w:val="000929B3"/>
    <w:rsid w:val="00093133"/>
    <w:rsid w:val="00093363"/>
    <w:rsid w:val="000935DA"/>
    <w:rsid w:val="00093766"/>
    <w:rsid w:val="00094428"/>
    <w:rsid w:val="00094713"/>
    <w:rsid w:val="0009483E"/>
    <w:rsid w:val="00095129"/>
    <w:rsid w:val="000952D1"/>
    <w:rsid w:val="0009637F"/>
    <w:rsid w:val="000965B1"/>
    <w:rsid w:val="000969F3"/>
    <w:rsid w:val="00096CEE"/>
    <w:rsid w:val="000975BB"/>
    <w:rsid w:val="000A0955"/>
    <w:rsid w:val="000A0C3A"/>
    <w:rsid w:val="000A0CB3"/>
    <w:rsid w:val="000A136B"/>
    <w:rsid w:val="000A1592"/>
    <w:rsid w:val="000A17B2"/>
    <w:rsid w:val="000A1CBF"/>
    <w:rsid w:val="000A1E48"/>
    <w:rsid w:val="000A1F00"/>
    <w:rsid w:val="000A2233"/>
    <w:rsid w:val="000A24D8"/>
    <w:rsid w:val="000A2CC8"/>
    <w:rsid w:val="000A32B0"/>
    <w:rsid w:val="000A38E1"/>
    <w:rsid w:val="000A392D"/>
    <w:rsid w:val="000A3A29"/>
    <w:rsid w:val="000A4688"/>
    <w:rsid w:val="000A4D3D"/>
    <w:rsid w:val="000A581C"/>
    <w:rsid w:val="000A65FC"/>
    <w:rsid w:val="000A6C78"/>
    <w:rsid w:val="000A6CDD"/>
    <w:rsid w:val="000A7134"/>
    <w:rsid w:val="000A7AAB"/>
    <w:rsid w:val="000B00E8"/>
    <w:rsid w:val="000B054B"/>
    <w:rsid w:val="000B081C"/>
    <w:rsid w:val="000B0ED0"/>
    <w:rsid w:val="000B108D"/>
    <w:rsid w:val="000B110A"/>
    <w:rsid w:val="000B21C0"/>
    <w:rsid w:val="000B24F0"/>
    <w:rsid w:val="000B29A9"/>
    <w:rsid w:val="000B355B"/>
    <w:rsid w:val="000B366D"/>
    <w:rsid w:val="000B396E"/>
    <w:rsid w:val="000B39F2"/>
    <w:rsid w:val="000B3C3A"/>
    <w:rsid w:val="000B41D3"/>
    <w:rsid w:val="000B4CCB"/>
    <w:rsid w:val="000B6719"/>
    <w:rsid w:val="000B692C"/>
    <w:rsid w:val="000B730C"/>
    <w:rsid w:val="000B74DD"/>
    <w:rsid w:val="000B7D1C"/>
    <w:rsid w:val="000C0396"/>
    <w:rsid w:val="000C05DA"/>
    <w:rsid w:val="000C0CE1"/>
    <w:rsid w:val="000C0FF9"/>
    <w:rsid w:val="000C10CA"/>
    <w:rsid w:val="000C13E6"/>
    <w:rsid w:val="000C27CB"/>
    <w:rsid w:val="000C2CE0"/>
    <w:rsid w:val="000C2EE4"/>
    <w:rsid w:val="000C378B"/>
    <w:rsid w:val="000C3AE4"/>
    <w:rsid w:val="000C3B47"/>
    <w:rsid w:val="000C3B8C"/>
    <w:rsid w:val="000C43E4"/>
    <w:rsid w:val="000C4748"/>
    <w:rsid w:val="000C49F3"/>
    <w:rsid w:val="000C4C0C"/>
    <w:rsid w:val="000C5394"/>
    <w:rsid w:val="000C60C4"/>
    <w:rsid w:val="000C65BD"/>
    <w:rsid w:val="000C67C3"/>
    <w:rsid w:val="000C6982"/>
    <w:rsid w:val="000C6E11"/>
    <w:rsid w:val="000C7B6C"/>
    <w:rsid w:val="000C7F50"/>
    <w:rsid w:val="000D080B"/>
    <w:rsid w:val="000D113F"/>
    <w:rsid w:val="000D1476"/>
    <w:rsid w:val="000D1502"/>
    <w:rsid w:val="000D16A3"/>
    <w:rsid w:val="000D24E3"/>
    <w:rsid w:val="000D2DD9"/>
    <w:rsid w:val="000D3223"/>
    <w:rsid w:val="000D3309"/>
    <w:rsid w:val="000D3904"/>
    <w:rsid w:val="000D4104"/>
    <w:rsid w:val="000D459B"/>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2E38"/>
    <w:rsid w:val="000E3033"/>
    <w:rsid w:val="000E30B8"/>
    <w:rsid w:val="000E37F0"/>
    <w:rsid w:val="000E40BD"/>
    <w:rsid w:val="000E45DE"/>
    <w:rsid w:val="000E4666"/>
    <w:rsid w:val="000E4C2C"/>
    <w:rsid w:val="000E5C0E"/>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4CE"/>
    <w:rsid w:val="000F37EC"/>
    <w:rsid w:val="000F3820"/>
    <w:rsid w:val="000F3DD6"/>
    <w:rsid w:val="000F40D6"/>
    <w:rsid w:val="000F42AF"/>
    <w:rsid w:val="000F4D00"/>
    <w:rsid w:val="000F4EC9"/>
    <w:rsid w:val="000F583E"/>
    <w:rsid w:val="000F5B4D"/>
    <w:rsid w:val="000F6223"/>
    <w:rsid w:val="000F678F"/>
    <w:rsid w:val="000F7278"/>
    <w:rsid w:val="000F7F43"/>
    <w:rsid w:val="000F7FD5"/>
    <w:rsid w:val="001002C2"/>
    <w:rsid w:val="0010055D"/>
    <w:rsid w:val="00100B4D"/>
    <w:rsid w:val="00100C8C"/>
    <w:rsid w:val="00101285"/>
    <w:rsid w:val="00102C79"/>
    <w:rsid w:val="00102EE4"/>
    <w:rsid w:val="00102FBF"/>
    <w:rsid w:val="00104584"/>
    <w:rsid w:val="0010489C"/>
    <w:rsid w:val="001048D9"/>
    <w:rsid w:val="00104B72"/>
    <w:rsid w:val="0010521B"/>
    <w:rsid w:val="001054B0"/>
    <w:rsid w:val="001055AB"/>
    <w:rsid w:val="001058BE"/>
    <w:rsid w:val="00105C10"/>
    <w:rsid w:val="00105E06"/>
    <w:rsid w:val="00106033"/>
    <w:rsid w:val="00106047"/>
    <w:rsid w:val="001062E4"/>
    <w:rsid w:val="0010640D"/>
    <w:rsid w:val="00107139"/>
    <w:rsid w:val="001076C1"/>
    <w:rsid w:val="00107801"/>
    <w:rsid w:val="00107C8C"/>
    <w:rsid w:val="00107ECC"/>
    <w:rsid w:val="0011028C"/>
    <w:rsid w:val="00111AE4"/>
    <w:rsid w:val="00111BBD"/>
    <w:rsid w:val="00112222"/>
    <w:rsid w:val="00112EC8"/>
    <w:rsid w:val="001132D7"/>
    <w:rsid w:val="00113560"/>
    <w:rsid w:val="001137CD"/>
    <w:rsid w:val="00113AC4"/>
    <w:rsid w:val="00114874"/>
    <w:rsid w:val="00114BB7"/>
    <w:rsid w:val="001150D7"/>
    <w:rsid w:val="001156A4"/>
    <w:rsid w:val="00116325"/>
    <w:rsid w:val="0011646C"/>
    <w:rsid w:val="00116731"/>
    <w:rsid w:val="00116F47"/>
    <w:rsid w:val="001173B6"/>
    <w:rsid w:val="00120071"/>
    <w:rsid w:val="00120498"/>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901"/>
    <w:rsid w:val="00126E8D"/>
    <w:rsid w:val="00127C21"/>
    <w:rsid w:val="00127D92"/>
    <w:rsid w:val="001305BA"/>
    <w:rsid w:val="00130A2E"/>
    <w:rsid w:val="00130A70"/>
    <w:rsid w:val="00130E22"/>
    <w:rsid w:val="001312E2"/>
    <w:rsid w:val="00131A12"/>
    <w:rsid w:val="00131D6B"/>
    <w:rsid w:val="00132567"/>
    <w:rsid w:val="00132FC5"/>
    <w:rsid w:val="00133214"/>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376D3"/>
    <w:rsid w:val="001401D6"/>
    <w:rsid w:val="001402F9"/>
    <w:rsid w:val="0014076C"/>
    <w:rsid w:val="00140AB4"/>
    <w:rsid w:val="00141118"/>
    <w:rsid w:val="00141763"/>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554"/>
    <w:rsid w:val="001456E3"/>
    <w:rsid w:val="001458BE"/>
    <w:rsid w:val="00145D18"/>
    <w:rsid w:val="001460DE"/>
    <w:rsid w:val="00146147"/>
    <w:rsid w:val="00146D2B"/>
    <w:rsid w:val="001476F6"/>
    <w:rsid w:val="001477F3"/>
    <w:rsid w:val="00147954"/>
    <w:rsid w:val="00147D74"/>
    <w:rsid w:val="00150B56"/>
    <w:rsid w:val="00150B9A"/>
    <w:rsid w:val="001514DF"/>
    <w:rsid w:val="00151566"/>
    <w:rsid w:val="00151F7B"/>
    <w:rsid w:val="001521DE"/>
    <w:rsid w:val="00153738"/>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0F78"/>
    <w:rsid w:val="00171003"/>
    <w:rsid w:val="0017192F"/>
    <w:rsid w:val="00171F74"/>
    <w:rsid w:val="00172128"/>
    <w:rsid w:val="00172496"/>
    <w:rsid w:val="00172C30"/>
    <w:rsid w:val="0017302D"/>
    <w:rsid w:val="0017333E"/>
    <w:rsid w:val="00173A2F"/>
    <w:rsid w:val="00174353"/>
    <w:rsid w:val="001747F6"/>
    <w:rsid w:val="00174B04"/>
    <w:rsid w:val="00174D67"/>
    <w:rsid w:val="00175A56"/>
    <w:rsid w:val="0017624A"/>
    <w:rsid w:val="001765E2"/>
    <w:rsid w:val="0017686C"/>
    <w:rsid w:val="00176B0C"/>
    <w:rsid w:val="0017704E"/>
    <w:rsid w:val="001772E1"/>
    <w:rsid w:val="001773C5"/>
    <w:rsid w:val="00177ED5"/>
    <w:rsid w:val="001805CD"/>
    <w:rsid w:val="001806D2"/>
    <w:rsid w:val="00181316"/>
    <w:rsid w:val="00181A1B"/>
    <w:rsid w:val="00181B00"/>
    <w:rsid w:val="00182B16"/>
    <w:rsid w:val="00182DEA"/>
    <w:rsid w:val="0018342C"/>
    <w:rsid w:val="00184946"/>
    <w:rsid w:val="001850AF"/>
    <w:rsid w:val="00185461"/>
    <w:rsid w:val="001856D9"/>
    <w:rsid w:val="00186704"/>
    <w:rsid w:val="00186743"/>
    <w:rsid w:val="00186DF9"/>
    <w:rsid w:val="001872D7"/>
    <w:rsid w:val="0018731C"/>
    <w:rsid w:val="001876ED"/>
    <w:rsid w:val="00187888"/>
    <w:rsid w:val="00187C4D"/>
    <w:rsid w:val="00187D26"/>
    <w:rsid w:val="001901D7"/>
    <w:rsid w:val="00190422"/>
    <w:rsid w:val="00190F2F"/>
    <w:rsid w:val="0019198D"/>
    <w:rsid w:val="00191BB4"/>
    <w:rsid w:val="00192008"/>
    <w:rsid w:val="001926DC"/>
    <w:rsid w:val="00192986"/>
    <w:rsid w:val="00193350"/>
    <w:rsid w:val="001936A1"/>
    <w:rsid w:val="00193978"/>
    <w:rsid w:val="0019442C"/>
    <w:rsid w:val="001944D5"/>
    <w:rsid w:val="0019468D"/>
    <w:rsid w:val="00194939"/>
    <w:rsid w:val="00194DE4"/>
    <w:rsid w:val="001950D0"/>
    <w:rsid w:val="00195306"/>
    <w:rsid w:val="0019558C"/>
    <w:rsid w:val="001956FF"/>
    <w:rsid w:val="00195B07"/>
    <w:rsid w:val="00195BF6"/>
    <w:rsid w:val="00195EE0"/>
    <w:rsid w:val="00196A8D"/>
    <w:rsid w:val="00197099"/>
    <w:rsid w:val="00197160"/>
    <w:rsid w:val="001972CD"/>
    <w:rsid w:val="0019784D"/>
    <w:rsid w:val="00197A68"/>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73E"/>
    <w:rsid w:val="001B379B"/>
    <w:rsid w:val="001B3CE3"/>
    <w:rsid w:val="001B45E5"/>
    <w:rsid w:val="001B4891"/>
    <w:rsid w:val="001B4AA8"/>
    <w:rsid w:val="001B5C40"/>
    <w:rsid w:val="001B5E65"/>
    <w:rsid w:val="001B5F8C"/>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42C"/>
    <w:rsid w:val="001D27AF"/>
    <w:rsid w:val="001D2B66"/>
    <w:rsid w:val="001D2C82"/>
    <w:rsid w:val="001D31A1"/>
    <w:rsid w:val="001D360F"/>
    <w:rsid w:val="001D3A8F"/>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B3F"/>
    <w:rsid w:val="001D6F50"/>
    <w:rsid w:val="001D6FF1"/>
    <w:rsid w:val="001D78B1"/>
    <w:rsid w:val="001D7FCE"/>
    <w:rsid w:val="001E0205"/>
    <w:rsid w:val="001E0621"/>
    <w:rsid w:val="001E08DB"/>
    <w:rsid w:val="001E0BAB"/>
    <w:rsid w:val="001E0F2D"/>
    <w:rsid w:val="001E0F74"/>
    <w:rsid w:val="001E1094"/>
    <w:rsid w:val="001E10A1"/>
    <w:rsid w:val="001E1687"/>
    <w:rsid w:val="001E16D1"/>
    <w:rsid w:val="001E26AF"/>
    <w:rsid w:val="001E2A8E"/>
    <w:rsid w:val="001E2C66"/>
    <w:rsid w:val="001E3047"/>
    <w:rsid w:val="001E322E"/>
    <w:rsid w:val="001E3BE3"/>
    <w:rsid w:val="001E3D9D"/>
    <w:rsid w:val="001E3ED2"/>
    <w:rsid w:val="001E3EF9"/>
    <w:rsid w:val="001E4503"/>
    <w:rsid w:val="001E4AF9"/>
    <w:rsid w:val="001E578F"/>
    <w:rsid w:val="001E5AE4"/>
    <w:rsid w:val="001E6AAC"/>
    <w:rsid w:val="001E6FC0"/>
    <w:rsid w:val="001E703A"/>
    <w:rsid w:val="001F1579"/>
    <w:rsid w:val="001F1E28"/>
    <w:rsid w:val="001F222D"/>
    <w:rsid w:val="001F2278"/>
    <w:rsid w:val="001F2CE7"/>
    <w:rsid w:val="001F38C5"/>
    <w:rsid w:val="001F3B6A"/>
    <w:rsid w:val="001F4107"/>
    <w:rsid w:val="001F41F5"/>
    <w:rsid w:val="001F4BF6"/>
    <w:rsid w:val="001F4FAB"/>
    <w:rsid w:val="001F5B25"/>
    <w:rsid w:val="001F6491"/>
    <w:rsid w:val="001F668F"/>
    <w:rsid w:val="001F68E0"/>
    <w:rsid w:val="001F6C60"/>
    <w:rsid w:val="001F6F51"/>
    <w:rsid w:val="001F722A"/>
    <w:rsid w:val="001F78C3"/>
    <w:rsid w:val="001F79D2"/>
    <w:rsid w:val="001F7D6F"/>
    <w:rsid w:val="002007C3"/>
    <w:rsid w:val="00201258"/>
    <w:rsid w:val="00201DFE"/>
    <w:rsid w:val="00202619"/>
    <w:rsid w:val="002027D4"/>
    <w:rsid w:val="00202954"/>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380"/>
    <w:rsid w:val="00206541"/>
    <w:rsid w:val="00206B1E"/>
    <w:rsid w:val="00206F6C"/>
    <w:rsid w:val="002102D1"/>
    <w:rsid w:val="0021031B"/>
    <w:rsid w:val="00210A2A"/>
    <w:rsid w:val="002114D7"/>
    <w:rsid w:val="002116D3"/>
    <w:rsid w:val="00211F6E"/>
    <w:rsid w:val="00212415"/>
    <w:rsid w:val="002128FC"/>
    <w:rsid w:val="002140F4"/>
    <w:rsid w:val="00214ADA"/>
    <w:rsid w:val="00214AE1"/>
    <w:rsid w:val="00215843"/>
    <w:rsid w:val="00215F65"/>
    <w:rsid w:val="0021646E"/>
    <w:rsid w:val="00216515"/>
    <w:rsid w:val="0021680C"/>
    <w:rsid w:val="00216959"/>
    <w:rsid w:val="00216A57"/>
    <w:rsid w:val="00216A7D"/>
    <w:rsid w:val="00216B19"/>
    <w:rsid w:val="00216B59"/>
    <w:rsid w:val="00216E50"/>
    <w:rsid w:val="00217F52"/>
    <w:rsid w:val="002206A0"/>
    <w:rsid w:val="002207A7"/>
    <w:rsid w:val="00220CF5"/>
    <w:rsid w:val="00220EB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51C6"/>
    <w:rsid w:val="0022536E"/>
    <w:rsid w:val="002255B2"/>
    <w:rsid w:val="002256DE"/>
    <w:rsid w:val="00225A7A"/>
    <w:rsid w:val="00225DB4"/>
    <w:rsid w:val="00225E7D"/>
    <w:rsid w:val="00225FDC"/>
    <w:rsid w:val="00226506"/>
    <w:rsid w:val="002266E9"/>
    <w:rsid w:val="00227559"/>
    <w:rsid w:val="00227A6C"/>
    <w:rsid w:val="00227C14"/>
    <w:rsid w:val="00227E70"/>
    <w:rsid w:val="00227F8B"/>
    <w:rsid w:val="002307F3"/>
    <w:rsid w:val="0023175E"/>
    <w:rsid w:val="00231B7F"/>
    <w:rsid w:val="00232207"/>
    <w:rsid w:val="0023295D"/>
    <w:rsid w:val="00232A96"/>
    <w:rsid w:val="00232E81"/>
    <w:rsid w:val="00233217"/>
    <w:rsid w:val="002334CC"/>
    <w:rsid w:val="002339CC"/>
    <w:rsid w:val="00233D60"/>
    <w:rsid w:val="002340E9"/>
    <w:rsid w:val="0023444F"/>
    <w:rsid w:val="00234902"/>
    <w:rsid w:val="00234D0C"/>
    <w:rsid w:val="00234EAC"/>
    <w:rsid w:val="0023593C"/>
    <w:rsid w:val="00235CF5"/>
    <w:rsid w:val="00236BF6"/>
    <w:rsid w:val="00236E98"/>
    <w:rsid w:val="002375B3"/>
    <w:rsid w:val="00240332"/>
    <w:rsid w:val="002405A9"/>
    <w:rsid w:val="00240ADB"/>
    <w:rsid w:val="002414EE"/>
    <w:rsid w:val="00241516"/>
    <w:rsid w:val="00241FB5"/>
    <w:rsid w:val="002424D0"/>
    <w:rsid w:val="0024280B"/>
    <w:rsid w:val="00242AC3"/>
    <w:rsid w:val="00243400"/>
    <w:rsid w:val="0024349E"/>
    <w:rsid w:val="002436F4"/>
    <w:rsid w:val="0024418C"/>
    <w:rsid w:val="00244B6A"/>
    <w:rsid w:val="0024537C"/>
    <w:rsid w:val="002454A9"/>
    <w:rsid w:val="002454AF"/>
    <w:rsid w:val="002455AF"/>
    <w:rsid w:val="00245932"/>
    <w:rsid w:val="00245A5B"/>
    <w:rsid w:val="00245BAD"/>
    <w:rsid w:val="00245BDF"/>
    <w:rsid w:val="00245F4C"/>
    <w:rsid w:val="00245FA4"/>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60F"/>
    <w:rsid w:val="00251707"/>
    <w:rsid w:val="002519F1"/>
    <w:rsid w:val="00251AE0"/>
    <w:rsid w:val="00251B43"/>
    <w:rsid w:val="00251D1D"/>
    <w:rsid w:val="00251FDB"/>
    <w:rsid w:val="002523D3"/>
    <w:rsid w:val="00252690"/>
    <w:rsid w:val="00252B47"/>
    <w:rsid w:val="00253006"/>
    <w:rsid w:val="002532A8"/>
    <w:rsid w:val="002534D2"/>
    <w:rsid w:val="0025357A"/>
    <w:rsid w:val="002541B6"/>
    <w:rsid w:val="002546E9"/>
    <w:rsid w:val="00254DF2"/>
    <w:rsid w:val="00255020"/>
    <w:rsid w:val="0025548A"/>
    <w:rsid w:val="00255632"/>
    <w:rsid w:val="00255961"/>
    <w:rsid w:val="00255A0C"/>
    <w:rsid w:val="00255F10"/>
    <w:rsid w:val="0025648B"/>
    <w:rsid w:val="00256E3D"/>
    <w:rsid w:val="00256F58"/>
    <w:rsid w:val="00257AFB"/>
    <w:rsid w:val="00260163"/>
    <w:rsid w:val="002601FE"/>
    <w:rsid w:val="002608A7"/>
    <w:rsid w:val="00260A6F"/>
    <w:rsid w:val="00260FC4"/>
    <w:rsid w:val="002620FE"/>
    <w:rsid w:val="00262301"/>
    <w:rsid w:val="00262BF8"/>
    <w:rsid w:val="00262E60"/>
    <w:rsid w:val="00263547"/>
    <w:rsid w:val="002636CD"/>
    <w:rsid w:val="002641D1"/>
    <w:rsid w:val="002647AE"/>
    <w:rsid w:val="00264A5D"/>
    <w:rsid w:val="00264DBF"/>
    <w:rsid w:val="00264EC5"/>
    <w:rsid w:val="00264FED"/>
    <w:rsid w:val="002661A7"/>
    <w:rsid w:val="00266396"/>
    <w:rsid w:val="0026670D"/>
    <w:rsid w:val="00266B1A"/>
    <w:rsid w:val="0026702F"/>
    <w:rsid w:val="002673ED"/>
    <w:rsid w:val="00267855"/>
    <w:rsid w:val="002678EC"/>
    <w:rsid w:val="00267FDC"/>
    <w:rsid w:val="00270618"/>
    <w:rsid w:val="002707B6"/>
    <w:rsid w:val="00270AB0"/>
    <w:rsid w:val="00270EBF"/>
    <w:rsid w:val="002719C9"/>
    <w:rsid w:val="00271AFA"/>
    <w:rsid w:val="00271B17"/>
    <w:rsid w:val="00272471"/>
    <w:rsid w:val="00272707"/>
    <w:rsid w:val="002727A2"/>
    <w:rsid w:val="00272D29"/>
    <w:rsid w:val="00272E1C"/>
    <w:rsid w:val="00273E59"/>
    <w:rsid w:val="00274262"/>
    <w:rsid w:val="0027454C"/>
    <w:rsid w:val="002746CA"/>
    <w:rsid w:val="002748E0"/>
    <w:rsid w:val="00274B27"/>
    <w:rsid w:val="0027573A"/>
    <w:rsid w:val="00276426"/>
    <w:rsid w:val="0027648F"/>
    <w:rsid w:val="00276738"/>
    <w:rsid w:val="002768CD"/>
    <w:rsid w:val="00276974"/>
    <w:rsid w:val="00276C93"/>
    <w:rsid w:val="00276F43"/>
    <w:rsid w:val="00277CDD"/>
    <w:rsid w:val="00277F16"/>
    <w:rsid w:val="00280748"/>
    <w:rsid w:val="002807C2"/>
    <w:rsid w:val="002809C2"/>
    <w:rsid w:val="00280A3E"/>
    <w:rsid w:val="0028105D"/>
    <w:rsid w:val="00281ADC"/>
    <w:rsid w:val="00281F5E"/>
    <w:rsid w:val="0028284A"/>
    <w:rsid w:val="00282860"/>
    <w:rsid w:val="00282996"/>
    <w:rsid w:val="002835BC"/>
    <w:rsid w:val="002841E2"/>
    <w:rsid w:val="00284560"/>
    <w:rsid w:val="0028493D"/>
    <w:rsid w:val="002849BF"/>
    <w:rsid w:val="00284E39"/>
    <w:rsid w:val="00285248"/>
    <w:rsid w:val="00285BEA"/>
    <w:rsid w:val="0028651D"/>
    <w:rsid w:val="00286673"/>
    <w:rsid w:val="00286736"/>
    <w:rsid w:val="00286745"/>
    <w:rsid w:val="00286945"/>
    <w:rsid w:val="00286ECE"/>
    <w:rsid w:val="00287239"/>
    <w:rsid w:val="00287FB9"/>
    <w:rsid w:val="002902AA"/>
    <w:rsid w:val="0029061A"/>
    <w:rsid w:val="00290829"/>
    <w:rsid w:val="002908B1"/>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0F"/>
    <w:rsid w:val="002A166E"/>
    <w:rsid w:val="002A1B07"/>
    <w:rsid w:val="002A2350"/>
    <w:rsid w:val="002A2364"/>
    <w:rsid w:val="002A26C1"/>
    <w:rsid w:val="002A2A0F"/>
    <w:rsid w:val="002A2D35"/>
    <w:rsid w:val="002A2D75"/>
    <w:rsid w:val="002A3854"/>
    <w:rsid w:val="002A3CA2"/>
    <w:rsid w:val="002A42AC"/>
    <w:rsid w:val="002A4705"/>
    <w:rsid w:val="002A4904"/>
    <w:rsid w:val="002A4C24"/>
    <w:rsid w:val="002A4E34"/>
    <w:rsid w:val="002A4FEB"/>
    <w:rsid w:val="002A5B9A"/>
    <w:rsid w:val="002A5E7B"/>
    <w:rsid w:val="002A651B"/>
    <w:rsid w:val="002A714A"/>
    <w:rsid w:val="002A76EE"/>
    <w:rsid w:val="002A7762"/>
    <w:rsid w:val="002A7902"/>
    <w:rsid w:val="002A7C22"/>
    <w:rsid w:val="002A7C3C"/>
    <w:rsid w:val="002A7F54"/>
    <w:rsid w:val="002B02C4"/>
    <w:rsid w:val="002B0495"/>
    <w:rsid w:val="002B1412"/>
    <w:rsid w:val="002B153A"/>
    <w:rsid w:val="002B1B9A"/>
    <w:rsid w:val="002B2009"/>
    <w:rsid w:val="002B234C"/>
    <w:rsid w:val="002B363E"/>
    <w:rsid w:val="002B376D"/>
    <w:rsid w:val="002B4582"/>
    <w:rsid w:val="002B4813"/>
    <w:rsid w:val="002B506B"/>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6046"/>
    <w:rsid w:val="002C6EF3"/>
    <w:rsid w:val="002C721A"/>
    <w:rsid w:val="002C735F"/>
    <w:rsid w:val="002C76F0"/>
    <w:rsid w:val="002C7C28"/>
    <w:rsid w:val="002C7F1C"/>
    <w:rsid w:val="002D0167"/>
    <w:rsid w:val="002D0178"/>
    <w:rsid w:val="002D044D"/>
    <w:rsid w:val="002D054D"/>
    <w:rsid w:val="002D056A"/>
    <w:rsid w:val="002D05CD"/>
    <w:rsid w:val="002D0B8F"/>
    <w:rsid w:val="002D1BBE"/>
    <w:rsid w:val="002D20C3"/>
    <w:rsid w:val="002D230F"/>
    <w:rsid w:val="002D26C3"/>
    <w:rsid w:val="002D2C0B"/>
    <w:rsid w:val="002D2C88"/>
    <w:rsid w:val="002D2E5A"/>
    <w:rsid w:val="002D30F9"/>
    <w:rsid w:val="002D3606"/>
    <w:rsid w:val="002D3C14"/>
    <w:rsid w:val="002D41C9"/>
    <w:rsid w:val="002D43F9"/>
    <w:rsid w:val="002D453F"/>
    <w:rsid w:val="002D4584"/>
    <w:rsid w:val="002D45C8"/>
    <w:rsid w:val="002D4809"/>
    <w:rsid w:val="002D4829"/>
    <w:rsid w:val="002D4A8B"/>
    <w:rsid w:val="002D4EEB"/>
    <w:rsid w:val="002D507E"/>
    <w:rsid w:val="002D53F4"/>
    <w:rsid w:val="002D5D00"/>
    <w:rsid w:val="002D5D87"/>
    <w:rsid w:val="002D610C"/>
    <w:rsid w:val="002D6A33"/>
    <w:rsid w:val="002D7238"/>
    <w:rsid w:val="002D76FB"/>
    <w:rsid w:val="002D7863"/>
    <w:rsid w:val="002D7E10"/>
    <w:rsid w:val="002E035D"/>
    <w:rsid w:val="002E09ED"/>
    <w:rsid w:val="002E0AA5"/>
    <w:rsid w:val="002E153D"/>
    <w:rsid w:val="002E347E"/>
    <w:rsid w:val="002E35D9"/>
    <w:rsid w:val="002E379F"/>
    <w:rsid w:val="002E3BD6"/>
    <w:rsid w:val="002E3F3C"/>
    <w:rsid w:val="002E3FB8"/>
    <w:rsid w:val="002E4113"/>
    <w:rsid w:val="002E4524"/>
    <w:rsid w:val="002E50B6"/>
    <w:rsid w:val="002E50B8"/>
    <w:rsid w:val="002E5186"/>
    <w:rsid w:val="002E5548"/>
    <w:rsid w:val="002E5D3A"/>
    <w:rsid w:val="002E6290"/>
    <w:rsid w:val="002E6590"/>
    <w:rsid w:val="002E694F"/>
    <w:rsid w:val="002E6A17"/>
    <w:rsid w:val="002E6D0A"/>
    <w:rsid w:val="002E6EF1"/>
    <w:rsid w:val="002E70AE"/>
    <w:rsid w:val="002E7488"/>
    <w:rsid w:val="002E7CE2"/>
    <w:rsid w:val="002E7D67"/>
    <w:rsid w:val="002F07A7"/>
    <w:rsid w:val="002F0D7E"/>
    <w:rsid w:val="002F0E0C"/>
    <w:rsid w:val="002F12D6"/>
    <w:rsid w:val="002F1DE1"/>
    <w:rsid w:val="002F1E36"/>
    <w:rsid w:val="002F205E"/>
    <w:rsid w:val="002F22E2"/>
    <w:rsid w:val="002F274A"/>
    <w:rsid w:val="002F3444"/>
    <w:rsid w:val="002F3773"/>
    <w:rsid w:val="002F38F1"/>
    <w:rsid w:val="002F3911"/>
    <w:rsid w:val="002F3B4F"/>
    <w:rsid w:val="002F3B7E"/>
    <w:rsid w:val="002F4385"/>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9BE"/>
    <w:rsid w:val="00305B51"/>
    <w:rsid w:val="0030610D"/>
    <w:rsid w:val="00306232"/>
    <w:rsid w:val="00306254"/>
    <w:rsid w:val="00306DD0"/>
    <w:rsid w:val="0030781E"/>
    <w:rsid w:val="00307C75"/>
    <w:rsid w:val="00307E2C"/>
    <w:rsid w:val="00307E2F"/>
    <w:rsid w:val="0031025C"/>
    <w:rsid w:val="0031099A"/>
    <w:rsid w:val="003114B4"/>
    <w:rsid w:val="003118A3"/>
    <w:rsid w:val="00311919"/>
    <w:rsid w:val="00311B8E"/>
    <w:rsid w:val="00311C3D"/>
    <w:rsid w:val="00311D30"/>
    <w:rsid w:val="003127BD"/>
    <w:rsid w:val="00312A1A"/>
    <w:rsid w:val="00312D7A"/>
    <w:rsid w:val="00313060"/>
    <w:rsid w:val="00313765"/>
    <w:rsid w:val="00313AED"/>
    <w:rsid w:val="00313D8C"/>
    <w:rsid w:val="00313F90"/>
    <w:rsid w:val="00314502"/>
    <w:rsid w:val="00314A5E"/>
    <w:rsid w:val="00314B3A"/>
    <w:rsid w:val="00314C92"/>
    <w:rsid w:val="00314DBE"/>
    <w:rsid w:val="003152A4"/>
    <w:rsid w:val="00315E01"/>
    <w:rsid w:val="003160A6"/>
    <w:rsid w:val="003161DA"/>
    <w:rsid w:val="00316402"/>
    <w:rsid w:val="00316645"/>
    <w:rsid w:val="003167AD"/>
    <w:rsid w:val="003169B9"/>
    <w:rsid w:val="00316D50"/>
    <w:rsid w:val="003171CA"/>
    <w:rsid w:val="003177EA"/>
    <w:rsid w:val="00317CE4"/>
    <w:rsid w:val="00317E29"/>
    <w:rsid w:val="0032052D"/>
    <w:rsid w:val="0032054E"/>
    <w:rsid w:val="00320C3E"/>
    <w:rsid w:val="0032102D"/>
    <w:rsid w:val="003210EB"/>
    <w:rsid w:val="0032182A"/>
    <w:rsid w:val="00321FD1"/>
    <w:rsid w:val="0032219C"/>
    <w:rsid w:val="0032240C"/>
    <w:rsid w:val="0032276D"/>
    <w:rsid w:val="00322B8C"/>
    <w:rsid w:val="00322F07"/>
    <w:rsid w:val="00322F21"/>
    <w:rsid w:val="00322F8F"/>
    <w:rsid w:val="003232CD"/>
    <w:rsid w:val="003239BB"/>
    <w:rsid w:val="00323BAF"/>
    <w:rsid w:val="00323C15"/>
    <w:rsid w:val="00324278"/>
    <w:rsid w:val="00324443"/>
    <w:rsid w:val="00324520"/>
    <w:rsid w:val="003245AF"/>
    <w:rsid w:val="0032491B"/>
    <w:rsid w:val="00324C30"/>
    <w:rsid w:val="003252DA"/>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49A"/>
    <w:rsid w:val="003334EC"/>
    <w:rsid w:val="00333874"/>
    <w:rsid w:val="00333D3D"/>
    <w:rsid w:val="00334552"/>
    <w:rsid w:val="0033479C"/>
    <w:rsid w:val="00334AE1"/>
    <w:rsid w:val="003358D5"/>
    <w:rsid w:val="00335D39"/>
    <w:rsid w:val="00335F1D"/>
    <w:rsid w:val="0033603D"/>
    <w:rsid w:val="003361A1"/>
    <w:rsid w:val="00336C4C"/>
    <w:rsid w:val="00336CB8"/>
    <w:rsid w:val="0033702A"/>
    <w:rsid w:val="00337612"/>
    <w:rsid w:val="00337618"/>
    <w:rsid w:val="003377E1"/>
    <w:rsid w:val="00337BC3"/>
    <w:rsid w:val="00340715"/>
    <w:rsid w:val="00340C30"/>
    <w:rsid w:val="0034107D"/>
    <w:rsid w:val="00342471"/>
    <w:rsid w:val="0034257A"/>
    <w:rsid w:val="003436C4"/>
    <w:rsid w:val="00343A2A"/>
    <w:rsid w:val="00343CA8"/>
    <w:rsid w:val="00343CC4"/>
    <w:rsid w:val="00343DF4"/>
    <w:rsid w:val="0034414D"/>
    <w:rsid w:val="00344351"/>
    <w:rsid w:val="0034446C"/>
    <w:rsid w:val="003447DB"/>
    <w:rsid w:val="00344C07"/>
    <w:rsid w:val="00344E58"/>
    <w:rsid w:val="003453B9"/>
    <w:rsid w:val="003455BA"/>
    <w:rsid w:val="00345826"/>
    <w:rsid w:val="003459F6"/>
    <w:rsid w:val="00345B0D"/>
    <w:rsid w:val="00345B2D"/>
    <w:rsid w:val="003460B8"/>
    <w:rsid w:val="00346655"/>
    <w:rsid w:val="003467B5"/>
    <w:rsid w:val="00346973"/>
    <w:rsid w:val="00346D5F"/>
    <w:rsid w:val="00347107"/>
    <w:rsid w:val="00347302"/>
    <w:rsid w:val="00347707"/>
    <w:rsid w:val="00347F4E"/>
    <w:rsid w:val="003516BD"/>
    <w:rsid w:val="00351CCE"/>
    <w:rsid w:val="0035222D"/>
    <w:rsid w:val="0035225A"/>
    <w:rsid w:val="003529C0"/>
    <w:rsid w:val="00352D82"/>
    <w:rsid w:val="003530CA"/>
    <w:rsid w:val="0035320D"/>
    <w:rsid w:val="003546B2"/>
    <w:rsid w:val="003552AD"/>
    <w:rsid w:val="0035533C"/>
    <w:rsid w:val="003556E1"/>
    <w:rsid w:val="0035684A"/>
    <w:rsid w:val="00356DCA"/>
    <w:rsid w:val="00356EA7"/>
    <w:rsid w:val="00356F53"/>
    <w:rsid w:val="00356FA2"/>
    <w:rsid w:val="003572A0"/>
    <w:rsid w:val="003573DF"/>
    <w:rsid w:val="00357841"/>
    <w:rsid w:val="0036003E"/>
    <w:rsid w:val="0036091D"/>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27A"/>
    <w:rsid w:val="00367C62"/>
    <w:rsid w:val="00367F0A"/>
    <w:rsid w:val="00367F93"/>
    <w:rsid w:val="00370234"/>
    <w:rsid w:val="0037027F"/>
    <w:rsid w:val="003705B4"/>
    <w:rsid w:val="00370C8B"/>
    <w:rsid w:val="00370F67"/>
    <w:rsid w:val="0037131F"/>
    <w:rsid w:val="003714A2"/>
    <w:rsid w:val="0037164F"/>
    <w:rsid w:val="0037181C"/>
    <w:rsid w:val="00371AE7"/>
    <w:rsid w:val="00371D4E"/>
    <w:rsid w:val="00371DF4"/>
    <w:rsid w:val="003727CD"/>
    <w:rsid w:val="00372811"/>
    <w:rsid w:val="00373897"/>
    <w:rsid w:val="00374336"/>
    <w:rsid w:val="0037434C"/>
    <w:rsid w:val="00374D9C"/>
    <w:rsid w:val="00374E1C"/>
    <w:rsid w:val="00374F32"/>
    <w:rsid w:val="00374F97"/>
    <w:rsid w:val="00375398"/>
    <w:rsid w:val="003753D2"/>
    <w:rsid w:val="00375A23"/>
    <w:rsid w:val="003761D9"/>
    <w:rsid w:val="00376387"/>
    <w:rsid w:val="003767B8"/>
    <w:rsid w:val="00376C70"/>
    <w:rsid w:val="00376CD9"/>
    <w:rsid w:val="00376ED7"/>
    <w:rsid w:val="0037711D"/>
    <w:rsid w:val="00377785"/>
    <w:rsid w:val="00377D8B"/>
    <w:rsid w:val="00380426"/>
    <w:rsid w:val="00381212"/>
    <w:rsid w:val="003812BE"/>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90D18"/>
    <w:rsid w:val="0039145E"/>
    <w:rsid w:val="0039282D"/>
    <w:rsid w:val="00392A62"/>
    <w:rsid w:val="00392A86"/>
    <w:rsid w:val="00393790"/>
    <w:rsid w:val="003937DB"/>
    <w:rsid w:val="00393ADB"/>
    <w:rsid w:val="00393E01"/>
    <w:rsid w:val="00393F3B"/>
    <w:rsid w:val="00394164"/>
    <w:rsid w:val="00394197"/>
    <w:rsid w:val="00394795"/>
    <w:rsid w:val="00394DA0"/>
    <w:rsid w:val="00394DA6"/>
    <w:rsid w:val="00394E19"/>
    <w:rsid w:val="003953E1"/>
    <w:rsid w:val="003954B3"/>
    <w:rsid w:val="003955E8"/>
    <w:rsid w:val="003965F1"/>
    <w:rsid w:val="00396C1C"/>
    <w:rsid w:val="003A06F6"/>
    <w:rsid w:val="003A09F9"/>
    <w:rsid w:val="003A0A3B"/>
    <w:rsid w:val="003A0B68"/>
    <w:rsid w:val="003A13F0"/>
    <w:rsid w:val="003A2094"/>
    <w:rsid w:val="003A2374"/>
    <w:rsid w:val="003A24A3"/>
    <w:rsid w:val="003A2AD0"/>
    <w:rsid w:val="003A3643"/>
    <w:rsid w:val="003A36BC"/>
    <w:rsid w:val="003A39F2"/>
    <w:rsid w:val="003A3BEB"/>
    <w:rsid w:val="003A3DF5"/>
    <w:rsid w:val="003A4741"/>
    <w:rsid w:val="003A4A95"/>
    <w:rsid w:val="003A5512"/>
    <w:rsid w:val="003A5630"/>
    <w:rsid w:val="003A56EA"/>
    <w:rsid w:val="003A610F"/>
    <w:rsid w:val="003A61A9"/>
    <w:rsid w:val="003A65DD"/>
    <w:rsid w:val="003A6A09"/>
    <w:rsid w:val="003A75ED"/>
    <w:rsid w:val="003A782C"/>
    <w:rsid w:val="003B01BF"/>
    <w:rsid w:val="003B0651"/>
    <w:rsid w:val="003B0841"/>
    <w:rsid w:val="003B0A61"/>
    <w:rsid w:val="003B193C"/>
    <w:rsid w:val="003B1B4F"/>
    <w:rsid w:val="003B1D4C"/>
    <w:rsid w:val="003B1DB5"/>
    <w:rsid w:val="003B1FE4"/>
    <w:rsid w:val="003B2815"/>
    <w:rsid w:val="003B284A"/>
    <w:rsid w:val="003B2947"/>
    <w:rsid w:val="003B3E22"/>
    <w:rsid w:val="003B4772"/>
    <w:rsid w:val="003B4CF8"/>
    <w:rsid w:val="003B4F32"/>
    <w:rsid w:val="003B51B8"/>
    <w:rsid w:val="003B5E48"/>
    <w:rsid w:val="003B6256"/>
    <w:rsid w:val="003B665F"/>
    <w:rsid w:val="003B66B8"/>
    <w:rsid w:val="003B7627"/>
    <w:rsid w:val="003C0010"/>
    <w:rsid w:val="003C017B"/>
    <w:rsid w:val="003C062F"/>
    <w:rsid w:val="003C06EA"/>
    <w:rsid w:val="003C092B"/>
    <w:rsid w:val="003C0E33"/>
    <w:rsid w:val="003C1579"/>
    <w:rsid w:val="003C207D"/>
    <w:rsid w:val="003C243B"/>
    <w:rsid w:val="003C2459"/>
    <w:rsid w:val="003C2463"/>
    <w:rsid w:val="003C2740"/>
    <w:rsid w:val="003C3FEA"/>
    <w:rsid w:val="003C4398"/>
    <w:rsid w:val="003C43A6"/>
    <w:rsid w:val="003C4C44"/>
    <w:rsid w:val="003C4CB9"/>
    <w:rsid w:val="003C5071"/>
    <w:rsid w:val="003C5128"/>
    <w:rsid w:val="003C55D8"/>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7B9"/>
    <w:rsid w:val="003D391D"/>
    <w:rsid w:val="003D41EB"/>
    <w:rsid w:val="003D429E"/>
    <w:rsid w:val="003D4A24"/>
    <w:rsid w:val="003D4DB9"/>
    <w:rsid w:val="003D4FD2"/>
    <w:rsid w:val="003D51A9"/>
    <w:rsid w:val="003D56A7"/>
    <w:rsid w:val="003D5743"/>
    <w:rsid w:val="003D6188"/>
    <w:rsid w:val="003D6316"/>
    <w:rsid w:val="003D709D"/>
    <w:rsid w:val="003D7246"/>
    <w:rsid w:val="003E033E"/>
    <w:rsid w:val="003E0815"/>
    <w:rsid w:val="003E0D5A"/>
    <w:rsid w:val="003E12B2"/>
    <w:rsid w:val="003E166E"/>
    <w:rsid w:val="003E19DD"/>
    <w:rsid w:val="003E1DD6"/>
    <w:rsid w:val="003E292A"/>
    <w:rsid w:val="003E2D83"/>
    <w:rsid w:val="003E3FFD"/>
    <w:rsid w:val="003E4838"/>
    <w:rsid w:val="003E4A2B"/>
    <w:rsid w:val="003E4C53"/>
    <w:rsid w:val="003E5947"/>
    <w:rsid w:val="003E66F8"/>
    <w:rsid w:val="003E75C5"/>
    <w:rsid w:val="003E786D"/>
    <w:rsid w:val="003F002F"/>
    <w:rsid w:val="003F05AE"/>
    <w:rsid w:val="003F06CE"/>
    <w:rsid w:val="003F0EA0"/>
    <w:rsid w:val="003F1788"/>
    <w:rsid w:val="003F1A29"/>
    <w:rsid w:val="003F1F72"/>
    <w:rsid w:val="003F22B8"/>
    <w:rsid w:val="003F29B7"/>
    <w:rsid w:val="003F3127"/>
    <w:rsid w:val="003F390E"/>
    <w:rsid w:val="003F3916"/>
    <w:rsid w:val="003F4B74"/>
    <w:rsid w:val="003F5B91"/>
    <w:rsid w:val="003F5C02"/>
    <w:rsid w:val="003F5C74"/>
    <w:rsid w:val="003F5E56"/>
    <w:rsid w:val="003F6405"/>
    <w:rsid w:val="003F6B28"/>
    <w:rsid w:val="003F708E"/>
    <w:rsid w:val="003F70CC"/>
    <w:rsid w:val="003F719C"/>
    <w:rsid w:val="003F7481"/>
    <w:rsid w:val="003F78C7"/>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07E04"/>
    <w:rsid w:val="00410822"/>
    <w:rsid w:val="00410B70"/>
    <w:rsid w:val="00410D9E"/>
    <w:rsid w:val="00410E9B"/>
    <w:rsid w:val="00411104"/>
    <w:rsid w:val="004115B6"/>
    <w:rsid w:val="00411654"/>
    <w:rsid w:val="00412318"/>
    <w:rsid w:val="004127BF"/>
    <w:rsid w:val="00412844"/>
    <w:rsid w:val="00413480"/>
    <w:rsid w:val="00413670"/>
    <w:rsid w:val="004139EC"/>
    <w:rsid w:val="00413A95"/>
    <w:rsid w:val="00413D24"/>
    <w:rsid w:val="00414007"/>
    <w:rsid w:val="0041479B"/>
    <w:rsid w:val="0041481C"/>
    <w:rsid w:val="00414BB9"/>
    <w:rsid w:val="004151AA"/>
    <w:rsid w:val="00415506"/>
    <w:rsid w:val="0041585D"/>
    <w:rsid w:val="0041644D"/>
    <w:rsid w:val="0041645E"/>
    <w:rsid w:val="00416EAC"/>
    <w:rsid w:val="00416F2C"/>
    <w:rsid w:val="00417319"/>
    <w:rsid w:val="00420956"/>
    <w:rsid w:val="00420978"/>
    <w:rsid w:val="00420BCC"/>
    <w:rsid w:val="00420FD7"/>
    <w:rsid w:val="004211E0"/>
    <w:rsid w:val="004226D6"/>
    <w:rsid w:val="00423179"/>
    <w:rsid w:val="00423D0D"/>
    <w:rsid w:val="00424196"/>
    <w:rsid w:val="0042424F"/>
    <w:rsid w:val="004246C6"/>
    <w:rsid w:val="0042484E"/>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24"/>
    <w:rsid w:val="00434BCB"/>
    <w:rsid w:val="00434E18"/>
    <w:rsid w:val="0043514D"/>
    <w:rsid w:val="0043530C"/>
    <w:rsid w:val="00435F13"/>
    <w:rsid w:val="00436469"/>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3B9D"/>
    <w:rsid w:val="004442F4"/>
    <w:rsid w:val="00444351"/>
    <w:rsid w:val="004447DA"/>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7761"/>
    <w:rsid w:val="00447DB2"/>
    <w:rsid w:val="00450033"/>
    <w:rsid w:val="00450088"/>
    <w:rsid w:val="00450176"/>
    <w:rsid w:val="004501A8"/>
    <w:rsid w:val="00450787"/>
    <w:rsid w:val="004507A4"/>
    <w:rsid w:val="00450FCE"/>
    <w:rsid w:val="004511DE"/>
    <w:rsid w:val="004514BA"/>
    <w:rsid w:val="0045172F"/>
    <w:rsid w:val="004519C1"/>
    <w:rsid w:val="00451E71"/>
    <w:rsid w:val="00453C56"/>
    <w:rsid w:val="00453F39"/>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4C4"/>
    <w:rsid w:val="00461713"/>
    <w:rsid w:val="00461863"/>
    <w:rsid w:val="00461CDE"/>
    <w:rsid w:val="00462251"/>
    <w:rsid w:val="0046301F"/>
    <w:rsid w:val="0046335D"/>
    <w:rsid w:val="00463430"/>
    <w:rsid w:val="0046459D"/>
    <w:rsid w:val="00464C24"/>
    <w:rsid w:val="004653B7"/>
    <w:rsid w:val="00465654"/>
    <w:rsid w:val="00465AE5"/>
    <w:rsid w:val="00465BF9"/>
    <w:rsid w:val="00465F3B"/>
    <w:rsid w:val="004669E6"/>
    <w:rsid w:val="00466B91"/>
    <w:rsid w:val="00466F6B"/>
    <w:rsid w:val="004674CF"/>
    <w:rsid w:val="00467587"/>
    <w:rsid w:val="00467703"/>
    <w:rsid w:val="00467CB8"/>
    <w:rsid w:val="00467D7E"/>
    <w:rsid w:val="00467D9F"/>
    <w:rsid w:val="00467FAF"/>
    <w:rsid w:val="0047014B"/>
    <w:rsid w:val="00470581"/>
    <w:rsid w:val="00470777"/>
    <w:rsid w:val="0047081F"/>
    <w:rsid w:val="00470A61"/>
    <w:rsid w:val="00470BAF"/>
    <w:rsid w:val="00471055"/>
    <w:rsid w:val="00471118"/>
    <w:rsid w:val="00471EB7"/>
    <w:rsid w:val="00471FB2"/>
    <w:rsid w:val="00472062"/>
    <w:rsid w:val="004727BC"/>
    <w:rsid w:val="004739CE"/>
    <w:rsid w:val="00473A3D"/>
    <w:rsid w:val="00473CCE"/>
    <w:rsid w:val="00473E73"/>
    <w:rsid w:val="00473EF0"/>
    <w:rsid w:val="00474A51"/>
    <w:rsid w:val="00474B77"/>
    <w:rsid w:val="00474CDC"/>
    <w:rsid w:val="00475179"/>
    <w:rsid w:val="00475B8E"/>
    <w:rsid w:val="004764F8"/>
    <w:rsid w:val="00476F1D"/>
    <w:rsid w:val="0048006A"/>
    <w:rsid w:val="00480258"/>
    <w:rsid w:val="00480C52"/>
    <w:rsid w:val="00480EB3"/>
    <w:rsid w:val="0048194A"/>
    <w:rsid w:val="00481D4D"/>
    <w:rsid w:val="00482706"/>
    <w:rsid w:val="00482993"/>
    <w:rsid w:val="004830C1"/>
    <w:rsid w:val="00483EC5"/>
    <w:rsid w:val="0048433D"/>
    <w:rsid w:val="00484EF1"/>
    <w:rsid w:val="00485140"/>
    <w:rsid w:val="004854E4"/>
    <w:rsid w:val="0048678F"/>
    <w:rsid w:val="004868F2"/>
    <w:rsid w:val="0048722F"/>
    <w:rsid w:val="0048782B"/>
    <w:rsid w:val="00487EF4"/>
    <w:rsid w:val="00490066"/>
    <w:rsid w:val="004902BD"/>
    <w:rsid w:val="00490ED3"/>
    <w:rsid w:val="004917BB"/>
    <w:rsid w:val="0049212F"/>
    <w:rsid w:val="0049344C"/>
    <w:rsid w:val="004934D2"/>
    <w:rsid w:val="0049368F"/>
    <w:rsid w:val="004938BA"/>
    <w:rsid w:val="00493CCE"/>
    <w:rsid w:val="004941C2"/>
    <w:rsid w:val="00494910"/>
    <w:rsid w:val="0049498F"/>
    <w:rsid w:val="00494F06"/>
    <w:rsid w:val="0049534D"/>
    <w:rsid w:val="004959CA"/>
    <w:rsid w:val="00495C9D"/>
    <w:rsid w:val="00495CD3"/>
    <w:rsid w:val="00496231"/>
    <w:rsid w:val="00496561"/>
    <w:rsid w:val="0049677E"/>
    <w:rsid w:val="004967C6"/>
    <w:rsid w:val="0049691F"/>
    <w:rsid w:val="00496C28"/>
    <w:rsid w:val="00496E26"/>
    <w:rsid w:val="0049729E"/>
    <w:rsid w:val="004972DD"/>
    <w:rsid w:val="004973A2"/>
    <w:rsid w:val="00497764"/>
    <w:rsid w:val="00497903"/>
    <w:rsid w:val="004A0144"/>
    <w:rsid w:val="004A03AD"/>
    <w:rsid w:val="004A058B"/>
    <w:rsid w:val="004A0AD4"/>
    <w:rsid w:val="004A1130"/>
    <w:rsid w:val="004A11A4"/>
    <w:rsid w:val="004A193B"/>
    <w:rsid w:val="004A1BA9"/>
    <w:rsid w:val="004A1D26"/>
    <w:rsid w:val="004A281C"/>
    <w:rsid w:val="004A2C91"/>
    <w:rsid w:val="004A2CF4"/>
    <w:rsid w:val="004A307F"/>
    <w:rsid w:val="004A33C3"/>
    <w:rsid w:val="004A3586"/>
    <w:rsid w:val="004A39B2"/>
    <w:rsid w:val="004A3EC0"/>
    <w:rsid w:val="004A3FC8"/>
    <w:rsid w:val="004A4204"/>
    <w:rsid w:val="004A58A7"/>
    <w:rsid w:val="004A5C95"/>
    <w:rsid w:val="004A7322"/>
    <w:rsid w:val="004A76D5"/>
    <w:rsid w:val="004A7CCF"/>
    <w:rsid w:val="004B06A8"/>
    <w:rsid w:val="004B11E0"/>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519"/>
    <w:rsid w:val="004C662E"/>
    <w:rsid w:val="004C666A"/>
    <w:rsid w:val="004C69F7"/>
    <w:rsid w:val="004C6B93"/>
    <w:rsid w:val="004C7107"/>
    <w:rsid w:val="004C7423"/>
    <w:rsid w:val="004C746A"/>
    <w:rsid w:val="004C746B"/>
    <w:rsid w:val="004D0716"/>
    <w:rsid w:val="004D0C38"/>
    <w:rsid w:val="004D0E4E"/>
    <w:rsid w:val="004D19A2"/>
    <w:rsid w:val="004D262C"/>
    <w:rsid w:val="004D2967"/>
    <w:rsid w:val="004D4409"/>
    <w:rsid w:val="004D4432"/>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E7"/>
    <w:rsid w:val="004F2C81"/>
    <w:rsid w:val="004F3184"/>
    <w:rsid w:val="004F353A"/>
    <w:rsid w:val="004F3A92"/>
    <w:rsid w:val="004F3DB4"/>
    <w:rsid w:val="004F3EB1"/>
    <w:rsid w:val="004F4626"/>
    <w:rsid w:val="004F4F9E"/>
    <w:rsid w:val="004F51FD"/>
    <w:rsid w:val="004F5A6B"/>
    <w:rsid w:val="004F774A"/>
    <w:rsid w:val="004F7900"/>
    <w:rsid w:val="00500113"/>
    <w:rsid w:val="005007B4"/>
    <w:rsid w:val="00500D94"/>
    <w:rsid w:val="005017E3"/>
    <w:rsid w:val="00501999"/>
    <w:rsid w:val="00501BC7"/>
    <w:rsid w:val="00501C5E"/>
    <w:rsid w:val="0050202C"/>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69D"/>
    <w:rsid w:val="00507BD2"/>
    <w:rsid w:val="00507E48"/>
    <w:rsid w:val="00507F91"/>
    <w:rsid w:val="005100B5"/>
    <w:rsid w:val="00510355"/>
    <w:rsid w:val="00510503"/>
    <w:rsid w:val="00511182"/>
    <w:rsid w:val="00511331"/>
    <w:rsid w:val="005116DA"/>
    <w:rsid w:val="00511700"/>
    <w:rsid w:val="005132C4"/>
    <w:rsid w:val="005133A9"/>
    <w:rsid w:val="005136DA"/>
    <w:rsid w:val="00513A71"/>
    <w:rsid w:val="00514753"/>
    <w:rsid w:val="00514BFA"/>
    <w:rsid w:val="005154FE"/>
    <w:rsid w:val="00515665"/>
    <w:rsid w:val="00515732"/>
    <w:rsid w:val="005158DC"/>
    <w:rsid w:val="005159D4"/>
    <w:rsid w:val="00516550"/>
    <w:rsid w:val="0051709D"/>
    <w:rsid w:val="0051721B"/>
    <w:rsid w:val="00517A7B"/>
    <w:rsid w:val="00517A8E"/>
    <w:rsid w:val="00520746"/>
    <w:rsid w:val="00520852"/>
    <w:rsid w:val="00521140"/>
    <w:rsid w:val="0052168E"/>
    <w:rsid w:val="005216F9"/>
    <w:rsid w:val="0052175D"/>
    <w:rsid w:val="00521F49"/>
    <w:rsid w:val="0052244B"/>
    <w:rsid w:val="00522910"/>
    <w:rsid w:val="005229C2"/>
    <w:rsid w:val="00522BBC"/>
    <w:rsid w:val="00524554"/>
    <w:rsid w:val="0052558A"/>
    <w:rsid w:val="00525C9E"/>
    <w:rsid w:val="00526971"/>
    <w:rsid w:val="005271F1"/>
    <w:rsid w:val="00527A2B"/>
    <w:rsid w:val="00527BB4"/>
    <w:rsid w:val="005302F4"/>
    <w:rsid w:val="0053032E"/>
    <w:rsid w:val="00530745"/>
    <w:rsid w:val="00530779"/>
    <w:rsid w:val="0053090B"/>
    <w:rsid w:val="005313EC"/>
    <w:rsid w:val="00531523"/>
    <w:rsid w:val="00531770"/>
    <w:rsid w:val="0053183B"/>
    <w:rsid w:val="00531889"/>
    <w:rsid w:val="00531CAC"/>
    <w:rsid w:val="005321F6"/>
    <w:rsid w:val="005323E1"/>
    <w:rsid w:val="0053276F"/>
    <w:rsid w:val="00532967"/>
    <w:rsid w:val="00532B1E"/>
    <w:rsid w:val="00532FC0"/>
    <w:rsid w:val="005330F9"/>
    <w:rsid w:val="0053350F"/>
    <w:rsid w:val="005337B7"/>
    <w:rsid w:val="00533A0B"/>
    <w:rsid w:val="00533AD6"/>
    <w:rsid w:val="005355E8"/>
    <w:rsid w:val="00535CCB"/>
    <w:rsid w:val="00536014"/>
    <w:rsid w:val="005363B2"/>
    <w:rsid w:val="0053676E"/>
    <w:rsid w:val="00536D73"/>
    <w:rsid w:val="00536DA9"/>
    <w:rsid w:val="005371F2"/>
    <w:rsid w:val="005374E5"/>
    <w:rsid w:val="00537674"/>
    <w:rsid w:val="00537A5A"/>
    <w:rsid w:val="005409FB"/>
    <w:rsid w:val="00540D09"/>
    <w:rsid w:val="00540F38"/>
    <w:rsid w:val="0054153D"/>
    <w:rsid w:val="00541718"/>
    <w:rsid w:val="00541FF0"/>
    <w:rsid w:val="00542536"/>
    <w:rsid w:val="00542731"/>
    <w:rsid w:val="005434BD"/>
    <w:rsid w:val="00543B18"/>
    <w:rsid w:val="00543C36"/>
    <w:rsid w:val="005442EB"/>
    <w:rsid w:val="005446EE"/>
    <w:rsid w:val="005449F4"/>
    <w:rsid w:val="0054572C"/>
    <w:rsid w:val="00545A74"/>
    <w:rsid w:val="00545DC3"/>
    <w:rsid w:val="00545DCF"/>
    <w:rsid w:val="005460FF"/>
    <w:rsid w:val="00546161"/>
    <w:rsid w:val="00546188"/>
    <w:rsid w:val="0054636D"/>
    <w:rsid w:val="005465E4"/>
    <w:rsid w:val="00546AEC"/>
    <w:rsid w:val="0054775F"/>
    <w:rsid w:val="00547A24"/>
    <w:rsid w:val="00547A69"/>
    <w:rsid w:val="00547BBC"/>
    <w:rsid w:val="00547C53"/>
    <w:rsid w:val="0055018E"/>
    <w:rsid w:val="00550633"/>
    <w:rsid w:val="00550A9E"/>
    <w:rsid w:val="00550BB5"/>
    <w:rsid w:val="00550F97"/>
    <w:rsid w:val="00550F9F"/>
    <w:rsid w:val="0055100F"/>
    <w:rsid w:val="0055107B"/>
    <w:rsid w:val="00551C2F"/>
    <w:rsid w:val="00551C67"/>
    <w:rsid w:val="00551DC1"/>
    <w:rsid w:val="005523D4"/>
    <w:rsid w:val="00552708"/>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804"/>
    <w:rsid w:val="00556BA4"/>
    <w:rsid w:val="005577B9"/>
    <w:rsid w:val="00557C31"/>
    <w:rsid w:val="00560B42"/>
    <w:rsid w:val="00560D81"/>
    <w:rsid w:val="00560E40"/>
    <w:rsid w:val="00561AC0"/>
    <w:rsid w:val="00561D6E"/>
    <w:rsid w:val="00561DA6"/>
    <w:rsid w:val="00561DAF"/>
    <w:rsid w:val="0056223F"/>
    <w:rsid w:val="0056233D"/>
    <w:rsid w:val="00562ACA"/>
    <w:rsid w:val="00562B49"/>
    <w:rsid w:val="005632D2"/>
    <w:rsid w:val="00563381"/>
    <w:rsid w:val="0056367B"/>
    <w:rsid w:val="00563DBF"/>
    <w:rsid w:val="005641F8"/>
    <w:rsid w:val="00564987"/>
    <w:rsid w:val="00564D70"/>
    <w:rsid w:val="00564E15"/>
    <w:rsid w:val="00564F9B"/>
    <w:rsid w:val="00565D0D"/>
    <w:rsid w:val="005663AA"/>
    <w:rsid w:val="00566755"/>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B87"/>
    <w:rsid w:val="00575E86"/>
    <w:rsid w:val="00575F94"/>
    <w:rsid w:val="005762A9"/>
    <w:rsid w:val="00576414"/>
    <w:rsid w:val="00576D1A"/>
    <w:rsid w:val="00576FAE"/>
    <w:rsid w:val="00577479"/>
    <w:rsid w:val="0057765D"/>
    <w:rsid w:val="00577C9B"/>
    <w:rsid w:val="00577E96"/>
    <w:rsid w:val="00581162"/>
    <w:rsid w:val="005813ED"/>
    <w:rsid w:val="00581E32"/>
    <w:rsid w:val="005826F2"/>
    <w:rsid w:val="00582B80"/>
    <w:rsid w:val="00582F37"/>
    <w:rsid w:val="005834C1"/>
    <w:rsid w:val="005835CE"/>
    <w:rsid w:val="00583708"/>
    <w:rsid w:val="005840EF"/>
    <w:rsid w:val="00584EBF"/>
    <w:rsid w:val="005872FF"/>
    <w:rsid w:val="00587A66"/>
    <w:rsid w:val="005900F6"/>
    <w:rsid w:val="00591342"/>
    <w:rsid w:val="00591C48"/>
    <w:rsid w:val="00591E0A"/>
    <w:rsid w:val="00592037"/>
    <w:rsid w:val="00592141"/>
    <w:rsid w:val="0059314D"/>
    <w:rsid w:val="00593256"/>
    <w:rsid w:val="005932F8"/>
    <w:rsid w:val="00593832"/>
    <w:rsid w:val="0059399C"/>
    <w:rsid w:val="005949D3"/>
    <w:rsid w:val="00595270"/>
    <w:rsid w:val="005956AF"/>
    <w:rsid w:val="00596A08"/>
    <w:rsid w:val="00596BF0"/>
    <w:rsid w:val="00596C44"/>
    <w:rsid w:val="005975DD"/>
    <w:rsid w:val="00597E72"/>
    <w:rsid w:val="005A0B13"/>
    <w:rsid w:val="005A1666"/>
    <w:rsid w:val="005A1712"/>
    <w:rsid w:val="005A17E0"/>
    <w:rsid w:val="005A1A27"/>
    <w:rsid w:val="005A1C56"/>
    <w:rsid w:val="005A21D8"/>
    <w:rsid w:val="005A23F4"/>
    <w:rsid w:val="005A29CC"/>
    <w:rsid w:val="005A2B0D"/>
    <w:rsid w:val="005A2E63"/>
    <w:rsid w:val="005A2FE8"/>
    <w:rsid w:val="005A30DD"/>
    <w:rsid w:val="005A363D"/>
    <w:rsid w:val="005A3A57"/>
    <w:rsid w:val="005A4126"/>
    <w:rsid w:val="005A4E78"/>
    <w:rsid w:val="005A5164"/>
    <w:rsid w:val="005A51F3"/>
    <w:rsid w:val="005A5BF5"/>
    <w:rsid w:val="005A5EDB"/>
    <w:rsid w:val="005A6160"/>
    <w:rsid w:val="005A6E76"/>
    <w:rsid w:val="005A71B1"/>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DBC"/>
    <w:rsid w:val="005B315E"/>
    <w:rsid w:val="005B338E"/>
    <w:rsid w:val="005B3460"/>
    <w:rsid w:val="005B377A"/>
    <w:rsid w:val="005B3862"/>
    <w:rsid w:val="005B3A37"/>
    <w:rsid w:val="005B3FAB"/>
    <w:rsid w:val="005B4147"/>
    <w:rsid w:val="005B521B"/>
    <w:rsid w:val="005B5644"/>
    <w:rsid w:val="005B5758"/>
    <w:rsid w:val="005B585E"/>
    <w:rsid w:val="005B5B6B"/>
    <w:rsid w:val="005B5BBC"/>
    <w:rsid w:val="005B5E11"/>
    <w:rsid w:val="005B603B"/>
    <w:rsid w:val="005B657C"/>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3358"/>
    <w:rsid w:val="005C4256"/>
    <w:rsid w:val="005C457B"/>
    <w:rsid w:val="005C5031"/>
    <w:rsid w:val="005C55AE"/>
    <w:rsid w:val="005C5E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E07A8"/>
    <w:rsid w:val="005E1D05"/>
    <w:rsid w:val="005E2094"/>
    <w:rsid w:val="005E2368"/>
    <w:rsid w:val="005E2648"/>
    <w:rsid w:val="005E2EA8"/>
    <w:rsid w:val="005E3031"/>
    <w:rsid w:val="005E3B6B"/>
    <w:rsid w:val="005E4192"/>
    <w:rsid w:val="005E438E"/>
    <w:rsid w:val="005E43D0"/>
    <w:rsid w:val="005E4FC1"/>
    <w:rsid w:val="005E57C5"/>
    <w:rsid w:val="005E5DF2"/>
    <w:rsid w:val="005E611E"/>
    <w:rsid w:val="005E6615"/>
    <w:rsid w:val="005E6AEC"/>
    <w:rsid w:val="005E6D19"/>
    <w:rsid w:val="005E7E67"/>
    <w:rsid w:val="005E7F77"/>
    <w:rsid w:val="005F018D"/>
    <w:rsid w:val="005F024D"/>
    <w:rsid w:val="005F0285"/>
    <w:rsid w:val="005F0A79"/>
    <w:rsid w:val="005F0CAC"/>
    <w:rsid w:val="005F0E7D"/>
    <w:rsid w:val="005F0F02"/>
    <w:rsid w:val="005F0F93"/>
    <w:rsid w:val="005F1A11"/>
    <w:rsid w:val="005F1D05"/>
    <w:rsid w:val="005F1DF9"/>
    <w:rsid w:val="005F20C1"/>
    <w:rsid w:val="005F328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993"/>
    <w:rsid w:val="005F5C11"/>
    <w:rsid w:val="005F5E7E"/>
    <w:rsid w:val="005F61D7"/>
    <w:rsid w:val="005F688D"/>
    <w:rsid w:val="005F6E7F"/>
    <w:rsid w:val="005F7E60"/>
    <w:rsid w:val="006002B1"/>
    <w:rsid w:val="00600324"/>
    <w:rsid w:val="00600375"/>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5539"/>
    <w:rsid w:val="00606039"/>
    <w:rsid w:val="006061DA"/>
    <w:rsid w:val="0060638C"/>
    <w:rsid w:val="006068FE"/>
    <w:rsid w:val="00606BA8"/>
    <w:rsid w:val="00606C6E"/>
    <w:rsid w:val="00606D31"/>
    <w:rsid w:val="00606DC1"/>
    <w:rsid w:val="0060768B"/>
    <w:rsid w:val="0060781F"/>
    <w:rsid w:val="0061078D"/>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5CC8"/>
    <w:rsid w:val="006160D6"/>
    <w:rsid w:val="00616693"/>
    <w:rsid w:val="00616712"/>
    <w:rsid w:val="00616C83"/>
    <w:rsid w:val="006172F8"/>
    <w:rsid w:val="006179FF"/>
    <w:rsid w:val="0062001E"/>
    <w:rsid w:val="006200EB"/>
    <w:rsid w:val="006207C8"/>
    <w:rsid w:val="00620C5D"/>
    <w:rsid w:val="00621811"/>
    <w:rsid w:val="00621A17"/>
    <w:rsid w:val="00621ACD"/>
    <w:rsid w:val="00621C83"/>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50CE"/>
    <w:rsid w:val="006254AF"/>
    <w:rsid w:val="00625C4E"/>
    <w:rsid w:val="00625DD1"/>
    <w:rsid w:val="006266DA"/>
    <w:rsid w:val="00626A10"/>
    <w:rsid w:val="00626FA7"/>
    <w:rsid w:val="00626FEC"/>
    <w:rsid w:val="00627254"/>
    <w:rsid w:val="006273DB"/>
    <w:rsid w:val="006277E0"/>
    <w:rsid w:val="00627BDA"/>
    <w:rsid w:val="00627DAE"/>
    <w:rsid w:val="006300DF"/>
    <w:rsid w:val="00631AA1"/>
    <w:rsid w:val="00631E52"/>
    <w:rsid w:val="00632ACE"/>
    <w:rsid w:val="00632E10"/>
    <w:rsid w:val="0063304E"/>
    <w:rsid w:val="0063307E"/>
    <w:rsid w:val="00633120"/>
    <w:rsid w:val="00633C1E"/>
    <w:rsid w:val="00633E86"/>
    <w:rsid w:val="006343B1"/>
    <w:rsid w:val="00634751"/>
    <w:rsid w:val="00634D4D"/>
    <w:rsid w:val="00635060"/>
    <w:rsid w:val="00635165"/>
    <w:rsid w:val="006353AC"/>
    <w:rsid w:val="006355C2"/>
    <w:rsid w:val="0063577C"/>
    <w:rsid w:val="00635973"/>
    <w:rsid w:val="00635A54"/>
    <w:rsid w:val="00635E14"/>
    <w:rsid w:val="00635E74"/>
    <w:rsid w:val="006363CF"/>
    <w:rsid w:val="0063753E"/>
    <w:rsid w:val="0063755B"/>
    <w:rsid w:val="00640181"/>
    <w:rsid w:val="00640582"/>
    <w:rsid w:val="00640AA7"/>
    <w:rsid w:val="00640BF0"/>
    <w:rsid w:val="00641941"/>
    <w:rsid w:val="00641949"/>
    <w:rsid w:val="00641969"/>
    <w:rsid w:val="006421B5"/>
    <w:rsid w:val="0064242A"/>
    <w:rsid w:val="00642933"/>
    <w:rsid w:val="00643D0C"/>
    <w:rsid w:val="00643DE6"/>
    <w:rsid w:val="00644108"/>
    <w:rsid w:val="0064457F"/>
    <w:rsid w:val="00645216"/>
    <w:rsid w:val="00645975"/>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5AF"/>
    <w:rsid w:val="00656C65"/>
    <w:rsid w:val="00656EAF"/>
    <w:rsid w:val="00657118"/>
    <w:rsid w:val="00657676"/>
    <w:rsid w:val="0065769A"/>
    <w:rsid w:val="00660074"/>
    <w:rsid w:val="00661068"/>
    <w:rsid w:val="00661775"/>
    <w:rsid w:val="00661BE9"/>
    <w:rsid w:val="00663040"/>
    <w:rsid w:val="006631C9"/>
    <w:rsid w:val="006633F4"/>
    <w:rsid w:val="006636F0"/>
    <w:rsid w:val="00663D90"/>
    <w:rsid w:val="00663DEC"/>
    <w:rsid w:val="006640A0"/>
    <w:rsid w:val="00664860"/>
    <w:rsid w:val="0066534C"/>
    <w:rsid w:val="00665438"/>
    <w:rsid w:val="0066560F"/>
    <w:rsid w:val="00665681"/>
    <w:rsid w:val="0066603B"/>
    <w:rsid w:val="006666D0"/>
    <w:rsid w:val="00666BF2"/>
    <w:rsid w:val="0066753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D87"/>
    <w:rsid w:val="006749F7"/>
    <w:rsid w:val="00675045"/>
    <w:rsid w:val="006753D9"/>
    <w:rsid w:val="006759FA"/>
    <w:rsid w:val="00675C5A"/>
    <w:rsid w:val="006760CF"/>
    <w:rsid w:val="00676136"/>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24B2"/>
    <w:rsid w:val="0068264B"/>
    <w:rsid w:val="006831A7"/>
    <w:rsid w:val="006833B6"/>
    <w:rsid w:val="00683CAA"/>
    <w:rsid w:val="00683EE7"/>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2714"/>
    <w:rsid w:val="00692BAF"/>
    <w:rsid w:val="0069337A"/>
    <w:rsid w:val="00693811"/>
    <w:rsid w:val="006941A9"/>
    <w:rsid w:val="006947EE"/>
    <w:rsid w:val="00694C52"/>
    <w:rsid w:val="006959B0"/>
    <w:rsid w:val="00695DCC"/>
    <w:rsid w:val="006960B1"/>
    <w:rsid w:val="006962EC"/>
    <w:rsid w:val="00696571"/>
    <w:rsid w:val="006967B3"/>
    <w:rsid w:val="006971AC"/>
    <w:rsid w:val="00697C56"/>
    <w:rsid w:val="006A07B1"/>
    <w:rsid w:val="006A0ABF"/>
    <w:rsid w:val="006A0E3B"/>
    <w:rsid w:val="006A1183"/>
    <w:rsid w:val="006A12A8"/>
    <w:rsid w:val="006A17A8"/>
    <w:rsid w:val="006A1884"/>
    <w:rsid w:val="006A2535"/>
    <w:rsid w:val="006A28E9"/>
    <w:rsid w:val="006A29CA"/>
    <w:rsid w:val="006A2E88"/>
    <w:rsid w:val="006A3126"/>
    <w:rsid w:val="006A3A17"/>
    <w:rsid w:val="006A4071"/>
    <w:rsid w:val="006A4662"/>
    <w:rsid w:val="006A53CC"/>
    <w:rsid w:val="006A61B6"/>
    <w:rsid w:val="006A630A"/>
    <w:rsid w:val="006A639F"/>
    <w:rsid w:val="006A67A3"/>
    <w:rsid w:val="006A7541"/>
    <w:rsid w:val="006A7C62"/>
    <w:rsid w:val="006B0C51"/>
    <w:rsid w:val="006B0F65"/>
    <w:rsid w:val="006B1416"/>
    <w:rsid w:val="006B21F6"/>
    <w:rsid w:val="006B290A"/>
    <w:rsid w:val="006B42DD"/>
    <w:rsid w:val="006B48F2"/>
    <w:rsid w:val="006B4E64"/>
    <w:rsid w:val="006B66FD"/>
    <w:rsid w:val="006B6EF8"/>
    <w:rsid w:val="006B7018"/>
    <w:rsid w:val="006B7322"/>
    <w:rsid w:val="006B7524"/>
    <w:rsid w:val="006B7DB7"/>
    <w:rsid w:val="006B7E73"/>
    <w:rsid w:val="006C0404"/>
    <w:rsid w:val="006C059D"/>
    <w:rsid w:val="006C0603"/>
    <w:rsid w:val="006C068E"/>
    <w:rsid w:val="006C06CB"/>
    <w:rsid w:val="006C0A4F"/>
    <w:rsid w:val="006C1493"/>
    <w:rsid w:val="006C1509"/>
    <w:rsid w:val="006C191E"/>
    <w:rsid w:val="006C1BBE"/>
    <w:rsid w:val="006C2007"/>
    <w:rsid w:val="006C2FF5"/>
    <w:rsid w:val="006C30EF"/>
    <w:rsid w:val="006C34E8"/>
    <w:rsid w:val="006C3A59"/>
    <w:rsid w:val="006C3EF6"/>
    <w:rsid w:val="006C48E4"/>
    <w:rsid w:val="006C48F2"/>
    <w:rsid w:val="006C5D03"/>
    <w:rsid w:val="006C5E12"/>
    <w:rsid w:val="006C5F30"/>
    <w:rsid w:val="006C5FB6"/>
    <w:rsid w:val="006C6018"/>
    <w:rsid w:val="006C668F"/>
    <w:rsid w:val="006C6D6A"/>
    <w:rsid w:val="006C76F3"/>
    <w:rsid w:val="006C7A76"/>
    <w:rsid w:val="006D0238"/>
    <w:rsid w:val="006D0E73"/>
    <w:rsid w:val="006D0ED3"/>
    <w:rsid w:val="006D1091"/>
    <w:rsid w:val="006D12A5"/>
    <w:rsid w:val="006D16EC"/>
    <w:rsid w:val="006D18D3"/>
    <w:rsid w:val="006D22BE"/>
    <w:rsid w:val="006D2576"/>
    <w:rsid w:val="006D27AE"/>
    <w:rsid w:val="006D27D3"/>
    <w:rsid w:val="006D2883"/>
    <w:rsid w:val="006D311F"/>
    <w:rsid w:val="006D338A"/>
    <w:rsid w:val="006D33E3"/>
    <w:rsid w:val="006D3A46"/>
    <w:rsid w:val="006D41A8"/>
    <w:rsid w:val="006D4972"/>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16F8"/>
    <w:rsid w:val="006E1765"/>
    <w:rsid w:val="006E1800"/>
    <w:rsid w:val="006E1CA2"/>
    <w:rsid w:val="006E1FB7"/>
    <w:rsid w:val="006E23C9"/>
    <w:rsid w:val="006E266D"/>
    <w:rsid w:val="006E29CE"/>
    <w:rsid w:val="006E354B"/>
    <w:rsid w:val="006E371D"/>
    <w:rsid w:val="006E3845"/>
    <w:rsid w:val="006E3B4F"/>
    <w:rsid w:val="006E4A46"/>
    <w:rsid w:val="006E4F46"/>
    <w:rsid w:val="006E4FEA"/>
    <w:rsid w:val="006E5831"/>
    <w:rsid w:val="006E5F5B"/>
    <w:rsid w:val="006E647A"/>
    <w:rsid w:val="006E651F"/>
    <w:rsid w:val="006E7851"/>
    <w:rsid w:val="006F071A"/>
    <w:rsid w:val="006F0875"/>
    <w:rsid w:val="006F0BD5"/>
    <w:rsid w:val="006F0E40"/>
    <w:rsid w:val="006F1044"/>
    <w:rsid w:val="006F189D"/>
    <w:rsid w:val="006F18DF"/>
    <w:rsid w:val="006F1B85"/>
    <w:rsid w:val="006F1D04"/>
    <w:rsid w:val="006F266A"/>
    <w:rsid w:val="006F28EB"/>
    <w:rsid w:val="006F2B6B"/>
    <w:rsid w:val="006F30B8"/>
    <w:rsid w:val="006F3259"/>
    <w:rsid w:val="006F3550"/>
    <w:rsid w:val="006F39B7"/>
    <w:rsid w:val="006F3E28"/>
    <w:rsid w:val="006F499E"/>
    <w:rsid w:val="006F4CDF"/>
    <w:rsid w:val="006F5003"/>
    <w:rsid w:val="006F5348"/>
    <w:rsid w:val="006F599A"/>
    <w:rsid w:val="006F60C9"/>
    <w:rsid w:val="006F658C"/>
    <w:rsid w:val="006F6A03"/>
    <w:rsid w:val="006F6D02"/>
    <w:rsid w:val="006F73BD"/>
    <w:rsid w:val="006F7716"/>
    <w:rsid w:val="006F78E3"/>
    <w:rsid w:val="006F7E99"/>
    <w:rsid w:val="007010B6"/>
    <w:rsid w:val="00701558"/>
    <w:rsid w:val="007017A6"/>
    <w:rsid w:val="00701A9B"/>
    <w:rsid w:val="00702086"/>
    <w:rsid w:val="0070213B"/>
    <w:rsid w:val="00702173"/>
    <w:rsid w:val="007021DF"/>
    <w:rsid w:val="00702255"/>
    <w:rsid w:val="00702609"/>
    <w:rsid w:val="007026BC"/>
    <w:rsid w:val="00702C45"/>
    <w:rsid w:val="00703BA1"/>
    <w:rsid w:val="00703BA3"/>
    <w:rsid w:val="00703EDF"/>
    <w:rsid w:val="007047E8"/>
    <w:rsid w:val="00704D00"/>
    <w:rsid w:val="00704F27"/>
    <w:rsid w:val="007051CA"/>
    <w:rsid w:val="007053EA"/>
    <w:rsid w:val="007055E4"/>
    <w:rsid w:val="00706F0D"/>
    <w:rsid w:val="0070765B"/>
    <w:rsid w:val="00707DE7"/>
    <w:rsid w:val="00707EE6"/>
    <w:rsid w:val="007110BB"/>
    <w:rsid w:val="00711278"/>
    <w:rsid w:val="00711E8E"/>
    <w:rsid w:val="00712672"/>
    <w:rsid w:val="00712A9D"/>
    <w:rsid w:val="00712FED"/>
    <w:rsid w:val="0071345E"/>
    <w:rsid w:val="0071361A"/>
    <w:rsid w:val="00713E45"/>
    <w:rsid w:val="00713F57"/>
    <w:rsid w:val="00713F9A"/>
    <w:rsid w:val="0071414B"/>
    <w:rsid w:val="007146F6"/>
    <w:rsid w:val="007149B8"/>
    <w:rsid w:val="007152B3"/>
    <w:rsid w:val="0071629A"/>
    <w:rsid w:val="00716416"/>
    <w:rsid w:val="007169A0"/>
    <w:rsid w:val="00716A1F"/>
    <w:rsid w:val="0071713B"/>
    <w:rsid w:val="00717265"/>
    <w:rsid w:val="007172DE"/>
    <w:rsid w:val="007173B2"/>
    <w:rsid w:val="0071753F"/>
    <w:rsid w:val="00717653"/>
    <w:rsid w:val="00717C23"/>
    <w:rsid w:val="007200FF"/>
    <w:rsid w:val="0072053D"/>
    <w:rsid w:val="00720EB5"/>
    <w:rsid w:val="00720F8A"/>
    <w:rsid w:val="007212B9"/>
    <w:rsid w:val="0072288C"/>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6D1"/>
    <w:rsid w:val="007347F5"/>
    <w:rsid w:val="00734B21"/>
    <w:rsid w:val="00734C47"/>
    <w:rsid w:val="00734FFE"/>
    <w:rsid w:val="00735008"/>
    <w:rsid w:val="00735BFB"/>
    <w:rsid w:val="00735F31"/>
    <w:rsid w:val="0073620F"/>
    <w:rsid w:val="00736765"/>
    <w:rsid w:val="00736AFA"/>
    <w:rsid w:val="0073716B"/>
    <w:rsid w:val="007372DA"/>
    <w:rsid w:val="007377DF"/>
    <w:rsid w:val="00737A34"/>
    <w:rsid w:val="00737A51"/>
    <w:rsid w:val="00740211"/>
    <w:rsid w:val="007402AE"/>
    <w:rsid w:val="00740376"/>
    <w:rsid w:val="007406C0"/>
    <w:rsid w:val="00741197"/>
    <w:rsid w:val="007416A7"/>
    <w:rsid w:val="00741BC8"/>
    <w:rsid w:val="007420BA"/>
    <w:rsid w:val="007422A7"/>
    <w:rsid w:val="007429E6"/>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6F8"/>
    <w:rsid w:val="00745C7F"/>
    <w:rsid w:val="00745CA4"/>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8DE"/>
    <w:rsid w:val="007530E9"/>
    <w:rsid w:val="007532D1"/>
    <w:rsid w:val="0075335E"/>
    <w:rsid w:val="007534EA"/>
    <w:rsid w:val="00753DA6"/>
    <w:rsid w:val="00754406"/>
    <w:rsid w:val="00754772"/>
    <w:rsid w:val="00754878"/>
    <w:rsid w:val="00754914"/>
    <w:rsid w:val="00755014"/>
    <w:rsid w:val="007556BC"/>
    <w:rsid w:val="0075578D"/>
    <w:rsid w:val="00755C0B"/>
    <w:rsid w:val="00755C30"/>
    <w:rsid w:val="00756100"/>
    <w:rsid w:val="007569D4"/>
    <w:rsid w:val="00756D71"/>
    <w:rsid w:val="00756DD4"/>
    <w:rsid w:val="00756F4C"/>
    <w:rsid w:val="007570B5"/>
    <w:rsid w:val="00757269"/>
    <w:rsid w:val="00757916"/>
    <w:rsid w:val="00757D1E"/>
    <w:rsid w:val="00757DD5"/>
    <w:rsid w:val="00760512"/>
    <w:rsid w:val="007605EC"/>
    <w:rsid w:val="00760A89"/>
    <w:rsid w:val="007612CB"/>
    <w:rsid w:val="00761326"/>
    <w:rsid w:val="0076190B"/>
    <w:rsid w:val="007621AB"/>
    <w:rsid w:val="007622E3"/>
    <w:rsid w:val="00762386"/>
    <w:rsid w:val="00763112"/>
    <w:rsid w:val="00763301"/>
    <w:rsid w:val="00763BE1"/>
    <w:rsid w:val="007645C8"/>
    <w:rsid w:val="00764780"/>
    <w:rsid w:val="00764A46"/>
    <w:rsid w:val="00764A6B"/>
    <w:rsid w:val="00764E1B"/>
    <w:rsid w:val="00764E1E"/>
    <w:rsid w:val="007651B5"/>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C8"/>
    <w:rsid w:val="00772BD8"/>
    <w:rsid w:val="00773001"/>
    <w:rsid w:val="00773454"/>
    <w:rsid w:val="007734F9"/>
    <w:rsid w:val="00773CCC"/>
    <w:rsid w:val="007745A9"/>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2768"/>
    <w:rsid w:val="0078314C"/>
    <w:rsid w:val="007831C6"/>
    <w:rsid w:val="007831C8"/>
    <w:rsid w:val="0078324B"/>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917"/>
    <w:rsid w:val="00787AA6"/>
    <w:rsid w:val="00787C11"/>
    <w:rsid w:val="00787DAE"/>
    <w:rsid w:val="0079014A"/>
    <w:rsid w:val="00790494"/>
    <w:rsid w:val="0079080D"/>
    <w:rsid w:val="00790AB8"/>
    <w:rsid w:val="00790CDA"/>
    <w:rsid w:val="00791AA5"/>
    <w:rsid w:val="007924DB"/>
    <w:rsid w:val="0079290C"/>
    <w:rsid w:val="00792A31"/>
    <w:rsid w:val="007938E3"/>
    <w:rsid w:val="00793B69"/>
    <w:rsid w:val="00793F88"/>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C7D"/>
    <w:rsid w:val="007A2C8C"/>
    <w:rsid w:val="007A2CB7"/>
    <w:rsid w:val="007A3304"/>
    <w:rsid w:val="007A3836"/>
    <w:rsid w:val="007A4BDD"/>
    <w:rsid w:val="007A51C1"/>
    <w:rsid w:val="007A54DD"/>
    <w:rsid w:val="007A5EC3"/>
    <w:rsid w:val="007A6209"/>
    <w:rsid w:val="007A69B4"/>
    <w:rsid w:val="007A6E95"/>
    <w:rsid w:val="007A777F"/>
    <w:rsid w:val="007A7B4C"/>
    <w:rsid w:val="007B035F"/>
    <w:rsid w:val="007B04AD"/>
    <w:rsid w:val="007B0570"/>
    <w:rsid w:val="007B0999"/>
    <w:rsid w:val="007B16A6"/>
    <w:rsid w:val="007B1B83"/>
    <w:rsid w:val="007B20B8"/>
    <w:rsid w:val="007B243D"/>
    <w:rsid w:val="007B27CC"/>
    <w:rsid w:val="007B2CC4"/>
    <w:rsid w:val="007B2D99"/>
    <w:rsid w:val="007B2E0F"/>
    <w:rsid w:val="007B3418"/>
    <w:rsid w:val="007B4964"/>
    <w:rsid w:val="007B4ABC"/>
    <w:rsid w:val="007B4E0F"/>
    <w:rsid w:val="007B4F59"/>
    <w:rsid w:val="007B56CA"/>
    <w:rsid w:val="007B578A"/>
    <w:rsid w:val="007B5AA4"/>
    <w:rsid w:val="007B6ABF"/>
    <w:rsid w:val="007B7500"/>
    <w:rsid w:val="007B7808"/>
    <w:rsid w:val="007B7C43"/>
    <w:rsid w:val="007B7D6F"/>
    <w:rsid w:val="007B7EB3"/>
    <w:rsid w:val="007C04E4"/>
    <w:rsid w:val="007C0907"/>
    <w:rsid w:val="007C0D28"/>
    <w:rsid w:val="007C1982"/>
    <w:rsid w:val="007C2062"/>
    <w:rsid w:val="007C28BC"/>
    <w:rsid w:val="007C2D30"/>
    <w:rsid w:val="007C3613"/>
    <w:rsid w:val="007C3719"/>
    <w:rsid w:val="007C3A8B"/>
    <w:rsid w:val="007C411F"/>
    <w:rsid w:val="007C4BE5"/>
    <w:rsid w:val="007C4F22"/>
    <w:rsid w:val="007C5720"/>
    <w:rsid w:val="007C5AE6"/>
    <w:rsid w:val="007C5E68"/>
    <w:rsid w:val="007C5F69"/>
    <w:rsid w:val="007C5F83"/>
    <w:rsid w:val="007C6398"/>
    <w:rsid w:val="007C763F"/>
    <w:rsid w:val="007C7DDF"/>
    <w:rsid w:val="007D030A"/>
    <w:rsid w:val="007D0D0D"/>
    <w:rsid w:val="007D0DBC"/>
    <w:rsid w:val="007D1D4F"/>
    <w:rsid w:val="007D2320"/>
    <w:rsid w:val="007D2DA6"/>
    <w:rsid w:val="007D2DCB"/>
    <w:rsid w:val="007D35F3"/>
    <w:rsid w:val="007D3A29"/>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272"/>
    <w:rsid w:val="007E135B"/>
    <w:rsid w:val="007E196D"/>
    <w:rsid w:val="007E1A47"/>
    <w:rsid w:val="007E2648"/>
    <w:rsid w:val="007E277C"/>
    <w:rsid w:val="007E282E"/>
    <w:rsid w:val="007E2B26"/>
    <w:rsid w:val="007E2C93"/>
    <w:rsid w:val="007E2CA5"/>
    <w:rsid w:val="007E2D96"/>
    <w:rsid w:val="007E38E9"/>
    <w:rsid w:val="007E3AB7"/>
    <w:rsid w:val="007E3B60"/>
    <w:rsid w:val="007E457E"/>
    <w:rsid w:val="007E4DAF"/>
    <w:rsid w:val="007E4F3B"/>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DA0"/>
    <w:rsid w:val="007F3F0A"/>
    <w:rsid w:val="007F3FAA"/>
    <w:rsid w:val="007F45E4"/>
    <w:rsid w:val="007F46F0"/>
    <w:rsid w:val="007F4A02"/>
    <w:rsid w:val="007F53F2"/>
    <w:rsid w:val="007F540E"/>
    <w:rsid w:val="007F5594"/>
    <w:rsid w:val="007F6214"/>
    <w:rsid w:val="007F71C2"/>
    <w:rsid w:val="007F7913"/>
    <w:rsid w:val="008005A9"/>
    <w:rsid w:val="00800D7A"/>
    <w:rsid w:val="00801175"/>
    <w:rsid w:val="008011A0"/>
    <w:rsid w:val="0080137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DC2"/>
    <w:rsid w:val="00811F92"/>
    <w:rsid w:val="0081280D"/>
    <w:rsid w:val="00812C8D"/>
    <w:rsid w:val="00812CB3"/>
    <w:rsid w:val="00813451"/>
    <w:rsid w:val="008134DE"/>
    <w:rsid w:val="00813662"/>
    <w:rsid w:val="00814023"/>
    <w:rsid w:val="00814073"/>
    <w:rsid w:val="00814A0A"/>
    <w:rsid w:val="00814E16"/>
    <w:rsid w:val="00815D06"/>
    <w:rsid w:val="008160C3"/>
    <w:rsid w:val="00816521"/>
    <w:rsid w:val="00816FF8"/>
    <w:rsid w:val="00817002"/>
    <w:rsid w:val="008171E2"/>
    <w:rsid w:val="00817781"/>
    <w:rsid w:val="00817A8B"/>
    <w:rsid w:val="00817B80"/>
    <w:rsid w:val="00820DF2"/>
    <w:rsid w:val="0082108D"/>
    <w:rsid w:val="00821199"/>
    <w:rsid w:val="008212D9"/>
    <w:rsid w:val="00821622"/>
    <w:rsid w:val="00821981"/>
    <w:rsid w:val="00821B66"/>
    <w:rsid w:val="0082252D"/>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66AE"/>
    <w:rsid w:val="008278F4"/>
    <w:rsid w:val="008302F8"/>
    <w:rsid w:val="0083052D"/>
    <w:rsid w:val="008307D5"/>
    <w:rsid w:val="00830EF0"/>
    <w:rsid w:val="00830FB0"/>
    <w:rsid w:val="00831921"/>
    <w:rsid w:val="00831A5E"/>
    <w:rsid w:val="00831D6C"/>
    <w:rsid w:val="00831F3B"/>
    <w:rsid w:val="008321CE"/>
    <w:rsid w:val="00832A41"/>
    <w:rsid w:val="00832D6D"/>
    <w:rsid w:val="00832D79"/>
    <w:rsid w:val="008334CD"/>
    <w:rsid w:val="008335A2"/>
    <w:rsid w:val="00833F63"/>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3A"/>
    <w:rsid w:val="00841431"/>
    <w:rsid w:val="008419B7"/>
    <w:rsid w:val="008421CC"/>
    <w:rsid w:val="0084228C"/>
    <w:rsid w:val="00842AAD"/>
    <w:rsid w:val="00842AB7"/>
    <w:rsid w:val="00842FD0"/>
    <w:rsid w:val="00843059"/>
    <w:rsid w:val="0084341B"/>
    <w:rsid w:val="0084346D"/>
    <w:rsid w:val="00843633"/>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5046A"/>
    <w:rsid w:val="008504FA"/>
    <w:rsid w:val="00850788"/>
    <w:rsid w:val="00851898"/>
    <w:rsid w:val="0085199D"/>
    <w:rsid w:val="00852038"/>
    <w:rsid w:val="00852DCC"/>
    <w:rsid w:val="00853361"/>
    <w:rsid w:val="0085382D"/>
    <w:rsid w:val="00854427"/>
    <w:rsid w:val="00854D03"/>
    <w:rsid w:val="00854F2B"/>
    <w:rsid w:val="00855590"/>
    <w:rsid w:val="008557AF"/>
    <w:rsid w:val="00855F13"/>
    <w:rsid w:val="00857D3A"/>
    <w:rsid w:val="00857EBC"/>
    <w:rsid w:val="00857F87"/>
    <w:rsid w:val="008603D8"/>
    <w:rsid w:val="00860A22"/>
    <w:rsid w:val="008613DB"/>
    <w:rsid w:val="00861630"/>
    <w:rsid w:val="008617D3"/>
    <w:rsid w:val="00861E77"/>
    <w:rsid w:val="008621E2"/>
    <w:rsid w:val="00862BD6"/>
    <w:rsid w:val="00863097"/>
    <w:rsid w:val="00863E95"/>
    <w:rsid w:val="00864069"/>
    <w:rsid w:val="00864137"/>
    <w:rsid w:val="008647DA"/>
    <w:rsid w:val="008651F5"/>
    <w:rsid w:val="00865BB3"/>
    <w:rsid w:val="00865D07"/>
    <w:rsid w:val="008666F4"/>
    <w:rsid w:val="00866A3D"/>
    <w:rsid w:val="00866DDD"/>
    <w:rsid w:val="0086779B"/>
    <w:rsid w:val="0087011A"/>
    <w:rsid w:val="0087058D"/>
    <w:rsid w:val="008705A3"/>
    <w:rsid w:val="00871184"/>
    <w:rsid w:val="00871720"/>
    <w:rsid w:val="00871ADC"/>
    <w:rsid w:val="00871BC3"/>
    <w:rsid w:val="008732D1"/>
    <w:rsid w:val="00873562"/>
    <w:rsid w:val="00874441"/>
    <w:rsid w:val="0087461F"/>
    <w:rsid w:val="00874860"/>
    <w:rsid w:val="00874E3A"/>
    <w:rsid w:val="00875C6F"/>
    <w:rsid w:val="00875DB2"/>
    <w:rsid w:val="00876518"/>
    <w:rsid w:val="008765F1"/>
    <w:rsid w:val="0087670A"/>
    <w:rsid w:val="00876AC0"/>
    <w:rsid w:val="00876E93"/>
    <w:rsid w:val="00876FBB"/>
    <w:rsid w:val="0087708D"/>
    <w:rsid w:val="00877E91"/>
    <w:rsid w:val="00881403"/>
    <w:rsid w:val="00881A38"/>
    <w:rsid w:val="00882E32"/>
    <w:rsid w:val="00882F7F"/>
    <w:rsid w:val="008831B1"/>
    <w:rsid w:val="00883209"/>
    <w:rsid w:val="00883492"/>
    <w:rsid w:val="00883600"/>
    <w:rsid w:val="00883830"/>
    <w:rsid w:val="008838B6"/>
    <w:rsid w:val="008841B2"/>
    <w:rsid w:val="00884475"/>
    <w:rsid w:val="00884993"/>
    <w:rsid w:val="00884F9E"/>
    <w:rsid w:val="00885AA7"/>
    <w:rsid w:val="00885F29"/>
    <w:rsid w:val="00886380"/>
    <w:rsid w:val="0088690D"/>
    <w:rsid w:val="008869AD"/>
    <w:rsid w:val="00886DF2"/>
    <w:rsid w:val="00890265"/>
    <w:rsid w:val="00890532"/>
    <w:rsid w:val="00890615"/>
    <w:rsid w:val="00890900"/>
    <w:rsid w:val="00890B49"/>
    <w:rsid w:val="00891196"/>
    <w:rsid w:val="00891499"/>
    <w:rsid w:val="008918AC"/>
    <w:rsid w:val="008926F4"/>
    <w:rsid w:val="00892717"/>
    <w:rsid w:val="00892765"/>
    <w:rsid w:val="008935D2"/>
    <w:rsid w:val="00893A5A"/>
    <w:rsid w:val="00893A8D"/>
    <w:rsid w:val="00893DFE"/>
    <w:rsid w:val="00893FA2"/>
    <w:rsid w:val="0089404D"/>
    <w:rsid w:val="008942F2"/>
    <w:rsid w:val="0089465A"/>
    <w:rsid w:val="00894686"/>
    <w:rsid w:val="00894ACC"/>
    <w:rsid w:val="008950C8"/>
    <w:rsid w:val="00895327"/>
    <w:rsid w:val="00895370"/>
    <w:rsid w:val="00895413"/>
    <w:rsid w:val="00895BA8"/>
    <w:rsid w:val="00895F47"/>
    <w:rsid w:val="00895FFE"/>
    <w:rsid w:val="00896197"/>
    <w:rsid w:val="008961BD"/>
    <w:rsid w:val="0089627F"/>
    <w:rsid w:val="008965C3"/>
    <w:rsid w:val="008A0DB1"/>
    <w:rsid w:val="008A1762"/>
    <w:rsid w:val="008A1B62"/>
    <w:rsid w:val="008A1DAD"/>
    <w:rsid w:val="008A2212"/>
    <w:rsid w:val="008A22FD"/>
    <w:rsid w:val="008A25CB"/>
    <w:rsid w:val="008A2CAF"/>
    <w:rsid w:val="008A37E8"/>
    <w:rsid w:val="008A3E0D"/>
    <w:rsid w:val="008A3E14"/>
    <w:rsid w:val="008A3E26"/>
    <w:rsid w:val="008A4117"/>
    <w:rsid w:val="008A426E"/>
    <w:rsid w:val="008A4500"/>
    <w:rsid w:val="008A4858"/>
    <w:rsid w:val="008A5B00"/>
    <w:rsid w:val="008A5EAA"/>
    <w:rsid w:val="008A61E4"/>
    <w:rsid w:val="008A676B"/>
    <w:rsid w:val="008A6E26"/>
    <w:rsid w:val="008A70C6"/>
    <w:rsid w:val="008A72D1"/>
    <w:rsid w:val="008A73D9"/>
    <w:rsid w:val="008A7776"/>
    <w:rsid w:val="008B049F"/>
    <w:rsid w:val="008B0EB0"/>
    <w:rsid w:val="008B1324"/>
    <w:rsid w:val="008B1BFE"/>
    <w:rsid w:val="008B35C3"/>
    <w:rsid w:val="008B3710"/>
    <w:rsid w:val="008B37F9"/>
    <w:rsid w:val="008B400F"/>
    <w:rsid w:val="008B4B73"/>
    <w:rsid w:val="008B5973"/>
    <w:rsid w:val="008B611D"/>
    <w:rsid w:val="008B62B8"/>
    <w:rsid w:val="008B68B2"/>
    <w:rsid w:val="008B6B5B"/>
    <w:rsid w:val="008B6EA6"/>
    <w:rsid w:val="008B7290"/>
    <w:rsid w:val="008B74D2"/>
    <w:rsid w:val="008B784B"/>
    <w:rsid w:val="008B796A"/>
    <w:rsid w:val="008B7F04"/>
    <w:rsid w:val="008C101F"/>
    <w:rsid w:val="008C15FD"/>
    <w:rsid w:val="008C182E"/>
    <w:rsid w:val="008C282A"/>
    <w:rsid w:val="008C2EF2"/>
    <w:rsid w:val="008C3886"/>
    <w:rsid w:val="008C3913"/>
    <w:rsid w:val="008C4022"/>
    <w:rsid w:val="008C41F5"/>
    <w:rsid w:val="008C433B"/>
    <w:rsid w:val="008C46FE"/>
    <w:rsid w:val="008C4A17"/>
    <w:rsid w:val="008C4BF3"/>
    <w:rsid w:val="008C5523"/>
    <w:rsid w:val="008C5900"/>
    <w:rsid w:val="008C6158"/>
    <w:rsid w:val="008C63AA"/>
    <w:rsid w:val="008C68B2"/>
    <w:rsid w:val="008C6C5A"/>
    <w:rsid w:val="008C6F07"/>
    <w:rsid w:val="008C7278"/>
    <w:rsid w:val="008C7AEE"/>
    <w:rsid w:val="008D01A7"/>
    <w:rsid w:val="008D044D"/>
    <w:rsid w:val="008D0692"/>
    <w:rsid w:val="008D0951"/>
    <w:rsid w:val="008D0B4D"/>
    <w:rsid w:val="008D0F4E"/>
    <w:rsid w:val="008D1369"/>
    <w:rsid w:val="008D1511"/>
    <w:rsid w:val="008D195A"/>
    <w:rsid w:val="008D1C60"/>
    <w:rsid w:val="008D2C35"/>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751"/>
    <w:rsid w:val="008E09EB"/>
    <w:rsid w:val="008E19FD"/>
    <w:rsid w:val="008E236A"/>
    <w:rsid w:val="008E2729"/>
    <w:rsid w:val="008E275D"/>
    <w:rsid w:val="008E27F5"/>
    <w:rsid w:val="008E36A2"/>
    <w:rsid w:val="008E3789"/>
    <w:rsid w:val="008E408B"/>
    <w:rsid w:val="008E473F"/>
    <w:rsid w:val="008E48E0"/>
    <w:rsid w:val="008E4EA9"/>
    <w:rsid w:val="008E4F0B"/>
    <w:rsid w:val="008E525C"/>
    <w:rsid w:val="008E58B7"/>
    <w:rsid w:val="008E58BF"/>
    <w:rsid w:val="008E59FB"/>
    <w:rsid w:val="008E5F46"/>
    <w:rsid w:val="008E60E9"/>
    <w:rsid w:val="008E62D4"/>
    <w:rsid w:val="008E64E7"/>
    <w:rsid w:val="008E68EB"/>
    <w:rsid w:val="008E75D1"/>
    <w:rsid w:val="008F0D4F"/>
    <w:rsid w:val="008F1AE9"/>
    <w:rsid w:val="008F1B2F"/>
    <w:rsid w:val="008F22C4"/>
    <w:rsid w:val="008F27D8"/>
    <w:rsid w:val="008F28FD"/>
    <w:rsid w:val="008F2E3C"/>
    <w:rsid w:val="008F2FD1"/>
    <w:rsid w:val="008F34D0"/>
    <w:rsid w:val="008F475D"/>
    <w:rsid w:val="008F4C91"/>
    <w:rsid w:val="008F53E3"/>
    <w:rsid w:val="008F5818"/>
    <w:rsid w:val="008F5883"/>
    <w:rsid w:val="008F5CFF"/>
    <w:rsid w:val="008F603F"/>
    <w:rsid w:val="008F66EC"/>
    <w:rsid w:val="008F6883"/>
    <w:rsid w:val="008F69FF"/>
    <w:rsid w:val="008F6FC0"/>
    <w:rsid w:val="008F7104"/>
    <w:rsid w:val="008F72F8"/>
    <w:rsid w:val="008F76EF"/>
    <w:rsid w:val="008F79E8"/>
    <w:rsid w:val="008F79F8"/>
    <w:rsid w:val="008F7F12"/>
    <w:rsid w:val="00900650"/>
    <w:rsid w:val="009009E5"/>
    <w:rsid w:val="00900A53"/>
    <w:rsid w:val="00900B43"/>
    <w:rsid w:val="00900C79"/>
    <w:rsid w:val="00902DB3"/>
    <w:rsid w:val="00902E77"/>
    <w:rsid w:val="009037F3"/>
    <w:rsid w:val="009039A4"/>
    <w:rsid w:val="00905402"/>
    <w:rsid w:val="00905744"/>
    <w:rsid w:val="00905756"/>
    <w:rsid w:val="00905AF5"/>
    <w:rsid w:val="00906530"/>
    <w:rsid w:val="00906AEA"/>
    <w:rsid w:val="0091015D"/>
    <w:rsid w:val="00910440"/>
    <w:rsid w:val="009108FF"/>
    <w:rsid w:val="009115E8"/>
    <w:rsid w:val="00911F6A"/>
    <w:rsid w:val="00912525"/>
    <w:rsid w:val="009125BE"/>
    <w:rsid w:val="009125CF"/>
    <w:rsid w:val="00912C65"/>
    <w:rsid w:val="00912CE5"/>
    <w:rsid w:val="00913213"/>
    <w:rsid w:val="009132AF"/>
    <w:rsid w:val="00913B33"/>
    <w:rsid w:val="00913CF4"/>
    <w:rsid w:val="00913F79"/>
    <w:rsid w:val="009143D6"/>
    <w:rsid w:val="009145BF"/>
    <w:rsid w:val="00914697"/>
    <w:rsid w:val="009146F3"/>
    <w:rsid w:val="009147B8"/>
    <w:rsid w:val="00914D8B"/>
    <w:rsid w:val="009153B5"/>
    <w:rsid w:val="0091589B"/>
    <w:rsid w:val="0091600D"/>
    <w:rsid w:val="009165C2"/>
    <w:rsid w:val="009165EA"/>
    <w:rsid w:val="00916810"/>
    <w:rsid w:val="00916867"/>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84A"/>
    <w:rsid w:val="00923F37"/>
    <w:rsid w:val="00924257"/>
    <w:rsid w:val="009243E7"/>
    <w:rsid w:val="0092444C"/>
    <w:rsid w:val="0092485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753"/>
    <w:rsid w:val="00933B6F"/>
    <w:rsid w:val="00934076"/>
    <w:rsid w:val="00934200"/>
    <w:rsid w:val="00935297"/>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AA0"/>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47"/>
    <w:rsid w:val="00952387"/>
    <w:rsid w:val="0095347B"/>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FE"/>
    <w:rsid w:val="0096049B"/>
    <w:rsid w:val="009607A1"/>
    <w:rsid w:val="00960ABD"/>
    <w:rsid w:val="00960B03"/>
    <w:rsid w:val="00960D5F"/>
    <w:rsid w:val="0096111B"/>
    <w:rsid w:val="009615C0"/>
    <w:rsid w:val="009615FA"/>
    <w:rsid w:val="009619BB"/>
    <w:rsid w:val="009623FC"/>
    <w:rsid w:val="0096265A"/>
    <w:rsid w:val="00962847"/>
    <w:rsid w:val="00962E2E"/>
    <w:rsid w:val="0096351B"/>
    <w:rsid w:val="00963C10"/>
    <w:rsid w:val="0096417D"/>
    <w:rsid w:val="0096419D"/>
    <w:rsid w:val="009643E6"/>
    <w:rsid w:val="009652DE"/>
    <w:rsid w:val="00965431"/>
    <w:rsid w:val="009657CC"/>
    <w:rsid w:val="0096624A"/>
    <w:rsid w:val="00966551"/>
    <w:rsid w:val="00966BA4"/>
    <w:rsid w:val="00967851"/>
    <w:rsid w:val="009678CC"/>
    <w:rsid w:val="00967BDE"/>
    <w:rsid w:val="00967DB8"/>
    <w:rsid w:val="009708BB"/>
    <w:rsid w:val="00970915"/>
    <w:rsid w:val="009709A4"/>
    <w:rsid w:val="00970A77"/>
    <w:rsid w:val="00970CF7"/>
    <w:rsid w:val="009711BD"/>
    <w:rsid w:val="009716B5"/>
    <w:rsid w:val="00971EB5"/>
    <w:rsid w:val="009722B7"/>
    <w:rsid w:val="009722C4"/>
    <w:rsid w:val="00972410"/>
    <w:rsid w:val="00972B11"/>
    <w:rsid w:val="009733C1"/>
    <w:rsid w:val="00973495"/>
    <w:rsid w:val="009736C0"/>
    <w:rsid w:val="00974063"/>
    <w:rsid w:val="009740A6"/>
    <w:rsid w:val="00975253"/>
    <w:rsid w:val="00975F00"/>
    <w:rsid w:val="00976200"/>
    <w:rsid w:val="00976225"/>
    <w:rsid w:val="009767CF"/>
    <w:rsid w:val="00976D40"/>
    <w:rsid w:val="00977B27"/>
    <w:rsid w:val="0098043B"/>
    <w:rsid w:val="009809AC"/>
    <w:rsid w:val="00980F39"/>
    <w:rsid w:val="009812D3"/>
    <w:rsid w:val="00981BE8"/>
    <w:rsid w:val="00981E4A"/>
    <w:rsid w:val="00981FAE"/>
    <w:rsid w:val="009832E9"/>
    <w:rsid w:val="009835A1"/>
    <w:rsid w:val="00983946"/>
    <w:rsid w:val="00984DF3"/>
    <w:rsid w:val="00984FA9"/>
    <w:rsid w:val="009856D0"/>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96976"/>
    <w:rsid w:val="009A02BA"/>
    <w:rsid w:val="009A04EC"/>
    <w:rsid w:val="009A04FE"/>
    <w:rsid w:val="009A0547"/>
    <w:rsid w:val="009A192D"/>
    <w:rsid w:val="009A20B2"/>
    <w:rsid w:val="009A21CE"/>
    <w:rsid w:val="009A221B"/>
    <w:rsid w:val="009A2300"/>
    <w:rsid w:val="009A23E5"/>
    <w:rsid w:val="009A28B0"/>
    <w:rsid w:val="009A3341"/>
    <w:rsid w:val="009A397A"/>
    <w:rsid w:val="009A3BF6"/>
    <w:rsid w:val="009A3D90"/>
    <w:rsid w:val="009A4009"/>
    <w:rsid w:val="009A4657"/>
    <w:rsid w:val="009A4754"/>
    <w:rsid w:val="009A5832"/>
    <w:rsid w:val="009A5EC2"/>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C0AE8"/>
    <w:rsid w:val="009C0FEE"/>
    <w:rsid w:val="009C11D2"/>
    <w:rsid w:val="009C120F"/>
    <w:rsid w:val="009C13FB"/>
    <w:rsid w:val="009C1A27"/>
    <w:rsid w:val="009C2362"/>
    <w:rsid w:val="009C26E0"/>
    <w:rsid w:val="009C2ADA"/>
    <w:rsid w:val="009C2B0E"/>
    <w:rsid w:val="009C39C5"/>
    <w:rsid w:val="009C434F"/>
    <w:rsid w:val="009C4486"/>
    <w:rsid w:val="009C45D6"/>
    <w:rsid w:val="009C545E"/>
    <w:rsid w:val="009C567E"/>
    <w:rsid w:val="009C641B"/>
    <w:rsid w:val="009C65AE"/>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4F60"/>
    <w:rsid w:val="009D50F3"/>
    <w:rsid w:val="009D5251"/>
    <w:rsid w:val="009D52D7"/>
    <w:rsid w:val="009D59F5"/>
    <w:rsid w:val="009D602D"/>
    <w:rsid w:val="009D67BF"/>
    <w:rsid w:val="009D68E7"/>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2F9"/>
    <w:rsid w:val="009E3951"/>
    <w:rsid w:val="009E3ABA"/>
    <w:rsid w:val="009E3CF6"/>
    <w:rsid w:val="009E3E6C"/>
    <w:rsid w:val="009E43E2"/>
    <w:rsid w:val="009E4958"/>
    <w:rsid w:val="009E5228"/>
    <w:rsid w:val="009E5692"/>
    <w:rsid w:val="009E5A5E"/>
    <w:rsid w:val="009E600A"/>
    <w:rsid w:val="009E67E9"/>
    <w:rsid w:val="009E69A4"/>
    <w:rsid w:val="009E70A0"/>
    <w:rsid w:val="009E7229"/>
    <w:rsid w:val="009F0854"/>
    <w:rsid w:val="009F0929"/>
    <w:rsid w:val="009F1714"/>
    <w:rsid w:val="009F17CE"/>
    <w:rsid w:val="009F195E"/>
    <w:rsid w:val="009F1AD8"/>
    <w:rsid w:val="009F1D7C"/>
    <w:rsid w:val="009F21FA"/>
    <w:rsid w:val="009F2259"/>
    <w:rsid w:val="009F238D"/>
    <w:rsid w:val="009F23D1"/>
    <w:rsid w:val="009F284B"/>
    <w:rsid w:val="009F28F2"/>
    <w:rsid w:val="009F2A64"/>
    <w:rsid w:val="009F2B97"/>
    <w:rsid w:val="009F2CBC"/>
    <w:rsid w:val="009F2EB8"/>
    <w:rsid w:val="009F365F"/>
    <w:rsid w:val="009F36B9"/>
    <w:rsid w:val="009F3917"/>
    <w:rsid w:val="009F3C95"/>
    <w:rsid w:val="009F3FB3"/>
    <w:rsid w:val="009F41CC"/>
    <w:rsid w:val="009F460F"/>
    <w:rsid w:val="009F49AD"/>
    <w:rsid w:val="009F4B62"/>
    <w:rsid w:val="009F4D70"/>
    <w:rsid w:val="009F515B"/>
    <w:rsid w:val="009F560C"/>
    <w:rsid w:val="009F5610"/>
    <w:rsid w:val="009F565D"/>
    <w:rsid w:val="009F575B"/>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41BA"/>
    <w:rsid w:val="00A04322"/>
    <w:rsid w:val="00A04591"/>
    <w:rsid w:val="00A04801"/>
    <w:rsid w:val="00A049D8"/>
    <w:rsid w:val="00A04D07"/>
    <w:rsid w:val="00A05B78"/>
    <w:rsid w:val="00A06CA5"/>
    <w:rsid w:val="00A06D2A"/>
    <w:rsid w:val="00A06FA0"/>
    <w:rsid w:val="00A0722B"/>
    <w:rsid w:val="00A10E1E"/>
    <w:rsid w:val="00A115AD"/>
    <w:rsid w:val="00A11A7D"/>
    <w:rsid w:val="00A1273D"/>
    <w:rsid w:val="00A12A23"/>
    <w:rsid w:val="00A12BBE"/>
    <w:rsid w:val="00A12D0F"/>
    <w:rsid w:val="00A12D67"/>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F7C"/>
    <w:rsid w:val="00A2050C"/>
    <w:rsid w:val="00A20722"/>
    <w:rsid w:val="00A20ADD"/>
    <w:rsid w:val="00A20B32"/>
    <w:rsid w:val="00A20FF3"/>
    <w:rsid w:val="00A212DD"/>
    <w:rsid w:val="00A2149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3019B"/>
    <w:rsid w:val="00A30271"/>
    <w:rsid w:val="00A303F4"/>
    <w:rsid w:val="00A308CB"/>
    <w:rsid w:val="00A30E45"/>
    <w:rsid w:val="00A3142E"/>
    <w:rsid w:val="00A31889"/>
    <w:rsid w:val="00A31900"/>
    <w:rsid w:val="00A323DC"/>
    <w:rsid w:val="00A325EC"/>
    <w:rsid w:val="00A328A3"/>
    <w:rsid w:val="00A3298E"/>
    <w:rsid w:val="00A32CF7"/>
    <w:rsid w:val="00A330C1"/>
    <w:rsid w:val="00A33BFB"/>
    <w:rsid w:val="00A33C0A"/>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1460"/>
    <w:rsid w:val="00A414C8"/>
    <w:rsid w:val="00A41709"/>
    <w:rsid w:val="00A421DE"/>
    <w:rsid w:val="00A42308"/>
    <w:rsid w:val="00A4242A"/>
    <w:rsid w:val="00A427F7"/>
    <w:rsid w:val="00A42A90"/>
    <w:rsid w:val="00A42BAB"/>
    <w:rsid w:val="00A43637"/>
    <w:rsid w:val="00A439B5"/>
    <w:rsid w:val="00A440F1"/>
    <w:rsid w:val="00A4452F"/>
    <w:rsid w:val="00A448B0"/>
    <w:rsid w:val="00A449B0"/>
    <w:rsid w:val="00A44AD0"/>
    <w:rsid w:val="00A45282"/>
    <w:rsid w:val="00A46545"/>
    <w:rsid w:val="00A46686"/>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738B"/>
    <w:rsid w:val="00A606BC"/>
    <w:rsid w:val="00A60F31"/>
    <w:rsid w:val="00A61579"/>
    <w:rsid w:val="00A61BF3"/>
    <w:rsid w:val="00A61CF8"/>
    <w:rsid w:val="00A6208C"/>
    <w:rsid w:val="00A620D1"/>
    <w:rsid w:val="00A621DC"/>
    <w:rsid w:val="00A6232D"/>
    <w:rsid w:val="00A62B1A"/>
    <w:rsid w:val="00A62BC7"/>
    <w:rsid w:val="00A6335C"/>
    <w:rsid w:val="00A63BE1"/>
    <w:rsid w:val="00A63EF1"/>
    <w:rsid w:val="00A645F8"/>
    <w:rsid w:val="00A6521D"/>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5AD"/>
    <w:rsid w:val="00A708DE"/>
    <w:rsid w:val="00A708E1"/>
    <w:rsid w:val="00A7099E"/>
    <w:rsid w:val="00A70C57"/>
    <w:rsid w:val="00A71A05"/>
    <w:rsid w:val="00A7262C"/>
    <w:rsid w:val="00A729E3"/>
    <w:rsid w:val="00A732DF"/>
    <w:rsid w:val="00A73691"/>
    <w:rsid w:val="00A73D70"/>
    <w:rsid w:val="00A73DD3"/>
    <w:rsid w:val="00A7401E"/>
    <w:rsid w:val="00A74589"/>
    <w:rsid w:val="00A74971"/>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5230"/>
    <w:rsid w:val="00A85777"/>
    <w:rsid w:val="00A865B7"/>
    <w:rsid w:val="00A869CC"/>
    <w:rsid w:val="00A8704F"/>
    <w:rsid w:val="00A873E0"/>
    <w:rsid w:val="00A87C41"/>
    <w:rsid w:val="00A918A4"/>
    <w:rsid w:val="00A92751"/>
    <w:rsid w:val="00A9346C"/>
    <w:rsid w:val="00A9401F"/>
    <w:rsid w:val="00A94CDD"/>
    <w:rsid w:val="00A95077"/>
    <w:rsid w:val="00A9531D"/>
    <w:rsid w:val="00A955E6"/>
    <w:rsid w:val="00A95E29"/>
    <w:rsid w:val="00A95F38"/>
    <w:rsid w:val="00A96952"/>
    <w:rsid w:val="00A96BAF"/>
    <w:rsid w:val="00A96C8E"/>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436"/>
    <w:rsid w:val="00AA39B5"/>
    <w:rsid w:val="00AA4321"/>
    <w:rsid w:val="00AA4564"/>
    <w:rsid w:val="00AA47C5"/>
    <w:rsid w:val="00AA4B99"/>
    <w:rsid w:val="00AA4BF5"/>
    <w:rsid w:val="00AA4E26"/>
    <w:rsid w:val="00AA508F"/>
    <w:rsid w:val="00AA51C4"/>
    <w:rsid w:val="00AA5307"/>
    <w:rsid w:val="00AA5628"/>
    <w:rsid w:val="00AA58FA"/>
    <w:rsid w:val="00AA5D08"/>
    <w:rsid w:val="00AA5FE0"/>
    <w:rsid w:val="00AA6CC0"/>
    <w:rsid w:val="00AA6E42"/>
    <w:rsid w:val="00AA7190"/>
    <w:rsid w:val="00AA76C7"/>
    <w:rsid w:val="00AB0177"/>
    <w:rsid w:val="00AB0258"/>
    <w:rsid w:val="00AB072C"/>
    <w:rsid w:val="00AB16A3"/>
    <w:rsid w:val="00AB19F2"/>
    <w:rsid w:val="00AB33EE"/>
    <w:rsid w:val="00AB383A"/>
    <w:rsid w:val="00AB3B30"/>
    <w:rsid w:val="00AB4945"/>
    <w:rsid w:val="00AB4EB2"/>
    <w:rsid w:val="00AB5094"/>
    <w:rsid w:val="00AB51F5"/>
    <w:rsid w:val="00AB5B07"/>
    <w:rsid w:val="00AB5FDA"/>
    <w:rsid w:val="00AB60E6"/>
    <w:rsid w:val="00AB6B70"/>
    <w:rsid w:val="00AB7273"/>
    <w:rsid w:val="00AB79F9"/>
    <w:rsid w:val="00AC02F1"/>
    <w:rsid w:val="00AC08FD"/>
    <w:rsid w:val="00AC0A5B"/>
    <w:rsid w:val="00AC11E6"/>
    <w:rsid w:val="00AC18D9"/>
    <w:rsid w:val="00AC1B7B"/>
    <w:rsid w:val="00AC1F16"/>
    <w:rsid w:val="00AC24F2"/>
    <w:rsid w:val="00AC2655"/>
    <w:rsid w:val="00AC2785"/>
    <w:rsid w:val="00AC2984"/>
    <w:rsid w:val="00AC2BBE"/>
    <w:rsid w:val="00AC2C79"/>
    <w:rsid w:val="00AC32AC"/>
    <w:rsid w:val="00AC3499"/>
    <w:rsid w:val="00AC405D"/>
    <w:rsid w:val="00AC4555"/>
    <w:rsid w:val="00AC4A66"/>
    <w:rsid w:val="00AC4AFB"/>
    <w:rsid w:val="00AC53FC"/>
    <w:rsid w:val="00AC57F7"/>
    <w:rsid w:val="00AC5E5B"/>
    <w:rsid w:val="00AC6394"/>
    <w:rsid w:val="00AC64D2"/>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2FBF"/>
    <w:rsid w:val="00AD3448"/>
    <w:rsid w:val="00AD3471"/>
    <w:rsid w:val="00AD34E4"/>
    <w:rsid w:val="00AD3569"/>
    <w:rsid w:val="00AD38AF"/>
    <w:rsid w:val="00AD42C7"/>
    <w:rsid w:val="00AD5772"/>
    <w:rsid w:val="00AD5785"/>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5575"/>
    <w:rsid w:val="00AE623B"/>
    <w:rsid w:val="00AE6380"/>
    <w:rsid w:val="00AE6A4A"/>
    <w:rsid w:val="00AE6C8A"/>
    <w:rsid w:val="00AE7780"/>
    <w:rsid w:val="00AE78E8"/>
    <w:rsid w:val="00AE7A63"/>
    <w:rsid w:val="00AF060B"/>
    <w:rsid w:val="00AF1203"/>
    <w:rsid w:val="00AF2230"/>
    <w:rsid w:val="00AF2307"/>
    <w:rsid w:val="00AF2865"/>
    <w:rsid w:val="00AF2F87"/>
    <w:rsid w:val="00AF327C"/>
    <w:rsid w:val="00AF3855"/>
    <w:rsid w:val="00AF3949"/>
    <w:rsid w:val="00AF3EE0"/>
    <w:rsid w:val="00AF4356"/>
    <w:rsid w:val="00AF4382"/>
    <w:rsid w:val="00AF4499"/>
    <w:rsid w:val="00AF44F4"/>
    <w:rsid w:val="00AF4EC3"/>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896"/>
    <w:rsid w:val="00B0190C"/>
    <w:rsid w:val="00B01BBA"/>
    <w:rsid w:val="00B01FCE"/>
    <w:rsid w:val="00B021CA"/>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6F5"/>
    <w:rsid w:val="00B0598E"/>
    <w:rsid w:val="00B05AC8"/>
    <w:rsid w:val="00B05D2D"/>
    <w:rsid w:val="00B06BDB"/>
    <w:rsid w:val="00B06C24"/>
    <w:rsid w:val="00B06F62"/>
    <w:rsid w:val="00B072CE"/>
    <w:rsid w:val="00B07E99"/>
    <w:rsid w:val="00B10322"/>
    <w:rsid w:val="00B10429"/>
    <w:rsid w:val="00B1042F"/>
    <w:rsid w:val="00B10895"/>
    <w:rsid w:val="00B10EAB"/>
    <w:rsid w:val="00B116E7"/>
    <w:rsid w:val="00B119D9"/>
    <w:rsid w:val="00B11E02"/>
    <w:rsid w:val="00B12A7D"/>
    <w:rsid w:val="00B12BC7"/>
    <w:rsid w:val="00B1358F"/>
    <w:rsid w:val="00B13804"/>
    <w:rsid w:val="00B14065"/>
    <w:rsid w:val="00B15779"/>
    <w:rsid w:val="00B158A6"/>
    <w:rsid w:val="00B15988"/>
    <w:rsid w:val="00B15BC5"/>
    <w:rsid w:val="00B15C8B"/>
    <w:rsid w:val="00B16216"/>
    <w:rsid w:val="00B1659D"/>
    <w:rsid w:val="00B167C8"/>
    <w:rsid w:val="00B16BDA"/>
    <w:rsid w:val="00B16D30"/>
    <w:rsid w:val="00B171FB"/>
    <w:rsid w:val="00B173D4"/>
    <w:rsid w:val="00B17E92"/>
    <w:rsid w:val="00B20B4E"/>
    <w:rsid w:val="00B2103D"/>
    <w:rsid w:val="00B210B1"/>
    <w:rsid w:val="00B21154"/>
    <w:rsid w:val="00B2193E"/>
    <w:rsid w:val="00B21B1B"/>
    <w:rsid w:val="00B21FF4"/>
    <w:rsid w:val="00B223F5"/>
    <w:rsid w:val="00B22C14"/>
    <w:rsid w:val="00B22DAC"/>
    <w:rsid w:val="00B23CCD"/>
    <w:rsid w:val="00B23F7D"/>
    <w:rsid w:val="00B25117"/>
    <w:rsid w:val="00B25979"/>
    <w:rsid w:val="00B259A3"/>
    <w:rsid w:val="00B25A9B"/>
    <w:rsid w:val="00B25B8F"/>
    <w:rsid w:val="00B2603F"/>
    <w:rsid w:val="00B262F4"/>
    <w:rsid w:val="00B2679D"/>
    <w:rsid w:val="00B270D9"/>
    <w:rsid w:val="00B2759E"/>
    <w:rsid w:val="00B30107"/>
    <w:rsid w:val="00B303EF"/>
    <w:rsid w:val="00B30847"/>
    <w:rsid w:val="00B30EA3"/>
    <w:rsid w:val="00B31984"/>
    <w:rsid w:val="00B32504"/>
    <w:rsid w:val="00B32765"/>
    <w:rsid w:val="00B33062"/>
    <w:rsid w:val="00B33671"/>
    <w:rsid w:val="00B33804"/>
    <w:rsid w:val="00B33C0E"/>
    <w:rsid w:val="00B34166"/>
    <w:rsid w:val="00B3417C"/>
    <w:rsid w:val="00B34521"/>
    <w:rsid w:val="00B34548"/>
    <w:rsid w:val="00B34843"/>
    <w:rsid w:val="00B3510F"/>
    <w:rsid w:val="00B354A6"/>
    <w:rsid w:val="00B35617"/>
    <w:rsid w:val="00B35802"/>
    <w:rsid w:val="00B35E9E"/>
    <w:rsid w:val="00B3659E"/>
    <w:rsid w:val="00B365E1"/>
    <w:rsid w:val="00B36A6E"/>
    <w:rsid w:val="00B36E26"/>
    <w:rsid w:val="00B3712E"/>
    <w:rsid w:val="00B373D3"/>
    <w:rsid w:val="00B37751"/>
    <w:rsid w:val="00B37EF4"/>
    <w:rsid w:val="00B402EE"/>
    <w:rsid w:val="00B405FB"/>
    <w:rsid w:val="00B41367"/>
    <w:rsid w:val="00B4199B"/>
    <w:rsid w:val="00B419BB"/>
    <w:rsid w:val="00B41BE3"/>
    <w:rsid w:val="00B421EC"/>
    <w:rsid w:val="00B42BA1"/>
    <w:rsid w:val="00B433B8"/>
    <w:rsid w:val="00B43585"/>
    <w:rsid w:val="00B43C4F"/>
    <w:rsid w:val="00B441AD"/>
    <w:rsid w:val="00B44A4A"/>
    <w:rsid w:val="00B44F4A"/>
    <w:rsid w:val="00B45150"/>
    <w:rsid w:val="00B451E5"/>
    <w:rsid w:val="00B4523E"/>
    <w:rsid w:val="00B45475"/>
    <w:rsid w:val="00B460B6"/>
    <w:rsid w:val="00B472D9"/>
    <w:rsid w:val="00B47711"/>
    <w:rsid w:val="00B47A3A"/>
    <w:rsid w:val="00B47DAE"/>
    <w:rsid w:val="00B503C8"/>
    <w:rsid w:val="00B50C6E"/>
    <w:rsid w:val="00B51190"/>
    <w:rsid w:val="00B513A6"/>
    <w:rsid w:val="00B5177A"/>
    <w:rsid w:val="00B51A81"/>
    <w:rsid w:val="00B51C7A"/>
    <w:rsid w:val="00B52338"/>
    <w:rsid w:val="00B52528"/>
    <w:rsid w:val="00B52B98"/>
    <w:rsid w:val="00B52BBB"/>
    <w:rsid w:val="00B52F2B"/>
    <w:rsid w:val="00B530A5"/>
    <w:rsid w:val="00B5374E"/>
    <w:rsid w:val="00B53899"/>
    <w:rsid w:val="00B5413D"/>
    <w:rsid w:val="00B548F4"/>
    <w:rsid w:val="00B5503A"/>
    <w:rsid w:val="00B550CF"/>
    <w:rsid w:val="00B551EA"/>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4C10"/>
    <w:rsid w:val="00B651A5"/>
    <w:rsid w:val="00B652EA"/>
    <w:rsid w:val="00B65A6D"/>
    <w:rsid w:val="00B65E6B"/>
    <w:rsid w:val="00B65F0F"/>
    <w:rsid w:val="00B668CF"/>
    <w:rsid w:val="00B66A74"/>
    <w:rsid w:val="00B67598"/>
    <w:rsid w:val="00B70102"/>
    <w:rsid w:val="00B705C1"/>
    <w:rsid w:val="00B70AF0"/>
    <w:rsid w:val="00B712D1"/>
    <w:rsid w:val="00B71417"/>
    <w:rsid w:val="00B7149A"/>
    <w:rsid w:val="00B71B3B"/>
    <w:rsid w:val="00B72512"/>
    <w:rsid w:val="00B728D5"/>
    <w:rsid w:val="00B72B38"/>
    <w:rsid w:val="00B7333B"/>
    <w:rsid w:val="00B73342"/>
    <w:rsid w:val="00B73F2B"/>
    <w:rsid w:val="00B7429B"/>
    <w:rsid w:val="00B74506"/>
    <w:rsid w:val="00B747E7"/>
    <w:rsid w:val="00B74F5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14A"/>
    <w:rsid w:val="00B85483"/>
    <w:rsid w:val="00B85651"/>
    <w:rsid w:val="00B8573E"/>
    <w:rsid w:val="00B85897"/>
    <w:rsid w:val="00B85CBF"/>
    <w:rsid w:val="00B8603A"/>
    <w:rsid w:val="00B867AD"/>
    <w:rsid w:val="00B86FCA"/>
    <w:rsid w:val="00B872AB"/>
    <w:rsid w:val="00B87C76"/>
    <w:rsid w:val="00B87DB4"/>
    <w:rsid w:val="00B90567"/>
    <w:rsid w:val="00B9056E"/>
    <w:rsid w:val="00B90CA4"/>
    <w:rsid w:val="00B917E3"/>
    <w:rsid w:val="00B91A0D"/>
    <w:rsid w:val="00B9236C"/>
    <w:rsid w:val="00B92546"/>
    <w:rsid w:val="00B92760"/>
    <w:rsid w:val="00B92962"/>
    <w:rsid w:val="00B9373E"/>
    <w:rsid w:val="00B93FFF"/>
    <w:rsid w:val="00B95740"/>
    <w:rsid w:val="00B95B77"/>
    <w:rsid w:val="00B95CA4"/>
    <w:rsid w:val="00B962FC"/>
    <w:rsid w:val="00B96957"/>
    <w:rsid w:val="00B96ACC"/>
    <w:rsid w:val="00B97113"/>
    <w:rsid w:val="00B9711A"/>
    <w:rsid w:val="00BA0457"/>
    <w:rsid w:val="00BA05B0"/>
    <w:rsid w:val="00BA08A2"/>
    <w:rsid w:val="00BA105C"/>
    <w:rsid w:val="00BA179B"/>
    <w:rsid w:val="00BA1FE4"/>
    <w:rsid w:val="00BA2933"/>
    <w:rsid w:val="00BA294C"/>
    <w:rsid w:val="00BA2980"/>
    <w:rsid w:val="00BA2AC4"/>
    <w:rsid w:val="00BA2AE1"/>
    <w:rsid w:val="00BA2AF9"/>
    <w:rsid w:val="00BA2B31"/>
    <w:rsid w:val="00BA3481"/>
    <w:rsid w:val="00BA42EC"/>
    <w:rsid w:val="00BA4C34"/>
    <w:rsid w:val="00BA4E3F"/>
    <w:rsid w:val="00BA50D8"/>
    <w:rsid w:val="00BA522D"/>
    <w:rsid w:val="00BA53EB"/>
    <w:rsid w:val="00BA5A3A"/>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E86"/>
    <w:rsid w:val="00BB42E7"/>
    <w:rsid w:val="00BB477D"/>
    <w:rsid w:val="00BB4B80"/>
    <w:rsid w:val="00BB4CA2"/>
    <w:rsid w:val="00BB4D3F"/>
    <w:rsid w:val="00BB5092"/>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011"/>
    <w:rsid w:val="00BC21F7"/>
    <w:rsid w:val="00BC226B"/>
    <w:rsid w:val="00BC2310"/>
    <w:rsid w:val="00BC26FC"/>
    <w:rsid w:val="00BC2851"/>
    <w:rsid w:val="00BC294E"/>
    <w:rsid w:val="00BC2964"/>
    <w:rsid w:val="00BC3C15"/>
    <w:rsid w:val="00BC426B"/>
    <w:rsid w:val="00BC496B"/>
    <w:rsid w:val="00BC4CA5"/>
    <w:rsid w:val="00BC57B0"/>
    <w:rsid w:val="00BC5813"/>
    <w:rsid w:val="00BC596A"/>
    <w:rsid w:val="00BC5E75"/>
    <w:rsid w:val="00BC658E"/>
    <w:rsid w:val="00BC6612"/>
    <w:rsid w:val="00BC6857"/>
    <w:rsid w:val="00BC7B04"/>
    <w:rsid w:val="00BC7BB6"/>
    <w:rsid w:val="00BD0A17"/>
    <w:rsid w:val="00BD1151"/>
    <w:rsid w:val="00BD156C"/>
    <w:rsid w:val="00BD20E7"/>
    <w:rsid w:val="00BD2158"/>
    <w:rsid w:val="00BD2284"/>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68E7"/>
    <w:rsid w:val="00BD72DE"/>
    <w:rsid w:val="00BD7953"/>
    <w:rsid w:val="00BD7C2A"/>
    <w:rsid w:val="00BD7C50"/>
    <w:rsid w:val="00BD7E3B"/>
    <w:rsid w:val="00BE031F"/>
    <w:rsid w:val="00BE080F"/>
    <w:rsid w:val="00BE0E1D"/>
    <w:rsid w:val="00BE1270"/>
    <w:rsid w:val="00BE141D"/>
    <w:rsid w:val="00BE159C"/>
    <w:rsid w:val="00BE163A"/>
    <w:rsid w:val="00BE1DBD"/>
    <w:rsid w:val="00BE1DE0"/>
    <w:rsid w:val="00BE2082"/>
    <w:rsid w:val="00BE22A8"/>
    <w:rsid w:val="00BE2666"/>
    <w:rsid w:val="00BE3778"/>
    <w:rsid w:val="00BE3962"/>
    <w:rsid w:val="00BE4107"/>
    <w:rsid w:val="00BE4446"/>
    <w:rsid w:val="00BE4C91"/>
    <w:rsid w:val="00BE5B1C"/>
    <w:rsid w:val="00BE5D10"/>
    <w:rsid w:val="00BE7061"/>
    <w:rsid w:val="00BE783A"/>
    <w:rsid w:val="00BE7EEF"/>
    <w:rsid w:val="00BF05E3"/>
    <w:rsid w:val="00BF1931"/>
    <w:rsid w:val="00BF1A10"/>
    <w:rsid w:val="00BF1AA4"/>
    <w:rsid w:val="00BF212B"/>
    <w:rsid w:val="00BF24F5"/>
    <w:rsid w:val="00BF362D"/>
    <w:rsid w:val="00BF37CE"/>
    <w:rsid w:val="00BF5572"/>
    <w:rsid w:val="00BF5810"/>
    <w:rsid w:val="00BF5EE9"/>
    <w:rsid w:val="00BF64E7"/>
    <w:rsid w:val="00BF7563"/>
    <w:rsid w:val="00C014A4"/>
    <w:rsid w:val="00C01F9A"/>
    <w:rsid w:val="00C023B5"/>
    <w:rsid w:val="00C0284F"/>
    <w:rsid w:val="00C0382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EA"/>
    <w:rsid w:val="00C14A21"/>
    <w:rsid w:val="00C14AE6"/>
    <w:rsid w:val="00C15037"/>
    <w:rsid w:val="00C15F4B"/>
    <w:rsid w:val="00C16EBD"/>
    <w:rsid w:val="00C177FB"/>
    <w:rsid w:val="00C17C2E"/>
    <w:rsid w:val="00C200D6"/>
    <w:rsid w:val="00C202B4"/>
    <w:rsid w:val="00C203D2"/>
    <w:rsid w:val="00C205C5"/>
    <w:rsid w:val="00C2060C"/>
    <w:rsid w:val="00C207A0"/>
    <w:rsid w:val="00C20F45"/>
    <w:rsid w:val="00C220F3"/>
    <w:rsid w:val="00C22E36"/>
    <w:rsid w:val="00C22FAE"/>
    <w:rsid w:val="00C2313A"/>
    <w:rsid w:val="00C23BD0"/>
    <w:rsid w:val="00C23CC9"/>
    <w:rsid w:val="00C23D70"/>
    <w:rsid w:val="00C240E1"/>
    <w:rsid w:val="00C244DF"/>
    <w:rsid w:val="00C24C08"/>
    <w:rsid w:val="00C260B0"/>
    <w:rsid w:val="00C26B4F"/>
    <w:rsid w:val="00C2752D"/>
    <w:rsid w:val="00C27B27"/>
    <w:rsid w:val="00C3011B"/>
    <w:rsid w:val="00C30418"/>
    <w:rsid w:val="00C30571"/>
    <w:rsid w:val="00C30B1F"/>
    <w:rsid w:val="00C30DAC"/>
    <w:rsid w:val="00C3276D"/>
    <w:rsid w:val="00C32852"/>
    <w:rsid w:val="00C328C3"/>
    <w:rsid w:val="00C32936"/>
    <w:rsid w:val="00C32D0A"/>
    <w:rsid w:val="00C330EE"/>
    <w:rsid w:val="00C333F7"/>
    <w:rsid w:val="00C33A56"/>
    <w:rsid w:val="00C33D7D"/>
    <w:rsid w:val="00C346EA"/>
    <w:rsid w:val="00C34718"/>
    <w:rsid w:val="00C3476C"/>
    <w:rsid w:val="00C34833"/>
    <w:rsid w:val="00C35D07"/>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216B"/>
    <w:rsid w:val="00C4219F"/>
    <w:rsid w:val="00C422BA"/>
    <w:rsid w:val="00C42AB7"/>
    <w:rsid w:val="00C42E40"/>
    <w:rsid w:val="00C434B0"/>
    <w:rsid w:val="00C43845"/>
    <w:rsid w:val="00C43BA9"/>
    <w:rsid w:val="00C443FF"/>
    <w:rsid w:val="00C44D0E"/>
    <w:rsid w:val="00C44D72"/>
    <w:rsid w:val="00C455F8"/>
    <w:rsid w:val="00C4567A"/>
    <w:rsid w:val="00C4609A"/>
    <w:rsid w:val="00C46ECF"/>
    <w:rsid w:val="00C4723C"/>
    <w:rsid w:val="00C4779C"/>
    <w:rsid w:val="00C47AC0"/>
    <w:rsid w:val="00C50AA3"/>
    <w:rsid w:val="00C50F81"/>
    <w:rsid w:val="00C511C7"/>
    <w:rsid w:val="00C512A8"/>
    <w:rsid w:val="00C51591"/>
    <w:rsid w:val="00C51711"/>
    <w:rsid w:val="00C51A28"/>
    <w:rsid w:val="00C51C14"/>
    <w:rsid w:val="00C523B8"/>
    <w:rsid w:val="00C53827"/>
    <w:rsid w:val="00C53C75"/>
    <w:rsid w:val="00C53E4E"/>
    <w:rsid w:val="00C5437A"/>
    <w:rsid w:val="00C54928"/>
    <w:rsid w:val="00C54F84"/>
    <w:rsid w:val="00C5501E"/>
    <w:rsid w:val="00C5517B"/>
    <w:rsid w:val="00C55519"/>
    <w:rsid w:val="00C55A58"/>
    <w:rsid w:val="00C55A89"/>
    <w:rsid w:val="00C5626B"/>
    <w:rsid w:val="00C565E1"/>
    <w:rsid w:val="00C5680B"/>
    <w:rsid w:val="00C56C19"/>
    <w:rsid w:val="00C56C21"/>
    <w:rsid w:val="00C57288"/>
    <w:rsid w:val="00C5745C"/>
    <w:rsid w:val="00C57FCF"/>
    <w:rsid w:val="00C6115C"/>
    <w:rsid w:val="00C61845"/>
    <w:rsid w:val="00C61A84"/>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949"/>
    <w:rsid w:val="00C74969"/>
    <w:rsid w:val="00C75217"/>
    <w:rsid w:val="00C75567"/>
    <w:rsid w:val="00C75F5E"/>
    <w:rsid w:val="00C76014"/>
    <w:rsid w:val="00C767F5"/>
    <w:rsid w:val="00C76CCB"/>
    <w:rsid w:val="00C76EB4"/>
    <w:rsid w:val="00C77523"/>
    <w:rsid w:val="00C776B8"/>
    <w:rsid w:val="00C777F8"/>
    <w:rsid w:val="00C80576"/>
    <w:rsid w:val="00C80706"/>
    <w:rsid w:val="00C80882"/>
    <w:rsid w:val="00C80ED4"/>
    <w:rsid w:val="00C81916"/>
    <w:rsid w:val="00C82A33"/>
    <w:rsid w:val="00C84444"/>
    <w:rsid w:val="00C846BA"/>
    <w:rsid w:val="00C846D6"/>
    <w:rsid w:val="00C84792"/>
    <w:rsid w:val="00C848FF"/>
    <w:rsid w:val="00C84B11"/>
    <w:rsid w:val="00C84C99"/>
    <w:rsid w:val="00C8604D"/>
    <w:rsid w:val="00C86524"/>
    <w:rsid w:val="00C8697B"/>
    <w:rsid w:val="00C8705D"/>
    <w:rsid w:val="00C87649"/>
    <w:rsid w:val="00C8764A"/>
    <w:rsid w:val="00C87981"/>
    <w:rsid w:val="00C87AD1"/>
    <w:rsid w:val="00C87C0D"/>
    <w:rsid w:val="00C87CFB"/>
    <w:rsid w:val="00C87DA9"/>
    <w:rsid w:val="00C87DBA"/>
    <w:rsid w:val="00C9034C"/>
    <w:rsid w:val="00C9075A"/>
    <w:rsid w:val="00C90AA1"/>
    <w:rsid w:val="00C90E9E"/>
    <w:rsid w:val="00C90EDD"/>
    <w:rsid w:val="00C91357"/>
    <w:rsid w:val="00C91671"/>
    <w:rsid w:val="00C918C4"/>
    <w:rsid w:val="00C91DB1"/>
    <w:rsid w:val="00C92556"/>
    <w:rsid w:val="00C92D93"/>
    <w:rsid w:val="00C930B2"/>
    <w:rsid w:val="00C93A02"/>
    <w:rsid w:val="00C93C68"/>
    <w:rsid w:val="00C93EAE"/>
    <w:rsid w:val="00C93EDA"/>
    <w:rsid w:val="00C943EE"/>
    <w:rsid w:val="00C94488"/>
    <w:rsid w:val="00C95D43"/>
    <w:rsid w:val="00C961F6"/>
    <w:rsid w:val="00C966C3"/>
    <w:rsid w:val="00C97915"/>
    <w:rsid w:val="00C97933"/>
    <w:rsid w:val="00CA105D"/>
    <w:rsid w:val="00CA115D"/>
    <w:rsid w:val="00CA17B9"/>
    <w:rsid w:val="00CA2454"/>
    <w:rsid w:val="00CA2465"/>
    <w:rsid w:val="00CA271D"/>
    <w:rsid w:val="00CA28F8"/>
    <w:rsid w:val="00CA300A"/>
    <w:rsid w:val="00CA309B"/>
    <w:rsid w:val="00CA34C0"/>
    <w:rsid w:val="00CA3754"/>
    <w:rsid w:val="00CA3919"/>
    <w:rsid w:val="00CA3A23"/>
    <w:rsid w:val="00CA4642"/>
    <w:rsid w:val="00CA47BC"/>
    <w:rsid w:val="00CA4C2B"/>
    <w:rsid w:val="00CA5499"/>
    <w:rsid w:val="00CA5BE3"/>
    <w:rsid w:val="00CA6875"/>
    <w:rsid w:val="00CA6B2F"/>
    <w:rsid w:val="00CA71E5"/>
    <w:rsid w:val="00CA7316"/>
    <w:rsid w:val="00CA7A27"/>
    <w:rsid w:val="00CA7A56"/>
    <w:rsid w:val="00CA7C20"/>
    <w:rsid w:val="00CA7D02"/>
    <w:rsid w:val="00CB0264"/>
    <w:rsid w:val="00CB074B"/>
    <w:rsid w:val="00CB0A9F"/>
    <w:rsid w:val="00CB1994"/>
    <w:rsid w:val="00CB1AAA"/>
    <w:rsid w:val="00CB1B86"/>
    <w:rsid w:val="00CB1CA5"/>
    <w:rsid w:val="00CB20EA"/>
    <w:rsid w:val="00CB2B44"/>
    <w:rsid w:val="00CB2DBB"/>
    <w:rsid w:val="00CB2E9E"/>
    <w:rsid w:val="00CB2FB3"/>
    <w:rsid w:val="00CB3147"/>
    <w:rsid w:val="00CB3490"/>
    <w:rsid w:val="00CB3E0A"/>
    <w:rsid w:val="00CB407A"/>
    <w:rsid w:val="00CB4499"/>
    <w:rsid w:val="00CB4550"/>
    <w:rsid w:val="00CB46FC"/>
    <w:rsid w:val="00CB5632"/>
    <w:rsid w:val="00CB5F9E"/>
    <w:rsid w:val="00CB6BC4"/>
    <w:rsid w:val="00CB71BF"/>
    <w:rsid w:val="00CB78F0"/>
    <w:rsid w:val="00CB7955"/>
    <w:rsid w:val="00CB7B5B"/>
    <w:rsid w:val="00CB7DC0"/>
    <w:rsid w:val="00CC0EA1"/>
    <w:rsid w:val="00CC16F2"/>
    <w:rsid w:val="00CC1A90"/>
    <w:rsid w:val="00CC1B5F"/>
    <w:rsid w:val="00CC1EE6"/>
    <w:rsid w:val="00CC27BE"/>
    <w:rsid w:val="00CC29EE"/>
    <w:rsid w:val="00CC2D52"/>
    <w:rsid w:val="00CC2E28"/>
    <w:rsid w:val="00CC309A"/>
    <w:rsid w:val="00CC33C3"/>
    <w:rsid w:val="00CC3425"/>
    <w:rsid w:val="00CC3A53"/>
    <w:rsid w:val="00CC3CA0"/>
    <w:rsid w:val="00CC3D21"/>
    <w:rsid w:val="00CC45C4"/>
    <w:rsid w:val="00CC4627"/>
    <w:rsid w:val="00CC467D"/>
    <w:rsid w:val="00CC47EA"/>
    <w:rsid w:val="00CC4881"/>
    <w:rsid w:val="00CC4930"/>
    <w:rsid w:val="00CC4990"/>
    <w:rsid w:val="00CC4FB6"/>
    <w:rsid w:val="00CC5410"/>
    <w:rsid w:val="00CC5F78"/>
    <w:rsid w:val="00CC6458"/>
    <w:rsid w:val="00CC6E96"/>
    <w:rsid w:val="00CC72BF"/>
    <w:rsid w:val="00CC7BE9"/>
    <w:rsid w:val="00CC7C46"/>
    <w:rsid w:val="00CC7E6F"/>
    <w:rsid w:val="00CD0335"/>
    <w:rsid w:val="00CD0458"/>
    <w:rsid w:val="00CD089E"/>
    <w:rsid w:val="00CD09D2"/>
    <w:rsid w:val="00CD16AB"/>
    <w:rsid w:val="00CD1E0B"/>
    <w:rsid w:val="00CD1EBE"/>
    <w:rsid w:val="00CD2107"/>
    <w:rsid w:val="00CD23A9"/>
    <w:rsid w:val="00CD2602"/>
    <w:rsid w:val="00CD2AEA"/>
    <w:rsid w:val="00CD2BDB"/>
    <w:rsid w:val="00CD2DD2"/>
    <w:rsid w:val="00CD339D"/>
    <w:rsid w:val="00CD3898"/>
    <w:rsid w:val="00CD3E99"/>
    <w:rsid w:val="00CD4292"/>
    <w:rsid w:val="00CD4743"/>
    <w:rsid w:val="00CD478A"/>
    <w:rsid w:val="00CD478E"/>
    <w:rsid w:val="00CD4F0A"/>
    <w:rsid w:val="00CD52D2"/>
    <w:rsid w:val="00CD59E9"/>
    <w:rsid w:val="00CD6345"/>
    <w:rsid w:val="00CD699B"/>
    <w:rsid w:val="00CD69D2"/>
    <w:rsid w:val="00CD71E3"/>
    <w:rsid w:val="00CD736A"/>
    <w:rsid w:val="00CD7491"/>
    <w:rsid w:val="00CE058D"/>
    <w:rsid w:val="00CE06AB"/>
    <w:rsid w:val="00CE0C91"/>
    <w:rsid w:val="00CE1876"/>
    <w:rsid w:val="00CE2EB8"/>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12D2"/>
    <w:rsid w:val="00CF1ADC"/>
    <w:rsid w:val="00CF1C10"/>
    <w:rsid w:val="00CF1D32"/>
    <w:rsid w:val="00CF201D"/>
    <w:rsid w:val="00CF22CE"/>
    <w:rsid w:val="00CF23A3"/>
    <w:rsid w:val="00CF2453"/>
    <w:rsid w:val="00CF268D"/>
    <w:rsid w:val="00CF2932"/>
    <w:rsid w:val="00CF2D32"/>
    <w:rsid w:val="00CF3B79"/>
    <w:rsid w:val="00CF3D7F"/>
    <w:rsid w:val="00CF44E7"/>
    <w:rsid w:val="00CF4581"/>
    <w:rsid w:val="00CF51F5"/>
    <w:rsid w:val="00CF565A"/>
    <w:rsid w:val="00CF59F2"/>
    <w:rsid w:val="00CF5A68"/>
    <w:rsid w:val="00CF6404"/>
    <w:rsid w:val="00CF6939"/>
    <w:rsid w:val="00CF6DE9"/>
    <w:rsid w:val="00CF6FB0"/>
    <w:rsid w:val="00CF705C"/>
    <w:rsid w:val="00CF77A8"/>
    <w:rsid w:val="00CF7C45"/>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1E6"/>
    <w:rsid w:val="00D11336"/>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7229"/>
    <w:rsid w:val="00D1793C"/>
    <w:rsid w:val="00D17ADB"/>
    <w:rsid w:val="00D17CEF"/>
    <w:rsid w:val="00D17DB5"/>
    <w:rsid w:val="00D203E8"/>
    <w:rsid w:val="00D2096B"/>
    <w:rsid w:val="00D20F39"/>
    <w:rsid w:val="00D2114E"/>
    <w:rsid w:val="00D21DFF"/>
    <w:rsid w:val="00D21F61"/>
    <w:rsid w:val="00D22107"/>
    <w:rsid w:val="00D226FA"/>
    <w:rsid w:val="00D22D76"/>
    <w:rsid w:val="00D22E1B"/>
    <w:rsid w:val="00D22FF6"/>
    <w:rsid w:val="00D232B0"/>
    <w:rsid w:val="00D234D5"/>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020"/>
    <w:rsid w:val="00D34782"/>
    <w:rsid w:val="00D3512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588C"/>
    <w:rsid w:val="00D463A7"/>
    <w:rsid w:val="00D47162"/>
    <w:rsid w:val="00D473F0"/>
    <w:rsid w:val="00D474F0"/>
    <w:rsid w:val="00D475A9"/>
    <w:rsid w:val="00D47CA3"/>
    <w:rsid w:val="00D517DE"/>
    <w:rsid w:val="00D518DD"/>
    <w:rsid w:val="00D519CE"/>
    <w:rsid w:val="00D526EC"/>
    <w:rsid w:val="00D52A3F"/>
    <w:rsid w:val="00D52B18"/>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6529"/>
    <w:rsid w:val="00D573C3"/>
    <w:rsid w:val="00D608EA"/>
    <w:rsid w:val="00D60B51"/>
    <w:rsid w:val="00D60C9E"/>
    <w:rsid w:val="00D60E25"/>
    <w:rsid w:val="00D61056"/>
    <w:rsid w:val="00D614BE"/>
    <w:rsid w:val="00D62045"/>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AEF"/>
    <w:rsid w:val="00D711D1"/>
    <w:rsid w:val="00D71431"/>
    <w:rsid w:val="00D715E7"/>
    <w:rsid w:val="00D71C77"/>
    <w:rsid w:val="00D71D92"/>
    <w:rsid w:val="00D72299"/>
    <w:rsid w:val="00D725AD"/>
    <w:rsid w:val="00D73604"/>
    <w:rsid w:val="00D7372C"/>
    <w:rsid w:val="00D73B5D"/>
    <w:rsid w:val="00D73C6E"/>
    <w:rsid w:val="00D73FAC"/>
    <w:rsid w:val="00D74076"/>
    <w:rsid w:val="00D74314"/>
    <w:rsid w:val="00D74592"/>
    <w:rsid w:val="00D745D7"/>
    <w:rsid w:val="00D7468E"/>
    <w:rsid w:val="00D74793"/>
    <w:rsid w:val="00D74BB0"/>
    <w:rsid w:val="00D74CD8"/>
    <w:rsid w:val="00D74DE6"/>
    <w:rsid w:val="00D74E86"/>
    <w:rsid w:val="00D74ED0"/>
    <w:rsid w:val="00D7501B"/>
    <w:rsid w:val="00D758B2"/>
    <w:rsid w:val="00D75923"/>
    <w:rsid w:val="00D75D7D"/>
    <w:rsid w:val="00D76080"/>
    <w:rsid w:val="00D761AE"/>
    <w:rsid w:val="00D765E1"/>
    <w:rsid w:val="00D76653"/>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CB5"/>
    <w:rsid w:val="00D8326B"/>
    <w:rsid w:val="00D850D3"/>
    <w:rsid w:val="00D854C8"/>
    <w:rsid w:val="00D85A9D"/>
    <w:rsid w:val="00D86641"/>
    <w:rsid w:val="00D8701E"/>
    <w:rsid w:val="00D871C2"/>
    <w:rsid w:val="00D87D85"/>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D52"/>
    <w:rsid w:val="00DA5DFF"/>
    <w:rsid w:val="00DA6115"/>
    <w:rsid w:val="00DA6659"/>
    <w:rsid w:val="00DA697A"/>
    <w:rsid w:val="00DA6B95"/>
    <w:rsid w:val="00DA74B5"/>
    <w:rsid w:val="00DA75A0"/>
    <w:rsid w:val="00DB0403"/>
    <w:rsid w:val="00DB07C4"/>
    <w:rsid w:val="00DB08D3"/>
    <w:rsid w:val="00DB0CE4"/>
    <w:rsid w:val="00DB0F8B"/>
    <w:rsid w:val="00DB153E"/>
    <w:rsid w:val="00DB1924"/>
    <w:rsid w:val="00DB2DE0"/>
    <w:rsid w:val="00DB31E8"/>
    <w:rsid w:val="00DB3270"/>
    <w:rsid w:val="00DB358C"/>
    <w:rsid w:val="00DB3CA8"/>
    <w:rsid w:val="00DB52F2"/>
    <w:rsid w:val="00DB5624"/>
    <w:rsid w:val="00DB58A3"/>
    <w:rsid w:val="00DB5D05"/>
    <w:rsid w:val="00DB68A6"/>
    <w:rsid w:val="00DB6FCA"/>
    <w:rsid w:val="00DB7430"/>
    <w:rsid w:val="00DB7635"/>
    <w:rsid w:val="00DC027C"/>
    <w:rsid w:val="00DC035D"/>
    <w:rsid w:val="00DC0617"/>
    <w:rsid w:val="00DC0939"/>
    <w:rsid w:val="00DC0AA2"/>
    <w:rsid w:val="00DC0BBC"/>
    <w:rsid w:val="00DC0E25"/>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499E"/>
    <w:rsid w:val="00DC4A0F"/>
    <w:rsid w:val="00DC4B16"/>
    <w:rsid w:val="00DC4D39"/>
    <w:rsid w:val="00DC5104"/>
    <w:rsid w:val="00DC58DD"/>
    <w:rsid w:val="00DC5C70"/>
    <w:rsid w:val="00DC614C"/>
    <w:rsid w:val="00DC69B2"/>
    <w:rsid w:val="00DC6B87"/>
    <w:rsid w:val="00DC6E96"/>
    <w:rsid w:val="00DC6FC3"/>
    <w:rsid w:val="00DC70E6"/>
    <w:rsid w:val="00DC7849"/>
    <w:rsid w:val="00DC7A62"/>
    <w:rsid w:val="00DD01B3"/>
    <w:rsid w:val="00DD04C3"/>
    <w:rsid w:val="00DD078C"/>
    <w:rsid w:val="00DD13D4"/>
    <w:rsid w:val="00DD15C5"/>
    <w:rsid w:val="00DD1872"/>
    <w:rsid w:val="00DD194E"/>
    <w:rsid w:val="00DD1CDF"/>
    <w:rsid w:val="00DD2342"/>
    <w:rsid w:val="00DD292A"/>
    <w:rsid w:val="00DD2D75"/>
    <w:rsid w:val="00DD43F3"/>
    <w:rsid w:val="00DD4B25"/>
    <w:rsid w:val="00DD4E5D"/>
    <w:rsid w:val="00DD55CA"/>
    <w:rsid w:val="00DD67E9"/>
    <w:rsid w:val="00DD689E"/>
    <w:rsid w:val="00DD6B33"/>
    <w:rsid w:val="00DD713C"/>
    <w:rsid w:val="00DD72C3"/>
    <w:rsid w:val="00DD7887"/>
    <w:rsid w:val="00DD79A2"/>
    <w:rsid w:val="00DE0296"/>
    <w:rsid w:val="00DE065F"/>
    <w:rsid w:val="00DE0D94"/>
    <w:rsid w:val="00DE0FEF"/>
    <w:rsid w:val="00DE1275"/>
    <w:rsid w:val="00DE1472"/>
    <w:rsid w:val="00DE18CB"/>
    <w:rsid w:val="00DE1AD5"/>
    <w:rsid w:val="00DE26C2"/>
    <w:rsid w:val="00DE29B6"/>
    <w:rsid w:val="00DE30C5"/>
    <w:rsid w:val="00DE4203"/>
    <w:rsid w:val="00DE4C7B"/>
    <w:rsid w:val="00DE5379"/>
    <w:rsid w:val="00DE5B7B"/>
    <w:rsid w:val="00DE61A8"/>
    <w:rsid w:val="00DE6232"/>
    <w:rsid w:val="00DE637D"/>
    <w:rsid w:val="00DE74E5"/>
    <w:rsid w:val="00DF0053"/>
    <w:rsid w:val="00DF0ABB"/>
    <w:rsid w:val="00DF0BF5"/>
    <w:rsid w:val="00DF0D0E"/>
    <w:rsid w:val="00DF133A"/>
    <w:rsid w:val="00DF16CC"/>
    <w:rsid w:val="00DF1B18"/>
    <w:rsid w:val="00DF1B31"/>
    <w:rsid w:val="00DF2278"/>
    <w:rsid w:val="00DF2810"/>
    <w:rsid w:val="00DF2CB6"/>
    <w:rsid w:val="00DF31D1"/>
    <w:rsid w:val="00DF31FE"/>
    <w:rsid w:val="00DF3E25"/>
    <w:rsid w:val="00DF4134"/>
    <w:rsid w:val="00DF46A4"/>
    <w:rsid w:val="00DF472B"/>
    <w:rsid w:val="00DF4888"/>
    <w:rsid w:val="00DF5046"/>
    <w:rsid w:val="00DF5208"/>
    <w:rsid w:val="00DF5494"/>
    <w:rsid w:val="00DF589B"/>
    <w:rsid w:val="00DF6048"/>
    <w:rsid w:val="00DF6079"/>
    <w:rsid w:val="00DF60D3"/>
    <w:rsid w:val="00DF6115"/>
    <w:rsid w:val="00DF6277"/>
    <w:rsid w:val="00DF631A"/>
    <w:rsid w:val="00DF67D2"/>
    <w:rsid w:val="00DF78B7"/>
    <w:rsid w:val="00DF7A8F"/>
    <w:rsid w:val="00DF7C00"/>
    <w:rsid w:val="00DF7CF1"/>
    <w:rsid w:val="00E00A72"/>
    <w:rsid w:val="00E00DBE"/>
    <w:rsid w:val="00E01314"/>
    <w:rsid w:val="00E014A0"/>
    <w:rsid w:val="00E01A55"/>
    <w:rsid w:val="00E01A7F"/>
    <w:rsid w:val="00E01C79"/>
    <w:rsid w:val="00E01D8A"/>
    <w:rsid w:val="00E01E2A"/>
    <w:rsid w:val="00E02014"/>
    <w:rsid w:val="00E02209"/>
    <w:rsid w:val="00E02335"/>
    <w:rsid w:val="00E02482"/>
    <w:rsid w:val="00E02AD8"/>
    <w:rsid w:val="00E02B6A"/>
    <w:rsid w:val="00E02E4C"/>
    <w:rsid w:val="00E03465"/>
    <w:rsid w:val="00E03554"/>
    <w:rsid w:val="00E03785"/>
    <w:rsid w:val="00E03B6A"/>
    <w:rsid w:val="00E03BC1"/>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49AF"/>
    <w:rsid w:val="00E14A40"/>
    <w:rsid w:val="00E14DE9"/>
    <w:rsid w:val="00E15A39"/>
    <w:rsid w:val="00E1616D"/>
    <w:rsid w:val="00E167AA"/>
    <w:rsid w:val="00E168C2"/>
    <w:rsid w:val="00E16CF8"/>
    <w:rsid w:val="00E1783A"/>
    <w:rsid w:val="00E17ACD"/>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0E71"/>
    <w:rsid w:val="00E30F5D"/>
    <w:rsid w:val="00E31111"/>
    <w:rsid w:val="00E313CD"/>
    <w:rsid w:val="00E31650"/>
    <w:rsid w:val="00E31EAF"/>
    <w:rsid w:val="00E32715"/>
    <w:rsid w:val="00E32743"/>
    <w:rsid w:val="00E32BE2"/>
    <w:rsid w:val="00E3301D"/>
    <w:rsid w:val="00E335A1"/>
    <w:rsid w:val="00E3391F"/>
    <w:rsid w:val="00E33B6B"/>
    <w:rsid w:val="00E33C56"/>
    <w:rsid w:val="00E34833"/>
    <w:rsid w:val="00E34886"/>
    <w:rsid w:val="00E34B1F"/>
    <w:rsid w:val="00E35CBE"/>
    <w:rsid w:val="00E3608F"/>
    <w:rsid w:val="00E3674D"/>
    <w:rsid w:val="00E36762"/>
    <w:rsid w:val="00E36C6F"/>
    <w:rsid w:val="00E3746A"/>
    <w:rsid w:val="00E374A5"/>
    <w:rsid w:val="00E376EE"/>
    <w:rsid w:val="00E37A6E"/>
    <w:rsid w:val="00E404FA"/>
    <w:rsid w:val="00E40532"/>
    <w:rsid w:val="00E40576"/>
    <w:rsid w:val="00E40750"/>
    <w:rsid w:val="00E40B58"/>
    <w:rsid w:val="00E412F5"/>
    <w:rsid w:val="00E414AC"/>
    <w:rsid w:val="00E41FF9"/>
    <w:rsid w:val="00E42236"/>
    <w:rsid w:val="00E423CB"/>
    <w:rsid w:val="00E42B85"/>
    <w:rsid w:val="00E42BBC"/>
    <w:rsid w:val="00E43078"/>
    <w:rsid w:val="00E43168"/>
    <w:rsid w:val="00E43C2F"/>
    <w:rsid w:val="00E44691"/>
    <w:rsid w:val="00E44780"/>
    <w:rsid w:val="00E44AA4"/>
    <w:rsid w:val="00E45171"/>
    <w:rsid w:val="00E452A0"/>
    <w:rsid w:val="00E46024"/>
    <w:rsid w:val="00E463B7"/>
    <w:rsid w:val="00E4649A"/>
    <w:rsid w:val="00E46BCB"/>
    <w:rsid w:val="00E46F9A"/>
    <w:rsid w:val="00E472B4"/>
    <w:rsid w:val="00E47943"/>
    <w:rsid w:val="00E47E37"/>
    <w:rsid w:val="00E500AC"/>
    <w:rsid w:val="00E5019A"/>
    <w:rsid w:val="00E50982"/>
    <w:rsid w:val="00E51C0F"/>
    <w:rsid w:val="00E52161"/>
    <w:rsid w:val="00E52498"/>
    <w:rsid w:val="00E52AAF"/>
    <w:rsid w:val="00E52C98"/>
    <w:rsid w:val="00E52EFC"/>
    <w:rsid w:val="00E52F57"/>
    <w:rsid w:val="00E52FDB"/>
    <w:rsid w:val="00E53008"/>
    <w:rsid w:val="00E5307B"/>
    <w:rsid w:val="00E5345C"/>
    <w:rsid w:val="00E53B3E"/>
    <w:rsid w:val="00E53D12"/>
    <w:rsid w:val="00E54124"/>
    <w:rsid w:val="00E54347"/>
    <w:rsid w:val="00E5437E"/>
    <w:rsid w:val="00E5453E"/>
    <w:rsid w:val="00E55181"/>
    <w:rsid w:val="00E558CC"/>
    <w:rsid w:val="00E56641"/>
    <w:rsid w:val="00E567EA"/>
    <w:rsid w:val="00E56BA0"/>
    <w:rsid w:val="00E56D7C"/>
    <w:rsid w:val="00E56F1A"/>
    <w:rsid w:val="00E57029"/>
    <w:rsid w:val="00E57247"/>
    <w:rsid w:val="00E57D6F"/>
    <w:rsid w:val="00E606CE"/>
    <w:rsid w:val="00E611CF"/>
    <w:rsid w:val="00E61DF9"/>
    <w:rsid w:val="00E62828"/>
    <w:rsid w:val="00E6302C"/>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776"/>
    <w:rsid w:val="00E73ADA"/>
    <w:rsid w:val="00E7404B"/>
    <w:rsid w:val="00E744AD"/>
    <w:rsid w:val="00E74DB6"/>
    <w:rsid w:val="00E7520D"/>
    <w:rsid w:val="00E7524E"/>
    <w:rsid w:val="00E75729"/>
    <w:rsid w:val="00E75F45"/>
    <w:rsid w:val="00E76900"/>
    <w:rsid w:val="00E76D27"/>
    <w:rsid w:val="00E76F88"/>
    <w:rsid w:val="00E77585"/>
    <w:rsid w:val="00E7779A"/>
    <w:rsid w:val="00E777BA"/>
    <w:rsid w:val="00E77A84"/>
    <w:rsid w:val="00E77AFB"/>
    <w:rsid w:val="00E80104"/>
    <w:rsid w:val="00E80647"/>
    <w:rsid w:val="00E80B69"/>
    <w:rsid w:val="00E80E3E"/>
    <w:rsid w:val="00E8103B"/>
    <w:rsid w:val="00E8118F"/>
    <w:rsid w:val="00E830E3"/>
    <w:rsid w:val="00E832F4"/>
    <w:rsid w:val="00E83CEC"/>
    <w:rsid w:val="00E840C2"/>
    <w:rsid w:val="00E8425E"/>
    <w:rsid w:val="00E84BE7"/>
    <w:rsid w:val="00E84E65"/>
    <w:rsid w:val="00E85049"/>
    <w:rsid w:val="00E85181"/>
    <w:rsid w:val="00E854F4"/>
    <w:rsid w:val="00E8576C"/>
    <w:rsid w:val="00E85F58"/>
    <w:rsid w:val="00E865AD"/>
    <w:rsid w:val="00E86D13"/>
    <w:rsid w:val="00E86D33"/>
    <w:rsid w:val="00E86FEB"/>
    <w:rsid w:val="00E8704B"/>
    <w:rsid w:val="00E874AE"/>
    <w:rsid w:val="00E879A9"/>
    <w:rsid w:val="00E907BC"/>
    <w:rsid w:val="00E90961"/>
    <w:rsid w:val="00E909D2"/>
    <w:rsid w:val="00E90E5A"/>
    <w:rsid w:val="00E918CB"/>
    <w:rsid w:val="00E92092"/>
    <w:rsid w:val="00E92745"/>
    <w:rsid w:val="00E92A8A"/>
    <w:rsid w:val="00E93A85"/>
    <w:rsid w:val="00E93AF3"/>
    <w:rsid w:val="00E945B8"/>
    <w:rsid w:val="00E9497B"/>
    <w:rsid w:val="00E95023"/>
    <w:rsid w:val="00E951E1"/>
    <w:rsid w:val="00E959B2"/>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CC"/>
    <w:rsid w:val="00EA218A"/>
    <w:rsid w:val="00EA2859"/>
    <w:rsid w:val="00EA2A74"/>
    <w:rsid w:val="00EA2C7A"/>
    <w:rsid w:val="00EA36F2"/>
    <w:rsid w:val="00EA381A"/>
    <w:rsid w:val="00EA3E21"/>
    <w:rsid w:val="00EA3EF7"/>
    <w:rsid w:val="00EA3F19"/>
    <w:rsid w:val="00EA42D9"/>
    <w:rsid w:val="00EA4535"/>
    <w:rsid w:val="00EA4A80"/>
    <w:rsid w:val="00EA4BE1"/>
    <w:rsid w:val="00EA4DE3"/>
    <w:rsid w:val="00EA526B"/>
    <w:rsid w:val="00EA52A0"/>
    <w:rsid w:val="00EA62A7"/>
    <w:rsid w:val="00EA66CD"/>
    <w:rsid w:val="00EA6928"/>
    <w:rsid w:val="00EA6E70"/>
    <w:rsid w:val="00EA7D65"/>
    <w:rsid w:val="00EB0097"/>
    <w:rsid w:val="00EB0237"/>
    <w:rsid w:val="00EB063E"/>
    <w:rsid w:val="00EB0B4B"/>
    <w:rsid w:val="00EB0C70"/>
    <w:rsid w:val="00EB10F5"/>
    <w:rsid w:val="00EB1870"/>
    <w:rsid w:val="00EB18BA"/>
    <w:rsid w:val="00EB1D01"/>
    <w:rsid w:val="00EB1D83"/>
    <w:rsid w:val="00EB364B"/>
    <w:rsid w:val="00EB39A0"/>
    <w:rsid w:val="00EB3CE2"/>
    <w:rsid w:val="00EB4074"/>
    <w:rsid w:val="00EB40F9"/>
    <w:rsid w:val="00EB4B99"/>
    <w:rsid w:val="00EB527B"/>
    <w:rsid w:val="00EB572D"/>
    <w:rsid w:val="00EB5867"/>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F9"/>
    <w:rsid w:val="00EC5797"/>
    <w:rsid w:val="00EC58DC"/>
    <w:rsid w:val="00EC680B"/>
    <w:rsid w:val="00EC7080"/>
    <w:rsid w:val="00EC79D9"/>
    <w:rsid w:val="00EC7DD9"/>
    <w:rsid w:val="00ED0077"/>
    <w:rsid w:val="00ED0216"/>
    <w:rsid w:val="00ED0753"/>
    <w:rsid w:val="00ED07B7"/>
    <w:rsid w:val="00ED0DEF"/>
    <w:rsid w:val="00ED1033"/>
    <w:rsid w:val="00ED1638"/>
    <w:rsid w:val="00ED1A5D"/>
    <w:rsid w:val="00ED1F3C"/>
    <w:rsid w:val="00ED30E6"/>
    <w:rsid w:val="00ED3469"/>
    <w:rsid w:val="00ED4394"/>
    <w:rsid w:val="00ED443C"/>
    <w:rsid w:val="00ED46EB"/>
    <w:rsid w:val="00ED4C91"/>
    <w:rsid w:val="00ED5919"/>
    <w:rsid w:val="00ED5F09"/>
    <w:rsid w:val="00ED651D"/>
    <w:rsid w:val="00ED67A0"/>
    <w:rsid w:val="00ED6B03"/>
    <w:rsid w:val="00ED70D1"/>
    <w:rsid w:val="00ED717F"/>
    <w:rsid w:val="00ED726A"/>
    <w:rsid w:val="00ED7C88"/>
    <w:rsid w:val="00ED7C9A"/>
    <w:rsid w:val="00ED7F85"/>
    <w:rsid w:val="00EE008E"/>
    <w:rsid w:val="00EE038D"/>
    <w:rsid w:val="00EE060F"/>
    <w:rsid w:val="00EE1086"/>
    <w:rsid w:val="00EE124A"/>
    <w:rsid w:val="00EE1412"/>
    <w:rsid w:val="00EE154C"/>
    <w:rsid w:val="00EE1D50"/>
    <w:rsid w:val="00EE2539"/>
    <w:rsid w:val="00EE2601"/>
    <w:rsid w:val="00EE2A40"/>
    <w:rsid w:val="00EE377B"/>
    <w:rsid w:val="00EE3E25"/>
    <w:rsid w:val="00EE4515"/>
    <w:rsid w:val="00EE4D9D"/>
    <w:rsid w:val="00EE4F02"/>
    <w:rsid w:val="00EE5567"/>
    <w:rsid w:val="00EE56E5"/>
    <w:rsid w:val="00EE578A"/>
    <w:rsid w:val="00EE57C0"/>
    <w:rsid w:val="00EE5B5A"/>
    <w:rsid w:val="00EE686C"/>
    <w:rsid w:val="00EE7152"/>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8DF"/>
    <w:rsid w:val="00EF2F8F"/>
    <w:rsid w:val="00EF3013"/>
    <w:rsid w:val="00EF3117"/>
    <w:rsid w:val="00EF33E9"/>
    <w:rsid w:val="00EF39D5"/>
    <w:rsid w:val="00EF3E25"/>
    <w:rsid w:val="00EF3F48"/>
    <w:rsid w:val="00EF4014"/>
    <w:rsid w:val="00EF4022"/>
    <w:rsid w:val="00EF41FF"/>
    <w:rsid w:val="00EF4396"/>
    <w:rsid w:val="00EF5A65"/>
    <w:rsid w:val="00EF5DF7"/>
    <w:rsid w:val="00EF6180"/>
    <w:rsid w:val="00EF6759"/>
    <w:rsid w:val="00EF7340"/>
    <w:rsid w:val="00EF797B"/>
    <w:rsid w:val="00EF79BE"/>
    <w:rsid w:val="00EF7E7C"/>
    <w:rsid w:val="00F00EE3"/>
    <w:rsid w:val="00F00F73"/>
    <w:rsid w:val="00F01233"/>
    <w:rsid w:val="00F013CE"/>
    <w:rsid w:val="00F01AB4"/>
    <w:rsid w:val="00F01BEE"/>
    <w:rsid w:val="00F01C96"/>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1AEC"/>
    <w:rsid w:val="00F12119"/>
    <w:rsid w:val="00F12CF9"/>
    <w:rsid w:val="00F12F79"/>
    <w:rsid w:val="00F13670"/>
    <w:rsid w:val="00F13918"/>
    <w:rsid w:val="00F13966"/>
    <w:rsid w:val="00F141AD"/>
    <w:rsid w:val="00F147F9"/>
    <w:rsid w:val="00F14A70"/>
    <w:rsid w:val="00F15574"/>
    <w:rsid w:val="00F15621"/>
    <w:rsid w:val="00F157A7"/>
    <w:rsid w:val="00F16078"/>
    <w:rsid w:val="00F16918"/>
    <w:rsid w:val="00F16D03"/>
    <w:rsid w:val="00F16FF2"/>
    <w:rsid w:val="00F17111"/>
    <w:rsid w:val="00F172C8"/>
    <w:rsid w:val="00F1733F"/>
    <w:rsid w:val="00F17816"/>
    <w:rsid w:val="00F17AAF"/>
    <w:rsid w:val="00F17DA1"/>
    <w:rsid w:val="00F17E84"/>
    <w:rsid w:val="00F20EDD"/>
    <w:rsid w:val="00F21394"/>
    <w:rsid w:val="00F2180B"/>
    <w:rsid w:val="00F218C8"/>
    <w:rsid w:val="00F2209E"/>
    <w:rsid w:val="00F224AA"/>
    <w:rsid w:val="00F22B39"/>
    <w:rsid w:val="00F23016"/>
    <w:rsid w:val="00F23155"/>
    <w:rsid w:val="00F238C3"/>
    <w:rsid w:val="00F23917"/>
    <w:rsid w:val="00F240D7"/>
    <w:rsid w:val="00F24114"/>
    <w:rsid w:val="00F246DD"/>
    <w:rsid w:val="00F25321"/>
    <w:rsid w:val="00F258ED"/>
    <w:rsid w:val="00F265E6"/>
    <w:rsid w:val="00F27308"/>
    <w:rsid w:val="00F27363"/>
    <w:rsid w:val="00F273EF"/>
    <w:rsid w:val="00F275E1"/>
    <w:rsid w:val="00F277F4"/>
    <w:rsid w:val="00F27CB2"/>
    <w:rsid w:val="00F300BA"/>
    <w:rsid w:val="00F31205"/>
    <w:rsid w:val="00F31C54"/>
    <w:rsid w:val="00F31ECC"/>
    <w:rsid w:val="00F31F1F"/>
    <w:rsid w:val="00F32283"/>
    <w:rsid w:val="00F32436"/>
    <w:rsid w:val="00F32A99"/>
    <w:rsid w:val="00F33455"/>
    <w:rsid w:val="00F334B6"/>
    <w:rsid w:val="00F334C5"/>
    <w:rsid w:val="00F338CC"/>
    <w:rsid w:val="00F34576"/>
    <w:rsid w:val="00F34FB3"/>
    <w:rsid w:val="00F35498"/>
    <w:rsid w:val="00F3573B"/>
    <w:rsid w:val="00F3581E"/>
    <w:rsid w:val="00F359F1"/>
    <w:rsid w:val="00F35A72"/>
    <w:rsid w:val="00F360ED"/>
    <w:rsid w:val="00F36348"/>
    <w:rsid w:val="00F3668A"/>
    <w:rsid w:val="00F37280"/>
    <w:rsid w:val="00F37D66"/>
    <w:rsid w:val="00F37F4B"/>
    <w:rsid w:val="00F37F69"/>
    <w:rsid w:val="00F404FB"/>
    <w:rsid w:val="00F40E4C"/>
    <w:rsid w:val="00F41113"/>
    <w:rsid w:val="00F4116A"/>
    <w:rsid w:val="00F412D0"/>
    <w:rsid w:val="00F4135A"/>
    <w:rsid w:val="00F41868"/>
    <w:rsid w:val="00F41ACD"/>
    <w:rsid w:val="00F42366"/>
    <w:rsid w:val="00F4328D"/>
    <w:rsid w:val="00F434DD"/>
    <w:rsid w:val="00F4374C"/>
    <w:rsid w:val="00F43AF8"/>
    <w:rsid w:val="00F43E54"/>
    <w:rsid w:val="00F43E79"/>
    <w:rsid w:val="00F44068"/>
    <w:rsid w:val="00F4468D"/>
    <w:rsid w:val="00F44710"/>
    <w:rsid w:val="00F44D19"/>
    <w:rsid w:val="00F45E7A"/>
    <w:rsid w:val="00F4614A"/>
    <w:rsid w:val="00F4667E"/>
    <w:rsid w:val="00F46A3D"/>
    <w:rsid w:val="00F47237"/>
    <w:rsid w:val="00F47546"/>
    <w:rsid w:val="00F478DD"/>
    <w:rsid w:val="00F47B14"/>
    <w:rsid w:val="00F50324"/>
    <w:rsid w:val="00F50879"/>
    <w:rsid w:val="00F50BF6"/>
    <w:rsid w:val="00F50C56"/>
    <w:rsid w:val="00F50C8A"/>
    <w:rsid w:val="00F50ED9"/>
    <w:rsid w:val="00F50EF1"/>
    <w:rsid w:val="00F51B79"/>
    <w:rsid w:val="00F51BEB"/>
    <w:rsid w:val="00F51C13"/>
    <w:rsid w:val="00F51DC0"/>
    <w:rsid w:val="00F51E00"/>
    <w:rsid w:val="00F522F4"/>
    <w:rsid w:val="00F52324"/>
    <w:rsid w:val="00F525A8"/>
    <w:rsid w:val="00F5271D"/>
    <w:rsid w:val="00F52C5E"/>
    <w:rsid w:val="00F53300"/>
    <w:rsid w:val="00F5369C"/>
    <w:rsid w:val="00F53DBF"/>
    <w:rsid w:val="00F54339"/>
    <w:rsid w:val="00F5485C"/>
    <w:rsid w:val="00F548CF"/>
    <w:rsid w:val="00F550F9"/>
    <w:rsid w:val="00F55488"/>
    <w:rsid w:val="00F5559C"/>
    <w:rsid w:val="00F556D6"/>
    <w:rsid w:val="00F55738"/>
    <w:rsid w:val="00F558A0"/>
    <w:rsid w:val="00F55B7F"/>
    <w:rsid w:val="00F56624"/>
    <w:rsid w:val="00F57132"/>
    <w:rsid w:val="00F574C8"/>
    <w:rsid w:val="00F57B86"/>
    <w:rsid w:val="00F57BA4"/>
    <w:rsid w:val="00F600B6"/>
    <w:rsid w:val="00F607C5"/>
    <w:rsid w:val="00F60835"/>
    <w:rsid w:val="00F60847"/>
    <w:rsid w:val="00F60901"/>
    <w:rsid w:val="00F609B0"/>
    <w:rsid w:val="00F612DA"/>
    <w:rsid w:val="00F61BEE"/>
    <w:rsid w:val="00F622DE"/>
    <w:rsid w:val="00F625D4"/>
    <w:rsid w:val="00F62915"/>
    <w:rsid w:val="00F62A3E"/>
    <w:rsid w:val="00F62A70"/>
    <w:rsid w:val="00F62AFF"/>
    <w:rsid w:val="00F62D86"/>
    <w:rsid w:val="00F636C7"/>
    <w:rsid w:val="00F64242"/>
    <w:rsid w:val="00F646C0"/>
    <w:rsid w:val="00F6485D"/>
    <w:rsid w:val="00F64BAE"/>
    <w:rsid w:val="00F64C20"/>
    <w:rsid w:val="00F64DE9"/>
    <w:rsid w:val="00F650C6"/>
    <w:rsid w:val="00F665E7"/>
    <w:rsid w:val="00F66867"/>
    <w:rsid w:val="00F67469"/>
    <w:rsid w:val="00F67597"/>
    <w:rsid w:val="00F7045C"/>
    <w:rsid w:val="00F71168"/>
    <w:rsid w:val="00F722FD"/>
    <w:rsid w:val="00F72385"/>
    <w:rsid w:val="00F7283D"/>
    <w:rsid w:val="00F72D39"/>
    <w:rsid w:val="00F73019"/>
    <w:rsid w:val="00F7305E"/>
    <w:rsid w:val="00F73171"/>
    <w:rsid w:val="00F733DA"/>
    <w:rsid w:val="00F736E6"/>
    <w:rsid w:val="00F73BFC"/>
    <w:rsid w:val="00F73C60"/>
    <w:rsid w:val="00F73C93"/>
    <w:rsid w:val="00F748B4"/>
    <w:rsid w:val="00F756ED"/>
    <w:rsid w:val="00F75D21"/>
    <w:rsid w:val="00F76077"/>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3664"/>
    <w:rsid w:val="00F83788"/>
    <w:rsid w:val="00F83835"/>
    <w:rsid w:val="00F84AF4"/>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717D"/>
    <w:rsid w:val="00F87369"/>
    <w:rsid w:val="00F87FC4"/>
    <w:rsid w:val="00F9049B"/>
    <w:rsid w:val="00F9087F"/>
    <w:rsid w:val="00F917FC"/>
    <w:rsid w:val="00F918CE"/>
    <w:rsid w:val="00F919FE"/>
    <w:rsid w:val="00F925B9"/>
    <w:rsid w:val="00F92BB3"/>
    <w:rsid w:val="00F93A97"/>
    <w:rsid w:val="00F93AED"/>
    <w:rsid w:val="00F93AF1"/>
    <w:rsid w:val="00F93EC0"/>
    <w:rsid w:val="00F9442B"/>
    <w:rsid w:val="00F94501"/>
    <w:rsid w:val="00F94A45"/>
    <w:rsid w:val="00F94F92"/>
    <w:rsid w:val="00F95756"/>
    <w:rsid w:val="00F9690A"/>
    <w:rsid w:val="00F96D15"/>
    <w:rsid w:val="00F970A4"/>
    <w:rsid w:val="00F97810"/>
    <w:rsid w:val="00FA072E"/>
    <w:rsid w:val="00FA08CF"/>
    <w:rsid w:val="00FA093A"/>
    <w:rsid w:val="00FA0CDC"/>
    <w:rsid w:val="00FA0EAB"/>
    <w:rsid w:val="00FA0F7F"/>
    <w:rsid w:val="00FA1FF4"/>
    <w:rsid w:val="00FA23CA"/>
    <w:rsid w:val="00FA2F4E"/>
    <w:rsid w:val="00FA3453"/>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36"/>
    <w:rsid w:val="00FB40B1"/>
    <w:rsid w:val="00FB4172"/>
    <w:rsid w:val="00FB4B31"/>
    <w:rsid w:val="00FB5322"/>
    <w:rsid w:val="00FB5342"/>
    <w:rsid w:val="00FB547A"/>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702"/>
    <w:rsid w:val="00FD0971"/>
    <w:rsid w:val="00FD09F4"/>
    <w:rsid w:val="00FD0A1E"/>
    <w:rsid w:val="00FD0A5B"/>
    <w:rsid w:val="00FD0FAA"/>
    <w:rsid w:val="00FD1445"/>
    <w:rsid w:val="00FD1CB7"/>
    <w:rsid w:val="00FD2A80"/>
    <w:rsid w:val="00FD2BCD"/>
    <w:rsid w:val="00FD3389"/>
    <w:rsid w:val="00FD3651"/>
    <w:rsid w:val="00FD3807"/>
    <w:rsid w:val="00FD3927"/>
    <w:rsid w:val="00FD3D23"/>
    <w:rsid w:val="00FD4215"/>
    <w:rsid w:val="00FD43E0"/>
    <w:rsid w:val="00FD59D0"/>
    <w:rsid w:val="00FD5D27"/>
    <w:rsid w:val="00FD5D6A"/>
    <w:rsid w:val="00FD61A6"/>
    <w:rsid w:val="00FD65D4"/>
    <w:rsid w:val="00FE0BF2"/>
    <w:rsid w:val="00FE0F3B"/>
    <w:rsid w:val="00FE104E"/>
    <w:rsid w:val="00FE107A"/>
    <w:rsid w:val="00FE158B"/>
    <w:rsid w:val="00FE15A3"/>
    <w:rsid w:val="00FE18D2"/>
    <w:rsid w:val="00FE1E77"/>
    <w:rsid w:val="00FE22DA"/>
    <w:rsid w:val="00FE24F4"/>
    <w:rsid w:val="00FE36C2"/>
    <w:rsid w:val="00FE382B"/>
    <w:rsid w:val="00FE442F"/>
    <w:rsid w:val="00FE456A"/>
    <w:rsid w:val="00FE47F3"/>
    <w:rsid w:val="00FE4819"/>
    <w:rsid w:val="00FE4FC7"/>
    <w:rsid w:val="00FE532B"/>
    <w:rsid w:val="00FE6277"/>
    <w:rsid w:val="00FE65AB"/>
    <w:rsid w:val="00FE685C"/>
    <w:rsid w:val="00FE6C87"/>
    <w:rsid w:val="00FE7375"/>
    <w:rsid w:val="00FE74B8"/>
    <w:rsid w:val="00FE7C93"/>
    <w:rsid w:val="00FF0408"/>
    <w:rsid w:val="00FF08AC"/>
    <w:rsid w:val="00FF0E09"/>
    <w:rsid w:val="00FF115F"/>
    <w:rsid w:val="00FF2EE0"/>
    <w:rsid w:val="00FF3448"/>
    <w:rsid w:val="00FF36BC"/>
    <w:rsid w:val="00FF379A"/>
    <w:rsid w:val="00FF416C"/>
    <w:rsid w:val="00FF43EB"/>
    <w:rsid w:val="00FF4936"/>
    <w:rsid w:val="00FF4EEF"/>
    <w:rsid w:val="00FF5058"/>
    <w:rsid w:val="00FF509E"/>
    <w:rsid w:val="00FF58B5"/>
    <w:rsid w:val="00FF5D3B"/>
    <w:rsid w:val="00FF5FAF"/>
    <w:rsid w:val="00FF60F4"/>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footer" Target="footer6.xml"/><Relationship Id="rId17" Type="http://schemas.openxmlformats.org/officeDocument/2006/relationships/image" Target="media/image1.emf"/><Relationship Id="rId18" Type="http://schemas.openxmlformats.org/officeDocument/2006/relationships/image" Target="media/image2.emf"/><Relationship Id="rId19" Type="http://schemas.openxmlformats.org/officeDocument/2006/relationships/image" Target="media/image3.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emf"/><Relationship Id="rId68" Type="http://schemas.openxmlformats.org/officeDocument/2006/relationships/image" Target="media/image51.jpg"/><Relationship Id="rId69" Type="http://schemas.openxmlformats.org/officeDocument/2006/relationships/image" Target="media/image52.jp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emf"/><Relationship Id="rId53" Type="http://schemas.openxmlformats.org/officeDocument/2006/relationships/image" Target="media/image36.emf"/><Relationship Id="rId54" Type="http://schemas.openxmlformats.org/officeDocument/2006/relationships/image" Target="media/image37.emf"/><Relationship Id="rId55" Type="http://schemas.openxmlformats.org/officeDocument/2006/relationships/image" Target="media/image38.jpg"/><Relationship Id="rId56" Type="http://schemas.openxmlformats.org/officeDocument/2006/relationships/image" Target="media/image39.jpg"/><Relationship Id="rId57" Type="http://schemas.openxmlformats.org/officeDocument/2006/relationships/image" Target="media/image40.jpg"/><Relationship Id="rId58" Type="http://schemas.openxmlformats.org/officeDocument/2006/relationships/image" Target="media/image41.emf"/><Relationship Id="rId59" Type="http://schemas.openxmlformats.org/officeDocument/2006/relationships/image" Target="media/image42.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chart" Target="charts/chart1.xml"/><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4.png"/><Relationship Id="rId31" Type="http://schemas.openxmlformats.org/officeDocument/2006/relationships/image" Target="media/image15.emf"/><Relationship Id="rId32" Type="http://schemas.openxmlformats.org/officeDocument/2006/relationships/image" Target="media/image16.emf"/><Relationship Id="rId33" Type="http://schemas.openxmlformats.org/officeDocument/2006/relationships/image" Target="media/image17.jpg"/><Relationship Id="rId34" Type="http://schemas.openxmlformats.org/officeDocument/2006/relationships/image" Target="media/image18.emf"/><Relationship Id="rId35" Type="http://schemas.openxmlformats.org/officeDocument/2006/relationships/image" Target="media/image19.png"/><Relationship Id="rId36" Type="http://schemas.openxmlformats.org/officeDocument/2006/relationships/image" Target="media/image20.emf"/><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jpg"/><Relationship Id="rId29" Type="http://schemas.openxmlformats.org/officeDocument/2006/relationships/image" Target="media/image13.png"/><Relationship Id="rId73" Type="http://schemas.openxmlformats.org/officeDocument/2006/relationships/fontTable" Target="fontTable.xml"/><Relationship Id="rId74" Type="http://schemas.openxmlformats.org/officeDocument/2006/relationships/theme" Target="theme/theme1.xml"/><Relationship Id="rId75" Type="http://schemas.microsoft.com/office/2016/09/relationships/commentsIds" Target="commentsIds.xml"/><Relationship Id="rId76" Type="http://schemas.microsoft.com/office/2011/relationships/commentsExtended" Target="commentsExtended.xml"/><Relationship Id="rId77" Type="http://schemas.microsoft.com/office/2011/relationships/people" Target="people.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extLst xmlns:c16r2="http://schemas.microsoft.com/office/drawing/2015/06/chart">
            <c:ext xmlns:c16="http://schemas.microsoft.com/office/drawing/2014/chart" uri="{C3380CC4-5D6E-409C-BE32-E72D297353CC}">
              <c16:uniqueId val="{00000001-15CF-B949-99CE-2FA4EB8AD303}"/>
            </c:ext>
          </c:extLst>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extLst xmlns:c16r2="http://schemas.microsoft.com/office/drawing/2015/06/chart">
            <c:ext xmlns:c16="http://schemas.microsoft.com/office/drawing/2014/chart" uri="{C3380CC4-5D6E-409C-BE32-E72D297353CC}">
              <c16:uniqueId val="{00000003-15CF-B949-99CE-2FA4EB8AD303}"/>
            </c:ext>
          </c:extLst>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extLst xmlns:c16r2="http://schemas.microsoft.com/office/drawing/2015/06/chart">
            <c:ext xmlns:c16="http://schemas.microsoft.com/office/drawing/2014/chart" uri="{C3380CC4-5D6E-409C-BE32-E72D297353CC}">
              <c16:uniqueId val="{00000005-15CF-B949-99CE-2FA4EB8AD303}"/>
            </c:ext>
          </c:extLst>
        </c:ser>
        <c:dLbls>
          <c:showLegendKey val="0"/>
          <c:showVal val="1"/>
          <c:showCatName val="0"/>
          <c:showSerName val="0"/>
          <c:showPercent val="0"/>
          <c:showBubbleSize val="0"/>
        </c:dLbls>
        <c:gapWidth val="75"/>
        <c:axId val="2094813400"/>
        <c:axId val="2094816520"/>
      </c:barChart>
      <c:catAx>
        <c:axId val="2094813400"/>
        <c:scaling>
          <c:orientation val="minMax"/>
        </c:scaling>
        <c:delete val="0"/>
        <c:axPos val="b"/>
        <c:numFmt formatCode="General" sourceLinked="0"/>
        <c:majorTickMark val="none"/>
        <c:minorTickMark val="none"/>
        <c:tickLblPos val="nextTo"/>
        <c:crossAx val="2094816520"/>
        <c:crosses val="autoZero"/>
        <c:auto val="1"/>
        <c:lblAlgn val="ctr"/>
        <c:lblOffset val="100"/>
        <c:noMultiLvlLbl val="0"/>
      </c:catAx>
      <c:valAx>
        <c:axId val="2094816520"/>
        <c:scaling>
          <c:orientation val="minMax"/>
        </c:scaling>
        <c:delete val="0"/>
        <c:axPos val="l"/>
        <c:numFmt formatCode="0.00" sourceLinked="1"/>
        <c:majorTickMark val="none"/>
        <c:minorTickMark val="none"/>
        <c:tickLblPos val="nextTo"/>
        <c:crossAx val="2094813400"/>
        <c:crosses val="autoZero"/>
        <c:crossBetween val="between"/>
      </c:valAx>
    </c:plotArea>
    <c:legend>
      <c:legendPos val="b"/>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2FF0FD74-D923-F04F-BF5B-8D393D51F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2723</TotalTime>
  <Pages>137</Pages>
  <Words>55223</Words>
  <Characters>314774</Characters>
  <Application>Microsoft Macintosh Word</Application>
  <DocSecurity>0</DocSecurity>
  <Lines>2623</Lines>
  <Paragraphs>738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369259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1031</cp:revision>
  <cp:lastPrinted>2018-04-04T13:13:00Z</cp:lastPrinted>
  <dcterms:created xsi:type="dcterms:W3CDTF">2018-04-07T09:52:00Z</dcterms:created>
  <dcterms:modified xsi:type="dcterms:W3CDTF">2018-04-23T20:12:00Z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