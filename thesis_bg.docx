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C6C79A" w14:textId="6D620FAB" w:rsidR="00BC21F7" w:rsidRPr="00BC21F7" w:rsidRDefault="00AD08DF" w:rsidP="008D799A">
      <w:pPr>
        <w:spacing w:after="0" w:line="360" w:lineRule="auto"/>
        <w:rPr>
          <w:szCs w:val="24"/>
        </w:rPr>
      </w:pPr>
      <w:r w:rsidRPr="00941280">
        <w:rPr>
          <w:szCs w:val="24"/>
          <w:highlight w:val="green"/>
        </w:rPr>
        <w:t>Introduction</w:t>
      </w:r>
    </w:p>
    <w:p w14:paraId="414EE57D" w14:textId="77777777" w:rsidR="00BC21F7" w:rsidRPr="00BC21F7" w:rsidRDefault="00BC21F7" w:rsidP="008D799A">
      <w:pPr>
        <w:spacing w:after="0" w:line="360" w:lineRule="auto"/>
        <w:rPr>
          <w:szCs w:val="24"/>
        </w:rPr>
      </w:pPr>
    </w:p>
    <w:p w14:paraId="3B3EF897" w14:textId="1B31DAFD" w:rsidR="003C5AFC" w:rsidRPr="00076E91" w:rsidRDefault="006B1416" w:rsidP="008D799A">
      <w:pPr>
        <w:spacing w:after="0" w:line="360" w:lineRule="auto"/>
        <w:rPr>
          <w:szCs w:val="24"/>
        </w:rPr>
      </w:pPr>
      <w:r w:rsidRPr="00076E91">
        <w:rPr>
          <w:szCs w:val="24"/>
          <w:highlight w:val="yellow"/>
        </w:rPr>
        <w:t>The m</w:t>
      </w:r>
      <w:r w:rsidR="003C5AFC" w:rsidRPr="00076E91">
        <w:rPr>
          <w:szCs w:val="24"/>
          <w:highlight w:val="yellow"/>
        </w:rPr>
        <w:t xml:space="preserve">icrosporidia and their </w:t>
      </w:r>
      <w:r w:rsidRPr="00076E91">
        <w:rPr>
          <w:szCs w:val="24"/>
          <w:highlight w:val="yellow"/>
        </w:rPr>
        <w:t>impact on the economy and human health</w:t>
      </w:r>
    </w:p>
    <w:p w14:paraId="05C473E6" w14:textId="54FA2564" w:rsidR="00B85483" w:rsidRPr="00076E91" w:rsidRDefault="00B830DC" w:rsidP="00913BA6">
      <w:pPr>
        <w:spacing w:after="0" w:line="360" w:lineRule="auto"/>
        <w:rPr>
          <w:szCs w:val="24"/>
        </w:rPr>
      </w:pPr>
      <w:r w:rsidRPr="00076E91">
        <w:rPr>
          <w:szCs w:val="24"/>
        </w:rPr>
        <w:t xml:space="preserve">Microsporidia </w:t>
      </w:r>
      <w:r w:rsidR="006B42DD" w:rsidRPr="00076E91">
        <w:rPr>
          <w:szCs w:val="24"/>
        </w:rPr>
        <w:t xml:space="preserve">are </w:t>
      </w:r>
      <w:commentRangeStart w:id="0"/>
      <w:r w:rsidR="006B42DD" w:rsidRPr="00076E91">
        <w:rPr>
          <w:szCs w:val="24"/>
        </w:rPr>
        <w:t xml:space="preserve">well-known as </w:t>
      </w:r>
      <w:commentRangeEnd w:id="0"/>
      <w:r w:rsidR="00E52B6D">
        <w:rPr>
          <w:rStyle w:val="CommentReference"/>
        </w:rPr>
        <w:commentReference w:id="0"/>
      </w:r>
      <w:r w:rsidR="006B42DD" w:rsidRPr="00076E91">
        <w:rPr>
          <w:szCs w:val="24"/>
        </w:rPr>
        <w:t>an unusual group of o</w:t>
      </w:r>
      <w:r w:rsidR="00356EA7" w:rsidRPr="00076E91">
        <w:rPr>
          <w:szCs w:val="24"/>
        </w:rPr>
        <w:t xml:space="preserve">bligate intracellular parasites. Currently there are approximate 1,400 species have been </w:t>
      </w:r>
      <w:r w:rsidR="00E149AF" w:rsidRPr="00076E91">
        <w:rPr>
          <w:szCs w:val="24"/>
        </w:rPr>
        <w:t>reported</w:t>
      </w:r>
      <w:r w:rsidR="00F32283">
        <w:rPr>
          <w:szCs w:val="24"/>
        </w:rPr>
        <w:t xml:space="preserve"> </w:t>
      </w:r>
      <w:r w:rsidR="00F32283">
        <w:rPr>
          <w:szCs w:val="24"/>
        </w:rPr>
        <w:fldChar w:fldCharType="begin"/>
      </w:r>
      <w:r w:rsidR="00F32283">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F32283">
        <w:rPr>
          <w:szCs w:val="24"/>
        </w:rPr>
        <w:fldChar w:fldCharType="separate"/>
      </w:r>
      <w:r w:rsidR="00F32283">
        <w:rPr>
          <w:noProof/>
          <w:szCs w:val="24"/>
        </w:rPr>
        <w:t>(Dean, Hirt, and Embley 2016)</w:t>
      </w:r>
      <w:r w:rsidR="00F32283">
        <w:rPr>
          <w:szCs w:val="24"/>
        </w:rPr>
        <w:fldChar w:fldCharType="end"/>
      </w:r>
      <w:r w:rsidR="003C5AFC" w:rsidRPr="00076E91">
        <w:rPr>
          <w:szCs w:val="24"/>
        </w:rPr>
        <w:t>, which infect a large variety of hosts from vertebrates to invertebrates</w:t>
      </w:r>
      <w:r w:rsidR="00F32283">
        <w:rPr>
          <w:szCs w:val="24"/>
        </w:rPr>
        <w:t xml:space="preserve"> </w:t>
      </w:r>
      <w:r w:rsidR="00F32283">
        <w:rPr>
          <w:szCs w:val="24"/>
        </w:rPr>
        <w:fldChar w:fldCharType="begin">
          <w:fldData xml:space="preserve">PEVuZE5vdGU+PENpdGU+PEF1dGhvcj5Wb3NzYnJpbmNrPC9BdXRob3I+PFllYXI+MTk4NzwvWWVh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</w:fldData>
        </w:fldChar>
      </w:r>
      <w:r w:rsidR="00121447">
        <w:rPr>
          <w:szCs w:val="24"/>
        </w:rPr>
        <w:instrText xml:space="preserve"> ADDIN EN.CITE </w:instrText>
      </w:r>
      <w:r w:rsidR="00121447">
        <w:rPr>
          <w:szCs w:val="24"/>
        </w:rPr>
        <w:fldChar w:fldCharType="begin">
          <w:fldData xml:space="preserve">PEVuZE5vdGU+PENpdGU+PEF1dGhvcj5Wb3NzYnJpbmNrPC9BdXRob3I+PFllYXI+MTk4NzwvWWVh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</w:fldData>
        </w:fldChar>
      </w:r>
      <w:r w:rsidR="00121447">
        <w:rPr>
          <w:szCs w:val="24"/>
        </w:rPr>
        <w:instrText xml:space="preserve"> ADDIN EN.CITE.DATA </w:instrText>
      </w:r>
      <w:r w:rsidR="00121447">
        <w:rPr>
          <w:szCs w:val="24"/>
        </w:rPr>
      </w:r>
      <w:r w:rsidR="00121447">
        <w:rPr>
          <w:szCs w:val="24"/>
        </w:rPr>
        <w:fldChar w:fldCharType="end"/>
      </w:r>
      <w:r w:rsidR="00F32283">
        <w:rPr>
          <w:szCs w:val="24"/>
        </w:rPr>
      </w:r>
      <w:r w:rsidR="00F32283">
        <w:rPr>
          <w:szCs w:val="24"/>
        </w:rPr>
        <w:fldChar w:fldCharType="separate"/>
      </w:r>
      <w:r w:rsidR="00121447">
        <w:rPr>
          <w:noProof/>
          <w:szCs w:val="24"/>
        </w:rPr>
        <w:t>(Vossbrinck et al. 1987; Scanlon et al. 2000)</w:t>
      </w:r>
      <w:r w:rsidR="00F32283">
        <w:rPr>
          <w:szCs w:val="24"/>
        </w:rPr>
        <w:fldChar w:fldCharType="end"/>
      </w:r>
      <w:r w:rsidR="002F38F1" w:rsidRPr="00076E91">
        <w:rPr>
          <w:szCs w:val="24"/>
        </w:rPr>
        <w:t xml:space="preserve">. </w:t>
      </w:r>
      <w:commentRangeStart w:id="1"/>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w:t>
      </w:r>
      <w:commentRangeEnd w:id="1"/>
      <w:r w:rsidR="00F2280E">
        <w:rPr>
          <w:rStyle w:val="CommentReference"/>
        </w:rPr>
        <w:commentReference w:id="1"/>
      </w:r>
      <w:r w:rsidR="00D27514" w:rsidRPr="00076E91">
        <w:rPr>
          <w:szCs w:val="24"/>
        </w:rPr>
        <w:t xml:space="preserve">. The </w:t>
      </w:r>
      <w:commentRangeStart w:id="2"/>
      <w:r w:rsidR="00D27514" w:rsidRPr="00076E91">
        <w:rPr>
          <w:szCs w:val="24"/>
        </w:rPr>
        <w:t xml:space="preserve">first microsporidia </w:t>
      </w:r>
      <w:commentRangeEnd w:id="2"/>
      <w:r w:rsidR="00F2280E">
        <w:rPr>
          <w:rStyle w:val="CommentReference"/>
        </w:rPr>
        <w:commentReference w:id="2"/>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in the mid-nineteenth century</w:t>
      </w:r>
      <w:r w:rsidR="00A35ED4">
        <w:rPr>
          <w:szCs w:val="24"/>
        </w:rPr>
        <w:t xml:space="preserve"> </w:t>
      </w:r>
      <w:r w:rsidR="00A35ED4">
        <w:rPr>
          <w:szCs w:val="24"/>
        </w:rPr>
        <w:fldChar w:fldCharType="begin"/>
      </w:r>
      <w:r w:rsidR="00A35ED4">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A35ED4">
        <w:rPr>
          <w:szCs w:val="24"/>
        </w:rPr>
        <w:fldChar w:fldCharType="separate"/>
      </w:r>
      <w:r w:rsidR="00A35ED4">
        <w:rPr>
          <w:noProof/>
          <w:szCs w:val="24"/>
        </w:rPr>
        <w:t>(Vivarès and Méténier 2001)</w:t>
      </w:r>
      <w:r w:rsidR="00A35ED4">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w:t>
      </w:r>
      <w:r w:rsidR="00A35ED4">
        <w:rPr>
          <w:szCs w:val="24"/>
        </w:rPr>
        <w:t xml:space="preserve"> </w:t>
      </w:r>
      <w:r w:rsidR="00A35ED4">
        <w:rPr>
          <w:szCs w:val="24"/>
        </w:rPr>
        <w:fldChar w:fldCharType="begin"/>
      </w:r>
      <w:r w:rsidR="00A35ED4">
        <w:rPr>
          <w:szCs w:val="24"/>
        </w:rPr>
        <w:instrText xml:space="preserve"> ADDIN EN.CITE &lt;EndNote&gt;&lt;Cite&gt;&lt;Author&gt;Charbonneau&lt;/Author&gt;&lt;Year&gt;2016&lt;/Year&gt;&lt;RecNum&gt;305&lt;/RecNum&gt;&lt;DisplayText&gt;(Charbonneau et al. 2016)&lt;/DisplayText&gt;&lt;record&gt;&lt;rec-number&gt;305&lt;/rec-number&gt;&lt;foreign-keys&gt;&lt;key app="EN" db-id="zvzepeve9vwad9e0r2nxazrm0x0w25x9w9er" timestamp="1522917510"&gt;305&lt;/key&gt;&lt;/foreign-keys&gt;&lt;ref-type name="Journal Article"&gt;17&lt;/ref-type&gt;&lt;contributors&gt;&lt;authors&gt;&lt;author&gt;Charbonneau, Lise R.&lt;/author&gt;&lt;author&gt;Hillier, Neil Kirk&lt;/author&gt;&lt;author&gt;Rogers, Richard E. L.&lt;/author&gt;&lt;author&gt;Williams, Geoffrey R.&lt;/author&gt;&lt;author&gt;Shutler, Dave&lt;/author&gt;&lt;/authors&gt;&lt;/contributors&gt;&lt;titles&gt;&lt;title&gt;Effects of Nosema apis, N. ceranae, and coinfections on honey bee (Apis mellifera) learning and memory&lt;/title&gt;&lt;secondary-title&gt;Scientific Reports&lt;/secondary-title&gt;&lt;/titles&gt;&lt;periodical&gt;&lt;full-title&gt;Scientific Reports&lt;/full-title&gt;&lt;/periodical&gt;&lt;volume&gt;6&lt;/volume&gt;&lt;dates&gt;&lt;year&gt;2016&lt;/year&gt;&lt;pub-dates&gt;&lt;date&gt;2016-03-10&lt;/date&gt;&lt;/pub-dates&gt;&lt;/dates&gt;&lt;isbn&gt;2045-2322&lt;/isbn&gt;&lt;urls&gt;&lt;/urls&gt;&lt;electronic-resource-num&gt;10.1038/srep22626&lt;/electronic-resource-num&gt;&lt;remote-database-name&gt;PubMed Central&lt;/remote-database-name&gt;&lt;access-date&gt;2018-03-23 12:41:06&lt;/access-date&gt;&lt;/record&gt;&lt;/Cite&gt;&lt;/EndNote&gt;</w:instrText>
      </w:r>
      <w:r w:rsidR="00A35ED4">
        <w:rPr>
          <w:szCs w:val="24"/>
        </w:rPr>
        <w:fldChar w:fldCharType="separate"/>
      </w:r>
      <w:r w:rsidR="00A35ED4">
        <w:rPr>
          <w:noProof/>
          <w:szCs w:val="24"/>
        </w:rPr>
        <w:t>(Charbonneau et al. 2016)</w:t>
      </w:r>
      <w:r w:rsidR="00A35ED4">
        <w:rPr>
          <w:szCs w:val="24"/>
        </w:rPr>
        <w:fldChar w:fldCharType="end"/>
      </w:r>
      <w:r w:rsidR="005564AE" w:rsidRPr="00076E91">
        <w:rPr>
          <w:szCs w:val="24"/>
        </w:rPr>
        <w:t xml:space="preserve">. </w:t>
      </w:r>
      <w:ins w:id="3" w:author="Bastian Greshake Tzovaras" w:date="2018-04-06T15:23:00Z">
        <w:r w:rsidR="00F2280E">
          <w:rPr>
            <w:szCs w:val="24"/>
          </w:rPr>
          <w:t xml:space="preserve">Similarly, </w:t>
        </w:r>
      </w:ins>
      <w:del w:id="4" w:author="Bastian Greshake Tzovaras" w:date="2018-04-06T15:23:00Z">
        <w:r w:rsidR="00BC496B" w:rsidRPr="00076E91" w:rsidDel="00F2280E">
          <w:rPr>
            <w:szCs w:val="24"/>
          </w:rPr>
          <w:delText>T</w:delText>
        </w:r>
      </w:del>
      <w:ins w:id="5" w:author="Bastian Greshake Tzovaras" w:date="2018-04-06T15:23:00Z">
        <w:r w:rsidR="00F2280E">
          <w:rPr>
            <w:szCs w:val="24"/>
          </w:rPr>
          <w:t>t</w:t>
        </w:r>
      </w:ins>
      <w:r w:rsidR="00BC496B" w:rsidRPr="00076E91">
        <w:rPr>
          <w:szCs w:val="24"/>
        </w:rPr>
        <w:t>he finfish aquaculture has</w:t>
      </w:r>
      <w:r w:rsidR="00E5019A" w:rsidRPr="00076E91">
        <w:rPr>
          <w:szCs w:val="24"/>
        </w:rPr>
        <w:t xml:space="preserve"> </w:t>
      </w:r>
      <w:del w:id="6" w:author="Bastian Greshake Tzovaras" w:date="2018-04-06T15:23:00Z">
        <w:r w:rsidR="00E5019A" w:rsidRPr="00076E91" w:rsidDel="00F2280E">
          <w:rPr>
            <w:szCs w:val="24"/>
          </w:rPr>
          <w:delText>also</w:delText>
        </w:r>
        <w:r w:rsidR="00BC496B" w:rsidRPr="00076E91" w:rsidDel="00F2280E">
          <w:rPr>
            <w:szCs w:val="24"/>
          </w:rPr>
          <w:delText xml:space="preserve"> </w:delText>
        </w:r>
      </w:del>
      <w:r w:rsidR="00BC496B" w:rsidRPr="00076E91">
        <w:rPr>
          <w:szCs w:val="24"/>
        </w:rPr>
        <w:t xml:space="preserve">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D80A5F">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21447">
        <w:rPr>
          <w:szCs w:val="24"/>
        </w:rPr>
        <w:instrText xml:space="preserve"> ADDIN EN.CITE </w:instrText>
      </w:r>
      <w:r w:rsidR="0012144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21447">
        <w:rPr>
          <w:szCs w:val="24"/>
        </w:rPr>
        <w:instrText xml:space="preserve"> ADDIN EN.CITE.DATA </w:instrText>
      </w:r>
      <w:r w:rsidR="00121447">
        <w:rPr>
          <w:szCs w:val="24"/>
        </w:rPr>
      </w:r>
      <w:r w:rsidR="00121447">
        <w:rPr>
          <w:szCs w:val="24"/>
        </w:rPr>
        <w:fldChar w:fldCharType="end"/>
      </w:r>
      <w:r w:rsidR="00D80A5F">
        <w:rPr>
          <w:szCs w:val="24"/>
        </w:rPr>
      </w:r>
      <w:r w:rsidR="00D80A5F">
        <w:rPr>
          <w:szCs w:val="24"/>
        </w:rPr>
        <w:fldChar w:fldCharType="separate"/>
      </w:r>
      <w:r w:rsidR="00121447">
        <w:rPr>
          <w:noProof/>
          <w:szCs w:val="24"/>
        </w:rPr>
        <w:t>(Ramsay et al. 2009; Ryan and Kohler 2016)</w:t>
      </w:r>
      <w:r w:rsidR="00D80A5F">
        <w:rPr>
          <w:szCs w:val="24"/>
        </w:rPr>
        <w:fldChar w:fldCharType="end"/>
      </w:r>
      <w:r w:rsidR="00BC496B" w:rsidRPr="00076E91">
        <w:rPr>
          <w:szCs w:val="24"/>
        </w:rPr>
        <w:t xml:space="preserve">. </w:t>
      </w:r>
      <w:commentRangeStart w:id="7"/>
      <w:r w:rsidR="00E5019A" w:rsidRPr="00076E91">
        <w:rPr>
          <w:szCs w:val="24"/>
        </w:rPr>
        <w:t xml:space="preserve">The first mammalian infection was caused by </w:t>
      </w:r>
      <w:commentRangeEnd w:id="7"/>
      <w:r w:rsidR="00F2280E">
        <w:rPr>
          <w:rStyle w:val="CommentReference"/>
        </w:rPr>
        <w:commentReference w:id="7"/>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7D2320">
        <w:rPr>
          <w:szCs w:val="24"/>
        </w:rPr>
        <w:t xml:space="preserve"> </w:t>
      </w:r>
      <w:r w:rsidR="007D2320">
        <w:rPr>
          <w:szCs w:val="24"/>
        </w:rPr>
        <w:fldChar w:fldCharType="begin"/>
      </w:r>
      <w:r w:rsidR="007D2320">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7D2320">
        <w:rPr>
          <w:szCs w:val="24"/>
        </w:rPr>
        <w:fldChar w:fldCharType="separate"/>
      </w:r>
      <w:r w:rsidR="007D2320">
        <w:rPr>
          <w:noProof/>
          <w:szCs w:val="24"/>
        </w:rPr>
        <w:t>(Vivarès and Méténier 2001)</w:t>
      </w:r>
      <w:r w:rsidR="007D2320">
        <w:rPr>
          <w:szCs w:val="24"/>
        </w:rPr>
        <w:fldChar w:fldCharType="end"/>
      </w:r>
      <w:r w:rsidR="0053032E" w:rsidRPr="00076E91">
        <w:rPr>
          <w:szCs w:val="24"/>
        </w:rPr>
        <w:t xml:space="preserve">. After </w:t>
      </w:r>
      <w:ins w:id="8" w:author="Bastian Greshake Tzovaras" w:date="2018-04-06T15:26:00Z">
        <w:r w:rsidR="00913BA6">
          <w:rPr>
            <w:szCs w:val="24"/>
          </w:rPr>
          <w:t xml:space="preserve">microsporidian infections were </w:t>
        </w:r>
      </w:ins>
      <w:del w:id="9" w:author="Bastian Greshake Tzovaras" w:date="2018-04-06T15:26:00Z">
        <w:r w:rsidR="00307E2F" w:rsidRPr="00076E91" w:rsidDel="00913BA6">
          <w:rPr>
            <w:szCs w:val="24"/>
          </w:rPr>
          <w:delText xml:space="preserve">being </w:delText>
        </w:r>
      </w:del>
      <w:r w:rsidR="00307E2F" w:rsidRPr="00076E91">
        <w:rPr>
          <w:szCs w:val="24"/>
        </w:rPr>
        <w:t>detected in human</w:t>
      </w:r>
      <w:ins w:id="10" w:author="Bastian Greshake Tzovaras" w:date="2018-04-06T15:26:00Z">
        <w:r w:rsidR="00913BA6">
          <w:rPr>
            <w:szCs w:val="24"/>
          </w:rPr>
          <w:t xml:space="preserve">s </w:t>
        </w:r>
      </w:ins>
      <w:del w:id="11" w:author="Bastian Greshake Tzovaras" w:date="2018-04-06T15:26:00Z">
        <w:r w:rsidR="00307E2F" w:rsidRPr="00076E91" w:rsidDel="00913BA6">
          <w:rPr>
            <w:szCs w:val="24"/>
          </w:rPr>
          <w:delText xml:space="preserve"> the first time </w:delText>
        </w:r>
      </w:del>
      <w:r w:rsidR="00307E2F" w:rsidRPr="00076E91">
        <w:rPr>
          <w:szCs w:val="24"/>
        </w:rPr>
        <w:t xml:space="preserve">in 1959, </w:t>
      </w:r>
      <w:del w:id="12" w:author="Bastian Greshake Tzovaras" w:date="2018-04-06T15:26:00Z">
        <w:r w:rsidR="00307E2F" w:rsidRPr="00076E91" w:rsidDel="00913BA6">
          <w:rPr>
            <w:szCs w:val="24"/>
          </w:rPr>
          <w:delText xml:space="preserve">microsporidian infections </w:delText>
        </w:r>
      </w:del>
      <w:ins w:id="13" w:author="Bastian Greshake Tzovaras" w:date="2018-04-06T15:26:00Z">
        <w:r w:rsidR="00913BA6">
          <w:rPr>
            <w:szCs w:val="24"/>
          </w:rPr>
          <w:t xml:space="preserve">they </w:t>
        </w:r>
      </w:ins>
      <w:r w:rsidR="00307E2F" w:rsidRPr="00076E91">
        <w:rPr>
          <w:szCs w:val="24"/>
        </w:rPr>
        <w:t xml:space="preserve">got </w:t>
      </w:r>
      <w:r w:rsidR="006F2B6B" w:rsidRPr="00076E91">
        <w:rPr>
          <w:szCs w:val="24"/>
        </w:rPr>
        <w:t>more</w:t>
      </w:r>
      <w:r w:rsidR="00307E2F" w:rsidRPr="00076E91">
        <w:rPr>
          <w:szCs w:val="24"/>
        </w:rPr>
        <w:t xml:space="preserve"> </w:t>
      </w:r>
      <w:r w:rsidR="006F2B6B" w:rsidRPr="00076E91">
        <w:rPr>
          <w:szCs w:val="24"/>
        </w:rPr>
        <w:t>attention</w:t>
      </w:r>
      <w:del w:id="14" w:author="Bastian Greshake Tzovaras" w:date="2018-04-06T15:24:00Z">
        <w:r w:rsidR="006F2B6B" w:rsidRPr="00076E91" w:rsidDel="00F2280E">
          <w:rPr>
            <w:szCs w:val="24"/>
          </w:rPr>
          <w:delText>s</w:delText>
        </w:r>
      </w:del>
      <w:r w:rsidR="006F2B6B" w:rsidRPr="00076E91">
        <w:rPr>
          <w:szCs w:val="24"/>
        </w:rPr>
        <w:t xml:space="preserve">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patients</w:t>
      </w:r>
      <w:r w:rsidR="0053183B">
        <w:rPr>
          <w:szCs w:val="24"/>
        </w:rPr>
        <w:t xml:space="preserve"> </w:t>
      </w:r>
      <w:r w:rsidR="0053183B">
        <w:rPr>
          <w:szCs w:val="24"/>
        </w:rPr>
        <w:fldChar w:fldCharType="begin"/>
      </w:r>
      <w:r w:rsidR="00121447">
        <w:rPr>
          <w:szCs w:val="24"/>
        </w:rPr>
        <w:instrText xml:space="preserve"> ADDIN EN.CITE &lt;EndNote&gt;&lt;Cite&gt;&lt;Author&gt;Scanlon&lt;/Author&gt;&lt;Year&gt;2000&lt;/Year&gt;&lt;RecNum&gt;193&lt;/RecNum&gt;&lt;DisplayText&gt;(Scanlon et al. 2000; Vivarès and Méténier 2001)&lt;/DisplayText&gt;&lt;record&gt;&lt;rec-number&gt;193&lt;/rec-number&gt;&lt;foreign-keys&gt;&lt;key app="EN" db-id="zvzepeve9vwad9e0r2nxazrm0x0w25x9w9er" timestamp="1522917510"&gt;193&lt;/key&gt;&lt;/foreign-keys&gt;&lt;ref-type name="Journal Article"&gt;17&lt;/ref-type&gt;&lt;contributors&gt;&lt;authors&gt;&lt;author&gt;Scanlon, Mary&lt;/author&gt;&lt;author&gt;Shaw, Andrew P.&lt;/author&gt;&lt;author&gt;Zhou, Cheng J.&lt;/author&gt;&lt;author&gt;Visvesvara, Govinda S.&lt;/author&gt;&lt;author&gt;Leitch, Gordon J.&lt;/author&gt;&lt;/authors&gt;&lt;/contributors&gt;&lt;titles&gt;&lt;title&gt;Infection by microsporidia disrupts the host cell cycle&lt;/title&gt;&lt;secondary-title&gt;Journal of Eukaryotic Microbiology&lt;/secondary-title&gt;&lt;/titles&gt;&lt;periodical&gt;&lt;full-title&gt;Journal of Eukaryotic Microbiology&lt;/full-title&gt;&lt;/periodical&gt;&lt;pages&gt;525-531&lt;/pages&gt;&lt;volume&gt;47&lt;/volume&gt;&lt;keywords&gt;&lt;keyword&gt;Cyclins&lt;/keyword&gt;&lt;keyword&gt;E. cuniculi&lt;/keyword&gt;&lt;keyword&gt;E. hellem&lt;/keyword&gt;&lt;keyword&gt;E. intestinalis&lt;/keyword&gt;&lt;keyword&gt;Encephalitozoon&lt;/keyword&gt;&lt;keyword&gt;Mitotic index&lt;/keyword&gt;&lt;keyword&gt;Parasitophorous vacuole&lt;/keyword&gt;&lt;/keywords&gt;&lt;dates&gt;&lt;year&gt;2000&lt;/year&gt;&lt;pub-dates&gt;&lt;date&gt;2000&lt;/date&gt;&lt;/pub-dates&gt;&lt;/dates&gt;&lt;urls&gt;&lt;/urls&gt;&lt;electronic-resource-num&gt;10.1111/j.1550-7408.2000.tb00085.x&lt;/electronic-resource-num&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53183B">
        <w:rPr>
          <w:szCs w:val="24"/>
        </w:rPr>
        <w:fldChar w:fldCharType="separate"/>
      </w:r>
      <w:r w:rsidR="00121447">
        <w:rPr>
          <w:noProof/>
          <w:szCs w:val="24"/>
        </w:rPr>
        <w:t>(Scanlon et al. 2000; Vivarès and Méténier 2001)</w:t>
      </w:r>
      <w:r w:rsidR="0053183B">
        <w:rPr>
          <w:szCs w:val="24"/>
        </w:rPr>
        <w:fldChar w:fldCharType="end"/>
      </w:r>
      <w:r w:rsidR="00227E70" w:rsidRPr="00076E91">
        <w:rPr>
          <w:szCs w:val="24"/>
        </w:rPr>
        <w:t xml:space="preserve">. Until now, there are 13 </w:t>
      </w:r>
      <w:r w:rsidR="00CE5575" w:rsidRPr="00076E91">
        <w:rPr>
          <w:szCs w:val="24"/>
        </w:rPr>
        <w:t>microsporidia species have been reported to be involved in different human diseases</w:t>
      </w:r>
      <w:r w:rsidR="0053183B">
        <w:rPr>
          <w:szCs w:val="24"/>
        </w:rPr>
        <w:t xml:space="preserve"> </w:t>
      </w:r>
      <w:r w:rsidR="0053183B">
        <w:rPr>
          <w:szCs w:val="24"/>
        </w:rPr>
        <w:fldChar w:fldCharType="begin"/>
      </w:r>
      <w:r w:rsidR="0053183B">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53183B">
        <w:rPr>
          <w:szCs w:val="24"/>
        </w:rPr>
        <w:fldChar w:fldCharType="separate"/>
      </w:r>
      <w:r w:rsidR="0053183B">
        <w:rPr>
          <w:noProof/>
          <w:szCs w:val="24"/>
        </w:rPr>
        <w:t>(Keeling and Fast 2002)</w:t>
      </w:r>
      <w:r w:rsidR="0053183B">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076E91" w:rsidRDefault="00F550F9" w:rsidP="008D799A">
      <w:pPr>
        <w:spacing w:after="0" w:line="360" w:lineRule="auto"/>
        <w:rPr>
          <w:szCs w:val="24"/>
        </w:rPr>
      </w:pPr>
      <w:r w:rsidRPr="00076E91">
        <w:rPr>
          <w:szCs w:val="24"/>
          <w:highlight w:val="yellow"/>
        </w:rPr>
        <w:t>The symbiotic lifestyle of microsporidia</w:t>
      </w:r>
    </w:p>
    <w:p w14:paraId="77FCC40D" w14:textId="5427394A"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w:t>
      </w:r>
      <w:r w:rsidRPr="00076E91">
        <w:rPr>
          <w:szCs w:val="24"/>
        </w:rPr>
        <w:lastRenderedPageBreak/>
        <w:t xml:space="preserve">(ectosymbiosis) </w:t>
      </w:r>
      <w:r w:rsidR="004265B1" w:rsidRPr="00076E91">
        <w:rPr>
          <w:szCs w:val="24"/>
        </w:rPr>
        <w:t>the other</w:t>
      </w:r>
      <w:r w:rsidR="00442868">
        <w:rPr>
          <w:szCs w:val="24"/>
        </w:rPr>
        <w:t xml:space="preserve"> </w:t>
      </w:r>
      <w:r w:rsidR="00442868">
        <w:rPr>
          <w:szCs w:val="24"/>
        </w:rPr>
        <w:fldChar w:fldCharType="begin"/>
      </w:r>
      <w:r w:rsidR="00442868">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442868">
        <w:rPr>
          <w:szCs w:val="24"/>
        </w:rPr>
        <w:fldChar w:fldCharType="separate"/>
      </w:r>
      <w:r w:rsidR="00442868">
        <w:rPr>
          <w:noProof/>
          <w:szCs w:val="24"/>
        </w:rPr>
        <w:t>(Paracer and Ahmadjian 2000)</w:t>
      </w:r>
      <w:r w:rsidR="00442868">
        <w:rPr>
          <w:szCs w:val="24"/>
        </w:rPr>
        <w:fldChar w:fldCharType="end"/>
      </w:r>
      <w:r w:rsidR="004265B1" w:rsidRPr="00076E91">
        <w:rPr>
          <w:szCs w:val="24"/>
        </w:rPr>
        <w:t xml:space="preserve">. </w:t>
      </w:r>
      <w:commentRangeStart w:id="15"/>
      <w:r w:rsidR="004265B1" w:rsidRPr="00076E91">
        <w:rPr>
          <w:szCs w:val="24"/>
        </w:rPr>
        <w:t>In</w:t>
      </w:r>
      <w:r w:rsidR="007C5720" w:rsidRPr="00076E91">
        <w:rPr>
          <w:szCs w:val="24"/>
        </w:rPr>
        <w:t xml:space="preserve"> the</w:t>
      </w:r>
      <w:r w:rsidR="004265B1" w:rsidRPr="00076E91">
        <w:rPr>
          <w:szCs w:val="24"/>
        </w:rPr>
        <w:t xml:space="preserve"> three types of symbiosis, parasitism is </w:t>
      </w:r>
      <w:r w:rsidR="007C5720" w:rsidRPr="00076E91">
        <w:rPr>
          <w:szCs w:val="24"/>
        </w:rPr>
        <w:t>a relationship where one symbiont, the parasite, benefits from its partner, the host, by using the resource from the host</w:t>
      </w:r>
      <w:r w:rsidR="00442868">
        <w:rPr>
          <w:szCs w:val="24"/>
        </w:rPr>
        <w:t xml:space="preserve"> </w:t>
      </w:r>
      <w:r w:rsidR="00442868">
        <w:rPr>
          <w:szCs w:val="24"/>
        </w:rPr>
        <w:fldChar w:fldCharType="begin"/>
      </w:r>
      <w:r w:rsidR="00442868">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442868">
        <w:rPr>
          <w:szCs w:val="24"/>
        </w:rPr>
        <w:fldChar w:fldCharType="separate"/>
      </w:r>
      <w:r w:rsidR="00442868">
        <w:rPr>
          <w:noProof/>
          <w:szCs w:val="24"/>
        </w:rPr>
        <w:t>(Paracer and Ahmadjian 2000)</w:t>
      </w:r>
      <w:r w:rsidR="00442868">
        <w:rPr>
          <w:szCs w:val="24"/>
        </w:rPr>
        <w:fldChar w:fldCharType="end"/>
      </w:r>
      <w:r w:rsidR="007C5720" w:rsidRPr="00076E91">
        <w:rPr>
          <w:szCs w:val="24"/>
        </w:rPr>
        <w:t xml:space="preserve">. </w:t>
      </w:r>
      <w:commentRangeEnd w:id="15"/>
      <w:r w:rsidR="00913BA6">
        <w:rPr>
          <w:rStyle w:val="CommentReference"/>
        </w:rPr>
        <w:commentReference w:id="15"/>
      </w:r>
    </w:p>
    <w:p w14:paraId="77715142" w14:textId="78C68310" w:rsidR="00311D30" w:rsidRPr="00076E91" w:rsidRDefault="00CF268D" w:rsidP="00913BA6">
      <w:pPr>
        <w:spacing w:after="0" w:line="360" w:lineRule="auto"/>
        <w:rPr>
          <w:szCs w:val="24"/>
        </w:rPr>
      </w:pPr>
      <w:commentRangeStart w:id="16"/>
      <w:r w:rsidRPr="00076E91">
        <w:rPr>
          <w:szCs w:val="24"/>
        </w:rPr>
        <w:t xml:space="preserve">As </w:t>
      </w:r>
      <w:del w:id="17" w:author="Bastian Greshake Tzovaras" w:date="2018-04-06T15:28:00Z">
        <w:r w:rsidRPr="00076E91" w:rsidDel="00913BA6">
          <w:rPr>
            <w:szCs w:val="24"/>
          </w:rPr>
          <w:delText xml:space="preserve">an </w:delText>
        </w:r>
      </w:del>
      <w:r w:rsidRPr="00076E91">
        <w:rPr>
          <w:szCs w:val="24"/>
        </w:rPr>
        <w:t>extreme case</w:t>
      </w:r>
      <w:ins w:id="18" w:author="Bastian Greshake Tzovaras" w:date="2018-04-06T15:28:00Z">
        <w:r w:rsidR="00913BA6">
          <w:rPr>
            <w:szCs w:val="24"/>
          </w:rPr>
          <w:t>s</w:t>
        </w:r>
      </w:ins>
      <w:r w:rsidRPr="00076E91">
        <w:rPr>
          <w:szCs w:val="24"/>
        </w:rPr>
        <w:t xml:space="preserve"> of the parasitic relationship</w:t>
      </w:r>
      <w:ins w:id="19" w:author="Bastian Greshake Tzovaras" w:date="2018-04-06T15:28:00Z">
        <w:r w:rsidR="00913BA6">
          <w:rPr>
            <w:szCs w:val="24"/>
          </w:rPr>
          <w:t>s</w:t>
        </w:r>
        <w:commentRangeEnd w:id="16"/>
        <w:r w:rsidR="00913BA6">
          <w:rPr>
            <w:rStyle w:val="CommentReference"/>
          </w:rPr>
          <w:commentReference w:id="16"/>
        </w:r>
      </w:ins>
      <w:r w:rsidRPr="00076E91">
        <w:rPr>
          <w:szCs w:val="24"/>
        </w:rPr>
        <w:t>, the unicellular microsporidia are</w:t>
      </w:r>
      <w:r w:rsidR="007C5720" w:rsidRPr="00076E91">
        <w:rPr>
          <w:szCs w:val="24"/>
        </w:rPr>
        <w:t xml:space="preserve"> obligate</w:t>
      </w:r>
      <w:r w:rsidRPr="00076E91">
        <w:rPr>
          <w:szCs w:val="24"/>
        </w:rPr>
        <w:t>d dependent on their host</w:t>
      </w:r>
      <w:r w:rsidR="000924F2">
        <w:rPr>
          <w:szCs w:val="24"/>
        </w:rPr>
        <w:t xml:space="preserve"> </w:t>
      </w:r>
      <w:r w:rsidR="000924F2">
        <w:rPr>
          <w:szCs w:val="24"/>
        </w:rPr>
        <w:fldChar w:fldCharType="begin"/>
      </w:r>
      <w:r w:rsidR="000924F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0924F2">
        <w:rPr>
          <w:szCs w:val="24"/>
        </w:rPr>
        <w:fldChar w:fldCharType="separate"/>
      </w:r>
      <w:r w:rsidR="000924F2">
        <w:rPr>
          <w:noProof/>
          <w:szCs w:val="24"/>
        </w:rPr>
        <w:t>(Agnew et al. 2003)</w:t>
      </w:r>
      <w:r w:rsidR="000924F2">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w:t>
      </w:r>
      <w:commentRangeStart w:id="20"/>
      <w:r w:rsidR="00CF705C" w:rsidRPr="00076E91">
        <w:rPr>
          <w:szCs w:val="24"/>
        </w:rPr>
        <w:t xml:space="preserve">microsporidia can only be visible as a spore in different </w:t>
      </w:r>
      <w:commentRangeEnd w:id="20"/>
      <w:r w:rsidR="00AE1672">
        <w:rPr>
          <w:rStyle w:val="CommentReference"/>
        </w:rPr>
        <w:commentReference w:id="20"/>
      </w:r>
      <w:r w:rsidR="00CF705C" w:rsidRPr="00076E91">
        <w:rPr>
          <w:szCs w:val="24"/>
        </w:rPr>
        <w:t>form</w:t>
      </w:r>
      <w:r w:rsidR="0074434C" w:rsidRPr="00076E91">
        <w:rPr>
          <w:szCs w:val="24"/>
        </w:rPr>
        <w:t>s with the size range from 1μm to 40μm</w:t>
      </w:r>
      <w:r w:rsidR="000924F2">
        <w:rPr>
          <w:szCs w:val="24"/>
        </w:rPr>
        <w:t xml:space="preserve"> </w:t>
      </w:r>
      <w:r w:rsidR="000924F2">
        <w:rPr>
          <w:szCs w:val="24"/>
        </w:rPr>
        <w:fldChar w:fldCharType="begin"/>
      </w:r>
      <w:r w:rsidR="000924F2">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0924F2">
        <w:rPr>
          <w:szCs w:val="24"/>
        </w:rPr>
        <w:fldChar w:fldCharType="separate"/>
      </w:r>
      <w:r w:rsidR="000924F2">
        <w:rPr>
          <w:noProof/>
          <w:szCs w:val="24"/>
        </w:rPr>
        <w:t>(Keeling and Fast 2002)</w:t>
      </w:r>
      <w:r w:rsidR="000924F2">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tube </w:t>
      </w:r>
      <w:r w:rsidR="000924F2">
        <w:rPr>
          <w:szCs w:val="24"/>
        </w:rPr>
        <w:t xml:space="preserve"> </w:t>
      </w:r>
      <w:r w:rsidR="000924F2">
        <w:rPr>
          <w:szCs w:val="24"/>
        </w:rPr>
        <w:fldChar w:fldCharType="begin"/>
      </w:r>
      <w:r w:rsidR="000924F2">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0924F2">
        <w:rPr>
          <w:szCs w:val="24"/>
        </w:rPr>
        <w:fldChar w:fldCharType="separate"/>
      </w:r>
      <w:r w:rsidR="000924F2">
        <w:rPr>
          <w:noProof/>
          <w:szCs w:val="24"/>
        </w:rPr>
        <w:t>(Fast and Keeling 2001)</w:t>
      </w:r>
      <w:r w:rsidR="000924F2">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w:t>
      </w:r>
      <w:r w:rsidR="000924F2">
        <w:rPr>
          <w:szCs w:val="24"/>
        </w:rPr>
        <w:t xml:space="preserve"> </w:t>
      </w:r>
      <w:r w:rsidR="000924F2">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121447">
        <w:rPr>
          <w:szCs w:val="24"/>
        </w:rPr>
        <w:instrText xml:space="preserve"> ADDIN EN.CITE </w:instrText>
      </w:r>
      <w:r w:rsidR="00121447">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121447">
        <w:rPr>
          <w:szCs w:val="24"/>
        </w:rPr>
        <w:instrText xml:space="preserve"> ADDIN EN.CITE.DATA </w:instrText>
      </w:r>
      <w:r w:rsidR="00121447">
        <w:rPr>
          <w:szCs w:val="24"/>
        </w:rPr>
      </w:r>
      <w:r w:rsidR="00121447">
        <w:rPr>
          <w:szCs w:val="24"/>
        </w:rPr>
        <w:fldChar w:fldCharType="end"/>
      </w:r>
      <w:r w:rsidR="000924F2">
        <w:rPr>
          <w:szCs w:val="24"/>
        </w:rPr>
      </w:r>
      <w:r w:rsidR="000924F2">
        <w:rPr>
          <w:szCs w:val="24"/>
        </w:rPr>
        <w:fldChar w:fldCharType="separate"/>
      </w:r>
      <w:r w:rsidR="00121447">
        <w:rPr>
          <w:noProof/>
          <w:szCs w:val="24"/>
        </w:rPr>
        <w:t>(Scanlon et al. 2000; Vivarès and Méténier 2001; Dean, Hirt, and Embley 2016)</w:t>
      </w:r>
      <w:r w:rsidR="000924F2">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076E91" w:rsidRDefault="00F72D39" w:rsidP="008D799A">
      <w:pPr>
        <w:spacing w:after="0" w:line="360" w:lineRule="auto"/>
        <w:rPr>
          <w:szCs w:val="24"/>
        </w:rPr>
      </w:pPr>
      <w:r w:rsidRPr="00076E91">
        <w:rPr>
          <w:szCs w:val="24"/>
          <w:highlight w:val="yellow"/>
        </w:rPr>
        <w:t xml:space="preserve">The reduction of microsporidian genomes and </w:t>
      </w:r>
      <w:r w:rsidR="006135E9" w:rsidRPr="00076E91">
        <w:rPr>
          <w:szCs w:val="24"/>
          <w:highlight w:val="yellow"/>
        </w:rPr>
        <w:t>metabolism</w:t>
      </w:r>
    </w:p>
    <w:p w14:paraId="4B61734C" w14:textId="655B7970" w:rsidR="005F4549" w:rsidRPr="00076E91" w:rsidRDefault="00F7283D" w:rsidP="001C1844">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21447">
        <w:rPr>
          <w:szCs w:val="24"/>
        </w:rPr>
        <w:t xml:space="preserve"> </w: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 </w:instrTex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EN.CITE.DATA </w:instrText>
      </w:r>
      <w:r w:rsidR="00121447">
        <w:rPr>
          <w:szCs w:val="24"/>
        </w:rPr>
      </w:r>
      <w:r w:rsidR="00121447">
        <w:rPr>
          <w:szCs w:val="24"/>
        </w:rPr>
        <w:fldChar w:fldCharType="end"/>
      </w:r>
      <w:r w:rsidR="00121447">
        <w:rPr>
          <w:szCs w:val="24"/>
        </w:rPr>
      </w:r>
      <w:r w:rsidR="00121447">
        <w:rPr>
          <w:szCs w:val="24"/>
        </w:rPr>
        <w:fldChar w:fldCharType="separate"/>
      </w:r>
      <w:r w:rsidR="00121447">
        <w:rPr>
          <w:noProof/>
          <w:szCs w:val="24"/>
        </w:rPr>
        <w:t>(Keeling and Fast 2002; Peyretaillade et al. 2012)</w:t>
      </w:r>
      <w:r w:rsidR="00121447">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875C6F">
        <w:rPr>
          <w:szCs w:val="24"/>
        </w:rPr>
        <w:t xml:space="preserve"> </w: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 </w:instrTex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EN.CITE.DATA </w:instrText>
      </w:r>
      <w:r w:rsidR="00875C6F">
        <w:rPr>
          <w:szCs w:val="24"/>
        </w:rPr>
      </w:r>
      <w:r w:rsidR="00875C6F">
        <w:rPr>
          <w:szCs w:val="24"/>
        </w:rPr>
        <w:fldChar w:fldCharType="end"/>
      </w:r>
      <w:r w:rsidR="00875C6F">
        <w:rPr>
          <w:szCs w:val="24"/>
        </w:rPr>
      </w:r>
      <w:r w:rsidR="00875C6F">
        <w:rPr>
          <w:szCs w:val="24"/>
        </w:rPr>
        <w:fldChar w:fldCharType="separate"/>
      </w:r>
      <w:r w:rsidR="00875C6F">
        <w:rPr>
          <w:noProof/>
          <w:szCs w:val="24"/>
        </w:rPr>
        <w:t>(Keeling and Fast 2002; Wiredu Boakye et al. 2017)</w:t>
      </w:r>
      <w:r w:rsidR="00875C6F">
        <w:rPr>
          <w:szCs w:val="24"/>
        </w:rPr>
        <w:fldChar w:fldCharType="end"/>
      </w:r>
      <w:r w:rsidR="00302532" w:rsidRPr="00076E91">
        <w:rPr>
          <w:szCs w:val="24"/>
        </w:rPr>
        <w:t xml:space="preserve">. </w:t>
      </w:r>
      <w:r w:rsidR="00A303F4" w:rsidRPr="00076E91">
        <w:rPr>
          <w:szCs w:val="24"/>
        </w:rPr>
        <w:t>In some cases, microsporidia genome size is just in the range of bacterial intracellular parasites</w:t>
      </w:r>
      <w:r w:rsidR="00875C6F">
        <w:rPr>
          <w:szCs w:val="24"/>
        </w:rPr>
        <w:t xml:space="preserve"> </w:t>
      </w:r>
      <w:r w:rsidR="00875C6F">
        <w:rPr>
          <w:szCs w:val="24"/>
        </w:rPr>
        <w:fldChar w:fldCharType="begin"/>
      </w:r>
      <w:r w:rsidR="00875C6F">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75C6F">
        <w:rPr>
          <w:szCs w:val="24"/>
        </w:rPr>
        <w:fldChar w:fldCharType="separate"/>
      </w:r>
      <w:r w:rsidR="00875C6F">
        <w:rPr>
          <w:noProof/>
          <w:szCs w:val="24"/>
        </w:rPr>
        <w:t>(Vivarès and Méténier 2001)</w:t>
      </w:r>
      <w:r w:rsidR="00875C6F">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w:t>
      </w:r>
      <w:commentRangeStart w:id="21"/>
      <w:r w:rsidR="008613DB" w:rsidRPr="00076E91">
        <w:rPr>
          <w:szCs w:val="24"/>
        </w:rPr>
        <w:t>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commentRangeEnd w:id="21"/>
      <w:r w:rsidR="00AE1672">
        <w:rPr>
          <w:rStyle w:val="CommentReference"/>
        </w:rPr>
        <w:commentReference w:id="21"/>
      </w:r>
      <w:r w:rsidR="00875C6F">
        <w:rPr>
          <w:szCs w:val="24"/>
        </w:rPr>
        <w:fldChar w:fldCharType="begin"/>
      </w:r>
      <w:r w:rsidR="00875C6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75C6F">
        <w:rPr>
          <w:szCs w:val="24"/>
        </w:rPr>
        <w:fldChar w:fldCharType="separate"/>
      </w:r>
      <w:r w:rsidR="00875C6F">
        <w:rPr>
          <w:noProof/>
          <w:szCs w:val="24"/>
        </w:rPr>
        <w:t>(Corradi et al. 2010)</w:t>
      </w:r>
      <w:r w:rsidR="00875C6F">
        <w:rPr>
          <w:szCs w:val="24"/>
        </w:rPr>
        <w:fldChar w:fldCharType="end"/>
      </w:r>
      <w:r w:rsidR="00F736E6" w:rsidRPr="00076E91">
        <w:rPr>
          <w:szCs w:val="24"/>
        </w:rPr>
        <w:t xml:space="preserve">. </w:t>
      </w:r>
      <w:r w:rsidR="008005A9" w:rsidRPr="00076E91">
        <w:rPr>
          <w:szCs w:val="24"/>
        </w:rPr>
        <w:t xml:space="preserve">As a result of the genome reduction, the microsporidia have only </w:t>
      </w:r>
      <w:commentRangeStart w:id="22"/>
      <w:r w:rsidR="008005A9" w:rsidRPr="00076E91">
        <w:rPr>
          <w:szCs w:val="24"/>
        </w:rPr>
        <w:t xml:space="preserve">approximately 1,750 to 3,266 </w:t>
      </w:r>
      <w:commentRangeEnd w:id="22"/>
      <w:r w:rsidR="00AE1672">
        <w:rPr>
          <w:rStyle w:val="CommentReference"/>
        </w:rPr>
        <w:commentReference w:id="22"/>
      </w:r>
      <w:r w:rsidR="004A193B" w:rsidRPr="00076E91">
        <w:rPr>
          <w:szCs w:val="24"/>
        </w:rPr>
        <w:t>protein coding genes</w:t>
      </w:r>
      <w:r w:rsidR="008005A9" w:rsidRPr="00076E91">
        <w:rPr>
          <w:szCs w:val="24"/>
        </w:rPr>
        <w:t>, which are thought to be essential for their parasitic su</w:t>
      </w:r>
      <w:r w:rsidR="004A193B" w:rsidRPr="00076E91">
        <w:rPr>
          <w:szCs w:val="24"/>
        </w:rPr>
        <w:t>rvival</w:t>
      </w:r>
      <w:r w:rsidR="0044674A">
        <w:rPr>
          <w:szCs w:val="24"/>
        </w:rPr>
        <w:t xml:space="preserve"> </w: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 </w:instrTex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EN.CITE.DATA </w:instrText>
      </w:r>
      <w:r w:rsidR="0044674A">
        <w:rPr>
          <w:szCs w:val="24"/>
        </w:rPr>
      </w:r>
      <w:r w:rsidR="0044674A">
        <w:rPr>
          <w:szCs w:val="24"/>
        </w:rPr>
        <w:fldChar w:fldCharType="end"/>
      </w:r>
      <w:r w:rsidR="0044674A">
        <w:rPr>
          <w:szCs w:val="24"/>
        </w:rPr>
      </w:r>
      <w:r w:rsidR="0044674A">
        <w:rPr>
          <w:szCs w:val="24"/>
        </w:rPr>
        <w:fldChar w:fldCharType="separate"/>
      </w:r>
      <w:r w:rsidR="0044674A">
        <w:rPr>
          <w:noProof/>
          <w:szCs w:val="24"/>
        </w:rPr>
        <w:t>(Agnew et al. 2003; Nakjang et al. 2013)</w:t>
      </w:r>
      <w:r w:rsidR="0044674A">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 xml:space="preserve">mostly shorter than their orthologs </w:t>
      </w:r>
      <w:r w:rsidR="00076E91">
        <w:rPr>
          <w:szCs w:val="24"/>
        </w:rPr>
        <w:lastRenderedPageBreak/>
        <w:t>from other organisms</w:t>
      </w:r>
      <w:r w:rsidR="004F1F3E">
        <w:rPr>
          <w:szCs w:val="24"/>
        </w:rPr>
        <w:t xml:space="preserve"> </w:t>
      </w:r>
      <w:r w:rsidR="004F1F3E">
        <w:rPr>
          <w:szCs w:val="24"/>
        </w:rPr>
        <w:fldChar w:fldCharType="begin"/>
      </w:r>
      <w:r w:rsidR="004F1F3E">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4F1F3E">
        <w:rPr>
          <w:szCs w:val="24"/>
        </w:rPr>
        <w:fldChar w:fldCharType="separate"/>
      </w:r>
      <w:r w:rsidR="004F1F3E">
        <w:rPr>
          <w:noProof/>
          <w:szCs w:val="24"/>
        </w:rPr>
        <w:t>(Katinka et al. 2001)</w:t>
      </w:r>
      <w:r w:rsidR="004F1F3E">
        <w:rPr>
          <w:szCs w:val="24"/>
        </w:rPr>
        <w:fldChar w:fldCharType="end"/>
      </w:r>
      <w:r w:rsidR="00076E91">
        <w:rPr>
          <w:szCs w:val="24"/>
        </w:rPr>
        <w:t xml:space="preserve">. They are flanked by short intergenic spaces, </w:t>
      </w:r>
      <w:r w:rsidR="00A233A6">
        <w:rPr>
          <w:szCs w:val="24"/>
        </w:rPr>
        <w:t>have few introns and repeat sequences</w:t>
      </w:r>
      <w:r w:rsidR="00360BBF">
        <w:rPr>
          <w:szCs w:val="24"/>
        </w:rPr>
        <w:t xml:space="preserve"> </w: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 </w:instrTex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(Keeling and Fast 2002; Corradi et al. 2010)</w:t>
      </w:r>
      <w:r w:rsidR="00360BBF">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 xml:space="preserve">genes are </w:t>
      </w:r>
      <w:del w:id="23" w:author="Bastian Greshake Tzovaras" w:date="2018-04-06T15:32:00Z">
        <w:r w:rsidR="00A233A6" w:rsidDel="001C1844">
          <w:rPr>
            <w:szCs w:val="24"/>
          </w:rPr>
          <w:delText xml:space="preserve">overlapped </w:delText>
        </w:r>
      </w:del>
      <w:ins w:id="24" w:author="Bastian Greshake Tzovaras" w:date="2018-04-06T15:32:00Z">
        <w:r w:rsidR="001C1844">
          <w:rPr>
            <w:szCs w:val="24"/>
          </w:rPr>
          <w:t>ov</w:t>
        </w:r>
      </w:ins>
      <w:ins w:id="25" w:author="Bastian Greshake Tzovaras" w:date="2018-04-06T15:33:00Z">
        <w:r w:rsidR="001C1844">
          <w:rPr>
            <w:szCs w:val="24"/>
          </w:rPr>
          <w:t>erlapping</w:t>
        </w:r>
      </w:ins>
      <w:ins w:id="26" w:author="Bastian Greshake Tzovaras" w:date="2018-04-06T15:32:00Z">
        <w:r w:rsidR="001C1844">
          <w:rPr>
            <w:szCs w:val="24"/>
          </w:rPr>
          <w:t xml:space="preserve"> </w:t>
        </w:r>
      </w:ins>
      <w:r w:rsidR="00A233A6">
        <w:rPr>
          <w:szCs w:val="24"/>
        </w:rPr>
        <w:t>with each others</w:t>
      </w:r>
      <w:r w:rsidR="00360BBF">
        <w:rPr>
          <w:szCs w:val="24"/>
        </w:rPr>
        <w:t xml:space="preserve"> </w:t>
      </w:r>
      <w:r w:rsidR="00360BBF">
        <w:rPr>
          <w:szCs w:val="24"/>
        </w:rPr>
        <w:fldChar w:fldCharType="begin"/>
      </w:r>
      <w:r w:rsidR="00360BB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360BBF">
        <w:rPr>
          <w:szCs w:val="24"/>
        </w:rPr>
        <w:fldChar w:fldCharType="separate"/>
      </w:r>
      <w:r w:rsidR="00360BBF">
        <w:rPr>
          <w:noProof/>
          <w:szCs w:val="24"/>
        </w:rPr>
        <w:t>(Corradi et al. 2010)</w:t>
      </w:r>
      <w:r w:rsidR="00360BBF">
        <w:rPr>
          <w:szCs w:val="24"/>
        </w:rPr>
        <w:fldChar w:fldCharType="end"/>
      </w:r>
      <w:r w:rsidR="001B1936">
        <w:rPr>
          <w:szCs w:val="24"/>
        </w:rPr>
        <w:t>.</w:t>
      </w:r>
    </w:p>
    <w:p w14:paraId="69EDAC56" w14:textId="3C42B912"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360BBF">
        <w:rPr>
          <w:szCs w:val="24"/>
        </w:rPr>
        <w:t xml:space="preserve"> </w: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 </w:instrTex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(Nakjang et al. 2013)</w:t>
      </w:r>
      <w:r w:rsidR="00360BBF">
        <w:rPr>
          <w:szCs w:val="24"/>
        </w:rPr>
        <w:fldChar w:fldCharType="end"/>
      </w:r>
      <w:r w:rsidR="007665F0">
        <w:rPr>
          <w:szCs w:val="24"/>
        </w:rPr>
        <w:t xml:space="preserve">. </w:t>
      </w:r>
      <w:r w:rsidR="00360BBF">
        <w:rPr>
          <w:szCs w:val="24"/>
        </w:rPr>
        <w:t xml:space="preserve">Microsporidia </w:t>
      </w:r>
      <w:r w:rsidR="006F3550">
        <w:rPr>
          <w:szCs w:val="24"/>
        </w:rPr>
        <w:t xml:space="preserve">strongly depend on their host for nutrients due to </w:t>
      </w:r>
      <w:r w:rsidR="00DC4B16">
        <w:rPr>
          <w:szCs w:val="24"/>
        </w:rPr>
        <w:t>the lack of mitochondria and genes for many biosynthesis pathways</w:t>
      </w:r>
      <w:r w:rsidR="008C6C5A">
        <w:rPr>
          <w:szCs w:val="24"/>
        </w:rPr>
        <w:t xml:space="preserve">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w:t>
      </w:r>
      <w:ins w:id="27" w:author="Bastian Greshake Tzovaras" w:date="2018-04-06T15:33:00Z">
        <w:r w:rsidR="008E4131">
          <w:rPr>
            <w:szCs w:val="24"/>
          </w:rPr>
          <w:t>s</w:t>
        </w:r>
      </w:ins>
      <w:r w:rsidR="00AC78D5">
        <w:rPr>
          <w:szCs w:val="24"/>
        </w:rPr>
        <w:t xml:space="preserve">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biosynthesis</w:t>
      </w:r>
      <w:r w:rsidR="008C6C5A">
        <w:rPr>
          <w:szCs w:val="24"/>
        </w:rPr>
        <w:t xml:space="preserve"> </w: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 </w:instrTex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(Heinz et al. 2014; Dean, Hirt, and Embley 2016)</w:t>
      </w:r>
      <w:r w:rsidR="008C6C5A">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8D799A">
      <w:pPr>
        <w:spacing w:after="0" w:line="360" w:lineRule="auto"/>
        <w:rPr>
          <w:szCs w:val="24"/>
        </w:rPr>
      </w:pPr>
      <w:r w:rsidRPr="00CC29EE">
        <w:rPr>
          <w:szCs w:val="24"/>
          <w:highlight w:val="yellow"/>
        </w:rPr>
        <w:t>The o</w:t>
      </w:r>
      <w:r w:rsidR="006136AB" w:rsidRPr="00CC29EE">
        <w:rPr>
          <w:szCs w:val="24"/>
          <w:highlight w:val="yellow"/>
        </w:rPr>
        <w:t>rigin of microsporidia</w:t>
      </w:r>
    </w:p>
    <w:p w14:paraId="51EB011F" w14:textId="3E834207" w:rsidR="006136AB" w:rsidRPr="00BA7755" w:rsidRDefault="00344C07" w:rsidP="00B056AB">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commentRangeStart w:id="28"/>
      <w:r w:rsidR="00E46BCB">
        <w:rPr>
          <w:szCs w:val="24"/>
        </w:rPr>
        <w:t>microsporid</w:t>
      </w:r>
      <w:ins w:id="29" w:author="Bastian Greshake Tzovaras" w:date="2018-04-06T15:33:00Z">
        <w:r w:rsidR="00F72B6F">
          <w:rPr>
            <w:szCs w:val="24"/>
          </w:rPr>
          <w:t>ium</w:t>
        </w:r>
        <w:commentRangeEnd w:id="28"/>
        <w:r w:rsidR="00F72B6F">
          <w:rPr>
            <w:rStyle w:val="CommentReference"/>
          </w:rPr>
          <w:commentReference w:id="28"/>
        </w:r>
      </w:ins>
      <w:del w:id="30" w:author="Bastian Greshake Tzovaras" w:date="2018-04-06T15:33:00Z">
        <w:r w:rsidR="00E46BCB" w:rsidDel="00F72B6F">
          <w:rPr>
            <w:szCs w:val="24"/>
          </w:rPr>
          <w:delText>ia</w:delText>
        </w:r>
      </w:del>
      <w:r w:rsidR="00E46BCB">
        <w:rPr>
          <w:szCs w:val="24"/>
        </w:rPr>
        <w:t xml:space="preserve">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2467B0">
        <w:rPr>
          <w:szCs w:val="24"/>
        </w:rPr>
        <w:t xml:space="preserve"> </w:t>
      </w:r>
      <w:r w:rsidR="002467B0">
        <w:rPr>
          <w:szCs w:val="24"/>
        </w:rPr>
        <w:fldChar w:fldCharType="begin"/>
      </w:r>
      <w:r w:rsidR="002467B0">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2467B0">
        <w:rPr>
          <w:szCs w:val="24"/>
        </w:rPr>
        <w:fldChar w:fldCharType="separate"/>
      </w:r>
      <w:r w:rsidR="002467B0">
        <w:rPr>
          <w:noProof/>
          <w:szCs w:val="24"/>
        </w:rPr>
        <w:t>(Naegeli 1857)</w:t>
      </w:r>
      <w:r w:rsidR="002467B0">
        <w:rPr>
          <w:szCs w:val="24"/>
        </w:rPr>
        <w:fldChar w:fldCharType="end"/>
      </w:r>
      <w:r w:rsidR="004E1B1F">
        <w:rPr>
          <w:szCs w:val="24"/>
        </w:rPr>
        <w:t xml:space="preserve">. </w:t>
      </w:r>
      <w:r w:rsidR="00B95740">
        <w:rPr>
          <w:szCs w:val="24"/>
        </w:rPr>
        <w:t>Thereafter</w:t>
      </w:r>
      <w:r w:rsidR="00B451E5">
        <w:rPr>
          <w:szCs w:val="24"/>
        </w:rPr>
        <w:t xml:space="preserve">, </w:t>
      </w:r>
      <w:del w:id="31" w:author="Bastian Greshake Tzovaras" w:date="2018-04-06T15:34:00Z">
        <w:r w:rsidR="00765E59" w:rsidDel="00F72B6F">
          <w:rPr>
            <w:szCs w:val="24"/>
          </w:rPr>
          <w:delText xml:space="preserve">some </w:delText>
        </w:r>
      </w:del>
      <w:r w:rsidR="00765E59">
        <w:rPr>
          <w:szCs w:val="24"/>
        </w:rPr>
        <w:t xml:space="preserve">electron microscopy studies </w:t>
      </w:r>
      <w:ins w:id="32" w:author="Bastian Greshake Tzovaras" w:date="2018-04-06T15:35:00Z">
        <w:r w:rsidR="00F72B6F">
          <w:rPr>
            <w:szCs w:val="24"/>
          </w:rPr>
          <w:t xml:space="preserve">first </w:t>
        </w:r>
      </w:ins>
      <w:r w:rsidR="00B76AAC">
        <w:rPr>
          <w:szCs w:val="24"/>
        </w:rPr>
        <w:t>reassigned</w:t>
      </w:r>
      <w:r w:rsidR="001305BA">
        <w:rPr>
          <w:szCs w:val="24"/>
        </w:rPr>
        <w:t xml:space="preserve"> </w:t>
      </w:r>
      <w:r w:rsidR="007B6ABF">
        <w:rPr>
          <w:szCs w:val="24"/>
        </w:rPr>
        <w:t xml:space="preserve">microsporidia </w:t>
      </w:r>
      <w:del w:id="33" w:author="Bastian Greshake Tzovaras" w:date="2018-04-06T15:35:00Z">
        <w:r w:rsidR="005F3287" w:rsidDel="00F72B6F">
          <w:rPr>
            <w:szCs w:val="24"/>
          </w:rPr>
          <w:delText xml:space="preserve">in </w:delText>
        </w:r>
      </w:del>
      <w:ins w:id="34" w:author="Bastian Greshake Tzovaras" w:date="2018-04-06T15:35:00Z">
        <w:r w:rsidR="00F72B6F">
          <w:rPr>
            <w:szCs w:val="24"/>
          </w:rPr>
          <w:t xml:space="preserve">to </w:t>
        </w:r>
      </w:ins>
      <w:r w:rsidR="005F3287">
        <w:rPr>
          <w:szCs w:val="24"/>
        </w:rPr>
        <w:t xml:space="preserve">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del w:id="35" w:author="Bastian Greshake Tzovaras" w:date="2018-04-06T15:35:00Z">
        <w:r w:rsidR="006160D6" w:rsidDel="00F72B6F">
          <w:rPr>
            <w:szCs w:val="24"/>
          </w:rPr>
          <w:delText xml:space="preserve">in </w:delText>
        </w:r>
      </w:del>
      <w:ins w:id="36" w:author="Bastian Greshake Tzovaras" w:date="2018-04-06T15:35:00Z">
        <w:r w:rsidR="00F72B6F">
          <w:rPr>
            <w:szCs w:val="24"/>
          </w:rPr>
          <w:t xml:space="preserve">to </w:t>
        </w:r>
      </w:ins>
      <w:r w:rsidR="006160D6">
        <w:rPr>
          <w:szCs w:val="24"/>
        </w:rPr>
        <w:t xml:space="preserve">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w:t>
      </w:r>
      <w:r w:rsidR="002467B0">
        <w:rPr>
          <w:szCs w:val="24"/>
        </w:rPr>
        <w:t xml:space="preserve"> </w:t>
      </w:r>
      <w:r w:rsidR="002467B0">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 </w:instrText>
      </w:r>
      <w:r w:rsidR="00195306">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EN.CITE.DATA </w:instrText>
      </w:r>
      <w:r w:rsidR="00195306">
        <w:rPr>
          <w:szCs w:val="24"/>
        </w:rPr>
      </w:r>
      <w:r w:rsidR="00195306">
        <w:rPr>
          <w:szCs w:val="24"/>
        </w:rPr>
        <w:fldChar w:fldCharType="end"/>
      </w:r>
      <w:r w:rsidR="002467B0">
        <w:rPr>
          <w:szCs w:val="24"/>
        </w:rPr>
      </w:r>
      <w:r w:rsidR="002467B0">
        <w:rPr>
          <w:szCs w:val="24"/>
        </w:rPr>
        <w:fldChar w:fldCharType="separate"/>
      </w:r>
      <w:r w:rsidR="00195306">
        <w:rPr>
          <w:noProof/>
          <w:szCs w:val="24"/>
        </w:rPr>
        <w:t>(Kudo and Daniels 1963; Heinz et al. 2014)</w:t>
      </w:r>
      <w:r w:rsidR="002467B0">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small and large subunit of ribosomal RNAs of the microsporid</w:t>
      </w:r>
      <w:ins w:id="37" w:author="Bastian Greshake Tzovaras" w:date="2018-04-06T15:35:00Z">
        <w:r w:rsidR="00E52BDE">
          <w:rPr>
            <w:szCs w:val="24"/>
          </w:rPr>
          <w:t>ium</w:t>
        </w:r>
      </w:ins>
      <w:del w:id="38" w:author="Bastian Greshake Tzovaras" w:date="2018-04-06T15:35:00Z">
        <w:r w:rsidR="003826D1" w:rsidDel="00E52BDE">
          <w:rPr>
            <w:szCs w:val="24"/>
          </w:rPr>
          <w:delText>a</w:delText>
        </w:r>
      </w:del>
      <w:r w:rsidR="003826D1">
        <w:rPr>
          <w:szCs w:val="24"/>
        </w:rPr>
        <w:t xml:space="preserve">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w:t>
      </w:r>
      <w:r w:rsidR="00195306">
        <w:rPr>
          <w:szCs w:val="24"/>
        </w:rPr>
        <w:t xml:space="preserve"> </w:t>
      </w:r>
      <w:r w:rsidR="00195306">
        <w:rPr>
          <w:szCs w:val="24"/>
        </w:rPr>
        <w:fldChar w:fldCharType="begin"/>
      </w:r>
      <w:r w:rsidR="00195306">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sidR="00195306">
        <w:rPr>
          <w:szCs w:val="24"/>
        </w:rPr>
        <w:fldChar w:fldCharType="separate"/>
      </w:r>
      <w:r w:rsidR="00195306">
        <w:rPr>
          <w:noProof/>
          <w:szCs w:val="24"/>
        </w:rPr>
        <w:t>(Vossbrinck et al. 1987)</w:t>
      </w:r>
      <w:r w:rsidR="00195306">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w:t>
      </w:r>
      <w:ins w:id="39" w:author="Bastian Greshake Tzovaras" w:date="2018-04-06T15:36:00Z">
        <w:r w:rsidR="00CA53D5">
          <w:rPr>
            <w:szCs w:val="24"/>
          </w:rPr>
          <w:t xml:space="preserve">has been </w:t>
        </w:r>
      </w:ins>
      <w:r w:rsidR="00AE623B">
        <w:rPr>
          <w:szCs w:val="24"/>
        </w:rPr>
        <w:t xml:space="preserve">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195306">
        <w:rPr>
          <w:szCs w:val="24"/>
        </w:rPr>
        <w:t xml:space="preserve"> </w:t>
      </w:r>
      <w:r w:rsidR="00195306">
        <w:rPr>
          <w:szCs w:val="24"/>
        </w:rPr>
        <w:fldChar w:fldCharType="begin"/>
      </w:r>
      <w:r w:rsidR="00195306">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195306">
        <w:rPr>
          <w:szCs w:val="24"/>
        </w:rPr>
        <w:fldChar w:fldCharType="separate"/>
      </w:r>
      <w:r w:rsidR="00195306">
        <w:rPr>
          <w:noProof/>
          <w:szCs w:val="24"/>
        </w:rPr>
        <w:t>(Corradi and Keeling 2009)</w:t>
      </w:r>
      <w:r w:rsidR="00195306">
        <w:rPr>
          <w:szCs w:val="24"/>
        </w:rPr>
        <w:fldChar w:fldCharType="end"/>
      </w:r>
      <w:r w:rsidR="00DF78B7">
        <w:rPr>
          <w:szCs w:val="24"/>
        </w:rPr>
        <w:t>.</w:t>
      </w:r>
      <w:r w:rsidR="006941A9">
        <w:rPr>
          <w:szCs w:val="24"/>
        </w:rPr>
        <w:t xml:space="preserve"> </w:t>
      </w:r>
      <w:r w:rsidR="003C69BE">
        <w:rPr>
          <w:szCs w:val="24"/>
        </w:rPr>
        <w:lastRenderedPageBreak/>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commentRangeStart w:id="40"/>
      <w:r w:rsidR="00832D6D">
        <w:rPr>
          <w:szCs w:val="24"/>
        </w:rPr>
        <w:t xml:space="preserve">was </w:t>
      </w:r>
      <w:r w:rsidR="00EB063E">
        <w:rPr>
          <w:szCs w:val="24"/>
        </w:rPr>
        <w:t>always doubted</w:t>
      </w:r>
      <w:commentRangeEnd w:id="40"/>
      <w:r w:rsidR="00CA53D5">
        <w:rPr>
          <w:rStyle w:val="CommentReference"/>
        </w:rPr>
        <w:commentReference w:id="40"/>
      </w:r>
      <w:r w:rsidR="00EB063E">
        <w:rPr>
          <w:szCs w:val="24"/>
        </w:rPr>
        <w:t>.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w:t>
      </w:r>
      <w:r w:rsidR="00CA271D">
        <w:rPr>
          <w:szCs w:val="24"/>
        </w:rPr>
        <w:t xml:space="preserve"> </w: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 </w:instrTex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(Felsenstein 1978; Corradi and Keeling 2009)</w:t>
      </w:r>
      <w:r w:rsidR="00CA271D">
        <w:rPr>
          <w:szCs w:val="24"/>
        </w:rPr>
        <w:fldChar w:fldCharType="end"/>
      </w:r>
      <w:r w:rsidR="00C54928">
        <w:rPr>
          <w:szCs w:val="24"/>
        </w:rPr>
        <w:t xml:space="preserve">. </w:t>
      </w:r>
      <w:r w:rsidR="00387308">
        <w:rPr>
          <w:szCs w:val="24"/>
        </w:rPr>
        <w:t>After more than 100 years from the report of Naegeli, microsporidia were re-classified as fungi by placing them either within or in the earliest branch of the fungal clade</w:t>
      </w:r>
      <w:r w:rsidR="00CA271D">
        <w:rPr>
          <w:szCs w:val="24"/>
        </w:rPr>
        <w:t xml:space="preserve"> </w:t>
      </w:r>
      <w:r w:rsidR="00CA271D">
        <w:rPr>
          <w:szCs w:val="24"/>
        </w:rPr>
        <w:fldChar w:fldCharType="begin"/>
      </w:r>
      <w:r w:rsidR="00CA271D">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CA271D">
        <w:rPr>
          <w:szCs w:val="24"/>
        </w:rPr>
        <w:fldChar w:fldCharType="separate"/>
      </w:r>
      <w:r w:rsidR="00CA271D">
        <w:rPr>
          <w:noProof/>
          <w:szCs w:val="24"/>
        </w:rPr>
        <w:t>(Cavalier-Smith 2004)</w:t>
      </w:r>
      <w:r w:rsidR="00CA271D">
        <w:rPr>
          <w:szCs w:val="24"/>
        </w:rPr>
        <w:fldChar w:fldCharType="end"/>
      </w:r>
      <w:r w:rsidR="00A43637">
        <w:rPr>
          <w:szCs w:val="24"/>
        </w:rPr>
        <w:t xml:space="preserve">. </w:t>
      </w:r>
      <w:commentRangeStart w:id="41"/>
      <w:r w:rsidR="008404F6">
        <w:rPr>
          <w:szCs w:val="24"/>
        </w:rPr>
        <w:t>This fungal relationship was firstly proved</w:t>
      </w:r>
      <w:commentRangeEnd w:id="41"/>
      <w:r w:rsidR="003C1F9B">
        <w:rPr>
          <w:rStyle w:val="CommentReference"/>
        </w:rPr>
        <w:commentReference w:id="41"/>
      </w:r>
      <w:r w:rsidR="008404F6">
        <w:rPr>
          <w:szCs w:val="24"/>
        </w:rPr>
        <w:t xml:space="preserve"> by the</w:t>
      </w:r>
      <w:r w:rsidR="00646B58">
        <w:rPr>
          <w:szCs w:val="24"/>
        </w:rPr>
        <w:t xml:space="preserve"> phylogenetic study of alpha- and beta-tubulins from several microsporidia species</w:t>
      </w:r>
      <w:r w:rsidR="00CA271D">
        <w:rPr>
          <w:szCs w:val="24"/>
        </w:rPr>
        <w:t xml:space="preserve"> </w: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 </w:instrTex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(Edlind et al. 1996; Keeling and Doolittle 1996)</w:t>
      </w:r>
      <w:r w:rsidR="00CA271D">
        <w:rPr>
          <w:szCs w:val="24"/>
        </w:rPr>
        <w:fldChar w:fldCharType="end"/>
      </w:r>
      <w:r w:rsidR="0092138C">
        <w:rPr>
          <w:szCs w:val="24"/>
        </w:rPr>
        <w:t xml:space="preserve">. </w:t>
      </w:r>
      <w:del w:id="42" w:author="Bastian Greshake Tzovaras" w:date="2018-04-06T15:37:00Z">
        <w:r w:rsidR="005B1DF8" w:rsidDel="003C1F9B">
          <w:rPr>
            <w:szCs w:val="24"/>
          </w:rPr>
          <w:delText xml:space="preserve">Afterward, </w:delText>
        </w:r>
        <w:r w:rsidR="00845752" w:rsidDel="003C1F9B">
          <w:rPr>
            <w:szCs w:val="24"/>
          </w:rPr>
          <w:delText>the</w:delText>
        </w:r>
      </w:del>
      <w:ins w:id="43" w:author="Bastian Greshake Tzovaras" w:date="2018-04-06T15:37:00Z">
        <w:r w:rsidR="003C1F9B">
          <w:rPr>
            <w:szCs w:val="24"/>
          </w:rPr>
          <w:t>Further</w:t>
        </w:r>
      </w:ins>
      <w:r w:rsidR="00537A5A">
        <w:rPr>
          <w:szCs w:val="24"/>
        </w:rPr>
        <w:t xml:space="preserve"> evidence for </w:t>
      </w:r>
      <w:r w:rsidR="00845752">
        <w:rPr>
          <w:szCs w:val="24"/>
        </w:rPr>
        <w:t xml:space="preserve">this </w:t>
      </w:r>
      <w:r w:rsidR="001A0943">
        <w:rPr>
          <w:szCs w:val="24"/>
        </w:rPr>
        <w:t xml:space="preserve">hypothesis </w:t>
      </w:r>
      <w:del w:id="44" w:author="Bastian Greshake Tzovaras" w:date="2018-04-06T15:37:00Z">
        <w:r w:rsidR="008134DE" w:rsidDel="003C1F9B">
          <w:rPr>
            <w:szCs w:val="24"/>
          </w:rPr>
          <w:delText xml:space="preserve">has been becoming stronger with </w:delText>
        </w:r>
      </w:del>
      <w:ins w:id="45" w:author="Bastian Greshake Tzovaras" w:date="2018-04-06T15:37:00Z">
        <w:r w:rsidR="003C1F9B">
          <w:rPr>
            <w:szCs w:val="24"/>
          </w:rPr>
          <w:t>cam</w:t>
        </w:r>
      </w:ins>
      <w:ins w:id="46" w:author="Bastian Greshake Tzovaras" w:date="2018-04-06T15:38:00Z">
        <w:r w:rsidR="003C1F9B">
          <w:rPr>
            <w:szCs w:val="24"/>
          </w:rPr>
          <w:t xml:space="preserve">e from </w:t>
        </w:r>
      </w:ins>
      <w:del w:id="47" w:author="Bastian Greshake Tzovaras" w:date="2018-04-06T15:38:00Z">
        <w:r w:rsidR="004F2C81" w:rsidDel="003C1F9B">
          <w:rPr>
            <w:szCs w:val="24"/>
          </w:rPr>
          <w:delText xml:space="preserve">the </w:delText>
        </w:r>
      </w:del>
      <w:r w:rsidR="004F2C81">
        <w:rPr>
          <w:szCs w:val="24"/>
        </w:rPr>
        <w:t xml:space="preserve">analyses of </w:t>
      </w:r>
      <w:r w:rsidR="009A20B2">
        <w:rPr>
          <w:szCs w:val="24"/>
        </w:rPr>
        <w:t>the heat-shock protein 70</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&lt;EndNote&gt;&lt;Cite&gt;&lt;Author&gt;Hirt&lt;/Author&gt;&lt;Year&gt;1997&lt;/Year&gt;&lt;RecNum&gt;315&lt;/RecNum&gt;&lt;DisplayText&gt;(Hirt et al. 1997)&lt;/DisplayText&gt;&lt;record&gt;&lt;rec-number&gt;315&lt;/rec-number&gt;&lt;foreign-keys&gt;&lt;key app="EN" db-id="zvzepeve9vwad9e0r2nxazrm0x0w25x9w9er" timestamp="1522917510"&gt;315&lt;/key&gt;&lt;/foreign-keys&gt;&lt;ref-type name="Journal Article"&gt;17&lt;/ref-type&gt;&lt;contributors&gt;&lt;authors&gt;&lt;author&gt;Hirt, Robert P.&lt;/author&gt;&lt;author&gt;Healy, Bryan&lt;/author&gt;&lt;author&gt;Vossbrinck, Charles R.&lt;/author&gt;&lt;author&gt;Canning, Elizabeth U.&lt;/author&gt;&lt;author&gt;Embley, T. Martin&lt;/author&gt;&lt;/authors&gt;&lt;/contributors&gt;&lt;titles&gt;&lt;title&gt;A mitochondrial Hsp70 orthologue in Vairimorpha necatrix: molecular evidence that microsporidia once contained mitochondria&lt;/title&gt;&lt;secondary-title&gt;Current Biology&lt;/secondary-title&gt;&lt;short-title&gt;A mitochondrial Hsp70 orthologue in Vairimorpha necatrix&lt;/short-title&gt;&lt;/titles&gt;&lt;periodical&gt;&lt;full-title&gt;Current Biology&lt;/full-title&gt;&lt;/periodical&gt;&lt;pages&gt;995-998&lt;/pages&gt;&lt;volume&gt;7&lt;/volume&gt;&lt;dates&gt;&lt;year&gt;1997&lt;/year&gt;&lt;pub-dates&gt;&lt;date&gt;1997-12-01&lt;/date&gt;&lt;/pub-dates&gt;&lt;/dates&gt;&lt;isbn&gt;0960-9822&lt;/isbn&gt;&lt;urls&gt;&lt;/urls&gt;&lt;electronic-resource-num&gt;10.1016/S0960-9822(06)00420-9&lt;/electronic-resource-num&gt;&lt;remote-database-name&gt;www.cell.com&lt;/remote-database-name&gt;&lt;language&gt;English&lt;/language&gt;&lt;access-date&gt;2018-03-25 21:51:47&lt;/access-date&gt;&lt;/record&gt;&lt;/Cite&gt;&lt;/EndNote&gt;</w:instrText>
      </w:r>
      <w:r w:rsidR="00AD3569">
        <w:rPr>
          <w:szCs w:val="24"/>
        </w:rPr>
        <w:fldChar w:fldCharType="separate"/>
      </w:r>
      <w:r w:rsidR="00AD3569">
        <w:rPr>
          <w:noProof/>
          <w:szCs w:val="24"/>
        </w:rPr>
        <w:t>(Hirt et al. 1997)</w:t>
      </w:r>
      <w:r w:rsidR="00AD3569">
        <w:rPr>
          <w:szCs w:val="24"/>
        </w:rPr>
        <w:fldChar w:fldCharType="end"/>
      </w:r>
      <w:r w:rsidR="009A20B2">
        <w:rPr>
          <w:szCs w:val="24"/>
        </w:rPr>
        <w:t xml:space="preserve">, </w:t>
      </w:r>
      <w:r w:rsidR="00F4468D">
        <w:rPr>
          <w:szCs w:val="24"/>
        </w:rPr>
        <w:t>the largest subunit of the RNA polymerase II</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00AD3569">
        <w:rPr>
          <w:szCs w:val="24"/>
        </w:rPr>
        <w:fldChar w:fldCharType="separate"/>
      </w:r>
      <w:r w:rsidR="00AD3569">
        <w:rPr>
          <w:noProof/>
          <w:szCs w:val="24"/>
        </w:rPr>
        <w:t>(Hirt et al. 1999)</w:t>
      </w:r>
      <w:r w:rsidR="00AD3569">
        <w:rPr>
          <w:szCs w:val="24"/>
        </w:rPr>
        <w:fldChar w:fldCharType="end"/>
      </w:r>
      <w:r w:rsidR="00677D53">
        <w:rPr>
          <w:szCs w:val="24"/>
        </w:rPr>
        <w:t>,</w:t>
      </w:r>
      <w:r w:rsidR="00AD3569">
        <w:rPr>
          <w:szCs w:val="24"/>
        </w:rPr>
        <w:t xml:space="preserve"> </w:t>
      </w:r>
      <w:r w:rsidR="00B47711" w:rsidRPr="00B47711">
        <w:rPr>
          <w:szCs w:val="24"/>
        </w:rPr>
        <w:t>both alpha and beta subunits of pyruvate dehydrogenase E1</w:t>
      </w:r>
      <w:r w:rsidR="00AD3569">
        <w:rPr>
          <w:szCs w:val="24"/>
        </w:rPr>
        <w:t xml:space="preserve"> </w:t>
      </w:r>
      <w:r w:rsidR="00AD3569">
        <w:rPr>
          <w:szCs w:val="24"/>
        </w:rPr>
        <w:fldChar w:fldCharType="begin"/>
      </w:r>
      <w:r w:rsidR="00AD3569">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D3569">
        <w:rPr>
          <w:szCs w:val="24"/>
        </w:rPr>
        <w:fldChar w:fldCharType="separate"/>
      </w:r>
      <w:r w:rsidR="00AD3569">
        <w:rPr>
          <w:noProof/>
          <w:szCs w:val="24"/>
        </w:rPr>
        <w:t>(Fast and Keeling 2001)</w:t>
      </w:r>
      <w:r w:rsidR="00AD3569">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ation elongation factor I alpha</w:t>
      </w:r>
      <w:r w:rsidR="002114D7">
        <w:rPr>
          <w:szCs w:val="24"/>
        </w:rPr>
        <w:t xml:space="preserve"> </w:t>
      </w:r>
      <w:r w:rsidR="002114D7">
        <w:rPr>
          <w:szCs w:val="24"/>
        </w:rPr>
        <w:fldChar w:fldCharType="begin"/>
      </w:r>
      <w:r w:rsidR="002114D7">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002114D7">
        <w:rPr>
          <w:szCs w:val="24"/>
        </w:rPr>
        <w:fldChar w:fldCharType="separate"/>
      </w:r>
      <w:r w:rsidR="002114D7">
        <w:rPr>
          <w:noProof/>
          <w:szCs w:val="24"/>
        </w:rPr>
        <w:t>(Tanabe, Watanabe, and Sugiyama 2002)</w:t>
      </w:r>
      <w:r w:rsidR="002114D7">
        <w:rPr>
          <w:szCs w:val="24"/>
        </w:rPr>
        <w:fldChar w:fldCharType="end"/>
      </w:r>
      <w:r w:rsidR="002D7E10">
        <w:rPr>
          <w:szCs w:val="24"/>
        </w:rPr>
        <w:t>, or the combined approach using 53 different genes of</w:t>
      </w:r>
      <w:r w:rsidR="002114D7">
        <w:rPr>
          <w:szCs w:val="24"/>
        </w:rPr>
        <w:t xml:space="preserve"> </w:t>
      </w:r>
      <w:r w:rsidR="002114D7">
        <w:rPr>
          <w:szCs w:val="24"/>
        </w:rPr>
        <w:fldChar w:fldCharType="begin"/>
      </w:r>
      <w:r w:rsidR="002114D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2114D7">
        <w:rPr>
          <w:szCs w:val="24"/>
        </w:rPr>
        <w:fldChar w:fldCharType="separate"/>
      </w:r>
      <w:r w:rsidR="002114D7">
        <w:rPr>
          <w:noProof/>
          <w:szCs w:val="24"/>
        </w:rPr>
        <w:t>(Capella-Gutiérrez, Marcet-Houben, and Gabaldón 2012)</w:t>
      </w:r>
      <w:r w:rsidR="002114D7">
        <w:rPr>
          <w:szCs w:val="24"/>
        </w:rPr>
        <w:fldChar w:fldCharType="end"/>
      </w:r>
      <w:r w:rsidR="002D7E10">
        <w:rPr>
          <w:szCs w:val="24"/>
        </w:rPr>
        <w:t xml:space="preserve">. </w:t>
      </w:r>
      <w:commentRangeStart w:id="48"/>
      <w:r w:rsidR="00B0384E">
        <w:rPr>
          <w:szCs w:val="24"/>
        </w:rPr>
        <w:t>However,</w:t>
      </w:r>
      <w:r w:rsidR="00703BA3">
        <w:rPr>
          <w:szCs w:val="24"/>
        </w:rPr>
        <w:t xml:space="preserve"> </w:t>
      </w:r>
      <w:del w:id="49" w:author="Bastian Greshake Tzovaras" w:date="2018-04-06T15:38:00Z">
        <w:r w:rsidR="00703BA3" w:rsidDel="00B056AB">
          <w:rPr>
            <w:szCs w:val="24"/>
          </w:rPr>
          <w:delText xml:space="preserve">those </w:delText>
        </w:r>
      </w:del>
      <w:ins w:id="50" w:author="Bastian Greshake Tzovaras" w:date="2018-04-06T15:38:00Z">
        <w:r w:rsidR="00B056AB">
          <w:rPr>
            <w:szCs w:val="24"/>
          </w:rPr>
          <w:t>this</w:t>
        </w:r>
        <w:r w:rsidR="00B056AB">
          <w:rPr>
            <w:szCs w:val="24"/>
          </w:rPr>
          <w:t xml:space="preserve"> </w:t>
        </w:r>
      </w:ins>
      <w:r w:rsidR="008114FD">
        <w:rPr>
          <w:szCs w:val="24"/>
        </w:rPr>
        <w:t>research</w:t>
      </w:r>
      <w:del w:id="51" w:author="Bastian Greshake Tzovaras" w:date="2018-04-06T15:38:00Z">
        <w:r w:rsidR="008114FD" w:rsidDel="00B056AB">
          <w:rPr>
            <w:szCs w:val="24"/>
          </w:rPr>
          <w:delText>es</w:delText>
        </w:r>
      </w:del>
      <w:r w:rsidR="00703BA3">
        <w:rPr>
          <w:szCs w:val="24"/>
        </w:rPr>
        <w:t xml:space="preserve"> </w:t>
      </w:r>
      <w:del w:id="52" w:author="Bastian Greshake Tzovaras" w:date="2018-04-06T15:38:00Z">
        <w:r w:rsidR="00703BA3" w:rsidDel="00B056AB">
          <w:rPr>
            <w:szCs w:val="24"/>
          </w:rPr>
          <w:delText xml:space="preserve">were not agreed </w:delText>
        </w:r>
      </w:del>
      <w:ins w:id="53" w:author="Bastian Greshake Tzovaras" w:date="2018-04-06T15:38:00Z">
        <w:r w:rsidR="00B056AB">
          <w:rPr>
            <w:szCs w:val="24"/>
          </w:rPr>
          <w:t xml:space="preserve">did not agree </w:t>
        </w:r>
      </w:ins>
      <w:r w:rsidR="00703BA3">
        <w:rPr>
          <w:szCs w:val="24"/>
        </w:rPr>
        <w:t>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D13767">
        <w:rPr>
          <w:szCs w:val="24"/>
        </w:rPr>
        <w:t xml:space="preserve"> </w: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 </w:instrTex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EN.CITE.DATA </w:instrText>
      </w:r>
      <w:r w:rsidR="00D13767">
        <w:rPr>
          <w:szCs w:val="24"/>
        </w:rPr>
      </w:r>
      <w:r w:rsidR="00D13767">
        <w:rPr>
          <w:szCs w:val="24"/>
        </w:rPr>
        <w:fldChar w:fldCharType="end"/>
      </w:r>
      <w:r w:rsidR="00D13767">
        <w:rPr>
          <w:szCs w:val="24"/>
        </w:rPr>
      </w:r>
      <w:r w:rsidR="00D13767">
        <w:rPr>
          <w:szCs w:val="24"/>
        </w:rPr>
        <w:fldChar w:fldCharType="separate"/>
      </w:r>
      <w:r w:rsidR="00D13767">
        <w:rPr>
          <w:noProof/>
          <w:szCs w:val="24"/>
        </w:rPr>
        <w:t>(Keeling and Fast 2002; Koestler and Ebersberger 2011; Heinz et al. 2012; James et al. 2013)</w:t>
      </w:r>
      <w:r w:rsidR="00D13767">
        <w:rPr>
          <w:szCs w:val="24"/>
        </w:rPr>
        <w:fldChar w:fldCharType="end"/>
      </w:r>
      <w:r w:rsidR="00EF1A4C">
        <w:rPr>
          <w:szCs w:val="24"/>
        </w:rPr>
        <w:t>, mostly</w:t>
      </w:r>
      <w:r w:rsidR="00DC1184">
        <w:rPr>
          <w:szCs w:val="24"/>
        </w:rPr>
        <w:t xml:space="preserve"> due to the poor data sampling</w:t>
      </w:r>
      <w:r w:rsidR="00D13767">
        <w:rPr>
          <w:szCs w:val="24"/>
        </w:rPr>
        <w:t xml:space="preserve"> </w:t>
      </w:r>
      <w:r w:rsidR="00D13767">
        <w:rPr>
          <w:szCs w:val="24"/>
        </w:rPr>
        <w:fldChar w:fldCharType="begin"/>
      </w:r>
      <w:r w:rsidR="00D1376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D13767">
        <w:rPr>
          <w:szCs w:val="24"/>
        </w:rPr>
        <w:fldChar w:fldCharType="separate"/>
      </w:r>
      <w:r w:rsidR="00D13767">
        <w:rPr>
          <w:noProof/>
          <w:szCs w:val="24"/>
        </w:rPr>
        <w:t>(Capella-Gutiérrez, Marcet-Houben, and Gabaldón 2012)</w:t>
      </w:r>
      <w:r w:rsidR="00D13767">
        <w:rPr>
          <w:szCs w:val="24"/>
        </w:rPr>
        <w:fldChar w:fldCharType="end"/>
      </w:r>
      <w:r w:rsidR="00DC1184" w:rsidRPr="00BA7755">
        <w:rPr>
          <w:szCs w:val="24"/>
        </w:rPr>
        <w:t>.</w:t>
      </w:r>
      <w:commentRangeEnd w:id="48"/>
      <w:r w:rsidR="00B056AB">
        <w:rPr>
          <w:rStyle w:val="CommentReference"/>
        </w:rPr>
        <w:commentReference w:id="48"/>
      </w:r>
    </w:p>
    <w:p w14:paraId="4958EC32" w14:textId="77777777" w:rsidR="00D3196D" w:rsidRDefault="00D3196D" w:rsidP="008D799A">
      <w:pPr>
        <w:spacing w:after="0" w:line="360" w:lineRule="auto"/>
        <w:rPr>
          <w:szCs w:val="24"/>
        </w:rPr>
      </w:pPr>
    </w:p>
    <w:p w14:paraId="726B37B3" w14:textId="2A691E5F" w:rsidR="000B6719" w:rsidRPr="00076E91" w:rsidRDefault="000B6719" w:rsidP="000B6719">
      <w:pPr>
        <w:spacing w:after="0" w:line="360" w:lineRule="auto"/>
        <w:rPr>
          <w:szCs w:val="24"/>
        </w:rPr>
      </w:pPr>
      <w:r w:rsidRPr="00076E91">
        <w:rPr>
          <w:szCs w:val="24"/>
          <w:highlight w:val="yellow"/>
        </w:rPr>
        <w:t xml:space="preserve">Potential </w:t>
      </w:r>
      <w:r w:rsidR="00C777F8">
        <w:rPr>
          <w:szCs w:val="24"/>
          <w:highlight w:val="yellow"/>
        </w:rPr>
        <w:t>research</w:t>
      </w:r>
      <w:r w:rsidRPr="00076E91">
        <w:rPr>
          <w:szCs w:val="24"/>
          <w:highlight w:val="yellow"/>
        </w:rPr>
        <w:t xml:space="preserve"> of microsporidia</w:t>
      </w:r>
    </w:p>
    <w:p w14:paraId="33B4DDD7" w14:textId="589AB5CE" w:rsidR="002768CD" w:rsidRDefault="00CC1EE6" w:rsidP="00383091">
      <w:pPr>
        <w:spacing w:after="0" w:line="360" w:lineRule="auto"/>
        <w:rPr>
          <w:szCs w:val="24"/>
        </w:rPr>
      </w:pPr>
      <w:del w:id="54" w:author="Bastian Greshake Tzovaras" w:date="2018-04-06T15:39:00Z">
        <w:r w:rsidDel="00383091">
          <w:rPr>
            <w:szCs w:val="24"/>
          </w:rPr>
          <w:delText xml:space="preserve">With the </w:delText>
        </w:r>
      </w:del>
      <w:ins w:id="55" w:author="Bastian Greshake Tzovaras" w:date="2018-04-06T15:39:00Z">
        <w:r w:rsidR="00383091">
          <w:rPr>
            <w:szCs w:val="24"/>
          </w:rPr>
          <w:t xml:space="preserve">Given its </w:t>
        </w:r>
      </w:ins>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 xml:space="preserve">microsporidia </w:t>
      </w:r>
      <w:del w:id="56" w:author="Bastian Greshake Tzovaras" w:date="2018-04-06T15:39:00Z">
        <w:r w:rsidR="005F024D" w:rsidDel="00383091">
          <w:rPr>
            <w:szCs w:val="24"/>
          </w:rPr>
          <w:delText>become</w:delText>
        </w:r>
        <w:r w:rsidDel="00383091">
          <w:rPr>
            <w:szCs w:val="24"/>
          </w:rPr>
          <w:delText xml:space="preserve"> </w:delText>
        </w:r>
      </w:del>
      <w:ins w:id="57" w:author="Bastian Greshake Tzovaras" w:date="2018-04-06T15:39:00Z">
        <w:r w:rsidR="00383091">
          <w:rPr>
            <w:szCs w:val="24"/>
          </w:rPr>
          <w:t xml:space="preserve">are </w:t>
        </w:r>
      </w:ins>
      <w:r>
        <w:rPr>
          <w:szCs w:val="24"/>
        </w:rPr>
        <w:t xml:space="preserve">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 xml:space="preserve">the </w:t>
      </w:r>
      <w:commentRangeStart w:id="58"/>
      <w:r w:rsidR="004319DF">
        <w:rPr>
          <w:szCs w:val="24"/>
        </w:rPr>
        <w:t>microsporidian</w:t>
      </w:r>
      <w:r w:rsidR="00831A5E">
        <w:rPr>
          <w:szCs w:val="24"/>
        </w:rPr>
        <w:t xml:space="preserve"> pathobiology</w:t>
      </w:r>
      <w:commentRangeEnd w:id="58"/>
      <w:r w:rsidR="00383091">
        <w:rPr>
          <w:rStyle w:val="CommentReference"/>
        </w:rPr>
        <w:commentReference w:id="58"/>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w:t>
      </w:r>
      <w:r w:rsidR="00A35DE3">
        <w:rPr>
          <w:szCs w:val="24"/>
        </w:rPr>
        <w:lastRenderedPageBreak/>
        <w:t>microsporidian spores</w:t>
      </w:r>
      <w:r w:rsidR="006C5D03">
        <w:rPr>
          <w:szCs w:val="24"/>
        </w:rPr>
        <w:t xml:space="preserve"> </w:t>
      </w:r>
      <w:r w:rsidR="006C5D03">
        <w:rPr>
          <w:szCs w:val="24"/>
        </w:rPr>
        <w:fldChar w:fldCharType="begin"/>
      </w:r>
      <w:r w:rsidR="006C5D03">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6C5D03">
        <w:rPr>
          <w:szCs w:val="24"/>
        </w:rPr>
        <w:fldChar w:fldCharType="separate"/>
      </w:r>
      <w:r w:rsidR="006C5D03">
        <w:rPr>
          <w:noProof/>
          <w:szCs w:val="24"/>
        </w:rPr>
        <w:t>(Méténier and Vivarès 2001)</w:t>
      </w:r>
      <w:r w:rsidR="006C5D03">
        <w:rPr>
          <w:szCs w:val="24"/>
        </w:rPr>
        <w:fldChar w:fldCharType="end"/>
      </w:r>
      <w:r w:rsidR="00A35DE3">
        <w:rPr>
          <w:szCs w:val="24"/>
        </w:rPr>
        <w:t xml:space="preserve">. </w:t>
      </w:r>
      <w:r w:rsidR="00B044BA">
        <w:rPr>
          <w:szCs w:val="24"/>
        </w:rPr>
        <w:t>Nevertheless,</w:t>
      </w:r>
      <w:r w:rsidR="00E86D13">
        <w:rPr>
          <w:szCs w:val="24"/>
        </w:rPr>
        <w:t xml:space="preserve"> the </w:t>
      </w:r>
      <w:r w:rsidR="006C5D03">
        <w:rPr>
          <w:szCs w:val="24"/>
        </w:rPr>
        <w:t>physiology of the sporal stage is</w:t>
      </w:r>
      <w:r w:rsidR="00172C30">
        <w:rPr>
          <w:szCs w:val="24"/>
        </w:rPr>
        <w:t xml:space="preserve"> thought</w:t>
      </w:r>
      <w:r w:rsidR="00E86D13">
        <w:rPr>
          <w:szCs w:val="24"/>
        </w:rPr>
        <w:t xml:space="preserve"> </w:t>
      </w:r>
      <w:r w:rsidR="00172C30">
        <w:rPr>
          <w:szCs w:val="24"/>
        </w:rPr>
        <w:t>to be different from the developmental stages inside the host cell</w:t>
      </w:r>
      <w:r w:rsidR="006C5D03">
        <w:rPr>
          <w:szCs w:val="24"/>
        </w:rPr>
        <w:t xml:space="preserve"> </w:t>
      </w:r>
      <w:r w:rsidR="006C5D03">
        <w:rPr>
          <w:szCs w:val="24"/>
        </w:rPr>
        <w:fldChar w:fldCharType="begin"/>
      </w:r>
      <w:r w:rsidR="006C5D03">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6C5D03">
        <w:rPr>
          <w:szCs w:val="24"/>
        </w:rPr>
        <w:fldChar w:fldCharType="separate"/>
      </w:r>
      <w:r w:rsidR="006C5D03">
        <w:rPr>
          <w:noProof/>
          <w:szCs w:val="24"/>
        </w:rPr>
        <w:t>(Dolgikh, Sokolova, and Issi 1997)</w:t>
      </w:r>
      <w:r w:rsidR="006C5D03">
        <w:rPr>
          <w:szCs w:val="24"/>
        </w:rPr>
        <w:fldChar w:fldCharType="end"/>
      </w:r>
      <w:r w:rsidR="00BF64E7">
        <w:rPr>
          <w:szCs w:val="24"/>
        </w:rPr>
        <w:t xml:space="preserve">. </w:t>
      </w:r>
      <w:r w:rsidR="00956A13">
        <w:rPr>
          <w:szCs w:val="24"/>
        </w:rPr>
        <w:t>Therefore</w:t>
      </w:r>
      <w:r w:rsidR="00F919FE">
        <w:rPr>
          <w:szCs w:val="24"/>
        </w:rPr>
        <w:t xml:space="preserve">, </w:t>
      </w:r>
      <w:del w:id="59" w:author="Bastian Greshake Tzovaras" w:date="2018-04-06T15:40:00Z">
        <w:r w:rsidR="00B7768C" w:rsidDel="00383091">
          <w:rPr>
            <w:szCs w:val="24"/>
          </w:rPr>
          <w:delText>just a limited k</w:delText>
        </w:r>
      </w:del>
      <w:ins w:id="60" w:author="Bastian Greshake Tzovaras" w:date="2018-04-06T15:40:00Z">
        <w:r w:rsidR="00383091">
          <w:rPr>
            <w:szCs w:val="24"/>
          </w:rPr>
          <w:t>k</w:t>
        </w:r>
      </w:ins>
      <w:r w:rsidR="00B7768C">
        <w:rPr>
          <w:szCs w:val="24"/>
        </w:rPr>
        <w:t xml:space="preserve">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t>
      </w:r>
      <w:del w:id="61" w:author="Bastian Greshake Tzovaras" w:date="2018-04-06T15:40:00Z">
        <w:r w:rsidR="006C5D03" w:rsidDel="00383091">
          <w:rPr>
            <w:szCs w:val="24"/>
          </w:rPr>
          <w:delText>was</w:delText>
        </w:r>
        <w:r w:rsidR="009C641B" w:rsidDel="00383091">
          <w:rPr>
            <w:szCs w:val="24"/>
          </w:rPr>
          <w:delText xml:space="preserve"> achieved</w:delText>
        </w:r>
      </w:del>
      <w:ins w:id="62" w:author="Bastian Greshake Tzovaras" w:date="2018-04-06T15:40:00Z">
        <w:r w:rsidR="00383091">
          <w:rPr>
            <w:szCs w:val="24"/>
          </w:rPr>
          <w:t>is limited</w:t>
        </w:r>
      </w:ins>
      <w:r w:rsidR="006C5D03">
        <w:rPr>
          <w:szCs w:val="24"/>
        </w:rPr>
        <w:t xml:space="preserve"> </w: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 </w:instrTex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EN.CITE.DATA </w:instrText>
      </w:r>
      <w:r w:rsidR="006C5D03">
        <w:rPr>
          <w:szCs w:val="24"/>
        </w:rPr>
      </w:r>
      <w:r w:rsidR="006C5D03">
        <w:rPr>
          <w:szCs w:val="24"/>
        </w:rPr>
        <w:fldChar w:fldCharType="end"/>
      </w:r>
      <w:r w:rsidR="006C5D03">
        <w:rPr>
          <w:szCs w:val="24"/>
        </w:rPr>
      </w:r>
      <w:r w:rsidR="006C5D03">
        <w:rPr>
          <w:szCs w:val="24"/>
        </w:rPr>
        <w:fldChar w:fldCharType="separate"/>
      </w:r>
      <w:r w:rsidR="006C5D03">
        <w:rPr>
          <w:noProof/>
          <w:szCs w:val="24"/>
        </w:rPr>
        <w:t>(Heinz et al. 2012; Nakjang et al. 2013)</w:t>
      </w:r>
      <w:r w:rsidR="006C5D03">
        <w:rPr>
          <w:szCs w:val="24"/>
        </w:rPr>
        <w:fldChar w:fldCharType="end"/>
      </w:r>
      <w:r w:rsidR="005F024D">
        <w:rPr>
          <w:szCs w:val="24"/>
        </w:rPr>
        <w:t>.</w:t>
      </w:r>
      <w:r w:rsidR="008B1BFE">
        <w:rPr>
          <w:szCs w:val="24"/>
        </w:rPr>
        <w:t xml:space="preserve"> </w:t>
      </w:r>
      <w:del w:id="63" w:author="Bastian Greshake Tzovaras" w:date="2018-04-06T15:40:00Z">
        <w:r w:rsidR="00575F94" w:rsidDel="00383091">
          <w:rPr>
            <w:szCs w:val="24"/>
          </w:rPr>
          <w:delText xml:space="preserve">For a </w:delText>
        </w:r>
      </w:del>
      <w:ins w:id="64" w:author="Bastian Greshake Tzovaras" w:date="2018-04-06T15:40:00Z">
        <w:r w:rsidR="00383091">
          <w:rPr>
            <w:szCs w:val="24"/>
          </w:rPr>
          <w:t xml:space="preserve">To </w:t>
        </w:r>
      </w:ins>
      <w:r w:rsidR="00575F94">
        <w:rPr>
          <w:szCs w:val="24"/>
        </w:rPr>
        <w:t xml:space="preserve">better understanding </w:t>
      </w:r>
      <w:del w:id="65" w:author="Bastian Greshake Tzovaras" w:date="2018-04-06T15:40:00Z">
        <w:r w:rsidR="00575F94" w:rsidDel="00383091">
          <w:rPr>
            <w:szCs w:val="24"/>
          </w:rPr>
          <w:delText xml:space="preserve">about the </w:delText>
        </w:r>
      </w:del>
      <w:ins w:id="66" w:author="Bastian Greshake Tzovaras" w:date="2018-04-06T15:40:00Z">
        <w:r w:rsidR="00383091">
          <w:rPr>
            <w:szCs w:val="24"/>
          </w:rPr>
          <w:t xml:space="preserve">the </w:t>
        </w:r>
      </w:ins>
      <w:r w:rsidR="00575F94">
        <w:rPr>
          <w:szCs w:val="24"/>
        </w:rPr>
        <w:t xml:space="preserve">biological </w:t>
      </w:r>
      <w:r w:rsidR="002974F3">
        <w:rPr>
          <w:szCs w:val="24"/>
        </w:rPr>
        <w:t xml:space="preserve">interaction between </w:t>
      </w:r>
      <w:r w:rsidR="00D53E9E">
        <w:rPr>
          <w:szCs w:val="24"/>
        </w:rPr>
        <w:t xml:space="preserve">the </w:t>
      </w:r>
      <w:r w:rsidR="00E3674D">
        <w:rPr>
          <w:szCs w:val="24"/>
        </w:rPr>
        <w:t>microsporidia and the</w:t>
      </w:r>
      <w:ins w:id="67" w:author="Bastian Greshake Tzovaras" w:date="2018-04-06T15:40:00Z">
        <w:r w:rsidR="00383091">
          <w:rPr>
            <w:szCs w:val="24"/>
          </w:rPr>
          <w:t>ir</w:t>
        </w:r>
      </w:ins>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C5D03">
        <w:rPr>
          <w:szCs w:val="24"/>
        </w:rPr>
        <w:t xml:space="preserve"> </w:t>
      </w:r>
      <w:r w:rsidR="006C5D03">
        <w:rPr>
          <w:szCs w:val="24"/>
        </w:rPr>
        <w:fldChar w:fldCharType="begin"/>
      </w:r>
      <w:r w:rsidR="006C5D03">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C5D03">
        <w:rPr>
          <w:szCs w:val="24"/>
        </w:rPr>
        <w:fldChar w:fldCharType="separate"/>
      </w:r>
      <w:r w:rsidR="006C5D03">
        <w:rPr>
          <w:noProof/>
          <w:szCs w:val="24"/>
        </w:rPr>
        <w:t>(Keeling and Fast 2002)</w:t>
      </w:r>
      <w:r w:rsidR="006C5D03">
        <w:rPr>
          <w:szCs w:val="24"/>
        </w:rPr>
        <w:fldChar w:fldCharType="end"/>
      </w:r>
      <w:r w:rsidR="00333874">
        <w:rPr>
          <w:szCs w:val="24"/>
        </w:rPr>
        <w:t xml:space="preserve">. </w:t>
      </w:r>
    </w:p>
    <w:p w14:paraId="6302161E" w14:textId="723E7D9D" w:rsidR="00632E10" w:rsidRDefault="00CF5A68" w:rsidP="00C7706B">
      <w:pPr>
        <w:spacing w:after="0" w:line="360" w:lineRule="auto"/>
        <w:rPr>
          <w:szCs w:val="24"/>
        </w:rPr>
      </w:pPr>
      <w:del w:id="68" w:author="Bastian Greshake Tzovaras" w:date="2018-04-06T15:43:00Z">
        <w:r w:rsidDel="000B6EA6">
          <w:rPr>
            <w:szCs w:val="24"/>
          </w:rPr>
          <w:delText>Thus</w:delText>
        </w:r>
      </w:del>
      <w:ins w:id="69" w:author="Bastian Greshake Tzovaras" w:date="2018-04-06T15:43:00Z">
        <w:r w:rsidR="000B6EA6">
          <w:rPr>
            <w:szCs w:val="24"/>
          </w:rPr>
          <w:t>To fill this gap</w:t>
        </w:r>
      </w:ins>
      <w:r>
        <w:rPr>
          <w:szCs w:val="24"/>
        </w:rPr>
        <w:t xml:space="preserve">, </w:t>
      </w:r>
      <w:r w:rsidR="00632E10">
        <w:rPr>
          <w:szCs w:val="24"/>
        </w:rPr>
        <w:t xml:space="preserve">we </w:t>
      </w:r>
      <w:r w:rsidR="00712672">
        <w:rPr>
          <w:szCs w:val="24"/>
        </w:rPr>
        <w:t xml:space="preserve">carried </w:t>
      </w:r>
      <w:del w:id="70" w:author="Bastian Greshake Tzovaras" w:date="2018-04-06T15:43:00Z">
        <w:r w:rsidR="00712672" w:rsidDel="000B6EA6">
          <w:rPr>
            <w:szCs w:val="24"/>
          </w:rPr>
          <w:delText>out</w:delText>
        </w:r>
        <w:r w:rsidR="00632E10" w:rsidDel="000B6EA6">
          <w:rPr>
            <w:szCs w:val="24"/>
          </w:rPr>
          <w:delText xml:space="preserve"> this study </w:delText>
        </w:r>
        <w:r w:rsidR="00BD4131" w:rsidDel="000B6EA6">
          <w:rPr>
            <w:szCs w:val="24"/>
          </w:rPr>
          <w:delText xml:space="preserve">to </w:delText>
        </w:r>
      </w:del>
      <w:ins w:id="71" w:author="Bastian Greshake Tzovaras" w:date="2018-04-06T15:43:00Z">
        <w:r w:rsidR="000B6EA6">
          <w:rPr>
            <w:szCs w:val="24"/>
          </w:rPr>
          <w:t xml:space="preserve">studied </w:t>
        </w:r>
      </w:ins>
      <w:del w:id="72" w:author="Bastian Greshake Tzovaras" w:date="2018-04-06T15:43:00Z">
        <w:r w:rsidR="008F53E3" w:rsidDel="000B6EA6">
          <w:rPr>
            <w:szCs w:val="24"/>
          </w:rPr>
          <w:delText xml:space="preserve">examine </w:delText>
        </w:r>
      </w:del>
      <w:r w:rsidR="008F53E3">
        <w:rPr>
          <w:szCs w:val="24"/>
        </w:rPr>
        <w:t>the fungal related origin of microsporidia and</w:t>
      </w:r>
      <w:r w:rsidR="00C33D7D">
        <w:rPr>
          <w:szCs w:val="24"/>
        </w:rPr>
        <w:t xml:space="preserve"> </w:t>
      </w:r>
      <w:del w:id="73" w:author="Bastian Greshake Tzovaras" w:date="2018-04-06T15:43:00Z">
        <w:r w:rsidR="00C33D7D" w:rsidDel="000B6EA6">
          <w:rPr>
            <w:szCs w:val="24"/>
          </w:rPr>
          <w:delText>to</w:delText>
        </w:r>
        <w:r w:rsidR="00CE3781" w:rsidDel="000B6EA6">
          <w:rPr>
            <w:szCs w:val="24"/>
          </w:rPr>
          <w:delText xml:space="preserve"> </w:delText>
        </w:r>
      </w:del>
      <w:r w:rsidR="00CE3781">
        <w:rPr>
          <w:szCs w:val="24"/>
        </w:rPr>
        <w:t>explore</w:t>
      </w:r>
      <w:ins w:id="74" w:author="Bastian Greshake Tzovaras" w:date="2018-04-06T15:43:00Z">
        <w:r w:rsidR="000B6EA6">
          <w:rPr>
            <w:szCs w:val="24"/>
          </w:rPr>
          <w:t>ed</w:t>
        </w:r>
      </w:ins>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w:t>
      </w:r>
      <w:del w:id="75" w:author="Bastian Greshake Tzovaras" w:date="2018-04-06T15:44:00Z">
        <w:r w:rsidR="00734FFE" w:rsidDel="00C7706B">
          <w:rPr>
            <w:szCs w:val="24"/>
          </w:rPr>
          <w:delText>then</w:delText>
        </w:r>
        <w:r w:rsidR="00DC1F86" w:rsidDel="00C7706B">
          <w:rPr>
            <w:szCs w:val="24"/>
          </w:rPr>
          <w:delText xml:space="preserve"> </w:delText>
        </w:r>
      </w:del>
      <w:r w:rsidR="00981BE8">
        <w:rPr>
          <w:szCs w:val="24"/>
        </w:rPr>
        <w:t>the</w:t>
      </w:r>
      <w:r w:rsidR="00DC1F86">
        <w:rPr>
          <w:szCs w:val="24"/>
        </w:rPr>
        <w:t xml:space="preserve"> basic</w:t>
      </w:r>
      <w:r w:rsidR="00CD23A9">
        <w:rPr>
          <w:szCs w:val="24"/>
        </w:rPr>
        <w:t xml:space="preserve"> data for </w:t>
      </w:r>
      <w:del w:id="76" w:author="Bastian Greshake Tzovaras" w:date="2018-04-06T15:44:00Z">
        <w:r w:rsidR="00BB7937" w:rsidDel="00C7706B">
          <w:rPr>
            <w:szCs w:val="24"/>
          </w:rPr>
          <w:delText>the</w:delText>
        </w:r>
        <w:r w:rsidR="005D0D45" w:rsidDel="00C7706B">
          <w:rPr>
            <w:szCs w:val="24"/>
          </w:rPr>
          <w:delText xml:space="preserve"> </w:delText>
        </w:r>
      </w:del>
      <w:ins w:id="77" w:author="Bastian Greshake Tzovaras" w:date="2018-04-06T15:44:00Z">
        <w:r w:rsidR="00C7706B">
          <w:rPr>
            <w:szCs w:val="24"/>
          </w:rPr>
          <w:t xml:space="preserve">all </w:t>
        </w:r>
      </w:ins>
      <w:del w:id="78" w:author="Bastian Greshake Tzovaras" w:date="2018-04-06T15:44:00Z">
        <w:r w:rsidR="005D0D45" w:rsidDel="00C7706B">
          <w:rPr>
            <w:szCs w:val="24"/>
          </w:rPr>
          <w:delText xml:space="preserve">downstream </w:delText>
        </w:r>
      </w:del>
      <w:ins w:id="79" w:author="Bastian Greshake Tzovaras" w:date="2018-04-06T15:44:00Z">
        <w:r w:rsidR="00C7706B">
          <w:rPr>
            <w:szCs w:val="24"/>
          </w:rPr>
          <w:t xml:space="preserve">further </w:t>
        </w:r>
      </w:ins>
      <w:r w:rsidR="005D0D45">
        <w:rPr>
          <w:szCs w:val="24"/>
        </w:rPr>
        <w:t>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w:t>
      </w:r>
      <w:del w:id="80" w:author="Bastian Greshake Tzovaras" w:date="2018-04-06T15:44:00Z">
        <w:r w:rsidR="00C51711" w:rsidDel="00C7706B">
          <w:rPr>
            <w:szCs w:val="24"/>
          </w:rPr>
          <w:delText>n</w:delText>
        </w:r>
      </w:del>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commentRangeStart w:id="81"/>
      <w:r w:rsidR="00AF602B">
        <w:rPr>
          <w:szCs w:val="24"/>
        </w:rPr>
        <w:lastRenderedPageBreak/>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r w:rsidR="00B92546">
        <w:rPr>
          <w:szCs w:val="24"/>
        </w:rPr>
        <w:t xml:space="preserve"> (</w:t>
      </w:r>
      <w:r w:rsidR="00B92546" w:rsidRPr="00B92546">
        <w:rPr>
          <w:szCs w:val="24"/>
          <w:highlight w:val="yellow"/>
        </w:rPr>
        <w:t>ADD HYPERLINK TO CHAPTERS</w:t>
      </w:r>
      <w:r w:rsidR="00B92546">
        <w:rPr>
          <w:szCs w:val="24"/>
        </w:rPr>
        <w:t>)</w:t>
      </w:r>
      <w:commentRangeEnd w:id="81"/>
      <w:r w:rsidR="00E11265">
        <w:rPr>
          <w:rStyle w:val="CommentReference"/>
        </w:rPr>
        <w:commentReference w:id="81"/>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0CEB954E" w14:textId="6575DE5D" w:rsidR="00AD08DF" w:rsidRPr="00076E91" w:rsidRDefault="00AD08DF" w:rsidP="008D799A">
      <w:pPr>
        <w:spacing w:after="0" w:line="360" w:lineRule="auto"/>
        <w:rPr>
          <w:szCs w:val="24"/>
        </w:rPr>
      </w:pPr>
      <w:r w:rsidRPr="00D418A3">
        <w:rPr>
          <w:szCs w:val="24"/>
          <w:highlight w:val="green"/>
        </w:rPr>
        <w:lastRenderedPageBreak/>
        <w:t xml:space="preserve">The estimation of the </w:t>
      </w:r>
      <w:r w:rsidR="000975BB" w:rsidRPr="00D418A3">
        <w:rPr>
          <w:szCs w:val="24"/>
          <w:highlight w:val="green"/>
        </w:rPr>
        <w:t xml:space="preserve">microsporidian </w:t>
      </w:r>
      <w:r w:rsidR="00EE7152" w:rsidRPr="00D418A3">
        <w:rPr>
          <w:szCs w:val="24"/>
          <w:highlight w:val="green"/>
        </w:rPr>
        <w:t>last common ancestor</w:t>
      </w:r>
      <w:r w:rsidRPr="00D418A3">
        <w:rPr>
          <w:szCs w:val="24"/>
          <w:highlight w:val="green"/>
        </w:rPr>
        <w:t xml:space="preserve"> protein set</w:t>
      </w:r>
    </w:p>
    <w:p w14:paraId="5F400FBD" w14:textId="77777777" w:rsidR="00F32A99" w:rsidRDefault="00F32A99" w:rsidP="008D799A">
      <w:pPr>
        <w:spacing w:after="0" w:line="360" w:lineRule="auto"/>
        <w:rPr>
          <w:szCs w:val="24"/>
        </w:rPr>
      </w:pPr>
    </w:p>
    <w:p w14:paraId="44CB9825" w14:textId="384227FA" w:rsidR="00AD08DF" w:rsidRPr="00076E91" w:rsidRDefault="00AD08DF" w:rsidP="008D799A">
      <w:pPr>
        <w:spacing w:after="0" w:line="360" w:lineRule="auto"/>
        <w:rPr>
          <w:szCs w:val="24"/>
        </w:rPr>
      </w:pPr>
      <w:commentRangeStart w:id="82"/>
      <w:r w:rsidRPr="001E08DB">
        <w:rPr>
          <w:szCs w:val="24"/>
          <w:highlight w:val="yellow"/>
        </w:rPr>
        <w:t>Introduction</w:t>
      </w:r>
      <w:commentRangeEnd w:id="82"/>
      <w:r w:rsidR="00E11265">
        <w:rPr>
          <w:rStyle w:val="CommentReference"/>
        </w:rPr>
        <w:commentReference w:id="82"/>
      </w:r>
    </w:p>
    <w:p w14:paraId="09B1DE4B" w14:textId="1BFEFA95" w:rsidR="006A07B1" w:rsidRPr="00076E91" w:rsidRDefault="00C34833" w:rsidP="00E11265">
      <w:pPr>
        <w:spacing w:after="0" w:line="360" w:lineRule="auto"/>
        <w:rPr>
          <w:szCs w:val="24"/>
        </w:rPr>
      </w:pPr>
      <w:r>
        <w:rPr>
          <w:szCs w:val="24"/>
        </w:rPr>
        <w:t>The</w:t>
      </w:r>
      <w:r w:rsidR="00C16EBD">
        <w:rPr>
          <w:szCs w:val="24"/>
        </w:rPr>
        <w:t xml:space="preserve"> </w:t>
      </w:r>
      <w:r>
        <w:rPr>
          <w:szCs w:val="24"/>
        </w:rPr>
        <w:t xml:space="preserve">analysis of </w:t>
      </w:r>
      <w:del w:id="83" w:author="Bastian Greshake Tzovaras" w:date="2018-04-06T15:49:00Z">
        <w:r w:rsidR="00C16EBD" w:rsidDel="00E11265">
          <w:rPr>
            <w:szCs w:val="24"/>
          </w:rPr>
          <w:delText xml:space="preserve">species phylogeny </w:delText>
        </w:r>
      </w:del>
      <w:ins w:id="84" w:author="Bastian Greshake Tzovaras" w:date="2018-04-06T15:50:00Z">
        <w:r w:rsidR="00E11265">
          <w:rPr>
            <w:szCs w:val="24"/>
          </w:rPr>
          <w:t xml:space="preserve">phylogenies </w:t>
        </w:r>
      </w:ins>
      <w:r w:rsidR="00C16EBD">
        <w:rPr>
          <w:szCs w:val="24"/>
        </w:rPr>
        <w:t>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A448B0">
        <w:rPr>
          <w:szCs w:val="24"/>
        </w:rPr>
        <w:t xml:space="preserve"> </w:t>
      </w:r>
      <w:r w:rsidR="00A448B0">
        <w:rPr>
          <w:szCs w:val="24"/>
        </w:rPr>
        <w:fldChar w:fldCharType="begin"/>
      </w:r>
      <w:r w:rsidR="00A448B0">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sidR="00A448B0">
        <w:rPr>
          <w:szCs w:val="24"/>
        </w:rPr>
        <w:fldChar w:fldCharType="separate"/>
      </w:r>
      <w:r w:rsidR="00A448B0">
        <w:rPr>
          <w:noProof/>
          <w:szCs w:val="24"/>
        </w:rPr>
        <w:t>(Futuyma 2005)</w:t>
      </w:r>
      <w:r w:rsidR="00A448B0">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A448B0">
        <w:rPr>
          <w:szCs w:val="24"/>
        </w:rPr>
        <w:t xml:space="preserve"> </w:t>
      </w:r>
      <w:r w:rsidR="00A448B0">
        <w:rPr>
          <w:szCs w:val="24"/>
        </w:rPr>
        <w:fldChar w:fldCharType="begin"/>
      </w:r>
      <w:r w:rsidR="00A448B0">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448B0">
        <w:rPr>
          <w:szCs w:val="24"/>
        </w:rPr>
        <w:fldChar w:fldCharType="separate"/>
      </w:r>
      <w:r w:rsidR="00A448B0">
        <w:rPr>
          <w:noProof/>
          <w:szCs w:val="24"/>
        </w:rPr>
        <w:t>(Keeling and Fast 2002)</w:t>
      </w:r>
      <w:r w:rsidR="00A448B0">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076E91" w:rsidRDefault="00AD08DF" w:rsidP="008D799A">
      <w:pPr>
        <w:spacing w:after="0" w:line="360" w:lineRule="auto"/>
        <w:rPr>
          <w:szCs w:val="24"/>
        </w:rPr>
      </w:pPr>
      <w:r w:rsidRPr="001E08DB">
        <w:rPr>
          <w:szCs w:val="24"/>
          <w:highlight w:val="yellow"/>
        </w:rPr>
        <w:t>Methods</w:t>
      </w:r>
    </w:p>
    <w:p w14:paraId="39DB8D72" w14:textId="7F89AF96" w:rsidR="008307D5" w:rsidRDefault="008307D5" w:rsidP="008D799A">
      <w:pPr>
        <w:spacing w:after="0" w:line="360" w:lineRule="auto"/>
        <w:rPr>
          <w:szCs w:val="24"/>
        </w:rPr>
      </w:pPr>
      <w:r w:rsidRPr="00D8701E">
        <w:rPr>
          <w:szCs w:val="24"/>
          <w:highlight w:val="yellow"/>
        </w:rPr>
        <w:t>Data</w:t>
      </w:r>
      <w:r w:rsidR="00A53DA7" w:rsidRPr="00D8701E">
        <w:rPr>
          <w:szCs w:val="24"/>
          <w:highlight w:val="yellow"/>
        </w:rPr>
        <w:t xml:space="preserve"> collection</w:t>
      </w:r>
    </w:p>
    <w:p w14:paraId="6BE67997" w14:textId="6A75BA9A"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w:t>
      </w:r>
      <w:ins w:id="85" w:author="Bastian Greshake Tzovaras" w:date="2018-04-06T15:52:00Z">
        <w:r w:rsidR="007F2B86">
          <w:rPr>
            <w:szCs w:val="24"/>
          </w:rPr>
          <w:t>ing</w:t>
        </w:r>
      </w:ins>
      <w:del w:id="86" w:author="Bastian Greshake Tzovaras" w:date="2018-04-06T15:52:00Z">
        <w:r w:rsidR="00321FD1" w:rsidDel="007F2B86">
          <w:rPr>
            <w:szCs w:val="24"/>
          </w:rPr>
          <w:delText>e</w:delText>
        </w:r>
      </w:del>
      <w:r w:rsidR="00321FD1">
        <w:rPr>
          <w:szCs w:val="24"/>
        </w:rPr>
        <w:t xml:space="preserv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include</w:t>
      </w:r>
      <w:del w:id="87" w:author="Bastian Greshake Tzovaras" w:date="2018-04-06T15:52:00Z">
        <w:r w:rsidR="006B7E73" w:rsidDel="007F2B86">
          <w:rPr>
            <w:szCs w:val="24"/>
          </w:rPr>
          <w:delText>s</w:delText>
        </w:r>
      </w:del>
      <w:r w:rsidR="006B7E73">
        <w:rPr>
          <w:szCs w:val="24"/>
        </w:rPr>
        <w:t xml:space="preserve">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found in</w:t>
      </w:r>
      <w:r w:rsidR="009132AF">
        <w:rPr>
          <w:szCs w:val="24"/>
        </w:rPr>
        <w:t xml:space="preserve"> Appendix,</w:t>
      </w:r>
      <w:r w:rsidR="00C80ED4" w:rsidRPr="0096265A">
        <w:rPr>
          <w:szCs w:val="24"/>
        </w:rPr>
        <w:t xml:space="preserve">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2467B0" w:rsidRPr="00076E91">
        <w:t xml:space="preserve">Table </w:t>
      </w:r>
      <w:r w:rsidR="002467B0">
        <w:rPr>
          <w:noProof/>
        </w:rPr>
        <w:t>A</w:t>
      </w:r>
      <w:r w:rsidR="002467B0">
        <w:noBreakHyphen/>
      </w:r>
      <w:r w:rsidR="002467B0">
        <w:rPr>
          <w:noProof/>
        </w:rPr>
        <w:t>1</w:t>
      </w:r>
      <w:r w:rsidR="00EE1412" w:rsidRPr="0096265A">
        <w:rPr>
          <w:szCs w:val="24"/>
        </w:rPr>
        <w:fldChar w:fldCharType="end"/>
      </w:r>
      <w:r w:rsidR="00EE1412" w:rsidRPr="0096265A">
        <w:rPr>
          <w:szCs w:val="24"/>
        </w:rPr>
        <w:t>.</w:t>
      </w:r>
    </w:p>
    <w:p w14:paraId="36CE1572" w14:textId="0F165FD4" w:rsidR="008307D5" w:rsidRDefault="00C260B0" w:rsidP="008D799A">
      <w:pPr>
        <w:spacing w:after="0" w:line="360" w:lineRule="auto"/>
        <w:rPr>
          <w:szCs w:val="24"/>
        </w:rPr>
      </w:pPr>
      <w:r w:rsidRPr="00C6610D">
        <w:rPr>
          <w:szCs w:val="24"/>
          <w:highlight w:val="yellow"/>
        </w:rPr>
        <w:t>Orthology prediction</w:t>
      </w:r>
    </w:p>
    <w:p w14:paraId="678001E2" w14:textId="076167BE" w:rsidR="00B71B3B" w:rsidRPr="00076E91" w:rsidRDefault="001C5400" w:rsidP="00FA0B4D">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 xml:space="preserve">OrthoMCL </w:t>
      </w:r>
      <w:del w:id="88" w:author="Bastian Greshake Tzovaras" w:date="2018-04-06T15:53:00Z">
        <w:r w:rsidR="00B71B3B" w:rsidRPr="00076E91" w:rsidDel="00FA0B4D">
          <w:rPr>
            <w:szCs w:val="24"/>
          </w:rPr>
          <w:delText xml:space="preserve">performed </w:delText>
        </w:r>
      </w:del>
      <w:ins w:id="89" w:author="Bastian Greshake Tzovaras" w:date="2018-04-06T15:53:00Z">
        <w:r w:rsidR="00FA0B4D">
          <w:rPr>
            <w:szCs w:val="24"/>
          </w:rPr>
          <w:t xml:space="preserve">performs an </w:t>
        </w:r>
      </w:ins>
      <w:r w:rsidR="00B71B3B" w:rsidRPr="00076E91">
        <w:rPr>
          <w:szCs w:val="24"/>
        </w:rPr>
        <w:t>all-against-all BLASTP comparison</w:t>
      </w:r>
      <w:del w:id="90" w:author="Bastian Greshake Tzovaras" w:date="2018-04-06T15:53:00Z">
        <w:r w:rsidR="00B71B3B" w:rsidRPr="00076E91" w:rsidDel="00FA0B4D">
          <w:rPr>
            <w:szCs w:val="24"/>
          </w:rPr>
          <w:delText>s</w:delText>
        </w:r>
      </w:del>
      <w:r w:rsidR="00B71B3B" w:rsidRPr="00076E91">
        <w:rPr>
          <w:szCs w:val="24"/>
        </w:rPr>
        <w:t xml:space="preserve"> for all input data </w:t>
      </w:r>
      <w:del w:id="91" w:author="Bastian Greshake Tzovaras" w:date="2018-04-06T15:53:00Z">
        <w:r w:rsidR="00B71B3B" w:rsidRPr="00076E91" w:rsidDel="00FA0B4D">
          <w:rPr>
            <w:szCs w:val="24"/>
          </w:rPr>
          <w:delText xml:space="preserve">set </w:delText>
        </w:r>
      </w:del>
      <w:r w:rsidR="00B71B3B" w:rsidRPr="00076E91">
        <w:rPr>
          <w:szCs w:val="24"/>
        </w:rPr>
        <w:t xml:space="preserve">and </w:t>
      </w:r>
      <w:del w:id="92" w:author="Bastian Greshake Tzovaras" w:date="2018-04-06T15:53:00Z">
        <w:r w:rsidR="00B71B3B" w:rsidRPr="00076E91" w:rsidDel="00FA0B4D">
          <w:rPr>
            <w:szCs w:val="24"/>
          </w:rPr>
          <w:delText xml:space="preserve">clustered </w:delText>
        </w:r>
      </w:del>
      <w:ins w:id="93" w:author="Bastian Greshake Tzovaras" w:date="2018-04-06T15:53:00Z">
        <w:r w:rsidR="00FA0B4D">
          <w:rPr>
            <w:szCs w:val="24"/>
          </w:rPr>
          <w:t xml:space="preserve">clusters </w:t>
        </w:r>
      </w:ins>
      <w:r w:rsidR="00B71B3B" w:rsidRPr="00076E91">
        <w:rPr>
          <w:szCs w:val="24"/>
        </w:rPr>
        <w:t>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 xml:space="preserve">. </w:t>
      </w:r>
    </w:p>
    <w:p w14:paraId="100C49A7" w14:textId="200C65B2" w:rsidR="00B71B3B" w:rsidRPr="00076E91" w:rsidRDefault="00A00DED" w:rsidP="001A22DF">
      <w:pPr>
        <w:spacing w:after="0" w:line="360" w:lineRule="auto"/>
        <w:rPr>
          <w:szCs w:val="24"/>
        </w:rPr>
      </w:pPr>
      <w:r>
        <w:rPr>
          <w:szCs w:val="24"/>
        </w:rPr>
        <w:lastRenderedPageBreak/>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2467B0">
        <w:t xml:space="preserve">Table </w:t>
      </w:r>
      <w:r w:rsidR="002467B0">
        <w:rPr>
          <w:noProof/>
        </w:rPr>
        <w:t>A</w:t>
      </w:r>
      <w:r w:rsidR="002467B0">
        <w:noBreakHyphen/>
      </w:r>
      <w:r w:rsidR="002467B0">
        <w:rPr>
          <w:noProof/>
        </w:rPr>
        <w:t>2</w:t>
      </w:r>
      <w:r w:rsidR="004902BD">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3330EE">
        <w:rPr>
          <w:szCs w:val="24"/>
        </w:rPr>
        <w:t xml:space="preserve">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3330EE">
        <w:rPr>
          <w:szCs w:val="24"/>
        </w:rPr>
        <w:t xml:space="preserve">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505750">
        <w:rPr>
          <w:szCs w:val="24"/>
        </w:rPr>
        <w:t xml:space="preserve"> </w:t>
      </w:r>
      <w:ins w:id="94" w:author="Bastian Greshake Tzovaras" w:date="2018-04-06T15:53:00Z">
        <w:r w:rsidR="0061306A">
          <w:rPr>
            <w:szCs w:val="24"/>
          </w:rPr>
          <w:t xml:space="preserve">generated </w:t>
        </w:r>
      </w:ins>
      <w:r w:rsidR="00505750">
        <w:rPr>
          <w:szCs w:val="24"/>
        </w:rPr>
        <w:t>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w:t>
      </w:r>
      <w:r w:rsidR="00CD71E3">
        <w:rPr>
          <w:szCs w:val="24"/>
        </w:rPr>
        <w:t xml:space="preserve"> </w:t>
      </w:r>
      <w:r w:rsidR="00CD71E3">
        <w:rPr>
          <w:szCs w:val="24"/>
        </w:rPr>
        <w:fldChar w:fldCharType="begin"/>
      </w:r>
      <w:r w:rsidR="00CD71E3">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CD71E3">
        <w:rPr>
          <w:szCs w:val="24"/>
        </w:rPr>
        <w:fldChar w:fldCharType="separate"/>
      </w:r>
      <w:r w:rsidR="00CD71E3">
        <w:rPr>
          <w:noProof/>
          <w:szCs w:val="24"/>
        </w:rPr>
        <w:t>(Altschul et al. 1990)</w:t>
      </w:r>
      <w:r w:rsidR="00CD71E3">
        <w:rPr>
          <w:szCs w:val="24"/>
        </w:rPr>
        <w:fldChar w:fldCharType="end"/>
      </w:r>
      <w:r w:rsidR="00CD71E3">
        <w:rPr>
          <w:szCs w:val="24"/>
        </w:rPr>
        <w:t xml:space="preserve"> </w:t>
      </w:r>
      <w:r w:rsidR="000969F3" w:rsidRPr="00076E91">
        <w:rPr>
          <w:szCs w:val="24"/>
        </w:rPr>
        <w:t xml:space="preserve">against the protein sets of seed </w:t>
      </w:r>
      <w:r w:rsidR="009A7C08">
        <w:rPr>
          <w:szCs w:val="24"/>
        </w:rPr>
        <w:t>species</w:t>
      </w:r>
      <w:r w:rsidR="000969F3" w:rsidRPr="00076E91">
        <w:rPr>
          <w:szCs w:val="24"/>
        </w:rPr>
        <w:t xml:space="preserve">. </w:t>
      </w:r>
      <w:commentRangeStart w:id="95"/>
      <w:r w:rsidR="002102D1">
        <w:rPr>
          <w:szCs w:val="24"/>
        </w:rPr>
        <w:t>As microsp</w:t>
      </w:r>
      <w:r w:rsidR="001569B4">
        <w:rPr>
          <w:szCs w:val="24"/>
        </w:rPr>
        <w:t>oridia genes tend to evolve quickly</w:t>
      </w:r>
      <w:r w:rsidR="00CD71E3">
        <w:rPr>
          <w:szCs w:val="24"/>
        </w:rPr>
        <w:t xml:space="preserve"> </w:t>
      </w:r>
      <w:r w:rsidR="00CD71E3">
        <w:rPr>
          <w:szCs w:val="24"/>
        </w:rPr>
        <w:fldChar w:fldCharType="begin"/>
      </w:r>
      <w:r w:rsidR="00CD71E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CD71E3">
        <w:rPr>
          <w:szCs w:val="24"/>
        </w:rPr>
        <w:fldChar w:fldCharType="separate"/>
      </w:r>
      <w:r w:rsidR="00CD71E3">
        <w:rPr>
          <w:noProof/>
          <w:szCs w:val="24"/>
        </w:rPr>
        <w:t>(Lee et al. 2008)</w:t>
      </w:r>
      <w:r w:rsidR="00CD71E3">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commentRangeEnd w:id="95"/>
      <w:r w:rsidR="00D77AE1">
        <w:rPr>
          <w:rStyle w:val="CommentReference"/>
        </w:rPr>
        <w:commentReference w:id="95"/>
      </w:r>
    </w:p>
    <w:p w14:paraId="2BB3ED1D" w14:textId="309C338C" w:rsidR="00B775A6" w:rsidRDefault="00B775A6" w:rsidP="008D799A">
      <w:pPr>
        <w:spacing w:after="0" w:line="360" w:lineRule="auto"/>
        <w:rPr>
          <w:szCs w:val="24"/>
        </w:rPr>
      </w:pPr>
      <w:r w:rsidRPr="00C6610D">
        <w:rPr>
          <w:szCs w:val="24"/>
          <w:highlight w:val="yellow"/>
        </w:rPr>
        <w:t>Species tree reconstruction</w:t>
      </w:r>
    </w:p>
    <w:p w14:paraId="7323F30C" w14:textId="721F18DF" w:rsidR="00CB5F9E" w:rsidRPr="00076E91" w:rsidRDefault="00D77AE1" w:rsidP="00D77AE1">
      <w:pPr>
        <w:spacing w:after="0" w:line="360" w:lineRule="auto"/>
        <w:rPr>
          <w:szCs w:val="24"/>
        </w:rPr>
      </w:pPr>
      <w:ins w:id="96" w:author="Bastian Greshake Tzovaras" w:date="2018-04-06T15:56:00Z">
        <w:r>
          <w:rPr>
            <w:szCs w:val="24"/>
          </w:rPr>
          <w:t>W</w:t>
        </w:r>
      </w:ins>
      <w:del w:id="97" w:author="Bastian Greshake Tzovaras" w:date="2018-04-06T15:56:00Z">
        <w:r w:rsidR="00911F6A" w:rsidRPr="00006F49" w:rsidDel="00D77AE1">
          <w:rPr>
            <w:szCs w:val="24"/>
          </w:rPr>
          <w:delText xml:space="preserve">After </w:delText>
        </w:r>
        <w:r w:rsidR="00006F49" w:rsidRPr="00006F49" w:rsidDel="00D77AE1">
          <w:rPr>
            <w:szCs w:val="24"/>
          </w:rPr>
          <w:delText xml:space="preserve">having the extended </w:delText>
        </w:r>
        <w:r w:rsidR="00CB0264" w:rsidDel="00D77AE1">
          <w:rPr>
            <w:szCs w:val="24"/>
          </w:rPr>
          <w:delText>orthologous groups, w</w:delText>
        </w:r>
      </w:del>
      <w:r w:rsidR="00CB0264">
        <w:rPr>
          <w:szCs w:val="24"/>
        </w:rPr>
        <w:t xml:space="preserve">e </w:t>
      </w:r>
      <w:r w:rsidR="00727721" w:rsidRPr="00076E91">
        <w:rPr>
          <w:szCs w:val="24"/>
        </w:rPr>
        <w:t>identified a core gene set</w:t>
      </w:r>
      <w:r w:rsidR="00CB0264">
        <w:rPr>
          <w:szCs w:val="24"/>
        </w:rPr>
        <w:t xml:space="preserve"> </w:t>
      </w:r>
      <w:ins w:id="98" w:author="Bastian Greshake Tzovaras" w:date="2018-04-06T15:57:00Z">
        <w:r>
          <w:rPr>
            <w:szCs w:val="24"/>
          </w:rPr>
          <w:t xml:space="preserve">from the </w:t>
        </w:r>
        <w:r w:rsidRPr="00006F49">
          <w:rPr>
            <w:szCs w:val="24"/>
          </w:rPr>
          <w:t xml:space="preserve">extended </w:t>
        </w:r>
        <w:r>
          <w:rPr>
            <w:szCs w:val="24"/>
          </w:rPr>
          <w:t>orthologous groups</w:t>
        </w:r>
        <w:r>
          <w:rPr>
            <w:szCs w:val="24"/>
          </w:rPr>
          <w:t xml:space="preserve"> </w:t>
        </w:r>
      </w:ins>
      <w:r w:rsidR="00CB0264">
        <w:rPr>
          <w:szCs w:val="24"/>
        </w:rPr>
        <w:t xml:space="preserve">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a super-alignment was generated by concatenating those single alignments together.</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w:t>
      </w:r>
      <w:r w:rsidR="00C66BBD">
        <w:rPr>
          <w:szCs w:val="24"/>
        </w:rPr>
        <w:t xml:space="preserve"> </w: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 </w:instrTex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EN.CITE.DATA </w:instrText>
      </w:r>
      <w:r w:rsidR="00C66BBD">
        <w:rPr>
          <w:szCs w:val="24"/>
        </w:rPr>
      </w:r>
      <w:r w:rsidR="00C66BBD">
        <w:rPr>
          <w:szCs w:val="24"/>
        </w:rPr>
        <w:fldChar w:fldCharType="end"/>
      </w:r>
      <w:r w:rsidR="00C66BBD">
        <w:rPr>
          <w:szCs w:val="24"/>
        </w:rPr>
      </w:r>
      <w:r w:rsidR="00C66BBD">
        <w:rPr>
          <w:szCs w:val="24"/>
        </w:rPr>
        <w:fldChar w:fldCharType="separate"/>
      </w:r>
      <w:r w:rsidR="00C66BBD">
        <w:rPr>
          <w:noProof/>
          <w:szCs w:val="24"/>
        </w:rPr>
        <w:t>(Keeling and Fast 2002; James et al. 2013)</w:t>
      </w:r>
      <w:r w:rsidR="00C66BBD">
        <w:rPr>
          <w:szCs w:val="24"/>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C66BBD">
        <w:rPr>
          <w:szCs w:val="24"/>
        </w:rPr>
        <w:t xml:space="preserve">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C66BBD">
        <w:rPr>
          <w:szCs w:val="24"/>
        </w:rPr>
        <w:fldChar w:fldCharType="begin"/>
      </w:r>
      <w:r w:rsidR="00C66BB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Pr>
          <w:szCs w:val="24"/>
        </w:rPr>
        <w:fldChar w:fldCharType="separate"/>
      </w:r>
      <w:r w:rsidR="00C66BBD">
        <w:rPr>
          <w:noProof/>
          <w:szCs w:val="24"/>
        </w:rPr>
        <w:t>(Stamatakis 2014)</w:t>
      </w:r>
      <w:r w:rsidR="00C66BBD">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Default="00711278" w:rsidP="008D799A">
      <w:pPr>
        <w:spacing w:after="0" w:line="360" w:lineRule="auto"/>
        <w:rPr>
          <w:szCs w:val="24"/>
        </w:rPr>
      </w:pPr>
      <w:r w:rsidRPr="00C6610D">
        <w:rPr>
          <w:szCs w:val="24"/>
          <w:highlight w:val="yellow"/>
        </w:rPr>
        <w:t>Last common ancestor's proteins estimation</w:t>
      </w:r>
    </w:p>
    <w:p w14:paraId="0F5361A7" w14:textId="4E77267F" w:rsidR="00505152" w:rsidRDefault="00727721" w:rsidP="008D799A">
      <w:pPr>
        <w:spacing w:after="0" w:line="360" w:lineRule="auto"/>
        <w:rPr>
          <w:szCs w:val="24"/>
        </w:rPr>
      </w:pPr>
      <w:commentRangeStart w:id="99"/>
      <w:r w:rsidRPr="00076E91">
        <w:rPr>
          <w:szCs w:val="24"/>
        </w:rPr>
        <w:lastRenderedPageBreak/>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commentRangeEnd w:id="99"/>
      <w:r w:rsidR="00BE3811">
        <w:rPr>
          <w:rStyle w:val="CommentReference"/>
        </w:rPr>
        <w:commentReference w:id="99"/>
      </w:r>
    </w:p>
    <w:p w14:paraId="7F58F5EA" w14:textId="77777777" w:rsidR="00A42A90" w:rsidRPr="00076E91" w:rsidRDefault="00A42A90" w:rsidP="008D799A">
      <w:pPr>
        <w:spacing w:after="0" w:line="360" w:lineRule="auto"/>
        <w:rPr>
          <w:szCs w:val="24"/>
        </w:rPr>
      </w:pPr>
    </w:p>
    <w:p w14:paraId="5D0479B6" w14:textId="2A6A88A1" w:rsidR="00AD08DF" w:rsidRPr="00076E91" w:rsidRDefault="00AD08DF" w:rsidP="008D799A">
      <w:pPr>
        <w:spacing w:after="0" w:line="360" w:lineRule="auto"/>
        <w:rPr>
          <w:szCs w:val="24"/>
        </w:rPr>
      </w:pPr>
      <w:r w:rsidRPr="001E08DB">
        <w:rPr>
          <w:szCs w:val="24"/>
          <w:highlight w:val="yellow"/>
        </w:rPr>
        <w:t>Results</w:t>
      </w:r>
    </w:p>
    <w:p w14:paraId="2499538F" w14:textId="43DF9B66" w:rsidR="00467D7E" w:rsidRPr="00E52B6D" w:rsidRDefault="005F1D05" w:rsidP="008D799A">
      <w:pPr>
        <w:spacing w:after="0" w:line="360" w:lineRule="auto"/>
        <w:rPr>
          <w:szCs w:val="24"/>
          <w:lang w:val="en-GB"/>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7F629BB6"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36.616</w:t>
      </w:r>
      <w:ins w:id="100" w:author="Bastian Greshake Tzovaras" w:date="2018-04-06T15:59:00Z">
        <w:r w:rsidR="00A97B2F">
          <w:rPr>
            <w:szCs w:val="24"/>
          </w:rPr>
          <w:t xml:space="preserve"> positions</w:t>
        </w:r>
      </w:ins>
      <w:r w:rsidRPr="00076E91">
        <w:rPr>
          <w:szCs w:val="24"/>
        </w:rPr>
        <w:t xml:space="preserve">. </w:t>
      </w:r>
    </w:p>
    <w:p w14:paraId="22A32218" w14:textId="67CCF18A"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GAMMA 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2467B0" w:rsidRPr="00076E91">
        <w:t xml:space="preserve">Figure </w:t>
      </w:r>
      <w:r w:rsidR="002467B0">
        <w:rPr>
          <w:noProof/>
        </w:rPr>
        <w:t>A</w:t>
      </w:r>
      <w:r w:rsidR="002467B0">
        <w:noBreakHyphen/>
      </w:r>
      <w:r w:rsidR="002467B0">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lang w:val="en-GB" w:eastAsia="en-GB"/>
        </w:rPr>
        <w:lastRenderedPageBreak/>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2">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5FB09F95" w:rsidR="004D52AC" w:rsidRPr="00076E91" w:rsidRDefault="00900C79" w:rsidP="008D799A">
      <w:pPr>
        <w:pStyle w:val="Caption"/>
        <w:spacing w:after="0" w:line="360" w:lineRule="auto"/>
      </w:pPr>
      <w:bookmarkStart w:id="101" w:name="_Ref381357941"/>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w:t>
      </w:r>
      <w:r w:rsidR="00DC6FC3">
        <w:fldChar w:fldCharType="end"/>
      </w:r>
      <w:bookmarkEnd w:id="101"/>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w:t>
      </w:r>
      <w:proofErr w:type="gramStart"/>
      <w:r w:rsidRPr="00994FF2">
        <w:rPr>
          <w:i/>
        </w:rPr>
        <w:t>M.brevicollis</w:t>
      </w:r>
      <w:proofErr w:type="gramEnd"/>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p>
    <w:p w14:paraId="27592FDE" w14:textId="6CA22C99"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w:t>
      </w:r>
      <w:commentRangeStart w:id="102"/>
      <w:r w:rsidR="00BE141D">
        <w:rPr>
          <w:szCs w:val="24"/>
        </w:rPr>
        <w:t xml:space="preserve">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commentRangeEnd w:id="102"/>
      <w:r w:rsidR="00D6712A">
        <w:rPr>
          <w:rStyle w:val="CommentReference"/>
        </w:rPr>
        <w:commentReference w:id="102"/>
      </w:r>
    </w:p>
    <w:p w14:paraId="38189BEF" w14:textId="77777777" w:rsidR="00D966F6" w:rsidRPr="00076E91" w:rsidRDefault="00D966F6" w:rsidP="008D799A">
      <w:pPr>
        <w:spacing w:after="0" w:line="360" w:lineRule="auto"/>
        <w:rPr>
          <w:szCs w:val="24"/>
        </w:rPr>
      </w:pPr>
    </w:p>
    <w:p w14:paraId="0A95A869" w14:textId="60CDC0E4" w:rsidR="00AD08DF" w:rsidRPr="00076E91" w:rsidRDefault="00AD08DF" w:rsidP="008D799A">
      <w:pPr>
        <w:spacing w:after="0" w:line="360" w:lineRule="auto"/>
        <w:rPr>
          <w:szCs w:val="24"/>
        </w:rPr>
      </w:pPr>
      <w:r w:rsidRPr="00C5626B">
        <w:rPr>
          <w:szCs w:val="24"/>
          <w:highlight w:val="yellow"/>
        </w:rPr>
        <w:t>Discussion</w:t>
      </w:r>
    </w:p>
    <w:p w14:paraId="49C06367" w14:textId="68560983" w:rsidR="00394E19" w:rsidRDefault="00394E19" w:rsidP="008D799A">
      <w:pPr>
        <w:spacing w:after="0" w:line="360" w:lineRule="auto"/>
        <w:rPr>
          <w:szCs w:val="24"/>
        </w:rPr>
      </w:pPr>
      <w:r w:rsidRPr="0002006D">
        <w:rPr>
          <w:szCs w:val="24"/>
          <w:highlight w:val="yellow"/>
        </w:rPr>
        <w:t xml:space="preserve">Proportion of </w:t>
      </w:r>
      <w:r w:rsidR="00324C30">
        <w:rPr>
          <w:szCs w:val="24"/>
          <w:highlight w:val="yellow"/>
        </w:rPr>
        <w:t>orthologous</w:t>
      </w:r>
      <w:r w:rsidRPr="0002006D">
        <w:rPr>
          <w:szCs w:val="24"/>
          <w:highlight w:val="yellow"/>
        </w:rPr>
        <w:t xml:space="preserve"> and lineage specific proteins</w:t>
      </w:r>
    </w:p>
    <w:p w14:paraId="3AC1D435" w14:textId="30C23559" w:rsidR="00D10CC3" w:rsidRDefault="007A69B4" w:rsidP="008D799A">
      <w:pPr>
        <w:spacing w:after="0" w:line="360" w:lineRule="auto"/>
        <w:rPr>
          <w:szCs w:val="24"/>
        </w:rPr>
      </w:pPr>
      <w:commentRangeStart w:id="103"/>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2467B0" w:rsidRPr="00076E91">
        <w:t xml:space="preserve">Figure </w:t>
      </w:r>
      <w:r w:rsidR="002467B0">
        <w:rPr>
          <w:noProof/>
        </w:rPr>
        <w:t>A</w:t>
      </w:r>
      <w:r w:rsidR="002467B0">
        <w:noBreakHyphen/>
      </w:r>
      <w:r w:rsidR="002467B0">
        <w:rPr>
          <w:noProof/>
        </w:rPr>
        <w:t>2</w:t>
      </w:r>
      <w:r w:rsidR="00424D1B" w:rsidRPr="00076E91">
        <w:rPr>
          <w:szCs w:val="24"/>
        </w:rPr>
        <w:fldChar w:fldCharType="end"/>
      </w:r>
      <w:r w:rsidR="001514DF">
        <w:rPr>
          <w:szCs w:val="24"/>
        </w:rPr>
        <w:t>)</w:t>
      </w:r>
      <w:r w:rsidR="00DC20CA" w:rsidRPr="00076E91">
        <w:rPr>
          <w:szCs w:val="24"/>
        </w:rPr>
        <w:t xml:space="preserve">. </w:t>
      </w:r>
      <w:commentRangeEnd w:id="103"/>
      <w:r w:rsidR="003B32CB">
        <w:rPr>
          <w:rStyle w:val="CommentReference"/>
        </w:rPr>
        <w:commentReference w:id="103"/>
      </w:r>
    </w:p>
    <w:p w14:paraId="7EA14CE6" w14:textId="6780997D" w:rsidR="00D2114E" w:rsidRPr="00076E91" w:rsidRDefault="00D10CC3" w:rsidP="00EF4A62">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del w:id="104" w:author="Bastian Greshake Tzovaras" w:date="2018-04-06T16:04:00Z">
        <w:r w:rsidR="001514DF" w:rsidDel="00212B24">
          <w:rPr>
            <w:szCs w:val="24"/>
          </w:rPr>
          <w:delText>While o</w:delText>
        </w:r>
      </w:del>
      <w:ins w:id="105" w:author="Bastian Greshake Tzovaras" w:date="2018-04-06T16:04:00Z">
        <w:r w:rsidR="00212B24">
          <w:rPr>
            <w:szCs w:val="24"/>
          </w:rPr>
          <w:t>O</w:t>
        </w:r>
      </w:ins>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w:t>
      </w:r>
      <w:r w:rsidR="00625C4E">
        <w:rPr>
          <w:szCs w:val="24"/>
        </w:rPr>
        <w:lastRenderedPageBreak/>
        <w:t>taxa, t</w:t>
      </w:r>
      <w:r w:rsidR="00FF4936">
        <w:rPr>
          <w:szCs w:val="24"/>
        </w:rPr>
        <w:t xml:space="preserve">here </w:t>
      </w:r>
      <w:del w:id="106" w:author="Bastian Greshake Tzovaras" w:date="2018-04-06T16:04:00Z">
        <w:r w:rsidR="00FF4936" w:rsidDel="00EF4A62">
          <w:rPr>
            <w:szCs w:val="24"/>
          </w:rPr>
          <w:delText xml:space="preserve">are still a </w:delText>
        </w:r>
      </w:del>
      <w:ins w:id="107" w:author="Bastian Greshake Tzovaras" w:date="2018-04-06T16:04:00Z">
        <w:r w:rsidR="00EF4A62">
          <w:rPr>
            <w:szCs w:val="24"/>
          </w:rPr>
          <w:t xml:space="preserve">are </w:t>
        </w:r>
      </w:ins>
      <w:r w:rsidR="00FF4936">
        <w:rPr>
          <w:szCs w:val="24"/>
        </w:rPr>
        <w:t>large</w:t>
      </w:r>
      <w:ins w:id="108" w:author="Bastian Greshake Tzovaras" w:date="2018-04-06T16:04:00Z">
        <w:r w:rsidR="00EF4A62">
          <w:rPr>
            <w:szCs w:val="24"/>
          </w:rPr>
          <w:t>r</w:t>
        </w:r>
      </w:ins>
      <w:r w:rsidR="00FF4936">
        <w:rPr>
          <w:szCs w:val="24"/>
        </w:rPr>
        <w:t xml:space="preserve"> fraction</w:t>
      </w:r>
      <w:ins w:id="109" w:author="Bastian Greshake Tzovaras" w:date="2018-04-06T16:05:00Z">
        <w:r w:rsidR="00EF4A62">
          <w:rPr>
            <w:szCs w:val="24"/>
          </w:rPr>
          <w:t>s</w:t>
        </w:r>
      </w:ins>
      <w:r w:rsidR="00FF4936">
        <w:rPr>
          <w:szCs w:val="24"/>
        </w:rPr>
        <w:t xml:space="preserve"> of orphan proteins, from approximately </w:t>
      </w:r>
      <w:r w:rsidR="00FF4936" w:rsidRPr="00076E91">
        <w:rPr>
          <w:szCs w:val="24"/>
        </w:rPr>
        <w:t>21% in</w:t>
      </w:r>
      <w:r w:rsidR="00FF4936">
        <w:rPr>
          <w:szCs w:val="24"/>
        </w:rPr>
        <w:t xml:space="preserve"> </w:t>
      </w:r>
      <w:proofErr w:type="gramStart"/>
      <w:r w:rsidR="00FF4936" w:rsidRPr="00CF201D">
        <w:rPr>
          <w:i/>
          <w:szCs w:val="24"/>
        </w:rPr>
        <w:t>N.ceranae</w:t>
      </w:r>
      <w:proofErr w:type="gramEnd"/>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lang w:val="en-GB" w:eastAsia="en-GB"/>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A676EFB" w:rsidR="00A2632C" w:rsidRPr="00076E91" w:rsidRDefault="00900C79" w:rsidP="008D799A">
      <w:pPr>
        <w:pStyle w:val="Caption"/>
        <w:spacing w:after="0" w:line="360" w:lineRule="auto"/>
      </w:pPr>
      <w:bookmarkStart w:id="110" w:name="_Ref381357960"/>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w:t>
      </w:r>
      <w:r w:rsidR="00DC6FC3">
        <w:fldChar w:fldCharType="end"/>
      </w:r>
      <w:bookmarkEnd w:id="110"/>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r w:rsidR="00D2114E" w:rsidRPr="00076E91">
        <w:t xml:space="preserve"> </w:t>
      </w:r>
    </w:p>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Default="005D0408" w:rsidP="008D799A">
      <w:pPr>
        <w:spacing w:after="0" w:line="360" w:lineRule="auto"/>
        <w:rPr>
          <w:szCs w:val="24"/>
        </w:rPr>
      </w:pPr>
      <w:r>
        <w:rPr>
          <w:szCs w:val="24"/>
        </w:rPr>
        <w:t>(1) Wrong gene assignment:</w:t>
      </w:r>
    </w:p>
    <w:p w14:paraId="79824E04" w14:textId="5103D80C" w:rsidR="00E24C9D" w:rsidRPr="00076E91" w:rsidRDefault="00E24C9D" w:rsidP="002C764E">
      <w:pPr>
        <w:spacing w:after="0" w:line="360" w:lineRule="auto"/>
        <w:rPr>
          <w:szCs w:val="24"/>
        </w:rPr>
      </w:pPr>
      <w:r>
        <w:rPr>
          <w:szCs w:val="24"/>
        </w:rPr>
        <w:t xml:space="preserve">In this case, </w:t>
      </w:r>
      <w:r w:rsidR="004025A7">
        <w:rPr>
          <w:szCs w:val="24"/>
        </w:rPr>
        <w:t xml:space="preserve">we hypothesize that </w:t>
      </w:r>
      <w:r>
        <w:rPr>
          <w:szCs w:val="24"/>
        </w:rPr>
        <w:t xml:space="preserve">those orphans </w:t>
      </w:r>
      <w:del w:id="111" w:author="Bastian Greshake Tzovaras" w:date="2018-04-06T16:07:00Z">
        <w:r w:rsidDel="002C764E">
          <w:rPr>
            <w:szCs w:val="24"/>
          </w:rPr>
          <w:delText>were the</w:delText>
        </w:r>
        <w:r w:rsidR="00041A0A" w:rsidDel="002C764E">
          <w:rPr>
            <w:szCs w:val="24"/>
          </w:rPr>
          <w:delText xml:space="preserve"> </w:delText>
        </w:r>
        <w:r w:rsidR="00665681" w:rsidDel="002C764E">
          <w:rPr>
            <w:szCs w:val="24"/>
          </w:rPr>
          <w:delText xml:space="preserve">false positive </w:delText>
        </w:r>
      </w:del>
      <w:ins w:id="112" w:author="Bastian Greshake Tzovaras" w:date="2018-04-06T16:07:00Z">
        <w:r w:rsidR="002C764E">
          <w:rPr>
            <w:szCs w:val="24"/>
          </w:rPr>
          <w:t xml:space="preserve">are the </w:t>
        </w:r>
      </w:ins>
      <w:r w:rsidR="00041A0A">
        <w:rPr>
          <w:szCs w:val="24"/>
        </w:rPr>
        <w:t>result</w:t>
      </w:r>
      <w:r>
        <w:rPr>
          <w:szCs w:val="24"/>
        </w:rPr>
        <w:t xml:space="preserve"> of </w:t>
      </w:r>
      <w:del w:id="113" w:author="Bastian Greshake Tzovaras" w:date="2018-04-06T16:07:00Z">
        <w:r w:rsidR="00665681" w:rsidDel="002C764E">
          <w:rPr>
            <w:szCs w:val="24"/>
          </w:rPr>
          <w:delText>the</w:delText>
        </w:r>
        <w:r w:rsidDel="002C764E">
          <w:rPr>
            <w:szCs w:val="24"/>
          </w:rPr>
          <w:delText xml:space="preserve"> </w:delText>
        </w:r>
      </w:del>
      <w:ins w:id="114" w:author="Bastian Greshake Tzovaras" w:date="2018-04-06T16:07:00Z">
        <w:r w:rsidR="002C764E">
          <w:rPr>
            <w:szCs w:val="24"/>
          </w:rPr>
          <w:t xml:space="preserve">false positive </w:t>
        </w:r>
      </w:ins>
      <w:r>
        <w:rPr>
          <w:szCs w:val="24"/>
        </w:rPr>
        <w:t>gene prediction</w:t>
      </w:r>
      <w:del w:id="115" w:author="Bastian Greshake Tzovaras" w:date="2018-04-06T16:07:00Z">
        <w:r w:rsidDel="002C764E">
          <w:rPr>
            <w:szCs w:val="24"/>
          </w:rPr>
          <w:delText xml:space="preserve"> process</w:delText>
        </w:r>
      </w:del>
      <w:r>
        <w:rPr>
          <w:szCs w:val="24"/>
        </w:rPr>
        <w:t xml:space="preserve">. </w:t>
      </w:r>
      <w:r w:rsidR="00D06EFC">
        <w:rPr>
          <w:szCs w:val="24"/>
        </w:rPr>
        <w:t xml:space="preserve">To </w:t>
      </w:r>
      <w:del w:id="116" w:author="Bastian Greshake Tzovaras" w:date="2018-04-06T16:07:00Z">
        <w:r w:rsidR="00D06EFC" w:rsidDel="002C764E">
          <w:rPr>
            <w:szCs w:val="24"/>
          </w:rPr>
          <w:delText xml:space="preserve">access </w:delText>
        </w:r>
      </w:del>
      <w:ins w:id="117" w:author="Bastian Greshake Tzovaras" w:date="2018-04-06T16:07:00Z">
        <w:r w:rsidR="002C764E">
          <w:rPr>
            <w:szCs w:val="24"/>
          </w:rPr>
          <w:t xml:space="preserve">assess </w:t>
        </w:r>
      </w:ins>
      <w:r w:rsidR="00D06EFC">
        <w:rPr>
          <w:szCs w:val="24"/>
        </w:rPr>
        <w:t>this, we compared the sequence length of orphans and orthologous proteins</w:t>
      </w:r>
      <w:ins w:id="118" w:author="Bastian Greshake Tzovaras" w:date="2018-04-06T16:07:00Z">
        <w:r w:rsidR="002C764E">
          <w:rPr>
            <w:szCs w:val="24"/>
          </w:rPr>
          <w:t xml:space="preserve">, assuming </w:t>
        </w:r>
      </w:ins>
      <w:del w:id="119" w:author="Bastian Greshake Tzovaras" w:date="2018-04-06T16:07:00Z">
        <w:r w:rsidR="00D06EFC" w:rsidDel="002C764E">
          <w:rPr>
            <w:szCs w:val="24"/>
          </w:rPr>
          <w:delText xml:space="preserve"> with the assumption </w:delText>
        </w:r>
      </w:del>
      <w:r w:rsidR="00D06EFC">
        <w:rPr>
          <w:szCs w:val="24"/>
        </w:rPr>
        <w:t xml:space="preserve">that </w:t>
      </w:r>
      <w:del w:id="120" w:author="Bastian Greshake Tzovaras" w:date="2018-04-06T16:07:00Z">
        <w:r w:rsidR="00D06EFC" w:rsidDel="002C764E">
          <w:rPr>
            <w:szCs w:val="24"/>
          </w:rPr>
          <w:delText xml:space="preserve">wrongly assigned </w:delText>
        </w:r>
      </w:del>
      <w:ins w:id="121" w:author="Bastian Greshake Tzovaras" w:date="2018-04-06T16:07:00Z">
        <w:r w:rsidR="002C764E">
          <w:rPr>
            <w:szCs w:val="24"/>
          </w:rPr>
          <w:t xml:space="preserve">falsely predicted </w:t>
        </w:r>
      </w:ins>
      <w:r w:rsidR="00D06EFC">
        <w:rPr>
          <w:szCs w:val="24"/>
        </w:rPr>
        <w:t xml:space="preserve">genes would </w:t>
      </w:r>
      <w:ins w:id="122" w:author="Bastian Greshake Tzovaras" w:date="2018-04-06T16:07:00Z">
        <w:r w:rsidR="002C764E">
          <w:rPr>
            <w:szCs w:val="24"/>
          </w:rPr>
          <w:t xml:space="preserve">on average </w:t>
        </w:r>
      </w:ins>
      <w:r w:rsidR="00D06EFC">
        <w:rPr>
          <w:szCs w:val="24"/>
        </w:rPr>
        <w:t>be shorter than</w:t>
      </w:r>
      <w:r w:rsidR="003F3916">
        <w:rPr>
          <w:szCs w:val="24"/>
        </w:rPr>
        <w:t xml:space="preserve"> </w:t>
      </w:r>
      <w:del w:id="123" w:author="Bastian Greshake Tzovaras" w:date="2018-04-06T16:07:00Z">
        <w:r w:rsidR="003F3916" w:rsidDel="002C764E">
          <w:rPr>
            <w:szCs w:val="24"/>
          </w:rPr>
          <w:delText>the</w:delText>
        </w:r>
        <w:r w:rsidR="00D06EFC" w:rsidDel="002C764E">
          <w:rPr>
            <w:szCs w:val="24"/>
          </w:rPr>
          <w:delText xml:space="preserve"> corrected </w:delText>
        </w:r>
      </w:del>
      <w:ins w:id="124" w:author="Bastian Greshake Tzovaras" w:date="2018-04-06T16:07:00Z">
        <w:r w:rsidR="002C764E">
          <w:rPr>
            <w:szCs w:val="24"/>
          </w:rPr>
          <w:t>true genes</w:t>
        </w:r>
      </w:ins>
      <w:del w:id="125" w:author="Bastian Greshake Tzovaras" w:date="2018-04-06T16:07:00Z">
        <w:r w:rsidR="00D06EFC" w:rsidDel="002C764E">
          <w:rPr>
            <w:szCs w:val="24"/>
          </w:rPr>
          <w:delText>one</w:delText>
        </w:r>
      </w:del>
      <w:r w:rsidR="00D06EFC">
        <w:rPr>
          <w:szCs w:val="24"/>
        </w:rPr>
        <w:t>.</w:t>
      </w:r>
    </w:p>
    <w:p w14:paraId="4C1AADFB" w14:textId="77777777" w:rsidR="00900C79" w:rsidRPr="00076E91" w:rsidRDefault="00F600B6" w:rsidP="008D799A">
      <w:pPr>
        <w:keepNext/>
        <w:spacing w:after="0" w:line="360" w:lineRule="auto"/>
        <w:rPr>
          <w:szCs w:val="24"/>
        </w:rPr>
      </w:pPr>
      <w:r w:rsidRPr="00076E91">
        <w:rPr>
          <w:noProof/>
          <w:szCs w:val="24"/>
          <w:lang w:val="en-GB" w:eastAsia="en-GB"/>
        </w:rPr>
        <w:lastRenderedPageBreak/>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1B9F226F" w:rsidR="0061430D" w:rsidRPr="00076E91" w:rsidRDefault="00900C79" w:rsidP="008D799A">
      <w:pPr>
        <w:pStyle w:val="Caption"/>
        <w:spacing w:after="0" w:line="360" w:lineRule="auto"/>
      </w:pPr>
      <w:bookmarkStart w:id="126" w:name="_Ref38135797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w:t>
      </w:r>
      <w:r w:rsidR="00DC6FC3">
        <w:fldChar w:fldCharType="end"/>
      </w:r>
      <w:bookmarkEnd w:id="126"/>
      <w:r w:rsidRPr="00076E91">
        <w:t xml:space="preserve">: Length distribution of orthologous proteins (orange) and orphan proteins (green) in different </w:t>
      </w:r>
      <w:r w:rsidR="0057765D" w:rsidRPr="00076E91">
        <w:t>microsporidia</w:t>
      </w:r>
      <w:r w:rsidRPr="00076E91">
        <w:t xml:space="preserve"> taxa.</w:t>
      </w:r>
    </w:p>
    <w:p w14:paraId="4CCB312D" w14:textId="77777777" w:rsidR="00F600B6" w:rsidRPr="00076E91" w:rsidRDefault="00F600B6" w:rsidP="008D799A">
      <w:pPr>
        <w:spacing w:after="0" w:line="360" w:lineRule="auto"/>
        <w:rPr>
          <w:szCs w:val="24"/>
        </w:rPr>
      </w:pPr>
    </w:p>
    <w:p w14:paraId="2574DE17" w14:textId="6FC4F0FB"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3</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2467B0" w:rsidRPr="00076E91">
        <w:t xml:space="preserve">Table </w:t>
      </w:r>
      <w:r w:rsidR="002467B0">
        <w:rPr>
          <w:noProof/>
        </w:rPr>
        <w:t>A</w:t>
      </w:r>
      <w:r w:rsidR="002467B0">
        <w:noBreakHyphen/>
      </w:r>
      <w:r w:rsidR="002467B0">
        <w:rPr>
          <w:noProof/>
        </w:rPr>
        <w:t>5</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proofErr w:type="gramStart"/>
      <w:r w:rsidR="00BB6FC2" w:rsidRPr="00205BB6">
        <w:rPr>
          <w:i/>
          <w:szCs w:val="24"/>
        </w:rPr>
        <w:t>E.hellem</w:t>
      </w:r>
      <w:proofErr w:type="gramEnd"/>
      <w:r w:rsidR="00205BB6">
        <w:rPr>
          <w:szCs w:val="24"/>
        </w:rPr>
        <w:t xml:space="preserve">, </w:t>
      </w:r>
      <w:r w:rsidR="0005446C">
        <w:rPr>
          <w:szCs w:val="24"/>
        </w:rPr>
        <w:t>the p-value was</w:t>
      </w:r>
      <w:r w:rsidR="00BB6FC2" w:rsidRPr="00076E91">
        <w:rPr>
          <w:szCs w:val="24"/>
        </w:rPr>
        <w:t xml:space="preserve"> </w:t>
      </w:r>
      <w:commentRangeStart w:id="127"/>
      <w:r w:rsidR="00BB6FC2" w:rsidRPr="00076E91">
        <w:rPr>
          <w:szCs w:val="24"/>
        </w:rPr>
        <w:t>0,20</w:t>
      </w:r>
      <w:r w:rsidR="00205BB6">
        <w:rPr>
          <w:szCs w:val="24"/>
        </w:rPr>
        <w:t xml:space="preserve"> </w:t>
      </w:r>
      <w:r w:rsidR="00BB6FC2" w:rsidRPr="00076E91">
        <w:rPr>
          <w:szCs w:val="24"/>
        </w:rPr>
        <w:t>&gt;</w:t>
      </w:r>
      <w:r w:rsidR="00205BB6">
        <w:rPr>
          <w:szCs w:val="24"/>
        </w:rPr>
        <w:t xml:space="preserve"> </w:t>
      </w:r>
      <w:r w:rsidR="00BB6FC2" w:rsidRPr="00076E91">
        <w:rPr>
          <w:szCs w:val="24"/>
        </w:rPr>
        <w:t>0,05</w:t>
      </w:r>
      <w:commentRangeEnd w:id="127"/>
      <w:r w:rsidR="002C764E">
        <w:rPr>
          <w:rStyle w:val="CommentReference"/>
        </w:rPr>
        <w:commentReference w:id="127"/>
      </w:r>
      <w:r w:rsidR="00BB6FC2" w:rsidRPr="00076E91">
        <w:rPr>
          <w:szCs w:val="24"/>
        </w:rPr>
        <w:t xml:space="preserve">.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w:t>
      </w:r>
      <w:commentRangeStart w:id="128"/>
      <w:r w:rsidR="005F61D7">
        <w:rPr>
          <w:szCs w:val="24"/>
        </w:rPr>
        <w:t>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commentRangeEnd w:id="128"/>
      <w:r w:rsidR="002C764E">
        <w:rPr>
          <w:rStyle w:val="CommentReference"/>
        </w:rPr>
        <w:commentReference w:id="128"/>
      </w:r>
    </w:p>
    <w:p w14:paraId="27414870" w14:textId="77777777" w:rsidR="00C666B3" w:rsidRPr="00076E91" w:rsidRDefault="00C666B3" w:rsidP="003C7E4F">
      <w:pPr>
        <w:spacing w:after="0" w:line="360" w:lineRule="auto"/>
        <w:rPr>
          <w:szCs w:val="24"/>
        </w:rPr>
      </w:pPr>
    </w:p>
    <w:p w14:paraId="2BE16F76" w14:textId="624F22BF" w:rsidR="00401934" w:rsidRDefault="00401934" w:rsidP="008D799A">
      <w:pPr>
        <w:spacing w:after="0" w:line="360" w:lineRule="auto"/>
        <w:rPr>
          <w:szCs w:val="24"/>
        </w:rPr>
      </w:pPr>
      <w:r w:rsidRPr="00076E91">
        <w:rPr>
          <w:szCs w:val="24"/>
        </w:rPr>
        <w:t>(2)</w:t>
      </w:r>
      <w:r w:rsidR="00743185">
        <w:rPr>
          <w:szCs w:val="24"/>
        </w:rPr>
        <w:t xml:space="preserve"> Orphans are</w:t>
      </w:r>
      <w:r w:rsidRPr="00076E91">
        <w:rPr>
          <w:szCs w:val="24"/>
        </w:rPr>
        <w:t xml:space="preserve"> </w:t>
      </w:r>
      <w:r w:rsidR="00743185">
        <w:rPr>
          <w:szCs w:val="24"/>
        </w:rPr>
        <w:t>n</w:t>
      </w:r>
      <w:r w:rsidRPr="00076E91">
        <w:rPr>
          <w:szCs w:val="24"/>
        </w:rPr>
        <w:t>ew</w:t>
      </w:r>
      <w:ins w:id="129" w:author="Bastian Greshake Tzovaras" w:date="2018-04-06T16:09:00Z">
        <w:r w:rsidR="002C764E">
          <w:rPr>
            <w:szCs w:val="24"/>
          </w:rPr>
          <w:t>ly</w:t>
        </w:r>
      </w:ins>
      <w:r w:rsidRPr="00076E91">
        <w:rPr>
          <w:szCs w:val="24"/>
        </w:rPr>
        <w:t xml:space="preserve"> invented genes, or genes from horizontal gene transfer events, or they </w:t>
      </w:r>
      <w:r w:rsidR="004436DA" w:rsidRPr="00076E91">
        <w:rPr>
          <w:szCs w:val="24"/>
        </w:rPr>
        <w:t>cannot</w:t>
      </w:r>
      <w:r w:rsidR="004C51E9">
        <w:rPr>
          <w:szCs w:val="24"/>
        </w:rPr>
        <w:t xml:space="preserve"> be detectable as orthologs</w:t>
      </w:r>
      <w:r w:rsidRPr="00076E91">
        <w:rPr>
          <w:szCs w:val="24"/>
        </w:rPr>
        <w:t>.</w:t>
      </w:r>
    </w:p>
    <w:p w14:paraId="43A586F5" w14:textId="65952F5E" w:rsidR="00733764" w:rsidRDefault="00733764" w:rsidP="002C764E">
      <w:pPr>
        <w:spacing w:after="0" w:line="360" w:lineRule="auto"/>
        <w:rPr>
          <w:szCs w:val="24"/>
        </w:rPr>
      </w:pPr>
      <w:r>
        <w:rPr>
          <w:szCs w:val="24"/>
        </w:rPr>
        <w:lastRenderedPageBreak/>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w:t>
      </w:r>
      <w:del w:id="130" w:author="Bastian Greshake Tzovaras" w:date="2018-04-06T16:09:00Z">
        <w:r w:rsidR="0049534D" w:rsidDel="002C764E">
          <w:rPr>
            <w:szCs w:val="24"/>
          </w:rPr>
          <w:delText xml:space="preserve">missing </w:delText>
        </w:r>
      </w:del>
      <w:ins w:id="131" w:author="Bastian Greshake Tzovaras" w:date="2018-04-06T16:09:00Z">
        <w:r w:rsidR="002C764E">
          <w:rPr>
            <w:szCs w:val="24"/>
          </w:rPr>
          <w:t xml:space="preserve">absence </w:t>
        </w:r>
      </w:ins>
      <w:r w:rsidR="0049534D">
        <w:rPr>
          <w:szCs w:val="24"/>
        </w:rPr>
        <w:t>of</w:t>
      </w:r>
      <w:r>
        <w:rPr>
          <w:szCs w:val="24"/>
        </w:rPr>
        <w:t xml:space="preserve"> their orthologous partners in other species.</w:t>
      </w:r>
      <w:r w:rsidR="00654AF7">
        <w:rPr>
          <w:szCs w:val="24"/>
        </w:rPr>
        <w:t xml:space="preserve"> </w:t>
      </w:r>
      <w:commentRangeStart w:id="132"/>
      <w:r w:rsidR="00654AF7">
        <w:rPr>
          <w:szCs w:val="24"/>
        </w:rPr>
        <w:t xml:space="preserve">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3F002F">
        <w:rPr>
          <w:szCs w:val="24"/>
        </w:rPr>
        <w:t>(Finn et al. 2014)</w:t>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hmmscan</w:t>
      </w:r>
      <w:r w:rsidR="00B503C8">
        <w:rPr>
          <w:szCs w:val="24"/>
        </w:rPr>
        <w:t xml:space="preserve"> </w:t>
      </w:r>
      <w:r w:rsidR="00B503C8">
        <w:rPr>
          <w:szCs w:val="24"/>
        </w:rPr>
        <w:fldChar w:fldCharType="begin"/>
      </w:r>
      <w:r w:rsidR="00B503C8">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B503C8">
        <w:rPr>
          <w:szCs w:val="24"/>
        </w:rPr>
        <w:fldChar w:fldCharType="separate"/>
      </w:r>
      <w:r w:rsidR="00B503C8">
        <w:rPr>
          <w:noProof/>
          <w:szCs w:val="24"/>
        </w:rPr>
        <w:t>(Eddy 1998)</w:t>
      </w:r>
      <w:r w:rsidR="00B503C8">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commentRangeEnd w:id="132"/>
      <w:r w:rsidR="00E62E80">
        <w:rPr>
          <w:rStyle w:val="CommentReference"/>
        </w:rPr>
        <w:commentReference w:id="132"/>
      </w:r>
    </w:p>
    <w:p w14:paraId="5B99F621" w14:textId="72DF37A1" w:rsidR="00702609" w:rsidRDefault="003C7DFB" w:rsidP="00185892">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w:t>
      </w:r>
      <w:proofErr w:type="gramStart"/>
      <w:r w:rsidR="00717653">
        <w:rPr>
          <w:szCs w:val="24"/>
        </w:rPr>
        <w:t>genes</w:t>
      </w:r>
      <w:proofErr w:type="gramEnd"/>
      <w:r w:rsidR="00717653">
        <w:rPr>
          <w:szCs w:val="24"/>
        </w:rPr>
        <w:t xml:space="preserve"> we </w:t>
      </w:r>
      <w:del w:id="133" w:author="Bastian Greshake Tzovaras" w:date="2018-04-06T16:12:00Z">
        <w:r w:rsidR="00717653" w:rsidDel="00185892">
          <w:rPr>
            <w:szCs w:val="24"/>
          </w:rPr>
          <w:delText xml:space="preserve">expected </w:delText>
        </w:r>
      </w:del>
      <w:ins w:id="134" w:author="Bastian Greshake Tzovaras" w:date="2018-04-06T16:12:00Z">
        <w:r w:rsidR="00185892">
          <w:rPr>
            <w:szCs w:val="24"/>
          </w:rPr>
          <w:t>expect</w:t>
        </w:r>
        <w:r w:rsidR="00185892">
          <w:rPr>
            <w:szCs w:val="24"/>
          </w:rPr>
          <w:t xml:space="preserve"> </w:t>
        </w:r>
      </w:ins>
      <w:r w:rsidR="00717653">
        <w:rPr>
          <w:szCs w:val="24"/>
        </w:rPr>
        <w:t xml:space="preserve">to </w:t>
      </w:r>
      <w:ins w:id="135" w:author="Bastian Greshake Tzovaras" w:date="2018-04-06T16:12:00Z">
        <w:r w:rsidR="00185892">
          <w:rPr>
            <w:szCs w:val="24"/>
          </w:rPr>
          <w:t xml:space="preserve">not </w:t>
        </w:r>
      </w:ins>
      <w:r w:rsidR="00717653">
        <w:rPr>
          <w:szCs w:val="24"/>
        </w:rPr>
        <w:t xml:space="preserve">find </w:t>
      </w:r>
      <w:del w:id="136" w:author="Bastian Greshake Tzovaras" w:date="2018-04-06T16:12:00Z">
        <w:r w:rsidR="00717653" w:rsidDel="00185892">
          <w:rPr>
            <w:szCs w:val="24"/>
          </w:rPr>
          <w:delText xml:space="preserve">no </w:delText>
        </w:r>
      </w:del>
      <w:r w:rsidR="00717653">
        <w:rPr>
          <w:szCs w:val="24"/>
        </w:rPr>
        <w:t>PFAM domain</w:t>
      </w:r>
      <w:ins w:id="137" w:author="Bastian Greshake Tzovaras" w:date="2018-04-06T16:12:00Z">
        <w:r w:rsidR="00185892">
          <w:rPr>
            <w:szCs w:val="24"/>
          </w:rPr>
          <w:t>s</w:t>
        </w:r>
      </w:ins>
      <w:r w:rsidR="00717653">
        <w:rPr>
          <w:szCs w:val="24"/>
        </w:rPr>
        <w:t xml:space="preserve">. </w:t>
      </w:r>
      <w:r w:rsidR="001E322E">
        <w:rPr>
          <w:szCs w:val="24"/>
        </w:rPr>
        <w:t xml:space="preserve">Secondly, </w:t>
      </w:r>
      <w:r w:rsidR="00BC57B0">
        <w:rPr>
          <w:szCs w:val="24"/>
        </w:rPr>
        <w:t>the orphans could be horizontal</w:t>
      </w:r>
      <w:ins w:id="138" w:author="Bastian Greshake Tzovaras" w:date="2018-04-06T16:12:00Z">
        <w:r w:rsidR="00185892">
          <w:rPr>
            <w:szCs w:val="24"/>
          </w:rPr>
          <w:t>ly</w:t>
        </w:r>
      </w:ins>
      <w:r w:rsidR="00BC57B0">
        <w:rPr>
          <w:szCs w:val="24"/>
        </w:rPr>
        <w:t xml:space="preserve"> transferred from </w:t>
      </w:r>
      <w:r w:rsidR="00563DBF">
        <w:rPr>
          <w:szCs w:val="24"/>
        </w:rPr>
        <w:t xml:space="preserve">other taxa. </w:t>
      </w:r>
      <w:r w:rsidR="00CF3B79">
        <w:rPr>
          <w:szCs w:val="24"/>
        </w:rPr>
        <w:t xml:space="preserve">In this case, </w:t>
      </w:r>
      <w:r w:rsidR="009153B5">
        <w:rPr>
          <w:szCs w:val="24"/>
        </w:rPr>
        <w:t xml:space="preserve">they would have </w:t>
      </w:r>
      <w:del w:id="139" w:author="Bastian Greshake Tzovaras" w:date="2018-04-06T16:12:00Z">
        <w:r w:rsidR="000D4F6D" w:rsidDel="00185892">
          <w:rPr>
            <w:szCs w:val="24"/>
          </w:rPr>
          <w:delText xml:space="preserve">non-microsporidian </w:delText>
        </w:r>
      </w:del>
      <w:r w:rsidR="000D4F6D">
        <w:rPr>
          <w:szCs w:val="24"/>
        </w:rPr>
        <w:t xml:space="preserve">PFAM domains, which </w:t>
      </w:r>
      <w:del w:id="140" w:author="Bastian Greshake Tzovaras" w:date="2018-04-06T16:13:00Z">
        <w:r w:rsidR="000D4F6D" w:rsidDel="00185892">
          <w:rPr>
            <w:szCs w:val="24"/>
          </w:rPr>
          <w:delText xml:space="preserve">cannot </w:delText>
        </w:r>
      </w:del>
      <w:ins w:id="141" w:author="Bastian Greshake Tzovaras" w:date="2018-04-06T16:13:00Z">
        <w:r w:rsidR="00185892">
          <w:rPr>
            <w:szCs w:val="24"/>
          </w:rPr>
          <w:t xml:space="preserve">are otherwise not </w:t>
        </w:r>
      </w:ins>
      <w:del w:id="142" w:author="Bastian Greshake Tzovaras" w:date="2018-04-06T16:13:00Z">
        <w:r w:rsidR="000D4F6D" w:rsidDel="00185892">
          <w:rPr>
            <w:szCs w:val="24"/>
          </w:rPr>
          <w:delText xml:space="preserve">be </w:delText>
        </w:r>
      </w:del>
      <w:r w:rsidR="000D4F6D">
        <w:rPr>
          <w:szCs w:val="24"/>
        </w:rPr>
        <w:t xml:space="preserve">found in the </w:t>
      </w:r>
      <w:del w:id="143" w:author="Bastian Greshake Tzovaras" w:date="2018-04-06T16:13:00Z">
        <w:r w:rsidR="000D4F6D" w:rsidDel="00185892">
          <w:rPr>
            <w:szCs w:val="24"/>
          </w:rPr>
          <w:delText xml:space="preserve">orthologous </w:delText>
        </w:r>
      </w:del>
      <w:r w:rsidR="000D4F6D">
        <w:rPr>
          <w:szCs w:val="24"/>
        </w:rPr>
        <w:t>proteins</w:t>
      </w:r>
      <w:ins w:id="144" w:author="Bastian Greshake Tzovaras" w:date="2018-04-06T16:12:00Z">
        <w:r w:rsidR="00185892">
          <w:rPr>
            <w:szCs w:val="24"/>
          </w:rPr>
          <w:t xml:space="preserve"> of microsporidia</w:t>
        </w:r>
      </w:ins>
      <w:r w:rsidR="000D4F6D">
        <w:rPr>
          <w:szCs w:val="24"/>
        </w:rPr>
        <w:t xml:space="preserve">.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lang w:val="en-GB" w:eastAsia="en-GB"/>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357DBDA" w:rsidR="00401934" w:rsidRPr="00076E91" w:rsidRDefault="00F56624" w:rsidP="008D799A">
      <w:pPr>
        <w:pStyle w:val="Caption"/>
        <w:spacing w:after="0" w:line="360" w:lineRule="auto"/>
      </w:pPr>
      <w:bookmarkStart w:id="145" w:name="_Ref38135983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w:t>
      </w:r>
      <w:r w:rsidR="00DC6FC3">
        <w:fldChar w:fldCharType="end"/>
      </w:r>
      <w:bookmarkEnd w:id="145"/>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 xml:space="preserve">of orphan proteins </w:t>
      </w:r>
      <w:r w:rsidR="00832D79" w:rsidRPr="00076E91">
        <w:lastRenderedPageBreak/>
        <w:t>that have new PFAM annotations that are not found in orthologous proteins (dark green), do not have any PFAM annotation (orange) and orphans that have the same PFAM annotations as orthologous proteins (purple).</w:t>
      </w:r>
    </w:p>
    <w:p w14:paraId="6D1EB074" w14:textId="31280253" w:rsidR="00F66867" w:rsidRPr="00076E91" w:rsidRDefault="008C101F" w:rsidP="003648B6">
      <w:pPr>
        <w:spacing w:after="0" w:line="360" w:lineRule="auto"/>
      </w:pPr>
      <w:commentRangeStart w:id="146"/>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commentRangeEnd w:id="146"/>
      <w:r w:rsidR="00185892">
        <w:rPr>
          <w:rStyle w:val="CommentReference"/>
        </w:rPr>
        <w:commentReference w:id="146"/>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27232D5F" w14:textId="77777777" w:rsidR="0005723C" w:rsidRDefault="0005723C" w:rsidP="008D799A">
      <w:pPr>
        <w:spacing w:after="0" w:line="360" w:lineRule="auto"/>
        <w:rPr>
          <w:szCs w:val="24"/>
        </w:rPr>
      </w:pPr>
    </w:p>
    <w:p w14:paraId="03D44EDB" w14:textId="3A06AF7C" w:rsidR="00426644" w:rsidRPr="00076E91" w:rsidRDefault="0075578D" w:rsidP="008D799A">
      <w:pPr>
        <w:spacing w:after="0" w:line="360" w:lineRule="auto"/>
        <w:rPr>
          <w:szCs w:val="24"/>
        </w:rPr>
      </w:pPr>
      <w:r w:rsidRPr="00581E32">
        <w:rPr>
          <w:szCs w:val="24"/>
          <w:highlight w:val="yellow"/>
        </w:rPr>
        <w:t xml:space="preserve">The </w:t>
      </w:r>
      <w:r w:rsidR="00426644" w:rsidRPr="00581E32">
        <w:rPr>
          <w:szCs w:val="24"/>
          <w:highlight w:val="yellow"/>
        </w:rPr>
        <w:t>core gene</w:t>
      </w:r>
      <w:r w:rsidR="0005723C" w:rsidRPr="00581E32">
        <w:rPr>
          <w:szCs w:val="24"/>
          <w:highlight w:val="yellow"/>
        </w:rPr>
        <w:t xml:space="preserve"> set</w:t>
      </w:r>
      <w:r w:rsidR="00426644" w:rsidRPr="00581E32">
        <w:rPr>
          <w:szCs w:val="24"/>
          <w:highlight w:val="yellow"/>
        </w:rPr>
        <w:t xml:space="preserve"> and the</w:t>
      </w:r>
      <w:r w:rsidR="00B33671" w:rsidRPr="00581E32">
        <w:rPr>
          <w:szCs w:val="24"/>
          <w:highlight w:val="yellow"/>
        </w:rPr>
        <w:t xml:space="preserve"> microsporidian</w:t>
      </w:r>
      <w:r w:rsidR="00426644" w:rsidRPr="00581E32">
        <w:rPr>
          <w:szCs w:val="24"/>
          <w:highlight w:val="yellow"/>
        </w:rPr>
        <w:t xml:space="preserve"> origin</w:t>
      </w:r>
    </w:p>
    <w:p w14:paraId="37492BC2" w14:textId="087E2AC4" w:rsidR="00426644" w:rsidRDefault="00426644" w:rsidP="00185892">
      <w:pPr>
        <w:spacing w:after="0" w:line="360" w:lineRule="auto"/>
        <w:rPr>
          <w:szCs w:val="24"/>
        </w:rPr>
      </w:pPr>
      <w:r w:rsidRPr="00076E91">
        <w:rPr>
          <w:szCs w:val="24"/>
        </w:rPr>
        <w:t xml:space="preserve">The </w:t>
      </w:r>
      <w:del w:id="147" w:author="Bastian Greshake Tzovaras" w:date="2018-04-06T16:14:00Z">
        <w:r w:rsidR="001A3414" w:rsidDel="00185892">
          <w:rPr>
            <w:szCs w:val="24"/>
          </w:rPr>
          <w:delText xml:space="preserve">identified </w:delText>
        </w:r>
      </w:del>
      <w:r w:rsidRPr="00076E91">
        <w:rPr>
          <w:szCs w:val="24"/>
        </w:rPr>
        <w:t>80 core genes</w:t>
      </w:r>
      <w:ins w:id="148" w:author="Bastian Greshake Tzovaras" w:date="2018-04-06T16:14:00Z">
        <w:r w:rsidR="00185892">
          <w:rPr>
            <w:szCs w:val="24"/>
          </w:rPr>
          <w:t xml:space="preserve"> we </w:t>
        </w:r>
        <w:r w:rsidR="00185892">
          <w:rPr>
            <w:szCs w:val="24"/>
          </w:rPr>
          <w:t>identified</w:t>
        </w:r>
        <w:r w:rsidR="00185892">
          <w:rPr>
            <w:szCs w:val="24"/>
          </w:rPr>
          <w:t xml:space="preserve"> and </w:t>
        </w:r>
      </w:ins>
      <w:del w:id="149" w:author="Bastian Greshake Tzovaras" w:date="2018-04-06T16:14:00Z">
        <w:r w:rsidR="004D6546" w:rsidRPr="00076E91" w:rsidDel="00185892">
          <w:rPr>
            <w:szCs w:val="24"/>
          </w:rPr>
          <w:delText>,</w:delText>
        </w:r>
        <w:r w:rsidRPr="00076E91" w:rsidDel="00185892">
          <w:rPr>
            <w:szCs w:val="24"/>
          </w:rPr>
          <w:delText xml:space="preserve"> which are </w:delText>
        </w:r>
      </w:del>
      <w:r w:rsidRPr="00076E91">
        <w:rPr>
          <w:szCs w:val="24"/>
        </w:rPr>
        <w:t xml:space="preserve">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1</w:t>
      </w:r>
      <w:r w:rsidRPr="00076E91">
        <w:rPr>
          <w:szCs w:val="24"/>
        </w:rPr>
        <w:fldChar w:fldCharType="end"/>
      </w:r>
      <w:r w:rsidR="004D6546" w:rsidRPr="00076E91">
        <w:rPr>
          <w:szCs w:val="24"/>
        </w:rPr>
        <w:t xml:space="preserve">, </w:t>
      </w:r>
      <w:del w:id="150" w:author="Bastian Greshake Tzovaras" w:date="2018-04-06T16:14:00Z">
        <w:r w:rsidR="000A32B0" w:rsidDel="00185892">
          <w:rPr>
            <w:szCs w:val="24"/>
          </w:rPr>
          <w:delText>was proved</w:delText>
        </w:r>
        <w:r w:rsidR="004D6546" w:rsidRPr="00076E91" w:rsidDel="00185892">
          <w:rPr>
            <w:szCs w:val="24"/>
          </w:rPr>
          <w:delText xml:space="preserve"> </w:delText>
        </w:r>
      </w:del>
      <w:ins w:id="151" w:author="Bastian Greshake Tzovaras" w:date="2018-04-06T16:14:00Z">
        <w:r w:rsidR="00185892">
          <w:rPr>
            <w:szCs w:val="24"/>
          </w:rPr>
          <w:t>pro</w:t>
        </w:r>
      </w:ins>
      <w:ins w:id="152" w:author="Bastian Greshake Tzovaras" w:date="2018-04-06T16:15:00Z">
        <w:r w:rsidR="00185892">
          <w:rPr>
            <w:szCs w:val="24"/>
          </w:rPr>
          <w:t xml:space="preserve">ved </w:t>
        </w:r>
      </w:ins>
      <w:r w:rsidR="004D6546" w:rsidRPr="00076E91">
        <w:rPr>
          <w:szCs w:val="24"/>
        </w:rPr>
        <w:t xml:space="preserve">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2467B0">
        <w:t xml:space="preserve">Figure </w:t>
      </w:r>
      <w:r w:rsidR="002467B0">
        <w:rPr>
          <w:noProof/>
        </w:rPr>
        <w:t>A</w:t>
      </w:r>
      <w:r w:rsidR="002467B0">
        <w:noBreakHyphen/>
      </w:r>
      <w:r w:rsidR="002467B0">
        <w:rPr>
          <w:noProof/>
        </w:rPr>
        <w:t>5</w:t>
      </w:r>
      <w:r w:rsidR="00717265">
        <w:rPr>
          <w:szCs w:val="24"/>
          <w:highlight w:val="yellow"/>
        </w:rPr>
        <w:fldChar w:fldCharType="end"/>
      </w:r>
      <w:r w:rsidR="00717265">
        <w:rPr>
          <w:szCs w:val="24"/>
        </w:rPr>
        <w:t>).</w:t>
      </w:r>
    </w:p>
    <w:p w14:paraId="382DABB0" w14:textId="7F85EA32" w:rsidR="00581E32" w:rsidRDefault="00581E32" w:rsidP="00581E32">
      <w:pPr>
        <w:keepNext/>
        <w:spacing w:after="0" w:line="360" w:lineRule="auto"/>
      </w:pPr>
      <w:r>
        <w:rPr>
          <w:noProof/>
          <w:szCs w:val="24"/>
          <w:lang w:val="en-GB" w:eastAsia="en-GB"/>
        </w:rPr>
        <w:lastRenderedPageBreak/>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6">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10A53A0F" w:rsidR="00F45E7A" w:rsidRPr="00076E91" w:rsidRDefault="00581E32" w:rsidP="00581E32">
      <w:pPr>
        <w:pStyle w:val="Caption"/>
        <w:rPr>
          <w:szCs w:val="24"/>
        </w:rPr>
      </w:pPr>
      <w:bookmarkStart w:id="153" w:name="_Ref38377578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5</w:t>
      </w:r>
      <w:r w:rsidR="00DC6FC3">
        <w:fldChar w:fldCharType="end"/>
      </w:r>
      <w:bookmarkEnd w:id="153"/>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proofErr w:type="gramStart"/>
      <w:r w:rsidR="00B705C1" w:rsidRPr="00B513A6">
        <w:rPr>
          <w:highlight w:val="yellow"/>
        </w:rPr>
        <w:t>point</w:t>
      </w:r>
      <w:r w:rsidR="00B705C1">
        <w:t xml:space="preserve"> </w:t>
      </w:r>
      <w:r w:rsidR="00A74589" w:rsidRPr="00F16FF2">
        <w:rPr>
          <w:highlight w:val="yellow"/>
        </w:rPr>
        <w:t>?</w:t>
      </w:r>
      <w:proofErr w:type="gramEnd"/>
      <w:r w:rsidR="00A74589" w:rsidRPr="00F16FF2">
        <w:rPr>
          <w:highlight w:val="yellow"/>
        </w:rPr>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p>
    <w:p w14:paraId="5FDEFC50" w14:textId="5ED12CE5"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2467B0" w:rsidRPr="00076E91">
        <w:t xml:space="preserve">Figure </w:t>
      </w:r>
      <w:r w:rsidR="002467B0">
        <w:rPr>
          <w:noProof/>
        </w:rPr>
        <w:t>A</w:t>
      </w:r>
      <w:r w:rsidR="002467B0">
        <w:noBreakHyphen/>
      </w:r>
      <w:r w:rsidR="002467B0">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2467B0">
        <w:t xml:space="preserve">Figure </w:t>
      </w:r>
      <w:r w:rsidR="002467B0">
        <w:rPr>
          <w:noProof/>
        </w:rPr>
        <w:t>A</w:t>
      </w:r>
      <w:r w:rsidR="002467B0">
        <w:noBreakHyphen/>
      </w:r>
      <w:r w:rsidR="002467B0">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w:t>
      </w:r>
      <w:proofErr w:type="gramStart"/>
      <w:r w:rsidR="00DA20FA">
        <w:rPr>
          <w:szCs w:val="24"/>
        </w:rPr>
        <w:t>forms</w:t>
      </w:r>
      <w:proofErr w:type="gramEnd"/>
      <w:r w:rsidR="00DA20FA">
        <w:rPr>
          <w:szCs w:val="24"/>
        </w:rPr>
        <w:t xml:space="preserve">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w:t>
      </w:r>
      <w:r w:rsidR="002B153A">
        <w:rPr>
          <w:szCs w:val="24"/>
        </w:rPr>
        <w:t>mention that the topology of this</w:t>
      </w:r>
      <w:r w:rsidR="000C0396">
        <w:rPr>
          <w:szCs w:val="24"/>
        </w:rPr>
        <w:t xml:space="preserve"> </w:t>
      </w:r>
      <w:r w:rsidR="002B153A">
        <w:rPr>
          <w:szCs w:val="24"/>
        </w:rPr>
        <w:t xml:space="preserve">species </w:t>
      </w:r>
      <w:r w:rsidR="000C0396">
        <w:rPr>
          <w:szCs w:val="24"/>
        </w:rPr>
        <w:t xml:space="preserve">tree is congruent </w:t>
      </w:r>
      <w:r w:rsidR="000C0396">
        <w:rPr>
          <w:szCs w:val="24"/>
        </w:rPr>
        <w:lastRenderedPageBreak/>
        <w:t>with the one from</w:t>
      </w:r>
      <w:r w:rsidR="000E2977">
        <w:rPr>
          <w:szCs w:val="24"/>
        </w:rPr>
        <w:t xml:space="preserve"> the study of</w:t>
      </w:r>
      <w:r w:rsidR="00131A12">
        <w:rPr>
          <w:szCs w:val="24"/>
        </w:rPr>
        <w:t xml:space="preserve"> </w:t>
      </w:r>
      <w:r w:rsidR="00131A12">
        <w:rPr>
          <w:szCs w:val="24"/>
        </w:rPr>
        <w:fldChar w:fldCharType="begin"/>
      </w:r>
      <w:r w:rsidR="00131A12">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131A12">
        <w:rPr>
          <w:szCs w:val="24"/>
        </w:rPr>
        <w:fldChar w:fldCharType="separate"/>
      </w:r>
      <w:r w:rsidR="00131A12">
        <w:rPr>
          <w:noProof/>
          <w:szCs w:val="24"/>
        </w:rPr>
        <w:t>(Capella-Gutiérrez, Marcet-Houben, and Gabaldón 2012)</w:t>
      </w:r>
      <w:r w:rsidR="00131A12">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8D799A">
      <w:pPr>
        <w:spacing w:after="0" w:line="360" w:lineRule="auto"/>
        <w:rPr>
          <w:szCs w:val="24"/>
        </w:rPr>
      </w:pPr>
      <w:r w:rsidRPr="00B00F1B">
        <w:rPr>
          <w:szCs w:val="24"/>
          <w:highlight w:val="yellow"/>
        </w:rPr>
        <w:t>Conclusion</w:t>
      </w:r>
    </w:p>
    <w:p w14:paraId="612CB396" w14:textId="552B52AE" w:rsidR="001B379B" w:rsidRDefault="00B84427" w:rsidP="00850BEB">
      <w:pPr>
        <w:spacing w:after="0" w:line="360" w:lineRule="auto"/>
        <w:rPr>
          <w:szCs w:val="24"/>
        </w:rPr>
      </w:pPr>
      <w:r w:rsidRPr="00076E91">
        <w:rPr>
          <w:szCs w:val="24"/>
        </w:rPr>
        <w:t xml:space="preserve">The </w:t>
      </w:r>
      <w:del w:id="154" w:author="Bastian Greshake Tzovaras" w:date="2018-04-06T16:16:00Z">
        <w:r w:rsidRPr="00076E91" w:rsidDel="00C774F1">
          <w:rPr>
            <w:szCs w:val="24"/>
          </w:rPr>
          <w:delText xml:space="preserve">estimation </w:delText>
        </w:r>
      </w:del>
      <w:ins w:id="155" w:author="Bastian Greshake Tzovaras" w:date="2018-04-06T16:16:00Z">
        <w:r w:rsidR="00C774F1">
          <w:rPr>
            <w:szCs w:val="24"/>
          </w:rPr>
          <w:t xml:space="preserve">identification </w:t>
        </w:r>
      </w:ins>
      <w:r w:rsidRPr="00076E91">
        <w:rPr>
          <w:szCs w:val="24"/>
        </w:rPr>
        <w:t xml:space="preserve">of </w:t>
      </w:r>
      <w:r w:rsidR="000975BB" w:rsidRPr="00076E91">
        <w:rPr>
          <w:szCs w:val="24"/>
        </w:rPr>
        <w:t>microsporidian LCA</w:t>
      </w:r>
      <w:r w:rsidRPr="00076E91">
        <w:rPr>
          <w:szCs w:val="24"/>
        </w:rPr>
        <w:t xml:space="preserve"> proteins is the basic step for </w:t>
      </w:r>
      <w:del w:id="156" w:author="Bastian Greshake Tzovaras" w:date="2018-04-06T16:16:00Z">
        <w:r w:rsidRPr="00076E91" w:rsidDel="00C774F1">
          <w:rPr>
            <w:szCs w:val="24"/>
          </w:rPr>
          <w:delText xml:space="preserve">the whole </w:delText>
        </w:r>
      </w:del>
      <w:ins w:id="157" w:author="Bastian Greshake Tzovaras" w:date="2018-04-06T16:16:00Z">
        <w:r w:rsidR="00C774F1">
          <w:rPr>
            <w:szCs w:val="24"/>
          </w:rPr>
          <w:t xml:space="preserve">our further </w:t>
        </w:r>
      </w:ins>
      <w:del w:id="158" w:author="Bastian Greshake Tzovaras" w:date="2018-04-06T16:16:00Z">
        <w:r w:rsidRPr="00076E91" w:rsidDel="00C774F1">
          <w:rPr>
            <w:szCs w:val="24"/>
          </w:rPr>
          <w:delText xml:space="preserve">downstream </w:delText>
        </w:r>
      </w:del>
      <w:r w:rsidR="00A42BAB">
        <w:rPr>
          <w:szCs w:val="24"/>
        </w:rPr>
        <w:t>analys</w:t>
      </w:r>
      <w:ins w:id="159" w:author="Bastian Greshake Tzovaras" w:date="2018-04-06T16:16:00Z">
        <w:r w:rsidR="00C774F1">
          <w:rPr>
            <w:szCs w:val="24"/>
          </w:rPr>
          <w:t>e</w:t>
        </w:r>
      </w:ins>
      <w:del w:id="160" w:author="Bastian Greshake Tzovaras" w:date="2018-04-06T16:16:00Z">
        <w:r w:rsidR="00A42BAB" w:rsidDel="00C774F1">
          <w:rPr>
            <w:szCs w:val="24"/>
          </w:rPr>
          <w:delText>i</w:delText>
        </w:r>
      </w:del>
      <w:r w:rsidR="00A42BAB">
        <w:rPr>
          <w:szCs w:val="24"/>
        </w:rPr>
        <w:t>s</w:t>
      </w:r>
      <w:r w:rsidRPr="00076E91">
        <w:rPr>
          <w:szCs w:val="24"/>
        </w:rPr>
        <w:t xml:space="preserve">. </w:t>
      </w:r>
      <w:r w:rsidR="00E57D6F">
        <w:rPr>
          <w:szCs w:val="24"/>
        </w:rPr>
        <w:t xml:space="preserve">By including </w:t>
      </w:r>
      <w:ins w:id="161" w:author="Bastian Greshake Tzovaras" w:date="2018-04-06T16:17:00Z">
        <w:r w:rsidR="00850BEB">
          <w:rPr>
            <w:szCs w:val="24"/>
          </w:rPr>
          <w:t xml:space="preserve">all </w:t>
        </w:r>
      </w:ins>
      <w:r w:rsidR="00E57D6F">
        <w:rPr>
          <w:szCs w:val="24"/>
        </w:rPr>
        <w:t>eleven microsporidia species</w:t>
      </w:r>
      <w:ins w:id="162" w:author="Bastian Greshake Tzovaras" w:date="2018-04-06T16:17:00Z">
        <w:r w:rsidR="00850BEB">
          <w:rPr>
            <w:szCs w:val="24"/>
          </w:rPr>
          <w:t xml:space="preserve"> for which </w:t>
        </w:r>
      </w:ins>
      <w:del w:id="163" w:author="Bastian Greshake Tzovaras" w:date="2018-04-06T16:17:00Z">
        <w:r w:rsidR="00E57D6F" w:rsidDel="00850BEB">
          <w:rPr>
            <w:szCs w:val="24"/>
          </w:rPr>
          <w:delText xml:space="preserve">, whose </w:delText>
        </w:r>
      </w:del>
      <w:r w:rsidR="00E57D6F">
        <w:rPr>
          <w:szCs w:val="24"/>
        </w:rPr>
        <w:t xml:space="preserve">public sequences were available at the </w:t>
      </w:r>
      <w:ins w:id="164" w:author="Bastian Greshake Tzovaras" w:date="2018-04-06T16:17:00Z">
        <w:r w:rsidR="00850BEB">
          <w:rPr>
            <w:szCs w:val="24"/>
          </w:rPr>
          <w:t>start of the study</w:t>
        </w:r>
      </w:ins>
      <w:del w:id="165" w:author="Bastian Greshake Tzovaras" w:date="2018-04-06T16:17:00Z">
        <w:r w:rsidR="00E57D6F" w:rsidDel="00850BEB">
          <w:rPr>
            <w:szCs w:val="24"/>
          </w:rPr>
          <w:delText>time of collecting</w:delText>
        </w:r>
      </w:del>
      <w:r w:rsidR="00E57D6F">
        <w:rPr>
          <w:szCs w:val="24"/>
        </w:rPr>
        <w:t>, we expected to have a sufficient taxon sampl</w:t>
      </w:r>
      <w:r w:rsidR="00702255">
        <w:rPr>
          <w:szCs w:val="24"/>
        </w:rPr>
        <w:t>ing for this comparative study.</w:t>
      </w:r>
    </w:p>
    <w:p w14:paraId="55558E0C" w14:textId="705CEE72" w:rsidR="00702255" w:rsidRDefault="00702255" w:rsidP="008D799A">
      <w:pPr>
        <w:spacing w:after="0" w:line="360" w:lineRule="auto"/>
        <w:rPr>
          <w:szCs w:val="24"/>
        </w:rPr>
      </w:pPr>
      <w:r>
        <w:rPr>
          <w:szCs w:val="24"/>
        </w:rPr>
        <w:t xml:space="preserve">It has been shown that, even with the </w:t>
      </w:r>
      <w:r w:rsidR="00B72B38">
        <w:rPr>
          <w:szCs w:val="24"/>
        </w:rPr>
        <w:t xml:space="preserve">intense genome reduction, microsporidia </w:t>
      </w:r>
      <w:commentRangeStart w:id="166"/>
      <w:r w:rsidR="00B72B38">
        <w:rPr>
          <w:szCs w:val="24"/>
        </w:rPr>
        <w:t>species still have a fraction of lineage specific genes</w:t>
      </w:r>
      <w:r w:rsidR="00A973DB">
        <w:rPr>
          <w:szCs w:val="24"/>
        </w:rPr>
        <w:t xml:space="preserve"> </w:t>
      </w:r>
      <w:commentRangeEnd w:id="166"/>
      <w:r w:rsidR="00850BEB">
        <w:rPr>
          <w:rStyle w:val="CommentReference"/>
        </w:rPr>
        <w:commentReference w:id="166"/>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0743441D"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w:t>
      </w:r>
      <w:proofErr w:type="gramStart"/>
      <w:r w:rsidR="00511700">
        <w:rPr>
          <w:szCs w:val="24"/>
        </w:rPr>
        <w:t>is</w:t>
      </w:r>
      <w:proofErr w:type="gramEnd"/>
      <w:r w:rsidR="00511700">
        <w:rPr>
          <w:szCs w:val="24"/>
        </w:rPr>
        <w:t xml:space="preserve">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w:t>
      </w:r>
      <w:bookmarkStart w:id="167" w:name="_GoBack"/>
      <w:bookmarkEnd w:id="167"/>
      <w:r w:rsidR="00A973DB">
        <w:rPr>
          <w:noProof/>
          <w:szCs w:val="24"/>
        </w:rPr>
        <w:t>utiérrez, Marcet-Houben, and Gabaldón 2012)</w:t>
      </w:r>
      <w:r w:rsidR="00A973DB">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commentRangeStart w:id="168"/>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commentRangeEnd w:id="168"/>
      <w:r w:rsidR="00850BEB">
        <w:rPr>
          <w:rStyle w:val="CommentReference"/>
        </w:rPr>
        <w:commentReference w:id="168"/>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087CC912" w14:textId="77777777" w:rsidR="00527BB4" w:rsidRDefault="00527BB4" w:rsidP="008D799A">
      <w:pPr>
        <w:spacing w:after="0" w:line="360" w:lineRule="auto"/>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Pr="002C15C6" w:rsidRDefault="00527BB4" w:rsidP="008D799A">
      <w:pPr>
        <w:spacing w:after="0" w:line="360" w:lineRule="auto"/>
        <w:rPr>
          <w:szCs w:val="24"/>
          <w:highlight w:val="green"/>
        </w:rPr>
      </w:pPr>
      <w:r w:rsidRPr="00EB3CE2">
        <w:rPr>
          <w:szCs w:val="24"/>
          <w:highlight w:val="green"/>
        </w:rPr>
        <w:lastRenderedPageBreak/>
        <w:t>PhyloProfile: an interactive visualization tool for exploring complex phylogenetic profiles</w:t>
      </w:r>
    </w:p>
    <w:p w14:paraId="3B1BB559" w14:textId="659DEB78" w:rsidR="00100B4D" w:rsidRDefault="00100B4D" w:rsidP="008D799A">
      <w:pPr>
        <w:spacing w:after="0" w:line="360" w:lineRule="auto"/>
        <w:rPr>
          <w:szCs w:val="24"/>
        </w:rPr>
      </w:pPr>
      <w:r w:rsidRPr="007B4ABC">
        <w:rPr>
          <w:szCs w:val="24"/>
          <w:highlight w:val="yellow"/>
        </w:rPr>
        <w:t>Introduction</w:t>
      </w:r>
    </w:p>
    <w:p w14:paraId="2003140E" w14:textId="1E5C9799" w:rsidR="005E3031" w:rsidRDefault="00234EAC" w:rsidP="0094689E">
      <w:pPr>
        <w:spacing w:after="0" w:line="360" w:lineRule="auto"/>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 </w:instrTex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EN.CITE.DATA </w:instrText>
      </w:r>
      <w:r w:rsidR="008C63AA">
        <w:rPr>
          <w:szCs w:val="24"/>
        </w:rPr>
      </w:r>
      <w:r w:rsidR="008C63AA">
        <w:rPr>
          <w:szCs w:val="24"/>
        </w:rPr>
        <w:fldChar w:fldCharType="end"/>
      </w:r>
      <w:r w:rsidR="008C63AA">
        <w:rPr>
          <w:szCs w:val="24"/>
        </w:rPr>
      </w:r>
      <w:r w:rsidR="008C63AA">
        <w:rPr>
          <w:szCs w:val="24"/>
        </w:rPr>
        <w:fldChar w:fldCharType="separate"/>
      </w:r>
      <w:r w:rsidR="008C63AA">
        <w:rPr>
          <w:noProof/>
          <w:szCs w:val="24"/>
        </w:rPr>
        <w:t>(Li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94689E">
      <w:pPr>
        <w:spacing w:after="0" w:line="360" w:lineRule="auto"/>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8D799A">
      <w:pPr>
        <w:spacing w:after="0" w:line="360" w:lineRule="auto"/>
        <w:rPr>
          <w:szCs w:val="24"/>
        </w:rPr>
      </w:pPr>
    </w:p>
    <w:p w14:paraId="765F57DF" w14:textId="74F217A3" w:rsidR="00100B4D" w:rsidRDefault="00CB4499" w:rsidP="008D799A">
      <w:pPr>
        <w:spacing w:after="0" w:line="360" w:lineRule="auto"/>
        <w:rPr>
          <w:szCs w:val="24"/>
        </w:rPr>
      </w:pPr>
      <w:r w:rsidRPr="00785A94">
        <w:rPr>
          <w:szCs w:val="24"/>
          <w:highlight w:val="yellow"/>
        </w:rPr>
        <w:t>Features and capabilities</w:t>
      </w:r>
    </w:p>
    <w:p w14:paraId="090EE203" w14:textId="18873E54" w:rsidR="006824B2" w:rsidRDefault="006824B2" w:rsidP="008D799A">
      <w:pPr>
        <w:spacing w:after="0" w:line="360" w:lineRule="auto"/>
        <w:rPr>
          <w:szCs w:val="24"/>
        </w:rPr>
      </w:pPr>
      <w:r w:rsidRPr="006824B2">
        <w:rPr>
          <w:szCs w:val="24"/>
          <w:highlight w:val="yellow"/>
        </w:rPr>
        <w:t>Multiple input options</w:t>
      </w:r>
    </w:p>
    <w:p w14:paraId="144E3E09" w14:textId="06521770" w:rsidR="00810050" w:rsidRDefault="00B354A6" w:rsidP="008D799A">
      <w:pPr>
        <w:spacing w:after="0" w:line="360" w:lineRule="auto"/>
        <w:rPr>
          <w:szCs w:val="24"/>
        </w:rPr>
      </w:pPr>
      <w:r>
        <w:rPr>
          <w:szCs w:val="24"/>
        </w:rPr>
        <w:lastRenderedPageBreak/>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8D799A">
      <w:pPr>
        <w:spacing w:after="0" w:line="360" w:lineRule="auto"/>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8D799A">
      <w:pPr>
        <w:spacing w:after="0" w:line="360" w:lineRule="auto"/>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876AC0">
      <w:pPr>
        <w:keepNext/>
        <w:spacing w:after="0" w:line="360" w:lineRule="auto"/>
      </w:pPr>
      <w:r>
        <w:rPr>
          <w:noProof/>
          <w:szCs w:val="24"/>
          <w:lang w:val="en-GB" w:eastAsia="en-GB"/>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0A4E1F7C" w:rsidR="00377785" w:rsidRDefault="00876AC0" w:rsidP="00876AC0">
      <w:pPr>
        <w:pStyle w:val="Caption"/>
        <w:rPr>
          <w:szCs w:val="24"/>
        </w:rPr>
      </w:pPr>
      <w:bookmarkStart w:id="169" w:name="_Ref384072234"/>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6</w:t>
      </w:r>
      <w:r w:rsidR="00DC6FC3">
        <w:fldChar w:fldCharType="end"/>
      </w:r>
      <w:bookmarkEnd w:id="169"/>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After modifying the default colors of the profile plots (if needed), users can select the taxonomy rank for their analysis as well as the corresponding taxon of interest.</w:t>
      </w:r>
    </w:p>
    <w:p w14:paraId="176ECCEC" w14:textId="4A8DB736" w:rsidR="006824B2" w:rsidRDefault="004C666A" w:rsidP="008D799A">
      <w:pPr>
        <w:spacing w:after="0" w:line="360" w:lineRule="auto"/>
        <w:rPr>
          <w:szCs w:val="24"/>
        </w:rPr>
      </w:pPr>
      <w:r>
        <w:rPr>
          <w:szCs w:val="24"/>
        </w:rPr>
        <w:lastRenderedPageBreak/>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82AD75B" w14:textId="1EED5949" w:rsidR="00EE008E" w:rsidRDefault="00AC08FD" w:rsidP="008D799A">
      <w:pPr>
        <w:spacing w:after="0" w:line="360" w:lineRule="auto"/>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2467B0">
        <w:t xml:space="preserve">Figure </w:t>
      </w:r>
      <w:r w:rsidR="002467B0">
        <w:rPr>
          <w:noProof/>
        </w:rPr>
        <w:t>A</w:t>
      </w:r>
      <w:r w:rsidR="002467B0">
        <w:noBreakHyphen/>
      </w:r>
      <w:r w:rsidR="002467B0">
        <w:rPr>
          <w:noProof/>
        </w:rPr>
        <w:t>6</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7CD6819D" w14:textId="77777777" w:rsidR="00AC08FD" w:rsidRDefault="00AC08FD" w:rsidP="008D799A">
      <w:pPr>
        <w:spacing w:after="0" w:line="360" w:lineRule="auto"/>
        <w:rPr>
          <w:szCs w:val="24"/>
        </w:rPr>
      </w:pPr>
    </w:p>
    <w:p w14:paraId="625E77AC" w14:textId="3899E928" w:rsidR="007B4ABC" w:rsidRDefault="00882E32" w:rsidP="008D799A">
      <w:pPr>
        <w:spacing w:after="0" w:line="360" w:lineRule="auto"/>
        <w:rPr>
          <w:szCs w:val="24"/>
        </w:rPr>
      </w:pPr>
      <w:r w:rsidRPr="00785A94">
        <w:rPr>
          <w:szCs w:val="24"/>
          <w:highlight w:val="yellow"/>
        </w:rPr>
        <w:t>I</w:t>
      </w:r>
      <w:r w:rsidR="00681A01" w:rsidRPr="00785A94">
        <w:rPr>
          <w:szCs w:val="24"/>
          <w:highlight w:val="yellow"/>
        </w:rPr>
        <w:t xml:space="preserve">nteractive </w:t>
      </w:r>
      <w:r w:rsidR="00785A94">
        <w:rPr>
          <w:szCs w:val="24"/>
          <w:highlight w:val="yellow"/>
        </w:rPr>
        <w:t>visualization</w:t>
      </w:r>
    </w:p>
    <w:p w14:paraId="640E3A83" w14:textId="58539F5F" w:rsidR="00E03B6A" w:rsidRDefault="00CD3898" w:rsidP="008D799A">
      <w:pPr>
        <w:spacing w:after="0" w:line="360" w:lineRule="auto"/>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815D06">
      <w:pPr>
        <w:keepNext/>
        <w:spacing w:after="0" w:line="360" w:lineRule="auto"/>
      </w:pPr>
      <w:r>
        <w:rPr>
          <w:noProof/>
          <w:szCs w:val="24"/>
          <w:lang w:val="en-GB" w:eastAsia="en-GB"/>
        </w:rPr>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1775F98C" w:rsidR="007B4ABC" w:rsidRDefault="00815D06" w:rsidP="00815D06">
      <w:pPr>
        <w:pStyle w:val="Caption"/>
      </w:pPr>
      <w:bookmarkStart w:id="170" w:name="_Ref384073005"/>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7</w:t>
      </w:r>
      <w:r w:rsidR="00DC6FC3">
        <w:fldChar w:fldCharType="end"/>
      </w:r>
      <w:bookmarkEnd w:id="170"/>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w:t>
      </w:r>
      <w:r w:rsidR="007F0ED4">
        <w:lastRenderedPageBreak/>
        <w:t xml:space="preserve">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p>
    <w:p w14:paraId="34CD25FD" w14:textId="7992685A" w:rsidR="00081538" w:rsidRDefault="000965B1" w:rsidP="00CC1A90">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r w:rsidR="002467B0">
        <w:t xml:space="preserve">Figure </w:t>
      </w:r>
      <w:r w:rsidR="002467B0">
        <w:rPr>
          <w:noProof/>
        </w:rPr>
        <w:t>A</w:t>
      </w:r>
      <w:r w:rsidR="002467B0">
        <w:noBreakHyphen/>
      </w:r>
      <w:r w:rsidR="002467B0">
        <w:rPr>
          <w:noProof/>
        </w:rPr>
        <w:t>7</w:t>
      </w:r>
      <w:r w:rsidR="001D5327">
        <w:fldChar w:fldCharType="end"/>
      </w:r>
      <w:r w:rsidR="00374F32">
        <w:t xml:space="preserve">, the detailed information of a dot in the profile matrix can be approached by clicking on that dot.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2467B0">
        <w:t xml:space="preserve">Figure </w:t>
      </w:r>
      <w:r w:rsidR="002467B0">
        <w:rPr>
          <w:noProof/>
        </w:rPr>
        <w:t>A</w:t>
      </w:r>
      <w:r w:rsidR="002467B0">
        <w:noBreakHyphen/>
      </w:r>
      <w:r w:rsidR="002467B0">
        <w:rPr>
          <w:noProof/>
        </w:rPr>
        <w:t>8</w:t>
      </w:r>
      <w:r w:rsidR="006A0ABF">
        <w:fldChar w:fldCharType="end"/>
      </w:r>
      <w:r w:rsidR="006A0ABF">
        <w:t>)</w:t>
      </w:r>
      <w:r w:rsidR="00D626CA">
        <w:t>.</w:t>
      </w:r>
      <w:r w:rsidR="00081538">
        <w:t xml:space="preserve"> </w:t>
      </w:r>
    </w:p>
    <w:p w14:paraId="6EE3D36F" w14:textId="77777777" w:rsidR="008171E2" w:rsidRDefault="008171E2" w:rsidP="008171E2">
      <w:pPr>
        <w:keepNext/>
      </w:pPr>
      <w:r>
        <w:rPr>
          <w:noProof/>
          <w:lang w:val="en-GB" w:eastAsia="en-GB"/>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1DB86BD7" w:rsidR="009D6CC3" w:rsidRDefault="008171E2" w:rsidP="008171E2">
      <w:pPr>
        <w:pStyle w:val="Caption"/>
      </w:pPr>
      <w:bookmarkStart w:id="171" w:name="_Ref38408113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8</w:t>
      </w:r>
      <w:r w:rsidR="00DC6FC3">
        <w:fldChar w:fldCharType="end"/>
      </w:r>
      <w:bookmarkEnd w:id="171"/>
      <w:r>
        <w:t xml:space="preserve">: The interactive visualization enables </w:t>
      </w:r>
      <w:r w:rsidR="00EC1F27">
        <w:t>linking between different data.</w:t>
      </w:r>
    </w:p>
    <w:p w14:paraId="4B014F6F" w14:textId="03EEB266" w:rsidR="00081538" w:rsidRDefault="00081538" w:rsidP="00CC1A90">
      <w:r>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43F38A58" w14:textId="77777777" w:rsidR="00B917E3" w:rsidRDefault="00B917E3" w:rsidP="00CC1A90"/>
    <w:p w14:paraId="179AD374" w14:textId="29AEC157" w:rsidR="007B5AA4" w:rsidRDefault="007B5AA4" w:rsidP="00CC1A90">
      <w:r w:rsidRPr="007B5AA4">
        <w:rPr>
          <w:highlight w:val="yellow"/>
        </w:rPr>
        <w:t>The use of NCBI taxonomy information in PhyloProfile</w:t>
      </w:r>
    </w:p>
    <w:p w14:paraId="56D26ABE" w14:textId="7FDD932E" w:rsidR="00FC579E" w:rsidRDefault="007B5AA4" w:rsidP="00CC1A90">
      <w:pPr>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lastRenderedPageBreak/>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CC1A90">
      <w:pPr>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DDFB643" w14:textId="4377B200" w:rsidR="00DD43F3" w:rsidRDefault="005F3897" w:rsidP="00CC1A90">
      <w:pPr>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05960B5" w14:textId="77777777" w:rsidR="00861630" w:rsidRPr="00861630" w:rsidRDefault="00861630" w:rsidP="00CC1A90">
      <w:pPr>
        <w:rPr>
          <w:szCs w:val="24"/>
        </w:rPr>
      </w:pPr>
    </w:p>
    <w:p w14:paraId="797FD2F2" w14:textId="416FDFD1" w:rsidR="007B4ABC" w:rsidRDefault="00972410" w:rsidP="008D799A">
      <w:pPr>
        <w:spacing w:after="0" w:line="360" w:lineRule="auto"/>
        <w:rPr>
          <w:szCs w:val="24"/>
        </w:rPr>
      </w:pPr>
      <w:r w:rsidRPr="004F2460">
        <w:rPr>
          <w:szCs w:val="24"/>
          <w:highlight w:val="yellow"/>
        </w:rPr>
        <w:t>D</w:t>
      </w:r>
      <w:r w:rsidR="00681A01" w:rsidRPr="004F2460">
        <w:rPr>
          <w:szCs w:val="24"/>
          <w:highlight w:val="yellow"/>
        </w:rPr>
        <w:t xml:space="preserve">ynamic </w:t>
      </w:r>
      <w:r w:rsidR="00785A94" w:rsidRPr="004F2460">
        <w:rPr>
          <w:szCs w:val="24"/>
          <w:highlight w:val="yellow"/>
        </w:rPr>
        <w:t xml:space="preserve">data </w:t>
      </w:r>
      <w:r w:rsidR="00272707" w:rsidRPr="004F2460">
        <w:rPr>
          <w:szCs w:val="24"/>
          <w:highlight w:val="yellow"/>
        </w:rPr>
        <w:t>filtering</w:t>
      </w:r>
    </w:p>
    <w:p w14:paraId="62AD44C5" w14:textId="4EACC760" w:rsidR="008D5115" w:rsidRDefault="00F00F73" w:rsidP="009B14AE">
      <w:pPr>
        <w:spacing w:after="0" w:line="360" w:lineRule="auto"/>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2467B0">
        <w:t xml:space="preserve">Figure </w:t>
      </w:r>
      <w:r w:rsidR="002467B0">
        <w:rPr>
          <w:noProof/>
        </w:rPr>
        <w:t>A</w:t>
      </w:r>
      <w:r w:rsidR="002467B0">
        <w:noBreakHyphen/>
      </w:r>
      <w:r w:rsidR="002467B0">
        <w:rPr>
          <w:noProof/>
        </w:rPr>
        <w:t>7</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2467B0">
        <w:t xml:space="preserve">Figure </w:t>
      </w:r>
      <w:r w:rsidR="002467B0">
        <w:rPr>
          <w:noProof/>
        </w:rPr>
        <w:t>A</w:t>
      </w:r>
      <w:r w:rsidR="002467B0">
        <w:noBreakHyphen/>
      </w:r>
      <w:r w:rsidR="002467B0">
        <w:rPr>
          <w:noProof/>
        </w:rPr>
        <w:t>9</w:t>
      </w:r>
      <w:r w:rsidR="003B7627">
        <w:rPr>
          <w:szCs w:val="24"/>
        </w:rPr>
        <w:fldChar w:fldCharType="end"/>
      </w:r>
      <w:r w:rsidR="003B7627">
        <w:rPr>
          <w:szCs w:val="24"/>
        </w:rPr>
        <w:t>)</w:t>
      </w:r>
      <w:r w:rsidR="00B550CF">
        <w:rPr>
          <w:szCs w:val="24"/>
        </w:rPr>
        <w:t>.</w:t>
      </w:r>
    </w:p>
    <w:p w14:paraId="6CE88269" w14:textId="77777777" w:rsidR="00E02AD8" w:rsidRDefault="00E02AD8" w:rsidP="00E02AD8">
      <w:pPr>
        <w:keepNext/>
        <w:spacing w:after="0" w:line="360" w:lineRule="auto"/>
      </w:pPr>
      <w:r>
        <w:rPr>
          <w:noProof/>
          <w:szCs w:val="24"/>
          <w:lang w:val="en-GB" w:eastAsia="en-GB"/>
        </w:rPr>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0">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4EE2A11D" w:rsidR="00E02AD8" w:rsidRDefault="00E02AD8" w:rsidP="00E02AD8">
      <w:pPr>
        <w:pStyle w:val="Caption"/>
        <w:rPr>
          <w:szCs w:val="24"/>
        </w:rPr>
      </w:pPr>
      <w:bookmarkStart w:id="172" w:name="_Ref384081559"/>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9</w:t>
      </w:r>
      <w:r w:rsidR="00DC6FC3">
        <w:fldChar w:fldCharType="end"/>
      </w:r>
      <w:bookmarkEnd w:id="172"/>
      <w:r>
        <w:t>: List of genes resulting from the Core gene identification function can be directly input to the c</w:t>
      </w:r>
      <w:r w:rsidR="007200FF">
        <w:t>ustomized profile for further investigating.</w:t>
      </w:r>
    </w:p>
    <w:p w14:paraId="3BC6ECFE" w14:textId="10EF489E" w:rsidR="0000407E" w:rsidRDefault="009B14AE" w:rsidP="009B14AE">
      <w:pPr>
        <w:spacing w:after="0" w:line="360" w:lineRule="auto"/>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 xml:space="preserve">For example, minimizing the fraction of species required in a </w:t>
      </w:r>
      <w:r w:rsidR="005D7242" w:rsidRPr="0000407E">
        <w:rPr>
          <w:szCs w:val="24"/>
        </w:rPr>
        <w:lastRenderedPageBreak/>
        <w:t>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6C2D4707" w14:textId="77777777" w:rsidR="007B4ABC" w:rsidRDefault="007B4ABC" w:rsidP="008D799A">
      <w:pPr>
        <w:spacing w:after="0" w:line="360" w:lineRule="auto"/>
        <w:rPr>
          <w:szCs w:val="24"/>
        </w:rPr>
      </w:pPr>
    </w:p>
    <w:p w14:paraId="5F775777" w14:textId="252718D7" w:rsidR="007B4ABC" w:rsidRDefault="00AA01AB" w:rsidP="008D799A">
      <w:pPr>
        <w:spacing w:after="0" w:line="360" w:lineRule="auto"/>
        <w:rPr>
          <w:szCs w:val="24"/>
        </w:rPr>
      </w:pPr>
      <w:r>
        <w:rPr>
          <w:szCs w:val="24"/>
          <w:highlight w:val="yellow"/>
        </w:rPr>
        <w:t>Phylogenetic profiling</w:t>
      </w:r>
    </w:p>
    <w:p w14:paraId="00635649" w14:textId="6C40E473" w:rsidR="007B4ABC" w:rsidRDefault="007256CF" w:rsidP="008D799A">
      <w:pPr>
        <w:spacing w:after="0" w:line="360" w:lineRule="auto"/>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5EB127D2" w14:textId="77777777" w:rsidR="00C4723C" w:rsidRDefault="00C4723C" w:rsidP="008D799A">
      <w:pPr>
        <w:spacing w:after="0" w:line="360" w:lineRule="auto"/>
        <w:rPr>
          <w:szCs w:val="24"/>
        </w:rPr>
      </w:pPr>
    </w:p>
    <w:p w14:paraId="14D3E85D" w14:textId="58A2B570" w:rsidR="00F44068" w:rsidRDefault="00241516" w:rsidP="008D799A">
      <w:pPr>
        <w:spacing w:after="0" w:line="360" w:lineRule="auto"/>
        <w:rPr>
          <w:szCs w:val="24"/>
        </w:rPr>
      </w:pPr>
      <w:r w:rsidRPr="00241516">
        <w:rPr>
          <w:szCs w:val="24"/>
        </w:rPr>
        <w:t xml:space="preserve">Profile clustering: </w:t>
      </w:r>
      <w:r w:rsidR="00653518">
        <w:rPr>
          <w:szCs w:val="24"/>
        </w:rPr>
        <w:t>T</w:t>
      </w:r>
      <w:r w:rsidR="006179FF">
        <w:rPr>
          <w:szCs w:val="24"/>
        </w:rPr>
        <w:t xml:space="preserve">his function </w:t>
      </w:r>
      <w:r w:rsidRPr="00241516">
        <w:rPr>
          <w:szCs w:val="24"/>
        </w:rPr>
        <w:t>cluster</w:t>
      </w:r>
      <w:r w:rsidR="00327BCD">
        <w:rPr>
          <w:szCs w:val="24"/>
        </w:rPr>
        <w:t>s</w:t>
      </w:r>
      <w:r w:rsidRPr="00241516">
        <w:rPr>
          <w:szCs w:val="24"/>
        </w:rPr>
        <w:t xml:space="preserve"> genes </w:t>
      </w:r>
      <w:r w:rsidR="002A7C3C" w:rsidRPr="00241516">
        <w:rPr>
          <w:szCs w:val="24"/>
        </w:rPr>
        <w:t>according</w:t>
      </w:r>
      <w:r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2467B0">
        <w:t xml:space="preserve">Figure </w:t>
      </w:r>
      <w:r w:rsidR="002467B0">
        <w:rPr>
          <w:noProof/>
        </w:rPr>
        <w:t>A</w:t>
      </w:r>
      <w:r w:rsidR="002467B0">
        <w:noBreakHyphen/>
      </w:r>
      <w:r w:rsidR="002467B0">
        <w:rPr>
          <w:noProof/>
        </w:rPr>
        <w:t>10</w:t>
      </w:r>
      <w:r w:rsidR="00A150D3">
        <w:rPr>
          <w:szCs w:val="24"/>
        </w:rPr>
        <w:fldChar w:fldCharType="end"/>
      </w:r>
      <w:r w:rsidR="00A150D3">
        <w:rPr>
          <w:szCs w:val="24"/>
        </w:rPr>
        <w:t>)</w:t>
      </w:r>
      <w:r w:rsidRPr="00241516">
        <w:rPr>
          <w:szCs w:val="24"/>
        </w:rPr>
        <w:t>. The similarity of</w:t>
      </w:r>
      <w:r w:rsidR="00AA58FA">
        <w:rPr>
          <w:szCs w:val="24"/>
        </w:rPr>
        <w:t xml:space="preserve"> phylogenetic</w:t>
      </w:r>
      <w:r w:rsidRPr="00241516">
        <w:rPr>
          <w:szCs w:val="24"/>
        </w:rPr>
        <w:t xml:space="preserve"> profiles can </w:t>
      </w:r>
      <w:r w:rsidR="0094408A">
        <w:rPr>
          <w:szCs w:val="24"/>
        </w:rPr>
        <w:t xml:space="preserve">be an evidence </w:t>
      </w:r>
      <w:r w:rsidR="00420FD7">
        <w:rPr>
          <w:szCs w:val="24"/>
        </w:rPr>
        <w:t>for the</w:t>
      </w:r>
      <w:r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sidR="00653518">
        <w:rPr>
          <w:szCs w:val="24"/>
        </w:rPr>
        <w:t>.</w:t>
      </w:r>
    </w:p>
    <w:p w14:paraId="728127BC" w14:textId="77777777" w:rsidR="00C116E7" w:rsidRDefault="00653518" w:rsidP="00C116E7">
      <w:pPr>
        <w:keepNext/>
        <w:spacing w:after="0" w:line="360" w:lineRule="auto"/>
      </w:pPr>
      <w:r>
        <w:rPr>
          <w:noProof/>
          <w:szCs w:val="24"/>
          <w:lang w:val="en-GB" w:eastAsia="en-GB"/>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1">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6540F198" w:rsidR="00C4723C" w:rsidRDefault="00C116E7" w:rsidP="00C116E7">
      <w:pPr>
        <w:pStyle w:val="Caption"/>
        <w:rPr>
          <w:szCs w:val="24"/>
        </w:rPr>
      </w:pPr>
      <w:bookmarkStart w:id="173" w:name="_Ref38408061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10</w:t>
      </w:r>
      <w:r w:rsidR="00DC6FC3">
        <w:fldChar w:fldCharType="end"/>
      </w:r>
      <w:bookmarkEnd w:id="173"/>
      <w:r>
        <w:t>: Phylogenetic profile dot matrix before (left) and after (right) clustering.</w:t>
      </w:r>
    </w:p>
    <w:p w14:paraId="5A8489F7" w14:textId="5E418A9C" w:rsidR="00241516" w:rsidRDefault="00241516" w:rsidP="008D799A">
      <w:pPr>
        <w:spacing w:after="0" w:line="360" w:lineRule="auto"/>
        <w:rPr>
          <w:szCs w:val="24"/>
        </w:rPr>
      </w:pPr>
      <w:r w:rsidRPr="00241516">
        <w:rPr>
          <w:szCs w:val="24"/>
        </w:rPr>
        <w:t xml:space="preserve">Gene age estimation: </w:t>
      </w:r>
      <w:r w:rsidR="00653518">
        <w:rPr>
          <w:szCs w:val="24"/>
        </w:rPr>
        <w:t>T</w:t>
      </w:r>
      <w:r w:rsidRPr="00241516">
        <w:rPr>
          <w:szCs w:val="24"/>
        </w:rPr>
        <w:t xml:space="preserve">he evolutionary age of </w:t>
      </w:r>
      <w:r w:rsidR="00653518">
        <w:rPr>
          <w:szCs w:val="24"/>
        </w:rPr>
        <w:t xml:space="preserve">a </w:t>
      </w:r>
      <w:r w:rsidRPr="00241516">
        <w:rPr>
          <w:szCs w:val="24"/>
        </w:rPr>
        <w:t>gen</w:t>
      </w:r>
      <w:r w:rsidR="00994CE1">
        <w:rPr>
          <w:szCs w:val="24"/>
        </w:rPr>
        <w:t>e</w:t>
      </w:r>
      <w:r w:rsidR="00653518">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2467B0">
        <w:t xml:space="preserve">Figure </w:t>
      </w:r>
      <w:r w:rsidR="002467B0">
        <w:rPr>
          <w:noProof/>
        </w:rPr>
        <w:t>A</w:t>
      </w:r>
      <w:r w:rsidR="002467B0">
        <w:noBreakHyphen/>
      </w:r>
      <w:r w:rsidR="002467B0">
        <w:rPr>
          <w:noProof/>
        </w:rPr>
        <w:t>11</w:t>
      </w:r>
      <w:r w:rsidR="00C5680B">
        <w:rPr>
          <w:szCs w:val="24"/>
        </w:rPr>
        <w:fldChar w:fldCharType="end"/>
      </w:r>
      <w:r w:rsidR="007955FC">
        <w:rPr>
          <w:szCs w:val="24"/>
        </w:rPr>
        <w:t>)</w:t>
      </w:r>
      <w:r w:rsidRPr="00241516">
        <w:rPr>
          <w:szCs w:val="24"/>
        </w:rPr>
        <w:t>.</w:t>
      </w:r>
    </w:p>
    <w:p w14:paraId="2DCBC556" w14:textId="77777777" w:rsidR="00893A5A" w:rsidRDefault="00D71D92" w:rsidP="00893A5A">
      <w:pPr>
        <w:keepNext/>
        <w:spacing w:after="0" w:line="360" w:lineRule="auto"/>
      </w:pPr>
      <w:r>
        <w:rPr>
          <w:noProof/>
          <w:szCs w:val="24"/>
          <w:lang w:val="en-GB" w:eastAsia="en-GB"/>
        </w:rPr>
        <w:lastRenderedPageBreak/>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13779009" w:rsidR="00D71D92" w:rsidRDefault="00893A5A" w:rsidP="00893A5A">
      <w:pPr>
        <w:pStyle w:val="Caption"/>
        <w:rPr>
          <w:szCs w:val="24"/>
        </w:rPr>
      </w:pPr>
      <w:bookmarkStart w:id="174" w:name="_Ref384080679"/>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11</w:t>
      </w:r>
      <w:r w:rsidR="00DC6FC3">
        <w:fldChar w:fldCharType="end"/>
      </w:r>
      <w:bookmarkEnd w:id="174"/>
      <w:r>
        <w:t xml:space="preserve">: Gene age estimation based on LCA algorithm. </w:t>
      </w:r>
    </w:p>
    <w:p w14:paraId="593623E8" w14:textId="77777777" w:rsidR="00712FED" w:rsidRDefault="00712FED" w:rsidP="008D799A">
      <w:pPr>
        <w:spacing w:after="0" w:line="360" w:lineRule="auto"/>
        <w:rPr>
          <w:szCs w:val="24"/>
        </w:rPr>
      </w:pPr>
    </w:p>
    <w:p w14:paraId="17298350" w14:textId="6540FF7F" w:rsidR="00241516" w:rsidRDefault="00241516" w:rsidP="00241516">
      <w:pPr>
        <w:spacing w:after="0" w:line="360" w:lineRule="auto"/>
        <w:rPr>
          <w:szCs w:val="24"/>
        </w:rPr>
      </w:pPr>
      <w:r w:rsidRPr="00241516">
        <w:rPr>
          <w:szCs w:val="24"/>
        </w:rPr>
        <w:t xml:space="preserve">Core gene identification: </w:t>
      </w:r>
      <w:r w:rsidR="00D71D92">
        <w:rPr>
          <w:szCs w:val="24"/>
        </w:rPr>
        <w:t>Core</w:t>
      </w:r>
      <w:r w:rsidRPr="00241516">
        <w:rPr>
          <w:szCs w:val="24"/>
        </w:rPr>
        <w:t xml:space="preserve"> genes are </w:t>
      </w:r>
      <w:r w:rsidR="00D71D92">
        <w:rPr>
          <w:szCs w:val="24"/>
        </w:rPr>
        <w:t xml:space="preserve">genes that are </w:t>
      </w:r>
      <w:r w:rsidR="004E09D9">
        <w:rPr>
          <w:szCs w:val="24"/>
        </w:rPr>
        <w:t xml:space="preserve">shared in all selected </w:t>
      </w:r>
      <w:r w:rsidRPr="00241516">
        <w:rPr>
          <w:szCs w:val="24"/>
        </w:rPr>
        <w:t>taxa. The core gene set can be used</w:t>
      </w:r>
      <w:r w:rsidR="00552AF5">
        <w:rPr>
          <w:szCs w:val="24"/>
        </w:rPr>
        <w:t xml:space="preserve"> typically for</w:t>
      </w:r>
      <w:r w:rsidR="0060768B">
        <w:rPr>
          <w:szCs w:val="24"/>
        </w:rPr>
        <w:t xml:space="preserve"> the</w:t>
      </w:r>
      <w:r w:rsidRPr="00241516">
        <w:rPr>
          <w:szCs w:val="24"/>
        </w:rPr>
        <w:t xml:space="preserve"> ph</w:t>
      </w:r>
      <w:r>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Pr>
          <w:szCs w:val="24"/>
        </w:rPr>
        <w:t>.</w:t>
      </w:r>
    </w:p>
    <w:p w14:paraId="0D0C6AEE" w14:textId="77777777" w:rsidR="00712FED" w:rsidRPr="00241516" w:rsidRDefault="00712FED" w:rsidP="00241516">
      <w:pPr>
        <w:spacing w:after="0" w:line="360" w:lineRule="auto"/>
        <w:rPr>
          <w:szCs w:val="24"/>
        </w:rPr>
      </w:pPr>
    </w:p>
    <w:p w14:paraId="101F125D" w14:textId="1554F728" w:rsidR="00241516" w:rsidRDefault="00241516" w:rsidP="00241516">
      <w:pPr>
        <w:spacing w:after="0" w:line="360" w:lineRule="auto"/>
        <w:rPr>
          <w:szCs w:val="24"/>
        </w:rPr>
      </w:pPr>
      <w:r w:rsidRPr="00241516">
        <w:rPr>
          <w:szCs w:val="24"/>
        </w:rPr>
        <w:t xml:space="preserve">Distribution analysis: </w:t>
      </w:r>
      <w:r w:rsidR="00C455F8">
        <w:rPr>
          <w:szCs w:val="24"/>
        </w:rPr>
        <w:t>T</w:t>
      </w:r>
      <w:r w:rsidRPr="00241516">
        <w:rPr>
          <w:szCs w:val="24"/>
        </w:rPr>
        <w:t>he distribution of the values of two integrated information layers and the percentage taxa summarize</w:t>
      </w:r>
      <w:r w:rsidR="00AC1B7B">
        <w:rPr>
          <w:szCs w:val="24"/>
        </w:rPr>
        <w:t>d</w:t>
      </w:r>
      <w:r w:rsidRPr="00241516">
        <w:rPr>
          <w:szCs w:val="24"/>
        </w:rPr>
        <w:t xml:space="preserve"> at the chosen taxonomic rank can </w:t>
      </w:r>
      <w:r w:rsidR="000507AF">
        <w:rPr>
          <w:szCs w:val="24"/>
        </w:rPr>
        <w:t>reveal</w:t>
      </w:r>
      <w:r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2467B0">
        <w:t xml:space="preserve">Figure </w:t>
      </w:r>
      <w:r w:rsidR="002467B0">
        <w:rPr>
          <w:noProof/>
        </w:rPr>
        <w:t>A</w:t>
      </w:r>
      <w:r w:rsidR="002467B0">
        <w:noBreakHyphen/>
      </w:r>
      <w:r w:rsidR="002467B0">
        <w:rPr>
          <w:noProof/>
        </w:rPr>
        <w:t>12</w:t>
      </w:r>
      <w:r w:rsidR="00C2752D">
        <w:rPr>
          <w:szCs w:val="24"/>
        </w:rPr>
        <w:fldChar w:fldCharType="end"/>
      </w:r>
      <w:r w:rsidR="008A4858">
        <w:rPr>
          <w:szCs w:val="24"/>
        </w:rPr>
        <w:t>)</w:t>
      </w:r>
      <w:r w:rsidR="000507AF">
        <w:rPr>
          <w:szCs w:val="24"/>
        </w:rPr>
        <w:t>.</w:t>
      </w:r>
    </w:p>
    <w:p w14:paraId="0669F361" w14:textId="77777777" w:rsidR="005C6B2B" w:rsidRDefault="003618AB" w:rsidP="005C6B2B">
      <w:pPr>
        <w:keepNext/>
        <w:spacing w:after="0" w:line="360" w:lineRule="auto"/>
      </w:pPr>
      <w:r>
        <w:rPr>
          <w:noProof/>
          <w:szCs w:val="24"/>
          <w:lang w:val="en-GB" w:eastAsia="en-GB"/>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3">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0BFEC077" w14:textId="0C57385B" w:rsidR="00D955D7" w:rsidRDefault="005C6B2B" w:rsidP="005C6B2B">
      <w:pPr>
        <w:pStyle w:val="Caption"/>
        <w:rPr>
          <w:szCs w:val="24"/>
        </w:rPr>
      </w:pPr>
      <w:bookmarkStart w:id="175" w:name="_Ref38408089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12</w:t>
      </w:r>
      <w:r w:rsidR="00DC6FC3">
        <w:fldChar w:fldCharType="end"/>
      </w:r>
      <w:bookmarkEnd w:id="175"/>
      <w:r>
        <w:t>: Distribution analysis of two integrated data and the fraction of species in the systematic group. Those distributions can be dynamically changed depending on the defined thresholds of those variables.</w:t>
      </w:r>
    </w:p>
    <w:p w14:paraId="42BAFAD3" w14:textId="77777777" w:rsidR="00100B4D" w:rsidRDefault="00100B4D" w:rsidP="008D799A">
      <w:pPr>
        <w:spacing w:after="0" w:line="360" w:lineRule="auto"/>
        <w:rPr>
          <w:szCs w:val="24"/>
        </w:rPr>
      </w:pPr>
    </w:p>
    <w:p w14:paraId="17E344E4" w14:textId="66CA44D5" w:rsidR="002B62C3" w:rsidRDefault="00C87DA9" w:rsidP="008D799A">
      <w:pPr>
        <w:spacing w:after="0" w:line="360" w:lineRule="auto"/>
        <w:rPr>
          <w:szCs w:val="24"/>
        </w:rPr>
      </w:pPr>
      <w:r w:rsidRPr="00AA01AB">
        <w:rPr>
          <w:szCs w:val="24"/>
          <w:highlight w:val="yellow"/>
        </w:rPr>
        <w:lastRenderedPageBreak/>
        <w:t xml:space="preserve">Interoperable </w:t>
      </w:r>
      <w:r w:rsidR="002B62C3" w:rsidRPr="00AA01AB">
        <w:rPr>
          <w:szCs w:val="24"/>
          <w:highlight w:val="yellow"/>
        </w:rPr>
        <w:t>output</w:t>
      </w:r>
    </w:p>
    <w:p w14:paraId="78BF7DB6" w14:textId="4B15DF89" w:rsidR="00C87DA9" w:rsidRDefault="0082108D" w:rsidP="0082108D">
      <w:pPr>
        <w:spacing w:after="0" w:line="360" w:lineRule="auto"/>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82108D">
      <w:pPr>
        <w:spacing w:after="0" w:line="360" w:lineRule="auto"/>
        <w:rPr>
          <w:szCs w:val="24"/>
        </w:rPr>
      </w:pPr>
    </w:p>
    <w:p w14:paraId="0A80098D" w14:textId="05249CD3" w:rsidR="00100B4D" w:rsidRDefault="00100B4D" w:rsidP="008D799A">
      <w:pPr>
        <w:spacing w:after="0" w:line="360" w:lineRule="auto"/>
        <w:rPr>
          <w:szCs w:val="24"/>
        </w:rPr>
      </w:pPr>
      <w:r w:rsidRPr="007B4ABC">
        <w:rPr>
          <w:szCs w:val="24"/>
          <w:highlight w:val="yellow"/>
        </w:rPr>
        <w:t>Result</w:t>
      </w:r>
      <w:r w:rsidR="00CB4499">
        <w:rPr>
          <w:szCs w:val="24"/>
        </w:rPr>
        <w:t xml:space="preserve"> </w:t>
      </w:r>
    </w:p>
    <w:p w14:paraId="323882AD" w14:textId="3CF9FE4A" w:rsidR="00842AB7" w:rsidRDefault="00842AB7" w:rsidP="008D799A">
      <w:pPr>
        <w:spacing w:after="0" w:line="360" w:lineRule="auto"/>
        <w:rPr>
          <w:szCs w:val="24"/>
        </w:rPr>
      </w:pPr>
      <w:r w:rsidRPr="00842AB7">
        <w:rPr>
          <w:szCs w:val="24"/>
          <w:highlight w:val="yellow"/>
        </w:rPr>
        <w:t>The availability</w:t>
      </w:r>
    </w:p>
    <w:p w14:paraId="6CFB1DBE" w14:textId="67CF86B3" w:rsidR="00100B4D" w:rsidRDefault="00AE2BAA" w:rsidP="008D799A">
      <w:pPr>
        <w:spacing w:after="0" w:line="360" w:lineRule="auto"/>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24C1B282" w14:textId="77777777" w:rsidR="00656266" w:rsidRDefault="00656266" w:rsidP="008D799A">
      <w:pPr>
        <w:spacing w:after="0" w:line="360" w:lineRule="auto"/>
        <w:rPr>
          <w:szCs w:val="24"/>
          <w:highlight w:val="yellow"/>
        </w:rPr>
      </w:pPr>
    </w:p>
    <w:p w14:paraId="5628A86E" w14:textId="72A1F522" w:rsidR="00AE2BAA" w:rsidRDefault="00842AB7" w:rsidP="008D799A">
      <w:pPr>
        <w:spacing w:after="0" w:line="360" w:lineRule="auto"/>
        <w:rPr>
          <w:szCs w:val="24"/>
        </w:rPr>
      </w:pPr>
      <w:r w:rsidRPr="00842AB7">
        <w:rPr>
          <w:szCs w:val="24"/>
          <w:highlight w:val="yellow"/>
        </w:rPr>
        <w:t>Performance test</w:t>
      </w:r>
    </w:p>
    <w:p w14:paraId="37DE8EF9" w14:textId="6DE8792A" w:rsidR="007A2C8C" w:rsidRDefault="00842AB7" w:rsidP="00842AB7">
      <w:pPr>
        <w:spacing w:after="0" w:line="360" w:lineRule="auto"/>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2467B0">
        <w:t xml:space="preserve">Figure </w:t>
      </w:r>
      <w:r w:rsidR="002467B0">
        <w:rPr>
          <w:noProof/>
        </w:rPr>
        <w:t>A</w:t>
      </w:r>
      <w:r w:rsidR="002467B0">
        <w:noBreakHyphen/>
      </w:r>
      <w:r w:rsidR="002467B0">
        <w:rPr>
          <w:noProof/>
        </w:rPr>
        <w:t>13</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2467B0">
        <w:t xml:space="preserve">Figure </w:t>
      </w:r>
      <w:r w:rsidR="002467B0">
        <w:rPr>
          <w:noProof/>
        </w:rPr>
        <w:t>A</w:t>
      </w:r>
      <w:r w:rsidR="002467B0">
        <w:noBreakHyphen/>
      </w:r>
      <w:r w:rsidR="002467B0">
        <w:rPr>
          <w:noProof/>
        </w:rPr>
        <w:t>14</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2467B0">
        <w:t xml:space="preserve">Figure </w:t>
      </w:r>
      <w:r w:rsidR="002467B0">
        <w:rPr>
          <w:noProof/>
        </w:rPr>
        <w:t>A</w:t>
      </w:r>
      <w:r w:rsidR="002467B0">
        <w:noBreakHyphen/>
      </w:r>
      <w:r w:rsidR="002467B0">
        <w:rPr>
          <w:noProof/>
        </w:rPr>
        <w:t>13</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2467B0">
        <w:t xml:space="preserve">Figure </w:t>
      </w:r>
      <w:r w:rsidR="002467B0">
        <w:rPr>
          <w:noProof/>
        </w:rPr>
        <w:t>A</w:t>
      </w:r>
      <w:r w:rsidR="002467B0">
        <w:noBreakHyphen/>
      </w:r>
      <w:r w:rsidR="002467B0">
        <w:rPr>
          <w:noProof/>
        </w:rPr>
        <w:t>13</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842AB7">
      <w:pPr>
        <w:spacing w:after="0" w:line="360" w:lineRule="auto"/>
        <w:rPr>
          <w:szCs w:val="24"/>
        </w:rPr>
      </w:pPr>
    </w:p>
    <w:p w14:paraId="25EE6785" w14:textId="77777777" w:rsidR="001E3047" w:rsidRDefault="001E3047" w:rsidP="001E3047">
      <w:pPr>
        <w:keepNext/>
        <w:spacing w:after="0" w:line="360" w:lineRule="auto"/>
      </w:pPr>
      <w:r>
        <w:rPr>
          <w:noProof/>
          <w:szCs w:val="24"/>
          <w:lang w:val="en-GB" w:eastAsia="en-GB"/>
        </w:rPr>
        <w:lastRenderedPageBreak/>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54064CA5" w:rsidR="007A2C8C" w:rsidRDefault="001E3047" w:rsidP="007330C0">
      <w:pPr>
        <w:pStyle w:val="Caption"/>
        <w:rPr>
          <w:szCs w:val="24"/>
        </w:rPr>
      </w:pPr>
      <w:bookmarkStart w:id="176" w:name="_Ref38406729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13</w:t>
      </w:r>
      <w:r w:rsidR="00DC6FC3">
        <w:fldChar w:fldCharType="end"/>
      </w:r>
      <w:bookmarkEnd w:id="176"/>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p>
    <w:p w14:paraId="3B9A42EB" w14:textId="0ADF377F" w:rsidR="00842AB7" w:rsidRDefault="007330C0" w:rsidP="00842AB7">
      <w:pPr>
        <w:spacing w:after="0" w:line="360" w:lineRule="auto"/>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A87C41">
      <w:pPr>
        <w:keepNext/>
        <w:spacing w:after="0" w:line="360" w:lineRule="auto"/>
      </w:pPr>
      <w:r>
        <w:rPr>
          <w:noProof/>
          <w:szCs w:val="24"/>
          <w:lang w:val="en-GB" w:eastAsia="en-GB"/>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5">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0EDE381C" w:rsidR="004B135F" w:rsidRPr="00842AB7" w:rsidRDefault="00A87C41" w:rsidP="00A87C41">
      <w:pPr>
        <w:pStyle w:val="Caption"/>
        <w:rPr>
          <w:szCs w:val="24"/>
        </w:rPr>
      </w:pPr>
      <w:bookmarkStart w:id="177" w:name="_Ref38408094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14</w:t>
      </w:r>
      <w:r w:rsidR="00DC6FC3">
        <w:fldChar w:fldCharType="end"/>
      </w:r>
      <w:bookmarkEnd w:id="177"/>
      <w:r>
        <w:t xml:space="preserve">: </w:t>
      </w:r>
      <w:r w:rsidR="00001AD8" w:rsidRPr="00001AD8">
        <w:t>RAM usage during data display increases linearly as the data matrix grows. (a) RAM usage as a function of number of genes analyzed, and (b) as a function of the number of taxa analyzed.</w:t>
      </w:r>
    </w:p>
    <w:p w14:paraId="5D9D35BF" w14:textId="34FB38E0" w:rsidR="00842AB7" w:rsidRDefault="00842AB7" w:rsidP="00842AB7">
      <w:pPr>
        <w:spacing w:after="0" w:line="360" w:lineRule="auto"/>
        <w:rPr>
          <w:szCs w:val="24"/>
        </w:rPr>
      </w:pPr>
    </w:p>
    <w:p w14:paraId="0C1C7A74" w14:textId="7B5F3AB6" w:rsidR="00842AB7" w:rsidRDefault="00001AD8" w:rsidP="00842AB7">
      <w:pPr>
        <w:spacing w:after="0" w:line="360" w:lineRule="auto"/>
        <w:rPr>
          <w:szCs w:val="24"/>
        </w:rPr>
      </w:pPr>
      <w:r w:rsidRPr="00033638">
        <w:rPr>
          <w:szCs w:val="24"/>
        </w:rPr>
        <w:lastRenderedPageBreak/>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8D799A">
      <w:pPr>
        <w:spacing w:after="0" w:line="360" w:lineRule="auto"/>
        <w:rPr>
          <w:szCs w:val="24"/>
        </w:rPr>
      </w:pPr>
    </w:p>
    <w:p w14:paraId="4734BA8F" w14:textId="4CE5D345" w:rsidR="00100B4D" w:rsidRDefault="00100B4D" w:rsidP="008D799A">
      <w:pPr>
        <w:spacing w:after="0" w:line="360" w:lineRule="auto"/>
        <w:rPr>
          <w:szCs w:val="24"/>
        </w:rPr>
      </w:pPr>
      <w:r w:rsidRPr="007B4ABC">
        <w:rPr>
          <w:szCs w:val="24"/>
          <w:highlight w:val="yellow"/>
        </w:rPr>
        <w:t>Conclusion</w:t>
      </w:r>
    </w:p>
    <w:p w14:paraId="3108DBE5" w14:textId="72302C12" w:rsidR="00100B4D" w:rsidRDefault="00B30EA3" w:rsidP="008D799A">
      <w:pPr>
        <w:spacing w:after="0" w:line="360" w:lineRule="auto"/>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4A99851F" w14:textId="77777777" w:rsidR="00A2632C" w:rsidRPr="00076E91" w:rsidRDefault="00A2632C" w:rsidP="008D799A">
      <w:pPr>
        <w:spacing w:after="0" w:line="360" w:lineRule="auto"/>
        <w:rPr>
          <w:szCs w:val="24"/>
        </w:rPr>
      </w:pP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Pr="003D41EB" w:rsidRDefault="00AD08DF" w:rsidP="008D799A">
      <w:pPr>
        <w:spacing w:after="0" w:line="360" w:lineRule="auto"/>
        <w:rPr>
          <w:szCs w:val="24"/>
        </w:rPr>
      </w:pPr>
      <w:r w:rsidRPr="003D41EB">
        <w:rPr>
          <w:szCs w:val="24"/>
          <w:highlight w:val="green"/>
        </w:rPr>
        <w:lastRenderedPageBreak/>
        <w:t xml:space="preserve">Distribution analysis of the </w:t>
      </w:r>
      <w:r w:rsidR="000975BB" w:rsidRPr="003D41EB">
        <w:rPr>
          <w:szCs w:val="24"/>
          <w:highlight w:val="green"/>
        </w:rPr>
        <w:t>microsporidian LCA</w:t>
      </w:r>
      <w:r w:rsidRPr="003D41EB">
        <w:rPr>
          <w:szCs w:val="24"/>
          <w:highlight w:val="green"/>
        </w:rPr>
        <w:t xml:space="preserve"> proteins</w:t>
      </w:r>
    </w:p>
    <w:p w14:paraId="13991F1A" w14:textId="744AECDA" w:rsidR="007605EC" w:rsidRPr="00076E91" w:rsidRDefault="00AD08DF" w:rsidP="008D799A">
      <w:pPr>
        <w:spacing w:after="0" w:line="360" w:lineRule="auto"/>
        <w:rPr>
          <w:szCs w:val="24"/>
        </w:rPr>
      </w:pPr>
      <w:r w:rsidRPr="009254A3">
        <w:rPr>
          <w:szCs w:val="24"/>
          <w:highlight w:val="yellow"/>
        </w:rPr>
        <w:t>Introduction</w:t>
      </w:r>
    </w:p>
    <w:p w14:paraId="17E65444" w14:textId="2A8C18BB" w:rsidR="00DF0053" w:rsidRDefault="00346655" w:rsidP="008D799A">
      <w:pPr>
        <w:spacing w:after="0" w:line="360" w:lineRule="auto"/>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8D799A">
      <w:pPr>
        <w:spacing w:after="0" w:line="360" w:lineRule="auto"/>
        <w:rPr>
          <w:szCs w:val="24"/>
        </w:rPr>
      </w:pPr>
    </w:p>
    <w:p w14:paraId="291C753C" w14:textId="34E7B2AA" w:rsidR="00AD08DF" w:rsidRPr="00076E91" w:rsidRDefault="00AD08DF" w:rsidP="008D799A">
      <w:pPr>
        <w:spacing w:after="0" w:line="360" w:lineRule="auto"/>
        <w:rPr>
          <w:szCs w:val="24"/>
        </w:rPr>
      </w:pPr>
      <w:r w:rsidRPr="009254A3">
        <w:rPr>
          <w:szCs w:val="24"/>
          <w:highlight w:val="yellow"/>
        </w:rPr>
        <w:t>Methods</w:t>
      </w:r>
    </w:p>
    <w:p w14:paraId="10667284" w14:textId="4543EEB8" w:rsidR="00B41BE3" w:rsidRDefault="00B41BE3" w:rsidP="008D799A">
      <w:pPr>
        <w:spacing w:after="0" w:line="360" w:lineRule="auto"/>
        <w:rPr>
          <w:szCs w:val="24"/>
        </w:rPr>
      </w:pPr>
      <w:r w:rsidRPr="00B41BE3">
        <w:rPr>
          <w:szCs w:val="24"/>
          <w:highlight w:val="yellow"/>
        </w:rPr>
        <w:t>Orthology prediction</w:t>
      </w:r>
    </w:p>
    <w:p w14:paraId="4267C655" w14:textId="001933E0" w:rsidR="00F80F54" w:rsidRPr="00076E91" w:rsidRDefault="007B4E0F" w:rsidP="00572026">
      <w:pPr>
        <w:spacing w:after="0" w:line="360" w:lineRule="auto"/>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2467B0" w:rsidRPr="00076E91">
        <w:t xml:space="preserve">Figure </w:t>
      </w:r>
      <w:r w:rsidR="002467B0">
        <w:rPr>
          <w:noProof/>
        </w:rPr>
        <w:t>A</w:t>
      </w:r>
      <w:r w:rsidR="002467B0">
        <w:noBreakHyphen/>
      </w:r>
      <w:r w:rsidR="002467B0">
        <w:rPr>
          <w:noProof/>
        </w:rPr>
        <w:t>15</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2467B0" w:rsidRPr="00076E91">
        <w:t xml:space="preserve">Table </w:t>
      </w:r>
      <w:r w:rsidR="002467B0">
        <w:rPr>
          <w:noProof/>
        </w:rPr>
        <w:t>A</w:t>
      </w:r>
      <w:r w:rsidR="002467B0">
        <w:noBreakHyphen/>
      </w:r>
      <w:r w:rsidR="002467B0">
        <w:rPr>
          <w:noProof/>
        </w:rPr>
        <w:t>3</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Pr>
          <w:szCs w:val="24"/>
          <w:highlight w:val="yellow"/>
        </w:rPr>
        <w:t>Chapter 1/</w:t>
      </w:r>
      <w:r w:rsidR="00572026" w:rsidRPr="00572026">
        <w:rPr>
          <w:szCs w:val="24"/>
          <w:highlight w:val="yellow"/>
        </w:rPr>
        <w:t>Methods (add link)</w:t>
      </w:r>
      <w:r w:rsidR="00572026">
        <w:rPr>
          <w:szCs w:val="24"/>
        </w:rPr>
        <w:t>.</w:t>
      </w:r>
    </w:p>
    <w:p w14:paraId="5616CA30" w14:textId="4A008C3D" w:rsidR="00E959B2" w:rsidRPr="00076E91" w:rsidRDefault="00E959B2" w:rsidP="008D799A">
      <w:pPr>
        <w:keepNext/>
        <w:spacing w:after="0" w:line="360" w:lineRule="auto"/>
        <w:rPr>
          <w:szCs w:val="24"/>
        </w:rPr>
      </w:pPr>
      <w:r w:rsidRPr="00076E91">
        <w:rPr>
          <w:noProof/>
          <w:szCs w:val="24"/>
          <w:lang w:val="en-GB" w:eastAsia="en-GB"/>
        </w:rPr>
        <w:lastRenderedPageBreak/>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3D1C9926" w14:textId="1908FE1D" w:rsidR="00E959B2" w:rsidRPr="00076E91" w:rsidRDefault="00E959B2" w:rsidP="008D799A">
      <w:pPr>
        <w:pStyle w:val="Caption"/>
        <w:spacing w:after="0" w:line="360" w:lineRule="auto"/>
      </w:pPr>
      <w:bookmarkStart w:id="178" w:name="_Ref381452921"/>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15</w:t>
      </w:r>
      <w:r w:rsidR="00DC6FC3">
        <w:fldChar w:fldCharType="end"/>
      </w:r>
      <w:bookmarkEnd w:id="178"/>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r w:rsidR="008F5883" w:rsidRPr="00076E91">
        <w:t>super</w:t>
      </w:r>
      <w:r w:rsidR="008A426E">
        <w:t>)</w:t>
      </w:r>
      <w:r w:rsidR="008F5883" w:rsidRPr="00076E91">
        <w:t xml:space="preserve">taxon. </w:t>
      </w:r>
    </w:p>
    <w:p w14:paraId="67AC70DB" w14:textId="77777777" w:rsidR="003259EB" w:rsidRDefault="003259EB" w:rsidP="008D799A">
      <w:pPr>
        <w:spacing w:after="0" w:line="360" w:lineRule="auto"/>
        <w:rPr>
          <w:szCs w:val="24"/>
          <w:highlight w:val="yellow"/>
        </w:rPr>
      </w:pPr>
    </w:p>
    <w:p w14:paraId="56CA872D" w14:textId="32B0AE21" w:rsidR="00171003" w:rsidRDefault="00171003" w:rsidP="008D799A">
      <w:pPr>
        <w:spacing w:after="0" w:line="360" w:lineRule="auto"/>
        <w:rPr>
          <w:szCs w:val="24"/>
        </w:rPr>
      </w:pPr>
      <w:r w:rsidRPr="00171003">
        <w:rPr>
          <w:szCs w:val="24"/>
          <w:highlight w:val="yellow"/>
        </w:rPr>
        <w:t>Feature architecture similarity score calculation</w:t>
      </w:r>
    </w:p>
    <w:p w14:paraId="0354EC77" w14:textId="27CB56D6" w:rsidR="00921139"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w:t>
      </w:r>
      <w:r w:rsidR="00F6485D" w:rsidRPr="00076E91">
        <w:rPr>
          <w:szCs w:val="24"/>
        </w:rPr>
        <w:lastRenderedPageBreak/>
        <w:t>between 0 and 1. The higher the FAS score, the more similar those 2 proteins are in term of functional equivalence</w:t>
      </w:r>
      <w:r w:rsidR="002D4809" w:rsidRPr="00076E91">
        <w:rPr>
          <w:szCs w:val="24"/>
        </w:rPr>
        <w:t>.</w:t>
      </w:r>
    </w:p>
    <w:p w14:paraId="5AED2752" w14:textId="77777777" w:rsidR="0014076C" w:rsidRDefault="0014076C" w:rsidP="008D799A">
      <w:pPr>
        <w:spacing w:after="0" w:line="360" w:lineRule="auto"/>
        <w:rPr>
          <w:szCs w:val="24"/>
        </w:rPr>
      </w:pPr>
    </w:p>
    <w:p w14:paraId="7951A88D" w14:textId="00B4B90C" w:rsidR="002D4809" w:rsidRPr="00076E91" w:rsidRDefault="0014076C" w:rsidP="008D799A">
      <w:pPr>
        <w:spacing w:after="0" w:line="360" w:lineRule="auto"/>
        <w:rPr>
          <w:szCs w:val="24"/>
        </w:rPr>
      </w:pPr>
      <w:r w:rsidRPr="0014076C">
        <w:rPr>
          <w:szCs w:val="24"/>
          <w:highlight w:val="yellow"/>
        </w:rPr>
        <w:t>Phylogenetic profile analysis</w:t>
      </w:r>
    </w:p>
    <w:p w14:paraId="3DFE775B" w14:textId="1E1B363D" w:rsidR="00EE1D50" w:rsidRDefault="00E12195" w:rsidP="001C5BEF">
      <w:pPr>
        <w:spacing w:after="0" w:line="360" w:lineRule="auto"/>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8D799A">
      <w:pPr>
        <w:spacing w:after="0" w:line="360" w:lineRule="auto"/>
        <w:rPr>
          <w:szCs w:val="24"/>
        </w:rPr>
      </w:pPr>
    </w:p>
    <w:p w14:paraId="65F7F2A6" w14:textId="5FA5291D" w:rsidR="00F646C0" w:rsidRPr="00076E91" w:rsidRDefault="00AD08DF" w:rsidP="008D799A">
      <w:pPr>
        <w:spacing w:after="0" w:line="360" w:lineRule="auto"/>
        <w:rPr>
          <w:szCs w:val="24"/>
        </w:rPr>
      </w:pPr>
      <w:r w:rsidRPr="00944866">
        <w:rPr>
          <w:szCs w:val="24"/>
          <w:highlight w:val="yellow"/>
        </w:rPr>
        <w:t>Results</w:t>
      </w:r>
    </w:p>
    <w:p w14:paraId="74F233CE" w14:textId="3B57F257" w:rsidR="009F3917" w:rsidRDefault="00E46F9A" w:rsidP="008D799A">
      <w:pPr>
        <w:spacing w:after="0" w:line="360" w:lineRule="auto"/>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proofErr w:type="gramStart"/>
      <w:r w:rsidR="00125B97">
        <w:rPr>
          <w:szCs w:val="24"/>
        </w:rPr>
        <w:t>Therefore</w:t>
      </w:r>
      <w:proofErr w:type="gramEnd"/>
      <w:r w:rsidR="00125B97">
        <w:rPr>
          <w:szCs w:val="24"/>
        </w:rPr>
        <w:t xml:space="preserv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8D799A">
      <w:pPr>
        <w:keepNext/>
        <w:spacing w:after="0" w:line="360" w:lineRule="auto"/>
        <w:rPr>
          <w:szCs w:val="24"/>
        </w:rPr>
      </w:pPr>
      <w:r w:rsidRPr="00076E91">
        <w:rPr>
          <w:noProof/>
          <w:szCs w:val="24"/>
          <w:lang w:val="en-GB" w:eastAsia="en-GB"/>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7">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4A956F28" w:rsidR="00EB18BA" w:rsidRPr="00076E91" w:rsidRDefault="003F7481" w:rsidP="008D799A">
      <w:pPr>
        <w:pStyle w:val="Caption"/>
        <w:spacing w:after="0" w:line="360" w:lineRule="auto"/>
      </w:pPr>
      <w:bookmarkStart w:id="179" w:name="_Ref38154609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16</w:t>
      </w:r>
      <w:r w:rsidR="00DC6FC3">
        <w:fldChar w:fldCharType="end"/>
      </w:r>
      <w:bookmarkEnd w:id="179"/>
      <w:r w:rsidRPr="00076E91">
        <w:t xml:space="preserve">: The distribution of FAS scores for all orthologs of 1605 </w:t>
      </w:r>
      <w:r w:rsidR="000975BB" w:rsidRPr="00076E91">
        <w:t>microsporidian LCA</w:t>
      </w:r>
      <w:r w:rsidRPr="00076E91">
        <w:t xml:space="preserve"> proteins.</w:t>
      </w:r>
    </w:p>
    <w:p w14:paraId="278FF358" w14:textId="21463CBE" w:rsidR="004B3AF4" w:rsidRPr="00076E91" w:rsidRDefault="00A95E29" w:rsidP="004B3AF4">
      <w:pPr>
        <w:spacing w:after="0" w:line="360" w:lineRule="auto"/>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16</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8D799A">
      <w:pPr>
        <w:spacing w:after="0" w:line="360" w:lineRule="auto"/>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2467B0" w:rsidRPr="00076E91">
        <w:t xml:space="preserve">Figure </w:t>
      </w:r>
      <w:r w:rsidR="002467B0">
        <w:rPr>
          <w:noProof/>
        </w:rPr>
        <w:t>A</w:t>
      </w:r>
      <w:r w:rsidR="002467B0">
        <w:noBreakHyphen/>
      </w:r>
      <w:r w:rsidR="002467B0">
        <w:rPr>
          <w:noProof/>
        </w:rPr>
        <w:t>17</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w:t>
      </w:r>
      <w:r w:rsidR="004A4204" w:rsidRPr="00076E91">
        <w:rPr>
          <w:szCs w:val="24"/>
        </w:rPr>
        <w:lastRenderedPageBreak/>
        <w:t xml:space="preserve">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lang w:val="en-GB" w:eastAsia="en-GB"/>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8">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2DDA7B57" w:rsidR="00EB18BA" w:rsidRPr="00076E91" w:rsidRDefault="009708BB" w:rsidP="008D799A">
      <w:pPr>
        <w:pStyle w:val="Caption"/>
        <w:spacing w:after="0" w:line="360" w:lineRule="auto"/>
      </w:pPr>
      <w:bookmarkStart w:id="180" w:name="_Ref381546185"/>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17</w:t>
      </w:r>
      <w:r w:rsidR="00DC6FC3">
        <w:fldChar w:fldCharType="end"/>
      </w:r>
      <w:bookmarkEnd w:id="180"/>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p>
    <w:p w14:paraId="10DFFFD9" w14:textId="77777777" w:rsidR="00225DB4" w:rsidRDefault="00225DB4" w:rsidP="008D799A">
      <w:pPr>
        <w:spacing w:after="0" w:line="360" w:lineRule="auto"/>
        <w:rPr>
          <w:szCs w:val="24"/>
        </w:rPr>
      </w:pPr>
    </w:p>
    <w:p w14:paraId="4AABF204" w14:textId="6E7B5C8A" w:rsidR="00883209" w:rsidRPr="00076E91" w:rsidRDefault="00225DB4" w:rsidP="008D799A">
      <w:pPr>
        <w:spacing w:after="0" w:line="360" w:lineRule="auto"/>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2467B0" w:rsidRPr="00076E91">
        <w:t xml:space="preserve">Figure </w:t>
      </w:r>
      <w:r w:rsidR="002467B0">
        <w:rPr>
          <w:noProof/>
        </w:rPr>
        <w:t>A</w:t>
      </w:r>
      <w:r w:rsidR="002467B0">
        <w:noBreakHyphen/>
      </w:r>
      <w:r w:rsidR="002467B0">
        <w:rPr>
          <w:noProof/>
        </w:rPr>
        <w:t>17</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2467B0" w:rsidRPr="00076E91">
        <w:t xml:space="preserve">Figure </w:t>
      </w:r>
      <w:r w:rsidR="002467B0">
        <w:rPr>
          <w:noProof/>
        </w:rPr>
        <w:t>A</w:t>
      </w:r>
      <w:r w:rsidR="002467B0">
        <w:noBreakHyphen/>
      </w:r>
      <w:r w:rsidR="002467B0">
        <w:rPr>
          <w:noProof/>
        </w:rPr>
        <w:t>18</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8D799A">
      <w:pPr>
        <w:keepNext/>
        <w:spacing w:after="0" w:line="360" w:lineRule="auto"/>
        <w:rPr>
          <w:szCs w:val="24"/>
        </w:rPr>
      </w:pPr>
      <w:r w:rsidRPr="00076E91">
        <w:rPr>
          <w:noProof/>
          <w:szCs w:val="24"/>
          <w:lang w:val="en-GB" w:eastAsia="en-GB"/>
        </w:rPr>
        <w:lastRenderedPageBreak/>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4CCDF653" w:rsidR="00883209" w:rsidRPr="00076E91" w:rsidRDefault="00883209" w:rsidP="008D799A">
      <w:pPr>
        <w:pStyle w:val="Caption"/>
        <w:spacing w:after="0" w:line="360" w:lineRule="auto"/>
      </w:pPr>
      <w:bookmarkStart w:id="181" w:name="_Ref38154676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18</w:t>
      </w:r>
      <w:r w:rsidR="00DC6FC3">
        <w:fldChar w:fldCharType="end"/>
      </w:r>
      <w:bookmarkEnd w:id="181"/>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p>
    <w:p w14:paraId="0D99FCBE" w14:textId="77777777" w:rsidR="00F0345C" w:rsidRDefault="00F0345C" w:rsidP="008D799A">
      <w:pPr>
        <w:spacing w:after="0" w:line="360" w:lineRule="auto"/>
        <w:rPr>
          <w:szCs w:val="24"/>
        </w:rPr>
      </w:pPr>
    </w:p>
    <w:p w14:paraId="417061A3" w14:textId="34AF7CDC" w:rsidR="00883209" w:rsidRPr="00076E91" w:rsidRDefault="000A7134" w:rsidP="008D799A">
      <w:pPr>
        <w:spacing w:after="0" w:line="360" w:lineRule="auto"/>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2467B0" w:rsidRPr="00076E91">
        <w:t xml:space="preserve">Table </w:t>
      </w:r>
      <w:r w:rsidR="002467B0">
        <w:rPr>
          <w:noProof/>
        </w:rPr>
        <w:t>A</w:t>
      </w:r>
      <w:r w:rsidR="002467B0">
        <w:noBreakHyphen/>
      </w:r>
      <w:r w:rsidR="002467B0">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8D799A">
      <w:pPr>
        <w:pStyle w:val="Caption"/>
        <w:keepNext/>
        <w:spacing w:after="0" w:line="360" w:lineRule="auto"/>
      </w:pPr>
      <w:bookmarkStart w:id="182" w:name="_Ref383849425"/>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1</w:t>
      </w:r>
      <w:r w:rsidR="009F5610">
        <w:fldChar w:fldCharType="end"/>
      </w:r>
      <w:bookmarkEnd w:id="182"/>
      <w:r w:rsidRPr="00076E91">
        <w:t xml:space="preserve">: KO annotation for 42 </w:t>
      </w:r>
      <w:r w:rsidR="0057765D" w:rsidRPr="00076E91">
        <w:t>microsporidia</w:t>
      </w:r>
      <w:r w:rsidRPr="00076E91">
        <w:t xml:space="preserve"> specific proteins using BlastKOALA</w:t>
      </w:r>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8D799A">
      <w:pPr>
        <w:spacing w:after="0" w:line="360" w:lineRule="auto"/>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2467B0">
        <w:t xml:space="preserve">Figure </w:t>
      </w:r>
      <w:r w:rsidR="002467B0">
        <w:rPr>
          <w:noProof/>
        </w:rPr>
        <w:t>A</w:t>
      </w:r>
      <w:r w:rsidR="002467B0">
        <w:noBreakHyphen/>
      </w:r>
      <w:r w:rsidR="002467B0">
        <w:rPr>
          <w:noProof/>
        </w:rPr>
        <w:t>19</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2467B0">
        <w:t xml:space="preserve">Table </w:t>
      </w:r>
      <w:r w:rsidR="002467B0">
        <w:rPr>
          <w:noProof/>
        </w:rPr>
        <w:t>A</w:t>
      </w:r>
      <w:r w:rsidR="002467B0">
        <w:noBreakHyphen/>
      </w:r>
      <w:r w:rsidR="002467B0">
        <w:rPr>
          <w:noProof/>
        </w:rPr>
        <w:t>6</w:t>
      </w:r>
      <w:r w:rsidR="00222C56">
        <w:rPr>
          <w:szCs w:val="24"/>
        </w:rPr>
        <w:fldChar w:fldCharType="end"/>
      </w:r>
      <w:r w:rsidR="00222C56">
        <w:rPr>
          <w:szCs w:val="24"/>
        </w:rPr>
        <w:t>)</w:t>
      </w:r>
      <w:r w:rsidR="00202954">
        <w:rPr>
          <w:szCs w:val="24"/>
        </w:rPr>
        <w:t>.</w:t>
      </w:r>
    </w:p>
    <w:p w14:paraId="47C014D8" w14:textId="77777777" w:rsidR="00DC6FC3" w:rsidRDefault="00DC6FC3" w:rsidP="00DC6FC3">
      <w:pPr>
        <w:keepNext/>
        <w:spacing w:after="0" w:line="360" w:lineRule="auto"/>
      </w:pPr>
      <w:r>
        <w:rPr>
          <w:noProof/>
          <w:szCs w:val="24"/>
          <w:lang w:val="en-GB" w:eastAsia="en-GB"/>
        </w:rPr>
        <w:lastRenderedPageBreak/>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351E206B" w:rsidR="00DC6FC3" w:rsidRPr="00076E91" w:rsidRDefault="00DC6FC3" w:rsidP="00DC6FC3">
      <w:pPr>
        <w:pStyle w:val="Caption"/>
        <w:rPr>
          <w:szCs w:val="24"/>
        </w:rPr>
      </w:pPr>
      <w:bookmarkStart w:id="183" w:name="_Ref384468516"/>
      <w:r>
        <w:t xml:space="preserve">Figure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Figure \* ARABIC \s 1 </w:instrText>
      </w:r>
      <w:r>
        <w:fldChar w:fldCharType="separate"/>
      </w:r>
      <w:r w:rsidR="002467B0">
        <w:rPr>
          <w:noProof/>
        </w:rPr>
        <w:t>19</w:t>
      </w:r>
      <w:r>
        <w:fldChar w:fldCharType="end"/>
      </w:r>
      <w:bookmarkEnd w:id="183"/>
      <w:r>
        <w:t>: GO annotation for microsporidia specific proteins.</w:t>
      </w:r>
    </w:p>
    <w:p w14:paraId="3D72BD2B" w14:textId="77777777" w:rsidR="00021B9B" w:rsidRDefault="00021B9B" w:rsidP="008D799A">
      <w:pPr>
        <w:spacing w:after="0" w:line="360" w:lineRule="auto"/>
        <w:rPr>
          <w:szCs w:val="24"/>
        </w:rPr>
      </w:pPr>
    </w:p>
    <w:p w14:paraId="37BDFCD9" w14:textId="6B22958F" w:rsidR="00AD08DF" w:rsidRPr="00076E91" w:rsidRDefault="00AD08DF" w:rsidP="008D799A">
      <w:pPr>
        <w:spacing w:after="0" w:line="360" w:lineRule="auto"/>
        <w:rPr>
          <w:szCs w:val="24"/>
        </w:rPr>
      </w:pPr>
      <w:r w:rsidRPr="00944866">
        <w:rPr>
          <w:szCs w:val="24"/>
          <w:highlight w:val="yellow"/>
        </w:rPr>
        <w:t>Discussion</w:t>
      </w:r>
    </w:p>
    <w:p w14:paraId="615E3DA3" w14:textId="08AA7568" w:rsidR="00AA4B99" w:rsidRDefault="00564E15" w:rsidP="008D799A">
      <w:pPr>
        <w:spacing w:after="0" w:line="360" w:lineRule="auto"/>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w:t>
      </w:r>
      <w:proofErr w:type="gramStart"/>
      <w:r w:rsidR="00394DA0">
        <w:rPr>
          <w:szCs w:val="24"/>
        </w:rPr>
        <w:t>be</w:t>
      </w:r>
      <w:proofErr w:type="gramEnd"/>
      <w:r w:rsidR="00394DA0">
        <w:rPr>
          <w:szCs w:val="24"/>
        </w:rPr>
        <w:t xml:space="preserv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2467B0">
        <w:t xml:space="preserve">Table </w:t>
      </w:r>
      <w:r w:rsidR="002467B0">
        <w:rPr>
          <w:noProof/>
        </w:rPr>
        <w:t>A</w:t>
      </w:r>
      <w:r w:rsidR="002467B0">
        <w:noBreakHyphen/>
      </w:r>
      <w:r w:rsidR="002467B0">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F53DBF">
      <w:pPr>
        <w:pStyle w:val="Caption"/>
        <w:keepNext/>
      </w:pPr>
      <w:bookmarkStart w:id="184" w:name="_Ref383866029"/>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2</w:t>
      </w:r>
      <w:r w:rsidR="009F5610">
        <w:fldChar w:fldCharType="end"/>
      </w:r>
      <w:bookmarkEnd w:id="184"/>
      <w:r>
        <w:t>: Estimated microsporidia specific proteins by applying different FAS cutoffs.</w:t>
      </w:r>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076E91" w:rsidRDefault="00AD08DF" w:rsidP="008D799A">
      <w:pPr>
        <w:spacing w:after="0" w:line="360" w:lineRule="auto"/>
        <w:rPr>
          <w:szCs w:val="24"/>
        </w:rPr>
      </w:pPr>
      <w:r w:rsidRPr="00246A5F">
        <w:rPr>
          <w:szCs w:val="24"/>
          <w:highlight w:val="yellow"/>
        </w:rPr>
        <w:t>Conclusion</w:t>
      </w:r>
    </w:p>
    <w:p w14:paraId="2FDA2A35" w14:textId="6E0CD9D1" w:rsidR="009F5C54" w:rsidRDefault="00C90E9E" w:rsidP="00E34833">
      <w:pPr>
        <w:spacing w:after="0" w:line="360" w:lineRule="auto"/>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t>
      </w:r>
      <w:r w:rsidR="00C44D0E">
        <w:rPr>
          <w:szCs w:val="24"/>
        </w:rPr>
        <w:lastRenderedPageBreak/>
        <w:t xml:space="preserve">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E34833">
      <w:pPr>
        <w:spacing w:after="0" w:line="360" w:lineRule="auto"/>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C90E9E">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Pr="00AD6ACD" w:rsidRDefault="00AA39B5" w:rsidP="008D799A">
      <w:pPr>
        <w:spacing w:after="0" w:line="360" w:lineRule="auto"/>
        <w:rPr>
          <w:szCs w:val="24"/>
        </w:rPr>
      </w:pPr>
      <w:r w:rsidRPr="00340C30">
        <w:rPr>
          <w:szCs w:val="24"/>
          <w:highlight w:val="green"/>
        </w:rPr>
        <w:lastRenderedPageBreak/>
        <w:t>HamFAS: a novel f</w:t>
      </w:r>
      <w:r w:rsidR="00AD08DF" w:rsidRPr="00340C30">
        <w:rPr>
          <w:szCs w:val="24"/>
          <w:highlight w:val="green"/>
        </w:rPr>
        <w:t>unctional annotation</w:t>
      </w:r>
      <w:r w:rsidRPr="00340C30">
        <w:rPr>
          <w:szCs w:val="24"/>
          <w:highlight w:val="green"/>
        </w:rPr>
        <w:t xml:space="preserve"> approach based on feature-aware orthology inference</w:t>
      </w:r>
    </w:p>
    <w:p w14:paraId="54552F6D" w14:textId="0700579B" w:rsidR="0077201E" w:rsidRDefault="00AD08DF" w:rsidP="008D799A">
      <w:pPr>
        <w:spacing w:after="0" w:line="360" w:lineRule="auto"/>
        <w:rPr>
          <w:szCs w:val="24"/>
        </w:rPr>
      </w:pPr>
      <w:r w:rsidRPr="00E85F58">
        <w:rPr>
          <w:szCs w:val="24"/>
          <w:highlight w:val="yellow"/>
        </w:rPr>
        <w:t>Introduction</w:t>
      </w:r>
    </w:p>
    <w:p w14:paraId="278C0181" w14:textId="78D31B63" w:rsidR="00313F90" w:rsidRDefault="003E1DD6" w:rsidP="008D799A">
      <w:pPr>
        <w:spacing w:after="0" w:line="360" w:lineRule="auto"/>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8D799A">
      <w:pPr>
        <w:spacing w:after="0" w:line="360" w:lineRule="auto"/>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8D799A">
      <w:pPr>
        <w:spacing w:after="0" w:line="360" w:lineRule="auto"/>
        <w:rPr>
          <w:szCs w:val="24"/>
        </w:rPr>
      </w:pPr>
      <w:r>
        <w:rPr>
          <w:szCs w:val="24"/>
        </w:rPr>
        <w:lastRenderedPageBreak/>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8D799A">
      <w:pPr>
        <w:spacing w:after="0" w:line="360" w:lineRule="auto"/>
        <w:rPr>
          <w:szCs w:val="24"/>
        </w:rPr>
      </w:pPr>
    </w:p>
    <w:p w14:paraId="2B7AF9FC" w14:textId="77777777" w:rsidR="00AD08DF" w:rsidRDefault="00AD08DF" w:rsidP="008D799A">
      <w:pPr>
        <w:spacing w:after="0" w:line="360" w:lineRule="auto"/>
        <w:rPr>
          <w:szCs w:val="24"/>
        </w:rPr>
      </w:pPr>
      <w:r w:rsidRPr="00E85F58">
        <w:rPr>
          <w:szCs w:val="24"/>
          <w:highlight w:val="yellow"/>
        </w:rPr>
        <w:t>Methods</w:t>
      </w:r>
    </w:p>
    <w:p w14:paraId="1461D92F" w14:textId="77777777" w:rsidR="006F071A" w:rsidRPr="00076E91" w:rsidRDefault="006F071A" w:rsidP="008D799A">
      <w:pPr>
        <w:spacing w:after="0" w:line="360" w:lineRule="auto"/>
        <w:rPr>
          <w:szCs w:val="24"/>
        </w:rPr>
      </w:pPr>
    </w:p>
    <w:p w14:paraId="2FAC3F1D" w14:textId="072634A5" w:rsidR="00F31F1F" w:rsidRPr="00076E91" w:rsidRDefault="00343CC4" w:rsidP="008D799A">
      <w:pPr>
        <w:spacing w:after="0" w:line="360" w:lineRule="auto"/>
        <w:rPr>
          <w:szCs w:val="24"/>
        </w:rPr>
      </w:pPr>
      <w:r w:rsidRPr="006F071A">
        <w:rPr>
          <w:szCs w:val="24"/>
          <w:highlight w:val="yellow"/>
        </w:rPr>
        <w:t xml:space="preserve">HamFAS </w:t>
      </w:r>
      <w:r w:rsidR="00AA51C4" w:rsidRPr="006F071A">
        <w:rPr>
          <w:szCs w:val="24"/>
          <w:highlight w:val="yellow"/>
        </w:rPr>
        <w:t>approach</w:t>
      </w:r>
    </w:p>
    <w:p w14:paraId="14278F0C" w14:textId="13363E7F" w:rsidR="000E0EEC" w:rsidRPr="00076E91" w:rsidRDefault="00F31F1F" w:rsidP="008D799A">
      <w:pPr>
        <w:spacing w:after="0" w:line="360" w:lineRule="auto"/>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2467B0" w:rsidRPr="00076E91">
        <w:t xml:space="preserve">Figure </w:t>
      </w:r>
      <w:r w:rsidR="002467B0">
        <w:rPr>
          <w:noProof/>
        </w:rPr>
        <w:t>A</w:t>
      </w:r>
      <w:r w:rsidR="002467B0">
        <w:noBreakHyphen/>
      </w:r>
      <w:r w:rsidR="002467B0">
        <w:rPr>
          <w:noProof/>
        </w:rPr>
        <w:t>20</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lang w:val="en-GB" w:eastAsia="en-GB"/>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50B7A248" w:rsidR="000E0EEC" w:rsidRPr="00076E91" w:rsidRDefault="00B01FCE" w:rsidP="008D799A">
      <w:pPr>
        <w:pStyle w:val="Caption"/>
        <w:spacing w:after="0" w:line="360" w:lineRule="auto"/>
      </w:pPr>
      <w:bookmarkStart w:id="185" w:name="_Ref381605755"/>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20</w:t>
      </w:r>
      <w:r w:rsidR="00DC6FC3">
        <w:fldChar w:fldCharType="end"/>
      </w:r>
      <w:bookmarkEnd w:id="185"/>
      <w:r w:rsidRPr="00076E91">
        <w:t>: KO annotation transfer using HamFAS approach.</w:t>
      </w:r>
    </w:p>
    <w:p w14:paraId="52C6C072" w14:textId="3FE6A3D7" w:rsidR="00B01FCE" w:rsidRPr="00076E91" w:rsidRDefault="00C22FAE" w:rsidP="008D799A">
      <w:pPr>
        <w:spacing w:after="0" w:line="360" w:lineRule="auto"/>
        <w:rPr>
          <w:szCs w:val="24"/>
        </w:rPr>
      </w:pPr>
      <w:r>
        <w:rPr>
          <w:szCs w:val="24"/>
        </w:rPr>
        <w:lastRenderedPageBreak/>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2467B0">
        <w:t xml:space="preserve">Table </w:t>
      </w:r>
      <w:r w:rsidR="002467B0">
        <w:rPr>
          <w:noProof/>
        </w:rPr>
        <w:t>A</w:t>
      </w:r>
      <w:r w:rsidR="002467B0">
        <w:noBreakHyphen/>
      </w:r>
      <w:r w:rsidR="002467B0">
        <w:rPr>
          <w:noProof/>
        </w:rPr>
        <w:t>4</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6A37A051" w14:textId="59B01043" w:rsidR="00B01FCE" w:rsidRDefault="00B01FCE" w:rsidP="008D799A">
      <w:pPr>
        <w:spacing w:after="0" w:line="360" w:lineRule="auto"/>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08D59C3F" w14:textId="77777777" w:rsidR="006F071A" w:rsidRPr="00076E91" w:rsidRDefault="006F071A" w:rsidP="008D799A">
      <w:pPr>
        <w:spacing w:after="0" w:line="360" w:lineRule="auto"/>
        <w:rPr>
          <w:szCs w:val="24"/>
        </w:rPr>
      </w:pPr>
    </w:p>
    <w:p w14:paraId="196AC24A" w14:textId="5AC244FE" w:rsidR="00F31F1F" w:rsidRPr="00076E91" w:rsidRDefault="006D12A5" w:rsidP="008D799A">
      <w:pPr>
        <w:spacing w:after="0" w:line="360" w:lineRule="auto"/>
        <w:rPr>
          <w:szCs w:val="24"/>
        </w:rPr>
      </w:pPr>
      <w:r w:rsidRPr="006F071A">
        <w:rPr>
          <w:szCs w:val="24"/>
          <w:highlight w:val="yellow"/>
        </w:rPr>
        <w:t>Benchmarking HamFAS</w:t>
      </w:r>
    </w:p>
    <w:p w14:paraId="4C7D5CF2" w14:textId="188FA232" w:rsidR="006D12A5" w:rsidRPr="00076E91" w:rsidRDefault="006D12A5" w:rsidP="008D799A">
      <w:pPr>
        <w:spacing w:after="0" w:line="360" w:lineRule="auto"/>
        <w:rPr>
          <w:szCs w:val="24"/>
        </w:rPr>
      </w:pPr>
      <w:r w:rsidRPr="00076E91">
        <w:rPr>
          <w:szCs w:val="24"/>
        </w:rPr>
        <w:t xml:space="preserve">We used </w:t>
      </w:r>
      <w:proofErr w:type="gramStart"/>
      <w:r w:rsidRPr="00076E91">
        <w:rPr>
          <w:i/>
          <w:szCs w:val="24"/>
        </w:rPr>
        <w:t>S.cerevisiae</w:t>
      </w:r>
      <w:proofErr w:type="gramEnd"/>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B05D2D">
      <w:pPr>
        <w:spacing w:after="0" w:line="360" w:lineRule="auto"/>
        <w:rPr>
          <w:strike/>
          <w:szCs w:val="24"/>
        </w:rPr>
      </w:pPr>
      <w:r>
        <w:rPr>
          <w:szCs w:val="24"/>
        </w:rPr>
        <w:t>For this benchmarking purpose, w</w:t>
      </w:r>
      <w:r w:rsidR="006D12A5" w:rsidRPr="00076E91">
        <w:rPr>
          <w:szCs w:val="24"/>
        </w:rPr>
        <w:t xml:space="preserve">e removed </w:t>
      </w:r>
      <w:proofErr w:type="gramStart"/>
      <w:r w:rsidR="006D12A5" w:rsidRPr="00076E91">
        <w:rPr>
          <w:i/>
          <w:szCs w:val="24"/>
        </w:rPr>
        <w:t>S.cerevisiae</w:t>
      </w:r>
      <w:proofErr w:type="gramEnd"/>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w:t>
      </w:r>
      <w:r w:rsidR="006D12A5" w:rsidRPr="00076E91">
        <w:rPr>
          <w:szCs w:val="24"/>
        </w:rPr>
        <w:lastRenderedPageBreak/>
        <w:t>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8D799A">
      <w:pPr>
        <w:spacing w:after="0" w:line="360" w:lineRule="auto"/>
        <w:rPr>
          <w:szCs w:val="24"/>
        </w:rPr>
      </w:pPr>
    </w:p>
    <w:p w14:paraId="27D5025A" w14:textId="77777777" w:rsidR="00AD08DF" w:rsidRPr="00076E91" w:rsidRDefault="00AD08DF" w:rsidP="008D799A">
      <w:pPr>
        <w:spacing w:after="0" w:line="360" w:lineRule="auto"/>
        <w:rPr>
          <w:szCs w:val="24"/>
        </w:rPr>
      </w:pPr>
      <w:r w:rsidRPr="006F071A">
        <w:rPr>
          <w:szCs w:val="24"/>
          <w:highlight w:val="yellow"/>
        </w:rPr>
        <w:t>Results</w:t>
      </w:r>
    </w:p>
    <w:p w14:paraId="2D24063F" w14:textId="77777777" w:rsidR="00272471" w:rsidRDefault="00272471" w:rsidP="008D799A">
      <w:pPr>
        <w:spacing w:after="0" w:line="360" w:lineRule="auto"/>
        <w:rPr>
          <w:szCs w:val="24"/>
          <w:highlight w:val="yellow"/>
        </w:rPr>
      </w:pPr>
    </w:p>
    <w:p w14:paraId="390FA781" w14:textId="389EBED4" w:rsidR="00E33B6B" w:rsidRDefault="00E33B6B" w:rsidP="008D799A">
      <w:pPr>
        <w:spacing w:after="0" w:line="360" w:lineRule="auto"/>
        <w:rPr>
          <w:szCs w:val="24"/>
        </w:rPr>
      </w:pPr>
      <w:r>
        <w:rPr>
          <w:szCs w:val="24"/>
          <w:highlight w:val="yellow"/>
        </w:rPr>
        <w:t>The establishment</w:t>
      </w:r>
      <w:r w:rsidRPr="00E33B6B">
        <w:rPr>
          <w:szCs w:val="24"/>
          <w:highlight w:val="yellow"/>
        </w:rPr>
        <w:t xml:space="preserve"> of </w:t>
      </w:r>
      <w:r>
        <w:rPr>
          <w:szCs w:val="24"/>
          <w:highlight w:val="yellow"/>
        </w:rPr>
        <w:t xml:space="preserve">the </w:t>
      </w:r>
      <w:r w:rsidRPr="00E33B6B">
        <w:rPr>
          <w:szCs w:val="24"/>
          <w:highlight w:val="yellow"/>
        </w:rPr>
        <w:t xml:space="preserve">reference </w:t>
      </w:r>
      <w:r w:rsidR="00D74ED0">
        <w:rPr>
          <w:szCs w:val="24"/>
          <w:highlight w:val="yellow"/>
        </w:rPr>
        <w:t xml:space="preserve">species and </w:t>
      </w:r>
      <w:r w:rsidRPr="00E33B6B">
        <w:rPr>
          <w:szCs w:val="24"/>
          <w:highlight w:val="yellow"/>
        </w:rPr>
        <w:t>annotations</w:t>
      </w:r>
    </w:p>
    <w:p w14:paraId="3F1C5B2E" w14:textId="4792CECE" w:rsidR="00814A0A" w:rsidRDefault="00E472B4" w:rsidP="001E703A">
      <w:pPr>
        <w:spacing w:after="0" w:line="360" w:lineRule="auto"/>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2467B0">
        <w:t xml:space="preserve">Figure </w:t>
      </w:r>
      <w:r w:rsidR="002467B0">
        <w:rPr>
          <w:noProof/>
        </w:rPr>
        <w:t>A</w:t>
      </w:r>
      <w:r w:rsidR="002467B0">
        <w:noBreakHyphen/>
      </w:r>
      <w:r w:rsidR="002467B0">
        <w:rPr>
          <w:noProof/>
        </w:rPr>
        <w:t>21</w:t>
      </w:r>
      <w:r w:rsidR="00E15A39">
        <w:rPr>
          <w:szCs w:val="24"/>
        </w:rPr>
        <w:fldChar w:fldCharType="end"/>
      </w:r>
      <w:r w:rsidR="002F3B7E">
        <w:rPr>
          <w:szCs w:val="24"/>
        </w:rPr>
        <w:t xml:space="preserve">. </w:t>
      </w:r>
    </w:p>
    <w:p w14:paraId="4B85B210" w14:textId="77777777" w:rsidR="00E15A39" w:rsidRDefault="00E15A39" w:rsidP="00E15A39">
      <w:pPr>
        <w:keepNext/>
        <w:spacing w:after="0" w:line="360" w:lineRule="auto"/>
      </w:pPr>
      <w:r>
        <w:rPr>
          <w:noProof/>
          <w:szCs w:val="24"/>
          <w:lang w:val="en-GB" w:eastAsia="en-GB"/>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0F8DEE6E" w:rsidR="00E15A39" w:rsidRPr="00076E91" w:rsidRDefault="00E15A39" w:rsidP="00E15A39">
      <w:pPr>
        <w:pStyle w:val="Caption"/>
        <w:rPr>
          <w:szCs w:val="24"/>
        </w:rPr>
      </w:pPr>
      <w:bookmarkStart w:id="186" w:name="_Ref384434851"/>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21</w:t>
      </w:r>
      <w:r w:rsidR="00DC6FC3">
        <w:fldChar w:fldCharType="end"/>
      </w:r>
      <w:bookmarkEnd w:id="186"/>
      <w:r>
        <w:t xml:space="preserve">: </w:t>
      </w:r>
      <w:r w:rsidRPr="00076E91">
        <w:t>Distribution of T</w:t>
      </w:r>
      <w:r w:rsidRPr="00076E91">
        <w:rPr>
          <w:vertAlign w:val="subscript"/>
        </w:rPr>
        <w:t>FAS_KO</w:t>
      </w:r>
      <w:r w:rsidRPr="00076E91">
        <w:t xml:space="preserve"> for 12,748 KO groups</w:t>
      </w:r>
    </w:p>
    <w:p w14:paraId="687C9283" w14:textId="332CEE21" w:rsidR="00814A0A" w:rsidRPr="00076E91" w:rsidRDefault="00814A0A" w:rsidP="008D799A">
      <w:pPr>
        <w:spacing w:after="0" w:line="360" w:lineRule="auto"/>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22</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8D799A">
      <w:pPr>
        <w:spacing w:after="0" w:line="360" w:lineRule="auto"/>
        <w:rPr>
          <w:szCs w:val="24"/>
        </w:rPr>
      </w:pPr>
      <w:r w:rsidRPr="00076E91">
        <w:rPr>
          <w:noProof/>
          <w:szCs w:val="24"/>
          <w:lang w:val="en-GB" w:eastAsia="en-GB"/>
        </w:rPr>
        <w:lastRenderedPageBreak/>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7E21C068" w:rsidR="00814A0A" w:rsidRPr="00076E91" w:rsidRDefault="00814A0A" w:rsidP="008D799A">
      <w:pPr>
        <w:pStyle w:val="Caption"/>
        <w:spacing w:after="0" w:line="360" w:lineRule="auto"/>
      </w:pPr>
      <w:bookmarkStart w:id="187" w:name="_Ref339564538"/>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22</w:t>
      </w:r>
      <w:r w:rsidR="00DC6FC3">
        <w:fldChar w:fldCharType="end"/>
      </w:r>
      <w:bookmarkEnd w:id="187"/>
      <w:r w:rsidRPr="00076E91">
        <w:t>: FAS score density of KO group K00542 (left) and K07888 (right)</w:t>
      </w:r>
    </w:p>
    <w:p w14:paraId="1E62C508" w14:textId="11A85053" w:rsidR="00814A0A" w:rsidRPr="00076E91" w:rsidRDefault="00814A0A" w:rsidP="008D799A">
      <w:pPr>
        <w:spacing w:after="0" w:line="360" w:lineRule="auto"/>
        <w:rPr>
          <w:szCs w:val="24"/>
        </w:rPr>
      </w:pPr>
      <w:r w:rsidRPr="00076E91">
        <w:rPr>
          <w:szCs w:val="24"/>
        </w:rPr>
        <w:t xml:space="preserve">In ortholog group K00542 (guanidinoacetate N-methyltransferase), only one protein member (rat rno:25257) has </w:t>
      </w:r>
      <w:r w:rsidR="006A2535">
        <w:rPr>
          <w:szCs w:val="24"/>
        </w:rPr>
        <w:t>a single</w:t>
      </w:r>
      <w:r w:rsidRPr="00076E91">
        <w:rPr>
          <w:szCs w:val="24"/>
        </w:rPr>
        <w:t xml:space="preserve"> Pfam domain (Orn_DAP_Arg_deC). The lack of Pfam domain annotation of other proteins (human hsa:2593, mouse mmu:14431, zebrafish dre:796865 and </w:t>
      </w:r>
      <w:proofErr w:type="gramStart"/>
      <w:r w:rsidRPr="00076E91">
        <w:rPr>
          <w:i/>
          <w:szCs w:val="24"/>
        </w:rPr>
        <w:t>N.vectensis</w:t>
      </w:r>
      <w:proofErr w:type="gramEnd"/>
      <w:r w:rsidRPr="00076E91">
        <w:rPr>
          <w:i/>
          <w:szCs w:val="24"/>
        </w:rPr>
        <w:t xml:space="preserve">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646F9F2C" w14:textId="77777777" w:rsidR="0036245E" w:rsidRDefault="0036245E" w:rsidP="008D799A">
      <w:pPr>
        <w:spacing w:after="0" w:line="360" w:lineRule="auto"/>
        <w:rPr>
          <w:szCs w:val="24"/>
          <w:highlight w:val="yellow"/>
        </w:rPr>
      </w:pPr>
    </w:p>
    <w:p w14:paraId="002FA6BD" w14:textId="17CF95E6" w:rsidR="00814A0A" w:rsidRPr="00076E91" w:rsidRDefault="006D12A5" w:rsidP="008D799A">
      <w:pPr>
        <w:spacing w:after="0" w:line="360" w:lineRule="auto"/>
        <w:rPr>
          <w:szCs w:val="24"/>
        </w:rPr>
      </w:pPr>
      <w:r w:rsidRPr="00E33B6B">
        <w:rPr>
          <w:szCs w:val="24"/>
          <w:highlight w:val="yellow"/>
        </w:rPr>
        <w:t>Benchmarking result</w:t>
      </w:r>
    </w:p>
    <w:p w14:paraId="024F7E9C" w14:textId="77777777" w:rsidR="00C76CCB" w:rsidRDefault="00C76CCB" w:rsidP="008D799A">
      <w:pPr>
        <w:spacing w:after="0" w:line="360" w:lineRule="auto"/>
        <w:rPr>
          <w:szCs w:val="24"/>
          <w:highlight w:val="yellow"/>
        </w:rPr>
      </w:pPr>
    </w:p>
    <w:p w14:paraId="01C258A6" w14:textId="5BB5C3C3" w:rsidR="006D12A5" w:rsidRPr="00076E91" w:rsidRDefault="00C76CCB" w:rsidP="008D799A">
      <w:pPr>
        <w:spacing w:after="0" w:line="360" w:lineRule="auto"/>
        <w:rPr>
          <w:szCs w:val="24"/>
        </w:rPr>
      </w:pPr>
      <w:r>
        <w:rPr>
          <w:szCs w:val="24"/>
          <w:highlight w:val="yellow"/>
        </w:rPr>
        <w:t>The specificity of HamFAS approach</w:t>
      </w:r>
    </w:p>
    <w:p w14:paraId="6C45743A" w14:textId="0731D635" w:rsidR="006D12A5" w:rsidRPr="00076E91" w:rsidRDefault="004A1BA9" w:rsidP="004A1BA9">
      <w:pPr>
        <w:spacing w:after="0" w:line="360" w:lineRule="auto"/>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8D799A">
      <w:pPr>
        <w:spacing w:after="0" w:line="360" w:lineRule="auto"/>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8D799A">
      <w:pPr>
        <w:spacing w:after="0" w:line="360" w:lineRule="auto"/>
        <w:rPr>
          <w:rFonts w:eastAsiaTheme="minorEastAsia"/>
          <w:szCs w:val="24"/>
        </w:rPr>
      </w:pPr>
    </w:p>
    <w:p w14:paraId="56EBA168" w14:textId="5A2CBE78" w:rsidR="006D12A5" w:rsidRPr="00076E91" w:rsidRDefault="00C93EAE" w:rsidP="008D799A">
      <w:pPr>
        <w:spacing w:after="0" w:line="360" w:lineRule="auto"/>
        <w:rPr>
          <w:szCs w:val="24"/>
        </w:rPr>
      </w:pPr>
      <w:r>
        <w:rPr>
          <w:szCs w:val="24"/>
        </w:rPr>
        <w:fldChar w:fldCharType="begin"/>
      </w:r>
      <w:r>
        <w:rPr>
          <w:szCs w:val="24"/>
        </w:rPr>
        <w:instrText xml:space="preserve"> REF _Ref383951269 \h </w:instrText>
      </w:r>
      <w:r>
        <w:rPr>
          <w:szCs w:val="24"/>
        </w:rPr>
      </w:r>
      <w:r>
        <w:rPr>
          <w:szCs w:val="24"/>
        </w:rPr>
        <w:fldChar w:fldCharType="separate"/>
      </w:r>
      <w:r w:rsidR="002467B0">
        <w:t xml:space="preserve">Table </w:t>
      </w:r>
      <w:r w:rsidR="002467B0">
        <w:rPr>
          <w:noProof/>
        </w:rPr>
        <w:t>A</w:t>
      </w:r>
      <w:r w:rsidR="002467B0">
        <w:noBreakHyphen/>
      </w:r>
      <w:r w:rsidR="002467B0">
        <w:rPr>
          <w:noProof/>
        </w:rPr>
        <w:t>3</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 xml:space="preserve">HamFAS performed best in term of precision, while F1-score is lower then </w:t>
      </w:r>
      <w:r w:rsidR="006D12A5" w:rsidRPr="00076E91">
        <w:rPr>
          <w:szCs w:val="24"/>
        </w:rPr>
        <w:lastRenderedPageBreak/>
        <w:t>KAAS due to its lower recall. Interestingly, the latest annotation tool from KEGG, BlastKOALA, has the lowest scores in both recall and precision.</w:t>
      </w:r>
    </w:p>
    <w:p w14:paraId="71D5B22D" w14:textId="2791B376" w:rsidR="00D41C46" w:rsidRDefault="00D41C46" w:rsidP="00D41C46">
      <w:pPr>
        <w:pStyle w:val="Caption"/>
        <w:keepNext/>
      </w:pPr>
      <w:bookmarkStart w:id="188" w:name="_Ref383951269"/>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3</w:t>
      </w:r>
      <w:r w:rsidR="009F5610">
        <w:fldChar w:fldCharType="end"/>
      </w:r>
      <w:bookmarkEnd w:id="188"/>
      <w:r>
        <w:t xml:space="preserve">: </w:t>
      </w:r>
      <w:r w:rsidRPr="00076E91">
        <w:t>Recall, precision and F1-score of HamFAS in comparison to BlastKOALA and KAAS. Second column shows values of HamFAS after filtering the orthology assignment with InParanoid's orthologs.</w:t>
      </w:r>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r w:rsidRPr="0061586B">
              <w:rPr>
                <w:rFonts w:cs="Times New Roman"/>
                <w:b/>
                <w:bCs/>
                <w:szCs w:val="24"/>
              </w:rPr>
              <w:t>supported_HamFAS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8D799A">
      <w:pPr>
        <w:spacing w:after="0" w:line="360" w:lineRule="auto"/>
        <w:rPr>
          <w:szCs w:val="24"/>
        </w:rPr>
      </w:pPr>
    </w:p>
    <w:p w14:paraId="6B0E8E90" w14:textId="3477E393" w:rsidR="006D12A5" w:rsidRDefault="006D12A5" w:rsidP="008D799A">
      <w:pPr>
        <w:spacing w:after="0" w:line="360" w:lineRule="auto"/>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2467B0">
        <w:t xml:space="preserve">Table </w:t>
      </w:r>
      <w:r w:rsidR="002467B0">
        <w:rPr>
          <w:noProof/>
        </w:rPr>
        <w:t>A</w:t>
      </w:r>
      <w:r w:rsidR="002467B0">
        <w:noBreakHyphen/>
      </w:r>
      <w:r w:rsidR="002467B0">
        <w:rPr>
          <w:noProof/>
        </w:rPr>
        <w:t>3</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2467B0">
        <w:t xml:space="preserve">Figure </w:t>
      </w:r>
      <w:r w:rsidR="002467B0">
        <w:rPr>
          <w:noProof/>
        </w:rPr>
        <w:t>A</w:t>
      </w:r>
      <w:r w:rsidR="002467B0">
        <w:noBreakHyphen/>
      </w:r>
      <w:r w:rsidR="002467B0">
        <w:rPr>
          <w:noProof/>
        </w:rPr>
        <w:t>23</w:t>
      </w:r>
      <w:r w:rsidR="00C63909">
        <w:rPr>
          <w:szCs w:val="24"/>
        </w:rPr>
        <w:fldChar w:fldCharType="end"/>
      </w:r>
      <w:r w:rsidRPr="00076E91">
        <w:rPr>
          <w:szCs w:val="24"/>
        </w:rPr>
        <w:t>).</w:t>
      </w:r>
    </w:p>
    <w:p w14:paraId="74E5F2A3" w14:textId="77777777" w:rsidR="00442150" w:rsidRDefault="00442150" w:rsidP="00442150">
      <w:pPr>
        <w:keepNext/>
        <w:spacing w:after="0" w:line="360" w:lineRule="auto"/>
      </w:pPr>
      <w:r>
        <w:rPr>
          <w:noProof/>
          <w:szCs w:val="24"/>
          <w:lang w:val="en-GB" w:eastAsia="en-GB"/>
        </w:rPr>
        <w:lastRenderedPageBreak/>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7AB42DFD" w:rsidR="006A0E3B" w:rsidRPr="00076E91" w:rsidRDefault="00442150" w:rsidP="00442150">
      <w:pPr>
        <w:pStyle w:val="Caption"/>
        <w:rPr>
          <w:szCs w:val="24"/>
        </w:rPr>
      </w:pPr>
      <w:bookmarkStart w:id="189" w:name="_Ref38443523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23</w:t>
      </w:r>
      <w:r w:rsidR="00DC6FC3">
        <w:fldChar w:fldCharType="end"/>
      </w:r>
      <w:bookmarkEnd w:id="189"/>
      <w:r>
        <w:t xml:space="preserve">: </w:t>
      </w:r>
      <w:r w:rsidRPr="00076E91">
        <w:t>FAS score distribution of all HamFAS orthologs, only supported orthologs and unsupported orthologs</w:t>
      </w:r>
      <w:r>
        <w:t>. The red dashed vertical lines identify the mean score for each set.</w:t>
      </w:r>
    </w:p>
    <w:p w14:paraId="54A1A1AB" w14:textId="6275132B" w:rsidR="006D12A5" w:rsidRPr="00076E91" w:rsidRDefault="006D12A5" w:rsidP="008D799A">
      <w:pPr>
        <w:pStyle w:val="Caption"/>
        <w:spacing w:after="0" w:line="360" w:lineRule="auto"/>
      </w:pPr>
    </w:p>
    <w:p w14:paraId="57C3F04A" w14:textId="2F2BC86C" w:rsidR="006D12A5" w:rsidRPr="00076E91" w:rsidRDefault="00895370" w:rsidP="008D799A">
      <w:pPr>
        <w:spacing w:after="0" w:line="360" w:lineRule="auto"/>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2467B0" w:rsidRPr="00076E91">
        <w:t xml:space="preserve">Figure </w:t>
      </w:r>
      <w:r w:rsidR="002467B0">
        <w:rPr>
          <w:noProof/>
        </w:rPr>
        <w:t>A</w:t>
      </w:r>
      <w:r w:rsidR="002467B0">
        <w:noBreakHyphen/>
      </w:r>
      <w:r w:rsidR="002467B0">
        <w:rPr>
          <w:noProof/>
        </w:rPr>
        <w:t>24</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8D799A">
      <w:pPr>
        <w:keepNext/>
        <w:spacing w:after="0" w:line="360" w:lineRule="auto"/>
        <w:rPr>
          <w:szCs w:val="24"/>
        </w:rPr>
      </w:pPr>
      <w:r w:rsidRPr="00076E91">
        <w:rPr>
          <w:noProof/>
          <w:szCs w:val="24"/>
          <w:lang w:val="en-GB" w:eastAsia="en-GB"/>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2E1DC72B" w:rsidR="006D12A5" w:rsidRPr="00076E91" w:rsidRDefault="006D12A5" w:rsidP="008D799A">
      <w:pPr>
        <w:pStyle w:val="Caption"/>
        <w:spacing w:after="0" w:line="360" w:lineRule="auto"/>
      </w:pPr>
      <w:bookmarkStart w:id="190" w:name="_Ref371840694"/>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24</w:t>
      </w:r>
      <w:r w:rsidR="00DC6FC3">
        <w:fldChar w:fldCharType="end"/>
      </w:r>
      <w:bookmarkEnd w:id="190"/>
      <w:r w:rsidR="001054B0" w:rsidRPr="00076E91">
        <w:t>:</w:t>
      </w:r>
      <w:r w:rsidRPr="00076E91">
        <w:t xml:space="preserve"> Fraction of proteins annotated by HamFAS, BlastKOALA and KAAS</w:t>
      </w:r>
    </w:p>
    <w:p w14:paraId="592308C8" w14:textId="77777777" w:rsidR="00276974" w:rsidRDefault="00276974" w:rsidP="008D799A">
      <w:pPr>
        <w:spacing w:after="0" w:line="360" w:lineRule="auto"/>
        <w:rPr>
          <w:szCs w:val="24"/>
        </w:rPr>
      </w:pPr>
    </w:p>
    <w:p w14:paraId="71B3376E" w14:textId="50BFFFB9" w:rsidR="006534D5" w:rsidRDefault="009D59F5" w:rsidP="008D799A">
      <w:pPr>
        <w:spacing w:after="0" w:line="360" w:lineRule="auto"/>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2467B0">
        <w:t xml:space="preserve">Table </w:t>
      </w:r>
      <w:r w:rsidR="002467B0">
        <w:rPr>
          <w:noProof/>
        </w:rPr>
        <w:t>A</w:t>
      </w:r>
      <w:r w:rsidR="002467B0">
        <w:noBreakHyphen/>
      </w:r>
      <w:r w:rsidR="002467B0">
        <w:rPr>
          <w:noProof/>
        </w:rPr>
        <w:t>4</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8D799A">
      <w:pPr>
        <w:spacing w:after="0" w:line="360" w:lineRule="auto"/>
        <w:rPr>
          <w:szCs w:val="24"/>
        </w:rPr>
      </w:pPr>
      <w:r w:rsidRPr="00076E91">
        <w:rPr>
          <w:szCs w:val="24"/>
        </w:rPr>
        <w:lastRenderedPageBreak/>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8D799A">
      <w:pPr>
        <w:spacing w:after="0" w:line="360" w:lineRule="auto"/>
        <w:rPr>
          <w:szCs w:val="24"/>
        </w:rPr>
      </w:pPr>
      <w:r w:rsidRPr="00076E91">
        <w:rPr>
          <w:szCs w:val="24"/>
        </w:rPr>
        <w:t>Some examples of synonymous KOs:</w:t>
      </w:r>
    </w:p>
    <w:p w14:paraId="15F5363F" w14:textId="6AEB9F10" w:rsidR="006D12A5" w:rsidRPr="00076E91" w:rsidRDefault="006D12A5" w:rsidP="00007CFE">
      <w:pPr>
        <w:spacing w:after="0" w:line="360" w:lineRule="auto"/>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007CFE">
      <w:pPr>
        <w:spacing w:after="0" w:line="360" w:lineRule="auto"/>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007CFE">
      <w:pPr>
        <w:spacing w:after="0" w:line="360" w:lineRule="auto"/>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77C9B">
      <w:pPr>
        <w:pStyle w:val="Caption"/>
        <w:keepNext/>
      </w:pPr>
      <w:bookmarkStart w:id="191" w:name="_Ref383957002"/>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4</w:t>
      </w:r>
      <w:r w:rsidR="009F5610">
        <w:fldChar w:fldCharType="end"/>
      </w:r>
      <w:bookmarkEnd w:id="191"/>
      <w:r>
        <w:t xml:space="preserve">: Compare </w:t>
      </w:r>
      <w:r w:rsidRPr="00076E91">
        <w:t>KEGG identifiers annotated by HamFAS, BlastKOALA and KAAS. Numbers in parentheses are the different KOs after filtered by synonymous KOs.</w:t>
      </w:r>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8D799A">
      <w:pPr>
        <w:spacing w:after="0" w:line="360" w:lineRule="auto"/>
        <w:rPr>
          <w:szCs w:val="24"/>
        </w:rPr>
      </w:pPr>
    </w:p>
    <w:p w14:paraId="0A71B2E4" w14:textId="02D489DF" w:rsidR="00AD18AB" w:rsidRDefault="00AD18AB" w:rsidP="008D799A">
      <w:pPr>
        <w:spacing w:after="0" w:line="360" w:lineRule="auto"/>
        <w:rPr>
          <w:szCs w:val="24"/>
        </w:rPr>
      </w:pPr>
      <w:r w:rsidRPr="00D314A0">
        <w:rPr>
          <w:szCs w:val="24"/>
          <w:highlight w:val="yellow"/>
        </w:rPr>
        <w:t>The sensitivity of HamFAS approach</w:t>
      </w:r>
    </w:p>
    <w:p w14:paraId="7A90A6F0" w14:textId="14B807A6" w:rsidR="006D12A5" w:rsidRPr="00076E91" w:rsidRDefault="005A51F3" w:rsidP="00EC3E6E">
      <w:pPr>
        <w:spacing w:after="0" w:line="360" w:lineRule="auto"/>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2467B0" w:rsidRPr="00076E91">
        <w:t xml:space="preserve">Figure </w:t>
      </w:r>
      <w:r w:rsidR="002467B0">
        <w:rPr>
          <w:noProof/>
        </w:rPr>
        <w:t>A</w:t>
      </w:r>
      <w:r w:rsidR="002467B0">
        <w:noBreakHyphen/>
      </w:r>
      <w:r w:rsidR="002467B0">
        <w:rPr>
          <w:noProof/>
        </w:rPr>
        <w:t>25</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lang w:val="en-GB" w:eastAsia="en-GB"/>
        </w:rPr>
        <w:lastRenderedPageBreak/>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0D2CAA52" w:rsidR="006D12A5" w:rsidRPr="00076E91" w:rsidRDefault="006D12A5" w:rsidP="008D799A">
      <w:pPr>
        <w:pStyle w:val="Caption"/>
        <w:spacing w:after="0" w:line="360" w:lineRule="auto"/>
      </w:pPr>
      <w:bookmarkStart w:id="192" w:name="_Ref37184135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25</w:t>
      </w:r>
      <w:r w:rsidR="00DC6FC3">
        <w:fldChar w:fldCharType="end"/>
      </w:r>
      <w:bookmarkEnd w:id="192"/>
      <w:r w:rsidRPr="00076E91">
        <w:t>: Fraction of proteins annotated by HamFAS, BlastKOALA and KAAS</w:t>
      </w:r>
    </w:p>
    <w:p w14:paraId="70C88AD5" w14:textId="77777777" w:rsidR="00EC3E6E" w:rsidRDefault="00EC3E6E" w:rsidP="008D799A">
      <w:pPr>
        <w:spacing w:after="0" w:line="360" w:lineRule="auto"/>
        <w:rPr>
          <w:szCs w:val="24"/>
        </w:rPr>
      </w:pPr>
    </w:p>
    <w:p w14:paraId="31C80D50" w14:textId="77777777" w:rsidR="00AD08DF" w:rsidRPr="00076E91" w:rsidRDefault="00AD08DF" w:rsidP="008D799A">
      <w:pPr>
        <w:spacing w:after="0" w:line="360" w:lineRule="auto"/>
        <w:rPr>
          <w:szCs w:val="24"/>
        </w:rPr>
      </w:pPr>
      <w:r w:rsidRPr="006F071A">
        <w:rPr>
          <w:szCs w:val="24"/>
          <w:highlight w:val="yellow"/>
        </w:rPr>
        <w:t>Discussion</w:t>
      </w:r>
    </w:p>
    <w:p w14:paraId="52462E47" w14:textId="77777777" w:rsidR="001E3ED2" w:rsidRDefault="001E3ED2" w:rsidP="008D799A">
      <w:pPr>
        <w:spacing w:after="0" w:line="360" w:lineRule="auto"/>
        <w:rPr>
          <w:szCs w:val="24"/>
          <w:highlight w:val="yellow"/>
        </w:rPr>
      </w:pPr>
    </w:p>
    <w:p w14:paraId="502046C3" w14:textId="7FC1DBB2" w:rsidR="006D12A5" w:rsidRPr="00076E91" w:rsidRDefault="006D12A5" w:rsidP="008D799A">
      <w:pPr>
        <w:spacing w:after="0" w:line="360" w:lineRule="auto"/>
        <w:rPr>
          <w:szCs w:val="24"/>
        </w:rPr>
      </w:pPr>
      <w:r w:rsidRPr="006F071A">
        <w:rPr>
          <w:szCs w:val="24"/>
          <w:highlight w:val="yellow"/>
        </w:rPr>
        <w:t>The specificity of HamFAS</w:t>
      </w:r>
    </w:p>
    <w:p w14:paraId="081AB507" w14:textId="394CBA6A" w:rsidR="006D12A5"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696A4B4F" w14:textId="77777777" w:rsidR="001E3ED2" w:rsidRPr="00076E91" w:rsidRDefault="001E3ED2" w:rsidP="008D799A">
      <w:pPr>
        <w:spacing w:after="0" w:line="360" w:lineRule="auto"/>
        <w:rPr>
          <w:szCs w:val="24"/>
        </w:rPr>
      </w:pPr>
    </w:p>
    <w:p w14:paraId="2E4E8E53" w14:textId="2D61482D" w:rsidR="006D12A5" w:rsidRPr="00076E91" w:rsidRDefault="006D12A5" w:rsidP="008D799A">
      <w:pPr>
        <w:spacing w:after="0" w:line="360" w:lineRule="auto"/>
        <w:rPr>
          <w:szCs w:val="24"/>
        </w:rPr>
      </w:pPr>
      <w:r w:rsidRPr="006F071A">
        <w:rPr>
          <w:szCs w:val="24"/>
          <w:highlight w:val="yellow"/>
        </w:rPr>
        <w:t>The sensitivity of HamFAS</w:t>
      </w:r>
    </w:p>
    <w:p w14:paraId="4B1630F7" w14:textId="50F6F681" w:rsidR="006D12A5" w:rsidRPr="00076E91" w:rsidRDefault="00FD43E0" w:rsidP="008D799A">
      <w:pPr>
        <w:spacing w:after="0" w:line="360" w:lineRule="auto"/>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8D799A">
      <w:pPr>
        <w:spacing w:after="0" w:line="360" w:lineRule="auto"/>
        <w:rPr>
          <w:szCs w:val="24"/>
        </w:rPr>
      </w:pPr>
    </w:p>
    <w:p w14:paraId="7C540746" w14:textId="53A78CD1" w:rsidR="00FD43E0" w:rsidRPr="00076E91" w:rsidRDefault="00174D67" w:rsidP="008D799A">
      <w:pPr>
        <w:spacing w:after="0" w:line="360" w:lineRule="auto"/>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8D799A">
      <w:pPr>
        <w:keepNext/>
        <w:spacing w:after="0" w:line="360" w:lineRule="auto"/>
        <w:rPr>
          <w:szCs w:val="24"/>
        </w:rPr>
      </w:pPr>
      <w:r w:rsidRPr="00076E91">
        <w:rPr>
          <w:noProof/>
          <w:szCs w:val="24"/>
          <w:lang w:val="en-GB" w:eastAsia="en-GB"/>
        </w:rPr>
        <w:lastRenderedPageBreak/>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527DEBB" w:rsidR="00FD43E0" w:rsidRPr="00076E91" w:rsidRDefault="00FD43E0" w:rsidP="008D799A">
      <w:pPr>
        <w:pStyle w:val="Caption"/>
        <w:spacing w:after="0" w:line="360" w:lineRule="auto"/>
      </w:pPr>
      <w:bookmarkStart w:id="193" w:name="_Ref371842424"/>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26</w:t>
      </w:r>
      <w:r w:rsidR="00DC6FC3">
        <w:fldChar w:fldCharType="end"/>
      </w:r>
      <w:bookmarkEnd w:id="193"/>
      <w:r w:rsidRPr="00076E91">
        <w:t xml:space="preserve">: Length distribution of HamFAS-only proteins and </w:t>
      </w:r>
      <w:r w:rsidR="000935DA">
        <w:t xml:space="preserve">the </w:t>
      </w:r>
      <w:r w:rsidRPr="00076E91">
        <w:t>others</w:t>
      </w:r>
    </w:p>
    <w:p w14:paraId="290DC63C" w14:textId="7D32E272" w:rsidR="00FD43E0"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26</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27</w:t>
      </w:r>
      <w:r w:rsidRPr="00076E91">
        <w:rPr>
          <w:szCs w:val="24"/>
        </w:rPr>
        <w:fldChar w:fldCharType="end"/>
      </w:r>
      <w:r w:rsidRPr="00076E91">
        <w:rPr>
          <w:szCs w:val="24"/>
        </w:rPr>
        <w:t xml:space="preserve"> show no clear difference between those 2 protein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8D799A">
      <w:pPr>
        <w:spacing w:after="0" w:line="360" w:lineRule="auto"/>
        <w:rPr>
          <w:szCs w:val="24"/>
        </w:rPr>
      </w:pPr>
    </w:p>
    <w:p w14:paraId="107AC4E4" w14:textId="77777777" w:rsidR="00FD43E0" w:rsidRPr="00076E91" w:rsidRDefault="00FD43E0" w:rsidP="008D799A">
      <w:pPr>
        <w:keepNext/>
        <w:spacing w:after="0" w:line="360" w:lineRule="auto"/>
        <w:rPr>
          <w:szCs w:val="24"/>
        </w:rPr>
      </w:pPr>
      <w:r w:rsidRPr="00076E91">
        <w:rPr>
          <w:noProof/>
          <w:szCs w:val="24"/>
          <w:lang w:val="en-GB" w:eastAsia="en-GB"/>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238B7D36" w:rsidR="00FD43E0" w:rsidRPr="00076E91" w:rsidRDefault="00FD43E0" w:rsidP="008D799A">
      <w:pPr>
        <w:pStyle w:val="Caption"/>
        <w:spacing w:after="0" w:line="360" w:lineRule="auto"/>
      </w:pPr>
      <w:bookmarkStart w:id="194" w:name="_Ref37184242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27</w:t>
      </w:r>
      <w:r w:rsidR="00DC6FC3">
        <w:fldChar w:fldCharType="end"/>
      </w:r>
      <w:bookmarkEnd w:id="194"/>
      <w:r w:rsidRPr="00076E91">
        <w:t>: Number of Pfam domains distribution of HamFAS-only proteins and</w:t>
      </w:r>
      <w:r w:rsidR="000935DA">
        <w:t xml:space="preserve"> the</w:t>
      </w:r>
      <w:r w:rsidRPr="00076E91">
        <w:t xml:space="preserve"> others</w:t>
      </w:r>
    </w:p>
    <w:p w14:paraId="50CCD7F3" w14:textId="77777777" w:rsidR="00E26B58" w:rsidRDefault="00E26B58" w:rsidP="008D799A">
      <w:pPr>
        <w:spacing w:after="0" w:line="360" w:lineRule="auto"/>
        <w:rPr>
          <w:szCs w:val="24"/>
        </w:rPr>
      </w:pPr>
    </w:p>
    <w:p w14:paraId="5D856AA7" w14:textId="7D82289F" w:rsidR="00E26B58" w:rsidRDefault="00B962FC" w:rsidP="008D799A">
      <w:pPr>
        <w:spacing w:after="0" w:line="360" w:lineRule="auto"/>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2467B0">
        <w:t xml:space="preserve">Figure </w:t>
      </w:r>
      <w:r w:rsidR="002467B0">
        <w:rPr>
          <w:noProof/>
        </w:rPr>
        <w:t>A</w:t>
      </w:r>
      <w:r w:rsidR="002467B0">
        <w:noBreakHyphen/>
      </w:r>
      <w:r w:rsidR="002467B0">
        <w:rPr>
          <w:noProof/>
        </w:rPr>
        <w:t>28</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lastRenderedPageBreak/>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966BA4">
      <w:pPr>
        <w:keepNext/>
        <w:spacing w:after="0" w:line="360" w:lineRule="auto"/>
      </w:pPr>
      <w:r>
        <w:rPr>
          <w:noProof/>
          <w:szCs w:val="24"/>
          <w:lang w:val="en-GB" w:eastAsia="en-GB"/>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4D95320F" w:rsidR="00B962FC" w:rsidRDefault="00966BA4" w:rsidP="00772BD8">
      <w:pPr>
        <w:pStyle w:val="Caption"/>
        <w:rPr>
          <w:szCs w:val="24"/>
        </w:rPr>
      </w:pPr>
      <w:bookmarkStart w:id="195" w:name="_Ref384436828"/>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28</w:t>
      </w:r>
      <w:r w:rsidR="00DC6FC3">
        <w:fldChar w:fldCharType="end"/>
      </w:r>
      <w:bookmarkEnd w:id="195"/>
      <w:r>
        <w:t xml:space="preserve">: </w:t>
      </w:r>
      <w:r w:rsidRPr="00076E91">
        <w:t>FAS score distribution of HamFAS</w:t>
      </w:r>
      <w:r>
        <w:t>-only</w:t>
      </w:r>
      <w:r w:rsidRPr="00076E91">
        <w:t xml:space="preserve"> </w:t>
      </w:r>
      <w:r w:rsidR="00C56C19">
        <w:t>proteins</w:t>
      </w:r>
      <w:r w:rsidRPr="00076E91">
        <w:t xml:space="preserve"> and </w:t>
      </w:r>
      <w:r>
        <w:t>the others</w:t>
      </w:r>
      <w:proofErr w:type="gramStart"/>
      <w:r>
        <w:t>.</w:t>
      </w:r>
      <w:r w:rsidR="00C56C19">
        <w:t xml:space="preserve"> .</w:t>
      </w:r>
      <w:proofErr w:type="gramEnd"/>
      <w:r w:rsidR="00C56C19">
        <w:t xml:space="preserve"> </w:t>
      </w:r>
      <w:r w:rsidR="006833B6">
        <w:t xml:space="preserve">The </w:t>
      </w:r>
      <w:r w:rsidR="00C56C19">
        <w:t xml:space="preserve">red dashed vertical lines </w:t>
      </w:r>
      <w:r w:rsidR="00E3608F">
        <w:t>denode</w:t>
      </w:r>
      <w:r w:rsidR="00C56C19">
        <w:t xml:space="preserve"> the mean score for each set.</w:t>
      </w:r>
    </w:p>
    <w:p w14:paraId="5353F862" w14:textId="3C6BAD3D" w:rsidR="008F5818" w:rsidRPr="00076E91" w:rsidRDefault="004C27C8" w:rsidP="008D799A">
      <w:pPr>
        <w:spacing w:after="0" w:line="360" w:lineRule="auto"/>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2467B0" w:rsidRPr="00076E91">
        <w:t xml:space="preserve">Figure </w:t>
      </w:r>
      <w:r w:rsidR="002467B0">
        <w:rPr>
          <w:noProof/>
        </w:rPr>
        <w:t>A</w:t>
      </w:r>
      <w:r w:rsidR="002467B0">
        <w:noBreakHyphen/>
      </w:r>
      <w:r w:rsidR="002467B0">
        <w:rPr>
          <w:noProof/>
        </w:rPr>
        <w:t>29</w:t>
      </w:r>
      <w:r w:rsidR="008F5818" w:rsidRPr="00076E91">
        <w:rPr>
          <w:szCs w:val="24"/>
        </w:rPr>
        <w:fldChar w:fldCharType="end"/>
      </w:r>
      <w:r w:rsidR="008F5818"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lang w:val="en-GB" w:eastAsia="en-GB"/>
        </w:rPr>
        <w:drawing>
          <wp:inline distT="0" distB="0" distL="0" distR="0" wp14:anchorId="7AD00146" wp14:editId="7EC082F0">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C0A4E46" w14:textId="137BBDA4" w:rsidR="008F5818" w:rsidRPr="00076E91" w:rsidRDefault="008F5818" w:rsidP="008D799A">
      <w:pPr>
        <w:pStyle w:val="Caption"/>
        <w:spacing w:after="0" w:line="360" w:lineRule="auto"/>
      </w:pPr>
      <w:bookmarkStart w:id="196" w:name="_Ref37425029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29</w:t>
      </w:r>
      <w:r w:rsidR="00DC6FC3">
        <w:fldChar w:fldCharType="end"/>
      </w:r>
      <w:bookmarkEnd w:id="196"/>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p>
    <w:p w14:paraId="3269C998" w14:textId="6D2F7CE1" w:rsidR="008F5818" w:rsidRPr="00076E91" w:rsidRDefault="0028651D" w:rsidP="008D799A">
      <w:pPr>
        <w:spacing w:after="0" w:line="360" w:lineRule="auto"/>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8D799A">
      <w:pPr>
        <w:spacing w:after="0" w:line="360" w:lineRule="auto"/>
        <w:rPr>
          <w:szCs w:val="24"/>
        </w:rPr>
      </w:pPr>
      <w:r>
        <w:rPr>
          <w:szCs w:val="24"/>
        </w:rPr>
        <w:lastRenderedPageBreak/>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2467B0">
        <w:t xml:space="preserve">Table </w:t>
      </w:r>
      <w:r w:rsidR="002467B0">
        <w:rPr>
          <w:noProof/>
        </w:rPr>
        <w:t>A</w:t>
      </w:r>
      <w:r w:rsidR="002467B0">
        <w:noBreakHyphen/>
      </w:r>
      <w:r w:rsidR="002467B0">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2467B0" w:rsidRPr="00076E91">
        <w:t xml:space="preserve">Figure </w:t>
      </w:r>
      <w:r w:rsidR="002467B0">
        <w:rPr>
          <w:noProof/>
        </w:rPr>
        <w:t>A</w:t>
      </w:r>
      <w:r w:rsidR="002467B0">
        <w:noBreakHyphen/>
      </w:r>
      <w:r w:rsidR="002467B0">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2467B0" w:rsidRPr="00076E91">
        <w:t xml:space="preserve">Figure </w:t>
      </w:r>
      <w:r w:rsidR="002467B0">
        <w:rPr>
          <w:noProof/>
        </w:rPr>
        <w:t>A</w:t>
      </w:r>
      <w:r w:rsidR="002467B0">
        <w:noBreakHyphen/>
      </w:r>
      <w:r w:rsidR="002467B0">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2467B0" w:rsidRPr="00076E91">
        <w:t xml:space="preserve">Figure </w:t>
      </w:r>
      <w:r w:rsidR="002467B0">
        <w:rPr>
          <w:noProof/>
        </w:rPr>
        <w:t>A</w:t>
      </w:r>
      <w:r w:rsidR="002467B0">
        <w:noBreakHyphen/>
      </w:r>
      <w:r w:rsidR="002467B0">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8D799A">
      <w:pPr>
        <w:spacing w:after="0" w:line="360" w:lineRule="auto"/>
        <w:rPr>
          <w:szCs w:val="24"/>
        </w:rPr>
      </w:pPr>
    </w:p>
    <w:p w14:paraId="2ACF3A1B" w14:textId="3B2BA8D5" w:rsidR="0002339D" w:rsidRDefault="000B4CCB" w:rsidP="008D799A">
      <w:pPr>
        <w:spacing w:after="0" w:line="360" w:lineRule="auto"/>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lang w:val="en-GB" w:eastAsia="en-GB"/>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69279767" w:rsidR="00515665" w:rsidRPr="00076E91" w:rsidRDefault="00515665" w:rsidP="008D799A">
      <w:pPr>
        <w:pStyle w:val="Caption"/>
        <w:spacing w:after="0" w:line="360" w:lineRule="auto"/>
      </w:pPr>
      <w:bookmarkStart w:id="197" w:name="_Ref37425376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30</w:t>
      </w:r>
      <w:r w:rsidR="00DC6FC3">
        <w:fldChar w:fldCharType="end"/>
      </w:r>
      <w:bookmarkEnd w:id="197"/>
      <w:r w:rsidRPr="00076E91">
        <w:t>: The PPI degree distribution of 3 protein sets</w:t>
      </w:r>
    </w:p>
    <w:p w14:paraId="5414D295" w14:textId="5FA1A975" w:rsidR="00515665" w:rsidRDefault="00515665" w:rsidP="008D799A">
      <w:pPr>
        <w:spacing w:after="0" w:line="360" w:lineRule="auto"/>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30</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w:t>
      </w:r>
      <w:r w:rsidR="00977B27">
        <w:rPr>
          <w:szCs w:val="24"/>
        </w:rPr>
        <w:lastRenderedPageBreak/>
        <w:t xml:space="preserve">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8D799A">
      <w:pPr>
        <w:spacing w:after="0" w:line="360" w:lineRule="auto"/>
        <w:rPr>
          <w:rStyle w:val="IntenseEmphasis"/>
          <w:b w:val="0"/>
          <w:i w:val="0"/>
          <w:szCs w:val="24"/>
        </w:rPr>
      </w:pPr>
    </w:p>
    <w:p w14:paraId="02760BF9" w14:textId="77777777" w:rsidR="00515665" w:rsidRPr="00076E91" w:rsidRDefault="00515665" w:rsidP="00CF44E7">
      <w:pPr>
        <w:keepNext/>
        <w:spacing w:after="0" w:line="360" w:lineRule="auto"/>
        <w:rPr>
          <w:szCs w:val="24"/>
        </w:rPr>
      </w:pPr>
      <w:r w:rsidRPr="00076E91">
        <w:rPr>
          <w:bCs/>
          <w:iCs/>
          <w:noProof/>
          <w:color w:val="4F81BD" w:themeColor="accent1"/>
          <w:szCs w:val="24"/>
          <w:lang w:val="en-GB" w:eastAsia="en-GB"/>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90A8FA2" w:rsidR="00515665" w:rsidRPr="00076E91" w:rsidRDefault="00515665" w:rsidP="00CF44E7">
      <w:pPr>
        <w:pStyle w:val="Caption"/>
        <w:spacing w:after="0" w:line="360" w:lineRule="auto"/>
        <w:rPr>
          <w:rStyle w:val="IntenseEmphasis"/>
          <w:b/>
          <w:i w:val="0"/>
        </w:rPr>
      </w:pPr>
      <w:bookmarkStart w:id="198" w:name="_Ref37426445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31</w:t>
      </w:r>
      <w:r w:rsidR="00DC6FC3">
        <w:fldChar w:fldCharType="end"/>
      </w:r>
      <w:bookmarkEnd w:id="198"/>
      <w:r w:rsidRPr="00076E91">
        <w:t>: Distribution of the number of pathways in which annotated KOs are involved</w:t>
      </w:r>
    </w:p>
    <w:p w14:paraId="1B1FE250" w14:textId="77777777" w:rsidR="002620FE" w:rsidRDefault="002620FE" w:rsidP="008D799A">
      <w:pPr>
        <w:spacing w:after="0" w:line="360" w:lineRule="auto"/>
        <w:rPr>
          <w:szCs w:val="24"/>
        </w:rPr>
      </w:pPr>
    </w:p>
    <w:p w14:paraId="649CF23A" w14:textId="4B60A817" w:rsidR="00515665" w:rsidRPr="00076E91" w:rsidRDefault="002620FE" w:rsidP="008D799A">
      <w:pPr>
        <w:spacing w:after="0" w:line="360" w:lineRule="auto"/>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2467B0" w:rsidRPr="00076E91">
        <w:t xml:space="preserve">Figure </w:t>
      </w:r>
      <w:r w:rsidR="002467B0">
        <w:rPr>
          <w:noProof/>
        </w:rPr>
        <w:t>A</w:t>
      </w:r>
      <w:r w:rsidR="002467B0">
        <w:noBreakHyphen/>
      </w:r>
      <w:r w:rsidR="002467B0">
        <w:rPr>
          <w:noProof/>
        </w:rPr>
        <w:t>31</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8D799A">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2467B0" w:rsidRPr="00076E91">
        <w:t xml:space="preserve">Figure </w:t>
      </w:r>
      <w:r w:rsidR="002467B0">
        <w:rPr>
          <w:noProof/>
        </w:rPr>
        <w:t>A</w:t>
      </w:r>
      <w:r w:rsidR="002467B0">
        <w:noBreakHyphen/>
      </w:r>
      <w:r w:rsidR="002467B0">
        <w:rPr>
          <w:noProof/>
        </w:rPr>
        <w:t>32</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proofErr w:type="gramStart"/>
      <w:r w:rsidR="0053090B" w:rsidRPr="00DF133A">
        <w:rPr>
          <w:i/>
          <w:szCs w:val="24"/>
        </w:rPr>
        <w:t>S.cerevisiae</w:t>
      </w:r>
      <w:proofErr w:type="gramEnd"/>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2467B0">
        <w:t xml:space="preserve">Figure </w:t>
      </w:r>
      <w:r w:rsidR="002467B0">
        <w:rPr>
          <w:noProof/>
        </w:rPr>
        <w:t>A</w:t>
      </w:r>
      <w:r w:rsidR="002467B0">
        <w:noBreakHyphen/>
      </w:r>
      <w:r w:rsidR="002467B0">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2467B0">
        <w:t xml:space="preserve">Figure </w:t>
      </w:r>
      <w:r w:rsidR="002467B0">
        <w:rPr>
          <w:noProof/>
        </w:rPr>
        <w:t>A</w:t>
      </w:r>
      <w:r w:rsidR="002467B0">
        <w:noBreakHyphen/>
      </w:r>
      <w:r w:rsidR="002467B0">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2467B0">
        <w:t xml:space="preserve">Figure </w:t>
      </w:r>
      <w:r w:rsidR="002467B0">
        <w:rPr>
          <w:noProof/>
        </w:rPr>
        <w:t>A</w:t>
      </w:r>
      <w:r w:rsidR="002467B0">
        <w:noBreakHyphen/>
      </w:r>
      <w:r w:rsidR="002467B0">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r w:rsidR="00102FBF">
        <w:t>and Figure</w:t>
      </w:r>
      <w:r w:rsidR="002467B0">
        <w:t xml:space="preserve"> </w:t>
      </w:r>
      <w:r w:rsidR="002467B0">
        <w:rPr>
          <w:noProof/>
        </w:rPr>
        <w:t>A</w:t>
      </w:r>
      <w:r w:rsidR="002467B0">
        <w:noBreakHyphen/>
      </w:r>
      <w:r w:rsidR="002467B0">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8D799A">
      <w:pPr>
        <w:keepNext/>
        <w:spacing w:after="0" w:line="360" w:lineRule="auto"/>
        <w:rPr>
          <w:szCs w:val="24"/>
        </w:rPr>
      </w:pPr>
      <w:r w:rsidRPr="00076E91">
        <w:rPr>
          <w:noProof/>
          <w:szCs w:val="24"/>
          <w:lang w:val="en-GB" w:eastAsia="en-GB"/>
        </w:rPr>
        <w:lastRenderedPageBreak/>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3">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AC2DCCF" w:rsidR="0007725F" w:rsidRPr="00076E91" w:rsidRDefault="0007725F" w:rsidP="008D799A">
      <w:pPr>
        <w:pStyle w:val="Caption"/>
        <w:spacing w:after="0" w:line="360" w:lineRule="auto"/>
      </w:pPr>
      <w:bookmarkStart w:id="199" w:name="_Ref371843960"/>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32</w:t>
      </w:r>
      <w:r w:rsidR="00DC6FC3">
        <w:fldChar w:fldCharType="end"/>
      </w:r>
      <w:bookmarkEnd w:id="199"/>
      <w:r w:rsidRPr="00076E91">
        <w:t>: The numbers of HamFAS-only KOs distributed into different pathway categories</w:t>
      </w:r>
    </w:p>
    <w:p w14:paraId="1F11DF03" w14:textId="77777777" w:rsidR="00DE6232" w:rsidRDefault="00DE6232" w:rsidP="008D799A">
      <w:pPr>
        <w:spacing w:after="0" w:line="360" w:lineRule="auto"/>
        <w:rPr>
          <w:szCs w:val="24"/>
        </w:rPr>
      </w:pPr>
    </w:p>
    <w:p w14:paraId="7725EB5F" w14:textId="5BD89F0B" w:rsidR="00AD08DF" w:rsidRPr="00076E91" w:rsidRDefault="00BD3D33" w:rsidP="008D799A">
      <w:pPr>
        <w:spacing w:after="0" w:line="360" w:lineRule="auto"/>
        <w:rPr>
          <w:szCs w:val="24"/>
        </w:rPr>
      </w:pPr>
      <w:r w:rsidRPr="00BD3D33">
        <w:rPr>
          <w:szCs w:val="24"/>
          <w:highlight w:val="yellow"/>
        </w:rPr>
        <w:t>Conclusion</w:t>
      </w:r>
    </w:p>
    <w:p w14:paraId="3BB48CE0" w14:textId="0CBA94E1" w:rsidR="00D73604" w:rsidRDefault="00C1242B" w:rsidP="00E567EA">
      <w:pPr>
        <w:spacing w:after="0" w:line="360" w:lineRule="auto"/>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 xml:space="preserve">The reliability of orthology assignment from HamFAS, or in particularly HaMStR, was confirmed by InParanoid, one of the </w:t>
      </w:r>
      <w:r w:rsidR="00966551">
        <w:rPr>
          <w:szCs w:val="24"/>
        </w:rPr>
        <w:t xml:space="preserve">best </w:t>
      </w:r>
      <w:r w:rsidR="00D0501B">
        <w:rPr>
          <w:szCs w:val="24"/>
        </w:rPr>
        <w:t>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 </w:instrTex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EN.CITE.DATA </w:instrText>
      </w:r>
      <w:r w:rsidR="00AC6BCC">
        <w:rPr>
          <w:szCs w:val="24"/>
        </w:rPr>
      </w:r>
      <w:r w:rsidR="00AC6BCC">
        <w:rPr>
          <w:szCs w:val="24"/>
        </w:rPr>
        <w:fldChar w:fldCharType="end"/>
      </w:r>
      <w:r w:rsidR="00AC6BCC">
        <w:rPr>
          <w:szCs w:val="24"/>
        </w:rPr>
      </w:r>
      <w:r w:rsidR="00AC6BCC">
        <w:rPr>
          <w:szCs w:val="24"/>
        </w:rPr>
        <w:fldChar w:fldCharType="separate"/>
      </w:r>
      <w:r w:rsidR="00AC6BCC">
        <w:rPr>
          <w:noProof/>
          <w:szCs w:val="24"/>
        </w:rPr>
        <w:t>(Altenhoff et al. 2016)</w:t>
      </w:r>
      <w:r w:rsidR="00AC6BCC">
        <w:rPr>
          <w:szCs w:val="24"/>
        </w:rPr>
        <w:fldChar w:fldCharType="end"/>
      </w:r>
      <w:r w:rsidR="0064717F">
        <w:rPr>
          <w:szCs w:val="24"/>
        </w:rPr>
        <w:t xml:space="preserve">. </w:t>
      </w:r>
    </w:p>
    <w:p w14:paraId="39B466A1" w14:textId="21139554" w:rsidR="00C1242B" w:rsidRDefault="003C4398" w:rsidP="008D799A">
      <w:pPr>
        <w:spacing w:after="0" w:line="360" w:lineRule="auto"/>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w:t>
      </w:r>
      <w:r w:rsidR="00D73604" w:rsidRPr="00076E91">
        <w:rPr>
          <w:szCs w:val="24"/>
        </w:rPr>
        <w:lastRenderedPageBreak/>
        <w:t>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8D799A">
      <w:pPr>
        <w:spacing w:after="0" w:line="360" w:lineRule="auto"/>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816521">
      <w:pPr>
        <w:spacing w:after="0" w:line="360" w:lineRule="auto"/>
        <w:rPr>
          <w:szCs w:val="24"/>
        </w:rPr>
      </w:pPr>
    </w:p>
    <w:p w14:paraId="0A812D5A" w14:textId="77777777" w:rsidR="00816521" w:rsidRPr="00076E91" w:rsidRDefault="00816521" w:rsidP="008D799A">
      <w:pPr>
        <w:spacing w:after="0" w:line="360" w:lineRule="auto"/>
        <w:rPr>
          <w:szCs w:val="24"/>
        </w:rPr>
      </w:pP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172A8857" w:rsidR="00AD08DF" w:rsidRPr="00076E91" w:rsidRDefault="00AD08DF" w:rsidP="008D799A">
      <w:pPr>
        <w:spacing w:after="0" w:line="360" w:lineRule="auto"/>
        <w:rPr>
          <w:szCs w:val="24"/>
        </w:rPr>
      </w:pPr>
      <w:r w:rsidRPr="0015675A">
        <w:rPr>
          <w:szCs w:val="24"/>
          <w:highlight w:val="green"/>
        </w:rPr>
        <w:lastRenderedPageBreak/>
        <w:t>Metabolic pathway analysis</w:t>
      </w:r>
      <w:r w:rsidR="002F7AE1" w:rsidRPr="0015675A">
        <w:rPr>
          <w:szCs w:val="24"/>
          <w:highlight w:val="green"/>
        </w:rPr>
        <w:t xml:space="preserve"> of </w:t>
      </w:r>
      <w:r w:rsidR="007C4F22" w:rsidRPr="0015675A">
        <w:rPr>
          <w:szCs w:val="24"/>
          <w:highlight w:val="green"/>
        </w:rPr>
        <w:t xml:space="preserve">the </w:t>
      </w:r>
      <w:r w:rsidR="000975BB" w:rsidRPr="0015675A">
        <w:rPr>
          <w:szCs w:val="24"/>
          <w:highlight w:val="green"/>
        </w:rPr>
        <w:t>microsporidian LCA</w:t>
      </w:r>
      <w:r w:rsidR="002F7AE1" w:rsidRPr="0015675A">
        <w:rPr>
          <w:szCs w:val="24"/>
          <w:highlight w:val="green"/>
        </w:rPr>
        <w:t xml:space="preserve"> proteins</w:t>
      </w:r>
    </w:p>
    <w:p w14:paraId="179B0CF9" w14:textId="77777777" w:rsidR="00756100" w:rsidRDefault="00756100" w:rsidP="008D799A">
      <w:pPr>
        <w:spacing w:after="0" w:line="360" w:lineRule="auto"/>
        <w:rPr>
          <w:szCs w:val="24"/>
        </w:rPr>
      </w:pPr>
    </w:p>
    <w:p w14:paraId="3CA8A2DC" w14:textId="77777777" w:rsidR="00AD08DF" w:rsidRPr="00076E91" w:rsidRDefault="00AD08DF" w:rsidP="008D799A">
      <w:pPr>
        <w:spacing w:after="0" w:line="360" w:lineRule="auto"/>
        <w:rPr>
          <w:szCs w:val="24"/>
        </w:rPr>
      </w:pPr>
      <w:r w:rsidRPr="00756100">
        <w:rPr>
          <w:szCs w:val="24"/>
          <w:highlight w:val="yellow"/>
        </w:rPr>
        <w:t>Introduction</w:t>
      </w:r>
    </w:p>
    <w:p w14:paraId="56AB44A8" w14:textId="6A393952"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8D799A">
      <w:pPr>
        <w:spacing w:after="0" w:line="360" w:lineRule="auto"/>
        <w:rPr>
          <w:szCs w:val="24"/>
        </w:rPr>
      </w:pPr>
    </w:p>
    <w:p w14:paraId="2C7CAEFC" w14:textId="77777777" w:rsidR="00AD08DF" w:rsidRPr="00076E91" w:rsidRDefault="00AD08DF" w:rsidP="008D799A">
      <w:pPr>
        <w:spacing w:after="0" w:line="360" w:lineRule="auto"/>
        <w:rPr>
          <w:szCs w:val="24"/>
        </w:rPr>
      </w:pPr>
      <w:r w:rsidRPr="00756100">
        <w:rPr>
          <w:szCs w:val="24"/>
          <w:highlight w:val="yellow"/>
        </w:rPr>
        <w:t>Methods</w:t>
      </w:r>
    </w:p>
    <w:p w14:paraId="323AA48B" w14:textId="0EC7438A" w:rsidR="004972DD" w:rsidRDefault="004972DD" w:rsidP="00784DEB">
      <w:pPr>
        <w:spacing w:after="0" w:line="360" w:lineRule="auto"/>
        <w:rPr>
          <w:szCs w:val="24"/>
        </w:rPr>
      </w:pPr>
      <w:r w:rsidRPr="004972DD">
        <w:rPr>
          <w:szCs w:val="24"/>
          <w:highlight w:val="yellow"/>
        </w:rPr>
        <w:t>KEGG Orthology annotation</w:t>
      </w:r>
    </w:p>
    <w:p w14:paraId="08DA4636" w14:textId="20876C8A" w:rsidR="00E85181" w:rsidRPr="00076E91" w:rsidRDefault="00E85181" w:rsidP="00784DEB">
      <w:pPr>
        <w:spacing w:after="0" w:line="360" w:lineRule="auto"/>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2467B0">
        <w:t xml:space="preserve">Table </w:t>
      </w:r>
      <w:r w:rsidR="002467B0">
        <w:rPr>
          <w:noProof/>
        </w:rPr>
        <w:t>A</w:t>
      </w:r>
      <w:r w:rsidR="002467B0">
        <w:noBreakHyphen/>
      </w:r>
      <w:r w:rsidR="002467B0">
        <w:rPr>
          <w:noProof/>
        </w:rPr>
        <w:t>4</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8D799A">
      <w:pPr>
        <w:spacing w:after="0" w:line="360" w:lineRule="auto"/>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lastRenderedPageBreak/>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685F56">
      <w:pPr>
        <w:spacing w:after="0" w:line="360" w:lineRule="auto"/>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8D799A">
      <w:pPr>
        <w:spacing w:after="0" w:line="360" w:lineRule="auto"/>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1D1FF0E2" w14:textId="313C4877" w:rsidR="000F42AF" w:rsidRPr="000F42AF" w:rsidRDefault="00B82624" w:rsidP="008D799A">
      <w:pPr>
        <w:spacing w:after="0" w:line="360" w:lineRule="auto"/>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7B03F5EC" w14:textId="77777777" w:rsidR="00743C9C" w:rsidRDefault="00743C9C" w:rsidP="008D799A">
      <w:pPr>
        <w:spacing w:after="0" w:line="360" w:lineRule="auto"/>
        <w:rPr>
          <w:szCs w:val="24"/>
          <w:highlight w:val="yellow"/>
        </w:rPr>
      </w:pPr>
    </w:p>
    <w:p w14:paraId="30A3953B" w14:textId="1CD1BEA6" w:rsidR="00CF22CE" w:rsidRDefault="004972DD" w:rsidP="008D799A">
      <w:pPr>
        <w:spacing w:after="0" w:line="360" w:lineRule="auto"/>
        <w:rPr>
          <w:szCs w:val="24"/>
        </w:rPr>
      </w:pPr>
      <w:r w:rsidRPr="004972DD">
        <w:rPr>
          <w:szCs w:val="24"/>
          <w:highlight w:val="yellow"/>
        </w:rPr>
        <w:t>Metabolic pathway analysis</w:t>
      </w:r>
    </w:p>
    <w:p w14:paraId="1F20B9C0" w14:textId="363AA85B" w:rsidR="00E050C2" w:rsidRDefault="001C5459" w:rsidP="008D799A">
      <w:pPr>
        <w:spacing w:after="0" w:line="360" w:lineRule="auto"/>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proofErr w:type="gramStart"/>
      <w:r w:rsidR="00D65CF3" w:rsidRPr="00BC166A">
        <w:rPr>
          <w:i/>
          <w:szCs w:val="24"/>
        </w:rPr>
        <w:t>E.cuniculi</w:t>
      </w:r>
      <w:proofErr w:type="gramEnd"/>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8D799A">
      <w:pPr>
        <w:spacing w:after="0" w:line="360" w:lineRule="auto"/>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8D799A">
      <w:pPr>
        <w:spacing w:after="0" w:line="360" w:lineRule="auto"/>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8D799A">
      <w:pPr>
        <w:spacing w:after="0" w:line="360" w:lineRule="auto"/>
        <w:rPr>
          <w:szCs w:val="24"/>
        </w:rPr>
      </w:pPr>
    </w:p>
    <w:p w14:paraId="4651C3F3" w14:textId="77777777" w:rsidR="00AD08DF" w:rsidRPr="00076E91" w:rsidRDefault="00AD08DF" w:rsidP="008D799A">
      <w:pPr>
        <w:spacing w:after="0" w:line="360" w:lineRule="auto"/>
        <w:rPr>
          <w:szCs w:val="24"/>
        </w:rPr>
      </w:pPr>
      <w:r w:rsidRPr="00F35498">
        <w:rPr>
          <w:szCs w:val="24"/>
          <w:highlight w:val="yellow"/>
        </w:rPr>
        <w:t>Results</w:t>
      </w:r>
    </w:p>
    <w:p w14:paraId="5CF589B3" w14:textId="77777777" w:rsidR="005E57C5" w:rsidRDefault="005E57C5" w:rsidP="008D799A">
      <w:pPr>
        <w:spacing w:after="0" w:line="360" w:lineRule="auto"/>
        <w:rPr>
          <w:szCs w:val="24"/>
        </w:rPr>
      </w:pPr>
    </w:p>
    <w:p w14:paraId="30D5A3EF" w14:textId="0EFEC44B" w:rsidR="00823CB2" w:rsidRDefault="00823CB2" w:rsidP="008D799A">
      <w:pPr>
        <w:spacing w:after="0" w:line="360" w:lineRule="auto"/>
        <w:rPr>
          <w:szCs w:val="24"/>
        </w:rPr>
      </w:pPr>
      <w:r w:rsidRPr="005E57C5">
        <w:rPr>
          <w:szCs w:val="24"/>
          <w:highlight w:val="yellow"/>
        </w:rPr>
        <w:t>KO annotation for microsporidian LCA proteins</w:t>
      </w:r>
    </w:p>
    <w:p w14:paraId="2D5B53F1" w14:textId="6230DAFB" w:rsidR="009A63CE" w:rsidRPr="00076E91" w:rsidRDefault="00B30847" w:rsidP="008D799A">
      <w:pPr>
        <w:spacing w:after="0" w:line="360" w:lineRule="auto"/>
        <w:rPr>
          <w:szCs w:val="24"/>
        </w:rPr>
      </w:pPr>
      <w:r w:rsidRPr="00076E91">
        <w:rPr>
          <w:szCs w:val="24"/>
        </w:rPr>
        <w:lastRenderedPageBreak/>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8D799A">
      <w:pPr>
        <w:keepNext/>
        <w:spacing w:after="0" w:line="360" w:lineRule="auto"/>
        <w:rPr>
          <w:szCs w:val="24"/>
        </w:rPr>
      </w:pPr>
      <w:r w:rsidRPr="00076E91">
        <w:rPr>
          <w:noProof/>
          <w:szCs w:val="24"/>
          <w:lang w:val="en-GB" w:eastAsia="en-GB"/>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65803E" w:rsidR="00B73F2B" w:rsidRPr="00B73F2B" w:rsidRDefault="009A63CE" w:rsidP="00B73F2B">
      <w:pPr>
        <w:pStyle w:val="Caption"/>
        <w:spacing w:after="0" w:line="360" w:lineRule="auto"/>
      </w:pPr>
      <w:bookmarkStart w:id="200" w:name="_Ref38326280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33</w:t>
      </w:r>
      <w:r w:rsidR="00DC6FC3">
        <w:fldChar w:fldCharType="end"/>
      </w:r>
      <w:bookmarkEnd w:id="200"/>
      <w:r w:rsidRPr="00076E91">
        <w:t xml:space="preserve">: Distribution of FAS scores and patristic distances of KO-annotated microsporidian </w:t>
      </w:r>
      <w:r w:rsidR="000975BB" w:rsidRPr="00076E91">
        <w:t>LCA</w:t>
      </w:r>
      <w:r w:rsidRPr="00076E91">
        <w:t xml:space="preserve"> proteins.</w:t>
      </w:r>
    </w:p>
    <w:p w14:paraId="62156FF8" w14:textId="0E59EB83" w:rsidR="00153738" w:rsidRDefault="00B73F2B" w:rsidP="00D27065">
      <w:pPr>
        <w:spacing w:after="0" w:line="360" w:lineRule="auto"/>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2467B0" w:rsidRPr="00076E91">
        <w:t xml:space="preserve">Figure </w:t>
      </w:r>
      <w:r w:rsidR="002467B0">
        <w:rPr>
          <w:noProof/>
        </w:rPr>
        <w:t>A</w:t>
      </w:r>
      <w:r w:rsidR="002467B0">
        <w:noBreakHyphen/>
      </w:r>
      <w:r w:rsidR="002467B0">
        <w:rPr>
          <w:noProof/>
        </w:rPr>
        <w:t>33</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3A2724D" w14:textId="77777777" w:rsidR="001D5330" w:rsidRDefault="001D5330" w:rsidP="00D27065">
      <w:pPr>
        <w:spacing w:after="0" w:line="360" w:lineRule="auto"/>
        <w:rPr>
          <w:szCs w:val="24"/>
        </w:rPr>
      </w:pPr>
    </w:p>
    <w:p w14:paraId="2A07B337" w14:textId="435F5ECD" w:rsidR="001D5330" w:rsidRDefault="001D5330" w:rsidP="00D27065">
      <w:pPr>
        <w:spacing w:after="0" w:line="360" w:lineRule="auto"/>
        <w:rPr>
          <w:szCs w:val="24"/>
        </w:rPr>
      </w:pPr>
      <w:r w:rsidRPr="007E5D63">
        <w:rPr>
          <w:szCs w:val="24"/>
          <w:highlight w:val="yellow"/>
        </w:rPr>
        <w:t xml:space="preserve">The </w:t>
      </w:r>
      <w:r w:rsidR="001C28A5">
        <w:rPr>
          <w:szCs w:val="24"/>
          <w:highlight w:val="yellow"/>
        </w:rPr>
        <w:t xml:space="preserve">metabolic pathway analysis </w:t>
      </w:r>
      <w:r w:rsidRPr="007E5D63">
        <w:rPr>
          <w:szCs w:val="24"/>
          <w:highlight w:val="yellow"/>
        </w:rPr>
        <w:t xml:space="preserve">of </w:t>
      </w:r>
      <w:r w:rsidR="001C28A5">
        <w:rPr>
          <w:szCs w:val="24"/>
          <w:highlight w:val="yellow"/>
        </w:rPr>
        <w:t xml:space="preserve">the </w:t>
      </w:r>
      <w:r w:rsidRPr="007E5D63">
        <w:rPr>
          <w:szCs w:val="24"/>
          <w:highlight w:val="yellow"/>
        </w:rPr>
        <w:t>microsporidian L</w:t>
      </w:r>
      <w:r w:rsidR="00774F4A" w:rsidRPr="007E5D63">
        <w:rPr>
          <w:szCs w:val="24"/>
          <w:highlight w:val="yellow"/>
        </w:rPr>
        <w:t>CA</w:t>
      </w:r>
    </w:p>
    <w:p w14:paraId="11EB8944" w14:textId="7CA39E98" w:rsidR="00876518" w:rsidRDefault="00B001B9" w:rsidP="00D27065">
      <w:pPr>
        <w:spacing w:after="0" w:line="360" w:lineRule="auto"/>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D27065">
      <w:pPr>
        <w:spacing w:after="0" w:line="360" w:lineRule="auto"/>
        <w:rPr>
          <w:szCs w:val="24"/>
        </w:rPr>
      </w:pPr>
    </w:p>
    <w:p w14:paraId="17B637E8" w14:textId="77777777" w:rsidR="004028D8" w:rsidRPr="00076E91" w:rsidRDefault="004028D8" w:rsidP="008D799A">
      <w:pPr>
        <w:keepNext/>
        <w:spacing w:after="0" w:line="360" w:lineRule="auto"/>
        <w:rPr>
          <w:szCs w:val="24"/>
        </w:rPr>
      </w:pPr>
      <w:r w:rsidRPr="00076E91">
        <w:rPr>
          <w:noProof/>
          <w:szCs w:val="24"/>
          <w:lang w:val="en-GB" w:eastAsia="en-GB"/>
        </w:rPr>
        <w:lastRenderedPageBreak/>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5">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08F131BE" w:rsidR="004028D8" w:rsidRPr="00076E91" w:rsidRDefault="004028D8" w:rsidP="008D799A">
      <w:pPr>
        <w:pStyle w:val="Caption"/>
        <w:spacing w:after="0" w:line="360" w:lineRule="auto"/>
      </w:pPr>
      <w:bookmarkStart w:id="201" w:name="_Ref381618468"/>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34</w:t>
      </w:r>
      <w:r w:rsidR="00DC6FC3">
        <w:fldChar w:fldCharType="end"/>
      </w:r>
      <w:bookmarkEnd w:id="201"/>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p>
    <w:p w14:paraId="099160B6" w14:textId="1AAD137B" w:rsidR="004028D8" w:rsidRDefault="0003644C" w:rsidP="00322F07">
      <w:pPr>
        <w:spacing w:after="0" w:line="360" w:lineRule="auto"/>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2467B0" w:rsidRPr="00076E91">
        <w:t xml:space="preserve">Figure </w:t>
      </w:r>
      <w:r w:rsidR="002467B0">
        <w:rPr>
          <w:noProof/>
        </w:rPr>
        <w:t>A</w:t>
      </w:r>
      <w:r w:rsidR="002467B0">
        <w:noBreakHyphen/>
      </w:r>
      <w:r w:rsidR="002467B0">
        <w:rPr>
          <w:noProof/>
        </w:rPr>
        <w:t>34</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proofErr w:type="gramStart"/>
      <w:r w:rsidR="009B5309" w:rsidRPr="002307F3">
        <w:rPr>
          <w:i/>
          <w:szCs w:val="24"/>
        </w:rPr>
        <w:t>S.cerevisiae</w:t>
      </w:r>
      <w:proofErr w:type="gramEnd"/>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2467B0" w:rsidRPr="00076E91">
        <w:t xml:space="preserve">Figure </w:t>
      </w:r>
      <w:r w:rsidR="002467B0">
        <w:rPr>
          <w:noProof/>
        </w:rPr>
        <w:t>A</w:t>
      </w:r>
      <w:r w:rsidR="002467B0">
        <w:noBreakHyphen/>
      </w:r>
      <w:r w:rsidR="002467B0">
        <w:rPr>
          <w:noProof/>
        </w:rPr>
        <w:t>8</w:t>
      </w:r>
      <w:r w:rsidR="001A0A20">
        <w:rPr>
          <w:szCs w:val="24"/>
        </w:rPr>
        <w:fldChar w:fldCharType="end"/>
      </w:r>
      <w:r w:rsidR="001A0A20">
        <w:rPr>
          <w:szCs w:val="24"/>
        </w:rPr>
        <w:t>).</w:t>
      </w:r>
    </w:p>
    <w:p w14:paraId="6DAE79EB" w14:textId="77777777" w:rsidR="00D60C9E" w:rsidRDefault="00D60C9E" w:rsidP="00D60C9E">
      <w:pPr>
        <w:keepNext/>
        <w:spacing w:after="0" w:line="360" w:lineRule="auto"/>
      </w:pPr>
      <w:r>
        <w:rPr>
          <w:noProof/>
          <w:szCs w:val="24"/>
          <w:lang w:val="en-GB" w:eastAsia="en-GB"/>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46">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8B38042" w:rsidR="00D60C9E" w:rsidRDefault="00D60C9E" w:rsidP="00D60C9E">
      <w:pPr>
        <w:pStyle w:val="Caption"/>
        <w:rPr>
          <w:szCs w:val="24"/>
        </w:rPr>
      </w:pPr>
      <w:bookmarkStart w:id="202" w:name="_Ref384219482"/>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35</w:t>
      </w:r>
      <w:r w:rsidR="00DC6FC3">
        <w:fldChar w:fldCharType="end"/>
      </w:r>
      <w:bookmarkEnd w:id="202"/>
      <w:r>
        <w:t xml:space="preserve">: </w:t>
      </w:r>
      <w:r w:rsidRPr="00076E91">
        <w:t xml:space="preserve">Number of nodes (left) and edges (right) of </w:t>
      </w:r>
      <w:r>
        <w:t>the enriched</w:t>
      </w:r>
      <w:r w:rsidRPr="00076E91">
        <w:t xml:space="preserve"> pathways for microsporidian LCA, </w:t>
      </w:r>
      <w:proofErr w:type="gramStart"/>
      <w:r w:rsidRPr="007528DE">
        <w:rPr>
          <w:i/>
        </w:rPr>
        <w:t>E.cuniculi</w:t>
      </w:r>
      <w:proofErr w:type="gramEnd"/>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p>
    <w:p w14:paraId="544B7403" w14:textId="77777777" w:rsidR="00D60C9E" w:rsidRPr="00076E91" w:rsidRDefault="00D60C9E" w:rsidP="00322F07">
      <w:pPr>
        <w:spacing w:after="0" w:line="360" w:lineRule="auto"/>
        <w:rPr>
          <w:szCs w:val="24"/>
        </w:rPr>
      </w:pPr>
    </w:p>
    <w:p w14:paraId="7236EE28" w14:textId="29A30AFB" w:rsidR="00AC6568" w:rsidRDefault="0095475D" w:rsidP="008D799A">
      <w:pPr>
        <w:spacing w:after="0" w:line="360" w:lineRule="auto"/>
        <w:rPr>
          <w:szCs w:val="24"/>
        </w:rPr>
      </w:pPr>
      <w:r>
        <w:rPr>
          <w:szCs w:val="24"/>
        </w:rPr>
        <w:lastRenderedPageBreak/>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2467B0">
        <w:t xml:space="preserve">Figure </w:t>
      </w:r>
      <w:r w:rsidR="002467B0">
        <w:rPr>
          <w:noProof/>
        </w:rPr>
        <w:t>A</w:t>
      </w:r>
      <w:r w:rsidR="002467B0">
        <w:noBreakHyphen/>
      </w:r>
      <w:r w:rsidR="002467B0">
        <w:rPr>
          <w:noProof/>
        </w:rPr>
        <w:t>35</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2467B0">
        <w:t xml:space="preserve">Figure </w:t>
      </w:r>
      <w:r w:rsidR="002467B0">
        <w:rPr>
          <w:noProof/>
        </w:rPr>
        <w:t>A</w:t>
      </w:r>
      <w:r w:rsidR="002467B0">
        <w:noBreakHyphen/>
      </w:r>
      <w:r w:rsidR="002467B0">
        <w:rPr>
          <w:noProof/>
        </w:rPr>
        <w:t>36</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8838B6">
      <w:pPr>
        <w:keepNext/>
        <w:spacing w:after="0" w:line="360" w:lineRule="auto"/>
      </w:pPr>
      <w:r>
        <w:rPr>
          <w:noProof/>
          <w:szCs w:val="24"/>
          <w:lang w:val="en-GB" w:eastAsia="en-GB"/>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47">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05B7928" w14:textId="43F5C669" w:rsidR="00AC6568" w:rsidRDefault="008838B6" w:rsidP="008838B6">
      <w:pPr>
        <w:pStyle w:val="Caption"/>
        <w:rPr>
          <w:szCs w:val="24"/>
        </w:rPr>
      </w:pPr>
      <w:bookmarkStart w:id="203" w:name="_Ref384219574"/>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36</w:t>
      </w:r>
      <w:r w:rsidR="00DC6FC3">
        <w:fldChar w:fldCharType="end"/>
      </w:r>
      <w:bookmarkEnd w:id="203"/>
      <w:r>
        <w:t xml:space="preserve">: </w:t>
      </w:r>
      <w:r w:rsidRPr="00076E91">
        <w:t xml:space="preserve">Density of average node degree, average path length and diameter (maximal path length) of microsporidian LCA, </w:t>
      </w:r>
      <w:proofErr w:type="gramStart"/>
      <w:r w:rsidRPr="008838B6">
        <w:rPr>
          <w:i/>
        </w:rPr>
        <w:t>E.cuniculi</w:t>
      </w:r>
      <w:proofErr w:type="gramEnd"/>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p>
    <w:p w14:paraId="42135858" w14:textId="77777777" w:rsidR="0046335D" w:rsidRDefault="0046335D" w:rsidP="008D799A">
      <w:pPr>
        <w:spacing w:after="0" w:line="360" w:lineRule="auto"/>
        <w:rPr>
          <w:szCs w:val="24"/>
        </w:rPr>
      </w:pPr>
    </w:p>
    <w:p w14:paraId="1FD3C11D" w14:textId="0B18E0DD" w:rsidR="000E1076" w:rsidRDefault="001C28A5" w:rsidP="008D799A">
      <w:pPr>
        <w:spacing w:after="0" w:line="360" w:lineRule="auto"/>
        <w:rPr>
          <w:szCs w:val="24"/>
        </w:rPr>
      </w:pPr>
      <w:r w:rsidRPr="007E5D63">
        <w:rPr>
          <w:szCs w:val="24"/>
          <w:highlight w:val="yellow"/>
        </w:rPr>
        <w:t xml:space="preserve">The </w:t>
      </w:r>
      <w:r w:rsidR="003A75ED">
        <w:rPr>
          <w:szCs w:val="24"/>
          <w:highlight w:val="yellow"/>
        </w:rPr>
        <w:t xml:space="preserve">mitochondria </w:t>
      </w:r>
      <w:r w:rsidR="002C4B17">
        <w:rPr>
          <w:szCs w:val="24"/>
          <w:highlight w:val="yellow"/>
        </w:rPr>
        <w:t>evidence</w:t>
      </w:r>
      <w:r w:rsidRPr="007E5D63">
        <w:rPr>
          <w:szCs w:val="24"/>
          <w:highlight w:val="yellow"/>
        </w:rPr>
        <w:t xml:space="preserve"> of</w:t>
      </w:r>
      <w:r w:rsidR="00A35C63">
        <w:rPr>
          <w:szCs w:val="24"/>
          <w:highlight w:val="yellow"/>
        </w:rPr>
        <w:t xml:space="preserve"> the</w:t>
      </w:r>
      <w:r w:rsidRPr="007E5D63">
        <w:rPr>
          <w:szCs w:val="24"/>
          <w:highlight w:val="yellow"/>
        </w:rPr>
        <w:t xml:space="preserve"> microsporidian LCA</w:t>
      </w:r>
    </w:p>
    <w:p w14:paraId="4DDC30FE" w14:textId="52A27B91" w:rsidR="00FF4EEF" w:rsidRPr="00076E91" w:rsidRDefault="00347107" w:rsidP="000614E6">
      <w:pPr>
        <w:spacing w:after="0" w:line="360" w:lineRule="auto"/>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 xml:space="preserve">PFOR </w:t>
      </w:r>
      <w:r w:rsidR="00EA6E70">
        <w:rPr>
          <w:szCs w:val="24"/>
        </w:rPr>
        <w:lastRenderedPageBreak/>
        <w:t>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2467B0">
        <w:t xml:space="preserve">Table </w:t>
      </w:r>
      <w:r w:rsidR="002467B0">
        <w:rPr>
          <w:noProof/>
        </w:rPr>
        <w:t>A</w:t>
      </w:r>
      <w:r w:rsidR="002467B0">
        <w:noBreakHyphen/>
      </w:r>
      <w:r w:rsidR="002467B0">
        <w:rPr>
          <w:noProof/>
        </w:rPr>
        <w:t>8</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2467B0" w:rsidRPr="00076E91">
        <w:t xml:space="preserve">Figure </w:t>
      </w:r>
      <w:r w:rsidR="002467B0">
        <w:rPr>
          <w:noProof/>
        </w:rPr>
        <w:t>A</w:t>
      </w:r>
      <w:r w:rsidR="002467B0">
        <w:noBreakHyphen/>
      </w:r>
      <w:r w:rsidR="002467B0">
        <w:rPr>
          <w:noProof/>
        </w:rPr>
        <w:t>37</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8D799A">
      <w:pPr>
        <w:keepNext/>
        <w:spacing w:after="0" w:line="360" w:lineRule="auto"/>
        <w:rPr>
          <w:szCs w:val="24"/>
        </w:rPr>
      </w:pPr>
      <w:r w:rsidRPr="00076E91">
        <w:rPr>
          <w:noProof/>
          <w:szCs w:val="24"/>
          <w:lang w:val="en-GB" w:eastAsia="en-GB"/>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783375B0" w14:textId="43AF1C46" w:rsidR="00D01077" w:rsidRPr="00076E91" w:rsidRDefault="004E1AA9" w:rsidP="008D799A">
      <w:pPr>
        <w:pStyle w:val="Caption"/>
        <w:spacing w:after="0" w:line="360" w:lineRule="auto"/>
      </w:pPr>
      <w:bookmarkStart w:id="204" w:name="_Ref381890854"/>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37</w:t>
      </w:r>
      <w:r w:rsidR="00DC6FC3">
        <w:fldChar w:fldCharType="end"/>
      </w:r>
      <w:bookmarkEnd w:id="204"/>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p>
    <w:p w14:paraId="6A5BF43A" w14:textId="77777777" w:rsidR="00A21626" w:rsidRDefault="00A21626" w:rsidP="008D799A">
      <w:pPr>
        <w:spacing w:after="0" w:line="360" w:lineRule="auto"/>
        <w:rPr>
          <w:szCs w:val="24"/>
        </w:rPr>
      </w:pPr>
    </w:p>
    <w:p w14:paraId="6949B344" w14:textId="4D2F4BF6" w:rsidR="008421CC" w:rsidRPr="00076E91" w:rsidRDefault="00AC7AFF" w:rsidP="008D799A">
      <w:pPr>
        <w:spacing w:after="0" w:line="360" w:lineRule="auto"/>
        <w:rPr>
          <w:szCs w:val="24"/>
        </w:rPr>
      </w:pPr>
      <w:r w:rsidRPr="00A21626">
        <w:rPr>
          <w:szCs w:val="24"/>
          <w:highlight w:val="yellow"/>
        </w:rPr>
        <w:t xml:space="preserve">The </w:t>
      </w:r>
      <w:r w:rsidR="00AE2957" w:rsidRPr="00A21626">
        <w:rPr>
          <w:szCs w:val="24"/>
          <w:highlight w:val="yellow"/>
        </w:rPr>
        <w:t xml:space="preserve">lack </w:t>
      </w:r>
      <w:r w:rsidR="00326F23" w:rsidRPr="00A21626">
        <w:rPr>
          <w:szCs w:val="24"/>
          <w:highlight w:val="yellow"/>
        </w:rPr>
        <w:t>of TCA cycle and its replacement</w:t>
      </w:r>
    </w:p>
    <w:p w14:paraId="2436DB04" w14:textId="57E9BEDB" w:rsidR="007D456A" w:rsidRDefault="00311919" w:rsidP="008D799A">
      <w:pPr>
        <w:spacing w:after="0" w:line="360" w:lineRule="auto"/>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8D799A">
      <w:pPr>
        <w:spacing w:after="0" w:line="360" w:lineRule="auto"/>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8D799A">
      <w:pPr>
        <w:spacing w:after="0" w:line="360" w:lineRule="auto"/>
        <w:rPr>
          <w:szCs w:val="24"/>
        </w:rPr>
      </w:pPr>
    </w:p>
    <w:p w14:paraId="58110533" w14:textId="417972DD" w:rsidR="00A52A46" w:rsidRPr="00076E91" w:rsidRDefault="00763301" w:rsidP="008D799A">
      <w:pPr>
        <w:spacing w:after="0" w:line="360" w:lineRule="auto"/>
        <w:rPr>
          <w:szCs w:val="24"/>
        </w:rPr>
      </w:pPr>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 xml:space="preserve">(Méténier and Vivarès 2001; Keeling 2009; </w:t>
      </w:r>
      <w:r w:rsidR="00E24E14">
        <w:rPr>
          <w:noProof/>
          <w:szCs w:val="24"/>
        </w:rPr>
        <w:lastRenderedPageBreak/>
        <w:t>Heinz et al. 2012)</w:t>
      </w:r>
      <w:r w:rsidR="00E24E14">
        <w:rPr>
          <w:szCs w:val="24"/>
        </w:rPr>
        <w:fldChar w:fldCharType="end"/>
      </w:r>
      <w:r w:rsidRPr="00076E91">
        <w:rPr>
          <w:szCs w:val="24"/>
        </w:rPr>
        <w:t>.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proofErr w:type="gramStart"/>
      <w:r w:rsidRPr="000F0E26">
        <w:rPr>
          <w:i/>
          <w:szCs w:val="24"/>
        </w:rPr>
        <w:t>T.hominis</w:t>
      </w:r>
      <w:proofErr w:type="gramEnd"/>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2467B0" w:rsidRPr="00076E91">
        <w:t xml:space="preserve">Table </w:t>
      </w:r>
      <w:r w:rsidR="002467B0">
        <w:rPr>
          <w:noProof/>
        </w:rPr>
        <w:t>A</w:t>
      </w:r>
      <w:r w:rsidR="002467B0">
        <w:noBreakHyphen/>
      </w:r>
      <w:r w:rsidR="002467B0">
        <w:rPr>
          <w:noProof/>
        </w:rPr>
        <w:t>5</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8D799A">
      <w:pPr>
        <w:pStyle w:val="Caption"/>
        <w:keepNext/>
        <w:spacing w:after="0" w:line="360" w:lineRule="auto"/>
      </w:pPr>
      <w:bookmarkStart w:id="205" w:name="_Ref382643410"/>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5</w:t>
      </w:r>
      <w:r w:rsidR="009F5610">
        <w:fldChar w:fldCharType="end"/>
      </w:r>
      <w:bookmarkEnd w:id="205"/>
      <w:r w:rsidRPr="00076E91">
        <w:t xml:space="preserve">: Microsporidian </w:t>
      </w:r>
      <w:r w:rsidR="000975BB" w:rsidRPr="00076E91">
        <w:t>LCA</w:t>
      </w:r>
      <w:r w:rsidRPr="00076E91">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8D799A">
      <w:pPr>
        <w:spacing w:after="0" w:line="360" w:lineRule="auto"/>
        <w:rPr>
          <w:szCs w:val="24"/>
        </w:rPr>
      </w:pPr>
    </w:p>
    <w:p w14:paraId="2D246F95" w14:textId="69D97DAB" w:rsidR="004C507A" w:rsidRPr="00076E91" w:rsidRDefault="004C507A" w:rsidP="008D799A">
      <w:pPr>
        <w:spacing w:after="0" w:line="360" w:lineRule="auto"/>
        <w:rPr>
          <w:szCs w:val="24"/>
        </w:rPr>
      </w:pPr>
      <w:r w:rsidRPr="00784524">
        <w:rPr>
          <w:szCs w:val="24"/>
          <w:highlight w:val="yellow"/>
        </w:rPr>
        <w:t>The microsporidian LCA's carbohydrate metabolism</w:t>
      </w:r>
    </w:p>
    <w:p w14:paraId="6AAE433B" w14:textId="4D5CF92E" w:rsidR="00FB0C41" w:rsidRPr="00AE6A4A" w:rsidRDefault="002007C3" w:rsidP="008D799A">
      <w:pPr>
        <w:spacing w:after="0" w:line="360" w:lineRule="auto"/>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8D799A">
      <w:pPr>
        <w:spacing w:after="0" w:line="360" w:lineRule="auto"/>
        <w:rPr>
          <w:szCs w:val="24"/>
        </w:rPr>
      </w:pPr>
    </w:p>
    <w:p w14:paraId="0CC237F3" w14:textId="546F48AA" w:rsidR="00ED0077" w:rsidRDefault="00ED0077" w:rsidP="00ED0077">
      <w:pPr>
        <w:spacing w:after="0" w:line="360" w:lineRule="auto"/>
        <w:rPr>
          <w:szCs w:val="24"/>
        </w:rPr>
      </w:pPr>
      <w:r w:rsidRPr="00076E91">
        <w:rPr>
          <w:szCs w:val="24"/>
        </w:rPr>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 xml:space="preserve">(Vandermeer and Gochnauer 1971; Dolgikh, Sokolova, and Issi 1997; Agnew et al. 2003; Heinz et </w:t>
      </w:r>
      <w:r w:rsidR="002E153D">
        <w:rPr>
          <w:noProof/>
          <w:szCs w:val="24"/>
        </w:rPr>
        <w:lastRenderedPageBreak/>
        <w:t>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2467B0">
        <w:t xml:space="preserve">Table </w:t>
      </w:r>
      <w:r w:rsidR="002467B0">
        <w:rPr>
          <w:noProof/>
        </w:rPr>
        <w:t>A</w:t>
      </w:r>
      <w:r w:rsidR="002467B0">
        <w:noBreakHyphen/>
      </w:r>
      <w:r w:rsidR="002467B0">
        <w:rPr>
          <w:noProof/>
        </w:rPr>
        <w:t>8</w:t>
      </w:r>
      <w:r w:rsidR="007B27CC">
        <w:rPr>
          <w:szCs w:val="24"/>
        </w:rPr>
        <w:fldChar w:fldCharType="end"/>
      </w:r>
      <w:r w:rsidR="007B27CC">
        <w:rPr>
          <w:szCs w:val="24"/>
        </w:rPr>
        <w:t>).</w:t>
      </w:r>
    </w:p>
    <w:p w14:paraId="6935AF40" w14:textId="48AA3B05" w:rsidR="00285BEA" w:rsidRPr="00F52C5E" w:rsidRDefault="00553E9F" w:rsidP="00ED0077">
      <w:pPr>
        <w:spacing w:after="0" w:line="360" w:lineRule="auto"/>
      </w:pPr>
      <w:r>
        <w:rPr>
          <w:szCs w:val="24"/>
        </w:rPr>
        <w:fldChar w:fldCharType="begin"/>
      </w:r>
      <w:r>
        <w:rPr>
          <w:szCs w:val="24"/>
        </w:rPr>
        <w:instrText xml:space="preserve"> REF _Ref384229265 \h </w:instrText>
      </w:r>
      <w:r>
        <w:rPr>
          <w:szCs w:val="24"/>
        </w:rPr>
      </w:r>
      <w:r>
        <w:rPr>
          <w:szCs w:val="24"/>
        </w:rPr>
        <w:fldChar w:fldCharType="separate"/>
      </w:r>
      <w:r w:rsidR="002467B0">
        <w:t xml:space="preserve">Figure </w:t>
      </w:r>
      <w:r w:rsidR="002467B0">
        <w:rPr>
          <w:noProof/>
        </w:rPr>
        <w:t>A</w:t>
      </w:r>
      <w:r w:rsidR="002467B0">
        <w:noBreakHyphen/>
      </w:r>
      <w:r w:rsidR="002467B0">
        <w:rPr>
          <w:noProof/>
        </w:rPr>
        <w:t>38</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4246C6">
      <w:pPr>
        <w:keepNext/>
        <w:spacing w:after="0" w:line="360" w:lineRule="auto"/>
      </w:pPr>
      <w:r>
        <w:rPr>
          <w:noProof/>
          <w:szCs w:val="24"/>
          <w:lang w:val="en-GB" w:eastAsia="en-GB"/>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49">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42AD8BF3" w:rsidR="0054572C" w:rsidRDefault="004246C6" w:rsidP="004246C6">
      <w:pPr>
        <w:pStyle w:val="Caption"/>
        <w:rPr>
          <w:szCs w:val="24"/>
        </w:rPr>
      </w:pPr>
      <w:bookmarkStart w:id="206" w:name="_Ref384229265"/>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38</w:t>
      </w:r>
      <w:r w:rsidR="00DC6FC3">
        <w:fldChar w:fldCharType="end"/>
      </w:r>
      <w:bookmarkEnd w:id="206"/>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p>
    <w:p w14:paraId="58BB47DE" w14:textId="4AD5BCAE" w:rsidR="00DA0BDA" w:rsidRPr="00076E91" w:rsidRDefault="00E132E6" w:rsidP="008D799A">
      <w:pPr>
        <w:spacing w:after="0" w:line="360" w:lineRule="auto"/>
        <w:rPr>
          <w:szCs w:val="24"/>
        </w:rPr>
      </w:pPr>
      <w:r w:rsidRPr="00E704CF">
        <w:rPr>
          <w:szCs w:val="24"/>
          <w:highlight w:val="yellow"/>
        </w:rPr>
        <w:t>The</w:t>
      </w:r>
      <w:r w:rsidR="000E4C2C" w:rsidRPr="00E704CF">
        <w:rPr>
          <w:szCs w:val="24"/>
          <w:highlight w:val="yellow"/>
        </w:rPr>
        <w:t xml:space="preserve"> inability of nucleotide production in microsporidia</w:t>
      </w:r>
      <w:r w:rsidR="000E4C2C">
        <w:rPr>
          <w:szCs w:val="24"/>
        </w:rPr>
        <w:t xml:space="preserve"> </w:t>
      </w:r>
    </w:p>
    <w:p w14:paraId="31371DA2" w14:textId="15231F8F" w:rsidR="00F20EDD" w:rsidRDefault="00A75CC9" w:rsidP="00295F0B">
      <w:pPr>
        <w:spacing w:after="0" w:line="360" w:lineRule="auto"/>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w:t>
      </w:r>
      <w:r w:rsidR="002D056A" w:rsidRPr="00076E91">
        <w:rPr>
          <w:szCs w:val="24"/>
        </w:rPr>
        <w:lastRenderedPageBreak/>
        <w:t>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2467B0">
        <w:t xml:space="preserve">Figure </w:t>
      </w:r>
      <w:r w:rsidR="002467B0">
        <w:rPr>
          <w:noProof/>
        </w:rPr>
        <w:t>A</w:t>
      </w:r>
      <w:r w:rsidR="002467B0">
        <w:noBreakHyphen/>
      </w:r>
      <w:r w:rsidR="002467B0">
        <w:rPr>
          <w:noProof/>
        </w:rPr>
        <w:t>39</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295F0B">
      <w:pPr>
        <w:spacing w:after="0" w:line="360" w:lineRule="auto"/>
        <w:rPr>
          <w:szCs w:val="24"/>
        </w:rPr>
      </w:pPr>
    </w:p>
    <w:p w14:paraId="79A7A0E7" w14:textId="77777777" w:rsidR="00B15988" w:rsidRDefault="00B15988" w:rsidP="00B15988">
      <w:pPr>
        <w:keepNext/>
        <w:spacing w:after="0" w:line="360" w:lineRule="auto"/>
      </w:pPr>
      <w:r>
        <w:rPr>
          <w:noProof/>
          <w:szCs w:val="24"/>
          <w:lang w:val="en-GB" w:eastAsia="en-GB"/>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0">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F9AFD8C" w14:textId="16FBDC82" w:rsidR="00B15988" w:rsidRDefault="00B15988" w:rsidP="00B15988">
      <w:pPr>
        <w:pStyle w:val="Caption"/>
        <w:rPr>
          <w:szCs w:val="24"/>
        </w:rPr>
      </w:pPr>
      <w:bookmarkStart w:id="207" w:name="_Ref384375467"/>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39</w:t>
      </w:r>
      <w:r w:rsidR="00DC6FC3">
        <w:fldChar w:fldCharType="end"/>
      </w:r>
      <w:bookmarkEnd w:id="207"/>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proofErr w:type="gramStart"/>
      <w:r w:rsidRPr="009D67BF">
        <w:rPr>
          <w:i/>
        </w:rPr>
        <w:t>E.hellem</w:t>
      </w:r>
      <w:proofErr w:type="gramEnd"/>
      <w:r>
        <w:t xml:space="preserve"> and </w:t>
      </w:r>
      <w:r w:rsidRPr="009D67BF">
        <w:rPr>
          <w:i/>
        </w:rPr>
        <w:t>N.ceranae</w:t>
      </w:r>
      <w:r>
        <w:t xml:space="preserve"> representatively.</w:t>
      </w:r>
      <w:r w:rsidR="00917085">
        <w:t xml:space="preserve"> </w:t>
      </w:r>
      <w:r w:rsidR="00EF5DF7">
        <w:t>The dashed black arrows indicate missing reactions.</w:t>
      </w:r>
    </w:p>
    <w:p w14:paraId="29111C6F" w14:textId="77777777" w:rsidR="001772E1" w:rsidRPr="00076E91" w:rsidRDefault="001772E1" w:rsidP="008D799A">
      <w:pPr>
        <w:spacing w:after="0" w:line="360" w:lineRule="auto"/>
        <w:rPr>
          <w:szCs w:val="24"/>
        </w:rPr>
      </w:pPr>
    </w:p>
    <w:p w14:paraId="1A5B8659" w14:textId="376E7A96" w:rsidR="00226506" w:rsidRPr="00076E91" w:rsidRDefault="00CE7E61" w:rsidP="008D799A">
      <w:pPr>
        <w:spacing w:after="0" w:line="360" w:lineRule="auto"/>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2467B0">
        <w:t xml:space="preserve">Table </w:t>
      </w:r>
      <w:r w:rsidR="002467B0">
        <w:rPr>
          <w:noProof/>
        </w:rPr>
        <w:t>A</w:t>
      </w:r>
      <w:r w:rsidR="002467B0">
        <w:noBreakHyphen/>
      </w:r>
      <w:r w:rsidR="002467B0">
        <w:rPr>
          <w:noProof/>
        </w:rPr>
        <w:t>8</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8D799A">
      <w:pPr>
        <w:keepNext/>
        <w:spacing w:after="0" w:line="360" w:lineRule="auto"/>
        <w:rPr>
          <w:szCs w:val="24"/>
        </w:rPr>
      </w:pPr>
      <w:r w:rsidRPr="00076E91">
        <w:rPr>
          <w:noProof/>
          <w:szCs w:val="24"/>
          <w:lang w:val="en-GB" w:eastAsia="en-GB"/>
        </w:rPr>
        <w:lastRenderedPageBreak/>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1">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2EE7A89" w:rsidR="002D2C0B" w:rsidRPr="00076E91" w:rsidRDefault="00FF0408" w:rsidP="008D799A">
      <w:pPr>
        <w:pStyle w:val="Caption"/>
        <w:spacing w:after="0" w:line="360" w:lineRule="auto"/>
      </w:pPr>
      <w:bookmarkStart w:id="208" w:name="_Ref382669565"/>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40</w:t>
      </w:r>
      <w:r w:rsidR="00DC6FC3">
        <w:fldChar w:fldCharType="end"/>
      </w:r>
      <w:bookmarkEnd w:id="208"/>
      <w:r w:rsidRPr="00076E91">
        <w:t xml:space="preserve">: Phylogenetic profile of 3 </w:t>
      </w:r>
      <w:r w:rsidR="000975BB" w:rsidRPr="00076E91">
        <w:t>microsporidian LCA</w:t>
      </w:r>
      <w:r w:rsidRPr="00076E91">
        <w:t xml:space="preserve"> NTT proteins</w:t>
      </w:r>
    </w:p>
    <w:p w14:paraId="666A53B1" w14:textId="04C5C5C7"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40</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41</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lang w:val="en-GB" w:eastAsia="en-GB"/>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2">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76682DA2" w:rsidR="00FF0408" w:rsidRPr="00076E91" w:rsidRDefault="00FF0408" w:rsidP="008D799A">
      <w:pPr>
        <w:pStyle w:val="Caption"/>
        <w:spacing w:after="0" w:line="360" w:lineRule="auto"/>
      </w:pPr>
      <w:bookmarkStart w:id="209" w:name="_Ref38267011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41</w:t>
      </w:r>
      <w:r w:rsidR="00DC6FC3">
        <w:fldChar w:fldCharType="end"/>
      </w:r>
      <w:bookmarkEnd w:id="209"/>
      <w:r w:rsidRPr="00076E91">
        <w:t xml:space="preserve">: Domain architecture of </w:t>
      </w:r>
      <w:proofErr w:type="gramStart"/>
      <w:r w:rsidRPr="00D442FB">
        <w:rPr>
          <w:i/>
        </w:rPr>
        <w:t>E.hellem</w:t>
      </w:r>
      <w:proofErr w:type="gramEnd"/>
      <w:r w:rsidRPr="00076E91">
        <w:t xml:space="preserve"> protein (enche_5516_1:EHEL_100430) and its ortholog (chltr_5669_1:1220) of the bacteria </w:t>
      </w:r>
      <w:r w:rsidRPr="00D442FB">
        <w:rPr>
          <w:i/>
        </w:rPr>
        <w:t>Chlamydia trachomatis</w:t>
      </w:r>
      <w:r w:rsidRPr="00076E91">
        <w:t>.</w:t>
      </w:r>
      <w:r w:rsidR="0092715B" w:rsidRPr="00076E91">
        <w:t xml:space="preserve"> (</w:t>
      </w:r>
      <w:r w:rsidR="0092715B" w:rsidRPr="00076E91">
        <w:rPr>
          <w:color w:val="FF0000"/>
        </w:rPr>
        <w:t>REMOVE WEIGHT</w:t>
      </w:r>
      <w:r w:rsidR="0092715B" w:rsidRPr="00076E91">
        <w:t>)</w:t>
      </w:r>
      <w:r w:rsidR="00367F0A" w:rsidRPr="00076E91">
        <w:t xml:space="preserve"> </w:t>
      </w:r>
    </w:p>
    <w:p w14:paraId="1819AC9B" w14:textId="77777777" w:rsidR="00D169CE" w:rsidRPr="00076E91" w:rsidRDefault="00D169CE" w:rsidP="008D799A">
      <w:pPr>
        <w:spacing w:after="0" w:line="360" w:lineRule="auto"/>
        <w:rPr>
          <w:szCs w:val="24"/>
        </w:rPr>
      </w:pPr>
    </w:p>
    <w:p w14:paraId="49D72947" w14:textId="77777777" w:rsidR="00AD08DF" w:rsidRDefault="00AD08DF" w:rsidP="008D799A">
      <w:pPr>
        <w:spacing w:after="0" w:line="360" w:lineRule="auto"/>
        <w:rPr>
          <w:szCs w:val="24"/>
        </w:rPr>
      </w:pPr>
      <w:r w:rsidRPr="00547BBC">
        <w:rPr>
          <w:szCs w:val="24"/>
          <w:highlight w:val="yellow"/>
        </w:rPr>
        <w:t>Discussion</w:t>
      </w:r>
    </w:p>
    <w:p w14:paraId="5ADB9CDF" w14:textId="4EF33068" w:rsidR="008869AD" w:rsidRDefault="00D0246B" w:rsidP="008D799A">
      <w:pPr>
        <w:spacing w:after="0" w:line="360" w:lineRule="auto"/>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 xml:space="preserve">less </w:t>
      </w:r>
      <w:r w:rsidR="00771B0A">
        <w:rPr>
          <w:szCs w:val="24"/>
        </w:rPr>
        <w:lastRenderedPageBreak/>
        <w:t>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3EF5DD8A" w14:textId="77777777" w:rsidR="00ED7C88" w:rsidRDefault="00ED7C88" w:rsidP="008D799A">
      <w:pPr>
        <w:spacing w:after="0" w:line="360" w:lineRule="auto"/>
        <w:rPr>
          <w:szCs w:val="24"/>
        </w:rPr>
      </w:pPr>
    </w:p>
    <w:p w14:paraId="3F2E4FA5" w14:textId="2F5D4FB0" w:rsidR="007C1982" w:rsidRDefault="00150B56" w:rsidP="008D799A">
      <w:pPr>
        <w:spacing w:after="0" w:line="360" w:lineRule="auto"/>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proofErr w:type="gramStart"/>
      <w:r w:rsidRPr="002F3911">
        <w:rPr>
          <w:i/>
          <w:szCs w:val="24"/>
        </w:rPr>
        <w:t>S.cerevisiae</w:t>
      </w:r>
      <w:proofErr w:type="gramEnd"/>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2467B0" w:rsidRPr="00076E91">
        <w:t xml:space="preserve">Figure </w:t>
      </w:r>
      <w:r w:rsidR="002467B0">
        <w:rPr>
          <w:noProof/>
        </w:rPr>
        <w:t>A</w:t>
      </w:r>
      <w:r w:rsidR="002467B0">
        <w:noBreakHyphen/>
      </w:r>
      <w:r w:rsidR="002467B0">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 xml:space="preserve">see </w:t>
      </w:r>
      <w:r w:rsidR="00C30418" w:rsidRPr="004066DA">
        <w:rPr>
          <w:szCs w:val="24"/>
          <w:highlight w:val="yellow"/>
        </w:rPr>
        <w:t xml:space="preserve">Introduction, point </w:t>
      </w:r>
      <w:r w:rsidR="00C30418" w:rsidRPr="00C30418">
        <w:rPr>
          <w:szCs w:val="24"/>
          <w:highlight w:val="yellow"/>
        </w:rPr>
        <w:t>...</w:t>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0629EF1" w14:textId="77777777" w:rsidR="009451B6" w:rsidRDefault="009451B6" w:rsidP="008D799A">
      <w:pPr>
        <w:spacing w:after="0" w:line="360" w:lineRule="auto"/>
        <w:rPr>
          <w:szCs w:val="24"/>
        </w:rPr>
      </w:pPr>
    </w:p>
    <w:p w14:paraId="46044DE9" w14:textId="61B2CB4F" w:rsidR="00CF6939" w:rsidRPr="00076E91" w:rsidRDefault="006C48F2" w:rsidP="00CF6939">
      <w:pPr>
        <w:spacing w:after="0" w:line="360" w:lineRule="auto"/>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2F5427B" w14:textId="77777777" w:rsidR="00CF6939" w:rsidRDefault="00CF6939" w:rsidP="008D799A">
      <w:pPr>
        <w:spacing w:after="0" w:line="360" w:lineRule="auto"/>
        <w:rPr>
          <w:szCs w:val="24"/>
        </w:rPr>
      </w:pPr>
    </w:p>
    <w:p w14:paraId="719369E7" w14:textId="6C53ECFD" w:rsidR="00941397" w:rsidRDefault="00875DB2" w:rsidP="008D799A">
      <w:pPr>
        <w:spacing w:after="0" w:line="360" w:lineRule="auto"/>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8D799A">
      <w:pPr>
        <w:spacing w:after="0" w:line="360" w:lineRule="auto"/>
        <w:rPr>
          <w:szCs w:val="24"/>
        </w:rPr>
      </w:pPr>
    </w:p>
    <w:p w14:paraId="5E576720" w14:textId="77777777" w:rsidR="00AD08DF" w:rsidRPr="00076E91" w:rsidRDefault="00AD08DF" w:rsidP="008D799A">
      <w:pPr>
        <w:spacing w:after="0" w:line="360" w:lineRule="auto"/>
        <w:rPr>
          <w:szCs w:val="24"/>
        </w:rPr>
      </w:pPr>
      <w:r w:rsidRPr="00720F8A">
        <w:rPr>
          <w:szCs w:val="24"/>
          <w:highlight w:val="yellow"/>
        </w:rPr>
        <w:t>Conclusion</w:t>
      </w:r>
    </w:p>
    <w:p w14:paraId="2DE59A9B" w14:textId="77777777" w:rsidR="00BC03FC" w:rsidRDefault="00562ACA" w:rsidP="008D799A">
      <w:pPr>
        <w:spacing w:after="0" w:line="360" w:lineRule="auto"/>
        <w:rPr>
          <w:szCs w:val="24"/>
        </w:rPr>
      </w:pPr>
      <w:r w:rsidRPr="00076E91">
        <w:rPr>
          <w:szCs w:val="24"/>
        </w:rPr>
        <w:lastRenderedPageBreak/>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8D799A">
      <w:pPr>
        <w:spacing w:after="0" w:line="360" w:lineRule="auto"/>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2467B0">
        <w:t xml:space="preserve">Figure </w:t>
      </w:r>
      <w:r w:rsidR="002467B0">
        <w:rPr>
          <w:noProof/>
        </w:rPr>
        <w:t>A</w:t>
      </w:r>
      <w:r w:rsidR="002467B0">
        <w:noBreakHyphen/>
      </w:r>
      <w:r w:rsidR="002467B0">
        <w:rPr>
          <w:noProof/>
        </w:rPr>
        <w:t>38</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2467B0">
        <w:t xml:space="preserve">Figure </w:t>
      </w:r>
      <w:r w:rsidR="002467B0">
        <w:rPr>
          <w:noProof/>
        </w:rPr>
        <w:t>A</w:t>
      </w:r>
      <w:r w:rsidR="002467B0">
        <w:noBreakHyphen/>
      </w:r>
      <w:r w:rsidR="002467B0">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2467B0">
        <w:t xml:space="preserve">Figure </w:t>
      </w:r>
      <w:r w:rsidR="002467B0">
        <w:rPr>
          <w:noProof/>
        </w:rPr>
        <w:t>A</w:t>
      </w:r>
      <w:r w:rsidR="002467B0">
        <w:noBreakHyphen/>
      </w:r>
      <w:r w:rsidR="002467B0">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2467B0">
        <w:t xml:space="preserve">Figure </w:t>
      </w:r>
      <w:r w:rsidR="002467B0">
        <w:rPr>
          <w:noProof/>
        </w:rPr>
        <w:t>A</w:t>
      </w:r>
      <w:r w:rsidR="002467B0">
        <w:noBreakHyphen/>
      </w:r>
      <w:r w:rsidR="002467B0">
        <w:rPr>
          <w:noProof/>
        </w:rPr>
        <w:t>39</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2467B0">
        <w:t xml:space="preserve">Figure </w:t>
      </w:r>
      <w:r w:rsidR="002467B0">
        <w:rPr>
          <w:noProof/>
        </w:rPr>
        <w:t>A</w:t>
      </w:r>
      <w:r w:rsidR="002467B0">
        <w:noBreakHyphen/>
      </w:r>
      <w:r w:rsidR="002467B0">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2467B0">
        <w:t xml:space="preserve">Figure </w:t>
      </w:r>
      <w:r w:rsidR="002467B0">
        <w:rPr>
          <w:noProof/>
        </w:rPr>
        <w:t>A</w:t>
      </w:r>
      <w:r w:rsidR="002467B0">
        <w:noBreakHyphen/>
      </w:r>
      <w:r w:rsidR="002467B0">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2467B0">
        <w:t xml:space="preserve">Figure </w:t>
      </w:r>
      <w:r w:rsidR="002467B0">
        <w:rPr>
          <w:noProof/>
        </w:rPr>
        <w:t>A</w:t>
      </w:r>
      <w:r w:rsidR="002467B0">
        <w:noBreakHyphen/>
      </w:r>
      <w:r w:rsidR="002467B0">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8D799A">
      <w:pPr>
        <w:spacing w:after="0" w:line="360" w:lineRule="auto"/>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526854B7" w14:textId="77777777" w:rsidR="0072550A" w:rsidRDefault="0072550A" w:rsidP="008D799A">
      <w:pPr>
        <w:spacing w:after="0" w:line="360" w:lineRule="auto"/>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8D799A">
      <w:pPr>
        <w:spacing w:after="0" w:line="360" w:lineRule="auto"/>
        <w:rPr>
          <w:szCs w:val="24"/>
        </w:rPr>
      </w:pPr>
      <w:r w:rsidRPr="00BC7B04">
        <w:rPr>
          <w:szCs w:val="24"/>
          <w:highlight w:val="green"/>
        </w:rPr>
        <w:lastRenderedPageBreak/>
        <w:t>Discussion &amp; Outlook</w:t>
      </w:r>
    </w:p>
    <w:p w14:paraId="58994878" w14:textId="089B9248" w:rsidR="0072550A" w:rsidRDefault="0020596B" w:rsidP="008D799A">
      <w:pPr>
        <w:spacing w:after="0" w:line="360" w:lineRule="auto"/>
        <w:rPr>
          <w:szCs w:val="24"/>
        </w:rPr>
      </w:pPr>
      <w:r>
        <w:rPr>
          <w:szCs w:val="24"/>
          <w:highlight w:val="yellow"/>
        </w:rPr>
        <w:t>Microsporidia</w:t>
      </w:r>
      <w:r w:rsidR="00CE1876" w:rsidRPr="00CE1876">
        <w:rPr>
          <w:szCs w:val="24"/>
          <w:highlight w:val="yellow"/>
        </w:rPr>
        <w:t xml:space="preserve"> evolutionary history and their fungal related origin</w:t>
      </w:r>
    </w:p>
    <w:p w14:paraId="097B5AD6" w14:textId="105A6056" w:rsidR="00BC226B" w:rsidRDefault="009B3155" w:rsidP="0001448E">
      <w:pPr>
        <w:spacing w:after="0" w:line="360" w:lineRule="auto"/>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8D799A">
      <w:pPr>
        <w:spacing w:after="0" w:line="360" w:lineRule="auto"/>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However, since some key enzymes were missing, which hinder the in vivo synthesis of critical metabolites such as purines and pyrimidines, we suppose that the parasitic lifestyle happened in the microsporidian LCA.</w:t>
      </w:r>
    </w:p>
    <w:p w14:paraId="733F91E7" w14:textId="74512927" w:rsidR="00A414C8" w:rsidRDefault="00A06D2A" w:rsidP="008D799A">
      <w:pPr>
        <w:spacing w:after="0" w:line="360" w:lineRule="auto"/>
        <w:rPr>
          <w:szCs w:val="24"/>
        </w:rPr>
      </w:pPr>
      <w:r>
        <w:rPr>
          <w:szCs w:val="24"/>
        </w:rPr>
        <w:lastRenderedPageBreak/>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 xml:space="preserve">strongly supported the hypothesis that, microsporidia </w:t>
      </w:r>
      <w:proofErr w:type="gramStart"/>
      <w:r w:rsidR="00F33455">
        <w:rPr>
          <w:szCs w:val="24"/>
        </w:rPr>
        <w:t>is</w:t>
      </w:r>
      <w:proofErr w:type="gramEnd"/>
      <w:r w:rsidR="00F33455">
        <w:rPr>
          <w:szCs w:val="24"/>
        </w:rPr>
        <w:t xml:space="preserve"> the sister group of fungi.</w:t>
      </w:r>
    </w:p>
    <w:p w14:paraId="519CBAC4" w14:textId="77777777" w:rsidR="002256DE" w:rsidRPr="00CC3A53" w:rsidRDefault="002256DE" w:rsidP="008D799A">
      <w:pPr>
        <w:spacing w:after="0" w:line="360" w:lineRule="auto"/>
        <w:rPr>
          <w:szCs w:val="24"/>
        </w:rPr>
      </w:pPr>
    </w:p>
    <w:p w14:paraId="68386839" w14:textId="69C93765" w:rsidR="0072550A" w:rsidRDefault="004764F8" w:rsidP="008D799A">
      <w:pPr>
        <w:spacing w:after="0" w:line="360" w:lineRule="auto"/>
        <w:rPr>
          <w:szCs w:val="24"/>
        </w:rPr>
      </w:pPr>
      <w:r w:rsidRPr="004764F8">
        <w:rPr>
          <w:szCs w:val="24"/>
          <w:highlight w:val="yellow"/>
        </w:rPr>
        <w:t>Methodology for phylogenetic profiling and functional annotation</w:t>
      </w:r>
    </w:p>
    <w:p w14:paraId="130BD8D1" w14:textId="01EF1C3B" w:rsidR="0055454C" w:rsidRDefault="0083611D" w:rsidP="0055454C">
      <w:pPr>
        <w:spacing w:after="0" w:line="360" w:lineRule="auto"/>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27E3BF80" w14:textId="77777777" w:rsidR="007E0230" w:rsidRDefault="007E0230" w:rsidP="0055454C">
      <w:pPr>
        <w:spacing w:after="0" w:line="360" w:lineRule="auto"/>
        <w:rPr>
          <w:szCs w:val="24"/>
        </w:rPr>
      </w:pPr>
    </w:p>
    <w:p w14:paraId="3DDA3693" w14:textId="776C74E6" w:rsidR="00846DE8" w:rsidRDefault="00846DE8" w:rsidP="0055454C">
      <w:pPr>
        <w:spacing w:after="0" w:line="360" w:lineRule="auto"/>
        <w:rPr>
          <w:szCs w:val="24"/>
        </w:rPr>
      </w:pPr>
      <w:r>
        <w:rPr>
          <w:szCs w:val="24"/>
        </w:rPr>
        <w:t>PhyloProfile</w:t>
      </w:r>
    </w:p>
    <w:p w14:paraId="20D3E20F" w14:textId="0BF10E99" w:rsidR="0083611D" w:rsidRDefault="003A2374" w:rsidP="0055454C">
      <w:pPr>
        <w:spacing w:after="0" w:line="360" w:lineRule="auto"/>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23B9A6F2" w14:textId="40ED94CB" w:rsidR="004015FB" w:rsidRDefault="00E64855" w:rsidP="0055454C">
      <w:pPr>
        <w:spacing w:after="0" w:line="360" w:lineRule="auto"/>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lastRenderedPageBreak/>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09558614" w14:textId="77777777" w:rsidR="00EE3E25" w:rsidRDefault="00EE3E25" w:rsidP="0055454C">
      <w:pPr>
        <w:spacing w:after="0" w:line="360" w:lineRule="auto"/>
        <w:rPr>
          <w:szCs w:val="24"/>
        </w:rPr>
      </w:pPr>
    </w:p>
    <w:p w14:paraId="27A037CD" w14:textId="4889721D" w:rsidR="00EE3E25" w:rsidRDefault="00EE3E25" w:rsidP="0055454C">
      <w:pPr>
        <w:spacing w:after="0" w:line="360" w:lineRule="auto"/>
        <w:rPr>
          <w:szCs w:val="24"/>
        </w:rPr>
      </w:pPr>
      <w:r>
        <w:rPr>
          <w:szCs w:val="24"/>
        </w:rPr>
        <w:t>HamFAS</w:t>
      </w:r>
    </w:p>
    <w:p w14:paraId="5E92079E" w14:textId="7EB172C3" w:rsidR="0024418C" w:rsidRPr="00076E91" w:rsidRDefault="00D17229" w:rsidP="0024418C">
      <w:pPr>
        <w:spacing w:after="0" w:line="360" w:lineRule="auto"/>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w:t>
      </w:r>
      <w:proofErr w:type="gramStart"/>
      <w:r w:rsidR="00647431">
        <w:rPr>
          <w:szCs w:val="24"/>
        </w:rPr>
        <w:t>state</w:t>
      </w:r>
      <w:proofErr w:type="gramEnd"/>
      <w:r w:rsidR="00647431">
        <w:rPr>
          <w:szCs w:val="24"/>
        </w:rPr>
        <w:t xml:space="preserv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34BF3D52" w14:textId="42F429BE" w:rsidR="00EE3E25" w:rsidRDefault="00EE3E25" w:rsidP="00EE3E25">
      <w:pPr>
        <w:spacing w:after="0" w:line="360" w:lineRule="auto"/>
        <w:rPr>
          <w:szCs w:val="24"/>
        </w:rPr>
      </w:pPr>
      <w:r w:rsidRPr="00076E91">
        <w:rPr>
          <w:szCs w:val="24"/>
        </w:rPr>
        <w:t xml:space="preserve"> </w:t>
      </w: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lastRenderedPageBreak/>
        <w:t>Appendix</w:t>
      </w:r>
    </w:p>
    <w:p w14:paraId="3845406E" w14:textId="5EB483C5" w:rsidR="003955E8" w:rsidRPr="00076E91" w:rsidRDefault="003955E8" w:rsidP="008D799A">
      <w:pPr>
        <w:spacing w:after="0" w:line="360" w:lineRule="auto"/>
        <w:rPr>
          <w:szCs w:val="24"/>
        </w:rPr>
      </w:pPr>
      <w:r w:rsidRPr="006A7541">
        <w:rPr>
          <w:szCs w:val="24"/>
          <w:highlight w:val="yellow"/>
        </w:rPr>
        <w:t>Tables</w:t>
      </w:r>
    </w:p>
    <w:p w14:paraId="3B7720B4" w14:textId="1DF363C1" w:rsidR="003955E8" w:rsidRPr="00076E91" w:rsidRDefault="003955E8" w:rsidP="008D799A">
      <w:pPr>
        <w:pStyle w:val="Caption"/>
        <w:keepNext/>
        <w:spacing w:after="0" w:line="360" w:lineRule="auto"/>
      </w:pPr>
      <w:bookmarkStart w:id="210" w:name="_Ref381275723"/>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1</w:t>
      </w:r>
      <w:r w:rsidR="009F5610">
        <w:fldChar w:fldCharType="end"/>
      </w:r>
      <w:bookmarkEnd w:id="210"/>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JGI</w:t>
      </w:r>
      <w:r w:rsidR="00E1078A">
        <w:t xml:space="preserve"> </w:t>
      </w:r>
      <w:r w:rsidR="00E1078A">
        <w:fldChar w:fldCharType="begin"/>
      </w:r>
      <w:r w:rsidR="00E1078A">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E1078A">
        <w:fldChar w:fldCharType="separate"/>
      </w:r>
      <w:r w:rsidR="00E1078A">
        <w:rPr>
          <w:noProof/>
        </w:rPr>
        <w:t>(Nordberg et al. 2014)</w:t>
      </w:r>
      <w:r w:rsidR="00E1078A">
        <w:fldChar w:fldCharType="end"/>
      </w:r>
      <w:r w:rsidR="00BD2284" w:rsidRPr="006D770B">
        <w:t xml:space="preserve"> and MicrosporidiaDB, </w:t>
      </w:r>
      <w:r w:rsidR="00D70AEF" w:rsidRPr="006D770B">
        <w:t>where</w:t>
      </w:r>
      <w:r w:rsidR="00BD2284" w:rsidRPr="006D770B">
        <w:t xml:space="preserve"> data were obtained from the sequencing project of Broad Institute</w:t>
      </w:r>
      <w:r w:rsidR="00E1078A">
        <w:t xml:space="preserve"> </w:t>
      </w:r>
      <w:r w:rsidR="00E1078A">
        <w:fldChar w:fldCharType="begin"/>
      </w:r>
      <w:r w:rsidR="00E1078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E1078A">
        <w:fldChar w:fldCharType="separate"/>
      </w:r>
      <w:r w:rsidR="00E1078A">
        <w:rPr>
          <w:noProof/>
        </w:rPr>
        <w:t>(Aurrecoechea et al. 2011)</w:t>
      </w:r>
      <w:r w:rsidR="00E1078A">
        <w:fldChar w:fldCharType="end"/>
      </w:r>
      <w:r w:rsidR="006D770B" w:rsidRPr="006D770B">
        <w:t>.</w:t>
      </w:r>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328D328F" w14:textId="77777777" w:rsidR="002C44D0" w:rsidRDefault="002C44D0" w:rsidP="008D799A">
      <w:pPr>
        <w:spacing w:after="0" w:line="360" w:lineRule="auto"/>
        <w:rPr>
          <w:szCs w:val="24"/>
        </w:rPr>
      </w:pPr>
    </w:p>
    <w:p w14:paraId="3AF1065B" w14:textId="46F80524" w:rsidR="00A1533F" w:rsidRDefault="00A1533F" w:rsidP="00A1533F">
      <w:pPr>
        <w:pStyle w:val="Caption"/>
        <w:keepNext/>
      </w:pPr>
      <w:bookmarkStart w:id="211" w:name="_Ref384422965"/>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2</w:t>
      </w:r>
      <w:r w:rsidR="009F5610">
        <w:fldChar w:fldCharType="end"/>
      </w:r>
      <w:bookmarkEnd w:id="211"/>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p>
    <w:tbl>
      <w:tblPr>
        <w:tblStyle w:val="TableGrid"/>
        <w:tblW w:w="5159" w:type="pct"/>
        <w:tblLayout w:type="fixed"/>
        <w:tblLook w:val="04A0" w:firstRow="1" w:lastRow="0" w:firstColumn="1" w:lastColumn="0" w:noHBand="0" w:noVBand="1"/>
      </w:tblPr>
      <w:tblGrid>
        <w:gridCol w:w="1065"/>
        <w:gridCol w:w="3653"/>
        <w:gridCol w:w="2525"/>
        <w:gridCol w:w="1754"/>
      </w:tblGrid>
      <w:tr w:rsidR="002C44D0" w:rsidRPr="002C44D0" w14:paraId="17D453B5" w14:textId="77777777" w:rsidTr="00A1533F">
        <w:trPr>
          <w:trHeight w:val="300"/>
        </w:trPr>
        <w:tc>
          <w:tcPr>
            <w:tcW w:w="592" w:type="pct"/>
            <w:noWrap/>
            <w:hideMark/>
          </w:tcPr>
          <w:p w14:paraId="250751B9" w14:textId="0C0144C4" w:rsidR="002C44D0" w:rsidRPr="002C44D0" w:rsidRDefault="002C44D0" w:rsidP="002C44D0">
            <w:pPr>
              <w:spacing w:line="360" w:lineRule="auto"/>
              <w:rPr>
                <w:szCs w:val="24"/>
              </w:rPr>
            </w:pPr>
            <w:r w:rsidRPr="002C44D0">
              <w:rPr>
                <w:szCs w:val="24"/>
              </w:rPr>
              <w:t>ID</w:t>
            </w:r>
          </w:p>
        </w:tc>
        <w:tc>
          <w:tcPr>
            <w:tcW w:w="2030" w:type="pct"/>
            <w:noWrap/>
            <w:hideMark/>
          </w:tcPr>
          <w:p w14:paraId="24D6F722" w14:textId="77777777" w:rsidR="002C44D0" w:rsidRPr="002C44D0" w:rsidRDefault="002C44D0" w:rsidP="002C44D0">
            <w:pPr>
              <w:spacing w:line="360" w:lineRule="auto"/>
              <w:rPr>
                <w:szCs w:val="24"/>
              </w:rPr>
            </w:pPr>
            <w:r w:rsidRPr="002C44D0">
              <w:rPr>
                <w:szCs w:val="24"/>
              </w:rPr>
              <w:t>Taxon name</w:t>
            </w:r>
          </w:p>
        </w:tc>
        <w:tc>
          <w:tcPr>
            <w:tcW w:w="1403" w:type="pct"/>
            <w:noWrap/>
            <w:hideMark/>
          </w:tcPr>
          <w:p w14:paraId="65D38D6B" w14:textId="4F7EDC32" w:rsidR="002C44D0" w:rsidRPr="002C44D0" w:rsidRDefault="002C44D0" w:rsidP="002C44D0">
            <w:pPr>
              <w:spacing w:line="360" w:lineRule="auto"/>
              <w:rPr>
                <w:szCs w:val="24"/>
              </w:rPr>
            </w:pPr>
            <w:r>
              <w:rPr>
                <w:szCs w:val="24"/>
              </w:rPr>
              <w:t>P</w:t>
            </w:r>
            <w:r w:rsidRPr="002C44D0">
              <w:rPr>
                <w:szCs w:val="24"/>
              </w:rPr>
              <w:t>hylum</w:t>
            </w:r>
          </w:p>
        </w:tc>
        <w:tc>
          <w:tcPr>
            <w:tcW w:w="975" w:type="pct"/>
            <w:noWrap/>
            <w:hideMark/>
          </w:tcPr>
          <w:p w14:paraId="7FE5394E" w14:textId="2BEF7E67" w:rsidR="002C44D0" w:rsidRPr="002C44D0" w:rsidRDefault="002C44D0" w:rsidP="002C44D0">
            <w:pPr>
              <w:spacing w:line="360" w:lineRule="auto"/>
              <w:rPr>
                <w:szCs w:val="24"/>
              </w:rPr>
            </w:pPr>
            <w:r>
              <w:rPr>
                <w:szCs w:val="24"/>
              </w:rPr>
              <w:t>K</w:t>
            </w:r>
            <w:r w:rsidRPr="002C44D0">
              <w:rPr>
                <w:szCs w:val="24"/>
              </w:rPr>
              <w:t>ingdom</w:t>
            </w:r>
          </w:p>
        </w:tc>
      </w:tr>
      <w:tr w:rsidR="002C44D0" w:rsidRPr="002C44D0" w14:paraId="2CE9F166" w14:textId="77777777" w:rsidTr="00A1533F">
        <w:trPr>
          <w:trHeight w:val="300"/>
        </w:trPr>
        <w:tc>
          <w:tcPr>
            <w:tcW w:w="592" w:type="pct"/>
            <w:noWrap/>
            <w:hideMark/>
          </w:tcPr>
          <w:p w14:paraId="479C0FA9" w14:textId="77777777" w:rsidR="002C44D0" w:rsidRPr="002C44D0" w:rsidRDefault="002C44D0" w:rsidP="002C44D0">
            <w:pPr>
              <w:spacing w:line="360" w:lineRule="auto"/>
              <w:rPr>
                <w:szCs w:val="24"/>
              </w:rPr>
            </w:pPr>
            <w:r w:rsidRPr="002C44D0">
              <w:rPr>
                <w:szCs w:val="24"/>
              </w:rPr>
              <w:t>4932</w:t>
            </w:r>
          </w:p>
        </w:tc>
        <w:tc>
          <w:tcPr>
            <w:tcW w:w="2030" w:type="pct"/>
            <w:noWrap/>
            <w:hideMark/>
          </w:tcPr>
          <w:p w14:paraId="4911961E" w14:textId="77777777" w:rsidR="002C44D0" w:rsidRPr="002C44D0" w:rsidRDefault="002C44D0" w:rsidP="002C44D0">
            <w:pPr>
              <w:spacing w:line="360" w:lineRule="auto"/>
              <w:rPr>
                <w:i/>
                <w:szCs w:val="24"/>
              </w:rPr>
            </w:pPr>
            <w:r w:rsidRPr="002C44D0">
              <w:rPr>
                <w:i/>
                <w:szCs w:val="24"/>
              </w:rPr>
              <w:t>Saccharomyces cerevisiae</w:t>
            </w:r>
          </w:p>
        </w:tc>
        <w:tc>
          <w:tcPr>
            <w:tcW w:w="1403" w:type="pct"/>
            <w:noWrap/>
            <w:hideMark/>
          </w:tcPr>
          <w:p w14:paraId="42B8E0EE"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4999D0BE" w14:textId="77777777" w:rsidR="002C44D0" w:rsidRPr="002C44D0" w:rsidRDefault="002C44D0" w:rsidP="002C44D0">
            <w:pPr>
              <w:spacing w:line="360" w:lineRule="auto"/>
              <w:rPr>
                <w:szCs w:val="24"/>
              </w:rPr>
            </w:pPr>
            <w:r w:rsidRPr="002C44D0">
              <w:rPr>
                <w:szCs w:val="24"/>
              </w:rPr>
              <w:t>Fungi</w:t>
            </w:r>
          </w:p>
        </w:tc>
      </w:tr>
      <w:tr w:rsidR="002C44D0" w:rsidRPr="002C44D0" w14:paraId="6137BB31" w14:textId="77777777" w:rsidTr="00A1533F">
        <w:trPr>
          <w:trHeight w:val="300"/>
        </w:trPr>
        <w:tc>
          <w:tcPr>
            <w:tcW w:w="592" w:type="pct"/>
            <w:noWrap/>
            <w:hideMark/>
          </w:tcPr>
          <w:p w14:paraId="25DEB0DF" w14:textId="77777777" w:rsidR="002C44D0" w:rsidRPr="002C44D0" w:rsidRDefault="002C44D0" w:rsidP="002C44D0">
            <w:pPr>
              <w:spacing w:line="360" w:lineRule="auto"/>
              <w:rPr>
                <w:szCs w:val="24"/>
              </w:rPr>
            </w:pPr>
            <w:r w:rsidRPr="002C44D0">
              <w:rPr>
                <w:szCs w:val="24"/>
              </w:rPr>
              <w:t>5476</w:t>
            </w:r>
          </w:p>
        </w:tc>
        <w:tc>
          <w:tcPr>
            <w:tcW w:w="2030" w:type="pct"/>
            <w:noWrap/>
            <w:hideMark/>
          </w:tcPr>
          <w:p w14:paraId="6B34142E" w14:textId="77777777" w:rsidR="002C44D0" w:rsidRPr="002C44D0" w:rsidRDefault="002C44D0" w:rsidP="002C44D0">
            <w:pPr>
              <w:spacing w:line="360" w:lineRule="auto"/>
              <w:rPr>
                <w:i/>
                <w:szCs w:val="24"/>
              </w:rPr>
            </w:pPr>
            <w:r w:rsidRPr="002C44D0">
              <w:rPr>
                <w:i/>
                <w:szCs w:val="24"/>
              </w:rPr>
              <w:t>Candida albicans</w:t>
            </w:r>
          </w:p>
        </w:tc>
        <w:tc>
          <w:tcPr>
            <w:tcW w:w="1403" w:type="pct"/>
            <w:noWrap/>
            <w:hideMark/>
          </w:tcPr>
          <w:p w14:paraId="47F71941"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6D90A5DB" w14:textId="77777777" w:rsidR="002C44D0" w:rsidRPr="002C44D0" w:rsidRDefault="002C44D0" w:rsidP="002C44D0">
            <w:pPr>
              <w:spacing w:line="360" w:lineRule="auto"/>
              <w:rPr>
                <w:szCs w:val="24"/>
              </w:rPr>
            </w:pPr>
            <w:r w:rsidRPr="002C44D0">
              <w:rPr>
                <w:szCs w:val="24"/>
              </w:rPr>
              <w:t>Fungi</w:t>
            </w:r>
          </w:p>
        </w:tc>
      </w:tr>
      <w:tr w:rsidR="002C44D0" w:rsidRPr="002C44D0" w14:paraId="3178A097" w14:textId="77777777" w:rsidTr="00A1533F">
        <w:trPr>
          <w:trHeight w:val="300"/>
        </w:trPr>
        <w:tc>
          <w:tcPr>
            <w:tcW w:w="592" w:type="pct"/>
            <w:noWrap/>
            <w:hideMark/>
          </w:tcPr>
          <w:p w14:paraId="321531BA" w14:textId="77777777" w:rsidR="002C44D0" w:rsidRPr="002C44D0" w:rsidRDefault="002C44D0" w:rsidP="002C44D0">
            <w:pPr>
              <w:spacing w:line="360" w:lineRule="auto"/>
              <w:rPr>
                <w:szCs w:val="24"/>
              </w:rPr>
            </w:pPr>
            <w:r w:rsidRPr="002C44D0">
              <w:rPr>
                <w:szCs w:val="24"/>
              </w:rPr>
              <w:t>5141</w:t>
            </w:r>
          </w:p>
        </w:tc>
        <w:tc>
          <w:tcPr>
            <w:tcW w:w="2030" w:type="pct"/>
            <w:noWrap/>
            <w:hideMark/>
          </w:tcPr>
          <w:p w14:paraId="722167C3" w14:textId="77777777" w:rsidR="002C44D0" w:rsidRPr="002C44D0" w:rsidRDefault="002C44D0" w:rsidP="002C44D0">
            <w:pPr>
              <w:spacing w:line="360" w:lineRule="auto"/>
              <w:rPr>
                <w:i/>
                <w:szCs w:val="24"/>
              </w:rPr>
            </w:pPr>
            <w:r w:rsidRPr="002C44D0">
              <w:rPr>
                <w:i/>
                <w:szCs w:val="24"/>
              </w:rPr>
              <w:t>Neurospora crassa</w:t>
            </w:r>
          </w:p>
        </w:tc>
        <w:tc>
          <w:tcPr>
            <w:tcW w:w="1403" w:type="pct"/>
            <w:noWrap/>
            <w:hideMark/>
          </w:tcPr>
          <w:p w14:paraId="069690B7"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593A6D1C" w14:textId="77777777" w:rsidR="002C44D0" w:rsidRPr="002C44D0" w:rsidRDefault="002C44D0" w:rsidP="002C44D0">
            <w:pPr>
              <w:spacing w:line="360" w:lineRule="auto"/>
              <w:rPr>
                <w:szCs w:val="24"/>
              </w:rPr>
            </w:pPr>
            <w:r w:rsidRPr="002C44D0">
              <w:rPr>
                <w:szCs w:val="24"/>
              </w:rPr>
              <w:t>Fungi</w:t>
            </w:r>
          </w:p>
        </w:tc>
      </w:tr>
      <w:tr w:rsidR="002C44D0" w:rsidRPr="002C44D0" w14:paraId="5B40609F" w14:textId="77777777" w:rsidTr="00A1533F">
        <w:trPr>
          <w:trHeight w:val="300"/>
        </w:trPr>
        <w:tc>
          <w:tcPr>
            <w:tcW w:w="592" w:type="pct"/>
            <w:noWrap/>
            <w:hideMark/>
          </w:tcPr>
          <w:p w14:paraId="7BB59D63" w14:textId="77777777" w:rsidR="002C44D0" w:rsidRPr="002C44D0" w:rsidRDefault="002C44D0" w:rsidP="002C44D0">
            <w:pPr>
              <w:spacing w:line="360" w:lineRule="auto"/>
              <w:rPr>
                <w:szCs w:val="24"/>
              </w:rPr>
            </w:pPr>
            <w:r w:rsidRPr="002C44D0">
              <w:rPr>
                <w:szCs w:val="24"/>
              </w:rPr>
              <w:t>162425</w:t>
            </w:r>
          </w:p>
        </w:tc>
        <w:tc>
          <w:tcPr>
            <w:tcW w:w="2030" w:type="pct"/>
            <w:noWrap/>
            <w:hideMark/>
          </w:tcPr>
          <w:p w14:paraId="0163EBAF" w14:textId="77777777" w:rsidR="002C44D0" w:rsidRPr="002C44D0" w:rsidRDefault="002C44D0" w:rsidP="002C44D0">
            <w:pPr>
              <w:spacing w:line="360" w:lineRule="auto"/>
              <w:rPr>
                <w:i/>
                <w:szCs w:val="24"/>
              </w:rPr>
            </w:pPr>
            <w:r w:rsidRPr="002C44D0">
              <w:rPr>
                <w:i/>
                <w:szCs w:val="24"/>
              </w:rPr>
              <w:t>Aspergillus nidulans</w:t>
            </w:r>
          </w:p>
        </w:tc>
        <w:tc>
          <w:tcPr>
            <w:tcW w:w="1403" w:type="pct"/>
            <w:noWrap/>
            <w:hideMark/>
          </w:tcPr>
          <w:p w14:paraId="715550D8"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710B581E" w14:textId="77777777" w:rsidR="002C44D0" w:rsidRPr="002C44D0" w:rsidRDefault="002C44D0" w:rsidP="002C44D0">
            <w:pPr>
              <w:spacing w:line="360" w:lineRule="auto"/>
              <w:rPr>
                <w:szCs w:val="24"/>
              </w:rPr>
            </w:pPr>
            <w:r w:rsidRPr="002C44D0">
              <w:rPr>
                <w:szCs w:val="24"/>
              </w:rPr>
              <w:t>Fungi</w:t>
            </w:r>
          </w:p>
        </w:tc>
      </w:tr>
      <w:tr w:rsidR="002C44D0" w:rsidRPr="002C44D0" w14:paraId="6BF7BF82" w14:textId="77777777" w:rsidTr="00A1533F">
        <w:trPr>
          <w:trHeight w:val="300"/>
        </w:trPr>
        <w:tc>
          <w:tcPr>
            <w:tcW w:w="592" w:type="pct"/>
            <w:noWrap/>
            <w:hideMark/>
          </w:tcPr>
          <w:p w14:paraId="4FC798FD" w14:textId="77777777" w:rsidR="002C44D0" w:rsidRPr="002C44D0" w:rsidRDefault="002C44D0" w:rsidP="002C44D0">
            <w:pPr>
              <w:spacing w:line="360" w:lineRule="auto"/>
              <w:rPr>
                <w:szCs w:val="24"/>
              </w:rPr>
            </w:pPr>
            <w:r w:rsidRPr="002C44D0">
              <w:rPr>
                <w:szCs w:val="24"/>
              </w:rPr>
              <w:t>4896</w:t>
            </w:r>
          </w:p>
        </w:tc>
        <w:tc>
          <w:tcPr>
            <w:tcW w:w="2030" w:type="pct"/>
            <w:noWrap/>
            <w:hideMark/>
          </w:tcPr>
          <w:p w14:paraId="37450AF6" w14:textId="77777777" w:rsidR="002C44D0" w:rsidRPr="002C44D0" w:rsidRDefault="002C44D0" w:rsidP="002C44D0">
            <w:pPr>
              <w:spacing w:line="360" w:lineRule="auto"/>
              <w:rPr>
                <w:i/>
                <w:szCs w:val="24"/>
              </w:rPr>
            </w:pPr>
            <w:r w:rsidRPr="002C44D0">
              <w:rPr>
                <w:i/>
                <w:szCs w:val="24"/>
              </w:rPr>
              <w:t>Schizosaccharomyces pombe</w:t>
            </w:r>
          </w:p>
        </w:tc>
        <w:tc>
          <w:tcPr>
            <w:tcW w:w="1403" w:type="pct"/>
            <w:noWrap/>
            <w:hideMark/>
          </w:tcPr>
          <w:p w14:paraId="6EC24C2B"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2EF0EE6E" w14:textId="77777777" w:rsidR="002C44D0" w:rsidRPr="002C44D0" w:rsidRDefault="002C44D0" w:rsidP="002C44D0">
            <w:pPr>
              <w:spacing w:line="360" w:lineRule="auto"/>
              <w:rPr>
                <w:szCs w:val="24"/>
              </w:rPr>
            </w:pPr>
            <w:r w:rsidRPr="002C44D0">
              <w:rPr>
                <w:szCs w:val="24"/>
              </w:rPr>
              <w:t>Fungi</w:t>
            </w:r>
          </w:p>
        </w:tc>
      </w:tr>
      <w:tr w:rsidR="002C44D0" w:rsidRPr="002C44D0" w14:paraId="02DFB149" w14:textId="77777777" w:rsidTr="00A1533F">
        <w:trPr>
          <w:trHeight w:val="300"/>
        </w:trPr>
        <w:tc>
          <w:tcPr>
            <w:tcW w:w="592" w:type="pct"/>
            <w:noWrap/>
            <w:hideMark/>
          </w:tcPr>
          <w:p w14:paraId="1A7ADE5B" w14:textId="77777777" w:rsidR="002C44D0" w:rsidRPr="002C44D0" w:rsidRDefault="002C44D0" w:rsidP="002C44D0">
            <w:pPr>
              <w:spacing w:line="360" w:lineRule="auto"/>
              <w:rPr>
                <w:szCs w:val="24"/>
              </w:rPr>
            </w:pPr>
            <w:r w:rsidRPr="002C44D0">
              <w:rPr>
                <w:szCs w:val="24"/>
              </w:rPr>
              <w:t>29883</w:t>
            </w:r>
          </w:p>
        </w:tc>
        <w:tc>
          <w:tcPr>
            <w:tcW w:w="2030" w:type="pct"/>
            <w:noWrap/>
            <w:hideMark/>
          </w:tcPr>
          <w:p w14:paraId="76B113E9" w14:textId="77777777" w:rsidR="002C44D0" w:rsidRPr="002C44D0" w:rsidRDefault="002C44D0" w:rsidP="002C44D0">
            <w:pPr>
              <w:spacing w:line="360" w:lineRule="auto"/>
              <w:rPr>
                <w:i/>
                <w:szCs w:val="24"/>
              </w:rPr>
            </w:pPr>
            <w:r w:rsidRPr="002C44D0">
              <w:rPr>
                <w:i/>
                <w:szCs w:val="24"/>
              </w:rPr>
              <w:t>Laccaria bicolor</w:t>
            </w:r>
          </w:p>
        </w:tc>
        <w:tc>
          <w:tcPr>
            <w:tcW w:w="1403" w:type="pct"/>
            <w:noWrap/>
            <w:hideMark/>
          </w:tcPr>
          <w:p w14:paraId="0255BD19"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2E44077A" w14:textId="77777777" w:rsidR="002C44D0" w:rsidRPr="002C44D0" w:rsidRDefault="002C44D0" w:rsidP="002C44D0">
            <w:pPr>
              <w:spacing w:line="360" w:lineRule="auto"/>
              <w:rPr>
                <w:szCs w:val="24"/>
              </w:rPr>
            </w:pPr>
            <w:r w:rsidRPr="002C44D0">
              <w:rPr>
                <w:szCs w:val="24"/>
              </w:rPr>
              <w:t>Fungi</w:t>
            </w:r>
          </w:p>
        </w:tc>
      </w:tr>
      <w:tr w:rsidR="002C44D0" w:rsidRPr="002C44D0" w14:paraId="23C5E267" w14:textId="77777777" w:rsidTr="00A1533F">
        <w:trPr>
          <w:trHeight w:val="300"/>
        </w:trPr>
        <w:tc>
          <w:tcPr>
            <w:tcW w:w="592" w:type="pct"/>
            <w:noWrap/>
            <w:hideMark/>
          </w:tcPr>
          <w:p w14:paraId="5AA0FF75" w14:textId="77777777" w:rsidR="002C44D0" w:rsidRPr="002C44D0" w:rsidRDefault="002C44D0" w:rsidP="002C44D0">
            <w:pPr>
              <w:spacing w:line="360" w:lineRule="auto"/>
              <w:rPr>
                <w:szCs w:val="24"/>
              </w:rPr>
            </w:pPr>
            <w:r w:rsidRPr="002C44D0">
              <w:rPr>
                <w:szCs w:val="24"/>
              </w:rPr>
              <w:lastRenderedPageBreak/>
              <w:t>5297</w:t>
            </w:r>
          </w:p>
        </w:tc>
        <w:tc>
          <w:tcPr>
            <w:tcW w:w="2030" w:type="pct"/>
            <w:noWrap/>
            <w:hideMark/>
          </w:tcPr>
          <w:p w14:paraId="6D74FF59" w14:textId="77777777" w:rsidR="002C44D0" w:rsidRPr="002C44D0" w:rsidRDefault="002C44D0" w:rsidP="002C44D0">
            <w:pPr>
              <w:spacing w:line="360" w:lineRule="auto"/>
              <w:rPr>
                <w:i/>
                <w:szCs w:val="24"/>
              </w:rPr>
            </w:pPr>
            <w:r w:rsidRPr="002C44D0">
              <w:rPr>
                <w:i/>
                <w:szCs w:val="24"/>
              </w:rPr>
              <w:t>Puccinia graminis</w:t>
            </w:r>
          </w:p>
        </w:tc>
        <w:tc>
          <w:tcPr>
            <w:tcW w:w="1403" w:type="pct"/>
            <w:noWrap/>
            <w:hideMark/>
          </w:tcPr>
          <w:p w14:paraId="3C74F3FD"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6DC11815" w14:textId="77777777" w:rsidR="002C44D0" w:rsidRPr="002C44D0" w:rsidRDefault="002C44D0" w:rsidP="002C44D0">
            <w:pPr>
              <w:spacing w:line="360" w:lineRule="auto"/>
              <w:rPr>
                <w:szCs w:val="24"/>
              </w:rPr>
            </w:pPr>
            <w:r w:rsidRPr="002C44D0">
              <w:rPr>
                <w:szCs w:val="24"/>
              </w:rPr>
              <w:t>Fungi</w:t>
            </w:r>
          </w:p>
        </w:tc>
      </w:tr>
      <w:tr w:rsidR="002C44D0" w:rsidRPr="002C44D0" w14:paraId="43266424" w14:textId="77777777" w:rsidTr="00A1533F">
        <w:trPr>
          <w:trHeight w:val="300"/>
        </w:trPr>
        <w:tc>
          <w:tcPr>
            <w:tcW w:w="592" w:type="pct"/>
            <w:noWrap/>
            <w:hideMark/>
          </w:tcPr>
          <w:p w14:paraId="798B5E29" w14:textId="77777777" w:rsidR="002C44D0" w:rsidRPr="002C44D0" w:rsidRDefault="002C44D0" w:rsidP="002C44D0">
            <w:pPr>
              <w:spacing w:line="360" w:lineRule="auto"/>
              <w:rPr>
                <w:szCs w:val="24"/>
              </w:rPr>
            </w:pPr>
            <w:r w:rsidRPr="002C44D0">
              <w:rPr>
                <w:szCs w:val="24"/>
              </w:rPr>
              <w:t>36080</w:t>
            </w:r>
          </w:p>
        </w:tc>
        <w:tc>
          <w:tcPr>
            <w:tcW w:w="2030" w:type="pct"/>
            <w:noWrap/>
            <w:hideMark/>
          </w:tcPr>
          <w:p w14:paraId="72A83571" w14:textId="77777777" w:rsidR="002C44D0" w:rsidRPr="002C44D0" w:rsidRDefault="002C44D0" w:rsidP="002C44D0">
            <w:pPr>
              <w:spacing w:line="360" w:lineRule="auto"/>
              <w:rPr>
                <w:i/>
                <w:szCs w:val="24"/>
              </w:rPr>
            </w:pPr>
            <w:r w:rsidRPr="002C44D0">
              <w:rPr>
                <w:i/>
                <w:szCs w:val="24"/>
              </w:rPr>
              <w:t>Mucor circinelloides</w:t>
            </w:r>
          </w:p>
        </w:tc>
        <w:tc>
          <w:tcPr>
            <w:tcW w:w="1403" w:type="pct"/>
            <w:noWrap/>
            <w:hideMark/>
          </w:tcPr>
          <w:p w14:paraId="3A171548"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2982DEB" w14:textId="77777777" w:rsidR="002C44D0" w:rsidRPr="002C44D0" w:rsidRDefault="002C44D0" w:rsidP="002C44D0">
            <w:pPr>
              <w:spacing w:line="360" w:lineRule="auto"/>
              <w:rPr>
                <w:szCs w:val="24"/>
              </w:rPr>
            </w:pPr>
            <w:r w:rsidRPr="002C44D0">
              <w:rPr>
                <w:szCs w:val="24"/>
              </w:rPr>
              <w:t>Fungi</w:t>
            </w:r>
          </w:p>
        </w:tc>
      </w:tr>
      <w:tr w:rsidR="002C44D0" w:rsidRPr="002C44D0" w14:paraId="3C44C593" w14:textId="77777777" w:rsidTr="00A1533F">
        <w:trPr>
          <w:trHeight w:val="300"/>
        </w:trPr>
        <w:tc>
          <w:tcPr>
            <w:tcW w:w="592" w:type="pct"/>
            <w:noWrap/>
            <w:hideMark/>
          </w:tcPr>
          <w:p w14:paraId="32DC95C4" w14:textId="77777777" w:rsidR="002C44D0" w:rsidRPr="002C44D0" w:rsidRDefault="002C44D0" w:rsidP="002C44D0">
            <w:pPr>
              <w:spacing w:line="360" w:lineRule="auto"/>
              <w:rPr>
                <w:szCs w:val="24"/>
              </w:rPr>
            </w:pPr>
            <w:r w:rsidRPr="002C44D0">
              <w:rPr>
                <w:szCs w:val="24"/>
              </w:rPr>
              <w:t>64495</w:t>
            </w:r>
          </w:p>
        </w:tc>
        <w:tc>
          <w:tcPr>
            <w:tcW w:w="2030" w:type="pct"/>
            <w:noWrap/>
            <w:hideMark/>
          </w:tcPr>
          <w:p w14:paraId="536A4E21" w14:textId="77777777" w:rsidR="002C44D0" w:rsidRPr="002C44D0" w:rsidRDefault="002C44D0" w:rsidP="002C44D0">
            <w:pPr>
              <w:spacing w:line="360" w:lineRule="auto"/>
              <w:rPr>
                <w:i/>
                <w:szCs w:val="24"/>
              </w:rPr>
            </w:pPr>
            <w:r w:rsidRPr="002C44D0">
              <w:rPr>
                <w:i/>
                <w:szCs w:val="24"/>
              </w:rPr>
              <w:t>Rhizopus oryzae</w:t>
            </w:r>
          </w:p>
        </w:tc>
        <w:tc>
          <w:tcPr>
            <w:tcW w:w="1403" w:type="pct"/>
            <w:noWrap/>
            <w:hideMark/>
          </w:tcPr>
          <w:p w14:paraId="30441E3B"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404899E5" w14:textId="77777777" w:rsidR="002C44D0" w:rsidRPr="002C44D0" w:rsidRDefault="002C44D0" w:rsidP="002C44D0">
            <w:pPr>
              <w:spacing w:line="360" w:lineRule="auto"/>
              <w:rPr>
                <w:szCs w:val="24"/>
              </w:rPr>
            </w:pPr>
            <w:r w:rsidRPr="002C44D0">
              <w:rPr>
                <w:szCs w:val="24"/>
              </w:rPr>
              <w:t>Fungi</w:t>
            </w:r>
          </w:p>
        </w:tc>
      </w:tr>
      <w:tr w:rsidR="002C44D0" w:rsidRPr="002C44D0" w14:paraId="2106F37D" w14:textId="77777777" w:rsidTr="00A1533F">
        <w:trPr>
          <w:trHeight w:val="300"/>
        </w:trPr>
        <w:tc>
          <w:tcPr>
            <w:tcW w:w="592" w:type="pct"/>
            <w:noWrap/>
            <w:hideMark/>
          </w:tcPr>
          <w:p w14:paraId="355C7B02" w14:textId="77777777" w:rsidR="002C44D0" w:rsidRPr="002C44D0" w:rsidRDefault="002C44D0" w:rsidP="002C44D0">
            <w:pPr>
              <w:spacing w:line="360" w:lineRule="auto"/>
              <w:rPr>
                <w:szCs w:val="24"/>
              </w:rPr>
            </w:pPr>
            <w:r w:rsidRPr="002C44D0">
              <w:rPr>
                <w:szCs w:val="24"/>
              </w:rPr>
              <w:t>4837</w:t>
            </w:r>
          </w:p>
        </w:tc>
        <w:tc>
          <w:tcPr>
            <w:tcW w:w="2030" w:type="pct"/>
            <w:noWrap/>
            <w:hideMark/>
          </w:tcPr>
          <w:p w14:paraId="37E7D711" w14:textId="77777777" w:rsidR="002C44D0" w:rsidRPr="002C44D0" w:rsidRDefault="002C44D0" w:rsidP="002C44D0">
            <w:pPr>
              <w:spacing w:line="360" w:lineRule="auto"/>
              <w:rPr>
                <w:i/>
                <w:szCs w:val="24"/>
              </w:rPr>
            </w:pPr>
            <w:r w:rsidRPr="002C44D0">
              <w:rPr>
                <w:i/>
                <w:szCs w:val="24"/>
              </w:rPr>
              <w:t>Phycomyces blakesleeanus</w:t>
            </w:r>
          </w:p>
        </w:tc>
        <w:tc>
          <w:tcPr>
            <w:tcW w:w="1403" w:type="pct"/>
            <w:noWrap/>
            <w:hideMark/>
          </w:tcPr>
          <w:p w14:paraId="54326AC3"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D368E89" w14:textId="77777777" w:rsidR="002C44D0" w:rsidRPr="002C44D0" w:rsidRDefault="002C44D0" w:rsidP="002C44D0">
            <w:pPr>
              <w:spacing w:line="360" w:lineRule="auto"/>
              <w:rPr>
                <w:szCs w:val="24"/>
              </w:rPr>
            </w:pPr>
            <w:r w:rsidRPr="002C44D0">
              <w:rPr>
                <w:szCs w:val="24"/>
              </w:rPr>
              <w:t>Fungi</w:t>
            </w:r>
          </w:p>
        </w:tc>
      </w:tr>
      <w:tr w:rsidR="002C44D0" w:rsidRPr="002C44D0" w14:paraId="68B56C12" w14:textId="77777777" w:rsidTr="00A1533F">
        <w:trPr>
          <w:trHeight w:val="300"/>
        </w:trPr>
        <w:tc>
          <w:tcPr>
            <w:tcW w:w="592" w:type="pct"/>
            <w:noWrap/>
            <w:hideMark/>
          </w:tcPr>
          <w:p w14:paraId="22B7D475" w14:textId="77777777" w:rsidR="002C44D0" w:rsidRPr="002C44D0" w:rsidRDefault="002C44D0" w:rsidP="002C44D0">
            <w:pPr>
              <w:spacing w:line="360" w:lineRule="auto"/>
              <w:rPr>
                <w:szCs w:val="24"/>
              </w:rPr>
            </w:pPr>
            <w:r w:rsidRPr="002C44D0">
              <w:rPr>
                <w:szCs w:val="24"/>
              </w:rPr>
              <w:t>109871</w:t>
            </w:r>
          </w:p>
        </w:tc>
        <w:tc>
          <w:tcPr>
            <w:tcW w:w="2030" w:type="pct"/>
            <w:noWrap/>
            <w:hideMark/>
          </w:tcPr>
          <w:p w14:paraId="015E6260" w14:textId="77777777" w:rsidR="002C44D0" w:rsidRPr="002C44D0" w:rsidRDefault="002C44D0" w:rsidP="002C44D0">
            <w:pPr>
              <w:spacing w:line="360" w:lineRule="auto"/>
              <w:rPr>
                <w:i/>
                <w:szCs w:val="24"/>
              </w:rPr>
            </w:pPr>
            <w:r w:rsidRPr="002C44D0">
              <w:rPr>
                <w:i/>
                <w:szCs w:val="24"/>
              </w:rPr>
              <w:t>Batrachochytrium dendrobatidis</w:t>
            </w:r>
          </w:p>
        </w:tc>
        <w:tc>
          <w:tcPr>
            <w:tcW w:w="1403" w:type="pct"/>
            <w:noWrap/>
            <w:hideMark/>
          </w:tcPr>
          <w:p w14:paraId="1CF0B67F"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5995F3C3" w14:textId="77777777" w:rsidR="002C44D0" w:rsidRPr="002C44D0" w:rsidRDefault="002C44D0" w:rsidP="002C44D0">
            <w:pPr>
              <w:spacing w:line="360" w:lineRule="auto"/>
              <w:rPr>
                <w:szCs w:val="24"/>
              </w:rPr>
            </w:pPr>
            <w:r w:rsidRPr="002C44D0">
              <w:rPr>
                <w:szCs w:val="24"/>
              </w:rPr>
              <w:t>Fungi</w:t>
            </w:r>
          </w:p>
        </w:tc>
      </w:tr>
      <w:tr w:rsidR="002C44D0" w:rsidRPr="002C44D0" w14:paraId="0EC1584F" w14:textId="77777777" w:rsidTr="00A1533F">
        <w:trPr>
          <w:trHeight w:val="300"/>
        </w:trPr>
        <w:tc>
          <w:tcPr>
            <w:tcW w:w="592" w:type="pct"/>
            <w:noWrap/>
            <w:hideMark/>
          </w:tcPr>
          <w:p w14:paraId="12FFEA2C" w14:textId="77777777" w:rsidR="002C44D0" w:rsidRPr="002C44D0" w:rsidRDefault="002C44D0" w:rsidP="002C44D0">
            <w:pPr>
              <w:spacing w:line="360" w:lineRule="auto"/>
              <w:rPr>
                <w:szCs w:val="24"/>
              </w:rPr>
            </w:pPr>
            <w:r w:rsidRPr="002C44D0">
              <w:rPr>
                <w:szCs w:val="24"/>
              </w:rPr>
              <w:t>109760</w:t>
            </w:r>
          </w:p>
        </w:tc>
        <w:tc>
          <w:tcPr>
            <w:tcW w:w="2030" w:type="pct"/>
            <w:noWrap/>
            <w:hideMark/>
          </w:tcPr>
          <w:p w14:paraId="7EC76895" w14:textId="77777777" w:rsidR="002C44D0" w:rsidRPr="002C44D0" w:rsidRDefault="002C44D0" w:rsidP="002C44D0">
            <w:pPr>
              <w:spacing w:line="360" w:lineRule="auto"/>
              <w:rPr>
                <w:i/>
                <w:szCs w:val="24"/>
              </w:rPr>
            </w:pPr>
            <w:r w:rsidRPr="002C44D0">
              <w:rPr>
                <w:i/>
                <w:szCs w:val="24"/>
              </w:rPr>
              <w:t>Spizellomyces punctatus</w:t>
            </w:r>
          </w:p>
        </w:tc>
        <w:tc>
          <w:tcPr>
            <w:tcW w:w="1403" w:type="pct"/>
            <w:noWrap/>
            <w:hideMark/>
          </w:tcPr>
          <w:p w14:paraId="43040AB9"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0D1C38F2" w14:textId="77777777" w:rsidR="002C44D0" w:rsidRPr="002C44D0" w:rsidRDefault="002C44D0" w:rsidP="002C44D0">
            <w:pPr>
              <w:spacing w:line="360" w:lineRule="auto"/>
              <w:rPr>
                <w:szCs w:val="24"/>
              </w:rPr>
            </w:pPr>
            <w:r w:rsidRPr="002C44D0">
              <w:rPr>
                <w:szCs w:val="24"/>
              </w:rPr>
              <w:t>Fungi</w:t>
            </w:r>
          </w:p>
        </w:tc>
      </w:tr>
      <w:tr w:rsidR="002C44D0" w:rsidRPr="002C44D0" w14:paraId="7E20FE72" w14:textId="77777777" w:rsidTr="00A1533F">
        <w:trPr>
          <w:trHeight w:val="320"/>
        </w:trPr>
        <w:tc>
          <w:tcPr>
            <w:tcW w:w="592" w:type="pct"/>
            <w:noWrap/>
            <w:hideMark/>
          </w:tcPr>
          <w:p w14:paraId="2A65919D" w14:textId="77777777" w:rsidR="002C44D0" w:rsidRPr="002C44D0" w:rsidRDefault="002C44D0" w:rsidP="002C44D0">
            <w:pPr>
              <w:spacing w:line="360" w:lineRule="auto"/>
              <w:rPr>
                <w:szCs w:val="24"/>
              </w:rPr>
            </w:pPr>
            <w:r w:rsidRPr="002C44D0">
              <w:rPr>
                <w:szCs w:val="24"/>
              </w:rPr>
              <w:t>281847</w:t>
            </w:r>
          </w:p>
        </w:tc>
        <w:tc>
          <w:tcPr>
            <w:tcW w:w="2030" w:type="pct"/>
            <w:noWrap/>
            <w:hideMark/>
          </w:tcPr>
          <w:p w14:paraId="158FEF62" w14:textId="77777777" w:rsidR="002C44D0" w:rsidRPr="002C44D0" w:rsidRDefault="002C44D0" w:rsidP="002C44D0">
            <w:pPr>
              <w:spacing w:line="360" w:lineRule="auto"/>
              <w:rPr>
                <w:bCs/>
                <w:i/>
                <w:szCs w:val="24"/>
              </w:rPr>
            </w:pPr>
            <w:r w:rsidRPr="002C44D0">
              <w:rPr>
                <w:bCs/>
                <w:i/>
                <w:szCs w:val="24"/>
              </w:rPr>
              <w:t>Rozella allomycis</w:t>
            </w:r>
          </w:p>
        </w:tc>
        <w:tc>
          <w:tcPr>
            <w:tcW w:w="1403" w:type="pct"/>
            <w:noWrap/>
            <w:hideMark/>
          </w:tcPr>
          <w:p w14:paraId="4DDF30AF" w14:textId="77777777" w:rsidR="002C44D0" w:rsidRPr="002C44D0" w:rsidRDefault="002C44D0" w:rsidP="002C44D0">
            <w:pPr>
              <w:spacing w:line="360" w:lineRule="auto"/>
              <w:rPr>
                <w:szCs w:val="24"/>
              </w:rPr>
            </w:pPr>
            <w:r w:rsidRPr="002C44D0">
              <w:rPr>
                <w:szCs w:val="24"/>
              </w:rPr>
              <w:t>Cryptomycota</w:t>
            </w:r>
          </w:p>
        </w:tc>
        <w:tc>
          <w:tcPr>
            <w:tcW w:w="975" w:type="pct"/>
            <w:noWrap/>
            <w:hideMark/>
          </w:tcPr>
          <w:p w14:paraId="065B7841" w14:textId="77777777" w:rsidR="002C44D0" w:rsidRPr="002C44D0" w:rsidRDefault="002C44D0" w:rsidP="002C44D0">
            <w:pPr>
              <w:spacing w:line="360" w:lineRule="auto"/>
              <w:rPr>
                <w:szCs w:val="24"/>
              </w:rPr>
            </w:pPr>
            <w:r w:rsidRPr="002C44D0">
              <w:rPr>
                <w:szCs w:val="24"/>
              </w:rPr>
              <w:t>Fungi</w:t>
            </w:r>
          </w:p>
        </w:tc>
      </w:tr>
      <w:tr w:rsidR="002C44D0" w:rsidRPr="002C44D0" w14:paraId="40872695" w14:textId="77777777" w:rsidTr="00A1533F">
        <w:trPr>
          <w:trHeight w:val="300"/>
        </w:trPr>
        <w:tc>
          <w:tcPr>
            <w:tcW w:w="592" w:type="pct"/>
            <w:noWrap/>
            <w:hideMark/>
          </w:tcPr>
          <w:p w14:paraId="52CE5B64" w14:textId="77777777" w:rsidR="002C44D0" w:rsidRPr="002C44D0" w:rsidRDefault="002C44D0" w:rsidP="002C44D0">
            <w:pPr>
              <w:spacing w:line="360" w:lineRule="auto"/>
              <w:rPr>
                <w:szCs w:val="24"/>
              </w:rPr>
            </w:pPr>
            <w:r w:rsidRPr="002C44D0">
              <w:rPr>
                <w:szCs w:val="24"/>
              </w:rPr>
              <w:t>45351</w:t>
            </w:r>
          </w:p>
        </w:tc>
        <w:tc>
          <w:tcPr>
            <w:tcW w:w="2030" w:type="pct"/>
            <w:noWrap/>
            <w:hideMark/>
          </w:tcPr>
          <w:p w14:paraId="5194EE75" w14:textId="77777777" w:rsidR="002C44D0" w:rsidRPr="002C44D0" w:rsidRDefault="002C44D0" w:rsidP="002C44D0">
            <w:pPr>
              <w:spacing w:line="360" w:lineRule="auto"/>
              <w:rPr>
                <w:i/>
                <w:szCs w:val="24"/>
              </w:rPr>
            </w:pPr>
            <w:r w:rsidRPr="002C44D0">
              <w:rPr>
                <w:i/>
                <w:szCs w:val="24"/>
              </w:rPr>
              <w:t>Nematostella vectensis</w:t>
            </w:r>
          </w:p>
        </w:tc>
        <w:tc>
          <w:tcPr>
            <w:tcW w:w="1403" w:type="pct"/>
            <w:noWrap/>
            <w:hideMark/>
          </w:tcPr>
          <w:p w14:paraId="598CE441" w14:textId="77777777" w:rsidR="002C44D0" w:rsidRPr="002C44D0" w:rsidRDefault="002C44D0" w:rsidP="002C44D0">
            <w:pPr>
              <w:spacing w:line="360" w:lineRule="auto"/>
              <w:rPr>
                <w:szCs w:val="24"/>
              </w:rPr>
            </w:pPr>
            <w:r w:rsidRPr="002C44D0">
              <w:rPr>
                <w:szCs w:val="24"/>
              </w:rPr>
              <w:t>Cnidaria</w:t>
            </w:r>
          </w:p>
        </w:tc>
        <w:tc>
          <w:tcPr>
            <w:tcW w:w="975" w:type="pct"/>
            <w:noWrap/>
            <w:hideMark/>
          </w:tcPr>
          <w:p w14:paraId="0D1D8515" w14:textId="77777777" w:rsidR="002C44D0" w:rsidRPr="002C44D0" w:rsidRDefault="002C44D0" w:rsidP="002C44D0">
            <w:pPr>
              <w:spacing w:line="360" w:lineRule="auto"/>
              <w:rPr>
                <w:szCs w:val="24"/>
              </w:rPr>
            </w:pPr>
            <w:r w:rsidRPr="002C44D0">
              <w:rPr>
                <w:szCs w:val="24"/>
              </w:rPr>
              <w:t>Metazoa</w:t>
            </w:r>
          </w:p>
        </w:tc>
      </w:tr>
      <w:tr w:rsidR="002C44D0" w:rsidRPr="002C44D0" w14:paraId="0C005B46" w14:textId="77777777" w:rsidTr="00A1533F">
        <w:trPr>
          <w:trHeight w:val="300"/>
        </w:trPr>
        <w:tc>
          <w:tcPr>
            <w:tcW w:w="592" w:type="pct"/>
            <w:noWrap/>
            <w:hideMark/>
          </w:tcPr>
          <w:p w14:paraId="1BE00590" w14:textId="77777777" w:rsidR="002C44D0" w:rsidRPr="002C44D0" w:rsidRDefault="002C44D0" w:rsidP="002C44D0">
            <w:pPr>
              <w:spacing w:line="360" w:lineRule="auto"/>
              <w:rPr>
                <w:szCs w:val="24"/>
              </w:rPr>
            </w:pPr>
            <w:r w:rsidRPr="002C44D0">
              <w:rPr>
                <w:szCs w:val="24"/>
              </w:rPr>
              <w:t>400682</w:t>
            </w:r>
          </w:p>
        </w:tc>
        <w:tc>
          <w:tcPr>
            <w:tcW w:w="2030" w:type="pct"/>
            <w:noWrap/>
            <w:hideMark/>
          </w:tcPr>
          <w:p w14:paraId="7C421A35" w14:textId="77777777" w:rsidR="002C44D0" w:rsidRPr="002C44D0" w:rsidRDefault="002C44D0" w:rsidP="002C44D0">
            <w:pPr>
              <w:spacing w:line="360" w:lineRule="auto"/>
              <w:rPr>
                <w:i/>
                <w:szCs w:val="24"/>
              </w:rPr>
            </w:pPr>
            <w:r w:rsidRPr="002C44D0">
              <w:rPr>
                <w:i/>
                <w:szCs w:val="24"/>
              </w:rPr>
              <w:t>Amphimedon queenslandica</w:t>
            </w:r>
          </w:p>
        </w:tc>
        <w:tc>
          <w:tcPr>
            <w:tcW w:w="1403" w:type="pct"/>
            <w:noWrap/>
            <w:hideMark/>
          </w:tcPr>
          <w:p w14:paraId="0EF46C9A" w14:textId="77777777" w:rsidR="002C44D0" w:rsidRPr="002C44D0" w:rsidRDefault="002C44D0" w:rsidP="002C44D0">
            <w:pPr>
              <w:spacing w:line="360" w:lineRule="auto"/>
              <w:rPr>
                <w:szCs w:val="24"/>
              </w:rPr>
            </w:pPr>
            <w:r w:rsidRPr="002C44D0">
              <w:rPr>
                <w:szCs w:val="24"/>
              </w:rPr>
              <w:t>Porifera</w:t>
            </w:r>
          </w:p>
        </w:tc>
        <w:tc>
          <w:tcPr>
            <w:tcW w:w="975" w:type="pct"/>
            <w:noWrap/>
            <w:hideMark/>
          </w:tcPr>
          <w:p w14:paraId="51F70179" w14:textId="77777777" w:rsidR="002C44D0" w:rsidRPr="002C44D0" w:rsidRDefault="002C44D0" w:rsidP="002C44D0">
            <w:pPr>
              <w:spacing w:line="360" w:lineRule="auto"/>
              <w:rPr>
                <w:szCs w:val="24"/>
              </w:rPr>
            </w:pPr>
            <w:r w:rsidRPr="002C44D0">
              <w:rPr>
                <w:szCs w:val="24"/>
              </w:rPr>
              <w:t>Metazoa</w:t>
            </w:r>
          </w:p>
        </w:tc>
      </w:tr>
      <w:tr w:rsidR="002C44D0" w:rsidRPr="002C44D0" w14:paraId="36BD79A6" w14:textId="77777777" w:rsidTr="00A1533F">
        <w:trPr>
          <w:trHeight w:val="300"/>
        </w:trPr>
        <w:tc>
          <w:tcPr>
            <w:tcW w:w="592" w:type="pct"/>
            <w:noWrap/>
            <w:hideMark/>
          </w:tcPr>
          <w:p w14:paraId="04BA3784" w14:textId="77777777" w:rsidR="002C44D0" w:rsidRPr="002C44D0" w:rsidRDefault="002C44D0" w:rsidP="002C44D0">
            <w:pPr>
              <w:spacing w:line="360" w:lineRule="auto"/>
              <w:rPr>
                <w:szCs w:val="24"/>
              </w:rPr>
            </w:pPr>
            <w:r w:rsidRPr="002C44D0">
              <w:rPr>
                <w:szCs w:val="24"/>
              </w:rPr>
              <w:t>81824</w:t>
            </w:r>
          </w:p>
        </w:tc>
        <w:tc>
          <w:tcPr>
            <w:tcW w:w="2030" w:type="pct"/>
            <w:noWrap/>
            <w:hideMark/>
          </w:tcPr>
          <w:p w14:paraId="76F0876F" w14:textId="77777777" w:rsidR="002C44D0" w:rsidRPr="002C44D0" w:rsidRDefault="002C44D0" w:rsidP="002C44D0">
            <w:pPr>
              <w:spacing w:line="360" w:lineRule="auto"/>
              <w:rPr>
                <w:i/>
                <w:szCs w:val="24"/>
              </w:rPr>
            </w:pPr>
            <w:r w:rsidRPr="002C44D0">
              <w:rPr>
                <w:i/>
                <w:szCs w:val="24"/>
              </w:rPr>
              <w:t>Monosiga brevicollis</w:t>
            </w:r>
          </w:p>
        </w:tc>
        <w:tc>
          <w:tcPr>
            <w:tcW w:w="1403" w:type="pct"/>
            <w:noWrap/>
            <w:hideMark/>
          </w:tcPr>
          <w:p w14:paraId="0488AE48" w14:textId="77777777" w:rsidR="002C44D0" w:rsidRPr="002C44D0" w:rsidRDefault="002C44D0" w:rsidP="002C44D0">
            <w:pPr>
              <w:spacing w:line="360" w:lineRule="auto"/>
              <w:rPr>
                <w:szCs w:val="24"/>
              </w:rPr>
            </w:pPr>
            <w:r w:rsidRPr="002C44D0">
              <w:rPr>
                <w:i/>
                <w:szCs w:val="24"/>
              </w:rPr>
              <w:t>Monosiga</w:t>
            </w:r>
            <w:r w:rsidRPr="002C44D0">
              <w:rPr>
                <w:szCs w:val="24"/>
              </w:rPr>
              <w:t xml:space="preserve"> (genus)</w:t>
            </w:r>
          </w:p>
        </w:tc>
        <w:tc>
          <w:tcPr>
            <w:tcW w:w="975" w:type="pct"/>
            <w:noWrap/>
            <w:hideMark/>
          </w:tcPr>
          <w:p w14:paraId="0A92A480" w14:textId="77777777" w:rsidR="002C44D0" w:rsidRPr="002C44D0" w:rsidRDefault="002C44D0" w:rsidP="002C44D0">
            <w:pPr>
              <w:spacing w:line="360" w:lineRule="auto"/>
              <w:rPr>
                <w:szCs w:val="24"/>
              </w:rPr>
            </w:pPr>
            <w:r w:rsidRPr="002C44D0">
              <w:rPr>
                <w:szCs w:val="24"/>
              </w:rPr>
              <w:t>NA</w:t>
            </w:r>
          </w:p>
        </w:tc>
      </w:tr>
      <w:tr w:rsidR="002C44D0" w:rsidRPr="002C44D0" w14:paraId="32E493DE" w14:textId="77777777" w:rsidTr="00A1533F">
        <w:trPr>
          <w:trHeight w:val="300"/>
        </w:trPr>
        <w:tc>
          <w:tcPr>
            <w:tcW w:w="592" w:type="pct"/>
            <w:noWrap/>
            <w:hideMark/>
          </w:tcPr>
          <w:p w14:paraId="1DF0A328" w14:textId="77777777" w:rsidR="002C44D0" w:rsidRPr="002C44D0" w:rsidRDefault="002C44D0" w:rsidP="002C44D0">
            <w:pPr>
              <w:spacing w:line="360" w:lineRule="auto"/>
              <w:rPr>
                <w:szCs w:val="24"/>
              </w:rPr>
            </w:pPr>
            <w:r w:rsidRPr="002C44D0">
              <w:rPr>
                <w:szCs w:val="24"/>
              </w:rPr>
              <w:t>192875</w:t>
            </w:r>
          </w:p>
        </w:tc>
        <w:tc>
          <w:tcPr>
            <w:tcW w:w="2030" w:type="pct"/>
            <w:noWrap/>
            <w:hideMark/>
          </w:tcPr>
          <w:p w14:paraId="33B004CE" w14:textId="77777777" w:rsidR="002C44D0" w:rsidRPr="002C44D0" w:rsidRDefault="002C44D0" w:rsidP="002C44D0">
            <w:pPr>
              <w:spacing w:line="360" w:lineRule="auto"/>
              <w:rPr>
                <w:i/>
                <w:szCs w:val="24"/>
              </w:rPr>
            </w:pPr>
            <w:r w:rsidRPr="002C44D0">
              <w:rPr>
                <w:i/>
                <w:szCs w:val="24"/>
              </w:rPr>
              <w:t>Capsaspora owczarzaki</w:t>
            </w:r>
          </w:p>
        </w:tc>
        <w:tc>
          <w:tcPr>
            <w:tcW w:w="1403" w:type="pct"/>
            <w:noWrap/>
            <w:hideMark/>
          </w:tcPr>
          <w:p w14:paraId="02B5336C" w14:textId="77777777" w:rsidR="002C44D0" w:rsidRPr="002C44D0" w:rsidRDefault="002C44D0" w:rsidP="002C44D0">
            <w:pPr>
              <w:spacing w:line="360" w:lineRule="auto"/>
              <w:rPr>
                <w:szCs w:val="24"/>
              </w:rPr>
            </w:pPr>
            <w:r w:rsidRPr="002C44D0">
              <w:rPr>
                <w:i/>
                <w:szCs w:val="24"/>
              </w:rPr>
              <w:t>Capsaspora</w:t>
            </w:r>
            <w:r w:rsidRPr="002C44D0">
              <w:rPr>
                <w:szCs w:val="24"/>
              </w:rPr>
              <w:t xml:space="preserve"> (genus)</w:t>
            </w:r>
          </w:p>
        </w:tc>
        <w:tc>
          <w:tcPr>
            <w:tcW w:w="975" w:type="pct"/>
            <w:noWrap/>
            <w:hideMark/>
          </w:tcPr>
          <w:p w14:paraId="7C826EE0" w14:textId="77777777" w:rsidR="002C44D0" w:rsidRPr="002C44D0" w:rsidRDefault="002C44D0" w:rsidP="002C44D0">
            <w:pPr>
              <w:spacing w:line="360" w:lineRule="auto"/>
              <w:rPr>
                <w:szCs w:val="24"/>
              </w:rPr>
            </w:pPr>
            <w:r w:rsidRPr="002C44D0">
              <w:rPr>
                <w:szCs w:val="24"/>
              </w:rPr>
              <w:t>NA</w:t>
            </w:r>
          </w:p>
        </w:tc>
      </w:tr>
      <w:tr w:rsidR="002C44D0" w:rsidRPr="002C44D0" w14:paraId="5D7B4BF5" w14:textId="77777777" w:rsidTr="00A1533F">
        <w:trPr>
          <w:trHeight w:val="300"/>
        </w:trPr>
        <w:tc>
          <w:tcPr>
            <w:tcW w:w="592" w:type="pct"/>
            <w:noWrap/>
            <w:hideMark/>
          </w:tcPr>
          <w:p w14:paraId="06098C3C" w14:textId="77777777" w:rsidR="002C44D0" w:rsidRPr="00A1533F" w:rsidRDefault="002C44D0" w:rsidP="002C44D0">
            <w:pPr>
              <w:spacing w:line="360" w:lineRule="auto"/>
              <w:rPr>
                <w:color w:val="FF0000"/>
                <w:szCs w:val="24"/>
              </w:rPr>
            </w:pPr>
            <w:r w:rsidRPr="00A1533F">
              <w:rPr>
                <w:color w:val="FF0000"/>
                <w:szCs w:val="24"/>
              </w:rPr>
              <w:t>5833</w:t>
            </w:r>
          </w:p>
        </w:tc>
        <w:tc>
          <w:tcPr>
            <w:tcW w:w="2030" w:type="pct"/>
            <w:noWrap/>
            <w:hideMark/>
          </w:tcPr>
          <w:p w14:paraId="37559272" w14:textId="77777777" w:rsidR="002C44D0" w:rsidRPr="00A1533F" w:rsidRDefault="002C44D0" w:rsidP="002C44D0">
            <w:pPr>
              <w:spacing w:line="360" w:lineRule="auto"/>
              <w:rPr>
                <w:i/>
                <w:color w:val="FF0000"/>
                <w:szCs w:val="24"/>
              </w:rPr>
            </w:pPr>
            <w:r w:rsidRPr="00A1533F">
              <w:rPr>
                <w:i/>
                <w:color w:val="FF0000"/>
                <w:szCs w:val="24"/>
              </w:rPr>
              <w:t>Plasmodium falciparum</w:t>
            </w:r>
          </w:p>
        </w:tc>
        <w:tc>
          <w:tcPr>
            <w:tcW w:w="1403" w:type="pct"/>
            <w:noWrap/>
            <w:hideMark/>
          </w:tcPr>
          <w:p w14:paraId="68DFDF2D"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F81B14A"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190C74DF" w14:textId="77777777" w:rsidTr="00A1533F">
        <w:trPr>
          <w:trHeight w:val="300"/>
        </w:trPr>
        <w:tc>
          <w:tcPr>
            <w:tcW w:w="592" w:type="pct"/>
            <w:noWrap/>
            <w:hideMark/>
          </w:tcPr>
          <w:p w14:paraId="5E1DDB61" w14:textId="77777777" w:rsidR="002C44D0" w:rsidRPr="00A1533F" w:rsidRDefault="002C44D0" w:rsidP="002C44D0">
            <w:pPr>
              <w:spacing w:line="360" w:lineRule="auto"/>
              <w:rPr>
                <w:color w:val="FF0000"/>
                <w:szCs w:val="24"/>
              </w:rPr>
            </w:pPr>
            <w:r w:rsidRPr="00A1533F">
              <w:rPr>
                <w:color w:val="FF0000"/>
                <w:szCs w:val="24"/>
              </w:rPr>
              <w:t>237895</w:t>
            </w:r>
          </w:p>
        </w:tc>
        <w:tc>
          <w:tcPr>
            <w:tcW w:w="2030" w:type="pct"/>
            <w:noWrap/>
            <w:hideMark/>
          </w:tcPr>
          <w:p w14:paraId="3A760F3A" w14:textId="77777777" w:rsidR="002C44D0" w:rsidRPr="00A1533F" w:rsidRDefault="002C44D0" w:rsidP="002C44D0">
            <w:pPr>
              <w:spacing w:line="360" w:lineRule="auto"/>
              <w:rPr>
                <w:i/>
                <w:color w:val="FF0000"/>
                <w:szCs w:val="24"/>
              </w:rPr>
            </w:pPr>
            <w:r w:rsidRPr="00A1533F">
              <w:rPr>
                <w:i/>
                <w:color w:val="FF0000"/>
                <w:szCs w:val="24"/>
              </w:rPr>
              <w:t>Cryptosporidium hominis</w:t>
            </w:r>
          </w:p>
        </w:tc>
        <w:tc>
          <w:tcPr>
            <w:tcW w:w="1403" w:type="pct"/>
            <w:noWrap/>
            <w:hideMark/>
          </w:tcPr>
          <w:p w14:paraId="5E32E8A1"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2134A0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5096126F" w14:textId="77777777" w:rsidTr="00A1533F">
        <w:trPr>
          <w:trHeight w:val="300"/>
        </w:trPr>
        <w:tc>
          <w:tcPr>
            <w:tcW w:w="592" w:type="pct"/>
            <w:noWrap/>
            <w:hideMark/>
          </w:tcPr>
          <w:p w14:paraId="0DEC3F92" w14:textId="77777777" w:rsidR="002C44D0" w:rsidRPr="00A1533F" w:rsidRDefault="002C44D0" w:rsidP="002C44D0">
            <w:pPr>
              <w:spacing w:line="360" w:lineRule="auto"/>
              <w:rPr>
                <w:color w:val="FF0000"/>
                <w:szCs w:val="24"/>
              </w:rPr>
            </w:pPr>
            <w:r w:rsidRPr="00A1533F">
              <w:rPr>
                <w:color w:val="FF0000"/>
                <w:szCs w:val="24"/>
              </w:rPr>
              <w:t>5691</w:t>
            </w:r>
          </w:p>
        </w:tc>
        <w:tc>
          <w:tcPr>
            <w:tcW w:w="2030" w:type="pct"/>
            <w:noWrap/>
            <w:hideMark/>
          </w:tcPr>
          <w:p w14:paraId="3B4F6C20" w14:textId="77777777" w:rsidR="002C44D0" w:rsidRPr="00A1533F" w:rsidRDefault="002C44D0" w:rsidP="002C44D0">
            <w:pPr>
              <w:spacing w:line="360" w:lineRule="auto"/>
              <w:rPr>
                <w:i/>
                <w:color w:val="FF0000"/>
                <w:szCs w:val="24"/>
              </w:rPr>
            </w:pPr>
            <w:r w:rsidRPr="00A1533F">
              <w:rPr>
                <w:i/>
                <w:color w:val="FF0000"/>
                <w:szCs w:val="24"/>
              </w:rPr>
              <w:t>Trypanosoma brucei</w:t>
            </w:r>
          </w:p>
        </w:tc>
        <w:tc>
          <w:tcPr>
            <w:tcW w:w="1403" w:type="pct"/>
            <w:noWrap/>
            <w:hideMark/>
          </w:tcPr>
          <w:p w14:paraId="70F3E848" w14:textId="77777777" w:rsidR="002C44D0" w:rsidRPr="00A1533F" w:rsidRDefault="002C44D0"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975" w:type="pct"/>
            <w:noWrap/>
            <w:hideMark/>
          </w:tcPr>
          <w:p w14:paraId="5822F822"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21FE2014" w14:textId="77777777" w:rsidTr="00A1533F">
        <w:trPr>
          <w:trHeight w:val="300"/>
        </w:trPr>
        <w:tc>
          <w:tcPr>
            <w:tcW w:w="592" w:type="pct"/>
            <w:noWrap/>
            <w:hideMark/>
          </w:tcPr>
          <w:p w14:paraId="284DFD40" w14:textId="77777777" w:rsidR="002C44D0" w:rsidRPr="00A1533F" w:rsidRDefault="002C44D0" w:rsidP="002C44D0">
            <w:pPr>
              <w:spacing w:line="360" w:lineRule="auto"/>
              <w:rPr>
                <w:color w:val="FF0000"/>
                <w:szCs w:val="24"/>
              </w:rPr>
            </w:pPr>
            <w:r w:rsidRPr="00A1533F">
              <w:rPr>
                <w:color w:val="FF0000"/>
                <w:szCs w:val="24"/>
              </w:rPr>
              <w:t>5762</w:t>
            </w:r>
          </w:p>
        </w:tc>
        <w:tc>
          <w:tcPr>
            <w:tcW w:w="2030" w:type="pct"/>
            <w:noWrap/>
            <w:hideMark/>
          </w:tcPr>
          <w:p w14:paraId="52F93A52" w14:textId="77777777" w:rsidR="002C44D0" w:rsidRPr="00A1533F" w:rsidRDefault="002C44D0" w:rsidP="002C44D0">
            <w:pPr>
              <w:spacing w:line="360" w:lineRule="auto"/>
              <w:rPr>
                <w:i/>
                <w:color w:val="FF0000"/>
                <w:szCs w:val="24"/>
              </w:rPr>
            </w:pPr>
            <w:r w:rsidRPr="00A1533F">
              <w:rPr>
                <w:i/>
                <w:color w:val="FF0000"/>
                <w:szCs w:val="24"/>
              </w:rPr>
              <w:t>Naegleria gruberi</w:t>
            </w:r>
          </w:p>
        </w:tc>
        <w:tc>
          <w:tcPr>
            <w:tcW w:w="1403" w:type="pct"/>
            <w:noWrap/>
            <w:hideMark/>
          </w:tcPr>
          <w:p w14:paraId="3E3F2CDD" w14:textId="77777777" w:rsidR="002C44D0" w:rsidRPr="00A1533F" w:rsidRDefault="002C44D0"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975" w:type="pct"/>
            <w:noWrap/>
            <w:hideMark/>
          </w:tcPr>
          <w:p w14:paraId="18A8E24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42051A7B" w14:textId="77777777" w:rsidTr="00A1533F">
        <w:trPr>
          <w:trHeight w:val="300"/>
        </w:trPr>
        <w:tc>
          <w:tcPr>
            <w:tcW w:w="592" w:type="pct"/>
            <w:noWrap/>
            <w:hideMark/>
          </w:tcPr>
          <w:p w14:paraId="2D216806" w14:textId="77777777" w:rsidR="002C44D0" w:rsidRPr="00A1533F" w:rsidRDefault="002C44D0" w:rsidP="002C44D0">
            <w:pPr>
              <w:spacing w:line="360" w:lineRule="auto"/>
              <w:rPr>
                <w:color w:val="FF0000"/>
                <w:szCs w:val="24"/>
              </w:rPr>
            </w:pPr>
            <w:r w:rsidRPr="00A1533F">
              <w:rPr>
                <w:color w:val="FF0000"/>
                <w:szCs w:val="24"/>
              </w:rPr>
              <w:t>3702</w:t>
            </w:r>
          </w:p>
        </w:tc>
        <w:tc>
          <w:tcPr>
            <w:tcW w:w="2030" w:type="pct"/>
            <w:noWrap/>
            <w:hideMark/>
          </w:tcPr>
          <w:p w14:paraId="75A06FF7" w14:textId="77777777" w:rsidR="002C44D0" w:rsidRPr="00A1533F" w:rsidRDefault="002C44D0" w:rsidP="002C44D0">
            <w:pPr>
              <w:spacing w:line="360" w:lineRule="auto"/>
              <w:rPr>
                <w:i/>
                <w:color w:val="FF0000"/>
                <w:szCs w:val="24"/>
              </w:rPr>
            </w:pPr>
            <w:r w:rsidRPr="00A1533F">
              <w:rPr>
                <w:i/>
                <w:color w:val="FF0000"/>
                <w:szCs w:val="24"/>
              </w:rPr>
              <w:t>Arabidopsis thaliana</w:t>
            </w:r>
          </w:p>
        </w:tc>
        <w:tc>
          <w:tcPr>
            <w:tcW w:w="1403" w:type="pct"/>
            <w:noWrap/>
            <w:hideMark/>
          </w:tcPr>
          <w:p w14:paraId="26F44301" w14:textId="77777777" w:rsidR="002C44D0" w:rsidRPr="00A1533F" w:rsidRDefault="002C44D0" w:rsidP="002C44D0">
            <w:pPr>
              <w:spacing w:line="360" w:lineRule="auto"/>
              <w:rPr>
                <w:color w:val="FF0000"/>
                <w:szCs w:val="24"/>
              </w:rPr>
            </w:pPr>
            <w:r w:rsidRPr="00A1533F">
              <w:rPr>
                <w:color w:val="FF0000"/>
                <w:szCs w:val="24"/>
              </w:rPr>
              <w:t>Streptophyta</w:t>
            </w:r>
          </w:p>
        </w:tc>
        <w:tc>
          <w:tcPr>
            <w:tcW w:w="975" w:type="pct"/>
            <w:noWrap/>
            <w:hideMark/>
          </w:tcPr>
          <w:p w14:paraId="03BB42FA"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2E1A229F" w14:textId="77777777" w:rsidTr="00A1533F">
        <w:trPr>
          <w:trHeight w:val="300"/>
        </w:trPr>
        <w:tc>
          <w:tcPr>
            <w:tcW w:w="592" w:type="pct"/>
            <w:noWrap/>
            <w:hideMark/>
          </w:tcPr>
          <w:p w14:paraId="58D5BA39" w14:textId="77777777" w:rsidR="002C44D0" w:rsidRPr="00A1533F" w:rsidRDefault="002C44D0" w:rsidP="002C44D0">
            <w:pPr>
              <w:spacing w:line="360" w:lineRule="auto"/>
              <w:rPr>
                <w:color w:val="FF0000"/>
                <w:szCs w:val="24"/>
              </w:rPr>
            </w:pPr>
            <w:r w:rsidRPr="00A1533F">
              <w:rPr>
                <w:color w:val="FF0000"/>
                <w:szCs w:val="24"/>
              </w:rPr>
              <w:t>3055</w:t>
            </w:r>
          </w:p>
        </w:tc>
        <w:tc>
          <w:tcPr>
            <w:tcW w:w="2030" w:type="pct"/>
            <w:noWrap/>
            <w:hideMark/>
          </w:tcPr>
          <w:p w14:paraId="1A55F8DF" w14:textId="77777777" w:rsidR="002C44D0" w:rsidRPr="00A1533F" w:rsidRDefault="002C44D0" w:rsidP="002C44D0">
            <w:pPr>
              <w:spacing w:line="360" w:lineRule="auto"/>
              <w:rPr>
                <w:i/>
                <w:color w:val="FF0000"/>
                <w:szCs w:val="24"/>
              </w:rPr>
            </w:pPr>
            <w:r w:rsidRPr="00A1533F">
              <w:rPr>
                <w:i/>
                <w:color w:val="FF0000"/>
                <w:szCs w:val="24"/>
              </w:rPr>
              <w:t>Chlamydomonas reinhardtii</w:t>
            </w:r>
          </w:p>
        </w:tc>
        <w:tc>
          <w:tcPr>
            <w:tcW w:w="1403" w:type="pct"/>
            <w:noWrap/>
            <w:hideMark/>
          </w:tcPr>
          <w:p w14:paraId="6F394685" w14:textId="77777777" w:rsidR="002C44D0" w:rsidRPr="00A1533F" w:rsidRDefault="002C44D0" w:rsidP="002C44D0">
            <w:pPr>
              <w:spacing w:line="360" w:lineRule="auto"/>
              <w:rPr>
                <w:color w:val="FF0000"/>
                <w:szCs w:val="24"/>
              </w:rPr>
            </w:pPr>
            <w:r w:rsidRPr="00A1533F">
              <w:rPr>
                <w:color w:val="FF0000"/>
                <w:szCs w:val="24"/>
              </w:rPr>
              <w:t>Chlorophyta</w:t>
            </w:r>
          </w:p>
        </w:tc>
        <w:tc>
          <w:tcPr>
            <w:tcW w:w="975" w:type="pct"/>
            <w:noWrap/>
            <w:hideMark/>
          </w:tcPr>
          <w:p w14:paraId="03534F69"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1890F475" w14:textId="77777777" w:rsidTr="00A1533F">
        <w:trPr>
          <w:trHeight w:val="300"/>
        </w:trPr>
        <w:tc>
          <w:tcPr>
            <w:tcW w:w="592" w:type="pct"/>
            <w:noWrap/>
            <w:hideMark/>
          </w:tcPr>
          <w:p w14:paraId="3BAEFF70" w14:textId="77777777" w:rsidR="002C44D0" w:rsidRPr="00A1533F" w:rsidRDefault="002C44D0" w:rsidP="002C44D0">
            <w:pPr>
              <w:spacing w:line="360" w:lineRule="auto"/>
              <w:rPr>
                <w:color w:val="FF0000"/>
                <w:szCs w:val="24"/>
              </w:rPr>
            </w:pPr>
            <w:r w:rsidRPr="00A1533F">
              <w:rPr>
                <w:color w:val="FF0000"/>
                <w:szCs w:val="24"/>
              </w:rPr>
              <w:t>67593</w:t>
            </w:r>
          </w:p>
        </w:tc>
        <w:tc>
          <w:tcPr>
            <w:tcW w:w="2030" w:type="pct"/>
            <w:noWrap/>
            <w:hideMark/>
          </w:tcPr>
          <w:p w14:paraId="438A35B7" w14:textId="77777777" w:rsidR="002C44D0" w:rsidRPr="00A1533F" w:rsidRDefault="002C44D0" w:rsidP="002C44D0">
            <w:pPr>
              <w:spacing w:line="360" w:lineRule="auto"/>
              <w:rPr>
                <w:i/>
                <w:color w:val="FF0000"/>
                <w:szCs w:val="24"/>
              </w:rPr>
            </w:pPr>
            <w:r w:rsidRPr="00A1533F">
              <w:rPr>
                <w:i/>
                <w:color w:val="FF0000"/>
                <w:szCs w:val="24"/>
              </w:rPr>
              <w:t>Phytophthora sojae</w:t>
            </w:r>
          </w:p>
        </w:tc>
        <w:tc>
          <w:tcPr>
            <w:tcW w:w="1403" w:type="pct"/>
            <w:noWrap/>
            <w:hideMark/>
          </w:tcPr>
          <w:p w14:paraId="283B9901" w14:textId="77777777" w:rsidR="002C44D0" w:rsidRPr="00A1533F" w:rsidRDefault="002C44D0"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975" w:type="pct"/>
            <w:noWrap/>
            <w:hideMark/>
          </w:tcPr>
          <w:p w14:paraId="116987F1" w14:textId="77777777" w:rsidR="002C44D0" w:rsidRPr="00A1533F" w:rsidRDefault="002C44D0" w:rsidP="002C44D0">
            <w:pPr>
              <w:spacing w:line="360" w:lineRule="auto"/>
              <w:rPr>
                <w:color w:val="FF0000"/>
                <w:szCs w:val="24"/>
              </w:rPr>
            </w:pPr>
            <w:r w:rsidRPr="00A1533F">
              <w:rPr>
                <w:color w:val="FF0000"/>
                <w:szCs w:val="24"/>
              </w:rPr>
              <w:t>NA</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8D799A">
      <w:pPr>
        <w:pStyle w:val="Caption"/>
        <w:keepNext/>
        <w:spacing w:after="0" w:line="360" w:lineRule="auto"/>
      </w:pPr>
      <w:bookmarkStart w:id="212" w:name="_Ref381452965"/>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3</w:t>
      </w:r>
      <w:r w:rsidR="009F5610">
        <w:fldChar w:fldCharType="end"/>
      </w:r>
      <w:bookmarkEnd w:id="212"/>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lastRenderedPageBreak/>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 xml:space="preserve">Cochliobolus heterostrophus c5 </w:t>
            </w:r>
            <w:r w:rsidRPr="00611578">
              <w:rPr>
                <w:i/>
                <w:szCs w:val="24"/>
              </w:rPr>
              <w:lastRenderedPageBreak/>
              <w:t>3332</w:t>
            </w:r>
          </w:p>
        </w:tc>
        <w:tc>
          <w:tcPr>
            <w:tcW w:w="0" w:type="auto"/>
          </w:tcPr>
          <w:p w14:paraId="5CF2AC03"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lastRenderedPageBreak/>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lastRenderedPageBreak/>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lastRenderedPageBreak/>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lastRenderedPageBreak/>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lastRenderedPageBreak/>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lastRenderedPageBreak/>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lastRenderedPageBreak/>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lastRenderedPageBreak/>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lastRenderedPageBreak/>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lastRenderedPageBreak/>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lastRenderedPageBreak/>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lastRenderedPageBreak/>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lastRenderedPageBreak/>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 xml:space="preserve">Desulfotomaculum acetoxidans </w:t>
            </w:r>
            <w:r w:rsidRPr="00611578">
              <w:rPr>
                <w:i/>
                <w:szCs w:val="24"/>
              </w:rPr>
              <w:lastRenderedPageBreak/>
              <w:t>DSM 771</w:t>
            </w:r>
          </w:p>
        </w:tc>
        <w:tc>
          <w:tcPr>
            <w:tcW w:w="0" w:type="auto"/>
          </w:tcPr>
          <w:p w14:paraId="4D216F0B" w14:textId="77777777" w:rsidR="007C0D28" w:rsidRPr="00D558C6" w:rsidRDefault="007C0D28" w:rsidP="008D799A">
            <w:pPr>
              <w:spacing w:line="360" w:lineRule="auto"/>
              <w:rPr>
                <w:i/>
                <w:szCs w:val="24"/>
              </w:rPr>
            </w:pPr>
            <w:r w:rsidRPr="00D558C6">
              <w:rPr>
                <w:i/>
                <w:szCs w:val="24"/>
              </w:rPr>
              <w:lastRenderedPageBreak/>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lastRenderedPageBreak/>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lastRenderedPageBreak/>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lastRenderedPageBreak/>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lastRenderedPageBreak/>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lastRenderedPageBreak/>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E52B6D" w:rsidRDefault="007C0D28" w:rsidP="008D799A">
            <w:pPr>
              <w:spacing w:line="360" w:lineRule="auto"/>
              <w:rPr>
                <w:i/>
                <w:szCs w:val="24"/>
                <w:lang w:val="de-DE"/>
              </w:rPr>
            </w:pPr>
            <w:r w:rsidRPr="00E52B6D">
              <w:rPr>
                <w:i/>
                <w:szCs w:val="24"/>
                <w:lang w:val="de-DE"/>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lastRenderedPageBreak/>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9F5610">
      <w:pPr>
        <w:pStyle w:val="Caption"/>
        <w:keepNext/>
      </w:pPr>
      <w:bookmarkStart w:id="213" w:name="_Ref384424711"/>
      <w:r>
        <w:t xml:space="preserve">Table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Table \* ARABIC \s 1 </w:instrText>
      </w:r>
      <w:r>
        <w:fldChar w:fldCharType="separate"/>
      </w:r>
      <w:r w:rsidR="002467B0">
        <w:rPr>
          <w:noProof/>
        </w:rPr>
        <w:t>4</w:t>
      </w:r>
      <w:r>
        <w:fldChar w:fldCharType="end"/>
      </w:r>
      <w:bookmarkEnd w:id="213"/>
      <w:r>
        <w:t xml:space="preserve">: </w:t>
      </w:r>
      <w:r w:rsidRPr="00076E91">
        <w:t>List of 30 manually KO-annotated reference taxa</w:t>
      </w:r>
      <w:r>
        <w:t xml:space="preserve"> from KEGG.</w:t>
      </w:r>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lastRenderedPageBreak/>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w:t>
            </w:r>
            <w:r w:rsidRPr="00217F52">
              <w:rPr>
                <w:i/>
                <w:szCs w:val="24"/>
              </w:rPr>
              <w:lastRenderedPageBreak/>
              <w:t xml:space="preserve">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lastRenderedPageBreak/>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lastRenderedPageBreak/>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2748E0">
      <w:pPr>
        <w:pStyle w:val="Caption"/>
        <w:keepNext/>
        <w:spacing w:after="0" w:line="360" w:lineRule="auto"/>
      </w:pPr>
      <w:bookmarkStart w:id="214" w:name="_Ref384421859"/>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5</w:t>
      </w:r>
      <w:r w:rsidR="009F5610">
        <w:fldChar w:fldCharType="end"/>
      </w:r>
      <w:bookmarkEnd w:id="214"/>
      <w:r w:rsidRPr="00076E91">
        <w:t xml:space="preserve">: Mean length of orthologous and orphan proteins in 11 microsporidia. We used Wilcoxon-Mann-Whitney U-Test to compare the length of those two protein groups. P-value is less then 0.05 meaning that the length of orthologous proteins </w:t>
      </w:r>
      <w:proofErr w:type="gramStart"/>
      <w:r w:rsidRPr="00076E91">
        <w:t>are</w:t>
      </w:r>
      <w:proofErr w:type="gramEnd"/>
      <w:r w:rsidRPr="00076E91">
        <w:t xml:space="preserve"> significant different to the one of orphan proteins.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proofErr w:type="gramStart"/>
            <w:r w:rsidRPr="00C5517B">
              <w:rPr>
                <w:rFonts w:cs="Times New Roman"/>
                <w:i/>
                <w:iCs/>
                <w:color w:val="000000"/>
                <w:szCs w:val="24"/>
              </w:rPr>
              <w:t>E.hellem</w:t>
            </w:r>
            <w:proofErr w:type="gramEnd"/>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proofErr w:type="gramStart"/>
            <w:r w:rsidRPr="00C5517B">
              <w:rPr>
                <w:rFonts w:cs="Times New Roman"/>
                <w:i/>
                <w:color w:val="000000"/>
                <w:szCs w:val="24"/>
              </w:rPr>
              <w:t>E.intestinallis</w:t>
            </w:r>
            <w:proofErr w:type="gramEnd"/>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proofErr w:type="gramStart"/>
            <w:r w:rsidRPr="00C5517B">
              <w:rPr>
                <w:rFonts w:cs="Times New Roman"/>
                <w:i/>
                <w:color w:val="000000"/>
                <w:szCs w:val="24"/>
              </w:rPr>
              <w:t>E.cuniculi</w:t>
            </w:r>
            <w:proofErr w:type="gramEnd"/>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proofErr w:type="gramStart"/>
            <w:r w:rsidRPr="00C5517B">
              <w:rPr>
                <w:rFonts w:cs="Times New Roman"/>
                <w:i/>
                <w:color w:val="000000"/>
                <w:szCs w:val="24"/>
              </w:rPr>
              <w:t>N.ceranae</w:t>
            </w:r>
            <w:proofErr w:type="gramEnd"/>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proofErr w:type="gramStart"/>
            <w:r w:rsidRPr="00C5517B">
              <w:rPr>
                <w:rFonts w:cs="Times New Roman"/>
                <w:i/>
                <w:color w:val="000000"/>
                <w:szCs w:val="24"/>
              </w:rPr>
              <w:t>E.bieneusi</w:t>
            </w:r>
            <w:proofErr w:type="gramEnd"/>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proofErr w:type="gramStart"/>
            <w:r w:rsidRPr="00C5517B">
              <w:rPr>
                <w:rFonts w:cs="Times New Roman"/>
                <w:i/>
                <w:color w:val="000000"/>
                <w:szCs w:val="24"/>
              </w:rPr>
              <w:t>A.algerae</w:t>
            </w:r>
            <w:proofErr w:type="gramEnd"/>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proofErr w:type="gramStart"/>
            <w:r w:rsidRPr="00C5517B">
              <w:rPr>
                <w:rFonts w:cs="Times New Roman"/>
                <w:i/>
                <w:color w:val="000000"/>
                <w:szCs w:val="24"/>
              </w:rPr>
              <w:t>A.locustae</w:t>
            </w:r>
            <w:proofErr w:type="gramEnd"/>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proofErr w:type="gramStart"/>
            <w:r w:rsidRPr="00C5517B">
              <w:rPr>
                <w:rFonts w:cs="Times New Roman"/>
                <w:i/>
                <w:color w:val="000000"/>
                <w:szCs w:val="24"/>
              </w:rPr>
              <w:t>E.aedis</w:t>
            </w:r>
            <w:proofErr w:type="gramEnd"/>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proofErr w:type="gramStart"/>
            <w:r w:rsidRPr="00C5517B">
              <w:rPr>
                <w:rFonts w:cs="Times New Roman"/>
                <w:i/>
                <w:color w:val="000000"/>
                <w:szCs w:val="24"/>
              </w:rPr>
              <w:t>N.parisii</w:t>
            </w:r>
            <w:proofErr w:type="gramEnd"/>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4934D2">
      <w:pPr>
        <w:pStyle w:val="Caption"/>
        <w:keepNext/>
      </w:pPr>
      <w:bookmarkStart w:id="215" w:name="_Ref383861995"/>
      <w:r>
        <w:t xml:space="preserve">Table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Table \* ARABIC \s 1 </w:instrText>
      </w:r>
      <w:r>
        <w:fldChar w:fldCharType="separate"/>
      </w:r>
      <w:r w:rsidR="002467B0">
        <w:rPr>
          <w:noProof/>
        </w:rPr>
        <w:t>6</w:t>
      </w:r>
      <w:r>
        <w:fldChar w:fldCharType="end"/>
      </w:r>
      <w:bookmarkEnd w:id="215"/>
      <w:r>
        <w:t xml:space="preserve">: GO term annotation for </w:t>
      </w:r>
      <w:r w:rsidRPr="00076E91">
        <w:t>42 microsporidia specific proteins using Blast</w:t>
      </w:r>
      <w:r>
        <w:t>2GO. All three GO categories were taken into account, in which P is Biological process, C is Cellular component and F is molecular function.</w:t>
      </w:r>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proofErr w:type="gramStart"/>
            <w:r w:rsidRPr="00817B80">
              <w:rPr>
                <w:szCs w:val="24"/>
              </w:rPr>
              <w:t>P:GO</w:t>
            </w:r>
            <w:proofErr w:type="gramEnd"/>
            <w:r w:rsidRPr="00817B80">
              <w:rPr>
                <w:szCs w:val="24"/>
              </w:rPr>
              <w:t>:0017183</w:t>
            </w:r>
          </w:p>
        </w:tc>
        <w:tc>
          <w:tcPr>
            <w:tcW w:w="5068" w:type="dxa"/>
            <w:noWrap/>
            <w:hideMark/>
          </w:tcPr>
          <w:p w14:paraId="6A301C48" w14:textId="77777777" w:rsidR="004934D2" w:rsidRPr="00817B80" w:rsidRDefault="004934D2" w:rsidP="00D21F61">
            <w:pPr>
              <w:spacing w:line="360" w:lineRule="auto"/>
              <w:rPr>
                <w:szCs w:val="24"/>
              </w:rPr>
            </w:pPr>
            <w:proofErr w:type="gramStart"/>
            <w:r w:rsidRPr="00817B80">
              <w:rPr>
                <w:szCs w:val="24"/>
              </w:rPr>
              <w:t>P:peptidyl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proofErr w:type="gramStart"/>
            <w:r w:rsidRPr="00817B80">
              <w:rPr>
                <w:szCs w:val="24"/>
              </w:rPr>
              <w:t>C:GO</w:t>
            </w:r>
            <w:proofErr w:type="gramEnd"/>
            <w:r w:rsidRPr="00817B80">
              <w:rPr>
                <w:szCs w:val="24"/>
              </w:rPr>
              <w:t>:0016021</w:t>
            </w:r>
          </w:p>
        </w:tc>
        <w:tc>
          <w:tcPr>
            <w:tcW w:w="5068" w:type="dxa"/>
            <w:noWrap/>
            <w:hideMark/>
          </w:tcPr>
          <w:p w14:paraId="18657C57" w14:textId="77777777" w:rsidR="004934D2" w:rsidRPr="00817B80" w:rsidRDefault="004934D2" w:rsidP="00D21F61">
            <w:pPr>
              <w:spacing w:line="360" w:lineRule="auto"/>
              <w:rPr>
                <w:szCs w:val="24"/>
              </w:rPr>
            </w:pPr>
            <w:proofErr w:type="gramStart"/>
            <w:r w:rsidRPr="00817B80">
              <w:rPr>
                <w:szCs w:val="24"/>
              </w:rPr>
              <w:t>C:integral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proofErr w:type="gramStart"/>
            <w:r w:rsidRPr="00817B80">
              <w:rPr>
                <w:szCs w:val="24"/>
              </w:rPr>
              <w:t>F:GO</w:t>
            </w:r>
            <w:proofErr w:type="gramEnd"/>
            <w:r w:rsidRPr="00817B80">
              <w:rPr>
                <w:szCs w:val="24"/>
              </w:rPr>
              <w:t>:0008080</w:t>
            </w:r>
          </w:p>
        </w:tc>
        <w:tc>
          <w:tcPr>
            <w:tcW w:w="5068" w:type="dxa"/>
            <w:noWrap/>
            <w:hideMark/>
          </w:tcPr>
          <w:p w14:paraId="402CB3DE" w14:textId="77777777" w:rsidR="004934D2" w:rsidRPr="00817B80" w:rsidRDefault="004934D2" w:rsidP="00D21F61">
            <w:pPr>
              <w:spacing w:line="360" w:lineRule="auto"/>
              <w:rPr>
                <w:szCs w:val="24"/>
              </w:rPr>
            </w:pPr>
            <w:proofErr w:type="gramStart"/>
            <w:r w:rsidRPr="00817B80">
              <w:rPr>
                <w:szCs w:val="24"/>
              </w:rPr>
              <w:t>F:N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lastRenderedPageBreak/>
              <w:t>OG_1327</w:t>
            </w:r>
          </w:p>
        </w:tc>
        <w:tc>
          <w:tcPr>
            <w:tcW w:w="1843" w:type="dxa"/>
            <w:noWrap/>
            <w:hideMark/>
          </w:tcPr>
          <w:p w14:paraId="3B0189A9" w14:textId="77777777" w:rsidR="004934D2" w:rsidRPr="000F14C6" w:rsidRDefault="004934D2" w:rsidP="00D21F61">
            <w:pPr>
              <w:spacing w:line="360" w:lineRule="auto"/>
              <w:rPr>
                <w:szCs w:val="24"/>
              </w:rPr>
            </w:pPr>
            <w:proofErr w:type="gramStart"/>
            <w:r w:rsidRPr="000F14C6">
              <w:rPr>
                <w:szCs w:val="24"/>
              </w:rPr>
              <w:t>C:GO</w:t>
            </w:r>
            <w:proofErr w:type="gramEnd"/>
            <w:r w:rsidRPr="000F14C6">
              <w:rPr>
                <w:szCs w:val="24"/>
              </w:rPr>
              <w:t>:0005643</w:t>
            </w:r>
          </w:p>
        </w:tc>
        <w:tc>
          <w:tcPr>
            <w:tcW w:w="5068" w:type="dxa"/>
            <w:noWrap/>
            <w:hideMark/>
          </w:tcPr>
          <w:p w14:paraId="450AF8FA" w14:textId="77777777" w:rsidR="004934D2" w:rsidRPr="000F14C6" w:rsidRDefault="004934D2" w:rsidP="00D21F61">
            <w:pPr>
              <w:spacing w:line="360" w:lineRule="auto"/>
              <w:rPr>
                <w:szCs w:val="24"/>
              </w:rPr>
            </w:pPr>
            <w:proofErr w:type="gramStart"/>
            <w:r w:rsidRPr="000F14C6">
              <w:rPr>
                <w:szCs w:val="24"/>
              </w:rPr>
              <w:t>C:nuclear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proofErr w:type="gramStart"/>
            <w:r w:rsidRPr="000F14C6">
              <w:rPr>
                <w:szCs w:val="24"/>
              </w:rPr>
              <w:t>P:GO</w:t>
            </w:r>
            <w:proofErr w:type="gramEnd"/>
            <w:r w:rsidRPr="000F14C6">
              <w:rPr>
                <w:szCs w:val="24"/>
              </w:rPr>
              <w:t>:0016973</w:t>
            </w:r>
          </w:p>
        </w:tc>
        <w:tc>
          <w:tcPr>
            <w:tcW w:w="5068" w:type="dxa"/>
            <w:noWrap/>
            <w:hideMark/>
          </w:tcPr>
          <w:p w14:paraId="3FC5ECE4" w14:textId="77777777" w:rsidR="004934D2" w:rsidRPr="000F14C6" w:rsidRDefault="004934D2" w:rsidP="00D21F61">
            <w:pPr>
              <w:spacing w:line="360" w:lineRule="auto"/>
              <w:rPr>
                <w:szCs w:val="24"/>
              </w:rPr>
            </w:pPr>
            <w:proofErr w:type="gramStart"/>
            <w:r w:rsidRPr="000F14C6">
              <w:rPr>
                <w:szCs w:val="24"/>
              </w:rPr>
              <w:t>P:poly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proofErr w:type="gramStart"/>
            <w:r w:rsidRPr="000F14C6">
              <w:rPr>
                <w:szCs w:val="24"/>
              </w:rPr>
              <w:t>C:GO</w:t>
            </w:r>
            <w:proofErr w:type="gramEnd"/>
            <w:r w:rsidRPr="000F14C6">
              <w:rPr>
                <w:szCs w:val="24"/>
              </w:rPr>
              <w:t>:0016020</w:t>
            </w:r>
          </w:p>
        </w:tc>
        <w:tc>
          <w:tcPr>
            <w:tcW w:w="5068" w:type="dxa"/>
            <w:noWrap/>
            <w:hideMark/>
          </w:tcPr>
          <w:p w14:paraId="21D485F7" w14:textId="77777777" w:rsidR="004934D2" w:rsidRPr="000F14C6" w:rsidRDefault="004934D2" w:rsidP="00D21F61">
            <w:pPr>
              <w:spacing w:line="360" w:lineRule="auto"/>
              <w:rPr>
                <w:szCs w:val="24"/>
              </w:rPr>
            </w:pPr>
            <w:proofErr w:type="gramStart"/>
            <w:r w:rsidRPr="000F14C6">
              <w:rPr>
                <w:szCs w:val="24"/>
              </w:rPr>
              <w:t>C:membrane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proofErr w:type="gramStart"/>
            <w:r w:rsidRPr="000F14C6">
              <w:rPr>
                <w:szCs w:val="24"/>
              </w:rPr>
              <w:t>P:GO</w:t>
            </w:r>
            <w:proofErr w:type="gramEnd"/>
            <w:r w:rsidRPr="000F14C6">
              <w:rPr>
                <w:szCs w:val="24"/>
              </w:rPr>
              <w:t>:0016192</w:t>
            </w:r>
          </w:p>
        </w:tc>
        <w:tc>
          <w:tcPr>
            <w:tcW w:w="5068" w:type="dxa"/>
            <w:noWrap/>
            <w:hideMark/>
          </w:tcPr>
          <w:p w14:paraId="112AD5D9" w14:textId="77777777" w:rsidR="004934D2" w:rsidRPr="000F14C6" w:rsidRDefault="004934D2" w:rsidP="00D21F61">
            <w:pPr>
              <w:spacing w:line="360" w:lineRule="auto"/>
              <w:rPr>
                <w:szCs w:val="24"/>
              </w:rPr>
            </w:pPr>
            <w:proofErr w:type="gramStart"/>
            <w:r w:rsidRPr="000F14C6">
              <w:rPr>
                <w:szCs w:val="24"/>
              </w:rPr>
              <w:t>P:vesicle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proofErr w:type="gramStart"/>
            <w:r w:rsidRPr="000F14C6">
              <w:rPr>
                <w:szCs w:val="24"/>
              </w:rPr>
              <w:t>F:GO</w:t>
            </w:r>
            <w:proofErr w:type="gramEnd"/>
            <w:r w:rsidRPr="000F14C6">
              <w:rPr>
                <w:szCs w:val="24"/>
              </w:rPr>
              <w:t>:0005515</w:t>
            </w:r>
          </w:p>
        </w:tc>
        <w:tc>
          <w:tcPr>
            <w:tcW w:w="5068" w:type="dxa"/>
            <w:noWrap/>
            <w:hideMark/>
          </w:tcPr>
          <w:p w14:paraId="440A7BD7" w14:textId="77777777" w:rsidR="004934D2" w:rsidRPr="000F14C6" w:rsidRDefault="004934D2" w:rsidP="00D21F61">
            <w:pPr>
              <w:spacing w:line="360" w:lineRule="auto"/>
              <w:rPr>
                <w:szCs w:val="24"/>
              </w:rPr>
            </w:pPr>
            <w:proofErr w:type="gramStart"/>
            <w:r w:rsidRPr="000F14C6">
              <w:rPr>
                <w:szCs w:val="24"/>
              </w:rPr>
              <w:t>F:protein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proofErr w:type="gramStart"/>
            <w:r w:rsidRPr="000F14C6">
              <w:rPr>
                <w:szCs w:val="24"/>
              </w:rPr>
              <w:t>F:GO</w:t>
            </w:r>
            <w:proofErr w:type="gramEnd"/>
            <w:r w:rsidRPr="000F14C6">
              <w:rPr>
                <w:szCs w:val="24"/>
              </w:rPr>
              <w:t>:0004672</w:t>
            </w:r>
          </w:p>
        </w:tc>
        <w:tc>
          <w:tcPr>
            <w:tcW w:w="5068" w:type="dxa"/>
            <w:noWrap/>
            <w:hideMark/>
          </w:tcPr>
          <w:p w14:paraId="1371D459" w14:textId="77777777" w:rsidR="004934D2" w:rsidRPr="000F14C6" w:rsidRDefault="004934D2" w:rsidP="00D21F61">
            <w:pPr>
              <w:spacing w:line="360" w:lineRule="auto"/>
              <w:rPr>
                <w:szCs w:val="24"/>
              </w:rPr>
            </w:pPr>
            <w:proofErr w:type="gramStart"/>
            <w:r w:rsidRPr="000F14C6">
              <w:rPr>
                <w:szCs w:val="24"/>
              </w:rPr>
              <w:t>F:protein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proofErr w:type="gramStart"/>
            <w:r w:rsidRPr="000F14C6">
              <w:rPr>
                <w:szCs w:val="24"/>
              </w:rPr>
              <w:t>F:GO</w:t>
            </w:r>
            <w:proofErr w:type="gramEnd"/>
            <w:r w:rsidRPr="000F14C6">
              <w:rPr>
                <w:szCs w:val="24"/>
              </w:rPr>
              <w:t>:0005524</w:t>
            </w:r>
          </w:p>
        </w:tc>
        <w:tc>
          <w:tcPr>
            <w:tcW w:w="5068" w:type="dxa"/>
            <w:noWrap/>
            <w:hideMark/>
          </w:tcPr>
          <w:p w14:paraId="271877DF" w14:textId="77777777" w:rsidR="004934D2" w:rsidRPr="000F14C6" w:rsidRDefault="004934D2" w:rsidP="00D21F61">
            <w:pPr>
              <w:spacing w:line="360" w:lineRule="auto"/>
              <w:rPr>
                <w:szCs w:val="24"/>
              </w:rPr>
            </w:pPr>
            <w:proofErr w:type="gramStart"/>
            <w:r w:rsidRPr="000F14C6">
              <w:rPr>
                <w:szCs w:val="24"/>
              </w:rPr>
              <w:t>F:ATP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proofErr w:type="gramStart"/>
            <w:r w:rsidRPr="000F14C6">
              <w:rPr>
                <w:szCs w:val="24"/>
              </w:rPr>
              <w:t>P:GO</w:t>
            </w:r>
            <w:proofErr w:type="gramEnd"/>
            <w:r w:rsidRPr="000F14C6">
              <w:rPr>
                <w:szCs w:val="24"/>
              </w:rPr>
              <w:t>:0006468</w:t>
            </w:r>
          </w:p>
        </w:tc>
        <w:tc>
          <w:tcPr>
            <w:tcW w:w="5068" w:type="dxa"/>
            <w:noWrap/>
            <w:hideMark/>
          </w:tcPr>
          <w:p w14:paraId="4B7E368B" w14:textId="77777777" w:rsidR="004934D2" w:rsidRPr="000F14C6" w:rsidRDefault="004934D2" w:rsidP="00D21F61">
            <w:pPr>
              <w:spacing w:line="360" w:lineRule="auto"/>
              <w:rPr>
                <w:szCs w:val="24"/>
              </w:rPr>
            </w:pPr>
            <w:proofErr w:type="gramStart"/>
            <w:r w:rsidRPr="000F14C6">
              <w:rPr>
                <w:szCs w:val="24"/>
              </w:rPr>
              <w:t>P:protein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proofErr w:type="gramStart"/>
            <w:r w:rsidRPr="000F14C6">
              <w:rPr>
                <w:szCs w:val="24"/>
              </w:rPr>
              <w:t>F:GO</w:t>
            </w:r>
            <w:proofErr w:type="gramEnd"/>
            <w:r w:rsidRPr="000F14C6">
              <w:rPr>
                <w:szCs w:val="24"/>
              </w:rPr>
              <w:t>:0005515</w:t>
            </w:r>
          </w:p>
        </w:tc>
        <w:tc>
          <w:tcPr>
            <w:tcW w:w="5068" w:type="dxa"/>
            <w:noWrap/>
            <w:hideMark/>
          </w:tcPr>
          <w:p w14:paraId="26F9AA21" w14:textId="77777777" w:rsidR="004934D2" w:rsidRPr="000F14C6" w:rsidRDefault="004934D2" w:rsidP="00D21F61">
            <w:pPr>
              <w:spacing w:line="360" w:lineRule="auto"/>
              <w:rPr>
                <w:szCs w:val="24"/>
              </w:rPr>
            </w:pPr>
            <w:proofErr w:type="gramStart"/>
            <w:r w:rsidRPr="000F14C6">
              <w:rPr>
                <w:szCs w:val="24"/>
              </w:rPr>
              <w:t>F:protein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proofErr w:type="gramStart"/>
            <w:r w:rsidRPr="000F14C6">
              <w:rPr>
                <w:szCs w:val="24"/>
              </w:rPr>
              <w:t>F:GO</w:t>
            </w:r>
            <w:proofErr w:type="gramEnd"/>
            <w:r w:rsidRPr="000F14C6">
              <w:rPr>
                <w:szCs w:val="24"/>
              </w:rPr>
              <w:t>:0005524</w:t>
            </w:r>
          </w:p>
        </w:tc>
        <w:tc>
          <w:tcPr>
            <w:tcW w:w="5068" w:type="dxa"/>
            <w:noWrap/>
            <w:hideMark/>
          </w:tcPr>
          <w:p w14:paraId="275B6801" w14:textId="77777777" w:rsidR="004934D2" w:rsidRPr="000F14C6" w:rsidRDefault="004934D2" w:rsidP="00D21F61">
            <w:pPr>
              <w:spacing w:line="360" w:lineRule="auto"/>
              <w:rPr>
                <w:szCs w:val="24"/>
              </w:rPr>
            </w:pPr>
            <w:proofErr w:type="gramStart"/>
            <w:r w:rsidRPr="000F14C6">
              <w:rPr>
                <w:szCs w:val="24"/>
              </w:rPr>
              <w:t>F:ATP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proofErr w:type="gramStart"/>
            <w:r w:rsidRPr="000F14C6">
              <w:rPr>
                <w:szCs w:val="24"/>
              </w:rPr>
              <w:t>F:GO</w:t>
            </w:r>
            <w:proofErr w:type="gramEnd"/>
            <w:r w:rsidRPr="000F14C6">
              <w:rPr>
                <w:szCs w:val="24"/>
              </w:rPr>
              <w:t>:0016881</w:t>
            </w:r>
          </w:p>
        </w:tc>
        <w:tc>
          <w:tcPr>
            <w:tcW w:w="5068" w:type="dxa"/>
            <w:noWrap/>
            <w:hideMark/>
          </w:tcPr>
          <w:p w14:paraId="6D47D32D" w14:textId="77777777" w:rsidR="004934D2" w:rsidRPr="000F14C6" w:rsidRDefault="004934D2" w:rsidP="00D21F61">
            <w:pPr>
              <w:spacing w:line="360" w:lineRule="auto"/>
              <w:rPr>
                <w:szCs w:val="24"/>
              </w:rPr>
            </w:pPr>
            <w:proofErr w:type="gramStart"/>
            <w:r w:rsidRPr="000F14C6">
              <w:rPr>
                <w:szCs w:val="24"/>
              </w:rPr>
              <w:t>F:acid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proofErr w:type="gramStart"/>
            <w:r w:rsidRPr="000F14C6">
              <w:rPr>
                <w:szCs w:val="24"/>
              </w:rPr>
              <w:t>P:GO</w:t>
            </w:r>
            <w:proofErr w:type="gramEnd"/>
            <w:r w:rsidRPr="000F14C6">
              <w:rPr>
                <w:szCs w:val="24"/>
              </w:rPr>
              <w:t>:0045116</w:t>
            </w:r>
          </w:p>
        </w:tc>
        <w:tc>
          <w:tcPr>
            <w:tcW w:w="5068" w:type="dxa"/>
            <w:noWrap/>
            <w:hideMark/>
          </w:tcPr>
          <w:p w14:paraId="4252D80C" w14:textId="77777777" w:rsidR="004934D2" w:rsidRPr="000F14C6" w:rsidRDefault="004934D2" w:rsidP="00D21F61">
            <w:pPr>
              <w:spacing w:line="360" w:lineRule="auto"/>
              <w:rPr>
                <w:szCs w:val="24"/>
              </w:rPr>
            </w:pPr>
            <w:proofErr w:type="gramStart"/>
            <w:r w:rsidRPr="000F14C6">
              <w:rPr>
                <w:szCs w:val="24"/>
              </w:rPr>
              <w:t>P:protein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proofErr w:type="gramStart"/>
            <w:r w:rsidRPr="00817B80">
              <w:rPr>
                <w:szCs w:val="24"/>
              </w:rPr>
              <w:t>C:GO</w:t>
            </w:r>
            <w:proofErr w:type="gramEnd"/>
            <w:r w:rsidRPr="00817B80">
              <w:rPr>
                <w:szCs w:val="24"/>
              </w:rPr>
              <w:t>:0016020</w:t>
            </w:r>
          </w:p>
        </w:tc>
        <w:tc>
          <w:tcPr>
            <w:tcW w:w="5068" w:type="dxa"/>
            <w:noWrap/>
            <w:hideMark/>
          </w:tcPr>
          <w:p w14:paraId="422D6D06" w14:textId="77777777" w:rsidR="004934D2" w:rsidRPr="00817B80" w:rsidRDefault="004934D2" w:rsidP="00D21F61">
            <w:pPr>
              <w:spacing w:line="360" w:lineRule="auto"/>
              <w:rPr>
                <w:szCs w:val="24"/>
              </w:rPr>
            </w:pPr>
            <w:proofErr w:type="gramStart"/>
            <w:r w:rsidRPr="00817B80">
              <w:rPr>
                <w:szCs w:val="24"/>
              </w:rPr>
              <w:t>C:membrane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proofErr w:type="gramStart"/>
            <w:r w:rsidRPr="00817B80">
              <w:rPr>
                <w:szCs w:val="24"/>
              </w:rPr>
              <w:t>F:GO</w:t>
            </w:r>
            <w:proofErr w:type="gramEnd"/>
            <w:r w:rsidRPr="00817B80">
              <w:rPr>
                <w:szCs w:val="24"/>
              </w:rPr>
              <w:t>:0005515</w:t>
            </w:r>
          </w:p>
        </w:tc>
        <w:tc>
          <w:tcPr>
            <w:tcW w:w="5068" w:type="dxa"/>
            <w:noWrap/>
            <w:hideMark/>
          </w:tcPr>
          <w:p w14:paraId="715A7820" w14:textId="77777777" w:rsidR="004934D2" w:rsidRPr="00817B80" w:rsidRDefault="004934D2" w:rsidP="00D21F61">
            <w:pPr>
              <w:spacing w:line="360" w:lineRule="auto"/>
              <w:rPr>
                <w:szCs w:val="24"/>
              </w:rPr>
            </w:pPr>
            <w:proofErr w:type="gramStart"/>
            <w:r w:rsidRPr="00817B80">
              <w:rPr>
                <w:szCs w:val="24"/>
              </w:rPr>
              <w:t>F:protein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proofErr w:type="gramStart"/>
            <w:r w:rsidRPr="00817B80">
              <w:rPr>
                <w:szCs w:val="24"/>
              </w:rPr>
              <w:t>F:GO</w:t>
            </w:r>
            <w:proofErr w:type="gramEnd"/>
            <w:r w:rsidRPr="00817B80">
              <w:rPr>
                <w:szCs w:val="24"/>
              </w:rPr>
              <w:t>:0005515</w:t>
            </w:r>
          </w:p>
        </w:tc>
        <w:tc>
          <w:tcPr>
            <w:tcW w:w="5068" w:type="dxa"/>
            <w:noWrap/>
            <w:hideMark/>
          </w:tcPr>
          <w:p w14:paraId="29469046" w14:textId="77777777" w:rsidR="004934D2" w:rsidRPr="00817B80" w:rsidRDefault="004934D2" w:rsidP="00D21F61">
            <w:pPr>
              <w:spacing w:line="360" w:lineRule="auto"/>
              <w:rPr>
                <w:szCs w:val="24"/>
              </w:rPr>
            </w:pPr>
            <w:proofErr w:type="gramStart"/>
            <w:r w:rsidRPr="00817B80">
              <w:rPr>
                <w:szCs w:val="24"/>
              </w:rPr>
              <w:t>F:protein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proofErr w:type="gramStart"/>
            <w:r w:rsidRPr="00817B80">
              <w:rPr>
                <w:szCs w:val="24"/>
              </w:rPr>
              <w:t>F:GO</w:t>
            </w:r>
            <w:proofErr w:type="gramEnd"/>
            <w:r w:rsidRPr="00817B80">
              <w:rPr>
                <w:szCs w:val="24"/>
              </w:rPr>
              <w:t>:0005515</w:t>
            </w:r>
          </w:p>
        </w:tc>
        <w:tc>
          <w:tcPr>
            <w:tcW w:w="5068" w:type="dxa"/>
            <w:noWrap/>
            <w:hideMark/>
          </w:tcPr>
          <w:p w14:paraId="4CBF608E" w14:textId="77777777" w:rsidR="004934D2" w:rsidRPr="00817B80" w:rsidRDefault="004934D2" w:rsidP="00D21F61">
            <w:pPr>
              <w:spacing w:line="360" w:lineRule="auto"/>
              <w:rPr>
                <w:szCs w:val="24"/>
              </w:rPr>
            </w:pPr>
            <w:proofErr w:type="gramStart"/>
            <w:r w:rsidRPr="00817B80">
              <w:rPr>
                <w:szCs w:val="24"/>
              </w:rPr>
              <w:t>F:protein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proofErr w:type="gramStart"/>
            <w:r w:rsidRPr="00817B80">
              <w:rPr>
                <w:szCs w:val="24"/>
              </w:rPr>
              <w:t>F:GO</w:t>
            </w:r>
            <w:proofErr w:type="gramEnd"/>
            <w:r w:rsidRPr="00817B80">
              <w:rPr>
                <w:szCs w:val="24"/>
              </w:rPr>
              <w:t>:0003676</w:t>
            </w:r>
          </w:p>
        </w:tc>
        <w:tc>
          <w:tcPr>
            <w:tcW w:w="5068" w:type="dxa"/>
            <w:noWrap/>
            <w:hideMark/>
          </w:tcPr>
          <w:p w14:paraId="25C50F36" w14:textId="77777777" w:rsidR="004934D2" w:rsidRPr="00817B80" w:rsidRDefault="004934D2" w:rsidP="00D21F61">
            <w:pPr>
              <w:spacing w:line="360" w:lineRule="auto"/>
              <w:rPr>
                <w:szCs w:val="24"/>
              </w:rPr>
            </w:pPr>
            <w:proofErr w:type="gramStart"/>
            <w:r w:rsidRPr="00817B80">
              <w:rPr>
                <w:szCs w:val="24"/>
              </w:rPr>
              <w:t>F:nucleic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proofErr w:type="gramStart"/>
            <w:r w:rsidRPr="000F14C6">
              <w:rPr>
                <w:szCs w:val="24"/>
              </w:rPr>
              <w:t>F:GO</w:t>
            </w:r>
            <w:proofErr w:type="gramEnd"/>
            <w:r w:rsidRPr="000F14C6">
              <w:rPr>
                <w:szCs w:val="24"/>
              </w:rPr>
              <w:t>:0015078</w:t>
            </w:r>
          </w:p>
        </w:tc>
        <w:tc>
          <w:tcPr>
            <w:tcW w:w="5068" w:type="dxa"/>
            <w:noWrap/>
            <w:hideMark/>
          </w:tcPr>
          <w:p w14:paraId="02182796" w14:textId="77777777" w:rsidR="004934D2" w:rsidRPr="000F14C6" w:rsidRDefault="004934D2" w:rsidP="00D21F61">
            <w:pPr>
              <w:spacing w:line="360" w:lineRule="auto"/>
              <w:rPr>
                <w:szCs w:val="24"/>
              </w:rPr>
            </w:pPr>
            <w:proofErr w:type="gramStart"/>
            <w:r w:rsidRPr="000F14C6">
              <w:rPr>
                <w:szCs w:val="24"/>
              </w:rPr>
              <w:t>F:proton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proofErr w:type="gramStart"/>
            <w:r w:rsidRPr="000F14C6">
              <w:rPr>
                <w:szCs w:val="24"/>
              </w:rPr>
              <w:t>P:GO</w:t>
            </w:r>
            <w:proofErr w:type="gramEnd"/>
            <w:r w:rsidRPr="000F14C6">
              <w:rPr>
                <w:szCs w:val="24"/>
              </w:rPr>
              <w:t>:0015991</w:t>
            </w:r>
          </w:p>
        </w:tc>
        <w:tc>
          <w:tcPr>
            <w:tcW w:w="5068" w:type="dxa"/>
            <w:noWrap/>
            <w:hideMark/>
          </w:tcPr>
          <w:p w14:paraId="5FAE1C72" w14:textId="77777777" w:rsidR="004934D2" w:rsidRPr="000F14C6" w:rsidRDefault="004934D2" w:rsidP="00D21F61">
            <w:pPr>
              <w:spacing w:line="360" w:lineRule="auto"/>
              <w:rPr>
                <w:szCs w:val="24"/>
              </w:rPr>
            </w:pPr>
            <w:proofErr w:type="gramStart"/>
            <w:r w:rsidRPr="000F14C6">
              <w:rPr>
                <w:szCs w:val="24"/>
              </w:rPr>
              <w:t>P:ATP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proofErr w:type="gramStart"/>
            <w:r w:rsidRPr="000F14C6">
              <w:rPr>
                <w:szCs w:val="24"/>
              </w:rPr>
              <w:t>C:GO</w:t>
            </w:r>
            <w:proofErr w:type="gramEnd"/>
            <w:r w:rsidRPr="000F14C6">
              <w:rPr>
                <w:szCs w:val="24"/>
              </w:rPr>
              <w:t>:0033177</w:t>
            </w:r>
          </w:p>
        </w:tc>
        <w:tc>
          <w:tcPr>
            <w:tcW w:w="5068" w:type="dxa"/>
            <w:noWrap/>
            <w:hideMark/>
          </w:tcPr>
          <w:p w14:paraId="3AC754DE" w14:textId="77777777" w:rsidR="004934D2" w:rsidRPr="000F14C6" w:rsidRDefault="004934D2" w:rsidP="00D21F61">
            <w:pPr>
              <w:spacing w:line="360" w:lineRule="auto"/>
              <w:rPr>
                <w:szCs w:val="24"/>
              </w:rPr>
            </w:pPr>
            <w:proofErr w:type="gramStart"/>
            <w:r w:rsidRPr="000F14C6">
              <w:rPr>
                <w:szCs w:val="24"/>
              </w:rPr>
              <w:t>C:proton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proofErr w:type="gramStart"/>
            <w:r w:rsidRPr="000F14C6">
              <w:rPr>
                <w:szCs w:val="24"/>
              </w:rPr>
              <w:t>C:GO</w:t>
            </w:r>
            <w:proofErr w:type="gramEnd"/>
            <w:r w:rsidRPr="000F14C6">
              <w:rPr>
                <w:szCs w:val="24"/>
              </w:rPr>
              <w:t>:0033179</w:t>
            </w:r>
          </w:p>
        </w:tc>
        <w:tc>
          <w:tcPr>
            <w:tcW w:w="5068" w:type="dxa"/>
            <w:noWrap/>
            <w:hideMark/>
          </w:tcPr>
          <w:p w14:paraId="1A7858EE" w14:textId="77777777" w:rsidR="004934D2" w:rsidRPr="000F14C6" w:rsidRDefault="004934D2" w:rsidP="00D21F61">
            <w:pPr>
              <w:spacing w:line="360" w:lineRule="auto"/>
              <w:rPr>
                <w:szCs w:val="24"/>
              </w:rPr>
            </w:pPr>
            <w:proofErr w:type="gramStart"/>
            <w:r w:rsidRPr="000F14C6">
              <w:rPr>
                <w:szCs w:val="24"/>
              </w:rPr>
              <w:t>C:proton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proofErr w:type="gramStart"/>
            <w:r w:rsidRPr="000F14C6">
              <w:rPr>
                <w:szCs w:val="24"/>
              </w:rPr>
              <w:t>F:GO</w:t>
            </w:r>
            <w:proofErr w:type="gramEnd"/>
            <w:r w:rsidRPr="000F14C6">
              <w:rPr>
                <w:szCs w:val="24"/>
              </w:rPr>
              <w:t>:0005515</w:t>
            </w:r>
          </w:p>
        </w:tc>
        <w:tc>
          <w:tcPr>
            <w:tcW w:w="5068" w:type="dxa"/>
            <w:noWrap/>
            <w:hideMark/>
          </w:tcPr>
          <w:p w14:paraId="00E21381" w14:textId="77777777" w:rsidR="004934D2" w:rsidRPr="000F14C6" w:rsidRDefault="004934D2" w:rsidP="00D21F61">
            <w:pPr>
              <w:spacing w:line="360" w:lineRule="auto"/>
              <w:rPr>
                <w:szCs w:val="24"/>
              </w:rPr>
            </w:pPr>
            <w:proofErr w:type="gramStart"/>
            <w:r w:rsidRPr="000F14C6">
              <w:rPr>
                <w:szCs w:val="24"/>
              </w:rPr>
              <w:t>F:protein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proofErr w:type="gramStart"/>
            <w:r w:rsidRPr="000F14C6">
              <w:rPr>
                <w:szCs w:val="24"/>
              </w:rPr>
              <w:t>F:GO</w:t>
            </w:r>
            <w:proofErr w:type="gramEnd"/>
            <w:r w:rsidRPr="000F14C6">
              <w:rPr>
                <w:szCs w:val="24"/>
              </w:rPr>
              <w:t>:0005515</w:t>
            </w:r>
          </w:p>
        </w:tc>
        <w:tc>
          <w:tcPr>
            <w:tcW w:w="5068" w:type="dxa"/>
            <w:noWrap/>
            <w:hideMark/>
          </w:tcPr>
          <w:p w14:paraId="634273A5" w14:textId="77777777" w:rsidR="004934D2" w:rsidRPr="000F14C6" w:rsidRDefault="004934D2" w:rsidP="00D21F61">
            <w:pPr>
              <w:spacing w:line="360" w:lineRule="auto"/>
              <w:rPr>
                <w:szCs w:val="24"/>
              </w:rPr>
            </w:pPr>
            <w:proofErr w:type="gramStart"/>
            <w:r w:rsidRPr="000F14C6">
              <w:rPr>
                <w:szCs w:val="24"/>
              </w:rPr>
              <w:t>F:protein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proofErr w:type="gramStart"/>
            <w:r w:rsidRPr="000F14C6">
              <w:rPr>
                <w:szCs w:val="24"/>
              </w:rPr>
              <w:t>P:GO</w:t>
            </w:r>
            <w:proofErr w:type="gramEnd"/>
            <w:r w:rsidRPr="000F14C6">
              <w:rPr>
                <w:szCs w:val="24"/>
              </w:rPr>
              <w:t>:0006364</w:t>
            </w:r>
          </w:p>
        </w:tc>
        <w:tc>
          <w:tcPr>
            <w:tcW w:w="5068" w:type="dxa"/>
            <w:noWrap/>
            <w:hideMark/>
          </w:tcPr>
          <w:p w14:paraId="0E6FB092" w14:textId="77777777" w:rsidR="004934D2" w:rsidRPr="000F14C6" w:rsidRDefault="004934D2" w:rsidP="00D21F61">
            <w:pPr>
              <w:spacing w:line="360" w:lineRule="auto"/>
              <w:rPr>
                <w:szCs w:val="24"/>
              </w:rPr>
            </w:pPr>
            <w:proofErr w:type="gramStart"/>
            <w:r w:rsidRPr="000F14C6">
              <w:rPr>
                <w:szCs w:val="24"/>
              </w:rPr>
              <w:t>P:rRNA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proofErr w:type="gramStart"/>
            <w:r w:rsidRPr="000F14C6">
              <w:rPr>
                <w:szCs w:val="24"/>
              </w:rPr>
              <w:t>P:GO</w:t>
            </w:r>
            <w:proofErr w:type="gramEnd"/>
            <w:r w:rsidRPr="000F14C6">
              <w:rPr>
                <w:szCs w:val="24"/>
              </w:rPr>
              <w:t>:0008033</w:t>
            </w:r>
          </w:p>
        </w:tc>
        <w:tc>
          <w:tcPr>
            <w:tcW w:w="5068" w:type="dxa"/>
            <w:noWrap/>
            <w:hideMark/>
          </w:tcPr>
          <w:p w14:paraId="41804AC5" w14:textId="77777777" w:rsidR="004934D2" w:rsidRPr="000F14C6" w:rsidRDefault="004934D2" w:rsidP="00D21F61">
            <w:pPr>
              <w:spacing w:line="360" w:lineRule="auto"/>
              <w:rPr>
                <w:szCs w:val="24"/>
              </w:rPr>
            </w:pPr>
            <w:proofErr w:type="gramStart"/>
            <w:r w:rsidRPr="000F14C6">
              <w:rPr>
                <w:szCs w:val="24"/>
              </w:rPr>
              <w:t>P:tRNA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956134">
      <w:pPr>
        <w:pStyle w:val="Caption"/>
        <w:keepNext/>
      </w:pPr>
      <w:bookmarkStart w:id="216" w:name="_Ref383964119"/>
      <w:r>
        <w:lastRenderedPageBreak/>
        <w:t xml:space="preserve">Table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Table \* ARABIC \s 1 </w:instrText>
      </w:r>
      <w:r>
        <w:fldChar w:fldCharType="separate"/>
      </w:r>
      <w:r w:rsidR="002467B0">
        <w:rPr>
          <w:noProof/>
        </w:rPr>
        <w:t>7</w:t>
      </w:r>
      <w:r>
        <w:fldChar w:fldCharType="end"/>
      </w:r>
      <w:bookmarkEnd w:id="216"/>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76636F">
      <w:pPr>
        <w:pStyle w:val="Caption"/>
        <w:keepNext/>
      </w:pPr>
      <w:bookmarkStart w:id="217" w:name="_Ref384394557"/>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8</w:t>
      </w:r>
      <w:r w:rsidR="009F5610">
        <w:fldChar w:fldCharType="end"/>
      </w:r>
      <w:bookmarkEnd w:id="217"/>
      <w:r>
        <w:t>: Annotated microsporidia proteins for PDH complex, trehalose sy</w:t>
      </w:r>
      <w:r w:rsidR="000014E9">
        <w:t>n</w:t>
      </w:r>
      <w:r>
        <w:t>thesis and degradation and NTT proteins.</w:t>
      </w:r>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108F7F29" w14:textId="6EF2C2DF" w:rsidR="006A7541" w:rsidRDefault="006A7541" w:rsidP="008D799A">
      <w:pPr>
        <w:spacing w:after="0" w:line="360" w:lineRule="auto"/>
        <w:rPr>
          <w:szCs w:val="24"/>
        </w:rPr>
      </w:pPr>
      <w:r w:rsidRPr="006A7541">
        <w:rPr>
          <w:szCs w:val="24"/>
          <w:highlight w:val="yellow"/>
        </w:rPr>
        <w:lastRenderedPageBreak/>
        <w:t>Figures</w:t>
      </w:r>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lang w:val="en-GB" w:eastAsia="en-GB"/>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DE79F0B" w:rsidR="005F6E7F" w:rsidRPr="00076E91" w:rsidRDefault="005F6E7F" w:rsidP="005F6E7F">
      <w:pPr>
        <w:pStyle w:val="Caption"/>
        <w:spacing w:after="0" w:line="360" w:lineRule="auto"/>
      </w:pPr>
      <w:bookmarkStart w:id="218" w:name="_Ref37425319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w:t>
      </w:r>
      <w:r w:rsidR="00DC6FC3">
        <w:fldChar w:fldCharType="end"/>
      </w:r>
      <w:bookmarkEnd w:id="218"/>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lang w:val="en-GB" w:eastAsia="en-GB"/>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090EF86" w:rsidR="005B5758" w:rsidRPr="00076E91" w:rsidRDefault="005B5758" w:rsidP="005B5758">
      <w:pPr>
        <w:pStyle w:val="Caption"/>
        <w:spacing w:after="0" w:line="360" w:lineRule="auto"/>
        <w:rPr>
          <w:u w:val="single"/>
        </w:rPr>
      </w:pPr>
      <w:bookmarkStart w:id="219" w:name="_Ref374250743"/>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w:t>
      </w:r>
      <w:r w:rsidR="00DC6FC3">
        <w:fldChar w:fldCharType="end"/>
      </w:r>
      <w:bookmarkEnd w:id="219"/>
      <w:r w:rsidRPr="00076E91">
        <w:t>: Phylogenetic profile of 44 HamFAS-only proteins that annotated based on archaea and bacterial orthologs.</w:t>
      </w:r>
    </w:p>
    <w:p w14:paraId="197521D5" w14:textId="77777777" w:rsidR="005B5758" w:rsidRPr="00076E91" w:rsidRDefault="005B5758" w:rsidP="005B5758">
      <w:pPr>
        <w:keepNext/>
        <w:spacing w:after="0" w:line="360" w:lineRule="auto"/>
        <w:rPr>
          <w:szCs w:val="24"/>
        </w:rPr>
      </w:pPr>
      <w:r w:rsidRPr="00076E91">
        <w:rPr>
          <w:rFonts w:cs="Helvetica"/>
          <w:noProof/>
          <w:szCs w:val="24"/>
          <w:lang w:val="en-GB" w:eastAsia="en-GB"/>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51EF4A" w:rsidR="005B5758" w:rsidRPr="00076E91" w:rsidRDefault="005B5758" w:rsidP="005B5758">
      <w:pPr>
        <w:pStyle w:val="Caption"/>
        <w:spacing w:after="0" w:line="360" w:lineRule="auto"/>
        <w:rPr>
          <w:u w:val="single"/>
        </w:rPr>
      </w:pPr>
      <w:bookmarkStart w:id="220" w:name="_Ref37425074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w:t>
      </w:r>
      <w:r w:rsidR="00DC6FC3">
        <w:fldChar w:fldCharType="end"/>
      </w:r>
      <w:bookmarkEnd w:id="220"/>
      <w:r w:rsidRPr="00076E91">
        <w:t>: Phylogenetic profile of 12 un-annotated proteins that annotated by HamFAS and at least one other approach (BlastKOALA and/or KAAS), where their annotations originate from archaea or bacteria reference taxa.</w:t>
      </w:r>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lang w:val="en-GB" w:eastAsia="en-GB"/>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3C098C89" w14:textId="6D067E6E" w:rsidR="00FA7EC7" w:rsidRDefault="007A3836" w:rsidP="007A3836">
      <w:pPr>
        <w:pStyle w:val="Caption"/>
        <w:jc w:val="both"/>
      </w:pPr>
      <w:bookmarkStart w:id="221" w:name="_Ref384395857"/>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w:t>
      </w:r>
      <w:r w:rsidR="00DC6FC3">
        <w:fldChar w:fldCharType="end"/>
      </w:r>
      <w:bookmarkEnd w:id="221"/>
      <w:r>
        <w:t xml:space="preserve">: </w:t>
      </w:r>
      <w:r w:rsidR="00367F93">
        <w:t>(</w:t>
      </w:r>
      <w:r w:rsidR="00367F93" w:rsidRPr="00367F93">
        <w:rPr>
          <w:highlight w:val="yellow"/>
        </w:rPr>
        <w:t>REDRAW</w:t>
      </w:r>
      <w:r w:rsidR="00367F93">
        <w:t xml:space="preserve">) </w:t>
      </w:r>
      <w:r>
        <w:t xml:space="preserve">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lang w:val="en-GB" w:eastAsia="en-GB"/>
        </w:rPr>
        <w:lastRenderedPageBreak/>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55613909" w14:textId="06FA2D12" w:rsidR="00FA7EC7" w:rsidRDefault="00C13985" w:rsidP="00C13985">
      <w:pPr>
        <w:pStyle w:val="Caption"/>
        <w:jc w:val="both"/>
      </w:pPr>
      <w:bookmarkStart w:id="222" w:name="_Ref384395862"/>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5</w:t>
      </w:r>
      <w:r w:rsidR="00DC6FC3">
        <w:fldChar w:fldCharType="end"/>
      </w:r>
      <w:bookmarkEnd w:id="222"/>
      <w:r>
        <w:t xml:space="preserve">: </w:t>
      </w:r>
      <w:r w:rsidR="00367F93">
        <w:t>(</w:t>
      </w:r>
      <w:r w:rsidR="00367F93" w:rsidRPr="00367F93">
        <w:rPr>
          <w:highlight w:val="yellow"/>
        </w:rPr>
        <w:t>REDRAW</w:t>
      </w:r>
      <w:r w:rsidR="00367F93">
        <w:t xml:space="preserve">) </w:t>
      </w:r>
      <w:r>
        <w:t xml:space="preserve">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lang w:val="en-GB" w:eastAsia="en-GB"/>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0DD6033C" w14:textId="5EF33F1C" w:rsidR="00FA7EC7" w:rsidRDefault="0007274F" w:rsidP="0007274F">
      <w:pPr>
        <w:pStyle w:val="Caption"/>
        <w:jc w:val="both"/>
      </w:pPr>
      <w:bookmarkStart w:id="223" w:name="_Ref38439586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6</w:t>
      </w:r>
      <w:r w:rsidR="00DC6FC3">
        <w:fldChar w:fldCharType="end"/>
      </w:r>
      <w:bookmarkEnd w:id="223"/>
      <w:r>
        <w:t xml:space="preserve">: </w:t>
      </w:r>
      <w:r w:rsidR="00367F93">
        <w:t>(</w:t>
      </w:r>
      <w:r w:rsidR="00367F93" w:rsidRPr="00367F93">
        <w:rPr>
          <w:highlight w:val="yellow"/>
        </w:rPr>
        <w:t>REDRAW</w:t>
      </w:r>
      <w:r w:rsidR="00367F93">
        <w:t xml:space="preserve">) </w:t>
      </w:r>
      <w:r>
        <w:t>Inositol phosphate metabolism for HamFAS annotated yeast proteins. Green highlighted boxes are yeast proteins already present in the KEGG database. Red boxes are complementary proteins from the HamFAS-only annotation. The pathway scheme was obtained from KEGG.</w:t>
      </w:r>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lang w:val="en-GB" w:eastAsia="en-GB"/>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805E731" w:rsidR="00FA7EC7" w:rsidRPr="00076E91" w:rsidRDefault="00FA5A52" w:rsidP="00FA5A52">
      <w:pPr>
        <w:pStyle w:val="Caption"/>
        <w:jc w:val="both"/>
        <w:rPr>
          <w:szCs w:val="24"/>
        </w:rPr>
      </w:pPr>
      <w:bookmarkStart w:id="224" w:name="_Ref384395865"/>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7</w:t>
      </w:r>
      <w:r w:rsidR="00DC6FC3">
        <w:fldChar w:fldCharType="end"/>
      </w:r>
      <w:bookmarkEnd w:id="224"/>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lang w:val="en-GB" w:eastAsia="en-GB"/>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2EA5589D" w:rsidR="00386C41" w:rsidRPr="00EF3117" w:rsidRDefault="00386C41" w:rsidP="00EF3117">
      <w:pPr>
        <w:pStyle w:val="Caption"/>
        <w:spacing w:after="0" w:line="360" w:lineRule="auto"/>
      </w:pPr>
      <w:bookmarkStart w:id="225" w:name="_Ref381628048"/>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8</w:t>
      </w:r>
      <w:r w:rsidR="00DC6FC3">
        <w:fldChar w:fldCharType="end"/>
      </w:r>
      <w:bookmarkEnd w:id="225"/>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proofErr w:type="gramStart"/>
      <w:r w:rsidRPr="008C2EF2">
        <w:rPr>
          <w:i/>
        </w:rPr>
        <w:t>E.cuniculi</w:t>
      </w:r>
      <w:proofErr w:type="gramEnd"/>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lang w:val="en-GB" w:eastAsia="en-GB"/>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1">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326B8D21" w:rsidR="00317CE4" w:rsidRDefault="00317CE4" w:rsidP="00317CE4">
      <w:pPr>
        <w:pStyle w:val="Caption"/>
        <w:rPr>
          <w:szCs w:val="24"/>
        </w:rPr>
      </w:pPr>
      <w:bookmarkStart w:id="226" w:name="_Ref38439050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9</w:t>
      </w:r>
      <w:r w:rsidR="00DC6FC3">
        <w:fldChar w:fldCharType="end"/>
      </w:r>
      <w:bookmarkEnd w:id="226"/>
      <w:r>
        <w:t>: Scheme of some possible amino acid metabolisms in the microsporidian LCA. Red arrows indicate reactions that could be found only in the LCA, while solid black arrows are the one present in both LCA and extant microsporidia. Dashed black arrows are missing reactions.</w:t>
      </w:r>
    </w:p>
    <w:p w14:paraId="79831760" w14:textId="77777777" w:rsidR="00317CE4" w:rsidRDefault="00317CE4" w:rsidP="00317CE4">
      <w:pPr>
        <w:keepNext/>
        <w:spacing w:after="0" w:line="360" w:lineRule="auto"/>
      </w:pPr>
      <w:r>
        <w:rPr>
          <w:noProof/>
          <w:szCs w:val="24"/>
          <w:lang w:val="en-GB" w:eastAsia="en-GB"/>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2">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08E902A1" w:rsidR="00317CE4" w:rsidRDefault="00317CE4" w:rsidP="00317CE4">
      <w:pPr>
        <w:pStyle w:val="Caption"/>
      </w:pPr>
      <w:bookmarkStart w:id="227" w:name="_Ref38439051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10</w:t>
      </w:r>
      <w:r w:rsidR="00DC6FC3">
        <w:fldChar w:fldCharType="end"/>
      </w:r>
      <w:bookmarkEnd w:id="227"/>
      <w:r>
        <w:t>: Scheme of glycerophospholipid metabolism in the microsporidia LCA. Red arrows indicate reactions that could be found only in the LCA, while solid black arrows are the one present in both LCA and extant microsporidia.</w:t>
      </w: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lang w:val="en-GB" w:eastAsia="en-GB"/>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38B5F6E" w:rsidR="00317CE4" w:rsidRDefault="00317CE4" w:rsidP="00317CE4">
      <w:pPr>
        <w:pStyle w:val="Caption"/>
      </w:pPr>
      <w:bookmarkStart w:id="228" w:name="_Ref384391787"/>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11</w:t>
      </w:r>
      <w:r w:rsidR="00DC6FC3">
        <w:fldChar w:fldCharType="end"/>
      </w:r>
      <w:bookmarkEnd w:id="228"/>
      <w:r>
        <w:t xml:space="preserve">: Scheme of homologous recombination in the microsporidian LCA in comparison to 4 extant species. The mapped proteins are highlighted. The order of the color bars in each annotated proteins is: the microsporidia LCA, </w:t>
      </w:r>
      <w:proofErr w:type="gramStart"/>
      <w:r w:rsidRPr="00621811">
        <w:rPr>
          <w:i/>
        </w:rPr>
        <w:t>E.cuniculi</w:t>
      </w:r>
      <w:proofErr w:type="gramEnd"/>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40CE3634" w14:textId="77777777" w:rsidR="00317CE4" w:rsidRDefault="00317CE4" w:rsidP="00317CE4">
      <w:pPr>
        <w:keepNext/>
      </w:pPr>
      <w:r>
        <w:rPr>
          <w:noProof/>
          <w:lang w:val="en-GB" w:eastAsia="en-GB"/>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FF81016" w:rsidR="00317CE4" w:rsidRDefault="00317CE4" w:rsidP="00317CE4">
      <w:pPr>
        <w:pStyle w:val="Caption"/>
      </w:pPr>
      <w:bookmarkStart w:id="229" w:name="_Ref384391789"/>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12</w:t>
      </w:r>
      <w:r w:rsidR="00DC6FC3">
        <w:fldChar w:fldCharType="end"/>
      </w:r>
      <w:bookmarkEnd w:id="229"/>
      <w:r>
        <w:t xml:space="preserve">: Scheme of base excision repair process in the microsporidian LCA in comparison to 4 extant species. The mapped proteins are highlighted. The order of the color bars in each annotated proteins is: the microsporidia LCA, </w:t>
      </w:r>
      <w:proofErr w:type="gramStart"/>
      <w:r w:rsidRPr="00621811">
        <w:rPr>
          <w:i/>
        </w:rPr>
        <w:t>E.cuniculi</w:t>
      </w:r>
      <w:proofErr w:type="gramEnd"/>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6D002382" w14:textId="77777777" w:rsidR="00317CE4" w:rsidRDefault="00317CE4" w:rsidP="00317CE4">
      <w:pPr>
        <w:keepNext/>
      </w:pPr>
      <w:r>
        <w:rPr>
          <w:noProof/>
          <w:lang w:val="en-GB" w:eastAsia="en-GB"/>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395F16C8" w14:textId="16A6F6F6" w:rsidR="00317CE4" w:rsidRDefault="00317CE4" w:rsidP="00317CE4">
      <w:pPr>
        <w:pStyle w:val="Caption"/>
      </w:pPr>
      <w:bookmarkStart w:id="230" w:name="_Ref384391790"/>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13</w:t>
      </w:r>
      <w:r w:rsidR="00DC6FC3">
        <w:fldChar w:fldCharType="end"/>
      </w:r>
      <w:bookmarkEnd w:id="230"/>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proofErr w:type="gramStart"/>
      <w:r w:rsidRPr="00621811">
        <w:rPr>
          <w:i/>
        </w:rPr>
        <w:t>E.cuniculi</w:t>
      </w:r>
      <w:proofErr w:type="gramEnd"/>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21C1FF95" w14:textId="77777777" w:rsidR="00F32283" w:rsidRDefault="00F32283" w:rsidP="008D799A">
      <w:pPr>
        <w:spacing w:after="0" w:line="360" w:lineRule="auto"/>
        <w:rPr>
          <w:szCs w:val="24"/>
        </w:rPr>
      </w:pPr>
    </w:p>
    <w:p w14:paraId="405E113F" w14:textId="77777777" w:rsidR="00DF6079" w:rsidRDefault="00DF6079" w:rsidP="008D799A">
      <w:pPr>
        <w:spacing w:after="0" w:line="360" w:lineRule="auto"/>
        <w:rPr>
          <w:szCs w:val="24"/>
        </w:rPr>
        <w:sectPr w:rsidR="00DF6079" w:rsidSect="00F013CE">
          <w:footnotePr>
            <w:pos w:val="beneathText"/>
          </w:footnotePr>
          <w:endnotePr>
            <w:numFmt w:val="decimal"/>
          </w:endnotePr>
          <w:pgSz w:w="11906" w:h="16838"/>
          <w:pgMar w:top="1418" w:right="1701" w:bottom="851" w:left="1701" w:header="709" w:footer="709" w:gutter="0"/>
          <w:cols w:space="708"/>
          <w:docGrid w:linePitch="360"/>
        </w:sectPr>
      </w:pPr>
    </w:p>
    <w:p w14:paraId="2ABA3196" w14:textId="6AFB28EE" w:rsidR="00F32283" w:rsidRDefault="00F32283" w:rsidP="008D799A">
      <w:pPr>
        <w:spacing w:after="0" w:line="360" w:lineRule="auto"/>
        <w:rPr>
          <w:szCs w:val="24"/>
        </w:rPr>
      </w:pPr>
    </w:p>
    <w:p w14:paraId="65CA48C4" w14:textId="77777777" w:rsidR="00AC6BCC" w:rsidRPr="00AC6BCC" w:rsidRDefault="00F32283" w:rsidP="00AC6BCC">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AC6BCC" w:rsidRPr="00AC6BCC">
        <w:rPr>
          <w:noProof/>
        </w:rPr>
        <w:t xml:space="preserve">Abascal, Federico, Rafael Zardoya, and David Posada. 2005. "ProtTest: Selection of best-fit models of protein evolution."  </w:t>
      </w:r>
      <w:r w:rsidR="00AC6BCC" w:rsidRPr="00AC6BCC">
        <w:rPr>
          <w:i/>
          <w:noProof/>
        </w:rPr>
        <w:t>Bioinformatics</w:t>
      </w:r>
      <w:r w:rsidR="00AC6BCC" w:rsidRPr="00AC6BCC">
        <w:rPr>
          <w:noProof/>
        </w:rPr>
        <w:t xml:space="preserve"> 21:2104-2105. doi: 10.1093/bioinformatics/bti263.</w:t>
      </w:r>
    </w:p>
    <w:p w14:paraId="147EADBA" w14:textId="77777777" w:rsidR="00AC6BCC" w:rsidRPr="00AC6BCC" w:rsidRDefault="00AC6BCC" w:rsidP="00AC6BCC">
      <w:pPr>
        <w:pStyle w:val="EndNoteBibliography"/>
        <w:spacing w:after="0"/>
        <w:ind w:left="720" w:hanging="720"/>
        <w:rPr>
          <w:noProof/>
        </w:rPr>
      </w:pPr>
      <w:r w:rsidRPr="00AC6BCC">
        <w:rPr>
          <w:noProof/>
        </w:rPr>
        <w:t xml:space="preserve">Adams, Melanie A., Michael D. L. Suits, Jimin Zheng, and Zongchao Jia. 2007. "Piecing together the structure–function puzzle: Experiences in structure‐based functional annotation of hypothetical proteins."  </w:t>
      </w:r>
      <w:r w:rsidRPr="00AC6BCC">
        <w:rPr>
          <w:i/>
          <w:noProof/>
        </w:rPr>
        <w:t>PROTEOMICS</w:t>
      </w:r>
      <w:r w:rsidRPr="00AC6BCC">
        <w:rPr>
          <w:noProof/>
        </w:rPr>
        <w:t xml:space="preserve"> 7:2920-2932. doi: 10.1002/pmic.200700099.</w:t>
      </w:r>
    </w:p>
    <w:p w14:paraId="2C80A248" w14:textId="77777777" w:rsidR="00AC6BCC" w:rsidRPr="00AC6BCC" w:rsidRDefault="00AC6BCC" w:rsidP="00AC6BCC">
      <w:pPr>
        <w:pStyle w:val="EndNoteBibliography"/>
        <w:spacing w:after="0"/>
        <w:ind w:left="720" w:hanging="720"/>
        <w:rPr>
          <w:noProof/>
        </w:rPr>
      </w:pPr>
      <w:r w:rsidRPr="00AC6BCC">
        <w:rPr>
          <w:noProof/>
        </w:rPr>
        <w:t xml:space="preserve">Adebali, Ogun, and Igor B. Zhulin. 2017. "Aquerium: a web application for comparative exploration of domain-based protein occurrences on the taxonomically clustered genome tree."  </w:t>
      </w:r>
      <w:r w:rsidRPr="00AC6BCC">
        <w:rPr>
          <w:i/>
          <w:noProof/>
        </w:rPr>
        <w:t>Proteins</w:t>
      </w:r>
      <w:r w:rsidRPr="00AC6BCC">
        <w:rPr>
          <w:noProof/>
        </w:rPr>
        <w:t xml:space="preserve"> 85:72-77. doi: 10.1002/prot.25199.</w:t>
      </w:r>
    </w:p>
    <w:p w14:paraId="1C3373E0" w14:textId="77777777" w:rsidR="00AC6BCC" w:rsidRPr="00AC6BCC" w:rsidRDefault="00AC6BCC" w:rsidP="00AC6BCC">
      <w:pPr>
        <w:pStyle w:val="EndNoteBibliography"/>
        <w:spacing w:after="0"/>
        <w:ind w:left="720" w:hanging="720"/>
        <w:rPr>
          <w:noProof/>
        </w:rPr>
      </w:pPr>
      <w:r w:rsidRPr="00AC6BCC">
        <w:rPr>
          <w:noProof/>
        </w:rPr>
        <w:t xml:space="preserve">Agnew, Philip, JJ Becnel, Dieter Ebert, and Y Michalakis. 2003. "Symbiosis of microsporidia and insects."  </w:t>
      </w:r>
      <w:r w:rsidRPr="00AC6BCC">
        <w:rPr>
          <w:i/>
          <w:noProof/>
        </w:rPr>
        <w:t>Insect Symbiosis. Volume</w:t>
      </w:r>
      <w:r w:rsidRPr="00AC6BCC">
        <w:rPr>
          <w:noProof/>
        </w:rPr>
        <w:t>:145-164.</w:t>
      </w:r>
    </w:p>
    <w:p w14:paraId="0E306221" w14:textId="77777777" w:rsidR="00AC6BCC" w:rsidRPr="00AC6BCC" w:rsidRDefault="00AC6BCC" w:rsidP="00AC6BCC">
      <w:pPr>
        <w:pStyle w:val="EndNoteBibliography"/>
        <w:spacing w:after="0"/>
        <w:ind w:left="720" w:hanging="720"/>
        <w:rPr>
          <w:noProof/>
        </w:rPr>
      </w:pPr>
      <w:r w:rsidRPr="00AC6BCC">
        <w:rPr>
          <w:noProof/>
        </w:rPr>
        <w:t xml:space="preserve">Alam, I., A. Dress, M. Rehmsmeier, and G. Fuellen. 2004. "Comparative homology agreement search: An effective combination of homology-search methods."  </w:t>
      </w:r>
      <w:r w:rsidRPr="00AC6BCC">
        <w:rPr>
          <w:i/>
          <w:noProof/>
        </w:rPr>
        <w:t>Proceedings of the National Academy of Sciences</w:t>
      </w:r>
      <w:r w:rsidRPr="00AC6BCC">
        <w:rPr>
          <w:noProof/>
        </w:rPr>
        <w:t xml:space="preserve"> 101:13814-13819. doi: 10.1073/pnas.0405612101.</w:t>
      </w:r>
    </w:p>
    <w:p w14:paraId="0C0C1B61" w14:textId="77777777" w:rsidR="00AC6BCC" w:rsidRPr="00AC6BCC" w:rsidRDefault="00AC6BCC" w:rsidP="00AC6BCC">
      <w:pPr>
        <w:pStyle w:val="EndNoteBibliography"/>
        <w:spacing w:after="0"/>
        <w:ind w:left="720" w:hanging="720"/>
        <w:rPr>
          <w:noProof/>
        </w:rPr>
      </w:pPr>
      <w:r w:rsidRPr="00AC6BCC">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AC6BCC">
        <w:rPr>
          <w:i/>
          <w:noProof/>
        </w:rPr>
        <w:t>Nature Methods</w:t>
      </w:r>
      <w:r w:rsidRPr="00AC6BCC">
        <w:rPr>
          <w:noProof/>
        </w:rPr>
        <w:t xml:space="preserve"> 13:425-430. doi: 10.1038/nmeth.3830.</w:t>
      </w:r>
    </w:p>
    <w:p w14:paraId="661155D8" w14:textId="77777777" w:rsidR="00AC6BCC" w:rsidRPr="00AC6BCC" w:rsidRDefault="00AC6BCC" w:rsidP="00AC6BCC">
      <w:pPr>
        <w:pStyle w:val="EndNoteBibliography"/>
        <w:spacing w:after="0"/>
        <w:ind w:left="720" w:hanging="720"/>
        <w:rPr>
          <w:noProof/>
        </w:rPr>
      </w:pPr>
      <w:r w:rsidRPr="00AC6BCC">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AC6BCC">
        <w:rPr>
          <w:i/>
          <w:noProof/>
        </w:rPr>
        <w:t>Nucleic Acids Research</w:t>
      </w:r>
      <w:r w:rsidRPr="00AC6BCC">
        <w:rPr>
          <w:noProof/>
        </w:rPr>
        <w:t xml:space="preserve"> 43:D240-D249. doi: 10.1093/nar/gku1158.</w:t>
      </w:r>
    </w:p>
    <w:p w14:paraId="25F14248" w14:textId="77777777" w:rsidR="00AC6BCC" w:rsidRPr="00AC6BCC" w:rsidRDefault="00AC6BCC" w:rsidP="00AC6BCC">
      <w:pPr>
        <w:pStyle w:val="EndNoteBibliography"/>
        <w:spacing w:after="0"/>
        <w:ind w:left="720" w:hanging="720"/>
        <w:rPr>
          <w:noProof/>
        </w:rPr>
      </w:pPr>
      <w:r w:rsidRPr="00AC6BCC">
        <w:rPr>
          <w:noProof/>
        </w:rPr>
        <w:lastRenderedPageBreak/>
        <w:t xml:space="preserve">Altschul, S. F., W. Gish, W. Miller, E. W. Myers, and D. J. Lipman. 1990. "Basic local alignment search tool."  </w:t>
      </w:r>
      <w:r w:rsidRPr="00AC6BCC">
        <w:rPr>
          <w:i/>
          <w:noProof/>
        </w:rPr>
        <w:t>Journal of Molecular Biology</w:t>
      </w:r>
      <w:r w:rsidRPr="00AC6BCC">
        <w:rPr>
          <w:noProof/>
        </w:rPr>
        <w:t xml:space="preserve"> 215:403-410. doi: 10.1016/S0022-2836(05)80360-2.</w:t>
      </w:r>
    </w:p>
    <w:p w14:paraId="36F968D3" w14:textId="77777777" w:rsidR="00AC6BCC" w:rsidRPr="00AC6BCC" w:rsidRDefault="00AC6BCC" w:rsidP="00AC6BCC">
      <w:pPr>
        <w:pStyle w:val="EndNoteBibliography"/>
        <w:spacing w:after="0"/>
        <w:ind w:left="720" w:hanging="720"/>
        <w:rPr>
          <w:noProof/>
        </w:rPr>
      </w:pPr>
      <w:r w:rsidRPr="00AC6BCC">
        <w:rPr>
          <w:noProof/>
        </w:rPr>
        <w:t xml:space="preserve">Apic, Gordana, Julian Gough, and Sarah A Teichmann. 2001. "Domain combinations in archaeal, eubacterial and eukaryotic proteomes."  </w:t>
      </w:r>
      <w:r w:rsidRPr="00AC6BCC">
        <w:rPr>
          <w:i/>
          <w:noProof/>
        </w:rPr>
        <w:t>Journal of Molecular Biology</w:t>
      </w:r>
      <w:r w:rsidRPr="00AC6BCC">
        <w:rPr>
          <w:noProof/>
        </w:rPr>
        <w:t xml:space="preserve"> 310:311-325. doi: 10.1006/jmbi.2001.4776.</w:t>
      </w:r>
    </w:p>
    <w:p w14:paraId="2D986884" w14:textId="77777777" w:rsidR="00AC6BCC" w:rsidRPr="00AC6BCC" w:rsidRDefault="00AC6BCC" w:rsidP="00AC6BCC">
      <w:pPr>
        <w:pStyle w:val="EndNoteBibliography"/>
        <w:spacing w:after="0"/>
        <w:ind w:left="720" w:hanging="720"/>
        <w:rPr>
          <w:noProof/>
        </w:rPr>
      </w:pPr>
      <w:r w:rsidRPr="00AC6BCC">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AC6BCC">
        <w:rPr>
          <w:i/>
          <w:noProof/>
        </w:rPr>
        <w:t>Nature Genetics</w:t>
      </w:r>
      <w:r w:rsidRPr="00AC6BCC">
        <w:rPr>
          <w:noProof/>
        </w:rPr>
        <w:t xml:space="preserve"> 25:25-29. doi: 10.1038/75556.</w:t>
      </w:r>
    </w:p>
    <w:p w14:paraId="1313C1B6" w14:textId="77777777" w:rsidR="00AC6BCC" w:rsidRPr="00AC6BCC" w:rsidRDefault="00AC6BCC" w:rsidP="00AC6BCC">
      <w:pPr>
        <w:pStyle w:val="EndNoteBibliography"/>
        <w:spacing w:after="0"/>
        <w:ind w:left="720" w:hanging="720"/>
        <w:rPr>
          <w:noProof/>
        </w:rPr>
      </w:pPr>
      <w:r w:rsidRPr="00AC6BCC">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AC6BCC">
        <w:rPr>
          <w:i/>
          <w:noProof/>
        </w:rPr>
        <w:t>Nucleic acids research</w:t>
      </w:r>
      <w:r w:rsidRPr="00AC6BCC">
        <w:rPr>
          <w:noProof/>
        </w:rPr>
        <w:t xml:space="preserve"> 39:D612-9. doi: 10.1093/nar/gkq1006.</w:t>
      </w:r>
    </w:p>
    <w:p w14:paraId="7798ABA3" w14:textId="77777777" w:rsidR="00AC6BCC" w:rsidRPr="00AC6BCC" w:rsidRDefault="00AC6BCC" w:rsidP="00AC6BCC">
      <w:pPr>
        <w:pStyle w:val="EndNoteBibliography"/>
        <w:spacing w:after="0"/>
        <w:ind w:left="720" w:hanging="720"/>
        <w:rPr>
          <w:noProof/>
        </w:rPr>
      </w:pPr>
      <w:r w:rsidRPr="00AC6BCC">
        <w:rPr>
          <w:noProof/>
        </w:rPr>
        <w:t xml:space="preserve">Baker, D. 2001. "Protein Structure Prediction and Structural Genomics."  </w:t>
      </w:r>
      <w:r w:rsidRPr="00AC6BCC">
        <w:rPr>
          <w:i/>
          <w:noProof/>
        </w:rPr>
        <w:t>Science</w:t>
      </w:r>
      <w:r w:rsidRPr="00AC6BCC">
        <w:rPr>
          <w:noProof/>
        </w:rPr>
        <w:t xml:space="preserve"> 294:93-96. doi: 10.1126/science.1065659.</w:t>
      </w:r>
    </w:p>
    <w:p w14:paraId="285B63A8" w14:textId="77777777" w:rsidR="00AC6BCC" w:rsidRPr="00AC6BCC" w:rsidRDefault="00AC6BCC" w:rsidP="00AC6BCC">
      <w:pPr>
        <w:pStyle w:val="EndNoteBibliography"/>
        <w:spacing w:after="0"/>
        <w:ind w:left="720" w:hanging="720"/>
        <w:rPr>
          <w:noProof/>
        </w:rPr>
      </w:pPr>
      <w:r w:rsidRPr="00AC6BCC">
        <w:rPr>
          <w:noProof/>
        </w:rPr>
        <w:t xml:space="preserve">Bakowski, Malina A., Margaret Priest, Sarah Young, Christina A. Cuomo, and Emily R. Troemel. 2014. "Genome Sequence of the Microsporidian Species Nematocida sp1 Strain ERTm6 (ATCC PRA-372)."  </w:t>
      </w:r>
      <w:r w:rsidRPr="00AC6BCC">
        <w:rPr>
          <w:i/>
          <w:noProof/>
        </w:rPr>
        <w:t>Genome Announcements</w:t>
      </w:r>
      <w:r w:rsidRPr="00AC6BCC">
        <w:rPr>
          <w:noProof/>
        </w:rPr>
        <w:t xml:space="preserve"> 2:e00905-14. doi: 10.1128/genomeA.00905-14.</w:t>
      </w:r>
    </w:p>
    <w:p w14:paraId="22DCCE76" w14:textId="77777777" w:rsidR="00AC6BCC" w:rsidRPr="00AC6BCC" w:rsidRDefault="00AC6BCC" w:rsidP="00AC6BCC">
      <w:pPr>
        <w:pStyle w:val="EndNoteBibliography"/>
        <w:spacing w:after="0"/>
        <w:ind w:left="720" w:hanging="720"/>
        <w:rPr>
          <w:noProof/>
        </w:rPr>
      </w:pPr>
      <w:r w:rsidRPr="00AC6BCC">
        <w:rPr>
          <w:noProof/>
        </w:rPr>
        <w:t xml:space="preserve">Capella-Gutiérrez, Salvador, Marina Marcet-Houben, and Toni Gabaldón. 2012. "Phylogenomics supports microsporidia as the earliest diverging clade of sequenced fungi."  </w:t>
      </w:r>
      <w:r w:rsidRPr="00AC6BCC">
        <w:rPr>
          <w:i/>
          <w:noProof/>
        </w:rPr>
        <w:t>BMC biology</w:t>
      </w:r>
      <w:r w:rsidRPr="00AC6BCC">
        <w:rPr>
          <w:noProof/>
        </w:rPr>
        <w:t xml:space="preserve"> 10:47-47. doi: 10.1186/1741-7007-10-47.</w:t>
      </w:r>
    </w:p>
    <w:p w14:paraId="3131A970" w14:textId="77777777" w:rsidR="00AC6BCC" w:rsidRPr="00AC6BCC" w:rsidRDefault="00AC6BCC" w:rsidP="00AC6BCC">
      <w:pPr>
        <w:pStyle w:val="EndNoteBibliography"/>
        <w:spacing w:after="0"/>
        <w:ind w:left="720" w:hanging="720"/>
        <w:rPr>
          <w:noProof/>
        </w:rPr>
      </w:pPr>
      <w:r w:rsidRPr="00AC6BCC">
        <w:rPr>
          <w:noProof/>
        </w:rPr>
        <w:t xml:space="preserve">Capra, John A., Maureen Stolzer, Dannie Durand, and Katherine S. Pollard. 2013. "How old is my gene?"  </w:t>
      </w:r>
      <w:r w:rsidRPr="00AC6BCC">
        <w:rPr>
          <w:i/>
          <w:noProof/>
        </w:rPr>
        <w:t>Trends in Genetics</w:t>
      </w:r>
      <w:r w:rsidRPr="00AC6BCC">
        <w:rPr>
          <w:noProof/>
        </w:rPr>
        <w:t xml:space="preserve"> 29:659-668. doi: 10.1016/j.tig.2013.07.001.</w:t>
      </w:r>
    </w:p>
    <w:p w14:paraId="38CDF915" w14:textId="77777777" w:rsidR="00AC6BCC" w:rsidRPr="00AC6BCC" w:rsidRDefault="00AC6BCC" w:rsidP="00AC6BCC">
      <w:pPr>
        <w:pStyle w:val="EndNoteBibliography"/>
        <w:spacing w:after="0"/>
        <w:ind w:left="720" w:hanging="720"/>
        <w:rPr>
          <w:noProof/>
        </w:rPr>
      </w:pPr>
      <w:r w:rsidRPr="00AC6BCC">
        <w:rPr>
          <w:noProof/>
        </w:rPr>
        <w:t xml:space="preserve">Cavalier-Smith, T. 2004. "Only six kingdoms of life."  </w:t>
      </w:r>
      <w:r w:rsidRPr="00AC6BCC">
        <w:rPr>
          <w:i/>
          <w:noProof/>
        </w:rPr>
        <w:t>Proceedings of the Royal Society B: Biological Sciences</w:t>
      </w:r>
      <w:r w:rsidRPr="00AC6BCC">
        <w:rPr>
          <w:noProof/>
        </w:rPr>
        <w:t xml:space="preserve"> 271:1251-1262. doi: 10.1098/rspb.2004.2705.</w:t>
      </w:r>
    </w:p>
    <w:p w14:paraId="1F46B7B7" w14:textId="77777777" w:rsidR="00AC6BCC" w:rsidRPr="00AC6BCC" w:rsidRDefault="00AC6BCC" w:rsidP="00AC6BCC">
      <w:pPr>
        <w:pStyle w:val="EndNoteBibliography"/>
        <w:spacing w:after="0"/>
        <w:ind w:left="720" w:hanging="720"/>
        <w:rPr>
          <w:noProof/>
        </w:rPr>
      </w:pPr>
      <w:r w:rsidRPr="00AC6BCC">
        <w:rPr>
          <w:noProof/>
        </w:rPr>
        <w:t xml:space="preserve">Charbonneau, Lise R., Neil Kirk Hillier, Richard E. L. Rogers, Geoffrey R. Williams, and Dave Shutler. 2016. "Effects of Nosema apis, N. ceranae, and coinfections on honey bee (Apis mellifera) learning and memory."  </w:t>
      </w:r>
      <w:r w:rsidRPr="00AC6BCC">
        <w:rPr>
          <w:i/>
          <w:noProof/>
        </w:rPr>
        <w:t>Scientific Reports</w:t>
      </w:r>
      <w:r w:rsidRPr="00AC6BCC">
        <w:rPr>
          <w:noProof/>
        </w:rPr>
        <w:t xml:space="preserve"> 6. doi: 10.1038/srep22626.</w:t>
      </w:r>
    </w:p>
    <w:p w14:paraId="0D0D2E66" w14:textId="77777777" w:rsidR="00AC6BCC" w:rsidRPr="00AC6BCC" w:rsidRDefault="00AC6BCC" w:rsidP="00AC6BCC">
      <w:pPr>
        <w:pStyle w:val="EndNoteBibliography"/>
        <w:spacing w:after="0"/>
        <w:ind w:left="720" w:hanging="720"/>
        <w:rPr>
          <w:noProof/>
        </w:rPr>
      </w:pPr>
      <w:r w:rsidRPr="00AC6BCC">
        <w:rPr>
          <w:noProof/>
        </w:rPr>
        <w:t xml:space="preserve">Chothia, C, and A M Lesk. 1986. "The relation between the divergence of sequence and structure in proteins."  </w:t>
      </w:r>
      <w:r w:rsidRPr="00AC6BCC">
        <w:rPr>
          <w:i/>
          <w:noProof/>
        </w:rPr>
        <w:t>The EMBO Journal</w:t>
      </w:r>
      <w:r w:rsidRPr="00AC6BCC">
        <w:rPr>
          <w:noProof/>
        </w:rPr>
        <w:t xml:space="preserve"> 5:823-826.</w:t>
      </w:r>
    </w:p>
    <w:p w14:paraId="52EE22D3" w14:textId="77777777" w:rsidR="00AC6BCC" w:rsidRPr="00AC6BCC" w:rsidRDefault="00AC6BCC" w:rsidP="00AC6BCC">
      <w:pPr>
        <w:pStyle w:val="EndNoteBibliography"/>
        <w:spacing w:after="0"/>
        <w:ind w:left="720" w:hanging="720"/>
        <w:rPr>
          <w:noProof/>
        </w:rPr>
      </w:pPr>
      <w:r w:rsidRPr="00AC6BCC">
        <w:rPr>
          <w:noProof/>
        </w:rPr>
        <w:lastRenderedPageBreak/>
        <w:t xml:space="preserve">Corradi, Nicolas, and Patrick J. Keeling. 2009. "Microsporidia: a journey through radical taxonomical revisions."  </w:t>
      </w:r>
      <w:r w:rsidRPr="00AC6BCC">
        <w:rPr>
          <w:i/>
          <w:noProof/>
        </w:rPr>
        <w:t>Fungal Biology Reviews</w:t>
      </w:r>
      <w:r w:rsidRPr="00AC6BCC">
        <w:rPr>
          <w:noProof/>
        </w:rPr>
        <w:t xml:space="preserve"> 23:1-8. doi: 10.1016/j.fbr.2009.05.001.</w:t>
      </w:r>
    </w:p>
    <w:p w14:paraId="5E3C889F" w14:textId="77777777" w:rsidR="00AC6BCC" w:rsidRPr="00AC6BCC" w:rsidRDefault="00AC6BCC" w:rsidP="00AC6BCC">
      <w:pPr>
        <w:pStyle w:val="EndNoteBibliography"/>
        <w:spacing w:after="0"/>
        <w:ind w:left="720" w:hanging="720"/>
        <w:rPr>
          <w:noProof/>
        </w:rPr>
      </w:pPr>
      <w:r w:rsidRPr="00AC6BCC">
        <w:rPr>
          <w:noProof/>
        </w:rPr>
        <w:t xml:space="preserve">Corradi, Nicolas, Jean-François Pombert, Laurent Farinelli, Elizabeth S. Didier, and Patrick J. Keeling. 2010. "The complete sequence of the smallest known nuclear genome from the microsporidian Encephalitozoon intestinalis."  </w:t>
      </w:r>
      <w:r w:rsidRPr="00AC6BCC">
        <w:rPr>
          <w:i/>
          <w:noProof/>
        </w:rPr>
        <w:t>Nature Communications</w:t>
      </w:r>
      <w:r w:rsidRPr="00AC6BCC">
        <w:rPr>
          <w:noProof/>
        </w:rPr>
        <w:t xml:space="preserve"> 1:77. doi: 10.1038/ncomms1082.</w:t>
      </w:r>
    </w:p>
    <w:p w14:paraId="4538C3D2" w14:textId="77777777" w:rsidR="00AC6BCC" w:rsidRPr="00AC6BCC" w:rsidRDefault="00AC6BCC" w:rsidP="00AC6BCC">
      <w:pPr>
        <w:pStyle w:val="EndNoteBibliography"/>
        <w:spacing w:after="0"/>
        <w:ind w:left="720" w:hanging="720"/>
        <w:rPr>
          <w:noProof/>
        </w:rPr>
      </w:pPr>
      <w:r w:rsidRPr="00AC6BCC">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AC6BCC">
        <w:rPr>
          <w:i/>
          <w:noProof/>
        </w:rPr>
        <w:t>Genome Research</w:t>
      </w:r>
      <w:r w:rsidRPr="00AC6BCC">
        <w:rPr>
          <w:noProof/>
        </w:rPr>
        <w:t xml:space="preserve"> 22:2478-2488. doi: 10.1101/gr.142802.112.</w:t>
      </w:r>
    </w:p>
    <w:p w14:paraId="35DFC2CF" w14:textId="77777777" w:rsidR="00AC6BCC" w:rsidRPr="00AC6BCC" w:rsidRDefault="00AC6BCC" w:rsidP="00AC6BCC">
      <w:pPr>
        <w:pStyle w:val="EndNoteBibliography"/>
        <w:spacing w:after="0"/>
        <w:ind w:left="720" w:hanging="720"/>
        <w:rPr>
          <w:noProof/>
        </w:rPr>
      </w:pPr>
      <w:r w:rsidRPr="00AC6BCC">
        <w:rPr>
          <w:noProof/>
        </w:rPr>
        <w:t xml:space="preserve">Date, Shailesh V., and José M. Peregrín-Alvarez. 2008. "Phylogenetic profiling."  </w:t>
      </w:r>
      <w:r w:rsidRPr="00AC6BCC">
        <w:rPr>
          <w:i/>
          <w:noProof/>
        </w:rPr>
        <w:t>Methods in Molecular Biology</w:t>
      </w:r>
      <w:r w:rsidRPr="00AC6BCC">
        <w:rPr>
          <w:noProof/>
        </w:rPr>
        <w:t xml:space="preserve"> 453:201-216. doi: 10.1007/978-1-60327-429-6-9.</w:t>
      </w:r>
    </w:p>
    <w:p w14:paraId="260B10D3" w14:textId="77777777" w:rsidR="00AC6BCC" w:rsidRPr="00AC6BCC" w:rsidRDefault="00AC6BCC" w:rsidP="00AC6BCC">
      <w:pPr>
        <w:pStyle w:val="EndNoteBibliography"/>
        <w:spacing w:after="0"/>
        <w:ind w:left="720" w:hanging="720"/>
        <w:rPr>
          <w:noProof/>
        </w:rPr>
      </w:pPr>
      <w:r w:rsidRPr="00AC6BCC">
        <w:rPr>
          <w:noProof/>
        </w:rPr>
        <w:t xml:space="preserve">Daubin, Vincent, Manolo Gouy, and Guy Perrière. 2002. "A phylogenomic approach to bacterial phylogeny: Evidence of a core of genes sharing a common history."  </w:t>
      </w:r>
      <w:r w:rsidRPr="00AC6BCC">
        <w:rPr>
          <w:i/>
          <w:noProof/>
        </w:rPr>
        <w:t>Genome Research</w:t>
      </w:r>
      <w:r w:rsidRPr="00AC6BCC">
        <w:rPr>
          <w:noProof/>
        </w:rPr>
        <w:t xml:space="preserve"> 12:1080-1090. doi: 10.1101/gr.187002.</w:t>
      </w:r>
    </w:p>
    <w:p w14:paraId="0B12F86B" w14:textId="77777777" w:rsidR="00AC6BCC" w:rsidRPr="00AC6BCC" w:rsidRDefault="00AC6BCC" w:rsidP="00AC6BCC">
      <w:pPr>
        <w:pStyle w:val="EndNoteBibliography"/>
        <w:spacing w:after="0"/>
        <w:ind w:left="720" w:hanging="720"/>
        <w:rPr>
          <w:noProof/>
        </w:rPr>
      </w:pPr>
      <w:r w:rsidRPr="00AC6BCC">
        <w:rPr>
          <w:noProof/>
        </w:rPr>
        <w:t xml:space="preserve">Dean, Paul, Robert P. Hirt, and T. Martin Embley. 2016. "Microsporidia: Why Make Nucleotides if You Can Steal Them?"  </w:t>
      </w:r>
      <w:r w:rsidRPr="00AC6BCC">
        <w:rPr>
          <w:i/>
          <w:noProof/>
        </w:rPr>
        <w:t>PLoS Pathogens</w:t>
      </w:r>
      <w:r w:rsidRPr="00AC6BCC">
        <w:rPr>
          <w:noProof/>
        </w:rPr>
        <w:t xml:space="preserve"> 12. doi: 10.1371/journal.ppat.1005870.</w:t>
      </w:r>
    </w:p>
    <w:p w14:paraId="3C420EB0" w14:textId="77777777" w:rsidR="00AC6BCC" w:rsidRPr="00AC6BCC" w:rsidRDefault="00AC6BCC" w:rsidP="00AC6BCC">
      <w:pPr>
        <w:pStyle w:val="EndNoteBibliography"/>
        <w:spacing w:after="0"/>
        <w:ind w:left="720" w:hanging="720"/>
        <w:rPr>
          <w:noProof/>
        </w:rPr>
      </w:pPr>
      <w:r w:rsidRPr="00AC6BCC">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AC6BCC">
        <w:rPr>
          <w:i/>
          <w:noProof/>
        </w:rPr>
        <w:t>Nature Communications</w:t>
      </w:r>
      <w:r w:rsidRPr="00AC6BCC">
        <w:rPr>
          <w:noProof/>
        </w:rPr>
        <w:t xml:space="preserve"> 6:7121. doi: 10.1038/ncomms8121.</w:t>
      </w:r>
    </w:p>
    <w:p w14:paraId="3764E928" w14:textId="77777777" w:rsidR="00AC6BCC" w:rsidRPr="00AC6BCC" w:rsidRDefault="00AC6BCC" w:rsidP="00AC6BCC">
      <w:pPr>
        <w:pStyle w:val="EndNoteBibliography"/>
        <w:spacing w:after="0"/>
        <w:ind w:left="720" w:hanging="720"/>
        <w:rPr>
          <w:noProof/>
        </w:rPr>
      </w:pPr>
      <w:r w:rsidRPr="00AC6BCC">
        <w:rPr>
          <w:noProof/>
        </w:rPr>
        <w:t xml:space="preserve">Dey, Gautam, Ariel Jaimovich, Sean R. Collins, Akiko Seki, and Tobias Meyer. 2015. "Systematic Discovery of Human Gene Function and Principles of Modular Organization through Phylogenetic Profiling."  </w:t>
      </w:r>
      <w:r w:rsidRPr="00AC6BCC">
        <w:rPr>
          <w:i/>
          <w:noProof/>
        </w:rPr>
        <w:t>Cell Reports</w:t>
      </w:r>
      <w:r w:rsidRPr="00AC6BCC">
        <w:rPr>
          <w:noProof/>
        </w:rPr>
        <w:t xml:space="preserve"> 10:993-1006. doi: 10.1016/j.celrep.2015.01.025.</w:t>
      </w:r>
    </w:p>
    <w:p w14:paraId="122560A7" w14:textId="77777777" w:rsidR="00AC6BCC" w:rsidRPr="00AC6BCC" w:rsidRDefault="00AC6BCC" w:rsidP="00AC6BCC">
      <w:pPr>
        <w:pStyle w:val="EndNoteBibliography"/>
        <w:spacing w:after="0"/>
        <w:ind w:left="720" w:hanging="720"/>
        <w:rPr>
          <w:noProof/>
        </w:rPr>
      </w:pPr>
      <w:r w:rsidRPr="00AC6BCC">
        <w:rPr>
          <w:noProof/>
        </w:rPr>
        <w:t xml:space="preserve">Dolgikh, Viacheslav V. 2000. "Activities of enzymes of carbohydrate and energy metabolism of the intracellular stages of the microsporidian, Nosema grylli."  </w:t>
      </w:r>
      <w:r w:rsidRPr="00AC6BCC">
        <w:rPr>
          <w:i/>
          <w:noProof/>
        </w:rPr>
        <w:t>Protistology</w:t>
      </w:r>
      <w:r w:rsidRPr="00AC6BCC">
        <w:rPr>
          <w:noProof/>
        </w:rPr>
        <w:t xml:space="preserve"> 1:87-91.</w:t>
      </w:r>
    </w:p>
    <w:p w14:paraId="25E2D5D1" w14:textId="77777777" w:rsidR="00AC6BCC" w:rsidRPr="00AC6BCC" w:rsidRDefault="00AC6BCC" w:rsidP="00AC6BCC">
      <w:pPr>
        <w:pStyle w:val="EndNoteBibliography"/>
        <w:spacing w:after="0"/>
        <w:ind w:left="720" w:hanging="720"/>
        <w:rPr>
          <w:noProof/>
        </w:rPr>
      </w:pPr>
      <w:r w:rsidRPr="00AC6BCC">
        <w:rPr>
          <w:noProof/>
        </w:rPr>
        <w:t xml:space="preserve">Dolgikh, Viacheslav V., Julia J. Sokolova, and Irma V. Issi. 1997. "Activities of enzymes of carbohydrate and energy metabolism of the spores of the microsporidian, Nosema grylli."  </w:t>
      </w:r>
      <w:r w:rsidRPr="00AC6BCC">
        <w:rPr>
          <w:i/>
          <w:noProof/>
        </w:rPr>
        <w:t>Journal of Eukaryotic Microbiology</w:t>
      </w:r>
      <w:r w:rsidRPr="00AC6BCC">
        <w:rPr>
          <w:noProof/>
        </w:rPr>
        <w:t xml:space="preserve"> 44:246-249. doi: 10.1111/j.1550-7408.1997.tb05707.x.</w:t>
      </w:r>
    </w:p>
    <w:p w14:paraId="509E5E27" w14:textId="77777777" w:rsidR="00AC6BCC" w:rsidRPr="00AC6BCC" w:rsidRDefault="00AC6BCC" w:rsidP="00AC6BCC">
      <w:pPr>
        <w:pStyle w:val="EndNoteBibliography"/>
        <w:spacing w:after="0"/>
        <w:ind w:left="720" w:hanging="720"/>
        <w:rPr>
          <w:noProof/>
        </w:rPr>
      </w:pPr>
      <w:r w:rsidRPr="00AC6BCC">
        <w:rPr>
          <w:noProof/>
        </w:rPr>
        <w:t xml:space="preserve">Ebersberger, Ingo, Sascha Strauss, and Arndt von Haeseler. 2009. "HaMStR: profile hidden markov model based search for orthologs in ESTs."  </w:t>
      </w:r>
      <w:r w:rsidRPr="00AC6BCC">
        <w:rPr>
          <w:i/>
          <w:noProof/>
        </w:rPr>
        <w:t>BMC evolutionary biology</w:t>
      </w:r>
      <w:r w:rsidRPr="00AC6BCC">
        <w:rPr>
          <w:noProof/>
        </w:rPr>
        <w:t xml:space="preserve"> 9:157-157. doi: 10.1186/1471-2148-9-157.</w:t>
      </w:r>
    </w:p>
    <w:p w14:paraId="119FAF4A" w14:textId="77777777" w:rsidR="00AC6BCC" w:rsidRPr="00AC6BCC" w:rsidRDefault="00AC6BCC" w:rsidP="00AC6BCC">
      <w:pPr>
        <w:pStyle w:val="EndNoteBibliography"/>
        <w:spacing w:after="0"/>
        <w:ind w:left="720" w:hanging="720"/>
        <w:rPr>
          <w:noProof/>
        </w:rPr>
      </w:pPr>
      <w:r w:rsidRPr="00AC6BCC">
        <w:rPr>
          <w:noProof/>
        </w:rPr>
        <w:lastRenderedPageBreak/>
        <w:t xml:space="preserve">Eddy, S. R. 1998. "Profile hidden Markov models."  </w:t>
      </w:r>
      <w:r w:rsidRPr="00AC6BCC">
        <w:rPr>
          <w:i/>
          <w:noProof/>
        </w:rPr>
        <w:t>Bioinformatics (Oxford, England)</w:t>
      </w:r>
      <w:r w:rsidRPr="00AC6BCC">
        <w:rPr>
          <w:noProof/>
        </w:rPr>
        <w:t xml:space="preserve"> 14:755-763.</w:t>
      </w:r>
    </w:p>
    <w:p w14:paraId="71A9BB9F" w14:textId="77777777" w:rsidR="00AC6BCC" w:rsidRPr="00AC6BCC" w:rsidRDefault="00AC6BCC" w:rsidP="00AC6BCC">
      <w:pPr>
        <w:pStyle w:val="EndNoteBibliography"/>
        <w:spacing w:after="0"/>
        <w:ind w:left="720" w:hanging="720"/>
        <w:rPr>
          <w:noProof/>
        </w:rPr>
      </w:pPr>
      <w:r w:rsidRPr="00AC6BCC">
        <w:rPr>
          <w:noProof/>
        </w:rPr>
        <w:t xml:space="preserve">Edlind, Thomas D, Jing Li, Govinda S Visvesvara, Michael H Vodkin, Gerald L McLaughlin, and Santosh K Katiyar. 1996. "Phylogenetic Analysis of β-Tubulin Sequences from Amitochondrial Protozoa."  </w:t>
      </w:r>
      <w:r w:rsidRPr="00AC6BCC">
        <w:rPr>
          <w:i/>
          <w:noProof/>
        </w:rPr>
        <w:t>Molecular Phylogenetics and Evolution</w:t>
      </w:r>
      <w:r w:rsidRPr="00AC6BCC">
        <w:rPr>
          <w:noProof/>
        </w:rPr>
        <w:t xml:space="preserve"> 5:359-367. doi: 10.1006/mpev.1996.0031.</w:t>
      </w:r>
    </w:p>
    <w:p w14:paraId="4BB18A36" w14:textId="77777777" w:rsidR="00AC6BCC" w:rsidRPr="00AC6BCC" w:rsidRDefault="00AC6BCC" w:rsidP="00AC6BCC">
      <w:pPr>
        <w:pStyle w:val="EndNoteBibliography"/>
        <w:spacing w:after="0"/>
        <w:ind w:left="720" w:hanging="720"/>
        <w:rPr>
          <w:noProof/>
        </w:rPr>
      </w:pPr>
      <w:r w:rsidRPr="00AC6BCC">
        <w:rPr>
          <w:noProof/>
        </w:rPr>
        <w:t xml:space="preserve">Edwards, A W F. 1996. "The Origin and Early Development of the Method of Minimum Evolution for the Reconstruction of …."  </w:t>
      </w:r>
      <w:r w:rsidRPr="00AC6BCC">
        <w:rPr>
          <w:i/>
          <w:noProof/>
        </w:rPr>
        <w:t>Systematic Biology</w:t>
      </w:r>
      <w:r w:rsidRPr="00AC6BCC">
        <w:rPr>
          <w:noProof/>
        </w:rPr>
        <w:t>.</w:t>
      </w:r>
    </w:p>
    <w:p w14:paraId="053A5302" w14:textId="77777777" w:rsidR="00AC6BCC" w:rsidRPr="00AC6BCC" w:rsidRDefault="00AC6BCC" w:rsidP="00AC6BCC">
      <w:pPr>
        <w:pStyle w:val="EndNoteBibliography"/>
        <w:spacing w:after="0"/>
        <w:ind w:left="720" w:hanging="720"/>
        <w:rPr>
          <w:noProof/>
        </w:rPr>
      </w:pPr>
      <w:r w:rsidRPr="00AC6BCC">
        <w:rPr>
          <w:noProof/>
        </w:rPr>
        <w:t xml:space="preserve">Fast, N M, and P J Keeling. 2001. "Alpha and beta subunits of pyruvate dehydrogenase E1 from the microsporidian Nosema locustae: mitochondrion-derived carbon metabolism in microsporidia."  </w:t>
      </w:r>
      <w:r w:rsidRPr="00AC6BCC">
        <w:rPr>
          <w:i/>
          <w:noProof/>
        </w:rPr>
        <w:t>Molecular and biochemical parasitology</w:t>
      </w:r>
      <w:r w:rsidRPr="00AC6BCC">
        <w:rPr>
          <w:noProof/>
        </w:rPr>
        <w:t xml:space="preserve"> 117:201-9.</w:t>
      </w:r>
    </w:p>
    <w:p w14:paraId="3754831E" w14:textId="77777777" w:rsidR="00AC6BCC" w:rsidRPr="00AC6BCC" w:rsidRDefault="00AC6BCC" w:rsidP="00AC6BCC">
      <w:pPr>
        <w:pStyle w:val="EndNoteBibliography"/>
        <w:spacing w:after="0"/>
        <w:ind w:left="720" w:hanging="720"/>
        <w:rPr>
          <w:noProof/>
        </w:rPr>
      </w:pPr>
      <w:r w:rsidRPr="00AC6BCC">
        <w:rPr>
          <w:noProof/>
        </w:rPr>
        <w:t xml:space="preserve">Federhen, Scott. 2012. "The NCBI Taxonomy."  </w:t>
      </w:r>
      <w:r w:rsidRPr="00AC6BCC">
        <w:rPr>
          <w:i/>
          <w:noProof/>
        </w:rPr>
        <w:t>Nucleic Acids Res.</w:t>
      </w:r>
      <w:r w:rsidRPr="00AC6BCC">
        <w:rPr>
          <w:noProof/>
        </w:rPr>
        <w:t xml:space="preserve"> 40:D136-D143. doi: 10.1093/nar/gkr1178.</w:t>
      </w:r>
    </w:p>
    <w:p w14:paraId="6CC50224" w14:textId="77777777" w:rsidR="00AC6BCC" w:rsidRPr="00AC6BCC" w:rsidRDefault="00AC6BCC" w:rsidP="00AC6BCC">
      <w:pPr>
        <w:pStyle w:val="EndNoteBibliography"/>
        <w:spacing w:after="0"/>
        <w:ind w:left="720" w:hanging="720"/>
        <w:rPr>
          <w:noProof/>
        </w:rPr>
      </w:pPr>
      <w:r w:rsidRPr="00AC6BCC">
        <w:rPr>
          <w:noProof/>
        </w:rPr>
        <w:t xml:space="preserve">Felsenstein, Joseph. 1978. "Cases in which Parsimony or Compatibility Methods Will be Positively Misleading."  </w:t>
      </w:r>
      <w:r w:rsidRPr="00AC6BCC">
        <w:rPr>
          <w:i/>
          <w:noProof/>
        </w:rPr>
        <w:t>Systematic Zoology</w:t>
      </w:r>
      <w:r w:rsidRPr="00AC6BCC">
        <w:rPr>
          <w:noProof/>
        </w:rPr>
        <w:t xml:space="preserve"> 27:401-410. doi: 10.2307/2412923.</w:t>
      </w:r>
    </w:p>
    <w:p w14:paraId="548A9BBA" w14:textId="77777777" w:rsidR="00AC6BCC" w:rsidRPr="00AC6BCC" w:rsidRDefault="00AC6BCC" w:rsidP="00AC6BCC">
      <w:pPr>
        <w:pStyle w:val="EndNoteBibliography"/>
        <w:spacing w:after="0"/>
        <w:ind w:left="720" w:hanging="720"/>
        <w:rPr>
          <w:noProof/>
        </w:rPr>
      </w:pPr>
      <w:r w:rsidRPr="00AC6BCC">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AC6BCC">
        <w:rPr>
          <w:i/>
          <w:noProof/>
        </w:rPr>
        <w:t>Nucleic Acids Research</w:t>
      </w:r>
      <w:r w:rsidRPr="00AC6BCC">
        <w:rPr>
          <w:noProof/>
        </w:rPr>
        <w:t xml:space="preserve"> 42. doi: 10.1093/nar/gkt1223.</w:t>
      </w:r>
    </w:p>
    <w:p w14:paraId="2564A01F" w14:textId="77777777" w:rsidR="00AC6BCC" w:rsidRPr="00AC6BCC" w:rsidRDefault="00AC6BCC" w:rsidP="00AC6BCC">
      <w:pPr>
        <w:pStyle w:val="EndNoteBibliography"/>
        <w:spacing w:after="0"/>
        <w:ind w:left="720" w:hanging="720"/>
        <w:rPr>
          <w:noProof/>
        </w:rPr>
      </w:pPr>
      <w:r w:rsidRPr="00AC6BCC">
        <w:rPr>
          <w:noProof/>
        </w:rPr>
        <w:t xml:space="preserve">Fourment, Mathieu, and Mark J Gibbs. 2006. "PATRISTIC: a program for calculating patristic distances and graphically comparing the components of genetic change."  </w:t>
      </w:r>
      <w:r w:rsidRPr="00AC6BCC">
        <w:rPr>
          <w:i/>
          <w:noProof/>
        </w:rPr>
        <w:t>BMC Evolutionary Biology</w:t>
      </w:r>
      <w:r w:rsidRPr="00AC6BCC">
        <w:rPr>
          <w:noProof/>
        </w:rPr>
        <w:t xml:space="preserve"> 6:1. doi: 10.1186/1471-2148-6-1.</w:t>
      </w:r>
    </w:p>
    <w:p w14:paraId="0AF52D55" w14:textId="77777777" w:rsidR="00AC6BCC" w:rsidRPr="00AC6BCC" w:rsidRDefault="00AC6BCC" w:rsidP="00AC6BCC">
      <w:pPr>
        <w:pStyle w:val="EndNoteBibliography"/>
        <w:spacing w:after="0"/>
        <w:ind w:left="720" w:hanging="720"/>
        <w:rPr>
          <w:noProof/>
        </w:rPr>
      </w:pPr>
      <w:r w:rsidRPr="00AC6BCC">
        <w:rPr>
          <w:noProof/>
        </w:rPr>
        <w:t xml:space="preserve">Futuyma, Douglas J. 2005. </w:t>
      </w:r>
      <w:r w:rsidRPr="00AC6BCC">
        <w:rPr>
          <w:i/>
          <w:noProof/>
        </w:rPr>
        <w:t>Evolution</w:t>
      </w:r>
      <w:r w:rsidRPr="00AC6BCC">
        <w:rPr>
          <w:noProof/>
        </w:rPr>
        <w:t>: Sinauer Associates Inc.</w:t>
      </w:r>
    </w:p>
    <w:p w14:paraId="26DB82CE" w14:textId="77777777" w:rsidR="00AC6BCC" w:rsidRPr="00AC6BCC" w:rsidRDefault="00AC6BCC" w:rsidP="00AC6BCC">
      <w:pPr>
        <w:pStyle w:val="EndNoteBibliography"/>
        <w:spacing w:after="0"/>
        <w:ind w:left="720" w:hanging="720"/>
        <w:rPr>
          <w:noProof/>
        </w:rPr>
      </w:pPr>
      <w:r w:rsidRPr="00AC6BCC">
        <w:rPr>
          <w:noProof/>
        </w:rPr>
        <w:t xml:space="preserve">Gabaldón, T., and M. A. Huynen. 2004. "Prediction of protein function and pathways in the genome era."  </w:t>
      </w:r>
      <w:r w:rsidRPr="00AC6BCC">
        <w:rPr>
          <w:i/>
          <w:noProof/>
        </w:rPr>
        <w:t>Cellular and Molecular Life Sciences (CMLS)</w:t>
      </w:r>
      <w:r w:rsidRPr="00AC6BCC">
        <w:rPr>
          <w:noProof/>
        </w:rPr>
        <w:t xml:space="preserve"> 61:930-944. doi: 10.1007/s00018-003-3387-y.</w:t>
      </w:r>
    </w:p>
    <w:p w14:paraId="02DA547F" w14:textId="77777777" w:rsidR="00AC6BCC" w:rsidRPr="00AC6BCC" w:rsidRDefault="00AC6BCC" w:rsidP="00AC6BCC">
      <w:pPr>
        <w:pStyle w:val="EndNoteBibliography"/>
        <w:spacing w:after="0"/>
        <w:ind w:left="720" w:hanging="720"/>
        <w:rPr>
          <w:noProof/>
        </w:rPr>
      </w:pPr>
      <w:r w:rsidRPr="00AC6BCC">
        <w:rPr>
          <w:noProof/>
        </w:rPr>
        <w:t xml:space="preserve">Gabaldón, Toni, and Eugene V. Koonin. 2013. "Functional and evolutionary implications of gene orthology."  </w:t>
      </w:r>
      <w:r w:rsidRPr="00AC6BCC">
        <w:rPr>
          <w:i/>
          <w:noProof/>
        </w:rPr>
        <w:t>Nature Reviews Genetics</w:t>
      </w:r>
      <w:r w:rsidRPr="00AC6BCC">
        <w:rPr>
          <w:noProof/>
        </w:rPr>
        <w:t xml:space="preserve"> 14:360-366. doi: 10.1038/nrg3456.</w:t>
      </w:r>
    </w:p>
    <w:p w14:paraId="1DBBEB43" w14:textId="77777777" w:rsidR="00AC6BCC" w:rsidRPr="00AC6BCC" w:rsidRDefault="00AC6BCC" w:rsidP="00AC6BCC">
      <w:pPr>
        <w:pStyle w:val="EndNoteBibliography"/>
        <w:spacing w:after="0"/>
        <w:ind w:left="720" w:hanging="720"/>
        <w:rPr>
          <w:noProof/>
        </w:rPr>
      </w:pPr>
      <w:r w:rsidRPr="00AC6BCC">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AC6BCC">
        <w:rPr>
          <w:i/>
          <w:noProof/>
        </w:rPr>
        <w:t>Nucleic Acids Research</w:t>
      </w:r>
      <w:r w:rsidRPr="00AC6BCC">
        <w:rPr>
          <w:noProof/>
        </w:rPr>
        <w:t xml:space="preserve"> 36:3420-3435. doi: 10.1093/nar/gkn176.</w:t>
      </w:r>
    </w:p>
    <w:p w14:paraId="394FB540" w14:textId="77777777" w:rsidR="00AC6BCC" w:rsidRPr="00AC6BCC" w:rsidRDefault="00AC6BCC" w:rsidP="00AC6BCC">
      <w:pPr>
        <w:pStyle w:val="EndNoteBibliography"/>
        <w:spacing w:after="0"/>
        <w:ind w:left="720" w:hanging="720"/>
        <w:rPr>
          <w:noProof/>
        </w:rPr>
      </w:pPr>
      <w:r w:rsidRPr="00AC6BCC">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w:t>
      </w:r>
      <w:r w:rsidRPr="00AC6BCC">
        <w:rPr>
          <w:noProof/>
        </w:rPr>
        <w:lastRenderedPageBreak/>
        <w:t xml:space="preserve">Components for Host Exploitation by Microsporidian Intracellular Parasites."  </w:t>
      </w:r>
      <w:r w:rsidRPr="00AC6BCC">
        <w:rPr>
          <w:i/>
          <w:noProof/>
        </w:rPr>
        <w:t>PLoS Pathogens</w:t>
      </w:r>
      <w:r w:rsidRPr="00AC6BCC">
        <w:rPr>
          <w:noProof/>
        </w:rPr>
        <w:t xml:space="preserve"> 10. doi: 10.1371/journal.ppat.1004547.</w:t>
      </w:r>
    </w:p>
    <w:p w14:paraId="7C90940E" w14:textId="77777777" w:rsidR="00AC6BCC" w:rsidRPr="00AC6BCC" w:rsidRDefault="00AC6BCC" w:rsidP="00AC6BCC">
      <w:pPr>
        <w:pStyle w:val="EndNoteBibliography"/>
        <w:spacing w:after="0"/>
        <w:ind w:left="720" w:hanging="720"/>
        <w:rPr>
          <w:noProof/>
        </w:rPr>
      </w:pPr>
      <w:r w:rsidRPr="00AC6BCC">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AC6BCC">
        <w:rPr>
          <w:i/>
          <w:noProof/>
        </w:rPr>
        <w:t>PLoS pathogens</w:t>
      </w:r>
      <w:r w:rsidRPr="00AC6BCC">
        <w:rPr>
          <w:noProof/>
        </w:rPr>
        <w:t xml:space="preserve"> 8:e1002979-e1002979. doi: 10.1371/journal.ppat.1002979.</w:t>
      </w:r>
    </w:p>
    <w:p w14:paraId="6D12D02F" w14:textId="77777777" w:rsidR="00AC6BCC" w:rsidRPr="00AC6BCC" w:rsidRDefault="00AC6BCC" w:rsidP="00AC6BCC">
      <w:pPr>
        <w:pStyle w:val="EndNoteBibliography"/>
        <w:spacing w:after="0"/>
        <w:ind w:left="720" w:hanging="720"/>
        <w:rPr>
          <w:noProof/>
        </w:rPr>
      </w:pPr>
      <w:r w:rsidRPr="00AC6BCC">
        <w:rPr>
          <w:noProof/>
        </w:rPr>
        <w:t xml:space="preserve">Hirt, R. P., J. M. Logsdon, B. Healy, M. W. Dorey, W. F. Doolittle, and T. M. Embley. 1999. "Microsporidia are related to Fungi: Evidence from the largest subunit of RNA polymerase II and other proteins."  </w:t>
      </w:r>
      <w:r w:rsidRPr="00AC6BCC">
        <w:rPr>
          <w:i/>
          <w:noProof/>
        </w:rPr>
        <w:t>Proceedings of the National Academy of Sciences</w:t>
      </w:r>
      <w:r w:rsidRPr="00AC6BCC">
        <w:rPr>
          <w:noProof/>
        </w:rPr>
        <w:t xml:space="preserve"> 96:580-585. doi: 10.1073/pnas.96.2.580.</w:t>
      </w:r>
    </w:p>
    <w:p w14:paraId="59CBE84F" w14:textId="77777777" w:rsidR="00AC6BCC" w:rsidRPr="00AC6BCC" w:rsidRDefault="00AC6BCC" w:rsidP="00AC6BCC">
      <w:pPr>
        <w:pStyle w:val="EndNoteBibliography"/>
        <w:spacing w:after="0"/>
        <w:ind w:left="720" w:hanging="720"/>
        <w:rPr>
          <w:noProof/>
        </w:rPr>
      </w:pPr>
      <w:r w:rsidRPr="00AC6BCC">
        <w:rPr>
          <w:noProof/>
        </w:rPr>
        <w:t xml:space="preserve">Hirt, Robert P., Bryan Healy, Charles R. Vossbrinck, Elizabeth U. Canning, and T. Martin Embley. 1997. "A mitochondrial Hsp70 orthologue in Vairimorpha necatrix: molecular evidence that microsporidia once contained mitochondria."  </w:t>
      </w:r>
      <w:r w:rsidRPr="00AC6BCC">
        <w:rPr>
          <w:i/>
          <w:noProof/>
        </w:rPr>
        <w:t>Current Biology</w:t>
      </w:r>
      <w:r w:rsidRPr="00AC6BCC">
        <w:rPr>
          <w:noProof/>
        </w:rPr>
        <w:t xml:space="preserve"> 7:995-998. doi: 10.1016/S0960-9822(06)00420-9.</w:t>
      </w:r>
    </w:p>
    <w:p w14:paraId="43B6D3FB" w14:textId="77777777" w:rsidR="00AC6BCC" w:rsidRPr="00AC6BCC" w:rsidRDefault="00AC6BCC" w:rsidP="00AC6BCC">
      <w:pPr>
        <w:pStyle w:val="EndNoteBibliography"/>
        <w:spacing w:after="0"/>
        <w:ind w:left="720" w:hanging="720"/>
        <w:rPr>
          <w:noProof/>
        </w:rPr>
      </w:pPr>
      <w:r w:rsidRPr="00AC6BCC">
        <w:rPr>
          <w:noProof/>
        </w:rPr>
        <w:t xml:space="preserve">Huerta-Cepas, Jaime, François Serra, and Peer Bork. 2016. "ETE 3: Reconstruction, Analysis, and Visualization of Phylogenomic Data."  </w:t>
      </w:r>
      <w:r w:rsidRPr="00AC6BCC">
        <w:rPr>
          <w:i/>
          <w:noProof/>
        </w:rPr>
        <w:t>Molecular Biology and Evolution</w:t>
      </w:r>
      <w:r w:rsidRPr="00AC6BCC">
        <w:rPr>
          <w:noProof/>
        </w:rPr>
        <w:t xml:space="preserve"> 33:1635-1638. doi: 10.1093/molbev/msw046.</w:t>
      </w:r>
    </w:p>
    <w:p w14:paraId="1F393077" w14:textId="77777777" w:rsidR="00AC6BCC" w:rsidRPr="00AC6BCC" w:rsidRDefault="00AC6BCC" w:rsidP="00AC6BCC">
      <w:pPr>
        <w:pStyle w:val="EndNoteBibliography"/>
        <w:spacing w:after="0"/>
        <w:ind w:left="720" w:hanging="720"/>
        <w:rPr>
          <w:noProof/>
        </w:rPr>
      </w:pPr>
      <w:r w:rsidRPr="00AC6BCC">
        <w:rPr>
          <w:noProof/>
        </w:rPr>
        <w:t xml:space="preserve">James, Timothy Y, Adrian Pelin, Linda Bonen, Steven Ahrendt, Divya Sain, Nicolas Corradi, and Jason E Stajich. 2013. "Shared signatures of parasitism and phylogenomics unite Cryptomycota and microsporidia."  </w:t>
      </w:r>
      <w:r w:rsidRPr="00AC6BCC">
        <w:rPr>
          <w:i/>
          <w:noProof/>
        </w:rPr>
        <w:t>Current biology : CB</w:t>
      </w:r>
      <w:r w:rsidRPr="00AC6BCC">
        <w:rPr>
          <w:noProof/>
        </w:rPr>
        <w:t xml:space="preserve"> 23:1548-53. doi: 10.1016/j.cub.2013.06.057.</w:t>
      </w:r>
    </w:p>
    <w:p w14:paraId="3DCA8568" w14:textId="77777777" w:rsidR="00AC6BCC" w:rsidRPr="00AC6BCC" w:rsidRDefault="00AC6BCC" w:rsidP="00AC6BCC">
      <w:pPr>
        <w:pStyle w:val="EndNoteBibliography"/>
        <w:spacing w:after="0"/>
        <w:ind w:left="720" w:hanging="720"/>
        <w:rPr>
          <w:noProof/>
        </w:rPr>
      </w:pPr>
      <w:r w:rsidRPr="00AC6BCC">
        <w:rPr>
          <w:noProof/>
        </w:rPr>
        <w:t xml:space="preserve">Jothi, Raja, Teresa M Przytycka, and L Aravind. 2007. "Discovering functional linkages and uncharacterized cellular pathways using phylogenetic profile comparisons: a comprehensive assessment."  </w:t>
      </w:r>
      <w:r w:rsidRPr="00AC6BCC">
        <w:rPr>
          <w:i/>
          <w:noProof/>
        </w:rPr>
        <w:t>BMC bioinformatics</w:t>
      </w:r>
      <w:r w:rsidRPr="00AC6BCC">
        <w:rPr>
          <w:noProof/>
        </w:rPr>
        <w:t xml:space="preserve"> 8:173-173. doi: 10.1186/1471-2105-8-173.</w:t>
      </w:r>
    </w:p>
    <w:p w14:paraId="15AFBE25" w14:textId="77777777" w:rsidR="00AC6BCC" w:rsidRPr="00AC6BCC" w:rsidRDefault="00AC6BCC" w:rsidP="00AC6BCC">
      <w:pPr>
        <w:pStyle w:val="EndNoteBibliography"/>
        <w:spacing w:after="0"/>
        <w:ind w:left="720" w:hanging="720"/>
        <w:rPr>
          <w:noProof/>
        </w:rPr>
      </w:pPr>
      <w:r w:rsidRPr="00AC6BCC">
        <w:rPr>
          <w:noProof/>
        </w:rPr>
        <w:t xml:space="preserve">Kanehisa, M, and S Goto. 2000. "KEGG: kyoto encyclopedia of genes and genomes."  </w:t>
      </w:r>
      <w:r w:rsidRPr="00AC6BCC">
        <w:rPr>
          <w:i/>
          <w:noProof/>
        </w:rPr>
        <w:t>Nucleic acids research</w:t>
      </w:r>
      <w:r w:rsidRPr="00AC6BCC">
        <w:rPr>
          <w:noProof/>
        </w:rPr>
        <w:t xml:space="preserve"> 28:27-30.</w:t>
      </w:r>
    </w:p>
    <w:p w14:paraId="49811A72" w14:textId="77777777" w:rsidR="00AC6BCC" w:rsidRPr="00AC6BCC" w:rsidRDefault="00AC6BCC" w:rsidP="00AC6BCC">
      <w:pPr>
        <w:pStyle w:val="EndNoteBibliography"/>
        <w:spacing w:after="0"/>
        <w:ind w:left="720" w:hanging="720"/>
        <w:rPr>
          <w:noProof/>
        </w:rPr>
      </w:pPr>
      <w:r w:rsidRPr="00AC6BCC">
        <w:rPr>
          <w:noProof/>
        </w:rPr>
        <w:t xml:space="preserve">Kanehisa, Minoru, Susumu Goto, Yoko Sato, Masayuki Kawashima, Miho Furumichi, and Mao Tanabe. 2014. "Data, information, knowledge and principle: Back to metabolism in KEGG."  </w:t>
      </w:r>
      <w:r w:rsidRPr="00AC6BCC">
        <w:rPr>
          <w:i/>
          <w:noProof/>
        </w:rPr>
        <w:t>Nucleic Acids Research</w:t>
      </w:r>
      <w:r w:rsidRPr="00AC6BCC">
        <w:rPr>
          <w:noProof/>
        </w:rPr>
        <w:t xml:space="preserve"> 42. doi: 10.1093/nar/gkt1076.</w:t>
      </w:r>
    </w:p>
    <w:p w14:paraId="5BF84B3F" w14:textId="77777777" w:rsidR="00AC6BCC" w:rsidRPr="00AC6BCC" w:rsidRDefault="00AC6BCC" w:rsidP="00AC6BCC">
      <w:pPr>
        <w:pStyle w:val="EndNoteBibliography"/>
        <w:spacing w:after="0"/>
        <w:ind w:left="720" w:hanging="720"/>
        <w:rPr>
          <w:noProof/>
        </w:rPr>
      </w:pPr>
      <w:r w:rsidRPr="00AC6BCC">
        <w:rPr>
          <w:noProof/>
        </w:rPr>
        <w:t xml:space="preserve">Kanehisa, Minoru, Yoko Sato, Masayuki Kawashima, Miho Furumichi, and Mao Tanabe. 2016. "KEGG as a reference resource for gene and protein annotation."  </w:t>
      </w:r>
      <w:r w:rsidRPr="00AC6BCC">
        <w:rPr>
          <w:i/>
          <w:noProof/>
        </w:rPr>
        <w:t>Nucleic Acids Research</w:t>
      </w:r>
      <w:r w:rsidRPr="00AC6BCC">
        <w:rPr>
          <w:noProof/>
        </w:rPr>
        <w:t xml:space="preserve"> 44:D457-D462. doi: 10.1093/nar/gkv1070.</w:t>
      </w:r>
    </w:p>
    <w:p w14:paraId="09D71F06" w14:textId="77777777" w:rsidR="00AC6BCC" w:rsidRPr="00AC6BCC" w:rsidRDefault="00AC6BCC" w:rsidP="00AC6BCC">
      <w:pPr>
        <w:pStyle w:val="EndNoteBibliography"/>
        <w:spacing w:after="0"/>
        <w:ind w:left="720" w:hanging="720"/>
        <w:rPr>
          <w:noProof/>
        </w:rPr>
      </w:pPr>
      <w:r w:rsidRPr="00AC6BCC">
        <w:rPr>
          <w:noProof/>
        </w:rPr>
        <w:t xml:space="preserve">Kanehisa, Minoru, Yoko Sato, and Kanae Morishima. 2016. "BlastKOALA and GhostKOALA: KEGG Tools for Functional Characterization of Genome </w:t>
      </w:r>
      <w:r w:rsidRPr="00AC6BCC">
        <w:rPr>
          <w:noProof/>
        </w:rPr>
        <w:lastRenderedPageBreak/>
        <w:t xml:space="preserve">and Metagenome Sequences."  </w:t>
      </w:r>
      <w:r w:rsidRPr="00AC6BCC">
        <w:rPr>
          <w:i/>
          <w:noProof/>
        </w:rPr>
        <w:t>Journal of Molecular Biology</w:t>
      </w:r>
      <w:r w:rsidRPr="00AC6BCC">
        <w:rPr>
          <w:noProof/>
        </w:rPr>
        <w:t xml:space="preserve"> 428:726-731. doi: 10.1016/j.jmb.2015.11.006.</w:t>
      </w:r>
    </w:p>
    <w:p w14:paraId="21841149" w14:textId="77777777" w:rsidR="00AC6BCC" w:rsidRPr="00AC6BCC" w:rsidRDefault="00AC6BCC" w:rsidP="00AC6BCC">
      <w:pPr>
        <w:pStyle w:val="EndNoteBibliography"/>
        <w:spacing w:after="0"/>
        <w:ind w:left="720" w:hanging="720"/>
        <w:rPr>
          <w:noProof/>
        </w:rPr>
      </w:pPr>
      <w:r w:rsidRPr="00AC6BCC">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AC6BCC">
        <w:rPr>
          <w:i/>
          <w:noProof/>
        </w:rPr>
        <w:t>Nature</w:t>
      </w:r>
      <w:r w:rsidRPr="00AC6BCC">
        <w:rPr>
          <w:noProof/>
        </w:rPr>
        <w:t xml:space="preserve"> 414:450-453. doi: 10.1038/35106579.</w:t>
      </w:r>
    </w:p>
    <w:p w14:paraId="64F4F98A" w14:textId="77777777" w:rsidR="00AC6BCC" w:rsidRPr="00AC6BCC" w:rsidRDefault="00AC6BCC" w:rsidP="00AC6BCC">
      <w:pPr>
        <w:pStyle w:val="EndNoteBibliography"/>
        <w:spacing w:after="0"/>
        <w:ind w:left="720" w:hanging="720"/>
        <w:rPr>
          <w:noProof/>
        </w:rPr>
      </w:pPr>
      <w:r w:rsidRPr="00AC6BCC">
        <w:rPr>
          <w:noProof/>
        </w:rPr>
        <w:t xml:space="preserve">Keeling, P. J., and W. F. Doolittle. 1996. "Alpha-tubulin from early-diverging eukaryotic lineages and the evolution of the tubulin family."  </w:t>
      </w:r>
      <w:r w:rsidRPr="00AC6BCC">
        <w:rPr>
          <w:i/>
          <w:noProof/>
        </w:rPr>
        <w:t>Molecular Biology and Evolution</w:t>
      </w:r>
      <w:r w:rsidRPr="00AC6BCC">
        <w:rPr>
          <w:noProof/>
        </w:rPr>
        <w:t xml:space="preserve"> 13:1297-1305. doi: 10.1093/oxfordjournals.molbev.a025576.</w:t>
      </w:r>
    </w:p>
    <w:p w14:paraId="5BE67C77" w14:textId="77777777" w:rsidR="00AC6BCC" w:rsidRPr="00AC6BCC" w:rsidRDefault="00AC6BCC" w:rsidP="00AC6BCC">
      <w:pPr>
        <w:pStyle w:val="EndNoteBibliography"/>
        <w:spacing w:after="0"/>
        <w:ind w:left="720" w:hanging="720"/>
        <w:rPr>
          <w:noProof/>
        </w:rPr>
      </w:pPr>
      <w:r w:rsidRPr="00AC6BCC">
        <w:rPr>
          <w:noProof/>
        </w:rPr>
        <w:t xml:space="preserve">Keeling, Patrick. 2009. "Five questions about microsporidia."  </w:t>
      </w:r>
      <w:r w:rsidRPr="00AC6BCC">
        <w:rPr>
          <w:i/>
          <w:noProof/>
        </w:rPr>
        <w:t>PLoS pathogens</w:t>
      </w:r>
      <w:r w:rsidRPr="00AC6BCC">
        <w:rPr>
          <w:noProof/>
        </w:rPr>
        <w:t xml:space="preserve"> 5:e1000489-e1000489. doi: 10.1371/journal.ppat.1000489.</w:t>
      </w:r>
    </w:p>
    <w:p w14:paraId="24F312AE" w14:textId="77777777" w:rsidR="00AC6BCC" w:rsidRPr="00AC6BCC" w:rsidRDefault="00AC6BCC" w:rsidP="00AC6BCC">
      <w:pPr>
        <w:pStyle w:val="EndNoteBibliography"/>
        <w:spacing w:after="0"/>
        <w:ind w:left="720" w:hanging="720"/>
        <w:rPr>
          <w:noProof/>
        </w:rPr>
      </w:pPr>
      <w:r w:rsidRPr="00AC6BCC">
        <w:rPr>
          <w:noProof/>
        </w:rPr>
        <w:t xml:space="preserve">Keeling, Patrick J, and Nicolas Corradi. 2011. "Shrink it or lose it: balancing loss of function with shrinking genomes in the microsporidia."  </w:t>
      </w:r>
      <w:r w:rsidRPr="00AC6BCC">
        <w:rPr>
          <w:i/>
          <w:noProof/>
        </w:rPr>
        <w:t>Virulence</w:t>
      </w:r>
      <w:r w:rsidRPr="00AC6BCC">
        <w:rPr>
          <w:noProof/>
        </w:rPr>
        <w:t xml:space="preserve"> 2:67-70. doi: 10.4161/viru.2.1.14606.</w:t>
      </w:r>
    </w:p>
    <w:p w14:paraId="22D2274E" w14:textId="77777777" w:rsidR="00AC6BCC" w:rsidRPr="00AC6BCC" w:rsidRDefault="00AC6BCC" w:rsidP="00AC6BCC">
      <w:pPr>
        <w:pStyle w:val="EndNoteBibliography"/>
        <w:spacing w:after="0"/>
        <w:ind w:left="720" w:hanging="720"/>
        <w:rPr>
          <w:noProof/>
        </w:rPr>
      </w:pPr>
      <w:r w:rsidRPr="00AC6BCC">
        <w:rPr>
          <w:noProof/>
        </w:rPr>
        <w:t xml:space="preserve">Keeling, Patrick J, and Naomi M Fast. 2002. "Microsporidia: biology and evolution of highly reduced intracellular parasites."  </w:t>
      </w:r>
      <w:r w:rsidRPr="00AC6BCC">
        <w:rPr>
          <w:i/>
          <w:noProof/>
        </w:rPr>
        <w:t>Annual review of microbiology</w:t>
      </w:r>
      <w:r w:rsidRPr="00AC6BCC">
        <w:rPr>
          <w:noProof/>
        </w:rPr>
        <w:t xml:space="preserve"> 56:93-116. doi: 10.1146/annurev.micro.56.012302.160854.</w:t>
      </w:r>
    </w:p>
    <w:p w14:paraId="71A5EA79" w14:textId="77777777" w:rsidR="00AC6BCC" w:rsidRPr="00AC6BCC" w:rsidRDefault="00AC6BCC" w:rsidP="00AC6BCC">
      <w:pPr>
        <w:pStyle w:val="EndNoteBibliography"/>
        <w:spacing w:after="0"/>
        <w:ind w:left="720" w:hanging="720"/>
        <w:rPr>
          <w:noProof/>
        </w:rPr>
      </w:pPr>
      <w:r w:rsidRPr="00AC6BCC">
        <w:rPr>
          <w:noProof/>
        </w:rPr>
        <w:t xml:space="preserve">Kensche, Philip R, Vera van Noort, Bas E Dutilh, and Martijn A Huynen. 2008. "Practical and theoretical advances in predicting the function of a protein by its phylogenetic distribution."  </w:t>
      </w:r>
      <w:r w:rsidRPr="00AC6BCC">
        <w:rPr>
          <w:i/>
          <w:noProof/>
        </w:rPr>
        <w:t>Journal of the Royal Society, Interface / the Royal Society</w:t>
      </w:r>
      <w:r w:rsidRPr="00AC6BCC">
        <w:rPr>
          <w:noProof/>
        </w:rPr>
        <w:t xml:space="preserve"> 5:151-70. doi: 10.1098/rsif.2007.1047.</w:t>
      </w:r>
    </w:p>
    <w:p w14:paraId="36770507" w14:textId="77777777" w:rsidR="00AC6BCC" w:rsidRPr="00AC6BCC" w:rsidRDefault="00AC6BCC" w:rsidP="00AC6BCC">
      <w:pPr>
        <w:pStyle w:val="EndNoteBibliography"/>
        <w:spacing w:after="0"/>
        <w:ind w:left="720" w:hanging="720"/>
        <w:rPr>
          <w:noProof/>
        </w:rPr>
      </w:pPr>
      <w:r w:rsidRPr="00AC6BCC">
        <w:rPr>
          <w:noProof/>
        </w:rPr>
        <w:t xml:space="preserve">Koestler, Tina, and Ingo Ebersberger. 2011. "Zygomycetes, Microsporidia, and the Evolutionary Ancestry of Sex Determination."  </w:t>
      </w:r>
      <w:r w:rsidRPr="00AC6BCC">
        <w:rPr>
          <w:i/>
          <w:noProof/>
        </w:rPr>
        <w:t>Genome Biology and Evolution</w:t>
      </w:r>
      <w:r w:rsidRPr="00AC6BCC">
        <w:rPr>
          <w:noProof/>
        </w:rPr>
        <w:t xml:space="preserve"> 3:186-194. doi: 10.1093/gbe/evr009.</w:t>
      </w:r>
    </w:p>
    <w:p w14:paraId="5F1FB1F8" w14:textId="77777777" w:rsidR="00AC6BCC" w:rsidRPr="00AC6BCC" w:rsidRDefault="00AC6BCC" w:rsidP="00AC6BCC">
      <w:pPr>
        <w:pStyle w:val="EndNoteBibliography"/>
        <w:spacing w:after="0"/>
        <w:ind w:left="720" w:hanging="720"/>
        <w:rPr>
          <w:noProof/>
        </w:rPr>
      </w:pPr>
      <w:r w:rsidRPr="00AC6BCC">
        <w:rPr>
          <w:noProof/>
        </w:rPr>
        <w:t xml:space="preserve">Koestler, Tina, Arndt von Haeseler, and Ingo Ebersberger. 2010. "FACT: functional annotation transfer between proteins with similar feature architectures."  </w:t>
      </w:r>
      <w:r w:rsidRPr="00AC6BCC">
        <w:rPr>
          <w:i/>
          <w:noProof/>
        </w:rPr>
        <w:t>BMC bioinformatics</w:t>
      </w:r>
      <w:r w:rsidRPr="00AC6BCC">
        <w:rPr>
          <w:noProof/>
        </w:rPr>
        <w:t xml:space="preserve"> 11:417-417. doi: 10.1186/1471-2105-11-417.</w:t>
      </w:r>
    </w:p>
    <w:p w14:paraId="1164A412" w14:textId="77777777" w:rsidR="00AC6BCC" w:rsidRPr="00AC6BCC" w:rsidRDefault="00AC6BCC" w:rsidP="00AC6BCC">
      <w:pPr>
        <w:pStyle w:val="EndNoteBibliography"/>
        <w:spacing w:after="0"/>
        <w:ind w:left="720" w:hanging="720"/>
        <w:rPr>
          <w:noProof/>
        </w:rPr>
      </w:pPr>
      <w:r w:rsidRPr="00AC6BCC">
        <w:rPr>
          <w:noProof/>
        </w:rPr>
        <w:t xml:space="preserve">Kudo, R. R., and E. W. Daniels. 1963. "An Electron Microscope Study of the Spore of a Microsporidian, Thelohania californica*."  </w:t>
      </w:r>
      <w:r w:rsidRPr="00AC6BCC">
        <w:rPr>
          <w:i/>
          <w:noProof/>
        </w:rPr>
        <w:t>The Journal of Protozoology</w:t>
      </w:r>
      <w:r w:rsidRPr="00AC6BCC">
        <w:rPr>
          <w:noProof/>
        </w:rPr>
        <w:t xml:space="preserve"> 10:112-120. doi: 10.1111/j.1550-7408.1963.tb01645.x.</w:t>
      </w:r>
    </w:p>
    <w:p w14:paraId="274F39AE" w14:textId="77777777" w:rsidR="00AC6BCC" w:rsidRPr="00AC6BCC" w:rsidRDefault="00AC6BCC" w:rsidP="00AC6BCC">
      <w:pPr>
        <w:pStyle w:val="EndNoteBibliography"/>
        <w:spacing w:after="0"/>
        <w:ind w:left="720" w:hanging="720"/>
        <w:rPr>
          <w:noProof/>
        </w:rPr>
      </w:pPr>
      <w:r w:rsidRPr="00AC6BCC">
        <w:rPr>
          <w:noProof/>
        </w:rPr>
        <w:t xml:space="preserve">Larkin, M. A., G. Blackshields, N. P. Brown, R. Chenna, P. A. McGettigan, H. McWilliam, F. Valentin, I. M. Wallace, A. Wilm, R. Lopez, J. D. Thompson, T. J. Gibson, and D. G. Higgins. 2007. "Clustal W and Clustal X version 2.0."  </w:t>
      </w:r>
      <w:r w:rsidRPr="00AC6BCC">
        <w:rPr>
          <w:i/>
          <w:noProof/>
        </w:rPr>
        <w:t>Bioinformatics</w:t>
      </w:r>
      <w:r w:rsidRPr="00AC6BCC">
        <w:rPr>
          <w:noProof/>
        </w:rPr>
        <w:t xml:space="preserve"> 23:2947-2948. doi: 10.1093/bioinformatics/btm404.</w:t>
      </w:r>
    </w:p>
    <w:p w14:paraId="1F031168" w14:textId="77777777" w:rsidR="00AC6BCC" w:rsidRPr="00AC6BCC" w:rsidRDefault="00AC6BCC" w:rsidP="00AC6BCC">
      <w:pPr>
        <w:pStyle w:val="EndNoteBibliography"/>
        <w:spacing w:after="0"/>
        <w:ind w:left="720" w:hanging="720"/>
        <w:rPr>
          <w:noProof/>
        </w:rPr>
      </w:pPr>
      <w:r w:rsidRPr="00AC6BCC">
        <w:rPr>
          <w:noProof/>
        </w:rPr>
        <w:t xml:space="preserve">Le, Si Quang, and Olivier Gascuel. 2008. "An improved general amino acid replacement matrix."  </w:t>
      </w:r>
      <w:r w:rsidRPr="00AC6BCC">
        <w:rPr>
          <w:i/>
          <w:noProof/>
        </w:rPr>
        <w:t>Molecular Biology and Evolution</w:t>
      </w:r>
      <w:r w:rsidRPr="00AC6BCC">
        <w:rPr>
          <w:noProof/>
        </w:rPr>
        <w:t xml:space="preserve"> 25:1307-1320. doi: 10.1093/molbev/msn067.</w:t>
      </w:r>
    </w:p>
    <w:p w14:paraId="56742B11" w14:textId="77777777" w:rsidR="00AC6BCC" w:rsidRPr="00AC6BCC" w:rsidRDefault="00AC6BCC" w:rsidP="00AC6BCC">
      <w:pPr>
        <w:pStyle w:val="EndNoteBibliography"/>
        <w:spacing w:after="0"/>
        <w:ind w:left="720" w:hanging="720"/>
        <w:rPr>
          <w:noProof/>
        </w:rPr>
      </w:pPr>
      <w:r w:rsidRPr="00AC6BCC">
        <w:rPr>
          <w:noProof/>
        </w:rPr>
        <w:t xml:space="preserve">Lee, Soo Chan, Nicolas Corradi, Edmond J. Byrnes, Santiago Torres-Martinez, Fred S. Dietrich, Patrick J. Keeling, and Joseph Heitman. 2008. </w:t>
      </w:r>
      <w:r w:rsidRPr="00AC6BCC">
        <w:rPr>
          <w:noProof/>
        </w:rPr>
        <w:lastRenderedPageBreak/>
        <w:t xml:space="preserve">"Microsporidia evolved from ancestral sexual fungi."  </w:t>
      </w:r>
      <w:r w:rsidRPr="00AC6BCC">
        <w:rPr>
          <w:i/>
          <w:noProof/>
        </w:rPr>
        <w:t>Current biology : CB</w:t>
      </w:r>
      <w:r w:rsidRPr="00AC6BCC">
        <w:rPr>
          <w:noProof/>
        </w:rPr>
        <w:t xml:space="preserve"> 18:1675-1679. doi: 10.1016/j.cub.2008.09.030.</w:t>
      </w:r>
    </w:p>
    <w:p w14:paraId="7AB32FC6" w14:textId="77777777" w:rsidR="00AC6BCC" w:rsidRPr="00AC6BCC" w:rsidRDefault="00AC6BCC" w:rsidP="00AC6BCC">
      <w:pPr>
        <w:pStyle w:val="EndNoteBibliography"/>
        <w:spacing w:after="0"/>
        <w:ind w:left="720" w:hanging="720"/>
        <w:rPr>
          <w:noProof/>
        </w:rPr>
      </w:pPr>
      <w:r w:rsidRPr="00AC6BCC">
        <w:rPr>
          <w:noProof/>
        </w:rPr>
        <w:t xml:space="preserve">Letunic, Ivica, Tobias Doerks, and Peer Bork. 2012. "SMART 7: Recent updates to the protein domain annotation resource."  </w:t>
      </w:r>
      <w:r w:rsidRPr="00AC6BCC">
        <w:rPr>
          <w:i/>
          <w:noProof/>
        </w:rPr>
        <w:t>Nucleic Acids Research</w:t>
      </w:r>
      <w:r w:rsidRPr="00AC6BCC">
        <w:rPr>
          <w:noProof/>
        </w:rPr>
        <w:t xml:space="preserve"> 40. doi: 10.1093/nar/gkr931.</w:t>
      </w:r>
    </w:p>
    <w:p w14:paraId="27414707" w14:textId="77777777" w:rsidR="00AC6BCC" w:rsidRPr="00AC6BCC" w:rsidRDefault="00AC6BCC" w:rsidP="00AC6BCC">
      <w:pPr>
        <w:pStyle w:val="EndNoteBibliography"/>
        <w:spacing w:after="0"/>
        <w:ind w:left="720" w:hanging="720"/>
        <w:rPr>
          <w:noProof/>
        </w:rPr>
      </w:pPr>
      <w:r w:rsidRPr="00AC6BCC">
        <w:rPr>
          <w:noProof/>
        </w:rPr>
        <w:t xml:space="preserve">Li, Li, Christian J Stoeckert, and David S Roos. 2003. "OrthoMCL: identification of ortholog groups for eukaryotic genomes."  </w:t>
      </w:r>
      <w:r w:rsidRPr="00AC6BCC">
        <w:rPr>
          <w:i/>
          <w:noProof/>
        </w:rPr>
        <w:t>Genome research</w:t>
      </w:r>
      <w:r w:rsidRPr="00AC6BCC">
        <w:rPr>
          <w:noProof/>
        </w:rPr>
        <w:t xml:space="preserve"> 13:2178-89. doi: 10.1101/gr.1224503.</w:t>
      </w:r>
    </w:p>
    <w:p w14:paraId="7B9052ED" w14:textId="77777777" w:rsidR="00AC6BCC" w:rsidRPr="00AC6BCC" w:rsidRDefault="00AC6BCC" w:rsidP="00AC6BCC">
      <w:pPr>
        <w:pStyle w:val="EndNoteBibliography"/>
        <w:spacing w:after="0"/>
        <w:ind w:left="720" w:hanging="720"/>
        <w:rPr>
          <w:noProof/>
        </w:rPr>
      </w:pPr>
      <w:r w:rsidRPr="00AC6BCC">
        <w:rPr>
          <w:noProof/>
        </w:rPr>
        <w:t xml:space="preserve">Li, Yang, Sarah E. Calvo, Roee Gutman, Jun S. Liu, and Vamsi K. Mootha. 2014. "Expansion of Biological Pathways Based on Evolutionary Inference."  </w:t>
      </w:r>
      <w:r w:rsidRPr="00AC6BCC">
        <w:rPr>
          <w:i/>
          <w:noProof/>
        </w:rPr>
        <w:t>Cell</w:t>
      </w:r>
      <w:r w:rsidRPr="00AC6BCC">
        <w:rPr>
          <w:noProof/>
        </w:rPr>
        <w:t xml:space="preserve"> 158:213-225. doi: 10.1016/j.cell.2014.05.034.</w:t>
      </w:r>
    </w:p>
    <w:p w14:paraId="18FE05F0" w14:textId="77777777" w:rsidR="00AC6BCC" w:rsidRPr="00AC6BCC" w:rsidRDefault="00AC6BCC" w:rsidP="00AC6BCC">
      <w:pPr>
        <w:pStyle w:val="EndNoteBibliography"/>
        <w:spacing w:after="0"/>
        <w:ind w:left="720" w:hanging="720"/>
        <w:rPr>
          <w:noProof/>
        </w:rPr>
      </w:pPr>
      <w:r w:rsidRPr="00AC6BCC">
        <w:rPr>
          <w:noProof/>
        </w:rPr>
        <w:t xml:space="preserve">Loewenstein, Yaniv, Domenico Raimondo, Oliver C Redfern, James Watson, Dmitrij Frishman, Michal Linial, Christine Orengo, Janet Thornton, and Anna Tramontano. 2009. "Protein function annotation by homology-based inference."  </w:t>
      </w:r>
      <w:r w:rsidRPr="00AC6BCC">
        <w:rPr>
          <w:i/>
          <w:noProof/>
        </w:rPr>
        <w:t>Genome Biology</w:t>
      </w:r>
      <w:r w:rsidRPr="00AC6BCC">
        <w:rPr>
          <w:noProof/>
        </w:rPr>
        <w:t xml:space="preserve"> 10:207. doi: 10.1186/gb-2009-10-2-207.</w:t>
      </w:r>
    </w:p>
    <w:p w14:paraId="1C2138AE" w14:textId="77777777" w:rsidR="00AC6BCC" w:rsidRPr="00AC6BCC" w:rsidRDefault="00AC6BCC" w:rsidP="00AC6BCC">
      <w:pPr>
        <w:pStyle w:val="EndNoteBibliography"/>
        <w:spacing w:after="0"/>
        <w:ind w:left="720" w:hanging="720"/>
        <w:rPr>
          <w:noProof/>
        </w:rPr>
      </w:pPr>
      <w:r w:rsidRPr="00AC6BCC">
        <w:rPr>
          <w:noProof/>
        </w:rPr>
        <w:t xml:space="preserve">Luallen, Robert J, Aaron W Reinke, Linda Tong, Michael R Botts, Marie-Anne Félix, and Emily R Troemel. 2016. "Discovery of a Natural Microsporidian Pathogen with a Broad Tissue Tropism in Caenorhabditis elegans."  </w:t>
      </w:r>
      <w:r w:rsidRPr="00AC6BCC">
        <w:rPr>
          <w:i/>
          <w:noProof/>
        </w:rPr>
        <w:t>PLOS Pathogens</w:t>
      </w:r>
      <w:r w:rsidRPr="00AC6BCC">
        <w:rPr>
          <w:noProof/>
        </w:rPr>
        <w:t>:28.</w:t>
      </w:r>
    </w:p>
    <w:p w14:paraId="58CC3DCB" w14:textId="77777777" w:rsidR="00AC6BCC" w:rsidRPr="00AC6BCC" w:rsidRDefault="00AC6BCC" w:rsidP="00AC6BCC">
      <w:pPr>
        <w:pStyle w:val="EndNoteBibliography"/>
        <w:spacing w:after="0"/>
        <w:ind w:left="720" w:hanging="720"/>
        <w:rPr>
          <w:noProof/>
        </w:rPr>
      </w:pPr>
      <w:r w:rsidRPr="00AC6BCC">
        <w:rPr>
          <w:noProof/>
        </w:rPr>
        <w:t xml:space="preserve">Madera, Martin, and Julian Gough. 2002. "A comparison of profile hidden Markov model procedures for remote homology detection."  </w:t>
      </w:r>
      <w:r w:rsidRPr="00AC6BCC">
        <w:rPr>
          <w:i/>
          <w:noProof/>
        </w:rPr>
        <w:t>Nucleic Acids Research</w:t>
      </w:r>
      <w:r w:rsidRPr="00AC6BCC">
        <w:rPr>
          <w:noProof/>
        </w:rPr>
        <w:t xml:space="preserve"> 30:4321-4328.</w:t>
      </w:r>
    </w:p>
    <w:p w14:paraId="788D1547" w14:textId="77777777" w:rsidR="00AC6BCC" w:rsidRPr="00AC6BCC" w:rsidRDefault="00AC6BCC" w:rsidP="00AC6BCC">
      <w:pPr>
        <w:pStyle w:val="EndNoteBibliography"/>
        <w:spacing w:after="0"/>
        <w:ind w:left="720" w:hanging="720"/>
        <w:rPr>
          <w:noProof/>
        </w:rPr>
      </w:pPr>
      <w:r w:rsidRPr="00AC6BCC">
        <w:rPr>
          <w:noProof/>
        </w:rPr>
        <w:t xml:space="preserve">Mann, H. B., and D. R. Whitney. 1947. "On a Test of Whether one of Two Random Variables is Stochastically Larger than the Other."  </w:t>
      </w:r>
      <w:r w:rsidRPr="00AC6BCC">
        <w:rPr>
          <w:i/>
          <w:noProof/>
        </w:rPr>
        <w:t>The Annals of Mathematical Statistics</w:t>
      </w:r>
      <w:r w:rsidRPr="00AC6BCC">
        <w:rPr>
          <w:noProof/>
        </w:rPr>
        <w:t xml:space="preserve"> 18:50-60.</w:t>
      </w:r>
    </w:p>
    <w:p w14:paraId="06F169EE" w14:textId="77777777" w:rsidR="00AC6BCC" w:rsidRPr="00AC6BCC" w:rsidRDefault="00AC6BCC" w:rsidP="00AC6BCC">
      <w:pPr>
        <w:pStyle w:val="EndNoteBibliography"/>
        <w:spacing w:after="0"/>
        <w:ind w:left="720" w:hanging="720"/>
        <w:rPr>
          <w:noProof/>
        </w:rPr>
      </w:pPr>
      <w:r w:rsidRPr="00AC6BCC">
        <w:rPr>
          <w:noProof/>
        </w:rPr>
        <w:t xml:space="preserve">Méténier, Guy, and Christian P. Vivarès. 2001. "Molecular characteristics and physiology of microsporidia."  </w:t>
      </w:r>
      <w:r w:rsidRPr="00AC6BCC">
        <w:rPr>
          <w:i/>
          <w:noProof/>
        </w:rPr>
        <w:t>Microbes and Infection</w:t>
      </w:r>
      <w:r w:rsidRPr="00AC6BCC">
        <w:rPr>
          <w:noProof/>
        </w:rPr>
        <w:t xml:space="preserve"> 3:407-415. doi: 10.1016/S1286-4579(01)01398-3.</w:t>
      </w:r>
    </w:p>
    <w:p w14:paraId="31026772" w14:textId="77777777" w:rsidR="00AC6BCC" w:rsidRPr="00AC6BCC" w:rsidRDefault="00AC6BCC" w:rsidP="00AC6BCC">
      <w:pPr>
        <w:pStyle w:val="EndNoteBibliography"/>
        <w:spacing w:after="0"/>
        <w:ind w:left="720" w:hanging="720"/>
        <w:rPr>
          <w:noProof/>
        </w:rPr>
      </w:pPr>
      <w:r w:rsidRPr="00AC6BCC">
        <w:rPr>
          <w:noProof/>
        </w:rPr>
        <w:t xml:space="preserve">Moore, A. D., A. Held, N. Terrapon, J. Weiner, and E. Bornberg-Bauer. 2014. "DoMosaics: software for domain arrangement visualization and domain-centric analysis of proteins."  </w:t>
      </w:r>
      <w:r w:rsidRPr="00AC6BCC">
        <w:rPr>
          <w:i/>
          <w:noProof/>
        </w:rPr>
        <w:t>Bioinformatics</w:t>
      </w:r>
      <w:r w:rsidRPr="00AC6BCC">
        <w:rPr>
          <w:noProof/>
        </w:rPr>
        <w:t xml:space="preserve"> 30:282-283. doi: 10.1093/bioinformatics/btt640.</w:t>
      </w:r>
    </w:p>
    <w:p w14:paraId="326A75D7" w14:textId="77777777" w:rsidR="00AC6BCC" w:rsidRPr="00AC6BCC" w:rsidRDefault="00AC6BCC" w:rsidP="00AC6BCC">
      <w:pPr>
        <w:pStyle w:val="EndNoteBibliography"/>
        <w:spacing w:after="0"/>
        <w:ind w:left="720" w:hanging="720"/>
        <w:rPr>
          <w:noProof/>
        </w:rPr>
      </w:pPr>
      <w:r w:rsidRPr="00AC6BCC">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AC6BCC">
        <w:rPr>
          <w:i/>
          <w:noProof/>
        </w:rPr>
        <w:t>Scientific Reports</w:t>
      </w:r>
      <w:r w:rsidRPr="00AC6BCC">
        <w:rPr>
          <w:noProof/>
        </w:rPr>
        <w:t xml:space="preserve"> 7. doi: 10.1038/s41598-017-16947-5.</w:t>
      </w:r>
    </w:p>
    <w:p w14:paraId="210B24E8" w14:textId="77777777" w:rsidR="00AC6BCC" w:rsidRPr="00AC6BCC" w:rsidRDefault="00AC6BCC" w:rsidP="00AC6BCC">
      <w:pPr>
        <w:pStyle w:val="EndNoteBibliography"/>
        <w:spacing w:after="0"/>
        <w:ind w:left="720" w:hanging="720"/>
        <w:rPr>
          <w:noProof/>
        </w:rPr>
      </w:pPr>
      <w:r w:rsidRPr="00AC6BCC">
        <w:rPr>
          <w:noProof/>
        </w:rPr>
        <w:t xml:space="preserve">Moriya, Yuki, Masumi Itoh, Shujiro Okuda, Akiyasu C Yoshizawa, and Minoru Kanehisa. 2007. "KAAS: an automatic genome annotation and pathway </w:t>
      </w:r>
      <w:r w:rsidRPr="00AC6BCC">
        <w:rPr>
          <w:noProof/>
        </w:rPr>
        <w:lastRenderedPageBreak/>
        <w:t xml:space="preserve">reconstruction server."  </w:t>
      </w:r>
      <w:r w:rsidRPr="00AC6BCC">
        <w:rPr>
          <w:i/>
          <w:noProof/>
        </w:rPr>
        <w:t>Nucleic acids research</w:t>
      </w:r>
      <w:r w:rsidRPr="00AC6BCC">
        <w:rPr>
          <w:noProof/>
        </w:rPr>
        <w:t xml:space="preserve"> 35:W182-5. doi: 10.1093/nar/gkm321.</w:t>
      </w:r>
    </w:p>
    <w:p w14:paraId="29228350" w14:textId="77777777" w:rsidR="00AC6BCC" w:rsidRPr="00AC6BCC" w:rsidRDefault="00AC6BCC" w:rsidP="00AC6BCC">
      <w:pPr>
        <w:pStyle w:val="EndNoteBibliography"/>
        <w:spacing w:after="0"/>
        <w:ind w:left="720" w:hanging="720"/>
        <w:rPr>
          <w:noProof/>
        </w:rPr>
      </w:pPr>
      <w:r w:rsidRPr="00AC6BCC">
        <w:rPr>
          <w:noProof/>
        </w:rPr>
        <w:t xml:space="preserve">Naegeli, K. 1857. "Über die neue Krankheit der Seidenraupe und verwandte Organismen." </w:t>
      </w:r>
      <w:r w:rsidRPr="00AC6BCC">
        <w:rPr>
          <w:i/>
          <w:noProof/>
        </w:rPr>
        <w:t>Botanische Zeitung</w:t>
      </w:r>
      <w:r w:rsidRPr="00AC6BCC">
        <w:rPr>
          <w:noProof/>
        </w:rPr>
        <w:t>, 1857, 760-761. Accessed 2018-03-25 20:33:39.</w:t>
      </w:r>
    </w:p>
    <w:p w14:paraId="0BBEBABD" w14:textId="77777777" w:rsidR="00AC6BCC" w:rsidRPr="00AC6BCC" w:rsidRDefault="00AC6BCC" w:rsidP="00AC6BCC">
      <w:pPr>
        <w:pStyle w:val="EndNoteBibliography"/>
        <w:spacing w:after="0"/>
        <w:ind w:left="720" w:hanging="720"/>
        <w:rPr>
          <w:noProof/>
        </w:rPr>
      </w:pPr>
      <w:r w:rsidRPr="00AC6BCC">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AC6BCC">
        <w:rPr>
          <w:i/>
          <w:noProof/>
        </w:rPr>
        <w:t>Genome biology and evolution</w:t>
      </w:r>
      <w:r w:rsidRPr="00AC6BCC">
        <w:rPr>
          <w:noProof/>
        </w:rPr>
        <w:t xml:space="preserve"> 5:2285-303. doi: 10.1093/gbe/evt184.</w:t>
      </w:r>
    </w:p>
    <w:p w14:paraId="2D82CCD2" w14:textId="77777777" w:rsidR="00AC6BCC" w:rsidRPr="00AC6BCC" w:rsidRDefault="00AC6BCC" w:rsidP="00AC6BCC">
      <w:pPr>
        <w:pStyle w:val="EndNoteBibliography"/>
        <w:spacing w:after="0"/>
        <w:ind w:left="720" w:hanging="720"/>
        <w:rPr>
          <w:noProof/>
        </w:rPr>
      </w:pPr>
      <w:r w:rsidRPr="00AC6BCC">
        <w:rPr>
          <w:noProof/>
        </w:rPr>
        <w:t xml:space="preserve">Noether, Gottfried E. 1987. "Sample Size Determination for Some Common Nonparametric Tests."  </w:t>
      </w:r>
      <w:r w:rsidRPr="00AC6BCC">
        <w:rPr>
          <w:i/>
          <w:noProof/>
        </w:rPr>
        <w:t>Journal of the American Statistical Association</w:t>
      </w:r>
      <w:r w:rsidRPr="00AC6BCC">
        <w:rPr>
          <w:noProof/>
        </w:rPr>
        <w:t xml:space="preserve"> 82:645-647. doi: 10.2307/2289477.</w:t>
      </w:r>
    </w:p>
    <w:p w14:paraId="40A4B7FD" w14:textId="77777777" w:rsidR="00AC6BCC" w:rsidRPr="00AC6BCC" w:rsidRDefault="00AC6BCC" w:rsidP="00AC6BCC">
      <w:pPr>
        <w:pStyle w:val="EndNoteBibliography"/>
        <w:spacing w:after="0"/>
        <w:ind w:left="720" w:hanging="720"/>
        <w:rPr>
          <w:noProof/>
        </w:rPr>
      </w:pPr>
      <w:r w:rsidRPr="00AC6BCC">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AC6BCC">
        <w:rPr>
          <w:i/>
          <w:noProof/>
        </w:rPr>
        <w:t>Nucleic Acids Research</w:t>
      </w:r>
      <w:r w:rsidRPr="00AC6BCC">
        <w:rPr>
          <w:noProof/>
        </w:rPr>
        <w:t xml:space="preserve"> 42:D26-D31. doi: 10.1093/nar/gkt1069.</w:t>
      </w:r>
    </w:p>
    <w:p w14:paraId="4E7743AB" w14:textId="77777777" w:rsidR="00AC6BCC" w:rsidRPr="00AC6BCC" w:rsidRDefault="00AC6BCC" w:rsidP="00AC6BCC">
      <w:pPr>
        <w:pStyle w:val="EndNoteBibliography"/>
        <w:spacing w:after="0"/>
        <w:ind w:left="720" w:hanging="720"/>
        <w:rPr>
          <w:noProof/>
        </w:rPr>
      </w:pPr>
      <w:r w:rsidRPr="00AC6BCC">
        <w:rPr>
          <w:noProof/>
        </w:rPr>
        <w:t xml:space="preserve">O'Brien, Kevin P, Maido Remm, and Erik L L Sonnhammer. 2005. "Inparanoid: a comprehensive database of eukaryotic orthologs."  </w:t>
      </w:r>
      <w:r w:rsidRPr="00AC6BCC">
        <w:rPr>
          <w:i/>
          <w:noProof/>
        </w:rPr>
        <w:t>Nucleic acids research</w:t>
      </w:r>
      <w:r w:rsidRPr="00AC6BCC">
        <w:rPr>
          <w:noProof/>
        </w:rPr>
        <w:t xml:space="preserve"> 33:D476-80. doi: 10.1093/nar/gki107.</w:t>
      </w:r>
    </w:p>
    <w:p w14:paraId="552AA8CB" w14:textId="77777777" w:rsidR="00AC6BCC" w:rsidRPr="00AC6BCC" w:rsidRDefault="00AC6BCC" w:rsidP="00AC6BCC">
      <w:pPr>
        <w:pStyle w:val="EndNoteBibliography"/>
        <w:spacing w:after="0"/>
        <w:ind w:left="720" w:hanging="720"/>
        <w:rPr>
          <w:noProof/>
        </w:rPr>
      </w:pPr>
      <w:r w:rsidRPr="00AC6BCC">
        <w:rPr>
          <w:noProof/>
        </w:rPr>
        <w:t xml:space="preserve">Paracer, Surindar, and Vernon Ahmadjian. 2000. </w:t>
      </w:r>
      <w:r w:rsidRPr="00AC6BCC">
        <w:rPr>
          <w:i/>
          <w:noProof/>
        </w:rPr>
        <w:t>Symbiosis: An Introduction to Biological Associations</w:t>
      </w:r>
      <w:r w:rsidRPr="00AC6BCC">
        <w:rPr>
          <w:noProof/>
        </w:rPr>
        <w:t>: Oxford University Press.</w:t>
      </w:r>
    </w:p>
    <w:p w14:paraId="473D9500" w14:textId="77777777" w:rsidR="00AC6BCC" w:rsidRPr="00AC6BCC" w:rsidRDefault="00AC6BCC" w:rsidP="00AC6BCC">
      <w:pPr>
        <w:pStyle w:val="EndNoteBibliography"/>
        <w:spacing w:after="0"/>
        <w:ind w:left="720" w:hanging="720"/>
        <w:rPr>
          <w:noProof/>
        </w:rPr>
      </w:pPr>
      <w:r w:rsidRPr="00AC6BCC">
        <w:rPr>
          <w:noProof/>
        </w:rPr>
        <w:t xml:space="preserve">Pellegrini, M., E. M. Marcotte, M. J. Thompson, D. Eisenberg, and T. O. Yeates. 1999. "Assigning protein functions by comparative genome analysis: Protein phylogenetic profiles."  </w:t>
      </w:r>
      <w:r w:rsidRPr="00AC6BCC">
        <w:rPr>
          <w:i/>
          <w:noProof/>
        </w:rPr>
        <w:t>Proceedings of the National Academy of Sciences</w:t>
      </w:r>
      <w:r w:rsidRPr="00AC6BCC">
        <w:rPr>
          <w:noProof/>
        </w:rPr>
        <w:t xml:space="preserve"> 96:4285-4288. doi: 10.1073/pnas.96.8.4285.</w:t>
      </w:r>
    </w:p>
    <w:p w14:paraId="4819245D" w14:textId="77777777" w:rsidR="00AC6BCC" w:rsidRPr="00AC6BCC" w:rsidRDefault="00AC6BCC" w:rsidP="00AC6BCC">
      <w:pPr>
        <w:pStyle w:val="EndNoteBibliography"/>
        <w:spacing w:after="0"/>
        <w:ind w:left="720" w:hanging="720"/>
        <w:rPr>
          <w:noProof/>
        </w:rPr>
      </w:pPr>
      <w:r w:rsidRPr="00AC6BCC">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AC6BCC">
        <w:rPr>
          <w:i/>
          <w:noProof/>
        </w:rPr>
        <w:t>Nature Communications</w:t>
      </w:r>
      <w:r w:rsidRPr="00AC6BCC">
        <w:rPr>
          <w:noProof/>
        </w:rPr>
        <w:t xml:space="preserve"> 3:1137. doi: 10.1038/ncomms2156.</w:t>
      </w:r>
    </w:p>
    <w:p w14:paraId="5D2F96F8" w14:textId="77777777" w:rsidR="00AC6BCC" w:rsidRPr="00AC6BCC" w:rsidRDefault="00AC6BCC" w:rsidP="00AC6BCC">
      <w:pPr>
        <w:pStyle w:val="EndNoteBibliography"/>
        <w:spacing w:after="0"/>
        <w:ind w:left="720" w:hanging="720"/>
        <w:rPr>
          <w:noProof/>
        </w:rPr>
      </w:pPr>
      <w:r w:rsidRPr="00AC6BCC">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AC6BCC">
        <w:rPr>
          <w:i/>
          <w:noProof/>
        </w:rPr>
        <w:t>Eukaryotic Cell</w:t>
      </w:r>
      <w:r w:rsidRPr="00AC6BCC">
        <w:rPr>
          <w:noProof/>
        </w:rPr>
        <w:t xml:space="preserve"> 12:503-511. doi: 10.1128/EC.00312-12.</w:t>
      </w:r>
    </w:p>
    <w:p w14:paraId="5E43CDD3" w14:textId="77777777" w:rsidR="00AC6BCC" w:rsidRPr="00AC6BCC" w:rsidRDefault="00AC6BCC" w:rsidP="00AC6BCC">
      <w:pPr>
        <w:pStyle w:val="EndNoteBibliography"/>
        <w:spacing w:after="0"/>
        <w:ind w:left="720" w:hanging="720"/>
        <w:rPr>
          <w:noProof/>
        </w:rPr>
      </w:pPr>
      <w:r w:rsidRPr="00AC6BCC">
        <w:rPr>
          <w:noProof/>
        </w:rPr>
        <w:t xml:space="preserve">Ramsay, Jennifer M., Virginia Watral, Carl B. Schreck, and Michael L. Kent. 2009. "Pseudoloma neurophilia (Microsporidia) infections in zebrafish </w:t>
      </w:r>
      <w:r w:rsidRPr="00AC6BCC">
        <w:rPr>
          <w:noProof/>
        </w:rPr>
        <w:lastRenderedPageBreak/>
        <w:t xml:space="preserve">(Danio rerio): effects of stress on survival, growth and reproduction."  </w:t>
      </w:r>
      <w:r w:rsidRPr="00AC6BCC">
        <w:rPr>
          <w:i/>
          <w:noProof/>
        </w:rPr>
        <w:t>Diseases of aquatic organisms</w:t>
      </w:r>
      <w:r w:rsidRPr="00AC6BCC">
        <w:rPr>
          <w:noProof/>
        </w:rPr>
        <w:t xml:space="preserve"> 88:69-84. doi: 10.3354/dao02145.</w:t>
      </w:r>
    </w:p>
    <w:p w14:paraId="7BB2003D" w14:textId="77777777" w:rsidR="00AC6BCC" w:rsidRPr="00AC6BCC" w:rsidRDefault="00AC6BCC" w:rsidP="00AC6BCC">
      <w:pPr>
        <w:pStyle w:val="EndNoteBibliography"/>
        <w:spacing w:after="0"/>
        <w:ind w:left="720" w:hanging="720"/>
        <w:rPr>
          <w:noProof/>
        </w:rPr>
      </w:pPr>
      <w:r w:rsidRPr="00AC6BCC">
        <w:rPr>
          <w:noProof/>
        </w:rPr>
        <w:t xml:space="preserve">Reid, Adam James, Corin Yeats, and Christine Anne Orengo. 2007. "Methods of remote homology detection can be combined to increase coverage by 10% in the midnight zone."  </w:t>
      </w:r>
      <w:r w:rsidRPr="00AC6BCC">
        <w:rPr>
          <w:i/>
          <w:noProof/>
        </w:rPr>
        <w:t>Bioinformatics</w:t>
      </w:r>
      <w:r w:rsidRPr="00AC6BCC">
        <w:rPr>
          <w:noProof/>
        </w:rPr>
        <w:t xml:space="preserve"> 23:2353-2360. doi: 10.1093/bioinformatics/btm355.</w:t>
      </w:r>
    </w:p>
    <w:p w14:paraId="45E0A2B4" w14:textId="77777777" w:rsidR="00AC6BCC" w:rsidRPr="00AC6BCC" w:rsidRDefault="00AC6BCC" w:rsidP="00AC6BCC">
      <w:pPr>
        <w:pStyle w:val="EndNoteBibliography"/>
        <w:spacing w:after="0"/>
        <w:ind w:left="720" w:hanging="720"/>
        <w:rPr>
          <w:noProof/>
        </w:rPr>
      </w:pPr>
      <w:r w:rsidRPr="00AC6BCC">
        <w:rPr>
          <w:noProof/>
        </w:rPr>
        <w:t xml:space="preserve">Ryan, Ja, and Sl Kohler. 2016. "Distribution, prevalence, and pathology of a microsporidian infecting freshwater sculpins."  </w:t>
      </w:r>
      <w:r w:rsidRPr="00AC6BCC">
        <w:rPr>
          <w:i/>
          <w:noProof/>
        </w:rPr>
        <w:t>Diseases of Aquatic Organisms</w:t>
      </w:r>
      <w:r w:rsidRPr="00AC6BCC">
        <w:rPr>
          <w:noProof/>
        </w:rPr>
        <w:t xml:space="preserve"> 118:195-206. doi: 10.3354/dao02974.</w:t>
      </w:r>
    </w:p>
    <w:p w14:paraId="0353D006" w14:textId="77777777" w:rsidR="00AC6BCC" w:rsidRPr="00AC6BCC" w:rsidRDefault="00AC6BCC" w:rsidP="00AC6BCC">
      <w:pPr>
        <w:pStyle w:val="EndNoteBibliography"/>
        <w:spacing w:after="0"/>
        <w:ind w:left="720" w:hanging="720"/>
        <w:rPr>
          <w:noProof/>
        </w:rPr>
      </w:pPr>
      <w:r w:rsidRPr="00AC6BCC">
        <w:rPr>
          <w:noProof/>
        </w:rPr>
        <w:t xml:space="preserve">Sael, Lee, Meghana Chitale, and Daisuke Kihara. 2012. "Structure- and Sequence-Based Function Prediction for Non-Homologous Proteins."  </w:t>
      </w:r>
      <w:r w:rsidRPr="00AC6BCC">
        <w:rPr>
          <w:i/>
          <w:noProof/>
        </w:rPr>
        <w:t>Journal of Structural and Functional Genomics</w:t>
      </w:r>
      <w:r w:rsidRPr="00AC6BCC">
        <w:rPr>
          <w:noProof/>
        </w:rPr>
        <w:t xml:space="preserve"> 13:111-123. doi: 10.1007/s10969-012-9126-6.</w:t>
      </w:r>
    </w:p>
    <w:p w14:paraId="30F991B0" w14:textId="77777777" w:rsidR="00AC6BCC" w:rsidRPr="00AC6BCC" w:rsidRDefault="00AC6BCC" w:rsidP="00AC6BCC">
      <w:pPr>
        <w:pStyle w:val="EndNoteBibliography"/>
        <w:spacing w:after="0"/>
        <w:ind w:left="720" w:hanging="720"/>
        <w:rPr>
          <w:noProof/>
        </w:rPr>
      </w:pPr>
      <w:r w:rsidRPr="00AC6BCC">
        <w:rPr>
          <w:noProof/>
        </w:rPr>
        <w:t xml:space="preserve">Scanlon, Mary, Andrew P. Shaw, Cheng J. Zhou, Govinda S. Visvesvara, and Gordon J. Leitch. 2000. "Infection by microsporidia disrupts the host cell cycle."  </w:t>
      </w:r>
      <w:r w:rsidRPr="00AC6BCC">
        <w:rPr>
          <w:i/>
          <w:noProof/>
        </w:rPr>
        <w:t>Journal of Eukaryotic Microbiology</w:t>
      </w:r>
      <w:r w:rsidRPr="00AC6BCC">
        <w:rPr>
          <w:noProof/>
        </w:rPr>
        <w:t xml:space="preserve"> 47:525-531. doi: 10.1111/j.1550-7408.2000.tb00085.x.</w:t>
      </w:r>
    </w:p>
    <w:p w14:paraId="0F8B3CD4" w14:textId="77777777" w:rsidR="00AC6BCC" w:rsidRPr="00AC6BCC" w:rsidRDefault="00AC6BCC" w:rsidP="00AC6BCC">
      <w:pPr>
        <w:pStyle w:val="EndNoteBibliography"/>
        <w:spacing w:after="0"/>
        <w:ind w:left="720" w:hanging="720"/>
        <w:rPr>
          <w:noProof/>
        </w:rPr>
      </w:pPr>
      <w:r w:rsidRPr="00AC6BCC">
        <w:rPr>
          <w:noProof/>
        </w:rPr>
        <w:t xml:space="preserve">Schmitt, Thomas, David N. Messina, Fabian Schreiber, and Erik L L Sonnhammer. 2011. "Letter to the Editor: SeqXML and orthoXML: Standards for sequence and orthology information."  </w:t>
      </w:r>
      <w:r w:rsidRPr="00AC6BCC">
        <w:rPr>
          <w:i/>
          <w:noProof/>
        </w:rPr>
        <w:t>Briefings in Bioinformatics</w:t>
      </w:r>
      <w:r w:rsidRPr="00AC6BCC">
        <w:rPr>
          <w:noProof/>
        </w:rPr>
        <w:t xml:space="preserve"> 12:485-488. doi: 10.1093/bib/bbr025.</w:t>
      </w:r>
    </w:p>
    <w:p w14:paraId="61233A6E" w14:textId="77777777" w:rsidR="00AC6BCC" w:rsidRPr="00AC6BCC" w:rsidRDefault="00AC6BCC" w:rsidP="00AC6BCC">
      <w:pPr>
        <w:pStyle w:val="EndNoteBibliography"/>
        <w:spacing w:after="0"/>
        <w:ind w:left="720" w:hanging="720"/>
        <w:rPr>
          <w:noProof/>
        </w:rPr>
      </w:pPr>
      <w:r w:rsidRPr="00AC6BCC">
        <w:rPr>
          <w:noProof/>
        </w:rPr>
        <w:t xml:space="preserve">Stamatakis, Alexandros. 2014. "RAxML version 8: A tool for phylogenetic analysis and post-analysis of large phylogenies."  </w:t>
      </w:r>
      <w:r w:rsidRPr="00AC6BCC">
        <w:rPr>
          <w:i/>
          <w:noProof/>
        </w:rPr>
        <w:t>Bioinformatics</w:t>
      </w:r>
      <w:r w:rsidRPr="00AC6BCC">
        <w:rPr>
          <w:noProof/>
        </w:rPr>
        <w:t xml:space="preserve"> 30:1312-1313. doi: 10.1093/bioinformatics/btu033.</w:t>
      </w:r>
    </w:p>
    <w:p w14:paraId="2F6F5B59" w14:textId="77777777" w:rsidR="00AC6BCC" w:rsidRPr="00AC6BCC" w:rsidRDefault="00AC6BCC" w:rsidP="00AC6BCC">
      <w:pPr>
        <w:pStyle w:val="EndNoteBibliography"/>
        <w:spacing w:after="0"/>
        <w:ind w:left="720" w:hanging="720"/>
        <w:rPr>
          <w:noProof/>
        </w:rPr>
      </w:pPr>
      <w:r w:rsidRPr="00AC6BCC">
        <w:rPr>
          <w:noProof/>
        </w:rPr>
        <w:t xml:space="preserve">Steel, Mike, Daniel Huson, and Peter J Lockhart. 2000. "Invariable Sites Models and Their Use in Phylogeny Reconstruction."  </w:t>
      </w:r>
      <w:r w:rsidRPr="00AC6BCC">
        <w:rPr>
          <w:i/>
          <w:noProof/>
        </w:rPr>
        <w:t>Systematic Biology</w:t>
      </w:r>
      <w:r w:rsidRPr="00AC6BCC">
        <w:rPr>
          <w:noProof/>
        </w:rPr>
        <w:t>:8.</w:t>
      </w:r>
    </w:p>
    <w:p w14:paraId="30E40631" w14:textId="77777777" w:rsidR="00AC6BCC" w:rsidRPr="00AC6BCC" w:rsidRDefault="00AC6BCC" w:rsidP="00AC6BCC">
      <w:pPr>
        <w:pStyle w:val="EndNoteBibliography"/>
        <w:spacing w:after="0"/>
        <w:ind w:left="720" w:hanging="720"/>
        <w:rPr>
          <w:noProof/>
        </w:rPr>
      </w:pPr>
      <w:r w:rsidRPr="00AC6BCC">
        <w:rPr>
          <w:noProof/>
        </w:rPr>
        <w:t xml:space="preserve">Studer, Romain A., and Marc Robinson-Rechavi. 2009. "How confident can we be that orthologs are similar, but paralogs differ?"  </w:t>
      </w:r>
      <w:r w:rsidRPr="00AC6BCC">
        <w:rPr>
          <w:i/>
          <w:noProof/>
        </w:rPr>
        <w:t>Trends in Genetics</w:t>
      </w:r>
      <w:r w:rsidRPr="00AC6BCC">
        <w:rPr>
          <w:noProof/>
        </w:rPr>
        <w:t xml:space="preserve"> 25:210-216. doi: 10.1016/j.tig.2009.03.004.</w:t>
      </w:r>
    </w:p>
    <w:p w14:paraId="5BECA611" w14:textId="77777777" w:rsidR="00AC6BCC" w:rsidRPr="00AC6BCC" w:rsidRDefault="00AC6BCC" w:rsidP="00AC6BCC">
      <w:pPr>
        <w:pStyle w:val="EndNoteBibliography"/>
        <w:spacing w:after="0"/>
        <w:ind w:left="720" w:hanging="720"/>
        <w:rPr>
          <w:noProof/>
        </w:rPr>
      </w:pPr>
      <w:r w:rsidRPr="00AC6BCC">
        <w:rPr>
          <w:noProof/>
        </w:rPr>
        <w:t xml:space="preserve">Sukumaran, Jeet, and Mark T. Holder. 2010. "DendroPy: a Python library for phylogenetic computing."  </w:t>
      </w:r>
      <w:r w:rsidRPr="00AC6BCC">
        <w:rPr>
          <w:i/>
          <w:noProof/>
        </w:rPr>
        <w:t>Bioinformatics</w:t>
      </w:r>
      <w:r w:rsidRPr="00AC6BCC">
        <w:rPr>
          <w:noProof/>
        </w:rPr>
        <w:t xml:space="preserve"> 26:1569-1571. doi: 10.1093/bioinformatics/btq228.</w:t>
      </w:r>
    </w:p>
    <w:p w14:paraId="58008123" w14:textId="77777777" w:rsidR="00AC6BCC" w:rsidRPr="00AC6BCC" w:rsidRDefault="00AC6BCC" w:rsidP="00AC6BCC">
      <w:pPr>
        <w:pStyle w:val="EndNoteBibliography"/>
        <w:spacing w:after="0"/>
        <w:ind w:left="720" w:hanging="720"/>
        <w:rPr>
          <w:noProof/>
        </w:rPr>
      </w:pPr>
      <w:r w:rsidRPr="00AC6BCC">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AC6BCC">
        <w:rPr>
          <w:i/>
          <w:noProof/>
        </w:rPr>
        <w:t>Nucleic Acids Research</w:t>
      </w:r>
      <w:r w:rsidRPr="00AC6BCC">
        <w:rPr>
          <w:noProof/>
        </w:rPr>
        <w:t xml:space="preserve"> 43:D447-D452. doi: 10.1093/nar/gku1003.</w:t>
      </w:r>
    </w:p>
    <w:p w14:paraId="67087AFA" w14:textId="77777777" w:rsidR="00AC6BCC" w:rsidRPr="00AC6BCC" w:rsidRDefault="00AC6BCC" w:rsidP="00AC6BCC">
      <w:pPr>
        <w:pStyle w:val="EndNoteBibliography"/>
        <w:spacing w:after="0"/>
        <w:ind w:left="720" w:hanging="720"/>
        <w:rPr>
          <w:noProof/>
        </w:rPr>
      </w:pPr>
      <w:r w:rsidRPr="00AC6BCC">
        <w:rPr>
          <w:noProof/>
        </w:rPr>
        <w:t xml:space="preserve">Tanabe, Yuuhiko, Makoto M. Watanabe, and Junta Sugiyama. 2002. "Are Microsporidia really related to Fungi?: a reappraisal based on additional gene sequences from basal fungi."  </w:t>
      </w:r>
      <w:r w:rsidRPr="00AC6BCC">
        <w:rPr>
          <w:i/>
          <w:noProof/>
        </w:rPr>
        <w:t>Mycological Research</w:t>
      </w:r>
      <w:r w:rsidRPr="00AC6BCC">
        <w:rPr>
          <w:noProof/>
        </w:rPr>
        <w:t xml:space="preserve"> 106:1380-1391. doi: 10.1017/S095375620200686X.</w:t>
      </w:r>
    </w:p>
    <w:p w14:paraId="59786594" w14:textId="77777777" w:rsidR="00AC6BCC" w:rsidRPr="00AC6BCC" w:rsidRDefault="00AC6BCC" w:rsidP="00AC6BCC">
      <w:pPr>
        <w:pStyle w:val="EndNoteBibliography"/>
        <w:spacing w:after="0"/>
        <w:ind w:left="720" w:hanging="720"/>
        <w:rPr>
          <w:noProof/>
        </w:rPr>
      </w:pPr>
      <w:r w:rsidRPr="00AC6BCC">
        <w:rPr>
          <w:noProof/>
        </w:rPr>
        <w:lastRenderedPageBreak/>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AC6BCC">
        <w:rPr>
          <w:i/>
          <w:noProof/>
        </w:rPr>
        <w:t>Bioinformatics</w:t>
      </w:r>
      <w:r w:rsidRPr="00AC6BCC">
        <w:rPr>
          <w:noProof/>
        </w:rPr>
        <w:t xml:space="preserve"> 33:i75-i82. doi: 10.1093/bioinformatics/btx229.</w:t>
      </w:r>
    </w:p>
    <w:p w14:paraId="0ED2499A" w14:textId="77777777" w:rsidR="00AC6BCC" w:rsidRPr="00AC6BCC" w:rsidRDefault="00AC6BCC" w:rsidP="00AC6BCC">
      <w:pPr>
        <w:pStyle w:val="EndNoteBibliography"/>
        <w:spacing w:after="0"/>
        <w:ind w:left="720" w:hanging="720"/>
        <w:rPr>
          <w:noProof/>
        </w:rPr>
      </w:pPr>
      <w:r w:rsidRPr="00AC6BCC">
        <w:rPr>
          <w:noProof/>
        </w:rPr>
        <w:t xml:space="preserve">Tsaousis, Anastasios D., Edmund R S Kunji, Alina V. Goldberg, John M. Lucocq, Robert P. Hirt, and T. Martin Embley. 2008. "A novel route for ATP acquisition by the remnant mitochondria of Encephalitozoon cuniculi."  </w:t>
      </w:r>
      <w:r w:rsidRPr="00AC6BCC">
        <w:rPr>
          <w:i/>
          <w:noProof/>
        </w:rPr>
        <w:t>Nature</w:t>
      </w:r>
      <w:r w:rsidRPr="00AC6BCC">
        <w:rPr>
          <w:noProof/>
        </w:rPr>
        <w:t xml:space="preserve"> 453:553-556. doi: 10.1038/nature06903.</w:t>
      </w:r>
    </w:p>
    <w:p w14:paraId="0B7E3839" w14:textId="77777777" w:rsidR="00AC6BCC" w:rsidRPr="00AC6BCC" w:rsidRDefault="00AC6BCC" w:rsidP="00AC6BCC">
      <w:pPr>
        <w:pStyle w:val="EndNoteBibliography"/>
        <w:spacing w:after="0"/>
        <w:ind w:left="720" w:hanging="720"/>
        <w:rPr>
          <w:noProof/>
        </w:rPr>
      </w:pPr>
      <w:r w:rsidRPr="00AC6BCC">
        <w:rPr>
          <w:noProof/>
        </w:rPr>
        <w:t xml:space="preserve">van Dongen, Stjin. 2000. "Graph clustering by flow simulation."  </w:t>
      </w:r>
      <w:r w:rsidRPr="00AC6BCC">
        <w:rPr>
          <w:i/>
          <w:noProof/>
        </w:rPr>
        <w:t>Graph stimulation by flow clustering</w:t>
      </w:r>
      <w:r w:rsidRPr="00AC6BCC">
        <w:rPr>
          <w:noProof/>
        </w:rPr>
        <w:t xml:space="preserve"> PhD thesis:University of Utrecht-University of Utrecht. doi: 10.1016/j.cosrev.2007.05.001.</w:t>
      </w:r>
    </w:p>
    <w:p w14:paraId="146BF207" w14:textId="77777777" w:rsidR="00AC6BCC" w:rsidRPr="00AC6BCC" w:rsidRDefault="00AC6BCC" w:rsidP="00AC6BCC">
      <w:pPr>
        <w:pStyle w:val="EndNoteBibliography"/>
        <w:spacing w:after="0"/>
        <w:ind w:left="720" w:hanging="720"/>
        <w:rPr>
          <w:noProof/>
        </w:rPr>
      </w:pPr>
      <w:r w:rsidRPr="00AC6BCC">
        <w:rPr>
          <w:noProof/>
        </w:rPr>
        <w:t xml:space="preserve">Vandermeer, J. W., and T. A. Gochnauer. 1971. "Trehalase activity associated with spores of Nosema apis."  </w:t>
      </w:r>
      <w:r w:rsidRPr="00AC6BCC">
        <w:rPr>
          <w:i/>
          <w:noProof/>
        </w:rPr>
        <w:t>Journal of Invertebrate Pathology</w:t>
      </w:r>
      <w:r w:rsidRPr="00AC6BCC">
        <w:rPr>
          <w:noProof/>
        </w:rPr>
        <w:t xml:space="preserve"> 17:38-41. doi: 10.1016/0022-2011(71)90122-4.</w:t>
      </w:r>
    </w:p>
    <w:p w14:paraId="49F365A6" w14:textId="77777777" w:rsidR="00AC6BCC" w:rsidRPr="00AC6BCC" w:rsidRDefault="00AC6BCC" w:rsidP="00AC6BCC">
      <w:pPr>
        <w:pStyle w:val="EndNoteBibliography"/>
        <w:spacing w:after="0"/>
        <w:ind w:left="720" w:hanging="720"/>
        <w:rPr>
          <w:noProof/>
        </w:rPr>
      </w:pPr>
      <w:r w:rsidRPr="00AC6BCC">
        <w:rPr>
          <w:noProof/>
        </w:rPr>
        <w:t xml:space="preserve">Vivarès, CP, and G Méténier. 2001. "The microsporidian Encephalitozoon."  </w:t>
      </w:r>
      <w:r w:rsidRPr="00AC6BCC">
        <w:rPr>
          <w:i/>
          <w:noProof/>
        </w:rPr>
        <w:t>Bioessays</w:t>
      </w:r>
      <w:r w:rsidRPr="00AC6BCC">
        <w:rPr>
          <w:noProof/>
        </w:rPr>
        <w:t>:194-202.</w:t>
      </w:r>
    </w:p>
    <w:p w14:paraId="29FA6A1B" w14:textId="77777777" w:rsidR="00AC6BCC" w:rsidRPr="00AC6BCC" w:rsidRDefault="00AC6BCC" w:rsidP="00AC6BCC">
      <w:pPr>
        <w:pStyle w:val="EndNoteBibliography"/>
        <w:spacing w:after="0"/>
        <w:ind w:left="720" w:hanging="720"/>
        <w:rPr>
          <w:noProof/>
        </w:rPr>
      </w:pPr>
      <w:r w:rsidRPr="00AC6BCC">
        <w:rPr>
          <w:noProof/>
        </w:rPr>
        <w:t xml:space="preserve">Vossbrinck, C. R., J. V. Maddox, S. Friedman, B. A. Debrunner-Vossbrinck, and C. R. Woese. 1987. "Ribosomal RNA sequence suggests microsporidia are extremely ancient eukaryotes."  </w:t>
      </w:r>
      <w:r w:rsidRPr="00AC6BCC">
        <w:rPr>
          <w:i/>
          <w:noProof/>
        </w:rPr>
        <w:t>Nature</w:t>
      </w:r>
      <w:r w:rsidRPr="00AC6BCC">
        <w:rPr>
          <w:noProof/>
        </w:rPr>
        <w:t xml:space="preserve"> 326:411-414. doi: 10.1038/326411a0.</w:t>
      </w:r>
    </w:p>
    <w:p w14:paraId="2B13EC03" w14:textId="77777777" w:rsidR="00AC6BCC" w:rsidRPr="00AC6BCC" w:rsidRDefault="00AC6BCC" w:rsidP="00AC6BCC">
      <w:pPr>
        <w:pStyle w:val="EndNoteBibliography"/>
        <w:spacing w:after="0"/>
        <w:ind w:left="720" w:hanging="720"/>
        <w:rPr>
          <w:noProof/>
        </w:rPr>
      </w:pPr>
      <w:r w:rsidRPr="00AC6BCC">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AC6BCC">
        <w:rPr>
          <w:i/>
          <w:noProof/>
        </w:rPr>
        <w:t>Cell</w:t>
      </w:r>
      <w:r w:rsidRPr="00AC6BCC">
        <w:rPr>
          <w:noProof/>
        </w:rPr>
        <w:t xml:space="preserve"> 168:890-903.e15. doi: 10.1016/j.cell.2017.01.013.</w:t>
      </w:r>
    </w:p>
    <w:p w14:paraId="41A7AFBD" w14:textId="77777777" w:rsidR="00AC6BCC" w:rsidRPr="00AC6BCC" w:rsidRDefault="00AC6BCC" w:rsidP="00AC6BCC">
      <w:pPr>
        <w:pStyle w:val="EndNoteBibliography"/>
        <w:spacing w:after="0"/>
        <w:ind w:left="720" w:hanging="720"/>
        <w:rPr>
          <w:noProof/>
        </w:rPr>
      </w:pPr>
      <w:r w:rsidRPr="00AC6BCC">
        <w:rPr>
          <w:noProof/>
        </w:rPr>
        <w:t xml:space="preserve">Williams, Simon G., and Simon C. Lovell. 2009. "The Effect of Sequence Evolution on Protein Structural Divergence."  </w:t>
      </w:r>
      <w:r w:rsidRPr="00AC6BCC">
        <w:rPr>
          <w:i/>
          <w:noProof/>
        </w:rPr>
        <w:t>Molecular Biology and Evolution</w:t>
      </w:r>
      <w:r w:rsidRPr="00AC6BCC">
        <w:rPr>
          <w:noProof/>
        </w:rPr>
        <w:t xml:space="preserve"> 26:1055-1065. doi: 10.1093/molbev/msp020.</w:t>
      </w:r>
    </w:p>
    <w:p w14:paraId="01D9C7C2" w14:textId="77777777" w:rsidR="00AC6BCC" w:rsidRPr="00AC6BCC" w:rsidRDefault="00AC6BCC" w:rsidP="00AC6BCC">
      <w:pPr>
        <w:pStyle w:val="EndNoteBibliography"/>
        <w:spacing w:after="0"/>
        <w:ind w:left="720" w:hanging="720"/>
        <w:rPr>
          <w:noProof/>
        </w:rPr>
      </w:pPr>
      <w:r w:rsidRPr="00AC6BCC">
        <w:rPr>
          <w:noProof/>
        </w:rPr>
        <w:t xml:space="preserve">Winkler, Herbert H., and H. Ekkehard Neuhaus. 1999. "Non-mitochondrial ATP transport."  </w:t>
      </w:r>
      <w:r w:rsidRPr="00AC6BCC">
        <w:rPr>
          <w:i/>
          <w:noProof/>
        </w:rPr>
        <w:t>Trends in Biochemical Sciences</w:t>
      </w:r>
      <w:r w:rsidRPr="00AC6BCC">
        <w:rPr>
          <w:noProof/>
        </w:rPr>
        <w:t xml:space="preserve"> 24:64-68. doi: 10.1016/S0968-0004(98)01334-6.</w:t>
      </w:r>
    </w:p>
    <w:p w14:paraId="08DA1EF9" w14:textId="77777777" w:rsidR="00AC6BCC" w:rsidRPr="00AC6BCC" w:rsidRDefault="00AC6BCC" w:rsidP="00AC6BCC">
      <w:pPr>
        <w:pStyle w:val="EndNoteBibliography"/>
        <w:spacing w:after="0"/>
        <w:ind w:left="720" w:hanging="720"/>
        <w:rPr>
          <w:noProof/>
        </w:rPr>
      </w:pPr>
      <w:r w:rsidRPr="00AC6BCC">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AC6BCC">
        <w:rPr>
          <w:i/>
          <w:noProof/>
        </w:rPr>
        <w:t>Environmental Microbiology</w:t>
      </w:r>
      <w:r w:rsidRPr="00AC6BCC">
        <w:rPr>
          <w:noProof/>
        </w:rPr>
        <w:t xml:space="preserve"> 19:2077-2089. doi: 10.1111/1462-2920.13734.</w:t>
      </w:r>
    </w:p>
    <w:p w14:paraId="32B0673E" w14:textId="77777777" w:rsidR="00AC6BCC" w:rsidRPr="00AC6BCC" w:rsidRDefault="00AC6BCC" w:rsidP="00AC6BCC">
      <w:pPr>
        <w:pStyle w:val="EndNoteBibliography"/>
        <w:spacing w:after="0"/>
        <w:ind w:left="720" w:hanging="720"/>
        <w:rPr>
          <w:noProof/>
        </w:rPr>
      </w:pPr>
      <w:r w:rsidRPr="00AC6BCC">
        <w:rPr>
          <w:noProof/>
        </w:rPr>
        <w:t xml:space="preserve">Yu, H., P. Braun, M. A. Yildirim, I. Lemmens, K. Venkatesan, J. Sahalie, T. Hirozane-Kishikawa, F. Gebreab, N. Li, N. Simonis, T. Hao, J.-F. Rual, A. Dricot, A. Vazquez, R. R. Murray, C. Simon, L. Tardivo, S. Tam, N. Svrzikapa, C. Fan, A.-S. de Smet, A. Motyl, M. E. Hudson, J. Park, X. Xin, </w:t>
      </w:r>
      <w:r w:rsidRPr="00AC6BCC">
        <w:rPr>
          <w:noProof/>
        </w:rPr>
        <w:lastRenderedPageBreak/>
        <w:t xml:space="preserve">M. E. Cusick, T. Moore, C. Boone, M. Snyder, F. P. Roth, A.-L. Barabasi, J. Tavernier, D. E. Hill, and M. Vidal. 2008. "High-Quality Binary Protein Interaction Map of the Yeast Interactome Network."  </w:t>
      </w:r>
      <w:r w:rsidRPr="00AC6BCC">
        <w:rPr>
          <w:i/>
          <w:noProof/>
        </w:rPr>
        <w:t>Science</w:t>
      </w:r>
      <w:r w:rsidRPr="00AC6BCC">
        <w:rPr>
          <w:noProof/>
        </w:rPr>
        <w:t xml:space="preserve"> 322:104-110. doi: 10.1126/science.1158684.</w:t>
      </w:r>
    </w:p>
    <w:p w14:paraId="5BD2AD86" w14:textId="77777777" w:rsidR="00AC6BCC" w:rsidRPr="00AC6BCC" w:rsidRDefault="00AC6BCC" w:rsidP="00AC6BCC">
      <w:pPr>
        <w:pStyle w:val="EndNoteBibliography"/>
        <w:ind w:left="720" w:hanging="720"/>
        <w:rPr>
          <w:noProof/>
        </w:rPr>
      </w:pPr>
      <w:r w:rsidRPr="00AC6BCC">
        <w:rPr>
          <w:noProof/>
        </w:rPr>
        <w:t xml:space="preserve">Zudilova-Seinstra, Elena, Tony Adriaansen, and Robert van Liere. 2009. "Overview of Interactive Visualization." In </w:t>
      </w:r>
      <w:r w:rsidRPr="00AC6BCC">
        <w:rPr>
          <w:i/>
          <w:noProof/>
        </w:rPr>
        <w:t>Advanced Information and Knowledge Processing</w:t>
      </w:r>
      <w:r w:rsidRPr="00AC6BCC">
        <w:rPr>
          <w:noProof/>
        </w:rPr>
        <w:t>, 3-15.</w:t>
      </w:r>
    </w:p>
    <w:p w14:paraId="59E96E3D" w14:textId="19FEB782" w:rsidR="00317CE4" w:rsidRPr="00076E91" w:rsidRDefault="00F32283" w:rsidP="008D799A">
      <w:pPr>
        <w:spacing w:after="0" w:line="360" w:lineRule="auto"/>
        <w:rPr>
          <w:szCs w:val="24"/>
        </w:rPr>
      </w:pPr>
      <w:r>
        <w:rPr>
          <w:szCs w:val="24"/>
        </w:rPr>
        <w:fldChar w:fldCharType="end"/>
      </w:r>
    </w:p>
    <w:sectPr w:rsidR="00317CE4"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Bastian Greshake Tzovaras" w:date="2018-04-06T15:21:00Z" w:initials="BGT">
    <w:p w14:paraId="2A4CE588" w14:textId="54680E22" w:rsidR="00E52B6D" w:rsidRPr="00E52B6D" w:rsidRDefault="00E52B6D" w:rsidP="00E52B6D">
      <w:pPr>
        <w:pStyle w:val="CommentText"/>
        <w:rPr>
          <w:sz w:val="18"/>
          <w:szCs w:val="18"/>
        </w:rPr>
      </w:pPr>
      <w:r>
        <w:rPr>
          <w:rStyle w:val="CommentReference"/>
        </w:rPr>
        <w:annotationRef/>
      </w:r>
      <w:r>
        <w:rPr>
          <w:rStyle w:val="CommentReference"/>
        </w:rPr>
        <w:t>I’d remove this, it just leads to people feel stupid if they didn’t know this yet ;-)</w:t>
      </w:r>
    </w:p>
  </w:comment>
  <w:comment w:id="1" w:author="Bastian Greshake Tzovaras" w:date="2018-04-06T15:22:00Z" w:initials="BGT">
    <w:p w14:paraId="5F12363B" w14:textId="4801B882" w:rsidR="00F2280E" w:rsidRDefault="00F2280E">
      <w:pPr>
        <w:pStyle w:val="CommentText"/>
      </w:pPr>
      <w:r>
        <w:rPr>
          <w:rStyle w:val="CommentReference"/>
        </w:rPr>
        <w:annotationRef/>
      </w:r>
      <w:r>
        <w:t>This would need a citation as well</w:t>
      </w:r>
    </w:p>
  </w:comment>
  <w:comment w:id="2" w:author="Bastian Greshake Tzovaras" w:date="2018-04-06T15:22:00Z" w:initials="BGT">
    <w:p w14:paraId="0510340A" w14:textId="2E22780B" w:rsidR="00F2280E" w:rsidRDefault="00F2280E">
      <w:pPr>
        <w:pStyle w:val="CommentText"/>
      </w:pPr>
      <w:r>
        <w:rPr>
          <w:rStyle w:val="CommentReference"/>
        </w:rPr>
        <w:annotationRef/>
      </w:r>
      <w:r>
        <w:t>Is it the first microsporidium ever to be described or is it the first microsporidium known to be pathogenic?</w:t>
      </w:r>
    </w:p>
  </w:comment>
  <w:comment w:id="7" w:author="Bastian Greshake Tzovaras" w:date="2018-04-06T15:24:00Z" w:initials="BGT">
    <w:p w14:paraId="3676FB58" w14:textId="2269DFDC" w:rsidR="00F2280E" w:rsidRDefault="00F2280E" w:rsidP="00F2280E">
      <w:pPr>
        <w:pStyle w:val="CommentText"/>
      </w:pPr>
      <w:r>
        <w:rPr>
          <w:rStyle w:val="CommentReference"/>
        </w:rPr>
        <w:annotationRef/>
      </w:r>
      <w:r>
        <w:t>This is probably not what you mean. Because I’d assume that microsporidia as a group have infected mammals for million of years. Is this the first artificial infection? Or the first one described in science?</w:t>
      </w:r>
    </w:p>
  </w:comment>
  <w:comment w:id="15" w:author="Bastian Greshake Tzovaras" w:date="2018-04-06T15:27:00Z" w:initials="BGT">
    <w:p w14:paraId="1B795508" w14:textId="52E6A948" w:rsidR="00913BA6" w:rsidRDefault="00913BA6" w:rsidP="00913BA6">
      <w:pPr>
        <w:pStyle w:val="CommentText"/>
      </w:pPr>
      <w:r>
        <w:rPr>
          <w:rStyle w:val="CommentReference"/>
        </w:rPr>
        <w:annotationRef/>
      </w:r>
      <w:r>
        <w:t>What are the 3 types of symbiosis? You never mention the other two? Also: I guess all symbionts profit from the resources of their ‘hosts’, even when mutualistic. I guess you mean profiting from the host to the detriment of the host?</w:t>
      </w:r>
    </w:p>
  </w:comment>
  <w:comment w:id="16" w:author="Bastian Greshake Tzovaras" w:date="2018-04-06T15:28:00Z" w:initials="BGT">
    <w:p w14:paraId="729EE556" w14:textId="19CF1A3E" w:rsidR="00913BA6" w:rsidRDefault="00913BA6" w:rsidP="00913BA6">
      <w:pPr>
        <w:pStyle w:val="CommentText"/>
      </w:pPr>
      <w:r>
        <w:rPr>
          <w:rStyle w:val="CommentReference"/>
        </w:rPr>
        <w:annotationRef/>
      </w:r>
      <w:r>
        <w:t>I think this should be plural as the microsporidia are many?</w:t>
      </w:r>
    </w:p>
  </w:comment>
  <w:comment w:id="20" w:author="Bastian Greshake Tzovaras" w:date="2018-04-06T15:30:00Z" w:initials="BGT">
    <w:p w14:paraId="43E5FFBF" w14:textId="78FDDA8F" w:rsidR="00AE1672" w:rsidRDefault="00AE1672">
      <w:pPr>
        <w:pStyle w:val="CommentText"/>
      </w:pPr>
      <w:r>
        <w:rPr>
          <w:rStyle w:val="CommentReference"/>
        </w:rPr>
        <w:annotationRef/>
      </w:r>
      <w:r>
        <w:t xml:space="preserve">I guess even 1-40 µm isn’t really visible? </w:t>
      </w:r>
      <w:proofErr w:type="gramStart"/>
      <w:r>
        <w:t>:D</w:t>
      </w:r>
      <w:proofErr w:type="gramEnd"/>
      <w:r>
        <w:t xml:space="preserve"> I think you mean “microsporidia have only been observed/only been found as spores”?</w:t>
      </w:r>
    </w:p>
  </w:comment>
  <w:comment w:id="21" w:author="Bastian Greshake Tzovaras" w:date="2018-04-06T15:31:00Z" w:initials="BGT">
    <w:p w14:paraId="3DB69FED" w14:textId="055A1466" w:rsidR="00AE1672" w:rsidRDefault="00AE1672">
      <w:pPr>
        <w:pStyle w:val="CommentText"/>
      </w:pPr>
      <w:r>
        <w:rPr>
          <w:rStyle w:val="CommentReference"/>
        </w:rPr>
        <w:annotationRef/>
      </w:r>
      <w:r>
        <w:t>Is it the smallest eukaryote or the smallest eukaryotic genome?</w:t>
      </w:r>
    </w:p>
  </w:comment>
  <w:comment w:id="22" w:author="Bastian Greshake Tzovaras" w:date="2018-04-06T15:31:00Z" w:initials="BGT">
    <w:p w14:paraId="6BCD3297" w14:textId="7971139F" w:rsidR="00AE1672" w:rsidRDefault="00AE1672" w:rsidP="00AE1672">
      <w:pPr>
        <w:pStyle w:val="CommentText"/>
      </w:pPr>
      <w:r>
        <w:rPr>
          <w:rStyle w:val="CommentReference"/>
        </w:rPr>
        <w:annotationRef/>
      </w:r>
      <w:r>
        <w:t>Approximately reads weird if you have a concrete number like 3266. Maybe “</w:t>
      </w:r>
      <w:r w:rsidR="001C1844">
        <w:t xml:space="preserve">depending on the species </w:t>
      </w:r>
      <w:r>
        <w:t>microsporidia have on</w:t>
      </w:r>
      <w:r w:rsidR="001C1844">
        <w:t>ly between 1700 and 3300 protein coding genes”?</w:t>
      </w:r>
    </w:p>
  </w:comment>
  <w:comment w:id="28" w:author="Bastian Greshake Tzovaras" w:date="2018-04-06T15:33:00Z" w:initials="BGT">
    <w:p w14:paraId="701C5256" w14:textId="60D4E78F" w:rsidR="00F72B6F" w:rsidRDefault="00F72B6F" w:rsidP="00F72B6F">
      <w:pPr>
        <w:pStyle w:val="CommentText"/>
      </w:pPr>
      <w:r>
        <w:rPr>
          <w:rStyle w:val="CommentReference"/>
        </w:rPr>
        <w:annotationRef/>
      </w:r>
      <w:r>
        <w:t>I think this would be the proper singular. C.f. bacteria / bacterium.</w:t>
      </w:r>
    </w:p>
  </w:comment>
  <w:comment w:id="40" w:author="Bastian Greshake Tzovaras" w:date="2018-04-06T15:36:00Z" w:initials="BGT">
    <w:p w14:paraId="3377DBEC" w14:textId="1E652399" w:rsidR="00CA53D5" w:rsidRDefault="00CA53D5">
      <w:pPr>
        <w:pStyle w:val="CommentText"/>
      </w:pPr>
      <w:r>
        <w:rPr>
          <w:rStyle w:val="CommentReference"/>
        </w:rPr>
        <w:annotationRef/>
      </w:r>
      <w:r>
        <w:t>Should get a citation of who doubted when</w:t>
      </w:r>
    </w:p>
  </w:comment>
  <w:comment w:id="41" w:author="Bastian Greshake Tzovaras" w:date="2018-04-06T15:37:00Z" w:initials="BGT">
    <w:p w14:paraId="2E9E2E74" w14:textId="1410EF35" w:rsidR="003C1F9B" w:rsidRDefault="003C1F9B" w:rsidP="003C1F9B">
      <w:pPr>
        <w:pStyle w:val="CommentText"/>
      </w:pPr>
      <w:r>
        <w:rPr>
          <w:rStyle w:val="CommentReference"/>
        </w:rPr>
        <w:annotationRef/>
      </w:r>
      <w:r>
        <w:t>Proved is a very strong and loaded word if people keep arguing about the placement. I would say “was first suggested by the study of”</w:t>
      </w:r>
    </w:p>
  </w:comment>
  <w:comment w:id="48" w:author="Bastian Greshake Tzovaras" w:date="2018-04-06T15:38:00Z" w:initials="BGT">
    <w:p w14:paraId="1D1E28A3" w14:textId="019B4DE5" w:rsidR="00B056AB" w:rsidRDefault="00B056AB">
      <w:pPr>
        <w:pStyle w:val="CommentText"/>
      </w:pPr>
      <w:r>
        <w:rPr>
          <w:rStyle w:val="CommentReference"/>
        </w:rPr>
        <w:annotationRef/>
      </w:r>
      <w:r>
        <w:t xml:space="preserve">I can’t fully follow that sentence. </w:t>
      </w:r>
    </w:p>
  </w:comment>
  <w:comment w:id="58" w:author="Bastian Greshake Tzovaras" w:date="2018-04-06T15:39:00Z" w:initials="BGT">
    <w:p w14:paraId="2FFDB764" w14:textId="6B0E9654" w:rsidR="00383091" w:rsidRDefault="00383091">
      <w:pPr>
        <w:pStyle w:val="CommentText"/>
      </w:pPr>
      <w:r>
        <w:rPr>
          <w:rStyle w:val="CommentReference"/>
        </w:rPr>
        <w:annotationRef/>
      </w:r>
      <w:r>
        <w:t>Should have some citation for that too</w:t>
      </w:r>
    </w:p>
  </w:comment>
  <w:comment w:id="81" w:author="Bastian Greshake Tzovaras" w:date="2018-04-06T15:45:00Z" w:initials="BGT">
    <w:p w14:paraId="67F88283" w14:textId="25ED3E88" w:rsidR="00E11265" w:rsidRDefault="00E11265" w:rsidP="00E11265">
      <w:pPr>
        <w:pStyle w:val="CommentText"/>
      </w:pPr>
      <w:r>
        <w:rPr>
          <w:rStyle w:val="CommentReference"/>
        </w:rPr>
        <w:annotationRef/>
      </w:r>
      <w:r>
        <w:t>I really like your introduction! It’s a nice overview over microsporidia and their importance &amp; quirks! And for the most part the language is really good, I really just made minor comments and edits.</w:t>
      </w:r>
    </w:p>
  </w:comment>
  <w:comment w:id="82" w:author="Bastian Greshake Tzovaras" w:date="2018-04-06T15:47:00Z" w:initials="BGT">
    <w:p w14:paraId="1984B63C" w14:textId="29539E1E" w:rsidR="00E11265" w:rsidRDefault="00E11265" w:rsidP="00E11265">
      <w:pPr>
        <w:pStyle w:val="CommentText"/>
      </w:pPr>
      <w:r>
        <w:rPr>
          <w:rStyle w:val="CommentReference"/>
        </w:rPr>
        <w:annotationRef/>
      </w:r>
      <w:r>
        <w:t>This introduction is really really short. Especially as you haven’t explained much about phylogenetics &amp; LCA protein sets etc. in the overall introduction. I would recommend extending on this. E.g. also: some details about what orthology prediction is etc. would be good (unless this all comes somewhere else, in that case ignore it. But I still feel that it would be good to have these details up here)</w:t>
      </w:r>
    </w:p>
  </w:comment>
  <w:comment w:id="95" w:author="Bastian Greshake Tzovaras" w:date="2018-04-06T15:55:00Z" w:initials="BGT">
    <w:p w14:paraId="4DF7BA3B" w14:textId="62EC9313" w:rsidR="00D77AE1" w:rsidRDefault="00D77AE1" w:rsidP="00D77AE1">
      <w:pPr>
        <w:pStyle w:val="CommentText"/>
      </w:pPr>
      <w:r>
        <w:rPr>
          <w:rStyle w:val="CommentReference"/>
        </w:rPr>
        <w:annotationRef/>
      </w:r>
      <w:r>
        <w:t xml:space="preserve">This is hard to follow for me. Maybe also because orthology prediction, the problems with orthology prediction and ‘co-orthologous’ weren’t explained in the introduction? </w:t>
      </w:r>
      <w:proofErr w:type="gramStart"/>
      <w:r>
        <w:t>:P</w:t>
      </w:r>
      <w:proofErr w:type="gramEnd"/>
    </w:p>
  </w:comment>
  <w:comment w:id="99" w:author="Bastian Greshake Tzovaras" w:date="2018-04-06T15:59:00Z" w:initials="BGT">
    <w:p w14:paraId="337B99F8" w14:textId="79BD5252" w:rsidR="00BE3811" w:rsidRDefault="00BE3811">
      <w:pPr>
        <w:pStyle w:val="CommentText"/>
      </w:pPr>
      <w:r>
        <w:rPr>
          <w:rStyle w:val="CommentReference"/>
        </w:rPr>
        <w:annotationRef/>
      </w:r>
      <w:r>
        <w:t>This is hard to understand with words, maybe a small figure would help here</w:t>
      </w:r>
    </w:p>
  </w:comment>
  <w:comment w:id="102" w:author="Bastian Greshake Tzovaras" w:date="2018-04-06T16:00:00Z" w:initials="BGT">
    <w:p w14:paraId="30D5A490" w14:textId="30A04963" w:rsidR="00D6712A" w:rsidRDefault="00D6712A">
      <w:pPr>
        <w:pStyle w:val="CommentText"/>
      </w:pPr>
      <w:r>
        <w:rPr>
          <w:rStyle w:val="CommentReference"/>
        </w:rPr>
        <w:annotationRef/>
      </w:r>
      <w:r>
        <w:t xml:space="preserve">This is a major finding, isn’t it? I mean, the whole chapter is how you try to find out the LCA set of the microsporidia. I would maybe not just have this as the last afterthought </w:t>
      </w:r>
      <w:r>
        <w:sym w:font="Wingdings" w:char="F04A"/>
      </w:r>
    </w:p>
  </w:comment>
  <w:comment w:id="103" w:author="Bastian Greshake Tzovaras" w:date="2018-04-06T16:05:00Z" w:initials="BGT">
    <w:p w14:paraId="5110D47C" w14:textId="3A472326" w:rsidR="003B32CB" w:rsidRDefault="003B32CB" w:rsidP="003B32CB">
      <w:pPr>
        <w:pStyle w:val="CommentText"/>
      </w:pPr>
      <w:r>
        <w:rPr>
          <w:rStyle w:val="CommentReference"/>
        </w:rPr>
        <w:annotationRef/>
      </w:r>
      <w:r>
        <w:t>That’s all cool. But isn’t this partially results instead of discussion? E.g. all the figures</w:t>
      </w:r>
    </w:p>
  </w:comment>
  <w:comment w:id="127" w:author="Bastian Greshake Tzovaras" w:date="2018-04-06T16:08:00Z" w:initials="BGT">
    <w:p w14:paraId="1B8431FB" w14:textId="7D49F106" w:rsidR="002C764E" w:rsidRDefault="002C764E" w:rsidP="002C764E">
      <w:pPr>
        <w:pStyle w:val="CommentText"/>
      </w:pPr>
      <w:r>
        <w:rPr>
          <w:rStyle w:val="CommentReference"/>
        </w:rPr>
        <w:annotationRef/>
      </w:r>
      <w:r>
        <w:t xml:space="preserve">In </w:t>
      </w:r>
      <w:proofErr w:type="gramStart"/>
      <w:r>
        <w:t>English</w:t>
      </w:r>
      <w:proofErr w:type="gramEnd"/>
      <w:r>
        <w:t xml:space="preserve"> you use a dot to separate whole number from decimals. E.g. it should be 0.20 &gt; 0.05.</w:t>
      </w:r>
    </w:p>
  </w:comment>
  <w:comment w:id="128" w:author="Bastian Greshake Tzovaras" w:date="2018-04-06T16:08:00Z" w:initials="BGT">
    <w:p w14:paraId="18B06D17" w14:textId="6121A1F5" w:rsidR="002C764E" w:rsidRDefault="002C764E">
      <w:pPr>
        <w:pStyle w:val="CommentText"/>
      </w:pPr>
      <w:r>
        <w:rPr>
          <w:rStyle w:val="CommentReference"/>
        </w:rPr>
        <w:annotationRef/>
      </w:r>
      <w:r>
        <w:t>Nice citation!</w:t>
      </w:r>
    </w:p>
  </w:comment>
  <w:comment w:id="132" w:author="Bastian Greshake Tzovaras" w:date="2018-04-06T16:10:00Z" w:initials="BGT">
    <w:p w14:paraId="1673D5F5" w14:textId="0374933D" w:rsidR="00E62E80" w:rsidRDefault="00E62E80" w:rsidP="00E62E80">
      <w:pPr>
        <w:pStyle w:val="CommentText"/>
      </w:pPr>
      <w:r>
        <w:rPr>
          <w:rStyle w:val="CommentReference"/>
        </w:rPr>
        <w:annotationRef/>
      </w:r>
      <w:r>
        <w:t>You should say what these assumptions are. Otherwise readers will have no idea why doing a pfam search would help. Also: the pfam search isn’t mentioned in the methods, is it?</w:t>
      </w:r>
    </w:p>
  </w:comment>
  <w:comment w:id="146" w:author="Bastian Greshake Tzovaras" w:date="2018-04-06T16:14:00Z" w:initials="BGT">
    <w:p w14:paraId="786606A2" w14:textId="5781CBC3" w:rsidR="00185892" w:rsidRDefault="00185892" w:rsidP="00185892">
      <w:pPr>
        <w:pStyle w:val="CommentText"/>
      </w:pPr>
      <w:r>
        <w:rPr>
          <w:rStyle w:val="CommentReference"/>
        </w:rPr>
        <w:annotationRef/>
      </w:r>
      <w:r>
        <w:t>Doesn’t this also hint at false gene predictions? There’s just no Pfam domains because they aren’t really genes?</w:t>
      </w:r>
    </w:p>
  </w:comment>
  <w:comment w:id="166" w:author="Bastian Greshake Tzovaras" w:date="2018-04-06T16:18:00Z" w:initials="BGT">
    <w:p w14:paraId="27B3D63C" w14:textId="0CA33690" w:rsidR="00850BEB" w:rsidRDefault="00850BEB" w:rsidP="00850BEB">
      <w:pPr>
        <w:pStyle w:val="CommentText"/>
      </w:pPr>
      <w:r>
        <w:rPr>
          <w:rStyle w:val="CommentReference"/>
        </w:rPr>
        <w:annotationRef/>
      </w:r>
      <w:r>
        <w:t xml:space="preserve">Why is it “still” having lineage specific genes? Doesn’t your analysis show that these are most likely a) wrong gene predictions and b) newly invented genes? </w:t>
      </w:r>
      <w:proofErr w:type="gramStart"/>
      <w:r>
        <w:t>So</w:t>
      </w:r>
      <w:proofErr w:type="gramEnd"/>
      <w:r>
        <w:t xml:space="preserve"> they don’t “still” have them, because they aren’t old not lost yet but rather new inventions?</w:t>
      </w:r>
    </w:p>
  </w:comment>
  <w:comment w:id="168" w:author="Bastian Greshake Tzovaras" w:date="2018-04-06T16:19:00Z" w:initials="BGT">
    <w:p w14:paraId="219BE286" w14:textId="77777777" w:rsidR="00850BEB" w:rsidRDefault="00850BEB" w:rsidP="00850BEB">
      <w:pPr>
        <w:pStyle w:val="CommentText"/>
        <w:rPr>
          <w:rStyle w:val="CommentReference"/>
        </w:rPr>
      </w:pPr>
      <w:r>
        <w:rPr>
          <w:rStyle w:val="CommentReference"/>
        </w:rPr>
        <w:annotationRef/>
      </w:r>
      <w:r>
        <w:rPr>
          <w:rStyle w:val="CommentReference"/>
        </w:rPr>
        <w:t xml:space="preserve">That’s a good first chapter all in all. I would really recommend making a) a larger introduction that explains a bit more of the background, because that’s really little so far </w:t>
      </w:r>
    </w:p>
    <w:p w14:paraId="6C70F944" w14:textId="483CECC1" w:rsidR="00850BEB" w:rsidRDefault="00850BEB" w:rsidP="00850BEB">
      <w:pPr>
        <w:pStyle w:val="CommentText"/>
      </w:pPr>
      <w:r>
        <w:rPr>
          <w:rStyle w:val="CommentReference"/>
        </w:rPr>
        <w:t xml:space="preserve">b) thinking about what parts should be discussion and what should be results. Some of it feels a bit out of place as it is. Also: give the methods for the results which are only in the </w:t>
      </w:r>
      <w:proofErr w:type="gramStart"/>
      <w:r>
        <w:rPr>
          <w:rStyle w:val="CommentReference"/>
        </w:rPr>
        <w:t>discussion :P</w:t>
      </w:r>
      <w:proofErr w:type="gramEnd"/>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4CE588" w15:done="0"/>
  <w15:commentEx w15:paraId="5F12363B" w15:done="0"/>
  <w15:commentEx w15:paraId="0510340A" w15:done="0"/>
  <w15:commentEx w15:paraId="3676FB58" w15:done="0"/>
  <w15:commentEx w15:paraId="1B795508" w15:done="0"/>
  <w15:commentEx w15:paraId="729EE556" w15:done="0"/>
  <w15:commentEx w15:paraId="43E5FFBF" w15:done="0"/>
  <w15:commentEx w15:paraId="3DB69FED" w15:done="0"/>
  <w15:commentEx w15:paraId="6BCD3297" w15:done="0"/>
  <w15:commentEx w15:paraId="701C5256" w15:done="0"/>
  <w15:commentEx w15:paraId="3377DBEC" w15:done="0"/>
  <w15:commentEx w15:paraId="2E9E2E74" w15:done="0"/>
  <w15:commentEx w15:paraId="1D1E28A3" w15:done="0"/>
  <w15:commentEx w15:paraId="2FFDB764" w15:done="0"/>
  <w15:commentEx w15:paraId="67F88283" w15:done="0"/>
  <w15:commentEx w15:paraId="1984B63C" w15:done="0"/>
  <w15:commentEx w15:paraId="4DF7BA3B" w15:done="0"/>
  <w15:commentEx w15:paraId="337B99F8" w15:done="0"/>
  <w15:commentEx w15:paraId="30D5A490" w15:done="0"/>
  <w15:commentEx w15:paraId="5110D47C" w15:done="0"/>
  <w15:commentEx w15:paraId="1B8431FB" w15:done="0"/>
  <w15:commentEx w15:paraId="18B06D17" w15:done="0"/>
  <w15:commentEx w15:paraId="1673D5F5" w15:done="0"/>
  <w15:commentEx w15:paraId="786606A2" w15:done="0"/>
  <w15:commentEx w15:paraId="27B3D63C" w15:done="0"/>
  <w15:commentEx w15:paraId="6C70F94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E0C263" w14:textId="77777777" w:rsidR="00426164" w:rsidRDefault="00426164" w:rsidP="000A17B2">
      <w:pPr>
        <w:spacing w:after="0" w:line="240" w:lineRule="auto"/>
      </w:pPr>
      <w:r>
        <w:separator/>
      </w:r>
    </w:p>
  </w:endnote>
  <w:endnote w:type="continuationSeparator" w:id="0">
    <w:p w14:paraId="502012EC" w14:textId="77777777" w:rsidR="00426164" w:rsidRDefault="00426164"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 w:name="ＭＳ ゴシック">
    <w:charset w:val="80"/>
    <w:family w:val="swiss"/>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ＭＳ 明朝">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roman"/>
    <w:pitch w:val="variable"/>
    <w:sig w:usb0="00000003" w:usb1="00000000" w:usb2="00000000" w:usb3="00000000" w:csb0="00000001"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31696" w14:textId="77777777" w:rsidR="00E52B6D" w:rsidRDefault="00E52B6D" w:rsidP="009F2A64">
    <w:pPr>
      <w:pStyle w:val="Footer"/>
      <w:jc w:val="center"/>
    </w:pPr>
  </w:p>
  <w:p w14:paraId="5AA1AD57" w14:textId="39AE855C" w:rsidR="00E52B6D" w:rsidRDefault="00E52B6D"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850BEB">
          <w:rPr>
            <w:noProof/>
          </w:rPr>
          <w:t>16</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74A8B3" w14:textId="77777777" w:rsidR="00426164" w:rsidRDefault="00426164" w:rsidP="000A17B2">
      <w:pPr>
        <w:spacing w:after="0" w:line="240" w:lineRule="auto"/>
      </w:pPr>
      <w:r>
        <w:separator/>
      </w:r>
    </w:p>
  </w:footnote>
  <w:footnote w:type="continuationSeparator" w:id="0">
    <w:p w14:paraId="4C75C2BE" w14:textId="77777777" w:rsidR="00426164" w:rsidRDefault="00426164"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9FF41" w14:textId="7F6103AA" w:rsidR="00E52B6D" w:rsidRPr="000A17B2" w:rsidRDefault="00E52B6D">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stian Greshake Tzovaras">
    <w15:presenceInfo w15:providerId="Windows Live" w15:userId="356aac30c7dc396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grammar="clean"/>
  <w:trackRevisions/>
  <w:doNotTrackMoves/>
  <w:defaultTabStop w:val="708"/>
  <w:hyphenationZone w:val="425"/>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record-ids&gt;&lt;/item&gt;&lt;/Libraries&gt;"/>
  </w:docVars>
  <w:rsids>
    <w:rsidRoot w:val="00371AE7"/>
    <w:rsid w:val="000014E9"/>
    <w:rsid w:val="00001AD8"/>
    <w:rsid w:val="00001DB1"/>
    <w:rsid w:val="000027A0"/>
    <w:rsid w:val="00002D0B"/>
    <w:rsid w:val="00002E33"/>
    <w:rsid w:val="000035F7"/>
    <w:rsid w:val="0000407E"/>
    <w:rsid w:val="00006710"/>
    <w:rsid w:val="00006D96"/>
    <w:rsid w:val="00006F49"/>
    <w:rsid w:val="00007CFE"/>
    <w:rsid w:val="00010C14"/>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944"/>
    <w:rsid w:val="00017FD1"/>
    <w:rsid w:val="0002006D"/>
    <w:rsid w:val="00020159"/>
    <w:rsid w:val="00020C53"/>
    <w:rsid w:val="00021B9B"/>
    <w:rsid w:val="00022E3F"/>
    <w:rsid w:val="0002339D"/>
    <w:rsid w:val="0002368D"/>
    <w:rsid w:val="00023972"/>
    <w:rsid w:val="00023C60"/>
    <w:rsid w:val="00023D32"/>
    <w:rsid w:val="000251E0"/>
    <w:rsid w:val="00025697"/>
    <w:rsid w:val="00025864"/>
    <w:rsid w:val="00026791"/>
    <w:rsid w:val="000267D0"/>
    <w:rsid w:val="00026D9F"/>
    <w:rsid w:val="00026EF8"/>
    <w:rsid w:val="00030D13"/>
    <w:rsid w:val="00031ECA"/>
    <w:rsid w:val="00032B0D"/>
    <w:rsid w:val="00033638"/>
    <w:rsid w:val="00033C9E"/>
    <w:rsid w:val="00033E03"/>
    <w:rsid w:val="000342BB"/>
    <w:rsid w:val="00035AE7"/>
    <w:rsid w:val="00035D3F"/>
    <w:rsid w:val="00035E36"/>
    <w:rsid w:val="000362A1"/>
    <w:rsid w:val="0003644C"/>
    <w:rsid w:val="00036757"/>
    <w:rsid w:val="000368BE"/>
    <w:rsid w:val="00037299"/>
    <w:rsid w:val="000379BA"/>
    <w:rsid w:val="00037A96"/>
    <w:rsid w:val="00037C36"/>
    <w:rsid w:val="000405C7"/>
    <w:rsid w:val="00041448"/>
    <w:rsid w:val="000418DC"/>
    <w:rsid w:val="00041A0A"/>
    <w:rsid w:val="0004205C"/>
    <w:rsid w:val="00042644"/>
    <w:rsid w:val="00042FD9"/>
    <w:rsid w:val="00043DED"/>
    <w:rsid w:val="000440DC"/>
    <w:rsid w:val="000449A6"/>
    <w:rsid w:val="0004539D"/>
    <w:rsid w:val="0004554D"/>
    <w:rsid w:val="00045850"/>
    <w:rsid w:val="00046288"/>
    <w:rsid w:val="00046593"/>
    <w:rsid w:val="00046F86"/>
    <w:rsid w:val="000478F4"/>
    <w:rsid w:val="00047965"/>
    <w:rsid w:val="000507AF"/>
    <w:rsid w:val="00050A30"/>
    <w:rsid w:val="0005139D"/>
    <w:rsid w:val="000529B3"/>
    <w:rsid w:val="0005344A"/>
    <w:rsid w:val="00053680"/>
    <w:rsid w:val="0005446C"/>
    <w:rsid w:val="00054861"/>
    <w:rsid w:val="00054B2F"/>
    <w:rsid w:val="00054E8A"/>
    <w:rsid w:val="00055195"/>
    <w:rsid w:val="00055968"/>
    <w:rsid w:val="000564E8"/>
    <w:rsid w:val="0005723C"/>
    <w:rsid w:val="000579A7"/>
    <w:rsid w:val="000607CA"/>
    <w:rsid w:val="000614E6"/>
    <w:rsid w:val="00061807"/>
    <w:rsid w:val="000619C2"/>
    <w:rsid w:val="00061A32"/>
    <w:rsid w:val="00061A6B"/>
    <w:rsid w:val="00061BBC"/>
    <w:rsid w:val="00062FD8"/>
    <w:rsid w:val="00065BF3"/>
    <w:rsid w:val="00065F80"/>
    <w:rsid w:val="00066E37"/>
    <w:rsid w:val="000705A8"/>
    <w:rsid w:val="00070E25"/>
    <w:rsid w:val="000714E7"/>
    <w:rsid w:val="00071992"/>
    <w:rsid w:val="00072508"/>
    <w:rsid w:val="0007274F"/>
    <w:rsid w:val="000730C0"/>
    <w:rsid w:val="00073898"/>
    <w:rsid w:val="00073EC9"/>
    <w:rsid w:val="00074115"/>
    <w:rsid w:val="0007496F"/>
    <w:rsid w:val="00074F09"/>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7F5F"/>
    <w:rsid w:val="0009039A"/>
    <w:rsid w:val="00090811"/>
    <w:rsid w:val="00090E20"/>
    <w:rsid w:val="00090E88"/>
    <w:rsid w:val="000915AD"/>
    <w:rsid w:val="000924F2"/>
    <w:rsid w:val="000925D4"/>
    <w:rsid w:val="00092886"/>
    <w:rsid w:val="000929A5"/>
    <w:rsid w:val="00093133"/>
    <w:rsid w:val="00093363"/>
    <w:rsid w:val="000935DA"/>
    <w:rsid w:val="00093766"/>
    <w:rsid w:val="00094713"/>
    <w:rsid w:val="0009483E"/>
    <w:rsid w:val="00095129"/>
    <w:rsid w:val="000952D1"/>
    <w:rsid w:val="0009637F"/>
    <w:rsid w:val="000965B1"/>
    <w:rsid w:val="000969F3"/>
    <w:rsid w:val="00096CEE"/>
    <w:rsid w:val="000975BB"/>
    <w:rsid w:val="000A0955"/>
    <w:rsid w:val="000A0C3A"/>
    <w:rsid w:val="000A0CB3"/>
    <w:rsid w:val="000A136B"/>
    <w:rsid w:val="000A17B2"/>
    <w:rsid w:val="000A1CBF"/>
    <w:rsid w:val="000A1F00"/>
    <w:rsid w:val="000A2233"/>
    <w:rsid w:val="000A24D8"/>
    <w:rsid w:val="000A2CC8"/>
    <w:rsid w:val="000A32B0"/>
    <w:rsid w:val="000A38E1"/>
    <w:rsid w:val="000A3A29"/>
    <w:rsid w:val="000A4688"/>
    <w:rsid w:val="000A4D3D"/>
    <w:rsid w:val="000A581C"/>
    <w:rsid w:val="000A65FC"/>
    <w:rsid w:val="000A6C78"/>
    <w:rsid w:val="000A6CDD"/>
    <w:rsid w:val="000A7134"/>
    <w:rsid w:val="000A7AAB"/>
    <w:rsid w:val="000B00E8"/>
    <w:rsid w:val="000B054B"/>
    <w:rsid w:val="000B081C"/>
    <w:rsid w:val="000B0ED0"/>
    <w:rsid w:val="000B108D"/>
    <w:rsid w:val="000B110A"/>
    <w:rsid w:val="000B21C0"/>
    <w:rsid w:val="000B24F0"/>
    <w:rsid w:val="000B355B"/>
    <w:rsid w:val="000B39F2"/>
    <w:rsid w:val="000B3C3A"/>
    <w:rsid w:val="000B41D3"/>
    <w:rsid w:val="000B4CCB"/>
    <w:rsid w:val="000B6719"/>
    <w:rsid w:val="000B6EA6"/>
    <w:rsid w:val="000B730C"/>
    <w:rsid w:val="000B74DD"/>
    <w:rsid w:val="000B7D1C"/>
    <w:rsid w:val="000C0396"/>
    <w:rsid w:val="000C05DA"/>
    <w:rsid w:val="000C0CE1"/>
    <w:rsid w:val="000C0FF9"/>
    <w:rsid w:val="000C13E6"/>
    <w:rsid w:val="000C27CB"/>
    <w:rsid w:val="000C2CE0"/>
    <w:rsid w:val="000C2EE4"/>
    <w:rsid w:val="000C378B"/>
    <w:rsid w:val="000C3AE4"/>
    <w:rsid w:val="000C3B47"/>
    <w:rsid w:val="000C43E4"/>
    <w:rsid w:val="000C4748"/>
    <w:rsid w:val="000C49F3"/>
    <w:rsid w:val="000C4C0C"/>
    <w:rsid w:val="000C60C4"/>
    <w:rsid w:val="000C65BD"/>
    <w:rsid w:val="000C67C3"/>
    <w:rsid w:val="000C6982"/>
    <w:rsid w:val="000C7B6C"/>
    <w:rsid w:val="000C7F50"/>
    <w:rsid w:val="000D080B"/>
    <w:rsid w:val="000D113F"/>
    <w:rsid w:val="000D1476"/>
    <w:rsid w:val="000D24E3"/>
    <w:rsid w:val="000D2DD9"/>
    <w:rsid w:val="000D3223"/>
    <w:rsid w:val="000D3904"/>
    <w:rsid w:val="000D4104"/>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3033"/>
    <w:rsid w:val="000E37F0"/>
    <w:rsid w:val="000E40BD"/>
    <w:rsid w:val="000E45DE"/>
    <w:rsid w:val="000E4666"/>
    <w:rsid w:val="000E4C2C"/>
    <w:rsid w:val="000E5C0E"/>
    <w:rsid w:val="000E65AA"/>
    <w:rsid w:val="000E6E54"/>
    <w:rsid w:val="000E78A0"/>
    <w:rsid w:val="000E7B65"/>
    <w:rsid w:val="000E7C89"/>
    <w:rsid w:val="000F05A3"/>
    <w:rsid w:val="000F0E26"/>
    <w:rsid w:val="000F14C6"/>
    <w:rsid w:val="000F17FF"/>
    <w:rsid w:val="000F19CD"/>
    <w:rsid w:val="000F1AA1"/>
    <w:rsid w:val="000F1DD4"/>
    <w:rsid w:val="000F217D"/>
    <w:rsid w:val="000F26E4"/>
    <w:rsid w:val="000F2A86"/>
    <w:rsid w:val="000F34CE"/>
    <w:rsid w:val="000F37EC"/>
    <w:rsid w:val="000F3820"/>
    <w:rsid w:val="000F3DD6"/>
    <w:rsid w:val="000F40D6"/>
    <w:rsid w:val="000F42AF"/>
    <w:rsid w:val="000F583E"/>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4B0"/>
    <w:rsid w:val="001055AB"/>
    <w:rsid w:val="001058BE"/>
    <w:rsid w:val="00105E06"/>
    <w:rsid w:val="00106033"/>
    <w:rsid w:val="0010640D"/>
    <w:rsid w:val="00107139"/>
    <w:rsid w:val="001076C1"/>
    <w:rsid w:val="00107C8C"/>
    <w:rsid w:val="00107ECC"/>
    <w:rsid w:val="0011028C"/>
    <w:rsid w:val="00111AE4"/>
    <w:rsid w:val="00111BBD"/>
    <w:rsid w:val="00112222"/>
    <w:rsid w:val="00112EC8"/>
    <w:rsid w:val="001132D7"/>
    <w:rsid w:val="00113560"/>
    <w:rsid w:val="001137CD"/>
    <w:rsid w:val="00113AC4"/>
    <w:rsid w:val="00114874"/>
    <w:rsid w:val="001156A4"/>
    <w:rsid w:val="00116325"/>
    <w:rsid w:val="0011646C"/>
    <w:rsid w:val="00116731"/>
    <w:rsid w:val="001173B6"/>
    <w:rsid w:val="00120498"/>
    <w:rsid w:val="00121255"/>
    <w:rsid w:val="0012126E"/>
    <w:rsid w:val="00121447"/>
    <w:rsid w:val="0012198E"/>
    <w:rsid w:val="0012202D"/>
    <w:rsid w:val="00122431"/>
    <w:rsid w:val="0012248C"/>
    <w:rsid w:val="001224A2"/>
    <w:rsid w:val="00122B39"/>
    <w:rsid w:val="0012372C"/>
    <w:rsid w:val="001238BF"/>
    <w:rsid w:val="00123E19"/>
    <w:rsid w:val="001241CA"/>
    <w:rsid w:val="00124209"/>
    <w:rsid w:val="00124D24"/>
    <w:rsid w:val="00124DA2"/>
    <w:rsid w:val="00124F37"/>
    <w:rsid w:val="00125B97"/>
    <w:rsid w:val="00125E30"/>
    <w:rsid w:val="00126614"/>
    <w:rsid w:val="0012667D"/>
    <w:rsid w:val="00126E8D"/>
    <w:rsid w:val="00127C21"/>
    <w:rsid w:val="001305BA"/>
    <w:rsid w:val="00130A2E"/>
    <w:rsid w:val="00130A70"/>
    <w:rsid w:val="00130E22"/>
    <w:rsid w:val="001312E2"/>
    <w:rsid w:val="00131A12"/>
    <w:rsid w:val="00131D6B"/>
    <w:rsid w:val="00132567"/>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5D18"/>
    <w:rsid w:val="001460DE"/>
    <w:rsid w:val="00146147"/>
    <w:rsid w:val="00146D2B"/>
    <w:rsid w:val="001476F6"/>
    <w:rsid w:val="001477F3"/>
    <w:rsid w:val="00150B56"/>
    <w:rsid w:val="00150B9A"/>
    <w:rsid w:val="001514DF"/>
    <w:rsid w:val="00151566"/>
    <w:rsid w:val="00151F7B"/>
    <w:rsid w:val="001521DE"/>
    <w:rsid w:val="00153738"/>
    <w:rsid w:val="001541B2"/>
    <w:rsid w:val="001547CC"/>
    <w:rsid w:val="001556F5"/>
    <w:rsid w:val="001558BB"/>
    <w:rsid w:val="0015627A"/>
    <w:rsid w:val="0015675A"/>
    <w:rsid w:val="001569B4"/>
    <w:rsid w:val="00157A09"/>
    <w:rsid w:val="0016066C"/>
    <w:rsid w:val="001607F5"/>
    <w:rsid w:val="00160AEB"/>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4D67"/>
    <w:rsid w:val="00175A56"/>
    <w:rsid w:val="0017624A"/>
    <w:rsid w:val="001765E2"/>
    <w:rsid w:val="00176B0C"/>
    <w:rsid w:val="001772E1"/>
    <w:rsid w:val="001773C5"/>
    <w:rsid w:val="001805CD"/>
    <w:rsid w:val="001806D2"/>
    <w:rsid w:val="00181316"/>
    <w:rsid w:val="00181A1B"/>
    <w:rsid w:val="00181B00"/>
    <w:rsid w:val="0018342C"/>
    <w:rsid w:val="00184946"/>
    <w:rsid w:val="001850AF"/>
    <w:rsid w:val="00185461"/>
    <w:rsid w:val="00185892"/>
    <w:rsid w:val="00186704"/>
    <w:rsid w:val="00186743"/>
    <w:rsid w:val="00186DF9"/>
    <w:rsid w:val="0018731C"/>
    <w:rsid w:val="001876ED"/>
    <w:rsid w:val="00187C4D"/>
    <w:rsid w:val="00190F2F"/>
    <w:rsid w:val="00192008"/>
    <w:rsid w:val="001926DC"/>
    <w:rsid w:val="00193350"/>
    <w:rsid w:val="001936A1"/>
    <w:rsid w:val="00193978"/>
    <w:rsid w:val="001944D5"/>
    <w:rsid w:val="0019468D"/>
    <w:rsid w:val="00194939"/>
    <w:rsid w:val="001950D0"/>
    <w:rsid w:val="00195306"/>
    <w:rsid w:val="0019558C"/>
    <w:rsid w:val="001956FF"/>
    <w:rsid w:val="00195BF6"/>
    <w:rsid w:val="00195EE0"/>
    <w:rsid w:val="00196A8D"/>
    <w:rsid w:val="00197099"/>
    <w:rsid w:val="001972CD"/>
    <w:rsid w:val="0019784D"/>
    <w:rsid w:val="00197A68"/>
    <w:rsid w:val="001A0755"/>
    <w:rsid w:val="001A0891"/>
    <w:rsid w:val="001A0943"/>
    <w:rsid w:val="001A0A20"/>
    <w:rsid w:val="001A0D36"/>
    <w:rsid w:val="001A13D6"/>
    <w:rsid w:val="001A1467"/>
    <w:rsid w:val="001A192B"/>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1936"/>
    <w:rsid w:val="001B1A19"/>
    <w:rsid w:val="001B1B7E"/>
    <w:rsid w:val="001B1D3A"/>
    <w:rsid w:val="001B1E3F"/>
    <w:rsid w:val="001B316D"/>
    <w:rsid w:val="001B379B"/>
    <w:rsid w:val="001B3CE3"/>
    <w:rsid w:val="001B45E5"/>
    <w:rsid w:val="001B4891"/>
    <w:rsid w:val="001B5C40"/>
    <w:rsid w:val="001B5F8C"/>
    <w:rsid w:val="001B6707"/>
    <w:rsid w:val="001B6F60"/>
    <w:rsid w:val="001B75A2"/>
    <w:rsid w:val="001B79E5"/>
    <w:rsid w:val="001B7E7D"/>
    <w:rsid w:val="001C1054"/>
    <w:rsid w:val="001C1165"/>
    <w:rsid w:val="001C1778"/>
    <w:rsid w:val="001C1844"/>
    <w:rsid w:val="001C1EB8"/>
    <w:rsid w:val="001C262F"/>
    <w:rsid w:val="001C28A5"/>
    <w:rsid w:val="001C28A7"/>
    <w:rsid w:val="001C35BD"/>
    <w:rsid w:val="001C3B98"/>
    <w:rsid w:val="001C49FD"/>
    <w:rsid w:val="001C4CA6"/>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7AF"/>
    <w:rsid w:val="001D2C82"/>
    <w:rsid w:val="001D31A1"/>
    <w:rsid w:val="001D360F"/>
    <w:rsid w:val="001D3A8F"/>
    <w:rsid w:val="001D4199"/>
    <w:rsid w:val="001D4317"/>
    <w:rsid w:val="001D4DD3"/>
    <w:rsid w:val="001D50CB"/>
    <w:rsid w:val="001D52C9"/>
    <w:rsid w:val="001D5327"/>
    <w:rsid w:val="001D5330"/>
    <w:rsid w:val="001D53EB"/>
    <w:rsid w:val="001D5552"/>
    <w:rsid w:val="001D5612"/>
    <w:rsid w:val="001D65A8"/>
    <w:rsid w:val="001D666F"/>
    <w:rsid w:val="001D6B3F"/>
    <w:rsid w:val="001D78B1"/>
    <w:rsid w:val="001D7FCE"/>
    <w:rsid w:val="001E0621"/>
    <w:rsid w:val="001E08DB"/>
    <w:rsid w:val="001E0BAB"/>
    <w:rsid w:val="001E0F2D"/>
    <w:rsid w:val="001E0F74"/>
    <w:rsid w:val="001E1094"/>
    <w:rsid w:val="001E1687"/>
    <w:rsid w:val="001E16D1"/>
    <w:rsid w:val="001E26AF"/>
    <w:rsid w:val="001E2A8E"/>
    <w:rsid w:val="001E2C66"/>
    <w:rsid w:val="001E3047"/>
    <w:rsid w:val="001E322E"/>
    <w:rsid w:val="001E3D9D"/>
    <w:rsid w:val="001E3ED2"/>
    <w:rsid w:val="001E3EF9"/>
    <w:rsid w:val="001E4503"/>
    <w:rsid w:val="001E4AF9"/>
    <w:rsid w:val="001E578F"/>
    <w:rsid w:val="001E6AAC"/>
    <w:rsid w:val="001E6FC0"/>
    <w:rsid w:val="001E703A"/>
    <w:rsid w:val="001F1579"/>
    <w:rsid w:val="001F1E28"/>
    <w:rsid w:val="001F222D"/>
    <w:rsid w:val="001F2CE7"/>
    <w:rsid w:val="001F38C5"/>
    <w:rsid w:val="001F3B6A"/>
    <w:rsid w:val="001F4BF6"/>
    <w:rsid w:val="001F5B25"/>
    <w:rsid w:val="001F6491"/>
    <w:rsid w:val="001F68E0"/>
    <w:rsid w:val="001F6C60"/>
    <w:rsid w:val="001F6F51"/>
    <w:rsid w:val="001F78C3"/>
    <w:rsid w:val="001F7D6F"/>
    <w:rsid w:val="002007C3"/>
    <w:rsid w:val="00201258"/>
    <w:rsid w:val="00201DFE"/>
    <w:rsid w:val="002027D4"/>
    <w:rsid w:val="00202954"/>
    <w:rsid w:val="00203C79"/>
    <w:rsid w:val="0020411F"/>
    <w:rsid w:val="0020429F"/>
    <w:rsid w:val="002045C0"/>
    <w:rsid w:val="00204CE1"/>
    <w:rsid w:val="00204CFF"/>
    <w:rsid w:val="00204E98"/>
    <w:rsid w:val="0020596B"/>
    <w:rsid w:val="00205B01"/>
    <w:rsid w:val="00205B3A"/>
    <w:rsid w:val="00205B96"/>
    <w:rsid w:val="00205BB6"/>
    <w:rsid w:val="00206380"/>
    <w:rsid w:val="00206541"/>
    <w:rsid w:val="00206B1E"/>
    <w:rsid w:val="00206F6C"/>
    <w:rsid w:val="002102D1"/>
    <w:rsid w:val="00210A2A"/>
    <w:rsid w:val="002114D7"/>
    <w:rsid w:val="002116D3"/>
    <w:rsid w:val="00212415"/>
    <w:rsid w:val="002128FC"/>
    <w:rsid w:val="00212B24"/>
    <w:rsid w:val="00214ADA"/>
    <w:rsid w:val="00214AE1"/>
    <w:rsid w:val="00215F65"/>
    <w:rsid w:val="00216515"/>
    <w:rsid w:val="0021680C"/>
    <w:rsid w:val="00216959"/>
    <w:rsid w:val="00216A57"/>
    <w:rsid w:val="00216A7D"/>
    <w:rsid w:val="00216E50"/>
    <w:rsid w:val="00217F52"/>
    <w:rsid w:val="002206A0"/>
    <w:rsid w:val="002207A7"/>
    <w:rsid w:val="00220CF5"/>
    <w:rsid w:val="00221466"/>
    <w:rsid w:val="00221F98"/>
    <w:rsid w:val="00222066"/>
    <w:rsid w:val="002220DC"/>
    <w:rsid w:val="002220ED"/>
    <w:rsid w:val="002222DD"/>
    <w:rsid w:val="0022251A"/>
    <w:rsid w:val="002227DA"/>
    <w:rsid w:val="00222C56"/>
    <w:rsid w:val="002242D5"/>
    <w:rsid w:val="002243D1"/>
    <w:rsid w:val="002251C6"/>
    <w:rsid w:val="002255B2"/>
    <w:rsid w:val="002256DE"/>
    <w:rsid w:val="00225A7A"/>
    <w:rsid w:val="00225DB4"/>
    <w:rsid w:val="00225E7D"/>
    <w:rsid w:val="00225FDC"/>
    <w:rsid w:val="00226506"/>
    <w:rsid w:val="00227559"/>
    <w:rsid w:val="00227C14"/>
    <w:rsid w:val="00227E70"/>
    <w:rsid w:val="00227F8B"/>
    <w:rsid w:val="002307F3"/>
    <w:rsid w:val="0023175E"/>
    <w:rsid w:val="00231B7F"/>
    <w:rsid w:val="00232A96"/>
    <w:rsid w:val="00232E81"/>
    <w:rsid w:val="00233217"/>
    <w:rsid w:val="002334CC"/>
    <w:rsid w:val="002339CC"/>
    <w:rsid w:val="002340E9"/>
    <w:rsid w:val="0023444F"/>
    <w:rsid w:val="00234902"/>
    <w:rsid w:val="00234D0C"/>
    <w:rsid w:val="00234EAC"/>
    <w:rsid w:val="0023593C"/>
    <w:rsid w:val="00236E98"/>
    <w:rsid w:val="00240332"/>
    <w:rsid w:val="002405A9"/>
    <w:rsid w:val="00240ADB"/>
    <w:rsid w:val="002414EE"/>
    <w:rsid w:val="00241516"/>
    <w:rsid w:val="00241FB5"/>
    <w:rsid w:val="002424D0"/>
    <w:rsid w:val="0024280B"/>
    <w:rsid w:val="0024349E"/>
    <w:rsid w:val="002436F4"/>
    <w:rsid w:val="0024418C"/>
    <w:rsid w:val="00244B6A"/>
    <w:rsid w:val="0024537C"/>
    <w:rsid w:val="002454A9"/>
    <w:rsid w:val="002454AF"/>
    <w:rsid w:val="002455AF"/>
    <w:rsid w:val="00245932"/>
    <w:rsid w:val="00245A5B"/>
    <w:rsid w:val="00245F4C"/>
    <w:rsid w:val="00245FA4"/>
    <w:rsid w:val="002463FF"/>
    <w:rsid w:val="002467B0"/>
    <w:rsid w:val="00246A5F"/>
    <w:rsid w:val="00247822"/>
    <w:rsid w:val="00247BFF"/>
    <w:rsid w:val="00247D5D"/>
    <w:rsid w:val="002505D3"/>
    <w:rsid w:val="00250735"/>
    <w:rsid w:val="00250A4B"/>
    <w:rsid w:val="00250A84"/>
    <w:rsid w:val="0025160F"/>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5F10"/>
    <w:rsid w:val="0025648B"/>
    <w:rsid w:val="00256E3D"/>
    <w:rsid w:val="00256F58"/>
    <w:rsid w:val="00257AFB"/>
    <w:rsid w:val="00260163"/>
    <w:rsid w:val="002601FE"/>
    <w:rsid w:val="00260A6F"/>
    <w:rsid w:val="002620FE"/>
    <w:rsid w:val="00262BF8"/>
    <w:rsid w:val="00262E60"/>
    <w:rsid w:val="00263547"/>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70618"/>
    <w:rsid w:val="002707B6"/>
    <w:rsid w:val="00270AB0"/>
    <w:rsid w:val="00270EBF"/>
    <w:rsid w:val="00271AFA"/>
    <w:rsid w:val="00271B17"/>
    <w:rsid w:val="00272471"/>
    <w:rsid w:val="00272707"/>
    <w:rsid w:val="00272D29"/>
    <w:rsid w:val="00272E1C"/>
    <w:rsid w:val="00273E59"/>
    <w:rsid w:val="00274262"/>
    <w:rsid w:val="002746CA"/>
    <w:rsid w:val="002748E0"/>
    <w:rsid w:val="00274B27"/>
    <w:rsid w:val="0027573A"/>
    <w:rsid w:val="00276426"/>
    <w:rsid w:val="0027648F"/>
    <w:rsid w:val="00276738"/>
    <w:rsid w:val="002768CD"/>
    <w:rsid w:val="00276974"/>
    <w:rsid w:val="00276C93"/>
    <w:rsid w:val="00276F43"/>
    <w:rsid w:val="00277F16"/>
    <w:rsid w:val="00280748"/>
    <w:rsid w:val="002807C2"/>
    <w:rsid w:val="002809C2"/>
    <w:rsid w:val="00280A3E"/>
    <w:rsid w:val="0028105D"/>
    <w:rsid w:val="00281ADC"/>
    <w:rsid w:val="0028284A"/>
    <w:rsid w:val="00282860"/>
    <w:rsid w:val="00282996"/>
    <w:rsid w:val="002835BC"/>
    <w:rsid w:val="002841E2"/>
    <w:rsid w:val="00284560"/>
    <w:rsid w:val="002849BF"/>
    <w:rsid w:val="00284E39"/>
    <w:rsid w:val="00285248"/>
    <w:rsid w:val="00285BEA"/>
    <w:rsid w:val="0028651D"/>
    <w:rsid w:val="00286673"/>
    <w:rsid w:val="00286736"/>
    <w:rsid w:val="00286745"/>
    <w:rsid w:val="00286945"/>
    <w:rsid w:val="00287239"/>
    <w:rsid w:val="00287FB9"/>
    <w:rsid w:val="002902AA"/>
    <w:rsid w:val="0029061A"/>
    <w:rsid w:val="00290829"/>
    <w:rsid w:val="00290FEE"/>
    <w:rsid w:val="002914E5"/>
    <w:rsid w:val="002926CD"/>
    <w:rsid w:val="00292CB9"/>
    <w:rsid w:val="00293EFA"/>
    <w:rsid w:val="00294364"/>
    <w:rsid w:val="00294D22"/>
    <w:rsid w:val="00294EBA"/>
    <w:rsid w:val="00294F52"/>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6E"/>
    <w:rsid w:val="002A2350"/>
    <w:rsid w:val="002A26C1"/>
    <w:rsid w:val="002A2A0F"/>
    <w:rsid w:val="002A2D35"/>
    <w:rsid w:val="002A2D75"/>
    <w:rsid w:val="002A3854"/>
    <w:rsid w:val="002A4705"/>
    <w:rsid w:val="002A4904"/>
    <w:rsid w:val="002A4E34"/>
    <w:rsid w:val="002A4FEB"/>
    <w:rsid w:val="002A5B9A"/>
    <w:rsid w:val="002A5E7B"/>
    <w:rsid w:val="002A651B"/>
    <w:rsid w:val="002A714A"/>
    <w:rsid w:val="002A7762"/>
    <w:rsid w:val="002A7902"/>
    <w:rsid w:val="002A7C3C"/>
    <w:rsid w:val="002A7F54"/>
    <w:rsid w:val="002B02C4"/>
    <w:rsid w:val="002B0495"/>
    <w:rsid w:val="002B153A"/>
    <w:rsid w:val="002B1B9A"/>
    <w:rsid w:val="002B2009"/>
    <w:rsid w:val="002B234C"/>
    <w:rsid w:val="002B376D"/>
    <w:rsid w:val="002B4582"/>
    <w:rsid w:val="002B4813"/>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6046"/>
    <w:rsid w:val="002C6EF3"/>
    <w:rsid w:val="002C721A"/>
    <w:rsid w:val="002C735F"/>
    <w:rsid w:val="002C764E"/>
    <w:rsid w:val="002C76F0"/>
    <w:rsid w:val="002C7C28"/>
    <w:rsid w:val="002D0178"/>
    <w:rsid w:val="002D044D"/>
    <w:rsid w:val="002D05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4EEB"/>
    <w:rsid w:val="002D53F4"/>
    <w:rsid w:val="002D5D00"/>
    <w:rsid w:val="002D5D87"/>
    <w:rsid w:val="002D6A33"/>
    <w:rsid w:val="002D7238"/>
    <w:rsid w:val="002D76FB"/>
    <w:rsid w:val="002D7863"/>
    <w:rsid w:val="002D7E10"/>
    <w:rsid w:val="002E035D"/>
    <w:rsid w:val="002E09ED"/>
    <w:rsid w:val="002E0AA5"/>
    <w:rsid w:val="002E153D"/>
    <w:rsid w:val="002E379F"/>
    <w:rsid w:val="002E3BD6"/>
    <w:rsid w:val="002E3F3C"/>
    <w:rsid w:val="002E3FB8"/>
    <w:rsid w:val="002E4524"/>
    <w:rsid w:val="002E50B8"/>
    <w:rsid w:val="002E5186"/>
    <w:rsid w:val="002E5548"/>
    <w:rsid w:val="002E6290"/>
    <w:rsid w:val="002E6590"/>
    <w:rsid w:val="002E694F"/>
    <w:rsid w:val="002E6A17"/>
    <w:rsid w:val="002E6D0A"/>
    <w:rsid w:val="002E6EF1"/>
    <w:rsid w:val="002E70AE"/>
    <w:rsid w:val="002E7488"/>
    <w:rsid w:val="002F07A7"/>
    <w:rsid w:val="002F12D6"/>
    <w:rsid w:val="002F1DE1"/>
    <w:rsid w:val="002F1E36"/>
    <w:rsid w:val="002F205E"/>
    <w:rsid w:val="002F22E2"/>
    <w:rsid w:val="002F274A"/>
    <w:rsid w:val="002F3444"/>
    <w:rsid w:val="002F38F1"/>
    <w:rsid w:val="002F3911"/>
    <w:rsid w:val="002F3B4F"/>
    <w:rsid w:val="002F3B7E"/>
    <w:rsid w:val="002F52ED"/>
    <w:rsid w:val="002F55FD"/>
    <w:rsid w:val="002F58BC"/>
    <w:rsid w:val="002F5B72"/>
    <w:rsid w:val="002F5D3E"/>
    <w:rsid w:val="002F5ECB"/>
    <w:rsid w:val="002F600E"/>
    <w:rsid w:val="002F6286"/>
    <w:rsid w:val="002F6CA6"/>
    <w:rsid w:val="002F70C5"/>
    <w:rsid w:val="002F7137"/>
    <w:rsid w:val="002F72F0"/>
    <w:rsid w:val="002F779A"/>
    <w:rsid w:val="002F7831"/>
    <w:rsid w:val="002F7AE1"/>
    <w:rsid w:val="00301D6B"/>
    <w:rsid w:val="00301DB4"/>
    <w:rsid w:val="0030209C"/>
    <w:rsid w:val="003021F6"/>
    <w:rsid w:val="00302469"/>
    <w:rsid w:val="00302532"/>
    <w:rsid w:val="00302B7F"/>
    <w:rsid w:val="00303624"/>
    <w:rsid w:val="00304614"/>
    <w:rsid w:val="00304F49"/>
    <w:rsid w:val="00305488"/>
    <w:rsid w:val="003059BE"/>
    <w:rsid w:val="00305B51"/>
    <w:rsid w:val="0030610D"/>
    <w:rsid w:val="00306232"/>
    <w:rsid w:val="00306DD0"/>
    <w:rsid w:val="00307E2C"/>
    <w:rsid w:val="00307E2F"/>
    <w:rsid w:val="0031025C"/>
    <w:rsid w:val="0031099A"/>
    <w:rsid w:val="003114B4"/>
    <w:rsid w:val="00311919"/>
    <w:rsid w:val="00311B8E"/>
    <w:rsid w:val="00311C3D"/>
    <w:rsid w:val="00311D30"/>
    <w:rsid w:val="003127BD"/>
    <w:rsid w:val="00312A1A"/>
    <w:rsid w:val="00312D7A"/>
    <w:rsid w:val="00313765"/>
    <w:rsid w:val="00313AED"/>
    <w:rsid w:val="00313D8C"/>
    <w:rsid w:val="00313F90"/>
    <w:rsid w:val="00314502"/>
    <w:rsid w:val="00314A5E"/>
    <w:rsid w:val="00314B3A"/>
    <w:rsid w:val="00314C92"/>
    <w:rsid w:val="00314DBE"/>
    <w:rsid w:val="003152A4"/>
    <w:rsid w:val="00316402"/>
    <w:rsid w:val="00316645"/>
    <w:rsid w:val="003167AD"/>
    <w:rsid w:val="003169B9"/>
    <w:rsid w:val="00316D50"/>
    <w:rsid w:val="003171CA"/>
    <w:rsid w:val="003177EA"/>
    <w:rsid w:val="00317CE4"/>
    <w:rsid w:val="00317E29"/>
    <w:rsid w:val="0032054E"/>
    <w:rsid w:val="00320C3E"/>
    <w:rsid w:val="0032102D"/>
    <w:rsid w:val="003210EB"/>
    <w:rsid w:val="0032182A"/>
    <w:rsid w:val="00321FD1"/>
    <w:rsid w:val="0032219C"/>
    <w:rsid w:val="0032276D"/>
    <w:rsid w:val="00322F07"/>
    <w:rsid w:val="00322F21"/>
    <w:rsid w:val="00322F8F"/>
    <w:rsid w:val="003239BB"/>
    <w:rsid w:val="00323BAF"/>
    <w:rsid w:val="00323C15"/>
    <w:rsid w:val="00324443"/>
    <w:rsid w:val="003245AF"/>
    <w:rsid w:val="0032491B"/>
    <w:rsid w:val="00324C30"/>
    <w:rsid w:val="003252DA"/>
    <w:rsid w:val="003259EB"/>
    <w:rsid w:val="00325DB7"/>
    <w:rsid w:val="003262D6"/>
    <w:rsid w:val="00326523"/>
    <w:rsid w:val="00326A75"/>
    <w:rsid w:val="00326F23"/>
    <w:rsid w:val="0032727A"/>
    <w:rsid w:val="00327581"/>
    <w:rsid w:val="0032764A"/>
    <w:rsid w:val="00327BCD"/>
    <w:rsid w:val="00330893"/>
    <w:rsid w:val="003312E1"/>
    <w:rsid w:val="003315EE"/>
    <w:rsid w:val="00331624"/>
    <w:rsid w:val="00332018"/>
    <w:rsid w:val="003330EE"/>
    <w:rsid w:val="0033311C"/>
    <w:rsid w:val="003334EC"/>
    <w:rsid w:val="00333874"/>
    <w:rsid w:val="00333D3D"/>
    <w:rsid w:val="00334552"/>
    <w:rsid w:val="00334971"/>
    <w:rsid w:val="00334AE1"/>
    <w:rsid w:val="003358D5"/>
    <w:rsid w:val="00335D39"/>
    <w:rsid w:val="00335F1D"/>
    <w:rsid w:val="0033603D"/>
    <w:rsid w:val="003361A1"/>
    <w:rsid w:val="00336C4C"/>
    <w:rsid w:val="00336CB8"/>
    <w:rsid w:val="00337618"/>
    <w:rsid w:val="003377E1"/>
    <w:rsid w:val="00337BC3"/>
    <w:rsid w:val="00340C30"/>
    <w:rsid w:val="0034107D"/>
    <w:rsid w:val="00342471"/>
    <w:rsid w:val="0034257A"/>
    <w:rsid w:val="003436C4"/>
    <w:rsid w:val="00343A2A"/>
    <w:rsid w:val="00343CA8"/>
    <w:rsid w:val="00343CC4"/>
    <w:rsid w:val="0034414D"/>
    <w:rsid w:val="00344351"/>
    <w:rsid w:val="0034446C"/>
    <w:rsid w:val="003447DB"/>
    <w:rsid w:val="00344C07"/>
    <w:rsid w:val="00344E58"/>
    <w:rsid w:val="003453B9"/>
    <w:rsid w:val="003455BA"/>
    <w:rsid w:val="00345826"/>
    <w:rsid w:val="003459F6"/>
    <w:rsid w:val="00345B2D"/>
    <w:rsid w:val="00346655"/>
    <w:rsid w:val="003467B5"/>
    <w:rsid w:val="00346973"/>
    <w:rsid w:val="00346D5F"/>
    <w:rsid w:val="00347107"/>
    <w:rsid w:val="00347302"/>
    <w:rsid w:val="00347707"/>
    <w:rsid w:val="00347F4E"/>
    <w:rsid w:val="003516BD"/>
    <w:rsid w:val="0035225A"/>
    <w:rsid w:val="003529C0"/>
    <w:rsid w:val="00352D82"/>
    <w:rsid w:val="003530CA"/>
    <w:rsid w:val="003546B2"/>
    <w:rsid w:val="0035533C"/>
    <w:rsid w:val="003556E1"/>
    <w:rsid w:val="0035684A"/>
    <w:rsid w:val="00356DCA"/>
    <w:rsid w:val="00356EA7"/>
    <w:rsid w:val="00356F53"/>
    <w:rsid w:val="00356FA2"/>
    <w:rsid w:val="003572A0"/>
    <w:rsid w:val="003573DF"/>
    <w:rsid w:val="00357841"/>
    <w:rsid w:val="0036003E"/>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F0A"/>
    <w:rsid w:val="00367F93"/>
    <w:rsid w:val="00370234"/>
    <w:rsid w:val="0037027F"/>
    <w:rsid w:val="00370F67"/>
    <w:rsid w:val="003714A2"/>
    <w:rsid w:val="0037164F"/>
    <w:rsid w:val="00371AE7"/>
    <w:rsid w:val="00371D4E"/>
    <w:rsid w:val="00371DF4"/>
    <w:rsid w:val="003727CD"/>
    <w:rsid w:val="00372811"/>
    <w:rsid w:val="00373897"/>
    <w:rsid w:val="0037434C"/>
    <w:rsid w:val="00374D9C"/>
    <w:rsid w:val="00374E1C"/>
    <w:rsid w:val="00374F32"/>
    <w:rsid w:val="00374F97"/>
    <w:rsid w:val="00375398"/>
    <w:rsid w:val="00375A23"/>
    <w:rsid w:val="003761D9"/>
    <w:rsid w:val="00376387"/>
    <w:rsid w:val="003767B8"/>
    <w:rsid w:val="00376CD9"/>
    <w:rsid w:val="00376ED7"/>
    <w:rsid w:val="0037711D"/>
    <w:rsid w:val="00377785"/>
    <w:rsid w:val="00377D8B"/>
    <w:rsid w:val="00380426"/>
    <w:rsid w:val="00381212"/>
    <w:rsid w:val="003812BE"/>
    <w:rsid w:val="00381414"/>
    <w:rsid w:val="003818ED"/>
    <w:rsid w:val="003819B6"/>
    <w:rsid w:val="00381F2D"/>
    <w:rsid w:val="003826D1"/>
    <w:rsid w:val="0038271E"/>
    <w:rsid w:val="00382A59"/>
    <w:rsid w:val="00383091"/>
    <w:rsid w:val="003835FF"/>
    <w:rsid w:val="00383A37"/>
    <w:rsid w:val="00384086"/>
    <w:rsid w:val="003848B3"/>
    <w:rsid w:val="00384E53"/>
    <w:rsid w:val="0038521B"/>
    <w:rsid w:val="00386B42"/>
    <w:rsid w:val="00386B48"/>
    <w:rsid w:val="00386C41"/>
    <w:rsid w:val="00386E5A"/>
    <w:rsid w:val="00386F97"/>
    <w:rsid w:val="0038716A"/>
    <w:rsid w:val="0038717B"/>
    <w:rsid w:val="00387308"/>
    <w:rsid w:val="0038742B"/>
    <w:rsid w:val="00387703"/>
    <w:rsid w:val="00387A65"/>
    <w:rsid w:val="00387BA9"/>
    <w:rsid w:val="00387BD7"/>
    <w:rsid w:val="00390D18"/>
    <w:rsid w:val="0039145E"/>
    <w:rsid w:val="0039282D"/>
    <w:rsid w:val="00392A62"/>
    <w:rsid w:val="00392A86"/>
    <w:rsid w:val="00393790"/>
    <w:rsid w:val="003937DB"/>
    <w:rsid w:val="00393ADB"/>
    <w:rsid w:val="00393F3B"/>
    <w:rsid w:val="00394164"/>
    <w:rsid w:val="00394197"/>
    <w:rsid w:val="00394795"/>
    <w:rsid w:val="00394DA0"/>
    <w:rsid w:val="00394DA6"/>
    <w:rsid w:val="00394E19"/>
    <w:rsid w:val="003954B3"/>
    <w:rsid w:val="003955E8"/>
    <w:rsid w:val="00396C1C"/>
    <w:rsid w:val="003A06F6"/>
    <w:rsid w:val="003A0A3B"/>
    <w:rsid w:val="003A0B68"/>
    <w:rsid w:val="003A13F0"/>
    <w:rsid w:val="003A2094"/>
    <w:rsid w:val="003A2374"/>
    <w:rsid w:val="003A24A3"/>
    <w:rsid w:val="003A2AD0"/>
    <w:rsid w:val="003A3643"/>
    <w:rsid w:val="003A3BEB"/>
    <w:rsid w:val="003A4741"/>
    <w:rsid w:val="003A4A95"/>
    <w:rsid w:val="003A5630"/>
    <w:rsid w:val="003A56EA"/>
    <w:rsid w:val="003A610F"/>
    <w:rsid w:val="003A61A9"/>
    <w:rsid w:val="003A6A09"/>
    <w:rsid w:val="003A75ED"/>
    <w:rsid w:val="003A782C"/>
    <w:rsid w:val="003B0651"/>
    <w:rsid w:val="003B0841"/>
    <w:rsid w:val="003B0A61"/>
    <w:rsid w:val="003B193C"/>
    <w:rsid w:val="003B1B4F"/>
    <w:rsid w:val="003B1FE4"/>
    <w:rsid w:val="003B2947"/>
    <w:rsid w:val="003B32CB"/>
    <w:rsid w:val="003B3E22"/>
    <w:rsid w:val="003B4772"/>
    <w:rsid w:val="003B4F32"/>
    <w:rsid w:val="003B51B8"/>
    <w:rsid w:val="003B5E48"/>
    <w:rsid w:val="003B6256"/>
    <w:rsid w:val="003B665F"/>
    <w:rsid w:val="003B66B8"/>
    <w:rsid w:val="003B7627"/>
    <w:rsid w:val="003C017B"/>
    <w:rsid w:val="003C062F"/>
    <w:rsid w:val="003C06EA"/>
    <w:rsid w:val="003C092B"/>
    <w:rsid w:val="003C0E33"/>
    <w:rsid w:val="003C1F9B"/>
    <w:rsid w:val="003C207D"/>
    <w:rsid w:val="003C243B"/>
    <w:rsid w:val="003C2459"/>
    <w:rsid w:val="003C2463"/>
    <w:rsid w:val="003C2740"/>
    <w:rsid w:val="003C4398"/>
    <w:rsid w:val="003C43A6"/>
    <w:rsid w:val="003C4C44"/>
    <w:rsid w:val="003C4CB9"/>
    <w:rsid w:val="003C5071"/>
    <w:rsid w:val="003C55D8"/>
    <w:rsid w:val="003C5A44"/>
    <w:rsid w:val="003C5AFC"/>
    <w:rsid w:val="003C5D39"/>
    <w:rsid w:val="003C5D90"/>
    <w:rsid w:val="003C698C"/>
    <w:rsid w:val="003C69BE"/>
    <w:rsid w:val="003C7061"/>
    <w:rsid w:val="003C716C"/>
    <w:rsid w:val="003C7461"/>
    <w:rsid w:val="003C7606"/>
    <w:rsid w:val="003C7AF5"/>
    <w:rsid w:val="003C7DFB"/>
    <w:rsid w:val="003C7E4F"/>
    <w:rsid w:val="003D0173"/>
    <w:rsid w:val="003D07A6"/>
    <w:rsid w:val="003D0A1C"/>
    <w:rsid w:val="003D0D31"/>
    <w:rsid w:val="003D0E9D"/>
    <w:rsid w:val="003D14D3"/>
    <w:rsid w:val="003D14FE"/>
    <w:rsid w:val="003D1C33"/>
    <w:rsid w:val="003D1CEE"/>
    <w:rsid w:val="003D21A4"/>
    <w:rsid w:val="003D22B6"/>
    <w:rsid w:val="003D2314"/>
    <w:rsid w:val="003D268C"/>
    <w:rsid w:val="003D26B9"/>
    <w:rsid w:val="003D2CD3"/>
    <w:rsid w:val="003D2D68"/>
    <w:rsid w:val="003D37A9"/>
    <w:rsid w:val="003D391D"/>
    <w:rsid w:val="003D41EB"/>
    <w:rsid w:val="003D429E"/>
    <w:rsid w:val="003D4A24"/>
    <w:rsid w:val="003D4DB9"/>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D83"/>
    <w:rsid w:val="003E3FFD"/>
    <w:rsid w:val="003E4838"/>
    <w:rsid w:val="003E4A2B"/>
    <w:rsid w:val="003E4C53"/>
    <w:rsid w:val="003E5947"/>
    <w:rsid w:val="003E66F8"/>
    <w:rsid w:val="003E786D"/>
    <w:rsid w:val="003F002F"/>
    <w:rsid w:val="003F05AE"/>
    <w:rsid w:val="003F1788"/>
    <w:rsid w:val="003F1F72"/>
    <w:rsid w:val="003F22B8"/>
    <w:rsid w:val="003F390E"/>
    <w:rsid w:val="003F3916"/>
    <w:rsid w:val="003F4B74"/>
    <w:rsid w:val="003F5B91"/>
    <w:rsid w:val="003F5E56"/>
    <w:rsid w:val="003F6405"/>
    <w:rsid w:val="003F6B28"/>
    <w:rsid w:val="003F708E"/>
    <w:rsid w:val="003F7481"/>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10822"/>
    <w:rsid w:val="00410B70"/>
    <w:rsid w:val="00410D9E"/>
    <w:rsid w:val="00410E9B"/>
    <w:rsid w:val="00411104"/>
    <w:rsid w:val="00411654"/>
    <w:rsid w:val="004127BF"/>
    <w:rsid w:val="00412844"/>
    <w:rsid w:val="00413480"/>
    <w:rsid w:val="00413670"/>
    <w:rsid w:val="004139EC"/>
    <w:rsid w:val="00413A95"/>
    <w:rsid w:val="00413D24"/>
    <w:rsid w:val="0041481C"/>
    <w:rsid w:val="00414BB9"/>
    <w:rsid w:val="00415506"/>
    <w:rsid w:val="0041585D"/>
    <w:rsid w:val="0041645E"/>
    <w:rsid w:val="00416F2C"/>
    <w:rsid w:val="00417319"/>
    <w:rsid w:val="00420956"/>
    <w:rsid w:val="00420978"/>
    <w:rsid w:val="00420BCC"/>
    <w:rsid w:val="00420FD7"/>
    <w:rsid w:val="004226D6"/>
    <w:rsid w:val="00423179"/>
    <w:rsid w:val="00423D0D"/>
    <w:rsid w:val="004246C6"/>
    <w:rsid w:val="00424D1B"/>
    <w:rsid w:val="00426164"/>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CB"/>
    <w:rsid w:val="00434E18"/>
    <w:rsid w:val="0043514D"/>
    <w:rsid w:val="00435F13"/>
    <w:rsid w:val="00436469"/>
    <w:rsid w:val="0043763E"/>
    <w:rsid w:val="00437A23"/>
    <w:rsid w:val="00437E33"/>
    <w:rsid w:val="00437E82"/>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42F4"/>
    <w:rsid w:val="00444351"/>
    <w:rsid w:val="004447DA"/>
    <w:rsid w:val="00444D26"/>
    <w:rsid w:val="0044520C"/>
    <w:rsid w:val="004452CF"/>
    <w:rsid w:val="004459BB"/>
    <w:rsid w:val="00445AB4"/>
    <w:rsid w:val="00445B53"/>
    <w:rsid w:val="00445CB5"/>
    <w:rsid w:val="00446071"/>
    <w:rsid w:val="004463A7"/>
    <w:rsid w:val="0044652C"/>
    <w:rsid w:val="00446640"/>
    <w:rsid w:val="0044674A"/>
    <w:rsid w:val="00447761"/>
    <w:rsid w:val="00447DB2"/>
    <w:rsid w:val="00450033"/>
    <w:rsid w:val="00450176"/>
    <w:rsid w:val="004501A8"/>
    <w:rsid w:val="00450787"/>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600F6"/>
    <w:rsid w:val="0046047D"/>
    <w:rsid w:val="0046072F"/>
    <w:rsid w:val="00460814"/>
    <w:rsid w:val="00460A6F"/>
    <w:rsid w:val="004614C4"/>
    <w:rsid w:val="00461863"/>
    <w:rsid w:val="00461CDE"/>
    <w:rsid w:val="00462251"/>
    <w:rsid w:val="0046301F"/>
    <w:rsid w:val="0046335D"/>
    <w:rsid w:val="00463430"/>
    <w:rsid w:val="0046459D"/>
    <w:rsid w:val="004653B7"/>
    <w:rsid w:val="00465654"/>
    <w:rsid w:val="00465AE5"/>
    <w:rsid w:val="00465BF9"/>
    <w:rsid w:val="00465F3B"/>
    <w:rsid w:val="004669E6"/>
    <w:rsid w:val="00466B91"/>
    <w:rsid w:val="00466F6B"/>
    <w:rsid w:val="004674CF"/>
    <w:rsid w:val="00467587"/>
    <w:rsid w:val="00467D7E"/>
    <w:rsid w:val="00467D9F"/>
    <w:rsid w:val="00467FAF"/>
    <w:rsid w:val="0047014B"/>
    <w:rsid w:val="00470581"/>
    <w:rsid w:val="00470777"/>
    <w:rsid w:val="0047081F"/>
    <w:rsid w:val="00470BAF"/>
    <w:rsid w:val="00471055"/>
    <w:rsid w:val="00471118"/>
    <w:rsid w:val="00471EB7"/>
    <w:rsid w:val="00471FB2"/>
    <w:rsid w:val="00472062"/>
    <w:rsid w:val="004727BC"/>
    <w:rsid w:val="004739CE"/>
    <w:rsid w:val="00473CCE"/>
    <w:rsid w:val="00473EF0"/>
    <w:rsid w:val="00474A51"/>
    <w:rsid w:val="00474CDC"/>
    <w:rsid w:val="00475179"/>
    <w:rsid w:val="00475B8E"/>
    <w:rsid w:val="004764F8"/>
    <w:rsid w:val="00476F1D"/>
    <w:rsid w:val="0048006A"/>
    <w:rsid w:val="00480258"/>
    <w:rsid w:val="00480C52"/>
    <w:rsid w:val="00480EB3"/>
    <w:rsid w:val="0048194A"/>
    <w:rsid w:val="00481D4D"/>
    <w:rsid w:val="00482993"/>
    <w:rsid w:val="00484EF1"/>
    <w:rsid w:val="00485140"/>
    <w:rsid w:val="004868F2"/>
    <w:rsid w:val="0048722F"/>
    <w:rsid w:val="0048782B"/>
    <w:rsid w:val="00487EF4"/>
    <w:rsid w:val="00490066"/>
    <w:rsid w:val="004902BD"/>
    <w:rsid w:val="00490ED3"/>
    <w:rsid w:val="004917BB"/>
    <w:rsid w:val="0049212F"/>
    <w:rsid w:val="004934D2"/>
    <w:rsid w:val="0049368F"/>
    <w:rsid w:val="004941C2"/>
    <w:rsid w:val="00494910"/>
    <w:rsid w:val="0049498F"/>
    <w:rsid w:val="0049534D"/>
    <w:rsid w:val="004959CA"/>
    <w:rsid w:val="00495C9D"/>
    <w:rsid w:val="00496231"/>
    <w:rsid w:val="00496561"/>
    <w:rsid w:val="004967C6"/>
    <w:rsid w:val="0049691F"/>
    <w:rsid w:val="00496C28"/>
    <w:rsid w:val="00496E26"/>
    <w:rsid w:val="004972DD"/>
    <w:rsid w:val="004973A2"/>
    <w:rsid w:val="00497764"/>
    <w:rsid w:val="00497903"/>
    <w:rsid w:val="004A03AD"/>
    <w:rsid w:val="004A058B"/>
    <w:rsid w:val="004A0AD4"/>
    <w:rsid w:val="004A1130"/>
    <w:rsid w:val="004A193B"/>
    <w:rsid w:val="004A1BA9"/>
    <w:rsid w:val="004A1D26"/>
    <w:rsid w:val="004A281C"/>
    <w:rsid w:val="004A2C91"/>
    <w:rsid w:val="004A33C3"/>
    <w:rsid w:val="004A3586"/>
    <w:rsid w:val="004A3EC0"/>
    <w:rsid w:val="004A3FC8"/>
    <w:rsid w:val="004A4204"/>
    <w:rsid w:val="004A58A7"/>
    <w:rsid w:val="004A5C95"/>
    <w:rsid w:val="004A76D5"/>
    <w:rsid w:val="004B06A8"/>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A9"/>
    <w:rsid w:val="004C5E9F"/>
    <w:rsid w:val="004C662E"/>
    <w:rsid w:val="004C666A"/>
    <w:rsid w:val="004C69F7"/>
    <w:rsid w:val="004C6B93"/>
    <w:rsid w:val="004C7107"/>
    <w:rsid w:val="004C746A"/>
    <w:rsid w:val="004C746B"/>
    <w:rsid w:val="004D0716"/>
    <w:rsid w:val="004D0C38"/>
    <w:rsid w:val="004D0E4E"/>
    <w:rsid w:val="004D262C"/>
    <w:rsid w:val="004D2967"/>
    <w:rsid w:val="004D4409"/>
    <w:rsid w:val="004D4432"/>
    <w:rsid w:val="004D4FD0"/>
    <w:rsid w:val="004D4FE0"/>
    <w:rsid w:val="004D52AC"/>
    <w:rsid w:val="004D5B9D"/>
    <w:rsid w:val="004D5C5C"/>
    <w:rsid w:val="004D5D76"/>
    <w:rsid w:val="004D5DEC"/>
    <w:rsid w:val="004D6546"/>
    <w:rsid w:val="004D66F5"/>
    <w:rsid w:val="004D6BCA"/>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115C"/>
    <w:rsid w:val="004F12E3"/>
    <w:rsid w:val="004F1871"/>
    <w:rsid w:val="004F1F3E"/>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F91"/>
    <w:rsid w:val="005100B5"/>
    <w:rsid w:val="00510355"/>
    <w:rsid w:val="00510503"/>
    <w:rsid w:val="00511331"/>
    <w:rsid w:val="005116DA"/>
    <w:rsid w:val="00511700"/>
    <w:rsid w:val="005132C4"/>
    <w:rsid w:val="005133A9"/>
    <w:rsid w:val="005136DA"/>
    <w:rsid w:val="00513A71"/>
    <w:rsid w:val="00514BFA"/>
    <w:rsid w:val="005154FE"/>
    <w:rsid w:val="00515665"/>
    <w:rsid w:val="005158DC"/>
    <w:rsid w:val="005159D4"/>
    <w:rsid w:val="00516550"/>
    <w:rsid w:val="00517A7B"/>
    <w:rsid w:val="00517A8E"/>
    <w:rsid w:val="00520746"/>
    <w:rsid w:val="00521140"/>
    <w:rsid w:val="0052168E"/>
    <w:rsid w:val="005216F9"/>
    <w:rsid w:val="0052175D"/>
    <w:rsid w:val="00521F49"/>
    <w:rsid w:val="0052244B"/>
    <w:rsid w:val="005229C2"/>
    <w:rsid w:val="00522BBC"/>
    <w:rsid w:val="0052558A"/>
    <w:rsid w:val="00525C9E"/>
    <w:rsid w:val="00526971"/>
    <w:rsid w:val="00527BB4"/>
    <w:rsid w:val="005302F4"/>
    <w:rsid w:val="0053032E"/>
    <w:rsid w:val="00530745"/>
    <w:rsid w:val="0053090B"/>
    <w:rsid w:val="00531523"/>
    <w:rsid w:val="0053183B"/>
    <w:rsid w:val="005321F6"/>
    <w:rsid w:val="005323E1"/>
    <w:rsid w:val="0053276F"/>
    <w:rsid w:val="00532967"/>
    <w:rsid w:val="00532B1E"/>
    <w:rsid w:val="00532FC0"/>
    <w:rsid w:val="0053350F"/>
    <w:rsid w:val="005337B7"/>
    <w:rsid w:val="00533AD6"/>
    <w:rsid w:val="00535CCB"/>
    <w:rsid w:val="00536014"/>
    <w:rsid w:val="005363B2"/>
    <w:rsid w:val="0053676E"/>
    <w:rsid w:val="00536D73"/>
    <w:rsid w:val="00536DA9"/>
    <w:rsid w:val="005371F2"/>
    <w:rsid w:val="005374E5"/>
    <w:rsid w:val="00537674"/>
    <w:rsid w:val="00537A5A"/>
    <w:rsid w:val="00540D09"/>
    <w:rsid w:val="00540F38"/>
    <w:rsid w:val="0054153D"/>
    <w:rsid w:val="00541718"/>
    <w:rsid w:val="00541FF0"/>
    <w:rsid w:val="00542536"/>
    <w:rsid w:val="00542731"/>
    <w:rsid w:val="005434BD"/>
    <w:rsid w:val="00543B18"/>
    <w:rsid w:val="00543C36"/>
    <w:rsid w:val="0054572C"/>
    <w:rsid w:val="00545DC3"/>
    <w:rsid w:val="00545DCF"/>
    <w:rsid w:val="005460FF"/>
    <w:rsid w:val="00546188"/>
    <w:rsid w:val="0054636D"/>
    <w:rsid w:val="005465E4"/>
    <w:rsid w:val="00547A24"/>
    <w:rsid w:val="00547A69"/>
    <w:rsid w:val="00547BBC"/>
    <w:rsid w:val="00547C53"/>
    <w:rsid w:val="0055018E"/>
    <w:rsid w:val="00550A9E"/>
    <w:rsid w:val="00550F97"/>
    <w:rsid w:val="00550F9F"/>
    <w:rsid w:val="0055100F"/>
    <w:rsid w:val="0055107B"/>
    <w:rsid w:val="00551C2F"/>
    <w:rsid w:val="00551C67"/>
    <w:rsid w:val="00551DC1"/>
    <w:rsid w:val="005523D4"/>
    <w:rsid w:val="00552708"/>
    <w:rsid w:val="00552AF5"/>
    <w:rsid w:val="00553637"/>
    <w:rsid w:val="00553E9F"/>
    <w:rsid w:val="00554315"/>
    <w:rsid w:val="00554485"/>
    <w:rsid w:val="0055454C"/>
    <w:rsid w:val="00554A1F"/>
    <w:rsid w:val="00554AB0"/>
    <w:rsid w:val="00554C39"/>
    <w:rsid w:val="0055538C"/>
    <w:rsid w:val="00555533"/>
    <w:rsid w:val="0055561A"/>
    <w:rsid w:val="005561B8"/>
    <w:rsid w:val="005561E8"/>
    <w:rsid w:val="005564AE"/>
    <w:rsid w:val="005565B0"/>
    <w:rsid w:val="005566C2"/>
    <w:rsid w:val="00556804"/>
    <w:rsid w:val="00556BA4"/>
    <w:rsid w:val="005577B9"/>
    <w:rsid w:val="00557C31"/>
    <w:rsid w:val="00560B42"/>
    <w:rsid w:val="00560E40"/>
    <w:rsid w:val="00561AC0"/>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682"/>
    <w:rsid w:val="005708C1"/>
    <w:rsid w:val="00570974"/>
    <w:rsid w:val="00570AA1"/>
    <w:rsid w:val="00570F52"/>
    <w:rsid w:val="005713B7"/>
    <w:rsid w:val="005718C1"/>
    <w:rsid w:val="00572026"/>
    <w:rsid w:val="00572B34"/>
    <w:rsid w:val="00572B50"/>
    <w:rsid w:val="00572B6F"/>
    <w:rsid w:val="005742C8"/>
    <w:rsid w:val="00574451"/>
    <w:rsid w:val="0057472F"/>
    <w:rsid w:val="00574AA0"/>
    <w:rsid w:val="00574C51"/>
    <w:rsid w:val="00575B87"/>
    <w:rsid w:val="00575E86"/>
    <w:rsid w:val="00575F94"/>
    <w:rsid w:val="005762A9"/>
    <w:rsid w:val="00576414"/>
    <w:rsid w:val="00576D1A"/>
    <w:rsid w:val="00576FAE"/>
    <w:rsid w:val="0057765D"/>
    <w:rsid w:val="00577C9B"/>
    <w:rsid w:val="00577E96"/>
    <w:rsid w:val="00581162"/>
    <w:rsid w:val="005813ED"/>
    <w:rsid w:val="00581E32"/>
    <w:rsid w:val="00582B80"/>
    <w:rsid w:val="00582F37"/>
    <w:rsid w:val="005834C1"/>
    <w:rsid w:val="005835CE"/>
    <w:rsid w:val="00583708"/>
    <w:rsid w:val="005840EF"/>
    <w:rsid w:val="00584EBF"/>
    <w:rsid w:val="005900F6"/>
    <w:rsid w:val="00591342"/>
    <w:rsid w:val="00591C48"/>
    <w:rsid w:val="00591E0A"/>
    <w:rsid w:val="00592037"/>
    <w:rsid w:val="00592141"/>
    <w:rsid w:val="0059314D"/>
    <w:rsid w:val="005932F8"/>
    <w:rsid w:val="00593832"/>
    <w:rsid w:val="0059399C"/>
    <w:rsid w:val="005949D3"/>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B0D"/>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1CA"/>
    <w:rsid w:val="005B1A41"/>
    <w:rsid w:val="005B1DF8"/>
    <w:rsid w:val="005B2737"/>
    <w:rsid w:val="005B28FA"/>
    <w:rsid w:val="005B2DBC"/>
    <w:rsid w:val="005B315E"/>
    <w:rsid w:val="005B338E"/>
    <w:rsid w:val="005B3460"/>
    <w:rsid w:val="005B377A"/>
    <w:rsid w:val="005B3FAB"/>
    <w:rsid w:val="005B4147"/>
    <w:rsid w:val="005B5644"/>
    <w:rsid w:val="005B5758"/>
    <w:rsid w:val="005B585E"/>
    <w:rsid w:val="005B5BBC"/>
    <w:rsid w:val="005B5E11"/>
    <w:rsid w:val="005B603B"/>
    <w:rsid w:val="005B657C"/>
    <w:rsid w:val="005B6812"/>
    <w:rsid w:val="005B6820"/>
    <w:rsid w:val="005C018A"/>
    <w:rsid w:val="005C01DA"/>
    <w:rsid w:val="005C0304"/>
    <w:rsid w:val="005C04E3"/>
    <w:rsid w:val="005C0FC0"/>
    <w:rsid w:val="005C1003"/>
    <w:rsid w:val="005C107D"/>
    <w:rsid w:val="005C12DA"/>
    <w:rsid w:val="005C1DB1"/>
    <w:rsid w:val="005C23B6"/>
    <w:rsid w:val="005C4256"/>
    <w:rsid w:val="005C5031"/>
    <w:rsid w:val="005C55AE"/>
    <w:rsid w:val="005C5E3D"/>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C8E"/>
    <w:rsid w:val="005D4786"/>
    <w:rsid w:val="005D5536"/>
    <w:rsid w:val="005D5EEB"/>
    <w:rsid w:val="005D6D51"/>
    <w:rsid w:val="005D7242"/>
    <w:rsid w:val="005D7323"/>
    <w:rsid w:val="005D7465"/>
    <w:rsid w:val="005D7A2A"/>
    <w:rsid w:val="005D7BE3"/>
    <w:rsid w:val="005E07A8"/>
    <w:rsid w:val="005E1D05"/>
    <w:rsid w:val="005E2094"/>
    <w:rsid w:val="005E2EA8"/>
    <w:rsid w:val="005E3031"/>
    <w:rsid w:val="005E4192"/>
    <w:rsid w:val="005E438E"/>
    <w:rsid w:val="005E43D0"/>
    <w:rsid w:val="005E4FC1"/>
    <w:rsid w:val="005E57C5"/>
    <w:rsid w:val="005E5DF2"/>
    <w:rsid w:val="005E611E"/>
    <w:rsid w:val="005E6D19"/>
    <w:rsid w:val="005E7E67"/>
    <w:rsid w:val="005E7F77"/>
    <w:rsid w:val="005F024D"/>
    <w:rsid w:val="005F0A79"/>
    <w:rsid w:val="005F0CAC"/>
    <w:rsid w:val="005F0E7D"/>
    <w:rsid w:val="005F0F02"/>
    <w:rsid w:val="005F0F93"/>
    <w:rsid w:val="005F1D05"/>
    <w:rsid w:val="005F20C1"/>
    <w:rsid w:val="005F3287"/>
    <w:rsid w:val="005F3897"/>
    <w:rsid w:val="005F3C0D"/>
    <w:rsid w:val="005F3C1F"/>
    <w:rsid w:val="005F407C"/>
    <w:rsid w:val="005F4365"/>
    <w:rsid w:val="005F44DB"/>
    <w:rsid w:val="005F4549"/>
    <w:rsid w:val="005F4849"/>
    <w:rsid w:val="005F4A56"/>
    <w:rsid w:val="005F4ECA"/>
    <w:rsid w:val="005F4EEE"/>
    <w:rsid w:val="005F4FCA"/>
    <w:rsid w:val="005F509F"/>
    <w:rsid w:val="005F51C9"/>
    <w:rsid w:val="005F5993"/>
    <w:rsid w:val="005F5C11"/>
    <w:rsid w:val="005F5E7E"/>
    <w:rsid w:val="005F61D7"/>
    <w:rsid w:val="005F688D"/>
    <w:rsid w:val="005F6E7F"/>
    <w:rsid w:val="006002B1"/>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E5A"/>
    <w:rsid w:val="00611086"/>
    <w:rsid w:val="006111D2"/>
    <w:rsid w:val="006111D6"/>
    <w:rsid w:val="00611578"/>
    <w:rsid w:val="00611808"/>
    <w:rsid w:val="0061246E"/>
    <w:rsid w:val="006124DB"/>
    <w:rsid w:val="0061283D"/>
    <w:rsid w:val="0061306A"/>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60D6"/>
    <w:rsid w:val="00616693"/>
    <w:rsid w:val="00616712"/>
    <w:rsid w:val="00616C83"/>
    <w:rsid w:val="006172F8"/>
    <w:rsid w:val="006179FF"/>
    <w:rsid w:val="0062001E"/>
    <w:rsid w:val="00620C5D"/>
    <w:rsid w:val="00621811"/>
    <w:rsid w:val="00621ACD"/>
    <w:rsid w:val="00622120"/>
    <w:rsid w:val="006224E6"/>
    <w:rsid w:val="006224F1"/>
    <w:rsid w:val="006226B5"/>
    <w:rsid w:val="0062297B"/>
    <w:rsid w:val="00622E8F"/>
    <w:rsid w:val="00622FB6"/>
    <w:rsid w:val="00623C48"/>
    <w:rsid w:val="00623D11"/>
    <w:rsid w:val="006240AA"/>
    <w:rsid w:val="006240D0"/>
    <w:rsid w:val="0062424C"/>
    <w:rsid w:val="00625C4E"/>
    <w:rsid w:val="00625DD1"/>
    <w:rsid w:val="006266DA"/>
    <w:rsid w:val="00626A10"/>
    <w:rsid w:val="00626FA7"/>
    <w:rsid w:val="00626FEC"/>
    <w:rsid w:val="00627254"/>
    <w:rsid w:val="006273DB"/>
    <w:rsid w:val="006277E0"/>
    <w:rsid w:val="00627BDA"/>
    <w:rsid w:val="00627DAE"/>
    <w:rsid w:val="006300DF"/>
    <w:rsid w:val="00631E52"/>
    <w:rsid w:val="00632ACE"/>
    <w:rsid w:val="00632E10"/>
    <w:rsid w:val="0063304E"/>
    <w:rsid w:val="0063307E"/>
    <w:rsid w:val="00633120"/>
    <w:rsid w:val="00633E86"/>
    <w:rsid w:val="006343B1"/>
    <w:rsid w:val="00634751"/>
    <w:rsid w:val="00634D4D"/>
    <w:rsid w:val="00635060"/>
    <w:rsid w:val="00635165"/>
    <w:rsid w:val="006355C2"/>
    <w:rsid w:val="00635A54"/>
    <w:rsid w:val="00635E14"/>
    <w:rsid w:val="00635E74"/>
    <w:rsid w:val="0063755B"/>
    <w:rsid w:val="00640AA7"/>
    <w:rsid w:val="00640BF0"/>
    <w:rsid w:val="00641941"/>
    <w:rsid w:val="00641949"/>
    <w:rsid w:val="00641969"/>
    <w:rsid w:val="006421B5"/>
    <w:rsid w:val="0064242A"/>
    <w:rsid w:val="00642933"/>
    <w:rsid w:val="00643D0C"/>
    <w:rsid w:val="00644108"/>
    <w:rsid w:val="0064457F"/>
    <w:rsid w:val="00645216"/>
    <w:rsid w:val="00645975"/>
    <w:rsid w:val="0064618B"/>
    <w:rsid w:val="00646190"/>
    <w:rsid w:val="00646B58"/>
    <w:rsid w:val="00647122"/>
    <w:rsid w:val="0064717F"/>
    <w:rsid w:val="006471A4"/>
    <w:rsid w:val="00647431"/>
    <w:rsid w:val="00647664"/>
    <w:rsid w:val="00650508"/>
    <w:rsid w:val="006508B7"/>
    <w:rsid w:val="006508F6"/>
    <w:rsid w:val="00650A42"/>
    <w:rsid w:val="00650F9A"/>
    <w:rsid w:val="0065160D"/>
    <w:rsid w:val="0065182B"/>
    <w:rsid w:val="00652024"/>
    <w:rsid w:val="00652291"/>
    <w:rsid w:val="00652A22"/>
    <w:rsid w:val="0065349E"/>
    <w:rsid w:val="006534D5"/>
    <w:rsid w:val="00653518"/>
    <w:rsid w:val="00653AF5"/>
    <w:rsid w:val="00653C4E"/>
    <w:rsid w:val="00653D5A"/>
    <w:rsid w:val="006549B6"/>
    <w:rsid w:val="00654AF7"/>
    <w:rsid w:val="00654DCF"/>
    <w:rsid w:val="0065532A"/>
    <w:rsid w:val="0065577F"/>
    <w:rsid w:val="00655821"/>
    <w:rsid w:val="006559BE"/>
    <w:rsid w:val="0065603A"/>
    <w:rsid w:val="00656266"/>
    <w:rsid w:val="006565AF"/>
    <w:rsid w:val="00656C65"/>
    <w:rsid w:val="00657118"/>
    <w:rsid w:val="0065769A"/>
    <w:rsid w:val="00660074"/>
    <w:rsid w:val="00661775"/>
    <w:rsid w:val="00661BE9"/>
    <w:rsid w:val="00663040"/>
    <w:rsid w:val="006631C9"/>
    <w:rsid w:val="006633F4"/>
    <w:rsid w:val="006636F0"/>
    <w:rsid w:val="00663D90"/>
    <w:rsid w:val="006640A0"/>
    <w:rsid w:val="00664860"/>
    <w:rsid w:val="0066534C"/>
    <w:rsid w:val="00665438"/>
    <w:rsid w:val="0066560F"/>
    <w:rsid w:val="00665681"/>
    <w:rsid w:val="0066603B"/>
    <w:rsid w:val="00666BF2"/>
    <w:rsid w:val="0066753E"/>
    <w:rsid w:val="00667C39"/>
    <w:rsid w:val="00667E34"/>
    <w:rsid w:val="00670ACD"/>
    <w:rsid w:val="006713C5"/>
    <w:rsid w:val="006716DF"/>
    <w:rsid w:val="00672459"/>
    <w:rsid w:val="006728FB"/>
    <w:rsid w:val="00672A30"/>
    <w:rsid w:val="00672A5E"/>
    <w:rsid w:val="00672EE4"/>
    <w:rsid w:val="0067313F"/>
    <w:rsid w:val="00673834"/>
    <w:rsid w:val="00673D87"/>
    <w:rsid w:val="006749F7"/>
    <w:rsid w:val="00675045"/>
    <w:rsid w:val="006753D9"/>
    <w:rsid w:val="006759FA"/>
    <w:rsid w:val="00675C5A"/>
    <w:rsid w:val="00676136"/>
    <w:rsid w:val="00676A94"/>
    <w:rsid w:val="00676B90"/>
    <w:rsid w:val="0067747F"/>
    <w:rsid w:val="006777AA"/>
    <w:rsid w:val="00677B50"/>
    <w:rsid w:val="00677D53"/>
    <w:rsid w:val="00677D89"/>
    <w:rsid w:val="00680297"/>
    <w:rsid w:val="00680C7E"/>
    <w:rsid w:val="00681014"/>
    <w:rsid w:val="00681625"/>
    <w:rsid w:val="00681644"/>
    <w:rsid w:val="00681A01"/>
    <w:rsid w:val="006824B2"/>
    <w:rsid w:val="0068264B"/>
    <w:rsid w:val="006833B6"/>
    <w:rsid w:val="00683EE7"/>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337A"/>
    <w:rsid w:val="00693811"/>
    <w:rsid w:val="006941A9"/>
    <w:rsid w:val="006947EE"/>
    <w:rsid w:val="00694C52"/>
    <w:rsid w:val="006960B1"/>
    <w:rsid w:val="006962EC"/>
    <w:rsid w:val="006967B3"/>
    <w:rsid w:val="006971AC"/>
    <w:rsid w:val="00697C56"/>
    <w:rsid w:val="006A07B1"/>
    <w:rsid w:val="006A0ABF"/>
    <w:rsid w:val="006A0E3B"/>
    <w:rsid w:val="006A1183"/>
    <w:rsid w:val="006A12A8"/>
    <w:rsid w:val="006A17A8"/>
    <w:rsid w:val="006A1884"/>
    <w:rsid w:val="006A2535"/>
    <w:rsid w:val="006A3126"/>
    <w:rsid w:val="006A3A17"/>
    <w:rsid w:val="006A4662"/>
    <w:rsid w:val="006A61B6"/>
    <w:rsid w:val="006A630A"/>
    <w:rsid w:val="006A639F"/>
    <w:rsid w:val="006A67A3"/>
    <w:rsid w:val="006A7541"/>
    <w:rsid w:val="006A7C62"/>
    <w:rsid w:val="006B0C51"/>
    <w:rsid w:val="006B1416"/>
    <w:rsid w:val="006B21F6"/>
    <w:rsid w:val="006B290A"/>
    <w:rsid w:val="006B42DD"/>
    <w:rsid w:val="006B48F2"/>
    <w:rsid w:val="006B4E64"/>
    <w:rsid w:val="006B66FD"/>
    <w:rsid w:val="006B6EF8"/>
    <w:rsid w:val="006B7018"/>
    <w:rsid w:val="006B7322"/>
    <w:rsid w:val="006B7524"/>
    <w:rsid w:val="006B7DB7"/>
    <w:rsid w:val="006B7E73"/>
    <w:rsid w:val="006C0404"/>
    <w:rsid w:val="006C059D"/>
    <w:rsid w:val="006C0603"/>
    <w:rsid w:val="006C068E"/>
    <w:rsid w:val="006C06CB"/>
    <w:rsid w:val="006C0A4F"/>
    <w:rsid w:val="006C1BBE"/>
    <w:rsid w:val="006C2007"/>
    <w:rsid w:val="006C2FF5"/>
    <w:rsid w:val="006C30EF"/>
    <w:rsid w:val="006C34E8"/>
    <w:rsid w:val="006C3EF6"/>
    <w:rsid w:val="006C48E4"/>
    <w:rsid w:val="006C48F2"/>
    <w:rsid w:val="006C5D03"/>
    <w:rsid w:val="006C5E12"/>
    <w:rsid w:val="006C5F30"/>
    <w:rsid w:val="006C5FB6"/>
    <w:rsid w:val="006C6018"/>
    <w:rsid w:val="006C668F"/>
    <w:rsid w:val="006C6D6A"/>
    <w:rsid w:val="006C76F3"/>
    <w:rsid w:val="006D0238"/>
    <w:rsid w:val="006D0E73"/>
    <w:rsid w:val="006D1091"/>
    <w:rsid w:val="006D12A5"/>
    <w:rsid w:val="006D16EC"/>
    <w:rsid w:val="006D18D3"/>
    <w:rsid w:val="006D22BE"/>
    <w:rsid w:val="006D2576"/>
    <w:rsid w:val="006D27AE"/>
    <w:rsid w:val="006D2883"/>
    <w:rsid w:val="006D311F"/>
    <w:rsid w:val="006D338A"/>
    <w:rsid w:val="006D33E3"/>
    <w:rsid w:val="006D3A46"/>
    <w:rsid w:val="006D41A8"/>
    <w:rsid w:val="006D4E8D"/>
    <w:rsid w:val="006D4F9B"/>
    <w:rsid w:val="006D4FAD"/>
    <w:rsid w:val="006D5427"/>
    <w:rsid w:val="006D5C4F"/>
    <w:rsid w:val="006D5FF5"/>
    <w:rsid w:val="006D770B"/>
    <w:rsid w:val="006D7B22"/>
    <w:rsid w:val="006D7F3C"/>
    <w:rsid w:val="006E03D1"/>
    <w:rsid w:val="006E0949"/>
    <w:rsid w:val="006E09F2"/>
    <w:rsid w:val="006E16F8"/>
    <w:rsid w:val="006E1765"/>
    <w:rsid w:val="006E1800"/>
    <w:rsid w:val="006E1FB7"/>
    <w:rsid w:val="006E266D"/>
    <w:rsid w:val="006E29CE"/>
    <w:rsid w:val="006E354B"/>
    <w:rsid w:val="006E371D"/>
    <w:rsid w:val="006E3845"/>
    <w:rsid w:val="006E3B4F"/>
    <w:rsid w:val="006E4A46"/>
    <w:rsid w:val="006E4F46"/>
    <w:rsid w:val="006E4FEA"/>
    <w:rsid w:val="006E5F5B"/>
    <w:rsid w:val="006E7851"/>
    <w:rsid w:val="006F071A"/>
    <w:rsid w:val="006F0875"/>
    <w:rsid w:val="006F0BD5"/>
    <w:rsid w:val="006F0E40"/>
    <w:rsid w:val="006F1044"/>
    <w:rsid w:val="006F189D"/>
    <w:rsid w:val="006F18DF"/>
    <w:rsid w:val="006F1B85"/>
    <w:rsid w:val="006F266A"/>
    <w:rsid w:val="006F2B6B"/>
    <w:rsid w:val="006F30B8"/>
    <w:rsid w:val="006F3259"/>
    <w:rsid w:val="006F3550"/>
    <w:rsid w:val="006F3E28"/>
    <w:rsid w:val="006F499E"/>
    <w:rsid w:val="006F4CDF"/>
    <w:rsid w:val="006F5003"/>
    <w:rsid w:val="006F5348"/>
    <w:rsid w:val="006F599A"/>
    <w:rsid w:val="006F6A03"/>
    <w:rsid w:val="006F6D02"/>
    <w:rsid w:val="006F73BD"/>
    <w:rsid w:val="006F7716"/>
    <w:rsid w:val="007010B6"/>
    <w:rsid w:val="00701558"/>
    <w:rsid w:val="007017A6"/>
    <w:rsid w:val="00701A9B"/>
    <w:rsid w:val="00702086"/>
    <w:rsid w:val="0070213B"/>
    <w:rsid w:val="00702173"/>
    <w:rsid w:val="007021DF"/>
    <w:rsid w:val="00702255"/>
    <w:rsid w:val="00702609"/>
    <w:rsid w:val="00702C45"/>
    <w:rsid w:val="00703BA1"/>
    <w:rsid w:val="00703BA3"/>
    <w:rsid w:val="00703EDF"/>
    <w:rsid w:val="007047E8"/>
    <w:rsid w:val="00704D00"/>
    <w:rsid w:val="00704F27"/>
    <w:rsid w:val="007055E4"/>
    <w:rsid w:val="00706F0D"/>
    <w:rsid w:val="0070765B"/>
    <w:rsid w:val="00707DE7"/>
    <w:rsid w:val="00707EE6"/>
    <w:rsid w:val="007110BB"/>
    <w:rsid w:val="00711278"/>
    <w:rsid w:val="00711E8E"/>
    <w:rsid w:val="00712672"/>
    <w:rsid w:val="00712A9D"/>
    <w:rsid w:val="00712FED"/>
    <w:rsid w:val="0071345E"/>
    <w:rsid w:val="00713E45"/>
    <w:rsid w:val="00713F9A"/>
    <w:rsid w:val="0071414B"/>
    <w:rsid w:val="007146F6"/>
    <w:rsid w:val="007149B8"/>
    <w:rsid w:val="007152B3"/>
    <w:rsid w:val="00716416"/>
    <w:rsid w:val="00716A1F"/>
    <w:rsid w:val="0071713B"/>
    <w:rsid w:val="00717265"/>
    <w:rsid w:val="007173B2"/>
    <w:rsid w:val="0071753F"/>
    <w:rsid w:val="00717653"/>
    <w:rsid w:val="00717C23"/>
    <w:rsid w:val="007200FF"/>
    <w:rsid w:val="0072053D"/>
    <w:rsid w:val="00720EB5"/>
    <w:rsid w:val="00720F8A"/>
    <w:rsid w:val="007212B9"/>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FA"/>
    <w:rsid w:val="00731378"/>
    <w:rsid w:val="00731606"/>
    <w:rsid w:val="00731628"/>
    <w:rsid w:val="00731B43"/>
    <w:rsid w:val="00731FDB"/>
    <w:rsid w:val="00732078"/>
    <w:rsid w:val="007323FF"/>
    <w:rsid w:val="0073286E"/>
    <w:rsid w:val="007330C0"/>
    <w:rsid w:val="00733317"/>
    <w:rsid w:val="00733764"/>
    <w:rsid w:val="007339A8"/>
    <w:rsid w:val="0073436E"/>
    <w:rsid w:val="007346D1"/>
    <w:rsid w:val="007347F5"/>
    <w:rsid w:val="00734B21"/>
    <w:rsid w:val="00734C47"/>
    <w:rsid w:val="00734FFE"/>
    <w:rsid w:val="00735BFB"/>
    <w:rsid w:val="00735F31"/>
    <w:rsid w:val="0073620F"/>
    <w:rsid w:val="00736765"/>
    <w:rsid w:val="007377DF"/>
    <w:rsid w:val="00737A34"/>
    <w:rsid w:val="00737A51"/>
    <w:rsid w:val="00740211"/>
    <w:rsid w:val="007406C0"/>
    <w:rsid w:val="00741197"/>
    <w:rsid w:val="007420BA"/>
    <w:rsid w:val="007422A7"/>
    <w:rsid w:val="007429E6"/>
    <w:rsid w:val="00743185"/>
    <w:rsid w:val="007432C1"/>
    <w:rsid w:val="007432F9"/>
    <w:rsid w:val="00743385"/>
    <w:rsid w:val="0074352A"/>
    <w:rsid w:val="00743C8B"/>
    <w:rsid w:val="00743C9C"/>
    <w:rsid w:val="00743D43"/>
    <w:rsid w:val="00743DF8"/>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379"/>
    <w:rsid w:val="00751A1A"/>
    <w:rsid w:val="00751E1C"/>
    <w:rsid w:val="007520B2"/>
    <w:rsid w:val="007528DE"/>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D4"/>
    <w:rsid w:val="007570B5"/>
    <w:rsid w:val="00757269"/>
    <w:rsid w:val="00757916"/>
    <w:rsid w:val="00757D1E"/>
    <w:rsid w:val="007605EC"/>
    <w:rsid w:val="00760A89"/>
    <w:rsid w:val="00761326"/>
    <w:rsid w:val="0076190B"/>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D8"/>
    <w:rsid w:val="00773001"/>
    <w:rsid w:val="00773454"/>
    <w:rsid w:val="007734F9"/>
    <w:rsid w:val="00773CCC"/>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524"/>
    <w:rsid w:val="007847FB"/>
    <w:rsid w:val="007849B2"/>
    <w:rsid w:val="00784D4A"/>
    <w:rsid w:val="00784DEB"/>
    <w:rsid w:val="0078585B"/>
    <w:rsid w:val="00785A94"/>
    <w:rsid w:val="00785DF3"/>
    <w:rsid w:val="00786624"/>
    <w:rsid w:val="00786748"/>
    <w:rsid w:val="00787467"/>
    <w:rsid w:val="00787C11"/>
    <w:rsid w:val="00787DAE"/>
    <w:rsid w:val="00790494"/>
    <w:rsid w:val="00790AB8"/>
    <w:rsid w:val="00790CDA"/>
    <w:rsid w:val="007924DB"/>
    <w:rsid w:val="0079290C"/>
    <w:rsid w:val="00792A31"/>
    <w:rsid w:val="007938E3"/>
    <w:rsid w:val="00793F88"/>
    <w:rsid w:val="007942AC"/>
    <w:rsid w:val="007945D7"/>
    <w:rsid w:val="007947A0"/>
    <w:rsid w:val="007947BD"/>
    <w:rsid w:val="007955FC"/>
    <w:rsid w:val="00796FCF"/>
    <w:rsid w:val="00797A08"/>
    <w:rsid w:val="00797FF6"/>
    <w:rsid w:val="007A0569"/>
    <w:rsid w:val="007A0A5F"/>
    <w:rsid w:val="007A101D"/>
    <w:rsid w:val="007A16EA"/>
    <w:rsid w:val="007A18EE"/>
    <w:rsid w:val="007A2C8C"/>
    <w:rsid w:val="007A2CB7"/>
    <w:rsid w:val="007A3304"/>
    <w:rsid w:val="007A3836"/>
    <w:rsid w:val="007A4BDD"/>
    <w:rsid w:val="007A51C1"/>
    <w:rsid w:val="007A6209"/>
    <w:rsid w:val="007A69B4"/>
    <w:rsid w:val="007A6E95"/>
    <w:rsid w:val="007A777F"/>
    <w:rsid w:val="007A7B4C"/>
    <w:rsid w:val="007B035F"/>
    <w:rsid w:val="007B04AD"/>
    <w:rsid w:val="007B0570"/>
    <w:rsid w:val="007B0999"/>
    <w:rsid w:val="007B1B83"/>
    <w:rsid w:val="007B20B8"/>
    <w:rsid w:val="007B243D"/>
    <w:rsid w:val="007B27CC"/>
    <w:rsid w:val="007B2D99"/>
    <w:rsid w:val="007B2E0F"/>
    <w:rsid w:val="007B4964"/>
    <w:rsid w:val="007B4ABC"/>
    <w:rsid w:val="007B4E0F"/>
    <w:rsid w:val="007B56CA"/>
    <w:rsid w:val="007B578A"/>
    <w:rsid w:val="007B5AA4"/>
    <w:rsid w:val="007B6ABF"/>
    <w:rsid w:val="007B7500"/>
    <w:rsid w:val="007B7C43"/>
    <w:rsid w:val="007B7EB3"/>
    <w:rsid w:val="007C04E4"/>
    <w:rsid w:val="007C0907"/>
    <w:rsid w:val="007C0D28"/>
    <w:rsid w:val="007C1982"/>
    <w:rsid w:val="007C2062"/>
    <w:rsid w:val="007C28BC"/>
    <w:rsid w:val="007C2D30"/>
    <w:rsid w:val="007C3719"/>
    <w:rsid w:val="007C3A8B"/>
    <w:rsid w:val="007C411F"/>
    <w:rsid w:val="007C4BE5"/>
    <w:rsid w:val="007C4F22"/>
    <w:rsid w:val="007C5720"/>
    <w:rsid w:val="007C5AE6"/>
    <w:rsid w:val="007C5E68"/>
    <w:rsid w:val="007C5F83"/>
    <w:rsid w:val="007C6398"/>
    <w:rsid w:val="007C763F"/>
    <w:rsid w:val="007D030A"/>
    <w:rsid w:val="007D0D0D"/>
    <w:rsid w:val="007D0DBC"/>
    <w:rsid w:val="007D1D4F"/>
    <w:rsid w:val="007D2320"/>
    <w:rsid w:val="007D2DCB"/>
    <w:rsid w:val="007D35F3"/>
    <w:rsid w:val="007D3A29"/>
    <w:rsid w:val="007D456A"/>
    <w:rsid w:val="007D5248"/>
    <w:rsid w:val="007D6C81"/>
    <w:rsid w:val="007D6E53"/>
    <w:rsid w:val="007D6FA0"/>
    <w:rsid w:val="007D725E"/>
    <w:rsid w:val="007E0004"/>
    <w:rsid w:val="007E0230"/>
    <w:rsid w:val="007E068C"/>
    <w:rsid w:val="007E0CD4"/>
    <w:rsid w:val="007E1272"/>
    <w:rsid w:val="007E135B"/>
    <w:rsid w:val="007E196D"/>
    <w:rsid w:val="007E1A47"/>
    <w:rsid w:val="007E2648"/>
    <w:rsid w:val="007E282E"/>
    <w:rsid w:val="007E2B26"/>
    <w:rsid w:val="007E2C93"/>
    <w:rsid w:val="007E2CA5"/>
    <w:rsid w:val="007E2D96"/>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B86"/>
    <w:rsid w:val="007F2F60"/>
    <w:rsid w:val="007F30E4"/>
    <w:rsid w:val="007F3179"/>
    <w:rsid w:val="007F3F0A"/>
    <w:rsid w:val="007F3FAA"/>
    <w:rsid w:val="007F45E4"/>
    <w:rsid w:val="007F46F0"/>
    <w:rsid w:val="007F4A02"/>
    <w:rsid w:val="007F540E"/>
    <w:rsid w:val="007F5594"/>
    <w:rsid w:val="007F6214"/>
    <w:rsid w:val="007F71C2"/>
    <w:rsid w:val="007F7913"/>
    <w:rsid w:val="008005A9"/>
    <w:rsid w:val="00800D7A"/>
    <w:rsid w:val="008011A0"/>
    <w:rsid w:val="0080137A"/>
    <w:rsid w:val="00802180"/>
    <w:rsid w:val="0080257F"/>
    <w:rsid w:val="00804F92"/>
    <w:rsid w:val="00804FE3"/>
    <w:rsid w:val="0080500C"/>
    <w:rsid w:val="008050BA"/>
    <w:rsid w:val="00805130"/>
    <w:rsid w:val="00806795"/>
    <w:rsid w:val="00806F6C"/>
    <w:rsid w:val="008071B0"/>
    <w:rsid w:val="008072D5"/>
    <w:rsid w:val="008078DD"/>
    <w:rsid w:val="00810030"/>
    <w:rsid w:val="00810050"/>
    <w:rsid w:val="008103C2"/>
    <w:rsid w:val="008105BF"/>
    <w:rsid w:val="008105FA"/>
    <w:rsid w:val="008114FD"/>
    <w:rsid w:val="00811DC2"/>
    <w:rsid w:val="00811F92"/>
    <w:rsid w:val="0081280D"/>
    <w:rsid w:val="00812C8D"/>
    <w:rsid w:val="00813451"/>
    <w:rsid w:val="008134DE"/>
    <w:rsid w:val="00814073"/>
    <w:rsid w:val="00814A0A"/>
    <w:rsid w:val="00814E16"/>
    <w:rsid w:val="00815D06"/>
    <w:rsid w:val="008160C3"/>
    <w:rsid w:val="00816521"/>
    <w:rsid w:val="00817002"/>
    <w:rsid w:val="008171E2"/>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78F4"/>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E5E"/>
    <w:rsid w:val="0083529A"/>
    <w:rsid w:val="0083531B"/>
    <w:rsid w:val="00835D3D"/>
    <w:rsid w:val="0083611D"/>
    <w:rsid w:val="00836DD9"/>
    <w:rsid w:val="00837122"/>
    <w:rsid w:val="008378B0"/>
    <w:rsid w:val="00837B93"/>
    <w:rsid w:val="00837C67"/>
    <w:rsid w:val="008404F6"/>
    <w:rsid w:val="008409B1"/>
    <w:rsid w:val="00840F3A"/>
    <w:rsid w:val="008419B7"/>
    <w:rsid w:val="008421CC"/>
    <w:rsid w:val="0084228C"/>
    <w:rsid w:val="00842AAD"/>
    <w:rsid w:val="00842AB7"/>
    <w:rsid w:val="0084341B"/>
    <w:rsid w:val="0084346D"/>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BEB"/>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6A3D"/>
    <w:rsid w:val="0086779B"/>
    <w:rsid w:val="0087011A"/>
    <w:rsid w:val="0087058D"/>
    <w:rsid w:val="008705A3"/>
    <w:rsid w:val="00871184"/>
    <w:rsid w:val="00871720"/>
    <w:rsid w:val="00871ADC"/>
    <w:rsid w:val="00874441"/>
    <w:rsid w:val="00874860"/>
    <w:rsid w:val="00875C6F"/>
    <w:rsid w:val="00875DB2"/>
    <w:rsid w:val="00876518"/>
    <w:rsid w:val="008765F1"/>
    <w:rsid w:val="00876AC0"/>
    <w:rsid w:val="00876E93"/>
    <w:rsid w:val="00876FBB"/>
    <w:rsid w:val="0087708D"/>
    <w:rsid w:val="00881A38"/>
    <w:rsid w:val="00882E32"/>
    <w:rsid w:val="00882F7F"/>
    <w:rsid w:val="008831B1"/>
    <w:rsid w:val="00883209"/>
    <w:rsid w:val="00883492"/>
    <w:rsid w:val="008838B6"/>
    <w:rsid w:val="008841B2"/>
    <w:rsid w:val="00884475"/>
    <w:rsid w:val="00884993"/>
    <w:rsid w:val="00884F9E"/>
    <w:rsid w:val="00885AA7"/>
    <w:rsid w:val="00885F29"/>
    <w:rsid w:val="0088690D"/>
    <w:rsid w:val="008869AD"/>
    <w:rsid w:val="00890265"/>
    <w:rsid w:val="00890532"/>
    <w:rsid w:val="00890615"/>
    <w:rsid w:val="00890900"/>
    <w:rsid w:val="00890B49"/>
    <w:rsid w:val="00891499"/>
    <w:rsid w:val="008918AC"/>
    <w:rsid w:val="00892717"/>
    <w:rsid w:val="00892765"/>
    <w:rsid w:val="008935D2"/>
    <w:rsid w:val="00893A5A"/>
    <w:rsid w:val="00893A8D"/>
    <w:rsid w:val="00893DFE"/>
    <w:rsid w:val="00893FA2"/>
    <w:rsid w:val="008942F2"/>
    <w:rsid w:val="00894686"/>
    <w:rsid w:val="00894ACC"/>
    <w:rsid w:val="008950C8"/>
    <w:rsid w:val="00895327"/>
    <w:rsid w:val="00895370"/>
    <w:rsid w:val="00895413"/>
    <w:rsid w:val="00895BA8"/>
    <w:rsid w:val="00895FFE"/>
    <w:rsid w:val="00896197"/>
    <w:rsid w:val="008961BD"/>
    <w:rsid w:val="0089627F"/>
    <w:rsid w:val="008965C3"/>
    <w:rsid w:val="008A0DB1"/>
    <w:rsid w:val="008A1762"/>
    <w:rsid w:val="008A1B62"/>
    <w:rsid w:val="008A1DAD"/>
    <w:rsid w:val="008A2212"/>
    <w:rsid w:val="008A22FD"/>
    <w:rsid w:val="008A25CB"/>
    <w:rsid w:val="008A2CAF"/>
    <w:rsid w:val="008A37E8"/>
    <w:rsid w:val="008A3E0D"/>
    <w:rsid w:val="008A3E26"/>
    <w:rsid w:val="008A426E"/>
    <w:rsid w:val="008A4500"/>
    <w:rsid w:val="008A4858"/>
    <w:rsid w:val="008A5B00"/>
    <w:rsid w:val="008A5EAA"/>
    <w:rsid w:val="008A61E4"/>
    <w:rsid w:val="008A70C6"/>
    <w:rsid w:val="008A72D1"/>
    <w:rsid w:val="008B0EB0"/>
    <w:rsid w:val="008B1BFE"/>
    <w:rsid w:val="008B35C3"/>
    <w:rsid w:val="008B400F"/>
    <w:rsid w:val="008B4B73"/>
    <w:rsid w:val="008B611D"/>
    <w:rsid w:val="008B62B8"/>
    <w:rsid w:val="008B68B2"/>
    <w:rsid w:val="008B6B5B"/>
    <w:rsid w:val="008B6EA6"/>
    <w:rsid w:val="008B7290"/>
    <w:rsid w:val="008B784B"/>
    <w:rsid w:val="008B7F04"/>
    <w:rsid w:val="008C101F"/>
    <w:rsid w:val="008C15FD"/>
    <w:rsid w:val="008C282A"/>
    <w:rsid w:val="008C2EF2"/>
    <w:rsid w:val="008C3886"/>
    <w:rsid w:val="008C4022"/>
    <w:rsid w:val="008C41F5"/>
    <w:rsid w:val="008C433B"/>
    <w:rsid w:val="008C46FE"/>
    <w:rsid w:val="008C4A17"/>
    <w:rsid w:val="008C5523"/>
    <w:rsid w:val="008C5900"/>
    <w:rsid w:val="008C63AA"/>
    <w:rsid w:val="008C6C5A"/>
    <w:rsid w:val="008C6F07"/>
    <w:rsid w:val="008C7278"/>
    <w:rsid w:val="008C7AEE"/>
    <w:rsid w:val="008D01A7"/>
    <w:rsid w:val="008D044D"/>
    <w:rsid w:val="008D0951"/>
    <w:rsid w:val="008D0B4D"/>
    <w:rsid w:val="008D1369"/>
    <w:rsid w:val="008D1511"/>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9EB"/>
    <w:rsid w:val="008E19FD"/>
    <w:rsid w:val="008E2729"/>
    <w:rsid w:val="008E275D"/>
    <w:rsid w:val="008E27F5"/>
    <w:rsid w:val="008E36A2"/>
    <w:rsid w:val="008E3789"/>
    <w:rsid w:val="008E4131"/>
    <w:rsid w:val="008E473F"/>
    <w:rsid w:val="008E48E0"/>
    <w:rsid w:val="008E4EA9"/>
    <w:rsid w:val="008E4F0B"/>
    <w:rsid w:val="008E525C"/>
    <w:rsid w:val="008E58B7"/>
    <w:rsid w:val="008E58BF"/>
    <w:rsid w:val="008E59FB"/>
    <w:rsid w:val="008E5F46"/>
    <w:rsid w:val="008E62D4"/>
    <w:rsid w:val="008E64E7"/>
    <w:rsid w:val="008E68EB"/>
    <w:rsid w:val="008F0D4F"/>
    <w:rsid w:val="008F1AE9"/>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900650"/>
    <w:rsid w:val="009009E5"/>
    <w:rsid w:val="00900A53"/>
    <w:rsid w:val="00900B43"/>
    <w:rsid w:val="00900C79"/>
    <w:rsid w:val="00902DB3"/>
    <w:rsid w:val="00902E77"/>
    <w:rsid w:val="009037F3"/>
    <w:rsid w:val="00905402"/>
    <w:rsid w:val="00905744"/>
    <w:rsid w:val="00905756"/>
    <w:rsid w:val="00905AF5"/>
    <w:rsid w:val="00906530"/>
    <w:rsid w:val="0091015D"/>
    <w:rsid w:val="00910440"/>
    <w:rsid w:val="009108FF"/>
    <w:rsid w:val="00911F6A"/>
    <w:rsid w:val="00912525"/>
    <w:rsid w:val="009125BE"/>
    <w:rsid w:val="009125CF"/>
    <w:rsid w:val="00912C65"/>
    <w:rsid w:val="00912CE5"/>
    <w:rsid w:val="00913213"/>
    <w:rsid w:val="009132AF"/>
    <w:rsid w:val="00913B33"/>
    <w:rsid w:val="00913BA6"/>
    <w:rsid w:val="00913CF4"/>
    <w:rsid w:val="00913F79"/>
    <w:rsid w:val="009143D6"/>
    <w:rsid w:val="009145BF"/>
    <w:rsid w:val="009146F3"/>
    <w:rsid w:val="00914D8B"/>
    <w:rsid w:val="009153B5"/>
    <w:rsid w:val="0091589B"/>
    <w:rsid w:val="0091600D"/>
    <w:rsid w:val="009165EA"/>
    <w:rsid w:val="00916810"/>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3E7"/>
    <w:rsid w:val="00924850"/>
    <w:rsid w:val="009254A3"/>
    <w:rsid w:val="009259A7"/>
    <w:rsid w:val="009264D9"/>
    <w:rsid w:val="00926E23"/>
    <w:rsid w:val="009270F9"/>
    <w:rsid w:val="0092715B"/>
    <w:rsid w:val="00930279"/>
    <w:rsid w:val="009305B5"/>
    <w:rsid w:val="00930898"/>
    <w:rsid w:val="00930B28"/>
    <w:rsid w:val="00930E36"/>
    <w:rsid w:val="0093132B"/>
    <w:rsid w:val="00931A18"/>
    <w:rsid w:val="00931FF3"/>
    <w:rsid w:val="00932B1F"/>
    <w:rsid w:val="00932E9C"/>
    <w:rsid w:val="00933132"/>
    <w:rsid w:val="00933753"/>
    <w:rsid w:val="00933B6F"/>
    <w:rsid w:val="00934200"/>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4940"/>
    <w:rsid w:val="00954A6E"/>
    <w:rsid w:val="00955D7C"/>
    <w:rsid w:val="00956134"/>
    <w:rsid w:val="00956A13"/>
    <w:rsid w:val="00956B71"/>
    <w:rsid w:val="00956FAF"/>
    <w:rsid w:val="00957652"/>
    <w:rsid w:val="0095792C"/>
    <w:rsid w:val="00957A74"/>
    <w:rsid w:val="00957F24"/>
    <w:rsid w:val="009602FE"/>
    <w:rsid w:val="0096049B"/>
    <w:rsid w:val="009607A1"/>
    <w:rsid w:val="00960ABD"/>
    <w:rsid w:val="00960D5F"/>
    <w:rsid w:val="0096111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7CF"/>
    <w:rsid w:val="00976D40"/>
    <w:rsid w:val="00977B27"/>
    <w:rsid w:val="0098043B"/>
    <w:rsid w:val="00980F39"/>
    <w:rsid w:val="009812D3"/>
    <w:rsid w:val="00981BE8"/>
    <w:rsid w:val="00981E4A"/>
    <w:rsid w:val="00981FAE"/>
    <w:rsid w:val="009832E9"/>
    <w:rsid w:val="009835A1"/>
    <w:rsid w:val="00983946"/>
    <w:rsid w:val="009856D0"/>
    <w:rsid w:val="0098628C"/>
    <w:rsid w:val="00986D9A"/>
    <w:rsid w:val="00986FAC"/>
    <w:rsid w:val="0098714B"/>
    <w:rsid w:val="009876D0"/>
    <w:rsid w:val="00987722"/>
    <w:rsid w:val="009878C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A02BA"/>
    <w:rsid w:val="009A04EC"/>
    <w:rsid w:val="009A0547"/>
    <w:rsid w:val="009A192D"/>
    <w:rsid w:val="009A20B2"/>
    <w:rsid w:val="009A2300"/>
    <w:rsid w:val="009A23E5"/>
    <w:rsid w:val="009A28B0"/>
    <w:rsid w:val="009A3341"/>
    <w:rsid w:val="009A397A"/>
    <w:rsid w:val="009A3BF6"/>
    <w:rsid w:val="009A3D90"/>
    <w:rsid w:val="009A4009"/>
    <w:rsid w:val="009A4657"/>
    <w:rsid w:val="009A4754"/>
    <w:rsid w:val="009A5832"/>
    <w:rsid w:val="009A63CE"/>
    <w:rsid w:val="009A6CFD"/>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FFB"/>
    <w:rsid w:val="009B5230"/>
    <w:rsid w:val="009B5309"/>
    <w:rsid w:val="009B5722"/>
    <w:rsid w:val="009B58FD"/>
    <w:rsid w:val="009B5E29"/>
    <w:rsid w:val="009B63F4"/>
    <w:rsid w:val="009B6BCB"/>
    <w:rsid w:val="009B7503"/>
    <w:rsid w:val="009B75F3"/>
    <w:rsid w:val="009B778C"/>
    <w:rsid w:val="009C0AE8"/>
    <w:rsid w:val="009C0FEE"/>
    <w:rsid w:val="009C120F"/>
    <w:rsid w:val="009C13FB"/>
    <w:rsid w:val="009C1A27"/>
    <w:rsid w:val="009C26E0"/>
    <w:rsid w:val="009C2ADA"/>
    <w:rsid w:val="009C2B0E"/>
    <w:rsid w:val="009C39C5"/>
    <w:rsid w:val="009C45D6"/>
    <w:rsid w:val="009C567E"/>
    <w:rsid w:val="009C641B"/>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5251"/>
    <w:rsid w:val="009D52D7"/>
    <w:rsid w:val="009D59F5"/>
    <w:rsid w:val="009D602D"/>
    <w:rsid w:val="009D67BF"/>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951"/>
    <w:rsid w:val="009E3ABA"/>
    <w:rsid w:val="009E3CF6"/>
    <w:rsid w:val="009E3E6C"/>
    <w:rsid w:val="009E5228"/>
    <w:rsid w:val="009E5692"/>
    <w:rsid w:val="009E5A5E"/>
    <w:rsid w:val="009E600A"/>
    <w:rsid w:val="009E67E9"/>
    <w:rsid w:val="009E69A4"/>
    <w:rsid w:val="009E70A0"/>
    <w:rsid w:val="009E7229"/>
    <w:rsid w:val="009F0929"/>
    <w:rsid w:val="009F1714"/>
    <w:rsid w:val="009F17CE"/>
    <w:rsid w:val="009F195E"/>
    <w:rsid w:val="009F1AD8"/>
    <w:rsid w:val="009F21FA"/>
    <w:rsid w:val="009F2259"/>
    <w:rsid w:val="009F238D"/>
    <w:rsid w:val="009F23D1"/>
    <w:rsid w:val="009F28F2"/>
    <w:rsid w:val="009F2A64"/>
    <w:rsid w:val="009F2B97"/>
    <w:rsid w:val="009F2CBC"/>
    <w:rsid w:val="009F2EB8"/>
    <w:rsid w:val="009F36B9"/>
    <w:rsid w:val="009F3917"/>
    <w:rsid w:val="009F3C95"/>
    <w:rsid w:val="009F3FB3"/>
    <w:rsid w:val="009F41CC"/>
    <w:rsid w:val="009F460F"/>
    <w:rsid w:val="009F4B62"/>
    <w:rsid w:val="009F4D70"/>
    <w:rsid w:val="009F515B"/>
    <w:rsid w:val="009F5610"/>
    <w:rsid w:val="009F565D"/>
    <w:rsid w:val="009F575B"/>
    <w:rsid w:val="009F5800"/>
    <w:rsid w:val="009F5C54"/>
    <w:rsid w:val="009F643C"/>
    <w:rsid w:val="009F6ABB"/>
    <w:rsid w:val="009F6E12"/>
    <w:rsid w:val="009F75CD"/>
    <w:rsid w:val="009F7DFD"/>
    <w:rsid w:val="00A00DED"/>
    <w:rsid w:val="00A0120B"/>
    <w:rsid w:val="00A013D2"/>
    <w:rsid w:val="00A01AC9"/>
    <w:rsid w:val="00A0228C"/>
    <w:rsid w:val="00A02AC9"/>
    <w:rsid w:val="00A041BA"/>
    <w:rsid w:val="00A04322"/>
    <w:rsid w:val="00A04591"/>
    <w:rsid w:val="00A049D8"/>
    <w:rsid w:val="00A04D07"/>
    <w:rsid w:val="00A06CA5"/>
    <w:rsid w:val="00A06D2A"/>
    <w:rsid w:val="00A0722B"/>
    <w:rsid w:val="00A10E1E"/>
    <w:rsid w:val="00A11A7D"/>
    <w:rsid w:val="00A12A23"/>
    <w:rsid w:val="00A12BBE"/>
    <w:rsid w:val="00A12D0F"/>
    <w:rsid w:val="00A1357B"/>
    <w:rsid w:val="00A13B3A"/>
    <w:rsid w:val="00A140D3"/>
    <w:rsid w:val="00A144F5"/>
    <w:rsid w:val="00A14645"/>
    <w:rsid w:val="00A150D3"/>
    <w:rsid w:val="00A1533F"/>
    <w:rsid w:val="00A15A40"/>
    <w:rsid w:val="00A171AD"/>
    <w:rsid w:val="00A1744B"/>
    <w:rsid w:val="00A17468"/>
    <w:rsid w:val="00A17700"/>
    <w:rsid w:val="00A1771B"/>
    <w:rsid w:val="00A17F7C"/>
    <w:rsid w:val="00A2050C"/>
    <w:rsid w:val="00A20722"/>
    <w:rsid w:val="00A20ADD"/>
    <w:rsid w:val="00A20B32"/>
    <w:rsid w:val="00A21626"/>
    <w:rsid w:val="00A225DD"/>
    <w:rsid w:val="00A22D37"/>
    <w:rsid w:val="00A233A6"/>
    <w:rsid w:val="00A234AC"/>
    <w:rsid w:val="00A237EC"/>
    <w:rsid w:val="00A238A1"/>
    <w:rsid w:val="00A23E93"/>
    <w:rsid w:val="00A24407"/>
    <w:rsid w:val="00A24C7D"/>
    <w:rsid w:val="00A2553B"/>
    <w:rsid w:val="00A258EB"/>
    <w:rsid w:val="00A261E9"/>
    <w:rsid w:val="00A2632C"/>
    <w:rsid w:val="00A26AE3"/>
    <w:rsid w:val="00A2704C"/>
    <w:rsid w:val="00A3019B"/>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C63"/>
    <w:rsid w:val="00A35DE3"/>
    <w:rsid w:val="00A35ED4"/>
    <w:rsid w:val="00A3615B"/>
    <w:rsid w:val="00A36688"/>
    <w:rsid w:val="00A366F9"/>
    <w:rsid w:val="00A367B2"/>
    <w:rsid w:val="00A367F7"/>
    <w:rsid w:val="00A36F96"/>
    <w:rsid w:val="00A37494"/>
    <w:rsid w:val="00A40000"/>
    <w:rsid w:val="00A403FC"/>
    <w:rsid w:val="00A40CF6"/>
    <w:rsid w:val="00A41460"/>
    <w:rsid w:val="00A414C8"/>
    <w:rsid w:val="00A41709"/>
    <w:rsid w:val="00A421DE"/>
    <w:rsid w:val="00A42308"/>
    <w:rsid w:val="00A4242A"/>
    <w:rsid w:val="00A427F7"/>
    <w:rsid w:val="00A42A90"/>
    <w:rsid w:val="00A42BAB"/>
    <w:rsid w:val="00A43637"/>
    <w:rsid w:val="00A440F1"/>
    <w:rsid w:val="00A4452F"/>
    <w:rsid w:val="00A448B0"/>
    <w:rsid w:val="00A44AD0"/>
    <w:rsid w:val="00A46545"/>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EBA"/>
    <w:rsid w:val="00A561E9"/>
    <w:rsid w:val="00A5621E"/>
    <w:rsid w:val="00A5738B"/>
    <w:rsid w:val="00A606BC"/>
    <w:rsid w:val="00A61579"/>
    <w:rsid w:val="00A61BF3"/>
    <w:rsid w:val="00A61CF8"/>
    <w:rsid w:val="00A6208C"/>
    <w:rsid w:val="00A620D1"/>
    <w:rsid w:val="00A6232D"/>
    <w:rsid w:val="00A62B1A"/>
    <w:rsid w:val="00A62BC7"/>
    <w:rsid w:val="00A63BE1"/>
    <w:rsid w:val="00A63EF1"/>
    <w:rsid w:val="00A645F8"/>
    <w:rsid w:val="00A6521D"/>
    <w:rsid w:val="00A666DA"/>
    <w:rsid w:val="00A667B7"/>
    <w:rsid w:val="00A66B72"/>
    <w:rsid w:val="00A66D39"/>
    <w:rsid w:val="00A67048"/>
    <w:rsid w:val="00A67761"/>
    <w:rsid w:val="00A67905"/>
    <w:rsid w:val="00A67941"/>
    <w:rsid w:val="00A67C71"/>
    <w:rsid w:val="00A67E92"/>
    <w:rsid w:val="00A67FAA"/>
    <w:rsid w:val="00A70392"/>
    <w:rsid w:val="00A703BF"/>
    <w:rsid w:val="00A705AD"/>
    <w:rsid w:val="00A708DE"/>
    <w:rsid w:val="00A708E1"/>
    <w:rsid w:val="00A70C57"/>
    <w:rsid w:val="00A71A05"/>
    <w:rsid w:val="00A7262C"/>
    <w:rsid w:val="00A729E3"/>
    <w:rsid w:val="00A732DF"/>
    <w:rsid w:val="00A73691"/>
    <w:rsid w:val="00A7401E"/>
    <w:rsid w:val="00A74589"/>
    <w:rsid w:val="00A74971"/>
    <w:rsid w:val="00A75322"/>
    <w:rsid w:val="00A75BE5"/>
    <w:rsid w:val="00A75CC9"/>
    <w:rsid w:val="00A760BF"/>
    <w:rsid w:val="00A779FE"/>
    <w:rsid w:val="00A8031E"/>
    <w:rsid w:val="00A804EF"/>
    <w:rsid w:val="00A80BE0"/>
    <w:rsid w:val="00A80DE5"/>
    <w:rsid w:val="00A811B7"/>
    <w:rsid w:val="00A81255"/>
    <w:rsid w:val="00A81542"/>
    <w:rsid w:val="00A81605"/>
    <w:rsid w:val="00A821CC"/>
    <w:rsid w:val="00A829C1"/>
    <w:rsid w:val="00A82E43"/>
    <w:rsid w:val="00A848D5"/>
    <w:rsid w:val="00A84D75"/>
    <w:rsid w:val="00A84DA2"/>
    <w:rsid w:val="00A85230"/>
    <w:rsid w:val="00A85777"/>
    <w:rsid w:val="00A865B7"/>
    <w:rsid w:val="00A8704F"/>
    <w:rsid w:val="00A873E0"/>
    <w:rsid w:val="00A87C41"/>
    <w:rsid w:val="00A92751"/>
    <w:rsid w:val="00A9346C"/>
    <w:rsid w:val="00A9401F"/>
    <w:rsid w:val="00A94CDD"/>
    <w:rsid w:val="00A9531D"/>
    <w:rsid w:val="00A955E6"/>
    <w:rsid w:val="00A95E29"/>
    <w:rsid w:val="00A96952"/>
    <w:rsid w:val="00A96BAF"/>
    <w:rsid w:val="00A96EC9"/>
    <w:rsid w:val="00A973DB"/>
    <w:rsid w:val="00A97403"/>
    <w:rsid w:val="00A97650"/>
    <w:rsid w:val="00A9785A"/>
    <w:rsid w:val="00A97B2F"/>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9B5"/>
    <w:rsid w:val="00AA4564"/>
    <w:rsid w:val="00AA47C5"/>
    <w:rsid w:val="00AA4B99"/>
    <w:rsid w:val="00AA4BF5"/>
    <w:rsid w:val="00AA4E26"/>
    <w:rsid w:val="00AA508F"/>
    <w:rsid w:val="00AA51C4"/>
    <w:rsid w:val="00AA5307"/>
    <w:rsid w:val="00AA5628"/>
    <w:rsid w:val="00AA58FA"/>
    <w:rsid w:val="00AA6CC0"/>
    <w:rsid w:val="00AA6E42"/>
    <w:rsid w:val="00AA7190"/>
    <w:rsid w:val="00AA76C7"/>
    <w:rsid w:val="00AB0177"/>
    <w:rsid w:val="00AB0258"/>
    <w:rsid w:val="00AB072C"/>
    <w:rsid w:val="00AB16A3"/>
    <w:rsid w:val="00AB19F2"/>
    <w:rsid w:val="00AB33EE"/>
    <w:rsid w:val="00AB383A"/>
    <w:rsid w:val="00AB4945"/>
    <w:rsid w:val="00AB4EB2"/>
    <w:rsid w:val="00AB5094"/>
    <w:rsid w:val="00AB5B07"/>
    <w:rsid w:val="00AB5FDA"/>
    <w:rsid w:val="00AB60E6"/>
    <w:rsid w:val="00AB6B70"/>
    <w:rsid w:val="00AB7273"/>
    <w:rsid w:val="00AB79F9"/>
    <w:rsid w:val="00AC02F1"/>
    <w:rsid w:val="00AC08FD"/>
    <w:rsid w:val="00AC0A5B"/>
    <w:rsid w:val="00AC11E6"/>
    <w:rsid w:val="00AC18D9"/>
    <w:rsid w:val="00AC1B7B"/>
    <w:rsid w:val="00AC1F16"/>
    <w:rsid w:val="00AC2655"/>
    <w:rsid w:val="00AC2785"/>
    <w:rsid w:val="00AC2984"/>
    <w:rsid w:val="00AC2BBE"/>
    <w:rsid w:val="00AC2C79"/>
    <w:rsid w:val="00AC32AC"/>
    <w:rsid w:val="00AC3499"/>
    <w:rsid w:val="00AC405D"/>
    <w:rsid w:val="00AC4A66"/>
    <w:rsid w:val="00AC4AFB"/>
    <w:rsid w:val="00AC53FC"/>
    <w:rsid w:val="00AC57F7"/>
    <w:rsid w:val="00AC5E5B"/>
    <w:rsid w:val="00AC6394"/>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E4"/>
    <w:rsid w:val="00AD3569"/>
    <w:rsid w:val="00AD38AF"/>
    <w:rsid w:val="00AD42C7"/>
    <w:rsid w:val="00AD5772"/>
    <w:rsid w:val="00AD5785"/>
    <w:rsid w:val="00AD6384"/>
    <w:rsid w:val="00AD661C"/>
    <w:rsid w:val="00AD6ACD"/>
    <w:rsid w:val="00AD6C12"/>
    <w:rsid w:val="00AD760D"/>
    <w:rsid w:val="00AD7A02"/>
    <w:rsid w:val="00AD7CA8"/>
    <w:rsid w:val="00AD7F02"/>
    <w:rsid w:val="00AE0211"/>
    <w:rsid w:val="00AE0890"/>
    <w:rsid w:val="00AE0F26"/>
    <w:rsid w:val="00AE1672"/>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623B"/>
    <w:rsid w:val="00AE6A4A"/>
    <w:rsid w:val="00AE6C8A"/>
    <w:rsid w:val="00AE78E8"/>
    <w:rsid w:val="00AF060B"/>
    <w:rsid w:val="00AF1203"/>
    <w:rsid w:val="00AF2307"/>
    <w:rsid w:val="00AF2865"/>
    <w:rsid w:val="00AF2F87"/>
    <w:rsid w:val="00AF327C"/>
    <w:rsid w:val="00AF3949"/>
    <w:rsid w:val="00AF3EE0"/>
    <w:rsid w:val="00AF4356"/>
    <w:rsid w:val="00AF4382"/>
    <w:rsid w:val="00AF4499"/>
    <w:rsid w:val="00AF44F4"/>
    <w:rsid w:val="00AF4EC3"/>
    <w:rsid w:val="00AF57C2"/>
    <w:rsid w:val="00AF58DD"/>
    <w:rsid w:val="00AF5A31"/>
    <w:rsid w:val="00AF602B"/>
    <w:rsid w:val="00AF63A7"/>
    <w:rsid w:val="00AF752D"/>
    <w:rsid w:val="00AF7A96"/>
    <w:rsid w:val="00B00110"/>
    <w:rsid w:val="00B001B9"/>
    <w:rsid w:val="00B003F3"/>
    <w:rsid w:val="00B0051C"/>
    <w:rsid w:val="00B00F1B"/>
    <w:rsid w:val="00B0190C"/>
    <w:rsid w:val="00B01BBA"/>
    <w:rsid w:val="00B01FCE"/>
    <w:rsid w:val="00B021CA"/>
    <w:rsid w:val="00B03689"/>
    <w:rsid w:val="00B03705"/>
    <w:rsid w:val="00B0384E"/>
    <w:rsid w:val="00B03E94"/>
    <w:rsid w:val="00B04041"/>
    <w:rsid w:val="00B041B0"/>
    <w:rsid w:val="00B04377"/>
    <w:rsid w:val="00B043E4"/>
    <w:rsid w:val="00B04408"/>
    <w:rsid w:val="00B044BA"/>
    <w:rsid w:val="00B04A6A"/>
    <w:rsid w:val="00B04FA1"/>
    <w:rsid w:val="00B056AB"/>
    <w:rsid w:val="00B05D2D"/>
    <w:rsid w:val="00B06BDB"/>
    <w:rsid w:val="00B06C24"/>
    <w:rsid w:val="00B06F62"/>
    <w:rsid w:val="00B072CE"/>
    <w:rsid w:val="00B07E99"/>
    <w:rsid w:val="00B10322"/>
    <w:rsid w:val="00B10429"/>
    <w:rsid w:val="00B1042F"/>
    <w:rsid w:val="00B10895"/>
    <w:rsid w:val="00B116E7"/>
    <w:rsid w:val="00B119D9"/>
    <w:rsid w:val="00B11E02"/>
    <w:rsid w:val="00B12A7D"/>
    <w:rsid w:val="00B12BC7"/>
    <w:rsid w:val="00B14065"/>
    <w:rsid w:val="00B15779"/>
    <w:rsid w:val="00B158A6"/>
    <w:rsid w:val="00B15988"/>
    <w:rsid w:val="00B15BC5"/>
    <w:rsid w:val="00B1659D"/>
    <w:rsid w:val="00B167C8"/>
    <w:rsid w:val="00B16BDA"/>
    <w:rsid w:val="00B171FB"/>
    <w:rsid w:val="00B173D4"/>
    <w:rsid w:val="00B17E92"/>
    <w:rsid w:val="00B20B4E"/>
    <w:rsid w:val="00B2103D"/>
    <w:rsid w:val="00B210B1"/>
    <w:rsid w:val="00B21154"/>
    <w:rsid w:val="00B2193E"/>
    <w:rsid w:val="00B21B1B"/>
    <w:rsid w:val="00B223F5"/>
    <w:rsid w:val="00B22C14"/>
    <w:rsid w:val="00B23CCD"/>
    <w:rsid w:val="00B23F7D"/>
    <w:rsid w:val="00B25117"/>
    <w:rsid w:val="00B259A3"/>
    <w:rsid w:val="00B25A9B"/>
    <w:rsid w:val="00B262F4"/>
    <w:rsid w:val="00B2679D"/>
    <w:rsid w:val="00B270D9"/>
    <w:rsid w:val="00B303EF"/>
    <w:rsid w:val="00B30847"/>
    <w:rsid w:val="00B30EA3"/>
    <w:rsid w:val="00B31984"/>
    <w:rsid w:val="00B32504"/>
    <w:rsid w:val="00B33062"/>
    <w:rsid w:val="00B33671"/>
    <w:rsid w:val="00B33804"/>
    <w:rsid w:val="00B33C0E"/>
    <w:rsid w:val="00B34166"/>
    <w:rsid w:val="00B3417C"/>
    <w:rsid w:val="00B34521"/>
    <w:rsid w:val="00B34843"/>
    <w:rsid w:val="00B3510F"/>
    <w:rsid w:val="00B354A6"/>
    <w:rsid w:val="00B35802"/>
    <w:rsid w:val="00B35E9E"/>
    <w:rsid w:val="00B365E1"/>
    <w:rsid w:val="00B36A6E"/>
    <w:rsid w:val="00B36E26"/>
    <w:rsid w:val="00B373D3"/>
    <w:rsid w:val="00B37751"/>
    <w:rsid w:val="00B37EF4"/>
    <w:rsid w:val="00B402EE"/>
    <w:rsid w:val="00B405FB"/>
    <w:rsid w:val="00B41367"/>
    <w:rsid w:val="00B4199B"/>
    <w:rsid w:val="00B419BB"/>
    <w:rsid w:val="00B41BE3"/>
    <w:rsid w:val="00B433B8"/>
    <w:rsid w:val="00B43585"/>
    <w:rsid w:val="00B43C4F"/>
    <w:rsid w:val="00B441AD"/>
    <w:rsid w:val="00B44A4A"/>
    <w:rsid w:val="00B45150"/>
    <w:rsid w:val="00B451E5"/>
    <w:rsid w:val="00B4523E"/>
    <w:rsid w:val="00B45475"/>
    <w:rsid w:val="00B460B6"/>
    <w:rsid w:val="00B472D9"/>
    <w:rsid w:val="00B47711"/>
    <w:rsid w:val="00B47A3A"/>
    <w:rsid w:val="00B47DAE"/>
    <w:rsid w:val="00B503C8"/>
    <w:rsid w:val="00B50C6E"/>
    <w:rsid w:val="00B51190"/>
    <w:rsid w:val="00B513A6"/>
    <w:rsid w:val="00B51A81"/>
    <w:rsid w:val="00B51C7A"/>
    <w:rsid w:val="00B52338"/>
    <w:rsid w:val="00B52B98"/>
    <w:rsid w:val="00B52BBB"/>
    <w:rsid w:val="00B530A5"/>
    <w:rsid w:val="00B5374E"/>
    <w:rsid w:val="00B5413D"/>
    <w:rsid w:val="00B5503A"/>
    <w:rsid w:val="00B550CF"/>
    <w:rsid w:val="00B551EA"/>
    <w:rsid w:val="00B55CB8"/>
    <w:rsid w:val="00B56778"/>
    <w:rsid w:val="00B57434"/>
    <w:rsid w:val="00B57715"/>
    <w:rsid w:val="00B57DDA"/>
    <w:rsid w:val="00B57E56"/>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F2B"/>
    <w:rsid w:val="00B7429B"/>
    <w:rsid w:val="00B7450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483"/>
    <w:rsid w:val="00B85651"/>
    <w:rsid w:val="00B8573E"/>
    <w:rsid w:val="00B85897"/>
    <w:rsid w:val="00B8603A"/>
    <w:rsid w:val="00B867AD"/>
    <w:rsid w:val="00B86FCA"/>
    <w:rsid w:val="00B872AB"/>
    <w:rsid w:val="00B87C76"/>
    <w:rsid w:val="00B87DB4"/>
    <w:rsid w:val="00B90567"/>
    <w:rsid w:val="00B90CA4"/>
    <w:rsid w:val="00B917E3"/>
    <w:rsid w:val="00B91A0D"/>
    <w:rsid w:val="00B9236C"/>
    <w:rsid w:val="00B92546"/>
    <w:rsid w:val="00B92962"/>
    <w:rsid w:val="00B95740"/>
    <w:rsid w:val="00B95B77"/>
    <w:rsid w:val="00B95CA4"/>
    <w:rsid w:val="00B962FC"/>
    <w:rsid w:val="00B96957"/>
    <w:rsid w:val="00B96ACC"/>
    <w:rsid w:val="00B9711A"/>
    <w:rsid w:val="00BA0457"/>
    <w:rsid w:val="00BA05B0"/>
    <w:rsid w:val="00BA08A2"/>
    <w:rsid w:val="00BA105C"/>
    <w:rsid w:val="00BA179B"/>
    <w:rsid w:val="00BA294C"/>
    <w:rsid w:val="00BA2980"/>
    <w:rsid w:val="00BA2AC4"/>
    <w:rsid w:val="00BA2AE1"/>
    <w:rsid w:val="00BA2AF9"/>
    <w:rsid w:val="00BA3481"/>
    <w:rsid w:val="00BA42EC"/>
    <w:rsid w:val="00BA4C34"/>
    <w:rsid w:val="00BA4E3F"/>
    <w:rsid w:val="00BA50D8"/>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1F7"/>
    <w:rsid w:val="00BC226B"/>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C7B04"/>
    <w:rsid w:val="00BD0A17"/>
    <w:rsid w:val="00BD1151"/>
    <w:rsid w:val="00BD156C"/>
    <w:rsid w:val="00BD2158"/>
    <w:rsid w:val="00BD2284"/>
    <w:rsid w:val="00BD27D0"/>
    <w:rsid w:val="00BD36E4"/>
    <w:rsid w:val="00BD3D33"/>
    <w:rsid w:val="00BD3D58"/>
    <w:rsid w:val="00BD3E30"/>
    <w:rsid w:val="00BD4131"/>
    <w:rsid w:val="00BD428D"/>
    <w:rsid w:val="00BD46E3"/>
    <w:rsid w:val="00BD4F02"/>
    <w:rsid w:val="00BD50E6"/>
    <w:rsid w:val="00BD5AB6"/>
    <w:rsid w:val="00BD68E7"/>
    <w:rsid w:val="00BD72DE"/>
    <w:rsid w:val="00BD7953"/>
    <w:rsid w:val="00BD7C2A"/>
    <w:rsid w:val="00BD7C50"/>
    <w:rsid w:val="00BD7E3B"/>
    <w:rsid w:val="00BE080F"/>
    <w:rsid w:val="00BE0E1D"/>
    <w:rsid w:val="00BE1270"/>
    <w:rsid w:val="00BE141D"/>
    <w:rsid w:val="00BE159C"/>
    <w:rsid w:val="00BE163A"/>
    <w:rsid w:val="00BE1DBD"/>
    <w:rsid w:val="00BE1DE0"/>
    <w:rsid w:val="00BE2082"/>
    <w:rsid w:val="00BE2666"/>
    <w:rsid w:val="00BE3778"/>
    <w:rsid w:val="00BE3811"/>
    <w:rsid w:val="00BE3962"/>
    <w:rsid w:val="00BE4C91"/>
    <w:rsid w:val="00BE5B1C"/>
    <w:rsid w:val="00BE5D10"/>
    <w:rsid w:val="00BE7061"/>
    <w:rsid w:val="00BE7EEF"/>
    <w:rsid w:val="00BF05E3"/>
    <w:rsid w:val="00BF1931"/>
    <w:rsid w:val="00BF1A10"/>
    <w:rsid w:val="00BF212B"/>
    <w:rsid w:val="00BF24F5"/>
    <w:rsid w:val="00BF362D"/>
    <w:rsid w:val="00BF37CE"/>
    <w:rsid w:val="00BF64E7"/>
    <w:rsid w:val="00BF7563"/>
    <w:rsid w:val="00C014A4"/>
    <w:rsid w:val="00C01F9A"/>
    <w:rsid w:val="00C023B5"/>
    <w:rsid w:val="00C04CA1"/>
    <w:rsid w:val="00C05729"/>
    <w:rsid w:val="00C05E01"/>
    <w:rsid w:val="00C06316"/>
    <w:rsid w:val="00C066B9"/>
    <w:rsid w:val="00C06ED5"/>
    <w:rsid w:val="00C071DD"/>
    <w:rsid w:val="00C078FB"/>
    <w:rsid w:val="00C07B45"/>
    <w:rsid w:val="00C1106F"/>
    <w:rsid w:val="00C116E7"/>
    <w:rsid w:val="00C1242B"/>
    <w:rsid w:val="00C12699"/>
    <w:rsid w:val="00C12EDA"/>
    <w:rsid w:val="00C135CF"/>
    <w:rsid w:val="00C135EA"/>
    <w:rsid w:val="00C13705"/>
    <w:rsid w:val="00C13940"/>
    <w:rsid w:val="00C13985"/>
    <w:rsid w:val="00C140EA"/>
    <w:rsid w:val="00C14A21"/>
    <w:rsid w:val="00C15F4B"/>
    <w:rsid w:val="00C16EBD"/>
    <w:rsid w:val="00C177FB"/>
    <w:rsid w:val="00C17C2E"/>
    <w:rsid w:val="00C202B4"/>
    <w:rsid w:val="00C203D2"/>
    <w:rsid w:val="00C205C5"/>
    <w:rsid w:val="00C2060C"/>
    <w:rsid w:val="00C207A0"/>
    <w:rsid w:val="00C20F45"/>
    <w:rsid w:val="00C220F3"/>
    <w:rsid w:val="00C22E36"/>
    <w:rsid w:val="00C22FAE"/>
    <w:rsid w:val="00C2313A"/>
    <w:rsid w:val="00C23BD0"/>
    <w:rsid w:val="00C240E1"/>
    <w:rsid w:val="00C244DF"/>
    <w:rsid w:val="00C24C08"/>
    <w:rsid w:val="00C260B0"/>
    <w:rsid w:val="00C26B4F"/>
    <w:rsid w:val="00C2752D"/>
    <w:rsid w:val="00C27B27"/>
    <w:rsid w:val="00C3011B"/>
    <w:rsid w:val="00C30418"/>
    <w:rsid w:val="00C30571"/>
    <w:rsid w:val="00C30B1F"/>
    <w:rsid w:val="00C30DAC"/>
    <w:rsid w:val="00C32852"/>
    <w:rsid w:val="00C328C3"/>
    <w:rsid w:val="00C32936"/>
    <w:rsid w:val="00C32D0A"/>
    <w:rsid w:val="00C330EE"/>
    <w:rsid w:val="00C333F7"/>
    <w:rsid w:val="00C33A56"/>
    <w:rsid w:val="00C33D7D"/>
    <w:rsid w:val="00C346EA"/>
    <w:rsid w:val="00C34718"/>
    <w:rsid w:val="00C34833"/>
    <w:rsid w:val="00C35D07"/>
    <w:rsid w:val="00C360E4"/>
    <w:rsid w:val="00C3610B"/>
    <w:rsid w:val="00C36178"/>
    <w:rsid w:val="00C370E0"/>
    <w:rsid w:val="00C374C1"/>
    <w:rsid w:val="00C3777A"/>
    <w:rsid w:val="00C37BE2"/>
    <w:rsid w:val="00C40015"/>
    <w:rsid w:val="00C40E0D"/>
    <w:rsid w:val="00C40FFF"/>
    <w:rsid w:val="00C415B8"/>
    <w:rsid w:val="00C41664"/>
    <w:rsid w:val="00C4216B"/>
    <w:rsid w:val="00C422BA"/>
    <w:rsid w:val="00C42AB7"/>
    <w:rsid w:val="00C42E40"/>
    <w:rsid w:val="00C434B0"/>
    <w:rsid w:val="00C43845"/>
    <w:rsid w:val="00C43BA9"/>
    <w:rsid w:val="00C443FF"/>
    <w:rsid w:val="00C44D0E"/>
    <w:rsid w:val="00C44D72"/>
    <w:rsid w:val="00C455F8"/>
    <w:rsid w:val="00C4567A"/>
    <w:rsid w:val="00C46ECF"/>
    <w:rsid w:val="00C4723C"/>
    <w:rsid w:val="00C47AC0"/>
    <w:rsid w:val="00C50F81"/>
    <w:rsid w:val="00C512A8"/>
    <w:rsid w:val="00C51591"/>
    <w:rsid w:val="00C51711"/>
    <w:rsid w:val="00C51A28"/>
    <w:rsid w:val="00C51C14"/>
    <w:rsid w:val="00C53C75"/>
    <w:rsid w:val="00C53E4E"/>
    <w:rsid w:val="00C5437A"/>
    <w:rsid w:val="00C54928"/>
    <w:rsid w:val="00C54F84"/>
    <w:rsid w:val="00C5517B"/>
    <w:rsid w:val="00C55519"/>
    <w:rsid w:val="00C55A58"/>
    <w:rsid w:val="00C55A89"/>
    <w:rsid w:val="00C5626B"/>
    <w:rsid w:val="00C565E1"/>
    <w:rsid w:val="00C5680B"/>
    <w:rsid w:val="00C56C19"/>
    <w:rsid w:val="00C57288"/>
    <w:rsid w:val="00C5745C"/>
    <w:rsid w:val="00C6115C"/>
    <w:rsid w:val="00C61845"/>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610D"/>
    <w:rsid w:val="00C666B3"/>
    <w:rsid w:val="00C66BBD"/>
    <w:rsid w:val="00C66C0E"/>
    <w:rsid w:val="00C674DB"/>
    <w:rsid w:val="00C67BCA"/>
    <w:rsid w:val="00C709EE"/>
    <w:rsid w:val="00C70E4D"/>
    <w:rsid w:val="00C71B5B"/>
    <w:rsid w:val="00C734E0"/>
    <w:rsid w:val="00C74949"/>
    <w:rsid w:val="00C74969"/>
    <w:rsid w:val="00C75567"/>
    <w:rsid w:val="00C75F5E"/>
    <w:rsid w:val="00C76CCB"/>
    <w:rsid w:val="00C76EB4"/>
    <w:rsid w:val="00C7706B"/>
    <w:rsid w:val="00C774F1"/>
    <w:rsid w:val="00C77523"/>
    <w:rsid w:val="00C776B8"/>
    <w:rsid w:val="00C777F8"/>
    <w:rsid w:val="00C80576"/>
    <w:rsid w:val="00C80706"/>
    <w:rsid w:val="00C80ED4"/>
    <w:rsid w:val="00C81916"/>
    <w:rsid w:val="00C82A33"/>
    <w:rsid w:val="00C84444"/>
    <w:rsid w:val="00C846BA"/>
    <w:rsid w:val="00C84792"/>
    <w:rsid w:val="00C84B11"/>
    <w:rsid w:val="00C84C99"/>
    <w:rsid w:val="00C8604D"/>
    <w:rsid w:val="00C86524"/>
    <w:rsid w:val="00C8697B"/>
    <w:rsid w:val="00C8705D"/>
    <w:rsid w:val="00C87649"/>
    <w:rsid w:val="00C8764A"/>
    <w:rsid w:val="00C87981"/>
    <w:rsid w:val="00C87AD1"/>
    <w:rsid w:val="00C87CFB"/>
    <w:rsid w:val="00C87DA9"/>
    <w:rsid w:val="00C87DBA"/>
    <w:rsid w:val="00C9034C"/>
    <w:rsid w:val="00C9075A"/>
    <w:rsid w:val="00C90AA1"/>
    <w:rsid w:val="00C90E9E"/>
    <w:rsid w:val="00C90EDD"/>
    <w:rsid w:val="00C91357"/>
    <w:rsid w:val="00C91671"/>
    <w:rsid w:val="00C91DB1"/>
    <w:rsid w:val="00C92556"/>
    <w:rsid w:val="00C92D93"/>
    <w:rsid w:val="00C93A02"/>
    <w:rsid w:val="00C93C68"/>
    <w:rsid w:val="00C93EAE"/>
    <w:rsid w:val="00C93EDA"/>
    <w:rsid w:val="00C94488"/>
    <w:rsid w:val="00C961F6"/>
    <w:rsid w:val="00C966C3"/>
    <w:rsid w:val="00C97933"/>
    <w:rsid w:val="00CA105D"/>
    <w:rsid w:val="00CA115D"/>
    <w:rsid w:val="00CA17B9"/>
    <w:rsid w:val="00CA2454"/>
    <w:rsid w:val="00CA2465"/>
    <w:rsid w:val="00CA271D"/>
    <w:rsid w:val="00CA28F8"/>
    <w:rsid w:val="00CA300A"/>
    <w:rsid w:val="00CA309B"/>
    <w:rsid w:val="00CA34C0"/>
    <w:rsid w:val="00CA3919"/>
    <w:rsid w:val="00CA4642"/>
    <w:rsid w:val="00CA47BC"/>
    <w:rsid w:val="00CA4C2B"/>
    <w:rsid w:val="00CA53D5"/>
    <w:rsid w:val="00CA5499"/>
    <w:rsid w:val="00CA71E5"/>
    <w:rsid w:val="00CA7316"/>
    <w:rsid w:val="00CA7A27"/>
    <w:rsid w:val="00CA7A56"/>
    <w:rsid w:val="00CA7C20"/>
    <w:rsid w:val="00CA7D02"/>
    <w:rsid w:val="00CB0264"/>
    <w:rsid w:val="00CB074B"/>
    <w:rsid w:val="00CB0A9F"/>
    <w:rsid w:val="00CB1994"/>
    <w:rsid w:val="00CB1AAA"/>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B5B"/>
    <w:rsid w:val="00CB7DC0"/>
    <w:rsid w:val="00CC0EA1"/>
    <w:rsid w:val="00CC16F2"/>
    <w:rsid w:val="00CC1A90"/>
    <w:rsid w:val="00CC1B5F"/>
    <w:rsid w:val="00CC1EE6"/>
    <w:rsid w:val="00CC29EE"/>
    <w:rsid w:val="00CC2D52"/>
    <w:rsid w:val="00CC309A"/>
    <w:rsid w:val="00CC33C3"/>
    <w:rsid w:val="00CC3A53"/>
    <w:rsid w:val="00CC3CA0"/>
    <w:rsid w:val="00CC45C4"/>
    <w:rsid w:val="00CC4627"/>
    <w:rsid w:val="00CC467D"/>
    <w:rsid w:val="00CC47EA"/>
    <w:rsid w:val="00CC4881"/>
    <w:rsid w:val="00CC4930"/>
    <w:rsid w:val="00CC5F78"/>
    <w:rsid w:val="00CC6458"/>
    <w:rsid w:val="00CC6E96"/>
    <w:rsid w:val="00CC72BF"/>
    <w:rsid w:val="00CC7BE9"/>
    <w:rsid w:val="00CC7E6F"/>
    <w:rsid w:val="00CD0335"/>
    <w:rsid w:val="00CD0458"/>
    <w:rsid w:val="00CD089E"/>
    <w:rsid w:val="00CD09D2"/>
    <w:rsid w:val="00CD16AB"/>
    <w:rsid w:val="00CD1E0B"/>
    <w:rsid w:val="00CD1EBE"/>
    <w:rsid w:val="00CD23A9"/>
    <w:rsid w:val="00CD2602"/>
    <w:rsid w:val="00CD2AEA"/>
    <w:rsid w:val="00CD2BDB"/>
    <w:rsid w:val="00CD2DD2"/>
    <w:rsid w:val="00CD339D"/>
    <w:rsid w:val="00CD3898"/>
    <w:rsid w:val="00CD4743"/>
    <w:rsid w:val="00CD478A"/>
    <w:rsid w:val="00CD478E"/>
    <w:rsid w:val="00CD4F0A"/>
    <w:rsid w:val="00CD59E9"/>
    <w:rsid w:val="00CD699B"/>
    <w:rsid w:val="00CD69D2"/>
    <w:rsid w:val="00CD71E3"/>
    <w:rsid w:val="00CD736A"/>
    <w:rsid w:val="00CD7491"/>
    <w:rsid w:val="00CE058D"/>
    <w:rsid w:val="00CE0C91"/>
    <w:rsid w:val="00CE1876"/>
    <w:rsid w:val="00CE2EB8"/>
    <w:rsid w:val="00CE3781"/>
    <w:rsid w:val="00CE3F60"/>
    <w:rsid w:val="00CE45F9"/>
    <w:rsid w:val="00CE46C3"/>
    <w:rsid w:val="00CE4AD2"/>
    <w:rsid w:val="00CE5575"/>
    <w:rsid w:val="00CE5785"/>
    <w:rsid w:val="00CE5A77"/>
    <w:rsid w:val="00CE67CA"/>
    <w:rsid w:val="00CE6974"/>
    <w:rsid w:val="00CE7636"/>
    <w:rsid w:val="00CE794C"/>
    <w:rsid w:val="00CE7B9B"/>
    <w:rsid w:val="00CE7E61"/>
    <w:rsid w:val="00CF0880"/>
    <w:rsid w:val="00CF0DA0"/>
    <w:rsid w:val="00CF12D2"/>
    <w:rsid w:val="00CF1ADC"/>
    <w:rsid w:val="00CF1C10"/>
    <w:rsid w:val="00CF201D"/>
    <w:rsid w:val="00CF22CE"/>
    <w:rsid w:val="00CF23A3"/>
    <w:rsid w:val="00CF2453"/>
    <w:rsid w:val="00CF268D"/>
    <w:rsid w:val="00CF2D32"/>
    <w:rsid w:val="00CF3B79"/>
    <w:rsid w:val="00CF3D7F"/>
    <w:rsid w:val="00CF44E7"/>
    <w:rsid w:val="00CF4581"/>
    <w:rsid w:val="00CF51F5"/>
    <w:rsid w:val="00CF565A"/>
    <w:rsid w:val="00CF59F2"/>
    <w:rsid w:val="00CF5A68"/>
    <w:rsid w:val="00CF6939"/>
    <w:rsid w:val="00CF6DE9"/>
    <w:rsid w:val="00CF6FB0"/>
    <w:rsid w:val="00CF705C"/>
    <w:rsid w:val="00CF77A8"/>
    <w:rsid w:val="00D0020B"/>
    <w:rsid w:val="00D00AC7"/>
    <w:rsid w:val="00D00D3E"/>
    <w:rsid w:val="00D01077"/>
    <w:rsid w:val="00D01152"/>
    <w:rsid w:val="00D011D4"/>
    <w:rsid w:val="00D013A3"/>
    <w:rsid w:val="00D015D7"/>
    <w:rsid w:val="00D0246B"/>
    <w:rsid w:val="00D02E33"/>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336"/>
    <w:rsid w:val="00D11D8A"/>
    <w:rsid w:val="00D130C4"/>
    <w:rsid w:val="00D13767"/>
    <w:rsid w:val="00D14B5D"/>
    <w:rsid w:val="00D14D18"/>
    <w:rsid w:val="00D1517E"/>
    <w:rsid w:val="00D1536F"/>
    <w:rsid w:val="00D1565C"/>
    <w:rsid w:val="00D15DD9"/>
    <w:rsid w:val="00D169CE"/>
    <w:rsid w:val="00D17229"/>
    <w:rsid w:val="00D1793C"/>
    <w:rsid w:val="00D17ADB"/>
    <w:rsid w:val="00D17CEF"/>
    <w:rsid w:val="00D17DB5"/>
    <w:rsid w:val="00D203E8"/>
    <w:rsid w:val="00D20F39"/>
    <w:rsid w:val="00D2114E"/>
    <w:rsid w:val="00D21DFF"/>
    <w:rsid w:val="00D21F61"/>
    <w:rsid w:val="00D22107"/>
    <w:rsid w:val="00D22D76"/>
    <w:rsid w:val="00D22E1B"/>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73C3"/>
    <w:rsid w:val="00D608EA"/>
    <w:rsid w:val="00D60B51"/>
    <w:rsid w:val="00D60C9E"/>
    <w:rsid w:val="00D60E25"/>
    <w:rsid w:val="00D61056"/>
    <w:rsid w:val="00D614BE"/>
    <w:rsid w:val="00D625F1"/>
    <w:rsid w:val="00D626CA"/>
    <w:rsid w:val="00D63890"/>
    <w:rsid w:val="00D6444F"/>
    <w:rsid w:val="00D6503F"/>
    <w:rsid w:val="00D65CF3"/>
    <w:rsid w:val="00D65ECD"/>
    <w:rsid w:val="00D6686C"/>
    <w:rsid w:val="00D66BB3"/>
    <w:rsid w:val="00D6712A"/>
    <w:rsid w:val="00D67534"/>
    <w:rsid w:val="00D675B0"/>
    <w:rsid w:val="00D67E7B"/>
    <w:rsid w:val="00D70AEF"/>
    <w:rsid w:val="00D711D1"/>
    <w:rsid w:val="00D71431"/>
    <w:rsid w:val="00D715E7"/>
    <w:rsid w:val="00D71D92"/>
    <w:rsid w:val="00D725AD"/>
    <w:rsid w:val="00D73604"/>
    <w:rsid w:val="00D7372C"/>
    <w:rsid w:val="00D73B5D"/>
    <w:rsid w:val="00D73C6E"/>
    <w:rsid w:val="00D73FAC"/>
    <w:rsid w:val="00D74076"/>
    <w:rsid w:val="00D74592"/>
    <w:rsid w:val="00D745D7"/>
    <w:rsid w:val="00D7468E"/>
    <w:rsid w:val="00D74DE6"/>
    <w:rsid w:val="00D74E86"/>
    <w:rsid w:val="00D74ED0"/>
    <w:rsid w:val="00D7501B"/>
    <w:rsid w:val="00D758B2"/>
    <w:rsid w:val="00D75923"/>
    <w:rsid w:val="00D75D7D"/>
    <w:rsid w:val="00D761AE"/>
    <w:rsid w:val="00D765E1"/>
    <w:rsid w:val="00D76D2A"/>
    <w:rsid w:val="00D7729C"/>
    <w:rsid w:val="00D77AE1"/>
    <w:rsid w:val="00D804B6"/>
    <w:rsid w:val="00D80810"/>
    <w:rsid w:val="00D80A5F"/>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464"/>
    <w:rsid w:val="00D955D7"/>
    <w:rsid w:val="00D95F49"/>
    <w:rsid w:val="00D966F6"/>
    <w:rsid w:val="00D969C0"/>
    <w:rsid w:val="00D96AC7"/>
    <w:rsid w:val="00D97146"/>
    <w:rsid w:val="00D97694"/>
    <w:rsid w:val="00DA0410"/>
    <w:rsid w:val="00DA0BDA"/>
    <w:rsid w:val="00DA108B"/>
    <w:rsid w:val="00DA10E2"/>
    <w:rsid w:val="00DA1164"/>
    <w:rsid w:val="00DA20FA"/>
    <w:rsid w:val="00DA25C9"/>
    <w:rsid w:val="00DA2F62"/>
    <w:rsid w:val="00DA3B1F"/>
    <w:rsid w:val="00DA4D52"/>
    <w:rsid w:val="00DA6115"/>
    <w:rsid w:val="00DA6659"/>
    <w:rsid w:val="00DA697A"/>
    <w:rsid w:val="00DA6B95"/>
    <w:rsid w:val="00DA74B5"/>
    <w:rsid w:val="00DA75A0"/>
    <w:rsid w:val="00DB0403"/>
    <w:rsid w:val="00DB07C4"/>
    <w:rsid w:val="00DB08D3"/>
    <w:rsid w:val="00DB0CE4"/>
    <w:rsid w:val="00DB0F8B"/>
    <w:rsid w:val="00DB153E"/>
    <w:rsid w:val="00DB1924"/>
    <w:rsid w:val="00DB31E8"/>
    <w:rsid w:val="00DB3270"/>
    <w:rsid w:val="00DB358C"/>
    <w:rsid w:val="00DB3CA8"/>
    <w:rsid w:val="00DB58A3"/>
    <w:rsid w:val="00DB5D05"/>
    <w:rsid w:val="00DB68A6"/>
    <w:rsid w:val="00DC027C"/>
    <w:rsid w:val="00DC035D"/>
    <w:rsid w:val="00DC0617"/>
    <w:rsid w:val="00DC0939"/>
    <w:rsid w:val="00DC0AA2"/>
    <w:rsid w:val="00DC0E25"/>
    <w:rsid w:val="00DC0ECA"/>
    <w:rsid w:val="00DC1184"/>
    <w:rsid w:val="00DC14BE"/>
    <w:rsid w:val="00DC19D2"/>
    <w:rsid w:val="00DC1A71"/>
    <w:rsid w:val="00DC1B7A"/>
    <w:rsid w:val="00DC1F86"/>
    <w:rsid w:val="00DC20CA"/>
    <w:rsid w:val="00DC22E3"/>
    <w:rsid w:val="00DC2DF5"/>
    <w:rsid w:val="00DC367F"/>
    <w:rsid w:val="00DC3C33"/>
    <w:rsid w:val="00DC499E"/>
    <w:rsid w:val="00DC4A0F"/>
    <w:rsid w:val="00DC4B16"/>
    <w:rsid w:val="00DC5104"/>
    <w:rsid w:val="00DC5C70"/>
    <w:rsid w:val="00DC6E96"/>
    <w:rsid w:val="00DC6FC3"/>
    <w:rsid w:val="00DC70E6"/>
    <w:rsid w:val="00DC7849"/>
    <w:rsid w:val="00DC7A62"/>
    <w:rsid w:val="00DD01B3"/>
    <w:rsid w:val="00DD04C3"/>
    <w:rsid w:val="00DD078C"/>
    <w:rsid w:val="00DD13D4"/>
    <w:rsid w:val="00DD15C5"/>
    <w:rsid w:val="00DD194E"/>
    <w:rsid w:val="00DD1CDF"/>
    <w:rsid w:val="00DD2342"/>
    <w:rsid w:val="00DD43F3"/>
    <w:rsid w:val="00DD4B25"/>
    <w:rsid w:val="00DD55CA"/>
    <w:rsid w:val="00DD67E9"/>
    <w:rsid w:val="00DD689E"/>
    <w:rsid w:val="00DD6B33"/>
    <w:rsid w:val="00DD72C3"/>
    <w:rsid w:val="00DD7887"/>
    <w:rsid w:val="00DE0296"/>
    <w:rsid w:val="00DE065F"/>
    <w:rsid w:val="00DE0FEF"/>
    <w:rsid w:val="00DE1472"/>
    <w:rsid w:val="00DE18CB"/>
    <w:rsid w:val="00DE1AD5"/>
    <w:rsid w:val="00DE29B6"/>
    <w:rsid w:val="00DE5379"/>
    <w:rsid w:val="00DE5B7B"/>
    <w:rsid w:val="00DE61A8"/>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79"/>
    <w:rsid w:val="00DF60D3"/>
    <w:rsid w:val="00DF6115"/>
    <w:rsid w:val="00DF6277"/>
    <w:rsid w:val="00DF631A"/>
    <w:rsid w:val="00DF67D2"/>
    <w:rsid w:val="00DF78B7"/>
    <w:rsid w:val="00DF7A8F"/>
    <w:rsid w:val="00DF7C00"/>
    <w:rsid w:val="00E00A72"/>
    <w:rsid w:val="00E00DBE"/>
    <w:rsid w:val="00E01314"/>
    <w:rsid w:val="00E01C79"/>
    <w:rsid w:val="00E01D8A"/>
    <w:rsid w:val="00E02014"/>
    <w:rsid w:val="00E02335"/>
    <w:rsid w:val="00E02482"/>
    <w:rsid w:val="00E02AD8"/>
    <w:rsid w:val="00E02B6A"/>
    <w:rsid w:val="00E03465"/>
    <w:rsid w:val="00E03554"/>
    <w:rsid w:val="00E03785"/>
    <w:rsid w:val="00E03B6A"/>
    <w:rsid w:val="00E03BC1"/>
    <w:rsid w:val="00E04DB2"/>
    <w:rsid w:val="00E050C2"/>
    <w:rsid w:val="00E05D89"/>
    <w:rsid w:val="00E060D9"/>
    <w:rsid w:val="00E0650E"/>
    <w:rsid w:val="00E07923"/>
    <w:rsid w:val="00E07AF7"/>
    <w:rsid w:val="00E07E9E"/>
    <w:rsid w:val="00E1078A"/>
    <w:rsid w:val="00E11265"/>
    <w:rsid w:val="00E1179C"/>
    <w:rsid w:val="00E12195"/>
    <w:rsid w:val="00E12AFF"/>
    <w:rsid w:val="00E132E6"/>
    <w:rsid w:val="00E133E7"/>
    <w:rsid w:val="00E1340C"/>
    <w:rsid w:val="00E13CB7"/>
    <w:rsid w:val="00E13D0A"/>
    <w:rsid w:val="00E149AF"/>
    <w:rsid w:val="00E14A40"/>
    <w:rsid w:val="00E14DE9"/>
    <w:rsid w:val="00E15A39"/>
    <w:rsid w:val="00E1616D"/>
    <w:rsid w:val="00E167AA"/>
    <w:rsid w:val="00E16CF8"/>
    <w:rsid w:val="00E1783A"/>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1111"/>
    <w:rsid w:val="00E31EAF"/>
    <w:rsid w:val="00E32715"/>
    <w:rsid w:val="00E32743"/>
    <w:rsid w:val="00E32BE2"/>
    <w:rsid w:val="00E3301D"/>
    <w:rsid w:val="00E335A1"/>
    <w:rsid w:val="00E3391F"/>
    <w:rsid w:val="00E33B6B"/>
    <w:rsid w:val="00E34833"/>
    <w:rsid w:val="00E34886"/>
    <w:rsid w:val="00E34B1F"/>
    <w:rsid w:val="00E3608F"/>
    <w:rsid w:val="00E3674D"/>
    <w:rsid w:val="00E36762"/>
    <w:rsid w:val="00E36C6F"/>
    <w:rsid w:val="00E3746A"/>
    <w:rsid w:val="00E374A5"/>
    <w:rsid w:val="00E376EE"/>
    <w:rsid w:val="00E37A6E"/>
    <w:rsid w:val="00E404FA"/>
    <w:rsid w:val="00E40532"/>
    <w:rsid w:val="00E40576"/>
    <w:rsid w:val="00E40750"/>
    <w:rsid w:val="00E40B58"/>
    <w:rsid w:val="00E414AC"/>
    <w:rsid w:val="00E41FF9"/>
    <w:rsid w:val="00E42236"/>
    <w:rsid w:val="00E423CB"/>
    <w:rsid w:val="00E42BBC"/>
    <w:rsid w:val="00E43078"/>
    <w:rsid w:val="00E43168"/>
    <w:rsid w:val="00E44691"/>
    <w:rsid w:val="00E44780"/>
    <w:rsid w:val="00E44AA4"/>
    <w:rsid w:val="00E45171"/>
    <w:rsid w:val="00E452A0"/>
    <w:rsid w:val="00E463B7"/>
    <w:rsid w:val="00E4649A"/>
    <w:rsid w:val="00E46BCB"/>
    <w:rsid w:val="00E46F9A"/>
    <w:rsid w:val="00E472B4"/>
    <w:rsid w:val="00E47943"/>
    <w:rsid w:val="00E5019A"/>
    <w:rsid w:val="00E52161"/>
    <w:rsid w:val="00E52498"/>
    <w:rsid w:val="00E52B6D"/>
    <w:rsid w:val="00E52BDE"/>
    <w:rsid w:val="00E52C98"/>
    <w:rsid w:val="00E52EFC"/>
    <w:rsid w:val="00E52FDB"/>
    <w:rsid w:val="00E53008"/>
    <w:rsid w:val="00E5307B"/>
    <w:rsid w:val="00E5345C"/>
    <w:rsid w:val="00E53B3E"/>
    <w:rsid w:val="00E53D12"/>
    <w:rsid w:val="00E5437E"/>
    <w:rsid w:val="00E55181"/>
    <w:rsid w:val="00E558CC"/>
    <w:rsid w:val="00E56641"/>
    <w:rsid w:val="00E567EA"/>
    <w:rsid w:val="00E56BA0"/>
    <w:rsid w:val="00E56D7C"/>
    <w:rsid w:val="00E56F1A"/>
    <w:rsid w:val="00E57D6F"/>
    <w:rsid w:val="00E611CF"/>
    <w:rsid w:val="00E61DF9"/>
    <w:rsid w:val="00E62828"/>
    <w:rsid w:val="00E62E80"/>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ADA"/>
    <w:rsid w:val="00E7404B"/>
    <w:rsid w:val="00E744AD"/>
    <w:rsid w:val="00E74DB6"/>
    <w:rsid w:val="00E7524E"/>
    <w:rsid w:val="00E75729"/>
    <w:rsid w:val="00E75F45"/>
    <w:rsid w:val="00E76900"/>
    <w:rsid w:val="00E76D27"/>
    <w:rsid w:val="00E77585"/>
    <w:rsid w:val="00E7779A"/>
    <w:rsid w:val="00E777BA"/>
    <w:rsid w:val="00E77A84"/>
    <w:rsid w:val="00E77AFB"/>
    <w:rsid w:val="00E80647"/>
    <w:rsid w:val="00E80B69"/>
    <w:rsid w:val="00E8103B"/>
    <w:rsid w:val="00E8118F"/>
    <w:rsid w:val="00E830E3"/>
    <w:rsid w:val="00E832F4"/>
    <w:rsid w:val="00E83CEC"/>
    <w:rsid w:val="00E840C2"/>
    <w:rsid w:val="00E8425E"/>
    <w:rsid w:val="00E84BE7"/>
    <w:rsid w:val="00E84E65"/>
    <w:rsid w:val="00E85181"/>
    <w:rsid w:val="00E854F4"/>
    <w:rsid w:val="00E85F58"/>
    <w:rsid w:val="00E865AD"/>
    <w:rsid w:val="00E86D13"/>
    <w:rsid w:val="00E86D33"/>
    <w:rsid w:val="00E86FEB"/>
    <w:rsid w:val="00E8704B"/>
    <w:rsid w:val="00E874AE"/>
    <w:rsid w:val="00E879A9"/>
    <w:rsid w:val="00E907BC"/>
    <w:rsid w:val="00E909D2"/>
    <w:rsid w:val="00E92745"/>
    <w:rsid w:val="00E93A85"/>
    <w:rsid w:val="00E93AF3"/>
    <w:rsid w:val="00E945B8"/>
    <w:rsid w:val="00E9497B"/>
    <w:rsid w:val="00E95023"/>
    <w:rsid w:val="00E951E1"/>
    <w:rsid w:val="00E959B2"/>
    <w:rsid w:val="00E9614E"/>
    <w:rsid w:val="00E966CD"/>
    <w:rsid w:val="00E9707F"/>
    <w:rsid w:val="00E97B22"/>
    <w:rsid w:val="00EA0181"/>
    <w:rsid w:val="00EA04B0"/>
    <w:rsid w:val="00EA064F"/>
    <w:rsid w:val="00EA069C"/>
    <w:rsid w:val="00EA0903"/>
    <w:rsid w:val="00EA0D73"/>
    <w:rsid w:val="00EA0EB2"/>
    <w:rsid w:val="00EA1B1D"/>
    <w:rsid w:val="00EA1ECC"/>
    <w:rsid w:val="00EA218A"/>
    <w:rsid w:val="00EA2859"/>
    <w:rsid w:val="00EA2A74"/>
    <w:rsid w:val="00EA2C7A"/>
    <w:rsid w:val="00EA36F2"/>
    <w:rsid w:val="00EA3E21"/>
    <w:rsid w:val="00EA3EF7"/>
    <w:rsid w:val="00EA3F19"/>
    <w:rsid w:val="00EA42D9"/>
    <w:rsid w:val="00EA4535"/>
    <w:rsid w:val="00EA4A80"/>
    <w:rsid w:val="00EA4DE3"/>
    <w:rsid w:val="00EA526B"/>
    <w:rsid w:val="00EA52A0"/>
    <w:rsid w:val="00EA62A7"/>
    <w:rsid w:val="00EA6928"/>
    <w:rsid w:val="00EA6E70"/>
    <w:rsid w:val="00EA7D65"/>
    <w:rsid w:val="00EB0097"/>
    <w:rsid w:val="00EB0237"/>
    <w:rsid w:val="00EB063E"/>
    <w:rsid w:val="00EB10F5"/>
    <w:rsid w:val="00EB1870"/>
    <w:rsid w:val="00EB18BA"/>
    <w:rsid w:val="00EB1D83"/>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9D9"/>
    <w:rsid w:val="00ED0077"/>
    <w:rsid w:val="00ED0216"/>
    <w:rsid w:val="00ED0753"/>
    <w:rsid w:val="00ED07B7"/>
    <w:rsid w:val="00ED0DEF"/>
    <w:rsid w:val="00ED1033"/>
    <w:rsid w:val="00ED1638"/>
    <w:rsid w:val="00ED1F3C"/>
    <w:rsid w:val="00ED30E6"/>
    <w:rsid w:val="00ED3469"/>
    <w:rsid w:val="00ED4394"/>
    <w:rsid w:val="00ED443C"/>
    <w:rsid w:val="00ED46EB"/>
    <w:rsid w:val="00ED5919"/>
    <w:rsid w:val="00ED5F09"/>
    <w:rsid w:val="00ED67A0"/>
    <w:rsid w:val="00ED6B03"/>
    <w:rsid w:val="00ED7C88"/>
    <w:rsid w:val="00ED7C9A"/>
    <w:rsid w:val="00ED7F85"/>
    <w:rsid w:val="00EE008E"/>
    <w:rsid w:val="00EE038D"/>
    <w:rsid w:val="00EE1086"/>
    <w:rsid w:val="00EE124A"/>
    <w:rsid w:val="00EE1412"/>
    <w:rsid w:val="00EE154C"/>
    <w:rsid w:val="00EE1D50"/>
    <w:rsid w:val="00EE2A40"/>
    <w:rsid w:val="00EE3E25"/>
    <w:rsid w:val="00EE4515"/>
    <w:rsid w:val="00EE4F02"/>
    <w:rsid w:val="00EE5567"/>
    <w:rsid w:val="00EE56E5"/>
    <w:rsid w:val="00EE578A"/>
    <w:rsid w:val="00EE57C0"/>
    <w:rsid w:val="00EE686C"/>
    <w:rsid w:val="00EE7152"/>
    <w:rsid w:val="00EE78B4"/>
    <w:rsid w:val="00EE7D45"/>
    <w:rsid w:val="00EE7FA9"/>
    <w:rsid w:val="00EF1456"/>
    <w:rsid w:val="00EF14E9"/>
    <w:rsid w:val="00EF1612"/>
    <w:rsid w:val="00EF19EC"/>
    <w:rsid w:val="00EF1A0E"/>
    <w:rsid w:val="00EF1A4C"/>
    <w:rsid w:val="00EF1D1B"/>
    <w:rsid w:val="00EF1EA8"/>
    <w:rsid w:val="00EF22EA"/>
    <w:rsid w:val="00EF26CB"/>
    <w:rsid w:val="00EF28DF"/>
    <w:rsid w:val="00EF3013"/>
    <w:rsid w:val="00EF3117"/>
    <w:rsid w:val="00EF33E9"/>
    <w:rsid w:val="00EF39D5"/>
    <w:rsid w:val="00EF3E25"/>
    <w:rsid w:val="00EF3F48"/>
    <w:rsid w:val="00EF4014"/>
    <w:rsid w:val="00EF4022"/>
    <w:rsid w:val="00EF41FF"/>
    <w:rsid w:val="00EF4A62"/>
    <w:rsid w:val="00EF5A65"/>
    <w:rsid w:val="00EF5DF7"/>
    <w:rsid w:val="00EF6180"/>
    <w:rsid w:val="00EF6759"/>
    <w:rsid w:val="00EF7340"/>
    <w:rsid w:val="00EF797B"/>
    <w:rsid w:val="00EF79BE"/>
    <w:rsid w:val="00F00F73"/>
    <w:rsid w:val="00F013CE"/>
    <w:rsid w:val="00F01AB4"/>
    <w:rsid w:val="00F01BEE"/>
    <w:rsid w:val="00F0247F"/>
    <w:rsid w:val="00F027D0"/>
    <w:rsid w:val="00F028BF"/>
    <w:rsid w:val="00F0305B"/>
    <w:rsid w:val="00F0345C"/>
    <w:rsid w:val="00F03A45"/>
    <w:rsid w:val="00F03D48"/>
    <w:rsid w:val="00F03E7F"/>
    <w:rsid w:val="00F0511C"/>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2119"/>
    <w:rsid w:val="00F12CF9"/>
    <w:rsid w:val="00F12F79"/>
    <w:rsid w:val="00F13670"/>
    <w:rsid w:val="00F13966"/>
    <w:rsid w:val="00F141AD"/>
    <w:rsid w:val="00F14A70"/>
    <w:rsid w:val="00F15621"/>
    <w:rsid w:val="00F16918"/>
    <w:rsid w:val="00F16D03"/>
    <w:rsid w:val="00F16FF2"/>
    <w:rsid w:val="00F17111"/>
    <w:rsid w:val="00F17816"/>
    <w:rsid w:val="00F17AAF"/>
    <w:rsid w:val="00F17DA1"/>
    <w:rsid w:val="00F17E84"/>
    <w:rsid w:val="00F20EDD"/>
    <w:rsid w:val="00F21394"/>
    <w:rsid w:val="00F218C8"/>
    <w:rsid w:val="00F2209E"/>
    <w:rsid w:val="00F224AA"/>
    <w:rsid w:val="00F2280E"/>
    <w:rsid w:val="00F22B39"/>
    <w:rsid w:val="00F23155"/>
    <w:rsid w:val="00F238C3"/>
    <w:rsid w:val="00F23917"/>
    <w:rsid w:val="00F240D7"/>
    <w:rsid w:val="00F246DD"/>
    <w:rsid w:val="00F25321"/>
    <w:rsid w:val="00F27308"/>
    <w:rsid w:val="00F27363"/>
    <w:rsid w:val="00F273EF"/>
    <w:rsid w:val="00F275E1"/>
    <w:rsid w:val="00F277F4"/>
    <w:rsid w:val="00F27CB2"/>
    <w:rsid w:val="00F300BA"/>
    <w:rsid w:val="00F31205"/>
    <w:rsid w:val="00F31C54"/>
    <w:rsid w:val="00F31F1F"/>
    <w:rsid w:val="00F32283"/>
    <w:rsid w:val="00F32436"/>
    <w:rsid w:val="00F32A99"/>
    <w:rsid w:val="00F33455"/>
    <w:rsid w:val="00F334B6"/>
    <w:rsid w:val="00F338CC"/>
    <w:rsid w:val="00F35498"/>
    <w:rsid w:val="00F3573B"/>
    <w:rsid w:val="00F3581E"/>
    <w:rsid w:val="00F35A72"/>
    <w:rsid w:val="00F360ED"/>
    <w:rsid w:val="00F36348"/>
    <w:rsid w:val="00F37280"/>
    <w:rsid w:val="00F37D66"/>
    <w:rsid w:val="00F37F69"/>
    <w:rsid w:val="00F404FB"/>
    <w:rsid w:val="00F40E4C"/>
    <w:rsid w:val="00F4116A"/>
    <w:rsid w:val="00F412D0"/>
    <w:rsid w:val="00F4135A"/>
    <w:rsid w:val="00F41868"/>
    <w:rsid w:val="00F41ACD"/>
    <w:rsid w:val="00F42366"/>
    <w:rsid w:val="00F434DD"/>
    <w:rsid w:val="00F4374C"/>
    <w:rsid w:val="00F43E54"/>
    <w:rsid w:val="00F43E79"/>
    <w:rsid w:val="00F44068"/>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0EF1"/>
    <w:rsid w:val="00F51B79"/>
    <w:rsid w:val="00F51E00"/>
    <w:rsid w:val="00F522F4"/>
    <w:rsid w:val="00F52324"/>
    <w:rsid w:val="00F525A8"/>
    <w:rsid w:val="00F52C5E"/>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835"/>
    <w:rsid w:val="00F60901"/>
    <w:rsid w:val="00F609B0"/>
    <w:rsid w:val="00F612DA"/>
    <w:rsid w:val="00F61BEE"/>
    <w:rsid w:val="00F622DE"/>
    <w:rsid w:val="00F625D4"/>
    <w:rsid w:val="00F62915"/>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7045C"/>
    <w:rsid w:val="00F722FD"/>
    <w:rsid w:val="00F72385"/>
    <w:rsid w:val="00F7283D"/>
    <w:rsid w:val="00F72B6F"/>
    <w:rsid w:val="00F72D39"/>
    <w:rsid w:val="00F73019"/>
    <w:rsid w:val="00F7305E"/>
    <w:rsid w:val="00F733DA"/>
    <w:rsid w:val="00F736E6"/>
    <w:rsid w:val="00F73C60"/>
    <w:rsid w:val="00F73C93"/>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4AF4"/>
    <w:rsid w:val="00F850C6"/>
    <w:rsid w:val="00F8513F"/>
    <w:rsid w:val="00F851AB"/>
    <w:rsid w:val="00F85312"/>
    <w:rsid w:val="00F8585A"/>
    <w:rsid w:val="00F85A27"/>
    <w:rsid w:val="00F85D67"/>
    <w:rsid w:val="00F864A7"/>
    <w:rsid w:val="00F86653"/>
    <w:rsid w:val="00F86A07"/>
    <w:rsid w:val="00F86AB1"/>
    <w:rsid w:val="00F8717D"/>
    <w:rsid w:val="00F87369"/>
    <w:rsid w:val="00F87FC4"/>
    <w:rsid w:val="00F9049B"/>
    <w:rsid w:val="00F917FC"/>
    <w:rsid w:val="00F918CE"/>
    <w:rsid w:val="00F919FE"/>
    <w:rsid w:val="00F925B9"/>
    <w:rsid w:val="00F92BB3"/>
    <w:rsid w:val="00F93A97"/>
    <w:rsid w:val="00F93EC0"/>
    <w:rsid w:val="00F9442B"/>
    <w:rsid w:val="00F94501"/>
    <w:rsid w:val="00F94F92"/>
    <w:rsid w:val="00F95756"/>
    <w:rsid w:val="00F9690A"/>
    <w:rsid w:val="00F96D15"/>
    <w:rsid w:val="00F970A4"/>
    <w:rsid w:val="00F97810"/>
    <w:rsid w:val="00FA08CF"/>
    <w:rsid w:val="00FA093A"/>
    <w:rsid w:val="00FA0B4D"/>
    <w:rsid w:val="00FA0CDC"/>
    <w:rsid w:val="00FA0F7F"/>
    <w:rsid w:val="00FA1FF4"/>
    <w:rsid w:val="00FA23CA"/>
    <w:rsid w:val="00FA2F4E"/>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B1"/>
    <w:rsid w:val="00FB4172"/>
    <w:rsid w:val="00FB4B31"/>
    <w:rsid w:val="00FB5322"/>
    <w:rsid w:val="00FB547A"/>
    <w:rsid w:val="00FB55FB"/>
    <w:rsid w:val="00FB6598"/>
    <w:rsid w:val="00FB6E0F"/>
    <w:rsid w:val="00FB7149"/>
    <w:rsid w:val="00FB768D"/>
    <w:rsid w:val="00FB7ACD"/>
    <w:rsid w:val="00FB7CBD"/>
    <w:rsid w:val="00FB7CC6"/>
    <w:rsid w:val="00FC0367"/>
    <w:rsid w:val="00FC0B56"/>
    <w:rsid w:val="00FC0B9A"/>
    <w:rsid w:val="00FC0BA0"/>
    <w:rsid w:val="00FC0CEF"/>
    <w:rsid w:val="00FC1A2F"/>
    <w:rsid w:val="00FC1DA6"/>
    <w:rsid w:val="00FC240E"/>
    <w:rsid w:val="00FC2899"/>
    <w:rsid w:val="00FC2A60"/>
    <w:rsid w:val="00FC2AFA"/>
    <w:rsid w:val="00FC365C"/>
    <w:rsid w:val="00FC3789"/>
    <w:rsid w:val="00FC4DA5"/>
    <w:rsid w:val="00FC51BF"/>
    <w:rsid w:val="00FC539E"/>
    <w:rsid w:val="00FC5495"/>
    <w:rsid w:val="00FC558A"/>
    <w:rsid w:val="00FC579E"/>
    <w:rsid w:val="00FC5AF3"/>
    <w:rsid w:val="00FC5D43"/>
    <w:rsid w:val="00FC6C99"/>
    <w:rsid w:val="00FC7120"/>
    <w:rsid w:val="00FC7184"/>
    <w:rsid w:val="00FC7509"/>
    <w:rsid w:val="00FC7CC5"/>
    <w:rsid w:val="00FD0702"/>
    <w:rsid w:val="00FD0971"/>
    <w:rsid w:val="00FD09F4"/>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D4"/>
    <w:rsid w:val="00FE0BF2"/>
    <w:rsid w:val="00FE0F3B"/>
    <w:rsid w:val="00FE104E"/>
    <w:rsid w:val="00FE107A"/>
    <w:rsid w:val="00FE158B"/>
    <w:rsid w:val="00FE15A3"/>
    <w:rsid w:val="00FE18D2"/>
    <w:rsid w:val="00FE1E77"/>
    <w:rsid w:val="00FE22DA"/>
    <w:rsid w:val="00FE36C2"/>
    <w:rsid w:val="00FE382B"/>
    <w:rsid w:val="00FE442F"/>
    <w:rsid w:val="00FE456A"/>
    <w:rsid w:val="00FE4FC7"/>
    <w:rsid w:val="00FE532B"/>
    <w:rsid w:val="00FE6277"/>
    <w:rsid w:val="00FE65AB"/>
    <w:rsid w:val="00FE685C"/>
    <w:rsid w:val="00FE6C87"/>
    <w:rsid w:val="00FE7375"/>
    <w:rsid w:val="00FE74B8"/>
    <w:rsid w:val="00FF0408"/>
    <w:rsid w:val="00FF08AC"/>
    <w:rsid w:val="00FF0E09"/>
    <w:rsid w:val="00FF115F"/>
    <w:rsid w:val="00FF2EE0"/>
    <w:rsid w:val="00FF3448"/>
    <w:rsid w:val="00FF379A"/>
    <w:rsid w:val="00FF416C"/>
    <w:rsid w:val="00FF4936"/>
    <w:rsid w:val="00FF4EEF"/>
    <w:rsid w:val="00FF5058"/>
    <w:rsid w:val="00FF509E"/>
    <w:rsid w:val="00FF58B5"/>
    <w:rsid w:val="00FF5D3B"/>
    <w:rsid w:val="00FF5FAF"/>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65434F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character" w:styleId="CommentReference">
    <w:name w:val="annotation reference"/>
    <w:basedOn w:val="DefaultParagraphFont"/>
    <w:uiPriority w:val="99"/>
    <w:semiHidden/>
    <w:unhideWhenUsed/>
    <w:rsid w:val="00E52B6D"/>
    <w:rPr>
      <w:sz w:val="18"/>
      <w:szCs w:val="18"/>
    </w:rPr>
  </w:style>
  <w:style w:type="paragraph" w:styleId="CommentText">
    <w:name w:val="annotation text"/>
    <w:basedOn w:val="Normal"/>
    <w:link w:val="CommentTextChar"/>
    <w:uiPriority w:val="99"/>
    <w:semiHidden/>
    <w:unhideWhenUsed/>
    <w:rsid w:val="00E52B6D"/>
    <w:pPr>
      <w:spacing w:line="240" w:lineRule="auto"/>
    </w:pPr>
    <w:rPr>
      <w:szCs w:val="24"/>
    </w:rPr>
  </w:style>
  <w:style w:type="character" w:customStyle="1" w:styleId="CommentTextChar">
    <w:name w:val="Comment Text Char"/>
    <w:basedOn w:val="DefaultParagraphFont"/>
    <w:link w:val="CommentText"/>
    <w:uiPriority w:val="99"/>
    <w:semiHidden/>
    <w:rsid w:val="00E52B6D"/>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E52B6D"/>
    <w:rPr>
      <w:b/>
      <w:bCs/>
      <w:sz w:val="20"/>
      <w:szCs w:val="20"/>
    </w:rPr>
  </w:style>
  <w:style w:type="character" w:customStyle="1" w:styleId="CommentSubjectChar">
    <w:name w:val="Comment Subject Char"/>
    <w:basedOn w:val="CommentTextChar"/>
    <w:link w:val="CommentSubject"/>
    <w:uiPriority w:val="99"/>
    <w:semiHidden/>
    <w:rsid w:val="00E52B6D"/>
    <w:rPr>
      <w:rFonts w:ascii="Palatino Linotype" w:hAnsi="Palatino Linotype"/>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fontTable" Target="fontTable.xml"/><Relationship Id="rId67" Type="http://schemas.microsoft.com/office/2011/relationships/people" Target="people.xml"/><Relationship Id="rId68" Type="http://schemas.openxmlformats.org/officeDocument/2006/relationships/theme" Target="theme/theme1.xml"/><Relationship Id="rId50" Type="http://schemas.openxmlformats.org/officeDocument/2006/relationships/image" Target="media/image38.jpg"/><Relationship Id="rId51" Type="http://schemas.openxmlformats.org/officeDocument/2006/relationships/image" Target="media/image39.emf"/><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40" Type="http://schemas.openxmlformats.org/officeDocument/2006/relationships/chart" Target="charts/chart1.xml"/><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emf"/><Relationship Id="rId46" Type="http://schemas.openxmlformats.org/officeDocument/2006/relationships/image" Target="media/image34.emf"/><Relationship Id="rId47" Type="http://schemas.openxmlformats.org/officeDocument/2006/relationships/image" Target="media/image35.emf"/><Relationship Id="rId48" Type="http://schemas.openxmlformats.org/officeDocument/2006/relationships/image" Target="media/image36.jpg"/><Relationship Id="rId49" Type="http://schemas.openxmlformats.org/officeDocument/2006/relationships/image" Target="media/image37.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9.png"/><Relationship Id="rId21" Type="http://schemas.openxmlformats.org/officeDocument/2006/relationships/image" Target="media/image10.jp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jpg"/><Relationship Id="rId27" Type="http://schemas.openxmlformats.org/officeDocument/2006/relationships/image" Target="media/image16.emf"/><Relationship Id="rId28" Type="http://schemas.openxmlformats.org/officeDocument/2006/relationships/image" Target="media/image17.png"/><Relationship Id="rId29" Type="http://schemas.openxmlformats.org/officeDocument/2006/relationships/image" Target="media/image18.emf"/><Relationship Id="rId60" Type="http://schemas.openxmlformats.org/officeDocument/2006/relationships/image" Target="media/image48.emf"/><Relationship Id="rId61" Type="http://schemas.openxmlformats.org/officeDocument/2006/relationships/image" Target="media/image49.jpg"/><Relationship Id="rId62" Type="http://schemas.openxmlformats.org/officeDocument/2006/relationships/image" Target="media/image50.jp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1619087184"/>
        <c:axId val="-1507215776"/>
      </c:barChart>
      <c:catAx>
        <c:axId val="-1619087184"/>
        <c:scaling>
          <c:orientation val="minMax"/>
        </c:scaling>
        <c:delete val="0"/>
        <c:axPos val="b"/>
        <c:numFmt formatCode="General" sourceLinked="0"/>
        <c:majorTickMark val="none"/>
        <c:minorTickMark val="none"/>
        <c:tickLblPos val="nextTo"/>
        <c:crossAx val="-1507215776"/>
        <c:crosses val="autoZero"/>
        <c:auto val="1"/>
        <c:lblAlgn val="ctr"/>
        <c:lblOffset val="100"/>
        <c:noMultiLvlLbl val="0"/>
      </c:catAx>
      <c:valAx>
        <c:axId val="-1507215776"/>
        <c:scaling>
          <c:orientation val="minMax"/>
        </c:scaling>
        <c:delete val="0"/>
        <c:axPos val="l"/>
        <c:numFmt formatCode="0.00" sourceLinked="1"/>
        <c:majorTickMark val="none"/>
        <c:minorTickMark val="none"/>
        <c:tickLblPos val="nextTo"/>
        <c:crossAx val="-1619087184"/>
        <c:crosses val="autoZero"/>
        <c:crossBetween val="between"/>
      </c:valAx>
    </c:plotArea>
    <c:legend>
      <c:legendPos val="b"/>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1E290029-D34C-A74F-BBF5-0A95EC3DE3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108</Pages>
  <Words>41291</Words>
  <Characters>235362</Characters>
  <Application>Microsoft Macintosh Word</Application>
  <DocSecurity>0</DocSecurity>
  <Lines>1961</Lines>
  <Paragraphs>552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Bastian Greshake Tzovaras</cp:lastModifiedBy>
  <cp:revision>2</cp:revision>
  <cp:lastPrinted>2018-04-04T13:13:00Z</cp:lastPrinted>
  <dcterms:created xsi:type="dcterms:W3CDTF">2018-04-06T23:22:00Z</dcterms:created>
  <dcterms:modified xsi:type="dcterms:W3CDTF">2018-04-06T23:22:00Z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