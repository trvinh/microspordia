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3880469" w14:textId="77777777" w:rsidR="00423DE3"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23DE3">
            <w:rPr>
              <w:noProof/>
            </w:rPr>
            <w:t>List of Figures</w:t>
          </w:r>
          <w:r w:rsidR="00423DE3">
            <w:rPr>
              <w:noProof/>
            </w:rPr>
            <w:tab/>
          </w:r>
          <w:r w:rsidR="00423DE3">
            <w:rPr>
              <w:noProof/>
            </w:rPr>
            <w:fldChar w:fldCharType="begin"/>
          </w:r>
          <w:r w:rsidR="00423DE3">
            <w:rPr>
              <w:noProof/>
            </w:rPr>
            <w:instrText xml:space="preserve"> PAGEREF _Toc386348154 \h </w:instrText>
          </w:r>
          <w:r w:rsidR="00423DE3">
            <w:rPr>
              <w:noProof/>
            </w:rPr>
          </w:r>
          <w:r w:rsidR="00423DE3">
            <w:rPr>
              <w:noProof/>
            </w:rPr>
            <w:fldChar w:fldCharType="separate"/>
          </w:r>
          <w:r w:rsidR="00423DE3">
            <w:rPr>
              <w:noProof/>
            </w:rPr>
            <w:t>I</w:t>
          </w:r>
          <w:r w:rsidR="00423DE3">
            <w:rPr>
              <w:noProof/>
            </w:rPr>
            <w:fldChar w:fldCharType="end"/>
          </w:r>
        </w:p>
        <w:p w14:paraId="441E2FAC" w14:textId="77777777" w:rsidR="00423DE3" w:rsidRDefault="00423DE3">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_Toc386348155 \h </w:instrText>
          </w:r>
          <w:r>
            <w:rPr>
              <w:noProof/>
            </w:rPr>
          </w:r>
          <w:r>
            <w:rPr>
              <w:noProof/>
            </w:rPr>
            <w:fldChar w:fldCharType="separate"/>
          </w:r>
          <w:r>
            <w:rPr>
              <w:noProof/>
            </w:rPr>
            <w:t>VI</w:t>
          </w:r>
          <w:r>
            <w:rPr>
              <w:noProof/>
            </w:rPr>
            <w:fldChar w:fldCharType="end"/>
          </w:r>
        </w:p>
        <w:p w14:paraId="5517B951" w14:textId="77777777" w:rsidR="00423DE3" w:rsidRDefault="00423DE3">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_Toc386348156 \h </w:instrText>
          </w:r>
          <w:r>
            <w:rPr>
              <w:noProof/>
            </w:rPr>
          </w:r>
          <w:r>
            <w:rPr>
              <w:noProof/>
            </w:rPr>
            <w:fldChar w:fldCharType="separate"/>
          </w:r>
          <w:r>
            <w:rPr>
              <w:noProof/>
            </w:rPr>
            <w:t>1</w:t>
          </w:r>
          <w:r>
            <w:rPr>
              <w:noProof/>
            </w:rPr>
            <w:fldChar w:fldCharType="end"/>
          </w:r>
        </w:p>
        <w:p w14:paraId="0A2D3E7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_Toc386348157 \h </w:instrText>
          </w:r>
          <w:r>
            <w:rPr>
              <w:noProof/>
            </w:rPr>
          </w:r>
          <w:r>
            <w:rPr>
              <w:noProof/>
            </w:rPr>
            <w:fldChar w:fldCharType="separate"/>
          </w:r>
          <w:r>
            <w:rPr>
              <w:noProof/>
            </w:rPr>
            <w:t>1</w:t>
          </w:r>
          <w:r>
            <w:rPr>
              <w:noProof/>
            </w:rPr>
            <w:fldChar w:fldCharType="end"/>
          </w:r>
        </w:p>
        <w:p w14:paraId="04C2B74C"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_Toc386348158 \h </w:instrText>
          </w:r>
          <w:r>
            <w:rPr>
              <w:noProof/>
            </w:rPr>
          </w:r>
          <w:r>
            <w:rPr>
              <w:noProof/>
            </w:rPr>
            <w:fldChar w:fldCharType="separate"/>
          </w:r>
          <w:r>
            <w:rPr>
              <w:noProof/>
            </w:rPr>
            <w:t>3</w:t>
          </w:r>
          <w:r>
            <w:rPr>
              <w:noProof/>
            </w:rPr>
            <w:fldChar w:fldCharType="end"/>
          </w:r>
        </w:p>
        <w:p w14:paraId="3CFEA47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_Toc386348159 \h </w:instrText>
          </w:r>
          <w:r>
            <w:rPr>
              <w:noProof/>
            </w:rPr>
          </w:r>
          <w:r>
            <w:rPr>
              <w:noProof/>
            </w:rPr>
            <w:fldChar w:fldCharType="separate"/>
          </w:r>
          <w:r>
            <w:rPr>
              <w:noProof/>
            </w:rPr>
            <w:t>4</w:t>
          </w:r>
          <w:r>
            <w:rPr>
              <w:noProof/>
            </w:rPr>
            <w:fldChar w:fldCharType="end"/>
          </w:r>
        </w:p>
        <w:p w14:paraId="0FF767FC"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_Toc386348160 \h </w:instrText>
          </w:r>
          <w:r>
            <w:rPr>
              <w:noProof/>
            </w:rPr>
          </w:r>
          <w:r>
            <w:rPr>
              <w:noProof/>
            </w:rPr>
            <w:fldChar w:fldCharType="separate"/>
          </w:r>
          <w:r>
            <w:rPr>
              <w:noProof/>
            </w:rPr>
            <w:t>7</w:t>
          </w:r>
          <w:r>
            <w:rPr>
              <w:noProof/>
            </w:rPr>
            <w:fldChar w:fldCharType="end"/>
          </w:r>
        </w:p>
        <w:p w14:paraId="215CD55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E56D4D">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_Toc386348161 \h </w:instrText>
          </w:r>
          <w:r>
            <w:rPr>
              <w:noProof/>
            </w:rPr>
          </w:r>
          <w:r>
            <w:rPr>
              <w:noProof/>
            </w:rPr>
            <w:fldChar w:fldCharType="separate"/>
          </w:r>
          <w:r>
            <w:rPr>
              <w:noProof/>
            </w:rPr>
            <w:t>8</w:t>
          </w:r>
          <w:r>
            <w:rPr>
              <w:noProof/>
            </w:rPr>
            <w:fldChar w:fldCharType="end"/>
          </w:r>
        </w:p>
        <w:p w14:paraId="017207B6" w14:textId="77777777" w:rsidR="00423DE3" w:rsidRDefault="00423DE3">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_Toc386348162 \h </w:instrText>
          </w:r>
          <w:r>
            <w:rPr>
              <w:noProof/>
            </w:rPr>
          </w:r>
          <w:r>
            <w:rPr>
              <w:noProof/>
            </w:rPr>
            <w:fldChar w:fldCharType="separate"/>
          </w:r>
          <w:r>
            <w:rPr>
              <w:noProof/>
            </w:rPr>
            <w:t>12</w:t>
          </w:r>
          <w:r>
            <w:rPr>
              <w:noProof/>
            </w:rPr>
            <w:fldChar w:fldCharType="end"/>
          </w:r>
        </w:p>
        <w:p w14:paraId="0E9E8A1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_Toc386348163 \h </w:instrText>
          </w:r>
          <w:r>
            <w:rPr>
              <w:noProof/>
            </w:rPr>
          </w:r>
          <w:r>
            <w:rPr>
              <w:noProof/>
            </w:rPr>
            <w:fldChar w:fldCharType="separate"/>
          </w:r>
          <w:r>
            <w:rPr>
              <w:noProof/>
            </w:rPr>
            <w:t>12</w:t>
          </w:r>
          <w:r>
            <w:rPr>
              <w:noProof/>
            </w:rPr>
            <w:fldChar w:fldCharType="end"/>
          </w:r>
        </w:p>
        <w:p w14:paraId="73236373" w14:textId="77777777" w:rsidR="00423DE3" w:rsidRDefault="00423DE3">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_Toc386348164 \h </w:instrText>
          </w:r>
          <w:r>
            <w:rPr>
              <w:noProof/>
            </w:rPr>
          </w:r>
          <w:r>
            <w:rPr>
              <w:noProof/>
            </w:rPr>
            <w:fldChar w:fldCharType="separate"/>
          </w:r>
          <w:r>
            <w:rPr>
              <w:noProof/>
            </w:rPr>
            <w:t>12</w:t>
          </w:r>
          <w:r>
            <w:rPr>
              <w:noProof/>
            </w:rPr>
            <w:fldChar w:fldCharType="end"/>
          </w:r>
        </w:p>
        <w:p w14:paraId="2FAB1DBD" w14:textId="77777777" w:rsidR="00423DE3" w:rsidRDefault="00423DE3">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_Toc386348165 \h </w:instrText>
          </w:r>
          <w:r>
            <w:rPr>
              <w:noProof/>
            </w:rPr>
          </w:r>
          <w:r>
            <w:rPr>
              <w:noProof/>
            </w:rPr>
            <w:fldChar w:fldCharType="separate"/>
          </w:r>
          <w:r>
            <w:rPr>
              <w:noProof/>
            </w:rPr>
            <w:t>13</w:t>
          </w:r>
          <w:r>
            <w:rPr>
              <w:noProof/>
            </w:rPr>
            <w:fldChar w:fldCharType="end"/>
          </w:r>
        </w:p>
        <w:p w14:paraId="52A0AD8E" w14:textId="77777777" w:rsidR="00423DE3" w:rsidRDefault="00423DE3">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_Toc386348166 \h </w:instrText>
          </w:r>
          <w:r>
            <w:rPr>
              <w:noProof/>
            </w:rPr>
          </w:r>
          <w:r>
            <w:rPr>
              <w:noProof/>
            </w:rPr>
            <w:fldChar w:fldCharType="separate"/>
          </w:r>
          <w:r>
            <w:rPr>
              <w:noProof/>
            </w:rPr>
            <w:t>13</w:t>
          </w:r>
          <w:r>
            <w:rPr>
              <w:noProof/>
            </w:rPr>
            <w:fldChar w:fldCharType="end"/>
          </w:r>
        </w:p>
        <w:p w14:paraId="792F0EE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_Toc386348167 \h </w:instrText>
          </w:r>
          <w:r>
            <w:rPr>
              <w:noProof/>
            </w:rPr>
          </w:r>
          <w:r>
            <w:rPr>
              <w:noProof/>
            </w:rPr>
            <w:fldChar w:fldCharType="separate"/>
          </w:r>
          <w:r>
            <w:rPr>
              <w:noProof/>
            </w:rPr>
            <w:t>14</w:t>
          </w:r>
          <w:r>
            <w:rPr>
              <w:noProof/>
            </w:rPr>
            <w:fldChar w:fldCharType="end"/>
          </w:r>
        </w:p>
        <w:p w14:paraId="1D5AB5F7" w14:textId="77777777" w:rsidR="00423DE3" w:rsidRDefault="00423DE3">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_Toc386348168 \h </w:instrText>
          </w:r>
          <w:r>
            <w:rPr>
              <w:noProof/>
            </w:rPr>
          </w:r>
          <w:r>
            <w:rPr>
              <w:noProof/>
            </w:rPr>
            <w:fldChar w:fldCharType="separate"/>
          </w:r>
          <w:r>
            <w:rPr>
              <w:noProof/>
            </w:rPr>
            <w:t>14</w:t>
          </w:r>
          <w:r>
            <w:rPr>
              <w:noProof/>
            </w:rPr>
            <w:fldChar w:fldCharType="end"/>
          </w:r>
        </w:p>
        <w:p w14:paraId="3C0391AF" w14:textId="77777777" w:rsidR="00423DE3" w:rsidRDefault="00423DE3">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_Toc386348169 \h </w:instrText>
          </w:r>
          <w:r>
            <w:rPr>
              <w:noProof/>
            </w:rPr>
          </w:r>
          <w:r>
            <w:rPr>
              <w:noProof/>
            </w:rPr>
            <w:fldChar w:fldCharType="separate"/>
          </w:r>
          <w:r>
            <w:rPr>
              <w:noProof/>
            </w:rPr>
            <w:t>15</w:t>
          </w:r>
          <w:r>
            <w:rPr>
              <w:noProof/>
            </w:rPr>
            <w:fldChar w:fldCharType="end"/>
          </w:r>
        </w:p>
        <w:p w14:paraId="6FF8AEF4" w14:textId="77777777" w:rsidR="00423DE3" w:rsidRDefault="00423DE3">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_Toc386348170 \h </w:instrText>
          </w:r>
          <w:r>
            <w:rPr>
              <w:noProof/>
            </w:rPr>
          </w:r>
          <w:r>
            <w:rPr>
              <w:noProof/>
            </w:rPr>
            <w:fldChar w:fldCharType="separate"/>
          </w:r>
          <w:r>
            <w:rPr>
              <w:noProof/>
            </w:rPr>
            <w:t>19</w:t>
          </w:r>
          <w:r>
            <w:rPr>
              <w:noProof/>
            </w:rPr>
            <w:fldChar w:fldCharType="end"/>
          </w:r>
        </w:p>
        <w:p w14:paraId="325CB250" w14:textId="77777777" w:rsidR="00423DE3" w:rsidRDefault="00423DE3">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_Toc386348171 \h </w:instrText>
          </w:r>
          <w:r>
            <w:rPr>
              <w:noProof/>
            </w:rPr>
          </w:r>
          <w:r>
            <w:rPr>
              <w:noProof/>
            </w:rPr>
            <w:fldChar w:fldCharType="separate"/>
          </w:r>
          <w:r>
            <w:rPr>
              <w:noProof/>
            </w:rPr>
            <w:t>20</w:t>
          </w:r>
          <w:r>
            <w:rPr>
              <w:noProof/>
            </w:rPr>
            <w:fldChar w:fldCharType="end"/>
          </w:r>
        </w:p>
        <w:p w14:paraId="293181A7"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_Toc386348172 \h </w:instrText>
          </w:r>
          <w:r>
            <w:rPr>
              <w:noProof/>
            </w:rPr>
          </w:r>
          <w:r>
            <w:rPr>
              <w:noProof/>
            </w:rPr>
            <w:fldChar w:fldCharType="separate"/>
          </w:r>
          <w:r>
            <w:rPr>
              <w:noProof/>
            </w:rPr>
            <w:t>21</w:t>
          </w:r>
          <w:r>
            <w:rPr>
              <w:noProof/>
            </w:rPr>
            <w:fldChar w:fldCharType="end"/>
          </w:r>
        </w:p>
        <w:p w14:paraId="6B47AE4B" w14:textId="77777777" w:rsidR="00423DE3" w:rsidRDefault="00423DE3">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_Toc386348173 \h </w:instrText>
          </w:r>
          <w:r>
            <w:rPr>
              <w:noProof/>
            </w:rPr>
          </w:r>
          <w:r>
            <w:rPr>
              <w:noProof/>
            </w:rPr>
            <w:fldChar w:fldCharType="separate"/>
          </w:r>
          <w:r>
            <w:rPr>
              <w:noProof/>
            </w:rPr>
            <w:t>21</w:t>
          </w:r>
          <w:r>
            <w:rPr>
              <w:noProof/>
            </w:rPr>
            <w:fldChar w:fldCharType="end"/>
          </w:r>
        </w:p>
        <w:p w14:paraId="37F67027" w14:textId="77777777" w:rsidR="00423DE3" w:rsidRDefault="00423DE3">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_Toc386348174 \h </w:instrText>
          </w:r>
          <w:r>
            <w:rPr>
              <w:noProof/>
            </w:rPr>
          </w:r>
          <w:r>
            <w:rPr>
              <w:noProof/>
            </w:rPr>
            <w:fldChar w:fldCharType="separate"/>
          </w:r>
          <w:r>
            <w:rPr>
              <w:noProof/>
            </w:rPr>
            <w:t>24</w:t>
          </w:r>
          <w:r>
            <w:rPr>
              <w:noProof/>
            </w:rPr>
            <w:fldChar w:fldCharType="end"/>
          </w:r>
        </w:p>
        <w:p w14:paraId="04395A38" w14:textId="77777777" w:rsidR="00423DE3" w:rsidRDefault="00423DE3">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_Toc386348175 \h </w:instrText>
          </w:r>
          <w:r>
            <w:rPr>
              <w:noProof/>
            </w:rPr>
          </w:r>
          <w:r>
            <w:rPr>
              <w:noProof/>
            </w:rPr>
            <w:fldChar w:fldCharType="separate"/>
          </w:r>
          <w:r>
            <w:rPr>
              <w:noProof/>
            </w:rPr>
            <w:t>26</w:t>
          </w:r>
          <w:r>
            <w:rPr>
              <w:noProof/>
            </w:rPr>
            <w:fldChar w:fldCharType="end"/>
          </w:r>
        </w:p>
        <w:p w14:paraId="2746C5DA" w14:textId="77777777" w:rsidR="00423DE3" w:rsidRDefault="00423DE3">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The phylogenetic profile of the microsporidian LCA set</w:t>
          </w:r>
          <w:r>
            <w:rPr>
              <w:noProof/>
            </w:rPr>
            <w:tab/>
          </w:r>
          <w:r>
            <w:rPr>
              <w:noProof/>
            </w:rPr>
            <w:fldChar w:fldCharType="begin"/>
          </w:r>
          <w:r>
            <w:rPr>
              <w:noProof/>
            </w:rPr>
            <w:instrText xml:space="preserve"> PAGEREF _Toc386348176 \h </w:instrText>
          </w:r>
          <w:r>
            <w:rPr>
              <w:noProof/>
            </w:rPr>
          </w:r>
          <w:r>
            <w:rPr>
              <w:noProof/>
            </w:rPr>
            <w:fldChar w:fldCharType="separate"/>
          </w:r>
          <w:r>
            <w:rPr>
              <w:noProof/>
            </w:rPr>
            <w:t>27</w:t>
          </w:r>
          <w:r>
            <w:rPr>
              <w:noProof/>
            </w:rPr>
            <w:fldChar w:fldCharType="end"/>
          </w:r>
        </w:p>
        <w:p w14:paraId="6120F5D0"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_Toc386348177 \h </w:instrText>
          </w:r>
          <w:r>
            <w:rPr>
              <w:noProof/>
            </w:rPr>
          </w:r>
          <w:r>
            <w:rPr>
              <w:noProof/>
            </w:rPr>
            <w:fldChar w:fldCharType="separate"/>
          </w:r>
          <w:r>
            <w:rPr>
              <w:noProof/>
            </w:rPr>
            <w:t>30</w:t>
          </w:r>
          <w:r>
            <w:rPr>
              <w:noProof/>
            </w:rPr>
            <w:fldChar w:fldCharType="end"/>
          </w:r>
        </w:p>
        <w:p w14:paraId="4883208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_Toc386348178 \h </w:instrText>
          </w:r>
          <w:r>
            <w:rPr>
              <w:noProof/>
            </w:rPr>
          </w:r>
          <w:r>
            <w:rPr>
              <w:noProof/>
            </w:rPr>
            <w:fldChar w:fldCharType="separate"/>
          </w:r>
          <w:r>
            <w:rPr>
              <w:noProof/>
            </w:rPr>
            <w:t>32</w:t>
          </w:r>
          <w:r>
            <w:rPr>
              <w:noProof/>
            </w:rPr>
            <w:fldChar w:fldCharType="end"/>
          </w:r>
        </w:p>
        <w:p w14:paraId="6984A1F4" w14:textId="77777777" w:rsidR="00423DE3" w:rsidRDefault="00423DE3">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_Toc386348179 \h </w:instrText>
          </w:r>
          <w:r>
            <w:rPr>
              <w:noProof/>
            </w:rPr>
          </w:r>
          <w:r>
            <w:rPr>
              <w:noProof/>
            </w:rPr>
            <w:fldChar w:fldCharType="separate"/>
          </w:r>
          <w:r>
            <w:rPr>
              <w:noProof/>
            </w:rPr>
            <w:t>34</w:t>
          </w:r>
          <w:r>
            <w:rPr>
              <w:noProof/>
            </w:rPr>
            <w:fldChar w:fldCharType="end"/>
          </w:r>
        </w:p>
        <w:p w14:paraId="2045FA97"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_Toc386348180 \h </w:instrText>
          </w:r>
          <w:r>
            <w:rPr>
              <w:noProof/>
            </w:rPr>
          </w:r>
          <w:r>
            <w:rPr>
              <w:noProof/>
            </w:rPr>
            <w:fldChar w:fldCharType="separate"/>
          </w:r>
          <w:r>
            <w:rPr>
              <w:noProof/>
            </w:rPr>
            <w:t>34</w:t>
          </w:r>
          <w:r>
            <w:rPr>
              <w:noProof/>
            </w:rPr>
            <w:fldChar w:fldCharType="end"/>
          </w:r>
        </w:p>
        <w:p w14:paraId="37AB2A6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_Toc386348181 \h </w:instrText>
          </w:r>
          <w:r>
            <w:rPr>
              <w:noProof/>
            </w:rPr>
          </w:r>
          <w:r>
            <w:rPr>
              <w:noProof/>
            </w:rPr>
            <w:fldChar w:fldCharType="separate"/>
          </w:r>
          <w:r>
            <w:rPr>
              <w:noProof/>
            </w:rPr>
            <w:t>35</w:t>
          </w:r>
          <w:r>
            <w:rPr>
              <w:noProof/>
            </w:rPr>
            <w:fldChar w:fldCharType="end"/>
          </w:r>
        </w:p>
        <w:p w14:paraId="3C859591" w14:textId="77777777" w:rsidR="00423DE3" w:rsidRDefault="00423DE3">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_Toc386348182 \h </w:instrText>
          </w:r>
          <w:r>
            <w:rPr>
              <w:noProof/>
            </w:rPr>
          </w:r>
          <w:r>
            <w:rPr>
              <w:noProof/>
            </w:rPr>
            <w:fldChar w:fldCharType="separate"/>
          </w:r>
          <w:r>
            <w:rPr>
              <w:noProof/>
            </w:rPr>
            <w:t>35</w:t>
          </w:r>
          <w:r>
            <w:rPr>
              <w:noProof/>
            </w:rPr>
            <w:fldChar w:fldCharType="end"/>
          </w:r>
        </w:p>
        <w:p w14:paraId="6BC7BCB5" w14:textId="77777777" w:rsidR="00423DE3" w:rsidRDefault="00423DE3">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_Toc386348183 \h </w:instrText>
          </w:r>
          <w:r>
            <w:rPr>
              <w:noProof/>
            </w:rPr>
          </w:r>
          <w:r>
            <w:rPr>
              <w:noProof/>
            </w:rPr>
            <w:fldChar w:fldCharType="separate"/>
          </w:r>
          <w:r>
            <w:rPr>
              <w:noProof/>
            </w:rPr>
            <w:t>36</w:t>
          </w:r>
          <w:r>
            <w:rPr>
              <w:noProof/>
            </w:rPr>
            <w:fldChar w:fldCharType="end"/>
          </w:r>
        </w:p>
        <w:p w14:paraId="689F4E35" w14:textId="77777777" w:rsidR="00423DE3" w:rsidRDefault="00423DE3">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_Toc386348184 \h </w:instrText>
          </w:r>
          <w:r>
            <w:rPr>
              <w:noProof/>
            </w:rPr>
          </w:r>
          <w:r>
            <w:rPr>
              <w:noProof/>
            </w:rPr>
            <w:fldChar w:fldCharType="separate"/>
          </w:r>
          <w:r>
            <w:rPr>
              <w:noProof/>
            </w:rPr>
            <w:t>38</w:t>
          </w:r>
          <w:r>
            <w:rPr>
              <w:noProof/>
            </w:rPr>
            <w:fldChar w:fldCharType="end"/>
          </w:r>
        </w:p>
        <w:p w14:paraId="42883B2B" w14:textId="77777777" w:rsidR="00423DE3" w:rsidRDefault="00423DE3">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_Toc386348185 \h </w:instrText>
          </w:r>
          <w:r>
            <w:rPr>
              <w:noProof/>
            </w:rPr>
          </w:r>
          <w:r>
            <w:rPr>
              <w:noProof/>
            </w:rPr>
            <w:fldChar w:fldCharType="separate"/>
          </w:r>
          <w:r>
            <w:rPr>
              <w:noProof/>
            </w:rPr>
            <w:t>38</w:t>
          </w:r>
          <w:r>
            <w:rPr>
              <w:noProof/>
            </w:rPr>
            <w:fldChar w:fldCharType="end"/>
          </w:r>
        </w:p>
        <w:p w14:paraId="7F52BA62" w14:textId="77777777" w:rsidR="00423DE3" w:rsidRDefault="00423DE3">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_Toc386348186 \h </w:instrText>
          </w:r>
          <w:r>
            <w:rPr>
              <w:noProof/>
            </w:rPr>
          </w:r>
          <w:r>
            <w:rPr>
              <w:noProof/>
            </w:rPr>
            <w:fldChar w:fldCharType="separate"/>
          </w:r>
          <w:r>
            <w:rPr>
              <w:noProof/>
            </w:rPr>
            <w:t>39</w:t>
          </w:r>
          <w:r>
            <w:rPr>
              <w:noProof/>
            </w:rPr>
            <w:fldChar w:fldCharType="end"/>
          </w:r>
        </w:p>
        <w:p w14:paraId="23C532AC" w14:textId="77777777" w:rsidR="00423DE3" w:rsidRDefault="00423DE3">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_Toc386348187 \h </w:instrText>
          </w:r>
          <w:r>
            <w:rPr>
              <w:noProof/>
            </w:rPr>
          </w:r>
          <w:r>
            <w:rPr>
              <w:noProof/>
            </w:rPr>
            <w:fldChar w:fldCharType="separate"/>
          </w:r>
          <w:r>
            <w:rPr>
              <w:noProof/>
            </w:rPr>
            <w:t>41</w:t>
          </w:r>
          <w:r>
            <w:rPr>
              <w:noProof/>
            </w:rPr>
            <w:fldChar w:fldCharType="end"/>
          </w:r>
        </w:p>
        <w:p w14:paraId="5F35A7B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_Toc386348188 \h </w:instrText>
          </w:r>
          <w:r>
            <w:rPr>
              <w:noProof/>
            </w:rPr>
          </w:r>
          <w:r>
            <w:rPr>
              <w:noProof/>
            </w:rPr>
            <w:fldChar w:fldCharType="separate"/>
          </w:r>
          <w:r>
            <w:rPr>
              <w:noProof/>
            </w:rPr>
            <w:t>41</w:t>
          </w:r>
          <w:r>
            <w:rPr>
              <w:noProof/>
            </w:rPr>
            <w:fldChar w:fldCharType="end"/>
          </w:r>
        </w:p>
        <w:p w14:paraId="286F9F93" w14:textId="77777777" w:rsidR="00423DE3" w:rsidRDefault="00423DE3">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_Toc386348189 \h </w:instrText>
          </w:r>
          <w:r>
            <w:rPr>
              <w:noProof/>
            </w:rPr>
          </w:r>
          <w:r>
            <w:rPr>
              <w:noProof/>
            </w:rPr>
            <w:fldChar w:fldCharType="separate"/>
          </w:r>
          <w:r>
            <w:rPr>
              <w:noProof/>
            </w:rPr>
            <w:t>41</w:t>
          </w:r>
          <w:r>
            <w:rPr>
              <w:noProof/>
            </w:rPr>
            <w:fldChar w:fldCharType="end"/>
          </w:r>
        </w:p>
        <w:p w14:paraId="5D49958E" w14:textId="77777777" w:rsidR="00423DE3" w:rsidRDefault="00423DE3">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_Toc386348190 \h </w:instrText>
          </w:r>
          <w:r>
            <w:rPr>
              <w:noProof/>
            </w:rPr>
          </w:r>
          <w:r>
            <w:rPr>
              <w:noProof/>
            </w:rPr>
            <w:fldChar w:fldCharType="separate"/>
          </w:r>
          <w:r>
            <w:rPr>
              <w:noProof/>
            </w:rPr>
            <w:t>42</w:t>
          </w:r>
          <w:r>
            <w:rPr>
              <w:noProof/>
            </w:rPr>
            <w:fldChar w:fldCharType="end"/>
          </w:r>
        </w:p>
        <w:p w14:paraId="6AFB498A"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_Toc386348191 \h </w:instrText>
          </w:r>
          <w:r>
            <w:rPr>
              <w:noProof/>
            </w:rPr>
          </w:r>
          <w:r>
            <w:rPr>
              <w:noProof/>
            </w:rPr>
            <w:fldChar w:fldCharType="separate"/>
          </w:r>
          <w:r>
            <w:rPr>
              <w:noProof/>
            </w:rPr>
            <w:t>43</w:t>
          </w:r>
          <w:r>
            <w:rPr>
              <w:noProof/>
            </w:rPr>
            <w:fldChar w:fldCharType="end"/>
          </w:r>
        </w:p>
        <w:p w14:paraId="454134FC" w14:textId="77777777" w:rsidR="00423DE3" w:rsidRDefault="00423DE3">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_Toc386348192 \h </w:instrText>
          </w:r>
          <w:r>
            <w:rPr>
              <w:noProof/>
            </w:rPr>
          </w:r>
          <w:r>
            <w:rPr>
              <w:noProof/>
            </w:rPr>
            <w:fldChar w:fldCharType="separate"/>
          </w:r>
          <w:r>
            <w:rPr>
              <w:noProof/>
            </w:rPr>
            <w:t>44</w:t>
          </w:r>
          <w:r>
            <w:rPr>
              <w:noProof/>
            </w:rPr>
            <w:fldChar w:fldCharType="end"/>
          </w:r>
        </w:p>
        <w:p w14:paraId="719A792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_Toc386348193 \h </w:instrText>
          </w:r>
          <w:r>
            <w:rPr>
              <w:noProof/>
            </w:rPr>
          </w:r>
          <w:r>
            <w:rPr>
              <w:noProof/>
            </w:rPr>
            <w:fldChar w:fldCharType="separate"/>
          </w:r>
          <w:r>
            <w:rPr>
              <w:noProof/>
            </w:rPr>
            <w:t>44</w:t>
          </w:r>
          <w:r>
            <w:rPr>
              <w:noProof/>
            </w:rPr>
            <w:fldChar w:fldCharType="end"/>
          </w:r>
        </w:p>
        <w:p w14:paraId="4E2652D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_Toc386348194 \h </w:instrText>
          </w:r>
          <w:r>
            <w:rPr>
              <w:noProof/>
            </w:rPr>
          </w:r>
          <w:r>
            <w:rPr>
              <w:noProof/>
            </w:rPr>
            <w:fldChar w:fldCharType="separate"/>
          </w:r>
          <w:r>
            <w:rPr>
              <w:noProof/>
            </w:rPr>
            <w:t>45</w:t>
          </w:r>
          <w:r>
            <w:rPr>
              <w:noProof/>
            </w:rPr>
            <w:fldChar w:fldCharType="end"/>
          </w:r>
        </w:p>
        <w:p w14:paraId="2F45BAA2" w14:textId="77777777" w:rsidR="00423DE3" w:rsidRDefault="00423DE3">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_Toc386348195 \h </w:instrText>
          </w:r>
          <w:r>
            <w:rPr>
              <w:noProof/>
            </w:rPr>
          </w:r>
          <w:r>
            <w:rPr>
              <w:noProof/>
            </w:rPr>
            <w:fldChar w:fldCharType="separate"/>
          </w:r>
          <w:r>
            <w:rPr>
              <w:noProof/>
            </w:rPr>
            <w:t>45</w:t>
          </w:r>
          <w:r>
            <w:rPr>
              <w:noProof/>
            </w:rPr>
            <w:fldChar w:fldCharType="end"/>
          </w:r>
        </w:p>
        <w:p w14:paraId="2115A43B" w14:textId="77777777" w:rsidR="00423DE3" w:rsidRDefault="00423DE3">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_Toc386348196 \h </w:instrText>
          </w:r>
          <w:r>
            <w:rPr>
              <w:noProof/>
            </w:rPr>
          </w:r>
          <w:r>
            <w:rPr>
              <w:noProof/>
            </w:rPr>
            <w:fldChar w:fldCharType="separate"/>
          </w:r>
          <w:r>
            <w:rPr>
              <w:noProof/>
            </w:rPr>
            <w:t>46</w:t>
          </w:r>
          <w:r>
            <w:rPr>
              <w:noProof/>
            </w:rPr>
            <w:fldChar w:fldCharType="end"/>
          </w:r>
        </w:p>
        <w:p w14:paraId="564A3AEE"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_Toc386348197 \h </w:instrText>
          </w:r>
          <w:r>
            <w:rPr>
              <w:noProof/>
            </w:rPr>
          </w:r>
          <w:r>
            <w:rPr>
              <w:noProof/>
            </w:rPr>
            <w:fldChar w:fldCharType="separate"/>
          </w:r>
          <w:r>
            <w:rPr>
              <w:noProof/>
            </w:rPr>
            <w:t>47</w:t>
          </w:r>
          <w:r>
            <w:rPr>
              <w:noProof/>
            </w:rPr>
            <w:fldChar w:fldCharType="end"/>
          </w:r>
        </w:p>
        <w:p w14:paraId="78C3B1F2" w14:textId="77777777" w:rsidR="00423DE3" w:rsidRDefault="00423DE3">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_Toc386348198 \h </w:instrText>
          </w:r>
          <w:r>
            <w:rPr>
              <w:noProof/>
            </w:rPr>
          </w:r>
          <w:r>
            <w:rPr>
              <w:noProof/>
            </w:rPr>
            <w:fldChar w:fldCharType="separate"/>
          </w:r>
          <w:r>
            <w:rPr>
              <w:noProof/>
            </w:rPr>
            <w:t>47</w:t>
          </w:r>
          <w:r>
            <w:rPr>
              <w:noProof/>
            </w:rPr>
            <w:fldChar w:fldCharType="end"/>
          </w:r>
        </w:p>
        <w:p w14:paraId="068E89ED" w14:textId="77777777" w:rsidR="00423DE3" w:rsidRDefault="00423DE3">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_Toc386348199 \h </w:instrText>
          </w:r>
          <w:r>
            <w:rPr>
              <w:noProof/>
            </w:rPr>
          </w:r>
          <w:r>
            <w:rPr>
              <w:noProof/>
            </w:rPr>
            <w:fldChar w:fldCharType="separate"/>
          </w:r>
          <w:r>
            <w:rPr>
              <w:noProof/>
            </w:rPr>
            <w:t>48</w:t>
          </w:r>
          <w:r>
            <w:rPr>
              <w:noProof/>
            </w:rPr>
            <w:fldChar w:fldCharType="end"/>
          </w:r>
        </w:p>
        <w:p w14:paraId="254E0A10"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_Toc386348200 \h </w:instrText>
          </w:r>
          <w:r>
            <w:rPr>
              <w:noProof/>
            </w:rPr>
          </w:r>
          <w:r>
            <w:rPr>
              <w:noProof/>
            </w:rPr>
            <w:fldChar w:fldCharType="separate"/>
          </w:r>
          <w:r>
            <w:rPr>
              <w:noProof/>
            </w:rPr>
            <w:t>52</w:t>
          </w:r>
          <w:r>
            <w:rPr>
              <w:noProof/>
            </w:rPr>
            <w:fldChar w:fldCharType="end"/>
          </w:r>
        </w:p>
        <w:p w14:paraId="3DE4CDCC" w14:textId="77777777" w:rsidR="00423DE3" w:rsidRDefault="00423DE3">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_Toc386348201 \h </w:instrText>
          </w:r>
          <w:r>
            <w:rPr>
              <w:noProof/>
            </w:rPr>
          </w:r>
          <w:r>
            <w:rPr>
              <w:noProof/>
            </w:rPr>
            <w:fldChar w:fldCharType="separate"/>
          </w:r>
          <w:r>
            <w:rPr>
              <w:noProof/>
            </w:rPr>
            <w:t>52</w:t>
          </w:r>
          <w:r>
            <w:rPr>
              <w:noProof/>
            </w:rPr>
            <w:fldChar w:fldCharType="end"/>
          </w:r>
        </w:p>
        <w:p w14:paraId="0DB7D79D" w14:textId="77777777" w:rsidR="00423DE3" w:rsidRDefault="00423DE3">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_Toc386348202 \h </w:instrText>
          </w:r>
          <w:r>
            <w:rPr>
              <w:noProof/>
            </w:rPr>
          </w:r>
          <w:r>
            <w:rPr>
              <w:noProof/>
            </w:rPr>
            <w:fldChar w:fldCharType="separate"/>
          </w:r>
          <w:r>
            <w:rPr>
              <w:noProof/>
            </w:rPr>
            <w:t>52</w:t>
          </w:r>
          <w:r>
            <w:rPr>
              <w:noProof/>
            </w:rPr>
            <w:fldChar w:fldCharType="end"/>
          </w:r>
        </w:p>
        <w:p w14:paraId="60D766F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_Toc386348203 \h </w:instrText>
          </w:r>
          <w:r>
            <w:rPr>
              <w:noProof/>
            </w:rPr>
          </w:r>
          <w:r>
            <w:rPr>
              <w:noProof/>
            </w:rPr>
            <w:fldChar w:fldCharType="separate"/>
          </w:r>
          <w:r>
            <w:rPr>
              <w:noProof/>
            </w:rPr>
            <w:t>56</w:t>
          </w:r>
          <w:r>
            <w:rPr>
              <w:noProof/>
            </w:rPr>
            <w:fldChar w:fldCharType="end"/>
          </w:r>
        </w:p>
        <w:p w14:paraId="42961621" w14:textId="77777777" w:rsidR="00423DE3" w:rsidRDefault="00423DE3">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_Toc386348204 \h </w:instrText>
          </w:r>
          <w:r>
            <w:rPr>
              <w:noProof/>
            </w:rPr>
          </w:r>
          <w:r>
            <w:rPr>
              <w:noProof/>
            </w:rPr>
            <w:fldChar w:fldCharType="separate"/>
          </w:r>
          <w:r>
            <w:rPr>
              <w:noProof/>
            </w:rPr>
            <w:t>58</w:t>
          </w:r>
          <w:r>
            <w:rPr>
              <w:noProof/>
            </w:rPr>
            <w:fldChar w:fldCharType="end"/>
          </w:r>
        </w:p>
        <w:p w14:paraId="12DBC842"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_Toc386348205 \h </w:instrText>
          </w:r>
          <w:r>
            <w:rPr>
              <w:noProof/>
            </w:rPr>
          </w:r>
          <w:r>
            <w:rPr>
              <w:noProof/>
            </w:rPr>
            <w:fldChar w:fldCharType="separate"/>
          </w:r>
          <w:r>
            <w:rPr>
              <w:noProof/>
            </w:rPr>
            <w:t>58</w:t>
          </w:r>
          <w:r>
            <w:rPr>
              <w:noProof/>
            </w:rPr>
            <w:fldChar w:fldCharType="end"/>
          </w:r>
        </w:p>
        <w:p w14:paraId="149E3E6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_Toc386348206 \h </w:instrText>
          </w:r>
          <w:r>
            <w:rPr>
              <w:noProof/>
            </w:rPr>
          </w:r>
          <w:r>
            <w:rPr>
              <w:noProof/>
            </w:rPr>
            <w:fldChar w:fldCharType="separate"/>
          </w:r>
          <w:r>
            <w:rPr>
              <w:noProof/>
            </w:rPr>
            <w:t>58</w:t>
          </w:r>
          <w:r>
            <w:rPr>
              <w:noProof/>
            </w:rPr>
            <w:fldChar w:fldCharType="end"/>
          </w:r>
        </w:p>
        <w:p w14:paraId="15CCD8A0" w14:textId="77777777" w:rsidR="00423DE3" w:rsidRDefault="00423DE3">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_Toc386348207 \h </w:instrText>
          </w:r>
          <w:r>
            <w:rPr>
              <w:noProof/>
            </w:rPr>
          </w:r>
          <w:r>
            <w:rPr>
              <w:noProof/>
            </w:rPr>
            <w:fldChar w:fldCharType="separate"/>
          </w:r>
          <w:r>
            <w:rPr>
              <w:noProof/>
            </w:rPr>
            <w:t>58</w:t>
          </w:r>
          <w:r>
            <w:rPr>
              <w:noProof/>
            </w:rPr>
            <w:fldChar w:fldCharType="end"/>
          </w:r>
        </w:p>
        <w:p w14:paraId="6E9F387B" w14:textId="77777777" w:rsidR="00423DE3" w:rsidRDefault="00423DE3">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_Toc386348208 \h </w:instrText>
          </w:r>
          <w:r>
            <w:rPr>
              <w:noProof/>
            </w:rPr>
          </w:r>
          <w:r>
            <w:rPr>
              <w:noProof/>
            </w:rPr>
            <w:fldChar w:fldCharType="separate"/>
          </w:r>
          <w:r>
            <w:rPr>
              <w:noProof/>
            </w:rPr>
            <w:t>59</w:t>
          </w:r>
          <w:r>
            <w:rPr>
              <w:noProof/>
            </w:rPr>
            <w:fldChar w:fldCharType="end"/>
          </w:r>
        </w:p>
        <w:p w14:paraId="6D46B606"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_Toc386348209 \h </w:instrText>
          </w:r>
          <w:r>
            <w:rPr>
              <w:noProof/>
            </w:rPr>
          </w:r>
          <w:r>
            <w:rPr>
              <w:noProof/>
            </w:rPr>
            <w:fldChar w:fldCharType="separate"/>
          </w:r>
          <w:r>
            <w:rPr>
              <w:noProof/>
            </w:rPr>
            <w:t>60</w:t>
          </w:r>
          <w:r>
            <w:rPr>
              <w:noProof/>
            </w:rPr>
            <w:fldChar w:fldCharType="end"/>
          </w:r>
        </w:p>
        <w:p w14:paraId="4CC20162" w14:textId="77777777" w:rsidR="00423DE3" w:rsidRDefault="00423DE3">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_Toc386348210 \h </w:instrText>
          </w:r>
          <w:r>
            <w:rPr>
              <w:noProof/>
            </w:rPr>
          </w:r>
          <w:r>
            <w:rPr>
              <w:noProof/>
            </w:rPr>
            <w:fldChar w:fldCharType="separate"/>
          </w:r>
          <w:r>
            <w:rPr>
              <w:noProof/>
            </w:rPr>
            <w:t>60</w:t>
          </w:r>
          <w:r>
            <w:rPr>
              <w:noProof/>
            </w:rPr>
            <w:fldChar w:fldCharType="end"/>
          </w:r>
        </w:p>
        <w:p w14:paraId="49BBFA85" w14:textId="77777777" w:rsidR="00423DE3" w:rsidRDefault="00423DE3">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_Toc386348211 \h </w:instrText>
          </w:r>
          <w:r>
            <w:rPr>
              <w:noProof/>
            </w:rPr>
          </w:r>
          <w:r>
            <w:rPr>
              <w:noProof/>
            </w:rPr>
            <w:fldChar w:fldCharType="separate"/>
          </w:r>
          <w:r>
            <w:rPr>
              <w:noProof/>
            </w:rPr>
            <w:t>60</w:t>
          </w:r>
          <w:r>
            <w:rPr>
              <w:noProof/>
            </w:rPr>
            <w:fldChar w:fldCharType="end"/>
          </w:r>
        </w:p>
        <w:p w14:paraId="4B86AC10" w14:textId="77777777" w:rsidR="00423DE3" w:rsidRDefault="00423DE3">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_Toc386348212 \h </w:instrText>
          </w:r>
          <w:r>
            <w:rPr>
              <w:noProof/>
            </w:rPr>
          </w:r>
          <w:r>
            <w:rPr>
              <w:noProof/>
            </w:rPr>
            <w:fldChar w:fldCharType="separate"/>
          </w:r>
          <w:r>
            <w:rPr>
              <w:noProof/>
            </w:rPr>
            <w:t>62</w:t>
          </w:r>
          <w:r>
            <w:rPr>
              <w:noProof/>
            </w:rPr>
            <w:fldChar w:fldCharType="end"/>
          </w:r>
        </w:p>
        <w:p w14:paraId="0883C34C" w14:textId="77777777" w:rsidR="00423DE3" w:rsidRDefault="00423DE3">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_Toc386348213 \h </w:instrText>
          </w:r>
          <w:r>
            <w:rPr>
              <w:noProof/>
            </w:rPr>
          </w:r>
          <w:r>
            <w:rPr>
              <w:noProof/>
            </w:rPr>
            <w:fldChar w:fldCharType="separate"/>
          </w:r>
          <w:r>
            <w:rPr>
              <w:noProof/>
            </w:rPr>
            <w:t>63</w:t>
          </w:r>
          <w:r>
            <w:rPr>
              <w:noProof/>
            </w:rPr>
            <w:fldChar w:fldCharType="end"/>
          </w:r>
        </w:p>
        <w:p w14:paraId="41E7FA26" w14:textId="77777777" w:rsidR="00423DE3" w:rsidRDefault="00423DE3">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_Toc386348214 \h </w:instrText>
          </w:r>
          <w:r>
            <w:rPr>
              <w:noProof/>
            </w:rPr>
          </w:r>
          <w:r>
            <w:rPr>
              <w:noProof/>
            </w:rPr>
            <w:fldChar w:fldCharType="separate"/>
          </w:r>
          <w:r>
            <w:rPr>
              <w:noProof/>
            </w:rPr>
            <w:t>64</w:t>
          </w:r>
          <w:r>
            <w:rPr>
              <w:noProof/>
            </w:rPr>
            <w:fldChar w:fldCharType="end"/>
          </w:r>
        </w:p>
        <w:p w14:paraId="7B745ED7" w14:textId="77777777" w:rsidR="00423DE3" w:rsidRDefault="00423DE3">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_Toc386348215 \h </w:instrText>
          </w:r>
          <w:r>
            <w:rPr>
              <w:noProof/>
            </w:rPr>
          </w:r>
          <w:r>
            <w:rPr>
              <w:noProof/>
            </w:rPr>
            <w:fldChar w:fldCharType="separate"/>
          </w:r>
          <w:r>
            <w:rPr>
              <w:noProof/>
            </w:rPr>
            <w:t>66</w:t>
          </w:r>
          <w:r>
            <w:rPr>
              <w:noProof/>
            </w:rPr>
            <w:fldChar w:fldCharType="end"/>
          </w:r>
        </w:p>
        <w:p w14:paraId="3A67528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_Toc386348216 \h </w:instrText>
          </w:r>
          <w:r>
            <w:rPr>
              <w:noProof/>
            </w:rPr>
          </w:r>
          <w:r>
            <w:rPr>
              <w:noProof/>
            </w:rPr>
            <w:fldChar w:fldCharType="separate"/>
          </w:r>
          <w:r>
            <w:rPr>
              <w:noProof/>
            </w:rPr>
            <w:t>68</w:t>
          </w:r>
          <w:r>
            <w:rPr>
              <w:noProof/>
            </w:rPr>
            <w:fldChar w:fldCharType="end"/>
          </w:r>
        </w:p>
        <w:p w14:paraId="28D682D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_Toc386348217 \h </w:instrText>
          </w:r>
          <w:r>
            <w:rPr>
              <w:noProof/>
            </w:rPr>
          </w:r>
          <w:r>
            <w:rPr>
              <w:noProof/>
            </w:rPr>
            <w:fldChar w:fldCharType="separate"/>
          </w:r>
          <w:r>
            <w:rPr>
              <w:noProof/>
            </w:rPr>
            <w:t>69</w:t>
          </w:r>
          <w:r>
            <w:rPr>
              <w:noProof/>
            </w:rPr>
            <w:fldChar w:fldCharType="end"/>
          </w:r>
        </w:p>
        <w:p w14:paraId="4865BACF" w14:textId="77777777" w:rsidR="00423DE3" w:rsidRDefault="00423DE3">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_Toc386348218 \h </w:instrText>
          </w:r>
          <w:r>
            <w:rPr>
              <w:noProof/>
            </w:rPr>
          </w:r>
          <w:r>
            <w:rPr>
              <w:noProof/>
            </w:rPr>
            <w:fldChar w:fldCharType="separate"/>
          </w:r>
          <w:r>
            <w:rPr>
              <w:noProof/>
            </w:rPr>
            <w:t>71</w:t>
          </w:r>
          <w:r>
            <w:rPr>
              <w:noProof/>
            </w:rPr>
            <w:fldChar w:fldCharType="end"/>
          </w:r>
        </w:p>
        <w:p w14:paraId="01BC6F1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_Toc386348219 \h </w:instrText>
          </w:r>
          <w:r>
            <w:rPr>
              <w:noProof/>
            </w:rPr>
          </w:r>
          <w:r>
            <w:rPr>
              <w:noProof/>
            </w:rPr>
            <w:fldChar w:fldCharType="separate"/>
          </w:r>
          <w:r>
            <w:rPr>
              <w:noProof/>
            </w:rPr>
            <w:t>71</w:t>
          </w:r>
          <w:r>
            <w:rPr>
              <w:noProof/>
            </w:rPr>
            <w:fldChar w:fldCharType="end"/>
          </w:r>
        </w:p>
        <w:p w14:paraId="34FEA1A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_Toc386348220 \h </w:instrText>
          </w:r>
          <w:r>
            <w:rPr>
              <w:noProof/>
            </w:rPr>
          </w:r>
          <w:r>
            <w:rPr>
              <w:noProof/>
            </w:rPr>
            <w:fldChar w:fldCharType="separate"/>
          </w:r>
          <w:r>
            <w:rPr>
              <w:noProof/>
            </w:rPr>
            <w:t>72</w:t>
          </w:r>
          <w:r>
            <w:rPr>
              <w:noProof/>
            </w:rPr>
            <w:fldChar w:fldCharType="end"/>
          </w:r>
        </w:p>
        <w:p w14:paraId="278CEE93" w14:textId="77777777" w:rsidR="00423DE3" w:rsidRDefault="00423DE3">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_Toc386348221 \h </w:instrText>
          </w:r>
          <w:r>
            <w:rPr>
              <w:noProof/>
            </w:rPr>
          </w:r>
          <w:r>
            <w:rPr>
              <w:noProof/>
            </w:rPr>
            <w:fldChar w:fldCharType="separate"/>
          </w:r>
          <w:r>
            <w:rPr>
              <w:noProof/>
            </w:rPr>
            <w:t>72</w:t>
          </w:r>
          <w:r>
            <w:rPr>
              <w:noProof/>
            </w:rPr>
            <w:fldChar w:fldCharType="end"/>
          </w:r>
        </w:p>
        <w:p w14:paraId="64A93286" w14:textId="77777777" w:rsidR="00423DE3" w:rsidRDefault="00423DE3">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_Toc386348222 \h </w:instrText>
          </w:r>
          <w:r>
            <w:rPr>
              <w:noProof/>
            </w:rPr>
          </w:r>
          <w:r>
            <w:rPr>
              <w:noProof/>
            </w:rPr>
            <w:fldChar w:fldCharType="separate"/>
          </w:r>
          <w:r>
            <w:rPr>
              <w:noProof/>
            </w:rPr>
            <w:t>73</w:t>
          </w:r>
          <w:r>
            <w:rPr>
              <w:noProof/>
            </w:rPr>
            <w:fldChar w:fldCharType="end"/>
          </w:r>
        </w:p>
        <w:p w14:paraId="4A043691" w14:textId="77777777" w:rsidR="00423DE3" w:rsidRDefault="00423DE3">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_Toc386348223 \h </w:instrText>
          </w:r>
          <w:r>
            <w:rPr>
              <w:noProof/>
            </w:rPr>
          </w:r>
          <w:r>
            <w:rPr>
              <w:noProof/>
            </w:rPr>
            <w:fldChar w:fldCharType="separate"/>
          </w:r>
          <w:r>
            <w:rPr>
              <w:noProof/>
            </w:rPr>
            <w:t>74</w:t>
          </w:r>
          <w:r>
            <w:rPr>
              <w:noProof/>
            </w:rPr>
            <w:fldChar w:fldCharType="end"/>
          </w:r>
        </w:p>
        <w:p w14:paraId="1EAE2422" w14:textId="77777777" w:rsidR="00423DE3" w:rsidRDefault="00423DE3">
          <w:pPr>
            <w:pStyle w:val="TOC1"/>
            <w:tabs>
              <w:tab w:val="left" w:pos="466"/>
              <w:tab w:val="right" w:pos="8268"/>
            </w:tabs>
            <w:rPr>
              <w:rFonts w:eastAsiaTheme="minorEastAsia"/>
              <w:b w:val="0"/>
              <w:noProof/>
              <w:sz w:val="24"/>
              <w:szCs w:val="24"/>
              <w:lang w:eastAsia="ja-JP"/>
            </w:rPr>
          </w:pPr>
          <w:r w:rsidRPr="00E56D4D">
            <w:rPr>
              <w:rFonts w:ascii="Palatino Linotype" w:hAnsi="Palatino Linotype"/>
              <w:noProof/>
            </w:rPr>
            <w:t>A.</w:t>
          </w:r>
          <w:r>
            <w:rPr>
              <w:rFonts w:eastAsiaTheme="minorEastAsia"/>
              <w:b w:val="0"/>
              <w:noProof/>
              <w:sz w:val="24"/>
              <w:szCs w:val="24"/>
              <w:lang w:eastAsia="ja-JP"/>
            </w:rPr>
            <w:tab/>
          </w:r>
          <w:r w:rsidRPr="00E56D4D">
            <w:rPr>
              <w:rFonts w:ascii="Palatino Linotype" w:hAnsi="Palatino Linotype"/>
              <w:noProof/>
            </w:rPr>
            <w:t>Appendix</w:t>
          </w:r>
          <w:r>
            <w:rPr>
              <w:noProof/>
            </w:rPr>
            <w:tab/>
          </w:r>
          <w:r>
            <w:rPr>
              <w:noProof/>
            </w:rPr>
            <w:fldChar w:fldCharType="begin"/>
          </w:r>
          <w:r>
            <w:rPr>
              <w:noProof/>
            </w:rPr>
            <w:instrText xml:space="preserve"> PAGEREF _Toc386348224 \h </w:instrText>
          </w:r>
          <w:r>
            <w:rPr>
              <w:noProof/>
            </w:rPr>
          </w:r>
          <w:r>
            <w:rPr>
              <w:noProof/>
            </w:rPr>
            <w:fldChar w:fldCharType="separate"/>
          </w:r>
          <w:r>
            <w:rPr>
              <w:noProof/>
            </w:rPr>
            <w:t>89</w:t>
          </w:r>
          <w:r>
            <w:rPr>
              <w:noProof/>
            </w:rPr>
            <w:fldChar w:fldCharType="end"/>
          </w:r>
        </w:p>
        <w:p w14:paraId="19ACDC75" w14:textId="77777777" w:rsidR="00423DE3" w:rsidRDefault="00423DE3">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_Toc386348225 \h </w:instrText>
          </w:r>
          <w:r>
            <w:rPr>
              <w:noProof/>
            </w:rPr>
          </w:r>
          <w:r>
            <w:rPr>
              <w:noProof/>
            </w:rPr>
            <w:fldChar w:fldCharType="separate"/>
          </w:r>
          <w:r>
            <w:rPr>
              <w:noProof/>
            </w:rPr>
            <w:t>89</w:t>
          </w:r>
          <w:r>
            <w:rPr>
              <w:noProof/>
            </w:rPr>
            <w:fldChar w:fldCharType="end"/>
          </w:r>
        </w:p>
        <w:p w14:paraId="17923F83" w14:textId="77777777" w:rsidR="00423DE3" w:rsidRDefault="00423DE3">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_Toc386348226 \h </w:instrText>
          </w:r>
          <w:r>
            <w:rPr>
              <w:noProof/>
            </w:rPr>
          </w:r>
          <w:r>
            <w:rPr>
              <w:noProof/>
            </w:rPr>
            <w:fldChar w:fldCharType="separate"/>
          </w:r>
          <w:r>
            <w:rPr>
              <w:noProof/>
            </w:rPr>
            <w:t>118</w:t>
          </w:r>
          <w:r>
            <w:rPr>
              <w:noProof/>
            </w:rPr>
            <w:fldChar w:fldCharType="end"/>
          </w:r>
        </w:p>
        <w:p w14:paraId="609B313F" w14:textId="77777777" w:rsidR="00423DE3" w:rsidRDefault="00423DE3">
          <w:pPr>
            <w:pStyle w:val="TOC1"/>
            <w:tabs>
              <w:tab w:val="right" w:pos="8268"/>
            </w:tabs>
            <w:rPr>
              <w:rFonts w:eastAsiaTheme="minorEastAsia"/>
              <w:b w:val="0"/>
              <w:noProof/>
              <w:sz w:val="24"/>
              <w:szCs w:val="24"/>
              <w:lang w:eastAsia="ja-JP"/>
            </w:rPr>
          </w:pPr>
          <w:r>
            <w:rPr>
              <w:noProof/>
            </w:rPr>
            <w:lastRenderedPageBreak/>
            <w:t>Acknowledgements</w:t>
          </w:r>
          <w:r>
            <w:rPr>
              <w:noProof/>
            </w:rPr>
            <w:tab/>
          </w:r>
          <w:r>
            <w:rPr>
              <w:noProof/>
            </w:rPr>
            <w:fldChar w:fldCharType="begin"/>
          </w:r>
          <w:r>
            <w:rPr>
              <w:noProof/>
            </w:rPr>
            <w:instrText xml:space="preserve"> PAGEREF _Toc386348227 \h </w:instrText>
          </w:r>
          <w:r>
            <w:rPr>
              <w:noProof/>
            </w:rPr>
          </w:r>
          <w:r>
            <w:rPr>
              <w:noProof/>
            </w:rPr>
            <w:fldChar w:fldCharType="separate"/>
          </w:r>
          <w:r>
            <w:rPr>
              <w:noProof/>
            </w:rPr>
            <w:t>126</w:t>
          </w:r>
          <w:r>
            <w:rPr>
              <w:noProof/>
            </w:rPr>
            <w:fldChar w:fldCharType="end"/>
          </w:r>
        </w:p>
        <w:p w14:paraId="3CBD219E" w14:textId="77777777" w:rsidR="00423DE3" w:rsidRDefault="00423DE3">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_Toc386348228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348154"/>
      <w:r w:rsidRPr="00FC6093">
        <w:lastRenderedPageBreak/>
        <w:t>List of Figures</w:t>
      </w:r>
      <w:bookmarkEnd w:id="2"/>
      <w:bookmarkEnd w:id="3"/>
    </w:p>
    <w:p w14:paraId="055F883F" w14:textId="77777777" w:rsidR="00BD532F" w:rsidRPr="00BD532F" w:rsidRDefault="00BD532F" w:rsidP="00BD532F"/>
    <w:p w14:paraId="77C7A5D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23DE3">
        <w:rPr>
          <w:noProof/>
        </w:rPr>
        <w:t>Figure 1</w:t>
      </w:r>
      <w:r w:rsidR="00423DE3">
        <w:rPr>
          <w:noProof/>
        </w:rPr>
        <w:noBreakHyphen/>
        <w:t>1: A schematic tree of life shows the relative positions of some kingdoms according to the evolutionary time.</w:t>
      </w:r>
      <w:r w:rsidR="00423DE3">
        <w:rPr>
          <w:noProof/>
        </w:rPr>
        <w:tab/>
      </w:r>
      <w:r w:rsidR="00423DE3">
        <w:rPr>
          <w:noProof/>
        </w:rPr>
        <w:fldChar w:fldCharType="begin"/>
      </w:r>
      <w:r w:rsidR="00423DE3">
        <w:rPr>
          <w:noProof/>
        </w:rPr>
        <w:instrText xml:space="preserve"> PAGEREF _Toc386348229 \h </w:instrText>
      </w:r>
      <w:r w:rsidR="00423DE3">
        <w:rPr>
          <w:noProof/>
        </w:rPr>
      </w:r>
      <w:r w:rsidR="00423DE3">
        <w:rPr>
          <w:noProof/>
        </w:rPr>
        <w:fldChar w:fldCharType="separate"/>
      </w:r>
      <w:r w:rsidR="00423DE3">
        <w:rPr>
          <w:noProof/>
        </w:rPr>
        <w:t>4</w:t>
      </w:r>
      <w:r w:rsidR="00423DE3">
        <w:rPr>
          <w:noProof/>
        </w:rPr>
        <w:fldChar w:fldCharType="end"/>
      </w:r>
    </w:p>
    <w:p w14:paraId="41316A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E7A6E">
        <w:rPr>
          <w:noProof/>
          <w:vertAlign w:val="subscript"/>
        </w:rPr>
        <w:t>1</w:t>
      </w:r>
      <w:r>
        <w:rPr>
          <w:noProof/>
        </w:rPr>
        <w:t xml:space="preserve"> is the last common ancestor of A, B and C. Similarly, I</w:t>
      </w:r>
      <w:r w:rsidRPr="000E7A6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_Toc386348230 \h </w:instrText>
      </w:r>
      <w:r>
        <w:rPr>
          <w:noProof/>
        </w:rPr>
      </w:r>
      <w:r>
        <w:rPr>
          <w:noProof/>
        </w:rPr>
        <w:fldChar w:fldCharType="separate"/>
      </w:r>
      <w:r>
        <w:rPr>
          <w:noProof/>
        </w:rPr>
        <w:t>12</w:t>
      </w:r>
      <w:r>
        <w:rPr>
          <w:noProof/>
        </w:rPr>
        <w:fldChar w:fldCharType="end"/>
      </w:r>
    </w:p>
    <w:p w14:paraId="1FCE36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_Toc386348231 \h </w:instrText>
      </w:r>
      <w:r>
        <w:rPr>
          <w:noProof/>
        </w:rPr>
      </w:r>
      <w:r>
        <w:rPr>
          <w:noProof/>
        </w:rPr>
        <w:fldChar w:fldCharType="separate"/>
      </w:r>
      <w:r>
        <w:rPr>
          <w:noProof/>
        </w:rPr>
        <w:t>19</w:t>
      </w:r>
      <w:r>
        <w:rPr>
          <w:noProof/>
        </w:rPr>
        <w:fldChar w:fldCharType="end"/>
      </w:r>
    </w:p>
    <w:p w14:paraId="4517C76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_Toc386348232 \h </w:instrText>
      </w:r>
      <w:r>
        <w:rPr>
          <w:noProof/>
        </w:rPr>
      </w:r>
      <w:r>
        <w:rPr>
          <w:noProof/>
        </w:rPr>
        <w:fldChar w:fldCharType="separate"/>
      </w:r>
      <w:r>
        <w:rPr>
          <w:noProof/>
        </w:rPr>
        <w:t>20</w:t>
      </w:r>
      <w:r>
        <w:rPr>
          <w:noProof/>
        </w:rPr>
        <w:fldChar w:fldCharType="end"/>
      </w:r>
    </w:p>
    <w:p w14:paraId="3C48CDB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_Toc386348233 \h </w:instrText>
      </w:r>
      <w:r>
        <w:rPr>
          <w:noProof/>
        </w:rPr>
      </w:r>
      <w:r>
        <w:rPr>
          <w:noProof/>
        </w:rPr>
        <w:fldChar w:fldCharType="separate"/>
      </w:r>
      <w:r>
        <w:rPr>
          <w:noProof/>
        </w:rPr>
        <w:t>22</w:t>
      </w:r>
      <w:r>
        <w:rPr>
          <w:noProof/>
        </w:rPr>
        <w:fldChar w:fldCharType="end"/>
      </w:r>
    </w:p>
    <w:p w14:paraId="500810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_Toc386348234 \h </w:instrText>
      </w:r>
      <w:r>
        <w:rPr>
          <w:noProof/>
        </w:rPr>
      </w:r>
      <w:r>
        <w:rPr>
          <w:noProof/>
        </w:rPr>
        <w:fldChar w:fldCharType="separate"/>
      </w:r>
      <w:r>
        <w:rPr>
          <w:noProof/>
        </w:rPr>
        <w:t>23</w:t>
      </w:r>
      <w:r>
        <w:rPr>
          <w:noProof/>
        </w:rPr>
        <w:fldChar w:fldCharType="end"/>
      </w:r>
    </w:p>
    <w:p w14:paraId="60688C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_Toc386348235 \h </w:instrText>
      </w:r>
      <w:r>
        <w:rPr>
          <w:noProof/>
        </w:rPr>
      </w:r>
      <w:r>
        <w:rPr>
          <w:noProof/>
        </w:rPr>
        <w:fldChar w:fldCharType="separate"/>
      </w:r>
      <w:r>
        <w:rPr>
          <w:noProof/>
        </w:rPr>
        <w:t>24</w:t>
      </w:r>
      <w:r>
        <w:rPr>
          <w:noProof/>
        </w:rPr>
        <w:fldChar w:fldCharType="end"/>
      </w:r>
    </w:p>
    <w:p w14:paraId="25E0778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0E7A6E">
        <w:rPr>
          <w:i/>
          <w:noProof/>
        </w:rPr>
        <w:t>M.brevicollis</w:t>
      </w:r>
      <w:r>
        <w:rPr>
          <w:noProof/>
        </w:rPr>
        <w:t xml:space="preserve">, </w:t>
      </w:r>
      <w:r w:rsidRPr="000E7A6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_Toc386348236 \h </w:instrText>
      </w:r>
      <w:r>
        <w:rPr>
          <w:noProof/>
        </w:rPr>
      </w:r>
      <w:r>
        <w:rPr>
          <w:noProof/>
        </w:rPr>
        <w:fldChar w:fldCharType="separate"/>
      </w:r>
      <w:r>
        <w:rPr>
          <w:noProof/>
        </w:rPr>
        <w:t>25</w:t>
      </w:r>
      <w:r>
        <w:rPr>
          <w:noProof/>
        </w:rPr>
        <w:fldChar w:fldCharType="end"/>
      </w:r>
    </w:p>
    <w:p w14:paraId="2F577EB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_Toc386348237 \h </w:instrText>
      </w:r>
      <w:r>
        <w:rPr>
          <w:noProof/>
        </w:rPr>
      </w:r>
      <w:r>
        <w:rPr>
          <w:noProof/>
        </w:rPr>
        <w:fldChar w:fldCharType="separate"/>
      </w:r>
      <w:r>
        <w:rPr>
          <w:noProof/>
        </w:rPr>
        <w:t>26</w:t>
      </w:r>
      <w:r>
        <w:rPr>
          <w:noProof/>
        </w:rPr>
        <w:fldChar w:fldCharType="end"/>
      </w:r>
    </w:p>
    <w:p w14:paraId="4AA6180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_Toc386348238 \h </w:instrText>
      </w:r>
      <w:r>
        <w:rPr>
          <w:noProof/>
        </w:rPr>
      </w:r>
      <w:r>
        <w:rPr>
          <w:noProof/>
        </w:rPr>
        <w:fldChar w:fldCharType="separate"/>
      </w:r>
      <w:r>
        <w:rPr>
          <w:noProof/>
        </w:rPr>
        <w:t>27</w:t>
      </w:r>
      <w:r>
        <w:rPr>
          <w:noProof/>
        </w:rPr>
        <w:fldChar w:fldCharType="end"/>
      </w:r>
    </w:p>
    <w:p w14:paraId="60F509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_Toc386348239 \h </w:instrText>
      </w:r>
      <w:r>
        <w:rPr>
          <w:noProof/>
        </w:rPr>
      </w:r>
      <w:r>
        <w:rPr>
          <w:noProof/>
        </w:rPr>
        <w:fldChar w:fldCharType="separate"/>
      </w:r>
      <w:r>
        <w:rPr>
          <w:noProof/>
        </w:rPr>
        <w:t>28</w:t>
      </w:r>
      <w:r>
        <w:rPr>
          <w:noProof/>
        </w:rPr>
        <w:fldChar w:fldCharType="end"/>
      </w:r>
    </w:p>
    <w:p w14:paraId="3375AE9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_Toc386348240 \h </w:instrText>
      </w:r>
      <w:r>
        <w:rPr>
          <w:noProof/>
        </w:rPr>
      </w:r>
      <w:r>
        <w:rPr>
          <w:noProof/>
        </w:rPr>
        <w:fldChar w:fldCharType="separate"/>
      </w:r>
      <w:r>
        <w:rPr>
          <w:noProof/>
        </w:rPr>
        <w:t>29</w:t>
      </w:r>
      <w:r>
        <w:rPr>
          <w:noProof/>
        </w:rPr>
        <w:fldChar w:fldCharType="end"/>
      </w:r>
    </w:p>
    <w:p w14:paraId="44B7ED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_Toc386348241 \h </w:instrText>
      </w:r>
      <w:r>
        <w:rPr>
          <w:noProof/>
        </w:rPr>
      </w:r>
      <w:r>
        <w:rPr>
          <w:noProof/>
        </w:rPr>
        <w:fldChar w:fldCharType="separate"/>
      </w:r>
      <w:r>
        <w:rPr>
          <w:noProof/>
        </w:rPr>
        <w:t>30</w:t>
      </w:r>
      <w:r>
        <w:rPr>
          <w:noProof/>
        </w:rPr>
        <w:fldChar w:fldCharType="end"/>
      </w:r>
    </w:p>
    <w:p w14:paraId="5F26451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_Toc386348242 \h </w:instrText>
      </w:r>
      <w:r>
        <w:rPr>
          <w:noProof/>
        </w:rPr>
      </w:r>
      <w:r>
        <w:rPr>
          <w:noProof/>
        </w:rPr>
        <w:fldChar w:fldCharType="separate"/>
      </w:r>
      <w:r>
        <w:rPr>
          <w:noProof/>
        </w:rPr>
        <w:t>35</w:t>
      </w:r>
      <w:r>
        <w:rPr>
          <w:noProof/>
        </w:rPr>
        <w:fldChar w:fldCharType="end"/>
      </w:r>
    </w:p>
    <w:p w14:paraId="5A3465A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_Toc386348243 \h </w:instrText>
      </w:r>
      <w:r>
        <w:rPr>
          <w:noProof/>
        </w:rPr>
      </w:r>
      <w:r>
        <w:rPr>
          <w:noProof/>
        </w:rPr>
        <w:fldChar w:fldCharType="separate"/>
      </w:r>
      <w:r>
        <w:rPr>
          <w:noProof/>
        </w:rPr>
        <w:t>37</w:t>
      </w:r>
      <w:r>
        <w:rPr>
          <w:noProof/>
        </w:rPr>
        <w:fldChar w:fldCharType="end"/>
      </w:r>
    </w:p>
    <w:p w14:paraId="272BC42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_Toc386348244 \h </w:instrText>
      </w:r>
      <w:r>
        <w:rPr>
          <w:noProof/>
        </w:rPr>
      </w:r>
      <w:r>
        <w:rPr>
          <w:noProof/>
        </w:rPr>
        <w:fldChar w:fldCharType="separate"/>
      </w:r>
      <w:r>
        <w:rPr>
          <w:noProof/>
        </w:rPr>
        <w:t>37</w:t>
      </w:r>
      <w:r>
        <w:rPr>
          <w:noProof/>
        </w:rPr>
        <w:fldChar w:fldCharType="end"/>
      </w:r>
    </w:p>
    <w:p w14:paraId="550FFC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_Toc386348245 \h </w:instrText>
      </w:r>
      <w:r>
        <w:rPr>
          <w:noProof/>
        </w:rPr>
      </w:r>
      <w:r>
        <w:rPr>
          <w:noProof/>
        </w:rPr>
        <w:fldChar w:fldCharType="separate"/>
      </w:r>
      <w:r>
        <w:rPr>
          <w:noProof/>
        </w:rPr>
        <w:t>39</w:t>
      </w:r>
      <w:r>
        <w:rPr>
          <w:noProof/>
        </w:rPr>
        <w:fldChar w:fldCharType="end"/>
      </w:r>
    </w:p>
    <w:p w14:paraId="6151FFA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_Toc386348246 \h </w:instrText>
      </w:r>
      <w:r>
        <w:rPr>
          <w:noProof/>
        </w:rPr>
      </w:r>
      <w:r>
        <w:rPr>
          <w:noProof/>
        </w:rPr>
        <w:fldChar w:fldCharType="separate"/>
      </w:r>
      <w:r>
        <w:rPr>
          <w:noProof/>
        </w:rPr>
        <w:t>40</w:t>
      </w:r>
      <w:r>
        <w:rPr>
          <w:noProof/>
        </w:rPr>
        <w:fldChar w:fldCharType="end"/>
      </w:r>
    </w:p>
    <w:p w14:paraId="21C8E7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_Toc386348247 \h </w:instrText>
      </w:r>
      <w:r>
        <w:rPr>
          <w:noProof/>
        </w:rPr>
      </w:r>
      <w:r>
        <w:rPr>
          <w:noProof/>
        </w:rPr>
        <w:fldChar w:fldCharType="separate"/>
      </w:r>
      <w:r>
        <w:rPr>
          <w:noProof/>
        </w:rPr>
        <w:t>40</w:t>
      </w:r>
      <w:r>
        <w:rPr>
          <w:noProof/>
        </w:rPr>
        <w:fldChar w:fldCharType="end"/>
      </w:r>
    </w:p>
    <w:p w14:paraId="3360716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_Toc386348248 \h </w:instrText>
      </w:r>
      <w:r>
        <w:rPr>
          <w:noProof/>
        </w:rPr>
      </w:r>
      <w:r>
        <w:rPr>
          <w:noProof/>
        </w:rPr>
        <w:fldChar w:fldCharType="separate"/>
      </w:r>
      <w:r>
        <w:rPr>
          <w:noProof/>
        </w:rPr>
        <w:t>41</w:t>
      </w:r>
      <w:r>
        <w:rPr>
          <w:noProof/>
        </w:rPr>
        <w:fldChar w:fldCharType="end"/>
      </w:r>
    </w:p>
    <w:p w14:paraId="15EBC3C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_Toc386348249 \h </w:instrText>
      </w:r>
      <w:r>
        <w:rPr>
          <w:noProof/>
        </w:rPr>
      </w:r>
      <w:r>
        <w:rPr>
          <w:noProof/>
        </w:rPr>
        <w:fldChar w:fldCharType="separate"/>
      </w:r>
      <w:r>
        <w:rPr>
          <w:noProof/>
        </w:rPr>
        <w:t>42</w:t>
      </w:r>
      <w:r>
        <w:rPr>
          <w:noProof/>
        </w:rPr>
        <w:fldChar w:fldCharType="end"/>
      </w:r>
    </w:p>
    <w:p w14:paraId="10C3769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_Toc386348250 \h </w:instrText>
      </w:r>
      <w:r>
        <w:rPr>
          <w:noProof/>
        </w:rPr>
      </w:r>
      <w:r>
        <w:rPr>
          <w:noProof/>
        </w:rPr>
        <w:fldChar w:fldCharType="separate"/>
      </w:r>
      <w:r>
        <w:rPr>
          <w:noProof/>
        </w:rPr>
        <w:t>43</w:t>
      </w:r>
      <w:r>
        <w:rPr>
          <w:noProof/>
        </w:rPr>
        <w:fldChar w:fldCharType="end"/>
      </w:r>
    </w:p>
    <w:p w14:paraId="35A8BCD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_Toc386348251 \h </w:instrText>
      </w:r>
      <w:r>
        <w:rPr>
          <w:noProof/>
        </w:rPr>
      </w:r>
      <w:r>
        <w:rPr>
          <w:noProof/>
        </w:rPr>
        <w:fldChar w:fldCharType="separate"/>
      </w:r>
      <w:r>
        <w:rPr>
          <w:noProof/>
        </w:rPr>
        <w:t>45</w:t>
      </w:r>
      <w:r>
        <w:rPr>
          <w:noProof/>
        </w:rPr>
        <w:fldChar w:fldCharType="end"/>
      </w:r>
    </w:p>
    <w:p w14:paraId="2561835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0E7A6E">
        <w:rPr>
          <w:noProof/>
          <w:vertAlign w:val="subscript"/>
        </w:rPr>
        <w:t>FAS_KO</w:t>
      </w:r>
      <w:r>
        <w:rPr>
          <w:noProof/>
        </w:rPr>
        <w:t xml:space="preserve"> for 12,748 KO groups</w:t>
      </w:r>
      <w:r>
        <w:rPr>
          <w:noProof/>
        </w:rPr>
        <w:tab/>
      </w:r>
      <w:r>
        <w:rPr>
          <w:noProof/>
        </w:rPr>
        <w:fldChar w:fldCharType="begin"/>
      </w:r>
      <w:r>
        <w:rPr>
          <w:noProof/>
        </w:rPr>
        <w:instrText xml:space="preserve"> PAGEREF _Toc386348252 \h </w:instrText>
      </w:r>
      <w:r>
        <w:rPr>
          <w:noProof/>
        </w:rPr>
      </w:r>
      <w:r>
        <w:rPr>
          <w:noProof/>
        </w:rPr>
        <w:fldChar w:fldCharType="separate"/>
      </w:r>
      <w:r>
        <w:rPr>
          <w:noProof/>
        </w:rPr>
        <w:t>47</w:t>
      </w:r>
      <w:r>
        <w:rPr>
          <w:noProof/>
        </w:rPr>
        <w:fldChar w:fldCharType="end"/>
      </w:r>
    </w:p>
    <w:p w14:paraId="28F83E0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_Toc386348253 \h </w:instrText>
      </w:r>
      <w:r>
        <w:rPr>
          <w:noProof/>
        </w:rPr>
      </w:r>
      <w:r>
        <w:rPr>
          <w:noProof/>
        </w:rPr>
        <w:fldChar w:fldCharType="separate"/>
      </w:r>
      <w:r>
        <w:rPr>
          <w:noProof/>
        </w:rPr>
        <w:t>48</w:t>
      </w:r>
      <w:r>
        <w:rPr>
          <w:noProof/>
        </w:rPr>
        <w:fldChar w:fldCharType="end"/>
      </w:r>
    </w:p>
    <w:p w14:paraId="5671615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_Toc386348254 \h </w:instrText>
      </w:r>
      <w:r>
        <w:rPr>
          <w:noProof/>
        </w:rPr>
      </w:r>
      <w:r>
        <w:rPr>
          <w:noProof/>
        </w:rPr>
        <w:fldChar w:fldCharType="separate"/>
      </w:r>
      <w:r>
        <w:rPr>
          <w:noProof/>
        </w:rPr>
        <w:t>49</w:t>
      </w:r>
      <w:r>
        <w:rPr>
          <w:noProof/>
        </w:rPr>
        <w:fldChar w:fldCharType="end"/>
      </w:r>
    </w:p>
    <w:p w14:paraId="56AF768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_Toc386348255 \h </w:instrText>
      </w:r>
      <w:r>
        <w:rPr>
          <w:noProof/>
        </w:rPr>
      </w:r>
      <w:r>
        <w:rPr>
          <w:noProof/>
        </w:rPr>
        <w:fldChar w:fldCharType="separate"/>
      </w:r>
      <w:r>
        <w:rPr>
          <w:noProof/>
        </w:rPr>
        <w:t>50</w:t>
      </w:r>
      <w:r>
        <w:rPr>
          <w:noProof/>
        </w:rPr>
        <w:fldChar w:fldCharType="end"/>
      </w:r>
    </w:p>
    <w:p w14:paraId="24622C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_Toc386348256 \h </w:instrText>
      </w:r>
      <w:r>
        <w:rPr>
          <w:noProof/>
        </w:rPr>
      </w:r>
      <w:r>
        <w:rPr>
          <w:noProof/>
        </w:rPr>
        <w:fldChar w:fldCharType="separate"/>
      </w:r>
      <w:r>
        <w:rPr>
          <w:noProof/>
        </w:rPr>
        <w:t>51</w:t>
      </w:r>
      <w:r>
        <w:rPr>
          <w:noProof/>
        </w:rPr>
        <w:fldChar w:fldCharType="end"/>
      </w:r>
    </w:p>
    <w:p w14:paraId="654E105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_Toc386348257 \h </w:instrText>
      </w:r>
      <w:r>
        <w:rPr>
          <w:noProof/>
        </w:rPr>
      </w:r>
      <w:r>
        <w:rPr>
          <w:noProof/>
        </w:rPr>
        <w:fldChar w:fldCharType="separate"/>
      </w:r>
      <w:r>
        <w:rPr>
          <w:noProof/>
        </w:rPr>
        <w:t>52</w:t>
      </w:r>
      <w:r>
        <w:rPr>
          <w:noProof/>
        </w:rPr>
        <w:fldChar w:fldCharType="end"/>
      </w:r>
    </w:p>
    <w:p w14:paraId="7ED661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_Toc386348258 \h </w:instrText>
      </w:r>
      <w:r>
        <w:rPr>
          <w:noProof/>
        </w:rPr>
      </w:r>
      <w:r>
        <w:rPr>
          <w:noProof/>
        </w:rPr>
        <w:fldChar w:fldCharType="separate"/>
      </w:r>
      <w:r>
        <w:rPr>
          <w:noProof/>
        </w:rPr>
        <w:t>53</w:t>
      </w:r>
      <w:r>
        <w:rPr>
          <w:noProof/>
        </w:rPr>
        <w:fldChar w:fldCharType="end"/>
      </w:r>
    </w:p>
    <w:p w14:paraId="0178A0E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_Toc386348259 \h </w:instrText>
      </w:r>
      <w:r>
        <w:rPr>
          <w:noProof/>
        </w:rPr>
      </w:r>
      <w:r>
        <w:rPr>
          <w:noProof/>
        </w:rPr>
        <w:fldChar w:fldCharType="separate"/>
      </w:r>
      <w:r>
        <w:rPr>
          <w:noProof/>
        </w:rPr>
        <w:t>53</w:t>
      </w:r>
      <w:r>
        <w:rPr>
          <w:noProof/>
        </w:rPr>
        <w:fldChar w:fldCharType="end"/>
      </w:r>
    </w:p>
    <w:p w14:paraId="0BC0F6D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_Toc386348260 \h </w:instrText>
      </w:r>
      <w:r>
        <w:rPr>
          <w:noProof/>
        </w:rPr>
      </w:r>
      <w:r>
        <w:rPr>
          <w:noProof/>
        </w:rPr>
        <w:fldChar w:fldCharType="separate"/>
      </w:r>
      <w:r>
        <w:rPr>
          <w:noProof/>
        </w:rPr>
        <w:t>54</w:t>
      </w:r>
      <w:r>
        <w:rPr>
          <w:noProof/>
        </w:rPr>
        <w:fldChar w:fldCharType="end"/>
      </w:r>
    </w:p>
    <w:p w14:paraId="04C954F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_Toc386348261 \h </w:instrText>
      </w:r>
      <w:r>
        <w:rPr>
          <w:noProof/>
        </w:rPr>
      </w:r>
      <w:r>
        <w:rPr>
          <w:noProof/>
        </w:rPr>
        <w:fldChar w:fldCharType="separate"/>
      </w:r>
      <w:r>
        <w:rPr>
          <w:noProof/>
        </w:rPr>
        <w:t>55</w:t>
      </w:r>
      <w:r>
        <w:rPr>
          <w:noProof/>
        </w:rPr>
        <w:fldChar w:fldCharType="end"/>
      </w:r>
    </w:p>
    <w:p w14:paraId="3ACC7C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_Toc386348262 \h </w:instrText>
      </w:r>
      <w:r>
        <w:rPr>
          <w:noProof/>
        </w:rPr>
      </w:r>
      <w:r>
        <w:rPr>
          <w:noProof/>
        </w:rPr>
        <w:fldChar w:fldCharType="separate"/>
      </w:r>
      <w:r>
        <w:rPr>
          <w:noProof/>
        </w:rPr>
        <w:t>55</w:t>
      </w:r>
      <w:r>
        <w:rPr>
          <w:noProof/>
        </w:rPr>
        <w:fldChar w:fldCharType="end"/>
      </w:r>
    </w:p>
    <w:p w14:paraId="51D30AF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_Toc386348263 \h </w:instrText>
      </w:r>
      <w:r>
        <w:rPr>
          <w:noProof/>
        </w:rPr>
      </w:r>
      <w:r>
        <w:rPr>
          <w:noProof/>
        </w:rPr>
        <w:fldChar w:fldCharType="separate"/>
      </w:r>
      <w:r>
        <w:rPr>
          <w:noProof/>
        </w:rPr>
        <w:t>56</w:t>
      </w:r>
      <w:r>
        <w:rPr>
          <w:noProof/>
        </w:rPr>
        <w:fldChar w:fldCharType="end"/>
      </w:r>
    </w:p>
    <w:p w14:paraId="2859ABA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_Toc386348264 \h </w:instrText>
      </w:r>
      <w:r>
        <w:rPr>
          <w:noProof/>
        </w:rPr>
      </w:r>
      <w:r>
        <w:rPr>
          <w:noProof/>
        </w:rPr>
        <w:fldChar w:fldCharType="separate"/>
      </w:r>
      <w:r>
        <w:rPr>
          <w:noProof/>
        </w:rPr>
        <w:t>60</w:t>
      </w:r>
      <w:r>
        <w:rPr>
          <w:noProof/>
        </w:rPr>
        <w:fldChar w:fldCharType="end"/>
      </w:r>
    </w:p>
    <w:p w14:paraId="131B2F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_Toc386348265 \h </w:instrText>
      </w:r>
      <w:r>
        <w:rPr>
          <w:noProof/>
        </w:rPr>
      </w:r>
      <w:r>
        <w:rPr>
          <w:noProof/>
        </w:rPr>
        <w:fldChar w:fldCharType="separate"/>
      </w:r>
      <w:r>
        <w:rPr>
          <w:noProof/>
        </w:rPr>
        <w:t>61</w:t>
      </w:r>
      <w:r>
        <w:rPr>
          <w:noProof/>
        </w:rPr>
        <w:fldChar w:fldCharType="end"/>
      </w:r>
    </w:p>
    <w:p w14:paraId="15041C9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w:t>
      </w:r>
      <w:r>
        <w:rPr>
          <w:noProof/>
        </w:rPr>
        <w:tab/>
      </w:r>
      <w:r>
        <w:rPr>
          <w:noProof/>
        </w:rPr>
        <w:fldChar w:fldCharType="begin"/>
      </w:r>
      <w:r>
        <w:rPr>
          <w:noProof/>
        </w:rPr>
        <w:instrText xml:space="preserve"> PAGEREF _Toc386348266 \h </w:instrText>
      </w:r>
      <w:r>
        <w:rPr>
          <w:noProof/>
        </w:rPr>
      </w:r>
      <w:r>
        <w:rPr>
          <w:noProof/>
        </w:rPr>
        <w:fldChar w:fldCharType="separate"/>
      </w:r>
      <w:r>
        <w:rPr>
          <w:noProof/>
        </w:rPr>
        <w:t>61</w:t>
      </w:r>
      <w:r>
        <w:rPr>
          <w:noProof/>
        </w:rPr>
        <w:fldChar w:fldCharType="end"/>
      </w:r>
    </w:p>
    <w:p w14:paraId="59CA858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w:t>
      </w:r>
      <w:r>
        <w:rPr>
          <w:noProof/>
        </w:rPr>
        <w:t xml:space="preserve"> and </w:t>
      </w:r>
      <w:r w:rsidRPr="000E7A6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_Toc386348267 \h </w:instrText>
      </w:r>
      <w:r>
        <w:rPr>
          <w:noProof/>
        </w:rPr>
      </w:r>
      <w:r>
        <w:rPr>
          <w:noProof/>
        </w:rPr>
        <w:fldChar w:fldCharType="separate"/>
      </w:r>
      <w:r>
        <w:rPr>
          <w:noProof/>
        </w:rPr>
        <w:t>62</w:t>
      </w:r>
      <w:r>
        <w:rPr>
          <w:noProof/>
        </w:rPr>
        <w:fldChar w:fldCharType="end"/>
      </w:r>
    </w:p>
    <w:p w14:paraId="49718B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_Toc386348268 \h </w:instrText>
      </w:r>
      <w:r>
        <w:rPr>
          <w:noProof/>
        </w:rPr>
      </w:r>
      <w:r>
        <w:rPr>
          <w:noProof/>
        </w:rPr>
        <w:fldChar w:fldCharType="separate"/>
      </w:r>
      <w:r>
        <w:rPr>
          <w:noProof/>
        </w:rPr>
        <w:t>63</w:t>
      </w:r>
      <w:r>
        <w:rPr>
          <w:noProof/>
        </w:rPr>
        <w:fldChar w:fldCharType="end"/>
      </w:r>
    </w:p>
    <w:p w14:paraId="2409FF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_Toc386348269 \h </w:instrText>
      </w:r>
      <w:r>
        <w:rPr>
          <w:noProof/>
        </w:rPr>
      </w:r>
      <w:r>
        <w:rPr>
          <w:noProof/>
        </w:rPr>
        <w:fldChar w:fldCharType="separate"/>
      </w:r>
      <w:r>
        <w:rPr>
          <w:noProof/>
        </w:rPr>
        <w:t>65</w:t>
      </w:r>
      <w:r>
        <w:rPr>
          <w:noProof/>
        </w:rPr>
        <w:fldChar w:fldCharType="end"/>
      </w:r>
    </w:p>
    <w:p w14:paraId="2E9A481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E7A6E">
        <w:rPr>
          <w:i/>
          <w:noProof/>
        </w:rPr>
        <w:t>E.hellem</w:t>
      </w:r>
      <w:r>
        <w:rPr>
          <w:noProof/>
        </w:rPr>
        <w:t xml:space="preserve"> and </w:t>
      </w:r>
      <w:r w:rsidRPr="000E7A6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_Toc386348270 \h </w:instrText>
      </w:r>
      <w:r>
        <w:rPr>
          <w:noProof/>
        </w:rPr>
      </w:r>
      <w:r>
        <w:rPr>
          <w:noProof/>
        </w:rPr>
        <w:fldChar w:fldCharType="separate"/>
      </w:r>
      <w:r>
        <w:rPr>
          <w:noProof/>
        </w:rPr>
        <w:t>66</w:t>
      </w:r>
      <w:r>
        <w:rPr>
          <w:noProof/>
        </w:rPr>
        <w:fldChar w:fldCharType="end"/>
      </w:r>
    </w:p>
    <w:p w14:paraId="6FCCFF6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_Toc386348271 \h </w:instrText>
      </w:r>
      <w:r>
        <w:rPr>
          <w:noProof/>
        </w:rPr>
      </w:r>
      <w:r>
        <w:rPr>
          <w:noProof/>
        </w:rPr>
        <w:fldChar w:fldCharType="separate"/>
      </w:r>
      <w:r>
        <w:rPr>
          <w:noProof/>
        </w:rPr>
        <w:t>67</w:t>
      </w:r>
      <w:r>
        <w:rPr>
          <w:noProof/>
        </w:rPr>
        <w:fldChar w:fldCharType="end"/>
      </w:r>
    </w:p>
    <w:p w14:paraId="266F43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0E7A6E">
        <w:rPr>
          <w:i/>
          <w:noProof/>
        </w:rPr>
        <w:t>E.hellem</w:t>
      </w:r>
      <w:r>
        <w:rPr>
          <w:noProof/>
        </w:rPr>
        <w:t xml:space="preserve"> protein (enche_5516_1:EHEL_100430) and its ortholog (chltr_5669_1:1220) of the bacteria </w:t>
      </w:r>
      <w:r w:rsidRPr="000E7A6E">
        <w:rPr>
          <w:i/>
          <w:noProof/>
        </w:rPr>
        <w:t>Chlamydia trachomatis</w:t>
      </w:r>
      <w:r>
        <w:rPr>
          <w:noProof/>
        </w:rPr>
        <w:t>.</w:t>
      </w:r>
      <w:r>
        <w:rPr>
          <w:noProof/>
        </w:rPr>
        <w:tab/>
      </w:r>
      <w:r>
        <w:rPr>
          <w:noProof/>
        </w:rPr>
        <w:fldChar w:fldCharType="begin"/>
      </w:r>
      <w:r>
        <w:rPr>
          <w:noProof/>
        </w:rPr>
        <w:instrText xml:space="preserve"> PAGEREF _Toc386348272 \h </w:instrText>
      </w:r>
      <w:r>
        <w:rPr>
          <w:noProof/>
        </w:rPr>
      </w:r>
      <w:r>
        <w:rPr>
          <w:noProof/>
        </w:rPr>
        <w:fldChar w:fldCharType="separate"/>
      </w:r>
      <w:r>
        <w:rPr>
          <w:noProof/>
        </w:rPr>
        <w:t>68</w:t>
      </w:r>
      <w:r>
        <w:rPr>
          <w:noProof/>
        </w:rPr>
        <w:fldChar w:fldCharType="end"/>
      </w:r>
    </w:p>
    <w:p w14:paraId="157F3AF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_Toc386348273 \h </w:instrText>
      </w:r>
      <w:r>
        <w:rPr>
          <w:noProof/>
        </w:rPr>
      </w:r>
      <w:r>
        <w:rPr>
          <w:noProof/>
        </w:rPr>
        <w:fldChar w:fldCharType="separate"/>
      </w:r>
      <w:r>
        <w:rPr>
          <w:noProof/>
        </w:rPr>
        <w:t>118</w:t>
      </w:r>
      <w:r>
        <w:rPr>
          <w:noProof/>
        </w:rPr>
        <w:fldChar w:fldCharType="end"/>
      </w:r>
    </w:p>
    <w:p w14:paraId="4D06A95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44 HamFAS-only proteins that annotated based on archaea and bacterial orthologs.</w:t>
      </w:r>
      <w:r>
        <w:rPr>
          <w:noProof/>
        </w:rPr>
        <w:tab/>
      </w:r>
      <w:r>
        <w:rPr>
          <w:noProof/>
        </w:rPr>
        <w:fldChar w:fldCharType="begin"/>
      </w:r>
      <w:r>
        <w:rPr>
          <w:noProof/>
        </w:rPr>
        <w:instrText xml:space="preserve"> PAGEREF _Toc386348274 \h </w:instrText>
      </w:r>
      <w:r>
        <w:rPr>
          <w:noProof/>
        </w:rPr>
      </w:r>
      <w:r>
        <w:rPr>
          <w:noProof/>
        </w:rPr>
        <w:fldChar w:fldCharType="separate"/>
      </w:r>
      <w:r>
        <w:rPr>
          <w:noProof/>
        </w:rPr>
        <w:t>118</w:t>
      </w:r>
      <w:r>
        <w:rPr>
          <w:noProof/>
        </w:rPr>
        <w:fldChar w:fldCharType="end"/>
      </w:r>
    </w:p>
    <w:p w14:paraId="139A651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_Toc386348275 \h </w:instrText>
      </w:r>
      <w:r>
        <w:rPr>
          <w:noProof/>
        </w:rPr>
      </w:r>
      <w:r>
        <w:rPr>
          <w:noProof/>
        </w:rPr>
        <w:fldChar w:fldCharType="separate"/>
      </w:r>
      <w:r>
        <w:rPr>
          <w:noProof/>
        </w:rPr>
        <w:t>119</w:t>
      </w:r>
      <w:r>
        <w:rPr>
          <w:noProof/>
        </w:rPr>
        <w:fldChar w:fldCharType="end"/>
      </w:r>
    </w:p>
    <w:p w14:paraId="2525D77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_Toc386348276 \h </w:instrText>
      </w:r>
      <w:r>
        <w:rPr>
          <w:noProof/>
        </w:rPr>
      </w:r>
      <w:r>
        <w:rPr>
          <w:noProof/>
        </w:rPr>
        <w:fldChar w:fldCharType="separate"/>
      </w:r>
      <w:r>
        <w:rPr>
          <w:noProof/>
        </w:rPr>
        <w:t>119</w:t>
      </w:r>
      <w:r>
        <w:rPr>
          <w:noProof/>
        </w:rPr>
        <w:fldChar w:fldCharType="end"/>
      </w:r>
    </w:p>
    <w:p w14:paraId="37C7A01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_Toc386348277 \h </w:instrText>
      </w:r>
      <w:r>
        <w:rPr>
          <w:noProof/>
        </w:rPr>
      </w:r>
      <w:r>
        <w:rPr>
          <w:noProof/>
        </w:rPr>
        <w:fldChar w:fldCharType="separate"/>
      </w:r>
      <w:r>
        <w:rPr>
          <w:noProof/>
        </w:rPr>
        <w:t>120</w:t>
      </w:r>
      <w:r>
        <w:rPr>
          <w:noProof/>
        </w:rPr>
        <w:fldChar w:fldCharType="end"/>
      </w:r>
    </w:p>
    <w:p w14:paraId="00562EA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_Toc386348278 \h </w:instrText>
      </w:r>
      <w:r>
        <w:rPr>
          <w:noProof/>
        </w:rPr>
      </w:r>
      <w:r>
        <w:rPr>
          <w:noProof/>
        </w:rPr>
        <w:fldChar w:fldCharType="separate"/>
      </w:r>
      <w:r>
        <w:rPr>
          <w:noProof/>
        </w:rPr>
        <w:t>120</w:t>
      </w:r>
      <w:r>
        <w:rPr>
          <w:noProof/>
        </w:rPr>
        <w:fldChar w:fldCharType="end"/>
      </w:r>
    </w:p>
    <w:p w14:paraId="0547DC3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_Toc386348279 \h </w:instrText>
      </w:r>
      <w:r>
        <w:rPr>
          <w:noProof/>
        </w:rPr>
      </w:r>
      <w:r>
        <w:rPr>
          <w:noProof/>
        </w:rPr>
        <w:fldChar w:fldCharType="separate"/>
      </w:r>
      <w:r>
        <w:rPr>
          <w:noProof/>
        </w:rPr>
        <w:t>121</w:t>
      </w:r>
      <w:r>
        <w:rPr>
          <w:noProof/>
        </w:rPr>
        <w:fldChar w:fldCharType="end"/>
      </w:r>
    </w:p>
    <w:p w14:paraId="30D8CC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Number of proteins participating in difference KEGG pathways. Colors denote taxa: dark green for the microsporidian LCA, orange for </w:t>
      </w:r>
      <w:r w:rsidRPr="000E7A6E">
        <w:rPr>
          <w:i/>
          <w:noProof/>
        </w:rPr>
        <w:t>E.cuniculi</w:t>
      </w:r>
      <w:r>
        <w:rPr>
          <w:noProof/>
        </w:rPr>
        <w:t xml:space="preserve">, purple for </w:t>
      </w:r>
      <w:r w:rsidRPr="000E7A6E">
        <w:rPr>
          <w:i/>
          <w:noProof/>
        </w:rPr>
        <w:t>E.hellem</w:t>
      </w:r>
      <w:r>
        <w:rPr>
          <w:noProof/>
        </w:rPr>
        <w:t xml:space="preserve">, pink for </w:t>
      </w:r>
      <w:r w:rsidRPr="000E7A6E">
        <w:rPr>
          <w:i/>
          <w:noProof/>
        </w:rPr>
        <w:t>E.intestinalis</w:t>
      </w:r>
      <w:r>
        <w:rPr>
          <w:noProof/>
        </w:rPr>
        <w:t xml:space="preserve">, light green for </w:t>
      </w:r>
      <w:r w:rsidRPr="000E7A6E">
        <w:rPr>
          <w:i/>
          <w:noProof/>
        </w:rPr>
        <w:t>N.ceranae</w:t>
      </w:r>
      <w:r>
        <w:rPr>
          <w:noProof/>
        </w:rPr>
        <w:t xml:space="preserve"> and yellow for </w:t>
      </w:r>
      <w:r w:rsidRPr="000E7A6E">
        <w:rPr>
          <w:i/>
          <w:noProof/>
        </w:rPr>
        <w:t>S.cerevisiae</w:t>
      </w:r>
      <w:r>
        <w:rPr>
          <w:noProof/>
        </w:rPr>
        <w:t>.</w:t>
      </w:r>
      <w:r>
        <w:rPr>
          <w:noProof/>
        </w:rPr>
        <w:tab/>
      </w:r>
      <w:r>
        <w:rPr>
          <w:noProof/>
        </w:rPr>
        <w:fldChar w:fldCharType="begin"/>
      </w:r>
      <w:r>
        <w:rPr>
          <w:noProof/>
        </w:rPr>
        <w:instrText xml:space="preserve"> PAGEREF _Toc386348280 \h </w:instrText>
      </w:r>
      <w:r>
        <w:rPr>
          <w:noProof/>
        </w:rPr>
      </w:r>
      <w:r>
        <w:rPr>
          <w:noProof/>
        </w:rPr>
        <w:fldChar w:fldCharType="separate"/>
      </w:r>
      <w:r>
        <w:rPr>
          <w:noProof/>
        </w:rPr>
        <w:t>122</w:t>
      </w:r>
      <w:r>
        <w:rPr>
          <w:noProof/>
        </w:rPr>
        <w:fldChar w:fldCharType="end"/>
      </w:r>
    </w:p>
    <w:p w14:paraId="0826752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_Toc386348281 \h </w:instrText>
      </w:r>
      <w:r>
        <w:rPr>
          <w:noProof/>
        </w:rPr>
      </w:r>
      <w:r>
        <w:rPr>
          <w:noProof/>
        </w:rPr>
        <w:fldChar w:fldCharType="separate"/>
      </w:r>
      <w:r>
        <w:rPr>
          <w:noProof/>
        </w:rPr>
        <w:t>122</w:t>
      </w:r>
      <w:r>
        <w:rPr>
          <w:noProof/>
        </w:rPr>
        <w:fldChar w:fldCharType="end"/>
      </w:r>
    </w:p>
    <w:p w14:paraId="4668414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11: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_Toc386348282 \h </w:instrText>
      </w:r>
      <w:r>
        <w:rPr>
          <w:noProof/>
        </w:rPr>
      </w:r>
      <w:r>
        <w:rPr>
          <w:noProof/>
        </w:rPr>
        <w:fldChar w:fldCharType="separate"/>
      </w:r>
      <w:r>
        <w:rPr>
          <w:noProof/>
        </w:rPr>
        <w:t>123</w:t>
      </w:r>
      <w:r>
        <w:rPr>
          <w:noProof/>
        </w:rPr>
        <w:fldChar w:fldCharType="end"/>
      </w:r>
    </w:p>
    <w:p w14:paraId="289C16A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homologous recombination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_Toc386348283 \h </w:instrText>
      </w:r>
      <w:r>
        <w:rPr>
          <w:noProof/>
        </w:rPr>
      </w:r>
      <w:r>
        <w:rPr>
          <w:noProof/>
        </w:rPr>
        <w:fldChar w:fldCharType="separate"/>
      </w:r>
      <w:r>
        <w:rPr>
          <w:noProof/>
        </w:rPr>
        <w:t>123</w:t>
      </w:r>
      <w:r>
        <w:rPr>
          <w:noProof/>
        </w:rPr>
        <w:fldChar w:fldCharType="end"/>
      </w:r>
    </w:p>
    <w:p w14:paraId="071E7B3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base excision repair process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_Toc386348284 \h </w:instrText>
      </w:r>
      <w:r>
        <w:rPr>
          <w:noProof/>
        </w:rPr>
      </w:r>
      <w:r>
        <w:rPr>
          <w:noProof/>
        </w:rPr>
        <w:fldChar w:fldCharType="separate"/>
      </w:r>
      <w:r>
        <w:rPr>
          <w:noProof/>
        </w:rPr>
        <w:t>124</w:t>
      </w:r>
      <w:r>
        <w:rPr>
          <w:noProof/>
        </w:rPr>
        <w:fldChar w:fldCharType="end"/>
      </w:r>
    </w:p>
    <w:p w14:paraId="3768847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14: Scheme of cellular senescence pathway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_Toc386348285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348155"/>
      <w:r w:rsidRPr="00FC6093">
        <w:lastRenderedPageBreak/>
        <w:t>List of Tables</w:t>
      </w:r>
      <w:bookmarkEnd w:id="4"/>
      <w:bookmarkEnd w:id="5"/>
    </w:p>
    <w:p w14:paraId="3CFA967A" w14:textId="77777777" w:rsidR="00BD532F" w:rsidRPr="00BD532F" w:rsidRDefault="00BD532F" w:rsidP="00BD532F"/>
    <w:p w14:paraId="4666400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23DE3">
        <w:rPr>
          <w:noProof/>
        </w:rPr>
        <w:t>Table 2</w:t>
      </w:r>
      <w:r w:rsidR="00423D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423DE3">
        <w:rPr>
          <w:noProof/>
        </w:rPr>
        <w:tab/>
      </w:r>
      <w:r w:rsidR="00423DE3">
        <w:rPr>
          <w:noProof/>
        </w:rPr>
        <w:fldChar w:fldCharType="begin"/>
      </w:r>
      <w:r w:rsidR="00423DE3">
        <w:rPr>
          <w:noProof/>
        </w:rPr>
        <w:instrText xml:space="preserve"> PAGEREF _Toc386348286 \h </w:instrText>
      </w:r>
      <w:r w:rsidR="00423DE3">
        <w:rPr>
          <w:noProof/>
        </w:rPr>
      </w:r>
      <w:r w:rsidR="00423DE3">
        <w:rPr>
          <w:noProof/>
        </w:rPr>
        <w:fldChar w:fldCharType="separate"/>
      </w:r>
      <w:r w:rsidR="00423DE3">
        <w:rPr>
          <w:noProof/>
        </w:rPr>
        <w:t>14</w:t>
      </w:r>
      <w:r w:rsidR="00423DE3">
        <w:rPr>
          <w:noProof/>
        </w:rPr>
        <w:fldChar w:fldCharType="end"/>
      </w:r>
    </w:p>
    <w:p w14:paraId="5BB278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_Toc386348287 \h </w:instrText>
      </w:r>
      <w:r>
        <w:rPr>
          <w:noProof/>
        </w:rPr>
      </w:r>
      <w:r>
        <w:rPr>
          <w:noProof/>
        </w:rPr>
        <w:fldChar w:fldCharType="separate"/>
      </w:r>
      <w:r>
        <w:rPr>
          <w:noProof/>
        </w:rPr>
        <w:t>16</w:t>
      </w:r>
      <w:r>
        <w:rPr>
          <w:noProof/>
        </w:rPr>
        <w:fldChar w:fldCharType="end"/>
      </w:r>
    </w:p>
    <w:p w14:paraId="68C1BB9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_Toc386348288 \h </w:instrText>
      </w:r>
      <w:r>
        <w:rPr>
          <w:noProof/>
        </w:rPr>
      </w:r>
      <w:r>
        <w:rPr>
          <w:noProof/>
        </w:rPr>
        <w:fldChar w:fldCharType="separate"/>
      </w:r>
      <w:r>
        <w:rPr>
          <w:noProof/>
        </w:rPr>
        <w:t>29</w:t>
      </w:r>
      <w:r>
        <w:rPr>
          <w:noProof/>
        </w:rPr>
        <w:fldChar w:fldCharType="end"/>
      </w:r>
    </w:p>
    <w:p w14:paraId="6B4593B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_Toc386348289 \h </w:instrText>
      </w:r>
      <w:r>
        <w:rPr>
          <w:noProof/>
        </w:rPr>
      </w:r>
      <w:r>
        <w:rPr>
          <w:noProof/>
        </w:rPr>
        <w:fldChar w:fldCharType="separate"/>
      </w:r>
      <w:r>
        <w:rPr>
          <w:noProof/>
        </w:rPr>
        <w:t>30</w:t>
      </w:r>
      <w:r>
        <w:rPr>
          <w:noProof/>
        </w:rPr>
        <w:fldChar w:fldCharType="end"/>
      </w:r>
    </w:p>
    <w:p w14:paraId="674014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_Toc386348290 \h </w:instrText>
      </w:r>
      <w:r>
        <w:rPr>
          <w:noProof/>
        </w:rPr>
      </w:r>
      <w:r>
        <w:rPr>
          <w:noProof/>
        </w:rPr>
        <w:fldChar w:fldCharType="separate"/>
      </w:r>
      <w:r>
        <w:rPr>
          <w:noProof/>
        </w:rPr>
        <w:t>49</w:t>
      </w:r>
      <w:r>
        <w:rPr>
          <w:noProof/>
        </w:rPr>
        <w:fldChar w:fldCharType="end"/>
      </w:r>
    </w:p>
    <w:p w14:paraId="20669C0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_Toc386348291 \h </w:instrText>
      </w:r>
      <w:r>
        <w:rPr>
          <w:noProof/>
        </w:rPr>
      </w:r>
      <w:r>
        <w:rPr>
          <w:noProof/>
        </w:rPr>
        <w:fldChar w:fldCharType="separate"/>
      </w:r>
      <w:r>
        <w:rPr>
          <w:noProof/>
        </w:rPr>
        <w:t>51</w:t>
      </w:r>
      <w:r>
        <w:rPr>
          <w:noProof/>
        </w:rPr>
        <w:fldChar w:fldCharType="end"/>
      </w:r>
    </w:p>
    <w:p w14:paraId="1B7D58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_Toc386348292 \h </w:instrText>
      </w:r>
      <w:r>
        <w:rPr>
          <w:noProof/>
        </w:rPr>
      </w:r>
      <w:r>
        <w:rPr>
          <w:noProof/>
        </w:rPr>
        <w:fldChar w:fldCharType="separate"/>
      </w:r>
      <w:r>
        <w:rPr>
          <w:noProof/>
        </w:rPr>
        <w:t>64</w:t>
      </w:r>
      <w:r>
        <w:rPr>
          <w:noProof/>
        </w:rPr>
        <w:fldChar w:fldCharType="end"/>
      </w:r>
    </w:p>
    <w:p w14:paraId="32C154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_Toc386348293 \h </w:instrText>
      </w:r>
      <w:r>
        <w:rPr>
          <w:noProof/>
        </w:rPr>
      </w:r>
      <w:r>
        <w:rPr>
          <w:noProof/>
        </w:rPr>
        <w:fldChar w:fldCharType="separate"/>
      </w:r>
      <w:r>
        <w:rPr>
          <w:noProof/>
        </w:rPr>
        <w:t>89</w:t>
      </w:r>
      <w:r>
        <w:rPr>
          <w:noProof/>
        </w:rPr>
        <w:fldChar w:fldCharType="end"/>
      </w:r>
    </w:p>
    <w:p w14:paraId="3DE4BA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_Toc386348294 \h </w:instrText>
      </w:r>
      <w:r>
        <w:rPr>
          <w:noProof/>
        </w:rPr>
      </w:r>
      <w:r>
        <w:rPr>
          <w:noProof/>
        </w:rPr>
        <w:fldChar w:fldCharType="separate"/>
      </w:r>
      <w:r>
        <w:rPr>
          <w:noProof/>
        </w:rPr>
        <w:t>109</w:t>
      </w:r>
      <w:r>
        <w:rPr>
          <w:noProof/>
        </w:rPr>
        <w:fldChar w:fldCharType="end"/>
      </w:r>
    </w:p>
    <w:p w14:paraId="0ACFF03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_Toc386348295 \h </w:instrText>
      </w:r>
      <w:r>
        <w:rPr>
          <w:noProof/>
        </w:rPr>
      </w:r>
      <w:r>
        <w:rPr>
          <w:noProof/>
        </w:rPr>
        <w:fldChar w:fldCharType="separate"/>
      </w:r>
      <w:r>
        <w:rPr>
          <w:noProof/>
        </w:rPr>
        <w:t>114</w:t>
      </w:r>
      <w:r>
        <w:rPr>
          <w:noProof/>
        </w:rPr>
        <w:fldChar w:fldCharType="end"/>
      </w:r>
    </w:p>
    <w:p w14:paraId="664020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_Toc386348296 \h </w:instrText>
      </w:r>
      <w:r>
        <w:rPr>
          <w:noProof/>
        </w:rPr>
      </w:r>
      <w:r>
        <w:rPr>
          <w:noProof/>
        </w:rPr>
        <w:fldChar w:fldCharType="separate"/>
      </w:r>
      <w:r>
        <w:rPr>
          <w:noProof/>
        </w:rPr>
        <w:t>115</w:t>
      </w:r>
      <w:r>
        <w:rPr>
          <w:noProof/>
        </w:rPr>
        <w:fldChar w:fldCharType="end"/>
      </w:r>
    </w:p>
    <w:p w14:paraId="45293F1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_Toc386348297 \h </w:instrText>
      </w:r>
      <w:r>
        <w:rPr>
          <w:noProof/>
        </w:rPr>
      </w:r>
      <w:r>
        <w:rPr>
          <w:noProof/>
        </w:rPr>
        <w:fldChar w:fldCharType="separate"/>
      </w:r>
      <w:r>
        <w:rPr>
          <w:noProof/>
        </w:rPr>
        <w:t>115</w:t>
      </w:r>
      <w:r>
        <w:rPr>
          <w:noProof/>
        </w:rPr>
        <w:fldChar w:fldCharType="end"/>
      </w:r>
    </w:p>
    <w:p w14:paraId="5A65CCA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_Toc386348298 \h </w:instrText>
      </w:r>
      <w:r>
        <w:rPr>
          <w:noProof/>
        </w:rPr>
      </w:r>
      <w:r>
        <w:rPr>
          <w:noProof/>
        </w:rPr>
        <w:fldChar w:fldCharType="separate"/>
      </w:r>
      <w:r>
        <w:rPr>
          <w:noProof/>
        </w:rPr>
        <w:t>117</w:t>
      </w:r>
      <w:r>
        <w:rPr>
          <w:noProof/>
        </w:rPr>
        <w:fldChar w:fldCharType="end"/>
      </w:r>
    </w:p>
    <w:p w14:paraId="0E696CE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_Toc386348299 \h </w:instrText>
      </w:r>
      <w:r>
        <w:rPr>
          <w:noProof/>
        </w:rPr>
      </w:r>
      <w:r>
        <w:rPr>
          <w:noProof/>
        </w:rPr>
        <w:fldChar w:fldCharType="separate"/>
      </w:r>
      <w:r>
        <w:rPr>
          <w:noProof/>
        </w:rPr>
        <w:t>117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348156"/>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348157"/>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348158"/>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348159"/>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423DE3">
        <w:t xml:space="preserve">Figure </w:t>
      </w:r>
      <w:r w:rsidR="00423DE3">
        <w:rPr>
          <w:noProof/>
        </w:rPr>
        <w:t>1</w:t>
      </w:r>
      <w:r w:rsidR="00423DE3">
        <w:noBreakHyphen/>
      </w:r>
      <w:r w:rsidR="00423D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4" w:name="_Ref386145272"/>
      <w:bookmarkStart w:id="15" w:name="_Toc386348229"/>
      <w:r>
        <w:t xml:space="preserve">Figure </w:t>
      </w:r>
      <w:r w:rsidR="00695DD6">
        <w:fldChar w:fldCharType="begin"/>
      </w:r>
      <w:r w:rsidR="00695DD6">
        <w:instrText xml:space="preserve"> STYLEREF 1 \s </w:instrText>
      </w:r>
      <w:r w:rsidR="00695DD6">
        <w:fldChar w:fldCharType="separate"/>
      </w:r>
      <w:r w:rsidR="00423DE3">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7"/>
      <w:commentRangeStart w:id="18"/>
      <w:r w:rsidRPr="00B45F1A">
        <w:rPr>
          <w:szCs w:val="24"/>
        </w:rPr>
        <w:t xml:space="preserve">largest </w:t>
      </w:r>
      <w:commentRangeEnd w:id="17"/>
      <w:r w:rsidRPr="00B45F1A">
        <w:rPr>
          <w:rStyle w:val="CommentReference"/>
        </w:rPr>
        <w:commentReference w:id="17"/>
      </w:r>
      <w:commentRangeEnd w:id="18"/>
      <w:r w:rsidRPr="00B45F1A">
        <w:rPr>
          <w:rStyle w:val="CommentReference"/>
        </w:rPr>
        <w:commentReference w:id="1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an </w:t>
      </w:r>
      <w:r w:rsidR="001E59CC" w:rsidRPr="00B45F1A">
        <w:rPr>
          <w:szCs w:val="24"/>
        </w:rPr>
        <w:t>outgroup</w:t>
      </w:r>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348160"/>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3" w:name="_Toc384627479"/>
      <w:bookmarkStart w:id="24" w:name="_Toc386348161"/>
      <w:commentRangeStart w:id="25"/>
      <w:commentRangeStart w:id="26"/>
      <w:r w:rsidRPr="00827DF0">
        <w:rPr>
          <w:strike/>
        </w:rPr>
        <w:t xml:space="preserve">Potential </w:t>
      </w:r>
      <w:r w:rsidR="00C777F8" w:rsidRPr="00827DF0">
        <w:rPr>
          <w:strike/>
        </w:rPr>
        <w:t>research</w:t>
      </w:r>
      <w:r w:rsidRPr="00827DF0">
        <w:rPr>
          <w:strike/>
        </w:rPr>
        <w:t xml:space="preserve"> of microsporidia</w:t>
      </w:r>
      <w:bookmarkEnd w:id="23"/>
      <w:commentRangeEnd w:id="25"/>
      <w:r w:rsidR="00FF60F4" w:rsidRPr="00827DF0">
        <w:rPr>
          <w:rStyle w:val="CommentReference"/>
          <w:rFonts w:eastAsiaTheme="minorHAnsi" w:cstheme="minorBidi"/>
          <w:b w:val="0"/>
          <w:bCs w:val="0"/>
          <w:strike/>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commentRangeStart w:id="28"/>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9"/>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9"/>
      <w:r w:rsidR="0033702A">
        <w:rPr>
          <w:rStyle w:val="CommentReference"/>
        </w:rPr>
        <w:commentReference w:id="29"/>
      </w:r>
      <w:commentRangeEnd w:id="28"/>
      <w:r w:rsidR="00CF13C3">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0CCD56B7" w14:textId="3C847197" w:rsidR="00231D1C" w:rsidRDefault="00231D1C" w:rsidP="00F73171">
      <w:pPr>
        <w:spacing w:after="0" w:line="360" w:lineRule="auto"/>
        <w:jc w:val="both"/>
        <w:rPr>
          <w:szCs w:val="24"/>
        </w:rPr>
      </w:pPr>
      <w:r w:rsidRPr="00231D1C">
        <w:rPr>
          <w:szCs w:val="24"/>
          <w:highlight w:val="yellow"/>
        </w:rPr>
        <w:t>*** CHANGE THE ORDER ***</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30" w:name="_Toc386348162"/>
      <w:r>
        <w:lastRenderedPageBreak/>
        <w:t>The evolutionary</w:t>
      </w:r>
      <w:r w:rsidR="00F26C27">
        <w:t xml:space="preserve"> history</w:t>
      </w:r>
      <w:r>
        <w:t xml:space="preserve"> of microsporidian proteins and the</w:t>
      </w:r>
      <w:r w:rsidR="00D766BF">
        <w:t xml:space="preserve"> origin of microsporidia</w:t>
      </w:r>
      <w:bookmarkEnd w:id="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1" w:name="_Toc386348163"/>
      <w:commentRangeStart w:id="32"/>
      <w:r w:rsidRPr="00A7099E">
        <w:t>Introduction</w:t>
      </w:r>
      <w:commentRangeEnd w:id="32"/>
      <w:r w:rsidR="004115B6">
        <w:rPr>
          <w:rStyle w:val="CommentReference"/>
          <w:rFonts w:eastAsiaTheme="minorHAnsi" w:cstheme="minorBidi"/>
          <w:b w:val="0"/>
          <w:bCs w:val="0"/>
          <w:color w:val="auto"/>
        </w:rPr>
        <w:commentReference w:id="32"/>
      </w:r>
      <w:bookmarkEnd w:id="31"/>
    </w:p>
    <w:p w14:paraId="70EC40E2" w14:textId="77777777" w:rsidR="009E4958" w:rsidRDefault="009E4958" w:rsidP="009E4958">
      <w:pPr>
        <w:pStyle w:val="Heading3"/>
      </w:pPr>
      <w:bookmarkStart w:id="33" w:name="_Toc385094318"/>
      <w:bookmarkStart w:id="34" w:name="_Toc386348164"/>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5" w:name="_Ref385665794"/>
      <w:bookmarkStart w:id="36" w:name="_Toc386348230"/>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423DE3">
        <w:t xml:space="preserve">Figure </w:t>
      </w:r>
      <w:r w:rsidR="00423DE3">
        <w:rPr>
          <w:noProof/>
        </w:rPr>
        <w:t>2</w:t>
      </w:r>
      <w:r w:rsidR="00423DE3">
        <w:noBreakHyphen/>
      </w:r>
      <w:r w:rsidR="00423D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6348165"/>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634816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0" w:name="_Toc386348167"/>
      <w:r w:rsidRPr="00A7099E">
        <w:t>Methods</w:t>
      </w:r>
      <w:bookmarkEnd w:id="40"/>
    </w:p>
    <w:p w14:paraId="57E25CB8" w14:textId="3D834359" w:rsidR="00E612B8" w:rsidRDefault="00E612B8" w:rsidP="00DB3CE4">
      <w:pPr>
        <w:pStyle w:val="Heading3"/>
        <w:jc w:val="both"/>
      </w:pPr>
      <w:bookmarkStart w:id="41" w:name="_Ref386155502"/>
      <w:bookmarkStart w:id="42" w:name="_Toc386348168"/>
      <w:r>
        <w:t>Identification of homologous and orphan proteins within the microsporidia</w:t>
      </w:r>
      <w:r w:rsidR="00DB3CE4">
        <w:t>n</w:t>
      </w:r>
      <w:r>
        <w:t xml:space="preserve"> lineage</w:t>
      </w:r>
      <w:bookmarkEnd w:id="41"/>
      <w:bookmarkEnd w:id="42"/>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423DE3" w:rsidRPr="00076E91">
        <w:t xml:space="preserve">Table </w:t>
      </w:r>
      <w:r w:rsidR="00423DE3">
        <w:rPr>
          <w:noProof/>
        </w:rPr>
        <w:t>2</w:t>
      </w:r>
      <w:r w:rsidR="00423DE3">
        <w:noBreakHyphen/>
      </w:r>
      <w:r w:rsidR="00423DE3">
        <w:rPr>
          <w:noProof/>
        </w:rPr>
        <w:t>1</w:t>
      </w:r>
      <w:r w:rsidRPr="0096265A">
        <w:rPr>
          <w:szCs w:val="24"/>
        </w:rPr>
        <w:fldChar w:fldCharType="end"/>
      </w:r>
      <w:r w:rsidRPr="0096265A">
        <w:rPr>
          <w:szCs w:val="24"/>
        </w:rPr>
        <w:t>.</w:t>
      </w:r>
    </w:p>
    <w:p w14:paraId="61F2827C" w14:textId="22C70004" w:rsidR="002246AA" w:rsidRPr="00076E91" w:rsidRDefault="002246AA" w:rsidP="002246AA">
      <w:pPr>
        <w:pStyle w:val="Caption"/>
        <w:keepNext/>
        <w:spacing w:after="0" w:line="360" w:lineRule="auto"/>
        <w:jc w:val="both"/>
      </w:pPr>
      <w:bookmarkStart w:id="43" w:name="_Ref381275723"/>
      <w:bookmarkStart w:id="44" w:name="_Toc386348286"/>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43"/>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5" w:name="_Ref386159633"/>
      <w:bookmarkStart w:id="46" w:name="_Toc386348169"/>
      <w:r>
        <w:t>M</w:t>
      </w:r>
      <w:r w:rsidR="00E612B8">
        <w:t xml:space="preserve">icrosporidian LCA protein set </w:t>
      </w:r>
      <w:r>
        <w:t>estimation</w:t>
      </w:r>
      <w:bookmarkEnd w:id="45"/>
      <w:bookmarkEnd w:id="46"/>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23DE3">
        <w:t xml:space="preserve">Table </w:t>
      </w:r>
      <w:r w:rsidR="00423DE3">
        <w:rPr>
          <w:noProof/>
        </w:rPr>
        <w:t>2</w:t>
      </w:r>
      <w:r w:rsidR="00423DE3">
        <w:noBreakHyphen/>
      </w:r>
      <w:r w:rsidR="00423DE3">
        <w:rPr>
          <w:noProof/>
        </w:rPr>
        <w:t>2</w:t>
      </w:r>
      <w:r w:rsidRPr="009F4437">
        <w:rPr>
          <w:szCs w:val="24"/>
        </w:rPr>
        <w:fldChar w:fldCharType="end"/>
      </w:r>
      <w:r w:rsidRPr="009F4437">
        <w:rPr>
          <w:szCs w:val="24"/>
        </w:rPr>
        <w:t>.</w:t>
      </w:r>
    </w:p>
    <w:p w14:paraId="1F613F47" w14:textId="17FC454B" w:rsidR="00127297" w:rsidRDefault="00127297" w:rsidP="00127297">
      <w:pPr>
        <w:pStyle w:val="Caption"/>
        <w:keepNext/>
      </w:pPr>
      <w:bookmarkStart w:id="47" w:name="_Ref384422965"/>
      <w:bookmarkStart w:id="48" w:name="_Toc386348287"/>
      <w:r>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47"/>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8"/>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r w:rsidRPr="00893F92">
              <w:rPr>
                <w:color w:val="FF0000"/>
                <w:sz w:val="20"/>
                <w:szCs w:val="20"/>
              </w:rPr>
              <w:t>plasmodb.org</w:t>
            </w:r>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423D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Pr>
          <w:szCs w:val="24"/>
        </w:rPr>
        <w:t xml:space="preserve"> with </w:t>
      </w:r>
      <w:commentRangeStart w:id="49"/>
      <w:commentRangeStart w:id="50"/>
      <w:r w:rsidRPr="00076E91">
        <w:rPr>
          <w:szCs w:val="24"/>
        </w:rPr>
        <w:t>HaMStR</w:t>
      </w:r>
      <w:r>
        <w:rPr>
          <w:szCs w:val="24"/>
        </w:rPr>
        <w:t xml:space="preserve"> </w:t>
      </w:r>
      <w:commentRangeEnd w:id="49"/>
      <w:r>
        <w:rPr>
          <w:rStyle w:val="CommentReference"/>
        </w:rPr>
        <w:commentReference w:id="49"/>
      </w:r>
      <w:commentRangeEnd w:id="50"/>
      <w:r>
        <w:rPr>
          <w:rStyle w:val="CommentReference"/>
        </w:rPr>
        <w:commentReference w:id="50"/>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423DE3" w:rsidRPr="00076E91">
        <w:t xml:space="preserve">Table </w:t>
      </w:r>
      <w:r w:rsidR="00423DE3">
        <w:rPr>
          <w:noProof/>
        </w:rPr>
        <w:t>2</w:t>
      </w:r>
      <w:r w:rsidR="00423DE3">
        <w:noBreakHyphen/>
      </w:r>
      <w:r w:rsidR="00423DE3">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423DE3">
        <w:t xml:space="preserve">Table </w:t>
      </w:r>
      <w:r w:rsidR="00423DE3">
        <w:rPr>
          <w:noProof/>
        </w:rPr>
        <w:t>2</w:t>
      </w:r>
      <w:r w:rsidR="00423DE3">
        <w:noBreakHyphen/>
      </w:r>
      <w:r w:rsidR="00423DE3">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r w:rsidR="000471BF">
        <w:rPr>
          <w:szCs w:val="24"/>
        </w:rPr>
        <w:t>a super-alignment was generated by concatenating the individual alignments using a custom Perl script.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1"/>
      <w:commentRangeStart w:id="52"/>
      <w:r>
        <w:rPr>
          <w:szCs w:val="24"/>
        </w:rPr>
        <w:t xml:space="preserve">protein </w:t>
      </w:r>
      <w:commentRangeEnd w:id="51"/>
      <w:r>
        <w:rPr>
          <w:rStyle w:val="CommentReference"/>
        </w:rPr>
        <w:commentReference w:id="51"/>
      </w:r>
      <w:commentRangeEnd w:id="52"/>
      <w:r>
        <w:rPr>
          <w:rStyle w:val="CommentReference"/>
        </w:rPr>
        <w:commentReference w:id="52"/>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423DE3">
        <w:t xml:space="preserve">Figure </w:t>
      </w:r>
      <w:r w:rsidR="00423DE3">
        <w:rPr>
          <w:noProof/>
        </w:rPr>
        <w:t>2</w:t>
      </w:r>
      <w:r w:rsidR="00423DE3">
        <w:noBreakHyphen/>
      </w:r>
      <w:r w:rsidR="00423DE3">
        <w:rPr>
          <w:noProof/>
        </w:rPr>
        <w:t>2</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3" w:name="_Ref385263048"/>
      <w:bookmarkStart w:id="54" w:name="_Toc385094389"/>
      <w:bookmarkStart w:id="55" w:name="_Toc38634823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53"/>
      <w:r>
        <w:t xml:space="preserve">: Dendrogram tree demonstrates the microsporidian phylogeny. The tree topology is derived from </w:t>
      </w:r>
      <w:r>
        <w:fldChar w:fldCharType="begin"/>
      </w:r>
      <w:r>
        <w:instrText xml:space="preserve"> REF _Ref381357941 \h </w:instrText>
      </w:r>
      <w:r>
        <w:fldChar w:fldCharType="separate"/>
      </w:r>
      <w:r w:rsidR="00423DE3" w:rsidRPr="00076E91">
        <w:t xml:space="preserve">Figure </w:t>
      </w:r>
      <w:r w:rsidR="00423DE3">
        <w:rPr>
          <w:noProof/>
        </w:rPr>
        <w:t>2</w:t>
      </w:r>
      <w:r w:rsidR="00423DE3">
        <w:noBreakHyphen/>
      </w:r>
      <w:r w:rsidR="00423DE3">
        <w:rPr>
          <w:noProof/>
        </w:rPr>
        <w:t>7</w:t>
      </w:r>
      <w:r>
        <w:fldChar w:fldCharType="end"/>
      </w:r>
      <w:r>
        <w:t>.</w:t>
      </w:r>
      <w:bookmarkEnd w:id="54"/>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5"/>
    </w:p>
    <w:p w14:paraId="1F28B0CC" w14:textId="7CBF9C6F" w:rsidR="00761E4D" w:rsidRDefault="00761E4D" w:rsidP="00855523">
      <w:pPr>
        <w:pStyle w:val="Heading3"/>
      </w:pPr>
      <w:bookmarkStart w:id="56" w:name="_Toc386348170"/>
      <w:r>
        <w:t>Phylogeny of fungal diversity</w:t>
      </w:r>
      <w:bookmarkEnd w:id="56"/>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423DE3">
        <w:t xml:space="preserve">Table </w:t>
      </w:r>
      <w:r w:rsidR="00423DE3">
        <w:rPr>
          <w:noProof/>
        </w:rPr>
        <w:t>A</w:t>
      </w:r>
      <w:r w:rsidR="00423DE3">
        <w:noBreakHyphen/>
      </w:r>
      <w:r w:rsidR="00423DE3">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423DE3">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423DE3">
        <w:t>2.2.2</w:t>
      </w:r>
      <w:r w:rsidR="00933541">
        <w:fldChar w:fldCharType="end"/>
      </w:r>
      <w:r w:rsidR="006D327D">
        <w:t>.</w:t>
      </w:r>
    </w:p>
    <w:p w14:paraId="5776FA12" w14:textId="46FE66FD" w:rsidR="00E612B8" w:rsidRDefault="00E612B8" w:rsidP="00D56927">
      <w:pPr>
        <w:pStyle w:val="Heading3"/>
      </w:pPr>
      <w:bookmarkStart w:id="57" w:name="_Toc386348171"/>
      <w:r>
        <w:lastRenderedPageBreak/>
        <w:t>Phylogenetic profile analysis</w:t>
      </w:r>
      <w:bookmarkEnd w:id="57"/>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423DE3" w:rsidRPr="00076E91">
        <w:t xml:space="preserve">Figure </w:t>
      </w:r>
      <w:r w:rsidR="00423DE3">
        <w:rPr>
          <w:noProof/>
        </w:rPr>
        <w:t>2</w:t>
      </w:r>
      <w:r w:rsidR="00423DE3">
        <w:noBreakHyphen/>
      </w:r>
      <w:r w:rsidR="00423D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423DE3" w:rsidRPr="00076E91">
        <w:t xml:space="preserve">Table </w:t>
      </w:r>
      <w:r w:rsidR="00423DE3">
        <w:rPr>
          <w:noProof/>
        </w:rPr>
        <w:t>A</w:t>
      </w:r>
      <w:r w:rsidR="00423DE3">
        <w:noBreakHyphen/>
      </w:r>
      <w:r w:rsidR="00423DE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423DE3">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8" w:name="_Ref381452921"/>
      <w:bookmarkStart w:id="59" w:name="_Toc386348232"/>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58"/>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r w:rsidRPr="00076E91">
        <w:t>super</w:t>
      </w:r>
      <w:r>
        <w:t>)</w:t>
      </w:r>
      <w:r w:rsidRPr="00076E91">
        <w:t>taxon.</w:t>
      </w:r>
      <w:bookmarkEnd w:id="59"/>
      <w:r w:rsidRPr="00076E91">
        <w:t xml:space="preserve"> </w:t>
      </w:r>
    </w:p>
    <w:p w14:paraId="5026E984" w14:textId="295937EB" w:rsidR="00AD1939" w:rsidRDefault="001F23AC" w:rsidP="00AD1939">
      <w:pPr>
        <w:spacing w:after="0" w:line="360" w:lineRule="auto"/>
        <w:jc w:val="both"/>
        <w:rPr>
          <w:szCs w:val="24"/>
        </w:rPr>
      </w:pPr>
      <w:r>
        <w:rPr>
          <w:szCs w:val="24"/>
        </w:rPr>
        <w:lastRenderedPageBreak/>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60" w:name="_Toc386348172"/>
      <w:r>
        <w:t>Results</w:t>
      </w:r>
      <w:bookmarkEnd w:id="60"/>
    </w:p>
    <w:p w14:paraId="7FF0E720" w14:textId="716D6AC9" w:rsidR="007B20B9" w:rsidRDefault="000E6189" w:rsidP="00DF2522">
      <w:pPr>
        <w:pStyle w:val="Heading3"/>
      </w:pPr>
      <w:bookmarkStart w:id="61" w:name="_Toc386348173"/>
      <w:r>
        <w:t>The evolutionary history of microsporidian proteins</w:t>
      </w:r>
      <w:bookmarkEnd w:id="61"/>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2"/>
      <w:commentRangeStart w:id="63"/>
      <w:r>
        <w:rPr>
          <w:szCs w:val="24"/>
        </w:rPr>
        <w:t xml:space="preserve">2904 initial </w:t>
      </w:r>
      <w:del w:id="64" w:author="Ingo Ebersberger" w:date="2018-04-11T22:18:00Z">
        <w:r w:rsidDel="00606BA8">
          <w:rPr>
            <w:szCs w:val="24"/>
          </w:rPr>
          <w:delText xml:space="preserve">homologous </w:delText>
        </w:r>
      </w:del>
      <w:ins w:id="65" w:author="Ingo Ebersberger" w:date="2018-04-11T22:18:00Z">
        <w:r>
          <w:rPr>
            <w:szCs w:val="24"/>
          </w:rPr>
          <w:t>orthologous</w:t>
        </w:r>
      </w:ins>
      <w:r>
        <w:rPr>
          <w:szCs w:val="24"/>
        </w:rPr>
        <w:t xml:space="preserve"> (</w:t>
      </w:r>
      <w:commentRangeStart w:id="66"/>
      <w:r>
        <w:rPr>
          <w:szCs w:val="24"/>
        </w:rPr>
        <w:t>homologous</w:t>
      </w:r>
      <w:commentRangeEnd w:id="66"/>
      <w:r>
        <w:rPr>
          <w:rStyle w:val="CommentReference"/>
        </w:rPr>
        <w:commentReference w:id="66"/>
      </w:r>
      <w:r>
        <w:rPr>
          <w:szCs w:val="24"/>
        </w:rPr>
        <w:t>)</w:t>
      </w:r>
      <w:ins w:id="67" w:author="Ingo Ebersberger" w:date="2018-04-11T22:18:00Z">
        <w:r>
          <w:rPr>
            <w:szCs w:val="24"/>
          </w:rPr>
          <w:t xml:space="preserve"> </w:t>
        </w:r>
      </w:ins>
      <w:commentRangeEnd w:id="62"/>
      <w:ins w:id="68" w:author="Ingo Ebersberger" w:date="2018-04-11T22:19:00Z">
        <w:r>
          <w:rPr>
            <w:rStyle w:val="CommentReference"/>
          </w:rPr>
          <w:commentReference w:id="62"/>
        </w:r>
      </w:ins>
      <w:commentRangeEnd w:id="63"/>
      <w:r>
        <w:rPr>
          <w:rStyle w:val="CommentReference"/>
        </w:rPr>
        <w:commentReference w:id="63"/>
      </w:r>
      <w:r>
        <w:rPr>
          <w:szCs w:val="24"/>
        </w:rPr>
        <w:t>groups for eleven microsporidian species</w:t>
      </w:r>
      <w:r w:rsidR="00E90778">
        <w:rPr>
          <w:szCs w:val="24"/>
        </w:rPr>
        <w:t>.</w:t>
      </w:r>
    </w:p>
    <w:p w14:paraId="6BB6EAE4" w14:textId="39BC4D20"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w:t>
      </w:r>
      <w:r w:rsidR="00AD22FA">
        <w:rPr>
          <w:szCs w:val="24"/>
        </w:rPr>
        <w:t>OrthoMCL</w:t>
      </w:r>
      <w:r>
        <w:rPr>
          <w:szCs w:val="24"/>
        </w:rPr>
        <w:t xml:space="preserve"> </w:t>
      </w:r>
      <w:r w:rsidR="00C47AA3">
        <w:rPr>
          <w:szCs w:val="24"/>
        </w:rPr>
        <w:t>could</w:t>
      </w:r>
      <w:r w:rsidR="00DA54D7">
        <w:rPr>
          <w:szCs w:val="24"/>
        </w:rPr>
        <w:t xml:space="preserve"> not</w:t>
      </w:r>
      <w:r w:rsidR="00C47AA3">
        <w:rPr>
          <w:szCs w:val="24"/>
        </w:rPr>
        <w:t xml:space="preserve"> detect</w:t>
      </w:r>
      <w:r>
        <w:rPr>
          <w:szCs w:val="24"/>
        </w:rPr>
        <w:t xml:space="preserve">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23DE3" w:rsidRPr="00076E91">
        <w:t xml:space="preserve">Figure </w:t>
      </w:r>
      <w:r w:rsidR="00423DE3">
        <w:rPr>
          <w:noProof/>
        </w:rPr>
        <w:t>2</w:t>
      </w:r>
      <w:r w:rsidR="00423DE3">
        <w:noBreakHyphen/>
      </w:r>
      <w:r w:rsidR="00423DE3">
        <w:rPr>
          <w:noProof/>
        </w:rPr>
        <w:t>4</w:t>
      </w:r>
      <w:r w:rsidR="00AD22FA" w:rsidRPr="00B73579">
        <w:rPr>
          <w:szCs w:val="24"/>
          <w:highlight w:val="yellow"/>
        </w:rPr>
        <w:fldChar w:fldCharType="end"/>
      </w:r>
      <w:r>
        <w:rPr>
          <w:szCs w:val="24"/>
        </w:rPr>
        <w:t xml:space="preserve">), </w:t>
      </w:r>
      <w:r w:rsidRPr="00791A27">
        <w:rPr>
          <w:szCs w:val="24"/>
        </w:rPr>
        <w:t>where the fraction of orphans</w:t>
      </w:r>
      <w:r w:rsidR="00791A27" w:rsidRPr="00791A27">
        <w:rPr>
          <w:szCs w:val="24"/>
        </w:rPr>
        <w:t xml:space="preserve"> in most cases</w:t>
      </w:r>
      <w:r w:rsidRPr="00791A27">
        <w:rPr>
          <w:szCs w:val="24"/>
        </w:rPr>
        <w:t xml:space="preserve"> increases with the total number of genes annotated in a genome</w:t>
      </w:r>
      <w:r>
        <w:rPr>
          <w:szCs w:val="24"/>
        </w:rPr>
        <w:t xml:space="preserve">. The three species from the genus Encephalitozoon have </w:t>
      </w:r>
      <w:r>
        <w:rPr>
          <w:szCs w:val="24"/>
        </w:rPr>
        <w:lastRenderedPageBreak/>
        <w:t xml:space="preserve">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69"/>
      <w:r w:rsidRPr="009B77B2">
        <w:rPr>
          <w:i/>
          <w:szCs w:val="24"/>
        </w:rPr>
        <w:t>E. aedis</w:t>
      </w:r>
      <w:r>
        <w:rPr>
          <w:szCs w:val="24"/>
        </w:rPr>
        <w:t xml:space="preserve">. </w:t>
      </w:r>
      <w:commentRangeEnd w:id="69"/>
      <w:r>
        <w:rPr>
          <w:rStyle w:val="CommentReference"/>
        </w:rPr>
        <w:commentReference w:id="69"/>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4AE33BC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42DF502A" w:rsidR="003671FB" w:rsidRDefault="003671FB" w:rsidP="003671FB">
      <w:pPr>
        <w:pStyle w:val="Caption"/>
        <w:spacing w:after="0" w:line="360" w:lineRule="auto"/>
        <w:jc w:val="both"/>
      </w:pPr>
      <w:bookmarkStart w:id="70" w:name="_Ref384988866"/>
      <w:bookmarkStart w:id="71" w:name="_Toc385094390"/>
      <w:bookmarkStart w:id="72" w:name="_Toc386348233"/>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70"/>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 </w:t>
      </w:r>
      <w:commentRangeStart w:id="73"/>
      <w:r w:rsidRPr="00076E91">
        <w:t>species</w:t>
      </w:r>
      <w:commentRangeEnd w:id="73"/>
      <w:r w:rsidR="00F53453">
        <w:rPr>
          <w:rStyle w:val="CommentReference"/>
          <w:b w:val="0"/>
          <w:bCs w:val="0"/>
          <w:color w:val="auto"/>
        </w:rPr>
        <w:commentReference w:id="73"/>
      </w:r>
      <w:r w:rsidRPr="00076E91">
        <w:t>.</w:t>
      </w:r>
      <w:bookmarkEnd w:id="71"/>
      <w:r w:rsidR="003749D3">
        <w:t xml:space="preserve"> Taxa are ordered by increasing genome size (</w:t>
      </w:r>
      <w:r w:rsidR="00E26DC0">
        <w:t>yellow</w:t>
      </w:r>
      <w:r w:rsidR="003749D3">
        <w:t>) from top to bottom.</w:t>
      </w:r>
      <w:bookmarkEnd w:id="72"/>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23DE3" w:rsidRPr="00076E91">
        <w:t xml:space="preserve">Figure </w:t>
      </w:r>
      <w:r w:rsidR="00423DE3">
        <w:rPr>
          <w:noProof/>
        </w:rPr>
        <w:t>2</w:t>
      </w:r>
      <w:r w:rsidR="00423DE3">
        <w:noBreakHyphen/>
      </w:r>
      <w:r w:rsidR="00423DE3">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4ADDA798" w:rsidR="00AB2C8D" w:rsidRPr="00076E91" w:rsidRDefault="00AB2C8D" w:rsidP="00AB2C8D">
      <w:pPr>
        <w:pStyle w:val="Caption"/>
        <w:spacing w:after="0" w:line="360" w:lineRule="auto"/>
        <w:jc w:val="both"/>
      </w:pPr>
      <w:bookmarkStart w:id="74" w:name="_Ref386341383"/>
      <w:bookmarkStart w:id="75" w:name="_Toc384637960"/>
      <w:bookmarkStart w:id="76" w:name="_Toc386348234"/>
      <w:commentRangeStart w:id="77"/>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74"/>
      <w:r w:rsidRPr="00076E91">
        <w:t xml:space="preserve">: </w:t>
      </w:r>
      <w:commentRangeEnd w:id="77"/>
      <w:r>
        <w:rPr>
          <w:rStyle w:val="CommentReference"/>
          <w:b w:val="0"/>
          <w:bCs w:val="0"/>
          <w:color w:val="auto"/>
        </w:rPr>
        <w:commentReference w:id="77"/>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5"/>
      <w:bookmarkEnd w:id="76"/>
    </w:p>
    <w:p w14:paraId="4087E5A1" w14:textId="77777777" w:rsidR="00AB2C8D" w:rsidRDefault="00AB2C8D" w:rsidP="00F53453">
      <w:pPr>
        <w:spacing w:after="0" w:line="360" w:lineRule="auto"/>
        <w:jc w:val="both"/>
      </w:pPr>
    </w:p>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423DE3" w:rsidRPr="00076E91">
        <w:t xml:space="preserve">Figure </w:t>
      </w:r>
      <w:r w:rsidR="00423DE3">
        <w:rPr>
          <w:noProof/>
        </w:rPr>
        <w:t>2</w:t>
      </w:r>
      <w:r w:rsidR="00423DE3">
        <w:noBreakHyphen/>
      </w:r>
      <w:r w:rsidR="00423DE3">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8" w:name="_Ref386343257"/>
      <w:bookmarkStart w:id="79" w:name="_Toc384637961"/>
      <w:bookmarkStart w:id="80" w:name="_Toc38634823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78"/>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9"/>
      <w:bookmarkEnd w:id="80"/>
    </w:p>
    <w:p w14:paraId="3CA4F759" w14:textId="2FCF26DF" w:rsidR="00950DB8" w:rsidRDefault="00950DB8" w:rsidP="00DF2522">
      <w:pPr>
        <w:pStyle w:val="Heading3"/>
      </w:pPr>
      <w:bookmarkStart w:id="81" w:name="_Toc386348174"/>
      <w:r>
        <w:t xml:space="preserve">The microsporidian LCA protein </w:t>
      </w:r>
      <w:r w:rsidR="005F5E87">
        <w:t>set</w:t>
      </w:r>
      <w:bookmarkEnd w:id="81"/>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423DE3">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423DE3">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2" w:name="_Ref381357941"/>
      <w:bookmarkStart w:id="83" w:name="_Toc386348236"/>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82"/>
      <w:r w:rsidRPr="00076E91">
        <w:t xml:space="preserve">: Maximum likelihood tree over 35 species. The 11 microsporidia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3"/>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xml:space="preserve">. The tree spans the full eukaryotic </w:t>
      </w:r>
      <w:commentRangeStart w:id="84"/>
      <w:r>
        <w:rPr>
          <w:szCs w:val="24"/>
        </w:rPr>
        <w:t xml:space="preserve">diversity and is overall well </w:t>
      </w:r>
      <w:commentRangeEnd w:id="84"/>
      <w:r>
        <w:rPr>
          <w:rStyle w:val="CommentReference"/>
        </w:rPr>
        <w:commentReference w:id="84"/>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423DE3">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5" w:name="_Toc386348175"/>
      <w:r>
        <w:lastRenderedPageBreak/>
        <w:t>The origin of microsporidia</w:t>
      </w:r>
      <w:bookmarkEnd w:id="85"/>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423DE3">
        <w:t xml:space="preserve">Figure </w:t>
      </w:r>
      <w:r w:rsidR="00423DE3">
        <w:rPr>
          <w:noProof/>
        </w:rPr>
        <w:t>2</w:t>
      </w:r>
      <w:r w:rsidR="00423DE3">
        <w:noBreakHyphen/>
      </w:r>
      <w:r w:rsidR="00423DE3">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6" w:name="_Ref386347213"/>
      <w:bookmarkStart w:id="87" w:name="_Toc384637962"/>
      <w:bookmarkStart w:id="88" w:name="_Toc386348237"/>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86"/>
      <w:r>
        <w:t xml:space="preserve">: The maximum likelihood fungal tree generated based on the microsporidian core gene set. </w:t>
      </w:r>
      <w:commentRangeStart w:id="89"/>
      <w:r>
        <w:t xml:space="preserve">Fungal taxa </w:t>
      </w:r>
      <w:commentRangeEnd w:id="89"/>
      <w:r w:rsidR="007C0057">
        <w:rPr>
          <w:rStyle w:val="CommentReference"/>
          <w:b w:val="0"/>
          <w:bCs w:val="0"/>
          <w:color w:val="auto"/>
        </w:rPr>
        <w:commentReference w:id="89"/>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8"/>
    </w:p>
    <w:p w14:paraId="61F7D3DC" w14:textId="7D00DEEC" w:rsidR="00AB2C8D" w:rsidRPr="002147F7"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microsporidia are placed next to the fungi as the sister clade.</w:t>
      </w:r>
    </w:p>
    <w:p w14:paraId="1E1C5726" w14:textId="6B3BB61F" w:rsidR="00950DB8" w:rsidRDefault="00683FAF" w:rsidP="00DF2522">
      <w:pPr>
        <w:pStyle w:val="Heading3"/>
      </w:pPr>
      <w:bookmarkStart w:id="90" w:name="_Toc386348176"/>
      <w:bookmarkStart w:id="91" w:name="_Ref386466600"/>
      <w:r>
        <w:t>P</w:t>
      </w:r>
      <w:r w:rsidR="00950DB8">
        <w:t>hylogenetic profile</w:t>
      </w:r>
      <w:r w:rsidR="00E55D82">
        <w:t>s</w:t>
      </w:r>
      <w:r w:rsidR="00416038">
        <w:t xml:space="preserve"> of the microsporidian LCA set</w:t>
      </w:r>
      <w:bookmarkEnd w:id="90"/>
      <w:bookmarkEnd w:id="91"/>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4543AB" w:rsidRPr="00076E91">
        <w:t xml:space="preserve">Figure </w:t>
      </w:r>
      <w:r w:rsidR="004543AB">
        <w:rPr>
          <w:noProof/>
        </w:rPr>
        <w:t>2</w:t>
      </w:r>
      <w:r w:rsidR="004543AB">
        <w:noBreakHyphen/>
      </w:r>
      <w:r w:rsidR="004543AB">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2" w:name="_Ref381546097"/>
      <w:bookmarkStart w:id="93" w:name="_Toc386348238"/>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92"/>
      <w:r w:rsidRPr="00076E91">
        <w:t>: The distribution of FAS scores for all orthologs of 1605 microsporidian LCA proteins.</w:t>
      </w:r>
      <w:bookmarkEnd w:id="93"/>
    </w:p>
    <w:p w14:paraId="7CAE5B77" w14:textId="77777777" w:rsidR="00000EE1" w:rsidRDefault="00000EE1" w:rsidP="00CF3C94">
      <w:pPr>
        <w:spacing w:after="0" w:line="360" w:lineRule="auto"/>
        <w:jc w:val="both"/>
        <w:rPr>
          <w:szCs w:val="24"/>
        </w:rPr>
      </w:pPr>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w:t>
      </w:r>
      <w:r w:rsidR="00CF3C94" w:rsidRPr="00076E91">
        <w:rPr>
          <w:szCs w:val="24"/>
        </w:rPr>
        <w:lastRenderedPageBreak/>
        <w:t xml:space="preserve">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4" w:name="_Ref381546185"/>
      <w:bookmarkStart w:id="95" w:name="_Toc386348239"/>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9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5"/>
    </w:p>
    <w:p w14:paraId="4FC68766" w14:textId="77777777" w:rsidR="00CF3C94" w:rsidRDefault="00CF3C94" w:rsidP="00CF3C94">
      <w:pPr>
        <w:spacing w:after="0" w:line="360" w:lineRule="auto"/>
        <w:jc w:val="both"/>
        <w:rPr>
          <w:szCs w:val="24"/>
        </w:rPr>
      </w:pP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423DE3" w:rsidRPr="00076E91">
        <w:t xml:space="preserve">Figure </w:t>
      </w:r>
      <w:r w:rsidR="00423DE3">
        <w:rPr>
          <w:noProof/>
        </w:rPr>
        <w:t>2</w:t>
      </w:r>
      <w:r w:rsidR="00423DE3">
        <w:noBreakHyphen/>
      </w:r>
      <w:r w:rsidR="00423DE3">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423DE3" w:rsidRPr="00076E91">
        <w:t xml:space="preserve">Figure </w:t>
      </w:r>
      <w:r w:rsidR="00423DE3">
        <w:rPr>
          <w:noProof/>
        </w:rPr>
        <w:t>2</w:t>
      </w:r>
      <w:r w:rsidR="00423DE3">
        <w:noBreakHyphen/>
      </w:r>
      <w:r w:rsidR="00423DE3">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6" w:name="_Ref381546769"/>
      <w:bookmarkStart w:id="97" w:name="_Toc386348240"/>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96"/>
      <w:r w:rsidRPr="00076E91">
        <w:t>: Gene age estimation of 1605 microsporidian LCA proteins. The fraction and corresponding absolute number of proteins for each estimated evolutionary age are written in each block. The colors denote the estimated ages for query proteins.</w:t>
      </w:r>
      <w:bookmarkEnd w:id="97"/>
    </w:p>
    <w:p w14:paraId="3328A094" w14:textId="77777777" w:rsidR="00CF3C94" w:rsidRDefault="00CF3C94"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3</w:t>
      </w:r>
      <w:r>
        <w:rPr>
          <w:szCs w:val="24"/>
        </w:rPr>
        <w:fldChar w:fldCharType="end"/>
      </w:r>
      <w:r>
        <w:rPr>
          <w:szCs w:val="24"/>
        </w:rPr>
        <w:t>).</w:t>
      </w:r>
    </w:p>
    <w:p w14:paraId="2E89498C" w14:textId="0DB50508" w:rsidR="00CF3C94" w:rsidRPr="00076E91" w:rsidRDefault="00CF3C94" w:rsidP="00CF3C94">
      <w:pPr>
        <w:pStyle w:val="Caption"/>
        <w:keepNext/>
        <w:spacing w:after="0" w:line="360" w:lineRule="auto"/>
        <w:jc w:val="both"/>
      </w:pPr>
      <w:bookmarkStart w:id="98" w:name="_Ref383849425"/>
      <w:bookmarkStart w:id="99" w:name="_Toc386348288"/>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98"/>
      <w:r w:rsidRPr="00076E91">
        <w:t>: KO annotation for 42 microsporidia specific proteins using BlastKOALA</w:t>
      </w:r>
      <w:bookmarkEnd w:id="9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23DE3">
        <w:t xml:space="preserve">Figure </w:t>
      </w:r>
      <w:r w:rsidR="00423DE3">
        <w:rPr>
          <w:noProof/>
        </w:rPr>
        <w:t>2</w:t>
      </w:r>
      <w:r w:rsidR="00423DE3">
        <w:noBreakHyphen/>
      </w:r>
      <w:r w:rsidR="00423D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23DE3">
        <w:t xml:space="preserve">Table </w:t>
      </w:r>
      <w:r w:rsidR="00423DE3">
        <w:rPr>
          <w:noProof/>
        </w:rPr>
        <w:t>A</w:t>
      </w:r>
      <w:r w:rsidR="00423DE3">
        <w:noBreakHyphen/>
      </w:r>
      <w:r w:rsidR="00423DE3">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0" w:name="_Ref384468516"/>
      <w:bookmarkStart w:id="101" w:name="_Toc38634824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00"/>
      <w:r>
        <w:t>: GO annotation for microsporidia specific proteins.</w:t>
      </w:r>
      <w:bookmarkEnd w:id="101"/>
    </w:p>
    <w:p w14:paraId="3199A2E7" w14:textId="77777777" w:rsidR="002C6C02" w:rsidRDefault="002C6C02" w:rsidP="00E612B8"/>
    <w:p w14:paraId="5F1FB645" w14:textId="4AE83EF3" w:rsidR="00D212B9" w:rsidRDefault="00D212B9" w:rsidP="006A5853">
      <w:pPr>
        <w:pStyle w:val="Heading2"/>
      </w:pPr>
      <w:bookmarkStart w:id="102" w:name="_Toc386348177"/>
      <w:r>
        <w:t>Discussion</w:t>
      </w:r>
      <w:bookmarkEnd w:id="102"/>
    </w:p>
    <w:p w14:paraId="1BFE6764" w14:textId="10C6BB64" w:rsidR="00B05218" w:rsidRDefault="00B05218" w:rsidP="00B05218">
      <w:pPr>
        <w:pStyle w:val="Heading3"/>
      </w:pPr>
      <w:r>
        <w:t>The evolutionary history of microsporidian proteins</w:t>
      </w:r>
    </w:p>
    <w:p w14:paraId="1626A2AF" w14:textId="3E482CD0" w:rsidR="007B2869" w:rsidRPr="00EF2DEA" w:rsidRDefault="001E1A6C" w:rsidP="001E1A6C">
      <w:pPr>
        <w:spacing w:after="0" w:line="360" w:lineRule="auto"/>
        <w:jc w:val="both"/>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103"/>
      <w:r w:rsidRPr="00B10B29">
        <w:rPr>
          <w:szCs w:val="24"/>
        </w:rPr>
        <w:t xml:space="preserve">orphan </w:t>
      </w:r>
      <w:commentRangeEnd w:id="103"/>
      <w:r w:rsidRPr="00B10B29">
        <w:rPr>
          <w:rStyle w:val="CommentReference"/>
        </w:rPr>
        <w:commentReference w:id="103"/>
      </w:r>
      <w:r w:rsidRPr="00B10B29">
        <w:rPr>
          <w:szCs w:val="24"/>
        </w:rPr>
        <w:t>proteins.</w:t>
      </w:r>
      <w:r w:rsidR="00080A10" w:rsidRPr="00B10B29">
        <w:rPr>
          <w:szCs w:val="24"/>
        </w:rPr>
        <w:t xml:space="preserve"> </w:t>
      </w:r>
      <w:r w:rsidR="009F325B" w:rsidRPr="00B10B29">
        <w:rPr>
          <w:szCs w:val="24"/>
        </w:rPr>
        <w:t>T</w:t>
      </w:r>
      <w:r w:rsidR="008F4307">
        <w:rPr>
          <w:szCs w:val="24"/>
        </w:rPr>
        <w:t xml:space="preserve">hey </w:t>
      </w:r>
      <w:r w:rsidR="009F325B"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w:t>
      </w:r>
      <w:r w:rsidR="00683F18">
        <w:lastRenderedPageBreak/>
        <w:t xml:space="preserve">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2626833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w:t>
      </w:r>
      <w:r w:rsidR="00232FAE">
        <w:rPr>
          <w:szCs w:val="24"/>
        </w:rPr>
        <w:t xml:space="preserve">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84443D">
        <w:rPr>
          <w:szCs w:val="24"/>
        </w:rPr>
        <w:t>2.3.4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bookmarkStart w:id="104" w:name="_GoBack"/>
      <w:bookmarkEnd w:id="104"/>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p>
    <w:p w14:paraId="0464EAF2" w14:textId="7DE47225" w:rsidR="00BC457D"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r>
        <w:t>The microsporidian origin</w:t>
      </w:r>
    </w:p>
    <w:p w14:paraId="633BBE82" w14:textId="77777777" w:rsidR="007B2869" w:rsidRPr="00B10B29" w:rsidRDefault="007B2869" w:rsidP="001E1A6C">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to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lastRenderedPageBreak/>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0E17A901" w14:textId="77777777" w:rsidR="00191D27" w:rsidRDefault="00191D27" w:rsidP="00191D27">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t xml:space="preserve">Table </w:t>
      </w:r>
      <w:r>
        <w:rPr>
          <w:noProof/>
        </w:rPr>
        <w:t>2</w:t>
      </w:r>
      <w:r>
        <w:noBreakHyphen/>
      </w:r>
      <w:r>
        <w:rPr>
          <w:noProof/>
        </w:rPr>
        <w:t>4</w:t>
      </w:r>
      <w:r>
        <w:rPr>
          <w:szCs w:val="24"/>
        </w:rPr>
        <w:fldChar w:fldCharType="end"/>
      </w:r>
      <w:r>
        <w:rPr>
          <w:szCs w:val="24"/>
        </w:rPr>
        <w:t>).</w:t>
      </w:r>
    </w:p>
    <w:p w14:paraId="3CBB33AD" w14:textId="77777777" w:rsidR="00191D27" w:rsidRDefault="00191D27" w:rsidP="00191D27">
      <w:pPr>
        <w:pStyle w:val="Caption"/>
        <w:keepNext/>
        <w:jc w:val="both"/>
      </w:pPr>
      <w:bookmarkStart w:id="105" w:name="_Ref383866029"/>
      <w:bookmarkStart w:id="106" w:name="_Toc386348289"/>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4</w:t>
      </w:r>
      <w:r>
        <w:fldChar w:fldCharType="end"/>
      </w:r>
      <w:bookmarkEnd w:id="105"/>
      <w:r>
        <w:t>: Estimated microsporidia specific proteins by applying different FAS cutoffs.</w:t>
      </w:r>
      <w:bookmarkEnd w:id="106"/>
    </w:p>
    <w:tbl>
      <w:tblPr>
        <w:tblStyle w:val="TableGrid"/>
        <w:tblW w:w="5000" w:type="pct"/>
        <w:tblLayout w:type="fixed"/>
        <w:tblLook w:val="04A0" w:firstRow="1" w:lastRow="0" w:firstColumn="1" w:lastColumn="0" w:noHBand="0" w:noVBand="1"/>
      </w:tblPr>
      <w:tblGrid>
        <w:gridCol w:w="1386"/>
        <w:gridCol w:w="1842"/>
        <w:gridCol w:w="2975"/>
        <w:gridCol w:w="2517"/>
      </w:tblGrid>
      <w:tr w:rsidR="00191D27" w14:paraId="427814FD" w14:textId="77777777" w:rsidTr="00EA1E4F">
        <w:tc>
          <w:tcPr>
            <w:tcW w:w="795" w:type="pct"/>
          </w:tcPr>
          <w:p w14:paraId="74BA430B" w14:textId="77777777" w:rsidR="00191D27" w:rsidRDefault="00191D27" w:rsidP="00EA1E4F">
            <w:pPr>
              <w:spacing w:line="360" w:lineRule="auto"/>
              <w:rPr>
                <w:szCs w:val="24"/>
              </w:rPr>
            </w:pPr>
            <w:r>
              <w:rPr>
                <w:szCs w:val="24"/>
              </w:rPr>
              <w:t>FAS cutoff</w:t>
            </w:r>
          </w:p>
        </w:tc>
        <w:tc>
          <w:tcPr>
            <w:tcW w:w="1056" w:type="pct"/>
          </w:tcPr>
          <w:p w14:paraId="28AAFCFA" w14:textId="77777777" w:rsidR="00191D27" w:rsidRDefault="00191D27" w:rsidP="00EA1E4F">
            <w:pPr>
              <w:spacing w:line="360" w:lineRule="auto"/>
              <w:rPr>
                <w:szCs w:val="24"/>
              </w:rPr>
            </w:pPr>
            <w:r>
              <w:rPr>
                <w:szCs w:val="24"/>
              </w:rPr>
              <w:t>Microsporidia specific</w:t>
            </w:r>
          </w:p>
        </w:tc>
        <w:tc>
          <w:tcPr>
            <w:tcW w:w="1706" w:type="pct"/>
          </w:tcPr>
          <w:p w14:paraId="42B7BF96" w14:textId="77777777" w:rsidR="00191D27" w:rsidRDefault="00191D27" w:rsidP="00EA1E4F">
            <w:pPr>
              <w:spacing w:line="360" w:lineRule="auto"/>
              <w:rPr>
                <w:szCs w:val="24"/>
              </w:rPr>
            </w:pPr>
            <w:r>
              <w:rPr>
                <w:szCs w:val="24"/>
              </w:rPr>
              <w:t>LCA between microsporidia and fungi</w:t>
            </w:r>
          </w:p>
        </w:tc>
        <w:tc>
          <w:tcPr>
            <w:tcW w:w="1443" w:type="pct"/>
          </w:tcPr>
          <w:p w14:paraId="1E3DC33F" w14:textId="77777777" w:rsidR="00191D27" w:rsidRDefault="00191D27" w:rsidP="00EA1E4F">
            <w:pPr>
              <w:spacing w:line="360" w:lineRule="auto"/>
              <w:rPr>
                <w:szCs w:val="24"/>
              </w:rPr>
            </w:pPr>
            <w:r>
              <w:rPr>
                <w:szCs w:val="24"/>
              </w:rPr>
              <w:t>Last eukaryotic common ancestor</w:t>
            </w:r>
          </w:p>
        </w:tc>
      </w:tr>
      <w:tr w:rsidR="00191D27" w14:paraId="31DB581B" w14:textId="77777777" w:rsidTr="00EA1E4F">
        <w:tc>
          <w:tcPr>
            <w:tcW w:w="795" w:type="pct"/>
          </w:tcPr>
          <w:p w14:paraId="13CA043B" w14:textId="77777777" w:rsidR="00191D27" w:rsidRDefault="00191D27" w:rsidP="00EA1E4F">
            <w:pPr>
              <w:spacing w:line="360" w:lineRule="auto"/>
              <w:rPr>
                <w:szCs w:val="24"/>
              </w:rPr>
            </w:pPr>
            <w:r>
              <w:rPr>
                <w:szCs w:val="24"/>
              </w:rPr>
              <w:t>0.5</w:t>
            </w:r>
          </w:p>
        </w:tc>
        <w:tc>
          <w:tcPr>
            <w:tcW w:w="1056" w:type="pct"/>
          </w:tcPr>
          <w:p w14:paraId="48110880" w14:textId="77777777" w:rsidR="00191D27" w:rsidRDefault="00191D27" w:rsidP="00EA1E4F">
            <w:pPr>
              <w:spacing w:line="360" w:lineRule="auto"/>
              <w:rPr>
                <w:szCs w:val="24"/>
              </w:rPr>
            </w:pPr>
            <w:r>
              <w:rPr>
                <w:szCs w:val="24"/>
              </w:rPr>
              <w:t>3%</w:t>
            </w:r>
          </w:p>
        </w:tc>
        <w:tc>
          <w:tcPr>
            <w:tcW w:w="1706" w:type="pct"/>
          </w:tcPr>
          <w:p w14:paraId="507FF1C3" w14:textId="77777777" w:rsidR="00191D27" w:rsidRDefault="00191D27" w:rsidP="00EA1E4F">
            <w:pPr>
              <w:spacing w:line="360" w:lineRule="auto"/>
              <w:rPr>
                <w:szCs w:val="24"/>
              </w:rPr>
            </w:pPr>
            <w:r>
              <w:rPr>
                <w:szCs w:val="24"/>
              </w:rPr>
              <w:t>3%</w:t>
            </w:r>
          </w:p>
        </w:tc>
        <w:tc>
          <w:tcPr>
            <w:tcW w:w="1443" w:type="pct"/>
          </w:tcPr>
          <w:p w14:paraId="576AA8D2" w14:textId="77777777" w:rsidR="00191D27" w:rsidRDefault="00191D27" w:rsidP="00EA1E4F">
            <w:pPr>
              <w:spacing w:line="360" w:lineRule="auto"/>
              <w:rPr>
                <w:szCs w:val="24"/>
              </w:rPr>
            </w:pPr>
            <w:r>
              <w:rPr>
                <w:szCs w:val="24"/>
              </w:rPr>
              <w:t>94%</w:t>
            </w:r>
          </w:p>
        </w:tc>
      </w:tr>
      <w:tr w:rsidR="00191D27" w14:paraId="1C439316" w14:textId="77777777" w:rsidTr="00EA1E4F">
        <w:tc>
          <w:tcPr>
            <w:tcW w:w="795" w:type="pct"/>
          </w:tcPr>
          <w:p w14:paraId="46CFD927" w14:textId="77777777" w:rsidR="00191D27" w:rsidRDefault="00191D27" w:rsidP="00EA1E4F">
            <w:pPr>
              <w:spacing w:line="360" w:lineRule="auto"/>
              <w:rPr>
                <w:szCs w:val="24"/>
              </w:rPr>
            </w:pPr>
            <w:r>
              <w:rPr>
                <w:szCs w:val="24"/>
              </w:rPr>
              <w:t>0.75</w:t>
            </w:r>
          </w:p>
        </w:tc>
        <w:tc>
          <w:tcPr>
            <w:tcW w:w="1056" w:type="pct"/>
          </w:tcPr>
          <w:p w14:paraId="2ECA82BD" w14:textId="77777777" w:rsidR="00191D27" w:rsidRDefault="00191D27" w:rsidP="00EA1E4F">
            <w:pPr>
              <w:spacing w:line="360" w:lineRule="auto"/>
              <w:rPr>
                <w:szCs w:val="24"/>
              </w:rPr>
            </w:pPr>
            <w:r>
              <w:rPr>
                <w:szCs w:val="24"/>
              </w:rPr>
              <w:t>4%</w:t>
            </w:r>
          </w:p>
        </w:tc>
        <w:tc>
          <w:tcPr>
            <w:tcW w:w="1706" w:type="pct"/>
          </w:tcPr>
          <w:p w14:paraId="2A0650C6" w14:textId="77777777" w:rsidR="00191D27" w:rsidRDefault="00191D27" w:rsidP="00EA1E4F">
            <w:pPr>
              <w:spacing w:line="360" w:lineRule="auto"/>
              <w:rPr>
                <w:szCs w:val="24"/>
              </w:rPr>
            </w:pPr>
            <w:r>
              <w:rPr>
                <w:szCs w:val="24"/>
              </w:rPr>
              <w:t>3%</w:t>
            </w:r>
          </w:p>
        </w:tc>
        <w:tc>
          <w:tcPr>
            <w:tcW w:w="1443" w:type="pct"/>
          </w:tcPr>
          <w:p w14:paraId="4F5573AD" w14:textId="77777777" w:rsidR="00191D27" w:rsidRDefault="00191D27" w:rsidP="00EA1E4F">
            <w:pPr>
              <w:spacing w:line="360" w:lineRule="auto"/>
              <w:rPr>
                <w:szCs w:val="24"/>
              </w:rPr>
            </w:pPr>
            <w:r>
              <w:rPr>
                <w:szCs w:val="24"/>
              </w:rPr>
              <w:t>93%</w:t>
            </w:r>
          </w:p>
        </w:tc>
      </w:tr>
      <w:tr w:rsidR="00191D27" w14:paraId="7E563234" w14:textId="77777777" w:rsidTr="00EA1E4F">
        <w:tc>
          <w:tcPr>
            <w:tcW w:w="795" w:type="pct"/>
          </w:tcPr>
          <w:p w14:paraId="676E614C" w14:textId="77777777" w:rsidR="00191D27" w:rsidRDefault="00191D27" w:rsidP="00EA1E4F">
            <w:pPr>
              <w:spacing w:line="360" w:lineRule="auto"/>
              <w:rPr>
                <w:szCs w:val="24"/>
              </w:rPr>
            </w:pPr>
            <w:r>
              <w:rPr>
                <w:szCs w:val="24"/>
              </w:rPr>
              <w:t>0.9</w:t>
            </w:r>
          </w:p>
        </w:tc>
        <w:tc>
          <w:tcPr>
            <w:tcW w:w="1056" w:type="pct"/>
          </w:tcPr>
          <w:p w14:paraId="10978431" w14:textId="77777777" w:rsidR="00191D27" w:rsidRDefault="00191D27" w:rsidP="00EA1E4F">
            <w:pPr>
              <w:spacing w:line="360" w:lineRule="auto"/>
              <w:rPr>
                <w:szCs w:val="24"/>
              </w:rPr>
            </w:pPr>
            <w:r>
              <w:rPr>
                <w:szCs w:val="24"/>
              </w:rPr>
              <w:t>5%</w:t>
            </w:r>
          </w:p>
        </w:tc>
        <w:tc>
          <w:tcPr>
            <w:tcW w:w="1706" w:type="pct"/>
          </w:tcPr>
          <w:p w14:paraId="1FB70EA4" w14:textId="77777777" w:rsidR="00191D27" w:rsidRDefault="00191D27" w:rsidP="00EA1E4F">
            <w:pPr>
              <w:spacing w:line="360" w:lineRule="auto"/>
              <w:rPr>
                <w:szCs w:val="24"/>
              </w:rPr>
            </w:pPr>
            <w:r>
              <w:rPr>
                <w:szCs w:val="24"/>
              </w:rPr>
              <w:t>3%</w:t>
            </w:r>
          </w:p>
        </w:tc>
        <w:tc>
          <w:tcPr>
            <w:tcW w:w="1443" w:type="pct"/>
          </w:tcPr>
          <w:p w14:paraId="4CB95DF4" w14:textId="77777777" w:rsidR="00191D27" w:rsidRDefault="00191D27" w:rsidP="00EA1E4F">
            <w:pPr>
              <w:spacing w:line="360" w:lineRule="auto"/>
              <w:rPr>
                <w:szCs w:val="24"/>
              </w:rPr>
            </w:pPr>
            <w:r>
              <w:rPr>
                <w:szCs w:val="24"/>
              </w:rPr>
              <w:t>92%</w:t>
            </w:r>
          </w:p>
        </w:tc>
      </w:tr>
    </w:tbl>
    <w:p w14:paraId="4DAA01E6" w14:textId="77777777" w:rsidR="00191D27" w:rsidRDefault="00191D27"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07" w:name="_Toc384637898"/>
      <w:bookmarkStart w:id="108" w:name="_Toc386348178"/>
      <w:commentRangeStart w:id="109"/>
      <w:r w:rsidRPr="00A7099E">
        <w:lastRenderedPageBreak/>
        <w:t>Conclusion</w:t>
      </w:r>
      <w:bookmarkEnd w:id="107"/>
      <w:commentRangeEnd w:id="109"/>
      <w:r>
        <w:rPr>
          <w:rStyle w:val="CommentReference"/>
          <w:rFonts w:eastAsiaTheme="minorHAnsi" w:cstheme="minorBidi"/>
          <w:b w:val="0"/>
          <w:bCs w:val="0"/>
          <w:color w:val="auto"/>
        </w:rPr>
        <w:commentReference w:id="109"/>
      </w:r>
      <w:bookmarkEnd w:id="108"/>
    </w:p>
    <w:p w14:paraId="7940AEB6" w14:textId="455D6A5F"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ins w:id="110" w:author="Ingo Ebersberger" w:date="2018-04-19T20:48:00Z">
        <w:r>
          <w:rPr>
            <w:szCs w:val="24"/>
          </w:rPr>
          <w:t xml:space="preserve">genome </w:t>
        </w:r>
      </w:ins>
      <w:r>
        <w:rPr>
          <w:szCs w:val="24"/>
        </w:rPr>
        <w:t xml:space="preserve">sequences were </w:t>
      </w:r>
      <w:ins w:id="111" w:author="Ingo Ebersberger" w:date="2018-04-19T20:48:00Z">
        <w:r>
          <w:rPr>
            <w:szCs w:val="24"/>
          </w:rPr>
          <w:t xml:space="preserve">publicly </w:t>
        </w:r>
      </w:ins>
      <w:r>
        <w:rPr>
          <w:szCs w:val="24"/>
        </w:rPr>
        <w:t xml:space="preserve">available at the start of this study, </w:t>
      </w:r>
      <w:commentRangeStart w:id="112"/>
      <w:r>
        <w:rPr>
          <w:szCs w:val="24"/>
        </w:rPr>
        <w:t xml:space="preserve">we expected to have a sufficient </w:t>
      </w:r>
      <w:commentRangeEnd w:id="112"/>
      <w:r>
        <w:rPr>
          <w:rStyle w:val="CommentReference"/>
        </w:rPr>
        <w:commentReference w:id="112"/>
      </w:r>
      <w:r>
        <w:rPr>
          <w:szCs w:val="24"/>
        </w:rPr>
        <w:t>taxon sampling for this comparative study.</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13" w:name="_Toc386348179"/>
      <w:r w:rsidRPr="00756D71">
        <w:lastRenderedPageBreak/>
        <w:t>PhyloProfile: an interactive visualization tool for exploring complex phylogenetic profiles</w:t>
      </w:r>
      <w:bookmarkEnd w:id="113"/>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14" w:name="_Toc386348180"/>
      <w:r w:rsidRPr="00756D71">
        <w:t>Introduction</w:t>
      </w:r>
      <w:bookmarkEnd w:id="114"/>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15" w:name="_Toc386348181"/>
      <w:r w:rsidRPr="00756D71">
        <w:lastRenderedPageBreak/>
        <w:t>Features and capabilities</w:t>
      </w:r>
      <w:bookmarkEnd w:id="115"/>
    </w:p>
    <w:p w14:paraId="7C71E8C5" w14:textId="77777777" w:rsidR="00231D1C" w:rsidRPr="00756D71" w:rsidRDefault="00231D1C" w:rsidP="00231D1C">
      <w:pPr>
        <w:pStyle w:val="Heading3"/>
        <w:jc w:val="both"/>
      </w:pPr>
      <w:bookmarkStart w:id="116" w:name="_Toc386348182"/>
      <w:r w:rsidRPr="00756D71">
        <w:t>Multiple input options</w:t>
      </w:r>
      <w:bookmarkEnd w:id="116"/>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17" w:name="_Ref384072234"/>
      <w:bookmarkStart w:id="118" w:name="_Toc386348242"/>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17"/>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18"/>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23DE3">
        <w:t xml:space="preserve">Figure </w:t>
      </w:r>
      <w:r w:rsidR="00423DE3">
        <w:rPr>
          <w:noProof/>
        </w:rPr>
        <w:t>3</w:t>
      </w:r>
      <w:r w:rsidR="00423DE3">
        <w:noBreakHyphen/>
      </w:r>
      <w:r w:rsidR="00423DE3">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19" w:name="_Toc386348183"/>
      <w:r w:rsidRPr="00756D71">
        <w:t>Interactive visualization</w:t>
      </w:r>
      <w:bookmarkEnd w:id="119"/>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20" w:name="_Ref384073005"/>
      <w:bookmarkStart w:id="121" w:name="_Toc386348243"/>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20"/>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21"/>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423DE3">
        <w:t xml:space="preserve">Figure </w:t>
      </w:r>
      <w:r w:rsidR="00423DE3">
        <w:rPr>
          <w:noProof/>
        </w:rPr>
        <w:t>3</w:t>
      </w:r>
      <w:r w:rsidR="00423DE3">
        <w:noBreakHyphen/>
      </w:r>
      <w:r w:rsidR="00423DE3">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22" w:name="_Ref384081133"/>
      <w:bookmarkStart w:id="123" w:name="_Toc386348244"/>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22"/>
      <w:r>
        <w:t>: The interactive visualization enables linking between different data.</w:t>
      </w:r>
      <w:bookmarkEnd w:id="123"/>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24" w:name="_Toc386348184"/>
      <w:r w:rsidRPr="00756D71">
        <w:t>The use of NCBI taxonomy information in PhyloProfile</w:t>
      </w:r>
      <w:bookmarkEnd w:id="124"/>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25" w:name="_Toc386348185"/>
      <w:r w:rsidRPr="00756D71">
        <w:t>Dynamic data filtering</w:t>
      </w:r>
      <w:bookmarkEnd w:id="125"/>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423DE3">
        <w:t xml:space="preserve">Figure </w:t>
      </w:r>
      <w:r w:rsidR="00423DE3">
        <w:rPr>
          <w:noProof/>
        </w:rPr>
        <w:t>3</w:t>
      </w:r>
      <w:r w:rsidR="00423DE3">
        <w:noBreakHyphen/>
      </w:r>
      <w:r w:rsidR="00423DE3">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26" w:name="_Ref384081559"/>
      <w:bookmarkStart w:id="127" w:name="_Toc386348245"/>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26"/>
      <w:r>
        <w:t>: List of genes resulting from the Core gene identification function can be directly input to the customized profile for further investigating.</w:t>
      </w:r>
      <w:bookmarkEnd w:id="127"/>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28" w:name="_Toc386348186"/>
      <w:r w:rsidRPr="00756D71">
        <w:t>Phylogenetic profiling</w:t>
      </w:r>
      <w:bookmarkEnd w:id="128"/>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423DE3">
        <w:t xml:space="preserve">Figure </w:t>
      </w:r>
      <w:r w:rsidR="00423DE3">
        <w:rPr>
          <w:noProof/>
        </w:rPr>
        <w:t>3</w:t>
      </w:r>
      <w:r w:rsidR="00423DE3">
        <w:noBreakHyphen/>
      </w:r>
      <w:r w:rsidR="00423DE3">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29" w:name="_Ref384080616"/>
      <w:bookmarkStart w:id="130" w:name="_Toc386348246"/>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29"/>
      <w:r>
        <w:t>: Phylogenetic profile dot matrix before (left) and after (right) clustering.</w:t>
      </w:r>
      <w:bookmarkEnd w:id="130"/>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423DE3">
        <w:t xml:space="preserve">Figure </w:t>
      </w:r>
      <w:r w:rsidR="00423DE3">
        <w:rPr>
          <w:noProof/>
        </w:rPr>
        <w:t>3</w:t>
      </w:r>
      <w:r w:rsidR="00423DE3">
        <w:noBreakHyphen/>
      </w:r>
      <w:r w:rsidR="00423DE3">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31" w:name="_Ref384080679"/>
      <w:bookmarkStart w:id="132" w:name="_Toc386348247"/>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31"/>
      <w:r>
        <w:t>: Gene age estimation based on LCA algorithm.</w:t>
      </w:r>
      <w:bookmarkEnd w:id="132"/>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423DE3">
        <w:t xml:space="preserve">Figure </w:t>
      </w:r>
      <w:r w:rsidR="00423DE3">
        <w:rPr>
          <w:noProof/>
        </w:rPr>
        <w:t>3</w:t>
      </w:r>
      <w:r w:rsidR="00423DE3">
        <w:noBreakHyphen/>
      </w:r>
      <w:r w:rsidR="00423DE3">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33" w:name="_Ref384080896"/>
      <w:bookmarkStart w:id="134" w:name="_Toc386348248"/>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33"/>
      <w:r>
        <w:t>: Distribution analysis of two integrated data and the fraction of species in the systematic group. Those distributions can be dynamically changed depending on the defined thresholds of those variables.</w:t>
      </w:r>
      <w:bookmarkEnd w:id="134"/>
    </w:p>
    <w:p w14:paraId="11AA9B49" w14:textId="77777777" w:rsidR="00231D1C" w:rsidRPr="00756D71" w:rsidRDefault="00231D1C" w:rsidP="00231D1C">
      <w:pPr>
        <w:pStyle w:val="Heading3"/>
        <w:jc w:val="both"/>
      </w:pPr>
      <w:bookmarkStart w:id="135" w:name="_Toc386348187"/>
      <w:r w:rsidRPr="00756D71">
        <w:t>Interoperable output</w:t>
      </w:r>
      <w:bookmarkEnd w:id="135"/>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36" w:name="_Toc386348188"/>
      <w:r w:rsidRPr="00756D71">
        <w:t>Result</w:t>
      </w:r>
      <w:bookmarkEnd w:id="136"/>
      <w:r w:rsidRPr="00756D71">
        <w:t xml:space="preserve"> </w:t>
      </w:r>
    </w:p>
    <w:p w14:paraId="3FB6DF35" w14:textId="77777777" w:rsidR="00231D1C" w:rsidRPr="00756D71" w:rsidRDefault="00231D1C" w:rsidP="00231D1C">
      <w:pPr>
        <w:pStyle w:val="Heading3"/>
        <w:jc w:val="both"/>
      </w:pPr>
      <w:bookmarkStart w:id="137" w:name="_Toc386348189"/>
      <w:r w:rsidRPr="00756D71">
        <w:t>The availability</w:t>
      </w:r>
      <w:bookmarkEnd w:id="137"/>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38" w:name="_Toc386348190"/>
      <w:r w:rsidRPr="00756D71">
        <w:t>Performance test</w:t>
      </w:r>
      <w:bookmarkEnd w:id="138"/>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23DE3">
        <w:t xml:space="preserve">Figure </w:t>
      </w:r>
      <w:r w:rsidR="00423DE3">
        <w:rPr>
          <w:noProof/>
        </w:rPr>
        <w:t>3</w:t>
      </w:r>
      <w:r w:rsidR="00423DE3">
        <w:noBreakHyphen/>
      </w:r>
      <w:r w:rsidR="00423DE3">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39" w:name="_Ref384067296"/>
      <w:bookmarkStart w:id="140" w:name="_Toc386348249"/>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3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40"/>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41" w:name="_Ref384080946"/>
      <w:bookmarkStart w:id="142" w:name="_Toc386348250"/>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41"/>
      <w:r>
        <w:t xml:space="preserve">: </w:t>
      </w:r>
      <w:r w:rsidRPr="00001AD8">
        <w:t>RAM usage during data display increases linearly as the data matrix grows. (a) RAM usage as a function of number of genes analyzed, and (b) as a function of the number of taxa analyzed.</w:t>
      </w:r>
      <w:bookmarkEnd w:id="142"/>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43" w:name="_Toc386348191"/>
      <w:r w:rsidRPr="00756D71">
        <w:t>Conclusion</w:t>
      </w:r>
      <w:bookmarkEnd w:id="143"/>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44" w:name="_Toc386348192"/>
      <w:r w:rsidRPr="00A115AD">
        <w:t>HamFAS: a novel functional annotation approach based on feature-aware orthology inference</w:t>
      </w:r>
      <w:bookmarkEnd w:id="144"/>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45" w:name="_Toc386348193"/>
      <w:r w:rsidRPr="00A115AD">
        <w:t>Introduction</w:t>
      </w:r>
      <w:bookmarkEnd w:id="145"/>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46" w:name="_Toc386348194"/>
      <w:r w:rsidRPr="00A115AD">
        <w:t>Methods</w:t>
      </w:r>
      <w:bookmarkEnd w:id="146"/>
    </w:p>
    <w:p w14:paraId="29312F46" w14:textId="77777777" w:rsidR="00231D1C" w:rsidRPr="00A115AD" w:rsidRDefault="00231D1C" w:rsidP="00231D1C">
      <w:pPr>
        <w:pStyle w:val="Heading3"/>
        <w:jc w:val="both"/>
      </w:pPr>
      <w:bookmarkStart w:id="147" w:name="_Toc386348195"/>
      <w:r w:rsidRPr="00A115AD">
        <w:t>HamFAS approach</w:t>
      </w:r>
      <w:bookmarkEnd w:id="147"/>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48" w:name="_Ref381605755"/>
      <w:bookmarkStart w:id="149" w:name="_Toc38634825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8"/>
      <w:r w:rsidRPr="00076E91">
        <w:t>: KO annotation transfer using HamFAS approach.</w:t>
      </w:r>
      <w:bookmarkEnd w:id="149"/>
    </w:p>
    <w:p w14:paraId="2E79E929" w14:textId="77777777" w:rsidR="00231D1C" w:rsidRPr="00076E91" w:rsidRDefault="00231D1C" w:rsidP="00231D1C">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423DE3">
        <w:t xml:space="preserve">Table </w:t>
      </w:r>
      <w:r w:rsidR="00423DE3">
        <w:rPr>
          <w:noProof/>
        </w:rPr>
        <w:t>A</w:t>
      </w:r>
      <w:r w:rsidR="00423DE3">
        <w:noBreakHyphen/>
      </w:r>
      <w:r w:rsidR="00423DE3">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50" w:name="_Toc386348196"/>
      <w:r w:rsidRPr="00C3276D">
        <w:t>Benchmarking HamFAS</w:t>
      </w:r>
      <w:bookmarkEnd w:id="150"/>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51" w:name="_Toc386348197"/>
      <w:r w:rsidRPr="00A115AD">
        <w:t>Results</w:t>
      </w:r>
      <w:bookmarkEnd w:id="151"/>
    </w:p>
    <w:p w14:paraId="1109BBDF" w14:textId="77777777" w:rsidR="00231D1C" w:rsidRPr="00A115AD" w:rsidRDefault="00231D1C" w:rsidP="00231D1C">
      <w:pPr>
        <w:pStyle w:val="Heading3"/>
        <w:jc w:val="both"/>
      </w:pPr>
      <w:bookmarkStart w:id="152" w:name="_Toc386348198"/>
      <w:r w:rsidRPr="00A115AD">
        <w:t>The establishment of the reference species and annotations</w:t>
      </w:r>
      <w:bookmarkEnd w:id="152"/>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423DE3">
        <w:t xml:space="preserve">Figure </w:t>
      </w:r>
      <w:r w:rsidR="00423DE3">
        <w:rPr>
          <w:noProof/>
        </w:rPr>
        <w:t>4</w:t>
      </w:r>
      <w:r w:rsidR="00423DE3">
        <w:noBreakHyphen/>
      </w:r>
      <w:r w:rsidR="00423DE3">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53" w:name="_Ref384434851"/>
      <w:bookmarkStart w:id="154" w:name="_Toc386348252"/>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53"/>
      <w:r>
        <w:t xml:space="preserve">: </w:t>
      </w:r>
      <w:r w:rsidRPr="00076E91">
        <w:t>Distribution of T</w:t>
      </w:r>
      <w:r w:rsidRPr="00076E91">
        <w:rPr>
          <w:vertAlign w:val="subscript"/>
        </w:rPr>
        <w:t>FAS_KO</w:t>
      </w:r>
      <w:r w:rsidRPr="00076E91">
        <w:t xml:space="preserve"> for 12,748 KO groups</w:t>
      </w:r>
      <w:bookmarkEnd w:id="154"/>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55" w:name="_Ref339564538"/>
      <w:bookmarkStart w:id="156" w:name="_Toc38634825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55"/>
      <w:r w:rsidRPr="00076E91">
        <w:t>: FAS score density of KO group K00542 (left) and K07888 (right)</w:t>
      </w:r>
      <w:bookmarkEnd w:id="156"/>
    </w:p>
    <w:p w14:paraId="3F6E58DF" w14:textId="77777777" w:rsidR="00231D1C" w:rsidRPr="004F12DB" w:rsidRDefault="00231D1C" w:rsidP="00231D1C">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57" w:name="_Toc386348199"/>
      <w:r w:rsidRPr="00C3276D">
        <w:t>Benchmarking result</w:t>
      </w:r>
      <w:bookmarkEnd w:id="157"/>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194417BA" w:rsidR="00231D1C" w:rsidRDefault="00231D1C" w:rsidP="00231D1C">
      <w:pPr>
        <w:pStyle w:val="Caption"/>
        <w:keepNext/>
        <w:jc w:val="both"/>
      </w:pPr>
      <w:bookmarkStart w:id="158" w:name="_Ref383951269"/>
      <w:bookmarkStart w:id="159" w:name="_Toc386348290"/>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158"/>
      <w:r>
        <w:t xml:space="preserve">: </w:t>
      </w:r>
      <w:r w:rsidRPr="00076E91">
        <w:t>Recall, precision and F1-score of HamFAS in comparison to BlastKOALA and KAAS. Second column shows values of HamFAS after filtering the orthology assignment with InParanoid's orthologs.</w:t>
      </w:r>
      <w:bookmarkEnd w:id="159"/>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r w:rsidRPr="0061586B">
              <w:rPr>
                <w:rFonts w:cs="Times New Roman"/>
                <w:b/>
                <w:bCs/>
                <w:szCs w:val="24"/>
              </w:rPr>
              <w:t>supported_HamFAS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23DE3">
        <w:t xml:space="preserve">Figure </w:t>
      </w:r>
      <w:r w:rsidR="00423DE3">
        <w:rPr>
          <w:noProof/>
        </w:rPr>
        <w:t>4</w:t>
      </w:r>
      <w:r w:rsidR="00423DE3">
        <w:noBreakHyphen/>
      </w:r>
      <w:r w:rsidR="00423DE3">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60" w:name="_Ref384435233"/>
      <w:bookmarkStart w:id="161" w:name="_Toc386348254"/>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60"/>
      <w:r>
        <w:t xml:space="preserve">: </w:t>
      </w:r>
      <w:r w:rsidRPr="00076E91">
        <w:t>FAS score distribution of all HamFAS orthologs, only supported orthologs and unsupported orthologs</w:t>
      </w:r>
      <w:r>
        <w:t>. The red dashed vertical lines identify the mean score for each set.</w:t>
      </w:r>
      <w:bookmarkEnd w:id="161"/>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62" w:name="_Ref371840694"/>
      <w:bookmarkStart w:id="163" w:name="_Toc386348255"/>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62"/>
      <w:r w:rsidRPr="00076E91">
        <w:t>: Fraction of proteins annotated by HamFAS, BlastKOALA and KAAS</w:t>
      </w:r>
      <w:bookmarkEnd w:id="163"/>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423DE3">
        <w:t xml:space="preserve">Table </w:t>
      </w:r>
      <w:r w:rsidR="00423DE3">
        <w:rPr>
          <w:noProof/>
        </w:rPr>
        <w:t>4</w:t>
      </w:r>
      <w:r w:rsidR="00423DE3">
        <w:noBreakHyphen/>
      </w:r>
      <w:r w:rsidR="00423DE3">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5F17B7DE" w:rsidR="00231D1C" w:rsidRDefault="00231D1C" w:rsidP="00231D1C">
      <w:pPr>
        <w:pStyle w:val="Caption"/>
        <w:keepNext/>
        <w:jc w:val="both"/>
      </w:pPr>
      <w:bookmarkStart w:id="164" w:name="_Ref383957002"/>
      <w:bookmarkStart w:id="165" w:name="_Toc386348291"/>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164"/>
      <w:r>
        <w:t xml:space="preserve">: Compare </w:t>
      </w:r>
      <w:r w:rsidRPr="00076E91">
        <w:t>KEGG identifiers annotated by HamFAS, BlastKOALA and KAAS. Numbers in parentheses are the different KOs after filtered by synonymous KOs.</w:t>
      </w:r>
      <w:bookmarkEnd w:id="165"/>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66" w:name="_Ref371841357"/>
      <w:bookmarkStart w:id="167" w:name="_Toc386348256"/>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66"/>
      <w:r w:rsidRPr="00076E91">
        <w:t>: Fraction of proteins annotated by HamFAS, BlastKOALA and KAAS</w:t>
      </w:r>
      <w:bookmarkEnd w:id="167"/>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68" w:name="_Toc386348200"/>
      <w:r w:rsidRPr="003F06CE">
        <w:t>Discussion</w:t>
      </w:r>
      <w:bookmarkEnd w:id="168"/>
    </w:p>
    <w:p w14:paraId="4C93EFED" w14:textId="77777777" w:rsidR="00231D1C" w:rsidRPr="003F06CE" w:rsidRDefault="00231D1C" w:rsidP="00231D1C">
      <w:pPr>
        <w:pStyle w:val="Heading3"/>
        <w:jc w:val="both"/>
      </w:pPr>
      <w:bookmarkStart w:id="169" w:name="_Toc386348201"/>
      <w:r w:rsidRPr="003F06CE">
        <w:t>The specificity of HamFAS</w:t>
      </w:r>
      <w:bookmarkEnd w:id="169"/>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70" w:name="_Toc386348202"/>
      <w:r w:rsidRPr="001E3BE3">
        <w:t>The sensitivity of HamFAS</w:t>
      </w:r>
      <w:bookmarkEnd w:id="170"/>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71" w:name="_Ref371842424"/>
      <w:bookmarkStart w:id="172" w:name="_Toc386348257"/>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71"/>
      <w:r w:rsidRPr="00076E91">
        <w:t xml:space="preserve">: Length distribution of HamFAS-only proteins and </w:t>
      </w:r>
      <w:r>
        <w:t xml:space="preserve">the </w:t>
      </w:r>
      <w:r w:rsidRPr="00076E91">
        <w:t>others</w:t>
      </w:r>
      <w:bookmarkEnd w:id="172"/>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73" w:name="_Ref371842426"/>
      <w:bookmarkStart w:id="174" w:name="_Toc386348258"/>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73"/>
      <w:r w:rsidRPr="00076E91">
        <w:t>: Number of Pfam domains distribution of HamFAS-only proteins and</w:t>
      </w:r>
      <w:r>
        <w:t xml:space="preserve"> the</w:t>
      </w:r>
      <w:r w:rsidRPr="00076E91">
        <w:t xml:space="preserve"> others</w:t>
      </w:r>
      <w:bookmarkEnd w:id="174"/>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423DE3">
        <w:t xml:space="preserve">Figure </w:t>
      </w:r>
      <w:r w:rsidR="00423DE3">
        <w:rPr>
          <w:noProof/>
        </w:rPr>
        <w:t>4</w:t>
      </w:r>
      <w:r w:rsidR="00423DE3">
        <w:noBreakHyphen/>
      </w:r>
      <w:r w:rsidR="00423DE3">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75" w:name="_Ref384436828"/>
      <w:bookmarkStart w:id="176" w:name="_Toc386348259"/>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75"/>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76"/>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DEFBC1D" wp14:editId="7E82D11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77" w:name="_Ref374250297"/>
      <w:bookmarkStart w:id="178" w:name="_Toc386348260"/>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177"/>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78"/>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23DE3">
        <w:t xml:space="preserve">Table </w:t>
      </w:r>
      <w:r w:rsidR="00423DE3">
        <w:rPr>
          <w:noProof/>
        </w:rPr>
        <w:t>A</w:t>
      </w:r>
      <w:r w:rsidR="00423DE3">
        <w:noBreakHyphen/>
      </w:r>
      <w:r w:rsidR="00423DE3">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79" w:name="_Ref374253766"/>
      <w:bookmarkStart w:id="180" w:name="_Toc38634826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179"/>
      <w:r w:rsidRPr="00076E91">
        <w:t>: The PPI degree distribution of 3 protein sets</w:t>
      </w:r>
      <w:bookmarkEnd w:id="180"/>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81" w:name="_Ref374264459"/>
      <w:bookmarkStart w:id="182" w:name="_Toc386348262"/>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81"/>
      <w:r w:rsidRPr="00076E91">
        <w:t>: Distribution of the number of pathways in which annotated KOs are involved</w:t>
      </w:r>
      <w:bookmarkEnd w:id="182"/>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23DE3">
        <w:t xml:space="preserve">Figure </w:t>
      </w:r>
      <w:r w:rsidR="00423DE3">
        <w:rPr>
          <w:noProof/>
        </w:rPr>
        <w:t>A</w:t>
      </w:r>
      <w:r w:rsidR="00423DE3">
        <w:noBreakHyphen/>
      </w:r>
      <w:r w:rsidR="00423DE3">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423DE3">
        <w:t xml:space="preserve">Figure </w:t>
      </w:r>
      <w:r w:rsidR="00423DE3">
        <w:rPr>
          <w:noProof/>
        </w:rPr>
        <w:t>A</w:t>
      </w:r>
      <w:r w:rsidR="00423DE3">
        <w:noBreakHyphen/>
      </w:r>
      <w:r w:rsidR="00423DE3">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23DE3">
        <w:t xml:space="preserve">Figure </w:t>
      </w:r>
      <w:r w:rsidR="00423DE3">
        <w:rPr>
          <w:noProof/>
        </w:rPr>
        <w:t>A</w:t>
      </w:r>
      <w:r w:rsidR="00423DE3">
        <w:noBreakHyphen/>
      </w:r>
      <w:r w:rsidR="00423DE3">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423DE3">
        <w:t xml:space="preserve">Figure </w:t>
      </w:r>
      <w:r w:rsidR="00423DE3">
        <w:rPr>
          <w:noProof/>
        </w:rPr>
        <w:t>A</w:t>
      </w:r>
      <w:r w:rsidR="00423DE3">
        <w:noBreakHyphen/>
      </w:r>
      <w:r w:rsidR="00423DE3">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83" w:name="_Ref371843960"/>
      <w:bookmarkStart w:id="184" w:name="_Toc38634826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183"/>
      <w:r w:rsidRPr="00076E91">
        <w:t>: The numbers of HamFAS-only KOs distributed into different pathway categories</w:t>
      </w:r>
      <w:bookmarkEnd w:id="184"/>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185" w:name="_Toc386348203"/>
      <w:r w:rsidRPr="001E3BE3">
        <w:t>Conclusion</w:t>
      </w:r>
      <w:bookmarkEnd w:id="185"/>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6" w:name="_Toc386348204"/>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6"/>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7" w:name="_Toc386348205"/>
      <w:r w:rsidRPr="00ED70D1">
        <w:t>Introduction</w:t>
      </w:r>
      <w:bookmarkEnd w:id="187"/>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8" w:name="_Toc386348206"/>
      <w:r w:rsidRPr="00ED70D1">
        <w:t>Methods</w:t>
      </w:r>
      <w:bookmarkEnd w:id="188"/>
    </w:p>
    <w:p w14:paraId="323AA48B" w14:textId="0EC7438A" w:rsidR="004972DD" w:rsidRDefault="004972DD" w:rsidP="00560D81">
      <w:pPr>
        <w:pStyle w:val="Heading3"/>
        <w:jc w:val="both"/>
      </w:pPr>
      <w:bookmarkStart w:id="189" w:name="_Toc386348207"/>
      <w:r w:rsidRPr="00ED70D1">
        <w:t>KEGG Orthology annotation</w:t>
      </w:r>
      <w:bookmarkEnd w:id="189"/>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23DE3">
        <w:t xml:space="preserve">Table </w:t>
      </w:r>
      <w:r w:rsidR="00423DE3">
        <w:rPr>
          <w:noProof/>
        </w:rPr>
        <w:t>A</w:t>
      </w:r>
      <w:r w:rsidR="00423DE3">
        <w:noBreakHyphen/>
      </w:r>
      <w:r w:rsidR="00423DE3">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90" w:name="_Toc386348208"/>
      <w:r w:rsidRPr="00ED70D1">
        <w:t>Metabolic pathway analysis</w:t>
      </w:r>
      <w:bookmarkEnd w:id="190"/>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91" w:name="_Toc386348209"/>
      <w:r w:rsidRPr="00ED70D1">
        <w:t>Results</w:t>
      </w:r>
      <w:bookmarkEnd w:id="191"/>
    </w:p>
    <w:p w14:paraId="30D5A3EF" w14:textId="0EFEC44B" w:rsidR="00823CB2" w:rsidRPr="00ED70D1" w:rsidRDefault="00823CB2" w:rsidP="00560D81">
      <w:pPr>
        <w:pStyle w:val="Heading3"/>
        <w:jc w:val="both"/>
      </w:pPr>
      <w:bookmarkStart w:id="192" w:name="_Toc386348210"/>
      <w:r w:rsidRPr="00ED70D1">
        <w:t>KO annotation for microsporidian LCA proteins</w:t>
      </w:r>
      <w:bookmarkEnd w:id="192"/>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193" w:name="_Ref383262809"/>
      <w:bookmarkStart w:id="194" w:name="_Toc386348264"/>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93"/>
      <w:r w:rsidRPr="00076E91">
        <w:t xml:space="preserve">: Distribution of FAS scores and patristic distances of KO-annotated microsporidian </w:t>
      </w:r>
      <w:r w:rsidR="000975BB" w:rsidRPr="00076E91">
        <w:t>LCA</w:t>
      </w:r>
      <w:r w:rsidRPr="00076E91">
        <w:t xml:space="preserve"> proteins.</w:t>
      </w:r>
      <w:bookmarkEnd w:id="194"/>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5" w:name="_Toc38634821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5"/>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196" w:name="_Ref381618468"/>
      <w:bookmarkStart w:id="197" w:name="_Toc386348265"/>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96"/>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7"/>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423DE3" w:rsidRPr="00076E91">
        <w:t xml:space="preserve">Figure </w:t>
      </w:r>
      <w:r w:rsidR="00423DE3">
        <w:rPr>
          <w:noProof/>
        </w:rPr>
        <w:t>A</w:t>
      </w:r>
      <w:r w:rsidR="00423DE3">
        <w:noBreakHyphen/>
      </w:r>
      <w:r w:rsidR="00423D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198" w:name="_Ref384219482"/>
      <w:bookmarkStart w:id="199" w:name="_Toc386348266"/>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9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9"/>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423DE3">
        <w:t xml:space="preserve">Figure </w:t>
      </w:r>
      <w:r w:rsidR="00423DE3">
        <w:rPr>
          <w:noProof/>
        </w:rPr>
        <w:t>5</w:t>
      </w:r>
      <w:r w:rsidR="00423DE3">
        <w:noBreakHyphen/>
      </w:r>
      <w:r w:rsidR="00423D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423DE3">
        <w:t xml:space="preserve">Figure </w:t>
      </w:r>
      <w:r w:rsidR="00423DE3">
        <w:rPr>
          <w:noProof/>
        </w:rPr>
        <w:t>5</w:t>
      </w:r>
      <w:r w:rsidR="00423DE3">
        <w:noBreakHyphen/>
      </w:r>
      <w:r w:rsidR="00423D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200" w:name="_Ref384219574"/>
      <w:bookmarkStart w:id="201" w:name="_Toc386348267"/>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00"/>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1"/>
    </w:p>
    <w:p w14:paraId="1FD3C11D" w14:textId="0B18E0DD" w:rsidR="000E1076" w:rsidRPr="00ED70D1" w:rsidRDefault="001C28A5" w:rsidP="00560D81">
      <w:pPr>
        <w:pStyle w:val="Heading3"/>
        <w:jc w:val="both"/>
      </w:pPr>
      <w:bookmarkStart w:id="202" w:name="_Toc38634821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02"/>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423DE3">
        <w:t xml:space="preserve">Table </w:t>
      </w:r>
      <w:r w:rsidR="00423DE3">
        <w:rPr>
          <w:noProof/>
        </w:rPr>
        <w:t>A</w:t>
      </w:r>
      <w:r w:rsidR="00423DE3">
        <w:noBreakHyphen/>
      </w:r>
      <w:r w:rsidR="00423DE3">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423DE3" w:rsidRPr="00076E91">
        <w:t xml:space="preserve">Figure </w:t>
      </w:r>
      <w:r w:rsidR="00423DE3">
        <w:rPr>
          <w:noProof/>
        </w:rPr>
        <w:t>5</w:t>
      </w:r>
      <w:r w:rsidR="00423DE3">
        <w:noBreakHyphen/>
      </w:r>
      <w:r w:rsidR="00423D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203" w:name="_Ref381890854"/>
      <w:bookmarkStart w:id="204" w:name="_Toc386348268"/>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03"/>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04"/>
    </w:p>
    <w:p w14:paraId="6949B344" w14:textId="4D2F4BF6" w:rsidR="008421CC" w:rsidRPr="00ED70D1" w:rsidRDefault="00AC7AFF" w:rsidP="00560D81">
      <w:pPr>
        <w:pStyle w:val="Heading3"/>
        <w:jc w:val="both"/>
      </w:pPr>
      <w:bookmarkStart w:id="205" w:name="_Toc386348213"/>
      <w:r w:rsidRPr="00ED70D1">
        <w:t xml:space="preserve">The </w:t>
      </w:r>
      <w:r w:rsidR="00AE2957" w:rsidRPr="00ED70D1">
        <w:t xml:space="preserve">lack </w:t>
      </w:r>
      <w:r w:rsidR="00326F23" w:rsidRPr="00ED70D1">
        <w:t>of TCA cycle and its replacement</w:t>
      </w:r>
      <w:bookmarkEnd w:id="205"/>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423DE3" w:rsidRPr="00076E91">
        <w:t xml:space="preserve">Table </w:t>
      </w:r>
      <w:r w:rsidR="00423DE3">
        <w:rPr>
          <w:noProof/>
        </w:rPr>
        <w:t>5</w:t>
      </w:r>
      <w:r w:rsidR="00423DE3">
        <w:noBreakHyphen/>
      </w:r>
      <w:r w:rsidR="00423D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91946BB" w:rsidR="00417319" w:rsidRPr="00076E91" w:rsidRDefault="00417319" w:rsidP="00560D81">
      <w:pPr>
        <w:pStyle w:val="Caption"/>
        <w:keepNext/>
        <w:spacing w:after="0" w:line="360" w:lineRule="auto"/>
        <w:jc w:val="both"/>
      </w:pPr>
      <w:bookmarkStart w:id="206" w:name="_Ref382643410"/>
      <w:bookmarkStart w:id="207" w:name="_Toc386348292"/>
      <w:r w:rsidRPr="00076E91">
        <w:t xml:space="preserve">Table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06"/>
      <w:r w:rsidRPr="00076E91">
        <w:t xml:space="preserve">: Microsporidian </w:t>
      </w:r>
      <w:r w:rsidR="000975BB" w:rsidRPr="00076E91">
        <w:t>LCA</w:t>
      </w:r>
      <w:r w:rsidRPr="00076E91">
        <w:t xml:space="preserve"> MFS and ABC transporters.</w:t>
      </w:r>
      <w:bookmarkEnd w:id="207"/>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8" w:name="_Toc386348214"/>
      <w:r w:rsidRPr="00ED70D1">
        <w:t>The microsporidian LCA's carbohydrate metabolism</w:t>
      </w:r>
      <w:bookmarkEnd w:id="208"/>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423DE3">
        <w:t xml:space="preserve">Figure </w:t>
      </w:r>
      <w:r w:rsidR="00423DE3">
        <w:rPr>
          <w:noProof/>
        </w:rPr>
        <w:t>5</w:t>
      </w:r>
      <w:r w:rsidR="00423DE3">
        <w:noBreakHyphen/>
      </w:r>
      <w:r w:rsidR="00423D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09" w:name="_Ref384229265"/>
      <w:bookmarkStart w:id="210" w:name="_Toc386348269"/>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09"/>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10"/>
    </w:p>
    <w:p w14:paraId="58BB47DE" w14:textId="4AD5BCAE" w:rsidR="00DA0BDA" w:rsidRPr="00ED70D1" w:rsidRDefault="00E132E6" w:rsidP="00560D81">
      <w:pPr>
        <w:pStyle w:val="Heading3"/>
        <w:jc w:val="both"/>
      </w:pPr>
      <w:bookmarkStart w:id="211" w:name="_Toc386348215"/>
      <w:r w:rsidRPr="00ED70D1">
        <w:t>The</w:t>
      </w:r>
      <w:r w:rsidR="000E4C2C" w:rsidRPr="00ED70D1">
        <w:t xml:space="preserve"> inability of nucleotide production in microsporidia</w:t>
      </w:r>
      <w:bookmarkEnd w:id="211"/>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423DE3">
        <w:t xml:space="preserve">Figure </w:t>
      </w:r>
      <w:r w:rsidR="00423DE3">
        <w:rPr>
          <w:noProof/>
        </w:rPr>
        <w:t>5</w:t>
      </w:r>
      <w:r w:rsidR="00423DE3">
        <w:noBreakHyphen/>
      </w:r>
      <w:r w:rsidR="00423D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12" w:name="_Ref384375467"/>
      <w:bookmarkStart w:id="213" w:name="_Toc386348270"/>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12"/>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13"/>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14" w:name="_Ref382669565"/>
      <w:bookmarkStart w:id="215" w:name="_Toc386348271"/>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14"/>
      <w:r w:rsidRPr="00076E91">
        <w:t xml:space="preserve">: Phylogenetic profile of 3 </w:t>
      </w:r>
      <w:r w:rsidR="000975BB" w:rsidRPr="00076E91">
        <w:t>microsporidian LCA</w:t>
      </w:r>
      <w:r w:rsidRPr="00076E91">
        <w:t xml:space="preserve"> NTT proteins</w:t>
      </w:r>
      <w:bookmarkEnd w:id="215"/>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16" w:name="_Ref382670116"/>
      <w:bookmarkStart w:id="217" w:name="_Toc386348272"/>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1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7"/>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8" w:name="_Toc386348216"/>
      <w:r w:rsidRPr="00ED70D1">
        <w:t>Discussion</w:t>
      </w:r>
      <w:bookmarkEnd w:id="218"/>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423DE3" w:rsidRPr="00076E91">
        <w:t xml:space="preserve">Figure </w:t>
      </w:r>
      <w:r w:rsidR="00423DE3">
        <w:rPr>
          <w:noProof/>
        </w:rPr>
        <w:t>A</w:t>
      </w:r>
      <w:r w:rsidR="00423DE3">
        <w:noBreakHyphen/>
      </w:r>
      <w:r w:rsidR="00423D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423D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9" w:name="_Toc386348217"/>
      <w:r w:rsidRPr="00ED70D1">
        <w:t>Conclusion</w:t>
      </w:r>
      <w:bookmarkEnd w:id="219"/>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0" w:name="_Toc386348218"/>
      <w:r w:rsidRPr="00C14AE6">
        <w:t>Discussion &amp; Outlook</w:t>
      </w:r>
      <w:bookmarkEnd w:id="220"/>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21" w:name="_Toc386348219"/>
      <w:r w:rsidRPr="00C14AE6">
        <w:t>Microsporidia</w:t>
      </w:r>
      <w:r w:rsidR="00CE1876" w:rsidRPr="00C14AE6">
        <w:t xml:space="preserve"> evolutionary history and their fungal related origin</w:t>
      </w:r>
      <w:bookmarkEnd w:id="221"/>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22" w:name="_Toc386348220"/>
      <w:r w:rsidRPr="00C14AE6">
        <w:t>Methodology for phylogenetic profiling and functional annotation</w:t>
      </w:r>
      <w:bookmarkEnd w:id="222"/>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23" w:name="_Toc386348221"/>
      <w:r>
        <w:t>PhyloProfile</w:t>
      </w:r>
      <w:bookmarkEnd w:id="223"/>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24" w:name="_Toc386348222"/>
      <w:r>
        <w:t>HamFAS</w:t>
      </w:r>
      <w:bookmarkEnd w:id="224"/>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5" w:name="_Toc386348223"/>
      <w:r>
        <w:t>References</w:t>
      </w:r>
      <w:bookmarkEnd w:id="225"/>
    </w:p>
    <w:p w14:paraId="2A5D6790" w14:textId="77777777" w:rsidR="00785690" w:rsidRPr="00785690" w:rsidRDefault="00785690" w:rsidP="000448FA">
      <w:pPr>
        <w:jc w:val="both"/>
      </w:pPr>
    </w:p>
    <w:p w14:paraId="005C3F26" w14:textId="77777777" w:rsidR="00FA0D9B" w:rsidRPr="00FA0D9B" w:rsidRDefault="00785690" w:rsidP="00FA0D9B">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FA0D9B" w:rsidRPr="00FA0D9B">
        <w:rPr>
          <w:noProof/>
        </w:rPr>
        <w:t xml:space="preserve">Abascal, Federico, Rafael Zardoya, and David Posada. 2005. "ProtTest: Selection of best-fit models of protein evolution."  </w:t>
      </w:r>
      <w:r w:rsidR="00FA0D9B" w:rsidRPr="00FA0D9B">
        <w:rPr>
          <w:i/>
          <w:noProof/>
        </w:rPr>
        <w:t>Bioinformatics</w:t>
      </w:r>
      <w:r w:rsidR="00FA0D9B" w:rsidRPr="00FA0D9B">
        <w:rPr>
          <w:noProof/>
        </w:rPr>
        <w:t xml:space="preserve"> 21:2104-2105. doi: 10.1093/bioinformatics/bti263.</w:t>
      </w:r>
    </w:p>
    <w:p w14:paraId="329634AB" w14:textId="77777777" w:rsidR="00FA0D9B" w:rsidRPr="00FA0D9B" w:rsidRDefault="00FA0D9B" w:rsidP="00FA0D9B">
      <w:pPr>
        <w:pStyle w:val="EndNoteBibliography"/>
        <w:spacing w:after="0"/>
        <w:ind w:left="720" w:hanging="720"/>
        <w:rPr>
          <w:noProof/>
        </w:rPr>
      </w:pPr>
      <w:r w:rsidRPr="00FA0D9B">
        <w:rPr>
          <w:noProof/>
        </w:rPr>
        <w:t xml:space="preserve">Adams, Melanie A., Michael D. L. Suits, Jimin Zheng, and Zongchao Jia. 2007. "Piecing together the structure–function puzzle: Experiences in structure‐based functional annotation of hypothetical proteins."  </w:t>
      </w:r>
      <w:r w:rsidRPr="00FA0D9B">
        <w:rPr>
          <w:i/>
          <w:noProof/>
        </w:rPr>
        <w:t>PROTEOMICS</w:t>
      </w:r>
      <w:r w:rsidRPr="00FA0D9B">
        <w:rPr>
          <w:noProof/>
        </w:rPr>
        <w:t xml:space="preserve"> 7:2920-2932. doi: 10.1002/pmic.200700099.</w:t>
      </w:r>
    </w:p>
    <w:p w14:paraId="7BF0CF56" w14:textId="77777777" w:rsidR="00FA0D9B" w:rsidRPr="00FA0D9B" w:rsidRDefault="00FA0D9B" w:rsidP="00FA0D9B">
      <w:pPr>
        <w:pStyle w:val="EndNoteBibliography"/>
        <w:spacing w:after="0"/>
        <w:ind w:left="720" w:hanging="720"/>
        <w:rPr>
          <w:noProof/>
        </w:rPr>
      </w:pPr>
      <w:r w:rsidRPr="00FA0D9B">
        <w:rPr>
          <w:noProof/>
        </w:rPr>
        <w:t xml:space="preserve">Adebali, Ogun, and Igor B. Zhulin. 2017. "Aquerium: a web application for comparative exploration of domain-based protein occurrences on the taxonomically clustered genome tree."  </w:t>
      </w:r>
      <w:r w:rsidRPr="00FA0D9B">
        <w:rPr>
          <w:i/>
          <w:noProof/>
        </w:rPr>
        <w:t>Proteins</w:t>
      </w:r>
      <w:r w:rsidRPr="00FA0D9B">
        <w:rPr>
          <w:noProof/>
        </w:rPr>
        <w:t xml:space="preserve"> 85:72-77. doi: 10.1002/prot.25199.</w:t>
      </w:r>
    </w:p>
    <w:p w14:paraId="5C37C8D9" w14:textId="77777777" w:rsidR="00FA0D9B" w:rsidRPr="00FA0D9B" w:rsidRDefault="00FA0D9B" w:rsidP="00FA0D9B">
      <w:pPr>
        <w:pStyle w:val="EndNoteBibliography"/>
        <w:spacing w:after="0"/>
        <w:ind w:left="720" w:hanging="720"/>
        <w:rPr>
          <w:noProof/>
        </w:rPr>
      </w:pPr>
      <w:r w:rsidRPr="00FA0D9B">
        <w:rPr>
          <w:noProof/>
        </w:rPr>
        <w:t xml:space="preserve">Agnew, Philip, JJ Becnel, Dieter Ebert, and Y Michalakis. 2003. "Symbiosis of microsporidia and insects."  </w:t>
      </w:r>
      <w:r w:rsidRPr="00FA0D9B">
        <w:rPr>
          <w:i/>
          <w:noProof/>
        </w:rPr>
        <w:t>Insect Symbiosis. Volume</w:t>
      </w:r>
      <w:r w:rsidRPr="00FA0D9B">
        <w:rPr>
          <w:noProof/>
        </w:rPr>
        <w:t>:145-164.</w:t>
      </w:r>
    </w:p>
    <w:p w14:paraId="2786C5DE" w14:textId="77777777" w:rsidR="00FA0D9B" w:rsidRPr="00FA0D9B" w:rsidRDefault="00FA0D9B" w:rsidP="00FA0D9B">
      <w:pPr>
        <w:pStyle w:val="EndNoteBibliography"/>
        <w:spacing w:after="0"/>
        <w:ind w:left="720" w:hanging="720"/>
        <w:rPr>
          <w:noProof/>
        </w:rPr>
      </w:pPr>
      <w:r w:rsidRPr="00FA0D9B">
        <w:rPr>
          <w:noProof/>
        </w:rPr>
        <w:t xml:space="preserve">Alam, I., A. Dress, M. Rehmsmeier, and G. Fuellen. 2004. "Comparative homology agreement search: An effective combination of homology-search methods."  </w:t>
      </w:r>
      <w:r w:rsidRPr="00FA0D9B">
        <w:rPr>
          <w:i/>
          <w:noProof/>
        </w:rPr>
        <w:t>Proceedings of the National Academy of Sciences</w:t>
      </w:r>
      <w:r w:rsidRPr="00FA0D9B">
        <w:rPr>
          <w:noProof/>
        </w:rPr>
        <w:t xml:space="preserve"> 101:13814-13819. doi: 10.1073/pnas.0405612101.</w:t>
      </w:r>
    </w:p>
    <w:p w14:paraId="3C5EE266" w14:textId="77777777" w:rsidR="00FA0D9B" w:rsidRPr="00FA0D9B" w:rsidRDefault="00FA0D9B" w:rsidP="00FA0D9B">
      <w:pPr>
        <w:pStyle w:val="EndNoteBibliography"/>
        <w:spacing w:after="0"/>
        <w:ind w:left="720" w:hanging="720"/>
        <w:rPr>
          <w:noProof/>
        </w:rPr>
      </w:pPr>
      <w:r w:rsidRPr="00FA0D9B">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FA0D9B">
        <w:rPr>
          <w:i/>
          <w:noProof/>
        </w:rPr>
        <w:t>Nature Methods</w:t>
      </w:r>
      <w:r w:rsidRPr="00FA0D9B">
        <w:rPr>
          <w:noProof/>
        </w:rPr>
        <w:t xml:space="preserve"> 13:425-430. doi: 10.1038/nmeth.3830.</w:t>
      </w:r>
    </w:p>
    <w:p w14:paraId="1CFD2A42" w14:textId="77777777" w:rsidR="00FA0D9B" w:rsidRPr="00FA0D9B" w:rsidRDefault="00FA0D9B" w:rsidP="00FA0D9B">
      <w:pPr>
        <w:pStyle w:val="EndNoteBibliography"/>
        <w:spacing w:after="0"/>
        <w:ind w:left="720" w:hanging="720"/>
        <w:rPr>
          <w:noProof/>
        </w:rPr>
      </w:pPr>
      <w:r w:rsidRPr="00FA0D9B">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FA0D9B">
        <w:rPr>
          <w:i/>
          <w:noProof/>
        </w:rPr>
        <w:t>Nucleic Acids Research</w:t>
      </w:r>
      <w:r w:rsidRPr="00FA0D9B">
        <w:rPr>
          <w:noProof/>
        </w:rPr>
        <w:t xml:space="preserve"> 43:D240-D249. doi: 10.1093/nar/gku1158.</w:t>
      </w:r>
    </w:p>
    <w:p w14:paraId="1C889EE4" w14:textId="77777777" w:rsidR="00FA0D9B" w:rsidRPr="00FA0D9B" w:rsidRDefault="00FA0D9B" w:rsidP="00FA0D9B">
      <w:pPr>
        <w:pStyle w:val="EndNoteBibliography"/>
        <w:spacing w:after="0"/>
        <w:ind w:left="720" w:hanging="720"/>
        <w:rPr>
          <w:noProof/>
        </w:rPr>
      </w:pPr>
      <w:r w:rsidRPr="00FA0D9B">
        <w:rPr>
          <w:noProof/>
        </w:rPr>
        <w:t xml:space="preserve">Altschul, S. F., W. Gish, W. Miller, E. W. Myers, and D. J. Lipman. 1990. "Basic local alignment search tool."  </w:t>
      </w:r>
      <w:r w:rsidRPr="00FA0D9B">
        <w:rPr>
          <w:i/>
          <w:noProof/>
        </w:rPr>
        <w:t>Journal of Molecular Biology</w:t>
      </w:r>
      <w:r w:rsidRPr="00FA0D9B">
        <w:rPr>
          <w:noProof/>
        </w:rPr>
        <w:t xml:space="preserve"> 215:403-410. doi: 10.1016/S0022-2836(05)80360-2.</w:t>
      </w:r>
    </w:p>
    <w:p w14:paraId="3F2BC8B1" w14:textId="77777777" w:rsidR="00FA0D9B" w:rsidRPr="00FA0D9B" w:rsidRDefault="00FA0D9B" w:rsidP="00FA0D9B">
      <w:pPr>
        <w:pStyle w:val="EndNoteBibliography"/>
        <w:spacing w:after="0"/>
        <w:ind w:left="720" w:hanging="720"/>
        <w:rPr>
          <w:noProof/>
        </w:rPr>
      </w:pPr>
      <w:r w:rsidRPr="00FA0D9B">
        <w:rPr>
          <w:noProof/>
        </w:rPr>
        <w:t xml:space="preserve">Apic, Gordana, Julian Gough, and Sarah A Teichmann. 2001. "Domain combinations in archaeal, eubacterial and eukaryotic proteomes."  </w:t>
      </w:r>
      <w:r w:rsidRPr="00FA0D9B">
        <w:rPr>
          <w:i/>
          <w:noProof/>
        </w:rPr>
        <w:t>Journal of Molecular Biology</w:t>
      </w:r>
      <w:r w:rsidRPr="00FA0D9B">
        <w:rPr>
          <w:noProof/>
        </w:rPr>
        <w:t xml:space="preserve"> 310:311-325. doi: 10.1006/jmbi.2001.4776.</w:t>
      </w:r>
    </w:p>
    <w:p w14:paraId="54C6460E" w14:textId="77777777" w:rsidR="00FA0D9B" w:rsidRPr="00FA0D9B" w:rsidRDefault="00FA0D9B" w:rsidP="00FA0D9B">
      <w:pPr>
        <w:pStyle w:val="EndNoteBibliography"/>
        <w:spacing w:after="0"/>
        <w:ind w:left="720" w:hanging="720"/>
        <w:rPr>
          <w:noProof/>
        </w:rPr>
      </w:pPr>
      <w:r w:rsidRPr="00FA0D9B">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FA0D9B">
        <w:rPr>
          <w:i/>
          <w:noProof/>
        </w:rPr>
        <w:t>Nature Genetics</w:t>
      </w:r>
      <w:r w:rsidRPr="00FA0D9B">
        <w:rPr>
          <w:noProof/>
        </w:rPr>
        <w:t xml:space="preserve"> 25:25-29. doi: 10.1038/75556.</w:t>
      </w:r>
    </w:p>
    <w:p w14:paraId="0007AD90" w14:textId="77777777" w:rsidR="00FA0D9B" w:rsidRPr="00FA0D9B" w:rsidRDefault="00FA0D9B" w:rsidP="00FA0D9B">
      <w:pPr>
        <w:pStyle w:val="EndNoteBibliography"/>
        <w:spacing w:after="0"/>
        <w:ind w:left="720" w:hanging="720"/>
        <w:rPr>
          <w:noProof/>
        </w:rPr>
      </w:pPr>
      <w:r w:rsidRPr="00FA0D9B">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FA0D9B">
        <w:rPr>
          <w:i/>
          <w:noProof/>
        </w:rPr>
        <w:t>Nucleic acids research</w:t>
      </w:r>
      <w:r w:rsidRPr="00FA0D9B">
        <w:rPr>
          <w:noProof/>
        </w:rPr>
        <w:t xml:space="preserve"> 39:D612-9. doi: 10.1093/nar/gkq1006.</w:t>
      </w:r>
    </w:p>
    <w:p w14:paraId="4DFA78CF" w14:textId="77777777" w:rsidR="00FA0D9B" w:rsidRPr="00FA0D9B" w:rsidRDefault="00FA0D9B" w:rsidP="00FA0D9B">
      <w:pPr>
        <w:pStyle w:val="EndNoteBibliography"/>
        <w:spacing w:after="0"/>
        <w:ind w:left="720" w:hanging="720"/>
        <w:rPr>
          <w:noProof/>
        </w:rPr>
      </w:pPr>
      <w:r w:rsidRPr="00FA0D9B">
        <w:rPr>
          <w:noProof/>
        </w:rPr>
        <w:t xml:space="preserve">Baker, D. 2001. "Protein Structure Prediction and Structural Genomics."  </w:t>
      </w:r>
      <w:r w:rsidRPr="00FA0D9B">
        <w:rPr>
          <w:i/>
          <w:noProof/>
        </w:rPr>
        <w:t>Science</w:t>
      </w:r>
      <w:r w:rsidRPr="00FA0D9B">
        <w:rPr>
          <w:noProof/>
        </w:rPr>
        <w:t xml:space="preserve"> 294:93-96. doi: 10.1126/science.1065659.</w:t>
      </w:r>
    </w:p>
    <w:p w14:paraId="44AE0E68" w14:textId="77777777" w:rsidR="00FA0D9B" w:rsidRPr="00FA0D9B" w:rsidRDefault="00FA0D9B" w:rsidP="00FA0D9B">
      <w:pPr>
        <w:pStyle w:val="EndNoteBibliography"/>
        <w:spacing w:after="0"/>
        <w:ind w:left="720" w:hanging="720"/>
        <w:rPr>
          <w:noProof/>
        </w:rPr>
      </w:pPr>
      <w:r w:rsidRPr="00FA0D9B">
        <w:rPr>
          <w:noProof/>
        </w:rPr>
        <w:t xml:space="preserve">Bakowski, Malina A., Margaret Priest, Sarah Young, Christina A. Cuomo, and Emily R. Troemel. 2014. "Genome Sequence of the Microsporidian Species Nematocida sp1 Strain ERTm6 (ATCC PRA-372)."  </w:t>
      </w:r>
      <w:r w:rsidRPr="00FA0D9B">
        <w:rPr>
          <w:i/>
          <w:noProof/>
        </w:rPr>
        <w:t>Genome Announcements</w:t>
      </w:r>
      <w:r w:rsidRPr="00FA0D9B">
        <w:rPr>
          <w:noProof/>
        </w:rPr>
        <w:t xml:space="preserve"> 2:e00905-14. doi: 10.1128/genomeA.00905-14.</w:t>
      </w:r>
    </w:p>
    <w:p w14:paraId="7C6B7804" w14:textId="77777777" w:rsidR="00FA0D9B" w:rsidRPr="00FA0D9B" w:rsidRDefault="00FA0D9B" w:rsidP="00FA0D9B">
      <w:pPr>
        <w:pStyle w:val="EndNoteBibliography"/>
        <w:spacing w:after="0"/>
        <w:ind w:left="720" w:hanging="720"/>
        <w:rPr>
          <w:noProof/>
        </w:rPr>
      </w:pPr>
      <w:r w:rsidRPr="00FA0D9B">
        <w:rPr>
          <w:noProof/>
        </w:rPr>
        <w:t xml:space="preserve">Baum, David A., Stacey DeWitt Smith, and Samuel S. S. Donovan. 2005. "The Tree-Thinking Challenge."  </w:t>
      </w:r>
      <w:r w:rsidRPr="00FA0D9B">
        <w:rPr>
          <w:i/>
          <w:noProof/>
        </w:rPr>
        <w:t>Science</w:t>
      </w:r>
      <w:r w:rsidRPr="00FA0D9B">
        <w:rPr>
          <w:noProof/>
        </w:rPr>
        <w:t xml:space="preserve"> 310:979-980. doi: 10.1126/science.1117727.</w:t>
      </w:r>
    </w:p>
    <w:p w14:paraId="61F62544" w14:textId="77777777" w:rsidR="00FA0D9B" w:rsidRPr="00FA0D9B" w:rsidRDefault="00FA0D9B" w:rsidP="00FA0D9B">
      <w:pPr>
        <w:pStyle w:val="EndNoteBibliography"/>
        <w:spacing w:after="0"/>
        <w:ind w:left="720" w:hanging="720"/>
        <w:rPr>
          <w:noProof/>
        </w:rPr>
      </w:pPr>
      <w:r w:rsidRPr="00FA0D9B">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FA0D9B">
        <w:rPr>
          <w:i/>
          <w:noProof/>
        </w:rPr>
        <w:t>Parasitology International</w:t>
      </w:r>
      <w:r w:rsidRPr="00FA0D9B">
        <w:rPr>
          <w:noProof/>
        </w:rPr>
        <w:t xml:space="preserve"> 57:62-71. doi: 10.1016/j.parint.2007.09.002.</w:t>
      </w:r>
    </w:p>
    <w:p w14:paraId="1D1A4EF6" w14:textId="77777777" w:rsidR="00FA0D9B" w:rsidRPr="00FA0D9B" w:rsidRDefault="00FA0D9B" w:rsidP="00FA0D9B">
      <w:pPr>
        <w:pStyle w:val="EndNoteBibliography"/>
        <w:spacing w:after="0"/>
        <w:ind w:left="720" w:hanging="720"/>
        <w:rPr>
          <w:noProof/>
        </w:rPr>
      </w:pPr>
      <w:r w:rsidRPr="00FA0D9B">
        <w:rPr>
          <w:noProof/>
        </w:rPr>
        <w:t xml:space="preserve">Bjørnson, Susan, and David Oi. 2014. "Microsporidia Biological Control Agents and Pathogens of Beneficial Insects." In </w:t>
      </w:r>
      <w:r w:rsidRPr="00FA0D9B">
        <w:rPr>
          <w:i/>
          <w:noProof/>
        </w:rPr>
        <w:t>Microsporidia</w:t>
      </w:r>
      <w:r w:rsidRPr="00FA0D9B">
        <w:rPr>
          <w:noProof/>
        </w:rPr>
        <w:t>, edited by Louis M. Weiss and James J. Becnel, 635-670. Chichester, UK: John Wiley &amp; Sons, Inc.</w:t>
      </w:r>
    </w:p>
    <w:p w14:paraId="2E2EF433" w14:textId="77777777" w:rsidR="00FA0D9B" w:rsidRPr="00FA0D9B" w:rsidRDefault="00FA0D9B" w:rsidP="00FA0D9B">
      <w:pPr>
        <w:pStyle w:val="EndNoteBibliography"/>
        <w:spacing w:after="0"/>
        <w:ind w:left="720" w:hanging="720"/>
        <w:rPr>
          <w:noProof/>
        </w:rPr>
      </w:pPr>
      <w:r w:rsidRPr="00FA0D9B">
        <w:rPr>
          <w:noProof/>
        </w:rPr>
        <w:t xml:space="preserve">Bretagne, S., F. Foulet, W. Alkassoum, J. Fleury-Feith, and M. Develoux. 1993. "Prevalence of Enterocytozoon bieneusi spores in the stool of AIDS patients and African children not infected by HIV."  </w:t>
      </w:r>
      <w:r w:rsidRPr="00FA0D9B">
        <w:rPr>
          <w:i/>
          <w:noProof/>
        </w:rPr>
        <w:t>Bulletin De La Societe De Pathologie Exotique (1990)</w:t>
      </w:r>
      <w:r w:rsidRPr="00FA0D9B">
        <w:rPr>
          <w:noProof/>
        </w:rPr>
        <w:t xml:space="preserve"> 86:351-357.</w:t>
      </w:r>
    </w:p>
    <w:p w14:paraId="729060DB" w14:textId="77777777" w:rsidR="00FA0D9B" w:rsidRPr="00FA0D9B" w:rsidRDefault="00FA0D9B" w:rsidP="00FA0D9B">
      <w:pPr>
        <w:pStyle w:val="EndNoteBibliography"/>
        <w:spacing w:after="0"/>
        <w:ind w:left="720" w:hanging="720"/>
        <w:rPr>
          <w:noProof/>
        </w:rPr>
      </w:pPr>
      <w:r w:rsidRPr="00FA0D9B">
        <w:rPr>
          <w:noProof/>
        </w:rPr>
        <w:t xml:space="preserve">Brown, J. R., and W. F. Doolittle. 1995. "Root of the universal tree of life based on ancient aminoacyl-tRNA synthetase gene duplications."  </w:t>
      </w:r>
      <w:r w:rsidRPr="00FA0D9B">
        <w:rPr>
          <w:i/>
          <w:noProof/>
        </w:rPr>
        <w:t>Proceedings of the National Academy of Sciences</w:t>
      </w:r>
      <w:r w:rsidRPr="00FA0D9B">
        <w:rPr>
          <w:noProof/>
        </w:rPr>
        <w:t xml:space="preserve"> 92:2441-2445. doi: 10.1073/pnas.92.7.2441.</w:t>
      </w:r>
    </w:p>
    <w:p w14:paraId="238826C1" w14:textId="77777777" w:rsidR="00FA0D9B" w:rsidRPr="00FA0D9B" w:rsidRDefault="00FA0D9B" w:rsidP="00FA0D9B">
      <w:pPr>
        <w:pStyle w:val="EndNoteBibliography"/>
        <w:spacing w:after="0"/>
        <w:ind w:left="720" w:hanging="720"/>
        <w:rPr>
          <w:noProof/>
        </w:rPr>
      </w:pPr>
      <w:r w:rsidRPr="00FA0D9B">
        <w:rPr>
          <w:noProof/>
        </w:rPr>
        <w:t xml:space="preserve">Canning, Elizabeth U. 1986. </w:t>
      </w:r>
      <w:r w:rsidRPr="00FA0D9B">
        <w:rPr>
          <w:i/>
          <w:noProof/>
        </w:rPr>
        <w:t>The microsporidia of vertebrates</w:t>
      </w:r>
      <w:r w:rsidRPr="00FA0D9B">
        <w:rPr>
          <w:noProof/>
        </w:rPr>
        <w:t>: Academic Press.</w:t>
      </w:r>
    </w:p>
    <w:p w14:paraId="47F3BAF1" w14:textId="77777777" w:rsidR="00FA0D9B" w:rsidRPr="00FA0D9B" w:rsidRDefault="00FA0D9B" w:rsidP="00FA0D9B">
      <w:pPr>
        <w:pStyle w:val="EndNoteBibliography"/>
        <w:spacing w:after="0"/>
        <w:ind w:left="720" w:hanging="720"/>
        <w:rPr>
          <w:noProof/>
        </w:rPr>
      </w:pPr>
      <w:r w:rsidRPr="00FA0D9B">
        <w:rPr>
          <w:noProof/>
        </w:rPr>
        <w:t xml:space="preserve">Capella-Gutiérrez, Salvador, Marina Marcet-Houben, and Toni Gabaldón. 2012. "Phylogenomics supports microsporidia as the earliest diverging clade of sequenced fungi."  </w:t>
      </w:r>
      <w:r w:rsidRPr="00FA0D9B">
        <w:rPr>
          <w:i/>
          <w:noProof/>
        </w:rPr>
        <w:t>BMC biology</w:t>
      </w:r>
      <w:r w:rsidRPr="00FA0D9B">
        <w:rPr>
          <w:noProof/>
        </w:rPr>
        <w:t xml:space="preserve"> 10:47-47. doi: 10.1186/1741-7007-10-47.</w:t>
      </w:r>
    </w:p>
    <w:p w14:paraId="7497DA7F" w14:textId="77777777" w:rsidR="00FA0D9B" w:rsidRPr="00FA0D9B" w:rsidRDefault="00FA0D9B" w:rsidP="00FA0D9B">
      <w:pPr>
        <w:pStyle w:val="EndNoteBibliography"/>
        <w:spacing w:after="0"/>
        <w:ind w:left="720" w:hanging="720"/>
        <w:rPr>
          <w:noProof/>
        </w:rPr>
      </w:pPr>
      <w:r w:rsidRPr="00FA0D9B">
        <w:rPr>
          <w:noProof/>
        </w:rPr>
        <w:t xml:space="preserve">Capra, John A., Maureen Stolzer, Dannie Durand, and Katherine S. Pollard. 2013. "How old is my gene?"  </w:t>
      </w:r>
      <w:r w:rsidRPr="00FA0D9B">
        <w:rPr>
          <w:i/>
          <w:noProof/>
        </w:rPr>
        <w:t>Trends in Genetics</w:t>
      </w:r>
      <w:r w:rsidRPr="00FA0D9B">
        <w:rPr>
          <w:noProof/>
        </w:rPr>
        <w:t xml:space="preserve"> 29:659-668. doi: 10.1016/j.tig.2013.07.001.</w:t>
      </w:r>
    </w:p>
    <w:p w14:paraId="0A24C9D0" w14:textId="77777777" w:rsidR="00FA0D9B" w:rsidRPr="00FA0D9B" w:rsidRDefault="00FA0D9B" w:rsidP="00FA0D9B">
      <w:pPr>
        <w:pStyle w:val="EndNoteBibliography"/>
        <w:spacing w:after="0"/>
        <w:ind w:left="720" w:hanging="720"/>
        <w:rPr>
          <w:noProof/>
        </w:rPr>
      </w:pPr>
      <w:r w:rsidRPr="00FA0D9B">
        <w:rPr>
          <w:noProof/>
        </w:rPr>
        <w:t xml:space="preserve">Cavalier-Smith, T. 1989. "Archaebacteria and Archezoa."  </w:t>
      </w:r>
      <w:r w:rsidRPr="00FA0D9B">
        <w:rPr>
          <w:i/>
          <w:noProof/>
        </w:rPr>
        <w:t>Nature</w:t>
      </w:r>
      <w:r w:rsidRPr="00FA0D9B">
        <w:rPr>
          <w:noProof/>
        </w:rPr>
        <w:t xml:space="preserve"> 339:100-101. doi: 10.1038/339100a0.</w:t>
      </w:r>
    </w:p>
    <w:p w14:paraId="1346886B" w14:textId="77777777" w:rsidR="00FA0D9B" w:rsidRPr="00FA0D9B" w:rsidRDefault="00FA0D9B" w:rsidP="00FA0D9B">
      <w:pPr>
        <w:pStyle w:val="EndNoteBibliography"/>
        <w:spacing w:after="0"/>
        <w:ind w:left="720" w:hanging="720"/>
        <w:rPr>
          <w:noProof/>
        </w:rPr>
      </w:pPr>
      <w:r w:rsidRPr="00FA0D9B">
        <w:rPr>
          <w:noProof/>
        </w:rPr>
        <w:t xml:space="preserve">Cavalier-Smith, T. 2004. "Only six kingdoms of life."  </w:t>
      </w:r>
      <w:r w:rsidRPr="00FA0D9B">
        <w:rPr>
          <w:i/>
          <w:noProof/>
        </w:rPr>
        <w:t>Proceedings of the Royal Society B: Biological Sciences</w:t>
      </w:r>
      <w:r w:rsidRPr="00FA0D9B">
        <w:rPr>
          <w:noProof/>
        </w:rPr>
        <w:t xml:space="preserve"> 271:1251-1262. doi: 10.1098/rspb.2004.2705.</w:t>
      </w:r>
    </w:p>
    <w:p w14:paraId="6CD1AC3F" w14:textId="77777777" w:rsidR="00FA0D9B" w:rsidRPr="00FA0D9B" w:rsidRDefault="00FA0D9B" w:rsidP="00FA0D9B">
      <w:pPr>
        <w:pStyle w:val="EndNoteBibliography"/>
        <w:spacing w:after="0"/>
        <w:ind w:left="720" w:hanging="720"/>
        <w:rPr>
          <w:noProof/>
        </w:rPr>
      </w:pPr>
      <w:r w:rsidRPr="00FA0D9B">
        <w:rPr>
          <w:noProof/>
        </w:rPr>
        <w:t xml:space="preserve">Charbonneau, Lise R., Neil Kirk Hillier, Richard E. L. Rogers, Geoffrey R. Williams, and Dave Shutler. 2016. "Effects of Nosema apis, N. ceranae, and coinfections on honey bee (Apis mellifera) learning and memory."  </w:t>
      </w:r>
      <w:r w:rsidRPr="00FA0D9B">
        <w:rPr>
          <w:i/>
          <w:noProof/>
        </w:rPr>
        <w:t>Scientific Reports</w:t>
      </w:r>
      <w:r w:rsidRPr="00FA0D9B">
        <w:rPr>
          <w:noProof/>
        </w:rPr>
        <w:t xml:space="preserve"> 6. doi: 10.1038/srep22626.</w:t>
      </w:r>
    </w:p>
    <w:p w14:paraId="082F7C2F" w14:textId="77777777" w:rsidR="00FA0D9B" w:rsidRPr="00FA0D9B" w:rsidRDefault="00FA0D9B" w:rsidP="00FA0D9B">
      <w:pPr>
        <w:pStyle w:val="EndNoteBibliography"/>
        <w:spacing w:after="0"/>
        <w:ind w:left="720" w:hanging="720"/>
        <w:rPr>
          <w:noProof/>
        </w:rPr>
      </w:pPr>
      <w:r w:rsidRPr="00FA0D9B">
        <w:rPr>
          <w:noProof/>
        </w:rPr>
        <w:t xml:space="preserve">Cheng, Hui-Wen A., Frances E. Lucy, Thaddeus K. Graczyk, Michael A. Broaders, and Sergey E. Mastitsky. 2011. "Municipal wastewater treatment plants as removal systems and environmental sources of human-virulent microsporidian spores."  </w:t>
      </w:r>
      <w:r w:rsidRPr="00FA0D9B">
        <w:rPr>
          <w:i/>
          <w:noProof/>
        </w:rPr>
        <w:t>Parasitology Research</w:t>
      </w:r>
      <w:r w:rsidRPr="00FA0D9B">
        <w:rPr>
          <w:noProof/>
        </w:rPr>
        <w:t xml:space="preserve"> 109:595-603. doi: 10.1007/s00436-011-2291-x.</w:t>
      </w:r>
    </w:p>
    <w:p w14:paraId="4942746C" w14:textId="77777777" w:rsidR="00FA0D9B" w:rsidRPr="00FA0D9B" w:rsidRDefault="00FA0D9B" w:rsidP="00FA0D9B">
      <w:pPr>
        <w:pStyle w:val="EndNoteBibliography"/>
        <w:spacing w:after="0"/>
        <w:ind w:left="720" w:hanging="720"/>
        <w:rPr>
          <w:noProof/>
        </w:rPr>
      </w:pPr>
      <w:r w:rsidRPr="00FA0D9B">
        <w:rPr>
          <w:noProof/>
        </w:rPr>
        <w:t xml:space="preserve">Chothia, C, and A M Lesk. 1986. "The relation between the divergence of sequence and structure in proteins."  </w:t>
      </w:r>
      <w:r w:rsidRPr="00FA0D9B">
        <w:rPr>
          <w:i/>
          <w:noProof/>
        </w:rPr>
        <w:t>The EMBO Journal</w:t>
      </w:r>
      <w:r w:rsidRPr="00FA0D9B">
        <w:rPr>
          <w:noProof/>
        </w:rPr>
        <w:t xml:space="preserve"> 5:823-826.</w:t>
      </w:r>
    </w:p>
    <w:p w14:paraId="18D87FF6" w14:textId="77777777" w:rsidR="00FA0D9B" w:rsidRPr="00FA0D9B" w:rsidRDefault="00FA0D9B" w:rsidP="00FA0D9B">
      <w:pPr>
        <w:pStyle w:val="EndNoteBibliography"/>
        <w:spacing w:after="0"/>
        <w:ind w:left="720" w:hanging="720"/>
        <w:rPr>
          <w:noProof/>
        </w:rPr>
      </w:pPr>
      <w:r w:rsidRPr="00FA0D9B">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FA0D9B">
        <w:rPr>
          <w:i/>
          <w:noProof/>
        </w:rPr>
        <w:t>Emerging Infectious Diseases</w:t>
      </w:r>
      <w:r w:rsidRPr="00FA0D9B">
        <w:rPr>
          <w:noProof/>
        </w:rPr>
        <w:t xml:space="preserve"> 17:1727-1730. doi: 10.3201/eid1709.101926.</w:t>
      </w:r>
    </w:p>
    <w:p w14:paraId="6468554B" w14:textId="77777777" w:rsidR="00FA0D9B" w:rsidRPr="00FA0D9B" w:rsidRDefault="00FA0D9B" w:rsidP="00FA0D9B">
      <w:pPr>
        <w:pStyle w:val="EndNoteBibliography"/>
        <w:spacing w:after="0"/>
        <w:ind w:left="720" w:hanging="720"/>
        <w:rPr>
          <w:noProof/>
        </w:rPr>
      </w:pPr>
      <w:r w:rsidRPr="00FA0D9B">
        <w:rPr>
          <w:noProof/>
        </w:rPr>
        <w:t xml:space="preserve">Choudhuri, Supratim. 2014. "Phylogenetic Analysis." In </w:t>
      </w:r>
      <w:r w:rsidRPr="00FA0D9B">
        <w:rPr>
          <w:i/>
          <w:noProof/>
        </w:rPr>
        <w:t>Bioinformatics for Beginners</w:t>
      </w:r>
      <w:r w:rsidRPr="00FA0D9B">
        <w:rPr>
          <w:noProof/>
        </w:rPr>
        <w:t>, 209-218. Oxford: Academic Press.</w:t>
      </w:r>
    </w:p>
    <w:p w14:paraId="3A6A1411" w14:textId="77777777" w:rsidR="00FA0D9B" w:rsidRPr="00FA0D9B" w:rsidRDefault="00FA0D9B" w:rsidP="00FA0D9B">
      <w:pPr>
        <w:pStyle w:val="EndNoteBibliography"/>
        <w:spacing w:after="0"/>
        <w:ind w:left="720" w:hanging="720"/>
        <w:rPr>
          <w:noProof/>
        </w:rPr>
      </w:pPr>
      <w:r w:rsidRPr="00FA0D9B">
        <w:rPr>
          <w:noProof/>
        </w:rPr>
        <w:t xml:space="preserve">Corradi, Nicolas, and Patrick J. Keeling. 2009. "Microsporidia: a journey through radical taxonomical revisions."  </w:t>
      </w:r>
      <w:r w:rsidRPr="00FA0D9B">
        <w:rPr>
          <w:i/>
          <w:noProof/>
        </w:rPr>
        <w:t>Fungal Biology Reviews</w:t>
      </w:r>
      <w:r w:rsidRPr="00FA0D9B">
        <w:rPr>
          <w:noProof/>
        </w:rPr>
        <w:t xml:space="preserve"> 23:1-8. doi: 10.1016/j.fbr.2009.05.001.</w:t>
      </w:r>
    </w:p>
    <w:p w14:paraId="7AA4087E" w14:textId="77777777" w:rsidR="00FA0D9B" w:rsidRPr="00FA0D9B" w:rsidRDefault="00FA0D9B" w:rsidP="00FA0D9B">
      <w:pPr>
        <w:pStyle w:val="EndNoteBibliography"/>
        <w:spacing w:after="0"/>
        <w:ind w:left="720" w:hanging="720"/>
        <w:rPr>
          <w:noProof/>
        </w:rPr>
      </w:pPr>
      <w:r w:rsidRPr="00FA0D9B">
        <w:rPr>
          <w:noProof/>
        </w:rPr>
        <w:t xml:space="preserve">Corradi, Nicolas, Jean-François Pombert, Laurent Farinelli, Elizabeth S. Didier, and Patrick J. Keeling. 2010. "The complete sequence of the smallest known nuclear genome from the microsporidian Encephalitozoon intestinalis."  </w:t>
      </w:r>
      <w:r w:rsidRPr="00FA0D9B">
        <w:rPr>
          <w:i/>
          <w:noProof/>
        </w:rPr>
        <w:t>Nature Communications</w:t>
      </w:r>
      <w:r w:rsidRPr="00FA0D9B">
        <w:rPr>
          <w:noProof/>
        </w:rPr>
        <w:t xml:space="preserve"> 1:77. doi: 10.1038/ncomms1082.</w:t>
      </w:r>
    </w:p>
    <w:p w14:paraId="447E736B" w14:textId="77777777" w:rsidR="00FA0D9B" w:rsidRPr="00FA0D9B" w:rsidRDefault="00FA0D9B" w:rsidP="00FA0D9B">
      <w:pPr>
        <w:pStyle w:val="EndNoteBibliography"/>
        <w:spacing w:after="0"/>
        <w:ind w:left="720" w:hanging="720"/>
        <w:rPr>
          <w:noProof/>
        </w:rPr>
      </w:pPr>
      <w:r w:rsidRPr="00FA0D9B">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FA0D9B">
        <w:rPr>
          <w:i/>
          <w:noProof/>
        </w:rPr>
        <w:t>The New England journal of medicine</w:t>
      </w:r>
      <w:r w:rsidRPr="00FA0D9B">
        <w:rPr>
          <w:noProof/>
        </w:rPr>
        <w:t xml:space="preserve"> 351:42-47. doi: 10.1056/NEJMoa032655.</w:t>
      </w:r>
    </w:p>
    <w:p w14:paraId="57966A4B" w14:textId="77777777" w:rsidR="00FA0D9B" w:rsidRPr="00FA0D9B" w:rsidRDefault="00FA0D9B" w:rsidP="00FA0D9B">
      <w:pPr>
        <w:pStyle w:val="EndNoteBibliography"/>
        <w:spacing w:after="0"/>
        <w:ind w:left="720" w:hanging="720"/>
        <w:rPr>
          <w:noProof/>
        </w:rPr>
      </w:pPr>
      <w:r w:rsidRPr="00FA0D9B">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FA0D9B">
        <w:rPr>
          <w:i/>
          <w:noProof/>
        </w:rPr>
        <w:t>Genome Research</w:t>
      </w:r>
      <w:r w:rsidRPr="00FA0D9B">
        <w:rPr>
          <w:noProof/>
        </w:rPr>
        <w:t xml:space="preserve"> 22:2478-2488. doi: 10.1101/gr.142802.112.</w:t>
      </w:r>
    </w:p>
    <w:p w14:paraId="6D5F151E" w14:textId="77777777" w:rsidR="00FA0D9B" w:rsidRPr="00FA0D9B" w:rsidRDefault="00FA0D9B" w:rsidP="00FA0D9B">
      <w:pPr>
        <w:pStyle w:val="EndNoteBibliography"/>
        <w:spacing w:after="0"/>
        <w:ind w:left="720" w:hanging="720"/>
        <w:rPr>
          <w:noProof/>
        </w:rPr>
      </w:pPr>
      <w:r w:rsidRPr="00FA0D9B">
        <w:rPr>
          <w:noProof/>
        </w:rPr>
        <w:t xml:space="preserve">Date, Shailesh V., and José M. Peregrín-Alvarez. 2008. "Phylogenetic profiling."  </w:t>
      </w:r>
      <w:r w:rsidRPr="00FA0D9B">
        <w:rPr>
          <w:i/>
          <w:noProof/>
        </w:rPr>
        <w:t>Methods in Molecular Biology</w:t>
      </w:r>
      <w:r w:rsidRPr="00FA0D9B">
        <w:rPr>
          <w:noProof/>
        </w:rPr>
        <w:t xml:space="preserve"> 453:201-216. doi: 10.1007/978-1-60327-429-6-9.</w:t>
      </w:r>
    </w:p>
    <w:p w14:paraId="0836E778" w14:textId="77777777" w:rsidR="00FA0D9B" w:rsidRPr="00FA0D9B" w:rsidRDefault="00FA0D9B" w:rsidP="00FA0D9B">
      <w:pPr>
        <w:pStyle w:val="EndNoteBibliography"/>
        <w:spacing w:after="0"/>
        <w:ind w:left="720" w:hanging="720"/>
        <w:rPr>
          <w:noProof/>
        </w:rPr>
      </w:pPr>
      <w:r w:rsidRPr="00FA0D9B">
        <w:rPr>
          <w:noProof/>
        </w:rPr>
        <w:t xml:space="preserve">Daubin, Vincent, Manolo Gouy, and Guy Perrière. 2002. "A phylogenomic approach to bacterial phylogeny: Evidence of a core of genes sharing a common history."  </w:t>
      </w:r>
      <w:r w:rsidRPr="00FA0D9B">
        <w:rPr>
          <w:i/>
          <w:noProof/>
        </w:rPr>
        <w:t>Genome Research</w:t>
      </w:r>
      <w:r w:rsidRPr="00FA0D9B">
        <w:rPr>
          <w:noProof/>
        </w:rPr>
        <w:t xml:space="preserve"> 12:1080-1090. doi: 10.1101/gr.187002.</w:t>
      </w:r>
    </w:p>
    <w:p w14:paraId="6A76AF9C" w14:textId="77777777" w:rsidR="00FA0D9B" w:rsidRPr="00FA0D9B" w:rsidRDefault="00FA0D9B" w:rsidP="00FA0D9B">
      <w:pPr>
        <w:pStyle w:val="EndNoteBibliography"/>
        <w:spacing w:after="0"/>
        <w:ind w:left="720" w:hanging="720"/>
        <w:rPr>
          <w:noProof/>
        </w:rPr>
      </w:pPr>
      <w:r w:rsidRPr="00FA0D9B">
        <w:rPr>
          <w:noProof/>
        </w:rPr>
        <w:t xml:space="preserve">Dean, Paul, Robert P. Hirt, and T. Martin Embley. 2016. "Microsporidia: Why Make Nucleotides if You Can Steal Them?"  </w:t>
      </w:r>
      <w:r w:rsidRPr="00FA0D9B">
        <w:rPr>
          <w:i/>
          <w:noProof/>
        </w:rPr>
        <w:t>PLoS Pathogens</w:t>
      </w:r>
      <w:r w:rsidRPr="00FA0D9B">
        <w:rPr>
          <w:noProof/>
        </w:rPr>
        <w:t xml:space="preserve"> 12. doi: 10.1371/journal.ppat.1005870.</w:t>
      </w:r>
    </w:p>
    <w:p w14:paraId="0EDE75BF" w14:textId="77777777" w:rsidR="00FA0D9B" w:rsidRPr="00FA0D9B" w:rsidRDefault="00FA0D9B" w:rsidP="00FA0D9B">
      <w:pPr>
        <w:pStyle w:val="EndNoteBibliography"/>
        <w:spacing w:after="0"/>
        <w:ind w:left="720" w:hanging="720"/>
        <w:rPr>
          <w:noProof/>
        </w:rPr>
      </w:pPr>
      <w:r w:rsidRPr="00FA0D9B">
        <w:rPr>
          <w:noProof/>
        </w:rPr>
        <w:t xml:space="preserve">Decraene, V., M. Lebbad, S. Botero-Kleiven, A.-M. Gustavsson, and M. Löfdahl. 2012. "First reported foodborne outbreak associated with microsporidia, Sweden, October 2009."  </w:t>
      </w:r>
      <w:r w:rsidRPr="00FA0D9B">
        <w:rPr>
          <w:i/>
          <w:noProof/>
        </w:rPr>
        <w:t>Epidemiology and Infection</w:t>
      </w:r>
      <w:r w:rsidRPr="00FA0D9B">
        <w:rPr>
          <w:noProof/>
        </w:rPr>
        <w:t xml:space="preserve"> 140:519-527. doi: 10.1017/S095026881100077X.</w:t>
      </w:r>
    </w:p>
    <w:p w14:paraId="7913C75A" w14:textId="77777777" w:rsidR="00FA0D9B" w:rsidRPr="00FA0D9B" w:rsidRDefault="00FA0D9B" w:rsidP="00FA0D9B">
      <w:pPr>
        <w:pStyle w:val="EndNoteBibliography"/>
        <w:spacing w:after="0"/>
        <w:ind w:left="720" w:hanging="720"/>
        <w:rPr>
          <w:noProof/>
        </w:rPr>
      </w:pPr>
      <w:r w:rsidRPr="00FA0D9B">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FA0D9B">
        <w:rPr>
          <w:i/>
          <w:noProof/>
        </w:rPr>
        <w:t>Nature Communications</w:t>
      </w:r>
      <w:r w:rsidRPr="00FA0D9B">
        <w:rPr>
          <w:noProof/>
        </w:rPr>
        <w:t xml:space="preserve"> 6:7121. doi: 10.1038/ncomms8121.</w:t>
      </w:r>
    </w:p>
    <w:p w14:paraId="09F41E0D" w14:textId="77777777" w:rsidR="00FA0D9B" w:rsidRPr="00FA0D9B" w:rsidRDefault="00FA0D9B" w:rsidP="00FA0D9B">
      <w:pPr>
        <w:pStyle w:val="EndNoteBibliography"/>
        <w:spacing w:after="0"/>
        <w:ind w:left="720" w:hanging="720"/>
        <w:rPr>
          <w:noProof/>
        </w:rPr>
      </w:pPr>
      <w:r w:rsidRPr="00FA0D9B">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FA0D9B">
        <w:rPr>
          <w:i/>
          <w:noProof/>
        </w:rPr>
        <w:t>The Journal of Protozoology</w:t>
      </w:r>
      <w:r w:rsidRPr="00FA0D9B">
        <w:rPr>
          <w:noProof/>
        </w:rPr>
        <w:t xml:space="preserve"> 32:250-254.</w:t>
      </w:r>
    </w:p>
    <w:p w14:paraId="6398E1A2" w14:textId="77777777" w:rsidR="00FA0D9B" w:rsidRPr="00FA0D9B" w:rsidRDefault="00FA0D9B" w:rsidP="00FA0D9B">
      <w:pPr>
        <w:pStyle w:val="EndNoteBibliography"/>
        <w:spacing w:after="0"/>
        <w:ind w:left="720" w:hanging="720"/>
        <w:rPr>
          <w:noProof/>
        </w:rPr>
      </w:pPr>
      <w:r w:rsidRPr="00FA0D9B">
        <w:rPr>
          <w:noProof/>
        </w:rPr>
        <w:t xml:space="preserve">Dey, Gautam, Ariel Jaimovich, Sean R. Collins, Akiko Seki, and Tobias Meyer. 2015. "Systematic Discovery of Human Gene Function and Principles of Modular Organization through Phylogenetic Profiling."  </w:t>
      </w:r>
      <w:r w:rsidRPr="00FA0D9B">
        <w:rPr>
          <w:i/>
          <w:noProof/>
        </w:rPr>
        <w:t>Cell Reports</w:t>
      </w:r>
      <w:r w:rsidRPr="00FA0D9B">
        <w:rPr>
          <w:noProof/>
        </w:rPr>
        <w:t xml:space="preserve"> 10:993-1006. doi: 10.1016/j.celrep.2015.01.025.</w:t>
      </w:r>
    </w:p>
    <w:p w14:paraId="6C8C29D2" w14:textId="77777777" w:rsidR="00FA0D9B" w:rsidRPr="00FA0D9B" w:rsidRDefault="00FA0D9B" w:rsidP="00FA0D9B">
      <w:pPr>
        <w:pStyle w:val="EndNoteBibliography"/>
        <w:spacing w:after="0"/>
        <w:ind w:left="720" w:hanging="720"/>
        <w:rPr>
          <w:noProof/>
        </w:rPr>
      </w:pPr>
      <w:r w:rsidRPr="00FA0D9B">
        <w:rPr>
          <w:noProof/>
        </w:rPr>
        <w:t xml:space="preserve">Didier, Elizabeth S, and Louis M Weiss. 2008. "Overview of microsporidia and microsporidiosis."  </w:t>
      </w:r>
      <w:r w:rsidRPr="00FA0D9B">
        <w:rPr>
          <w:i/>
          <w:noProof/>
        </w:rPr>
        <w:t>Protistology</w:t>
      </w:r>
      <w:r w:rsidRPr="00FA0D9B">
        <w:rPr>
          <w:noProof/>
        </w:rPr>
        <w:t xml:space="preserve"> 4 (5):243–255.</w:t>
      </w:r>
    </w:p>
    <w:p w14:paraId="38EF6404" w14:textId="77777777" w:rsidR="00FA0D9B" w:rsidRPr="00FA0D9B" w:rsidRDefault="00FA0D9B" w:rsidP="00FA0D9B">
      <w:pPr>
        <w:pStyle w:val="EndNoteBibliography"/>
        <w:spacing w:after="0"/>
        <w:ind w:left="720" w:hanging="720"/>
        <w:rPr>
          <w:noProof/>
        </w:rPr>
      </w:pPr>
      <w:r w:rsidRPr="00FA0D9B">
        <w:rPr>
          <w:noProof/>
        </w:rPr>
        <w:t xml:space="preserve">Didier, Elizabeth S., and Louis M. Weiss. 2011. "Microsporidiosis: Not just in AIDS patients."  </w:t>
      </w:r>
      <w:r w:rsidRPr="00FA0D9B">
        <w:rPr>
          <w:i/>
          <w:noProof/>
        </w:rPr>
        <w:t>Current opinion in infectious diseases</w:t>
      </w:r>
      <w:r w:rsidRPr="00FA0D9B">
        <w:rPr>
          <w:noProof/>
        </w:rPr>
        <w:t xml:space="preserve"> 24:490-495. doi: 10.1097/QCO.0b013e32834aa152.</w:t>
      </w:r>
    </w:p>
    <w:p w14:paraId="776101BF" w14:textId="77777777" w:rsidR="00FA0D9B" w:rsidRPr="00FA0D9B" w:rsidRDefault="00FA0D9B" w:rsidP="00FA0D9B">
      <w:pPr>
        <w:pStyle w:val="EndNoteBibliography"/>
        <w:spacing w:after="0"/>
        <w:ind w:left="720" w:hanging="720"/>
        <w:rPr>
          <w:noProof/>
        </w:rPr>
      </w:pPr>
      <w:r w:rsidRPr="00FA0D9B">
        <w:rPr>
          <w:noProof/>
        </w:rPr>
        <w:t xml:space="preserve">Dolgikh, Viacheslav V. 2000. "Activities of enzymes of carbohydrate and energy metabolism of the intracellular stages of the microsporidian, Nosema grylli."  </w:t>
      </w:r>
      <w:r w:rsidRPr="00FA0D9B">
        <w:rPr>
          <w:i/>
          <w:noProof/>
        </w:rPr>
        <w:t>Protistology</w:t>
      </w:r>
      <w:r w:rsidRPr="00FA0D9B">
        <w:rPr>
          <w:noProof/>
        </w:rPr>
        <w:t xml:space="preserve"> 1:87-91.</w:t>
      </w:r>
    </w:p>
    <w:p w14:paraId="3821F226" w14:textId="77777777" w:rsidR="00FA0D9B" w:rsidRPr="00FA0D9B" w:rsidRDefault="00FA0D9B" w:rsidP="00FA0D9B">
      <w:pPr>
        <w:pStyle w:val="EndNoteBibliography"/>
        <w:spacing w:after="0"/>
        <w:ind w:left="720" w:hanging="720"/>
        <w:rPr>
          <w:noProof/>
        </w:rPr>
      </w:pPr>
      <w:r w:rsidRPr="00FA0D9B">
        <w:rPr>
          <w:noProof/>
        </w:rPr>
        <w:t xml:space="preserve">Dolgikh, Viacheslav V., Julia J. Sokolova, and Irma V. Issi. 1997. "Activities of enzymes of carbohydrate and energy metabolism of the spores of the microsporidian, Nosema grylli."  </w:t>
      </w:r>
      <w:r w:rsidRPr="00FA0D9B">
        <w:rPr>
          <w:i/>
          <w:noProof/>
        </w:rPr>
        <w:t>Journal of Eukaryotic Microbiology</w:t>
      </w:r>
      <w:r w:rsidRPr="00FA0D9B">
        <w:rPr>
          <w:noProof/>
        </w:rPr>
        <w:t xml:space="preserve"> 44:246-249. doi: 10.1111/j.1550-7408.1997.tb05707.x.</w:t>
      </w:r>
    </w:p>
    <w:p w14:paraId="27D1769D" w14:textId="77777777" w:rsidR="00FA0D9B" w:rsidRPr="00FA0D9B" w:rsidRDefault="00FA0D9B" w:rsidP="00FA0D9B">
      <w:pPr>
        <w:pStyle w:val="EndNoteBibliography"/>
        <w:spacing w:after="0"/>
        <w:ind w:left="720" w:hanging="720"/>
        <w:rPr>
          <w:noProof/>
        </w:rPr>
      </w:pPr>
      <w:r w:rsidRPr="00FA0D9B">
        <w:rPr>
          <w:noProof/>
        </w:rPr>
        <w:t xml:space="preserve">Ebersberger, Ingo, Sascha Strauss, and Arndt von Haeseler. 2009. "HaMStR: profile hidden markov model based search for orthologs in ESTs."  </w:t>
      </w:r>
      <w:r w:rsidRPr="00FA0D9B">
        <w:rPr>
          <w:i/>
          <w:noProof/>
        </w:rPr>
        <w:t>BMC evolutionary biology</w:t>
      </w:r>
      <w:r w:rsidRPr="00FA0D9B">
        <w:rPr>
          <w:noProof/>
        </w:rPr>
        <w:t xml:space="preserve"> 9:157-157. doi: 10.1186/1471-2148-9-157.</w:t>
      </w:r>
    </w:p>
    <w:p w14:paraId="7D2DD0A0" w14:textId="77777777" w:rsidR="00FA0D9B" w:rsidRPr="00FA0D9B" w:rsidRDefault="00FA0D9B" w:rsidP="00FA0D9B">
      <w:pPr>
        <w:pStyle w:val="EndNoteBibliography"/>
        <w:spacing w:after="0"/>
        <w:ind w:left="720" w:hanging="720"/>
        <w:rPr>
          <w:noProof/>
        </w:rPr>
      </w:pPr>
      <w:r w:rsidRPr="00FA0D9B">
        <w:rPr>
          <w:noProof/>
        </w:rPr>
        <w:t xml:space="preserve">Eddy, S. R. 1998. "Profile hidden Markov models."  </w:t>
      </w:r>
      <w:r w:rsidRPr="00FA0D9B">
        <w:rPr>
          <w:i/>
          <w:noProof/>
        </w:rPr>
        <w:t>Bioinformatics (Oxford, England)</w:t>
      </w:r>
      <w:r w:rsidRPr="00FA0D9B">
        <w:rPr>
          <w:noProof/>
        </w:rPr>
        <w:t xml:space="preserve"> 14:755-763.</w:t>
      </w:r>
    </w:p>
    <w:p w14:paraId="30E8E51C" w14:textId="77777777" w:rsidR="00FA0D9B" w:rsidRPr="00FA0D9B" w:rsidRDefault="00FA0D9B" w:rsidP="00FA0D9B">
      <w:pPr>
        <w:pStyle w:val="EndNoteBibliography"/>
        <w:spacing w:after="0"/>
        <w:ind w:left="720" w:hanging="720"/>
        <w:rPr>
          <w:noProof/>
        </w:rPr>
      </w:pPr>
      <w:r w:rsidRPr="00FA0D9B">
        <w:rPr>
          <w:noProof/>
        </w:rPr>
        <w:t xml:space="preserve">Edlind, Thomas D, Jing Li, Govinda S Visvesvara, Michael H Vodkin, Gerald L McLaughlin, and Santosh K Katiyar. 1996. "Phylogenetic Analysis of β-Tubulin Sequences from Amitochondrial Protozoa."  </w:t>
      </w:r>
      <w:r w:rsidRPr="00FA0D9B">
        <w:rPr>
          <w:i/>
          <w:noProof/>
        </w:rPr>
        <w:t>Molecular Phylogenetics and Evolution</w:t>
      </w:r>
      <w:r w:rsidRPr="00FA0D9B">
        <w:rPr>
          <w:noProof/>
        </w:rPr>
        <w:t xml:space="preserve"> 5:359-367. doi: 10.1006/mpev.1996.0031.</w:t>
      </w:r>
    </w:p>
    <w:p w14:paraId="28CB8698" w14:textId="77777777" w:rsidR="00FA0D9B" w:rsidRPr="00FA0D9B" w:rsidRDefault="00FA0D9B" w:rsidP="00FA0D9B">
      <w:pPr>
        <w:pStyle w:val="EndNoteBibliography"/>
        <w:spacing w:after="0"/>
        <w:ind w:left="720" w:hanging="720"/>
        <w:rPr>
          <w:noProof/>
        </w:rPr>
      </w:pPr>
      <w:r w:rsidRPr="00FA0D9B">
        <w:rPr>
          <w:noProof/>
        </w:rPr>
        <w:t xml:space="preserve">Edwards, A W F. 1996. "The Origin and Early Development of the Method of Minimum Evolution for the Reconstruction of …."  </w:t>
      </w:r>
      <w:r w:rsidRPr="00FA0D9B">
        <w:rPr>
          <w:i/>
          <w:noProof/>
        </w:rPr>
        <w:t>Systematic Biology</w:t>
      </w:r>
      <w:r w:rsidRPr="00FA0D9B">
        <w:rPr>
          <w:noProof/>
        </w:rPr>
        <w:t>.</w:t>
      </w:r>
    </w:p>
    <w:p w14:paraId="38A7A015" w14:textId="77777777" w:rsidR="00FA0D9B" w:rsidRPr="00FA0D9B" w:rsidRDefault="00FA0D9B" w:rsidP="00FA0D9B">
      <w:pPr>
        <w:pStyle w:val="EndNoteBibliography"/>
        <w:spacing w:after="0"/>
        <w:ind w:left="720" w:hanging="720"/>
        <w:rPr>
          <w:noProof/>
        </w:rPr>
      </w:pPr>
      <w:r w:rsidRPr="00FA0D9B">
        <w:rPr>
          <w:noProof/>
        </w:rPr>
        <w:t xml:space="preserve">Fast, N M, and P J Keeling. 2001. "Alpha and beta subunits of pyruvate dehydrogenase E1 from the microsporidian Nosema locustae: mitochondrion-derived carbon metabolism in microsporidia."  </w:t>
      </w:r>
      <w:r w:rsidRPr="00FA0D9B">
        <w:rPr>
          <w:i/>
          <w:noProof/>
        </w:rPr>
        <w:t>Molecular and biochemical parasitology</w:t>
      </w:r>
      <w:r w:rsidRPr="00FA0D9B">
        <w:rPr>
          <w:noProof/>
        </w:rPr>
        <w:t xml:space="preserve"> 117:201-9.</w:t>
      </w:r>
    </w:p>
    <w:p w14:paraId="7AB86886" w14:textId="77777777" w:rsidR="00FA0D9B" w:rsidRPr="00FA0D9B" w:rsidRDefault="00FA0D9B" w:rsidP="00FA0D9B">
      <w:pPr>
        <w:pStyle w:val="EndNoteBibliography"/>
        <w:spacing w:after="0"/>
        <w:ind w:left="720" w:hanging="720"/>
        <w:rPr>
          <w:noProof/>
        </w:rPr>
      </w:pPr>
      <w:r w:rsidRPr="00FA0D9B">
        <w:rPr>
          <w:noProof/>
        </w:rPr>
        <w:t xml:space="preserve">Federhen, Scott. 2012. "The NCBI Taxonomy."  </w:t>
      </w:r>
      <w:r w:rsidRPr="00FA0D9B">
        <w:rPr>
          <w:i/>
          <w:noProof/>
        </w:rPr>
        <w:t>Nucleic Acids Res.</w:t>
      </w:r>
      <w:r w:rsidRPr="00FA0D9B">
        <w:rPr>
          <w:noProof/>
        </w:rPr>
        <w:t xml:space="preserve"> 40:D136-D143. doi: 10.1093/nar/gkr1178.</w:t>
      </w:r>
    </w:p>
    <w:p w14:paraId="74A5F3E6" w14:textId="77777777" w:rsidR="00FA0D9B" w:rsidRPr="00FA0D9B" w:rsidRDefault="00FA0D9B" w:rsidP="00FA0D9B">
      <w:pPr>
        <w:pStyle w:val="EndNoteBibliography"/>
        <w:spacing w:after="0"/>
        <w:ind w:left="720" w:hanging="720"/>
        <w:rPr>
          <w:noProof/>
        </w:rPr>
      </w:pPr>
      <w:r w:rsidRPr="00FA0D9B">
        <w:rPr>
          <w:noProof/>
        </w:rPr>
        <w:t xml:space="preserve">Felsenstein, Joseph. 1978. "Cases in which Parsimony or Compatibility Methods Will be Positively Misleading."  </w:t>
      </w:r>
      <w:r w:rsidRPr="00FA0D9B">
        <w:rPr>
          <w:i/>
          <w:noProof/>
        </w:rPr>
        <w:t>Systematic Zoology</w:t>
      </w:r>
      <w:r w:rsidRPr="00FA0D9B">
        <w:rPr>
          <w:noProof/>
        </w:rPr>
        <w:t xml:space="preserve"> 27:401-410. doi: 10.2307/2412923.</w:t>
      </w:r>
    </w:p>
    <w:p w14:paraId="3E8566C7" w14:textId="77777777" w:rsidR="00FA0D9B" w:rsidRPr="00FA0D9B" w:rsidRDefault="00FA0D9B" w:rsidP="00FA0D9B">
      <w:pPr>
        <w:pStyle w:val="EndNoteBibliography"/>
        <w:spacing w:after="0"/>
        <w:ind w:left="720" w:hanging="720"/>
        <w:rPr>
          <w:noProof/>
        </w:rPr>
      </w:pPr>
      <w:r w:rsidRPr="00FA0D9B">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FA0D9B">
        <w:rPr>
          <w:i/>
          <w:noProof/>
        </w:rPr>
        <w:t>Nucleic Acids Research</w:t>
      </w:r>
      <w:r w:rsidRPr="00FA0D9B">
        <w:rPr>
          <w:noProof/>
        </w:rPr>
        <w:t xml:space="preserve"> 42. doi: 10.1093/nar/gkt1223.</w:t>
      </w:r>
    </w:p>
    <w:p w14:paraId="07FDB591" w14:textId="77777777" w:rsidR="00FA0D9B" w:rsidRPr="00FA0D9B" w:rsidRDefault="00FA0D9B" w:rsidP="00FA0D9B">
      <w:pPr>
        <w:pStyle w:val="EndNoteBibliography"/>
        <w:spacing w:after="0"/>
        <w:ind w:left="720" w:hanging="720"/>
        <w:rPr>
          <w:noProof/>
        </w:rPr>
      </w:pPr>
      <w:r w:rsidRPr="00FA0D9B">
        <w:rPr>
          <w:noProof/>
        </w:rPr>
        <w:t xml:space="preserve">Finn, Robert D., John Tate, Jaina Mistry, Penny C. Coggill, Stephen John Sammut, Hans-Rudolf Hotz, Goran Ceric, Kristoffer Forslund, Sean R. Eddy, Erik L. L. Sonnhammer, and Alex Bateman. 2008. "The Pfam protein families database."  </w:t>
      </w:r>
      <w:r w:rsidRPr="00FA0D9B">
        <w:rPr>
          <w:i/>
          <w:noProof/>
        </w:rPr>
        <w:t>Nucleic Acids Research</w:t>
      </w:r>
      <w:r w:rsidRPr="00FA0D9B">
        <w:rPr>
          <w:noProof/>
        </w:rPr>
        <w:t xml:space="preserve"> 36:D281-D288. doi: 10.1093/nar/gkm960.</w:t>
      </w:r>
    </w:p>
    <w:p w14:paraId="35B67A92" w14:textId="77777777" w:rsidR="00FA0D9B" w:rsidRPr="00FA0D9B" w:rsidRDefault="00FA0D9B" w:rsidP="00FA0D9B">
      <w:pPr>
        <w:pStyle w:val="EndNoteBibliography"/>
        <w:spacing w:after="0"/>
        <w:ind w:left="720" w:hanging="720"/>
        <w:rPr>
          <w:noProof/>
        </w:rPr>
      </w:pPr>
      <w:r w:rsidRPr="00FA0D9B">
        <w:rPr>
          <w:noProof/>
        </w:rPr>
        <w:t xml:space="preserve">Fitch, Walter M. 1970. "Distinguishing Homologous from Analogous Proteins."  </w:t>
      </w:r>
      <w:r w:rsidRPr="00FA0D9B">
        <w:rPr>
          <w:i/>
          <w:noProof/>
        </w:rPr>
        <w:t>Systematic Zoology</w:t>
      </w:r>
      <w:r w:rsidRPr="00FA0D9B">
        <w:rPr>
          <w:noProof/>
        </w:rPr>
        <w:t xml:space="preserve"> 19:99. doi: 10.2307/2412448.</w:t>
      </w:r>
    </w:p>
    <w:p w14:paraId="3B6D6F52" w14:textId="77777777" w:rsidR="00FA0D9B" w:rsidRPr="00FA0D9B" w:rsidRDefault="00FA0D9B" w:rsidP="00FA0D9B">
      <w:pPr>
        <w:pStyle w:val="EndNoteBibliography"/>
        <w:spacing w:after="0"/>
        <w:ind w:left="720" w:hanging="720"/>
        <w:rPr>
          <w:noProof/>
        </w:rPr>
      </w:pPr>
      <w:r w:rsidRPr="00FA0D9B">
        <w:rPr>
          <w:noProof/>
        </w:rPr>
        <w:t xml:space="preserve">Fourment, Mathieu, and Mark J Gibbs. 2006. "PATRISTIC: a program for calculating patristic distances and graphically comparing the components of genetic change."  </w:t>
      </w:r>
      <w:r w:rsidRPr="00FA0D9B">
        <w:rPr>
          <w:i/>
          <w:noProof/>
        </w:rPr>
        <w:t>BMC Evolutionary Biology</w:t>
      </w:r>
      <w:r w:rsidRPr="00FA0D9B">
        <w:rPr>
          <w:noProof/>
        </w:rPr>
        <w:t xml:space="preserve"> 6:1. doi: 10.1186/1471-2148-6-1.</w:t>
      </w:r>
    </w:p>
    <w:p w14:paraId="75183BFB" w14:textId="77777777" w:rsidR="00FA0D9B" w:rsidRPr="00FA0D9B" w:rsidRDefault="00FA0D9B" w:rsidP="00FA0D9B">
      <w:pPr>
        <w:pStyle w:val="EndNoteBibliography"/>
        <w:spacing w:after="0"/>
        <w:ind w:left="720" w:hanging="720"/>
        <w:rPr>
          <w:noProof/>
        </w:rPr>
      </w:pPr>
      <w:r w:rsidRPr="00FA0D9B">
        <w:rPr>
          <w:noProof/>
        </w:rPr>
        <w:t xml:space="preserve">Futuyma, Douglas J. 2005. </w:t>
      </w:r>
      <w:r w:rsidRPr="00FA0D9B">
        <w:rPr>
          <w:i/>
          <w:noProof/>
        </w:rPr>
        <w:t>Evolution</w:t>
      </w:r>
      <w:r w:rsidRPr="00FA0D9B">
        <w:rPr>
          <w:noProof/>
        </w:rPr>
        <w:t>: Sinauer Associates Inc.</w:t>
      </w:r>
    </w:p>
    <w:p w14:paraId="7436E05A" w14:textId="77777777" w:rsidR="00FA0D9B" w:rsidRPr="00FA0D9B" w:rsidRDefault="00FA0D9B" w:rsidP="00FA0D9B">
      <w:pPr>
        <w:pStyle w:val="EndNoteBibliography"/>
        <w:spacing w:after="0"/>
        <w:ind w:left="720" w:hanging="720"/>
        <w:rPr>
          <w:noProof/>
        </w:rPr>
      </w:pPr>
      <w:r w:rsidRPr="00FA0D9B">
        <w:rPr>
          <w:noProof/>
        </w:rPr>
        <w:t xml:space="preserve">Gabaldón, T., and M. A. Huynen. 2004. "Prediction of protein function and pathways in the genome era."  </w:t>
      </w:r>
      <w:r w:rsidRPr="00FA0D9B">
        <w:rPr>
          <w:i/>
          <w:noProof/>
        </w:rPr>
        <w:t>Cellular and Molecular Life Sciences (CMLS)</w:t>
      </w:r>
      <w:r w:rsidRPr="00FA0D9B">
        <w:rPr>
          <w:noProof/>
        </w:rPr>
        <w:t xml:space="preserve"> 61:930-944. doi: 10.1007/s00018-003-3387-y.</w:t>
      </w:r>
    </w:p>
    <w:p w14:paraId="0FF734BF" w14:textId="77777777" w:rsidR="00FA0D9B" w:rsidRPr="00FA0D9B" w:rsidRDefault="00FA0D9B" w:rsidP="00FA0D9B">
      <w:pPr>
        <w:pStyle w:val="EndNoteBibliography"/>
        <w:spacing w:after="0"/>
        <w:ind w:left="720" w:hanging="720"/>
        <w:rPr>
          <w:noProof/>
        </w:rPr>
      </w:pPr>
      <w:r w:rsidRPr="00FA0D9B">
        <w:rPr>
          <w:noProof/>
        </w:rPr>
        <w:t xml:space="preserve">Gabaldón, Toni. 2007. "Evolution of proteins and proteomes: a phylogenetics approach."  </w:t>
      </w:r>
      <w:r w:rsidRPr="00FA0D9B">
        <w:rPr>
          <w:i/>
          <w:noProof/>
        </w:rPr>
        <w:t>Evolutionary Bioinformatics Online</w:t>
      </w:r>
      <w:r w:rsidRPr="00FA0D9B">
        <w:rPr>
          <w:noProof/>
        </w:rPr>
        <w:t xml:space="preserve"> 1:51-61.</w:t>
      </w:r>
    </w:p>
    <w:p w14:paraId="752E478B" w14:textId="77777777" w:rsidR="00FA0D9B" w:rsidRPr="00FA0D9B" w:rsidRDefault="00FA0D9B" w:rsidP="00FA0D9B">
      <w:pPr>
        <w:pStyle w:val="EndNoteBibliography"/>
        <w:spacing w:after="0"/>
        <w:ind w:left="720" w:hanging="720"/>
        <w:rPr>
          <w:noProof/>
        </w:rPr>
      </w:pPr>
      <w:r w:rsidRPr="00FA0D9B">
        <w:rPr>
          <w:noProof/>
        </w:rPr>
        <w:t xml:space="preserve">Gabaldón, Toni. 2008. "Large-scale assignment of orthology: back to phylogenetics?"  </w:t>
      </w:r>
      <w:r w:rsidRPr="00FA0D9B">
        <w:rPr>
          <w:i/>
          <w:noProof/>
        </w:rPr>
        <w:t>Genome Biology</w:t>
      </w:r>
      <w:r w:rsidRPr="00FA0D9B">
        <w:rPr>
          <w:noProof/>
        </w:rPr>
        <w:t xml:space="preserve"> 9:235. doi: 10.1186/gb-2008-9-10-235.</w:t>
      </w:r>
    </w:p>
    <w:p w14:paraId="4A32A075" w14:textId="77777777" w:rsidR="00FA0D9B" w:rsidRPr="00FA0D9B" w:rsidRDefault="00FA0D9B" w:rsidP="00FA0D9B">
      <w:pPr>
        <w:pStyle w:val="EndNoteBibliography"/>
        <w:spacing w:after="0"/>
        <w:ind w:left="720" w:hanging="720"/>
        <w:rPr>
          <w:noProof/>
        </w:rPr>
      </w:pPr>
      <w:r w:rsidRPr="00FA0D9B">
        <w:rPr>
          <w:noProof/>
        </w:rPr>
        <w:t xml:space="preserve">Gabaldón, Toni, and Eugene V. Koonin. 2013. "Functional and evolutionary implications of gene orthology."  </w:t>
      </w:r>
      <w:r w:rsidRPr="00FA0D9B">
        <w:rPr>
          <w:i/>
          <w:noProof/>
        </w:rPr>
        <w:t>Nature Reviews Genetics</w:t>
      </w:r>
      <w:r w:rsidRPr="00FA0D9B">
        <w:rPr>
          <w:noProof/>
        </w:rPr>
        <w:t xml:space="preserve"> 14:360-366. doi: 10.1038/nrg3456.</w:t>
      </w:r>
    </w:p>
    <w:p w14:paraId="7D2F2D6E" w14:textId="77777777" w:rsidR="00FA0D9B" w:rsidRPr="00FA0D9B" w:rsidRDefault="00FA0D9B" w:rsidP="00FA0D9B">
      <w:pPr>
        <w:pStyle w:val="EndNoteBibliography"/>
        <w:spacing w:after="0"/>
        <w:ind w:left="720" w:hanging="720"/>
        <w:rPr>
          <w:noProof/>
        </w:rPr>
      </w:pPr>
      <w:r w:rsidRPr="00FA0D9B">
        <w:rPr>
          <w:noProof/>
        </w:rPr>
        <w:t xml:space="preserve">Gaucher, Eric A., James T. Kratzer, and Ryan N. Randall. 2010. "Deep Phylogeny—How a Tree Can Help Characterize Early Life on Earth."  </w:t>
      </w:r>
      <w:r w:rsidRPr="00FA0D9B">
        <w:rPr>
          <w:i/>
          <w:noProof/>
        </w:rPr>
        <w:t>Cold Spring Harbor Perspectives in Biology</w:t>
      </w:r>
      <w:r w:rsidRPr="00FA0D9B">
        <w:rPr>
          <w:noProof/>
        </w:rPr>
        <w:t xml:space="preserve"> 2. doi: 10.1101/cshperspect.a002238.</w:t>
      </w:r>
    </w:p>
    <w:p w14:paraId="07AAF00B" w14:textId="77777777" w:rsidR="00FA0D9B" w:rsidRPr="00FA0D9B" w:rsidRDefault="00FA0D9B" w:rsidP="00FA0D9B">
      <w:pPr>
        <w:pStyle w:val="EndNoteBibliography"/>
        <w:spacing w:after="0"/>
        <w:ind w:left="720" w:hanging="720"/>
        <w:rPr>
          <w:noProof/>
        </w:rPr>
      </w:pPr>
      <w:r w:rsidRPr="00FA0D9B">
        <w:rPr>
          <w:noProof/>
        </w:rPr>
        <w:t xml:space="preserve">Germot, Agnes, Herve Philippe, and Herve Le Guyader. 1997. "Evidence for loss of mitochondria in Microsporidia from a mitochondrial-type HSP70 in Nosema locustae."  </w:t>
      </w:r>
      <w:r w:rsidRPr="00FA0D9B">
        <w:rPr>
          <w:i/>
          <w:noProof/>
        </w:rPr>
        <w:t>Molecular and Biochemical Parasitology</w:t>
      </w:r>
      <w:r w:rsidRPr="00FA0D9B">
        <w:rPr>
          <w:noProof/>
        </w:rPr>
        <w:t>:10.</w:t>
      </w:r>
    </w:p>
    <w:p w14:paraId="2E533627" w14:textId="77777777" w:rsidR="00FA0D9B" w:rsidRPr="00FA0D9B" w:rsidRDefault="00FA0D9B" w:rsidP="00FA0D9B">
      <w:pPr>
        <w:pStyle w:val="EndNoteBibliography"/>
        <w:spacing w:after="0"/>
        <w:ind w:left="720" w:hanging="720"/>
        <w:rPr>
          <w:noProof/>
        </w:rPr>
      </w:pPr>
      <w:r w:rsidRPr="00FA0D9B">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FA0D9B">
        <w:rPr>
          <w:i/>
          <w:noProof/>
        </w:rPr>
        <w:t>Nucleic Acids Research</w:t>
      </w:r>
      <w:r w:rsidRPr="00FA0D9B">
        <w:rPr>
          <w:noProof/>
        </w:rPr>
        <w:t xml:space="preserve"> 36:3420-3435. doi: 10.1093/nar/gkn176.</w:t>
      </w:r>
    </w:p>
    <w:p w14:paraId="4F0153B3" w14:textId="77777777" w:rsidR="00FA0D9B" w:rsidRPr="00FA0D9B" w:rsidRDefault="00FA0D9B" w:rsidP="00FA0D9B">
      <w:pPr>
        <w:pStyle w:val="EndNoteBibliography"/>
        <w:spacing w:after="0"/>
        <w:ind w:left="720" w:hanging="720"/>
        <w:rPr>
          <w:noProof/>
        </w:rPr>
      </w:pPr>
      <w:r w:rsidRPr="00FA0D9B">
        <w:rPr>
          <w:noProof/>
        </w:rPr>
        <w:t xml:space="preserve">Gregory, T. Ryan. 2008. "Understanding Evolutionary Trees."  </w:t>
      </w:r>
      <w:r w:rsidRPr="00FA0D9B">
        <w:rPr>
          <w:i/>
          <w:noProof/>
        </w:rPr>
        <w:t>Evolution: Education and Outreach</w:t>
      </w:r>
      <w:r w:rsidRPr="00FA0D9B">
        <w:rPr>
          <w:noProof/>
        </w:rPr>
        <w:t xml:space="preserve"> 1:121-137. doi: 10.1007/s12052-008-0035-x.</w:t>
      </w:r>
    </w:p>
    <w:p w14:paraId="3F5FD328" w14:textId="77777777" w:rsidR="00FA0D9B" w:rsidRPr="00FA0D9B" w:rsidRDefault="00FA0D9B" w:rsidP="00FA0D9B">
      <w:pPr>
        <w:pStyle w:val="EndNoteBibliography"/>
        <w:spacing w:after="0"/>
        <w:ind w:left="720" w:hanging="720"/>
        <w:rPr>
          <w:noProof/>
        </w:rPr>
      </w:pPr>
      <w:r w:rsidRPr="00FA0D9B">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FA0D9B">
        <w:rPr>
          <w:i/>
          <w:noProof/>
        </w:rPr>
        <w:t>PLoS Pathogens</w:t>
      </w:r>
      <w:r w:rsidRPr="00FA0D9B">
        <w:rPr>
          <w:noProof/>
        </w:rPr>
        <w:t xml:space="preserve"> 10. doi: 10.1371/journal.ppat.1004547.</w:t>
      </w:r>
    </w:p>
    <w:p w14:paraId="5DD68D9E" w14:textId="77777777" w:rsidR="00FA0D9B" w:rsidRPr="00FA0D9B" w:rsidRDefault="00FA0D9B" w:rsidP="00FA0D9B">
      <w:pPr>
        <w:pStyle w:val="EndNoteBibliography"/>
        <w:spacing w:after="0"/>
        <w:ind w:left="720" w:hanging="720"/>
        <w:rPr>
          <w:noProof/>
        </w:rPr>
      </w:pPr>
      <w:r w:rsidRPr="00FA0D9B">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FA0D9B">
        <w:rPr>
          <w:i/>
          <w:noProof/>
        </w:rPr>
        <w:t>PLoS pathogens</w:t>
      </w:r>
      <w:r w:rsidRPr="00FA0D9B">
        <w:rPr>
          <w:noProof/>
        </w:rPr>
        <w:t xml:space="preserve"> 8:e1002979-e1002979. doi: 10.1371/journal.ppat.1002979.</w:t>
      </w:r>
    </w:p>
    <w:p w14:paraId="47A9265C" w14:textId="77777777" w:rsidR="00FA0D9B" w:rsidRPr="00FA0D9B" w:rsidRDefault="00FA0D9B" w:rsidP="00FA0D9B">
      <w:pPr>
        <w:pStyle w:val="EndNoteBibliography"/>
        <w:spacing w:after="0"/>
        <w:ind w:left="720" w:hanging="720"/>
        <w:rPr>
          <w:noProof/>
        </w:rPr>
      </w:pPr>
      <w:r w:rsidRPr="00FA0D9B">
        <w:rPr>
          <w:noProof/>
        </w:rPr>
        <w:t xml:space="preserve">Hirt, R. P., J. M. Logsdon, B. Healy, M. W. Dorey, W. F. Doolittle, and T. M. Embley. 1999. "Microsporidia are related to Fungi: Evidence from the largest subunit of RNA polymerase II and other proteins."  </w:t>
      </w:r>
      <w:r w:rsidRPr="00FA0D9B">
        <w:rPr>
          <w:i/>
          <w:noProof/>
        </w:rPr>
        <w:t>Proceedings of the National Academy of Sciences</w:t>
      </w:r>
      <w:r w:rsidRPr="00FA0D9B">
        <w:rPr>
          <w:noProof/>
        </w:rPr>
        <w:t xml:space="preserve"> 96:580-585. doi: 10.1073/pnas.96.2.580.</w:t>
      </w:r>
    </w:p>
    <w:p w14:paraId="16B0BF69" w14:textId="77777777" w:rsidR="00FA0D9B" w:rsidRPr="00FA0D9B" w:rsidRDefault="00FA0D9B" w:rsidP="00FA0D9B">
      <w:pPr>
        <w:pStyle w:val="EndNoteBibliography"/>
        <w:spacing w:after="0"/>
        <w:ind w:left="720" w:hanging="720"/>
        <w:rPr>
          <w:noProof/>
        </w:rPr>
      </w:pPr>
      <w:r w:rsidRPr="00FA0D9B">
        <w:rPr>
          <w:noProof/>
        </w:rPr>
        <w:t xml:space="preserve">Hirt, Robert P., Bryan Healy, Charles R. Vossbrinck, Elizabeth U. Canning, and T. Martin Embley. 1997. "A mitochondrial Hsp70 orthologue in Vairimorpha necatrix: molecular evidence that microsporidia once contained mitochondria."  </w:t>
      </w:r>
      <w:r w:rsidRPr="00FA0D9B">
        <w:rPr>
          <w:i/>
          <w:noProof/>
        </w:rPr>
        <w:t>Current Biology</w:t>
      </w:r>
      <w:r w:rsidRPr="00FA0D9B">
        <w:rPr>
          <w:noProof/>
        </w:rPr>
        <w:t xml:space="preserve"> 7:995-998. doi: 10.1016/S0960-9822(06)00420-9.</w:t>
      </w:r>
    </w:p>
    <w:p w14:paraId="3E916F47" w14:textId="77777777" w:rsidR="00FA0D9B" w:rsidRPr="00FA0D9B" w:rsidRDefault="00FA0D9B" w:rsidP="00FA0D9B">
      <w:pPr>
        <w:pStyle w:val="EndNoteBibliography"/>
        <w:spacing w:after="0"/>
        <w:ind w:left="720" w:hanging="720"/>
        <w:rPr>
          <w:noProof/>
        </w:rPr>
      </w:pPr>
      <w:r w:rsidRPr="00FA0D9B">
        <w:rPr>
          <w:noProof/>
        </w:rPr>
        <w:t xml:space="preserve">Hirt, Robert P., and David S. Horner. 2004. </w:t>
      </w:r>
      <w:r w:rsidRPr="00FA0D9B">
        <w:rPr>
          <w:i/>
          <w:noProof/>
        </w:rPr>
        <w:t>Organelles, Genomes and Eukaryote Phylogeny: An Evolutionary Synthesis in the Age of Genomics</w:t>
      </w:r>
      <w:r w:rsidRPr="00FA0D9B">
        <w:rPr>
          <w:noProof/>
        </w:rPr>
        <w:t>: CRC Press.</w:t>
      </w:r>
    </w:p>
    <w:p w14:paraId="4C9CE5BB" w14:textId="77777777" w:rsidR="00FA0D9B" w:rsidRPr="00FA0D9B" w:rsidRDefault="00FA0D9B" w:rsidP="00FA0D9B">
      <w:pPr>
        <w:pStyle w:val="EndNoteBibliography"/>
        <w:spacing w:after="0"/>
        <w:ind w:left="720" w:hanging="720"/>
        <w:rPr>
          <w:noProof/>
        </w:rPr>
      </w:pPr>
      <w:r w:rsidRPr="00FA0D9B">
        <w:rPr>
          <w:noProof/>
        </w:rPr>
        <w:t xml:space="preserve">Huerta-Cepas, Jaime, François Serra, and Peer Bork. 2016. "ETE 3: Reconstruction, Analysis, and Visualization of Phylogenomic Data."  </w:t>
      </w:r>
      <w:r w:rsidRPr="00FA0D9B">
        <w:rPr>
          <w:i/>
          <w:noProof/>
        </w:rPr>
        <w:t>Molecular Biology and Evolution</w:t>
      </w:r>
      <w:r w:rsidRPr="00FA0D9B">
        <w:rPr>
          <w:noProof/>
        </w:rPr>
        <w:t xml:space="preserve"> 33:1635-1638. doi: 10.1093/molbev/msw046.</w:t>
      </w:r>
    </w:p>
    <w:p w14:paraId="442AAF94" w14:textId="77777777" w:rsidR="00FA0D9B" w:rsidRPr="00FA0D9B" w:rsidRDefault="00FA0D9B" w:rsidP="00FA0D9B">
      <w:pPr>
        <w:pStyle w:val="EndNoteBibliography"/>
        <w:spacing w:after="0"/>
        <w:ind w:left="720" w:hanging="720"/>
        <w:rPr>
          <w:noProof/>
        </w:rPr>
      </w:pPr>
      <w:r w:rsidRPr="00FA0D9B">
        <w:rPr>
          <w:noProof/>
        </w:rPr>
        <w:t xml:space="preserve">James, Timothy Y, Adrian Pelin, Linda Bonen, Steven Ahrendt, Divya Sain, Nicolas Corradi, and Jason E Stajich. 2013. "Shared signatures of parasitism and phylogenomics unite Cryptomycota and microsporidia."  </w:t>
      </w:r>
      <w:r w:rsidRPr="00FA0D9B">
        <w:rPr>
          <w:i/>
          <w:noProof/>
        </w:rPr>
        <w:t>Current biology : CB</w:t>
      </w:r>
      <w:r w:rsidRPr="00FA0D9B">
        <w:rPr>
          <w:noProof/>
        </w:rPr>
        <w:t xml:space="preserve"> 23:1548-53. doi: 10.1016/j.cub.2013.06.057.</w:t>
      </w:r>
    </w:p>
    <w:p w14:paraId="348DA0B4" w14:textId="77777777" w:rsidR="00FA0D9B" w:rsidRPr="00FA0D9B" w:rsidRDefault="00FA0D9B" w:rsidP="00FA0D9B">
      <w:pPr>
        <w:pStyle w:val="EndNoteBibliography"/>
        <w:spacing w:after="0"/>
        <w:ind w:left="720" w:hanging="720"/>
        <w:rPr>
          <w:noProof/>
        </w:rPr>
      </w:pPr>
      <w:r w:rsidRPr="00FA0D9B">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FA0D9B">
        <w:rPr>
          <w:i/>
          <w:noProof/>
        </w:rPr>
        <w:t>Applied and Environmental Microbiology</w:t>
      </w:r>
      <w:r w:rsidRPr="00FA0D9B">
        <w:rPr>
          <w:noProof/>
        </w:rPr>
        <w:t xml:space="preserve"> 73:4071-4073. doi: 10.1128/AEM.00477-07.</w:t>
      </w:r>
    </w:p>
    <w:p w14:paraId="746875C6" w14:textId="77777777" w:rsidR="00FA0D9B" w:rsidRPr="00FA0D9B" w:rsidRDefault="00FA0D9B" w:rsidP="00FA0D9B">
      <w:pPr>
        <w:pStyle w:val="EndNoteBibliography"/>
        <w:spacing w:after="0"/>
        <w:ind w:left="720" w:hanging="720"/>
        <w:rPr>
          <w:noProof/>
        </w:rPr>
      </w:pPr>
      <w:r w:rsidRPr="00FA0D9B">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FA0D9B">
        <w:rPr>
          <w:i/>
          <w:noProof/>
        </w:rPr>
        <w:t>Journal of Eukaryotic Microbiology</w:t>
      </w:r>
      <w:r w:rsidRPr="00FA0D9B">
        <w:rPr>
          <w:noProof/>
        </w:rPr>
        <w:t xml:space="preserve"> 45:273-283. doi: 10.1111/j.1550-7408.1998.tb04536.x.</w:t>
      </w:r>
    </w:p>
    <w:p w14:paraId="4E7CBC48" w14:textId="77777777" w:rsidR="00FA0D9B" w:rsidRPr="00FA0D9B" w:rsidRDefault="00FA0D9B" w:rsidP="00FA0D9B">
      <w:pPr>
        <w:pStyle w:val="EndNoteBibliography"/>
        <w:spacing w:after="0"/>
        <w:ind w:left="720" w:hanging="720"/>
        <w:rPr>
          <w:noProof/>
        </w:rPr>
      </w:pPr>
      <w:r w:rsidRPr="00FA0D9B">
        <w:rPr>
          <w:noProof/>
        </w:rPr>
        <w:t xml:space="preserve">Jothi, Raja, Teresa M Przytycka, and L Aravind. 2007. "Discovering functional linkages and uncharacterized cellular pathways using phylogenetic profile comparisons: a comprehensive assessment."  </w:t>
      </w:r>
      <w:r w:rsidRPr="00FA0D9B">
        <w:rPr>
          <w:i/>
          <w:noProof/>
        </w:rPr>
        <w:t>BMC bioinformatics</w:t>
      </w:r>
      <w:r w:rsidRPr="00FA0D9B">
        <w:rPr>
          <w:noProof/>
        </w:rPr>
        <w:t xml:space="preserve"> 8:173-173. doi: 10.1186/1471-2105-8-173.</w:t>
      </w:r>
    </w:p>
    <w:p w14:paraId="504AC5A5" w14:textId="77777777" w:rsidR="00FA0D9B" w:rsidRPr="00FA0D9B" w:rsidRDefault="00FA0D9B" w:rsidP="00FA0D9B">
      <w:pPr>
        <w:pStyle w:val="EndNoteBibliography"/>
        <w:spacing w:after="0"/>
        <w:ind w:left="720" w:hanging="720"/>
        <w:rPr>
          <w:noProof/>
        </w:rPr>
      </w:pPr>
      <w:r w:rsidRPr="00FA0D9B">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FA0D9B">
        <w:rPr>
          <w:i/>
          <w:noProof/>
        </w:rPr>
        <w:t>The Journal of Biochemistry</w:t>
      </w:r>
      <w:r w:rsidRPr="00FA0D9B">
        <w:rPr>
          <w:noProof/>
        </w:rPr>
        <w:t xml:space="preserve"> 120:1095-1103.</w:t>
      </w:r>
    </w:p>
    <w:p w14:paraId="471623D1" w14:textId="77777777" w:rsidR="00FA0D9B" w:rsidRPr="00FA0D9B" w:rsidRDefault="00FA0D9B" w:rsidP="00FA0D9B">
      <w:pPr>
        <w:pStyle w:val="EndNoteBibliography"/>
        <w:spacing w:after="0"/>
        <w:ind w:left="720" w:hanging="720"/>
        <w:rPr>
          <w:noProof/>
        </w:rPr>
      </w:pPr>
      <w:r w:rsidRPr="00FA0D9B">
        <w:rPr>
          <w:noProof/>
        </w:rPr>
        <w:t xml:space="preserve">Kanehisa, M, and S Goto. 2000. "KEGG: kyoto encyclopedia of genes and genomes."  </w:t>
      </w:r>
      <w:r w:rsidRPr="00FA0D9B">
        <w:rPr>
          <w:i/>
          <w:noProof/>
        </w:rPr>
        <w:t>Nucleic acids research</w:t>
      </w:r>
      <w:r w:rsidRPr="00FA0D9B">
        <w:rPr>
          <w:noProof/>
        </w:rPr>
        <w:t xml:space="preserve"> 28:27-30.</w:t>
      </w:r>
    </w:p>
    <w:p w14:paraId="7828449F" w14:textId="77777777" w:rsidR="00FA0D9B" w:rsidRPr="00FA0D9B" w:rsidRDefault="00FA0D9B" w:rsidP="00FA0D9B">
      <w:pPr>
        <w:pStyle w:val="EndNoteBibliography"/>
        <w:spacing w:after="0"/>
        <w:ind w:left="720" w:hanging="720"/>
        <w:rPr>
          <w:noProof/>
        </w:rPr>
      </w:pPr>
      <w:r w:rsidRPr="00FA0D9B">
        <w:rPr>
          <w:noProof/>
        </w:rPr>
        <w:t xml:space="preserve">Kanehisa, Minoru, Susumu Goto, Yoko Sato, Masayuki Kawashima, Miho Furumichi, and Mao Tanabe. 2014. "Data, information, knowledge and principle: Back to metabolism in KEGG."  </w:t>
      </w:r>
      <w:r w:rsidRPr="00FA0D9B">
        <w:rPr>
          <w:i/>
          <w:noProof/>
        </w:rPr>
        <w:t>Nucleic Acids Research</w:t>
      </w:r>
      <w:r w:rsidRPr="00FA0D9B">
        <w:rPr>
          <w:noProof/>
        </w:rPr>
        <w:t xml:space="preserve"> 42. doi: 10.1093/nar/gkt1076.</w:t>
      </w:r>
    </w:p>
    <w:p w14:paraId="466E42EB" w14:textId="77777777" w:rsidR="00FA0D9B" w:rsidRPr="00FA0D9B" w:rsidRDefault="00FA0D9B" w:rsidP="00FA0D9B">
      <w:pPr>
        <w:pStyle w:val="EndNoteBibliography"/>
        <w:spacing w:after="0"/>
        <w:ind w:left="720" w:hanging="720"/>
        <w:rPr>
          <w:noProof/>
        </w:rPr>
      </w:pPr>
      <w:r w:rsidRPr="00FA0D9B">
        <w:rPr>
          <w:noProof/>
        </w:rPr>
        <w:t xml:space="preserve">Kanehisa, Minoru, Yoko Sato, Masayuki Kawashima, Miho Furumichi, and Mao Tanabe. 2016. "KEGG as a reference resource for gene and protein annotation."  </w:t>
      </w:r>
      <w:r w:rsidRPr="00FA0D9B">
        <w:rPr>
          <w:i/>
          <w:noProof/>
        </w:rPr>
        <w:t>Nucleic Acids Research</w:t>
      </w:r>
      <w:r w:rsidRPr="00FA0D9B">
        <w:rPr>
          <w:noProof/>
        </w:rPr>
        <w:t xml:space="preserve"> 44:D457-D462. doi: 10.1093/nar/gkv1070.</w:t>
      </w:r>
    </w:p>
    <w:p w14:paraId="40F0567F" w14:textId="77777777" w:rsidR="00FA0D9B" w:rsidRPr="00FA0D9B" w:rsidRDefault="00FA0D9B" w:rsidP="00FA0D9B">
      <w:pPr>
        <w:pStyle w:val="EndNoteBibliography"/>
        <w:spacing w:after="0"/>
        <w:ind w:left="720" w:hanging="720"/>
        <w:rPr>
          <w:noProof/>
        </w:rPr>
      </w:pPr>
      <w:r w:rsidRPr="00FA0D9B">
        <w:rPr>
          <w:noProof/>
        </w:rPr>
        <w:t xml:space="preserve">Kanehisa, Minoru, Yoko Sato, and Kanae Morishima. 2016. "BlastKOALA and GhostKOALA: KEGG Tools for Functional Characterization of Genome and Metagenome Sequences."  </w:t>
      </w:r>
      <w:r w:rsidRPr="00FA0D9B">
        <w:rPr>
          <w:i/>
          <w:noProof/>
        </w:rPr>
        <w:t>Journal of Molecular Biology</w:t>
      </w:r>
      <w:r w:rsidRPr="00FA0D9B">
        <w:rPr>
          <w:noProof/>
        </w:rPr>
        <w:t xml:space="preserve"> 428:726-731. doi: 10.1016/j.jmb.2015.11.006.</w:t>
      </w:r>
    </w:p>
    <w:p w14:paraId="20ECEC36" w14:textId="77777777" w:rsidR="00FA0D9B" w:rsidRPr="00FA0D9B" w:rsidRDefault="00FA0D9B" w:rsidP="00FA0D9B">
      <w:pPr>
        <w:pStyle w:val="EndNoteBibliography"/>
        <w:spacing w:after="0"/>
        <w:ind w:left="720" w:hanging="720"/>
        <w:rPr>
          <w:noProof/>
        </w:rPr>
      </w:pPr>
      <w:r w:rsidRPr="00FA0D9B">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FA0D9B">
        <w:rPr>
          <w:i/>
          <w:noProof/>
        </w:rPr>
        <w:t>Nature</w:t>
      </w:r>
      <w:r w:rsidRPr="00FA0D9B">
        <w:rPr>
          <w:noProof/>
        </w:rPr>
        <w:t xml:space="preserve"> 414:450-453. doi: 10.1038/35106579.</w:t>
      </w:r>
    </w:p>
    <w:p w14:paraId="4A507BE9" w14:textId="77777777" w:rsidR="00FA0D9B" w:rsidRPr="00FA0D9B" w:rsidRDefault="00FA0D9B" w:rsidP="00FA0D9B">
      <w:pPr>
        <w:pStyle w:val="EndNoteBibliography"/>
        <w:spacing w:after="0"/>
        <w:ind w:left="720" w:hanging="720"/>
        <w:rPr>
          <w:noProof/>
        </w:rPr>
      </w:pPr>
      <w:r w:rsidRPr="00FA0D9B">
        <w:rPr>
          <w:noProof/>
        </w:rPr>
        <w:t xml:space="preserve">Kaya, Ghosh, and Weiss Louis M. 2012. "T cell response and persistence of the microsporidia."  </w:t>
      </w:r>
      <w:r w:rsidRPr="00FA0D9B">
        <w:rPr>
          <w:i/>
          <w:noProof/>
        </w:rPr>
        <w:t>FEMS Microbiology Reviews</w:t>
      </w:r>
      <w:r w:rsidRPr="00FA0D9B">
        <w:rPr>
          <w:noProof/>
        </w:rPr>
        <w:t xml:space="preserve"> 36:748-760. doi: 10.1111/j.1574-6976.2011.00318.x.</w:t>
      </w:r>
    </w:p>
    <w:p w14:paraId="4EA99A21" w14:textId="77777777" w:rsidR="00FA0D9B" w:rsidRPr="00FA0D9B" w:rsidRDefault="00FA0D9B" w:rsidP="00FA0D9B">
      <w:pPr>
        <w:pStyle w:val="EndNoteBibliography"/>
        <w:spacing w:after="0"/>
        <w:ind w:left="720" w:hanging="720"/>
        <w:rPr>
          <w:noProof/>
        </w:rPr>
      </w:pPr>
      <w:r w:rsidRPr="00FA0D9B">
        <w:rPr>
          <w:noProof/>
        </w:rPr>
        <w:t xml:space="preserve">Keeling, P. J., and W. F. Doolittle. 1996. "Alpha-tubulin from early-diverging eukaryotic lineages and the evolution of the tubulin family."  </w:t>
      </w:r>
      <w:r w:rsidRPr="00FA0D9B">
        <w:rPr>
          <w:i/>
          <w:noProof/>
        </w:rPr>
        <w:t>Molecular Biology and Evolution</w:t>
      </w:r>
      <w:r w:rsidRPr="00FA0D9B">
        <w:rPr>
          <w:noProof/>
        </w:rPr>
        <w:t xml:space="preserve"> 13:1297-1305. doi: 10.1093/oxfordjournals.molbev.a025576.</w:t>
      </w:r>
    </w:p>
    <w:p w14:paraId="77F9D925" w14:textId="77777777" w:rsidR="00FA0D9B" w:rsidRPr="00FA0D9B" w:rsidRDefault="00FA0D9B" w:rsidP="00FA0D9B">
      <w:pPr>
        <w:pStyle w:val="EndNoteBibliography"/>
        <w:spacing w:after="0"/>
        <w:ind w:left="720" w:hanging="720"/>
        <w:rPr>
          <w:noProof/>
        </w:rPr>
      </w:pPr>
      <w:r w:rsidRPr="00FA0D9B">
        <w:rPr>
          <w:noProof/>
        </w:rPr>
        <w:t xml:space="preserve">Keeling, Patrick. 2009. "Five questions about microsporidia."  </w:t>
      </w:r>
      <w:r w:rsidRPr="00FA0D9B">
        <w:rPr>
          <w:i/>
          <w:noProof/>
        </w:rPr>
        <w:t>PLoS pathogens</w:t>
      </w:r>
      <w:r w:rsidRPr="00FA0D9B">
        <w:rPr>
          <w:noProof/>
        </w:rPr>
        <w:t xml:space="preserve"> 5:e1000489-e1000489. doi: 10.1371/journal.ppat.1000489.</w:t>
      </w:r>
    </w:p>
    <w:p w14:paraId="6AB7289B" w14:textId="77777777" w:rsidR="00FA0D9B" w:rsidRPr="00FA0D9B" w:rsidRDefault="00FA0D9B" w:rsidP="00FA0D9B">
      <w:pPr>
        <w:pStyle w:val="EndNoteBibliography"/>
        <w:spacing w:after="0"/>
        <w:ind w:left="720" w:hanging="720"/>
        <w:rPr>
          <w:noProof/>
        </w:rPr>
      </w:pPr>
      <w:r w:rsidRPr="00FA0D9B">
        <w:rPr>
          <w:noProof/>
        </w:rPr>
        <w:t xml:space="preserve">Keeling, Patrick J, and Nicolas Corradi. 2011. "Shrink it or lose it: balancing loss of function with shrinking genomes in the microsporidia."  </w:t>
      </w:r>
      <w:r w:rsidRPr="00FA0D9B">
        <w:rPr>
          <w:i/>
          <w:noProof/>
        </w:rPr>
        <w:t>Virulence</w:t>
      </w:r>
      <w:r w:rsidRPr="00FA0D9B">
        <w:rPr>
          <w:noProof/>
        </w:rPr>
        <w:t xml:space="preserve"> 2:67-70. doi: 10.4161/viru.2.1.14606.</w:t>
      </w:r>
    </w:p>
    <w:p w14:paraId="71C64E3F" w14:textId="77777777" w:rsidR="00FA0D9B" w:rsidRPr="00FA0D9B" w:rsidRDefault="00FA0D9B" w:rsidP="00FA0D9B">
      <w:pPr>
        <w:pStyle w:val="EndNoteBibliography"/>
        <w:spacing w:after="0"/>
        <w:ind w:left="720" w:hanging="720"/>
        <w:rPr>
          <w:noProof/>
        </w:rPr>
      </w:pPr>
      <w:r w:rsidRPr="00FA0D9B">
        <w:rPr>
          <w:noProof/>
        </w:rPr>
        <w:t xml:space="preserve">Keeling, Patrick J, and Naomi M Fast. 2002. "Microsporidia: biology and evolution of highly reduced intracellular parasites."  </w:t>
      </w:r>
      <w:r w:rsidRPr="00FA0D9B">
        <w:rPr>
          <w:i/>
          <w:noProof/>
        </w:rPr>
        <w:t>Annual review of microbiology</w:t>
      </w:r>
      <w:r w:rsidRPr="00FA0D9B">
        <w:rPr>
          <w:noProof/>
        </w:rPr>
        <w:t xml:space="preserve"> 56:93-116. doi: 10.1146/annurev.micro.56.012302.160854.</w:t>
      </w:r>
    </w:p>
    <w:p w14:paraId="49766B49" w14:textId="77777777" w:rsidR="00FA0D9B" w:rsidRPr="00FA0D9B" w:rsidRDefault="00FA0D9B" w:rsidP="00FA0D9B">
      <w:pPr>
        <w:pStyle w:val="EndNoteBibliography"/>
        <w:spacing w:after="0"/>
        <w:ind w:left="720" w:hanging="720"/>
        <w:rPr>
          <w:noProof/>
        </w:rPr>
      </w:pPr>
      <w:r w:rsidRPr="00FA0D9B">
        <w:rPr>
          <w:noProof/>
        </w:rPr>
        <w:t xml:space="preserve">Keeling, Patrick J., Melissa A. Luker, and Jeffrey D. Palmer. 2000. "Evidence from beta-tubulin phylogeny that microsporidia evolved from within the fungi."  </w:t>
      </w:r>
      <w:r w:rsidRPr="00FA0D9B">
        <w:rPr>
          <w:i/>
          <w:noProof/>
        </w:rPr>
        <w:t>Molecular Biology and Evolution</w:t>
      </w:r>
      <w:r w:rsidRPr="00FA0D9B">
        <w:rPr>
          <w:noProof/>
        </w:rPr>
        <w:t xml:space="preserve"> 17:23-31. doi: 10.1093/oxfordjournals.molbev.a026235.</w:t>
      </w:r>
    </w:p>
    <w:p w14:paraId="3432F223" w14:textId="77777777" w:rsidR="00FA0D9B" w:rsidRPr="00FA0D9B" w:rsidRDefault="00FA0D9B" w:rsidP="00FA0D9B">
      <w:pPr>
        <w:pStyle w:val="EndNoteBibliography"/>
        <w:spacing w:after="0"/>
        <w:ind w:left="720" w:hanging="720"/>
        <w:rPr>
          <w:noProof/>
        </w:rPr>
      </w:pPr>
      <w:r w:rsidRPr="00FA0D9B">
        <w:rPr>
          <w:noProof/>
        </w:rPr>
        <w:t xml:space="preserve">Kensche, Philip R, Vera van Noort, Bas E Dutilh, and Martijn A Huynen. 2008. "Practical and theoretical advances in predicting the function of a protein by its phylogenetic distribution."  </w:t>
      </w:r>
      <w:r w:rsidRPr="00FA0D9B">
        <w:rPr>
          <w:i/>
          <w:noProof/>
        </w:rPr>
        <w:t>Journal of the Royal Society, Interface / the Royal Society</w:t>
      </w:r>
      <w:r w:rsidRPr="00FA0D9B">
        <w:rPr>
          <w:noProof/>
        </w:rPr>
        <w:t xml:space="preserve"> 5:151-70. doi: 10.1098/rsif.2007.1047.</w:t>
      </w:r>
    </w:p>
    <w:p w14:paraId="30158F78" w14:textId="77777777" w:rsidR="00FA0D9B" w:rsidRPr="00FA0D9B" w:rsidRDefault="00FA0D9B" w:rsidP="00FA0D9B">
      <w:pPr>
        <w:pStyle w:val="EndNoteBibliography"/>
        <w:spacing w:after="0"/>
        <w:ind w:left="720" w:hanging="720"/>
        <w:rPr>
          <w:noProof/>
        </w:rPr>
      </w:pPr>
      <w:r w:rsidRPr="00FA0D9B">
        <w:rPr>
          <w:noProof/>
        </w:rPr>
        <w:t xml:space="preserve">Kmmari, Suresh, Srinu Rathlavath, Devika Pillai, and Gadasu Rajesh. 2018. "Hepatopancreatic Microsporidiasis (HPM) in Shrimp Culture: A Review."  </w:t>
      </w:r>
      <w:r w:rsidRPr="00FA0D9B">
        <w:rPr>
          <w:i/>
          <w:noProof/>
        </w:rPr>
        <w:t>International Journal of Current Microbiology and Applied Sciences</w:t>
      </w:r>
      <w:r w:rsidRPr="00FA0D9B">
        <w:rPr>
          <w:noProof/>
        </w:rPr>
        <w:t xml:space="preserve"> 7:3208-3215. doi: 10.20546/ijcmas.2018.701.383.</w:t>
      </w:r>
    </w:p>
    <w:p w14:paraId="182A2986" w14:textId="77777777" w:rsidR="00FA0D9B" w:rsidRPr="00FA0D9B" w:rsidRDefault="00FA0D9B" w:rsidP="00FA0D9B">
      <w:pPr>
        <w:pStyle w:val="EndNoteBibliography"/>
        <w:spacing w:after="0"/>
        <w:ind w:left="720" w:hanging="720"/>
        <w:rPr>
          <w:noProof/>
        </w:rPr>
      </w:pPr>
      <w:r w:rsidRPr="00FA0D9B">
        <w:rPr>
          <w:noProof/>
        </w:rPr>
        <w:t xml:space="preserve">Koestler, Tina, and Ingo Ebersberger. 2011. "Zygomycetes, Microsporidia, and the Evolutionary Ancestry of Sex Determination."  </w:t>
      </w:r>
      <w:r w:rsidRPr="00FA0D9B">
        <w:rPr>
          <w:i/>
          <w:noProof/>
        </w:rPr>
        <w:t>Genome Biology and Evolution</w:t>
      </w:r>
      <w:r w:rsidRPr="00FA0D9B">
        <w:rPr>
          <w:noProof/>
        </w:rPr>
        <w:t xml:space="preserve"> 3:186-194. doi: 10.1093/gbe/evr009.</w:t>
      </w:r>
    </w:p>
    <w:p w14:paraId="3908F0C0" w14:textId="77777777" w:rsidR="00FA0D9B" w:rsidRPr="00FA0D9B" w:rsidRDefault="00FA0D9B" w:rsidP="00FA0D9B">
      <w:pPr>
        <w:pStyle w:val="EndNoteBibliography"/>
        <w:spacing w:after="0"/>
        <w:ind w:left="720" w:hanging="720"/>
        <w:rPr>
          <w:noProof/>
        </w:rPr>
      </w:pPr>
      <w:r w:rsidRPr="00FA0D9B">
        <w:rPr>
          <w:noProof/>
        </w:rPr>
        <w:t xml:space="preserve">Koestler, Tina, Arndt von Haeseler, and Ingo Ebersberger. 2010. "FACT: functional annotation transfer between proteins with similar feature architectures."  </w:t>
      </w:r>
      <w:r w:rsidRPr="00FA0D9B">
        <w:rPr>
          <w:i/>
          <w:noProof/>
        </w:rPr>
        <w:t>BMC bioinformatics</w:t>
      </w:r>
      <w:r w:rsidRPr="00FA0D9B">
        <w:rPr>
          <w:noProof/>
        </w:rPr>
        <w:t xml:space="preserve"> 11:417-417. doi: 10.1186/1471-2105-11-417.</w:t>
      </w:r>
    </w:p>
    <w:p w14:paraId="152B06E5" w14:textId="77777777" w:rsidR="00FA0D9B" w:rsidRPr="00FA0D9B" w:rsidRDefault="00FA0D9B" w:rsidP="00FA0D9B">
      <w:pPr>
        <w:pStyle w:val="EndNoteBibliography"/>
        <w:spacing w:after="0"/>
        <w:ind w:left="720" w:hanging="720"/>
        <w:rPr>
          <w:noProof/>
        </w:rPr>
      </w:pPr>
      <w:r w:rsidRPr="00FA0D9B">
        <w:rPr>
          <w:noProof/>
        </w:rPr>
        <w:t xml:space="preserve">Kolaczkowski, Bryan, and Joseph W Thornton. 2009. "Long-Branch Attraction Bias and Inconsistency in Bayesian Phylogenetics."  </w:t>
      </w:r>
      <w:r w:rsidRPr="00FA0D9B">
        <w:rPr>
          <w:i/>
          <w:noProof/>
        </w:rPr>
        <w:t>PLoS ONE</w:t>
      </w:r>
      <w:r w:rsidRPr="00FA0D9B">
        <w:rPr>
          <w:noProof/>
        </w:rPr>
        <w:t xml:space="preserve"> 4:12.</w:t>
      </w:r>
    </w:p>
    <w:p w14:paraId="42527CC6" w14:textId="77777777" w:rsidR="00FA0D9B" w:rsidRPr="00FA0D9B" w:rsidRDefault="00FA0D9B" w:rsidP="00FA0D9B">
      <w:pPr>
        <w:pStyle w:val="EndNoteBibliography"/>
        <w:spacing w:after="0"/>
        <w:ind w:left="720" w:hanging="720"/>
        <w:rPr>
          <w:noProof/>
        </w:rPr>
      </w:pPr>
      <w:r w:rsidRPr="00FA0D9B">
        <w:rPr>
          <w:noProof/>
        </w:rPr>
        <w:t xml:space="preserve">Kristensen, D. M., Y. I. Wolf, A. R. Mushegian, and E. V. Koonin. 2011. "Computational methods for Gene Orthology inference."  </w:t>
      </w:r>
      <w:r w:rsidRPr="00FA0D9B">
        <w:rPr>
          <w:i/>
          <w:noProof/>
        </w:rPr>
        <w:t>Briefings in Bioinformatics</w:t>
      </w:r>
      <w:r w:rsidRPr="00FA0D9B">
        <w:rPr>
          <w:noProof/>
        </w:rPr>
        <w:t xml:space="preserve"> 12:379-391. doi: 10.1093/bib/bbr030.</w:t>
      </w:r>
    </w:p>
    <w:p w14:paraId="1A6C87B6" w14:textId="77777777" w:rsidR="00FA0D9B" w:rsidRPr="00FA0D9B" w:rsidRDefault="00FA0D9B" w:rsidP="00FA0D9B">
      <w:pPr>
        <w:pStyle w:val="EndNoteBibliography"/>
        <w:spacing w:after="0"/>
        <w:ind w:left="720" w:hanging="720"/>
        <w:rPr>
          <w:noProof/>
        </w:rPr>
      </w:pPr>
      <w:r w:rsidRPr="00FA0D9B">
        <w:rPr>
          <w:noProof/>
        </w:rPr>
        <w:t xml:space="preserve">Kück, Patrick, Christoph Mayer, Johann-Wolfgang Wägele, and Bernhard Misof. 2012. "Long Branch Effects Distort Maximum Likelihood Phylogenies in Simulations Despite Selection of the Correct Model."  </w:t>
      </w:r>
      <w:r w:rsidRPr="00FA0D9B">
        <w:rPr>
          <w:i/>
          <w:noProof/>
        </w:rPr>
        <w:t>PLoS ONE</w:t>
      </w:r>
      <w:r w:rsidRPr="00FA0D9B">
        <w:rPr>
          <w:noProof/>
        </w:rPr>
        <w:t xml:space="preserve"> 7:e36593. doi: 10.1371/journal.pone.0036593.</w:t>
      </w:r>
    </w:p>
    <w:p w14:paraId="70816163" w14:textId="77777777" w:rsidR="00FA0D9B" w:rsidRPr="00FA0D9B" w:rsidRDefault="00FA0D9B" w:rsidP="00FA0D9B">
      <w:pPr>
        <w:pStyle w:val="EndNoteBibliography"/>
        <w:spacing w:after="0"/>
        <w:ind w:left="720" w:hanging="720"/>
        <w:rPr>
          <w:noProof/>
        </w:rPr>
      </w:pPr>
      <w:r w:rsidRPr="00FA0D9B">
        <w:rPr>
          <w:noProof/>
        </w:rPr>
        <w:t xml:space="preserve">Kudo, R. R., and E. W. Daniels. 1963. "An Electron Microscope Study of the Spore of a Microsporidian, Thelohania californica*."  </w:t>
      </w:r>
      <w:r w:rsidRPr="00FA0D9B">
        <w:rPr>
          <w:i/>
          <w:noProof/>
        </w:rPr>
        <w:t>The Journal of Protozoology</w:t>
      </w:r>
      <w:r w:rsidRPr="00FA0D9B">
        <w:rPr>
          <w:noProof/>
        </w:rPr>
        <w:t xml:space="preserve"> 10:112-120. doi: 10.1111/j.1550-7408.1963.tb01645.x.</w:t>
      </w:r>
    </w:p>
    <w:p w14:paraId="4BB0214F" w14:textId="77777777" w:rsidR="00FA0D9B" w:rsidRPr="00FA0D9B" w:rsidRDefault="00FA0D9B" w:rsidP="00FA0D9B">
      <w:pPr>
        <w:pStyle w:val="EndNoteBibliography"/>
        <w:spacing w:after="0"/>
        <w:ind w:left="720" w:hanging="720"/>
        <w:rPr>
          <w:noProof/>
        </w:rPr>
      </w:pPr>
      <w:r w:rsidRPr="00FA0D9B">
        <w:rPr>
          <w:noProof/>
        </w:rPr>
        <w:t xml:space="preserve">Larkin, M. A., G. Blackshields, N. P. Brown, R. Chenna, P. A. McGettigan, H. McWilliam, F. Valentin, I. M. Wallace, A. Wilm, R. Lopez, J. D. Thompson, T. J. Gibson, and D. G. Higgins. 2007. "Clustal W and Clustal X version 2.0."  </w:t>
      </w:r>
      <w:r w:rsidRPr="00FA0D9B">
        <w:rPr>
          <w:i/>
          <w:noProof/>
        </w:rPr>
        <w:t>Bioinformatics</w:t>
      </w:r>
      <w:r w:rsidRPr="00FA0D9B">
        <w:rPr>
          <w:noProof/>
        </w:rPr>
        <w:t xml:space="preserve"> 23:2947-2948. doi: 10.1093/bioinformatics/btm404.</w:t>
      </w:r>
    </w:p>
    <w:p w14:paraId="12DFB741" w14:textId="77777777" w:rsidR="00FA0D9B" w:rsidRPr="00FA0D9B" w:rsidRDefault="00FA0D9B" w:rsidP="00FA0D9B">
      <w:pPr>
        <w:pStyle w:val="EndNoteBibliography"/>
        <w:spacing w:after="0"/>
        <w:ind w:left="720" w:hanging="720"/>
        <w:rPr>
          <w:noProof/>
        </w:rPr>
      </w:pPr>
      <w:r w:rsidRPr="00FA0D9B">
        <w:rPr>
          <w:noProof/>
        </w:rPr>
        <w:t xml:space="preserve">Le, Si Quang, and Olivier Gascuel. 2008. "An improved general amino acid replacement matrix."  </w:t>
      </w:r>
      <w:r w:rsidRPr="00FA0D9B">
        <w:rPr>
          <w:i/>
          <w:noProof/>
        </w:rPr>
        <w:t>Molecular Biology and Evolution</w:t>
      </w:r>
      <w:r w:rsidRPr="00FA0D9B">
        <w:rPr>
          <w:noProof/>
        </w:rPr>
        <w:t xml:space="preserve"> 25:1307-1320. doi: 10.1093/molbev/msn067.</w:t>
      </w:r>
    </w:p>
    <w:p w14:paraId="0B2A7C0C" w14:textId="77777777" w:rsidR="00FA0D9B" w:rsidRPr="00FA0D9B" w:rsidRDefault="00FA0D9B" w:rsidP="00FA0D9B">
      <w:pPr>
        <w:pStyle w:val="EndNoteBibliography"/>
        <w:spacing w:after="0"/>
        <w:ind w:left="720" w:hanging="720"/>
        <w:rPr>
          <w:noProof/>
        </w:rPr>
      </w:pPr>
      <w:r w:rsidRPr="00FA0D9B">
        <w:rPr>
          <w:noProof/>
        </w:rPr>
        <w:t xml:space="preserve">Lee, John Hwa. 2008. "Molecular Detection of Enterocytozoon bieneusi and Identification of a Potentially Human-Pathogenic Genotype in Milk."  </w:t>
      </w:r>
      <w:r w:rsidRPr="00FA0D9B">
        <w:rPr>
          <w:i/>
          <w:noProof/>
        </w:rPr>
        <w:t>Applied and Environmental Microbiology</w:t>
      </w:r>
      <w:r w:rsidRPr="00FA0D9B">
        <w:rPr>
          <w:noProof/>
        </w:rPr>
        <w:t xml:space="preserve"> 74:1664-1666. doi: 10.1128/AEM.02110-07.</w:t>
      </w:r>
    </w:p>
    <w:p w14:paraId="07F4278B" w14:textId="77777777" w:rsidR="00FA0D9B" w:rsidRPr="00FA0D9B" w:rsidRDefault="00FA0D9B" w:rsidP="00FA0D9B">
      <w:pPr>
        <w:pStyle w:val="EndNoteBibliography"/>
        <w:spacing w:after="0"/>
        <w:ind w:left="720" w:hanging="720"/>
        <w:rPr>
          <w:noProof/>
        </w:rPr>
      </w:pPr>
      <w:r w:rsidRPr="00FA0D9B">
        <w:rPr>
          <w:noProof/>
        </w:rPr>
        <w:t xml:space="preserve">Lee, Soo Chan, Nicolas Corradi, Edmond J. Byrnes, Santiago Torres-Martinez, Fred S. Dietrich, Patrick J. Keeling, and Joseph Heitman. 2008. "Microsporidia evolved from ancestral sexual fungi."  </w:t>
      </w:r>
      <w:r w:rsidRPr="00FA0D9B">
        <w:rPr>
          <w:i/>
          <w:noProof/>
        </w:rPr>
        <w:t>Current biology : CB</w:t>
      </w:r>
      <w:r w:rsidRPr="00FA0D9B">
        <w:rPr>
          <w:noProof/>
        </w:rPr>
        <w:t xml:space="preserve"> 18:1675-1679. doi: 10.1016/j.cub.2008.09.030.</w:t>
      </w:r>
    </w:p>
    <w:p w14:paraId="0BC4CB27" w14:textId="77777777" w:rsidR="00FA0D9B" w:rsidRPr="00FA0D9B" w:rsidRDefault="00FA0D9B" w:rsidP="00FA0D9B">
      <w:pPr>
        <w:pStyle w:val="EndNoteBibliography"/>
        <w:spacing w:after="0"/>
        <w:ind w:left="720" w:hanging="720"/>
        <w:rPr>
          <w:noProof/>
        </w:rPr>
      </w:pPr>
      <w:r w:rsidRPr="00FA0D9B">
        <w:rPr>
          <w:noProof/>
        </w:rPr>
        <w:t xml:space="preserve">Letunic, Ivica, Tobias Doerks, and Peer Bork. 2012. "SMART 7: Recent updates to the protein domain annotation resource."  </w:t>
      </w:r>
      <w:r w:rsidRPr="00FA0D9B">
        <w:rPr>
          <w:i/>
          <w:noProof/>
        </w:rPr>
        <w:t>Nucleic Acids Research</w:t>
      </w:r>
      <w:r w:rsidRPr="00FA0D9B">
        <w:rPr>
          <w:noProof/>
        </w:rPr>
        <w:t xml:space="preserve"> 40. doi: 10.1093/nar/gkr931.</w:t>
      </w:r>
    </w:p>
    <w:p w14:paraId="5DEC2213" w14:textId="77777777" w:rsidR="00FA0D9B" w:rsidRPr="00FA0D9B" w:rsidRDefault="00FA0D9B" w:rsidP="00FA0D9B">
      <w:pPr>
        <w:pStyle w:val="EndNoteBibliography"/>
        <w:spacing w:after="0"/>
        <w:ind w:left="720" w:hanging="720"/>
        <w:rPr>
          <w:noProof/>
        </w:rPr>
      </w:pPr>
      <w:r w:rsidRPr="00FA0D9B">
        <w:rPr>
          <w:noProof/>
        </w:rPr>
        <w:t xml:space="preserve">Li, Li, Christian J Stoeckert, and David S Roos. 2003. "OrthoMCL: identification of ortholog groups for eukaryotic genomes."  </w:t>
      </w:r>
      <w:r w:rsidRPr="00FA0D9B">
        <w:rPr>
          <w:i/>
          <w:noProof/>
        </w:rPr>
        <w:t>Genome research</w:t>
      </w:r>
      <w:r w:rsidRPr="00FA0D9B">
        <w:rPr>
          <w:noProof/>
        </w:rPr>
        <w:t xml:space="preserve"> 13:2178-89. doi: 10.1101/gr.1224503.</w:t>
      </w:r>
    </w:p>
    <w:p w14:paraId="1F37F23A" w14:textId="77777777" w:rsidR="00FA0D9B" w:rsidRPr="00FA0D9B" w:rsidRDefault="00FA0D9B" w:rsidP="00FA0D9B">
      <w:pPr>
        <w:pStyle w:val="EndNoteBibliography"/>
        <w:spacing w:after="0"/>
        <w:ind w:left="720" w:hanging="720"/>
        <w:rPr>
          <w:noProof/>
        </w:rPr>
      </w:pPr>
      <w:r w:rsidRPr="00FA0D9B">
        <w:rPr>
          <w:noProof/>
        </w:rPr>
        <w:t xml:space="preserve">Li, Teng, Jimeng Hua, April M Wright, Ying Cui, Qiang Xie, Wenjun Bu, and David M Hillis. 2014. "Long-branch attraction and the phylogeny of true water bugs (Hemiptera: Nepomorpha) as estimated from mitochondrial genomes."  </w:t>
      </w:r>
      <w:r w:rsidRPr="00FA0D9B">
        <w:rPr>
          <w:i/>
          <w:noProof/>
        </w:rPr>
        <w:t>BMC Evolutionary Biology</w:t>
      </w:r>
      <w:r w:rsidRPr="00FA0D9B">
        <w:rPr>
          <w:noProof/>
        </w:rPr>
        <w:t xml:space="preserve"> 14:99. doi: 10.1186/1471-2148-14-99.</w:t>
      </w:r>
    </w:p>
    <w:p w14:paraId="3931B688" w14:textId="77777777" w:rsidR="00FA0D9B" w:rsidRPr="00FA0D9B" w:rsidRDefault="00FA0D9B" w:rsidP="00FA0D9B">
      <w:pPr>
        <w:pStyle w:val="EndNoteBibliography"/>
        <w:spacing w:after="0"/>
        <w:ind w:left="720" w:hanging="720"/>
        <w:rPr>
          <w:noProof/>
        </w:rPr>
      </w:pPr>
      <w:r w:rsidRPr="00FA0D9B">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FA0D9B">
        <w:rPr>
          <w:i/>
          <w:noProof/>
        </w:rPr>
        <w:t>PLoS ONE</w:t>
      </w:r>
      <w:r w:rsidRPr="00FA0D9B">
        <w:rPr>
          <w:noProof/>
        </w:rPr>
        <w:t xml:space="preserve"> 9:e97623. doi: 10.1371/journal.pone.0097623.</w:t>
      </w:r>
    </w:p>
    <w:p w14:paraId="4BD3ADF7" w14:textId="77777777" w:rsidR="00FA0D9B" w:rsidRPr="00FA0D9B" w:rsidRDefault="00FA0D9B" w:rsidP="00FA0D9B">
      <w:pPr>
        <w:pStyle w:val="EndNoteBibliography"/>
        <w:spacing w:after="0"/>
        <w:ind w:left="720" w:hanging="720"/>
        <w:rPr>
          <w:noProof/>
        </w:rPr>
      </w:pPr>
      <w:r w:rsidRPr="00FA0D9B">
        <w:rPr>
          <w:noProof/>
        </w:rPr>
        <w:t xml:space="preserve">Li, Yang, Sarah E. Calvo, Roee Gutman, Jun S. Liu, and Vamsi K. Mootha. 2014. "Expansion of Biological Pathways Based on Evolutionary Inference."  </w:t>
      </w:r>
      <w:r w:rsidRPr="00FA0D9B">
        <w:rPr>
          <w:i/>
          <w:noProof/>
        </w:rPr>
        <w:t>Cell</w:t>
      </w:r>
      <w:r w:rsidRPr="00FA0D9B">
        <w:rPr>
          <w:noProof/>
        </w:rPr>
        <w:t xml:space="preserve"> 158:213-225. doi: 10.1016/j.cell.2014.05.034.</w:t>
      </w:r>
    </w:p>
    <w:p w14:paraId="7E294C95" w14:textId="77777777" w:rsidR="00FA0D9B" w:rsidRPr="00FA0D9B" w:rsidRDefault="00FA0D9B" w:rsidP="00FA0D9B">
      <w:pPr>
        <w:pStyle w:val="EndNoteBibliography"/>
        <w:spacing w:after="0"/>
        <w:ind w:left="720" w:hanging="720"/>
        <w:rPr>
          <w:noProof/>
        </w:rPr>
      </w:pPr>
      <w:r w:rsidRPr="00FA0D9B">
        <w:rPr>
          <w:noProof/>
        </w:rPr>
        <w:t xml:space="preserve">Loewenstein, Yaniv, Domenico Raimondo, Oliver C Redfern, James Watson, Dmitrij Frishman, Michal Linial, Christine Orengo, Janet Thornton, and Anna Tramontano. 2009. "Protein function annotation by homology-based inference."  </w:t>
      </w:r>
      <w:r w:rsidRPr="00FA0D9B">
        <w:rPr>
          <w:i/>
          <w:noProof/>
        </w:rPr>
        <w:t>Genome Biology</w:t>
      </w:r>
      <w:r w:rsidRPr="00FA0D9B">
        <w:rPr>
          <w:noProof/>
        </w:rPr>
        <w:t xml:space="preserve"> 10:207. doi: 10.1186/gb-2009-10-2-207.</w:t>
      </w:r>
    </w:p>
    <w:p w14:paraId="53B1D4D4" w14:textId="77777777" w:rsidR="00FA0D9B" w:rsidRPr="00FA0D9B" w:rsidRDefault="00FA0D9B" w:rsidP="00FA0D9B">
      <w:pPr>
        <w:pStyle w:val="EndNoteBibliography"/>
        <w:spacing w:after="0"/>
        <w:ind w:left="720" w:hanging="720"/>
        <w:rPr>
          <w:noProof/>
        </w:rPr>
      </w:pPr>
      <w:r w:rsidRPr="00FA0D9B">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FA0D9B">
        <w:rPr>
          <w:i/>
          <w:noProof/>
        </w:rPr>
        <w:t>Clinical Infectious Diseases</w:t>
      </w:r>
      <w:r w:rsidRPr="00FA0D9B">
        <w:rPr>
          <w:noProof/>
        </w:rPr>
        <w:t xml:space="preserve"> 34:918-921. doi: 10.1086/339205.</w:t>
      </w:r>
    </w:p>
    <w:p w14:paraId="04250285" w14:textId="77777777" w:rsidR="00FA0D9B" w:rsidRPr="00FA0D9B" w:rsidRDefault="00FA0D9B" w:rsidP="00FA0D9B">
      <w:pPr>
        <w:pStyle w:val="EndNoteBibliography"/>
        <w:spacing w:after="0"/>
        <w:ind w:left="720" w:hanging="720"/>
        <w:rPr>
          <w:noProof/>
        </w:rPr>
      </w:pPr>
      <w:r w:rsidRPr="00FA0D9B">
        <w:rPr>
          <w:noProof/>
        </w:rPr>
        <w:t xml:space="preserve">Luallen, Robert J, Aaron W Reinke, Linda Tong, Michael R Botts, Marie-Anne Félix, and Emily R Troemel. 2016. "Discovery of a Natural Microsporidian Pathogen with a Broad Tissue Tropism in Caenorhabditis elegans."  </w:t>
      </w:r>
      <w:r w:rsidRPr="00FA0D9B">
        <w:rPr>
          <w:i/>
          <w:noProof/>
        </w:rPr>
        <w:t>PLOS Pathogens</w:t>
      </w:r>
      <w:r w:rsidRPr="00FA0D9B">
        <w:rPr>
          <w:noProof/>
        </w:rPr>
        <w:t>:28.</w:t>
      </w:r>
    </w:p>
    <w:p w14:paraId="42B824A7" w14:textId="77777777" w:rsidR="00FA0D9B" w:rsidRPr="00FA0D9B" w:rsidRDefault="00FA0D9B" w:rsidP="00FA0D9B">
      <w:pPr>
        <w:pStyle w:val="EndNoteBibliography"/>
        <w:spacing w:after="0"/>
        <w:ind w:left="720" w:hanging="720"/>
        <w:rPr>
          <w:noProof/>
        </w:rPr>
      </w:pPr>
      <w:r w:rsidRPr="00FA0D9B">
        <w:rPr>
          <w:noProof/>
        </w:rPr>
        <w:t xml:space="preserve">Madera, Martin, and Julian Gough. 2002. "A comparison of profile hidden Markov model procedures for remote homology detection."  </w:t>
      </w:r>
      <w:r w:rsidRPr="00FA0D9B">
        <w:rPr>
          <w:i/>
          <w:noProof/>
        </w:rPr>
        <w:t>Nucleic Acids Research</w:t>
      </w:r>
      <w:r w:rsidRPr="00FA0D9B">
        <w:rPr>
          <w:noProof/>
        </w:rPr>
        <w:t xml:space="preserve"> 30:4321-4328.</w:t>
      </w:r>
    </w:p>
    <w:p w14:paraId="4CC8A3DA" w14:textId="77777777" w:rsidR="00FA0D9B" w:rsidRPr="00FA0D9B" w:rsidRDefault="00FA0D9B" w:rsidP="00FA0D9B">
      <w:pPr>
        <w:pStyle w:val="EndNoteBibliography"/>
        <w:spacing w:after="0"/>
        <w:ind w:left="720" w:hanging="720"/>
        <w:rPr>
          <w:noProof/>
        </w:rPr>
      </w:pPr>
      <w:r w:rsidRPr="00FA0D9B">
        <w:rPr>
          <w:noProof/>
        </w:rPr>
        <w:t xml:space="preserve">Mann, H. B., and D. R. Whitney. 1947. "On a Test of Whether one of Two Random Variables is Stochastically Larger than the Other."  </w:t>
      </w:r>
      <w:r w:rsidRPr="00FA0D9B">
        <w:rPr>
          <w:i/>
          <w:noProof/>
        </w:rPr>
        <w:t>The Annals of Mathematical Statistics</w:t>
      </w:r>
      <w:r w:rsidRPr="00FA0D9B">
        <w:rPr>
          <w:noProof/>
        </w:rPr>
        <w:t xml:space="preserve"> 18:50-60.</w:t>
      </w:r>
    </w:p>
    <w:p w14:paraId="4206A485" w14:textId="77777777" w:rsidR="00FA0D9B" w:rsidRPr="00FA0D9B" w:rsidRDefault="00FA0D9B" w:rsidP="00FA0D9B">
      <w:pPr>
        <w:pStyle w:val="EndNoteBibliography"/>
        <w:spacing w:after="0"/>
        <w:ind w:left="720" w:hanging="720"/>
        <w:rPr>
          <w:noProof/>
        </w:rPr>
      </w:pPr>
      <w:r w:rsidRPr="00FA0D9B">
        <w:rPr>
          <w:noProof/>
        </w:rPr>
        <w:t xml:space="preserve">Mathis, Alexander, Rainer Weber, and Peter Deplazes. 2005. "Zoonotic Potential of the Microsporidia."  </w:t>
      </w:r>
      <w:r w:rsidRPr="00FA0D9B">
        <w:rPr>
          <w:i/>
          <w:noProof/>
        </w:rPr>
        <w:t>Clinical Microbiology Reviews</w:t>
      </w:r>
      <w:r w:rsidRPr="00FA0D9B">
        <w:rPr>
          <w:noProof/>
        </w:rPr>
        <w:t xml:space="preserve"> 18:423-445. doi: 10.1128/CMR.18.3.423-445.2005.</w:t>
      </w:r>
    </w:p>
    <w:p w14:paraId="1E1F1B4E" w14:textId="77777777" w:rsidR="00FA0D9B" w:rsidRPr="00FA0D9B" w:rsidRDefault="00FA0D9B" w:rsidP="00FA0D9B">
      <w:pPr>
        <w:pStyle w:val="EndNoteBibliography"/>
        <w:spacing w:after="0"/>
        <w:ind w:left="720" w:hanging="720"/>
        <w:rPr>
          <w:noProof/>
        </w:rPr>
      </w:pPr>
      <w:r w:rsidRPr="00FA0D9B">
        <w:rPr>
          <w:noProof/>
        </w:rPr>
        <w:t>Matos, Olga, Maria Luisa Lobo, and Lihua Xiao. 2012. "Epidemiology of Enterocytozoon bieneusi Infection in Humans." [Research article], Last Modified 2012.</w:t>
      </w:r>
    </w:p>
    <w:p w14:paraId="680F47FF" w14:textId="77777777" w:rsidR="00FA0D9B" w:rsidRPr="00FA0D9B" w:rsidRDefault="00FA0D9B" w:rsidP="00FA0D9B">
      <w:pPr>
        <w:pStyle w:val="EndNoteBibliography"/>
        <w:spacing w:after="0"/>
        <w:ind w:left="720" w:hanging="720"/>
        <w:rPr>
          <w:noProof/>
        </w:rPr>
      </w:pPr>
      <w:r w:rsidRPr="00FA0D9B">
        <w:rPr>
          <w:noProof/>
        </w:rPr>
        <w:t xml:space="preserve">McLaughlin, David J., David S. Hibbett, François Lutzoni, Joseph W. Spatafora, and Rytas Vilgalys. 2009. "The search for the fungal tree of life."  </w:t>
      </w:r>
      <w:r w:rsidRPr="00FA0D9B">
        <w:rPr>
          <w:i/>
          <w:noProof/>
        </w:rPr>
        <w:t>Trends in Microbiology</w:t>
      </w:r>
      <w:r w:rsidRPr="00FA0D9B">
        <w:rPr>
          <w:noProof/>
        </w:rPr>
        <w:t xml:space="preserve"> 17:488-497. doi: 10.1016/j.tim.2009.08.001.</w:t>
      </w:r>
    </w:p>
    <w:p w14:paraId="0A974DE5" w14:textId="77777777" w:rsidR="00FA0D9B" w:rsidRPr="00FA0D9B" w:rsidRDefault="00FA0D9B" w:rsidP="00FA0D9B">
      <w:pPr>
        <w:pStyle w:val="EndNoteBibliography"/>
        <w:spacing w:after="0"/>
        <w:ind w:left="720" w:hanging="720"/>
        <w:rPr>
          <w:noProof/>
        </w:rPr>
      </w:pPr>
      <w:r w:rsidRPr="00FA0D9B">
        <w:rPr>
          <w:noProof/>
        </w:rPr>
        <w:t xml:space="preserve">Méténier, Guy, and Christian P. Vivarès. 2001. "Molecular characteristics and physiology of microsporidia."  </w:t>
      </w:r>
      <w:r w:rsidRPr="00FA0D9B">
        <w:rPr>
          <w:i/>
          <w:noProof/>
        </w:rPr>
        <w:t>Microbes and Infection</w:t>
      </w:r>
      <w:r w:rsidRPr="00FA0D9B">
        <w:rPr>
          <w:noProof/>
        </w:rPr>
        <w:t xml:space="preserve"> 3:407-415. doi: 10.1016/S1286-4579(01)01398-3.</w:t>
      </w:r>
    </w:p>
    <w:p w14:paraId="424F0AEE" w14:textId="77777777" w:rsidR="00FA0D9B" w:rsidRPr="00FA0D9B" w:rsidRDefault="00FA0D9B" w:rsidP="00FA0D9B">
      <w:pPr>
        <w:pStyle w:val="EndNoteBibliography"/>
        <w:spacing w:after="0"/>
        <w:ind w:left="720" w:hanging="720"/>
        <w:rPr>
          <w:noProof/>
        </w:rPr>
      </w:pPr>
      <w:r w:rsidRPr="00FA0D9B">
        <w:rPr>
          <w:noProof/>
        </w:rPr>
        <w:t xml:space="preserve">Moore, A. D., A. Held, N. Terrapon, J. Weiner, and E. Bornberg-Bauer. 2014. "DoMosaics: software for domain arrangement visualization and domain-centric analysis of proteins."  </w:t>
      </w:r>
      <w:r w:rsidRPr="00FA0D9B">
        <w:rPr>
          <w:i/>
          <w:noProof/>
        </w:rPr>
        <w:t>Bioinformatics</w:t>
      </w:r>
      <w:r w:rsidRPr="00FA0D9B">
        <w:rPr>
          <w:noProof/>
        </w:rPr>
        <w:t xml:space="preserve"> 30:282-283. doi: 10.1093/bioinformatics/btt640.</w:t>
      </w:r>
    </w:p>
    <w:p w14:paraId="21B5866D" w14:textId="77777777" w:rsidR="00FA0D9B" w:rsidRPr="00FA0D9B" w:rsidRDefault="00FA0D9B" w:rsidP="00FA0D9B">
      <w:pPr>
        <w:pStyle w:val="EndNoteBibliography"/>
        <w:spacing w:after="0"/>
        <w:ind w:left="720" w:hanging="720"/>
        <w:rPr>
          <w:noProof/>
        </w:rPr>
      </w:pPr>
      <w:r w:rsidRPr="00FA0D9B">
        <w:rPr>
          <w:noProof/>
        </w:rPr>
        <w:t xml:space="preserve">Moreira, David, and Purificación López-García. 2007. "The Last Common Ancestor of Modern Cells." In </w:t>
      </w:r>
      <w:r w:rsidRPr="00FA0D9B">
        <w:rPr>
          <w:i/>
          <w:noProof/>
        </w:rPr>
        <w:t>Lectures in Astrobiology</w:t>
      </w:r>
      <w:r w:rsidRPr="00FA0D9B">
        <w:rPr>
          <w:noProof/>
        </w:rPr>
        <w:t>, edited by Muriel Gargaud, Hervé Martin and Philippe Claeys, 305-317. Berlin, Heidelberg: Springer Berlin Heidelberg.</w:t>
      </w:r>
    </w:p>
    <w:p w14:paraId="12F5A217" w14:textId="77777777" w:rsidR="00FA0D9B" w:rsidRPr="00FA0D9B" w:rsidRDefault="00FA0D9B" w:rsidP="00FA0D9B">
      <w:pPr>
        <w:pStyle w:val="EndNoteBibliography"/>
        <w:spacing w:after="0"/>
        <w:ind w:left="720" w:hanging="720"/>
        <w:rPr>
          <w:noProof/>
        </w:rPr>
      </w:pPr>
      <w:r w:rsidRPr="00FA0D9B">
        <w:rPr>
          <w:noProof/>
        </w:rPr>
        <w:t xml:space="preserve">Moriya, Yuki, Masumi Itoh, Shujiro Okuda, Akiyasu C Yoshizawa, and Minoru Kanehisa. 2007. "KAAS: an automatic genome annotation and pathway reconstruction server."  </w:t>
      </w:r>
      <w:r w:rsidRPr="00FA0D9B">
        <w:rPr>
          <w:i/>
          <w:noProof/>
        </w:rPr>
        <w:t>Nucleic acids research</w:t>
      </w:r>
      <w:r w:rsidRPr="00FA0D9B">
        <w:rPr>
          <w:noProof/>
        </w:rPr>
        <w:t xml:space="preserve"> 35:W182-5. doi: 10.1093/nar/gkm321.</w:t>
      </w:r>
    </w:p>
    <w:p w14:paraId="3D07E8B6" w14:textId="77777777" w:rsidR="00FA0D9B" w:rsidRPr="00FA0D9B" w:rsidRDefault="00FA0D9B" w:rsidP="00FA0D9B">
      <w:pPr>
        <w:pStyle w:val="EndNoteBibliography"/>
        <w:spacing w:after="0"/>
        <w:ind w:left="720" w:hanging="720"/>
        <w:rPr>
          <w:noProof/>
        </w:rPr>
      </w:pPr>
      <w:r w:rsidRPr="00FA0D9B">
        <w:rPr>
          <w:noProof/>
        </w:rPr>
        <w:t xml:space="preserve">Mungthin, Mathirut, Ravis Suwannasaeng, Tawee Naaglor, Wirote Areekul, and Saovanee Leelayoova. 2001. "Asymptomatic intestinal microsporidiosis in Thai orphans and child-care workers."  </w:t>
      </w:r>
      <w:r w:rsidRPr="00FA0D9B">
        <w:rPr>
          <w:i/>
          <w:noProof/>
        </w:rPr>
        <w:t>Transactions of the Royal Society of Tropical Medicine and Hygiene</w:t>
      </w:r>
      <w:r w:rsidRPr="00FA0D9B">
        <w:rPr>
          <w:noProof/>
        </w:rPr>
        <w:t xml:space="preserve"> 95:304-306. doi: 10.1016/S0035-9203(01)90243-3.</w:t>
      </w:r>
    </w:p>
    <w:p w14:paraId="64032010" w14:textId="77777777" w:rsidR="00FA0D9B" w:rsidRPr="00FA0D9B" w:rsidRDefault="00FA0D9B" w:rsidP="00FA0D9B">
      <w:pPr>
        <w:pStyle w:val="EndNoteBibliography"/>
        <w:spacing w:after="0"/>
        <w:ind w:left="720" w:hanging="720"/>
        <w:rPr>
          <w:noProof/>
        </w:rPr>
      </w:pPr>
      <w:r w:rsidRPr="00FA0D9B">
        <w:rPr>
          <w:noProof/>
        </w:rPr>
        <w:t xml:space="preserve">Naegeli, K. 1857. "Über die neue Krankheit der Seidenraupe und verwandte Organismen." </w:t>
      </w:r>
      <w:r w:rsidRPr="00FA0D9B">
        <w:rPr>
          <w:i/>
          <w:noProof/>
        </w:rPr>
        <w:t>Botanische Zeitung</w:t>
      </w:r>
      <w:r w:rsidRPr="00FA0D9B">
        <w:rPr>
          <w:noProof/>
        </w:rPr>
        <w:t>, 1857, 760-761. Accessed 2018-03-25 20:33:39.</w:t>
      </w:r>
    </w:p>
    <w:p w14:paraId="55E5FA0E" w14:textId="77777777" w:rsidR="00FA0D9B" w:rsidRPr="00FA0D9B" w:rsidRDefault="00FA0D9B" w:rsidP="00FA0D9B">
      <w:pPr>
        <w:pStyle w:val="EndNoteBibliography"/>
        <w:spacing w:after="0"/>
        <w:ind w:left="720" w:hanging="720"/>
        <w:rPr>
          <w:noProof/>
        </w:rPr>
      </w:pPr>
      <w:r w:rsidRPr="00FA0D9B">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FA0D9B">
        <w:rPr>
          <w:i/>
          <w:noProof/>
        </w:rPr>
        <w:t>Genome biology and evolution</w:t>
      </w:r>
      <w:r w:rsidRPr="00FA0D9B">
        <w:rPr>
          <w:noProof/>
        </w:rPr>
        <w:t xml:space="preserve"> 5:2285-303. doi: 10.1093/gbe/evt184.</w:t>
      </w:r>
    </w:p>
    <w:p w14:paraId="58A5574B" w14:textId="77777777" w:rsidR="00FA0D9B" w:rsidRPr="00FA0D9B" w:rsidRDefault="00FA0D9B" w:rsidP="00FA0D9B">
      <w:pPr>
        <w:pStyle w:val="EndNoteBibliography"/>
        <w:spacing w:after="0"/>
        <w:ind w:left="720" w:hanging="720"/>
        <w:rPr>
          <w:noProof/>
        </w:rPr>
      </w:pPr>
      <w:r w:rsidRPr="00FA0D9B">
        <w:rPr>
          <w:noProof/>
        </w:rPr>
        <w:t xml:space="preserve">Neumann, Peter, and Norman L Carreck. 2010. "Honey bee colony losses."  </w:t>
      </w:r>
      <w:r w:rsidRPr="00FA0D9B">
        <w:rPr>
          <w:i/>
          <w:noProof/>
        </w:rPr>
        <w:t>Journal of Apicultural Research</w:t>
      </w:r>
      <w:r w:rsidRPr="00FA0D9B">
        <w:rPr>
          <w:noProof/>
        </w:rPr>
        <w:t xml:space="preserve"> 49:1-6. doi: 10.3896/IBRA.1.49.1.01.</w:t>
      </w:r>
    </w:p>
    <w:p w14:paraId="477070B4" w14:textId="77777777" w:rsidR="00FA0D9B" w:rsidRPr="00FA0D9B" w:rsidRDefault="00FA0D9B" w:rsidP="00FA0D9B">
      <w:pPr>
        <w:pStyle w:val="EndNoteBibliography"/>
        <w:spacing w:after="0"/>
        <w:ind w:left="720" w:hanging="720"/>
        <w:rPr>
          <w:noProof/>
        </w:rPr>
      </w:pPr>
      <w:r w:rsidRPr="00FA0D9B">
        <w:rPr>
          <w:noProof/>
        </w:rPr>
        <w:t xml:space="preserve">Noether, Gottfried E. 1987. "Sample Size Determination for Some Common Nonparametric Tests."  </w:t>
      </w:r>
      <w:r w:rsidRPr="00FA0D9B">
        <w:rPr>
          <w:i/>
          <w:noProof/>
        </w:rPr>
        <w:t>Journal of the American Statistical Association</w:t>
      </w:r>
      <w:r w:rsidRPr="00FA0D9B">
        <w:rPr>
          <w:noProof/>
        </w:rPr>
        <w:t xml:space="preserve"> 82:645-647. doi: 10.2307/2289477.</w:t>
      </w:r>
    </w:p>
    <w:p w14:paraId="18AA94E4" w14:textId="77777777" w:rsidR="00FA0D9B" w:rsidRPr="00FA0D9B" w:rsidRDefault="00FA0D9B" w:rsidP="00FA0D9B">
      <w:pPr>
        <w:pStyle w:val="EndNoteBibliography"/>
        <w:spacing w:after="0"/>
        <w:ind w:left="720" w:hanging="720"/>
        <w:rPr>
          <w:noProof/>
        </w:rPr>
      </w:pPr>
      <w:r w:rsidRPr="00FA0D9B">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FA0D9B">
        <w:rPr>
          <w:i/>
          <w:noProof/>
        </w:rPr>
        <w:t>Nucleic Acids Research</w:t>
      </w:r>
      <w:r w:rsidRPr="00FA0D9B">
        <w:rPr>
          <w:noProof/>
        </w:rPr>
        <w:t xml:space="preserve"> 42:D26-D31. doi: 10.1093/nar/gkt1069.</w:t>
      </w:r>
    </w:p>
    <w:p w14:paraId="2BCC1EE9" w14:textId="77777777" w:rsidR="00FA0D9B" w:rsidRPr="00FA0D9B" w:rsidRDefault="00FA0D9B" w:rsidP="00FA0D9B">
      <w:pPr>
        <w:pStyle w:val="EndNoteBibliography"/>
        <w:spacing w:after="0"/>
        <w:ind w:left="720" w:hanging="720"/>
        <w:rPr>
          <w:noProof/>
        </w:rPr>
      </w:pPr>
      <w:r w:rsidRPr="00FA0D9B">
        <w:rPr>
          <w:noProof/>
        </w:rPr>
        <w:t xml:space="preserve">O'Brien, Kevin P, Maido Remm, and Erik L L Sonnhammer. 2005. "Inparanoid: a comprehensive database of eukaryotic orthologs."  </w:t>
      </w:r>
      <w:r w:rsidRPr="00FA0D9B">
        <w:rPr>
          <w:i/>
          <w:noProof/>
        </w:rPr>
        <w:t>Nucleic acids research</w:t>
      </w:r>
      <w:r w:rsidRPr="00FA0D9B">
        <w:rPr>
          <w:noProof/>
        </w:rPr>
        <w:t xml:space="preserve"> 33:D476-80. doi: 10.1093/nar/gki107.</w:t>
      </w:r>
    </w:p>
    <w:p w14:paraId="73C17C66" w14:textId="77777777" w:rsidR="00FA0D9B" w:rsidRPr="00FA0D9B" w:rsidRDefault="00FA0D9B" w:rsidP="00FA0D9B">
      <w:pPr>
        <w:pStyle w:val="EndNoteBibliography"/>
        <w:spacing w:after="0"/>
        <w:ind w:left="720" w:hanging="720"/>
        <w:rPr>
          <w:noProof/>
        </w:rPr>
      </w:pPr>
      <w:r w:rsidRPr="00FA0D9B">
        <w:rPr>
          <w:noProof/>
        </w:rPr>
        <w:t xml:space="preserve">Paracer, Surindar, and Vernon Ahmadjian. 2000. </w:t>
      </w:r>
      <w:r w:rsidRPr="00FA0D9B">
        <w:rPr>
          <w:i/>
          <w:noProof/>
        </w:rPr>
        <w:t>Symbiosis: An Introduction to Biological Associations</w:t>
      </w:r>
      <w:r w:rsidRPr="00FA0D9B">
        <w:rPr>
          <w:noProof/>
        </w:rPr>
        <w:t>: Oxford University Press.</w:t>
      </w:r>
    </w:p>
    <w:p w14:paraId="0D536B60" w14:textId="77777777" w:rsidR="00FA0D9B" w:rsidRPr="00FA0D9B" w:rsidRDefault="00FA0D9B" w:rsidP="00FA0D9B">
      <w:pPr>
        <w:pStyle w:val="EndNoteBibliography"/>
        <w:spacing w:after="0"/>
        <w:ind w:left="720" w:hanging="720"/>
        <w:rPr>
          <w:noProof/>
        </w:rPr>
      </w:pPr>
      <w:r w:rsidRPr="00FA0D9B">
        <w:rPr>
          <w:noProof/>
        </w:rPr>
        <w:t xml:space="preserve">Parks, Sarah L., and Nick Goldman. 2014. "Maximum likelihood inference of small trees in the presence of long branches."  </w:t>
      </w:r>
      <w:r w:rsidRPr="00FA0D9B">
        <w:rPr>
          <w:i/>
          <w:noProof/>
        </w:rPr>
        <w:t>Systematic Biology</w:t>
      </w:r>
      <w:r w:rsidRPr="00FA0D9B">
        <w:rPr>
          <w:noProof/>
        </w:rPr>
        <w:t xml:space="preserve"> 63:798-811. doi: 10.1093/sysbio/syu044.</w:t>
      </w:r>
    </w:p>
    <w:p w14:paraId="3355F895" w14:textId="77777777" w:rsidR="00FA0D9B" w:rsidRPr="00FA0D9B" w:rsidRDefault="00FA0D9B" w:rsidP="00FA0D9B">
      <w:pPr>
        <w:pStyle w:val="EndNoteBibliography"/>
        <w:spacing w:after="0"/>
        <w:ind w:left="720" w:hanging="720"/>
        <w:rPr>
          <w:noProof/>
        </w:rPr>
      </w:pPr>
      <w:r w:rsidRPr="00FA0D9B">
        <w:rPr>
          <w:noProof/>
        </w:rPr>
        <w:t xml:space="preserve">Pellegrini, M., E. M. Marcotte, M. J. Thompson, D. Eisenberg, and T. O. Yeates. 1999. "Assigning protein functions by comparative genome analysis: Protein phylogenetic profiles."  </w:t>
      </w:r>
      <w:r w:rsidRPr="00FA0D9B">
        <w:rPr>
          <w:i/>
          <w:noProof/>
        </w:rPr>
        <w:t>Proceedings of the National Academy of Sciences</w:t>
      </w:r>
      <w:r w:rsidRPr="00FA0D9B">
        <w:rPr>
          <w:noProof/>
        </w:rPr>
        <w:t xml:space="preserve"> 96:4285-4288. doi: 10.1073/pnas.96.8.4285.</w:t>
      </w:r>
    </w:p>
    <w:p w14:paraId="3A75C85B" w14:textId="77777777" w:rsidR="00FA0D9B" w:rsidRPr="00FA0D9B" w:rsidRDefault="00FA0D9B" w:rsidP="00FA0D9B">
      <w:pPr>
        <w:pStyle w:val="EndNoteBibliography"/>
        <w:spacing w:after="0"/>
        <w:ind w:left="720" w:hanging="720"/>
        <w:rPr>
          <w:noProof/>
        </w:rPr>
      </w:pPr>
      <w:r w:rsidRPr="00FA0D9B">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FA0D9B">
        <w:rPr>
          <w:i/>
          <w:noProof/>
        </w:rPr>
        <w:t>Nature Communications</w:t>
      </w:r>
      <w:r w:rsidRPr="00FA0D9B">
        <w:rPr>
          <w:noProof/>
        </w:rPr>
        <w:t xml:space="preserve"> 3:1137. doi: 10.1038/ncomms2156.</w:t>
      </w:r>
    </w:p>
    <w:p w14:paraId="75EAF6A1" w14:textId="77777777" w:rsidR="00FA0D9B" w:rsidRPr="00FA0D9B" w:rsidRDefault="00FA0D9B" w:rsidP="00FA0D9B">
      <w:pPr>
        <w:pStyle w:val="EndNoteBibliography"/>
        <w:spacing w:after="0"/>
        <w:ind w:left="720" w:hanging="720"/>
        <w:rPr>
          <w:noProof/>
        </w:rPr>
      </w:pPr>
      <w:r w:rsidRPr="00FA0D9B">
        <w:rPr>
          <w:noProof/>
        </w:rPr>
        <w:t xml:space="preserve">Philippe, H. 2000. "Opinion: long branch attraction and protist phylogeny."  </w:t>
      </w:r>
      <w:r w:rsidRPr="00FA0D9B">
        <w:rPr>
          <w:i/>
          <w:noProof/>
        </w:rPr>
        <w:t>Protist</w:t>
      </w:r>
      <w:r w:rsidRPr="00FA0D9B">
        <w:rPr>
          <w:noProof/>
        </w:rPr>
        <w:t xml:space="preserve"> 151:307-316. doi: 10.1078/S1434-4610(04)70029-2.</w:t>
      </w:r>
    </w:p>
    <w:p w14:paraId="68E9E04A" w14:textId="77777777" w:rsidR="00FA0D9B" w:rsidRPr="00FA0D9B" w:rsidRDefault="00FA0D9B" w:rsidP="00FA0D9B">
      <w:pPr>
        <w:pStyle w:val="EndNoteBibliography"/>
        <w:spacing w:after="0"/>
        <w:ind w:left="720" w:hanging="720"/>
        <w:rPr>
          <w:noProof/>
        </w:rPr>
      </w:pPr>
      <w:r w:rsidRPr="00FA0D9B">
        <w:rPr>
          <w:noProof/>
        </w:rPr>
        <w:t xml:space="preserve">Philippe, Hervé, Yan Zhou, Henner Brinkmann, Nicolas Rodrigue, and Frédéric Delsuc. 2005. "Heterotachy and long-branch attraction in phylogenetics."  </w:t>
      </w:r>
      <w:r w:rsidRPr="00FA0D9B">
        <w:rPr>
          <w:i/>
          <w:noProof/>
        </w:rPr>
        <w:t>BMC Evolutionary Biology</w:t>
      </w:r>
      <w:r w:rsidRPr="00FA0D9B">
        <w:rPr>
          <w:noProof/>
        </w:rPr>
        <w:t xml:space="preserve"> 5:50. doi: 10.1186/1471-2148-5-50.</w:t>
      </w:r>
    </w:p>
    <w:p w14:paraId="2999A15A" w14:textId="77777777" w:rsidR="00FA0D9B" w:rsidRPr="00FA0D9B" w:rsidRDefault="00FA0D9B" w:rsidP="00FA0D9B">
      <w:pPr>
        <w:pStyle w:val="EndNoteBibliography"/>
        <w:spacing w:after="0"/>
        <w:ind w:left="720" w:hanging="720"/>
        <w:rPr>
          <w:noProof/>
        </w:rPr>
      </w:pPr>
      <w:r w:rsidRPr="00FA0D9B">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FA0D9B">
        <w:rPr>
          <w:i/>
          <w:noProof/>
        </w:rPr>
        <w:t>Eukaryotic Cell</w:t>
      </w:r>
      <w:r w:rsidRPr="00FA0D9B">
        <w:rPr>
          <w:noProof/>
        </w:rPr>
        <w:t xml:space="preserve"> 12:503-511. doi: 10.1128/EC.00312-12.</w:t>
      </w:r>
    </w:p>
    <w:p w14:paraId="65377A7C" w14:textId="77777777" w:rsidR="00FA0D9B" w:rsidRPr="00FA0D9B" w:rsidRDefault="00FA0D9B" w:rsidP="00FA0D9B">
      <w:pPr>
        <w:pStyle w:val="EndNoteBibliography"/>
        <w:spacing w:after="0"/>
        <w:ind w:left="720" w:hanging="720"/>
        <w:rPr>
          <w:noProof/>
        </w:rPr>
      </w:pPr>
      <w:r w:rsidRPr="00FA0D9B">
        <w:rPr>
          <w:noProof/>
        </w:rPr>
        <w:t xml:space="preserve">Ramanan, P., and B. S. Pritt. 2014. "Extraintestinal Microsporidiosis."  </w:t>
      </w:r>
      <w:r w:rsidRPr="00FA0D9B">
        <w:rPr>
          <w:i/>
          <w:noProof/>
        </w:rPr>
        <w:t>Journal of Clinical Microbiology</w:t>
      </w:r>
      <w:r w:rsidRPr="00FA0D9B">
        <w:rPr>
          <w:noProof/>
        </w:rPr>
        <w:t xml:space="preserve"> 52:3839-3844. doi: 10.1128/JCM.00971-14.</w:t>
      </w:r>
    </w:p>
    <w:p w14:paraId="7771BB4C" w14:textId="77777777" w:rsidR="00FA0D9B" w:rsidRPr="00FA0D9B" w:rsidRDefault="00FA0D9B" w:rsidP="00FA0D9B">
      <w:pPr>
        <w:pStyle w:val="EndNoteBibliography"/>
        <w:spacing w:after="0"/>
        <w:ind w:left="720" w:hanging="720"/>
        <w:rPr>
          <w:noProof/>
        </w:rPr>
      </w:pPr>
      <w:r w:rsidRPr="00FA0D9B">
        <w:rPr>
          <w:noProof/>
        </w:rPr>
        <w:t xml:space="preserve">Ramsay, Jennifer M., Virginia Watral, Carl B. Schreck, and Michael L. Kent. 2009. "Pseudoloma neurophilia (Microsporidia) infections in zebrafish (Danio rerio): effects of stress on survival, growth and reproduction."  </w:t>
      </w:r>
      <w:r w:rsidRPr="00FA0D9B">
        <w:rPr>
          <w:i/>
          <w:noProof/>
        </w:rPr>
        <w:t>Diseases of aquatic organisms</w:t>
      </w:r>
      <w:r w:rsidRPr="00FA0D9B">
        <w:rPr>
          <w:noProof/>
        </w:rPr>
        <w:t xml:space="preserve"> 88:69-84. doi: 10.3354/dao02145.</w:t>
      </w:r>
    </w:p>
    <w:p w14:paraId="0C6E2F11" w14:textId="77777777" w:rsidR="00FA0D9B" w:rsidRPr="00FA0D9B" w:rsidRDefault="00FA0D9B" w:rsidP="00FA0D9B">
      <w:pPr>
        <w:pStyle w:val="EndNoteBibliography"/>
        <w:spacing w:after="0"/>
        <w:ind w:left="720" w:hanging="720"/>
        <w:rPr>
          <w:noProof/>
        </w:rPr>
      </w:pPr>
      <w:r w:rsidRPr="00FA0D9B">
        <w:rPr>
          <w:noProof/>
        </w:rPr>
        <w:t xml:space="preserve">Reid, Adam James, Corin Yeats, and Christine Anne Orengo. 2007. "Methods of remote homology detection can be combined to increase coverage by 10% in the midnight zone."  </w:t>
      </w:r>
      <w:r w:rsidRPr="00FA0D9B">
        <w:rPr>
          <w:i/>
          <w:noProof/>
        </w:rPr>
        <w:t>Bioinformatics</w:t>
      </w:r>
      <w:r w:rsidRPr="00FA0D9B">
        <w:rPr>
          <w:noProof/>
        </w:rPr>
        <w:t xml:space="preserve"> 23:2353-2360. doi: 10.1093/bioinformatics/btm355.</w:t>
      </w:r>
    </w:p>
    <w:p w14:paraId="053B006B" w14:textId="77777777" w:rsidR="00FA0D9B" w:rsidRPr="00FA0D9B" w:rsidRDefault="00FA0D9B" w:rsidP="00FA0D9B">
      <w:pPr>
        <w:pStyle w:val="EndNoteBibliography"/>
        <w:spacing w:after="0"/>
        <w:ind w:left="720" w:hanging="720"/>
        <w:rPr>
          <w:noProof/>
        </w:rPr>
      </w:pPr>
      <w:r w:rsidRPr="00FA0D9B">
        <w:rPr>
          <w:noProof/>
        </w:rPr>
        <w:t xml:space="preserve">Rogelio, López‐Vélez, Turrientes M. Carmen, Garrón Carla, Montilla Pedro, Navajas Raquel, Fenoy Soledad, and Aguila Carmen. 2006. "Microsporidiosis in Travelers with Diarrhea from the Tropics."  </w:t>
      </w:r>
      <w:r w:rsidRPr="00FA0D9B">
        <w:rPr>
          <w:i/>
          <w:noProof/>
        </w:rPr>
        <w:t>Journal of Travel Medicine</w:t>
      </w:r>
      <w:r w:rsidRPr="00FA0D9B">
        <w:rPr>
          <w:noProof/>
        </w:rPr>
        <w:t xml:space="preserve"> 6:223-227. doi: 10.1111/j.1708-8305.1999.tb00522.x.</w:t>
      </w:r>
    </w:p>
    <w:p w14:paraId="36B6FFBB" w14:textId="77777777" w:rsidR="00FA0D9B" w:rsidRPr="00FA0D9B" w:rsidRDefault="00FA0D9B" w:rsidP="00FA0D9B">
      <w:pPr>
        <w:pStyle w:val="EndNoteBibliography"/>
        <w:spacing w:after="0"/>
        <w:ind w:left="720" w:hanging="720"/>
        <w:rPr>
          <w:noProof/>
        </w:rPr>
      </w:pPr>
      <w:r w:rsidRPr="00FA0D9B">
        <w:rPr>
          <w:noProof/>
        </w:rPr>
        <w:t xml:space="preserve">Roger, Andrew J., and Alastair G.B. Simpson. 2009. "Evolution: Revisiting the Root of the Eukaryote Tree."  </w:t>
      </w:r>
      <w:r w:rsidRPr="00FA0D9B">
        <w:rPr>
          <w:i/>
          <w:noProof/>
        </w:rPr>
        <w:t>Current Biology</w:t>
      </w:r>
      <w:r w:rsidRPr="00FA0D9B">
        <w:rPr>
          <w:noProof/>
        </w:rPr>
        <w:t xml:space="preserve"> 19:R165-R167. doi: 10.1016/j.cub.2008.12.032.</w:t>
      </w:r>
    </w:p>
    <w:p w14:paraId="5987C930" w14:textId="77777777" w:rsidR="00FA0D9B" w:rsidRPr="00FA0D9B" w:rsidRDefault="00FA0D9B" w:rsidP="00FA0D9B">
      <w:pPr>
        <w:pStyle w:val="EndNoteBibliography"/>
        <w:spacing w:after="0"/>
        <w:ind w:left="720" w:hanging="720"/>
        <w:rPr>
          <w:noProof/>
        </w:rPr>
      </w:pPr>
      <w:r w:rsidRPr="00FA0D9B">
        <w:rPr>
          <w:noProof/>
        </w:rPr>
        <w:t xml:space="preserve">Ryan, Ja, and Sl Kohler. 2016. "Distribution, prevalence, and pathology of a microsporidian infecting freshwater sculpins."  </w:t>
      </w:r>
      <w:r w:rsidRPr="00FA0D9B">
        <w:rPr>
          <w:i/>
          <w:noProof/>
        </w:rPr>
        <w:t>Diseases of Aquatic Organisms</w:t>
      </w:r>
      <w:r w:rsidRPr="00FA0D9B">
        <w:rPr>
          <w:noProof/>
        </w:rPr>
        <w:t xml:space="preserve"> 118:195-206. doi: 10.3354/dao02974.</w:t>
      </w:r>
    </w:p>
    <w:p w14:paraId="01B7522B" w14:textId="77777777" w:rsidR="00FA0D9B" w:rsidRPr="00FA0D9B" w:rsidRDefault="00FA0D9B" w:rsidP="00FA0D9B">
      <w:pPr>
        <w:pStyle w:val="EndNoteBibliography"/>
        <w:spacing w:after="0"/>
        <w:ind w:left="720" w:hanging="720"/>
        <w:rPr>
          <w:noProof/>
        </w:rPr>
      </w:pPr>
      <w:r w:rsidRPr="00FA0D9B">
        <w:rPr>
          <w:noProof/>
        </w:rPr>
        <w:t xml:space="preserve">Sael, Lee, Meghana Chitale, and Daisuke Kihara. 2012. "Structure- and Sequence-Based Function Prediction for Non-Homologous Proteins."  </w:t>
      </w:r>
      <w:r w:rsidRPr="00FA0D9B">
        <w:rPr>
          <w:i/>
          <w:noProof/>
        </w:rPr>
        <w:t>Journal of Structural and Functional Genomics</w:t>
      </w:r>
      <w:r w:rsidRPr="00FA0D9B">
        <w:rPr>
          <w:noProof/>
        </w:rPr>
        <w:t xml:space="preserve"> 13:111-123. doi: 10.1007/s10969-012-9126-6.</w:t>
      </w:r>
    </w:p>
    <w:p w14:paraId="4F89A513" w14:textId="77777777" w:rsidR="00FA0D9B" w:rsidRPr="00FA0D9B" w:rsidRDefault="00FA0D9B" w:rsidP="00FA0D9B">
      <w:pPr>
        <w:pStyle w:val="EndNoteBibliography"/>
        <w:spacing w:after="0"/>
        <w:ind w:left="720" w:hanging="720"/>
        <w:rPr>
          <w:noProof/>
        </w:rPr>
      </w:pPr>
      <w:r w:rsidRPr="00FA0D9B">
        <w:rPr>
          <w:noProof/>
        </w:rPr>
        <w:t xml:space="preserve">Santín, Mónica, and Ronald Fayer. 2011. "Microsporidiosis: Enterocytozoon bieneusi in domesticated and wild animals."  </w:t>
      </w:r>
      <w:r w:rsidRPr="00FA0D9B">
        <w:rPr>
          <w:i/>
          <w:noProof/>
        </w:rPr>
        <w:t>Research in Veterinary Science</w:t>
      </w:r>
      <w:r w:rsidRPr="00FA0D9B">
        <w:rPr>
          <w:noProof/>
        </w:rPr>
        <w:t xml:space="preserve"> 90:363-371. doi: 10.1016/j.rvsc.2010.07.014.</w:t>
      </w:r>
    </w:p>
    <w:p w14:paraId="7CBF58A4" w14:textId="77777777" w:rsidR="00FA0D9B" w:rsidRPr="00FA0D9B" w:rsidRDefault="00FA0D9B" w:rsidP="00FA0D9B">
      <w:pPr>
        <w:pStyle w:val="EndNoteBibliography"/>
        <w:spacing w:after="0"/>
        <w:ind w:left="720" w:hanging="720"/>
        <w:rPr>
          <w:noProof/>
        </w:rPr>
      </w:pPr>
      <w:r w:rsidRPr="00FA0D9B">
        <w:rPr>
          <w:noProof/>
        </w:rPr>
        <w:t xml:space="preserve">Scanlon, Mary, Andrew P. Shaw, Cheng J. Zhou, Govinda S. Visvesvara, and Gordon J. Leitch. 2000. "Infection by microsporidia disrupts the host cell cycle."  </w:t>
      </w:r>
      <w:r w:rsidRPr="00FA0D9B">
        <w:rPr>
          <w:i/>
          <w:noProof/>
        </w:rPr>
        <w:t>Journal of Eukaryotic Microbiology</w:t>
      </w:r>
      <w:r w:rsidRPr="00FA0D9B">
        <w:rPr>
          <w:noProof/>
        </w:rPr>
        <w:t xml:space="preserve"> 47:525-531. doi: 10.1111/j.1550-7408.2000.tb00085.x.</w:t>
      </w:r>
    </w:p>
    <w:p w14:paraId="0AC36509" w14:textId="77777777" w:rsidR="00FA0D9B" w:rsidRPr="00FA0D9B" w:rsidRDefault="00FA0D9B" w:rsidP="00FA0D9B">
      <w:pPr>
        <w:pStyle w:val="EndNoteBibliography"/>
        <w:spacing w:after="0"/>
        <w:ind w:left="720" w:hanging="720"/>
        <w:rPr>
          <w:noProof/>
        </w:rPr>
      </w:pPr>
      <w:r w:rsidRPr="00FA0D9B">
        <w:rPr>
          <w:noProof/>
        </w:rPr>
        <w:t xml:space="preserve">Schmidt, H.A., E. Petzold, M. Vingron, and A. von Haeseler. 2003. "Molecular phylogenetics: parallelized parameter estimation and quartet puzzling."  </w:t>
      </w:r>
      <w:r w:rsidRPr="00FA0D9B">
        <w:rPr>
          <w:i/>
          <w:noProof/>
        </w:rPr>
        <w:t>Journal of Parallel and Distributed Computing</w:t>
      </w:r>
      <w:r w:rsidRPr="00FA0D9B">
        <w:rPr>
          <w:noProof/>
        </w:rPr>
        <w:t xml:space="preserve"> 63:719-727. doi: 10.1016/S0743-7315(03)00129-1.</w:t>
      </w:r>
    </w:p>
    <w:p w14:paraId="4C7F8AD7" w14:textId="77777777" w:rsidR="00FA0D9B" w:rsidRPr="00FA0D9B" w:rsidRDefault="00FA0D9B" w:rsidP="00FA0D9B">
      <w:pPr>
        <w:pStyle w:val="EndNoteBibliography"/>
        <w:spacing w:after="0"/>
        <w:ind w:left="720" w:hanging="720"/>
        <w:rPr>
          <w:noProof/>
        </w:rPr>
      </w:pPr>
      <w:r w:rsidRPr="00FA0D9B">
        <w:rPr>
          <w:noProof/>
        </w:rPr>
        <w:t xml:space="preserve">Schmitt, Thomas, David N. Messina, Fabian Schreiber, and Erik L L Sonnhammer. 2011. "Letter to the Editor: SeqXML and orthoXML: Standards for sequence and orthology information."  </w:t>
      </w:r>
      <w:r w:rsidRPr="00FA0D9B">
        <w:rPr>
          <w:i/>
          <w:noProof/>
        </w:rPr>
        <w:t>Briefings in Bioinformatics</w:t>
      </w:r>
      <w:r w:rsidRPr="00FA0D9B">
        <w:rPr>
          <w:noProof/>
        </w:rPr>
        <w:t xml:space="preserve"> 12:485-488. doi: 10.1093/bib/bbr025.</w:t>
      </w:r>
    </w:p>
    <w:p w14:paraId="2BB0E2D5" w14:textId="77777777" w:rsidR="00FA0D9B" w:rsidRPr="00FA0D9B" w:rsidRDefault="00FA0D9B" w:rsidP="00FA0D9B">
      <w:pPr>
        <w:pStyle w:val="EndNoteBibliography"/>
        <w:spacing w:after="0"/>
        <w:ind w:left="720" w:hanging="720"/>
        <w:rPr>
          <w:noProof/>
        </w:rPr>
      </w:pPr>
      <w:r w:rsidRPr="00FA0D9B">
        <w:rPr>
          <w:noProof/>
        </w:rPr>
        <w:t xml:space="preserve">Slamovits, Claudio H, Naomi M Fast, Joyce S Law, and Patrick J Keeling. 2004. "Genome Compaction and Stability in Microsporidian Intracellular Parasites."  </w:t>
      </w:r>
      <w:r w:rsidRPr="00FA0D9B">
        <w:rPr>
          <w:i/>
          <w:noProof/>
        </w:rPr>
        <w:t>Current Biology</w:t>
      </w:r>
      <w:r w:rsidRPr="00FA0D9B">
        <w:rPr>
          <w:noProof/>
        </w:rPr>
        <w:t xml:space="preserve"> 14:891-896. doi: 10.1016/j.cub.2004.04.041.</w:t>
      </w:r>
    </w:p>
    <w:p w14:paraId="1DA0AF14" w14:textId="77777777" w:rsidR="00FA0D9B" w:rsidRPr="00FA0D9B" w:rsidRDefault="00FA0D9B" w:rsidP="00FA0D9B">
      <w:pPr>
        <w:pStyle w:val="EndNoteBibliography"/>
        <w:spacing w:after="0"/>
        <w:ind w:left="720" w:hanging="720"/>
        <w:rPr>
          <w:noProof/>
        </w:rPr>
      </w:pPr>
      <w:r w:rsidRPr="00FA0D9B">
        <w:rPr>
          <w:noProof/>
        </w:rPr>
        <w:t xml:space="preserve">Soltis, Douglas E., and Pamela S. Soltis. 2003. "The Role of Phylogenetics in Comparative  Genetics."  </w:t>
      </w:r>
      <w:r w:rsidRPr="00FA0D9B">
        <w:rPr>
          <w:i/>
          <w:noProof/>
        </w:rPr>
        <w:t>Plant Physiology</w:t>
      </w:r>
      <w:r w:rsidRPr="00FA0D9B">
        <w:rPr>
          <w:noProof/>
        </w:rPr>
        <w:t xml:space="preserve"> 132:1790-1800. doi: 10.1104/pp.103.022509.</w:t>
      </w:r>
    </w:p>
    <w:p w14:paraId="78546B2C" w14:textId="77777777" w:rsidR="00FA0D9B" w:rsidRPr="00FA0D9B" w:rsidRDefault="00FA0D9B" w:rsidP="00FA0D9B">
      <w:pPr>
        <w:pStyle w:val="EndNoteBibliography"/>
        <w:spacing w:after="0"/>
        <w:ind w:left="720" w:hanging="720"/>
        <w:rPr>
          <w:noProof/>
        </w:rPr>
      </w:pPr>
      <w:r w:rsidRPr="00FA0D9B">
        <w:rPr>
          <w:noProof/>
        </w:rPr>
        <w:t xml:space="preserve">Stamatakis, Alexandros. 2014. "RAxML version 8: A tool for phylogenetic analysis and post-analysis of large phylogenies."  </w:t>
      </w:r>
      <w:r w:rsidRPr="00FA0D9B">
        <w:rPr>
          <w:i/>
          <w:noProof/>
        </w:rPr>
        <w:t>Bioinformatics</w:t>
      </w:r>
      <w:r w:rsidRPr="00FA0D9B">
        <w:rPr>
          <w:noProof/>
        </w:rPr>
        <w:t xml:space="preserve"> 30:1312-1313. doi: 10.1093/bioinformatics/btu033.</w:t>
      </w:r>
    </w:p>
    <w:p w14:paraId="34CE6B25" w14:textId="77777777" w:rsidR="00FA0D9B" w:rsidRPr="00FA0D9B" w:rsidRDefault="00FA0D9B" w:rsidP="00FA0D9B">
      <w:pPr>
        <w:pStyle w:val="EndNoteBibliography"/>
        <w:spacing w:after="0"/>
        <w:ind w:left="720" w:hanging="720"/>
        <w:rPr>
          <w:noProof/>
        </w:rPr>
      </w:pPr>
      <w:r w:rsidRPr="00FA0D9B">
        <w:rPr>
          <w:noProof/>
        </w:rPr>
        <w:t xml:space="preserve">Steel, Mike, Daniel Huson, and Peter J Lockhart. 2000. "Invariable Sites Models and Their Use in Phylogeny Reconstruction."  </w:t>
      </w:r>
      <w:r w:rsidRPr="00FA0D9B">
        <w:rPr>
          <w:i/>
          <w:noProof/>
        </w:rPr>
        <w:t>Systematic Biology</w:t>
      </w:r>
      <w:r w:rsidRPr="00FA0D9B">
        <w:rPr>
          <w:noProof/>
        </w:rPr>
        <w:t>:8.</w:t>
      </w:r>
    </w:p>
    <w:p w14:paraId="0460802C" w14:textId="77777777" w:rsidR="00FA0D9B" w:rsidRPr="00FA0D9B" w:rsidRDefault="00FA0D9B" w:rsidP="00FA0D9B">
      <w:pPr>
        <w:pStyle w:val="EndNoteBibliography"/>
        <w:spacing w:after="0"/>
        <w:ind w:left="720" w:hanging="720"/>
        <w:rPr>
          <w:noProof/>
        </w:rPr>
      </w:pPr>
      <w:r w:rsidRPr="00FA0D9B">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FA0D9B">
        <w:rPr>
          <w:i/>
          <w:noProof/>
        </w:rPr>
        <w:t>Trends in parasitology</w:t>
      </w:r>
      <w:r w:rsidRPr="00FA0D9B">
        <w:rPr>
          <w:noProof/>
        </w:rPr>
        <w:t xml:space="preserve"> 32:336-348. doi: 10.1016/j.pt.2015.12.004.</w:t>
      </w:r>
    </w:p>
    <w:p w14:paraId="5B8C7E43" w14:textId="77777777" w:rsidR="00FA0D9B" w:rsidRPr="00FA0D9B" w:rsidRDefault="00FA0D9B" w:rsidP="00FA0D9B">
      <w:pPr>
        <w:pStyle w:val="EndNoteBibliography"/>
        <w:spacing w:after="0"/>
        <w:ind w:left="720" w:hanging="720"/>
        <w:rPr>
          <w:noProof/>
        </w:rPr>
      </w:pPr>
      <w:r w:rsidRPr="00FA0D9B">
        <w:rPr>
          <w:noProof/>
        </w:rPr>
        <w:t xml:space="preserve">Studer, Romain A., and Marc Robinson-Rechavi. 2009. "How confident can we be that orthologs are similar, but paralogs differ?"  </w:t>
      </w:r>
      <w:r w:rsidRPr="00FA0D9B">
        <w:rPr>
          <w:i/>
          <w:noProof/>
        </w:rPr>
        <w:t>Trends in Genetics</w:t>
      </w:r>
      <w:r w:rsidRPr="00FA0D9B">
        <w:rPr>
          <w:noProof/>
        </w:rPr>
        <w:t xml:space="preserve"> 25:210-216. doi: 10.1016/j.tig.2009.03.004.</w:t>
      </w:r>
    </w:p>
    <w:p w14:paraId="69F99E9F" w14:textId="77777777" w:rsidR="00FA0D9B" w:rsidRPr="00FA0D9B" w:rsidRDefault="00FA0D9B" w:rsidP="00FA0D9B">
      <w:pPr>
        <w:pStyle w:val="EndNoteBibliography"/>
        <w:spacing w:after="0"/>
        <w:ind w:left="720" w:hanging="720"/>
        <w:rPr>
          <w:noProof/>
        </w:rPr>
      </w:pPr>
      <w:r w:rsidRPr="00FA0D9B">
        <w:rPr>
          <w:noProof/>
        </w:rPr>
        <w:t xml:space="preserve">Sukumaran, Jeet, and Mark T. Holder. 2010. "DendroPy: a Python library for phylogenetic computing."  </w:t>
      </w:r>
      <w:r w:rsidRPr="00FA0D9B">
        <w:rPr>
          <w:i/>
          <w:noProof/>
        </w:rPr>
        <w:t>Bioinformatics</w:t>
      </w:r>
      <w:r w:rsidRPr="00FA0D9B">
        <w:rPr>
          <w:noProof/>
        </w:rPr>
        <w:t xml:space="preserve"> 26:1569-1571. doi: 10.1093/bioinformatics/btq228.</w:t>
      </w:r>
    </w:p>
    <w:p w14:paraId="04DD9BC4" w14:textId="77777777" w:rsidR="00FA0D9B" w:rsidRPr="00FA0D9B" w:rsidRDefault="00FA0D9B" w:rsidP="00FA0D9B">
      <w:pPr>
        <w:pStyle w:val="EndNoteBibliography"/>
        <w:spacing w:after="0"/>
        <w:ind w:left="720" w:hanging="720"/>
        <w:rPr>
          <w:noProof/>
        </w:rPr>
      </w:pPr>
      <w:r w:rsidRPr="00FA0D9B">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FA0D9B">
        <w:rPr>
          <w:i/>
          <w:noProof/>
        </w:rPr>
        <w:t>Nucleic Acids Research</w:t>
      </w:r>
      <w:r w:rsidRPr="00FA0D9B">
        <w:rPr>
          <w:noProof/>
        </w:rPr>
        <w:t xml:space="preserve"> 43:D447-D452. doi: 10.1093/nar/gku1003.</w:t>
      </w:r>
    </w:p>
    <w:p w14:paraId="7BBBAC4B" w14:textId="77777777" w:rsidR="00FA0D9B" w:rsidRPr="00FA0D9B" w:rsidRDefault="00FA0D9B" w:rsidP="00FA0D9B">
      <w:pPr>
        <w:pStyle w:val="EndNoteBibliography"/>
        <w:spacing w:after="0"/>
        <w:ind w:left="720" w:hanging="720"/>
        <w:rPr>
          <w:noProof/>
        </w:rPr>
      </w:pPr>
      <w:r w:rsidRPr="00FA0D9B">
        <w:rPr>
          <w:noProof/>
        </w:rPr>
        <w:t xml:space="preserve">Tanabe, Yuuhiko, Makoto M. Watanabe, and Junta Sugiyama. 2002. "Are Microsporidia really related to Fungi?: a reappraisal based on additional gene sequences from basal fungi."  </w:t>
      </w:r>
      <w:r w:rsidRPr="00FA0D9B">
        <w:rPr>
          <w:i/>
          <w:noProof/>
        </w:rPr>
        <w:t>Mycological Research</w:t>
      </w:r>
      <w:r w:rsidRPr="00FA0D9B">
        <w:rPr>
          <w:noProof/>
        </w:rPr>
        <w:t xml:space="preserve"> 106:1380-1391. doi: 10.1017/S095375620200686X.</w:t>
      </w:r>
    </w:p>
    <w:p w14:paraId="40F918F8" w14:textId="77777777" w:rsidR="00FA0D9B" w:rsidRPr="00FA0D9B" w:rsidRDefault="00FA0D9B" w:rsidP="00FA0D9B">
      <w:pPr>
        <w:pStyle w:val="EndNoteBibliography"/>
        <w:spacing w:after="0"/>
        <w:ind w:left="720" w:hanging="720"/>
        <w:rPr>
          <w:noProof/>
        </w:rPr>
      </w:pPr>
      <w:r w:rsidRPr="00FA0D9B">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FA0D9B">
        <w:rPr>
          <w:i/>
          <w:noProof/>
        </w:rPr>
        <w:t>Journal of Molecular Evolution</w:t>
      </w:r>
      <w:r w:rsidRPr="00FA0D9B">
        <w:rPr>
          <w:noProof/>
        </w:rPr>
        <w:t xml:space="preserve"> 59:780-791. doi: 10.1007/s00239-004-2673-0.</w:t>
      </w:r>
    </w:p>
    <w:p w14:paraId="1371BE0E" w14:textId="77777777" w:rsidR="00FA0D9B" w:rsidRPr="00FA0D9B" w:rsidRDefault="00FA0D9B" w:rsidP="00FA0D9B">
      <w:pPr>
        <w:pStyle w:val="EndNoteBibliography"/>
        <w:spacing w:after="0"/>
        <w:ind w:left="720" w:hanging="720"/>
        <w:rPr>
          <w:noProof/>
        </w:rPr>
      </w:pPr>
      <w:r w:rsidRPr="00FA0D9B">
        <w:rPr>
          <w:noProof/>
        </w:rPr>
        <w:t xml:space="preserve">Trachana, Kalliopi, Tomas a Larsson, Sean Powell, Wei-Hua Chen, Tobias Doerks, Jean Muller, and Peer Bork. 2011. "Orthology prediction methods: a quality assessment using curated protein families."  </w:t>
      </w:r>
      <w:r w:rsidRPr="00FA0D9B">
        <w:rPr>
          <w:i/>
          <w:noProof/>
        </w:rPr>
        <w:t>BioEssays : news and reviews in molecular, cellular and developmental biology</w:t>
      </w:r>
      <w:r w:rsidRPr="00FA0D9B">
        <w:rPr>
          <w:noProof/>
        </w:rPr>
        <w:t xml:space="preserve"> 33:769-80. doi: 10.1002/bies.201100062.</w:t>
      </w:r>
    </w:p>
    <w:p w14:paraId="466D11A9" w14:textId="77777777" w:rsidR="00FA0D9B" w:rsidRPr="00FA0D9B" w:rsidRDefault="00FA0D9B" w:rsidP="00FA0D9B">
      <w:pPr>
        <w:pStyle w:val="EndNoteBibliography"/>
        <w:spacing w:after="0"/>
        <w:ind w:left="720" w:hanging="720"/>
        <w:rPr>
          <w:noProof/>
        </w:rPr>
      </w:pPr>
      <w:r w:rsidRPr="00FA0D9B">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FA0D9B">
        <w:rPr>
          <w:i/>
          <w:noProof/>
        </w:rPr>
        <w:t>Bioinformatics</w:t>
      </w:r>
      <w:r w:rsidRPr="00FA0D9B">
        <w:rPr>
          <w:noProof/>
        </w:rPr>
        <w:t xml:space="preserve"> 33:i75-i82. doi: 10.1093/bioinformatics/btx229.</w:t>
      </w:r>
    </w:p>
    <w:p w14:paraId="7E313585" w14:textId="77777777" w:rsidR="00FA0D9B" w:rsidRPr="00FA0D9B" w:rsidRDefault="00FA0D9B" w:rsidP="00FA0D9B">
      <w:pPr>
        <w:pStyle w:val="EndNoteBibliography"/>
        <w:spacing w:after="0"/>
        <w:ind w:left="720" w:hanging="720"/>
        <w:rPr>
          <w:noProof/>
        </w:rPr>
      </w:pPr>
      <w:r w:rsidRPr="00FA0D9B">
        <w:rPr>
          <w:noProof/>
        </w:rPr>
        <w:t xml:space="preserve">Tran, Ngoc-Vinh, Bastian Greshake Tzovaras, and Ingo Ebersberger. 2018. "PhyloProfile: Dynamic visualization and exploration of multi-layered phylogenetic profiles."  </w:t>
      </w:r>
      <w:r w:rsidRPr="00FA0D9B">
        <w:rPr>
          <w:i/>
          <w:noProof/>
        </w:rPr>
        <w:t>Bioinformatics</w:t>
      </w:r>
      <w:r w:rsidRPr="00FA0D9B">
        <w:rPr>
          <w:noProof/>
        </w:rPr>
        <w:t>. doi: 10.1093/bioinformatics/bty225.</w:t>
      </w:r>
    </w:p>
    <w:p w14:paraId="207BF1DB" w14:textId="77777777" w:rsidR="00FA0D9B" w:rsidRPr="00FA0D9B" w:rsidRDefault="00FA0D9B" w:rsidP="00FA0D9B">
      <w:pPr>
        <w:pStyle w:val="EndNoteBibliography"/>
        <w:spacing w:after="0"/>
        <w:ind w:left="720" w:hanging="720"/>
        <w:rPr>
          <w:noProof/>
        </w:rPr>
      </w:pPr>
      <w:r w:rsidRPr="00FA0D9B">
        <w:rPr>
          <w:noProof/>
        </w:rPr>
        <w:t xml:space="preserve">Tsaousis, Anastasios D., Edmund R S Kunji, Alina V. Goldberg, John M. Lucocq, Robert P. Hirt, and T. Martin Embley. 2008. "A novel route for ATP acquisition by the remnant mitochondria of Encephalitozoon cuniculi."  </w:t>
      </w:r>
      <w:r w:rsidRPr="00FA0D9B">
        <w:rPr>
          <w:i/>
          <w:noProof/>
        </w:rPr>
        <w:t>Nature</w:t>
      </w:r>
      <w:r w:rsidRPr="00FA0D9B">
        <w:rPr>
          <w:noProof/>
        </w:rPr>
        <w:t xml:space="preserve"> 453:553-556. doi: 10.1038/nature06903.</w:t>
      </w:r>
    </w:p>
    <w:p w14:paraId="103356AF" w14:textId="77777777" w:rsidR="00FA0D9B" w:rsidRPr="00FA0D9B" w:rsidRDefault="00FA0D9B" w:rsidP="00FA0D9B">
      <w:pPr>
        <w:pStyle w:val="EndNoteBibliography"/>
        <w:spacing w:after="0"/>
        <w:ind w:left="720" w:hanging="720"/>
        <w:rPr>
          <w:noProof/>
        </w:rPr>
      </w:pPr>
      <w:r w:rsidRPr="00FA0D9B">
        <w:rPr>
          <w:noProof/>
        </w:rPr>
        <w:t xml:space="preserve">van Dongen, Stjin. 2000. "Graph clustering by flow simulation."  </w:t>
      </w:r>
      <w:r w:rsidRPr="00FA0D9B">
        <w:rPr>
          <w:i/>
          <w:noProof/>
        </w:rPr>
        <w:t>Graph stimulation by flow clustering</w:t>
      </w:r>
      <w:r w:rsidRPr="00FA0D9B">
        <w:rPr>
          <w:noProof/>
        </w:rPr>
        <w:t xml:space="preserve"> PhD thesis:University of Utrecht-University of Utrecht. doi: 10.1016/j.cosrev.2007.05.001.</w:t>
      </w:r>
    </w:p>
    <w:p w14:paraId="13638365" w14:textId="77777777" w:rsidR="00FA0D9B" w:rsidRPr="00FA0D9B" w:rsidRDefault="00FA0D9B" w:rsidP="00FA0D9B">
      <w:pPr>
        <w:pStyle w:val="EndNoteBibliography"/>
        <w:spacing w:after="0"/>
        <w:ind w:left="720" w:hanging="720"/>
        <w:rPr>
          <w:noProof/>
        </w:rPr>
      </w:pPr>
      <w:r w:rsidRPr="00FA0D9B">
        <w:rPr>
          <w:noProof/>
        </w:rPr>
        <w:t xml:space="preserve">Vandermeer, J. W., and T. A. Gochnauer. 1971. "Trehalase activity associated with spores of Nosema apis."  </w:t>
      </w:r>
      <w:r w:rsidRPr="00FA0D9B">
        <w:rPr>
          <w:i/>
          <w:noProof/>
        </w:rPr>
        <w:t>Journal of Invertebrate Pathology</w:t>
      </w:r>
      <w:r w:rsidRPr="00FA0D9B">
        <w:rPr>
          <w:noProof/>
        </w:rPr>
        <w:t xml:space="preserve"> 17:38-41. doi: 10.1016/0022-2011(71)90122-4.</w:t>
      </w:r>
    </w:p>
    <w:p w14:paraId="7CD87F39" w14:textId="77777777" w:rsidR="00FA0D9B" w:rsidRPr="00FA0D9B" w:rsidRDefault="00FA0D9B" w:rsidP="00FA0D9B">
      <w:pPr>
        <w:pStyle w:val="EndNoteBibliography"/>
        <w:spacing w:after="0"/>
        <w:ind w:left="720" w:hanging="720"/>
        <w:rPr>
          <w:noProof/>
        </w:rPr>
      </w:pPr>
      <w:r w:rsidRPr="00FA0D9B">
        <w:rPr>
          <w:noProof/>
        </w:rPr>
        <w:t xml:space="preserve">Vivarès, CP, and G Méténier. 2001. "The microsporidian Encephalitozoon."  </w:t>
      </w:r>
      <w:r w:rsidRPr="00FA0D9B">
        <w:rPr>
          <w:i/>
          <w:noProof/>
        </w:rPr>
        <w:t>Bioessays</w:t>
      </w:r>
      <w:r w:rsidRPr="00FA0D9B">
        <w:rPr>
          <w:noProof/>
        </w:rPr>
        <w:t>:194-202.</w:t>
      </w:r>
    </w:p>
    <w:p w14:paraId="3F40CC5B" w14:textId="77777777" w:rsidR="00FA0D9B" w:rsidRPr="00FA0D9B" w:rsidRDefault="00FA0D9B" w:rsidP="00FA0D9B">
      <w:pPr>
        <w:pStyle w:val="EndNoteBibliography"/>
        <w:spacing w:after="0"/>
        <w:ind w:left="720" w:hanging="720"/>
        <w:rPr>
          <w:noProof/>
        </w:rPr>
      </w:pPr>
      <w:r w:rsidRPr="00FA0D9B">
        <w:rPr>
          <w:noProof/>
        </w:rPr>
        <w:t xml:space="preserve">Vossbrinck, C. R., J. V. Maddox, S. Friedman, B. A. Debrunner-Vossbrinck, and C. R. Woese. 1987. "Ribosomal RNA sequence suggests microsporidia are extremely ancient eukaryotes."  </w:t>
      </w:r>
      <w:r w:rsidRPr="00FA0D9B">
        <w:rPr>
          <w:i/>
          <w:noProof/>
        </w:rPr>
        <w:t>Nature</w:t>
      </w:r>
      <w:r w:rsidRPr="00FA0D9B">
        <w:rPr>
          <w:noProof/>
        </w:rPr>
        <w:t xml:space="preserve"> 326:411-414. doi: 10.1038/326411a0.</w:t>
      </w:r>
    </w:p>
    <w:p w14:paraId="6683C103" w14:textId="77777777" w:rsidR="00FA0D9B" w:rsidRPr="00FA0D9B" w:rsidRDefault="00FA0D9B" w:rsidP="00FA0D9B">
      <w:pPr>
        <w:pStyle w:val="EndNoteBibliography"/>
        <w:spacing w:after="0"/>
        <w:ind w:left="720" w:hanging="720"/>
        <w:rPr>
          <w:noProof/>
        </w:rPr>
      </w:pPr>
      <w:r w:rsidRPr="00FA0D9B">
        <w:rPr>
          <w:noProof/>
        </w:rPr>
        <w:t xml:space="preserve">Vossbrinck, Charles R., Bettina A. Debrunner‐Vossbrinck, and Louis M. Weiss. 2014. "Phylogeny of the Microsporidia."  </w:t>
      </w:r>
      <w:r w:rsidRPr="00FA0D9B">
        <w:rPr>
          <w:i/>
          <w:noProof/>
        </w:rPr>
        <w:t>Microsporidia</w:t>
      </w:r>
      <w:r w:rsidRPr="00FA0D9B">
        <w:rPr>
          <w:noProof/>
        </w:rPr>
        <w:t>. doi: 10.1002/9781118395264.ch6.</w:t>
      </w:r>
    </w:p>
    <w:p w14:paraId="64B54970" w14:textId="77777777" w:rsidR="00FA0D9B" w:rsidRPr="00FA0D9B" w:rsidRDefault="00FA0D9B" w:rsidP="00FA0D9B">
      <w:pPr>
        <w:pStyle w:val="EndNoteBibliography"/>
        <w:spacing w:after="0"/>
        <w:ind w:left="720" w:hanging="720"/>
        <w:rPr>
          <w:noProof/>
        </w:rPr>
      </w:pPr>
      <w:r w:rsidRPr="00FA0D9B">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FA0D9B">
        <w:rPr>
          <w:i/>
          <w:noProof/>
        </w:rPr>
        <w:t>Cell</w:t>
      </w:r>
      <w:r w:rsidRPr="00FA0D9B">
        <w:rPr>
          <w:noProof/>
        </w:rPr>
        <w:t xml:space="preserve"> 168:890-903.e15. doi: 10.1016/j.cell.2017.01.013.</w:t>
      </w:r>
    </w:p>
    <w:p w14:paraId="04AAD945" w14:textId="77777777" w:rsidR="00FA0D9B" w:rsidRPr="00FA0D9B" w:rsidRDefault="00FA0D9B" w:rsidP="00FA0D9B">
      <w:pPr>
        <w:pStyle w:val="EndNoteBibliography"/>
        <w:spacing w:after="0"/>
        <w:ind w:left="720" w:hanging="720"/>
        <w:rPr>
          <w:noProof/>
        </w:rPr>
      </w:pPr>
      <w:r w:rsidRPr="00FA0D9B">
        <w:rPr>
          <w:noProof/>
        </w:rPr>
        <w:t xml:space="preserve">Weiser, Jaroslav. 1976. "Microsporidia in Invertebrates: Host-Parasite Relations at the Organismal Level." In </w:t>
      </w:r>
      <w:r w:rsidRPr="00FA0D9B">
        <w:rPr>
          <w:i/>
          <w:noProof/>
        </w:rPr>
        <w:t>Biology of the Microsporidia</w:t>
      </w:r>
      <w:r w:rsidRPr="00FA0D9B">
        <w:rPr>
          <w:noProof/>
        </w:rPr>
        <w:t>, 163-201. Springer, Boston, MA.</w:t>
      </w:r>
    </w:p>
    <w:p w14:paraId="103CC4ED" w14:textId="77777777" w:rsidR="00FA0D9B" w:rsidRPr="00FA0D9B" w:rsidRDefault="00FA0D9B" w:rsidP="00FA0D9B">
      <w:pPr>
        <w:pStyle w:val="EndNoteBibliography"/>
        <w:spacing w:after="0"/>
        <w:ind w:left="720" w:hanging="720"/>
        <w:rPr>
          <w:noProof/>
        </w:rPr>
      </w:pPr>
      <w:r w:rsidRPr="00FA0D9B">
        <w:rPr>
          <w:noProof/>
        </w:rPr>
        <w:t xml:space="preserve">Williams, Bryony A. P. 2009. "Unique physiology of host–parasite interactions in microsporidia infections."  </w:t>
      </w:r>
      <w:r w:rsidRPr="00FA0D9B">
        <w:rPr>
          <w:i/>
          <w:noProof/>
        </w:rPr>
        <w:t>Cellular Microbiology</w:t>
      </w:r>
      <w:r w:rsidRPr="00FA0D9B">
        <w:rPr>
          <w:noProof/>
        </w:rPr>
        <w:t xml:space="preserve"> 11:1551-1560. doi: 10.1111/j.1462-5822.2009.01362.x.</w:t>
      </w:r>
    </w:p>
    <w:p w14:paraId="7C7CD519" w14:textId="77777777" w:rsidR="00FA0D9B" w:rsidRPr="00FA0D9B" w:rsidRDefault="00FA0D9B" w:rsidP="00FA0D9B">
      <w:pPr>
        <w:pStyle w:val="EndNoteBibliography"/>
        <w:spacing w:after="0"/>
        <w:ind w:left="720" w:hanging="720"/>
        <w:rPr>
          <w:noProof/>
        </w:rPr>
      </w:pPr>
      <w:r w:rsidRPr="00FA0D9B">
        <w:rPr>
          <w:noProof/>
        </w:rPr>
        <w:t xml:space="preserve">Williams, Bryony A. P., and Patrick J. Keeling. 2011. "Microsporidia – Highly Reduced and Derived Relatives of Fungi." In </w:t>
      </w:r>
      <w:r w:rsidRPr="00FA0D9B">
        <w:rPr>
          <w:i/>
          <w:noProof/>
        </w:rPr>
        <w:t>Evolution of Fungi and Fungal-Like Organisms</w:t>
      </w:r>
      <w:r w:rsidRPr="00FA0D9B">
        <w:rPr>
          <w:noProof/>
        </w:rPr>
        <w:t>, 25-36. Springer, Berlin, Heidelberg.</w:t>
      </w:r>
    </w:p>
    <w:p w14:paraId="3C056223" w14:textId="77777777" w:rsidR="00FA0D9B" w:rsidRPr="00FA0D9B" w:rsidRDefault="00FA0D9B" w:rsidP="00FA0D9B">
      <w:pPr>
        <w:pStyle w:val="EndNoteBibliography"/>
        <w:spacing w:after="0"/>
        <w:ind w:left="720" w:hanging="720"/>
        <w:rPr>
          <w:noProof/>
        </w:rPr>
      </w:pPr>
      <w:r w:rsidRPr="00FA0D9B">
        <w:rPr>
          <w:noProof/>
        </w:rPr>
        <w:t xml:space="preserve">Williams, Simon G., and Simon C. Lovell. 2009. "The Effect of Sequence Evolution on Protein Structural Divergence."  </w:t>
      </w:r>
      <w:r w:rsidRPr="00FA0D9B">
        <w:rPr>
          <w:i/>
          <w:noProof/>
        </w:rPr>
        <w:t>Molecular Biology and Evolution</w:t>
      </w:r>
      <w:r w:rsidRPr="00FA0D9B">
        <w:rPr>
          <w:noProof/>
        </w:rPr>
        <w:t xml:space="preserve"> 26:1055-1065. doi: 10.1093/molbev/msp020.</w:t>
      </w:r>
    </w:p>
    <w:p w14:paraId="28643D28" w14:textId="77777777" w:rsidR="00FA0D9B" w:rsidRPr="00FA0D9B" w:rsidRDefault="00FA0D9B" w:rsidP="00FA0D9B">
      <w:pPr>
        <w:pStyle w:val="EndNoteBibliography"/>
        <w:spacing w:after="0"/>
        <w:ind w:left="720" w:hanging="720"/>
        <w:rPr>
          <w:noProof/>
        </w:rPr>
      </w:pPr>
      <w:r w:rsidRPr="00FA0D9B">
        <w:rPr>
          <w:noProof/>
        </w:rPr>
        <w:t xml:space="preserve">Winkler, Herbert H., and H. Ekkehard Neuhaus. 1999. "Non-mitochondrial ATP transport."  </w:t>
      </w:r>
      <w:r w:rsidRPr="00FA0D9B">
        <w:rPr>
          <w:i/>
          <w:noProof/>
        </w:rPr>
        <w:t>Trends in Biochemical Sciences</w:t>
      </w:r>
      <w:r w:rsidRPr="00FA0D9B">
        <w:rPr>
          <w:noProof/>
        </w:rPr>
        <w:t xml:space="preserve"> 24:64-68. doi: 10.1016/S0968-0004(98)01334-6.</w:t>
      </w:r>
    </w:p>
    <w:p w14:paraId="3923F259" w14:textId="77777777" w:rsidR="00FA0D9B" w:rsidRPr="00FA0D9B" w:rsidRDefault="00FA0D9B" w:rsidP="00FA0D9B">
      <w:pPr>
        <w:pStyle w:val="EndNoteBibliography"/>
        <w:spacing w:after="0"/>
        <w:ind w:left="720" w:hanging="720"/>
        <w:rPr>
          <w:noProof/>
        </w:rPr>
      </w:pPr>
      <w:r w:rsidRPr="00FA0D9B">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FA0D9B">
        <w:rPr>
          <w:i/>
          <w:noProof/>
        </w:rPr>
        <w:t>Environmental Microbiology</w:t>
      </w:r>
      <w:r w:rsidRPr="00FA0D9B">
        <w:rPr>
          <w:noProof/>
        </w:rPr>
        <w:t xml:space="preserve"> 19:2077-2089. doi: 10.1111/1462-2920.13734.</w:t>
      </w:r>
    </w:p>
    <w:p w14:paraId="1E17F9F2" w14:textId="77777777" w:rsidR="00FA0D9B" w:rsidRPr="00FA0D9B" w:rsidRDefault="00FA0D9B" w:rsidP="00FA0D9B">
      <w:pPr>
        <w:pStyle w:val="EndNoteBibliography"/>
        <w:spacing w:after="0"/>
        <w:ind w:left="720" w:hanging="720"/>
        <w:rPr>
          <w:noProof/>
        </w:rPr>
      </w:pPr>
      <w:r w:rsidRPr="00FA0D9B">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FA0D9B">
        <w:rPr>
          <w:i/>
          <w:noProof/>
        </w:rPr>
        <w:t>Science</w:t>
      </w:r>
      <w:r w:rsidRPr="00FA0D9B">
        <w:rPr>
          <w:noProof/>
        </w:rPr>
        <w:t xml:space="preserve"> 322:104-110. doi: 10.1126/science.1158684.</w:t>
      </w:r>
    </w:p>
    <w:p w14:paraId="5D8FCEF8" w14:textId="77777777" w:rsidR="00FA0D9B" w:rsidRPr="00FA0D9B" w:rsidRDefault="00FA0D9B" w:rsidP="00FA0D9B">
      <w:pPr>
        <w:pStyle w:val="EndNoteBibliography"/>
        <w:ind w:left="720" w:hanging="720"/>
        <w:rPr>
          <w:noProof/>
        </w:rPr>
      </w:pPr>
      <w:r w:rsidRPr="00FA0D9B">
        <w:rPr>
          <w:noProof/>
        </w:rPr>
        <w:t xml:space="preserve">Zudilova-Seinstra, Elena, Tony Adriaansen, and Robert van Liere. 2009. "Overview of Interactive Visualization." In </w:t>
      </w:r>
      <w:r w:rsidRPr="00FA0D9B">
        <w:rPr>
          <w:i/>
          <w:noProof/>
        </w:rPr>
        <w:t>Advanced Information and Knowledge Processing</w:t>
      </w:r>
      <w:r w:rsidRPr="00FA0D9B">
        <w:rPr>
          <w:noProof/>
        </w:rPr>
        <w:t>, 3-15.</w:t>
      </w:r>
    </w:p>
    <w:p w14:paraId="592BE48D" w14:textId="18DC7C0D"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6" w:name="_Toc384627480"/>
      <w:bookmarkStart w:id="227" w:name="_Toc386348224"/>
      <w:r w:rsidRPr="00076E91">
        <w:rPr>
          <w:rFonts w:ascii="Palatino Linotype" w:hAnsi="Palatino Linotype"/>
          <w:sz w:val="24"/>
          <w:szCs w:val="24"/>
        </w:rPr>
        <w:t>Appendix</w:t>
      </w:r>
      <w:bookmarkEnd w:id="226"/>
      <w:bookmarkEnd w:id="227"/>
    </w:p>
    <w:p w14:paraId="3845406E" w14:textId="5EB483C5" w:rsidR="003955E8" w:rsidRDefault="003955E8" w:rsidP="00785690">
      <w:pPr>
        <w:pStyle w:val="Heading2"/>
        <w:numPr>
          <w:ilvl w:val="0"/>
          <w:numId w:val="0"/>
        </w:numPr>
      </w:pPr>
      <w:bookmarkStart w:id="228" w:name="_Toc386348225"/>
      <w:r w:rsidRPr="00785690">
        <w:t>Tables</w:t>
      </w:r>
      <w:bookmarkEnd w:id="228"/>
    </w:p>
    <w:p w14:paraId="328D328F" w14:textId="77777777" w:rsidR="002C44D0" w:rsidRDefault="002C44D0" w:rsidP="008D799A">
      <w:pPr>
        <w:spacing w:after="0" w:line="360" w:lineRule="auto"/>
        <w:rPr>
          <w:szCs w:val="24"/>
        </w:rPr>
      </w:pPr>
    </w:p>
    <w:p w14:paraId="5A6ABEB2" w14:textId="66B668D2" w:rsidR="007C0D28" w:rsidRPr="00076E91" w:rsidRDefault="007C0D28" w:rsidP="00BA2B31">
      <w:pPr>
        <w:pStyle w:val="Caption"/>
        <w:keepNext/>
        <w:spacing w:after="0" w:line="360" w:lineRule="auto"/>
        <w:jc w:val="both"/>
      </w:pPr>
      <w:bookmarkStart w:id="229" w:name="_Ref381452965"/>
      <w:bookmarkStart w:id="230" w:name="_Toc386348293"/>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29"/>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0"/>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A0FF6F" w:rsidR="00695DD6" w:rsidRDefault="00695DD6" w:rsidP="00695DD6">
      <w:pPr>
        <w:pStyle w:val="Caption"/>
        <w:keepNext/>
      </w:pPr>
      <w:bookmarkStart w:id="231" w:name="_Ref386346463"/>
      <w:bookmarkStart w:id="232" w:name="_Toc386348294"/>
      <w:r>
        <w:t xml:space="preserve">Table </w:t>
      </w:r>
      <w:r>
        <w:fldChar w:fldCharType="begin"/>
      </w:r>
      <w:r>
        <w:instrText xml:space="preserve"> STYLEREF 1 \s </w:instrText>
      </w:r>
      <w:r>
        <w:fldChar w:fldCharType="separate"/>
      </w:r>
      <w:r w:rsidR="00423DE3">
        <w:rPr>
          <w:noProof/>
        </w:rPr>
        <w:t>A</w:t>
      </w:r>
      <w:r>
        <w:fldChar w:fldCharType="end"/>
      </w:r>
      <w:r>
        <w:noBreakHyphen/>
      </w:r>
      <w:r>
        <w:fldChar w:fldCharType="begin"/>
      </w:r>
      <w:r>
        <w:instrText xml:space="preserve"> SEQ Table \* ARABIC \s 1 </w:instrText>
      </w:r>
      <w:r>
        <w:fldChar w:fldCharType="separate"/>
      </w:r>
      <w:r w:rsidR="00423DE3">
        <w:rPr>
          <w:noProof/>
        </w:rPr>
        <w:t>2</w:t>
      </w:r>
      <w:r>
        <w:fldChar w:fldCharType="end"/>
      </w:r>
      <w:bookmarkEnd w:id="231"/>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2"/>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1DB44735" w:rsidR="009F5610" w:rsidRDefault="009F5610" w:rsidP="00BA2B31">
      <w:pPr>
        <w:pStyle w:val="Caption"/>
        <w:keepNext/>
        <w:jc w:val="both"/>
      </w:pPr>
      <w:bookmarkStart w:id="233" w:name="_Ref384424711"/>
      <w:bookmarkStart w:id="234" w:name="_Toc386348295"/>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233"/>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34"/>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53A52782" w:rsidR="002748E0" w:rsidRPr="00076E91" w:rsidRDefault="002748E0" w:rsidP="00BA2B31">
      <w:pPr>
        <w:pStyle w:val="Caption"/>
        <w:keepNext/>
        <w:spacing w:after="0" w:line="360" w:lineRule="auto"/>
        <w:jc w:val="both"/>
      </w:pPr>
      <w:bookmarkStart w:id="235" w:name="_Ref384421859"/>
      <w:bookmarkStart w:id="236" w:name="_Toc386348296"/>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4</w:t>
      </w:r>
      <w:r w:rsidR="00695DD6">
        <w:fldChar w:fldCharType="end"/>
      </w:r>
      <w:bookmarkEnd w:id="235"/>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6"/>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E827A49" w:rsidR="004934D2" w:rsidRDefault="004934D2" w:rsidP="00BA2B31">
      <w:pPr>
        <w:pStyle w:val="Caption"/>
        <w:keepNext/>
        <w:jc w:val="both"/>
      </w:pPr>
      <w:bookmarkStart w:id="237" w:name="_Ref383861995"/>
      <w:bookmarkStart w:id="238" w:name="_Toc386348297"/>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5</w:t>
      </w:r>
      <w:r w:rsidR="00695DD6">
        <w:fldChar w:fldCharType="end"/>
      </w:r>
      <w:bookmarkEnd w:id="237"/>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8"/>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098B8EB" w:rsidR="00956134" w:rsidRDefault="00956134" w:rsidP="00BA2B31">
      <w:pPr>
        <w:pStyle w:val="Caption"/>
        <w:keepNext/>
        <w:jc w:val="both"/>
      </w:pPr>
      <w:bookmarkStart w:id="239" w:name="_Ref383964119"/>
      <w:bookmarkStart w:id="240" w:name="_Toc386348298"/>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6</w:t>
      </w:r>
      <w:r w:rsidR="00695DD6">
        <w:fldChar w:fldCharType="end"/>
      </w:r>
      <w:bookmarkEnd w:id="23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40"/>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6BD4E33D" w:rsidR="0076636F" w:rsidRDefault="0076636F" w:rsidP="00BA2B31">
      <w:pPr>
        <w:pStyle w:val="Caption"/>
        <w:keepNext/>
        <w:jc w:val="both"/>
      </w:pPr>
      <w:bookmarkStart w:id="241" w:name="_Ref384394557"/>
      <w:bookmarkStart w:id="242" w:name="_Toc386348299"/>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7</w:t>
      </w:r>
      <w:r w:rsidR="00695DD6">
        <w:fldChar w:fldCharType="end"/>
      </w:r>
      <w:bookmarkEnd w:id="241"/>
      <w:r>
        <w:t>: Annotated microsporidia proteins for PDH complex, trehalose sy</w:t>
      </w:r>
      <w:r w:rsidR="000014E9">
        <w:t>n</w:t>
      </w:r>
      <w:r>
        <w:t>thesis and degradation and NTT proteins.</w:t>
      </w:r>
      <w:bookmarkEnd w:id="242"/>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3" w:name="_Toc386348226"/>
      <w:r>
        <w:t>Figures</w:t>
      </w:r>
      <w:bookmarkEnd w:id="243"/>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44" w:name="_Ref374253196"/>
      <w:bookmarkStart w:id="245" w:name="_Toc386348273"/>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244"/>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5"/>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46" w:name="_Ref374250743"/>
      <w:bookmarkStart w:id="247" w:name="_Toc386348274"/>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246"/>
      <w:r w:rsidRPr="00076E91">
        <w:t>: Phylogenetic profile of 44 HamFAS-only proteins that annotated based on archaea and bacterial orthologs.</w:t>
      </w:r>
      <w:bookmarkEnd w:id="247"/>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48" w:name="_Ref374250746"/>
      <w:bookmarkStart w:id="249" w:name="_Toc386348275"/>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248"/>
      <w:r w:rsidRPr="00076E91">
        <w:t>: Phylogenetic profile of 12 un-annotated proteins that annotated by HamFAS and at least one other approach (BlastKOALA and/or KAAS), where their annotations originate from archaea or bacteria reference taxa.</w:t>
      </w:r>
      <w:bookmarkEnd w:id="249"/>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50" w:name="_Ref384395857"/>
      <w:bookmarkStart w:id="251" w:name="_Toc386348276"/>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50"/>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1"/>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52" w:name="_Ref384395862"/>
      <w:bookmarkStart w:id="253" w:name="_Toc386348277"/>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52"/>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3"/>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54" w:name="_Ref384395863"/>
      <w:bookmarkStart w:id="255" w:name="_Toc386348278"/>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54"/>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5"/>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56" w:name="_Ref384395865"/>
      <w:bookmarkStart w:id="257" w:name="_Toc386348279"/>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56"/>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7"/>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58" w:name="_Ref381628048"/>
      <w:bookmarkStart w:id="259" w:name="_Toc386348280"/>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58"/>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9"/>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60" w:name="_Ref384390503"/>
      <w:bookmarkStart w:id="261" w:name="_Toc386348281"/>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60"/>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61"/>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62" w:name="_Ref384390516"/>
      <w:bookmarkStart w:id="263" w:name="_Toc386348282"/>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262"/>
      <w:r>
        <w:t>: Scheme of glycerophospholipid metabolism in the microsporidia LCA. Red arrows indicate reactions that could be found only in the LCA, while solid black arrows are the one present in both LCA and extant microsporidia.</w:t>
      </w:r>
      <w:bookmarkEnd w:id="263"/>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64" w:name="_Ref384391787"/>
      <w:bookmarkStart w:id="265" w:name="_Toc386348283"/>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26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66" w:name="_Ref384391789"/>
      <w:bookmarkStart w:id="267" w:name="_Toc386348284"/>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2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68" w:name="_Ref384391790"/>
      <w:bookmarkStart w:id="269" w:name="_Toc386348285"/>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268"/>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9"/>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70" w:name="_Toc386348227"/>
      <w:r>
        <w:t>Acknowledgements</w:t>
      </w:r>
      <w:bookmarkEnd w:id="270"/>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1" w:name="_Toc386348228"/>
      <w:r>
        <w:t>Curriculum Vitae</w:t>
      </w:r>
      <w:bookmarkEnd w:id="271"/>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CB0FC8" w:rsidRDefault="00CB0FC8">
      <w:pPr>
        <w:pStyle w:val="CommentText"/>
      </w:pPr>
      <w:r>
        <w:rPr>
          <w:rStyle w:val="CommentReference"/>
        </w:rPr>
        <w:annotationRef/>
      </w:r>
      <w:r>
        <w:t>Hm, let’s discus the title</w:t>
      </w:r>
    </w:p>
  </w:comment>
  <w:comment w:id="1" w:author="Ingo Ebersberger" w:date="2018-04-10T20:37:00Z" w:initials="IE">
    <w:p w14:paraId="4A04E002" w14:textId="0FA0DBE2" w:rsidR="00CB0FC8" w:rsidRDefault="00CB0FC8">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CB0FC8" w:rsidRDefault="00CB0FC8"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CB0FC8" w:rsidRDefault="00CB0FC8" w:rsidP="005442EB">
      <w:pPr>
        <w:pStyle w:val="CommentText"/>
      </w:pPr>
      <w:r>
        <w:rPr>
          <w:rStyle w:val="CommentReference"/>
        </w:rPr>
        <w:annotationRef/>
      </w:r>
      <w:r>
        <w:t>Largest or large?</w:t>
      </w:r>
    </w:p>
  </w:comment>
  <w:comment w:id="18" w:author="V" w:date="2018-04-12T18:14:00Z" w:initials="V">
    <w:p w14:paraId="1C2831B2" w14:textId="77777777" w:rsidR="00CB0FC8" w:rsidRPr="004A7CCF" w:rsidRDefault="00CB0FC8"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CB0FC8" w:rsidRDefault="00CB0FC8">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CB0FC8" w:rsidRDefault="00CB0FC8">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CB0FC8" w:rsidRDefault="00CB0FC8">
      <w:pPr>
        <w:pStyle w:val="CommentText"/>
      </w:pPr>
      <w:r>
        <w:rPr>
          <w:rStyle w:val="CommentReference"/>
        </w:rPr>
        <w:annotationRef/>
      </w:r>
      <w:r>
        <w:t>You need a different title here. This does not read good. What are the open questions, and what do you address?</w:t>
      </w:r>
    </w:p>
    <w:p w14:paraId="12D6580B" w14:textId="77777777" w:rsidR="00CB0FC8" w:rsidRDefault="00CB0FC8">
      <w:pPr>
        <w:pStyle w:val="CommentText"/>
      </w:pPr>
    </w:p>
    <w:p w14:paraId="43FC6B3F" w14:textId="4B60C3EC" w:rsidR="00CB0FC8" w:rsidRDefault="00CB0FC8">
      <w:pPr>
        <w:pStyle w:val="CommentText"/>
      </w:pPr>
      <w:r>
        <w:t>Moreover, I think the intro is not complete. See the following page for further info</w:t>
      </w:r>
    </w:p>
    <w:p w14:paraId="455790F4" w14:textId="3DE0E4AC" w:rsidR="00CB0FC8" w:rsidRDefault="00CB0FC8">
      <w:pPr>
        <w:pStyle w:val="CommentText"/>
      </w:pPr>
      <w:r w:rsidRPr="007342D1">
        <w:t>https://web.stanford.edu/group/parasites/ParaSites2006/Microsporidiosis/microsporidia1.html</w:t>
      </w:r>
    </w:p>
  </w:comment>
  <w:comment w:id="27" w:author="Ingo Ebersberger" w:date="2018-04-11T21:48:00Z" w:initials="IE">
    <w:p w14:paraId="35FA1E25" w14:textId="3BE7A29D" w:rsidR="00CB0FC8" w:rsidRDefault="00CB0FC8">
      <w:pPr>
        <w:pStyle w:val="CommentText"/>
      </w:pPr>
      <w:r>
        <w:rPr>
          <w:rStyle w:val="CommentReference"/>
        </w:rPr>
        <w:annotationRef/>
      </w:r>
      <w:r>
        <w:t>nice</w:t>
      </w:r>
    </w:p>
  </w:comment>
  <w:comment w:id="29" w:author="Ingo Ebersberger" w:date="2018-04-11T21:49:00Z" w:initials="IE">
    <w:p w14:paraId="07F06069" w14:textId="0862969F" w:rsidR="00CB0FC8" w:rsidRDefault="00CB0FC8">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28" w:author="V" w:date="2018-04-25T17:08:00Z" w:initials="V">
    <w:p w14:paraId="1A17CEA9" w14:textId="622A0055" w:rsidR="00CB0FC8" w:rsidRDefault="00CB0FC8">
      <w:pPr>
        <w:pStyle w:val="CommentText"/>
      </w:pPr>
      <w:r>
        <w:rPr>
          <w:rStyle w:val="CommentReference"/>
        </w:rPr>
        <w:annotationRef/>
      </w:r>
      <w:r>
        <w:t>combine with chapter 2</w:t>
      </w:r>
    </w:p>
  </w:comment>
  <w:comment w:id="32" w:author="Ingo Ebersberger" w:date="2018-04-11T21:55:00Z" w:initials="IE">
    <w:p w14:paraId="19FEAFBA" w14:textId="4BB59CB4" w:rsidR="00CB0FC8" w:rsidRDefault="00CB0FC8">
      <w:pPr>
        <w:pStyle w:val="CommentText"/>
      </w:pPr>
      <w:r>
        <w:rPr>
          <w:rStyle w:val="CommentReference"/>
        </w:rPr>
        <w:annotationRef/>
      </w:r>
      <w:r>
        <w:t>This introduction is not an introduction, to be honest. It is only 7 lines…</w:t>
      </w:r>
    </w:p>
    <w:p w14:paraId="5843D9DC" w14:textId="3ACCBE73" w:rsidR="00CB0FC8" w:rsidRDefault="00CB0FC8">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9" w:author="Ingo Ebersberger" w:date="2018-04-24T02:15:00Z" w:initials="IE">
    <w:p w14:paraId="61CE2F30" w14:textId="77777777" w:rsidR="00CB0FC8" w:rsidRDefault="00CB0FC8" w:rsidP="00314EC1">
      <w:pPr>
        <w:pStyle w:val="CommentText"/>
      </w:pPr>
      <w:r>
        <w:rPr>
          <w:rStyle w:val="CommentReference"/>
        </w:rPr>
        <w:annotationRef/>
      </w:r>
      <w:r>
        <w:t>Which version? And what parameters? Please list also the github repository.</w:t>
      </w:r>
    </w:p>
  </w:comment>
  <w:comment w:id="50" w:author="V" w:date="2018-04-24T02:15:00Z" w:initials="V">
    <w:p w14:paraId="3DF52BC4" w14:textId="77777777" w:rsidR="00CB0FC8" w:rsidRDefault="00CB0FC8" w:rsidP="00314EC1">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51" w:author="Ingo Ebersberger" w:date="2018-04-24T02:21:00Z" w:initials="IE">
    <w:p w14:paraId="7DA0E1FF" w14:textId="77777777" w:rsidR="00CB0FC8" w:rsidRDefault="00CB0FC8" w:rsidP="007F592A">
      <w:pPr>
        <w:pStyle w:val="CommentText"/>
      </w:pPr>
      <w:r>
        <w:rPr>
          <w:rStyle w:val="CommentReference"/>
        </w:rPr>
        <w:annotationRef/>
      </w:r>
      <w:r>
        <w:t>At one point we should say that we treat proteins and genes as synonyms</w:t>
      </w:r>
    </w:p>
  </w:comment>
  <w:comment w:id="52" w:author="V" w:date="2018-04-24T02:21:00Z" w:initials="V">
    <w:p w14:paraId="200AEA2D" w14:textId="77777777" w:rsidR="00CB0FC8" w:rsidRDefault="00CB0FC8" w:rsidP="007F592A">
      <w:pPr>
        <w:pStyle w:val="CommentText"/>
      </w:pPr>
      <w:r>
        <w:rPr>
          <w:rStyle w:val="CommentReference"/>
        </w:rPr>
        <w:annotationRef/>
      </w:r>
      <w:r>
        <w:t>last sentence in the introduction</w:t>
      </w:r>
    </w:p>
  </w:comment>
  <w:comment w:id="66" w:author="V" w:date="2018-04-24T02:29:00Z" w:initials="V">
    <w:p w14:paraId="76FB6AE2" w14:textId="77777777" w:rsidR="00CB0FC8" w:rsidRDefault="00CB0FC8" w:rsidP="003671FB">
      <w:pPr>
        <w:pStyle w:val="CommentText"/>
      </w:pPr>
      <w:r>
        <w:rPr>
          <w:rStyle w:val="CommentReference"/>
        </w:rPr>
        <w:annotationRef/>
      </w:r>
      <w:r>
        <w:t>wie kann ich hier besser schreiben? Da OrthoMCL liefert nicht nur Gruppen von Orthologen sondern auch Paralogen (in-paralogs).</w:t>
      </w:r>
    </w:p>
  </w:comment>
  <w:comment w:id="62" w:author="Ingo Ebersberger" w:date="2018-04-24T02:29:00Z" w:initials="IE">
    <w:p w14:paraId="26405870" w14:textId="77777777" w:rsidR="00CB0FC8" w:rsidRPr="00A17841" w:rsidRDefault="00CB0FC8"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3" w:author="V" w:date="2018-04-24T02:29:00Z" w:initials="V">
    <w:p w14:paraId="0D8D8FBE" w14:textId="77777777" w:rsidR="00CB0FC8" w:rsidRDefault="00CB0FC8" w:rsidP="003671FB">
      <w:pPr>
        <w:pStyle w:val="CommentText"/>
      </w:pPr>
      <w:r>
        <w:rPr>
          <w:rStyle w:val="CommentReference"/>
        </w:rPr>
        <w:annotationRef/>
      </w:r>
      <w:r>
        <w:t xml:space="preserve">doch, 2904 sind die Anzahl der Gruppen die ich von OrthoXML bekommen habe. Danach habe ich für die LCA nur noch 1605 Gruppen. </w:t>
      </w:r>
    </w:p>
  </w:comment>
  <w:comment w:id="69" w:author="Ingo Ebersberger" w:date="2018-04-24T02:42:00Z" w:initials="IE">
    <w:p w14:paraId="2A12D5C8" w14:textId="77777777" w:rsidR="00CB0FC8" w:rsidRDefault="00CB0FC8"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3" w:author="V" w:date="2018-04-26T17:10:00Z" w:initials="V">
    <w:p w14:paraId="581A8E2F" w14:textId="1BF5B3C1" w:rsidR="00CB0FC8" w:rsidRDefault="00CB0FC8">
      <w:pPr>
        <w:pStyle w:val="CommentText"/>
      </w:pPr>
      <w:r>
        <w:rPr>
          <w:rStyle w:val="CommentReference"/>
        </w:rPr>
        <w:annotationRef/>
      </w:r>
      <w:r>
        <w:t xml:space="preserve"> Can we somehow have the genome size information in here? Probably, you could just order the species according to increasing genome size</w:t>
      </w:r>
    </w:p>
  </w:comment>
  <w:comment w:id="77" w:author="Ingo Ebersberger" w:date="2018-04-24T02:47:00Z" w:initials="IE">
    <w:p w14:paraId="0D171BDB" w14:textId="77777777" w:rsidR="00CB0FC8" w:rsidRDefault="00CB0FC8"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4" w:author="Ingo Ebersberger" w:date="2018-04-24T02:31:00Z" w:initials="IE">
    <w:p w14:paraId="2135838B" w14:textId="77777777" w:rsidR="00CB0FC8" w:rsidRDefault="00CB0FC8"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89" w:author="V" w:date="2018-04-26T17:11:00Z" w:initials="V">
    <w:p w14:paraId="375EDFBD" w14:textId="097E79B5" w:rsidR="00CB0FC8" w:rsidRDefault="00CB0FC8">
      <w:pPr>
        <w:pStyle w:val="CommentText"/>
      </w:pPr>
      <w:r>
        <w:rPr>
          <w:rStyle w:val="CommentReference"/>
        </w:rPr>
        <w:annotationRef/>
      </w:r>
      <w:r>
        <w:t>taxon names italic</w:t>
      </w:r>
    </w:p>
  </w:comment>
  <w:comment w:id="103" w:author="Ingo Ebersberger" w:date="2018-04-26T17:19:00Z" w:initials="IE">
    <w:p w14:paraId="04C3905F" w14:textId="77777777" w:rsidR="00CB0FC8" w:rsidRDefault="00CB0FC8"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109" w:author="Ingo Ebersberger" w:date="2018-04-24T02:54:00Z" w:initials="IE">
    <w:p w14:paraId="168DD1DF" w14:textId="77777777" w:rsidR="00CB0FC8" w:rsidRDefault="00CB0FC8"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CB0FC8" w:rsidRDefault="00CB0FC8" w:rsidP="00280B87">
      <w:pPr>
        <w:pStyle w:val="CommentText"/>
      </w:pPr>
      <w:r>
        <w:t xml:space="preserve"> </w:t>
      </w:r>
    </w:p>
  </w:comment>
  <w:comment w:id="112" w:author="Ingo Ebersberger" w:date="2018-04-24T02:54:00Z" w:initials="IE">
    <w:p w14:paraId="2C1CDF06" w14:textId="77777777" w:rsidR="00CB0FC8" w:rsidRDefault="00CB0FC8" w:rsidP="00280B87">
      <w:pPr>
        <w:pStyle w:val="CommentText"/>
      </w:pPr>
      <w:r>
        <w:rPr>
          <w:rStyle w:val="CommentReference"/>
        </w:rPr>
        <w:annotationRef/>
      </w:r>
      <w:r>
        <w:t>Weak. How much of the currently known diversity of microsporidia do you have represented?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CB0FC8" w:rsidRDefault="00CB0FC8" w:rsidP="000A17B2">
      <w:pPr>
        <w:spacing w:after="0" w:line="240" w:lineRule="auto"/>
      </w:pPr>
      <w:r>
        <w:separator/>
      </w:r>
    </w:p>
  </w:endnote>
  <w:endnote w:type="continuationSeparator" w:id="0">
    <w:p w14:paraId="6F95D1CA" w14:textId="77777777" w:rsidR="00CB0FC8" w:rsidRDefault="00CB0FC8"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CB0FC8" w:rsidRDefault="00CB0FC8" w:rsidP="009F2A64">
    <w:pPr>
      <w:pStyle w:val="Footer"/>
      <w:jc w:val="center"/>
    </w:pPr>
  </w:p>
  <w:p w14:paraId="5AA1AD57" w14:textId="4C9ABF92" w:rsidR="00CB0FC8" w:rsidRDefault="00CB0FC8"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CB0FC8" w:rsidRDefault="00CB0FC8" w:rsidP="009F2A64">
    <w:pPr>
      <w:pStyle w:val="Footer"/>
      <w:jc w:val="center"/>
    </w:pPr>
  </w:p>
  <w:p w14:paraId="05A32A18" w14:textId="570DA275" w:rsidR="00CB0FC8" w:rsidRDefault="00CB0FC8"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CB0FC8" w:rsidRDefault="00CB0FC8" w:rsidP="009F2A64">
    <w:pPr>
      <w:pStyle w:val="Footer"/>
      <w:jc w:val="center"/>
    </w:pPr>
  </w:p>
  <w:p w14:paraId="5CB59BD7" w14:textId="48F38D2B" w:rsidR="00CB0FC8" w:rsidRDefault="00CB0FC8"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CB0FC8" w:rsidRDefault="00CB0FC8" w:rsidP="009F2A64">
    <w:pPr>
      <w:pStyle w:val="Footer"/>
      <w:jc w:val="center"/>
    </w:pPr>
  </w:p>
  <w:p w14:paraId="03B6962C" w14:textId="70F00EA3" w:rsidR="00CB0FC8" w:rsidRDefault="00CB0FC8"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CB0FC8" w:rsidRDefault="00CB0FC8" w:rsidP="009F2A64">
    <w:pPr>
      <w:pStyle w:val="Footer"/>
      <w:jc w:val="center"/>
    </w:pPr>
  </w:p>
  <w:p w14:paraId="6DF37147" w14:textId="4B2AFAF3" w:rsidR="00CB0FC8" w:rsidRDefault="00CB0FC8"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CB0FC8" w:rsidRDefault="00CB0FC8" w:rsidP="009F2A64">
    <w:pPr>
      <w:pStyle w:val="Footer"/>
      <w:jc w:val="center"/>
    </w:pPr>
  </w:p>
  <w:p w14:paraId="3A381F25" w14:textId="77777777" w:rsidR="00CB0FC8" w:rsidRDefault="00CB0FC8"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A471C">
          <w:rPr>
            <w:rStyle w:val="PageNumber"/>
            <w:noProof/>
          </w:rPr>
          <w:t>31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CB0FC8" w:rsidRDefault="00CB0FC8" w:rsidP="000A17B2">
      <w:pPr>
        <w:spacing w:after="0" w:line="240" w:lineRule="auto"/>
      </w:pPr>
      <w:r>
        <w:separator/>
      </w:r>
    </w:p>
  </w:footnote>
  <w:footnote w:type="continuationSeparator" w:id="0">
    <w:p w14:paraId="09519C90" w14:textId="77777777" w:rsidR="00CB0FC8" w:rsidRDefault="00CB0FC8"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CB0FC8" w:rsidRPr="000A17B2" w:rsidRDefault="00CB0FC8">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05CC"/>
    <w:rsid w:val="00041448"/>
    <w:rsid w:val="000418DC"/>
    <w:rsid w:val="00041A0A"/>
    <w:rsid w:val="0004205C"/>
    <w:rsid w:val="00042644"/>
    <w:rsid w:val="00042C31"/>
    <w:rsid w:val="00042FD9"/>
    <w:rsid w:val="00043DED"/>
    <w:rsid w:val="000440DC"/>
    <w:rsid w:val="000448FA"/>
    <w:rsid w:val="000449A6"/>
    <w:rsid w:val="00044A5F"/>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57D72"/>
    <w:rsid w:val="000607CA"/>
    <w:rsid w:val="00060900"/>
    <w:rsid w:val="00060C88"/>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853"/>
    <w:rsid w:val="00071992"/>
    <w:rsid w:val="00072508"/>
    <w:rsid w:val="0007274F"/>
    <w:rsid w:val="00072C64"/>
    <w:rsid w:val="00072EF8"/>
    <w:rsid w:val="000730C0"/>
    <w:rsid w:val="00073898"/>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933"/>
    <w:rsid w:val="0014299F"/>
    <w:rsid w:val="001431A9"/>
    <w:rsid w:val="0014338C"/>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5764"/>
    <w:rsid w:val="00166A9C"/>
    <w:rsid w:val="00166D07"/>
    <w:rsid w:val="00167136"/>
    <w:rsid w:val="00167667"/>
    <w:rsid w:val="00170768"/>
    <w:rsid w:val="00170A9C"/>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802"/>
    <w:rsid w:val="00177ED5"/>
    <w:rsid w:val="001805CD"/>
    <w:rsid w:val="001806D2"/>
    <w:rsid w:val="00181316"/>
    <w:rsid w:val="00181A1B"/>
    <w:rsid w:val="00181B00"/>
    <w:rsid w:val="0018296B"/>
    <w:rsid w:val="00182B16"/>
    <w:rsid w:val="00182DEA"/>
    <w:rsid w:val="0018342C"/>
    <w:rsid w:val="00184880"/>
    <w:rsid w:val="00184946"/>
    <w:rsid w:val="001850AF"/>
    <w:rsid w:val="00185461"/>
    <w:rsid w:val="001856D9"/>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632"/>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2FAE"/>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F4E"/>
    <w:rsid w:val="003516BD"/>
    <w:rsid w:val="00351CCE"/>
    <w:rsid w:val="0035222D"/>
    <w:rsid w:val="0035225A"/>
    <w:rsid w:val="003529C0"/>
    <w:rsid w:val="00352C27"/>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0DC1"/>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A51"/>
    <w:rsid w:val="00474B77"/>
    <w:rsid w:val="00474CDC"/>
    <w:rsid w:val="00475179"/>
    <w:rsid w:val="00475B8E"/>
    <w:rsid w:val="004764F8"/>
    <w:rsid w:val="00476F1D"/>
    <w:rsid w:val="00477548"/>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764"/>
    <w:rsid w:val="00497903"/>
    <w:rsid w:val="004A0144"/>
    <w:rsid w:val="004A03AD"/>
    <w:rsid w:val="004A058B"/>
    <w:rsid w:val="004A0AD4"/>
    <w:rsid w:val="004A1130"/>
    <w:rsid w:val="004A11A4"/>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6E81"/>
    <w:rsid w:val="005072C6"/>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4A3"/>
    <w:rsid w:val="005136DA"/>
    <w:rsid w:val="00513A71"/>
    <w:rsid w:val="00514753"/>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3FEB"/>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4C1"/>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CBE"/>
    <w:rsid w:val="00633E86"/>
    <w:rsid w:val="006343B1"/>
    <w:rsid w:val="00634706"/>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1430"/>
    <w:rsid w:val="0069232D"/>
    <w:rsid w:val="00692714"/>
    <w:rsid w:val="00692BAF"/>
    <w:rsid w:val="0069337A"/>
    <w:rsid w:val="00693811"/>
    <w:rsid w:val="0069382C"/>
    <w:rsid w:val="006941A9"/>
    <w:rsid w:val="006947EE"/>
    <w:rsid w:val="00694C52"/>
    <w:rsid w:val="006959B0"/>
    <w:rsid w:val="00695DCC"/>
    <w:rsid w:val="00695DD6"/>
    <w:rsid w:val="006960B1"/>
    <w:rsid w:val="006962EC"/>
    <w:rsid w:val="00696571"/>
    <w:rsid w:val="006967B3"/>
    <w:rsid w:val="00697011"/>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A9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4DA"/>
    <w:rsid w:val="0072288C"/>
    <w:rsid w:val="00722DE4"/>
    <w:rsid w:val="007235BD"/>
    <w:rsid w:val="007236D4"/>
    <w:rsid w:val="007239AE"/>
    <w:rsid w:val="00724A98"/>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1E02"/>
    <w:rsid w:val="007B20B8"/>
    <w:rsid w:val="007B20B9"/>
    <w:rsid w:val="007B243D"/>
    <w:rsid w:val="007B27CC"/>
    <w:rsid w:val="007B2869"/>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43D"/>
    <w:rsid w:val="0084489F"/>
    <w:rsid w:val="00844AA9"/>
    <w:rsid w:val="00845037"/>
    <w:rsid w:val="00845752"/>
    <w:rsid w:val="00845CE7"/>
    <w:rsid w:val="0084621B"/>
    <w:rsid w:val="008462AF"/>
    <w:rsid w:val="00846548"/>
    <w:rsid w:val="0084683A"/>
    <w:rsid w:val="00846DE8"/>
    <w:rsid w:val="008471AD"/>
    <w:rsid w:val="008473DC"/>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1972"/>
    <w:rsid w:val="008C266D"/>
    <w:rsid w:val="008C282A"/>
    <w:rsid w:val="008C2EF2"/>
    <w:rsid w:val="008C3886"/>
    <w:rsid w:val="008C3913"/>
    <w:rsid w:val="008C4022"/>
    <w:rsid w:val="008C41F5"/>
    <w:rsid w:val="008C4321"/>
    <w:rsid w:val="008C433B"/>
    <w:rsid w:val="008C43A2"/>
    <w:rsid w:val="008C4690"/>
    <w:rsid w:val="008C46FE"/>
    <w:rsid w:val="008C4A17"/>
    <w:rsid w:val="008C4BF3"/>
    <w:rsid w:val="008C5523"/>
    <w:rsid w:val="008C5900"/>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307"/>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E6B"/>
    <w:rsid w:val="00917FF1"/>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598"/>
    <w:rsid w:val="009507C6"/>
    <w:rsid w:val="00950DB8"/>
    <w:rsid w:val="00950DD5"/>
    <w:rsid w:val="00950DFE"/>
    <w:rsid w:val="00951461"/>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1AD"/>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181"/>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571"/>
    <w:rsid w:val="00B42BA1"/>
    <w:rsid w:val="00B433B8"/>
    <w:rsid w:val="00B43585"/>
    <w:rsid w:val="00B43C4F"/>
    <w:rsid w:val="00B441AD"/>
    <w:rsid w:val="00B44A4A"/>
    <w:rsid w:val="00B44F4A"/>
    <w:rsid w:val="00B45150"/>
    <w:rsid w:val="00B451E5"/>
    <w:rsid w:val="00B4523E"/>
    <w:rsid w:val="00B45475"/>
    <w:rsid w:val="00B45F1A"/>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E9F"/>
    <w:rsid w:val="00B65F0F"/>
    <w:rsid w:val="00B668CF"/>
    <w:rsid w:val="00B66A74"/>
    <w:rsid w:val="00B67598"/>
    <w:rsid w:val="00B70102"/>
    <w:rsid w:val="00B705C1"/>
    <w:rsid w:val="00B70AC1"/>
    <w:rsid w:val="00B70AF0"/>
    <w:rsid w:val="00B70C29"/>
    <w:rsid w:val="00B712D1"/>
    <w:rsid w:val="00B71417"/>
    <w:rsid w:val="00B7149A"/>
    <w:rsid w:val="00B71AE9"/>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957"/>
    <w:rsid w:val="00B96AB1"/>
    <w:rsid w:val="00B96ACC"/>
    <w:rsid w:val="00B96B8F"/>
    <w:rsid w:val="00B97113"/>
    <w:rsid w:val="00B9711A"/>
    <w:rsid w:val="00BA0457"/>
    <w:rsid w:val="00BA05B0"/>
    <w:rsid w:val="00BA062D"/>
    <w:rsid w:val="00BA076D"/>
    <w:rsid w:val="00BA08A2"/>
    <w:rsid w:val="00BA105C"/>
    <w:rsid w:val="00BA11E7"/>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AA6"/>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7B0"/>
    <w:rsid w:val="00BC5813"/>
    <w:rsid w:val="00BC596A"/>
    <w:rsid w:val="00BC5ADC"/>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635"/>
    <w:rsid w:val="00C3276D"/>
    <w:rsid w:val="00C32852"/>
    <w:rsid w:val="00C328C3"/>
    <w:rsid w:val="00C32936"/>
    <w:rsid w:val="00C32D0A"/>
    <w:rsid w:val="00C330EE"/>
    <w:rsid w:val="00C333F7"/>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0FC8"/>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6AB"/>
    <w:rsid w:val="00CD1E0B"/>
    <w:rsid w:val="00CD1EBE"/>
    <w:rsid w:val="00CD2107"/>
    <w:rsid w:val="00CD21AF"/>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5BE9"/>
    <w:rsid w:val="00CD6345"/>
    <w:rsid w:val="00CD664F"/>
    <w:rsid w:val="00CD699B"/>
    <w:rsid w:val="00CD69D2"/>
    <w:rsid w:val="00CD71E3"/>
    <w:rsid w:val="00CD736A"/>
    <w:rsid w:val="00CD7491"/>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616D"/>
    <w:rsid w:val="00E167AA"/>
    <w:rsid w:val="00E168C2"/>
    <w:rsid w:val="00E16CF8"/>
    <w:rsid w:val="00E1783A"/>
    <w:rsid w:val="00E17ACD"/>
    <w:rsid w:val="00E207BC"/>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630"/>
    <w:rsid w:val="00E558CC"/>
    <w:rsid w:val="00E55D82"/>
    <w:rsid w:val="00E56641"/>
    <w:rsid w:val="00E567EA"/>
    <w:rsid w:val="00E56BA0"/>
    <w:rsid w:val="00E56D7C"/>
    <w:rsid w:val="00E56F1A"/>
    <w:rsid w:val="00E57029"/>
    <w:rsid w:val="00E57247"/>
    <w:rsid w:val="00E576EF"/>
    <w:rsid w:val="00E57C76"/>
    <w:rsid w:val="00E57D6F"/>
    <w:rsid w:val="00E606CE"/>
    <w:rsid w:val="00E611CF"/>
    <w:rsid w:val="00E612B8"/>
    <w:rsid w:val="00E61DF9"/>
    <w:rsid w:val="00E62828"/>
    <w:rsid w:val="00E62F73"/>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BE1"/>
    <w:rsid w:val="00EA4DE3"/>
    <w:rsid w:val="00EA526B"/>
    <w:rsid w:val="00EA52A0"/>
    <w:rsid w:val="00EA62A7"/>
    <w:rsid w:val="00EA66CD"/>
    <w:rsid w:val="00EA67E0"/>
    <w:rsid w:val="00EA6928"/>
    <w:rsid w:val="00EA6E70"/>
    <w:rsid w:val="00EA7D65"/>
    <w:rsid w:val="00EB0097"/>
    <w:rsid w:val="00EB0237"/>
    <w:rsid w:val="00EB063E"/>
    <w:rsid w:val="00EB0B4B"/>
    <w:rsid w:val="00EB0C70"/>
    <w:rsid w:val="00EB10F5"/>
    <w:rsid w:val="00EB1870"/>
    <w:rsid w:val="00EB18BA"/>
    <w:rsid w:val="00EB1D01"/>
    <w:rsid w:val="00EB1D83"/>
    <w:rsid w:val="00EB358D"/>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BC4"/>
    <w:rsid w:val="00EF2DEA"/>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F4E"/>
    <w:rsid w:val="00FA3453"/>
    <w:rsid w:val="00FA3589"/>
    <w:rsid w:val="00FA425C"/>
    <w:rsid w:val="00FA4797"/>
    <w:rsid w:val="00FA48DA"/>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188168"/>
        <c:axId val="2094191368"/>
      </c:barChart>
      <c:catAx>
        <c:axId val="2094188168"/>
        <c:scaling>
          <c:orientation val="minMax"/>
        </c:scaling>
        <c:delete val="0"/>
        <c:axPos val="b"/>
        <c:numFmt formatCode="General" sourceLinked="0"/>
        <c:majorTickMark val="none"/>
        <c:minorTickMark val="none"/>
        <c:tickLblPos val="nextTo"/>
        <c:crossAx val="2094191368"/>
        <c:crosses val="autoZero"/>
        <c:auto val="1"/>
        <c:lblAlgn val="ctr"/>
        <c:lblOffset val="100"/>
        <c:noMultiLvlLbl val="0"/>
      </c:catAx>
      <c:valAx>
        <c:axId val="2094191368"/>
        <c:scaling>
          <c:orientation val="minMax"/>
        </c:scaling>
        <c:delete val="0"/>
        <c:axPos val="l"/>
        <c:numFmt formatCode="0.00" sourceLinked="1"/>
        <c:majorTickMark val="none"/>
        <c:minorTickMark val="none"/>
        <c:tickLblPos val="nextTo"/>
        <c:crossAx val="209418816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39BC71C-0FC7-2E48-879A-432A928B9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141</Pages>
  <Words>57723</Words>
  <Characters>329022</Characters>
  <Application>Microsoft Macintosh Word</Application>
  <DocSecurity>0</DocSecurity>
  <Lines>2741</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386</cp:revision>
  <cp:lastPrinted>2018-04-04T13:13:00Z</cp:lastPrinted>
  <dcterms:created xsi:type="dcterms:W3CDTF">2018-04-23T23:57:00Z</dcterms:created>
  <dcterms:modified xsi:type="dcterms:W3CDTF">2018-04-28T12:06:00Z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