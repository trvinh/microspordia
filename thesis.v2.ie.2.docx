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Pr="00B35B92" w:rsidRDefault="0065225F" w:rsidP="0065225F">
      <w:pPr>
        <w:rPr>
          <w:lang w:val="de-DE"/>
          <w:rPrChange w:id="0" w:author="Ingo Ebersberger" w:date="2018-05-07T22:51:00Z">
            <w:rPr/>
          </w:rPrChange>
        </w:rPr>
      </w:pPr>
    </w:p>
    <w:p w14:paraId="529B5C47" w14:textId="77777777" w:rsidR="005826F2" w:rsidRPr="00B35B92" w:rsidRDefault="005826F2" w:rsidP="0065225F">
      <w:pPr>
        <w:rPr>
          <w:lang w:val="de-DE"/>
          <w:rPrChange w:id="1" w:author="Ingo Ebersberger" w:date="2018-05-07T22:51:00Z">
            <w:rPr/>
          </w:rPrChange>
        </w:rPr>
      </w:pPr>
    </w:p>
    <w:p w14:paraId="698F2845" w14:textId="77777777" w:rsidR="006E647A" w:rsidRPr="00B35B92" w:rsidRDefault="006E647A" w:rsidP="0065225F">
      <w:pPr>
        <w:rPr>
          <w:lang w:val="de-DE"/>
          <w:rPrChange w:id="2" w:author="Ingo Ebersberger" w:date="2018-05-07T22:51:00Z">
            <w:rPr/>
          </w:rPrChange>
        </w:rPr>
      </w:pPr>
    </w:p>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Pr="00B35B92" w:rsidRDefault="00306254" w:rsidP="008D799A">
      <w:pPr>
        <w:spacing w:after="0" w:line="360" w:lineRule="auto"/>
        <w:rPr>
          <w:szCs w:val="24"/>
          <w:highlight w:val="green"/>
          <w:lang w:val="de-DE"/>
          <w:rPrChange w:id="3" w:author="Ingo Ebersberger" w:date="2018-05-07T22:51:00Z">
            <w:rPr>
              <w:szCs w:val="24"/>
              <w:highlight w:val="green"/>
            </w:rPr>
          </w:rPrChange>
        </w:rPr>
        <w:sectPr w:rsidR="00306254" w:rsidRPr="00B35B92"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Pr="00B35B92" w:rsidRDefault="005F1A11" w:rsidP="008D799A">
      <w:pPr>
        <w:spacing w:after="0" w:line="360" w:lineRule="auto"/>
        <w:rPr>
          <w:szCs w:val="24"/>
          <w:highlight w:val="green"/>
          <w:lang w:val="de-DE"/>
          <w:rPrChange w:id="4" w:author="Ingo Ebersberger" w:date="2018-05-07T22:51:00Z">
            <w:rPr>
              <w:szCs w:val="24"/>
              <w:highlight w:val="green"/>
            </w:rPr>
          </w:rPrChange>
        </w:rPr>
      </w:pPr>
    </w:p>
    <w:p w14:paraId="08662E81" w14:textId="77777777" w:rsidR="000C3B8C" w:rsidRPr="00B35B92" w:rsidRDefault="000C3B8C" w:rsidP="008D799A">
      <w:pPr>
        <w:spacing w:after="0" w:line="360" w:lineRule="auto"/>
        <w:rPr>
          <w:szCs w:val="24"/>
          <w:highlight w:val="green"/>
          <w:lang w:val="de-DE"/>
          <w:rPrChange w:id="5" w:author="Ingo Ebersberger" w:date="2018-05-07T22:51:00Z">
            <w:rPr>
              <w:szCs w:val="24"/>
              <w:highlight w:val="green"/>
            </w:rPr>
          </w:rPrChange>
        </w:rPr>
      </w:pPr>
    </w:p>
    <w:p w14:paraId="0F287ABB" w14:textId="77777777" w:rsidR="000C3B8C" w:rsidRPr="00B35B92" w:rsidRDefault="000C3B8C" w:rsidP="008D799A">
      <w:pPr>
        <w:spacing w:after="0" w:line="360" w:lineRule="auto"/>
        <w:rPr>
          <w:szCs w:val="24"/>
          <w:highlight w:val="green"/>
          <w:lang w:val="de-DE"/>
          <w:rPrChange w:id="6" w:author="Ingo Ebersberger" w:date="2018-05-07T22:51:00Z">
            <w:rPr>
              <w:szCs w:val="24"/>
              <w:highlight w:val="green"/>
            </w:rPr>
          </w:rPrChange>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1DFFC6DB" w:rsidR="00BE783A" w:rsidRDefault="00BE783A" w:rsidP="00BE783A">
      <w:pPr>
        <w:tabs>
          <w:tab w:val="left" w:pos="2127"/>
        </w:tabs>
        <w:spacing w:after="0" w:line="360" w:lineRule="auto"/>
        <w:rPr>
          <w:szCs w:val="24"/>
          <w:lang w:val="de-DE"/>
        </w:rPr>
      </w:pPr>
      <w:r>
        <w:rPr>
          <w:szCs w:val="24"/>
          <w:lang w:val="de-DE"/>
        </w:rPr>
        <w:tab/>
        <w:t>Institut für Zell</w:t>
      </w:r>
      <w:r w:rsidR="00D250D2">
        <w:rPr>
          <w:szCs w:val="24"/>
          <w:lang w:val="de-DE"/>
        </w:rPr>
        <w:t>biologie und Neurowissenschaft</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58218BFF" w:rsidR="00BE783A" w:rsidRDefault="00A91001"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Pr="00D250D2" w:rsidRDefault="00BE783A" w:rsidP="00BE783A">
      <w:pPr>
        <w:tabs>
          <w:tab w:val="left" w:leader="underscore" w:pos="2127"/>
          <w:tab w:val="left" w:pos="5670"/>
        </w:tabs>
        <w:spacing w:after="0" w:line="360" w:lineRule="auto"/>
        <w:rPr>
          <w:szCs w:val="24"/>
        </w:rPr>
      </w:pPr>
      <w:r w:rsidRPr="00D250D2">
        <w:rPr>
          <w:szCs w:val="24"/>
        </w:rPr>
        <w:t>Datum der Disputation: ____________________________</w:t>
      </w:r>
      <w:r w:rsidRPr="00D250D2">
        <w:rPr>
          <w:szCs w:val="24"/>
        </w:rPr>
        <w:tab/>
      </w:r>
      <w:r w:rsidRPr="00D250D2">
        <w:rPr>
          <w:szCs w:val="24"/>
        </w:rPr>
        <w:tab/>
      </w:r>
    </w:p>
    <w:p w14:paraId="77196E8E" w14:textId="77777777" w:rsidR="00BE783A" w:rsidRPr="00D250D2" w:rsidRDefault="00BE783A" w:rsidP="008D799A">
      <w:pPr>
        <w:spacing w:after="0" w:line="360" w:lineRule="auto"/>
        <w:rPr>
          <w:szCs w:val="24"/>
        </w:rPr>
      </w:pPr>
    </w:p>
    <w:p w14:paraId="25B34762" w14:textId="77777777" w:rsidR="00BE783A" w:rsidRPr="00D250D2" w:rsidRDefault="00BE783A" w:rsidP="008D799A">
      <w:pPr>
        <w:spacing w:after="0" w:line="360" w:lineRule="auto"/>
        <w:rPr>
          <w:szCs w:val="24"/>
        </w:rPr>
        <w:sectPr w:rsidR="00BE783A" w:rsidRPr="00D250D2"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proofErr w:type="gramStart"/>
      <w:r>
        <w:rPr>
          <w:szCs w:val="24"/>
        </w:rPr>
        <w:t>the</w:t>
      </w:r>
      <w:proofErr w:type="gramEnd"/>
      <w:r>
        <w:rPr>
          <w:szCs w:val="24"/>
        </w:rPr>
        <w:t xml:space="preserv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Pr="00733162" w:rsidRDefault="00BC7BB6">
          <w:pPr>
            <w:pStyle w:val="TOCHeading"/>
            <w:rPr>
              <w:rFonts w:ascii="Palatino Linotype" w:hAnsi="Palatino Linotype"/>
            </w:rPr>
          </w:pPr>
          <w:r w:rsidRPr="00733162">
            <w:rPr>
              <w:rFonts w:ascii="Palatino Linotype" w:hAnsi="Palatino Linotype"/>
            </w:rPr>
            <w:t>Table of Contents</w:t>
          </w:r>
        </w:p>
        <w:p w14:paraId="3B8738E4" w14:textId="77777777" w:rsidR="002646EC" w:rsidRDefault="00BC7BB6">
          <w:pPr>
            <w:pStyle w:val="TOC1"/>
            <w:tabs>
              <w:tab w:val="right" w:pos="8268"/>
            </w:tabs>
            <w:rPr>
              <w:rFonts w:asciiTheme="minorHAnsi" w:eastAsiaTheme="minorEastAsia" w:hAnsiTheme="minorHAnsi"/>
              <w:b w:val="0"/>
              <w:noProof/>
              <w:szCs w:val="24"/>
              <w:lang w:eastAsia="ja-JP"/>
            </w:rPr>
          </w:pPr>
          <w:r w:rsidRPr="00733162">
            <w:rPr>
              <w:b w:val="0"/>
              <w:sz w:val="22"/>
            </w:rPr>
            <w:fldChar w:fldCharType="begin"/>
          </w:r>
          <w:r w:rsidRPr="00733162">
            <w:instrText xml:space="preserve"> TOC \o "1-3" \h \z \u </w:instrText>
          </w:r>
          <w:r w:rsidRPr="00733162">
            <w:rPr>
              <w:b w:val="0"/>
              <w:sz w:val="22"/>
            </w:rPr>
            <w:fldChar w:fldCharType="separate"/>
          </w:r>
          <w:r w:rsidR="002646EC">
            <w:rPr>
              <w:noProof/>
            </w:rPr>
            <w:t>List of Figures</w:t>
          </w:r>
          <w:r w:rsidR="002646EC">
            <w:rPr>
              <w:noProof/>
            </w:rPr>
            <w:tab/>
          </w:r>
          <w:r w:rsidR="002646EC">
            <w:rPr>
              <w:noProof/>
            </w:rPr>
            <w:fldChar w:fldCharType="begin"/>
          </w:r>
          <w:r w:rsidR="002646EC">
            <w:rPr>
              <w:noProof/>
            </w:rPr>
            <w:instrText xml:space="preserve"> PAGEREF _Toc387400347 \h </w:instrText>
          </w:r>
          <w:r w:rsidR="002646EC">
            <w:rPr>
              <w:noProof/>
            </w:rPr>
          </w:r>
          <w:r w:rsidR="002646EC">
            <w:rPr>
              <w:noProof/>
            </w:rPr>
            <w:fldChar w:fldCharType="separate"/>
          </w:r>
          <w:r w:rsidR="002646EC">
            <w:rPr>
              <w:noProof/>
            </w:rPr>
            <w:t>I</w:t>
          </w:r>
          <w:r w:rsidR="002646EC">
            <w:rPr>
              <w:noProof/>
            </w:rPr>
            <w:fldChar w:fldCharType="end"/>
          </w:r>
        </w:p>
        <w:p w14:paraId="4D9E4CEF" w14:textId="77777777" w:rsidR="002646EC" w:rsidRDefault="002646EC">
          <w:pPr>
            <w:pStyle w:val="TOC1"/>
            <w:tabs>
              <w:tab w:val="right" w:pos="8268"/>
            </w:tabs>
            <w:rPr>
              <w:rFonts w:asciiTheme="minorHAnsi" w:eastAsiaTheme="minorEastAsia" w:hAnsiTheme="minorHAnsi"/>
              <w:b w:val="0"/>
              <w:noProof/>
              <w:szCs w:val="24"/>
              <w:lang w:eastAsia="ja-JP"/>
            </w:rPr>
          </w:pPr>
          <w:r>
            <w:rPr>
              <w:noProof/>
            </w:rPr>
            <w:t>List of Tables</w:t>
          </w:r>
          <w:r>
            <w:rPr>
              <w:noProof/>
            </w:rPr>
            <w:tab/>
          </w:r>
          <w:r>
            <w:rPr>
              <w:noProof/>
            </w:rPr>
            <w:fldChar w:fldCharType="begin"/>
          </w:r>
          <w:r>
            <w:rPr>
              <w:noProof/>
            </w:rPr>
            <w:instrText xml:space="preserve"> PAGEREF _Toc387400348 \h </w:instrText>
          </w:r>
          <w:r>
            <w:rPr>
              <w:noProof/>
            </w:rPr>
          </w:r>
          <w:r>
            <w:rPr>
              <w:noProof/>
            </w:rPr>
            <w:fldChar w:fldCharType="separate"/>
          </w:r>
          <w:r>
            <w:rPr>
              <w:noProof/>
            </w:rPr>
            <w:t>VI</w:t>
          </w:r>
          <w:r>
            <w:rPr>
              <w:noProof/>
            </w:rPr>
            <w:fldChar w:fldCharType="end"/>
          </w:r>
        </w:p>
        <w:p w14:paraId="4CFA38F3" w14:textId="77777777" w:rsidR="002646EC" w:rsidRDefault="002646EC">
          <w:pPr>
            <w:pStyle w:val="TOC1"/>
            <w:tabs>
              <w:tab w:val="left" w:pos="360"/>
              <w:tab w:val="right" w:pos="8268"/>
            </w:tabs>
            <w:rPr>
              <w:rFonts w:asciiTheme="minorHAnsi" w:eastAsiaTheme="minorEastAsia" w:hAnsiTheme="minorHAnsi"/>
              <w:b w:val="0"/>
              <w:noProof/>
              <w:szCs w:val="24"/>
              <w:lang w:eastAsia="ja-JP"/>
            </w:rPr>
          </w:pPr>
          <w:r>
            <w:rPr>
              <w:noProof/>
            </w:rPr>
            <w:t>1</w:t>
          </w:r>
          <w:r>
            <w:rPr>
              <w:rFonts w:asciiTheme="minorHAnsi" w:eastAsiaTheme="minorEastAsia" w:hAnsiTheme="minorHAnsi"/>
              <w:b w:val="0"/>
              <w:noProof/>
              <w:szCs w:val="24"/>
              <w:lang w:eastAsia="ja-JP"/>
            </w:rPr>
            <w:tab/>
          </w:r>
          <w:r>
            <w:rPr>
              <w:noProof/>
            </w:rPr>
            <w:t>Introduction</w:t>
          </w:r>
          <w:r>
            <w:rPr>
              <w:noProof/>
            </w:rPr>
            <w:tab/>
          </w:r>
          <w:r>
            <w:rPr>
              <w:noProof/>
            </w:rPr>
            <w:fldChar w:fldCharType="begin"/>
          </w:r>
          <w:r>
            <w:rPr>
              <w:noProof/>
            </w:rPr>
            <w:instrText xml:space="preserve"> PAGEREF _Toc387400349 \h </w:instrText>
          </w:r>
          <w:r>
            <w:rPr>
              <w:noProof/>
            </w:rPr>
          </w:r>
          <w:r>
            <w:rPr>
              <w:noProof/>
            </w:rPr>
            <w:fldChar w:fldCharType="separate"/>
          </w:r>
          <w:r>
            <w:rPr>
              <w:noProof/>
            </w:rPr>
            <w:t>1</w:t>
          </w:r>
          <w:r>
            <w:rPr>
              <w:noProof/>
            </w:rPr>
            <w:fldChar w:fldCharType="end"/>
          </w:r>
        </w:p>
        <w:p w14:paraId="3667B119"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 clade of emerging pathogens</w:t>
          </w:r>
          <w:r>
            <w:rPr>
              <w:noProof/>
            </w:rPr>
            <w:tab/>
          </w:r>
          <w:r>
            <w:rPr>
              <w:noProof/>
            </w:rPr>
            <w:fldChar w:fldCharType="begin"/>
          </w:r>
          <w:r>
            <w:rPr>
              <w:noProof/>
            </w:rPr>
            <w:instrText xml:space="preserve"> PAGEREF _Toc387400350 \h </w:instrText>
          </w:r>
          <w:r>
            <w:rPr>
              <w:noProof/>
            </w:rPr>
          </w:r>
          <w:r>
            <w:rPr>
              <w:noProof/>
            </w:rPr>
            <w:fldChar w:fldCharType="separate"/>
          </w:r>
          <w:r>
            <w:rPr>
              <w:noProof/>
            </w:rPr>
            <w:t>1</w:t>
          </w:r>
          <w:r>
            <w:rPr>
              <w:noProof/>
            </w:rPr>
            <w:fldChar w:fldCharType="end"/>
          </w:r>
        </w:p>
        <w:p w14:paraId="4301D85C"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1.1.1</w:t>
          </w:r>
          <w:r>
            <w:rPr>
              <w:rFonts w:asciiTheme="minorHAnsi" w:eastAsiaTheme="minorEastAsia" w:hAnsiTheme="minorHAnsi"/>
              <w:noProof/>
              <w:sz w:val="24"/>
              <w:szCs w:val="24"/>
              <w:lang w:eastAsia="ja-JP"/>
            </w:rPr>
            <w:tab/>
          </w:r>
          <w:r>
            <w:rPr>
              <w:noProof/>
            </w:rPr>
            <w:t>Microsporidia and microsporidiosis</w:t>
          </w:r>
          <w:r>
            <w:rPr>
              <w:noProof/>
            </w:rPr>
            <w:tab/>
          </w:r>
          <w:r>
            <w:rPr>
              <w:noProof/>
            </w:rPr>
            <w:fldChar w:fldCharType="begin"/>
          </w:r>
          <w:r>
            <w:rPr>
              <w:noProof/>
            </w:rPr>
            <w:instrText xml:space="preserve"> PAGEREF _Toc387400351 \h </w:instrText>
          </w:r>
          <w:r>
            <w:rPr>
              <w:noProof/>
            </w:rPr>
          </w:r>
          <w:r>
            <w:rPr>
              <w:noProof/>
            </w:rPr>
            <w:fldChar w:fldCharType="separate"/>
          </w:r>
          <w:r>
            <w:rPr>
              <w:noProof/>
            </w:rPr>
            <w:t>1</w:t>
          </w:r>
          <w:r>
            <w:rPr>
              <w:noProof/>
            </w:rPr>
            <w:fldChar w:fldCharType="end"/>
          </w:r>
        </w:p>
        <w:p w14:paraId="38D617D1"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1.1.2</w:t>
          </w:r>
          <w:r>
            <w:rPr>
              <w:rFonts w:asciiTheme="minorHAnsi" w:eastAsiaTheme="minorEastAsia" w:hAnsiTheme="minorHAnsi"/>
              <w:noProof/>
              <w:sz w:val="24"/>
              <w:szCs w:val="24"/>
              <w:lang w:eastAsia="ja-JP"/>
            </w:rPr>
            <w:tab/>
          </w:r>
          <w:r>
            <w:rPr>
              <w:noProof/>
            </w:rPr>
            <w:t>The threat of human microsporidiosis</w:t>
          </w:r>
          <w:r>
            <w:rPr>
              <w:noProof/>
            </w:rPr>
            <w:tab/>
          </w:r>
          <w:r>
            <w:rPr>
              <w:noProof/>
            </w:rPr>
            <w:fldChar w:fldCharType="begin"/>
          </w:r>
          <w:r>
            <w:rPr>
              <w:noProof/>
            </w:rPr>
            <w:instrText xml:space="preserve"> PAGEREF _Toc387400352 \h </w:instrText>
          </w:r>
          <w:r>
            <w:rPr>
              <w:noProof/>
            </w:rPr>
          </w:r>
          <w:r>
            <w:rPr>
              <w:noProof/>
            </w:rPr>
            <w:fldChar w:fldCharType="separate"/>
          </w:r>
          <w:r>
            <w:rPr>
              <w:noProof/>
            </w:rPr>
            <w:t>3</w:t>
          </w:r>
          <w:r>
            <w:rPr>
              <w:noProof/>
            </w:rPr>
            <w:fldChar w:fldCharType="end"/>
          </w:r>
        </w:p>
        <w:p w14:paraId="085C70F7"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_Toc387400353 \h </w:instrText>
          </w:r>
          <w:r>
            <w:rPr>
              <w:noProof/>
            </w:rPr>
          </w:r>
          <w:r>
            <w:rPr>
              <w:noProof/>
            </w:rPr>
            <w:fldChar w:fldCharType="separate"/>
          </w:r>
          <w:r>
            <w:rPr>
              <w:noProof/>
            </w:rPr>
            <w:t>4</w:t>
          </w:r>
          <w:r>
            <w:rPr>
              <w:noProof/>
            </w:rPr>
            <w:fldChar w:fldCharType="end"/>
          </w:r>
        </w:p>
        <w:p w14:paraId="5D666482"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1.2.1</w:t>
          </w:r>
          <w:r>
            <w:rPr>
              <w:rFonts w:asciiTheme="minorHAnsi" w:eastAsiaTheme="minorEastAsia" w:hAnsiTheme="minorHAnsi"/>
              <w:noProof/>
              <w:sz w:val="24"/>
              <w:szCs w:val="24"/>
              <w:lang w:eastAsia="ja-JP"/>
            </w:rPr>
            <w:tab/>
          </w:r>
          <w:r>
            <w:rPr>
              <w:noProof/>
            </w:rPr>
            <w:t>The era of morphology-informed phylogenetic placements</w:t>
          </w:r>
          <w:r>
            <w:rPr>
              <w:noProof/>
            </w:rPr>
            <w:tab/>
          </w:r>
          <w:r>
            <w:rPr>
              <w:noProof/>
            </w:rPr>
            <w:fldChar w:fldCharType="begin"/>
          </w:r>
          <w:r>
            <w:rPr>
              <w:noProof/>
            </w:rPr>
            <w:instrText xml:space="preserve"> PAGEREF _Toc387400354 \h </w:instrText>
          </w:r>
          <w:r>
            <w:rPr>
              <w:noProof/>
            </w:rPr>
          </w:r>
          <w:r>
            <w:rPr>
              <w:noProof/>
            </w:rPr>
            <w:fldChar w:fldCharType="separate"/>
          </w:r>
          <w:r>
            <w:rPr>
              <w:noProof/>
            </w:rPr>
            <w:t>5</w:t>
          </w:r>
          <w:r>
            <w:rPr>
              <w:noProof/>
            </w:rPr>
            <w:fldChar w:fldCharType="end"/>
          </w:r>
        </w:p>
        <w:p w14:paraId="3C2AB295"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1.2.2</w:t>
          </w:r>
          <w:r>
            <w:rPr>
              <w:rFonts w:asciiTheme="minorHAnsi" w:eastAsiaTheme="minorEastAsia" w:hAnsiTheme="minorHAnsi"/>
              <w:noProof/>
              <w:sz w:val="24"/>
              <w:szCs w:val="24"/>
              <w:lang w:eastAsia="ja-JP"/>
            </w:rPr>
            <w:tab/>
          </w:r>
          <w:r>
            <w:rPr>
              <w:noProof/>
            </w:rPr>
            <w:t>The era of molecular phylogenies</w:t>
          </w:r>
          <w:r>
            <w:rPr>
              <w:noProof/>
            </w:rPr>
            <w:tab/>
          </w:r>
          <w:r>
            <w:rPr>
              <w:noProof/>
            </w:rPr>
            <w:fldChar w:fldCharType="begin"/>
          </w:r>
          <w:r>
            <w:rPr>
              <w:noProof/>
            </w:rPr>
            <w:instrText xml:space="preserve"> PAGEREF _Toc387400355 \h </w:instrText>
          </w:r>
          <w:r>
            <w:rPr>
              <w:noProof/>
            </w:rPr>
          </w:r>
          <w:r>
            <w:rPr>
              <w:noProof/>
            </w:rPr>
            <w:fldChar w:fldCharType="separate"/>
          </w:r>
          <w:r>
            <w:rPr>
              <w:noProof/>
            </w:rPr>
            <w:t>5</w:t>
          </w:r>
          <w:r>
            <w:rPr>
              <w:noProof/>
            </w:rPr>
            <w:fldChar w:fldCharType="end"/>
          </w:r>
        </w:p>
        <w:p w14:paraId="4D11D26C"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1.2.3</w:t>
          </w:r>
          <w:r>
            <w:rPr>
              <w:rFonts w:asciiTheme="minorHAnsi" w:eastAsiaTheme="minorEastAsia" w:hAnsiTheme="minorHAnsi"/>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_Toc387400356 \h </w:instrText>
          </w:r>
          <w:r>
            <w:rPr>
              <w:noProof/>
            </w:rPr>
          </w:r>
          <w:r>
            <w:rPr>
              <w:noProof/>
            </w:rPr>
            <w:fldChar w:fldCharType="separate"/>
          </w:r>
          <w:r>
            <w:rPr>
              <w:noProof/>
            </w:rPr>
            <w:t>8</w:t>
          </w:r>
          <w:r>
            <w:rPr>
              <w:noProof/>
            </w:rPr>
            <w:fldChar w:fldCharType="end"/>
          </w:r>
        </w:p>
        <w:p w14:paraId="3FC26056"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Microsporidia are showcases for the secondary reduction of genomes and the encoded functions</w:t>
          </w:r>
          <w:r>
            <w:rPr>
              <w:noProof/>
            </w:rPr>
            <w:tab/>
          </w:r>
          <w:r>
            <w:rPr>
              <w:noProof/>
            </w:rPr>
            <w:fldChar w:fldCharType="begin"/>
          </w:r>
          <w:r>
            <w:rPr>
              <w:noProof/>
            </w:rPr>
            <w:instrText xml:space="preserve"> PAGEREF _Toc387400357 \h </w:instrText>
          </w:r>
          <w:r>
            <w:rPr>
              <w:noProof/>
            </w:rPr>
          </w:r>
          <w:r>
            <w:rPr>
              <w:noProof/>
            </w:rPr>
            <w:fldChar w:fldCharType="separate"/>
          </w:r>
          <w:r>
            <w:rPr>
              <w:noProof/>
            </w:rPr>
            <w:t>10</w:t>
          </w:r>
          <w:r>
            <w:rPr>
              <w:noProof/>
            </w:rPr>
            <w:fldChar w:fldCharType="end"/>
          </w:r>
        </w:p>
        <w:p w14:paraId="1EF69AB0"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_Toc387400358 \h </w:instrText>
          </w:r>
          <w:r>
            <w:rPr>
              <w:noProof/>
            </w:rPr>
          </w:r>
          <w:r>
            <w:rPr>
              <w:noProof/>
            </w:rPr>
            <w:fldChar w:fldCharType="separate"/>
          </w:r>
          <w:r>
            <w:rPr>
              <w:noProof/>
            </w:rPr>
            <w:t>12</w:t>
          </w:r>
          <w:r>
            <w:rPr>
              <w:noProof/>
            </w:rPr>
            <w:fldChar w:fldCharType="end"/>
          </w:r>
        </w:p>
        <w:p w14:paraId="75990470"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of microsporidia</w:t>
          </w:r>
          <w:r>
            <w:rPr>
              <w:noProof/>
            </w:rPr>
            <w:tab/>
          </w:r>
          <w:r>
            <w:rPr>
              <w:noProof/>
            </w:rPr>
            <w:fldChar w:fldCharType="begin"/>
          </w:r>
          <w:r>
            <w:rPr>
              <w:noProof/>
            </w:rPr>
            <w:instrText xml:space="preserve"> PAGEREF _Toc387400359 \h </w:instrText>
          </w:r>
          <w:r>
            <w:rPr>
              <w:noProof/>
            </w:rPr>
          </w:r>
          <w:r>
            <w:rPr>
              <w:noProof/>
            </w:rPr>
            <w:fldChar w:fldCharType="separate"/>
          </w:r>
          <w:r>
            <w:rPr>
              <w:noProof/>
            </w:rPr>
            <w:t>13</w:t>
          </w:r>
          <w:r>
            <w:rPr>
              <w:noProof/>
            </w:rPr>
            <w:fldChar w:fldCharType="end"/>
          </w:r>
        </w:p>
        <w:p w14:paraId="0A4C26DD"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1.6</w:t>
          </w:r>
          <w:r>
            <w:rPr>
              <w:rFonts w:asciiTheme="minorHAnsi" w:eastAsiaTheme="minorEastAsia" w:hAnsiTheme="minorHAnsi"/>
              <w:i w:val="0"/>
              <w:noProof/>
              <w:szCs w:val="24"/>
              <w:lang w:eastAsia="ja-JP"/>
            </w:rPr>
            <w:tab/>
          </w:r>
          <w:r>
            <w:rPr>
              <w:noProof/>
            </w:rPr>
            <w:t>Outline of this thesis</w:t>
          </w:r>
          <w:r>
            <w:rPr>
              <w:noProof/>
            </w:rPr>
            <w:tab/>
          </w:r>
          <w:r>
            <w:rPr>
              <w:noProof/>
            </w:rPr>
            <w:fldChar w:fldCharType="begin"/>
          </w:r>
          <w:r>
            <w:rPr>
              <w:noProof/>
            </w:rPr>
            <w:instrText xml:space="preserve"> PAGEREF _Toc387400360 \h </w:instrText>
          </w:r>
          <w:r>
            <w:rPr>
              <w:noProof/>
            </w:rPr>
          </w:r>
          <w:r>
            <w:rPr>
              <w:noProof/>
            </w:rPr>
            <w:fldChar w:fldCharType="separate"/>
          </w:r>
          <w:r>
            <w:rPr>
              <w:noProof/>
            </w:rPr>
            <w:t>14</w:t>
          </w:r>
          <w:r>
            <w:rPr>
              <w:noProof/>
            </w:rPr>
            <w:fldChar w:fldCharType="end"/>
          </w:r>
        </w:p>
        <w:p w14:paraId="267BAE99" w14:textId="77777777" w:rsidR="002646EC" w:rsidRDefault="002646EC">
          <w:pPr>
            <w:pStyle w:val="TOC1"/>
            <w:tabs>
              <w:tab w:val="left" w:pos="360"/>
              <w:tab w:val="right" w:pos="8268"/>
            </w:tabs>
            <w:rPr>
              <w:rFonts w:asciiTheme="minorHAnsi" w:eastAsiaTheme="minorEastAsia" w:hAnsiTheme="minorHAnsi"/>
              <w:b w:val="0"/>
              <w:noProof/>
              <w:szCs w:val="24"/>
              <w:lang w:eastAsia="ja-JP"/>
            </w:rPr>
          </w:pPr>
          <w:r>
            <w:rPr>
              <w:noProof/>
            </w:rPr>
            <w:t>2</w:t>
          </w:r>
          <w:r>
            <w:rPr>
              <w:rFonts w:asciiTheme="minorHAnsi" w:eastAsiaTheme="minorEastAsia" w:hAnsiTheme="minorHAnsi"/>
              <w:b w:val="0"/>
              <w:noProof/>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_Toc387400361 \h </w:instrText>
          </w:r>
          <w:r>
            <w:rPr>
              <w:noProof/>
            </w:rPr>
          </w:r>
          <w:r>
            <w:rPr>
              <w:noProof/>
            </w:rPr>
            <w:fldChar w:fldCharType="separate"/>
          </w:r>
          <w:r>
            <w:rPr>
              <w:noProof/>
            </w:rPr>
            <w:t>16</w:t>
          </w:r>
          <w:r>
            <w:rPr>
              <w:noProof/>
            </w:rPr>
            <w:fldChar w:fldCharType="end"/>
          </w:r>
        </w:p>
        <w:p w14:paraId="71E5F3E7"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_Toc387400362 \h </w:instrText>
          </w:r>
          <w:r>
            <w:rPr>
              <w:noProof/>
            </w:rPr>
          </w:r>
          <w:r>
            <w:rPr>
              <w:noProof/>
            </w:rPr>
            <w:fldChar w:fldCharType="separate"/>
          </w:r>
          <w:r>
            <w:rPr>
              <w:noProof/>
            </w:rPr>
            <w:t>16</w:t>
          </w:r>
          <w:r>
            <w:rPr>
              <w:noProof/>
            </w:rPr>
            <w:fldChar w:fldCharType="end"/>
          </w:r>
        </w:p>
        <w:p w14:paraId="1DCADA55"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 of PhyloProfile</w:t>
          </w:r>
          <w:r>
            <w:rPr>
              <w:noProof/>
            </w:rPr>
            <w:tab/>
          </w:r>
          <w:r>
            <w:rPr>
              <w:noProof/>
            </w:rPr>
            <w:fldChar w:fldCharType="begin"/>
          </w:r>
          <w:r>
            <w:rPr>
              <w:noProof/>
            </w:rPr>
            <w:instrText xml:space="preserve"> PAGEREF _Toc387400363 \h </w:instrText>
          </w:r>
          <w:r>
            <w:rPr>
              <w:noProof/>
            </w:rPr>
          </w:r>
          <w:r>
            <w:rPr>
              <w:noProof/>
            </w:rPr>
            <w:fldChar w:fldCharType="separate"/>
          </w:r>
          <w:r>
            <w:rPr>
              <w:noProof/>
            </w:rPr>
            <w:t>17</w:t>
          </w:r>
          <w:r>
            <w:rPr>
              <w:noProof/>
            </w:rPr>
            <w:fldChar w:fldCharType="end"/>
          </w:r>
        </w:p>
        <w:p w14:paraId="0A26BAA3"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2.2.1</w:t>
          </w:r>
          <w:r>
            <w:rPr>
              <w:rFonts w:asciiTheme="minorHAnsi" w:eastAsiaTheme="minorEastAsia" w:hAnsiTheme="minorHAnsi"/>
              <w:noProof/>
              <w:sz w:val="24"/>
              <w:szCs w:val="24"/>
              <w:lang w:eastAsia="ja-JP"/>
            </w:rPr>
            <w:tab/>
          </w:r>
          <w:r>
            <w:rPr>
              <w:noProof/>
            </w:rPr>
            <w:t>Multiple input options</w:t>
          </w:r>
          <w:r>
            <w:rPr>
              <w:noProof/>
            </w:rPr>
            <w:tab/>
          </w:r>
          <w:r>
            <w:rPr>
              <w:noProof/>
            </w:rPr>
            <w:fldChar w:fldCharType="begin"/>
          </w:r>
          <w:r>
            <w:rPr>
              <w:noProof/>
            </w:rPr>
            <w:instrText xml:space="preserve"> PAGEREF _Toc387400364 \h </w:instrText>
          </w:r>
          <w:r>
            <w:rPr>
              <w:noProof/>
            </w:rPr>
          </w:r>
          <w:r>
            <w:rPr>
              <w:noProof/>
            </w:rPr>
            <w:fldChar w:fldCharType="separate"/>
          </w:r>
          <w:r>
            <w:rPr>
              <w:noProof/>
            </w:rPr>
            <w:t>18</w:t>
          </w:r>
          <w:r>
            <w:rPr>
              <w:noProof/>
            </w:rPr>
            <w:fldChar w:fldCharType="end"/>
          </w:r>
        </w:p>
        <w:p w14:paraId="0AD2A4D5"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2.2.2</w:t>
          </w:r>
          <w:r>
            <w:rPr>
              <w:rFonts w:asciiTheme="minorHAnsi" w:eastAsiaTheme="minorEastAsia" w:hAnsiTheme="minorHAnsi"/>
              <w:noProof/>
              <w:sz w:val="24"/>
              <w:szCs w:val="24"/>
              <w:lang w:eastAsia="ja-JP"/>
            </w:rPr>
            <w:tab/>
          </w:r>
          <w:r>
            <w:rPr>
              <w:noProof/>
            </w:rPr>
            <w:t>Interactive visualization</w:t>
          </w:r>
          <w:r>
            <w:rPr>
              <w:noProof/>
            </w:rPr>
            <w:tab/>
          </w:r>
          <w:r>
            <w:rPr>
              <w:noProof/>
            </w:rPr>
            <w:fldChar w:fldCharType="begin"/>
          </w:r>
          <w:r>
            <w:rPr>
              <w:noProof/>
            </w:rPr>
            <w:instrText xml:space="preserve"> PAGEREF _Toc387400365 \h </w:instrText>
          </w:r>
          <w:r>
            <w:rPr>
              <w:noProof/>
            </w:rPr>
          </w:r>
          <w:r>
            <w:rPr>
              <w:noProof/>
            </w:rPr>
            <w:fldChar w:fldCharType="separate"/>
          </w:r>
          <w:r>
            <w:rPr>
              <w:noProof/>
            </w:rPr>
            <w:t>20</w:t>
          </w:r>
          <w:r>
            <w:rPr>
              <w:noProof/>
            </w:rPr>
            <w:fldChar w:fldCharType="end"/>
          </w:r>
        </w:p>
        <w:p w14:paraId="4E0A39E6"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2.2.3</w:t>
          </w:r>
          <w:r>
            <w:rPr>
              <w:rFonts w:asciiTheme="minorHAnsi" w:eastAsiaTheme="minorEastAsia" w:hAnsiTheme="minorHAnsi"/>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_Toc387400366 \h </w:instrText>
          </w:r>
          <w:r>
            <w:rPr>
              <w:noProof/>
            </w:rPr>
          </w:r>
          <w:r>
            <w:rPr>
              <w:noProof/>
            </w:rPr>
            <w:fldChar w:fldCharType="separate"/>
          </w:r>
          <w:r>
            <w:rPr>
              <w:noProof/>
            </w:rPr>
            <w:t>22</w:t>
          </w:r>
          <w:r>
            <w:rPr>
              <w:noProof/>
            </w:rPr>
            <w:fldChar w:fldCharType="end"/>
          </w:r>
        </w:p>
        <w:p w14:paraId="795C0112"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2.2.4</w:t>
          </w:r>
          <w:r>
            <w:rPr>
              <w:rFonts w:asciiTheme="minorHAnsi" w:eastAsiaTheme="minorEastAsia" w:hAnsiTheme="minorHAnsi"/>
              <w:noProof/>
              <w:sz w:val="24"/>
              <w:szCs w:val="24"/>
              <w:lang w:eastAsia="ja-JP"/>
            </w:rPr>
            <w:tab/>
          </w:r>
          <w:r>
            <w:rPr>
              <w:noProof/>
            </w:rPr>
            <w:t>Subselecting taxa and genes via the Customized profile page</w:t>
          </w:r>
          <w:r>
            <w:rPr>
              <w:noProof/>
            </w:rPr>
            <w:tab/>
          </w:r>
          <w:r>
            <w:rPr>
              <w:noProof/>
            </w:rPr>
            <w:fldChar w:fldCharType="begin"/>
          </w:r>
          <w:r>
            <w:rPr>
              <w:noProof/>
            </w:rPr>
            <w:instrText xml:space="preserve"> PAGEREF _Toc387400367 \h </w:instrText>
          </w:r>
          <w:r>
            <w:rPr>
              <w:noProof/>
            </w:rPr>
          </w:r>
          <w:r>
            <w:rPr>
              <w:noProof/>
            </w:rPr>
            <w:fldChar w:fldCharType="separate"/>
          </w:r>
          <w:r>
            <w:rPr>
              <w:noProof/>
            </w:rPr>
            <w:t>22</w:t>
          </w:r>
          <w:r>
            <w:rPr>
              <w:noProof/>
            </w:rPr>
            <w:fldChar w:fldCharType="end"/>
          </w:r>
        </w:p>
        <w:p w14:paraId="59A20B8B"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2.2.5</w:t>
          </w:r>
          <w:r>
            <w:rPr>
              <w:rFonts w:asciiTheme="minorHAnsi" w:eastAsiaTheme="minorEastAsia" w:hAnsiTheme="minorHAnsi"/>
              <w:noProof/>
              <w:sz w:val="24"/>
              <w:szCs w:val="24"/>
              <w:lang w:eastAsia="ja-JP"/>
            </w:rPr>
            <w:tab/>
          </w:r>
          <w:r>
            <w:rPr>
              <w:noProof/>
            </w:rPr>
            <w:t>Analyzing phylogenetic profiles</w:t>
          </w:r>
          <w:r>
            <w:rPr>
              <w:noProof/>
            </w:rPr>
            <w:tab/>
          </w:r>
          <w:r>
            <w:rPr>
              <w:noProof/>
            </w:rPr>
            <w:fldChar w:fldCharType="begin"/>
          </w:r>
          <w:r>
            <w:rPr>
              <w:noProof/>
            </w:rPr>
            <w:instrText xml:space="preserve"> PAGEREF _Toc387400368 \h </w:instrText>
          </w:r>
          <w:r>
            <w:rPr>
              <w:noProof/>
            </w:rPr>
          </w:r>
          <w:r>
            <w:rPr>
              <w:noProof/>
            </w:rPr>
            <w:fldChar w:fldCharType="separate"/>
          </w:r>
          <w:r>
            <w:rPr>
              <w:noProof/>
            </w:rPr>
            <w:t>23</w:t>
          </w:r>
          <w:r>
            <w:rPr>
              <w:noProof/>
            </w:rPr>
            <w:fldChar w:fldCharType="end"/>
          </w:r>
        </w:p>
        <w:p w14:paraId="38A1C503"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2.2.6</w:t>
          </w:r>
          <w:r>
            <w:rPr>
              <w:rFonts w:asciiTheme="minorHAnsi" w:eastAsiaTheme="minorEastAsia" w:hAnsiTheme="minorHAnsi"/>
              <w:noProof/>
              <w:sz w:val="24"/>
              <w:szCs w:val="24"/>
              <w:lang w:eastAsia="ja-JP"/>
            </w:rPr>
            <w:tab/>
          </w:r>
          <w:r>
            <w:rPr>
              <w:noProof/>
            </w:rPr>
            <w:t>Interoperable output</w:t>
          </w:r>
          <w:r>
            <w:rPr>
              <w:noProof/>
            </w:rPr>
            <w:tab/>
          </w:r>
          <w:r>
            <w:rPr>
              <w:noProof/>
            </w:rPr>
            <w:fldChar w:fldCharType="begin"/>
          </w:r>
          <w:r>
            <w:rPr>
              <w:noProof/>
            </w:rPr>
            <w:instrText xml:space="preserve"> PAGEREF _Toc387400369 \h </w:instrText>
          </w:r>
          <w:r>
            <w:rPr>
              <w:noProof/>
            </w:rPr>
          </w:r>
          <w:r>
            <w:rPr>
              <w:noProof/>
            </w:rPr>
            <w:fldChar w:fldCharType="separate"/>
          </w:r>
          <w:r>
            <w:rPr>
              <w:noProof/>
            </w:rPr>
            <w:t>26</w:t>
          </w:r>
          <w:r>
            <w:rPr>
              <w:noProof/>
            </w:rPr>
            <w:fldChar w:fldCharType="end"/>
          </w:r>
        </w:p>
        <w:p w14:paraId="310FE50C"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_Toc387400370 \h </w:instrText>
          </w:r>
          <w:r>
            <w:rPr>
              <w:noProof/>
            </w:rPr>
          </w:r>
          <w:r>
            <w:rPr>
              <w:noProof/>
            </w:rPr>
            <w:fldChar w:fldCharType="separate"/>
          </w:r>
          <w:r>
            <w:rPr>
              <w:noProof/>
            </w:rPr>
            <w:t>26</w:t>
          </w:r>
          <w:r>
            <w:rPr>
              <w:noProof/>
            </w:rPr>
            <w:fldChar w:fldCharType="end"/>
          </w:r>
        </w:p>
        <w:p w14:paraId="49D2D8D9"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2.3.1</w:t>
          </w:r>
          <w:r>
            <w:rPr>
              <w:rFonts w:asciiTheme="minorHAnsi" w:eastAsiaTheme="minorEastAsia" w:hAnsiTheme="minorHAnsi"/>
              <w:noProof/>
              <w:sz w:val="24"/>
              <w:szCs w:val="24"/>
              <w:lang w:eastAsia="ja-JP"/>
            </w:rPr>
            <w:tab/>
          </w:r>
          <w:r>
            <w:rPr>
              <w:noProof/>
            </w:rPr>
            <w:t>Availability of PhyloProfile</w:t>
          </w:r>
          <w:r>
            <w:rPr>
              <w:noProof/>
            </w:rPr>
            <w:tab/>
          </w:r>
          <w:r>
            <w:rPr>
              <w:noProof/>
            </w:rPr>
            <w:fldChar w:fldCharType="begin"/>
          </w:r>
          <w:r>
            <w:rPr>
              <w:noProof/>
            </w:rPr>
            <w:instrText xml:space="preserve"> PAGEREF _Toc387400371 \h </w:instrText>
          </w:r>
          <w:r>
            <w:rPr>
              <w:noProof/>
            </w:rPr>
          </w:r>
          <w:r>
            <w:rPr>
              <w:noProof/>
            </w:rPr>
            <w:fldChar w:fldCharType="separate"/>
          </w:r>
          <w:r>
            <w:rPr>
              <w:noProof/>
            </w:rPr>
            <w:t>26</w:t>
          </w:r>
          <w:r>
            <w:rPr>
              <w:noProof/>
            </w:rPr>
            <w:fldChar w:fldCharType="end"/>
          </w:r>
        </w:p>
        <w:p w14:paraId="38D5CE5B"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2.3.2</w:t>
          </w:r>
          <w:r>
            <w:rPr>
              <w:rFonts w:asciiTheme="minorHAnsi" w:eastAsiaTheme="minorEastAsia" w:hAnsiTheme="minorHAnsi"/>
              <w:noProof/>
              <w:sz w:val="24"/>
              <w:szCs w:val="24"/>
              <w:lang w:eastAsia="ja-JP"/>
            </w:rPr>
            <w:tab/>
          </w:r>
          <w:r>
            <w:rPr>
              <w:noProof/>
            </w:rPr>
            <w:t>Performance test</w:t>
          </w:r>
          <w:r>
            <w:rPr>
              <w:noProof/>
            </w:rPr>
            <w:tab/>
          </w:r>
          <w:r>
            <w:rPr>
              <w:noProof/>
            </w:rPr>
            <w:fldChar w:fldCharType="begin"/>
          </w:r>
          <w:r>
            <w:rPr>
              <w:noProof/>
            </w:rPr>
            <w:instrText xml:space="preserve"> PAGEREF _Toc387400372 \h </w:instrText>
          </w:r>
          <w:r>
            <w:rPr>
              <w:noProof/>
            </w:rPr>
          </w:r>
          <w:r>
            <w:rPr>
              <w:noProof/>
            </w:rPr>
            <w:fldChar w:fldCharType="separate"/>
          </w:r>
          <w:r>
            <w:rPr>
              <w:noProof/>
            </w:rPr>
            <w:t>27</w:t>
          </w:r>
          <w:r>
            <w:rPr>
              <w:noProof/>
            </w:rPr>
            <w:fldChar w:fldCharType="end"/>
          </w:r>
        </w:p>
        <w:p w14:paraId="7D5A4482"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_Toc387400373 \h </w:instrText>
          </w:r>
          <w:r>
            <w:rPr>
              <w:noProof/>
            </w:rPr>
          </w:r>
          <w:r>
            <w:rPr>
              <w:noProof/>
            </w:rPr>
            <w:fldChar w:fldCharType="separate"/>
          </w:r>
          <w:r>
            <w:rPr>
              <w:noProof/>
            </w:rPr>
            <w:t>28</w:t>
          </w:r>
          <w:r>
            <w:rPr>
              <w:noProof/>
            </w:rPr>
            <w:fldChar w:fldCharType="end"/>
          </w:r>
        </w:p>
        <w:p w14:paraId="0B032C10" w14:textId="77777777" w:rsidR="002646EC" w:rsidRDefault="002646EC">
          <w:pPr>
            <w:pStyle w:val="TOC1"/>
            <w:tabs>
              <w:tab w:val="left" w:pos="360"/>
              <w:tab w:val="right" w:pos="8268"/>
            </w:tabs>
            <w:rPr>
              <w:rFonts w:asciiTheme="minorHAnsi" w:eastAsiaTheme="minorEastAsia" w:hAnsiTheme="minorHAnsi"/>
              <w:b w:val="0"/>
              <w:noProof/>
              <w:szCs w:val="24"/>
              <w:lang w:eastAsia="ja-JP"/>
            </w:rPr>
          </w:pPr>
          <w:r>
            <w:rPr>
              <w:noProof/>
            </w:rPr>
            <w:t>3</w:t>
          </w:r>
          <w:r>
            <w:rPr>
              <w:rFonts w:asciiTheme="minorHAnsi" w:eastAsiaTheme="minorEastAsia" w:hAnsiTheme="minorHAnsi"/>
              <w:b w:val="0"/>
              <w:noProof/>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_Toc387400374 \h </w:instrText>
          </w:r>
          <w:r>
            <w:rPr>
              <w:noProof/>
            </w:rPr>
          </w:r>
          <w:r>
            <w:rPr>
              <w:noProof/>
            </w:rPr>
            <w:fldChar w:fldCharType="separate"/>
          </w:r>
          <w:r>
            <w:rPr>
              <w:noProof/>
            </w:rPr>
            <w:t>31</w:t>
          </w:r>
          <w:r>
            <w:rPr>
              <w:noProof/>
            </w:rPr>
            <w:fldChar w:fldCharType="end"/>
          </w:r>
        </w:p>
        <w:p w14:paraId="13BE069B"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_Toc387400375 \h </w:instrText>
          </w:r>
          <w:r>
            <w:rPr>
              <w:noProof/>
            </w:rPr>
          </w:r>
          <w:r>
            <w:rPr>
              <w:noProof/>
            </w:rPr>
            <w:fldChar w:fldCharType="separate"/>
          </w:r>
          <w:r>
            <w:rPr>
              <w:noProof/>
            </w:rPr>
            <w:t>31</w:t>
          </w:r>
          <w:r>
            <w:rPr>
              <w:noProof/>
            </w:rPr>
            <w:fldChar w:fldCharType="end"/>
          </w:r>
        </w:p>
        <w:p w14:paraId="7C1022E6"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3.1.1</w:t>
          </w:r>
          <w:r>
            <w:rPr>
              <w:rFonts w:asciiTheme="minorHAnsi" w:eastAsiaTheme="minorEastAsia" w:hAnsiTheme="minorHAnsi"/>
              <w:noProof/>
              <w:sz w:val="24"/>
              <w:szCs w:val="24"/>
              <w:lang w:eastAsia="ja-JP"/>
            </w:rPr>
            <w:tab/>
          </w:r>
          <w:r>
            <w:rPr>
              <w:noProof/>
            </w:rPr>
            <w:t>Functional annotation</w:t>
          </w:r>
          <w:r>
            <w:rPr>
              <w:noProof/>
            </w:rPr>
            <w:tab/>
          </w:r>
          <w:r>
            <w:rPr>
              <w:noProof/>
            </w:rPr>
            <w:fldChar w:fldCharType="begin"/>
          </w:r>
          <w:r>
            <w:rPr>
              <w:noProof/>
            </w:rPr>
            <w:instrText xml:space="preserve"> PAGEREF _Toc387400376 \h </w:instrText>
          </w:r>
          <w:r>
            <w:rPr>
              <w:noProof/>
            </w:rPr>
          </w:r>
          <w:r>
            <w:rPr>
              <w:noProof/>
            </w:rPr>
            <w:fldChar w:fldCharType="separate"/>
          </w:r>
          <w:r>
            <w:rPr>
              <w:noProof/>
            </w:rPr>
            <w:t>31</w:t>
          </w:r>
          <w:r>
            <w:rPr>
              <w:noProof/>
            </w:rPr>
            <w:fldChar w:fldCharType="end"/>
          </w:r>
        </w:p>
        <w:p w14:paraId="1217D369"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3.1.2</w:t>
          </w:r>
          <w:r>
            <w:rPr>
              <w:rFonts w:asciiTheme="minorHAnsi" w:eastAsiaTheme="minorEastAsia" w:hAnsiTheme="minorHAnsi"/>
              <w:noProof/>
              <w:sz w:val="24"/>
              <w:szCs w:val="24"/>
              <w:lang w:eastAsia="ja-JP"/>
            </w:rPr>
            <w:tab/>
          </w:r>
          <w:r>
            <w:rPr>
              <w:noProof/>
            </w:rPr>
            <w:t>Describing function</w:t>
          </w:r>
          <w:r>
            <w:rPr>
              <w:noProof/>
            </w:rPr>
            <w:tab/>
          </w:r>
          <w:r>
            <w:rPr>
              <w:noProof/>
            </w:rPr>
            <w:fldChar w:fldCharType="begin"/>
          </w:r>
          <w:r>
            <w:rPr>
              <w:noProof/>
            </w:rPr>
            <w:instrText xml:space="preserve"> PAGEREF _Toc387400377 \h </w:instrText>
          </w:r>
          <w:r>
            <w:rPr>
              <w:noProof/>
            </w:rPr>
          </w:r>
          <w:r>
            <w:rPr>
              <w:noProof/>
            </w:rPr>
            <w:fldChar w:fldCharType="separate"/>
          </w:r>
          <w:r>
            <w:rPr>
              <w:noProof/>
            </w:rPr>
            <w:t>32</w:t>
          </w:r>
          <w:r>
            <w:rPr>
              <w:noProof/>
            </w:rPr>
            <w:fldChar w:fldCharType="end"/>
          </w:r>
        </w:p>
        <w:p w14:paraId="37160E61"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lastRenderedPageBreak/>
            <w:t>3.1.3</w:t>
          </w:r>
          <w:r>
            <w:rPr>
              <w:rFonts w:asciiTheme="minorHAnsi" w:eastAsiaTheme="minorEastAsia" w:hAnsiTheme="minorHAnsi"/>
              <w:noProof/>
              <w:sz w:val="24"/>
              <w:szCs w:val="24"/>
              <w:lang w:eastAsia="ja-JP"/>
            </w:rPr>
            <w:tab/>
          </w:r>
          <w:r>
            <w:rPr>
              <w:noProof/>
            </w:rPr>
            <w:t>KAAS and BlastKOALA</w:t>
          </w:r>
          <w:r>
            <w:rPr>
              <w:noProof/>
            </w:rPr>
            <w:tab/>
          </w:r>
          <w:r>
            <w:rPr>
              <w:noProof/>
            </w:rPr>
            <w:fldChar w:fldCharType="begin"/>
          </w:r>
          <w:r>
            <w:rPr>
              <w:noProof/>
            </w:rPr>
            <w:instrText xml:space="preserve"> PAGEREF _Toc387400378 \h </w:instrText>
          </w:r>
          <w:r>
            <w:rPr>
              <w:noProof/>
            </w:rPr>
          </w:r>
          <w:r>
            <w:rPr>
              <w:noProof/>
            </w:rPr>
            <w:fldChar w:fldCharType="separate"/>
          </w:r>
          <w:r>
            <w:rPr>
              <w:noProof/>
            </w:rPr>
            <w:t>34</w:t>
          </w:r>
          <w:r>
            <w:rPr>
              <w:noProof/>
            </w:rPr>
            <w:fldChar w:fldCharType="end"/>
          </w:r>
        </w:p>
        <w:p w14:paraId="643271A8"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3.1.4</w:t>
          </w:r>
          <w:r>
            <w:rPr>
              <w:rFonts w:asciiTheme="minorHAnsi" w:eastAsiaTheme="minorEastAsia" w:hAnsiTheme="minorHAnsi"/>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_Toc387400379 \h </w:instrText>
          </w:r>
          <w:r>
            <w:rPr>
              <w:noProof/>
            </w:rPr>
          </w:r>
          <w:r>
            <w:rPr>
              <w:noProof/>
            </w:rPr>
            <w:fldChar w:fldCharType="separate"/>
          </w:r>
          <w:r>
            <w:rPr>
              <w:noProof/>
            </w:rPr>
            <w:t>34</w:t>
          </w:r>
          <w:r>
            <w:rPr>
              <w:noProof/>
            </w:rPr>
            <w:fldChar w:fldCharType="end"/>
          </w:r>
        </w:p>
        <w:p w14:paraId="7E3F32BD"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_Toc387400380 \h </w:instrText>
          </w:r>
          <w:r>
            <w:rPr>
              <w:noProof/>
            </w:rPr>
          </w:r>
          <w:r>
            <w:rPr>
              <w:noProof/>
            </w:rPr>
            <w:fldChar w:fldCharType="separate"/>
          </w:r>
          <w:r>
            <w:rPr>
              <w:noProof/>
            </w:rPr>
            <w:t>36</w:t>
          </w:r>
          <w:r>
            <w:rPr>
              <w:noProof/>
            </w:rPr>
            <w:fldChar w:fldCharType="end"/>
          </w:r>
        </w:p>
        <w:p w14:paraId="598A6E66"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3.2.1</w:t>
          </w:r>
          <w:r>
            <w:rPr>
              <w:rFonts w:asciiTheme="minorHAnsi" w:eastAsiaTheme="minorEastAsia" w:hAnsiTheme="minorHAnsi"/>
              <w:noProof/>
              <w:sz w:val="24"/>
              <w:szCs w:val="24"/>
              <w:lang w:eastAsia="ja-JP"/>
            </w:rPr>
            <w:tab/>
          </w:r>
          <w:r>
            <w:rPr>
              <w:noProof/>
            </w:rPr>
            <w:t>HamFAS approach</w:t>
          </w:r>
          <w:r>
            <w:rPr>
              <w:noProof/>
            </w:rPr>
            <w:tab/>
          </w:r>
          <w:r>
            <w:rPr>
              <w:noProof/>
            </w:rPr>
            <w:fldChar w:fldCharType="begin"/>
          </w:r>
          <w:r>
            <w:rPr>
              <w:noProof/>
            </w:rPr>
            <w:instrText xml:space="preserve"> PAGEREF _Toc387400381 \h </w:instrText>
          </w:r>
          <w:r>
            <w:rPr>
              <w:noProof/>
            </w:rPr>
          </w:r>
          <w:r>
            <w:rPr>
              <w:noProof/>
            </w:rPr>
            <w:fldChar w:fldCharType="separate"/>
          </w:r>
          <w:r>
            <w:rPr>
              <w:noProof/>
            </w:rPr>
            <w:t>36</w:t>
          </w:r>
          <w:r>
            <w:rPr>
              <w:noProof/>
            </w:rPr>
            <w:fldChar w:fldCharType="end"/>
          </w:r>
        </w:p>
        <w:p w14:paraId="2EBA3511"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3.2.2</w:t>
          </w:r>
          <w:r>
            <w:rPr>
              <w:rFonts w:asciiTheme="minorHAnsi" w:eastAsiaTheme="minorEastAsia" w:hAnsiTheme="minorHAnsi"/>
              <w:noProof/>
              <w:sz w:val="24"/>
              <w:szCs w:val="24"/>
              <w:lang w:eastAsia="ja-JP"/>
            </w:rPr>
            <w:tab/>
          </w:r>
          <w:r>
            <w:rPr>
              <w:noProof/>
            </w:rPr>
            <w:t>Benchmarking HamFAS</w:t>
          </w:r>
          <w:r>
            <w:rPr>
              <w:noProof/>
            </w:rPr>
            <w:tab/>
          </w:r>
          <w:r>
            <w:rPr>
              <w:noProof/>
            </w:rPr>
            <w:fldChar w:fldCharType="begin"/>
          </w:r>
          <w:r>
            <w:rPr>
              <w:noProof/>
            </w:rPr>
            <w:instrText xml:space="preserve"> PAGEREF _Toc387400382 \h </w:instrText>
          </w:r>
          <w:r>
            <w:rPr>
              <w:noProof/>
            </w:rPr>
          </w:r>
          <w:r>
            <w:rPr>
              <w:noProof/>
            </w:rPr>
            <w:fldChar w:fldCharType="separate"/>
          </w:r>
          <w:r>
            <w:rPr>
              <w:noProof/>
            </w:rPr>
            <w:t>38</w:t>
          </w:r>
          <w:r>
            <w:rPr>
              <w:noProof/>
            </w:rPr>
            <w:fldChar w:fldCharType="end"/>
          </w:r>
        </w:p>
        <w:p w14:paraId="3892AA3D"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_Toc387400383 \h </w:instrText>
          </w:r>
          <w:r>
            <w:rPr>
              <w:noProof/>
            </w:rPr>
          </w:r>
          <w:r>
            <w:rPr>
              <w:noProof/>
            </w:rPr>
            <w:fldChar w:fldCharType="separate"/>
          </w:r>
          <w:r>
            <w:rPr>
              <w:noProof/>
            </w:rPr>
            <w:t>38</w:t>
          </w:r>
          <w:r>
            <w:rPr>
              <w:noProof/>
            </w:rPr>
            <w:fldChar w:fldCharType="end"/>
          </w:r>
        </w:p>
        <w:p w14:paraId="6D99B090"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3.3.1</w:t>
          </w:r>
          <w:r>
            <w:rPr>
              <w:rFonts w:asciiTheme="minorHAnsi" w:eastAsiaTheme="minorEastAsia" w:hAnsiTheme="minorHAnsi"/>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_Toc387400384 \h </w:instrText>
          </w:r>
          <w:r>
            <w:rPr>
              <w:noProof/>
            </w:rPr>
          </w:r>
          <w:r>
            <w:rPr>
              <w:noProof/>
            </w:rPr>
            <w:fldChar w:fldCharType="separate"/>
          </w:r>
          <w:r>
            <w:rPr>
              <w:noProof/>
            </w:rPr>
            <w:t>38</w:t>
          </w:r>
          <w:r>
            <w:rPr>
              <w:noProof/>
            </w:rPr>
            <w:fldChar w:fldCharType="end"/>
          </w:r>
        </w:p>
        <w:p w14:paraId="3C176C50"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3.3.2</w:t>
          </w:r>
          <w:r>
            <w:rPr>
              <w:rFonts w:asciiTheme="minorHAnsi" w:eastAsiaTheme="minorEastAsia" w:hAnsiTheme="minorHAnsi"/>
              <w:noProof/>
              <w:sz w:val="24"/>
              <w:szCs w:val="24"/>
              <w:lang w:eastAsia="ja-JP"/>
            </w:rPr>
            <w:tab/>
          </w:r>
          <w:r>
            <w:rPr>
              <w:noProof/>
            </w:rPr>
            <w:t>Benchmarking result</w:t>
          </w:r>
          <w:r>
            <w:rPr>
              <w:noProof/>
            </w:rPr>
            <w:tab/>
          </w:r>
          <w:r>
            <w:rPr>
              <w:noProof/>
            </w:rPr>
            <w:fldChar w:fldCharType="begin"/>
          </w:r>
          <w:r>
            <w:rPr>
              <w:noProof/>
            </w:rPr>
            <w:instrText xml:space="preserve"> PAGEREF _Toc387400385 \h </w:instrText>
          </w:r>
          <w:r>
            <w:rPr>
              <w:noProof/>
            </w:rPr>
          </w:r>
          <w:r>
            <w:rPr>
              <w:noProof/>
            </w:rPr>
            <w:fldChar w:fldCharType="separate"/>
          </w:r>
          <w:r>
            <w:rPr>
              <w:noProof/>
            </w:rPr>
            <w:t>40</w:t>
          </w:r>
          <w:r>
            <w:rPr>
              <w:noProof/>
            </w:rPr>
            <w:fldChar w:fldCharType="end"/>
          </w:r>
        </w:p>
        <w:p w14:paraId="69A31765"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_Toc387400386 \h </w:instrText>
          </w:r>
          <w:r>
            <w:rPr>
              <w:noProof/>
            </w:rPr>
          </w:r>
          <w:r>
            <w:rPr>
              <w:noProof/>
            </w:rPr>
            <w:fldChar w:fldCharType="separate"/>
          </w:r>
          <w:r>
            <w:rPr>
              <w:noProof/>
            </w:rPr>
            <w:t>48</w:t>
          </w:r>
          <w:r>
            <w:rPr>
              <w:noProof/>
            </w:rPr>
            <w:fldChar w:fldCharType="end"/>
          </w:r>
        </w:p>
        <w:p w14:paraId="30C571D5" w14:textId="77777777" w:rsidR="002646EC" w:rsidRDefault="002646EC">
          <w:pPr>
            <w:pStyle w:val="TOC1"/>
            <w:tabs>
              <w:tab w:val="left" w:pos="360"/>
              <w:tab w:val="right" w:pos="8268"/>
            </w:tabs>
            <w:rPr>
              <w:rFonts w:asciiTheme="minorHAnsi" w:eastAsiaTheme="minorEastAsia" w:hAnsiTheme="minorHAnsi"/>
              <w:b w:val="0"/>
              <w:noProof/>
              <w:szCs w:val="24"/>
              <w:lang w:eastAsia="ja-JP"/>
            </w:rPr>
          </w:pPr>
          <w:r>
            <w:rPr>
              <w:noProof/>
            </w:rPr>
            <w:t>4</w:t>
          </w:r>
          <w:r>
            <w:rPr>
              <w:rFonts w:asciiTheme="minorHAnsi" w:eastAsiaTheme="minorEastAsia" w:hAnsiTheme="minorHAnsi"/>
              <w:b w:val="0"/>
              <w:noProof/>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_Toc387400387 \h </w:instrText>
          </w:r>
          <w:r>
            <w:rPr>
              <w:noProof/>
            </w:rPr>
          </w:r>
          <w:r>
            <w:rPr>
              <w:noProof/>
            </w:rPr>
            <w:fldChar w:fldCharType="separate"/>
          </w:r>
          <w:r>
            <w:rPr>
              <w:noProof/>
            </w:rPr>
            <w:t>50</w:t>
          </w:r>
          <w:r>
            <w:rPr>
              <w:noProof/>
            </w:rPr>
            <w:fldChar w:fldCharType="end"/>
          </w:r>
        </w:p>
        <w:p w14:paraId="21ACC0B0"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_Toc387400388 \h </w:instrText>
          </w:r>
          <w:r>
            <w:rPr>
              <w:noProof/>
            </w:rPr>
          </w:r>
          <w:r>
            <w:rPr>
              <w:noProof/>
            </w:rPr>
            <w:fldChar w:fldCharType="separate"/>
          </w:r>
          <w:r>
            <w:rPr>
              <w:noProof/>
            </w:rPr>
            <w:t>50</w:t>
          </w:r>
          <w:r>
            <w:rPr>
              <w:noProof/>
            </w:rPr>
            <w:fldChar w:fldCharType="end"/>
          </w:r>
        </w:p>
        <w:p w14:paraId="7B68DE46"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4.1.1</w:t>
          </w:r>
          <w:r>
            <w:rPr>
              <w:rFonts w:asciiTheme="minorHAnsi" w:eastAsiaTheme="minorEastAsia" w:hAnsiTheme="minorHAnsi"/>
              <w:noProof/>
              <w:sz w:val="24"/>
              <w:szCs w:val="24"/>
              <w:lang w:eastAsia="ja-JP"/>
            </w:rPr>
            <w:tab/>
          </w:r>
          <w:r>
            <w:rPr>
              <w:noProof/>
            </w:rPr>
            <w:t>Phylogenetic tree and the last common ancestor</w:t>
          </w:r>
          <w:r>
            <w:rPr>
              <w:noProof/>
            </w:rPr>
            <w:tab/>
          </w:r>
          <w:r>
            <w:rPr>
              <w:noProof/>
            </w:rPr>
            <w:fldChar w:fldCharType="begin"/>
          </w:r>
          <w:r>
            <w:rPr>
              <w:noProof/>
            </w:rPr>
            <w:instrText xml:space="preserve"> PAGEREF _Toc387400389 \h </w:instrText>
          </w:r>
          <w:r>
            <w:rPr>
              <w:noProof/>
            </w:rPr>
          </w:r>
          <w:r>
            <w:rPr>
              <w:noProof/>
            </w:rPr>
            <w:fldChar w:fldCharType="separate"/>
          </w:r>
          <w:r>
            <w:rPr>
              <w:noProof/>
            </w:rPr>
            <w:t>50</w:t>
          </w:r>
          <w:r>
            <w:rPr>
              <w:noProof/>
            </w:rPr>
            <w:fldChar w:fldCharType="end"/>
          </w:r>
        </w:p>
        <w:p w14:paraId="0124286E"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4.1.2</w:t>
          </w:r>
          <w:r>
            <w:rPr>
              <w:rFonts w:asciiTheme="minorHAnsi" w:eastAsiaTheme="minorEastAsia" w:hAnsiTheme="minorHAnsi"/>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_Toc387400390 \h </w:instrText>
          </w:r>
          <w:r>
            <w:rPr>
              <w:noProof/>
            </w:rPr>
          </w:r>
          <w:r>
            <w:rPr>
              <w:noProof/>
            </w:rPr>
            <w:fldChar w:fldCharType="separate"/>
          </w:r>
          <w:r>
            <w:rPr>
              <w:noProof/>
            </w:rPr>
            <w:t>51</w:t>
          </w:r>
          <w:r>
            <w:rPr>
              <w:noProof/>
            </w:rPr>
            <w:fldChar w:fldCharType="end"/>
          </w:r>
        </w:p>
        <w:p w14:paraId="632FC752"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_Toc387400391 \h </w:instrText>
          </w:r>
          <w:r>
            <w:rPr>
              <w:noProof/>
            </w:rPr>
          </w:r>
          <w:r>
            <w:rPr>
              <w:noProof/>
            </w:rPr>
            <w:fldChar w:fldCharType="separate"/>
          </w:r>
          <w:r>
            <w:rPr>
              <w:noProof/>
            </w:rPr>
            <w:t>51</w:t>
          </w:r>
          <w:r>
            <w:rPr>
              <w:noProof/>
            </w:rPr>
            <w:fldChar w:fldCharType="end"/>
          </w:r>
        </w:p>
        <w:p w14:paraId="3AFE79F2"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4.2.1</w:t>
          </w:r>
          <w:r>
            <w:rPr>
              <w:rFonts w:asciiTheme="minorHAnsi" w:eastAsiaTheme="minorEastAsia" w:hAnsiTheme="minorHAnsi"/>
              <w:noProof/>
              <w:sz w:val="24"/>
              <w:szCs w:val="24"/>
              <w:lang w:eastAsia="ja-JP"/>
            </w:rPr>
            <w:tab/>
          </w:r>
          <w:r>
            <w:rPr>
              <w:noProof/>
            </w:rPr>
            <w:t>Data</w:t>
          </w:r>
          <w:r>
            <w:rPr>
              <w:noProof/>
            </w:rPr>
            <w:tab/>
          </w:r>
          <w:r>
            <w:rPr>
              <w:noProof/>
            </w:rPr>
            <w:fldChar w:fldCharType="begin"/>
          </w:r>
          <w:r>
            <w:rPr>
              <w:noProof/>
            </w:rPr>
            <w:instrText xml:space="preserve"> PAGEREF _Toc387400392 \h </w:instrText>
          </w:r>
          <w:r>
            <w:rPr>
              <w:noProof/>
            </w:rPr>
          </w:r>
          <w:r>
            <w:rPr>
              <w:noProof/>
            </w:rPr>
            <w:fldChar w:fldCharType="separate"/>
          </w:r>
          <w:r>
            <w:rPr>
              <w:noProof/>
            </w:rPr>
            <w:t>51</w:t>
          </w:r>
          <w:r>
            <w:rPr>
              <w:noProof/>
            </w:rPr>
            <w:fldChar w:fldCharType="end"/>
          </w:r>
        </w:p>
        <w:p w14:paraId="4F990018"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4.2.2</w:t>
          </w:r>
          <w:r>
            <w:rPr>
              <w:rFonts w:asciiTheme="minorHAnsi" w:eastAsiaTheme="minorEastAsia" w:hAnsiTheme="minorHAnsi"/>
              <w:noProof/>
              <w:sz w:val="24"/>
              <w:szCs w:val="24"/>
              <w:lang w:eastAsia="ja-JP"/>
            </w:rPr>
            <w:tab/>
          </w:r>
          <w:r>
            <w:rPr>
              <w:noProof/>
            </w:rPr>
            <w:t>Orthologs search</w:t>
          </w:r>
          <w:r>
            <w:rPr>
              <w:noProof/>
            </w:rPr>
            <w:tab/>
          </w:r>
          <w:r>
            <w:rPr>
              <w:noProof/>
            </w:rPr>
            <w:fldChar w:fldCharType="begin"/>
          </w:r>
          <w:r>
            <w:rPr>
              <w:noProof/>
            </w:rPr>
            <w:instrText xml:space="preserve"> PAGEREF _Toc387400393 \h </w:instrText>
          </w:r>
          <w:r>
            <w:rPr>
              <w:noProof/>
            </w:rPr>
          </w:r>
          <w:r>
            <w:rPr>
              <w:noProof/>
            </w:rPr>
            <w:fldChar w:fldCharType="separate"/>
          </w:r>
          <w:r>
            <w:rPr>
              <w:noProof/>
            </w:rPr>
            <w:t>57</w:t>
          </w:r>
          <w:r>
            <w:rPr>
              <w:noProof/>
            </w:rPr>
            <w:fldChar w:fldCharType="end"/>
          </w:r>
        </w:p>
        <w:p w14:paraId="3BA587FD"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4.2.3</w:t>
          </w:r>
          <w:r>
            <w:rPr>
              <w:rFonts w:asciiTheme="minorHAnsi" w:eastAsiaTheme="minorEastAsia" w:hAnsiTheme="minorHAnsi"/>
              <w:noProof/>
              <w:sz w:val="24"/>
              <w:szCs w:val="24"/>
              <w:lang w:eastAsia="ja-JP"/>
            </w:rPr>
            <w:tab/>
          </w:r>
          <w:r>
            <w:rPr>
              <w:noProof/>
            </w:rPr>
            <w:t>Phylogenomic tree reconstruction</w:t>
          </w:r>
          <w:r>
            <w:rPr>
              <w:noProof/>
            </w:rPr>
            <w:tab/>
          </w:r>
          <w:r>
            <w:rPr>
              <w:noProof/>
            </w:rPr>
            <w:fldChar w:fldCharType="begin"/>
          </w:r>
          <w:r>
            <w:rPr>
              <w:noProof/>
            </w:rPr>
            <w:instrText xml:space="preserve"> PAGEREF _Toc387400394 \h </w:instrText>
          </w:r>
          <w:r>
            <w:rPr>
              <w:noProof/>
            </w:rPr>
          </w:r>
          <w:r>
            <w:rPr>
              <w:noProof/>
            </w:rPr>
            <w:fldChar w:fldCharType="separate"/>
          </w:r>
          <w:r>
            <w:rPr>
              <w:noProof/>
            </w:rPr>
            <w:t>58</w:t>
          </w:r>
          <w:r>
            <w:rPr>
              <w:noProof/>
            </w:rPr>
            <w:fldChar w:fldCharType="end"/>
          </w:r>
        </w:p>
        <w:p w14:paraId="585EC4A2"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4.2.4</w:t>
          </w:r>
          <w:r>
            <w:rPr>
              <w:rFonts w:asciiTheme="minorHAnsi" w:eastAsiaTheme="minorEastAsia" w:hAnsiTheme="minorHAnsi"/>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_Toc387400395 \h </w:instrText>
          </w:r>
          <w:r>
            <w:rPr>
              <w:noProof/>
            </w:rPr>
          </w:r>
          <w:r>
            <w:rPr>
              <w:noProof/>
            </w:rPr>
            <w:fldChar w:fldCharType="separate"/>
          </w:r>
          <w:r>
            <w:rPr>
              <w:noProof/>
            </w:rPr>
            <w:t>59</w:t>
          </w:r>
          <w:r>
            <w:rPr>
              <w:noProof/>
            </w:rPr>
            <w:fldChar w:fldCharType="end"/>
          </w:r>
        </w:p>
        <w:p w14:paraId="46AA5EE1"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4.2.5</w:t>
          </w:r>
          <w:r>
            <w:rPr>
              <w:rFonts w:asciiTheme="minorHAnsi" w:eastAsiaTheme="minorEastAsia" w:hAnsiTheme="minorHAnsi"/>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_Toc387400396 \h </w:instrText>
          </w:r>
          <w:r>
            <w:rPr>
              <w:noProof/>
            </w:rPr>
          </w:r>
          <w:r>
            <w:rPr>
              <w:noProof/>
            </w:rPr>
            <w:fldChar w:fldCharType="separate"/>
          </w:r>
          <w:r>
            <w:rPr>
              <w:noProof/>
            </w:rPr>
            <w:t>60</w:t>
          </w:r>
          <w:r>
            <w:rPr>
              <w:noProof/>
            </w:rPr>
            <w:fldChar w:fldCharType="end"/>
          </w:r>
        </w:p>
        <w:p w14:paraId="1106CA63"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4.2.6</w:t>
          </w:r>
          <w:r>
            <w:rPr>
              <w:rFonts w:asciiTheme="minorHAnsi" w:eastAsiaTheme="minorEastAsia" w:hAnsiTheme="minorHAnsi"/>
              <w:noProof/>
              <w:sz w:val="24"/>
              <w:szCs w:val="24"/>
              <w:lang w:eastAsia="ja-JP"/>
            </w:rPr>
            <w:tab/>
          </w:r>
          <w:r>
            <w:rPr>
              <w:noProof/>
            </w:rPr>
            <w:t>Phylogeny of fungal diversity</w:t>
          </w:r>
          <w:r>
            <w:rPr>
              <w:noProof/>
            </w:rPr>
            <w:tab/>
          </w:r>
          <w:r>
            <w:rPr>
              <w:noProof/>
            </w:rPr>
            <w:fldChar w:fldCharType="begin"/>
          </w:r>
          <w:r>
            <w:rPr>
              <w:noProof/>
            </w:rPr>
            <w:instrText xml:space="preserve"> PAGEREF _Toc387400397 \h </w:instrText>
          </w:r>
          <w:r>
            <w:rPr>
              <w:noProof/>
            </w:rPr>
          </w:r>
          <w:r>
            <w:rPr>
              <w:noProof/>
            </w:rPr>
            <w:fldChar w:fldCharType="separate"/>
          </w:r>
          <w:r>
            <w:rPr>
              <w:noProof/>
            </w:rPr>
            <w:t>61</w:t>
          </w:r>
          <w:r>
            <w:rPr>
              <w:noProof/>
            </w:rPr>
            <w:fldChar w:fldCharType="end"/>
          </w:r>
        </w:p>
        <w:p w14:paraId="4C8EF9FA"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4.2.7</w:t>
          </w:r>
          <w:r>
            <w:rPr>
              <w:rFonts w:asciiTheme="minorHAnsi" w:eastAsiaTheme="minorEastAsia" w:hAnsiTheme="minorHAnsi"/>
              <w:noProof/>
              <w:sz w:val="24"/>
              <w:szCs w:val="24"/>
              <w:lang w:eastAsia="ja-JP"/>
            </w:rPr>
            <w:tab/>
          </w:r>
          <w:r>
            <w:rPr>
              <w:noProof/>
            </w:rPr>
            <w:t>Phylogenetic profile analysis</w:t>
          </w:r>
          <w:r>
            <w:rPr>
              <w:noProof/>
            </w:rPr>
            <w:tab/>
          </w:r>
          <w:r>
            <w:rPr>
              <w:noProof/>
            </w:rPr>
            <w:fldChar w:fldCharType="begin"/>
          </w:r>
          <w:r>
            <w:rPr>
              <w:noProof/>
            </w:rPr>
            <w:instrText xml:space="preserve"> PAGEREF _Toc387400398 \h </w:instrText>
          </w:r>
          <w:r>
            <w:rPr>
              <w:noProof/>
            </w:rPr>
          </w:r>
          <w:r>
            <w:rPr>
              <w:noProof/>
            </w:rPr>
            <w:fldChar w:fldCharType="separate"/>
          </w:r>
          <w:r>
            <w:rPr>
              <w:noProof/>
            </w:rPr>
            <w:t>62</w:t>
          </w:r>
          <w:r>
            <w:rPr>
              <w:noProof/>
            </w:rPr>
            <w:fldChar w:fldCharType="end"/>
          </w:r>
        </w:p>
        <w:p w14:paraId="2418C6A3"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4.2.8</w:t>
          </w:r>
          <w:r>
            <w:rPr>
              <w:rFonts w:asciiTheme="minorHAnsi" w:eastAsiaTheme="minorEastAsia" w:hAnsiTheme="minorHAnsi"/>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_Toc387400399 \h </w:instrText>
          </w:r>
          <w:r>
            <w:rPr>
              <w:noProof/>
            </w:rPr>
          </w:r>
          <w:r>
            <w:rPr>
              <w:noProof/>
            </w:rPr>
            <w:fldChar w:fldCharType="separate"/>
          </w:r>
          <w:r>
            <w:rPr>
              <w:noProof/>
            </w:rPr>
            <w:t>62</w:t>
          </w:r>
          <w:r>
            <w:rPr>
              <w:noProof/>
            </w:rPr>
            <w:fldChar w:fldCharType="end"/>
          </w:r>
        </w:p>
        <w:p w14:paraId="65891462"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_Toc387400400 \h </w:instrText>
          </w:r>
          <w:r>
            <w:rPr>
              <w:noProof/>
            </w:rPr>
          </w:r>
          <w:r>
            <w:rPr>
              <w:noProof/>
            </w:rPr>
            <w:fldChar w:fldCharType="separate"/>
          </w:r>
          <w:r>
            <w:rPr>
              <w:noProof/>
            </w:rPr>
            <w:t>64</w:t>
          </w:r>
          <w:r>
            <w:rPr>
              <w:noProof/>
            </w:rPr>
            <w:fldChar w:fldCharType="end"/>
          </w:r>
        </w:p>
        <w:p w14:paraId="56DFE425"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4.3.1</w:t>
          </w:r>
          <w:r>
            <w:rPr>
              <w:rFonts w:asciiTheme="minorHAnsi" w:eastAsiaTheme="minorEastAsia" w:hAnsiTheme="minorHAnsi"/>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_Toc387400401 \h </w:instrText>
          </w:r>
          <w:r>
            <w:rPr>
              <w:noProof/>
            </w:rPr>
          </w:r>
          <w:r>
            <w:rPr>
              <w:noProof/>
            </w:rPr>
            <w:fldChar w:fldCharType="separate"/>
          </w:r>
          <w:r>
            <w:rPr>
              <w:noProof/>
            </w:rPr>
            <w:t>64</w:t>
          </w:r>
          <w:r>
            <w:rPr>
              <w:noProof/>
            </w:rPr>
            <w:fldChar w:fldCharType="end"/>
          </w:r>
        </w:p>
        <w:p w14:paraId="66403289"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4.3.2</w:t>
          </w:r>
          <w:r>
            <w:rPr>
              <w:rFonts w:asciiTheme="minorHAnsi" w:eastAsiaTheme="minorEastAsia" w:hAnsiTheme="minorHAnsi"/>
              <w:noProof/>
              <w:sz w:val="24"/>
              <w:szCs w:val="24"/>
              <w:lang w:eastAsia="ja-JP"/>
            </w:rPr>
            <w:tab/>
          </w:r>
          <w:r>
            <w:rPr>
              <w:noProof/>
            </w:rPr>
            <w:t>The microsporidian LCA protein set</w:t>
          </w:r>
          <w:r>
            <w:rPr>
              <w:noProof/>
            </w:rPr>
            <w:tab/>
          </w:r>
          <w:r>
            <w:rPr>
              <w:noProof/>
            </w:rPr>
            <w:fldChar w:fldCharType="begin"/>
          </w:r>
          <w:r>
            <w:rPr>
              <w:noProof/>
            </w:rPr>
            <w:instrText xml:space="preserve"> PAGEREF _Toc387400402 \h </w:instrText>
          </w:r>
          <w:r>
            <w:rPr>
              <w:noProof/>
            </w:rPr>
          </w:r>
          <w:r>
            <w:rPr>
              <w:noProof/>
            </w:rPr>
            <w:fldChar w:fldCharType="separate"/>
          </w:r>
          <w:r>
            <w:rPr>
              <w:noProof/>
            </w:rPr>
            <w:t>67</w:t>
          </w:r>
          <w:r>
            <w:rPr>
              <w:noProof/>
            </w:rPr>
            <w:fldChar w:fldCharType="end"/>
          </w:r>
        </w:p>
        <w:p w14:paraId="47DF9C78"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4.3.3</w:t>
          </w:r>
          <w:r>
            <w:rPr>
              <w:rFonts w:asciiTheme="minorHAnsi" w:eastAsiaTheme="minorEastAsia" w:hAnsiTheme="minorHAnsi"/>
              <w:noProof/>
              <w:sz w:val="24"/>
              <w:szCs w:val="24"/>
              <w:lang w:eastAsia="ja-JP"/>
            </w:rPr>
            <w:tab/>
          </w:r>
          <w:r>
            <w:rPr>
              <w:noProof/>
            </w:rPr>
            <w:t>The origin of microsporidia</w:t>
          </w:r>
          <w:r>
            <w:rPr>
              <w:noProof/>
            </w:rPr>
            <w:tab/>
          </w:r>
          <w:r>
            <w:rPr>
              <w:noProof/>
            </w:rPr>
            <w:fldChar w:fldCharType="begin"/>
          </w:r>
          <w:r>
            <w:rPr>
              <w:noProof/>
            </w:rPr>
            <w:instrText xml:space="preserve"> PAGEREF _Toc387400403 \h </w:instrText>
          </w:r>
          <w:r>
            <w:rPr>
              <w:noProof/>
            </w:rPr>
          </w:r>
          <w:r>
            <w:rPr>
              <w:noProof/>
            </w:rPr>
            <w:fldChar w:fldCharType="separate"/>
          </w:r>
          <w:r>
            <w:rPr>
              <w:noProof/>
            </w:rPr>
            <w:t>70</w:t>
          </w:r>
          <w:r>
            <w:rPr>
              <w:noProof/>
            </w:rPr>
            <w:fldChar w:fldCharType="end"/>
          </w:r>
        </w:p>
        <w:p w14:paraId="6882743E"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4.3.4</w:t>
          </w:r>
          <w:r>
            <w:rPr>
              <w:rFonts w:asciiTheme="minorHAnsi" w:eastAsiaTheme="minorEastAsia" w:hAnsiTheme="minorHAnsi"/>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_Toc387400404 \h </w:instrText>
          </w:r>
          <w:r>
            <w:rPr>
              <w:noProof/>
            </w:rPr>
          </w:r>
          <w:r>
            <w:rPr>
              <w:noProof/>
            </w:rPr>
            <w:fldChar w:fldCharType="separate"/>
          </w:r>
          <w:r>
            <w:rPr>
              <w:noProof/>
            </w:rPr>
            <w:t>72</w:t>
          </w:r>
          <w:r>
            <w:rPr>
              <w:noProof/>
            </w:rPr>
            <w:fldChar w:fldCharType="end"/>
          </w:r>
        </w:p>
        <w:p w14:paraId="6FB267C1"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4.3.5</w:t>
          </w:r>
          <w:r>
            <w:rPr>
              <w:rFonts w:asciiTheme="minorHAnsi" w:eastAsiaTheme="minorEastAsia" w:hAnsiTheme="minorHAnsi"/>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_Toc387400405 \h </w:instrText>
          </w:r>
          <w:r>
            <w:rPr>
              <w:noProof/>
            </w:rPr>
          </w:r>
          <w:r>
            <w:rPr>
              <w:noProof/>
            </w:rPr>
            <w:fldChar w:fldCharType="separate"/>
          </w:r>
          <w:r>
            <w:rPr>
              <w:noProof/>
            </w:rPr>
            <w:t>76</w:t>
          </w:r>
          <w:r>
            <w:rPr>
              <w:noProof/>
            </w:rPr>
            <w:fldChar w:fldCharType="end"/>
          </w:r>
        </w:p>
        <w:p w14:paraId="2A435345" w14:textId="77777777" w:rsidR="002646EC" w:rsidRDefault="002646EC">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_Toc387400406 \h </w:instrText>
          </w:r>
          <w:r>
            <w:rPr>
              <w:noProof/>
            </w:rPr>
          </w:r>
          <w:r>
            <w:rPr>
              <w:noProof/>
            </w:rPr>
            <w:fldChar w:fldCharType="separate"/>
          </w:r>
          <w:r>
            <w:rPr>
              <w:noProof/>
            </w:rPr>
            <w:t>86</w:t>
          </w:r>
          <w:r>
            <w:rPr>
              <w:noProof/>
            </w:rPr>
            <w:fldChar w:fldCharType="end"/>
          </w:r>
        </w:p>
        <w:p w14:paraId="73DE5727"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4.4.1</w:t>
          </w:r>
          <w:r>
            <w:rPr>
              <w:rFonts w:asciiTheme="minorHAnsi" w:eastAsiaTheme="minorEastAsia" w:hAnsiTheme="minorHAnsi"/>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_Toc387400407 \h </w:instrText>
          </w:r>
          <w:r>
            <w:rPr>
              <w:noProof/>
            </w:rPr>
          </w:r>
          <w:r>
            <w:rPr>
              <w:noProof/>
            </w:rPr>
            <w:fldChar w:fldCharType="separate"/>
          </w:r>
          <w:r>
            <w:rPr>
              <w:noProof/>
            </w:rPr>
            <w:t>86</w:t>
          </w:r>
          <w:r>
            <w:rPr>
              <w:noProof/>
            </w:rPr>
            <w:fldChar w:fldCharType="end"/>
          </w:r>
        </w:p>
        <w:p w14:paraId="33C2723F"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4.4.2</w:t>
          </w:r>
          <w:r>
            <w:rPr>
              <w:rFonts w:asciiTheme="minorHAnsi" w:eastAsiaTheme="minorEastAsia" w:hAnsiTheme="minorHAnsi"/>
              <w:noProof/>
              <w:sz w:val="24"/>
              <w:szCs w:val="24"/>
              <w:lang w:eastAsia="ja-JP"/>
            </w:rPr>
            <w:tab/>
          </w:r>
          <w:r>
            <w:rPr>
              <w:noProof/>
            </w:rPr>
            <w:t>The microsporidian origin</w:t>
          </w:r>
          <w:r>
            <w:rPr>
              <w:noProof/>
            </w:rPr>
            <w:tab/>
          </w:r>
          <w:r>
            <w:rPr>
              <w:noProof/>
            </w:rPr>
            <w:fldChar w:fldCharType="begin"/>
          </w:r>
          <w:r>
            <w:rPr>
              <w:noProof/>
            </w:rPr>
            <w:instrText xml:space="preserve"> PAGEREF _Toc387400408 \h </w:instrText>
          </w:r>
          <w:r>
            <w:rPr>
              <w:noProof/>
            </w:rPr>
          </w:r>
          <w:r>
            <w:rPr>
              <w:noProof/>
            </w:rPr>
            <w:fldChar w:fldCharType="separate"/>
          </w:r>
          <w:r>
            <w:rPr>
              <w:noProof/>
            </w:rPr>
            <w:t>88</w:t>
          </w:r>
          <w:r>
            <w:rPr>
              <w:noProof/>
            </w:rPr>
            <w:fldChar w:fldCharType="end"/>
          </w:r>
        </w:p>
        <w:p w14:paraId="45A5B720" w14:textId="77777777" w:rsidR="002646EC" w:rsidRDefault="002646EC">
          <w:pPr>
            <w:pStyle w:val="TOC3"/>
            <w:tabs>
              <w:tab w:val="left" w:pos="1160"/>
              <w:tab w:val="right" w:pos="8268"/>
            </w:tabs>
            <w:rPr>
              <w:rFonts w:asciiTheme="minorHAnsi" w:eastAsiaTheme="minorEastAsia" w:hAnsiTheme="minorHAnsi"/>
              <w:noProof/>
              <w:sz w:val="24"/>
              <w:szCs w:val="24"/>
              <w:lang w:eastAsia="ja-JP"/>
            </w:rPr>
          </w:pPr>
          <w:r>
            <w:rPr>
              <w:noProof/>
            </w:rPr>
            <w:t>4.4.3</w:t>
          </w:r>
          <w:r>
            <w:rPr>
              <w:rFonts w:asciiTheme="minorHAnsi" w:eastAsiaTheme="minorEastAsia" w:hAnsiTheme="minorHAnsi"/>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_Toc387400409 \h </w:instrText>
          </w:r>
          <w:r>
            <w:rPr>
              <w:noProof/>
            </w:rPr>
          </w:r>
          <w:r>
            <w:rPr>
              <w:noProof/>
            </w:rPr>
            <w:fldChar w:fldCharType="separate"/>
          </w:r>
          <w:r>
            <w:rPr>
              <w:noProof/>
            </w:rPr>
            <w:t>89</w:t>
          </w:r>
          <w:r>
            <w:rPr>
              <w:noProof/>
            </w:rPr>
            <w:fldChar w:fldCharType="end"/>
          </w:r>
        </w:p>
        <w:p w14:paraId="016F111C" w14:textId="77777777" w:rsidR="002646EC" w:rsidRDefault="002646EC">
          <w:pPr>
            <w:pStyle w:val="TOC1"/>
            <w:tabs>
              <w:tab w:val="left" w:pos="360"/>
              <w:tab w:val="right" w:pos="8268"/>
            </w:tabs>
            <w:rPr>
              <w:rFonts w:asciiTheme="minorHAnsi" w:eastAsiaTheme="minorEastAsia" w:hAnsiTheme="minorHAnsi"/>
              <w:b w:val="0"/>
              <w:noProof/>
              <w:szCs w:val="24"/>
              <w:lang w:eastAsia="ja-JP"/>
            </w:rPr>
          </w:pPr>
          <w:r>
            <w:rPr>
              <w:noProof/>
            </w:rPr>
            <w:t>5</w:t>
          </w:r>
          <w:r>
            <w:rPr>
              <w:rFonts w:asciiTheme="minorHAnsi" w:eastAsiaTheme="minorEastAsia" w:hAnsiTheme="minorHAnsi"/>
              <w:b w:val="0"/>
              <w:noProof/>
              <w:szCs w:val="24"/>
              <w:lang w:eastAsia="ja-JP"/>
            </w:rPr>
            <w:tab/>
          </w:r>
          <w:r>
            <w:rPr>
              <w:noProof/>
            </w:rPr>
            <w:t>Conclusion &amp; Outlook</w:t>
          </w:r>
          <w:r>
            <w:rPr>
              <w:noProof/>
            </w:rPr>
            <w:tab/>
          </w:r>
          <w:r>
            <w:rPr>
              <w:noProof/>
            </w:rPr>
            <w:fldChar w:fldCharType="begin"/>
          </w:r>
          <w:r>
            <w:rPr>
              <w:noProof/>
            </w:rPr>
            <w:instrText xml:space="preserve"> PAGEREF _Toc387400410 \h </w:instrText>
          </w:r>
          <w:r>
            <w:rPr>
              <w:noProof/>
            </w:rPr>
          </w:r>
          <w:r>
            <w:rPr>
              <w:noProof/>
            </w:rPr>
            <w:fldChar w:fldCharType="separate"/>
          </w:r>
          <w:r>
            <w:rPr>
              <w:noProof/>
            </w:rPr>
            <w:t>91</w:t>
          </w:r>
          <w:r>
            <w:rPr>
              <w:noProof/>
            </w:rPr>
            <w:fldChar w:fldCharType="end"/>
          </w:r>
        </w:p>
        <w:p w14:paraId="1CF0016B" w14:textId="77777777" w:rsidR="002646EC" w:rsidRDefault="002646EC">
          <w:pPr>
            <w:pStyle w:val="TOC1"/>
            <w:tabs>
              <w:tab w:val="right" w:pos="8268"/>
            </w:tabs>
            <w:rPr>
              <w:rFonts w:asciiTheme="minorHAnsi" w:eastAsiaTheme="minorEastAsia" w:hAnsiTheme="minorHAnsi"/>
              <w:b w:val="0"/>
              <w:noProof/>
              <w:szCs w:val="24"/>
              <w:lang w:eastAsia="ja-JP"/>
            </w:rPr>
          </w:pPr>
          <w:r>
            <w:rPr>
              <w:noProof/>
            </w:rPr>
            <w:t>References</w:t>
          </w:r>
          <w:r>
            <w:rPr>
              <w:noProof/>
            </w:rPr>
            <w:tab/>
          </w:r>
          <w:r>
            <w:rPr>
              <w:noProof/>
            </w:rPr>
            <w:fldChar w:fldCharType="begin"/>
          </w:r>
          <w:r>
            <w:rPr>
              <w:noProof/>
            </w:rPr>
            <w:instrText xml:space="preserve"> PAGEREF _Toc387400411 \h </w:instrText>
          </w:r>
          <w:r>
            <w:rPr>
              <w:noProof/>
            </w:rPr>
          </w:r>
          <w:r>
            <w:rPr>
              <w:noProof/>
            </w:rPr>
            <w:fldChar w:fldCharType="separate"/>
          </w:r>
          <w:r>
            <w:rPr>
              <w:noProof/>
            </w:rPr>
            <w:t>94</w:t>
          </w:r>
          <w:r>
            <w:rPr>
              <w:noProof/>
            </w:rPr>
            <w:fldChar w:fldCharType="end"/>
          </w:r>
        </w:p>
        <w:p w14:paraId="3E7319B9" w14:textId="77777777" w:rsidR="002646EC" w:rsidRDefault="002646EC">
          <w:pPr>
            <w:pStyle w:val="TOC1"/>
            <w:tabs>
              <w:tab w:val="left" w:pos="487"/>
              <w:tab w:val="right" w:pos="8268"/>
            </w:tabs>
            <w:rPr>
              <w:rFonts w:asciiTheme="minorHAnsi" w:eastAsiaTheme="minorEastAsia" w:hAnsiTheme="minorHAnsi"/>
              <w:b w:val="0"/>
              <w:noProof/>
              <w:szCs w:val="24"/>
              <w:lang w:eastAsia="ja-JP"/>
            </w:rPr>
          </w:pPr>
          <w:r w:rsidRPr="00906960">
            <w:rPr>
              <w:noProof/>
            </w:rPr>
            <w:t>A.</w:t>
          </w:r>
          <w:r>
            <w:rPr>
              <w:rFonts w:asciiTheme="minorHAnsi" w:eastAsiaTheme="minorEastAsia" w:hAnsiTheme="minorHAnsi"/>
              <w:b w:val="0"/>
              <w:noProof/>
              <w:szCs w:val="24"/>
              <w:lang w:eastAsia="ja-JP"/>
            </w:rPr>
            <w:tab/>
          </w:r>
          <w:r w:rsidRPr="00906960">
            <w:rPr>
              <w:noProof/>
            </w:rPr>
            <w:t>Appendix</w:t>
          </w:r>
          <w:r>
            <w:rPr>
              <w:noProof/>
            </w:rPr>
            <w:tab/>
          </w:r>
          <w:r>
            <w:rPr>
              <w:noProof/>
            </w:rPr>
            <w:fldChar w:fldCharType="begin"/>
          </w:r>
          <w:r>
            <w:rPr>
              <w:noProof/>
            </w:rPr>
            <w:instrText xml:space="preserve"> PAGEREF _Toc387400412 \h </w:instrText>
          </w:r>
          <w:r>
            <w:rPr>
              <w:noProof/>
            </w:rPr>
          </w:r>
          <w:r>
            <w:rPr>
              <w:noProof/>
            </w:rPr>
            <w:fldChar w:fldCharType="separate"/>
          </w:r>
          <w:r>
            <w:rPr>
              <w:noProof/>
            </w:rPr>
            <w:t>115</w:t>
          </w:r>
          <w:r>
            <w:rPr>
              <w:noProof/>
            </w:rPr>
            <w:fldChar w:fldCharType="end"/>
          </w:r>
        </w:p>
        <w:p w14:paraId="60AEA7DB" w14:textId="77777777" w:rsidR="002646EC" w:rsidRDefault="002646EC">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_Toc387400413 \h </w:instrText>
          </w:r>
          <w:r>
            <w:rPr>
              <w:noProof/>
            </w:rPr>
          </w:r>
          <w:r>
            <w:rPr>
              <w:noProof/>
            </w:rPr>
            <w:fldChar w:fldCharType="separate"/>
          </w:r>
          <w:r>
            <w:rPr>
              <w:noProof/>
            </w:rPr>
            <w:t>115</w:t>
          </w:r>
          <w:r>
            <w:rPr>
              <w:noProof/>
            </w:rPr>
            <w:fldChar w:fldCharType="end"/>
          </w:r>
        </w:p>
        <w:p w14:paraId="276A7665" w14:textId="77777777" w:rsidR="002646EC" w:rsidRDefault="002646EC">
          <w:pPr>
            <w:pStyle w:val="TOC2"/>
            <w:tabs>
              <w:tab w:val="right" w:pos="8268"/>
            </w:tabs>
            <w:rPr>
              <w:rFonts w:asciiTheme="minorHAnsi" w:eastAsiaTheme="minorEastAsia" w:hAnsiTheme="minorHAnsi"/>
              <w:i w:val="0"/>
              <w:noProof/>
              <w:szCs w:val="24"/>
              <w:lang w:eastAsia="ja-JP"/>
            </w:rPr>
          </w:pPr>
          <w:r>
            <w:rPr>
              <w:noProof/>
            </w:rPr>
            <w:lastRenderedPageBreak/>
            <w:t>Figures</w:t>
          </w:r>
          <w:r>
            <w:rPr>
              <w:noProof/>
            </w:rPr>
            <w:tab/>
          </w:r>
          <w:r>
            <w:rPr>
              <w:noProof/>
            </w:rPr>
            <w:fldChar w:fldCharType="begin"/>
          </w:r>
          <w:r>
            <w:rPr>
              <w:noProof/>
            </w:rPr>
            <w:instrText xml:space="preserve"> PAGEREF _Toc387400414 \h </w:instrText>
          </w:r>
          <w:r>
            <w:rPr>
              <w:noProof/>
            </w:rPr>
          </w:r>
          <w:r>
            <w:rPr>
              <w:noProof/>
            </w:rPr>
            <w:fldChar w:fldCharType="separate"/>
          </w:r>
          <w:r>
            <w:rPr>
              <w:noProof/>
            </w:rPr>
            <w:t>145</w:t>
          </w:r>
          <w:r>
            <w:rPr>
              <w:noProof/>
            </w:rPr>
            <w:fldChar w:fldCharType="end"/>
          </w:r>
        </w:p>
        <w:p w14:paraId="3A4CC181" w14:textId="77777777" w:rsidR="002646EC" w:rsidRDefault="002646EC">
          <w:pPr>
            <w:pStyle w:val="TOC1"/>
            <w:tabs>
              <w:tab w:val="right" w:pos="8268"/>
            </w:tabs>
            <w:rPr>
              <w:rFonts w:asciiTheme="minorHAnsi" w:eastAsiaTheme="minorEastAsia" w:hAnsiTheme="minorHAnsi"/>
              <w:b w:val="0"/>
              <w:noProof/>
              <w:szCs w:val="24"/>
              <w:lang w:eastAsia="ja-JP"/>
            </w:rPr>
          </w:pPr>
          <w:r>
            <w:rPr>
              <w:noProof/>
            </w:rPr>
            <w:t>Acknowledgements</w:t>
          </w:r>
          <w:r>
            <w:rPr>
              <w:noProof/>
            </w:rPr>
            <w:tab/>
          </w:r>
          <w:r>
            <w:rPr>
              <w:noProof/>
            </w:rPr>
            <w:fldChar w:fldCharType="begin"/>
          </w:r>
          <w:r>
            <w:rPr>
              <w:noProof/>
            </w:rPr>
            <w:instrText xml:space="preserve"> PAGEREF _Toc387400415 \h </w:instrText>
          </w:r>
          <w:r>
            <w:rPr>
              <w:noProof/>
            </w:rPr>
          </w:r>
          <w:r>
            <w:rPr>
              <w:noProof/>
            </w:rPr>
            <w:fldChar w:fldCharType="separate"/>
          </w:r>
          <w:r>
            <w:rPr>
              <w:noProof/>
            </w:rPr>
            <w:t>153</w:t>
          </w:r>
          <w:r>
            <w:rPr>
              <w:noProof/>
            </w:rPr>
            <w:fldChar w:fldCharType="end"/>
          </w:r>
        </w:p>
        <w:p w14:paraId="2DA85046" w14:textId="77777777" w:rsidR="002646EC" w:rsidRDefault="002646EC">
          <w:pPr>
            <w:pStyle w:val="TOC1"/>
            <w:tabs>
              <w:tab w:val="right" w:pos="8268"/>
            </w:tabs>
            <w:rPr>
              <w:rFonts w:asciiTheme="minorHAnsi" w:eastAsiaTheme="minorEastAsia" w:hAnsiTheme="minorHAnsi"/>
              <w:b w:val="0"/>
              <w:noProof/>
              <w:szCs w:val="24"/>
              <w:lang w:eastAsia="ja-JP"/>
            </w:rPr>
          </w:pPr>
          <w:r>
            <w:rPr>
              <w:noProof/>
            </w:rPr>
            <w:t>Curriculum Vitae</w:t>
          </w:r>
          <w:r>
            <w:rPr>
              <w:noProof/>
            </w:rPr>
            <w:tab/>
          </w:r>
          <w:r>
            <w:rPr>
              <w:noProof/>
            </w:rPr>
            <w:fldChar w:fldCharType="begin"/>
          </w:r>
          <w:r>
            <w:rPr>
              <w:noProof/>
            </w:rPr>
            <w:instrText xml:space="preserve"> PAGEREF _Toc387400416 \h </w:instrText>
          </w:r>
          <w:r>
            <w:rPr>
              <w:noProof/>
            </w:rPr>
          </w:r>
          <w:r>
            <w:rPr>
              <w:noProof/>
            </w:rPr>
            <w:fldChar w:fldCharType="separate"/>
          </w:r>
          <w:r>
            <w:rPr>
              <w:noProof/>
            </w:rPr>
            <w:t>154</w:t>
          </w:r>
          <w:r>
            <w:rPr>
              <w:noProof/>
            </w:rPr>
            <w:fldChar w:fldCharType="end"/>
          </w:r>
        </w:p>
        <w:p w14:paraId="73669BFA" w14:textId="43F6CFAB" w:rsidR="00BC7BB6" w:rsidRDefault="00BC7BB6">
          <w:r w:rsidRPr="00733162">
            <w:rPr>
              <w:b/>
              <w:bCs/>
              <w:noProof/>
            </w:rPr>
            <w:fldChar w:fldCharType="end"/>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7" w:name="_Toc384627472"/>
      <w:bookmarkStart w:id="8" w:name="_Toc387400347"/>
      <w:r w:rsidRPr="00FC6093">
        <w:lastRenderedPageBreak/>
        <w:t>List of Figures</w:t>
      </w:r>
      <w:bookmarkEnd w:id="7"/>
      <w:bookmarkEnd w:id="8"/>
    </w:p>
    <w:p w14:paraId="055F883F" w14:textId="77777777" w:rsidR="00BD532F" w:rsidRPr="00BD532F" w:rsidRDefault="00BD532F" w:rsidP="00BD532F"/>
    <w:p w14:paraId="1F09C55B" w14:textId="77777777" w:rsidR="00B12D09"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B12D09">
        <w:rPr>
          <w:noProof/>
        </w:rPr>
        <w:t>Figure 1</w:t>
      </w:r>
      <w:r w:rsidR="00B12D09">
        <w:rPr>
          <w:noProof/>
        </w:rPr>
        <w:noBreakHyphen/>
        <w:t>1: The evolutionary relationships of the Eukaryotes according to the Archezoa hypothesis (Cavalier-Smith 1983).</w:t>
      </w:r>
      <w:r w:rsidR="00B12D09">
        <w:rPr>
          <w:noProof/>
        </w:rPr>
        <w:tab/>
      </w:r>
      <w:r w:rsidR="00B12D09">
        <w:rPr>
          <w:noProof/>
        </w:rPr>
        <w:fldChar w:fldCharType="begin"/>
      </w:r>
      <w:r w:rsidR="00B12D09">
        <w:rPr>
          <w:noProof/>
        </w:rPr>
        <w:instrText xml:space="preserve"> PAGEREF _Toc387398493 \h </w:instrText>
      </w:r>
      <w:r w:rsidR="00B12D09">
        <w:rPr>
          <w:noProof/>
        </w:rPr>
      </w:r>
      <w:r w:rsidR="00B12D09">
        <w:rPr>
          <w:noProof/>
        </w:rPr>
        <w:fldChar w:fldCharType="separate"/>
      </w:r>
      <w:r w:rsidR="00B12D09">
        <w:rPr>
          <w:noProof/>
        </w:rPr>
        <w:t>5</w:t>
      </w:r>
      <w:r w:rsidR="00B12D09">
        <w:rPr>
          <w:noProof/>
        </w:rPr>
        <w:fldChar w:fldCharType="end"/>
      </w:r>
    </w:p>
    <w:p w14:paraId="54E4E9DB"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 The true phylogeny (left) places the fast evolving species A next to the slow evolving species B. The inferred tree (right), however groups two fast evolving species A and C together.</w:t>
      </w:r>
      <w:r>
        <w:rPr>
          <w:noProof/>
        </w:rPr>
        <w:tab/>
      </w:r>
      <w:r>
        <w:rPr>
          <w:noProof/>
        </w:rPr>
        <w:fldChar w:fldCharType="begin"/>
      </w:r>
      <w:r>
        <w:rPr>
          <w:noProof/>
        </w:rPr>
        <w:instrText xml:space="preserve"> PAGEREF _Toc387398494 \h </w:instrText>
      </w:r>
      <w:r>
        <w:rPr>
          <w:noProof/>
        </w:rPr>
      </w:r>
      <w:r>
        <w:rPr>
          <w:noProof/>
        </w:rPr>
        <w:fldChar w:fldCharType="separate"/>
      </w:r>
      <w:r>
        <w:rPr>
          <w:noProof/>
        </w:rPr>
        <w:t>7</w:t>
      </w:r>
      <w:r>
        <w:rPr>
          <w:noProof/>
        </w:rPr>
        <w:fldChar w:fldCharType="end"/>
      </w:r>
    </w:p>
    <w:p w14:paraId="6CEC606E"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 </w:t>
      </w:r>
      <w:r w:rsidRPr="008F6B6A">
        <w:rPr>
          <w:i/>
          <w:noProof/>
        </w:rPr>
        <w:t>Input &amp; Settings</w:t>
      </w:r>
      <w:r>
        <w:rPr>
          <w:noProof/>
        </w:rPr>
        <w:t xml:space="preserve"> page of PhyloProfile, Users can upload here the main phylogenetic profiles, and optionally the domain annotation file and/or the sequence information in FASTA format. If the two additional information layers (variables) are not identified in the main input file, users can name them manually. Via this page, the user can additionally specify which subset of genes in the phylogenetic profile should be displayed. To this end, a text file with the genes of interest can be uploaded. Next, the user can choose to order the taxa automatically based on their systematic relationships as specified in the NCBI taxonomy. Alternatively, a custom tree in newick format can be uploaded that is then used for ordering the taxa. After adapting the default colors of the profile plots (if needed), users can select the taxonomic resolution, i.e. the taxonomic rank at which the phylogenetic profiles should be combined, ranging from strain to kingdom. Eventually, a taxon of interest can be selected that is displayed first in the graphic visualization of the phylogenetic profile.</w:t>
      </w:r>
      <w:r>
        <w:rPr>
          <w:noProof/>
        </w:rPr>
        <w:tab/>
      </w:r>
      <w:r>
        <w:rPr>
          <w:noProof/>
        </w:rPr>
        <w:fldChar w:fldCharType="begin"/>
      </w:r>
      <w:r>
        <w:rPr>
          <w:noProof/>
        </w:rPr>
        <w:instrText xml:space="preserve"> PAGEREF _Toc387398495 \h </w:instrText>
      </w:r>
      <w:r>
        <w:rPr>
          <w:noProof/>
        </w:rPr>
      </w:r>
      <w:r>
        <w:rPr>
          <w:noProof/>
        </w:rPr>
        <w:fldChar w:fldCharType="separate"/>
      </w:r>
      <w:r>
        <w:rPr>
          <w:noProof/>
        </w:rPr>
        <w:t>19</w:t>
      </w:r>
      <w:r>
        <w:rPr>
          <w:noProof/>
        </w:rPr>
        <w:fldChar w:fldCharType="end"/>
      </w:r>
    </w:p>
    <w:p w14:paraId="433C4F0D"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2: The </w:t>
      </w:r>
      <w:r w:rsidRPr="008F6B6A">
        <w:rPr>
          <w:i/>
          <w:noProof/>
        </w:rPr>
        <w:t>Main profile</w:t>
      </w:r>
      <w:r>
        <w:rPr>
          <w:noProof/>
        </w:rPr>
        <w:t xml:space="preserve"> page of PhyloProfile. The phylogenetic profile is represented by a dot matrix. Cell color and dot color denote values of two additional information layers. The Dot size is proportional to the fracton of species summarized at the selected taxonomic level (cf. Figure 2-1) that harbor at least one ortholog to the seed. The assignment of taxa and genes to the x and y-axis, respectively, can be switched if desired. Co-orthologs to a seed in a given taxon will be represented as a small green dot inside the main dot. This feature is available is only when the taxonomic resolution is set to </w:t>
      </w:r>
      <w:r w:rsidRPr="008F6B6A">
        <w:rPr>
          <w:i/>
          <w:noProof/>
        </w:rPr>
        <w:t>species</w:t>
      </w:r>
      <w:r>
        <w:rPr>
          <w:noProof/>
        </w:rPr>
        <w:t>. The detailed information for a seed – ortholog pairing (lower left part of the plot) can be accessed upon a click on the corresponding dot in the dot matrix.</w:t>
      </w:r>
      <w:r>
        <w:rPr>
          <w:noProof/>
        </w:rPr>
        <w:tab/>
      </w:r>
      <w:r>
        <w:rPr>
          <w:noProof/>
        </w:rPr>
        <w:fldChar w:fldCharType="begin"/>
      </w:r>
      <w:r>
        <w:rPr>
          <w:noProof/>
        </w:rPr>
        <w:instrText xml:space="preserve"> PAGEREF _Toc387398496 \h </w:instrText>
      </w:r>
      <w:r>
        <w:rPr>
          <w:noProof/>
        </w:rPr>
      </w:r>
      <w:r>
        <w:rPr>
          <w:noProof/>
        </w:rPr>
        <w:fldChar w:fldCharType="separate"/>
      </w:r>
      <w:r>
        <w:rPr>
          <w:noProof/>
        </w:rPr>
        <w:t>20</w:t>
      </w:r>
      <w:r>
        <w:rPr>
          <w:noProof/>
        </w:rPr>
        <w:fldChar w:fldCharType="end"/>
      </w:r>
    </w:p>
    <w:p w14:paraId="7BB17F8F"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a rapid adaptation of the focus to the desired level of resolution. The information stored in PhyloProfile ranges from the overview image of the phylogenetic profiles of hundreds to thousands of proteins and species down to the pair-wise analysis of feature architectures.</w:t>
      </w:r>
      <w:r>
        <w:rPr>
          <w:noProof/>
        </w:rPr>
        <w:tab/>
      </w:r>
      <w:r>
        <w:rPr>
          <w:noProof/>
        </w:rPr>
        <w:fldChar w:fldCharType="begin"/>
      </w:r>
      <w:r>
        <w:rPr>
          <w:noProof/>
        </w:rPr>
        <w:instrText xml:space="preserve"> PAGEREF _Toc387398497 \h </w:instrText>
      </w:r>
      <w:r>
        <w:rPr>
          <w:noProof/>
        </w:rPr>
      </w:r>
      <w:r>
        <w:rPr>
          <w:noProof/>
        </w:rPr>
        <w:fldChar w:fldCharType="separate"/>
      </w:r>
      <w:r>
        <w:rPr>
          <w:noProof/>
        </w:rPr>
        <w:t>21</w:t>
      </w:r>
      <w:r>
        <w:rPr>
          <w:noProof/>
        </w:rPr>
        <w:fldChar w:fldCharType="end"/>
      </w:r>
    </w:p>
    <w:p w14:paraId="637788FC"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_Toc387398498 \h </w:instrText>
      </w:r>
      <w:r>
        <w:rPr>
          <w:noProof/>
        </w:rPr>
      </w:r>
      <w:r>
        <w:rPr>
          <w:noProof/>
        </w:rPr>
        <w:fldChar w:fldCharType="separate"/>
      </w:r>
      <w:r>
        <w:rPr>
          <w:noProof/>
        </w:rPr>
        <w:t>23</w:t>
      </w:r>
      <w:r>
        <w:rPr>
          <w:noProof/>
        </w:rPr>
        <w:fldChar w:fldCharType="end"/>
      </w:r>
    </w:p>
    <w:p w14:paraId="7BCF0515"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 the proteins according to the distance of their phylogenetic profiles. The clustered profile clearly reveals the existence of three main groups of genes that differ in their phylogenetic distribution.</w:t>
      </w:r>
      <w:r>
        <w:rPr>
          <w:noProof/>
        </w:rPr>
        <w:tab/>
      </w:r>
      <w:r>
        <w:rPr>
          <w:noProof/>
        </w:rPr>
        <w:fldChar w:fldCharType="begin"/>
      </w:r>
      <w:r>
        <w:rPr>
          <w:noProof/>
        </w:rPr>
        <w:instrText xml:space="preserve"> PAGEREF _Toc387398499 \h </w:instrText>
      </w:r>
      <w:r>
        <w:rPr>
          <w:noProof/>
        </w:rPr>
      </w:r>
      <w:r>
        <w:rPr>
          <w:noProof/>
        </w:rPr>
        <w:fldChar w:fldCharType="separate"/>
      </w:r>
      <w:r>
        <w:rPr>
          <w:noProof/>
        </w:rPr>
        <w:t>24</w:t>
      </w:r>
      <w:r>
        <w:rPr>
          <w:noProof/>
        </w:rPr>
        <w:fldChar w:fldCharType="end"/>
      </w:r>
    </w:p>
    <w:p w14:paraId="5002F927"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2</w:t>
      </w:r>
      <w:r>
        <w:rPr>
          <w:noProof/>
        </w:rPr>
        <w:noBreakHyphen/>
        <w:t>6: Gene age estimation based on LCA algorithm. The different colors in the age profile denote the individual gene ages. The number of genes subsumed in each age layer are given within the colored areas together with the percentage of the total gene set. The age layer is interactive. Upon a click on either layer, the corresponding list of genes is displayed (not shown). The information can then be either displayed in the Custom profile page, or downloaded as text file.</w:t>
      </w:r>
      <w:r>
        <w:rPr>
          <w:noProof/>
        </w:rPr>
        <w:tab/>
      </w:r>
      <w:r>
        <w:rPr>
          <w:noProof/>
        </w:rPr>
        <w:fldChar w:fldCharType="begin"/>
      </w:r>
      <w:r>
        <w:rPr>
          <w:noProof/>
        </w:rPr>
        <w:instrText xml:space="preserve"> PAGEREF _Toc387398500 \h </w:instrText>
      </w:r>
      <w:r>
        <w:rPr>
          <w:noProof/>
        </w:rPr>
      </w:r>
      <w:r>
        <w:rPr>
          <w:noProof/>
        </w:rPr>
        <w:fldChar w:fldCharType="separate"/>
      </w:r>
      <w:r>
        <w:rPr>
          <w:noProof/>
        </w:rPr>
        <w:t>25</w:t>
      </w:r>
      <w:r>
        <w:rPr>
          <w:noProof/>
        </w:rPr>
        <w:fldChar w:fldCharType="end"/>
      </w:r>
    </w:p>
    <w:p w14:paraId="1D1D3732"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_Toc387398501 \h </w:instrText>
      </w:r>
      <w:r>
        <w:rPr>
          <w:noProof/>
        </w:rPr>
      </w:r>
      <w:r>
        <w:rPr>
          <w:noProof/>
        </w:rPr>
        <w:fldChar w:fldCharType="separate"/>
      </w:r>
      <w:r>
        <w:rPr>
          <w:noProof/>
        </w:rPr>
        <w:t>26</w:t>
      </w:r>
      <w:r>
        <w:rPr>
          <w:noProof/>
        </w:rPr>
        <w:fldChar w:fldCharType="end"/>
      </w:r>
    </w:p>
    <w:p w14:paraId="04DB2D78"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_Toc387398502 \h </w:instrText>
      </w:r>
      <w:r>
        <w:rPr>
          <w:noProof/>
        </w:rPr>
      </w:r>
      <w:r>
        <w:rPr>
          <w:noProof/>
        </w:rPr>
        <w:fldChar w:fldCharType="separate"/>
      </w:r>
      <w:r>
        <w:rPr>
          <w:noProof/>
        </w:rPr>
        <w:t>27</w:t>
      </w:r>
      <w:r>
        <w:rPr>
          <w:noProof/>
        </w:rPr>
        <w:fldChar w:fldCharType="end"/>
      </w:r>
    </w:p>
    <w:p w14:paraId="676BFFD3"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_Toc387398503 \h </w:instrText>
      </w:r>
      <w:r>
        <w:rPr>
          <w:noProof/>
        </w:rPr>
      </w:r>
      <w:r>
        <w:rPr>
          <w:noProof/>
        </w:rPr>
        <w:fldChar w:fldCharType="separate"/>
      </w:r>
      <w:r>
        <w:rPr>
          <w:noProof/>
        </w:rPr>
        <w:t>28</w:t>
      </w:r>
      <w:r>
        <w:rPr>
          <w:noProof/>
        </w:rPr>
        <w:fldChar w:fldCharType="end"/>
      </w:r>
    </w:p>
    <w:p w14:paraId="35423A70"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_Toc387398504 \h </w:instrText>
      </w:r>
      <w:r>
        <w:rPr>
          <w:noProof/>
        </w:rPr>
      </w:r>
      <w:r>
        <w:rPr>
          <w:noProof/>
        </w:rPr>
        <w:fldChar w:fldCharType="separate"/>
      </w:r>
      <w:r>
        <w:rPr>
          <w:noProof/>
        </w:rPr>
        <w:t>37</w:t>
      </w:r>
      <w:r>
        <w:rPr>
          <w:noProof/>
        </w:rPr>
        <w:fldChar w:fldCharType="end"/>
      </w:r>
    </w:p>
    <w:p w14:paraId="48C8AD09"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8F6B6A">
        <w:rPr>
          <w:noProof/>
          <w:vertAlign w:val="subscript"/>
        </w:rPr>
        <w:t>FAS_KO</w:t>
      </w:r>
      <w:r>
        <w:rPr>
          <w:noProof/>
        </w:rPr>
        <w:t xml:space="preserve"> for 12,748 KO groups</w:t>
      </w:r>
      <w:r>
        <w:rPr>
          <w:noProof/>
        </w:rPr>
        <w:tab/>
      </w:r>
      <w:r>
        <w:rPr>
          <w:noProof/>
        </w:rPr>
        <w:fldChar w:fldCharType="begin"/>
      </w:r>
      <w:r>
        <w:rPr>
          <w:noProof/>
        </w:rPr>
        <w:instrText xml:space="preserve"> PAGEREF _Toc387398505 \h </w:instrText>
      </w:r>
      <w:r>
        <w:rPr>
          <w:noProof/>
        </w:rPr>
      </w:r>
      <w:r>
        <w:rPr>
          <w:noProof/>
        </w:rPr>
        <w:fldChar w:fldCharType="separate"/>
      </w:r>
      <w:r>
        <w:rPr>
          <w:noProof/>
        </w:rPr>
        <w:t>39</w:t>
      </w:r>
      <w:r>
        <w:rPr>
          <w:noProof/>
        </w:rPr>
        <w:fldChar w:fldCharType="end"/>
      </w:r>
    </w:p>
    <w:p w14:paraId="55A2FDA5"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_Toc387398506 \h </w:instrText>
      </w:r>
      <w:r>
        <w:rPr>
          <w:noProof/>
        </w:rPr>
      </w:r>
      <w:r>
        <w:rPr>
          <w:noProof/>
        </w:rPr>
        <w:fldChar w:fldCharType="separate"/>
      </w:r>
      <w:r>
        <w:rPr>
          <w:noProof/>
        </w:rPr>
        <w:t>39</w:t>
      </w:r>
      <w:r>
        <w:rPr>
          <w:noProof/>
        </w:rPr>
        <w:fldChar w:fldCharType="end"/>
      </w:r>
    </w:p>
    <w:p w14:paraId="68E998CD"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_Toc387398507 \h </w:instrText>
      </w:r>
      <w:r>
        <w:rPr>
          <w:noProof/>
        </w:rPr>
      </w:r>
      <w:r>
        <w:rPr>
          <w:noProof/>
        </w:rPr>
        <w:fldChar w:fldCharType="separate"/>
      </w:r>
      <w:r>
        <w:rPr>
          <w:noProof/>
        </w:rPr>
        <w:t>41</w:t>
      </w:r>
      <w:r>
        <w:rPr>
          <w:noProof/>
        </w:rPr>
        <w:fldChar w:fldCharType="end"/>
      </w:r>
    </w:p>
    <w:p w14:paraId="6497E5F5"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_Toc387398508 \h </w:instrText>
      </w:r>
      <w:r>
        <w:rPr>
          <w:noProof/>
        </w:rPr>
      </w:r>
      <w:r>
        <w:rPr>
          <w:noProof/>
        </w:rPr>
        <w:fldChar w:fldCharType="separate"/>
      </w:r>
      <w:r>
        <w:rPr>
          <w:noProof/>
        </w:rPr>
        <w:t>41</w:t>
      </w:r>
      <w:r>
        <w:rPr>
          <w:noProof/>
        </w:rPr>
        <w:fldChar w:fldCharType="end"/>
      </w:r>
    </w:p>
    <w:p w14:paraId="325DE104"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_Toc387398509 \h </w:instrText>
      </w:r>
      <w:r>
        <w:rPr>
          <w:noProof/>
        </w:rPr>
      </w:r>
      <w:r>
        <w:rPr>
          <w:noProof/>
        </w:rPr>
        <w:fldChar w:fldCharType="separate"/>
      </w:r>
      <w:r>
        <w:rPr>
          <w:noProof/>
        </w:rPr>
        <w:t>43</w:t>
      </w:r>
      <w:r>
        <w:rPr>
          <w:noProof/>
        </w:rPr>
        <w:fldChar w:fldCharType="end"/>
      </w:r>
    </w:p>
    <w:p w14:paraId="568E1757"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_Toc387398510 \h </w:instrText>
      </w:r>
      <w:r>
        <w:rPr>
          <w:noProof/>
        </w:rPr>
      </w:r>
      <w:r>
        <w:rPr>
          <w:noProof/>
        </w:rPr>
        <w:fldChar w:fldCharType="separate"/>
      </w:r>
      <w:r>
        <w:rPr>
          <w:noProof/>
        </w:rPr>
        <w:t>43</w:t>
      </w:r>
      <w:r>
        <w:rPr>
          <w:noProof/>
        </w:rPr>
        <w:fldChar w:fldCharType="end"/>
      </w:r>
    </w:p>
    <w:p w14:paraId="242249FC"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_Toc387398511 \h </w:instrText>
      </w:r>
      <w:r>
        <w:rPr>
          <w:noProof/>
        </w:rPr>
      </w:r>
      <w:r>
        <w:rPr>
          <w:noProof/>
        </w:rPr>
        <w:fldChar w:fldCharType="separate"/>
      </w:r>
      <w:r>
        <w:rPr>
          <w:noProof/>
        </w:rPr>
        <w:t>44</w:t>
      </w:r>
      <w:r>
        <w:rPr>
          <w:noProof/>
        </w:rPr>
        <w:fldChar w:fldCharType="end"/>
      </w:r>
    </w:p>
    <w:p w14:paraId="527D192B"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_Toc387398512 \h </w:instrText>
      </w:r>
      <w:r>
        <w:rPr>
          <w:noProof/>
        </w:rPr>
      </w:r>
      <w:r>
        <w:rPr>
          <w:noProof/>
        </w:rPr>
        <w:fldChar w:fldCharType="separate"/>
      </w:r>
      <w:r>
        <w:rPr>
          <w:noProof/>
        </w:rPr>
        <w:t>45</w:t>
      </w:r>
      <w:r>
        <w:rPr>
          <w:noProof/>
        </w:rPr>
        <w:fldChar w:fldCharType="end"/>
      </w:r>
    </w:p>
    <w:p w14:paraId="243B718C"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_Toc387398513 \h </w:instrText>
      </w:r>
      <w:r>
        <w:rPr>
          <w:noProof/>
        </w:rPr>
      </w:r>
      <w:r>
        <w:rPr>
          <w:noProof/>
        </w:rPr>
        <w:fldChar w:fldCharType="separate"/>
      </w:r>
      <w:r>
        <w:rPr>
          <w:noProof/>
        </w:rPr>
        <w:t>45</w:t>
      </w:r>
      <w:r>
        <w:rPr>
          <w:noProof/>
        </w:rPr>
        <w:fldChar w:fldCharType="end"/>
      </w:r>
    </w:p>
    <w:p w14:paraId="177FC30E"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_Toc387398514 \h </w:instrText>
      </w:r>
      <w:r>
        <w:rPr>
          <w:noProof/>
        </w:rPr>
      </w:r>
      <w:r>
        <w:rPr>
          <w:noProof/>
        </w:rPr>
        <w:fldChar w:fldCharType="separate"/>
      </w:r>
      <w:r>
        <w:rPr>
          <w:noProof/>
        </w:rPr>
        <w:t>46</w:t>
      </w:r>
      <w:r>
        <w:rPr>
          <w:noProof/>
        </w:rPr>
        <w:fldChar w:fldCharType="end"/>
      </w:r>
    </w:p>
    <w:p w14:paraId="1B6AB699"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_Toc387398515 \h </w:instrText>
      </w:r>
      <w:r>
        <w:rPr>
          <w:noProof/>
        </w:rPr>
      </w:r>
      <w:r>
        <w:rPr>
          <w:noProof/>
        </w:rPr>
        <w:fldChar w:fldCharType="separate"/>
      </w:r>
      <w:r>
        <w:rPr>
          <w:noProof/>
        </w:rPr>
        <w:t>47</w:t>
      </w:r>
      <w:r>
        <w:rPr>
          <w:noProof/>
        </w:rPr>
        <w:fldChar w:fldCharType="end"/>
      </w:r>
    </w:p>
    <w:p w14:paraId="67EBBC22"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_Toc387398516 \h </w:instrText>
      </w:r>
      <w:r>
        <w:rPr>
          <w:noProof/>
        </w:rPr>
      </w:r>
      <w:r>
        <w:rPr>
          <w:noProof/>
        </w:rPr>
        <w:fldChar w:fldCharType="separate"/>
      </w:r>
      <w:r>
        <w:rPr>
          <w:noProof/>
        </w:rPr>
        <w:t>48</w:t>
      </w:r>
      <w:r>
        <w:rPr>
          <w:noProof/>
        </w:rPr>
        <w:fldChar w:fldCharType="end"/>
      </w:r>
    </w:p>
    <w:p w14:paraId="599D592A"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8F6B6A">
        <w:rPr>
          <w:noProof/>
          <w:vertAlign w:val="subscript"/>
        </w:rPr>
        <w:t>1</w:t>
      </w:r>
      <w:r>
        <w:rPr>
          <w:noProof/>
        </w:rPr>
        <w:t xml:space="preserve"> is the last common ancestor of A, B and C. Similarly, I</w:t>
      </w:r>
      <w:r w:rsidRPr="008F6B6A">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_Toc387398517 \h </w:instrText>
      </w:r>
      <w:r>
        <w:rPr>
          <w:noProof/>
        </w:rPr>
      </w:r>
      <w:r>
        <w:rPr>
          <w:noProof/>
        </w:rPr>
        <w:fldChar w:fldCharType="separate"/>
      </w:r>
      <w:r>
        <w:rPr>
          <w:noProof/>
        </w:rPr>
        <w:t>50</w:t>
      </w:r>
      <w:r>
        <w:rPr>
          <w:noProof/>
        </w:rPr>
        <w:fldChar w:fldCharType="end"/>
      </w:r>
    </w:p>
    <w:p w14:paraId="047280EB"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 The phylogenetic relationships of the taxa in three domains of life hypothesis of Woese, Kandler, and Wheelis (1990). The number of species subsumed </w:t>
      </w:r>
      <w:r>
        <w:rPr>
          <w:noProof/>
        </w:rPr>
        <w:lastRenderedPageBreak/>
        <w:t>under each taxon is given in parenthesis. The tree adapted from Ebersberger et al. (2014).</w:t>
      </w:r>
      <w:r>
        <w:rPr>
          <w:noProof/>
        </w:rPr>
        <w:tab/>
      </w:r>
      <w:r>
        <w:rPr>
          <w:noProof/>
        </w:rPr>
        <w:fldChar w:fldCharType="begin"/>
      </w:r>
      <w:r>
        <w:rPr>
          <w:noProof/>
        </w:rPr>
        <w:instrText xml:space="preserve"> PAGEREF _Toc387398518 \h </w:instrText>
      </w:r>
      <w:r>
        <w:rPr>
          <w:noProof/>
        </w:rPr>
      </w:r>
      <w:r>
        <w:rPr>
          <w:noProof/>
        </w:rPr>
        <w:fldChar w:fldCharType="separate"/>
      </w:r>
      <w:r>
        <w:rPr>
          <w:noProof/>
        </w:rPr>
        <w:t>55</w:t>
      </w:r>
      <w:r>
        <w:rPr>
          <w:noProof/>
        </w:rPr>
        <w:fldChar w:fldCharType="end"/>
      </w:r>
    </w:p>
    <w:p w14:paraId="37C876FC"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3: A demonstration of different evolutionary scenarios of microsporidian LCA genes. Plus (+) and minus (-) represent the presence and absence of a gene in a species. Gene A represents the microsporidian specific genes that present only in the microsporidian lineage. Gene B presents in taxa outside of microsporidia group and only in </w:t>
      </w:r>
      <w:r w:rsidRPr="008F6B6A">
        <w:rPr>
          <w:i/>
          <w:noProof/>
        </w:rPr>
        <w:t>Microsporidia 4</w:t>
      </w:r>
      <w:r>
        <w:rPr>
          <w:noProof/>
        </w:rPr>
        <w:t xml:space="preserve"> - the earliest branching microsporidia species. Gene C was present before the event that split microsporidia and other taxa but lost in the </w:t>
      </w:r>
      <w:r w:rsidRPr="008F6B6A">
        <w:rPr>
          <w:i/>
          <w:noProof/>
        </w:rPr>
        <w:t>Microsporidia 4</w:t>
      </w:r>
      <w:r>
        <w:rPr>
          <w:noProof/>
        </w:rPr>
        <w:t>. It must therefore be found in at least two other species within the microsporidia clade. Gene D is present in all taxa. We chose it as one of the core genes for reconstructing phylogenetic trees.</w:t>
      </w:r>
      <w:r>
        <w:rPr>
          <w:noProof/>
        </w:rPr>
        <w:tab/>
      </w:r>
      <w:r>
        <w:rPr>
          <w:noProof/>
        </w:rPr>
        <w:fldChar w:fldCharType="begin"/>
      </w:r>
      <w:r>
        <w:rPr>
          <w:noProof/>
        </w:rPr>
        <w:instrText xml:space="preserve"> PAGEREF _Toc387398519 \h </w:instrText>
      </w:r>
      <w:r>
        <w:rPr>
          <w:noProof/>
        </w:rPr>
      </w:r>
      <w:r>
        <w:rPr>
          <w:noProof/>
        </w:rPr>
        <w:fldChar w:fldCharType="separate"/>
      </w:r>
      <w:r>
        <w:rPr>
          <w:noProof/>
        </w:rPr>
        <w:t>61</w:t>
      </w:r>
      <w:r>
        <w:rPr>
          <w:noProof/>
        </w:rPr>
        <w:fldChar w:fldCharType="end"/>
      </w:r>
    </w:p>
    <w:p w14:paraId="2089838E"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_Toc387398520 \h </w:instrText>
      </w:r>
      <w:r>
        <w:rPr>
          <w:noProof/>
        </w:rPr>
      </w:r>
      <w:r>
        <w:rPr>
          <w:noProof/>
        </w:rPr>
        <w:fldChar w:fldCharType="separate"/>
      </w:r>
      <w:r>
        <w:rPr>
          <w:noProof/>
        </w:rPr>
        <w:t>65</w:t>
      </w:r>
      <w:r>
        <w:rPr>
          <w:noProof/>
        </w:rPr>
        <w:fldChar w:fldCharType="end"/>
      </w:r>
    </w:p>
    <w:p w14:paraId="5688A88A"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_Toc387398521 \h </w:instrText>
      </w:r>
      <w:r>
        <w:rPr>
          <w:noProof/>
        </w:rPr>
      </w:r>
      <w:r>
        <w:rPr>
          <w:noProof/>
        </w:rPr>
        <w:fldChar w:fldCharType="separate"/>
      </w:r>
      <w:r>
        <w:rPr>
          <w:noProof/>
        </w:rPr>
        <w:t>66</w:t>
      </w:r>
      <w:r>
        <w:rPr>
          <w:noProof/>
        </w:rPr>
        <w:fldChar w:fldCharType="end"/>
      </w:r>
    </w:p>
    <w:p w14:paraId="53B69AB0"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_Toc387398522 \h </w:instrText>
      </w:r>
      <w:r>
        <w:rPr>
          <w:noProof/>
        </w:rPr>
      </w:r>
      <w:r>
        <w:rPr>
          <w:noProof/>
        </w:rPr>
        <w:fldChar w:fldCharType="separate"/>
      </w:r>
      <w:r>
        <w:rPr>
          <w:noProof/>
        </w:rPr>
        <w:t>67</w:t>
      </w:r>
      <w:r>
        <w:rPr>
          <w:noProof/>
        </w:rPr>
        <w:fldChar w:fldCharType="end"/>
      </w:r>
    </w:p>
    <w:p w14:paraId="1F5922A3"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8F6B6A">
        <w:rPr>
          <w:i/>
          <w:noProof/>
        </w:rPr>
        <w:t>M.brevicollis</w:t>
      </w:r>
      <w:r>
        <w:rPr>
          <w:noProof/>
        </w:rPr>
        <w:t xml:space="preserve">, </w:t>
      </w:r>
      <w:r w:rsidRPr="008F6B6A">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_Toc387398523 \h </w:instrText>
      </w:r>
      <w:r>
        <w:rPr>
          <w:noProof/>
        </w:rPr>
      </w:r>
      <w:r>
        <w:rPr>
          <w:noProof/>
        </w:rPr>
        <w:fldChar w:fldCharType="separate"/>
      </w:r>
      <w:r>
        <w:rPr>
          <w:noProof/>
        </w:rPr>
        <w:t>69</w:t>
      </w:r>
      <w:r>
        <w:rPr>
          <w:noProof/>
        </w:rPr>
        <w:fldChar w:fldCharType="end"/>
      </w:r>
    </w:p>
    <w:p w14:paraId="399292BE"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_Toc387398524 \h </w:instrText>
      </w:r>
      <w:r>
        <w:rPr>
          <w:noProof/>
        </w:rPr>
      </w:r>
      <w:r>
        <w:rPr>
          <w:noProof/>
        </w:rPr>
        <w:fldChar w:fldCharType="separate"/>
      </w:r>
      <w:r>
        <w:rPr>
          <w:noProof/>
        </w:rPr>
        <w:t>71</w:t>
      </w:r>
      <w:r>
        <w:rPr>
          <w:noProof/>
        </w:rPr>
        <w:fldChar w:fldCharType="end"/>
      </w:r>
    </w:p>
    <w:p w14:paraId="47146075"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_Toc387398525 \h </w:instrText>
      </w:r>
      <w:r>
        <w:rPr>
          <w:noProof/>
        </w:rPr>
      </w:r>
      <w:r>
        <w:rPr>
          <w:noProof/>
        </w:rPr>
        <w:fldChar w:fldCharType="separate"/>
      </w:r>
      <w:r>
        <w:rPr>
          <w:noProof/>
        </w:rPr>
        <w:t>73</w:t>
      </w:r>
      <w:r>
        <w:rPr>
          <w:noProof/>
        </w:rPr>
        <w:fldChar w:fldCharType="end"/>
      </w:r>
    </w:p>
    <w:p w14:paraId="73C555BF"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10: The full phylogenetic profile of 1605 microsporidian LCA protein across 491 taxa grouped in phylum level. The color of the points denotes the FAS score </w:t>
      </w:r>
      <w:r>
        <w:rPr>
          <w:noProof/>
        </w:rPr>
        <w:lastRenderedPageBreak/>
        <w:t>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_Toc387398526 \h </w:instrText>
      </w:r>
      <w:r>
        <w:rPr>
          <w:noProof/>
        </w:rPr>
      </w:r>
      <w:r>
        <w:rPr>
          <w:noProof/>
        </w:rPr>
        <w:fldChar w:fldCharType="separate"/>
      </w:r>
      <w:r>
        <w:rPr>
          <w:noProof/>
        </w:rPr>
        <w:t>74</w:t>
      </w:r>
      <w:r>
        <w:rPr>
          <w:noProof/>
        </w:rPr>
        <w:fldChar w:fldCharType="end"/>
      </w:r>
    </w:p>
    <w:p w14:paraId="74777A24"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_Toc387398527 \h </w:instrText>
      </w:r>
      <w:r>
        <w:rPr>
          <w:noProof/>
        </w:rPr>
      </w:r>
      <w:r>
        <w:rPr>
          <w:noProof/>
        </w:rPr>
        <w:fldChar w:fldCharType="separate"/>
      </w:r>
      <w:r>
        <w:rPr>
          <w:noProof/>
        </w:rPr>
        <w:t>75</w:t>
      </w:r>
      <w:r>
        <w:rPr>
          <w:noProof/>
        </w:rPr>
        <w:fldChar w:fldCharType="end"/>
      </w:r>
    </w:p>
    <w:p w14:paraId="2695BDBA"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_Toc387398528 \h </w:instrText>
      </w:r>
      <w:r>
        <w:rPr>
          <w:noProof/>
        </w:rPr>
      </w:r>
      <w:r>
        <w:rPr>
          <w:noProof/>
        </w:rPr>
        <w:fldChar w:fldCharType="separate"/>
      </w:r>
      <w:r>
        <w:rPr>
          <w:noProof/>
        </w:rPr>
        <w:t>76</w:t>
      </w:r>
      <w:r>
        <w:rPr>
          <w:noProof/>
        </w:rPr>
        <w:fldChar w:fldCharType="end"/>
      </w:r>
    </w:p>
    <w:p w14:paraId="599C4BC8"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_Toc387398529 \h </w:instrText>
      </w:r>
      <w:r>
        <w:rPr>
          <w:noProof/>
        </w:rPr>
      </w:r>
      <w:r>
        <w:rPr>
          <w:noProof/>
        </w:rPr>
        <w:fldChar w:fldCharType="separate"/>
      </w:r>
      <w:r>
        <w:rPr>
          <w:noProof/>
        </w:rPr>
        <w:t>77</w:t>
      </w:r>
      <w:r>
        <w:rPr>
          <w:noProof/>
        </w:rPr>
        <w:fldChar w:fldCharType="end"/>
      </w:r>
    </w:p>
    <w:p w14:paraId="5C140EDF"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_Toc387398530 \h </w:instrText>
      </w:r>
      <w:r>
        <w:rPr>
          <w:noProof/>
        </w:rPr>
      </w:r>
      <w:r>
        <w:rPr>
          <w:noProof/>
        </w:rPr>
        <w:fldChar w:fldCharType="separate"/>
      </w:r>
      <w:r>
        <w:rPr>
          <w:noProof/>
        </w:rPr>
        <w:t>78</w:t>
      </w:r>
      <w:r>
        <w:rPr>
          <w:noProof/>
        </w:rPr>
        <w:fldChar w:fldCharType="end"/>
      </w:r>
    </w:p>
    <w:p w14:paraId="088B6B57"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8F6B6A">
        <w:rPr>
          <w:i/>
          <w:noProof/>
        </w:rPr>
        <w:t>E.cuniculi</w:t>
      </w:r>
      <w:r>
        <w:rPr>
          <w:noProof/>
        </w:rPr>
        <w:t xml:space="preserve">, </w:t>
      </w:r>
      <w:r w:rsidRPr="008F6B6A">
        <w:rPr>
          <w:i/>
          <w:noProof/>
        </w:rPr>
        <w:t>E.hellem</w:t>
      </w:r>
      <w:r>
        <w:rPr>
          <w:noProof/>
        </w:rPr>
        <w:t xml:space="preserve">, </w:t>
      </w:r>
      <w:r w:rsidRPr="008F6B6A">
        <w:rPr>
          <w:i/>
          <w:noProof/>
        </w:rPr>
        <w:t>E.intestinalis</w:t>
      </w:r>
      <w:r>
        <w:rPr>
          <w:noProof/>
        </w:rPr>
        <w:t xml:space="preserve"> and </w:t>
      </w:r>
      <w:r w:rsidRPr="008F6B6A">
        <w:rPr>
          <w:i/>
          <w:noProof/>
        </w:rPr>
        <w:t>N.ceranae</w:t>
      </w:r>
      <w:r>
        <w:rPr>
          <w:noProof/>
        </w:rPr>
        <w:t>.</w:t>
      </w:r>
      <w:r>
        <w:rPr>
          <w:noProof/>
        </w:rPr>
        <w:tab/>
      </w:r>
      <w:r>
        <w:rPr>
          <w:noProof/>
        </w:rPr>
        <w:fldChar w:fldCharType="begin"/>
      </w:r>
      <w:r>
        <w:rPr>
          <w:noProof/>
        </w:rPr>
        <w:instrText xml:space="preserve"> PAGEREF _Toc387398531 \h </w:instrText>
      </w:r>
      <w:r>
        <w:rPr>
          <w:noProof/>
        </w:rPr>
      </w:r>
      <w:r>
        <w:rPr>
          <w:noProof/>
        </w:rPr>
        <w:fldChar w:fldCharType="separate"/>
      </w:r>
      <w:r>
        <w:rPr>
          <w:noProof/>
        </w:rPr>
        <w:t>78</w:t>
      </w:r>
      <w:r>
        <w:rPr>
          <w:noProof/>
        </w:rPr>
        <w:fldChar w:fldCharType="end"/>
      </w:r>
    </w:p>
    <w:p w14:paraId="67A1926A"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8F6B6A">
        <w:rPr>
          <w:i/>
          <w:noProof/>
        </w:rPr>
        <w:t>E.cuniculi</w:t>
      </w:r>
      <w:r>
        <w:rPr>
          <w:noProof/>
        </w:rPr>
        <w:t xml:space="preserve">, </w:t>
      </w:r>
      <w:r w:rsidRPr="008F6B6A">
        <w:rPr>
          <w:i/>
          <w:noProof/>
        </w:rPr>
        <w:t>E.hellem</w:t>
      </w:r>
      <w:r>
        <w:rPr>
          <w:noProof/>
        </w:rPr>
        <w:t xml:space="preserve">, </w:t>
      </w:r>
      <w:r w:rsidRPr="008F6B6A">
        <w:rPr>
          <w:i/>
          <w:noProof/>
        </w:rPr>
        <w:t>E.intestinali</w:t>
      </w:r>
      <w:r>
        <w:rPr>
          <w:noProof/>
        </w:rPr>
        <w:t xml:space="preserve"> and </w:t>
      </w:r>
      <w:r w:rsidRPr="008F6B6A">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_Toc387398532 \h </w:instrText>
      </w:r>
      <w:r>
        <w:rPr>
          <w:noProof/>
        </w:rPr>
      </w:r>
      <w:r>
        <w:rPr>
          <w:noProof/>
        </w:rPr>
        <w:fldChar w:fldCharType="separate"/>
      </w:r>
      <w:r>
        <w:rPr>
          <w:noProof/>
        </w:rPr>
        <w:t>79</w:t>
      </w:r>
      <w:r>
        <w:rPr>
          <w:noProof/>
        </w:rPr>
        <w:fldChar w:fldCharType="end"/>
      </w:r>
    </w:p>
    <w:p w14:paraId="3C7AD3FC"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_Toc387398533 \h </w:instrText>
      </w:r>
      <w:r>
        <w:rPr>
          <w:noProof/>
        </w:rPr>
      </w:r>
      <w:r>
        <w:rPr>
          <w:noProof/>
        </w:rPr>
        <w:fldChar w:fldCharType="separate"/>
      </w:r>
      <w:r>
        <w:rPr>
          <w:noProof/>
        </w:rPr>
        <w:t>80</w:t>
      </w:r>
      <w:r>
        <w:rPr>
          <w:noProof/>
        </w:rPr>
        <w:fldChar w:fldCharType="end"/>
      </w:r>
    </w:p>
    <w:p w14:paraId="4F233E77"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_Toc387398534 \h </w:instrText>
      </w:r>
      <w:r>
        <w:rPr>
          <w:noProof/>
        </w:rPr>
      </w:r>
      <w:r>
        <w:rPr>
          <w:noProof/>
        </w:rPr>
        <w:fldChar w:fldCharType="separate"/>
      </w:r>
      <w:r>
        <w:rPr>
          <w:noProof/>
        </w:rPr>
        <w:t>82</w:t>
      </w:r>
      <w:r>
        <w:rPr>
          <w:noProof/>
        </w:rPr>
        <w:fldChar w:fldCharType="end"/>
      </w:r>
    </w:p>
    <w:p w14:paraId="162045DB"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8F6B6A">
        <w:rPr>
          <w:i/>
          <w:noProof/>
        </w:rPr>
        <w:t>E.hellem</w:t>
      </w:r>
      <w:r>
        <w:rPr>
          <w:noProof/>
        </w:rPr>
        <w:t xml:space="preserve"> and </w:t>
      </w:r>
      <w:r w:rsidRPr="008F6B6A">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_Toc387398535 \h </w:instrText>
      </w:r>
      <w:r>
        <w:rPr>
          <w:noProof/>
        </w:rPr>
      </w:r>
      <w:r>
        <w:rPr>
          <w:noProof/>
        </w:rPr>
        <w:fldChar w:fldCharType="separate"/>
      </w:r>
      <w:r>
        <w:rPr>
          <w:noProof/>
        </w:rPr>
        <w:t>83</w:t>
      </w:r>
      <w:r>
        <w:rPr>
          <w:noProof/>
        </w:rPr>
        <w:fldChar w:fldCharType="end"/>
      </w:r>
    </w:p>
    <w:p w14:paraId="6F24A83D"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_Toc387398536 \h </w:instrText>
      </w:r>
      <w:r>
        <w:rPr>
          <w:noProof/>
        </w:rPr>
      </w:r>
      <w:r>
        <w:rPr>
          <w:noProof/>
        </w:rPr>
        <w:fldChar w:fldCharType="separate"/>
      </w:r>
      <w:r>
        <w:rPr>
          <w:noProof/>
        </w:rPr>
        <w:t>84</w:t>
      </w:r>
      <w:r>
        <w:rPr>
          <w:noProof/>
        </w:rPr>
        <w:fldChar w:fldCharType="end"/>
      </w:r>
    </w:p>
    <w:p w14:paraId="6C572983"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8F6B6A">
        <w:rPr>
          <w:i/>
          <w:noProof/>
        </w:rPr>
        <w:t>E.hellem</w:t>
      </w:r>
      <w:r>
        <w:rPr>
          <w:noProof/>
        </w:rPr>
        <w:t xml:space="preserve"> protein (enche_5516_1:EHEL_100430) and its ortholog (chltr_5669_1:1220) of the bacteria </w:t>
      </w:r>
      <w:r w:rsidRPr="008F6B6A">
        <w:rPr>
          <w:i/>
          <w:noProof/>
        </w:rPr>
        <w:t>Chlamydia trachomatis</w:t>
      </w:r>
      <w:r>
        <w:rPr>
          <w:noProof/>
        </w:rPr>
        <w:t>.</w:t>
      </w:r>
      <w:r>
        <w:rPr>
          <w:noProof/>
        </w:rPr>
        <w:tab/>
      </w:r>
      <w:r>
        <w:rPr>
          <w:noProof/>
        </w:rPr>
        <w:fldChar w:fldCharType="begin"/>
      </w:r>
      <w:r>
        <w:rPr>
          <w:noProof/>
        </w:rPr>
        <w:instrText xml:space="preserve"> PAGEREF _Toc387398537 \h </w:instrText>
      </w:r>
      <w:r>
        <w:rPr>
          <w:noProof/>
        </w:rPr>
      </w:r>
      <w:r>
        <w:rPr>
          <w:noProof/>
        </w:rPr>
        <w:fldChar w:fldCharType="separate"/>
      </w:r>
      <w:r>
        <w:rPr>
          <w:noProof/>
        </w:rPr>
        <w:t>84</w:t>
      </w:r>
      <w:r>
        <w:rPr>
          <w:noProof/>
        </w:rPr>
        <w:fldChar w:fldCharType="end"/>
      </w:r>
    </w:p>
    <w:p w14:paraId="66E08272"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22: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_Toc387398538 \h </w:instrText>
      </w:r>
      <w:r>
        <w:rPr>
          <w:noProof/>
        </w:rPr>
      </w:r>
      <w:r>
        <w:rPr>
          <w:noProof/>
        </w:rPr>
        <w:fldChar w:fldCharType="separate"/>
      </w:r>
      <w:r>
        <w:rPr>
          <w:noProof/>
        </w:rPr>
        <w:t>85</w:t>
      </w:r>
      <w:r>
        <w:rPr>
          <w:noProof/>
        </w:rPr>
        <w:fldChar w:fldCharType="end"/>
      </w:r>
    </w:p>
    <w:p w14:paraId="4DF932FE"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23: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_Toc387398539 \h </w:instrText>
      </w:r>
      <w:r>
        <w:rPr>
          <w:noProof/>
        </w:rPr>
      </w:r>
      <w:r>
        <w:rPr>
          <w:noProof/>
        </w:rPr>
        <w:fldChar w:fldCharType="separate"/>
      </w:r>
      <w:r>
        <w:rPr>
          <w:noProof/>
        </w:rPr>
        <w:t>86</w:t>
      </w:r>
      <w:r>
        <w:rPr>
          <w:noProof/>
        </w:rPr>
        <w:fldChar w:fldCharType="end"/>
      </w:r>
    </w:p>
    <w:p w14:paraId="6C262378"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_Toc387398540 \h </w:instrText>
      </w:r>
      <w:r>
        <w:rPr>
          <w:noProof/>
        </w:rPr>
      </w:r>
      <w:r>
        <w:rPr>
          <w:noProof/>
        </w:rPr>
        <w:fldChar w:fldCharType="separate"/>
      </w:r>
      <w:r>
        <w:rPr>
          <w:noProof/>
        </w:rPr>
        <w:t>145</w:t>
      </w:r>
      <w:r>
        <w:rPr>
          <w:noProof/>
        </w:rPr>
        <w:fldChar w:fldCharType="end"/>
      </w:r>
    </w:p>
    <w:p w14:paraId="0E2BB3B3"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_Toc387398541 \h </w:instrText>
      </w:r>
      <w:r>
        <w:rPr>
          <w:noProof/>
        </w:rPr>
      </w:r>
      <w:r>
        <w:rPr>
          <w:noProof/>
        </w:rPr>
        <w:fldChar w:fldCharType="separate"/>
      </w:r>
      <w:r>
        <w:rPr>
          <w:noProof/>
        </w:rPr>
        <w:t>145</w:t>
      </w:r>
      <w:r>
        <w:rPr>
          <w:noProof/>
        </w:rPr>
        <w:fldChar w:fldCharType="end"/>
      </w:r>
    </w:p>
    <w:p w14:paraId="3D998C4E"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_Toc387398542 \h </w:instrText>
      </w:r>
      <w:r>
        <w:rPr>
          <w:noProof/>
        </w:rPr>
      </w:r>
      <w:r>
        <w:rPr>
          <w:noProof/>
        </w:rPr>
        <w:fldChar w:fldCharType="separate"/>
      </w:r>
      <w:r>
        <w:rPr>
          <w:noProof/>
        </w:rPr>
        <w:t>146</w:t>
      </w:r>
      <w:r>
        <w:rPr>
          <w:noProof/>
        </w:rPr>
        <w:fldChar w:fldCharType="end"/>
      </w:r>
    </w:p>
    <w:p w14:paraId="46A8619B"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_Toc387398543 \h </w:instrText>
      </w:r>
      <w:r>
        <w:rPr>
          <w:noProof/>
        </w:rPr>
      </w:r>
      <w:r>
        <w:rPr>
          <w:noProof/>
        </w:rPr>
        <w:fldChar w:fldCharType="separate"/>
      </w:r>
      <w:r>
        <w:rPr>
          <w:noProof/>
        </w:rPr>
        <w:t>146</w:t>
      </w:r>
      <w:r>
        <w:rPr>
          <w:noProof/>
        </w:rPr>
        <w:fldChar w:fldCharType="end"/>
      </w:r>
    </w:p>
    <w:p w14:paraId="44B545E9"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_Toc387398544 \h </w:instrText>
      </w:r>
      <w:r>
        <w:rPr>
          <w:noProof/>
        </w:rPr>
      </w:r>
      <w:r>
        <w:rPr>
          <w:noProof/>
        </w:rPr>
        <w:fldChar w:fldCharType="separate"/>
      </w:r>
      <w:r>
        <w:rPr>
          <w:noProof/>
        </w:rPr>
        <w:t>147</w:t>
      </w:r>
      <w:r>
        <w:rPr>
          <w:noProof/>
        </w:rPr>
        <w:fldChar w:fldCharType="end"/>
      </w:r>
    </w:p>
    <w:p w14:paraId="7947C3DF"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_Toc387398545 \h </w:instrText>
      </w:r>
      <w:r>
        <w:rPr>
          <w:noProof/>
        </w:rPr>
      </w:r>
      <w:r>
        <w:rPr>
          <w:noProof/>
        </w:rPr>
        <w:fldChar w:fldCharType="separate"/>
      </w:r>
      <w:r>
        <w:rPr>
          <w:noProof/>
        </w:rPr>
        <w:t>147</w:t>
      </w:r>
      <w:r>
        <w:rPr>
          <w:noProof/>
        </w:rPr>
        <w:fldChar w:fldCharType="end"/>
      </w:r>
    </w:p>
    <w:p w14:paraId="5132461C"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_Toc387398546 \h </w:instrText>
      </w:r>
      <w:r>
        <w:rPr>
          <w:noProof/>
        </w:rPr>
      </w:r>
      <w:r>
        <w:rPr>
          <w:noProof/>
        </w:rPr>
        <w:fldChar w:fldCharType="separate"/>
      </w:r>
      <w:r>
        <w:rPr>
          <w:noProof/>
        </w:rPr>
        <w:t>148</w:t>
      </w:r>
      <w:r>
        <w:rPr>
          <w:noProof/>
        </w:rPr>
        <w:fldChar w:fldCharType="end"/>
      </w:r>
    </w:p>
    <w:p w14:paraId="10B88301"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8F6B6A">
        <w:rPr>
          <w:i/>
          <w:noProof/>
        </w:rPr>
        <w:t>E.cuniculi</w:t>
      </w:r>
      <w:r>
        <w:rPr>
          <w:noProof/>
        </w:rPr>
        <w:t xml:space="preserve">, purple for </w:t>
      </w:r>
      <w:r w:rsidRPr="008F6B6A">
        <w:rPr>
          <w:i/>
          <w:noProof/>
        </w:rPr>
        <w:t>E.hellem</w:t>
      </w:r>
      <w:r>
        <w:rPr>
          <w:noProof/>
        </w:rPr>
        <w:t xml:space="preserve">, pink for </w:t>
      </w:r>
      <w:r w:rsidRPr="008F6B6A">
        <w:rPr>
          <w:i/>
          <w:noProof/>
        </w:rPr>
        <w:t>E.intestinalis</w:t>
      </w:r>
      <w:r>
        <w:rPr>
          <w:noProof/>
        </w:rPr>
        <w:t xml:space="preserve">, light green for </w:t>
      </w:r>
      <w:r w:rsidRPr="008F6B6A">
        <w:rPr>
          <w:i/>
          <w:noProof/>
        </w:rPr>
        <w:t>N.ceranae</w:t>
      </w:r>
      <w:r>
        <w:rPr>
          <w:noProof/>
        </w:rPr>
        <w:t xml:space="preserve"> and yellow for </w:t>
      </w:r>
      <w:r w:rsidRPr="008F6B6A">
        <w:rPr>
          <w:i/>
          <w:noProof/>
        </w:rPr>
        <w:t>S.cerevisiae</w:t>
      </w:r>
      <w:r>
        <w:rPr>
          <w:noProof/>
        </w:rPr>
        <w:t>.</w:t>
      </w:r>
      <w:r>
        <w:rPr>
          <w:noProof/>
        </w:rPr>
        <w:tab/>
      </w:r>
      <w:r>
        <w:rPr>
          <w:noProof/>
        </w:rPr>
        <w:fldChar w:fldCharType="begin"/>
      </w:r>
      <w:r>
        <w:rPr>
          <w:noProof/>
        </w:rPr>
        <w:instrText xml:space="preserve"> PAGEREF _Toc387398547 \h </w:instrText>
      </w:r>
      <w:r>
        <w:rPr>
          <w:noProof/>
        </w:rPr>
      </w:r>
      <w:r>
        <w:rPr>
          <w:noProof/>
        </w:rPr>
        <w:fldChar w:fldCharType="separate"/>
      </w:r>
      <w:r>
        <w:rPr>
          <w:noProof/>
        </w:rPr>
        <w:t>149</w:t>
      </w:r>
      <w:r>
        <w:rPr>
          <w:noProof/>
        </w:rPr>
        <w:fldChar w:fldCharType="end"/>
      </w:r>
    </w:p>
    <w:p w14:paraId="1186873F"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9: Scheme of homologous recombination in the microsporidian LCA in comparison to 4 extant species. The mapped proteins are highlighted. The order of the color bars in each annotated proteins is: the microsporidia LCA, </w:t>
      </w:r>
      <w:r w:rsidRPr="008F6B6A">
        <w:rPr>
          <w:i/>
          <w:noProof/>
        </w:rPr>
        <w:t>E.cuniculi</w:t>
      </w:r>
      <w:r>
        <w:rPr>
          <w:noProof/>
        </w:rPr>
        <w:t xml:space="preserve">, </w:t>
      </w:r>
      <w:r w:rsidRPr="008F6B6A">
        <w:rPr>
          <w:i/>
          <w:noProof/>
        </w:rPr>
        <w:t>E.hellem</w:t>
      </w:r>
      <w:r>
        <w:rPr>
          <w:noProof/>
        </w:rPr>
        <w:t xml:space="preserve">, </w:t>
      </w:r>
      <w:r w:rsidRPr="008F6B6A">
        <w:rPr>
          <w:i/>
          <w:noProof/>
        </w:rPr>
        <w:t>E.intestinalis</w:t>
      </w:r>
      <w:r>
        <w:rPr>
          <w:noProof/>
        </w:rPr>
        <w:t xml:space="preserve"> and </w:t>
      </w:r>
      <w:r w:rsidRPr="008F6B6A">
        <w:rPr>
          <w:i/>
          <w:noProof/>
        </w:rPr>
        <w:t>N.ceranae</w:t>
      </w:r>
      <w:r>
        <w:rPr>
          <w:noProof/>
        </w:rPr>
        <w:t>. Image obtained from KEGG Mapper.</w:t>
      </w:r>
      <w:r>
        <w:rPr>
          <w:noProof/>
        </w:rPr>
        <w:tab/>
      </w:r>
      <w:r>
        <w:rPr>
          <w:noProof/>
        </w:rPr>
        <w:fldChar w:fldCharType="begin"/>
      </w:r>
      <w:r>
        <w:rPr>
          <w:noProof/>
        </w:rPr>
        <w:instrText xml:space="preserve"> PAGEREF _Toc387398548 \h </w:instrText>
      </w:r>
      <w:r>
        <w:rPr>
          <w:noProof/>
        </w:rPr>
      </w:r>
      <w:r>
        <w:rPr>
          <w:noProof/>
        </w:rPr>
        <w:fldChar w:fldCharType="separate"/>
      </w:r>
      <w:r>
        <w:rPr>
          <w:noProof/>
        </w:rPr>
        <w:t>150</w:t>
      </w:r>
      <w:r>
        <w:rPr>
          <w:noProof/>
        </w:rPr>
        <w:fldChar w:fldCharType="end"/>
      </w:r>
    </w:p>
    <w:p w14:paraId="70FF331B"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10: Scheme of base excision repair process in the microsporidian LCA in comparison to 4 extant species. The mapped proteins are highlighted. The order of the color bars in each annotated proteins is: the microsporidia LCA, </w:t>
      </w:r>
      <w:r w:rsidRPr="008F6B6A">
        <w:rPr>
          <w:i/>
          <w:noProof/>
        </w:rPr>
        <w:t>E.cuniculi</w:t>
      </w:r>
      <w:r>
        <w:rPr>
          <w:noProof/>
        </w:rPr>
        <w:t xml:space="preserve">, </w:t>
      </w:r>
      <w:r w:rsidRPr="008F6B6A">
        <w:rPr>
          <w:i/>
          <w:noProof/>
        </w:rPr>
        <w:t>E.hellem</w:t>
      </w:r>
      <w:r>
        <w:rPr>
          <w:noProof/>
        </w:rPr>
        <w:t xml:space="preserve">, </w:t>
      </w:r>
      <w:r w:rsidRPr="008F6B6A">
        <w:rPr>
          <w:i/>
          <w:noProof/>
        </w:rPr>
        <w:t>E.intestinalis</w:t>
      </w:r>
      <w:r>
        <w:rPr>
          <w:noProof/>
        </w:rPr>
        <w:t xml:space="preserve"> and </w:t>
      </w:r>
      <w:r w:rsidRPr="008F6B6A">
        <w:rPr>
          <w:i/>
          <w:noProof/>
        </w:rPr>
        <w:t>N.ceranae</w:t>
      </w:r>
      <w:r>
        <w:rPr>
          <w:noProof/>
        </w:rPr>
        <w:t>. Image obtained from KEGG Mapper.</w:t>
      </w:r>
      <w:r>
        <w:rPr>
          <w:noProof/>
        </w:rPr>
        <w:tab/>
      </w:r>
      <w:r>
        <w:rPr>
          <w:noProof/>
        </w:rPr>
        <w:fldChar w:fldCharType="begin"/>
      </w:r>
      <w:r>
        <w:rPr>
          <w:noProof/>
        </w:rPr>
        <w:instrText xml:space="preserve"> PAGEREF _Toc387398549 \h </w:instrText>
      </w:r>
      <w:r>
        <w:rPr>
          <w:noProof/>
        </w:rPr>
      </w:r>
      <w:r>
        <w:rPr>
          <w:noProof/>
        </w:rPr>
        <w:fldChar w:fldCharType="separate"/>
      </w:r>
      <w:r>
        <w:rPr>
          <w:noProof/>
        </w:rPr>
        <w:t>151</w:t>
      </w:r>
      <w:r>
        <w:rPr>
          <w:noProof/>
        </w:rPr>
        <w:fldChar w:fldCharType="end"/>
      </w:r>
    </w:p>
    <w:p w14:paraId="09588DFF"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cellular senescence pathway in the microsporidian LCA in comparison to 4 extant species. The mapped proteins are highlighted. The order of the color bars in each annotated proteins is: the microsporidia LCA, </w:t>
      </w:r>
      <w:r w:rsidRPr="008F6B6A">
        <w:rPr>
          <w:i/>
          <w:noProof/>
        </w:rPr>
        <w:t>E.cuniculi</w:t>
      </w:r>
      <w:r>
        <w:rPr>
          <w:noProof/>
        </w:rPr>
        <w:t xml:space="preserve">, </w:t>
      </w:r>
      <w:r w:rsidRPr="008F6B6A">
        <w:rPr>
          <w:i/>
          <w:noProof/>
        </w:rPr>
        <w:t>E.hellem</w:t>
      </w:r>
      <w:r>
        <w:rPr>
          <w:noProof/>
        </w:rPr>
        <w:t xml:space="preserve">, </w:t>
      </w:r>
      <w:r w:rsidRPr="008F6B6A">
        <w:rPr>
          <w:i/>
          <w:noProof/>
        </w:rPr>
        <w:t>E.intestinalis</w:t>
      </w:r>
      <w:r>
        <w:rPr>
          <w:noProof/>
        </w:rPr>
        <w:t xml:space="preserve"> and </w:t>
      </w:r>
      <w:r w:rsidRPr="008F6B6A">
        <w:rPr>
          <w:i/>
          <w:noProof/>
        </w:rPr>
        <w:t>N.ceranae</w:t>
      </w:r>
      <w:r>
        <w:rPr>
          <w:noProof/>
        </w:rPr>
        <w:t>. Image obtained from KEGG Mapper.</w:t>
      </w:r>
      <w:r>
        <w:rPr>
          <w:noProof/>
        </w:rPr>
        <w:tab/>
      </w:r>
      <w:r>
        <w:rPr>
          <w:noProof/>
        </w:rPr>
        <w:fldChar w:fldCharType="begin"/>
      </w:r>
      <w:r>
        <w:rPr>
          <w:noProof/>
        </w:rPr>
        <w:instrText xml:space="preserve"> PAGEREF _Toc387398550 \h </w:instrText>
      </w:r>
      <w:r>
        <w:rPr>
          <w:noProof/>
        </w:rPr>
      </w:r>
      <w:r>
        <w:rPr>
          <w:noProof/>
        </w:rPr>
        <w:fldChar w:fldCharType="separate"/>
      </w:r>
      <w:r>
        <w:rPr>
          <w:noProof/>
        </w:rPr>
        <w:t>152</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9" w:name="_Toc384627473"/>
      <w:bookmarkStart w:id="10" w:name="_Toc387400348"/>
      <w:r w:rsidRPr="00FC6093">
        <w:lastRenderedPageBreak/>
        <w:t>List of Tables</w:t>
      </w:r>
      <w:bookmarkEnd w:id="9"/>
      <w:bookmarkEnd w:id="10"/>
    </w:p>
    <w:p w14:paraId="3CFA967A" w14:textId="77777777" w:rsidR="00BD532F" w:rsidRPr="00BD532F" w:rsidRDefault="00BD532F" w:rsidP="00BD532F"/>
    <w:p w14:paraId="3E2A2269" w14:textId="77777777" w:rsidR="00B12D09"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B12D09">
        <w:rPr>
          <w:noProof/>
        </w:rPr>
        <w:t>Table 3</w:t>
      </w:r>
      <w:r w:rsidR="00B12D09">
        <w:rPr>
          <w:noProof/>
        </w:rPr>
        <w:noBreakHyphen/>
        <w:t>1: Recall, precision and F1-score of HamFAS in comparison to BlastKOALA and KAAS. Second column shows values of HamFAS after filtering the orthology assignment with InParanoid's orthologs.</w:t>
      </w:r>
      <w:r w:rsidR="00B12D09">
        <w:rPr>
          <w:noProof/>
        </w:rPr>
        <w:tab/>
      </w:r>
      <w:r w:rsidR="00B12D09">
        <w:rPr>
          <w:noProof/>
        </w:rPr>
        <w:fldChar w:fldCharType="begin"/>
      </w:r>
      <w:r w:rsidR="00B12D09">
        <w:rPr>
          <w:noProof/>
        </w:rPr>
        <w:instrText xml:space="preserve"> PAGEREF _Toc387398551 \h </w:instrText>
      </w:r>
      <w:r w:rsidR="00B12D09">
        <w:rPr>
          <w:noProof/>
        </w:rPr>
      </w:r>
      <w:r w:rsidR="00B12D09">
        <w:rPr>
          <w:noProof/>
        </w:rPr>
        <w:fldChar w:fldCharType="separate"/>
      </w:r>
      <w:r w:rsidR="00B12D09">
        <w:rPr>
          <w:noProof/>
        </w:rPr>
        <w:t>40</w:t>
      </w:r>
      <w:r w:rsidR="00B12D09">
        <w:rPr>
          <w:noProof/>
        </w:rPr>
        <w:fldChar w:fldCharType="end"/>
      </w:r>
    </w:p>
    <w:p w14:paraId="7176F1DB"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_Toc387398552 \h </w:instrText>
      </w:r>
      <w:r>
        <w:rPr>
          <w:noProof/>
        </w:rPr>
      </w:r>
      <w:r>
        <w:rPr>
          <w:noProof/>
        </w:rPr>
        <w:fldChar w:fldCharType="separate"/>
      </w:r>
      <w:r>
        <w:rPr>
          <w:noProof/>
        </w:rPr>
        <w:t>42</w:t>
      </w:r>
      <w:r>
        <w:rPr>
          <w:noProof/>
        </w:rPr>
        <w:fldChar w:fldCharType="end"/>
      </w:r>
    </w:p>
    <w:p w14:paraId="7B2944FB"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_Toc387398553 \h </w:instrText>
      </w:r>
      <w:r>
        <w:rPr>
          <w:noProof/>
        </w:rPr>
      </w:r>
      <w:r>
        <w:rPr>
          <w:noProof/>
        </w:rPr>
        <w:fldChar w:fldCharType="separate"/>
      </w:r>
      <w:r>
        <w:rPr>
          <w:noProof/>
        </w:rPr>
        <w:t>52</w:t>
      </w:r>
      <w:r>
        <w:rPr>
          <w:noProof/>
        </w:rPr>
        <w:fldChar w:fldCharType="end"/>
      </w:r>
    </w:p>
    <w:p w14:paraId="79485D12"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_Toc387398554 \h </w:instrText>
      </w:r>
      <w:r>
        <w:rPr>
          <w:noProof/>
        </w:rPr>
      </w:r>
      <w:r>
        <w:rPr>
          <w:noProof/>
        </w:rPr>
        <w:fldChar w:fldCharType="separate"/>
      </w:r>
      <w:r>
        <w:rPr>
          <w:noProof/>
        </w:rPr>
        <w:t>53</w:t>
      </w:r>
      <w:r>
        <w:rPr>
          <w:noProof/>
        </w:rPr>
        <w:fldChar w:fldCharType="end"/>
      </w:r>
    </w:p>
    <w:p w14:paraId="68278089"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Taxon set E - List of 30 manually KO-annotated reference taxa from KEGG.</w:t>
      </w:r>
      <w:r>
        <w:rPr>
          <w:noProof/>
        </w:rPr>
        <w:tab/>
      </w:r>
      <w:r>
        <w:rPr>
          <w:noProof/>
        </w:rPr>
        <w:fldChar w:fldCharType="begin"/>
      </w:r>
      <w:r>
        <w:rPr>
          <w:noProof/>
        </w:rPr>
        <w:instrText xml:space="preserve"> PAGEREF _Toc387398555 \h </w:instrText>
      </w:r>
      <w:r>
        <w:rPr>
          <w:noProof/>
        </w:rPr>
      </w:r>
      <w:r>
        <w:rPr>
          <w:noProof/>
        </w:rPr>
        <w:fldChar w:fldCharType="separate"/>
      </w:r>
      <w:r>
        <w:rPr>
          <w:noProof/>
        </w:rPr>
        <w:t>55</w:t>
      </w:r>
      <w:r>
        <w:rPr>
          <w:noProof/>
        </w:rPr>
        <w:fldChar w:fldCharType="end"/>
      </w:r>
    </w:p>
    <w:p w14:paraId="4E7AF17E"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Result of topology tests between the alternative topologies against the reconstructed topology.</w:t>
      </w:r>
      <w:r>
        <w:rPr>
          <w:noProof/>
        </w:rPr>
        <w:tab/>
      </w:r>
      <w:r>
        <w:rPr>
          <w:noProof/>
        </w:rPr>
        <w:fldChar w:fldCharType="begin"/>
      </w:r>
      <w:r>
        <w:rPr>
          <w:noProof/>
        </w:rPr>
        <w:instrText xml:space="preserve"> PAGEREF _Toc387398556 \h </w:instrText>
      </w:r>
      <w:r>
        <w:rPr>
          <w:noProof/>
        </w:rPr>
      </w:r>
      <w:r>
        <w:rPr>
          <w:noProof/>
        </w:rPr>
        <w:fldChar w:fldCharType="separate"/>
      </w:r>
      <w:r>
        <w:rPr>
          <w:noProof/>
        </w:rPr>
        <w:t>72</w:t>
      </w:r>
      <w:r>
        <w:rPr>
          <w:noProof/>
        </w:rPr>
        <w:fldChar w:fldCharType="end"/>
      </w:r>
    </w:p>
    <w:p w14:paraId="5D8F53ED"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Estimated microsporidia specific proteins by applying different FAS cutoffs.</w:t>
      </w:r>
      <w:r>
        <w:rPr>
          <w:noProof/>
        </w:rPr>
        <w:tab/>
      </w:r>
      <w:r>
        <w:rPr>
          <w:noProof/>
        </w:rPr>
        <w:fldChar w:fldCharType="begin"/>
      </w:r>
      <w:r>
        <w:rPr>
          <w:noProof/>
        </w:rPr>
        <w:instrText xml:space="preserve"> PAGEREF _Toc387398557 \h </w:instrText>
      </w:r>
      <w:r>
        <w:rPr>
          <w:noProof/>
        </w:rPr>
      </w:r>
      <w:r>
        <w:rPr>
          <w:noProof/>
        </w:rPr>
        <w:fldChar w:fldCharType="separate"/>
      </w:r>
      <w:r>
        <w:rPr>
          <w:noProof/>
        </w:rPr>
        <w:t>75</w:t>
      </w:r>
      <w:r>
        <w:rPr>
          <w:noProof/>
        </w:rPr>
        <w:fldChar w:fldCharType="end"/>
      </w:r>
    </w:p>
    <w:p w14:paraId="5E938D2D"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KO annotation for 42 microsporidia specific proteins using BlastKOALA</w:t>
      </w:r>
      <w:r>
        <w:rPr>
          <w:noProof/>
        </w:rPr>
        <w:tab/>
      </w:r>
      <w:r>
        <w:rPr>
          <w:noProof/>
        </w:rPr>
        <w:fldChar w:fldCharType="begin"/>
      </w:r>
      <w:r>
        <w:rPr>
          <w:noProof/>
        </w:rPr>
        <w:instrText xml:space="preserve"> PAGEREF _Toc387398558 \h </w:instrText>
      </w:r>
      <w:r>
        <w:rPr>
          <w:noProof/>
        </w:rPr>
      </w:r>
      <w:r>
        <w:rPr>
          <w:noProof/>
        </w:rPr>
        <w:fldChar w:fldCharType="separate"/>
      </w:r>
      <w:r>
        <w:rPr>
          <w:noProof/>
        </w:rPr>
        <w:t>75</w:t>
      </w:r>
      <w:r>
        <w:rPr>
          <w:noProof/>
        </w:rPr>
        <w:fldChar w:fldCharType="end"/>
      </w:r>
    </w:p>
    <w:p w14:paraId="5D9BEEA2"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7: Microsporidian LCA MFS and ABC transporters.</w:t>
      </w:r>
      <w:r>
        <w:rPr>
          <w:noProof/>
        </w:rPr>
        <w:tab/>
      </w:r>
      <w:r>
        <w:rPr>
          <w:noProof/>
        </w:rPr>
        <w:fldChar w:fldCharType="begin"/>
      </w:r>
      <w:r>
        <w:rPr>
          <w:noProof/>
        </w:rPr>
        <w:instrText xml:space="preserve"> PAGEREF _Toc387398559 \h </w:instrText>
      </w:r>
      <w:r>
        <w:rPr>
          <w:noProof/>
        </w:rPr>
      </w:r>
      <w:r>
        <w:rPr>
          <w:noProof/>
        </w:rPr>
        <w:fldChar w:fldCharType="separate"/>
      </w:r>
      <w:r>
        <w:rPr>
          <w:noProof/>
        </w:rPr>
        <w:t>81</w:t>
      </w:r>
      <w:r>
        <w:rPr>
          <w:noProof/>
        </w:rPr>
        <w:fldChar w:fldCharType="end"/>
      </w:r>
    </w:p>
    <w:p w14:paraId="421E9D49"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_Toc387398560 \h </w:instrText>
      </w:r>
      <w:r>
        <w:rPr>
          <w:noProof/>
        </w:rPr>
      </w:r>
      <w:r>
        <w:rPr>
          <w:noProof/>
        </w:rPr>
        <w:fldChar w:fldCharType="separate"/>
      </w:r>
      <w:r>
        <w:rPr>
          <w:noProof/>
        </w:rPr>
        <w:t>115</w:t>
      </w:r>
      <w:r>
        <w:rPr>
          <w:noProof/>
        </w:rPr>
        <w:fldChar w:fldCharType="end"/>
      </w:r>
    </w:p>
    <w:p w14:paraId="2B84CA98"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_Toc387398561 \h </w:instrText>
      </w:r>
      <w:r>
        <w:rPr>
          <w:noProof/>
        </w:rPr>
      </w:r>
      <w:r>
        <w:rPr>
          <w:noProof/>
        </w:rPr>
        <w:fldChar w:fldCharType="separate"/>
      </w:r>
      <w:r>
        <w:rPr>
          <w:noProof/>
        </w:rPr>
        <w:t>135</w:t>
      </w:r>
      <w:r>
        <w:rPr>
          <w:noProof/>
        </w:rPr>
        <w:fldChar w:fldCharType="end"/>
      </w:r>
    </w:p>
    <w:p w14:paraId="205CF13A"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_Toc387398562 \h </w:instrText>
      </w:r>
      <w:r>
        <w:rPr>
          <w:noProof/>
        </w:rPr>
      </w:r>
      <w:r>
        <w:rPr>
          <w:noProof/>
        </w:rPr>
        <w:fldChar w:fldCharType="separate"/>
      </w:r>
      <w:r>
        <w:rPr>
          <w:noProof/>
        </w:rPr>
        <w:t>140</w:t>
      </w:r>
      <w:r>
        <w:rPr>
          <w:noProof/>
        </w:rPr>
        <w:fldChar w:fldCharType="end"/>
      </w:r>
    </w:p>
    <w:p w14:paraId="289F06E7"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_Toc387398563 \h </w:instrText>
      </w:r>
      <w:r>
        <w:rPr>
          <w:noProof/>
        </w:rPr>
      </w:r>
      <w:r>
        <w:rPr>
          <w:noProof/>
        </w:rPr>
        <w:fldChar w:fldCharType="separate"/>
      </w:r>
      <w:r>
        <w:rPr>
          <w:noProof/>
        </w:rPr>
        <w:t>140</w:t>
      </w:r>
      <w:r>
        <w:rPr>
          <w:noProof/>
        </w:rPr>
        <w:fldChar w:fldCharType="end"/>
      </w:r>
    </w:p>
    <w:p w14:paraId="77D894AC"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_Toc387398564 \h </w:instrText>
      </w:r>
      <w:r>
        <w:rPr>
          <w:noProof/>
        </w:rPr>
      </w:r>
      <w:r>
        <w:rPr>
          <w:noProof/>
        </w:rPr>
        <w:fldChar w:fldCharType="separate"/>
      </w:r>
      <w:r>
        <w:rPr>
          <w:noProof/>
        </w:rPr>
        <w:t>142</w:t>
      </w:r>
      <w:r>
        <w:rPr>
          <w:noProof/>
        </w:rPr>
        <w:fldChar w:fldCharType="end"/>
      </w:r>
    </w:p>
    <w:p w14:paraId="4ACC72A2"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descriptions from </w:t>
      </w:r>
      <w:r w:rsidRPr="00425291">
        <w:rPr>
          <w:i/>
          <w:noProof/>
        </w:rPr>
        <w:t>Saccharomyces cerevisiae</w:t>
      </w:r>
      <w:r>
        <w:rPr>
          <w:noProof/>
        </w:rPr>
        <w:t>.</w:t>
      </w:r>
      <w:r>
        <w:rPr>
          <w:noProof/>
        </w:rPr>
        <w:tab/>
      </w:r>
      <w:r>
        <w:rPr>
          <w:noProof/>
        </w:rPr>
        <w:fldChar w:fldCharType="begin"/>
      </w:r>
      <w:r>
        <w:rPr>
          <w:noProof/>
        </w:rPr>
        <w:instrText xml:space="preserve"> PAGEREF _Toc387398565 \h </w:instrText>
      </w:r>
      <w:r>
        <w:rPr>
          <w:noProof/>
        </w:rPr>
      </w:r>
      <w:r>
        <w:rPr>
          <w:noProof/>
        </w:rPr>
        <w:fldChar w:fldCharType="separate"/>
      </w:r>
      <w:r>
        <w:rPr>
          <w:noProof/>
        </w:rPr>
        <w:t>142</w:t>
      </w:r>
      <w:r>
        <w:rPr>
          <w:noProof/>
        </w:rPr>
        <w:fldChar w:fldCharType="end"/>
      </w:r>
    </w:p>
    <w:p w14:paraId="20569D46" w14:textId="77777777" w:rsidR="00B12D09" w:rsidRDefault="00B12D09">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_Toc387398566 \h </w:instrText>
      </w:r>
      <w:r>
        <w:rPr>
          <w:noProof/>
        </w:rPr>
      </w:r>
      <w:r>
        <w:rPr>
          <w:noProof/>
        </w:rPr>
        <w:fldChar w:fldCharType="separate"/>
      </w:r>
      <w:r>
        <w:rPr>
          <w:noProof/>
        </w:rPr>
        <w:t>144</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11" w:name="_Toc384627474"/>
      <w:bookmarkStart w:id="12" w:name="_Toc387400349"/>
      <w:r w:rsidRPr="002F3773">
        <w:lastRenderedPageBreak/>
        <w:t>Introduction</w:t>
      </w:r>
      <w:bookmarkEnd w:id="11"/>
      <w:bookmarkEnd w:id="12"/>
    </w:p>
    <w:p w14:paraId="32706BA7" w14:textId="77777777" w:rsidR="006C1509" w:rsidRPr="006C1509" w:rsidRDefault="006C1509" w:rsidP="00324278">
      <w:pPr>
        <w:jc w:val="both"/>
      </w:pPr>
    </w:p>
    <w:p w14:paraId="3B3EF897" w14:textId="218CAEA7" w:rsidR="003C5AFC" w:rsidRPr="002F3773" w:rsidRDefault="000033A9" w:rsidP="00324278">
      <w:pPr>
        <w:pStyle w:val="Heading2"/>
        <w:jc w:val="both"/>
      </w:pPr>
      <w:bookmarkStart w:id="13" w:name="_Toc384627475"/>
      <w:bookmarkStart w:id="14" w:name="_Toc387400350"/>
      <w:r>
        <w:t>M</w:t>
      </w:r>
      <w:r w:rsidR="003C5AFC" w:rsidRPr="002F3773">
        <w:t xml:space="preserve">icrosporidia </w:t>
      </w:r>
      <w:r w:rsidR="00D250D2">
        <w:t>–</w:t>
      </w:r>
      <w:r w:rsidR="003160A6">
        <w:t xml:space="preserve"> </w:t>
      </w:r>
      <w:r w:rsidR="0003192E">
        <w:t>A</w:t>
      </w:r>
      <w:r w:rsidR="00D250D2">
        <w:t xml:space="preserve"> clade of</w:t>
      </w:r>
      <w:r w:rsidR="003160A6">
        <w:t xml:space="preserve"> </w:t>
      </w:r>
      <w:r w:rsidR="00F7222E">
        <w:rPr>
          <w:szCs w:val="24"/>
        </w:rPr>
        <w:t>emerging</w:t>
      </w:r>
      <w:r w:rsidR="001A0F21">
        <w:rPr>
          <w:szCs w:val="24"/>
        </w:rPr>
        <w:t xml:space="preserve"> pathogen</w:t>
      </w:r>
      <w:bookmarkEnd w:id="13"/>
      <w:r w:rsidR="00D250D2">
        <w:rPr>
          <w:szCs w:val="24"/>
        </w:rPr>
        <w:t>s</w:t>
      </w:r>
      <w:bookmarkEnd w:id="14"/>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23E50493" w14:textId="57338484" w:rsidR="00327ACB"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w:t>
      </w:r>
      <w:r w:rsidR="00150A3B">
        <w:rPr>
          <w:szCs w:val="24"/>
        </w:rPr>
        <w:t>honeybee</w:t>
      </w:r>
      <w:r>
        <w:rPr>
          <w:szCs w:val="24"/>
        </w:rPr>
        <w:t xml:space="preserv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w:t>
      </w:r>
      <w:r w:rsidR="00D250D2">
        <w:rPr>
          <w:szCs w:val="24"/>
        </w:rPr>
        <w:t>,</w:t>
      </w:r>
      <w:r>
        <w:rPr>
          <w:szCs w:val="24"/>
        </w:rPr>
        <w:t xml:space="preserve"> </w:t>
      </w:r>
      <w:r w:rsidR="00D250D2">
        <w:rPr>
          <w:szCs w:val="24"/>
        </w:rPr>
        <w:t xml:space="preserve">and even </w:t>
      </w:r>
      <w:r>
        <w:rPr>
          <w:szCs w:val="24"/>
        </w:rPr>
        <w:t xml:space="preserve">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0A39EB">
        <w:rPr>
          <w:szCs w:val="24"/>
        </w:rPr>
        <w:t xml:space="preserve"> </w:t>
      </w:r>
      <w:r w:rsidR="000A39EB">
        <w:rPr>
          <w:szCs w:val="24"/>
        </w:rPr>
        <w:fldChar w:fldCharType="begin"/>
      </w:r>
      <w:r w:rsidR="000A39EB">
        <w:rPr>
          <w:szCs w:val="24"/>
        </w:rPr>
        <w:instrText xml:space="preserve"> ADDIN EN.CITE &lt;EndNote&gt;&lt;Cite&gt;&lt;Author&gt;Pasteur&lt;/Author&gt;&lt;Year&gt;1870&lt;/Year&gt;&lt;RecNum&gt;487&lt;/RecNum&gt;&lt;DisplayText&gt;(Pasteur 1870)&lt;/DisplayText&gt;&lt;record&gt;&lt;rec-number&gt;487&lt;/rec-number&gt;&lt;foreign-keys&gt;&lt;key app="EN" db-id="zvzepeve9vwad9e0r2nxazrm0x0w25x9w9er" timestamp="1525776799"&gt;487&lt;/key&gt;&lt;/foreign-keys&gt;&lt;ref-type name="Book"&gt;6&lt;/ref-type&gt;&lt;contributors&gt;&lt;authors&gt;&lt;author&gt;Pasteur, Louis&lt;/author&gt;&lt;/authors&gt;&lt;/contributors&gt;&lt;titles&gt;&lt;title&gt;Études sur la maladie des vers à soie : moyen pratique assuré de la combattre et d&amp;apos;en prévenir le retour&lt;/title&gt;&lt;short-title&gt;Études sur la maladie des vers à soie&lt;/short-title&gt;&lt;/titles&gt;&lt;pages&gt;430&lt;/pages&gt;&lt;keywords&gt;&lt;keyword&gt;Silkworms&lt;/keyword&gt;&lt;/keywords&gt;&lt;dates&gt;&lt;year&gt;1870&lt;/year&gt;&lt;pub-dates&gt;&lt;date&gt;1870&lt;/date&gt;&lt;/pub-dates&gt;&lt;/dates&gt;&lt;publisher&gt;Paris : Gauthier-Villars, successeur de Mallet-Bachelier&lt;/publisher&gt;&lt;urls&gt;&lt;/urls&gt;&lt;remote-database-name&gt;Internet Archive&lt;/remote-database-name&gt;&lt;language&gt;fre&lt;/language&gt;&lt;access-date&gt;2018-05-08 10:52:37&lt;/access-date&gt;&lt;/record&gt;&lt;/Cite&gt;&lt;/EndNote&gt;</w:instrText>
      </w:r>
      <w:r w:rsidR="000A39EB">
        <w:rPr>
          <w:szCs w:val="24"/>
        </w:rPr>
        <w:fldChar w:fldCharType="separate"/>
      </w:r>
      <w:r w:rsidR="000A39EB">
        <w:rPr>
          <w:noProof/>
          <w:szCs w:val="24"/>
        </w:rPr>
        <w:t>(Pasteur 1870)</w:t>
      </w:r>
      <w:r w:rsidR="000A39EB">
        <w:rPr>
          <w:szCs w:val="24"/>
        </w:rPr>
        <w:fldChar w:fldCharType="end"/>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E11FF8">
        <w:rPr>
          <w:szCs w:val="24"/>
        </w:rPr>
        <w:t>, which substantially affected</w:t>
      </w:r>
      <w:r w:rsidR="001C3D77" w:rsidRPr="00076E91">
        <w:rPr>
          <w:szCs w:val="24"/>
        </w:rPr>
        <w:t xml:space="preserve">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E11FF8">
        <w:rPr>
          <w:i/>
          <w:szCs w:val="24"/>
        </w:rPr>
        <w:t>,</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r w:rsidR="001C3D77">
        <w:rPr>
          <w:szCs w:val="24"/>
        </w:rPr>
        <w:t xml:space="preserve">Eventually, in 1959 it was detected that microsporidia are also capable of infecting humans, which resulted in a substantial increase of </w:t>
      </w:r>
      <w:r w:rsidR="001C3D77">
        <w:rPr>
          <w:szCs w:val="24"/>
        </w:rPr>
        <w:lastRenderedPageBreak/>
        <w:t>attention for microsporidia.</w:t>
      </w:r>
      <w:r w:rsidR="00531889">
        <w:rPr>
          <w:szCs w:val="24"/>
        </w:rPr>
        <w:t xml:space="preserve"> </w:t>
      </w:r>
      <w:r w:rsidR="00022E5D">
        <w:rPr>
          <w:szCs w:val="24"/>
        </w:rPr>
        <w:t>Until now, a</w:t>
      </w:r>
      <w:r w:rsidR="00930D7E">
        <w:rPr>
          <w:szCs w:val="24"/>
        </w:rPr>
        <w:t>t least 14 species in different genera</w:t>
      </w:r>
      <w:r w:rsidR="00AB7956">
        <w:rPr>
          <w:szCs w:val="24"/>
        </w:rPr>
        <w:t>,</w:t>
      </w:r>
      <w:r w:rsidR="00930D7E">
        <w:rPr>
          <w:szCs w:val="24"/>
        </w:rPr>
        <w:t xml:space="preserve">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w:t>
      </w:r>
      <w:r w:rsidR="00AB7956">
        <w:rPr>
          <w:szCs w:val="24"/>
        </w:rPr>
        <w:t xml:space="preserve">and </w:t>
      </w:r>
      <w:r w:rsidR="00E80E3E" w:rsidRPr="00CC7C46">
        <w:rPr>
          <w:i/>
          <w:szCs w:val="24"/>
        </w:rPr>
        <w:t>Pleistophora</w:t>
      </w:r>
      <w:r w:rsidR="00AB7956">
        <w:rPr>
          <w:i/>
          <w:szCs w:val="24"/>
        </w:rPr>
        <w:t>,</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organ transplant recipients,</w:t>
      </w:r>
      <w:r w:rsidR="00B35B92">
        <w:rPr>
          <w:szCs w:val="24"/>
        </w:rPr>
        <w:t xml:space="preserve"> but also</w:t>
      </w:r>
      <w:r w:rsidR="0056741E" w:rsidRPr="0056741E">
        <w:rPr>
          <w:szCs w:val="24"/>
        </w:rPr>
        <w:t xml:space="preserve"> </w:t>
      </w:r>
      <w:r w:rsidR="007B2FE0" w:rsidRPr="0056741E">
        <w:rPr>
          <w:szCs w:val="24"/>
        </w:rPr>
        <w:t>travelers</w:t>
      </w:r>
      <w:r w:rsidR="0056741E" w:rsidRPr="0056741E">
        <w:rPr>
          <w:szCs w:val="24"/>
        </w:rPr>
        <w:t>, children, and elderly</w:t>
      </w:r>
      <w:r w:rsidR="0056741E">
        <w:rPr>
          <w:szCs w:val="24"/>
        </w:rPr>
        <w:t xml:space="preserve"> </w:t>
      </w:r>
      <w:r w:rsidR="00B35B92">
        <w:rPr>
          <w:szCs w:val="24"/>
        </w:rPr>
        <w:t xml:space="preserve">are particularly susceptible for infections </w:t>
      </w:r>
      <w:r w:rsidR="002636CD">
        <w:rPr>
          <w:szCs w:val="24"/>
        </w:rPr>
        <w:fldChar w:fldCharType="begin"/>
      </w:r>
      <w:r w:rsidR="002528EF">
        <w:rPr>
          <w:szCs w:val="24"/>
        </w:rPr>
        <w:instrText xml:space="preserve"> ADDIN EN.CITE &lt;EndNote&gt;&lt;Cite&gt;&lt;Author&gt;Matos&lt;/Author&gt;&lt;Year&gt;2012&lt;/Year&gt;&lt;RecNum&gt;395&lt;/RecNum&gt;&lt;DisplayText&gt;(Rogelio et al. 2006; 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10:38:27&lt;/access-date&gt;&lt;/record&gt;&lt;/Cite&gt;&lt;Cite&gt;&lt;Author&gt;Rogelio&lt;/Author&gt;&lt;Year&gt;2006&lt;/Year&gt;&lt;RecNum&gt;407&lt;/RecNum&gt;&lt;record&gt;&lt;rec-number&gt;407&lt;/rec-number&gt;&lt;foreign-keys&gt;&lt;key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2636CD">
        <w:rPr>
          <w:szCs w:val="24"/>
        </w:rPr>
        <w:fldChar w:fldCharType="separate"/>
      </w:r>
      <w:r w:rsidR="002528EF">
        <w:rPr>
          <w:noProof/>
          <w:szCs w:val="24"/>
        </w:rPr>
        <w:t>(Rogelio et al. 2006; 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r w:rsidR="00E63BE4">
        <w:rPr>
          <w:szCs w:val="24"/>
        </w:rPr>
        <w:t xml:space="preserve"> </w:t>
      </w:r>
      <w:r w:rsidR="008F6C56">
        <w:rPr>
          <w:szCs w:val="24"/>
        </w:rPr>
        <w:t>Such as, s</w:t>
      </w:r>
      <w:r w:rsidR="00E63BE4" w:rsidRPr="00EF5557">
        <w:rPr>
          <w:szCs w:val="24"/>
        </w:rPr>
        <w:t>elf-limited diarrhea has been reported in</w:t>
      </w:r>
      <w:r w:rsidR="00E63BE4">
        <w:rPr>
          <w:szCs w:val="24"/>
        </w:rPr>
        <w:t xml:space="preserve"> approximate 40% of people travelling from the industrialized countries to the developing nations </w:t>
      </w:r>
      <w:r w:rsidR="00E63BE4">
        <w:rPr>
          <w:szCs w:val="24"/>
        </w:rPr>
        <w:fldChar w:fldCharType="begin"/>
      </w:r>
      <w:r w:rsidR="00E63BE4">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E63BE4">
        <w:rPr>
          <w:szCs w:val="24"/>
        </w:rPr>
        <w:fldChar w:fldCharType="separate"/>
      </w:r>
      <w:r w:rsidR="00E63BE4">
        <w:rPr>
          <w:noProof/>
          <w:szCs w:val="24"/>
        </w:rPr>
        <w:t>(Rogelio et al. 2006)</w:t>
      </w:r>
      <w:r w:rsidR="00E63BE4">
        <w:rPr>
          <w:szCs w:val="24"/>
        </w:rPr>
        <w:fldChar w:fldCharType="end"/>
      </w:r>
      <w:r w:rsidR="00E63BE4">
        <w:rPr>
          <w:szCs w:val="24"/>
        </w:rPr>
        <w:t xml:space="preserve">. 17% of HIV-negative elderly patients in the study of </w:t>
      </w:r>
      <w:r w:rsidR="00E63BE4">
        <w:rPr>
          <w:szCs w:val="24"/>
        </w:rPr>
        <w:lastRenderedPageBreak/>
        <w:fldChar w:fldCharType="begin"/>
      </w:r>
      <w:r w:rsidR="00E63BE4">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E63BE4">
        <w:rPr>
          <w:szCs w:val="24"/>
        </w:rPr>
        <w:fldChar w:fldCharType="separate"/>
      </w:r>
      <w:r w:rsidR="00E63BE4">
        <w:rPr>
          <w:noProof/>
          <w:szCs w:val="24"/>
        </w:rPr>
        <w:t>(Lores et al. 2002)</w:t>
      </w:r>
      <w:r w:rsidR="00E63BE4">
        <w:rPr>
          <w:szCs w:val="24"/>
        </w:rPr>
        <w:fldChar w:fldCharType="end"/>
      </w:r>
      <w:r w:rsidR="00E63BE4">
        <w:rPr>
          <w:szCs w:val="24"/>
        </w:rPr>
        <w:t xml:space="preserve"> suffered from i</w:t>
      </w:r>
      <w:r w:rsidR="00E63BE4" w:rsidRPr="00527A2B">
        <w:rPr>
          <w:szCs w:val="24"/>
        </w:rPr>
        <w:t>ntestinal microsporidiosi</w:t>
      </w:r>
      <w:r w:rsidR="00E63BE4">
        <w:rPr>
          <w:szCs w:val="24"/>
        </w:rPr>
        <w:t xml:space="preserve">s caused by </w:t>
      </w:r>
      <w:r w:rsidR="00E63BE4" w:rsidRPr="00527A2B">
        <w:rPr>
          <w:i/>
          <w:szCs w:val="24"/>
        </w:rPr>
        <w:t>E.bieneusi</w:t>
      </w:r>
      <w:r w:rsidR="00E63BE4">
        <w:rPr>
          <w:szCs w:val="24"/>
        </w:rPr>
        <w:t xml:space="preserve">. This disease was also detected in up to 22.5% healthy children in Africa and Asia </w: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 </w:instrTex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(Bretagne et al. 1993; Mungthin et al. 2001; Mathis, Weber, and Deplazes 2005; Matos, Lobo, and Xiao 2012)</w:t>
      </w:r>
      <w:r w:rsidR="00E63BE4">
        <w:rPr>
          <w:szCs w:val="24"/>
        </w:rPr>
        <w:fldChar w:fldCharType="end"/>
      </w:r>
      <w:r w:rsidR="00E63BE4">
        <w:rPr>
          <w:szCs w:val="24"/>
        </w:rPr>
        <w:t xml:space="preserve">. Especially, microsporidia can cause asymptomatic infections in both immunocompetent and immunocompromised patients </w: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 </w:instrTex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(Matos, Lobo, and Xiao 2012; Stentiford et al. 2016)</w:t>
      </w:r>
      <w:r w:rsidR="00E63BE4">
        <w:rPr>
          <w:szCs w:val="24"/>
        </w:rPr>
        <w:fldChar w:fldCharType="end"/>
      </w:r>
      <w:r w:rsidR="00E63BE4">
        <w:rPr>
          <w:szCs w:val="24"/>
        </w:rPr>
        <w:t>. Such unspecific symptoms render an early detection and the selection of an appropriate treatment hard.</w:t>
      </w:r>
    </w:p>
    <w:p w14:paraId="67167DE2" w14:textId="6CEDA520"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r w:rsidR="00D55D25">
        <w:rPr>
          <w:szCs w:val="24"/>
        </w:rPr>
        <w:t xml:space="preserve"> From the summary of </w:t>
      </w:r>
      <w:r w:rsidR="00D55D25">
        <w:rPr>
          <w:szCs w:val="24"/>
        </w:rPr>
        <w:fldChar w:fldCharType="begin"/>
      </w:r>
      <w:r w:rsidR="00D55D25">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55D25">
        <w:rPr>
          <w:szCs w:val="24"/>
        </w:rPr>
        <w:fldChar w:fldCharType="separate"/>
      </w:r>
      <w:r w:rsidR="00D55D25">
        <w:rPr>
          <w:noProof/>
          <w:szCs w:val="24"/>
        </w:rPr>
        <w:t>(Stentiford et al. 2016)</w:t>
      </w:r>
      <w:r w:rsidR="00D55D25">
        <w:rPr>
          <w:szCs w:val="24"/>
        </w:rPr>
        <w:fldChar w:fldCharType="end"/>
      </w:r>
      <w:r w:rsidR="00D55D25">
        <w:rPr>
          <w:szCs w:val="24"/>
        </w:rPr>
        <w:t>,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w:t>
      </w:r>
    </w:p>
    <w:p w14:paraId="5B85814D" w14:textId="73E4A9CB"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lastRenderedPageBreak/>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provide</w:t>
      </w:r>
      <w:r w:rsidR="00D04C4F">
        <w:rPr>
          <w:szCs w:val="24"/>
        </w:rPr>
        <w:t>s</w:t>
      </w:r>
      <w:r w:rsidR="00434B24">
        <w:rPr>
          <w:szCs w:val="24"/>
        </w:rPr>
        <w:t xml:space="preserve"> a potential </w:t>
      </w:r>
      <w:r w:rsidR="00934076">
        <w:rPr>
          <w:szCs w:val="24"/>
        </w:rPr>
        <w:t>risk</w:t>
      </w:r>
      <w:r w:rsidR="00621E4D">
        <w:rPr>
          <w:szCs w:val="24"/>
        </w:rPr>
        <w:t xml:space="preserve"> for </w:t>
      </w:r>
      <w:r w:rsidR="00D04C4F">
        <w:rPr>
          <w:szCs w:val="24"/>
        </w:rPr>
        <w:t xml:space="preserve">the </w:t>
      </w:r>
      <w:r w:rsidR="00621E4D">
        <w:rPr>
          <w:szCs w:val="24"/>
        </w:rPr>
        <w:t xml:space="preserve">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r w:rsidR="00D55D25">
        <w:rPr>
          <w:szCs w:val="24"/>
        </w:rPr>
        <w:t xml:space="preserve"> </w:t>
      </w:r>
    </w:p>
    <w:p w14:paraId="2B46E18C" w14:textId="13296F4C" w:rsidR="005442EB" w:rsidRDefault="005442EB" w:rsidP="005442EB">
      <w:pPr>
        <w:pStyle w:val="Heading2"/>
        <w:jc w:val="both"/>
      </w:pPr>
      <w:bookmarkStart w:id="15" w:name="_Toc384627478"/>
      <w:bookmarkStart w:id="16" w:name="_Toc387400353"/>
      <w:r w:rsidRPr="002F3773">
        <w:t>The</w:t>
      </w:r>
      <w:r w:rsidR="00F84E60">
        <w:t xml:space="preserve"> evolutionary</w:t>
      </w:r>
      <w:r w:rsidRPr="002F3773">
        <w:t xml:space="preserve"> origin of </w:t>
      </w:r>
      <w:bookmarkEnd w:id="15"/>
      <w:r w:rsidR="00F84E60" w:rsidRPr="002F3773">
        <w:t>microsporidia</w:t>
      </w:r>
      <w:bookmarkEnd w:id="16"/>
    </w:p>
    <w:p w14:paraId="2B36E8FA" w14:textId="10F0D0ED" w:rsidR="0068406F" w:rsidRDefault="00F84E60" w:rsidP="00816F3C">
      <w:pPr>
        <w:spacing w:after="0" w:line="360" w:lineRule="auto"/>
        <w:jc w:val="both"/>
        <w:rPr>
          <w:szCs w:val="24"/>
        </w:rPr>
      </w:pPr>
      <w:r>
        <w:rPr>
          <w:szCs w:val="24"/>
        </w:rPr>
        <w:t>The precise evolutionary origin</w:t>
      </w:r>
      <w:r w:rsidR="00D71C14">
        <w:rPr>
          <w:szCs w:val="24"/>
        </w:rPr>
        <w:t>s</w:t>
      </w:r>
      <w:r>
        <w:rPr>
          <w:szCs w:val="24"/>
        </w:rPr>
        <w:t xml:space="preserve"> of microsporidia </w:t>
      </w:r>
      <w:r w:rsidR="00D71C14">
        <w:rPr>
          <w:szCs w:val="24"/>
        </w:rPr>
        <w:t xml:space="preserve">have </w:t>
      </w:r>
      <w:r>
        <w:rPr>
          <w:szCs w:val="24"/>
        </w:rPr>
        <w:t xml:space="preserve">remained in the dark for quite some time. </w:t>
      </w:r>
      <w:r w:rsidR="008F54D8">
        <w:rPr>
          <w:szCs w:val="24"/>
        </w:rPr>
        <w:t>The first attempt to systematically describe microsporidia</w:t>
      </w:r>
      <w:r w:rsidR="00D71C14">
        <w:rPr>
          <w:szCs w:val="24"/>
        </w:rPr>
        <w:t>,</w:t>
      </w:r>
      <w:r w:rsidR="008F54D8">
        <w:rPr>
          <w:szCs w:val="24"/>
        </w:rPr>
        <w:t xml:space="preserve"> and to determine their position in the tree of life</w:t>
      </w:r>
      <w:r w:rsidR="00D71C14">
        <w:rPr>
          <w:szCs w:val="24"/>
        </w:rPr>
        <w:t>,</w:t>
      </w:r>
      <w:r w:rsidR="008F54D8">
        <w:rPr>
          <w:szCs w:val="24"/>
        </w:rPr>
        <w:t xml:space="preserv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47698">
        <w:rPr>
          <w:szCs w:val="24"/>
        </w:rPr>
        <w:t xml:space="preserve">, as have been demonstrated by the dashed lines in </w:t>
      </w:r>
      <w:r w:rsidR="00D47698">
        <w:rPr>
          <w:szCs w:val="24"/>
        </w:rPr>
        <w:fldChar w:fldCharType="begin"/>
      </w:r>
      <w:r w:rsidR="00D47698">
        <w:rPr>
          <w:szCs w:val="24"/>
        </w:rPr>
        <w:instrText xml:space="preserve"> REF _Ref386145272 \h </w:instrText>
      </w:r>
      <w:r w:rsidR="00D47698">
        <w:rPr>
          <w:szCs w:val="24"/>
        </w:rPr>
      </w:r>
      <w:r w:rsidR="00D47698">
        <w:rPr>
          <w:szCs w:val="24"/>
        </w:rPr>
        <w:fldChar w:fldCharType="separate"/>
      </w:r>
      <w:r w:rsidR="00D47698">
        <w:t xml:space="preserve">Figure </w:t>
      </w:r>
      <w:r w:rsidR="00D47698">
        <w:rPr>
          <w:noProof/>
        </w:rPr>
        <w:t>1</w:t>
      </w:r>
      <w:r w:rsidR="00D47698">
        <w:noBreakHyphen/>
      </w:r>
      <w:r w:rsidR="00D47698">
        <w:rPr>
          <w:noProof/>
        </w:rPr>
        <w:t>1</w:t>
      </w:r>
      <w:r w:rsidR="00D47698">
        <w:rPr>
          <w:szCs w:val="24"/>
        </w:rPr>
        <w:fldChar w:fldCharType="end"/>
      </w:r>
      <w:r w:rsidR="00D47698">
        <w:rPr>
          <w:szCs w:val="24"/>
        </w:rPr>
        <w:t>.</w:t>
      </w:r>
    </w:p>
    <w:p w14:paraId="62A03EF4" w14:textId="77777777" w:rsidR="0068406F" w:rsidRDefault="0068406F" w:rsidP="0068406F">
      <w:pPr>
        <w:keepNext/>
        <w:spacing w:after="0" w:line="360" w:lineRule="auto"/>
        <w:jc w:val="both"/>
      </w:pPr>
      <w:r>
        <w:rPr>
          <w:noProof/>
          <w:szCs w:val="24"/>
        </w:rPr>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5">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7494708B" w:rsidR="0068406F" w:rsidRDefault="0068406F" w:rsidP="0068406F">
      <w:pPr>
        <w:pStyle w:val="Caption"/>
        <w:jc w:val="both"/>
        <w:rPr>
          <w:szCs w:val="24"/>
        </w:rPr>
      </w:pPr>
      <w:bookmarkStart w:id="17" w:name="_Ref386145272"/>
      <w:bookmarkStart w:id="18" w:name="_Toc387398493"/>
      <w:r>
        <w:t xml:space="preserve">Figure </w:t>
      </w:r>
      <w:r w:rsidR="00FC2406">
        <w:fldChar w:fldCharType="begin"/>
      </w:r>
      <w:r w:rsidR="00FC2406">
        <w:instrText xml:space="preserve"> STYLEREF 1 \s </w:instrText>
      </w:r>
      <w:r w:rsidR="00FC2406">
        <w:fldChar w:fldCharType="separate"/>
      </w:r>
      <w:r w:rsidR="00A878B2">
        <w:rPr>
          <w:noProof/>
        </w:rPr>
        <w:t>1</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w:t>
      </w:r>
      <w:r w:rsidR="00FC2406">
        <w:fldChar w:fldCharType="end"/>
      </w:r>
      <w:bookmarkEnd w:id="17"/>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D47698">
        <w:t>.</w:t>
      </w:r>
      <w:bookmarkEnd w:id="18"/>
    </w:p>
    <w:p w14:paraId="289292BE" w14:textId="2C0B8E6E" w:rsidR="00E54D23" w:rsidRDefault="00E54D23" w:rsidP="00E54D23">
      <w:pPr>
        <w:pStyle w:val="Heading3"/>
      </w:pPr>
      <w:bookmarkStart w:id="19" w:name="_Toc387400354"/>
      <w:r>
        <w:lastRenderedPageBreak/>
        <w:t>The era</w:t>
      </w:r>
      <w:r w:rsidR="006E60E9" w:rsidRPr="006E60E9">
        <w:t xml:space="preserve"> </w:t>
      </w:r>
      <w:r w:rsidR="006E60E9">
        <w:t>of morphology-informed phyloge</w:t>
      </w:r>
      <w:r w:rsidR="00972834">
        <w:t>netic placements</w:t>
      </w:r>
      <w:bookmarkEnd w:id="19"/>
    </w:p>
    <w:p w14:paraId="10E5DDDA" w14:textId="1C04A916" w:rsidR="009C0792" w:rsidRDefault="00BD2AA5" w:rsidP="00816F3C">
      <w:pPr>
        <w:spacing w:after="0" w:line="360" w:lineRule="auto"/>
        <w:jc w:val="both"/>
        <w:rPr>
          <w:szCs w:val="24"/>
        </w:rPr>
      </w:pPr>
      <w:r>
        <w:rPr>
          <w:szCs w:val="24"/>
        </w:rPr>
        <w:t>Detailed morphological studies using e</w:t>
      </w:r>
      <w:r w:rsidR="00E54D23">
        <w:rPr>
          <w:szCs w:val="24"/>
        </w:rPr>
        <w:t xml:space="preserve">lectron microscopy revealed that microsporidia lack typical eukaryotic components, such as mitochondria, Golgi bodies or peroxisomes </w:t>
      </w:r>
      <w:r w:rsidR="00E54D23">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sidR="00E54D23">
        <w:rPr>
          <w:szCs w:val="24"/>
        </w:rPr>
      </w:r>
      <w:r w:rsidR="00E54D23">
        <w:rPr>
          <w:szCs w:val="24"/>
        </w:rPr>
        <w:fldChar w:fldCharType="separate"/>
      </w:r>
      <w:r w:rsidR="002E297B">
        <w:rPr>
          <w:noProof/>
          <w:szCs w:val="24"/>
        </w:rPr>
        <w:t>(Krieg 1955; Kudo and Daniels 1963; Vavra 1965)</w:t>
      </w:r>
      <w:r w:rsidR="00E54D23">
        <w:rPr>
          <w:szCs w:val="24"/>
        </w:rPr>
        <w:fldChar w:fldCharType="end"/>
      </w:r>
      <w:r w:rsidR="00E54D23">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r w:rsidR="00E54D23">
        <w:rPr>
          <w:szCs w:val="24"/>
        </w:rPr>
        <w:t>. It was assumed that the simple cellular organization of these species reflects the ancestral state of a primordial eukaryote</w:t>
      </w:r>
      <w:r w:rsidR="00972834">
        <w:rPr>
          <w:szCs w:val="24"/>
        </w:rPr>
        <w:t>.</w:t>
      </w:r>
      <w:r w:rsidR="00E54D23">
        <w:rPr>
          <w:szCs w:val="24"/>
        </w:rPr>
        <w:t xml:space="preserve"> </w:t>
      </w:r>
      <w:r w:rsidR="00972834">
        <w:rPr>
          <w:szCs w:val="24"/>
        </w:rPr>
        <w:t>As a consequence, it was hypothesized that the microsporidian</w:t>
      </w:r>
      <w:r w:rsidR="00E54D23">
        <w:rPr>
          <w:szCs w:val="24"/>
        </w:rPr>
        <w:t xml:space="preserve"> </w:t>
      </w:r>
      <w:r w:rsidR="00972834">
        <w:rPr>
          <w:szCs w:val="24"/>
        </w:rPr>
        <w:t xml:space="preserve">lineage </w:t>
      </w:r>
      <w:r w:rsidR="00E54D23">
        <w:rPr>
          <w:szCs w:val="24"/>
        </w:rPr>
        <w:t xml:space="preserve">separated very early </w:t>
      </w:r>
      <w:r w:rsidR="00972834">
        <w:rPr>
          <w:szCs w:val="24"/>
        </w:rPr>
        <w:t>during eukaryotic evolution</w:t>
      </w:r>
      <w:r w:rsidR="00E54D23">
        <w:rPr>
          <w:szCs w:val="24"/>
        </w:rPr>
        <w:t>, and in particular prior to the acquisition of mitochondria.</w:t>
      </w:r>
    </w:p>
    <w:p w14:paraId="45DA2D10" w14:textId="79D77F97" w:rsidR="006F4E87" w:rsidRDefault="006F4E87" w:rsidP="006F4E87">
      <w:pPr>
        <w:pStyle w:val="Heading3"/>
      </w:pPr>
      <w:bookmarkStart w:id="20" w:name="_Toc387400355"/>
      <w:r>
        <w:t>The era</w:t>
      </w:r>
      <w:r w:rsidR="00972834">
        <w:t xml:space="preserve"> of molecular phylogenies</w:t>
      </w:r>
      <w:bookmarkEnd w:id="20"/>
    </w:p>
    <w:p w14:paraId="0EBC09FE" w14:textId="35DC59E7" w:rsidR="005442EB" w:rsidRDefault="006F4E87" w:rsidP="006F4E87">
      <w:pPr>
        <w:spacing w:after="0" w:line="360" w:lineRule="auto"/>
        <w:jc w:val="both"/>
        <w:rPr>
          <w:szCs w:val="24"/>
        </w:rPr>
      </w:pPr>
      <w:r>
        <w:rPr>
          <w:szCs w:val="24"/>
        </w:rPr>
        <w:t>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LSU rRNA</w:t>
      </w:r>
      <w:r w:rsidR="00BD2AA5">
        <w:rPr>
          <w:szCs w:val="24"/>
        </w:rPr>
        <w:t>s</w:t>
      </w:r>
      <w:r>
        <w:rPr>
          <w:szCs w:val="24"/>
        </w:rPr>
        <w:t xml:space="preserve">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BD2AA5">
        <w:rPr>
          <w:szCs w:val="24"/>
        </w:rPr>
        <w:t xml:space="preserve"> postulated by</w:t>
      </w:r>
      <w:r w:rsidR="00B12D09">
        <w:rPr>
          <w:szCs w:val="24"/>
        </w:rPr>
        <w:t xml:space="preserve"> </w:t>
      </w:r>
      <w:r w:rsidR="00B12D09">
        <w:rPr>
          <w:szCs w:val="24"/>
        </w:rPr>
        <w:fldChar w:fldCharType="begin"/>
      </w:r>
      <w:r w:rsidR="00B12D09">
        <w:rPr>
          <w:szCs w:val="24"/>
        </w:rPr>
        <w:instrText xml:space="preserve"> ADDIN EN.CITE &lt;EndNote&gt;&lt;Cite AuthorYear="1"&gt;&lt;Author&gt;Cavalier-Smith&lt;/Author&gt;&lt;Year&gt;1983&lt;/Year&gt;&lt;RecNum&gt;439&lt;/RecNum&gt;&lt;DisplayText&gt;Cavalier-Smith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B12D09">
        <w:rPr>
          <w:szCs w:val="24"/>
        </w:rPr>
        <w:fldChar w:fldCharType="separate"/>
      </w:r>
      <w:r w:rsidR="00B12D09">
        <w:rPr>
          <w:noProof/>
          <w:szCs w:val="24"/>
        </w:rPr>
        <w:t>Cavalier-Smith (1983)</w:t>
      </w:r>
      <w:r w:rsidR="00B12D09">
        <w:rPr>
          <w:szCs w:val="24"/>
        </w:rPr>
        <w:fldChar w:fldCharType="end"/>
      </w:r>
      <w:r>
        <w:rPr>
          <w:szCs w:val="24"/>
        </w:rPr>
        <w:t>.</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461686F6" w:rsidR="00F72BE9" w:rsidRDefault="00F72BE9" w:rsidP="005442EB">
      <w:pPr>
        <w:spacing w:after="0" w:line="360" w:lineRule="auto"/>
        <w:jc w:val="both"/>
        <w:rPr>
          <w:szCs w:val="24"/>
        </w:rPr>
      </w:pPr>
      <w:r>
        <w:rPr>
          <w:szCs w:val="24"/>
        </w:rPr>
        <w:lastRenderedPageBreak/>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w:t>
      </w:r>
      <w:r w:rsidR="002A6B74">
        <w:rPr>
          <w:szCs w:val="24"/>
        </w:rPr>
        <w:t xml:space="preserve"> </w:t>
      </w:r>
      <w:r w:rsidR="002A6B74">
        <w:rPr>
          <w:szCs w:val="24"/>
        </w:rPr>
        <w:fldChar w:fldCharType="begin"/>
      </w:r>
      <w:r w:rsidR="002A6B74">
        <w:rPr>
          <w:szCs w:val="24"/>
        </w:rPr>
        <w:instrText xml:space="preserve"> ADDIN EN.CITE &lt;EndNote&gt;&lt;Cite&gt;&lt;Author&gt;Germot&lt;/Author&gt;&lt;Year&gt;1996&lt;/Year&gt;&lt;RecNum&gt;488&lt;/RecNum&gt;&lt;DisplayText&gt;(Germot, Philippe, and Le Guyader 1996)&lt;/DisplayText&gt;&lt;record&gt;&lt;rec-number&gt;488&lt;/rec-number&gt;&lt;foreign-keys&gt;&lt;key app="EN" db-id="zvzepeve9vwad9e0r2nxazrm0x0w25x9w9er" timestamp="1525778358"&gt;488&lt;/key&gt;&lt;/foreign-keys&gt;&lt;ref-type name="Journal Article"&gt;17&lt;/ref-type&gt;&lt;contributors&gt;&lt;authors&gt;&lt;author&gt;Germot, Agnès&lt;/author&gt;&lt;author&gt;Philippe, Hervé&lt;/author&gt;&lt;author&gt;Le Guyader, Hervé&lt;/author&gt;&lt;/authors&gt;&lt;/contributors&gt;&lt;titles&gt;&lt;title&gt;Presence of a mitochondrial-type 70-kDa heat shock protein in  Trichomonas vaginalis suggests a very early  mitochondrial  endosymbiosis in eukaryotes&lt;/title&gt;&lt;secondary-title&gt;Proceedings of the National Academy of Sciences of the United States of America&lt;/secondary-title&gt;&lt;/titles&gt;&lt;periodical&gt;&lt;full-title&gt;Proceedings of the National Academy of Sciences of the United States of America&lt;/full-title&gt;&lt;/periodical&gt;&lt;pages&gt;14614-14617&lt;/pages&gt;&lt;volume&gt;93&lt;/volume&gt;&lt;dates&gt;&lt;year&gt;1996&lt;/year&gt;&lt;pub-dates&gt;&lt;date&gt;1996-12-10&lt;/date&gt;&lt;/pub-dates&gt;&lt;/dates&gt;&lt;isbn&gt;0027-8424&lt;/isbn&gt;&lt;urls&gt;&lt;/urls&gt;&lt;remote-database-name&gt;PubMed Central&lt;/remote-database-name&gt;&lt;access-date&gt;2018-05-08 11:18:59&lt;/access-date&gt;&lt;/record&gt;&lt;/Cite&gt;&lt;/EndNote&gt;</w:instrText>
      </w:r>
      <w:r w:rsidR="002A6B74">
        <w:rPr>
          <w:szCs w:val="24"/>
        </w:rPr>
        <w:fldChar w:fldCharType="separate"/>
      </w:r>
      <w:r w:rsidR="002A6B74">
        <w:rPr>
          <w:noProof/>
          <w:szCs w:val="24"/>
        </w:rPr>
        <w:t>(Germot, Philippe, and Le Guyader 1996)</w:t>
      </w:r>
      <w:r w:rsidR="002A6B74">
        <w:rPr>
          <w:szCs w:val="24"/>
        </w:rPr>
        <w:fldChar w:fldCharType="end"/>
      </w:r>
      <w:r>
        <w:rPr>
          <w:szCs w:val="24"/>
        </w:rPr>
        <w:t>.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0867AE">
        <w:rPr>
          <w:szCs w:val="24"/>
        </w:rPr>
        <w:fldChar w:fldCharType="separate"/>
      </w:r>
      <w:r w:rsidR="002A6B74">
        <w:rPr>
          <w:noProof/>
          <w:szCs w:val="24"/>
        </w:rPr>
        <w:t>(Germot, Philippe, and Le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w:t>
      </w:r>
      <w:r w:rsidR="004E5100">
        <w:rPr>
          <w:szCs w:val="24"/>
        </w:rPr>
        <w:t>,</w:t>
      </w:r>
      <w:r>
        <w:rPr>
          <w:szCs w:val="24"/>
        </w:rPr>
        <w:t xml:space="preserve"> </w:t>
      </w:r>
      <w:r w:rsidR="004E5100">
        <w:rPr>
          <w:szCs w:val="24"/>
        </w:rPr>
        <w:t xml:space="preserve">namely </w:t>
      </w:r>
      <w:r>
        <w:rPr>
          <w:szCs w:val="24"/>
        </w:rPr>
        <w:t>that the placement of microsporidia at the base of the eukaryotic tree might be an artifact rather than reflecting the evolutionary truth</w:t>
      </w:r>
      <w:r w:rsidR="004E5100">
        <w:rPr>
          <w:szCs w:val="24"/>
        </w:rPr>
        <w:t>,</w:t>
      </w:r>
      <w:r>
        <w:rPr>
          <w:szCs w:val="24"/>
        </w:rPr>
        <w:t xml:space="preserve">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Importantly, he could show that the algorithms tend to place the fast evolving lineages next to each other, even in such cases where the true 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A878B2">
        <w:t xml:space="preserve">Figure </w:t>
      </w:r>
      <w:r w:rsidR="00A878B2">
        <w:rPr>
          <w:noProof/>
        </w:rPr>
        <w:t>1</w:t>
      </w:r>
      <w:r w:rsidR="00A878B2">
        <w:noBreakHyphen/>
      </w:r>
      <w:r w:rsidR="00A878B2">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C2406">
      <w:pPr>
        <w:keepNext/>
        <w:spacing w:after="0" w:line="360" w:lineRule="auto"/>
        <w:jc w:val="both"/>
      </w:pPr>
      <w:r>
        <w:rPr>
          <w:noProof/>
          <w:szCs w:val="24"/>
        </w:rPr>
        <w:lastRenderedPageBreak/>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6">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031CF8DE" w14:textId="1657A1E0" w:rsidR="00FC2406" w:rsidRDefault="00FC2406" w:rsidP="00FC2406">
      <w:pPr>
        <w:pStyle w:val="Caption"/>
        <w:jc w:val="both"/>
        <w:rPr>
          <w:szCs w:val="24"/>
        </w:rPr>
      </w:pPr>
      <w:bookmarkStart w:id="21" w:name="_Ref387248459"/>
      <w:bookmarkStart w:id="22" w:name="_Toc387398494"/>
      <w:r>
        <w:t xml:space="preserve">Figure </w:t>
      </w:r>
      <w:r>
        <w:fldChar w:fldCharType="begin"/>
      </w:r>
      <w:r>
        <w:instrText xml:space="preserve"> STYLEREF 1 \s </w:instrText>
      </w:r>
      <w:r>
        <w:fldChar w:fldCharType="separate"/>
      </w:r>
      <w:r w:rsidR="00A878B2">
        <w:rPr>
          <w:noProof/>
        </w:rPr>
        <w:t>1</w:t>
      </w:r>
      <w:r>
        <w:fldChar w:fldCharType="end"/>
      </w:r>
      <w:r>
        <w:noBreakHyphen/>
      </w:r>
      <w:r>
        <w:fldChar w:fldCharType="begin"/>
      </w:r>
      <w:r>
        <w:instrText xml:space="preserve"> SEQ Figure \* ARABIC \s 1 </w:instrText>
      </w:r>
      <w:r>
        <w:fldChar w:fldCharType="separate"/>
      </w:r>
      <w:r w:rsidR="00A878B2">
        <w:rPr>
          <w:noProof/>
        </w:rPr>
        <w:t>2</w:t>
      </w:r>
      <w:r>
        <w:fldChar w:fldCharType="end"/>
      </w:r>
      <w:bookmarkEnd w:id="21"/>
      <w:r>
        <w:t xml:space="preserve">: Felsenstein's theory about </w:t>
      </w:r>
      <w:proofErr w:type="gramStart"/>
      <w:r>
        <w:t>long branch</w:t>
      </w:r>
      <w:proofErr w:type="gramEnd"/>
      <w:r>
        <w:t xml:space="preserve"> attraction in phylogenetic tree reconstruction. 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bookmarkEnd w:id="22"/>
    </w:p>
    <w:p w14:paraId="288B654D" w14:textId="3E7524CA" w:rsidR="00443D62" w:rsidRDefault="00443D62" w:rsidP="00443D62">
      <w:pPr>
        <w:spacing w:after="0" w:line="360" w:lineRule="auto"/>
        <w:jc w:val="both"/>
        <w:rPr>
          <w:szCs w:val="24"/>
        </w:rPr>
      </w:pPr>
      <w:r>
        <w:rPr>
          <w:szCs w:val="24"/>
        </w:rPr>
        <w:t xml:space="preserve">This artifact was later referred to as </w:t>
      </w:r>
      <w:r>
        <w:rPr>
          <w:i/>
          <w:szCs w:val="24"/>
        </w:rPr>
        <w:t>long branch attraction</w:t>
      </w:r>
      <w:r w:rsidR="001209E2">
        <w:rPr>
          <w:i/>
          <w:szCs w:val="24"/>
        </w:rPr>
        <w:t xml:space="preserve"> </w:t>
      </w:r>
      <w:r w:rsidR="001209E2">
        <w:rPr>
          <w:szCs w:val="24"/>
        </w:rPr>
        <w:t>(LBA)</w:t>
      </w:r>
      <w:r w:rsidR="00C33712">
        <w:rPr>
          <w:szCs w:val="24"/>
        </w:rPr>
        <w:t xml:space="preserve"> </w:t>
      </w:r>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A878B2">
        <w:t xml:space="preserve">Figure </w:t>
      </w:r>
      <w:r w:rsidR="00A878B2">
        <w:rPr>
          <w:noProof/>
        </w:rPr>
        <w:t>1</w:t>
      </w:r>
      <w:r w:rsidR="00A878B2">
        <w:noBreakHyphen/>
      </w:r>
      <w:r w:rsidR="00A878B2">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w:t>
      </w:r>
      <w:proofErr w:type="gramStart"/>
      <w:r>
        <w:rPr>
          <w:szCs w:val="24"/>
        </w:rPr>
        <w:t>how</w:t>
      </w:r>
      <w:proofErr w:type="gramEnd"/>
      <w:r>
        <w:rPr>
          <w:szCs w:val="24"/>
        </w:rPr>
        <w:t xml:space="preserve">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w:t>
      </w:r>
      <w:proofErr w:type="gramStart"/>
      <w:r>
        <w:rPr>
          <w:szCs w:val="24"/>
        </w:rPr>
        <w:t>long branch</w:t>
      </w:r>
      <w:proofErr w:type="gramEnd"/>
      <w:r>
        <w:rPr>
          <w:szCs w:val="24"/>
        </w:rPr>
        <w:t xml:space="preserve"> that connects microsporidia with the remainder of the eukaryotic diversity. Thus, phylogenetic reconstructions aiming at determining the position of microsporidia in the tree of life are prone to suffer from LBA. As a consequence, the placement of the microsporidia at the base </w:t>
      </w:r>
      <w:r>
        <w:rPr>
          <w:szCs w:val="24"/>
        </w:rPr>
        <w:lastRenderedPageBreak/>
        <w:t>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0C786362"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w:t>
      </w:r>
      <w:r w:rsidR="00ED5E81">
        <w:rPr>
          <w:szCs w:val="24"/>
        </w:rPr>
        <w:t>,</w:t>
      </w:r>
      <w:r>
        <w:rPr>
          <w:szCs w:val="24"/>
        </w:rPr>
        <w:t xml:space="preserve">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Pr="00B45F1A">
        <w:rPr>
          <w:szCs w:val="24"/>
        </w:rPr>
        <w:fldChar w:fldCharType="separate"/>
      </w:r>
      <w:r w:rsidR="002A6B74">
        <w:rPr>
          <w:noProof/>
          <w:szCs w:val="24"/>
        </w:rPr>
        <w:t>(Germot, Philippe, and Le Guyader 1997; Hirt et al. 1997)</w:t>
      </w:r>
      <w:r w:rsidRPr="00B45F1A">
        <w:rPr>
          <w:szCs w:val="24"/>
        </w:rPr>
        <w:fldChar w:fldCharType="end"/>
      </w:r>
      <w:r w:rsidR="00ED5E81">
        <w:rPr>
          <w:szCs w:val="24"/>
        </w:rPr>
        <w:t>,</w:t>
      </w:r>
      <w:r>
        <w:rPr>
          <w:szCs w:val="24"/>
        </w:rPr>
        <w:t xml:space="preserve"> and</w:t>
      </w:r>
      <w:r w:rsidRPr="00B45F1A">
        <w:rPr>
          <w:szCs w:val="24"/>
        </w:rPr>
        <w:t xml:space="preserve"> the largest 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49449903"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 xml:space="preserve">from more than one gene further supported the fungal association of microsporidia. The analyses included the </w:t>
      </w:r>
      <w:r w:rsidR="00ED5E81">
        <w:rPr>
          <w:szCs w:val="24"/>
        </w:rPr>
        <w:t xml:space="preserve">combined </w:t>
      </w:r>
      <w:r>
        <w:rPr>
          <w:szCs w:val="24"/>
        </w:rPr>
        <w:t>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23" w:name="_Toc387400356"/>
      <w:r>
        <w:t>Do microsporidia fall within or outside the fungal diversity?</w:t>
      </w:r>
      <w:bookmarkEnd w:id="23"/>
      <w:r>
        <w:t xml:space="preserve"> </w:t>
      </w:r>
    </w:p>
    <w:p w14:paraId="330D5734" w14:textId="772783B1" w:rsidR="00D55233" w:rsidRDefault="00FB55A4" w:rsidP="00FB55A4">
      <w:pPr>
        <w:spacing w:after="0" w:line="360" w:lineRule="auto"/>
        <w:jc w:val="both"/>
        <w:rPr>
          <w:szCs w:val="24"/>
        </w:rPr>
      </w:pPr>
      <w:r>
        <w:rPr>
          <w:szCs w:val="24"/>
        </w:rPr>
        <w:t>With the advent of the phylogenomic era</w:t>
      </w:r>
      <w:r w:rsidR="00047B01">
        <w:rPr>
          <w:szCs w:val="24"/>
        </w:rPr>
        <w:t xml:space="preserve"> (reviewed in</w:t>
      </w:r>
      <w:r w:rsidR="001E4546">
        <w:rPr>
          <w:szCs w:val="24"/>
        </w:rPr>
        <w:t xml:space="preserve"> </w:t>
      </w:r>
      <w:r w:rsidR="001E4546">
        <w:rPr>
          <w:szCs w:val="24"/>
        </w:rPr>
        <w:fldChar w:fldCharType="begin"/>
      </w:r>
      <w:r w:rsidR="001E4546">
        <w:rPr>
          <w:szCs w:val="24"/>
        </w:rPr>
        <w:instrText xml:space="preserve"> ADDIN EN.CITE &lt;EndNote&gt;&lt;Cite&gt;&lt;Author&gt;Ebersberger&lt;/Author&gt;&lt;Year&gt;2007&lt;/Year&gt;&lt;RecNum&gt;433&lt;/RecNum&gt;&lt;DisplayText&gt;(Ebersberger, von Haeseler, and Schmidt 2007)&lt;/DisplayText&gt;&lt;record&gt;&lt;rec-number&gt;433&lt;/rec-number&gt;&lt;foreign-keys&gt;&lt;key app="EN" db-id="zvzepeve9vwad9e0r2nxazrm0x0w25x9w9er" timestamp="1525200547"&gt;433&lt;/key&gt;&lt;/foreign-keys&gt;&lt;ref-type name="Book Section"&gt;5&lt;/ref-type&gt;&lt;contributors&gt;&lt;authors&gt;&lt;author&gt;Ebersberger, I.&lt;/author&gt;&lt;author&gt;von Haeseler, A. &lt;/author&gt;&lt;author&gt;Schmidt,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1E4546">
        <w:rPr>
          <w:szCs w:val="24"/>
        </w:rPr>
        <w:fldChar w:fldCharType="separate"/>
      </w:r>
      <w:r w:rsidR="001E4546">
        <w:rPr>
          <w:noProof/>
          <w:szCs w:val="24"/>
        </w:rPr>
        <w:t>(Ebersberger, von Haeseler, and Schmidt 2007)</w:t>
      </w:r>
      <w:r w:rsidR="001E4546">
        <w:rPr>
          <w:szCs w:val="24"/>
        </w:rPr>
        <w:fldChar w:fldCharType="end"/>
      </w:r>
      <w:r w:rsidR="001E4546">
        <w:rPr>
          <w:szCs w:val="24"/>
        </w:rPr>
        <w:t>),</w:t>
      </w:r>
      <w:r>
        <w:rPr>
          <w:szCs w:val="24"/>
        </w:rPr>
        <w:t xml:space="preserve">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173120D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w:t>
      </w:r>
      <w:r w:rsidR="00E92A73">
        <w:rPr>
          <w:szCs w:val="24"/>
        </w:rPr>
        <w:t>ing</w:t>
      </w:r>
      <w:r w:rsidR="00053407">
        <w:rPr>
          <w:szCs w:val="24"/>
        </w:rPr>
        <w:t xml:space="preserve"> to</w:t>
      </w:r>
      <w:r w:rsidR="00E207EB">
        <w:rPr>
          <w:szCs w:val="24"/>
        </w:rPr>
        <w:t xml:space="preserve"> </w:t>
      </w:r>
      <w:r w:rsidR="00E92A73">
        <w:rPr>
          <w:szCs w:val="24"/>
        </w:rPr>
        <w:t xml:space="preserve">the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7D01E62"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w:t>
      </w:r>
      <w:r w:rsidR="00E92A73">
        <w:rPr>
          <w:szCs w:val="24"/>
        </w:rPr>
        <w:t xml:space="preserve">were among the first to </w:t>
      </w:r>
      <w:r w:rsidR="00E92A73" w:rsidRPr="00B45F1A">
        <w:rPr>
          <w:szCs w:val="24"/>
        </w:rPr>
        <w:t>suggest</w:t>
      </w:r>
      <w:r w:rsidR="00E92A73">
        <w:rPr>
          <w:szCs w:val="24"/>
        </w:rPr>
        <w:t xml:space="preserve"> on the basis of a phylogenomic analysis integrating the phylogenetic signal of 53 proteins that</w:t>
      </w:r>
      <w:r w:rsidR="00E92A73" w:rsidRPr="00B45F1A">
        <w:rPr>
          <w:szCs w:val="24"/>
        </w:rPr>
        <w:t xml:space="preserve"> </w:t>
      </w:r>
      <w:r w:rsidRPr="00B45F1A">
        <w:rPr>
          <w:szCs w:val="24"/>
        </w:rPr>
        <w:t>microsporidia a</w:t>
      </w:r>
      <w:r w:rsidR="00E92A73">
        <w:rPr>
          <w:szCs w:val="24"/>
        </w:rPr>
        <w:t>re</w:t>
      </w:r>
      <w:r w:rsidRPr="00B45F1A">
        <w:rPr>
          <w:szCs w:val="24"/>
        </w:rPr>
        <w:t xml:space="preserve"> the sister group of fungi.</w:t>
      </w:r>
      <w:r>
        <w:rPr>
          <w:szCs w:val="24"/>
        </w:rPr>
        <w:t xml:space="preserve"> </w:t>
      </w:r>
      <w:r w:rsidR="00E92A73">
        <w:rPr>
          <w:szCs w:val="24"/>
        </w:rPr>
        <w:t xml:space="preserve">As of today, </w:t>
      </w:r>
      <w:r>
        <w:rPr>
          <w:szCs w:val="24"/>
        </w:rPr>
        <w:t xml:space="preserve">this approach is </w:t>
      </w:r>
      <w:r w:rsidR="00E92A73">
        <w:rPr>
          <w:szCs w:val="24"/>
        </w:rPr>
        <w:t xml:space="preserve">still </w:t>
      </w:r>
      <w:r>
        <w:rPr>
          <w:szCs w:val="24"/>
        </w:rPr>
        <w:t xml:space="preserve">among the most comprehensive attempts that aim at </w:t>
      </w:r>
      <w:r w:rsidR="00897552">
        <w:rPr>
          <w:szCs w:val="24"/>
        </w:rPr>
        <w:t>decisively</w:t>
      </w:r>
      <w:r>
        <w:rPr>
          <w:szCs w:val="24"/>
        </w:rPr>
        <w:t xml:space="preserve"> solving the issue where microsporidia are placed in the eukaryotic </w:t>
      </w:r>
      <w:r w:rsidR="00E92A73">
        <w:rPr>
          <w:szCs w:val="24"/>
        </w:rPr>
        <w:t>domain</w:t>
      </w:r>
      <w:r>
        <w:rPr>
          <w:szCs w:val="24"/>
        </w:rPr>
        <w:t>.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w:t>
      </w:r>
      <w:r>
        <w:rPr>
          <w:szCs w:val="24"/>
        </w:rPr>
        <w:lastRenderedPageBreak/>
        <w:t>about the evolutionary origin of microsporidia, a more objective way 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10A9E632" w:rsidR="00A04801"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microsporidia are meanwhile re-classified as fungi</w:t>
      </w:r>
      <w:r w:rsidR="00B22E3A">
        <w:rPr>
          <w:szCs w:val="24"/>
        </w:rPr>
        <w:t xml:space="preserve"> </w: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 </w:instrTex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EN.CITE.DATA </w:instrText>
      </w:r>
      <w:r w:rsidR="00B22E3A">
        <w:rPr>
          <w:szCs w:val="24"/>
        </w:rPr>
      </w:r>
      <w:r w:rsidR="00B22E3A">
        <w:rPr>
          <w:szCs w:val="24"/>
        </w:rPr>
        <w:fldChar w:fldCharType="end"/>
      </w:r>
      <w:r w:rsidR="00B22E3A">
        <w:rPr>
          <w:szCs w:val="24"/>
        </w:rPr>
        <w:fldChar w:fldCharType="separate"/>
      </w:r>
      <w:r w:rsidR="00B22E3A">
        <w:rPr>
          <w:noProof/>
          <w:szCs w:val="24"/>
        </w:rPr>
        <w:t>(Hibbett et al. 2007)</w:t>
      </w:r>
      <w:r w:rsidR="00B22E3A">
        <w:rPr>
          <w:szCs w:val="24"/>
        </w:rPr>
        <w:fldChar w:fldCharType="end"/>
      </w:r>
      <w:r w:rsidR="003737C4">
        <w:rPr>
          <w:szCs w:val="24"/>
        </w:rPr>
        <w:t xml:space="preserve"> </w:t>
      </w:r>
      <w:r>
        <w:rPr>
          <w:szCs w:val="24"/>
        </w:rPr>
        <w:t xml:space="preserve">by placing them either within or in the earliest branch of the fungal clade. </w:t>
      </w:r>
      <w:commentRangeStart w:id="24"/>
      <w:commentRangeStart w:id="25"/>
      <w:r>
        <w:rPr>
          <w:szCs w:val="24"/>
        </w:rPr>
        <w:t>Yet</w:t>
      </w:r>
      <w:r w:rsidRPr="00B45F1A">
        <w:rPr>
          <w:szCs w:val="24"/>
        </w:rPr>
        <w:t xml:space="preserve">, their exact phylogenetic position </w:t>
      </w:r>
      <w:r>
        <w:rPr>
          <w:szCs w:val="24"/>
        </w:rPr>
        <w:t>remains be convincingly shown</w:t>
      </w:r>
      <w:r w:rsidRPr="00B45F1A">
        <w:rPr>
          <w:szCs w:val="24"/>
        </w:rPr>
        <w:t xml:space="preserve"> </w:t>
      </w:r>
      <w:commentRangeEnd w:id="24"/>
      <w:r w:rsidR="008D32D1">
        <w:rPr>
          <w:rStyle w:val="CommentReference"/>
        </w:rPr>
        <w:commentReference w:id="24"/>
      </w:r>
      <w:commentRangeEnd w:id="25"/>
      <w:r w:rsidR="00B46C8F">
        <w:rPr>
          <w:rStyle w:val="CommentReference"/>
        </w:rPr>
        <w:commentReference w:id="25"/>
      </w:r>
      <w:r w:rsidRPr="00B45F1A">
        <w:rPr>
          <w:szCs w:val="24"/>
        </w:rPr>
        <w:fldChar w:fldCharType="begin"/>
      </w:r>
      <w:r w:rsidR="008D32D1">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32D1">
        <w:rPr>
          <w:noProof/>
          <w:szCs w:val="24"/>
        </w:rPr>
        <w:t>(Stentiford et al. 2016)</w:t>
      </w:r>
      <w:r w:rsidRPr="00B45F1A">
        <w:rPr>
          <w:szCs w:val="24"/>
        </w:rPr>
        <w:fldChar w:fldCharType="end"/>
      </w:r>
      <w:r w:rsidR="00461301">
        <w:rPr>
          <w:szCs w:val="24"/>
        </w:rPr>
        <w:t>.</w:t>
      </w:r>
    </w:p>
    <w:p w14:paraId="15448418" w14:textId="77777777" w:rsidR="00AD0AAE" w:rsidRPr="002F3773" w:rsidRDefault="00AD0AAE" w:rsidP="00AD0AAE">
      <w:pPr>
        <w:pStyle w:val="Heading2"/>
        <w:jc w:val="both"/>
      </w:pPr>
      <w:bookmarkStart w:id="26" w:name="_Toc384627476"/>
      <w:bookmarkStart w:id="27" w:name="_Toc387400358"/>
      <w:r w:rsidRPr="002F3773">
        <w:t>The symbiotic lifestyle of microsporidia</w:t>
      </w:r>
      <w:bookmarkEnd w:id="26"/>
      <w:bookmarkEnd w:id="27"/>
    </w:p>
    <w:p w14:paraId="008C4212" w14:textId="41B2E01A" w:rsidR="00AD0AAE" w:rsidRDefault="00AD0AAE" w:rsidP="00AD0AAE">
      <w:pPr>
        <w:spacing w:after="0" w:line="360" w:lineRule="auto"/>
        <w:jc w:val="both"/>
        <w:rPr>
          <w:szCs w:val="24"/>
        </w:rPr>
      </w:pPr>
      <w:r>
        <w:rPr>
          <w:szCs w:val="24"/>
        </w:rPr>
        <w:t xml:space="preserve">The </w:t>
      </w:r>
      <w:proofErr w:type="gramStart"/>
      <w:r>
        <w:rPr>
          <w:szCs w:val="24"/>
        </w:rPr>
        <w:t>lack</w:t>
      </w:r>
      <w:proofErr w:type="gramEnd"/>
      <w:r>
        <w:rPr>
          <w:szCs w:val="24"/>
        </w:rPr>
        <w:t xml:space="preserve"> of several cellular components that are characteristic for members of the eukaryotic domain make microsporidia particularly special eukaryotes. </w:t>
      </w:r>
      <w:r>
        <w:t xml:space="preserve">In the course of adaptation to the endoparasitic lifestyle, microsporidia have specialized to an extent that they no longer can exist – apart from the inactive stage (spore) – outside of their host’s cell </w:t>
      </w:r>
      <w:r>
        <w:fldChar w:fldCharType="begin"/>
      </w:r>
      <w:r>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fldChar w:fldCharType="separate"/>
      </w:r>
      <w:r>
        <w:rPr>
          <w:noProof/>
        </w:rPr>
        <w:t>(Garcia 2002)</w:t>
      </w:r>
      <w:r>
        <w:fldChar w:fldCharType="end"/>
      </w:r>
      <w:r w:rsidRPr="00076E91">
        <w:rPr>
          <w:szCs w:val="24"/>
        </w:rPr>
        <w:t xml:space="preserve">. The sporoplasm of the microsporidian spore is transferred into the host cell through </w:t>
      </w:r>
      <w:r>
        <w:rPr>
          <w:szCs w:val="24"/>
        </w:rPr>
        <w:t xml:space="preserve">its polar tube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The meront, the development state of microsporidian cell, divides and grows inside the host cytoplasm or nuclei until a mature spore is differentiated and exits the host cell to begin a new infection cycle</w:t>
      </w:r>
      <w:r>
        <w:rPr>
          <w:szCs w:val="24"/>
        </w:rPr>
        <w:t xml:space="preserve"> </w: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 </w:instrTex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 xml:space="preserve">(Scanlon </w:t>
      </w:r>
      <w:bookmarkStart w:id="28" w:name="_GoBack"/>
      <w:bookmarkEnd w:id="28"/>
      <w:r>
        <w:rPr>
          <w:noProof/>
          <w:szCs w:val="24"/>
        </w:rPr>
        <w:t>et al. 2000; Vivarès and Méténier 2001; Dean, Hirt, and Embley 2016)</w:t>
      </w:r>
      <w:r>
        <w:rPr>
          <w:szCs w:val="24"/>
        </w:rPr>
        <w:fldChar w:fldCharType="end"/>
      </w:r>
      <w:r w:rsidRPr="00076E91">
        <w:rPr>
          <w:szCs w:val="24"/>
        </w:rPr>
        <w:t>.</w:t>
      </w:r>
    </w:p>
    <w:p w14:paraId="4F734C57" w14:textId="7EBB6D25" w:rsidR="00AD0AAE" w:rsidRPr="00AD0AAE" w:rsidRDefault="00AD0AAE" w:rsidP="000466EA">
      <w:pPr>
        <w:spacing w:after="0" w:line="360" w:lineRule="auto"/>
        <w:jc w:val="both"/>
      </w:pPr>
      <w:r>
        <w:t xml:space="preserve">The obligate intracellular parasitic lifestyle of microsporidia is a challenge for studying their physiology. The </w:t>
      </w:r>
      <w:r w:rsidRPr="00661C66">
        <w:t>electropermeabilization</w:t>
      </w:r>
      <w:r>
        <w:t xml:space="preserve"> through the microsporidian spore wall was unsuccessful </w:t>
      </w:r>
      <w:r>
        <w:fldChar w:fldCharType="begin"/>
      </w:r>
      <w:r>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fldChar w:fldCharType="separate"/>
      </w:r>
      <w:r>
        <w:rPr>
          <w:noProof/>
        </w:rPr>
        <w:t>(Bohne, Böttcher, and Groß 2011)</w:t>
      </w:r>
      <w:r>
        <w:fldChar w:fldCharType="end"/>
      </w:r>
      <w:r>
        <w:t xml:space="preserve">. Moreover, no method for genetic modification in microsporidia exists </w:t>
      </w:r>
      <w:r>
        <w:fldChar w:fldCharType="begin"/>
      </w:r>
      <w:r>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fldChar w:fldCharType="separate"/>
      </w:r>
      <w:r>
        <w:rPr>
          <w:noProof/>
        </w:rPr>
        <w:t>(Weiss and Becnel 2014)</w:t>
      </w:r>
      <w:r>
        <w:fldChar w:fldCharType="end"/>
      </w:r>
      <w:r>
        <w:t xml:space="preserve">. This leaves comparative genome analyses as the </w:t>
      </w:r>
      <w:r>
        <w:lastRenderedPageBreak/>
        <w:t>method of choice for investigating evolution and function of this enigmatic clade.</w:t>
      </w:r>
    </w:p>
    <w:p w14:paraId="2B5CD1DF" w14:textId="1B5C5FDF" w:rsidR="00F72D39" w:rsidRPr="002F3773" w:rsidRDefault="00945FD1" w:rsidP="00324278">
      <w:pPr>
        <w:pStyle w:val="Heading2"/>
        <w:jc w:val="both"/>
      </w:pPr>
      <w:bookmarkStart w:id="29" w:name="_Ref387264607"/>
      <w:bookmarkStart w:id="30" w:name="_Toc387400357"/>
      <w:r>
        <w:t xml:space="preserve">Microsporidia </w:t>
      </w:r>
      <w:r w:rsidR="004016F4">
        <w:t>are</w:t>
      </w:r>
      <w:r w:rsidR="00B46C8F">
        <w:t xml:space="preserve"> showcases </w:t>
      </w:r>
      <w:r>
        <w:t xml:space="preserve">for the secondary reduction of </w:t>
      </w:r>
      <w:r w:rsidRPr="002F3773">
        <w:t>genome</w:t>
      </w:r>
      <w:r>
        <w:t>s</w:t>
      </w:r>
      <w:r w:rsidRPr="002F3773">
        <w:t xml:space="preserve"> and</w:t>
      </w:r>
      <w:r w:rsidR="00B46C8F">
        <w:t xml:space="preserve"> the</w:t>
      </w:r>
      <w:r w:rsidR="002F2E24">
        <w:t xml:space="preserve"> encoded functions</w:t>
      </w:r>
      <w:bookmarkEnd w:id="29"/>
      <w:bookmarkEnd w:id="30"/>
    </w:p>
    <w:p w14:paraId="2F411A6D" w14:textId="2D87F6DD" w:rsidR="00E85049" w:rsidRDefault="00B175B0" w:rsidP="00324278">
      <w:pPr>
        <w:tabs>
          <w:tab w:val="left" w:pos="3964"/>
        </w:tabs>
        <w:spacing w:after="0" w:line="360" w:lineRule="auto"/>
        <w:jc w:val="both"/>
        <w:rPr>
          <w:szCs w:val="24"/>
        </w:rPr>
      </w:pPr>
      <w:r>
        <w:rPr>
          <w:szCs w:val="24"/>
        </w:rPr>
        <w:t xml:space="preserve">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w:t>
      </w:r>
      <w:r w:rsidR="00AD46B5">
        <w:rPr>
          <w:szCs w:val="24"/>
        </w:rPr>
        <w:t xml:space="preserve">initially </w:t>
      </w:r>
      <w:r>
        <w:rPr>
          <w:szCs w:val="24"/>
        </w:rPr>
        <w:t>tempting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00AD46B5">
        <w:rPr>
          <w:szCs w:val="24"/>
        </w:rPr>
        <w:t xml:space="preserve">s. </w:t>
      </w:r>
      <w:r w:rsidR="00AD46B5" w:rsidRPr="00D80A6A">
        <w:rPr>
          <w:i/>
          <w:szCs w:val="24"/>
        </w:rPr>
        <w:t>Encephalitozoon intestinalis</w:t>
      </w:r>
      <w:r w:rsidR="00AD46B5">
        <w:rPr>
          <w:szCs w:val="24"/>
        </w:rPr>
        <w:t xml:space="preserve"> possesses with only</w:t>
      </w:r>
      <w:r w:rsidRPr="00076E91">
        <w:rPr>
          <w:szCs w:val="24"/>
        </w:rPr>
        <w:t xml:space="preserve"> 2.3 Mbp </w:t>
      </w:r>
      <w:r w:rsidR="00AD46B5">
        <w:rPr>
          <w:szCs w:val="24"/>
        </w:rPr>
        <w:t>one of the smallest eukaryotic genomes described so far</w:t>
      </w:r>
      <w:r w:rsidR="009C2F1E" w:rsidRPr="009C2F1E">
        <w:rPr>
          <w:szCs w:val="24"/>
        </w:rPr>
        <w:t xml:space="preserve"> </w:t>
      </w:r>
      <w:r w:rsidR="009C2F1E">
        <w:rPr>
          <w:szCs w:val="24"/>
        </w:rPr>
        <w:fldChar w:fldCharType="begin"/>
      </w:r>
      <w:r w:rsidR="009C2F1E">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9C2F1E">
        <w:rPr>
          <w:szCs w:val="24"/>
        </w:rPr>
        <w:fldChar w:fldCharType="separate"/>
      </w:r>
      <w:r w:rsidR="009C2F1E">
        <w:rPr>
          <w:noProof/>
          <w:szCs w:val="24"/>
        </w:rPr>
        <w:t>(Vivarès and Méténier 2001)</w:t>
      </w:r>
      <w:r w:rsidR="009C2F1E">
        <w:rPr>
          <w:szCs w:val="24"/>
        </w:rPr>
        <w:fldChar w:fldCharType="end"/>
      </w:r>
      <w:r w:rsidR="001D1BD9">
        <w:rPr>
          <w:szCs w:val="24"/>
        </w:rPr>
        <w:t xml:space="preserve">. This is only about half the size of the genome of the bacterium </w:t>
      </w:r>
      <w:r w:rsidR="001D1BD9">
        <w:rPr>
          <w:i/>
          <w:szCs w:val="24"/>
        </w:rPr>
        <w:t>Escherichia coli</w:t>
      </w:r>
      <w:r w:rsidR="001D1BD9">
        <w:rPr>
          <w:szCs w:val="24"/>
        </w:rPr>
        <w:t xml:space="preserve"> </w:t>
      </w:r>
      <w:r w:rsidR="001D1BD9">
        <w:rPr>
          <w:szCs w:val="24"/>
        </w:rPr>
        <w:fldChar w:fldCharType="begin"/>
      </w:r>
      <w:r w:rsidR="001D1BD9">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1D1BD9">
        <w:rPr>
          <w:szCs w:val="24"/>
        </w:rPr>
        <w:fldChar w:fldCharType="separate"/>
      </w:r>
      <w:r w:rsidR="001D1BD9">
        <w:rPr>
          <w:noProof/>
          <w:szCs w:val="24"/>
        </w:rPr>
        <w:t>(Corradi et al. 2010)</w:t>
      </w:r>
      <w:r w:rsidR="001D1BD9">
        <w:rPr>
          <w:szCs w:val="24"/>
        </w:rPr>
        <w:fldChar w:fldCharType="end"/>
      </w:r>
      <w:r w:rsidR="009C2F1E">
        <w:rPr>
          <w:szCs w:val="24"/>
        </w:rPr>
        <w:t>.</w:t>
      </w:r>
      <w:r w:rsidR="00734492">
        <w:rPr>
          <w:szCs w:val="24"/>
        </w:rPr>
        <w:t xml:space="preserve"> </w:t>
      </w:r>
      <w:r w:rsidR="00AD46B5">
        <w:rPr>
          <w:szCs w:val="24"/>
        </w:rPr>
        <w:t xml:space="preserve">In contrast, the genome size of </w:t>
      </w:r>
      <w:r w:rsidRPr="000D16A3">
        <w:rPr>
          <w:i/>
          <w:szCs w:val="24"/>
        </w:rPr>
        <w:t>Anncaliia algerae</w:t>
      </w:r>
      <w:r>
        <w:rPr>
          <w:szCs w:val="24"/>
        </w:rPr>
        <w:t xml:space="preserve"> </w:t>
      </w:r>
      <w:r w:rsidR="00AD46B5">
        <w:rPr>
          <w:szCs w:val="24"/>
        </w:rPr>
        <w:t xml:space="preserve">is </w:t>
      </w:r>
      <w:proofErr w:type="gramStart"/>
      <w:r w:rsidR="00AD46B5">
        <w:rPr>
          <w:szCs w:val="24"/>
        </w:rPr>
        <w:t xml:space="preserve">with </w:t>
      </w:r>
      <w:r w:rsidR="00AD46B5" w:rsidRPr="00076E91">
        <w:rPr>
          <w:szCs w:val="24"/>
        </w:rPr>
        <w:t xml:space="preserve"> 23</w:t>
      </w:r>
      <w:proofErr w:type="gramEnd"/>
      <w:r w:rsidR="00AD46B5" w:rsidRPr="00076E91">
        <w:rPr>
          <w:szCs w:val="24"/>
        </w:rPr>
        <w:t xml:space="preserve"> Mbp</w:t>
      </w:r>
      <w:r w:rsidR="00AD46B5">
        <w:rPr>
          <w:szCs w:val="24"/>
        </w:rPr>
        <w:t xml:space="preserve"> 10 times as large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00412355">
        <w:rPr>
          <w:szCs w:val="24"/>
        </w:rPr>
        <w:t xml:space="preserve">, and the genome sequence of </w:t>
      </w:r>
      <w:r w:rsidR="00412355">
        <w:rPr>
          <w:i/>
          <w:szCs w:val="24"/>
        </w:rPr>
        <w:t>E.aedis</w:t>
      </w:r>
      <w:r w:rsidR="00412355">
        <w:rPr>
          <w:szCs w:val="24"/>
        </w:rPr>
        <w:t xml:space="preserve"> spans </w:t>
      </w:r>
      <w:r w:rsidR="009C2F1E">
        <w:rPr>
          <w:szCs w:val="24"/>
        </w:rPr>
        <w:t>as many as</w:t>
      </w:r>
      <w:r w:rsidR="00412355">
        <w:rPr>
          <w:szCs w:val="24"/>
        </w:rPr>
        <w:t xml:space="preserve"> 51 Mbp</w:t>
      </w:r>
      <w:r w:rsidR="0005007F">
        <w:rPr>
          <w:szCs w:val="24"/>
        </w:rPr>
        <w:t xml:space="preserve"> </w:t>
      </w:r>
      <w:r w:rsidR="00495D47">
        <w:rPr>
          <w:szCs w:val="24"/>
        </w:rPr>
        <w:fldChar w:fldCharType="begin"/>
      </w:r>
      <w:r w:rsidR="00495D47">
        <w:rPr>
          <w:szCs w:val="24"/>
        </w:rPr>
        <w:instrText xml:space="preserve"> ADDIN EN.CITE &lt;EndNote&gt;&lt;Cite&gt;&lt;Author&gt;Desjardins&lt;/Author&gt;&lt;Year&gt;2015&lt;/Year&gt;&lt;RecNum&gt;323&lt;/RecNum&gt;&lt;DisplayText&gt;(Desjardins et al. 2015)&lt;/DisplayText&gt;&lt;record&gt;&lt;rec-number&gt;323&lt;/rec-number&gt;&lt;foreign-keys&gt;&lt;key app="EN" db-id="zvzepeve9vwad9e0r2nxazrm0x0w25x9w9er" timestamp="1522917510"&gt;323&lt;/key&gt;&lt;/foreign-keys&gt;&lt;ref-type name="Journal Article"&gt;17&lt;/ref-type&gt;&lt;contributors&gt;&lt;authors&gt;&lt;author&gt;Desjardins, Christopher A.&lt;/author&gt;&lt;author&gt;Sanscrainte, Neil D.&lt;/author&gt;&lt;author&gt;Goldberg, Jonathan M.&lt;/author&gt;&lt;author&gt;Heiman, David&lt;/author&gt;&lt;author&gt;Young, Sarah&lt;/author&gt;&lt;author&gt;Zeng, Qiandong&lt;/author&gt;&lt;author&gt;Madhani, Hiten D.&lt;/author&gt;&lt;author&gt;Becnel, James J.&lt;/author&gt;&lt;author&gt;Cuomo, Christina A.&lt;/author&gt;&lt;/authors&gt;&lt;/contributors&gt;&lt;titles&gt;&lt;title&gt;Contrasting host–pathogen interactions and genome evolution in two generalist and specialist microsporidian pathogens of mosquitoes&lt;/title&gt;&lt;secondary-title&gt;Nature Communications&lt;/secondary-title&gt;&lt;/titles&gt;&lt;periodical&gt;&lt;full-title&gt;Nature Communications&lt;/full-title&gt;&lt;/periodical&gt;&lt;pages&gt;7121&lt;/pages&gt;&lt;volume&gt;6&lt;/volume&gt;&lt;dates&gt;&lt;year&gt;2015&lt;/year&gt;&lt;pub-dates&gt;&lt;date&gt;2015-05-13&lt;/date&gt;&lt;/pub-dates&gt;&lt;/dates&gt;&lt;isbn&gt;2041-1723&lt;/isbn&gt;&lt;urls&gt;&lt;/urls&gt;&lt;electronic-resource-num&gt;10.1038/ncomms8121&lt;/electronic-resource-num&gt;&lt;remote-database-name&gt;www.nature.com&lt;/remote-database-name&gt;&lt;language&gt;en&lt;/language&gt;&lt;access-date&gt;2018-03-26 13:53:27&lt;/access-date&gt;&lt;/record&gt;&lt;/Cite&gt;&lt;/EndNote&gt;</w:instrText>
      </w:r>
      <w:r w:rsidR="00495D47">
        <w:rPr>
          <w:szCs w:val="24"/>
        </w:rPr>
        <w:fldChar w:fldCharType="separate"/>
      </w:r>
      <w:r w:rsidR="00495D47">
        <w:rPr>
          <w:noProof/>
          <w:szCs w:val="24"/>
        </w:rPr>
        <w:t>(Desjardins et al. 2015)</w:t>
      </w:r>
      <w:r w:rsidR="00495D47">
        <w:rPr>
          <w:szCs w:val="24"/>
        </w:rPr>
        <w:fldChar w:fldCharType="end"/>
      </w:r>
      <w:r w:rsidRPr="00076E91">
        <w:rPr>
          <w:szCs w:val="24"/>
        </w:rPr>
        <w:t>.</w:t>
      </w:r>
      <w:r w:rsidR="008617D3">
        <w:rPr>
          <w:szCs w:val="24"/>
        </w:rPr>
        <w:t xml:space="preserve"> </w:t>
      </w:r>
      <w:r w:rsidR="00411546">
        <w:rPr>
          <w:szCs w:val="24"/>
        </w:rPr>
        <w:t>However, i</w:t>
      </w:r>
      <w:r w:rsidR="00692103">
        <w:rPr>
          <w:szCs w:val="24"/>
        </w:rPr>
        <w:t xml:space="preserve">n general, </w:t>
      </w:r>
      <w:r w:rsidR="008E74B5">
        <w:rPr>
          <w:szCs w:val="24"/>
        </w:rPr>
        <w:t>microsporidia</w:t>
      </w:r>
      <w:r w:rsidR="00C01D59">
        <w:rPr>
          <w:szCs w:val="24"/>
        </w:rPr>
        <w:t xml:space="preserve"> </w:t>
      </w:r>
      <w:r w:rsidR="00692103">
        <w:rPr>
          <w:szCs w:val="24"/>
        </w:rPr>
        <w:t>genomes are</w:t>
      </w:r>
      <w:r w:rsidR="00411546">
        <w:rPr>
          <w:szCs w:val="24"/>
        </w:rPr>
        <w:t xml:space="preserve"> compact, and they are</w:t>
      </w:r>
      <w:r w:rsidR="00692103">
        <w:rPr>
          <w:szCs w:val="24"/>
        </w:rPr>
        <w:t xml:space="preserv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xml:space="preserve">. </w:t>
      </w:r>
      <w:r w:rsidR="00411546">
        <w:rPr>
          <w:szCs w:val="24"/>
        </w:rPr>
        <w:t>Yet</w:t>
      </w:r>
      <w:r w:rsidR="00692103">
        <w:rPr>
          <w:szCs w:val="24"/>
        </w:rPr>
        <w:t>,</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3C952916" w:rsidR="009E32F9" w:rsidRDefault="00411546" w:rsidP="00324278">
      <w:pPr>
        <w:tabs>
          <w:tab w:val="left" w:pos="3964"/>
        </w:tabs>
        <w:spacing w:after="0" w:line="360" w:lineRule="auto"/>
        <w:jc w:val="both"/>
        <w:rPr>
          <w:szCs w:val="24"/>
        </w:rPr>
      </w:pPr>
      <w:r>
        <w:rPr>
          <w:szCs w:val="24"/>
        </w:rPr>
        <w:t xml:space="preserve">The currently published microsporidian gene sets harbor </w:t>
      </w:r>
      <w:r w:rsidR="00B6684B">
        <w:rPr>
          <w:szCs w:val="24"/>
        </w:rPr>
        <w:t xml:space="preserve">only between 1,700 </w:t>
      </w:r>
      <w:r>
        <w:rPr>
          <w:szCs w:val="24"/>
        </w:rPr>
        <w:t>and</w:t>
      </w:r>
      <w:r w:rsidR="00B6684B">
        <w:rPr>
          <w:szCs w:val="24"/>
        </w:rPr>
        <w:t xml:space="preserve"> </w:t>
      </w:r>
      <w:r w:rsidR="00B6684B" w:rsidRPr="00076E91">
        <w:rPr>
          <w:szCs w:val="24"/>
        </w:rPr>
        <w:t>3,</w:t>
      </w:r>
      <w:r w:rsidR="00B6684B">
        <w:rPr>
          <w:szCs w:val="24"/>
        </w:rPr>
        <w:t>300</w:t>
      </w:r>
      <w:r w:rsidR="00B6684B" w:rsidRPr="00076E91">
        <w:rPr>
          <w:szCs w:val="24"/>
        </w:rPr>
        <w:t xml:space="preserve"> protein coding genes</w:t>
      </w:r>
      <w:r w:rsidR="00B6684B">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sidR="00B6684B">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00B6684B" w:rsidRPr="00076E91">
        <w:rPr>
          <w:szCs w:val="24"/>
        </w:rPr>
        <w:t xml:space="preserve"> for their </w:t>
      </w:r>
      <w:r w:rsidR="00B6684B">
        <w:rPr>
          <w:szCs w:val="24"/>
        </w:rPr>
        <w:t xml:space="preserve">life style as an obligate intracellular parasite </w: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 </w:instrTex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(Agnew et al. 2003; Nakjang et al. 2013)</w:t>
      </w:r>
      <w:r w:rsidR="00B6684B">
        <w:rPr>
          <w:szCs w:val="24"/>
        </w:rPr>
        <w:fldChar w:fldCharType="end"/>
      </w:r>
      <w:r w:rsidR="00B6684B" w:rsidRPr="00076E91">
        <w:rPr>
          <w:szCs w:val="24"/>
        </w:rPr>
        <w:t>.</w:t>
      </w:r>
      <w:r w:rsidR="00B6684B">
        <w:rPr>
          <w:szCs w:val="24"/>
        </w:rPr>
        <w:t xml:space="preserve"> Compared to their orthologs in other eukaryotes, microsporidian genes </w:t>
      </w:r>
      <w:r w:rsidR="00B6684B" w:rsidRPr="00076E91">
        <w:rPr>
          <w:szCs w:val="24"/>
        </w:rPr>
        <w:t xml:space="preserve">are </w:t>
      </w:r>
      <w:r w:rsidR="00B6684B">
        <w:rPr>
          <w:szCs w:val="24"/>
        </w:rPr>
        <w:t xml:space="preserve">mostly shorter </w:t>
      </w:r>
      <w:r w:rsidR="00B6684B">
        <w:rPr>
          <w:szCs w:val="24"/>
        </w:rPr>
        <w:fldChar w:fldCharType="begin"/>
      </w:r>
      <w:r w:rsidR="00B6684B">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B6684B">
        <w:rPr>
          <w:szCs w:val="24"/>
        </w:rPr>
        <w:fldChar w:fldCharType="separate"/>
      </w:r>
      <w:r w:rsidR="00B6684B">
        <w:rPr>
          <w:noProof/>
          <w:szCs w:val="24"/>
        </w:rPr>
        <w:t>(Katinka et al. 2001)</w:t>
      </w:r>
      <w:r w:rsidR="00B6684B">
        <w:rPr>
          <w:szCs w:val="24"/>
        </w:rPr>
        <w:fldChar w:fldCharType="end"/>
      </w:r>
      <w:r w:rsidR="00B6684B">
        <w:rPr>
          <w:szCs w:val="24"/>
        </w:rPr>
        <w:t xml:space="preserve">. They are flanked only by very short intergenic spaces, have few introns, and are poor in repetitive sequences </w: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 </w:instrTex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(Keeling and Fast 2002; Corradi et al. 2010)</w:t>
      </w:r>
      <w:r w:rsidR="00B6684B">
        <w:rPr>
          <w:szCs w:val="24"/>
        </w:rPr>
        <w:fldChar w:fldCharType="end"/>
      </w:r>
      <w:r w:rsidR="00B6684B">
        <w:rPr>
          <w:szCs w:val="24"/>
        </w:rPr>
        <w:t xml:space="preserve">. Moreover, some of the genes are overlapping with each other </w:t>
      </w:r>
      <w:r w:rsidR="00B6684B">
        <w:rPr>
          <w:szCs w:val="24"/>
        </w:rPr>
        <w:fldChar w:fldCharType="begin"/>
      </w:r>
      <w:r w:rsidR="00B6684B">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B6684B">
        <w:rPr>
          <w:szCs w:val="24"/>
        </w:rPr>
        <w:fldChar w:fldCharType="separate"/>
      </w:r>
      <w:r w:rsidR="00B6684B">
        <w:rPr>
          <w:noProof/>
          <w:szCs w:val="24"/>
        </w:rPr>
        <w:t>(Corradi et al. 2010)</w:t>
      </w:r>
      <w:r w:rsidR="00B6684B">
        <w:rPr>
          <w:szCs w:val="24"/>
        </w:rPr>
        <w:fldChar w:fldCharType="end"/>
      </w:r>
      <w:r w:rsidR="00B6684B">
        <w:rPr>
          <w:szCs w:val="24"/>
        </w:rPr>
        <w:t>.</w:t>
      </w:r>
      <w:r w:rsidR="009E32F9" w:rsidRPr="00984FA9">
        <w:rPr>
          <w:szCs w:val="24"/>
        </w:rPr>
        <w:t xml:space="preserve"> </w:t>
      </w:r>
    </w:p>
    <w:p w14:paraId="026E7CBC" w14:textId="41560B48" w:rsidR="00FD3651" w:rsidRDefault="001E561E" w:rsidP="00145A84">
      <w:pPr>
        <w:tabs>
          <w:tab w:val="left" w:pos="3964"/>
        </w:tabs>
        <w:spacing w:after="0" w:line="360" w:lineRule="auto"/>
        <w:jc w:val="both"/>
        <w:rPr>
          <w:szCs w:val="24"/>
        </w:rPr>
      </w:pPr>
      <w:r>
        <w:rPr>
          <w:szCs w:val="24"/>
        </w:rPr>
        <w:t xml:space="preserve">The </w:t>
      </w:r>
      <w:r w:rsidR="00F84E85">
        <w:rPr>
          <w:szCs w:val="24"/>
        </w:rPr>
        <w:t>diversity</w:t>
      </w:r>
      <w:r>
        <w:rPr>
          <w:szCs w:val="24"/>
        </w:rPr>
        <w:t xml:space="preserve"> in genome size</w:t>
      </w:r>
      <w:r w:rsidR="002F2E24">
        <w:rPr>
          <w:szCs w:val="24"/>
        </w:rPr>
        <w:t>s</w:t>
      </w:r>
      <w:r>
        <w:rPr>
          <w:szCs w:val="24"/>
        </w:rPr>
        <w:t xml:space="preserve"> along with the</w:t>
      </w:r>
      <w:r w:rsidR="002F2E24">
        <w:rPr>
          <w:szCs w:val="24"/>
        </w:rPr>
        <w:t xml:space="preserve"> varying, but consistently small,</w:t>
      </w:r>
      <w:r>
        <w:rPr>
          <w:szCs w:val="24"/>
        </w:rPr>
        <w:t xml:space="preserv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r w:rsidR="002F2E24">
        <w:rPr>
          <w:szCs w:val="24"/>
        </w:rPr>
        <w:t xml:space="preserve"> </w:t>
      </w:r>
      <w:r w:rsidR="00F07B2D">
        <w:rPr>
          <w:szCs w:val="24"/>
        </w:rPr>
        <w:t xml:space="preserve">Already the sheer extent to which the gene sets have shrunken on the microsporidian lineage suggest that these taxa heavily depend on their capability to tap their host’s metabolism </w: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 </w:instrTex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sidRPr="00696712">
        <w:rPr>
          <w:noProof/>
          <w:szCs w:val="24"/>
        </w:rPr>
        <w:t>(Katinka et al. 2001; Luallen et al. 2016)</w:t>
      </w:r>
      <w:r w:rsidR="00F07B2D">
        <w:rPr>
          <w:szCs w:val="24"/>
        </w:rPr>
        <w:fldChar w:fldCharType="end"/>
      </w:r>
      <w:r w:rsidR="00F07B2D">
        <w:rPr>
          <w:szCs w:val="24"/>
        </w:rPr>
        <w:t>. Most prominently, microsporidia have lost their mitochondria alongside many biosynthesis pathways that are 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sidR="00F07B2D">
        <w:rPr>
          <w:szCs w:val="24"/>
        </w:rPr>
        <w:t xml:space="preserve">. </w:t>
      </w:r>
      <w:r w:rsidR="00F07B2D" w:rsidRPr="00696712">
        <w:rPr>
          <w:szCs w:val="24"/>
        </w:rPr>
        <w:t xml:space="preserve">To </w:t>
      </w:r>
      <w:r w:rsidR="00F07B2D" w:rsidRPr="00696712">
        <w:rPr>
          <w:szCs w:val="24"/>
        </w:rPr>
        <w:lastRenderedPageBreak/>
        <w:t xml:space="preserve">supply them, nonetheless with sufficient energy, microsporidia have established a dedicated transport system </w:t>
      </w:r>
      <w:r w:rsidR="00F07B2D">
        <w:rPr>
          <w:szCs w:val="24"/>
        </w:rPr>
        <w:t xml:space="preserve">that can uptake ATP from their host species </w: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(Dolgikh 2000; Keeling and Corradi 2011; Heinz et al. 2012)</w:t>
      </w:r>
      <w:r w:rsidR="00F07B2D">
        <w:rPr>
          <w:szCs w:val="24"/>
        </w:rPr>
        <w:fldChar w:fldCharType="end"/>
      </w:r>
      <w:r w:rsidR="00F07B2D">
        <w:rPr>
          <w:szCs w:val="24"/>
        </w:rPr>
        <w:t xml:space="preserve">. Furthermore, it seems as if microsporidia are incapable of synthesizing purine and pyrimidine </w:t>
      </w:r>
      <w:r w:rsidR="00F07B2D" w:rsidRPr="00623ECF">
        <w:rPr>
          <w:i/>
          <w:szCs w:val="24"/>
        </w:rPr>
        <w:t>de</w:t>
      </w:r>
      <w:r w:rsidR="00F07B2D">
        <w:rPr>
          <w:i/>
          <w:szCs w:val="24"/>
        </w:rPr>
        <w:t xml:space="preserve"> </w:t>
      </w:r>
      <w:r w:rsidR="00F07B2D" w:rsidRPr="00623ECF">
        <w:rPr>
          <w:i/>
          <w:szCs w:val="24"/>
        </w:rPr>
        <w:t>novo</w:t>
      </w:r>
      <w:r w:rsidR="00F07B2D">
        <w:rPr>
          <w:szCs w:val="24"/>
        </w:rPr>
        <w:t xml:space="preserve"> </w: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 </w:instrTex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2014; Dean, Hirt, and Embley 2016)</w:t>
      </w:r>
      <w:r w:rsidR="00F07B2D">
        <w:rPr>
          <w:szCs w:val="24"/>
        </w:rPr>
        <w:fldChar w:fldCharType="end"/>
      </w:r>
      <w:r w:rsidR="00F07B2D">
        <w:rPr>
          <w:szCs w:val="24"/>
        </w:rPr>
        <w:t xml:space="preserve">. They seem to lack genes for several enzymes that are required to produce essential initial substrates for the purin and pyrimidine synthesis. In particular, the ribose-phosphate </w:t>
      </w:r>
      <w:r w:rsidR="00F07B2D" w:rsidRPr="00076E91">
        <w:rPr>
          <w:szCs w:val="24"/>
        </w:rPr>
        <w:t>pyrophosphokinase</w:t>
      </w:r>
      <w:r w:rsidR="00F07B2D">
        <w:rPr>
          <w:szCs w:val="24"/>
        </w:rPr>
        <w:t xml:space="preserve"> that create phosphoribosyl pyrophosphate (PRPP), the IMP cyclohydrolase that synthesizes inosine monophosphate IMP, and the UMP synthetase that create UMP from PRPP are missing. It appears that microsporidia are</w:t>
      </w:r>
      <w:r w:rsidR="00F07B2D" w:rsidRPr="00E31F4D">
        <w:rPr>
          <w:szCs w:val="24"/>
        </w:rPr>
        <w:t xml:space="preserve"> </w:t>
      </w:r>
      <w:r w:rsidR="00F07B2D">
        <w:rPr>
          <w:szCs w:val="24"/>
        </w:rPr>
        <w:t xml:space="preserve">using their nucleotide transport proteins NTTs, not only for the uptake of ATP, but rather to supplement the general </w:t>
      </w:r>
      <w:r w:rsidR="00FB17C0">
        <w:rPr>
          <w:szCs w:val="24"/>
        </w:rPr>
        <w:t>nucleotide</w:t>
      </w:r>
      <w:r w:rsidR="00F07B2D">
        <w:rPr>
          <w:szCs w:val="24"/>
        </w:rPr>
        <w:t xml:space="preserve"> pool with resources taken from the host.</w:t>
      </w:r>
      <w:r w:rsidR="00FB17C0">
        <w:rPr>
          <w:szCs w:val="24"/>
        </w:rPr>
        <w:t xml:space="preserve"> Other key metabolic functions are shown to be missing</w:t>
      </w:r>
      <w:r w:rsidR="0016410A">
        <w:rPr>
          <w:szCs w:val="24"/>
        </w:rPr>
        <w:t xml:space="preserve"> in microsporidia</w:t>
      </w:r>
      <w:r w:rsidR="00FB17C0">
        <w:rPr>
          <w:szCs w:val="24"/>
        </w:rPr>
        <w:t xml:space="preserve"> such as t</w:t>
      </w:r>
      <w:r w:rsidR="002055AF">
        <w:rPr>
          <w:szCs w:val="24"/>
        </w:rPr>
        <w:t>he F</w:t>
      </w:r>
      <w:r w:rsidR="00D94610" w:rsidRPr="00D94610">
        <w:rPr>
          <w:szCs w:val="24"/>
          <w:vertAlign w:val="subscript"/>
        </w:rPr>
        <w:t>0</w:t>
      </w:r>
      <w:r w:rsidR="002055AF">
        <w:rPr>
          <w:szCs w:val="24"/>
        </w:rPr>
        <w:t>F</w:t>
      </w:r>
      <w:r w:rsidR="00FB17C0" w:rsidRPr="00D94610">
        <w:rPr>
          <w:szCs w:val="24"/>
          <w:vertAlign w:val="subscript"/>
        </w:rPr>
        <w:t>1</w:t>
      </w:r>
      <w:r w:rsidR="00FB17C0">
        <w:rPr>
          <w:szCs w:val="24"/>
        </w:rPr>
        <w:t xml:space="preserve">-ATPase complex, fatty acid synthesis or the formation of peroxisomes </w: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 </w:instrTex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EN.CITE.DATA </w:instrText>
      </w:r>
      <w:r w:rsidR="002042B8">
        <w:rPr>
          <w:szCs w:val="24"/>
        </w:rPr>
      </w:r>
      <w:r w:rsidR="002042B8">
        <w:rPr>
          <w:szCs w:val="24"/>
        </w:rPr>
        <w:fldChar w:fldCharType="end"/>
      </w:r>
      <w:r w:rsidR="002042B8">
        <w:rPr>
          <w:szCs w:val="24"/>
        </w:rPr>
      </w:r>
      <w:r w:rsidR="002042B8">
        <w:rPr>
          <w:szCs w:val="24"/>
        </w:rPr>
        <w:fldChar w:fldCharType="separate"/>
      </w:r>
      <w:r w:rsidR="002042B8">
        <w:rPr>
          <w:noProof/>
          <w:szCs w:val="24"/>
        </w:rPr>
        <w:t>(Katinka et al. 2001; Cuomo et al. 2012)</w:t>
      </w:r>
      <w:r w:rsidR="002042B8">
        <w:rPr>
          <w:szCs w:val="24"/>
        </w:rPr>
        <w:fldChar w:fldCharType="end"/>
      </w:r>
      <w:r w:rsidR="002042B8">
        <w:rPr>
          <w:szCs w:val="24"/>
        </w:rPr>
        <w:t>.</w:t>
      </w:r>
    </w:p>
    <w:p w14:paraId="726B37B3" w14:textId="7BF3CA74" w:rsidR="000B6719" w:rsidRPr="00076E91" w:rsidRDefault="00F07B2D" w:rsidP="00324278">
      <w:pPr>
        <w:pStyle w:val="Heading2"/>
        <w:jc w:val="both"/>
      </w:pPr>
      <w:bookmarkStart w:id="31" w:name="_Toc387400359"/>
      <w:r>
        <w:t xml:space="preserve">The </w:t>
      </w:r>
      <w:r w:rsidR="0048231A">
        <w:t xml:space="preserve">need for </w:t>
      </w:r>
      <w:r>
        <w:t xml:space="preserve">a deeper understanding </w:t>
      </w:r>
      <w:r w:rsidR="00912EFC">
        <w:t xml:space="preserve">of </w:t>
      </w:r>
      <w:r>
        <w:t>microsporidia</w:t>
      </w:r>
      <w:bookmarkEnd w:id="31"/>
    </w:p>
    <w:p w14:paraId="74C6049C" w14:textId="51047508" w:rsidR="00912EFC"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12EFC">
        <w:rPr>
          <w:szCs w:val="24"/>
        </w:rPr>
        <w:t xml:space="preserve">However, microsporidia are not only interesting because they are pathogens. </w:t>
      </w:r>
      <w:r w:rsidR="0096002C">
        <w:rPr>
          <w:szCs w:val="24"/>
        </w:rPr>
        <w:t xml:space="preserve">In addition to the </w:t>
      </w:r>
      <w:r w:rsidR="00C040CF">
        <w:rPr>
          <w:szCs w:val="24"/>
        </w:rPr>
        <w:t>threat</w:t>
      </w:r>
      <w:r w:rsidR="00E46D26">
        <w:rPr>
          <w:szCs w:val="24"/>
        </w:rPr>
        <w:t xml:space="preserve"> caused by</w:t>
      </w:r>
      <w:r w:rsidR="00C040CF">
        <w:rPr>
          <w:szCs w:val="24"/>
        </w:rPr>
        <w:t xml:space="preserve">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912EFC">
        <w:rPr>
          <w:szCs w:val="24"/>
        </w:rPr>
        <w:t xml:space="preserve">a challenge to </w:t>
      </w:r>
      <w:r w:rsidR="008807D6">
        <w:rPr>
          <w:szCs w:val="24"/>
        </w:rPr>
        <w:t>biologist</w:t>
      </w:r>
      <w:r w:rsidR="00661424">
        <w:rPr>
          <w:szCs w:val="24"/>
        </w:rPr>
        <w:t>s</w:t>
      </w:r>
      <w:r w:rsidR="008807D6">
        <w:rPr>
          <w:szCs w:val="24"/>
        </w:rPr>
        <w:t xml:space="preserve"> </w:t>
      </w:r>
      <w:r w:rsidR="00912EFC">
        <w:rPr>
          <w:szCs w:val="24"/>
        </w:rPr>
        <w:t xml:space="preserve">who aim at </w:t>
      </w:r>
      <w:r w:rsidR="00B37D7F">
        <w:rPr>
          <w:szCs w:val="24"/>
        </w:rPr>
        <w:t>unraveling</w:t>
      </w:r>
      <w:r w:rsidR="00912EFC">
        <w:rPr>
          <w:szCs w:val="24"/>
        </w:rPr>
        <w:t xml:space="preserve"> their evolutionary </w:t>
      </w:r>
      <w:r w:rsidR="00A70183">
        <w:rPr>
          <w:szCs w:val="24"/>
        </w:rPr>
        <w:t>origin</w:t>
      </w:r>
      <w:r w:rsidR="00912EFC">
        <w:rPr>
          <w:szCs w:val="24"/>
        </w:rPr>
        <w:t>s</w:t>
      </w:r>
      <w:r w:rsidR="00A70183">
        <w:rPr>
          <w:szCs w:val="24"/>
        </w:rPr>
        <w:t xml:space="preserve"> and </w:t>
      </w:r>
      <w:r w:rsidR="00912EFC">
        <w:rPr>
          <w:szCs w:val="24"/>
        </w:rPr>
        <w:t xml:space="preserve">their </w:t>
      </w:r>
      <w:r w:rsidR="00A70183">
        <w:rPr>
          <w:szCs w:val="24"/>
        </w:rPr>
        <w:t xml:space="preserve">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w:t>
      </w:r>
      <w:r w:rsidR="00E46D26">
        <w:rPr>
          <w:szCs w:val="24"/>
        </w:rPr>
        <w:t xml:space="preserve">have </w:t>
      </w:r>
      <w:r w:rsidR="00FE6E7A">
        <w:rPr>
          <w:szCs w:val="24"/>
        </w:rPr>
        <w:t xml:space="preserve">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912EFC">
        <w:rPr>
          <w:szCs w:val="24"/>
        </w:rPr>
        <w:t xml:space="preserve">It is, thus, unfortunate that </w:t>
      </w:r>
      <w:r w:rsidR="00F07B2D">
        <w:rPr>
          <w:szCs w:val="24"/>
        </w:rPr>
        <w:t xml:space="preserve">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w:t>
      </w:r>
      <w:proofErr w:type="gramStart"/>
      <w:r w:rsidR="004454D4">
        <w:rPr>
          <w:szCs w:val="24"/>
        </w:rPr>
        <w:t>Research has been mainly hindered by two aspects</w:t>
      </w:r>
      <w:proofErr w:type="gramEnd"/>
      <w:r w:rsidR="004454D4">
        <w:rPr>
          <w:szCs w:val="24"/>
        </w:rPr>
        <w:t xml:space="preserve">: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lastRenderedPageBreak/>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(Reinke and Troemel 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6C1317">
        <w:rPr>
          <w:szCs w:val="24"/>
        </w:rPr>
        <w:t xml:space="preserve"> </w:t>
      </w:r>
      <w:r w:rsidR="006C1317">
        <w:rPr>
          <w:szCs w:val="24"/>
        </w:rPr>
        <w:fldChar w:fldCharType="begin"/>
      </w:r>
      <w:r w:rsidR="006C1317">
        <w:rPr>
          <w:szCs w:val="24"/>
        </w:rPr>
        <w:instrText xml:space="preserve"> ADDIN EN.CITE &lt;EndNote&gt;&lt;Cite&gt;&lt;Author&gt;Jain&lt;/Author&gt;&lt;Year&gt;2018&lt;/Year&gt;&lt;RecNum&gt;486&lt;/RecNum&gt;&lt;DisplayText&gt;(Jain, Haeseler, and Ebersberger 2018)&lt;/DisplayText&gt;&lt;record&gt;&lt;rec-number&gt;486&lt;/rec-number&gt;&lt;foreign-keys&gt;&lt;key app="EN" db-id="zvzepeve9vwad9e0r2nxazrm0x0w25x9w9er" timestamp="1525772974"&gt;486&lt;/key&gt;&lt;/foreign-keys&gt;&lt;ref-type name="Journal Article"&gt;17&lt;/ref-type&gt;&lt;contributors&gt;&lt;authors&gt;&lt;author&gt;Jain, Arpit&lt;/author&gt;&lt;author&gt;Haeseler, Arndt von&lt;/author&gt;&lt;author&gt;Ebersberger, Ingo&lt;/author&gt;&lt;/authors&gt;&lt;/contributors&gt;&lt;titles&gt;&lt;title&gt;The evolutionary traceability of proteins&lt;/title&gt;&lt;secondary-title&gt;bioRxiv&lt;/secondary-title&gt;&lt;/titles&gt;&lt;periodical&gt;&lt;full-title&gt;bioRxiv&lt;/full-title&gt;&lt;/periodical&gt;&lt;pages&gt;302109&lt;/pages&gt;&lt;dates&gt;&lt;year&gt;2018&lt;/year&gt;&lt;pub-dates&gt;&lt;date&gt;2018-04-16&lt;/date&gt;&lt;/pub-dates&gt;&lt;/dates&gt;&lt;urls&gt;&lt;/urls&gt;&lt;electronic-resource-num&gt;10.1101/302109&lt;/electronic-resource-num&gt;&lt;remote-database-name&gt;www.biorxiv.org&lt;/remote-database-name&gt;&lt;language&gt;en&lt;/language&gt;&lt;access-date&gt;2018-05-08 09:48:49&lt;/access-date&gt;&lt;/record&gt;&lt;/Cite&gt;&lt;/EndNote&gt;</w:instrText>
      </w:r>
      <w:r w:rsidR="006C1317">
        <w:rPr>
          <w:szCs w:val="24"/>
        </w:rPr>
        <w:fldChar w:fldCharType="separate"/>
      </w:r>
      <w:r w:rsidR="006C1317">
        <w:rPr>
          <w:noProof/>
          <w:szCs w:val="24"/>
        </w:rPr>
        <w:t>(Jain, Haeseler, and Ebersberger 2018)</w:t>
      </w:r>
      <w:r w:rsidR="006C1317">
        <w:rPr>
          <w:szCs w:val="24"/>
        </w:rPr>
        <w:fldChar w:fldCharType="end"/>
      </w:r>
      <w:r w:rsidR="003D01AA">
        <w:rPr>
          <w:szCs w:val="24"/>
        </w:rPr>
        <w:t>.</w:t>
      </w:r>
      <w:r w:rsidR="009165C2">
        <w:rPr>
          <w:szCs w:val="24"/>
        </w:rPr>
        <w:t xml:space="preserve"> </w:t>
      </w:r>
    </w:p>
    <w:p w14:paraId="3FE9B489" w14:textId="77777777" w:rsidR="00B37DFE" w:rsidRDefault="00B37DFE" w:rsidP="00A0296D">
      <w:pPr>
        <w:pStyle w:val="Heading2"/>
      </w:pPr>
      <w:bookmarkStart w:id="32" w:name="_Toc387400360"/>
      <w:r>
        <w:t>Outline of this thesis</w:t>
      </w:r>
      <w:bookmarkEnd w:id="32"/>
    </w:p>
    <w:p w14:paraId="698895DD" w14:textId="08D3720A" w:rsidR="00451291" w:rsidRDefault="00B37DFE" w:rsidP="00451291">
      <w:pPr>
        <w:spacing w:after="0" w:line="360" w:lineRule="auto"/>
        <w:jc w:val="both"/>
      </w:pPr>
      <w:r>
        <w:rPr>
          <w:szCs w:val="24"/>
        </w:rPr>
        <w:t>In this thesis</w:t>
      </w:r>
      <w:r w:rsidR="00912EFC">
        <w:rPr>
          <w:szCs w:val="24"/>
        </w:rPr>
        <w:t>, we set out to shed further light on the evolutionary trajectory that molded the contemporary microsporidian pathogens from their last common ancestor. In a comparative genomics approach, we integrate the results</w:t>
      </w:r>
      <w:r w:rsidR="00912EFC">
        <w:t xml:space="preserve"> of eleven microsporidian </w:t>
      </w:r>
      <w:proofErr w:type="gramStart"/>
      <w:r w:rsidR="00912EFC">
        <w:t>genome sequencing</w:t>
      </w:r>
      <w:proofErr w:type="gramEnd"/>
      <w:r w:rsidR="00912EFC">
        <w:t xml:space="preserve"> projects undertaken by the Microsporidian Genomes Consortium at the Broad Institute (</w:t>
      </w:r>
      <w:r w:rsidR="00912EFC" w:rsidRPr="00920F39">
        <w:t>https://www.broadinstitute.org/fungal-genome-initiative/microsporidia-genome-sequencing</w:t>
      </w:r>
      <w:r w:rsidR="00912EFC">
        <w:t>) and by the 1000 Fungal Genomes project of the Joint Genome Institute (</w:t>
      </w:r>
      <w:r w:rsidR="00912EFC" w:rsidRPr="00920F39">
        <w:t>https://genome.jgi.doe.gov/pages/fungi-1000-projects.jsf</w:t>
      </w:r>
      <w:r w:rsidR="00912EFC">
        <w:t xml:space="preserve">). </w:t>
      </w:r>
      <w:r w:rsidR="00912EFC">
        <w:rPr>
          <w:szCs w:val="24"/>
        </w:rPr>
        <w:t xml:space="preserve">In </w:t>
      </w:r>
      <w:r w:rsidR="00451291">
        <w:rPr>
          <w:szCs w:val="24"/>
        </w:rPr>
        <w:t>Chapter 2 of this</w:t>
      </w:r>
      <w:r w:rsidR="00912EFC">
        <w:rPr>
          <w:szCs w:val="24"/>
        </w:rPr>
        <w:t xml:space="preserve"> thesis, we </w:t>
      </w:r>
      <w:r>
        <w:rPr>
          <w:szCs w:val="24"/>
        </w:rPr>
        <w:t xml:space="preserve">approach the problem of how to make </w:t>
      </w:r>
      <w:r w:rsidR="00451291">
        <w:rPr>
          <w:szCs w:val="24"/>
        </w:rPr>
        <w:t xml:space="preserve">the results of comparative gene set analyses provided by phylogenetic profiles amenable to an intuitive data analysis. To this end, we </w:t>
      </w:r>
      <w:r w:rsidR="00912EFC">
        <w:rPr>
          <w:szCs w:val="24"/>
        </w:rPr>
        <w:t xml:space="preserve">have developed </w:t>
      </w:r>
      <w:proofErr w:type="gramStart"/>
      <w:r w:rsidR="00912EFC">
        <w:rPr>
          <w:szCs w:val="24"/>
        </w:rPr>
        <w:t>a software</w:t>
      </w:r>
      <w:proofErr w:type="gramEnd"/>
      <w:r w:rsidR="00451291">
        <w:rPr>
          <w:szCs w:val="24"/>
        </w:rPr>
        <w:t>, PhyloProfile,</w:t>
      </w:r>
      <w:r w:rsidR="00912EFC">
        <w:rPr>
          <w:szCs w:val="24"/>
        </w:rPr>
        <w:t xml:space="preserve"> that facilitates a</w:t>
      </w:r>
      <w:r w:rsidR="00451291">
        <w:rPr>
          <w:szCs w:val="24"/>
        </w:rPr>
        <w:t xml:space="preserve">n visual exploration of phylogenetic profiles, which can harbor, next to the presence-absence pattern of genes in individual genetic </w:t>
      </w:r>
      <w:r w:rsidR="00630F68">
        <w:rPr>
          <w:szCs w:val="24"/>
        </w:rPr>
        <w:t>lineages</w:t>
      </w:r>
      <w:r w:rsidR="00451291">
        <w:rPr>
          <w:szCs w:val="24"/>
        </w:rPr>
        <w:t xml:space="preserve"> additionally two information layers.</w:t>
      </w:r>
      <w:r w:rsidR="00912EFC">
        <w:rPr>
          <w:szCs w:val="24"/>
        </w:rPr>
        <w:t xml:space="preserve"> </w:t>
      </w:r>
      <w:r w:rsidR="00451291">
        <w:rPr>
          <w:szCs w:val="24"/>
        </w:rPr>
        <w:t xml:space="preserve">In Chapter 3, we then propose a new solution of how to functionally annotate proteins, HamFas. Here, we combine a targeted ortholog search that informs about the precise evolutionary relationships of the analysed proteins, with an analysis of the feature architectures of already functionally annotated orthologous </w:t>
      </w:r>
      <w:r w:rsidR="00451291">
        <w:rPr>
          <w:szCs w:val="24"/>
        </w:rPr>
        <w:lastRenderedPageBreak/>
        <w:t xml:space="preserve">groups. </w:t>
      </w:r>
      <w:r w:rsidR="00451291" w:rsidRPr="00A17841">
        <w:t>To put any evolutionary analysis on microsporidia on a so</w:t>
      </w:r>
      <w:r w:rsidR="00451291">
        <w:t>lid basis, we then pursue</w:t>
      </w:r>
      <w:r w:rsidR="00451291" w:rsidRPr="00A17841">
        <w:t xml:space="preserve"> a phylogenomics approach to establish a robust phylogeny of microsporidia and their placement in the eukaryotic tree of life</w:t>
      </w:r>
      <w:r w:rsidR="00451291">
        <w:t xml:space="preserve"> (Chapter 4)</w:t>
      </w:r>
      <w:r w:rsidR="00451291" w:rsidRPr="00A17841">
        <w:t>.</w:t>
      </w:r>
      <w:r w:rsidR="00451291">
        <w:t xml:space="preserve"> </w:t>
      </w:r>
      <w:r w:rsidR="00CF1D75">
        <w:t xml:space="preserve">In Chapter 5, we then perform a reconstruction of the gene set of the last common ancestor of the microsporidia and investigate its metabolic capacities in comparison to </w:t>
      </w:r>
      <w:commentRangeStart w:id="33"/>
      <w:r w:rsidR="00CF1D75">
        <w:t>that of the contemporary species</w:t>
      </w:r>
      <w:commentRangeEnd w:id="33"/>
      <w:r w:rsidR="00CF1D75">
        <w:rPr>
          <w:rStyle w:val="CommentReference"/>
        </w:rPr>
        <w:commentReference w:id="33"/>
      </w:r>
      <w:r w:rsidR="00CF1D75">
        <w:t xml:space="preserve">. </w:t>
      </w:r>
      <w:proofErr w:type="gramStart"/>
      <w:r w:rsidR="00CF1D75">
        <w:t>Chapter 6 bla blab la.</w:t>
      </w:r>
      <w:proofErr w:type="gramEnd"/>
    </w:p>
    <w:p w14:paraId="3FD25D99" w14:textId="77777777" w:rsidR="00CA05AB" w:rsidRDefault="00451291" w:rsidP="00451291">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13D95827" w14:textId="77777777" w:rsidR="00CA05AB" w:rsidRDefault="00CA05AB" w:rsidP="00451291">
      <w:pPr>
        <w:spacing w:after="0" w:line="360" w:lineRule="auto"/>
        <w:jc w:val="both"/>
        <w:rPr>
          <w:szCs w:val="24"/>
        </w:rPr>
      </w:pPr>
    </w:p>
    <w:p w14:paraId="141783CC" w14:textId="77777777" w:rsidR="00CA05AB" w:rsidRDefault="00CA05AB" w:rsidP="00451291">
      <w:pPr>
        <w:spacing w:after="0" w:line="360" w:lineRule="auto"/>
        <w:jc w:val="both"/>
        <w:rPr>
          <w:szCs w:val="24"/>
        </w:rPr>
      </w:pPr>
    </w:p>
    <w:p w14:paraId="78780C74" w14:textId="045D8C3B" w:rsidR="00F75D21" w:rsidRPr="0052086E" w:rsidRDefault="00545A74" w:rsidP="00451291">
      <w:pPr>
        <w:spacing w:after="0" w:line="360" w:lineRule="auto"/>
        <w:jc w:val="both"/>
        <w:rPr>
          <w:szCs w:val="24"/>
        </w:rPr>
      </w:pPr>
      <w:commentRangeStart w:id="34"/>
      <w:r>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Pr>
          <w:szCs w:val="24"/>
        </w:rPr>
        <w:t>.</w:t>
      </w:r>
    </w:p>
    <w:p w14:paraId="736A06BD" w14:textId="579C9A86" w:rsidR="00D3196D" w:rsidRPr="00076E91" w:rsidRDefault="00786835" w:rsidP="00451291">
      <w:pPr>
        <w:spacing w:after="0" w:line="360" w:lineRule="auto"/>
        <w:jc w:val="both"/>
        <w:rPr>
          <w:szCs w:val="24"/>
        </w:rPr>
      </w:pPr>
      <w:proofErr w:type="gramStart"/>
      <w:r>
        <w:t>a</w:t>
      </w:r>
      <w:proofErr w:type="gramEnd"/>
      <w:r w:rsidR="00C44F32">
        <w:t xml:space="preserve"> </w:t>
      </w:r>
      <w:r w:rsidR="00080612">
        <w:t xml:space="preserve">potential background for a comprehensive </w:t>
      </w:r>
      <w:r w:rsidR="00BC0398">
        <w:t>comparat</w:t>
      </w:r>
      <w:r w:rsidR="00F45064">
        <w:t>ive analysis of these species.</w:t>
      </w:r>
      <w:r w:rsidR="00E81176">
        <w:t xml:space="preserve"> </w:t>
      </w:r>
      <w:r w:rsidR="000D077D">
        <w:rPr>
          <w:szCs w:val="24"/>
        </w:rPr>
        <w:t xml:space="preserve">Furthermore, </w:t>
      </w:r>
      <w:r w:rsidR="00C248C1">
        <w:rPr>
          <w:szCs w:val="24"/>
        </w:rPr>
        <w:t xml:space="preserve">we want to get insights into </w:t>
      </w:r>
      <w:r w:rsidR="000D077D">
        <w:rPr>
          <w:szCs w:val="24"/>
        </w:rPr>
        <w:t>the</w:t>
      </w:r>
      <w:r w:rsidR="00C248C1">
        <w:rPr>
          <w:szCs w:val="24"/>
        </w:rPr>
        <w:t xml:space="preserve"> functionality</w:t>
      </w:r>
      <w:r w:rsidR="000D077D">
        <w:rPr>
          <w:szCs w:val="24"/>
        </w:rPr>
        <w:t xml:space="preserve"> of microsporidian proteins, in order to </w:t>
      </w:r>
      <w:r w:rsidR="000B40E6">
        <w:rPr>
          <w:szCs w:val="24"/>
        </w:rPr>
        <w:t>investigate</w:t>
      </w:r>
      <w:r w:rsidR="0052086E">
        <w:rPr>
          <w:szCs w:val="24"/>
        </w:rPr>
        <w:t xml:space="preserve"> </w:t>
      </w:r>
      <w:r w:rsidR="000B40E6">
        <w:rPr>
          <w:szCs w:val="24"/>
        </w:rPr>
        <w:t>the</w:t>
      </w:r>
      <w:r w:rsidR="0052086E">
        <w:rPr>
          <w:szCs w:val="24"/>
        </w:rPr>
        <w:t xml:space="preserve"> metabolism</w:t>
      </w:r>
      <w:r w:rsidR="000B40E6">
        <w:rPr>
          <w:szCs w:val="24"/>
        </w:rPr>
        <w:t xml:space="preserve"> of the microsporidia last common ancestor</w:t>
      </w:r>
      <w:r w:rsidR="0052086E">
        <w:rPr>
          <w:szCs w:val="24"/>
        </w:rPr>
        <w:t xml:space="preserve"> and the</w:t>
      </w:r>
      <w:r w:rsidR="00627065">
        <w:rPr>
          <w:szCs w:val="24"/>
        </w:rPr>
        <w:t xml:space="preserve"> evolutionary</w:t>
      </w:r>
      <w:r w:rsidR="0052086E">
        <w:rPr>
          <w:szCs w:val="24"/>
        </w:rPr>
        <w:t xml:space="preserve"> </w:t>
      </w:r>
      <w:r w:rsidR="00D10631">
        <w:rPr>
          <w:szCs w:val="24"/>
        </w:rPr>
        <w:t>adaptation</w:t>
      </w:r>
      <w:r w:rsidR="00FF4549">
        <w:rPr>
          <w:szCs w:val="24"/>
        </w:rPr>
        <w:t xml:space="preserve"> to their parasitic lifestyle. </w:t>
      </w:r>
      <w:commentRangeEnd w:id="34"/>
      <w:r w:rsidR="009659B0">
        <w:rPr>
          <w:rStyle w:val="CommentReference"/>
        </w:rPr>
        <w:commentReference w:id="34"/>
      </w:r>
    </w:p>
    <w:p w14:paraId="51554217" w14:textId="77777777" w:rsidR="007A4901" w:rsidRDefault="007A4901" w:rsidP="00324278">
      <w:pPr>
        <w:spacing w:after="0" w:line="360" w:lineRule="auto"/>
        <w:jc w:val="both"/>
        <w:rPr>
          <w:szCs w:val="24"/>
        </w:rPr>
        <w:sectPr w:rsidR="007A4901" w:rsidSect="00531770">
          <w:footerReference w:type="default" r:id="rId18"/>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35" w:name="_Toc387400361"/>
      <w:r w:rsidRPr="00756D71">
        <w:lastRenderedPageBreak/>
        <w:t>PhyloProfile: an interactive visualization tool for exploring complex phylogenetic profiles</w:t>
      </w:r>
      <w:bookmarkEnd w:id="35"/>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36" w:name="_Toc387400362"/>
      <w:r w:rsidRPr="00756D71">
        <w:t>Introduction</w:t>
      </w:r>
      <w:bookmarkEnd w:id="36"/>
    </w:p>
    <w:p w14:paraId="137568F0" w14:textId="0F5163B8" w:rsidR="007A4901" w:rsidRDefault="007A4901" w:rsidP="007A4901">
      <w:pPr>
        <w:spacing w:after="0" w:line="360" w:lineRule="auto"/>
        <w:jc w:val="both"/>
        <w:rPr>
          <w:szCs w:val="24"/>
        </w:rPr>
      </w:pPr>
      <w:r>
        <w:rPr>
          <w:szCs w:val="24"/>
        </w:rPr>
        <w:t>In evolutionary biology, the presence/absence pattern of a gene</w:t>
      </w:r>
      <w:r w:rsidR="001A0014">
        <w:rPr>
          <w:szCs w:val="24"/>
        </w:rPr>
        <w:t>, the seed,</w:t>
      </w:r>
      <w:r>
        <w:rPr>
          <w:szCs w:val="24"/>
        </w:rPr>
        <w:t xml:space="preserve"> across several species </w:t>
      </w:r>
      <w:commentRangeStart w:id="37"/>
      <w:r>
        <w:rPr>
          <w:szCs w:val="24"/>
        </w:rPr>
        <w:t xml:space="preserve">is defined as its phylogenetic profile </w:t>
      </w:r>
      <w:commentRangeEnd w:id="37"/>
      <w:r w:rsidR="00F22D76">
        <w:rPr>
          <w:rStyle w:val="CommentReference"/>
        </w:rPr>
        <w:commentReference w:id="37"/>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w:t>
      </w:r>
      <w:r w:rsidR="00F477CD">
        <w:rPr>
          <w:szCs w:val="24"/>
        </w:rPr>
        <w:t>ies</w:t>
      </w:r>
      <w:r w:rsidRPr="00A51EE7">
        <w:rPr>
          <w:szCs w:val="24"/>
        </w:rPr>
        <w:t xml:space="preserve">, </w:t>
      </w:r>
      <w:r w:rsidR="00F477CD">
        <w:rPr>
          <w:szCs w:val="24"/>
        </w:rPr>
        <w:t xml:space="preserve">similarities of </w:t>
      </w:r>
      <w:r w:rsidRPr="00A51EE7">
        <w:rPr>
          <w:szCs w:val="24"/>
        </w:rPr>
        <w:t>domain architecture</w:t>
      </w:r>
      <w:r w:rsidR="00F477CD">
        <w:rPr>
          <w:szCs w:val="24"/>
        </w:rPr>
        <w:t>s, or more general of feature architectures</w:t>
      </w:r>
      <w:r w:rsidR="00064A85">
        <w:rPr>
          <w:szCs w:val="24"/>
        </w:rPr>
        <w:t xml:space="preserve"> </w:t>
      </w:r>
      <w:r w:rsidR="00064A85">
        <w:rPr>
          <w:szCs w:val="24"/>
        </w:rPr>
        <w:fldChar w:fldCharType="begin"/>
      </w:r>
      <w:r w:rsidR="00064A85">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064A85">
        <w:rPr>
          <w:szCs w:val="24"/>
        </w:rPr>
        <w:fldChar w:fldCharType="separate"/>
      </w:r>
      <w:r w:rsidR="00064A85">
        <w:rPr>
          <w:noProof/>
          <w:szCs w:val="24"/>
        </w:rPr>
        <w:t>(Koestler, von Haeseler, and Ebersberger 2010)</w:t>
      </w:r>
      <w:r w:rsidR="00064A85">
        <w:rPr>
          <w:szCs w:val="24"/>
        </w:rPr>
        <w:fldChar w:fldCharType="end"/>
      </w:r>
      <w:r w:rsidRPr="00A51EE7">
        <w:rPr>
          <w:szCs w:val="24"/>
        </w:rPr>
        <w:t xml:space="preserve">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4595EC6F" w14:textId="25476129" w:rsidR="007A4901" w:rsidRDefault="007A4901" w:rsidP="007A4901">
      <w:pPr>
        <w:spacing w:after="0" w:line="360" w:lineRule="auto"/>
        <w:jc w:val="both"/>
        <w:rPr>
          <w:szCs w:val="24"/>
        </w:rPr>
      </w:pPr>
      <w:r>
        <w:rPr>
          <w:szCs w:val="24"/>
        </w:rPr>
        <w:t xml:space="preserve">Currently, there are </w:t>
      </w:r>
      <w:ins w:id="38" w:author="Ingo Ebersberger" w:date="2018-05-08T00:21:00Z">
        <w:r w:rsidR="00F477CD">
          <w:rPr>
            <w:szCs w:val="24"/>
          </w:rPr>
          <w:t xml:space="preserve">few </w:t>
        </w:r>
      </w:ins>
      <w:r>
        <w:rPr>
          <w:szCs w:val="24"/>
        </w:rPr>
        <w:t>resources and tools available for such enriched phylogenetic profiles</w:t>
      </w:r>
      <w:ins w:id="39" w:author="Ingo Ebersberger" w:date="2018-05-08T00:21:00Z">
        <w:r w:rsidR="00F477CD">
          <w:rPr>
            <w:szCs w:val="24"/>
          </w:rPr>
          <w:t xml:space="preserve">. </w:t>
        </w:r>
      </w:ins>
      <w:r>
        <w:rPr>
          <w:szCs w:val="24"/>
        </w:rPr>
        <w:t xml:space="preserve"> </w:t>
      </w:r>
      <w:ins w:id="40" w:author="Ingo Ebersberger" w:date="2018-05-08T00:21:00Z">
        <w:r w:rsidR="00F477CD">
          <w:rPr>
            <w:szCs w:val="24"/>
          </w:rPr>
          <w:t xml:space="preserve">Among these, </w:t>
        </w:r>
      </w:ins>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ins w:id="41" w:author="Ingo Ebersberger" w:date="2018-05-08T00:21:00Z">
        <w:r w:rsidR="00F477CD">
          <w:rPr>
            <w:szCs w:val="24"/>
          </w:rPr>
          <w:t xml:space="preserve"> allows the annotation of individual groups of homologous sequences with </w:t>
        </w:r>
      </w:ins>
      <w:ins w:id="42" w:author="Ingo Ebersberger" w:date="2018-05-08T00:29:00Z">
        <w:r w:rsidR="00286E24">
          <w:rPr>
            <w:szCs w:val="24"/>
          </w:rPr>
          <w:t xml:space="preserve">features </w:t>
        </w:r>
        <w:commentRangeStart w:id="43"/>
        <w:r w:rsidR="00286E24">
          <w:rPr>
            <w:szCs w:val="24"/>
          </w:rPr>
          <w:t xml:space="preserve">captured in </w:t>
        </w:r>
      </w:ins>
      <w:ins w:id="44" w:author="Ingo Ebersberger" w:date="2018-05-08T00:22:00Z">
        <w:r w:rsidR="00F477CD">
          <w:rPr>
            <w:szCs w:val="24"/>
          </w:rPr>
          <w:t>pHMM</w:t>
        </w:r>
      </w:ins>
      <w:ins w:id="45" w:author="Ingo Ebersberger" w:date="2018-05-08T00:21:00Z">
        <w:r w:rsidR="00F477CD">
          <w:rPr>
            <w:szCs w:val="24"/>
          </w:rPr>
          <w:t xml:space="preserve"> models, as they are provided </w:t>
        </w:r>
      </w:ins>
      <w:ins w:id="46" w:author="Ingo Ebersberger" w:date="2018-05-08T00:22:00Z">
        <w:r w:rsidR="00F477CD">
          <w:rPr>
            <w:szCs w:val="24"/>
          </w:rPr>
          <w:t xml:space="preserve">e.g. </w:t>
        </w:r>
      </w:ins>
      <w:ins w:id="47" w:author="Ingo Ebersberger" w:date="2018-05-08T00:21:00Z">
        <w:r w:rsidR="00F477CD">
          <w:rPr>
            <w:szCs w:val="24"/>
          </w:rPr>
          <w:t xml:space="preserve">by </w:t>
        </w:r>
      </w:ins>
      <w:commentRangeStart w:id="48"/>
      <w:ins w:id="49" w:author="Ingo Ebersberger" w:date="2018-05-08T00:22:00Z">
        <w:r w:rsidR="00F477CD">
          <w:rPr>
            <w:szCs w:val="24"/>
          </w:rPr>
          <w:t>Pfam</w:t>
        </w:r>
        <w:commentRangeEnd w:id="48"/>
        <w:r w:rsidR="00F477CD">
          <w:rPr>
            <w:rStyle w:val="CommentReference"/>
          </w:rPr>
          <w:commentReference w:id="48"/>
        </w:r>
      </w:ins>
      <w:r>
        <w:rPr>
          <w:szCs w:val="24"/>
        </w:rPr>
        <w:t>,</w:t>
      </w:r>
      <w:r w:rsidRPr="00D32192">
        <w:rPr>
          <w:szCs w:val="24"/>
        </w:rPr>
        <w:t xml:space="preserve"> </w:t>
      </w:r>
      <w:ins w:id="50" w:author="Ingo Ebersberger" w:date="2018-05-08T00:22:00Z">
        <w:r w:rsidR="00F477CD">
          <w:rPr>
            <w:szCs w:val="24"/>
          </w:rPr>
          <w:t xml:space="preserve">The annotation results are then </w:t>
        </w:r>
      </w:ins>
      <w:commentRangeEnd w:id="43"/>
      <w:ins w:id="51" w:author="Ingo Ebersberger" w:date="2018-05-08T00:36:00Z">
        <w:r w:rsidR="0011588B">
          <w:rPr>
            <w:rStyle w:val="CommentReference"/>
          </w:rPr>
          <w:commentReference w:id="43"/>
        </w:r>
      </w:ins>
      <w:ins w:id="52" w:author="Ingo Ebersberger" w:date="2018-05-08T00:22:00Z">
        <w:r w:rsidR="00F477CD">
          <w:rPr>
            <w:szCs w:val="24"/>
          </w:rPr>
          <w:t xml:space="preserve">displayed graphically in the form of </w:t>
        </w:r>
      </w:ins>
      <w:ins w:id="53" w:author="Ingo Ebersberger" w:date="2018-05-08T00:29:00Z">
        <w:r w:rsidR="00286E24">
          <w:rPr>
            <w:szCs w:val="24"/>
          </w:rPr>
          <w:t>feature</w:t>
        </w:r>
      </w:ins>
      <w:ins w:id="54" w:author="Ingo Ebersberger" w:date="2018-05-08T00:22:00Z">
        <w:r w:rsidR="00F477CD">
          <w:rPr>
            <w:szCs w:val="24"/>
          </w:rPr>
          <w:t xml:space="preserve"> architectures. </w:t>
        </w:r>
      </w:ins>
      <w:ins w:id="55" w:author="Ingo Ebersberger" w:date="2018-05-08T00:23:00Z">
        <w:r w:rsidR="00F477CD">
          <w:rPr>
            <w:szCs w:val="24"/>
          </w:rPr>
          <w:t xml:space="preserve">The user has the option to order the sequences and the corresponding architectures along a </w:t>
        </w:r>
      </w:ins>
      <w:ins w:id="56" w:author="Ingo Ebersberger" w:date="2018-05-08T00:24:00Z">
        <w:r w:rsidR="00F477CD">
          <w:rPr>
            <w:szCs w:val="24"/>
          </w:rPr>
          <w:t>custom tree</w:t>
        </w:r>
      </w:ins>
      <w:ins w:id="57" w:author="Ingo Ebersberger" w:date="2018-05-08T00:28:00Z">
        <w:r w:rsidR="00286E24">
          <w:rPr>
            <w:szCs w:val="24"/>
          </w:rPr>
          <w:t xml:space="preserve">, facilitating the analysis of </w:t>
        </w:r>
      </w:ins>
      <w:ins w:id="58" w:author="Ingo Ebersberger" w:date="2018-05-08T00:30:00Z">
        <w:r w:rsidR="00286E24">
          <w:rPr>
            <w:szCs w:val="24"/>
          </w:rPr>
          <w:t>feature</w:t>
        </w:r>
      </w:ins>
      <w:ins w:id="59" w:author="Ingo Ebersberger" w:date="2018-05-08T00:28:00Z">
        <w:r w:rsidR="00286E24">
          <w:rPr>
            <w:szCs w:val="24"/>
          </w:rPr>
          <w:t xml:space="preserve"> </w:t>
        </w:r>
      </w:ins>
      <w:ins w:id="60" w:author="Ingo Ebersberger" w:date="2018-05-08T00:29:00Z">
        <w:r w:rsidR="00286E24">
          <w:rPr>
            <w:szCs w:val="24"/>
          </w:rPr>
          <w:t>architecture change over evolutionary time scales</w:t>
        </w:r>
      </w:ins>
      <w:ins w:id="61" w:author="Ingo Ebersberger" w:date="2018-05-08T00:24:00Z">
        <w:r w:rsidR="00F477CD">
          <w:rPr>
            <w:szCs w:val="24"/>
          </w:rPr>
          <w:t xml:space="preserve">. While DoMosaics is a valuable tool for displaying </w:t>
        </w:r>
        <w:proofErr w:type="gramStart"/>
        <w:r w:rsidR="00F477CD">
          <w:rPr>
            <w:szCs w:val="24"/>
          </w:rPr>
          <w:t>a linear</w:t>
        </w:r>
        <w:proofErr w:type="gramEnd"/>
        <w:r w:rsidR="00F477CD">
          <w:rPr>
            <w:szCs w:val="24"/>
          </w:rPr>
          <w:t xml:space="preserve"> </w:t>
        </w:r>
      </w:ins>
      <w:ins w:id="62" w:author="Ingo Ebersberger" w:date="2018-05-08T00:29:00Z">
        <w:r w:rsidR="00286E24">
          <w:rPr>
            <w:szCs w:val="24"/>
          </w:rPr>
          <w:t>feature</w:t>
        </w:r>
      </w:ins>
      <w:ins w:id="63" w:author="Ingo Ebersberger" w:date="2018-05-08T00:24:00Z">
        <w:r w:rsidR="00F477CD">
          <w:rPr>
            <w:szCs w:val="24"/>
          </w:rPr>
          <w:t xml:space="preserve"> architecture for one group or homologous sequences, it has </w:t>
        </w:r>
      </w:ins>
      <w:ins w:id="64" w:author="Ingo Ebersberger" w:date="2018-05-08T00:29:00Z">
        <w:r w:rsidR="00286E24">
          <w:rPr>
            <w:szCs w:val="24"/>
          </w:rPr>
          <w:t xml:space="preserve">its </w:t>
        </w:r>
      </w:ins>
      <w:ins w:id="65" w:author="Ingo Ebersberger" w:date="2018-05-08T00:24:00Z">
        <w:r w:rsidR="00F477CD">
          <w:rPr>
            <w:szCs w:val="24"/>
          </w:rPr>
          <w:lastRenderedPageBreak/>
          <w:t xml:space="preserve">considerable limitations. </w:t>
        </w:r>
      </w:ins>
      <w:ins w:id="66" w:author="Ingo Ebersberger" w:date="2018-05-08T00:25:00Z">
        <w:r w:rsidR="00F477CD">
          <w:rPr>
            <w:szCs w:val="24"/>
          </w:rPr>
          <w:t xml:space="preserve">First and foremost, phylogenetic profiles of more than one protein family cannot be displayed. Moreover, only one type of feature can be displayed, and the </w:t>
        </w:r>
      </w:ins>
      <w:ins w:id="67" w:author="Ingo Ebersberger" w:date="2018-05-08T00:26:00Z">
        <w:r w:rsidR="00F477CD">
          <w:rPr>
            <w:szCs w:val="24"/>
          </w:rPr>
          <w:t>feature</w:t>
        </w:r>
      </w:ins>
      <w:ins w:id="68" w:author="Ingo Ebersberger" w:date="2018-05-08T00:25:00Z">
        <w:r w:rsidR="00F477CD">
          <w:rPr>
            <w:szCs w:val="24"/>
          </w:rPr>
          <w:t xml:space="preserve"> architecture is </w:t>
        </w:r>
      </w:ins>
      <w:ins w:id="69" w:author="Ingo Ebersberger" w:date="2018-05-08T00:26:00Z">
        <w:r w:rsidR="00F477CD">
          <w:rPr>
            <w:szCs w:val="24"/>
          </w:rPr>
          <w:t>strictly linear and does not allow overla</w:t>
        </w:r>
      </w:ins>
      <w:ins w:id="70" w:author="Ingo Ebersberger" w:date="2018-05-08T00:27:00Z">
        <w:r w:rsidR="00F477CD">
          <w:rPr>
            <w:szCs w:val="24"/>
          </w:rPr>
          <w:t xml:space="preserve">pping features. </w:t>
        </w:r>
      </w:ins>
      <w:ins w:id="71" w:author="Ingo Ebersberger" w:date="2018-05-08T00:30:00Z">
        <w:r w:rsidR="00903506">
          <w:rPr>
            <w:szCs w:val="24"/>
          </w:rPr>
          <w:t xml:space="preserve">The recently published </w:t>
        </w:r>
        <w:r w:rsidR="00903506" w:rsidRPr="00D32192">
          <w:rPr>
            <w:szCs w:val="24"/>
          </w:rPr>
          <w:t>Aquerium</w:t>
        </w:r>
        <w:r w:rsidR="00903506">
          <w:rPr>
            <w:szCs w:val="24"/>
          </w:rPr>
          <w:t xml:space="preserve"> </w:t>
        </w:r>
        <w:r w:rsidR="00903506">
          <w:rPr>
            <w:szCs w:val="24"/>
          </w:rPr>
          <w:fldChar w:fldCharType="begin"/>
        </w:r>
        <w:r w:rsidR="00903506">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903506">
          <w:rPr>
            <w:szCs w:val="24"/>
          </w:rPr>
          <w:fldChar w:fldCharType="separate"/>
        </w:r>
        <w:r w:rsidR="00903506">
          <w:rPr>
            <w:noProof/>
            <w:szCs w:val="24"/>
          </w:rPr>
          <w:t>(Adebali and Zhulin 2017)</w:t>
        </w:r>
        <w:r w:rsidR="00903506">
          <w:rPr>
            <w:szCs w:val="24"/>
          </w:rPr>
          <w:fldChar w:fldCharType="end"/>
        </w:r>
        <w:r w:rsidR="00903506">
          <w:rPr>
            <w:szCs w:val="24"/>
          </w:rPr>
          <w:t xml:space="preserve"> is similar to DoMosaics, in </w:t>
        </w:r>
      </w:ins>
      <w:ins w:id="72" w:author="Ingo Ebersberger" w:date="2018-05-08T00:31:00Z">
        <w:r w:rsidR="00903506">
          <w:rPr>
            <w:szCs w:val="24"/>
          </w:rPr>
          <w:t>its capability</w:t>
        </w:r>
      </w:ins>
      <w:ins w:id="73" w:author="Ingo Ebersberger" w:date="2018-05-08T00:30:00Z">
        <w:r w:rsidR="00903506">
          <w:rPr>
            <w:szCs w:val="24"/>
          </w:rPr>
          <w:t xml:space="preserve"> to </w:t>
        </w:r>
      </w:ins>
      <w:ins w:id="74" w:author="Ingo Ebersberger" w:date="2018-05-08T00:31:00Z">
        <w:r w:rsidR="00903506">
          <w:rPr>
            <w:szCs w:val="24"/>
          </w:rPr>
          <w:t>display</w:t>
        </w:r>
      </w:ins>
      <w:ins w:id="75" w:author="Ingo Ebersberger" w:date="2018-05-08T00:30:00Z">
        <w:r w:rsidR="00903506" w:rsidRPr="00D32192">
          <w:rPr>
            <w:szCs w:val="24"/>
          </w:rPr>
          <w:t xml:space="preserve"> </w:t>
        </w:r>
      </w:ins>
      <w:ins w:id="76" w:author="Ingo Ebersberger" w:date="2018-05-08T00:31:00Z">
        <w:r w:rsidR="00903506">
          <w:rPr>
            <w:szCs w:val="24"/>
          </w:rPr>
          <w:t>phylogenetic profiles alongside the feature</w:t>
        </w:r>
      </w:ins>
      <w:ins w:id="77" w:author="Ingo Ebersberger" w:date="2018-05-08T00:30:00Z">
        <w:r w:rsidR="00903506" w:rsidRPr="00D32192">
          <w:rPr>
            <w:szCs w:val="24"/>
          </w:rPr>
          <w:t xml:space="preserve"> architectures </w:t>
        </w:r>
      </w:ins>
      <w:ins w:id="78" w:author="Ingo Ebersberger" w:date="2018-05-08T00:32:00Z">
        <w:r w:rsidR="00903506">
          <w:rPr>
            <w:szCs w:val="24"/>
          </w:rPr>
          <w:t xml:space="preserve">of the corresponding protein </w:t>
        </w:r>
      </w:ins>
      <w:ins w:id="79" w:author="Ingo Ebersberger" w:date="2018-05-08T00:30:00Z">
        <w:r w:rsidR="00903506">
          <w:rPr>
            <w:szCs w:val="24"/>
          </w:rPr>
          <w:t>along a phylogenetic tree.</w:t>
        </w:r>
      </w:ins>
      <w:ins w:id="80" w:author="Ingo Ebersberger" w:date="2018-05-08T00:32:00Z">
        <w:r w:rsidR="00903506">
          <w:rPr>
            <w:szCs w:val="24"/>
          </w:rPr>
          <w:t xml:space="preserve"> Compared to DoMosaics, however the display options are </w:t>
        </w:r>
      </w:ins>
      <w:ins w:id="81" w:author="Ingo Ebersberger" w:date="2018-05-08T00:36:00Z">
        <w:r w:rsidR="00242B18">
          <w:rPr>
            <w:szCs w:val="24"/>
          </w:rPr>
          <w:t xml:space="preserve">substantially </w:t>
        </w:r>
      </w:ins>
      <w:ins w:id="82" w:author="Ingo Ebersberger" w:date="2018-05-08T00:32:00Z">
        <w:r w:rsidR="00903506">
          <w:rPr>
            <w:szCs w:val="24"/>
          </w:rPr>
          <w:t xml:space="preserve">more comprehensive, and Aquerium can display simultaneously the phylogenetic profiles of </w:t>
        </w:r>
        <w:commentRangeStart w:id="83"/>
        <w:r w:rsidR="00903506">
          <w:rPr>
            <w:szCs w:val="24"/>
          </w:rPr>
          <w:t>up to ten proteins</w:t>
        </w:r>
      </w:ins>
      <w:commentRangeEnd w:id="83"/>
      <w:ins w:id="84" w:author="Ingo Ebersberger" w:date="2018-05-08T00:36:00Z">
        <w:r w:rsidR="00242B18">
          <w:rPr>
            <w:rStyle w:val="CommentReference"/>
          </w:rPr>
          <w:commentReference w:id="83"/>
        </w:r>
      </w:ins>
      <w:ins w:id="85" w:author="Ingo Ebersberger" w:date="2018-05-08T00:32:00Z">
        <w:r w:rsidR="00903506">
          <w:rPr>
            <w:szCs w:val="24"/>
          </w:rPr>
          <w:t xml:space="preserve">. </w:t>
        </w:r>
      </w:ins>
      <w:ins w:id="86" w:author="Ingo Ebersberger" w:date="2018-05-08T00:34:00Z">
        <w:r w:rsidR="00903506">
          <w:rPr>
            <w:szCs w:val="24"/>
          </w:rPr>
          <w:t>T</w:t>
        </w:r>
      </w:ins>
      <w:ins w:id="87" w:author="Ingo Ebersberger" w:date="2018-05-08T00:33:00Z">
        <w:r w:rsidR="00903506">
          <w:rPr>
            <w:szCs w:val="24"/>
          </w:rPr>
          <w:t xml:space="preserve">his </w:t>
        </w:r>
        <w:proofErr w:type="gramStart"/>
        <w:r w:rsidR="00903506">
          <w:rPr>
            <w:szCs w:val="24"/>
          </w:rPr>
          <w:t>tools</w:t>
        </w:r>
        <w:proofErr w:type="gramEnd"/>
        <w:r w:rsidR="00903506">
          <w:rPr>
            <w:szCs w:val="24"/>
          </w:rPr>
          <w:t xml:space="preserve"> provides a scalable solution </w:t>
        </w:r>
      </w:ins>
      <w:ins w:id="88" w:author="Ingo Ebersberger" w:date="2018-05-08T00:34:00Z">
        <w:r w:rsidR="00903506">
          <w:rPr>
            <w:szCs w:val="24"/>
          </w:rPr>
          <w:t xml:space="preserve">for the problem of visually inspecting and analyzing phylogenetic profiles. Unfortunately, it is almost </w:t>
        </w:r>
      </w:ins>
      <w:ins w:id="89" w:author="Ingo Ebersberger" w:date="2018-05-08T00:35:00Z">
        <w:r w:rsidR="00903506">
          <w:rPr>
            <w:szCs w:val="24"/>
          </w:rPr>
          <w:t xml:space="preserve">completely </w:t>
        </w:r>
      </w:ins>
      <w:ins w:id="90" w:author="Ingo Ebersberger" w:date="2018-05-08T00:34:00Z">
        <w:r w:rsidR="00903506">
          <w:rPr>
            <w:szCs w:val="24"/>
          </w:rPr>
          <w:t xml:space="preserve">devoid of any analysis </w:t>
        </w:r>
        <w:proofErr w:type="gramStart"/>
        <w:r w:rsidR="00903506">
          <w:rPr>
            <w:szCs w:val="24"/>
          </w:rPr>
          <w:t xml:space="preserve">functions </w:t>
        </w:r>
      </w:ins>
      <w:ins w:id="91" w:author="Ingo Ebersberger" w:date="2018-05-08T00:35:00Z">
        <w:r w:rsidR="00903506">
          <w:rPr>
            <w:szCs w:val="24"/>
          </w:rPr>
          <w:t>that helps</w:t>
        </w:r>
        <w:proofErr w:type="gramEnd"/>
        <w:r w:rsidR="00903506">
          <w:rPr>
            <w:szCs w:val="24"/>
          </w:rPr>
          <w:t xml:space="preserve"> in dynamically exploring, filtering, and interpreting phylogenetic profiles. </w:t>
        </w:r>
      </w:ins>
      <w:ins w:id="92" w:author="Ingo Ebersberger" w:date="2018-05-08T00:36:00Z">
        <w:r w:rsidR="005F712F">
          <w:rPr>
            <w:szCs w:val="24"/>
          </w:rPr>
          <w:t>The</w:t>
        </w:r>
        <w:r w:rsidR="005F712F" w:rsidRPr="00D32192">
          <w:rPr>
            <w:szCs w:val="24"/>
          </w:rPr>
          <w:t xml:space="preserve"> </w:t>
        </w:r>
      </w:ins>
      <w:r w:rsidRPr="00D32192">
        <w:rPr>
          <w:szCs w:val="24"/>
        </w:rPr>
        <w:t>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ins w:id="93" w:author="Ingo Ebersberger" w:date="2018-05-08T00:36:00Z">
        <w:r w:rsidR="005F712F">
          <w:rPr>
            <w:szCs w:val="24"/>
          </w:rPr>
          <w:t xml:space="preserve">is a python </w:t>
        </w:r>
      </w:ins>
      <w:ins w:id="94" w:author="Ingo Ebersberger" w:date="2018-05-08T00:37:00Z">
        <w:r w:rsidR="005F712F">
          <w:rPr>
            <w:szCs w:val="24"/>
          </w:rPr>
          <w:t xml:space="preserve">framework for the </w:t>
        </w:r>
      </w:ins>
      <w:ins w:id="95" w:author="Ingo Ebersberger" w:date="2018-05-08T00:38:00Z">
        <w:r w:rsidR="005F712F">
          <w:rPr>
            <w:szCs w:val="24"/>
          </w:rPr>
          <w:t xml:space="preserve">display and </w:t>
        </w:r>
      </w:ins>
      <w:ins w:id="96" w:author="Ingo Ebersberger" w:date="2018-05-08T00:37:00Z">
        <w:r w:rsidR="005F712F">
          <w:rPr>
            <w:szCs w:val="24"/>
          </w:rPr>
          <w:t xml:space="preserve">analysis </w:t>
        </w:r>
      </w:ins>
      <w:ins w:id="97" w:author="Ingo Ebersberger" w:date="2018-05-08T00:38:00Z">
        <w:r w:rsidR="005F712F">
          <w:rPr>
            <w:szCs w:val="24"/>
          </w:rPr>
          <w:t xml:space="preserve">of phylogenetic trees. ETE3 provides options for displaying various annotations of the proteins at </w:t>
        </w:r>
        <w:proofErr w:type="gramStart"/>
        <w:r w:rsidR="005F712F">
          <w:rPr>
            <w:szCs w:val="24"/>
          </w:rPr>
          <w:t>the leafs</w:t>
        </w:r>
        <w:proofErr w:type="gramEnd"/>
        <w:r w:rsidR="005F712F">
          <w:rPr>
            <w:szCs w:val="24"/>
          </w:rPr>
          <w:t xml:space="preserve"> of the trees, among them also linear feature architectures. However, again </w:t>
        </w:r>
      </w:ins>
      <w:ins w:id="98" w:author="Ingo Ebersberger" w:date="2018-05-08T00:39:00Z">
        <w:r w:rsidR="005F712F">
          <w:rPr>
            <w:szCs w:val="24"/>
          </w:rPr>
          <w:t xml:space="preserve">this framework has been designed for displaying data rather than analyzing it. While few further tools may exist that can aid in the display and analysis of phylogenetic profiles, we are unaware </w:t>
        </w:r>
      </w:ins>
      <w:ins w:id="99" w:author="Ingo Ebersberger" w:date="2018-05-08T00:40:00Z">
        <w:r w:rsidR="005F712F">
          <w:rPr>
            <w:szCs w:val="24"/>
          </w:rPr>
          <w:t>of</w:t>
        </w:r>
      </w:ins>
      <w:ins w:id="100" w:author="Ingo Ebersberger" w:date="2018-05-08T00:39:00Z">
        <w:r w:rsidR="005F712F">
          <w:rPr>
            <w:szCs w:val="24"/>
          </w:rPr>
          <w:t xml:space="preserve"> any software solution </w:t>
        </w:r>
      </w:ins>
      <w:ins w:id="101" w:author="Ingo Ebersberger" w:date="2018-05-08T00:41:00Z">
        <w:r w:rsidR="005F712F">
          <w:rPr>
            <w:szCs w:val="24"/>
          </w:rPr>
          <w:t xml:space="preserve">that facilitates the simulateous display of </w:t>
        </w:r>
      </w:ins>
      <w:r>
        <w:rPr>
          <w:szCs w:val="24"/>
        </w:rPr>
        <w:t>multi-layered phylogenetic profiles containing hundreds or thousands of genes and taxa</w:t>
      </w:r>
      <w:ins w:id="102" w:author="Ingo Ebersberger" w:date="2018-05-08T00:41:00Z">
        <w:r w:rsidR="005F712F">
          <w:rPr>
            <w:szCs w:val="24"/>
          </w:rPr>
          <w:t xml:space="preserve"> together with a comprehensive set of dynamically exploring and analyzing this data.</w:t>
        </w:r>
      </w:ins>
      <w:r>
        <w:rPr>
          <w:szCs w:val="24"/>
        </w:rPr>
        <w:t xml:space="preserve"> Hence, we developed PhyloProfile, an interactive visualization tool for dynamically exploring such complex phylogenetic profiles. </w:t>
      </w:r>
    </w:p>
    <w:p w14:paraId="239C35B1" w14:textId="62015764" w:rsidR="007A4901" w:rsidRDefault="007A4901" w:rsidP="007A4901">
      <w:pPr>
        <w:pStyle w:val="Heading2"/>
        <w:jc w:val="both"/>
        <w:rPr>
          <w:ins w:id="103" w:author="Ingo Ebersberger" w:date="2018-05-08T00:44:00Z"/>
        </w:rPr>
      </w:pPr>
      <w:bookmarkStart w:id="104" w:name="_Toc387400363"/>
      <w:r w:rsidRPr="00756D71">
        <w:t>Features and capabilities</w:t>
      </w:r>
      <w:ins w:id="105" w:author="Ingo Ebersberger" w:date="2018-05-08T00:43:00Z">
        <w:r w:rsidR="00E029D4">
          <w:t xml:space="preserve"> of PhyloProfile</w:t>
        </w:r>
      </w:ins>
      <w:bookmarkEnd w:id="104"/>
    </w:p>
    <w:p w14:paraId="3E63E742" w14:textId="40941085" w:rsidR="00E029D4" w:rsidRPr="001249DF" w:rsidRDefault="00E029D4" w:rsidP="001249DF">
      <w:pPr>
        <w:spacing w:after="0" w:line="360" w:lineRule="auto"/>
        <w:jc w:val="both"/>
        <w:rPr>
          <w:szCs w:val="24"/>
        </w:rPr>
      </w:pPr>
      <w:r w:rsidRPr="001249DF">
        <w:rPr>
          <w:rFonts w:eastAsiaTheme="majorEastAsia" w:cstheme="majorBidi"/>
          <w:bCs/>
          <w:szCs w:val="24"/>
        </w:rPr>
        <w:t xml:space="preserve">PhyloProfile is a web browser based application to display information about the presence-absence pattern of one to many proteins across one to many species. Next to the display of the phylogenetic profiles in a dot matrix, where a </w:t>
      </w:r>
      <w:r w:rsidRPr="001249DF">
        <w:rPr>
          <w:rFonts w:eastAsiaTheme="majorEastAsia" w:cstheme="majorBidi"/>
          <w:bCs/>
          <w:szCs w:val="24"/>
        </w:rPr>
        <w:lastRenderedPageBreak/>
        <w:t xml:space="preserve">dot represents the presence of a protein in a particular species, PhyloProfile provides a number of functions to filter and analyse the phylogenetic profiles. </w:t>
      </w:r>
      <w:r w:rsidR="00E66D17" w:rsidRPr="001249DF">
        <w:rPr>
          <w:rFonts w:eastAsiaTheme="majorEastAsia" w:cstheme="majorBidi"/>
          <w:bCs/>
          <w:szCs w:val="24"/>
        </w:rPr>
        <w:t>Once the</w:t>
      </w:r>
      <w:r w:rsidRPr="001249DF">
        <w:rPr>
          <w:rFonts w:eastAsiaTheme="majorEastAsia" w:cstheme="majorBidi"/>
          <w:bCs/>
          <w:szCs w:val="24"/>
        </w:rPr>
        <w:t xml:space="preserve"> filter</w:t>
      </w:r>
      <w:r w:rsidR="00E66D17" w:rsidRPr="001249DF">
        <w:rPr>
          <w:rFonts w:eastAsiaTheme="majorEastAsia" w:cstheme="majorBidi"/>
          <w:bCs/>
          <w:szCs w:val="24"/>
        </w:rPr>
        <w:t xml:space="preserve">ing </w:t>
      </w:r>
      <w:r w:rsidRPr="001249DF">
        <w:rPr>
          <w:rFonts w:eastAsiaTheme="majorEastAsia" w:cstheme="majorBidi"/>
          <w:bCs/>
          <w:szCs w:val="24"/>
        </w:rPr>
        <w:t xml:space="preserve">and </w:t>
      </w:r>
      <w:r w:rsidR="00E66D17" w:rsidRPr="001249DF">
        <w:rPr>
          <w:rFonts w:eastAsiaTheme="majorEastAsia" w:cstheme="majorBidi"/>
          <w:bCs/>
          <w:szCs w:val="24"/>
        </w:rPr>
        <w:t>data sub-</w:t>
      </w:r>
      <w:r w:rsidRPr="001249DF">
        <w:rPr>
          <w:rFonts w:eastAsiaTheme="majorEastAsia" w:cstheme="majorBidi"/>
          <w:bCs/>
          <w:szCs w:val="24"/>
        </w:rPr>
        <w:t>select</w:t>
      </w:r>
      <w:r w:rsidR="00E66D17" w:rsidRPr="001249DF">
        <w:rPr>
          <w:rFonts w:eastAsiaTheme="majorEastAsia" w:cstheme="majorBidi"/>
          <w:bCs/>
          <w:szCs w:val="24"/>
        </w:rPr>
        <w:t>ion is completed, the</w:t>
      </w:r>
      <w:r w:rsidRPr="001249DF">
        <w:rPr>
          <w:rFonts w:eastAsiaTheme="majorEastAsia" w:cstheme="majorBidi"/>
          <w:bCs/>
          <w:szCs w:val="24"/>
        </w:rPr>
        <w:t xml:space="preserve"> </w:t>
      </w:r>
      <w:r w:rsidR="00E66D17" w:rsidRPr="001249DF">
        <w:rPr>
          <w:rFonts w:eastAsiaTheme="majorEastAsia" w:cstheme="majorBidi"/>
          <w:bCs/>
          <w:szCs w:val="24"/>
        </w:rPr>
        <w:t xml:space="preserve">remaining </w:t>
      </w:r>
      <w:r w:rsidRPr="001249DF">
        <w:rPr>
          <w:rFonts w:eastAsiaTheme="majorEastAsia" w:cstheme="majorBidi"/>
          <w:bCs/>
          <w:szCs w:val="24"/>
        </w:rPr>
        <w:t xml:space="preserve">data can be exported </w:t>
      </w:r>
      <w:r w:rsidR="00E66D17" w:rsidRPr="001249DF">
        <w:rPr>
          <w:rFonts w:eastAsiaTheme="majorEastAsia" w:cstheme="majorBidi"/>
          <w:bCs/>
          <w:szCs w:val="24"/>
        </w:rPr>
        <w:t>to</w:t>
      </w:r>
      <w:r w:rsidRPr="001249DF">
        <w:rPr>
          <w:rFonts w:eastAsiaTheme="majorEastAsia" w:cstheme="majorBidi"/>
          <w:bCs/>
          <w:szCs w:val="24"/>
        </w:rPr>
        <w:t xml:space="preserve"> serve as input </w:t>
      </w:r>
      <w:r w:rsidR="00E66D17" w:rsidRPr="001249DF">
        <w:rPr>
          <w:rFonts w:eastAsiaTheme="majorEastAsia" w:cstheme="majorBidi"/>
          <w:bCs/>
          <w:szCs w:val="24"/>
        </w:rPr>
        <w:t>for</w:t>
      </w:r>
      <w:r w:rsidRPr="001249DF">
        <w:rPr>
          <w:rFonts w:eastAsiaTheme="majorEastAsia" w:cstheme="majorBidi"/>
          <w:bCs/>
          <w:szCs w:val="24"/>
        </w:rPr>
        <w:t xml:space="preserve"> downstream analysis, such as phylogenetic and phylogenomic analyses. PhyloProfile is intuitive, easy to handle and bridges the methodological gap between the </w:t>
      </w:r>
      <w:r w:rsidR="009F2E23" w:rsidRPr="001249DF">
        <w:rPr>
          <w:rFonts w:eastAsiaTheme="majorEastAsia" w:cstheme="majorBidi"/>
          <w:bCs/>
          <w:szCs w:val="24"/>
        </w:rPr>
        <w:t>gene set wide</w:t>
      </w:r>
      <w:r w:rsidRPr="001249DF">
        <w:rPr>
          <w:rFonts w:eastAsiaTheme="majorEastAsia" w:cstheme="majorBidi"/>
          <w:bCs/>
          <w:szCs w:val="24"/>
        </w:rPr>
        <w:t xml:space="preserve"> generation of phylogenetic profiles, e.g. via orthology prediction methods, and </w:t>
      </w:r>
      <w:r w:rsidR="009F2E23" w:rsidRPr="001249DF">
        <w:rPr>
          <w:rFonts w:eastAsiaTheme="majorEastAsia" w:cstheme="majorBidi"/>
          <w:bCs/>
          <w:szCs w:val="24"/>
        </w:rPr>
        <w:t>more focused downstream analyses concentrating on individual evolutionary or functional questions.</w:t>
      </w:r>
      <w:r w:rsidRPr="001249DF">
        <w:rPr>
          <w:rFonts w:eastAsiaTheme="majorEastAsia" w:cstheme="majorBidi"/>
          <w:bCs/>
          <w:szCs w:val="24"/>
        </w:rPr>
        <w:t xml:space="preserve"> </w:t>
      </w:r>
    </w:p>
    <w:p w14:paraId="3AC49933" w14:textId="77777777" w:rsidR="007A4901" w:rsidRPr="00756D71" w:rsidRDefault="007A4901" w:rsidP="007A4901">
      <w:pPr>
        <w:pStyle w:val="Heading3"/>
        <w:jc w:val="both"/>
      </w:pPr>
      <w:bookmarkStart w:id="106" w:name="_Toc387400364"/>
      <w:r w:rsidRPr="00756D71">
        <w:t>Multiple input options</w:t>
      </w:r>
      <w:bookmarkEnd w:id="106"/>
    </w:p>
    <w:p w14:paraId="23360176" w14:textId="60AF0007" w:rsidR="007A4901" w:rsidRDefault="00E6070B" w:rsidP="007A4901">
      <w:pPr>
        <w:spacing w:after="0" w:line="360" w:lineRule="auto"/>
        <w:jc w:val="both"/>
        <w:rPr>
          <w:szCs w:val="24"/>
        </w:rPr>
      </w:pPr>
      <w:ins w:id="107" w:author="Ingo Ebersberger" w:date="2018-05-08T01:03:00Z">
        <w:r>
          <w:rPr>
            <w:szCs w:val="24"/>
          </w:rPr>
          <w:t xml:space="preserve">The data upload and the </w:t>
        </w:r>
        <w:proofErr w:type="gramStart"/>
        <w:r>
          <w:rPr>
            <w:szCs w:val="24"/>
          </w:rPr>
          <w:t xml:space="preserve">basic configuration of PhyloProfile is controlled by the Input&amp;Settings page shown in Figure </w:t>
        </w:r>
        <w:r w:rsidRPr="001D363E">
          <w:rPr>
            <w:szCs w:val="24"/>
            <w:highlight w:val="yellow"/>
          </w:rPr>
          <w:t>(RE</w:t>
        </w:r>
      </w:ins>
      <w:ins w:id="108" w:author="Ingo Ebersberger" w:date="2018-05-08T01:04:00Z">
        <w:r w:rsidRPr="001D363E">
          <w:rPr>
            <w:szCs w:val="24"/>
            <w:highlight w:val="yellow"/>
          </w:rPr>
          <w:t>F)</w:t>
        </w:r>
        <w:proofErr w:type="gramEnd"/>
        <w:r>
          <w:rPr>
            <w:szCs w:val="24"/>
          </w:rPr>
          <w:t>.</w:t>
        </w:r>
      </w:ins>
      <w:ins w:id="109" w:author="Ingo Ebersberger" w:date="2018-05-08T01:03:00Z">
        <w:r>
          <w:rPr>
            <w:szCs w:val="24"/>
          </w:rPr>
          <w:t xml:space="preserve"> </w:t>
        </w:r>
      </w:ins>
      <w:r w:rsidR="007A4901">
        <w:rPr>
          <w:szCs w:val="24"/>
        </w:rPr>
        <w:t>Main input file for PhyloProfile is the phylogenetic distribution of orthologs or homologs</w:t>
      </w:r>
      <w:ins w:id="110" w:author="Ingo Ebersberger" w:date="2018-05-08T00:53:00Z">
        <w:r w:rsidR="00227F4D">
          <w:rPr>
            <w:szCs w:val="24"/>
          </w:rPr>
          <w:t xml:space="preserve"> for a set of seed proteins</w:t>
        </w:r>
      </w:ins>
      <w:r w:rsidR="007A4901">
        <w:rPr>
          <w:szCs w:val="24"/>
        </w:rPr>
        <w:t xml:space="preserve">. </w:t>
      </w:r>
      <w:ins w:id="111" w:author="Ingo Ebersberger" w:date="2018-05-08T01:30:00Z">
        <w:r w:rsidR="00922D97">
          <w:rPr>
            <w:szCs w:val="24"/>
          </w:rPr>
          <w:t xml:space="preserve">For the sake of </w:t>
        </w:r>
      </w:ins>
      <w:ins w:id="112" w:author="Ingo Ebersberger" w:date="2018-05-08T01:31:00Z">
        <w:r w:rsidR="00F34450">
          <w:rPr>
            <w:szCs w:val="24"/>
          </w:rPr>
          <w:t>brevity</w:t>
        </w:r>
      </w:ins>
      <w:ins w:id="113" w:author="Ingo Ebersberger" w:date="2018-05-08T01:30:00Z">
        <w:r w:rsidR="00922D97">
          <w:rPr>
            <w:szCs w:val="24"/>
          </w:rPr>
          <w:t xml:space="preserve">, we will refer from here only to orthologs. The application </w:t>
        </w:r>
      </w:ins>
      <w:ins w:id="114" w:author="Ingo Ebersberger" w:date="2018-05-08T01:31:00Z">
        <w:r w:rsidR="00922D97">
          <w:rPr>
            <w:szCs w:val="24"/>
          </w:rPr>
          <w:t xml:space="preserve">extends similarly to </w:t>
        </w:r>
      </w:ins>
      <w:ins w:id="115" w:author="Ingo Ebersberger" w:date="2018-05-08T01:30:00Z">
        <w:r w:rsidR="00922D97">
          <w:rPr>
            <w:szCs w:val="24"/>
          </w:rPr>
          <w:t xml:space="preserve">homologs. </w:t>
        </w:r>
      </w:ins>
      <w:r w:rsidR="007A4901">
        <w:rPr>
          <w:szCs w:val="24"/>
        </w:rPr>
        <w:t xml:space="preserve">The </w:t>
      </w:r>
      <w:ins w:id="116" w:author="Ingo Ebersberger" w:date="2018-05-08T00:53:00Z">
        <w:r w:rsidR="00227F4D">
          <w:rPr>
            <w:szCs w:val="24"/>
          </w:rPr>
          <w:t>presence-absence patterns of orthologs</w:t>
        </w:r>
      </w:ins>
      <w:r w:rsidR="007A4901">
        <w:rPr>
          <w:szCs w:val="24"/>
        </w:rPr>
        <w:t xml:space="preserve"> can be complemented with up to two additional information layers, such as </w:t>
      </w:r>
      <w:ins w:id="117" w:author="Ingo Ebersberger" w:date="2018-05-08T00:54:00Z">
        <w:r w:rsidR="00227F4D">
          <w:rPr>
            <w:szCs w:val="24"/>
          </w:rPr>
          <w:t>feature</w:t>
        </w:r>
      </w:ins>
      <w:r w:rsidR="007A4901">
        <w:rPr>
          <w:szCs w:val="24"/>
        </w:rPr>
        <w:t xml:space="preserve"> architecture similarit</w:t>
      </w:r>
      <w:ins w:id="118" w:author="Ingo Ebersberger" w:date="2018-05-08T00:54:00Z">
        <w:r w:rsidR="00227F4D">
          <w:rPr>
            <w:szCs w:val="24"/>
          </w:rPr>
          <w:t>ies between related proteins</w:t>
        </w:r>
      </w:ins>
      <w:r w:rsidR="007A4901">
        <w:rPr>
          <w:szCs w:val="24"/>
        </w:rPr>
        <w:t xml:space="preserve">, </w:t>
      </w:r>
      <w:ins w:id="119" w:author="Ingo Ebersberger" w:date="2018-05-08T00:54:00Z">
        <w:r w:rsidR="00227F4D">
          <w:rPr>
            <w:szCs w:val="24"/>
          </w:rPr>
          <w:t xml:space="preserve">their </w:t>
        </w:r>
      </w:ins>
      <w:r w:rsidR="007A4901">
        <w:rPr>
          <w:szCs w:val="24"/>
        </w:rPr>
        <w:t>sequence similarit</w:t>
      </w:r>
      <w:ins w:id="120" w:author="Ingo Ebersberger" w:date="2018-05-08T00:54:00Z">
        <w:r w:rsidR="00227F4D">
          <w:rPr>
            <w:szCs w:val="24"/>
          </w:rPr>
          <w:t>ies, the</w:t>
        </w:r>
      </w:ins>
      <w:r w:rsidR="007A4901">
        <w:rPr>
          <w:szCs w:val="24"/>
        </w:rPr>
        <w:t xml:space="preserve"> evolutionary distances between the seed proteins and their orthologs</w:t>
      </w:r>
      <w:ins w:id="121" w:author="Ingo Ebersberger" w:date="2018-05-08T00:54:00Z">
        <w:r w:rsidR="00576DC2">
          <w:rPr>
            <w:szCs w:val="24"/>
          </w:rPr>
          <w:t xml:space="preserve">, or any other </w:t>
        </w:r>
        <w:r w:rsidR="00227F4D">
          <w:rPr>
            <w:szCs w:val="24"/>
          </w:rPr>
          <w:t>measure</w:t>
        </w:r>
      </w:ins>
      <w:ins w:id="122" w:author="Ingo Ebersberger" w:date="2018-05-08T00:55:00Z">
        <w:r w:rsidR="00576DC2">
          <w:rPr>
            <w:szCs w:val="24"/>
          </w:rPr>
          <w:t xml:space="preserve"> between pairs of proteins</w:t>
        </w:r>
      </w:ins>
      <w:r w:rsidR="007A4901">
        <w:rPr>
          <w:szCs w:val="24"/>
        </w:rPr>
        <w:t xml:space="preserve">. The main input file can be in tab-delimited </w:t>
      </w:r>
      <w:ins w:id="123" w:author="Ingo Ebersberger" w:date="2018-05-08T00:55:00Z">
        <w:r w:rsidR="00576DC2">
          <w:rPr>
            <w:szCs w:val="24"/>
          </w:rPr>
          <w:t xml:space="preserve">text </w:t>
        </w:r>
      </w:ins>
      <w:r w:rsidR="007A4901">
        <w:rPr>
          <w:szCs w:val="24"/>
        </w:rPr>
        <w:t xml:space="preserve">or multiple FASTA format. OrthoXML format </w:t>
      </w:r>
      <w:r w:rsidR="007A4901">
        <w:rPr>
          <w:szCs w:val="24"/>
        </w:rPr>
        <w:fldChar w:fldCharType="begin"/>
      </w:r>
      <w:r w:rsidR="007A4901">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A4901">
        <w:rPr>
          <w:szCs w:val="24"/>
        </w:rPr>
        <w:fldChar w:fldCharType="separate"/>
      </w:r>
      <w:r w:rsidR="007A4901">
        <w:rPr>
          <w:noProof/>
          <w:szCs w:val="24"/>
        </w:rPr>
        <w:t>(Schmitt et al. 2011)</w:t>
      </w:r>
      <w:r w:rsidR="007A4901">
        <w:rPr>
          <w:szCs w:val="24"/>
        </w:rPr>
        <w:fldChar w:fldCharType="end"/>
      </w:r>
      <w:r w:rsidR="007A4901">
        <w:rPr>
          <w:szCs w:val="24"/>
        </w:rPr>
        <w:t xml:space="preserve"> is also supported</w:t>
      </w:r>
      <w:ins w:id="124" w:author="Ingo Ebersberger" w:date="2018-05-08T00:55:00Z">
        <w:r w:rsidR="00576DC2">
          <w:rPr>
            <w:szCs w:val="24"/>
          </w:rPr>
          <w:t xml:space="preserve">, however, its use is limited to </w:t>
        </w:r>
      </w:ins>
      <w:r w:rsidR="007A4901">
        <w:rPr>
          <w:szCs w:val="24"/>
        </w:rPr>
        <w:t>the standalone version</w:t>
      </w:r>
      <w:ins w:id="125" w:author="Ingo Ebersberger" w:date="2018-05-08T00:55:00Z">
        <w:r w:rsidR="00576DC2">
          <w:rPr>
            <w:szCs w:val="24"/>
          </w:rPr>
          <w:t xml:space="preserve"> of PhyloProfile</w:t>
        </w:r>
      </w:ins>
      <w:r w:rsidR="007A4901">
        <w:rPr>
          <w:szCs w:val="24"/>
        </w:rPr>
        <w:t>.</w:t>
      </w:r>
    </w:p>
    <w:p w14:paraId="69E2CDBA" w14:textId="4DB41E3E" w:rsidR="007A4901" w:rsidRDefault="00B35926" w:rsidP="007A4901">
      <w:pPr>
        <w:spacing w:after="0" w:line="360" w:lineRule="auto"/>
        <w:jc w:val="both"/>
        <w:rPr>
          <w:szCs w:val="24"/>
        </w:rPr>
      </w:pPr>
      <w:ins w:id="126" w:author="Ingo Ebersberger" w:date="2018-05-08T00:56:00Z">
        <w:r>
          <w:rPr>
            <w:szCs w:val="24"/>
          </w:rPr>
          <w:t>Next to the enriched phylogenetic profiles, the software can additionally display the feature</w:t>
        </w:r>
      </w:ins>
      <w:r w:rsidR="007A4901">
        <w:rPr>
          <w:szCs w:val="24"/>
        </w:rPr>
        <w:t xml:space="preserve"> architecture</w:t>
      </w:r>
      <w:ins w:id="127" w:author="Ingo Ebersberger" w:date="2018-05-08T00:57:00Z">
        <w:r>
          <w:rPr>
            <w:szCs w:val="24"/>
          </w:rPr>
          <w:t>s</w:t>
        </w:r>
      </w:ins>
      <w:r w:rsidR="007A4901">
        <w:rPr>
          <w:szCs w:val="24"/>
        </w:rPr>
        <w:t xml:space="preserve"> of the seed </w:t>
      </w:r>
      <w:ins w:id="128" w:author="Ingo Ebersberger" w:date="2018-05-08T00:57:00Z">
        <w:r>
          <w:rPr>
            <w:szCs w:val="24"/>
          </w:rPr>
          <w:t xml:space="preserve">proteins and its </w:t>
        </w:r>
      </w:ins>
      <w:r w:rsidR="007A4901">
        <w:rPr>
          <w:szCs w:val="24"/>
        </w:rPr>
        <w:t>orthologs</w:t>
      </w:r>
      <w:ins w:id="129" w:author="Ingo Ebersberger" w:date="2018-05-08T00:57:00Z">
        <w:r>
          <w:rPr>
            <w:szCs w:val="24"/>
          </w:rPr>
          <w:t>/homologs</w:t>
        </w:r>
      </w:ins>
      <w:r w:rsidR="007A4901">
        <w:rPr>
          <w:szCs w:val="24"/>
        </w:rPr>
        <w:t xml:space="preserve">. This information can be optionally </w:t>
      </w:r>
      <w:commentRangeStart w:id="130"/>
      <w:r w:rsidR="007A4901">
        <w:rPr>
          <w:szCs w:val="24"/>
        </w:rPr>
        <w:t>uploaded into PhyloProfile</w:t>
      </w:r>
      <w:commentRangeEnd w:id="130"/>
      <w:r>
        <w:rPr>
          <w:rStyle w:val="CommentReference"/>
        </w:rPr>
        <w:commentReference w:id="130"/>
      </w:r>
      <w:r w:rsidR="007A4901">
        <w:rPr>
          <w:szCs w:val="24"/>
        </w:rPr>
        <w:t>.</w:t>
      </w:r>
    </w:p>
    <w:p w14:paraId="5D5F4F73" w14:textId="13BE9593" w:rsidR="00711BA2" w:rsidRDefault="001A7FB3" w:rsidP="007A4901">
      <w:pPr>
        <w:spacing w:after="0" w:line="360" w:lineRule="auto"/>
        <w:jc w:val="both"/>
        <w:rPr>
          <w:ins w:id="131" w:author="Ingo Ebersberger" w:date="2018-05-08T01:04:00Z"/>
          <w:szCs w:val="24"/>
        </w:rPr>
      </w:pPr>
      <w:ins w:id="132" w:author="Ingo Ebersberger" w:date="2018-05-08T00:59:00Z">
        <w:r>
          <w:rPr>
            <w:szCs w:val="24"/>
          </w:rPr>
          <w:lastRenderedPageBreak/>
          <w:t xml:space="preserve">If the user is interested in having the protein sequences ready for display as well, this information can be </w:t>
        </w:r>
      </w:ins>
      <w:r w:rsidR="001D363E">
        <w:rPr>
          <w:szCs w:val="24"/>
        </w:rPr>
        <w:t>uploaded</w:t>
      </w:r>
      <w:ins w:id="133" w:author="Ingo Ebersberger" w:date="2018-05-08T00:59:00Z">
        <w:r>
          <w:rPr>
            <w:szCs w:val="24"/>
          </w:rPr>
          <w:t xml:space="preserve"> into PhyloProfile in standard FASTA format. </w:t>
        </w:r>
      </w:ins>
    </w:p>
    <w:p w14:paraId="3CFB4BCF" w14:textId="1584402B" w:rsidR="007A4901" w:rsidRDefault="00711BA2" w:rsidP="007A4901">
      <w:pPr>
        <w:spacing w:after="0" w:line="360" w:lineRule="auto"/>
        <w:jc w:val="both"/>
        <w:rPr>
          <w:szCs w:val="24"/>
        </w:rPr>
      </w:pPr>
      <w:ins w:id="134" w:author="Ingo Ebersberger" w:date="2018-05-08T01:04:00Z">
        <w:r>
          <w:rPr>
            <w:szCs w:val="24"/>
          </w:rPr>
          <w:t xml:space="preserve">Alongside the data upload, a number of basic configurations can be set via the Input &amp; Settings page. Further details are </w:t>
        </w:r>
      </w:ins>
      <w:ins w:id="135" w:author="Ingo Ebersberger" w:date="2018-05-08T01:05:00Z">
        <w:r>
          <w:rPr>
            <w:szCs w:val="24"/>
          </w:rPr>
          <w:t>provided</w:t>
        </w:r>
      </w:ins>
      <w:ins w:id="136" w:author="Ingo Ebersberger" w:date="2018-05-08T01:04:00Z">
        <w:r>
          <w:rPr>
            <w:szCs w:val="24"/>
          </w:rPr>
          <w:t xml:space="preserve"> </w:t>
        </w:r>
      </w:ins>
      <w:ins w:id="137" w:author="Ingo Ebersberger" w:date="2018-05-08T01:05:00Z">
        <w:r>
          <w:rPr>
            <w:szCs w:val="24"/>
          </w:rPr>
          <w:t xml:space="preserve">in the caption of figure </w:t>
        </w:r>
        <w:r w:rsidRPr="00711BA2">
          <w:rPr>
            <w:szCs w:val="24"/>
            <w:highlight w:val="yellow"/>
            <w:rPrChange w:id="138" w:author="Ingo Ebersberger" w:date="2018-05-08T01:05:00Z">
              <w:rPr>
                <w:szCs w:val="24"/>
              </w:rPr>
            </w:rPrChange>
          </w:rPr>
          <w:t>REF</w:t>
        </w:r>
        <w:r>
          <w:rPr>
            <w:szCs w:val="24"/>
          </w:rPr>
          <w:t>.</w:t>
        </w:r>
      </w:ins>
      <w:del w:id="139" w:author="Ingo Ebersberger" w:date="2018-05-08T01:00:00Z">
        <w:r w:rsidR="007A4901" w:rsidDel="001A7FB3">
          <w:rPr>
            <w:szCs w:val="24"/>
          </w:rPr>
          <w:delText>sequences can be either obtained directly from the multi-FASTA main input, or optionally added to the tool.</w:delText>
        </w:r>
      </w:del>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BDBDF40" w14:textId="51F1DF85" w:rsidR="007A4901" w:rsidRDefault="007A4901" w:rsidP="007A4901">
      <w:pPr>
        <w:pStyle w:val="Caption"/>
        <w:jc w:val="both"/>
        <w:rPr>
          <w:szCs w:val="24"/>
        </w:rPr>
      </w:pPr>
      <w:bookmarkStart w:id="140" w:name="_Ref384072234"/>
      <w:bookmarkStart w:id="141" w:name="_Toc387398495"/>
      <w:commentRangeStart w:id="142"/>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w:t>
      </w:r>
      <w:r w:rsidR="00FC2406">
        <w:fldChar w:fldCharType="end"/>
      </w:r>
      <w:bookmarkEnd w:id="140"/>
      <w:r>
        <w:t xml:space="preserve">: </w:t>
      </w:r>
      <w:r w:rsidRPr="001D363E">
        <w:rPr>
          <w:i/>
        </w:rPr>
        <w:t>Input &amp; Settings</w:t>
      </w:r>
      <w:r>
        <w:t xml:space="preserve"> page</w:t>
      </w:r>
      <w:r w:rsidR="001A7FB3">
        <w:t xml:space="preserve"> of PhyloProfile</w:t>
      </w:r>
      <w:commentRangeEnd w:id="142"/>
      <w:r w:rsidR="001A7FB3">
        <w:rPr>
          <w:rStyle w:val="CommentReference"/>
          <w:b w:val="0"/>
          <w:bCs w:val="0"/>
          <w:color w:val="auto"/>
        </w:rPr>
        <w:commentReference w:id="142"/>
      </w:r>
      <w:r>
        <w:t xml:space="preserve">, </w:t>
      </w:r>
      <w:r w:rsidR="00E6070B">
        <w:t>U</w:t>
      </w:r>
      <w:r>
        <w:t xml:space="preserve">sers can upload </w:t>
      </w:r>
      <w:r w:rsidR="00E6070B">
        <w:t xml:space="preserve">here </w:t>
      </w:r>
      <w:r>
        <w:t xml:space="preserve">the main phylogenetic profiles, </w:t>
      </w:r>
      <w:r w:rsidR="00E6070B">
        <w:t xml:space="preserve">and optionally the </w:t>
      </w:r>
      <w:r>
        <w:t>domain annotation file and</w:t>
      </w:r>
      <w:r w:rsidR="00E6070B">
        <w:t>/or the</w:t>
      </w:r>
      <w:r>
        <w:t xml:space="preserve"> sequence</w:t>
      </w:r>
      <w:r w:rsidR="00E6070B">
        <w:t xml:space="preserve"> information in FASTA format</w:t>
      </w:r>
      <w:r>
        <w:t xml:space="preserve">. If the two additional information layers (variables) are not identified in the main input file, users can name them manually. </w:t>
      </w:r>
      <w:r w:rsidR="000A3D5D">
        <w:t xml:space="preserve">Via </w:t>
      </w:r>
      <w:r>
        <w:t xml:space="preserve">this page, </w:t>
      </w:r>
      <w:r w:rsidR="000A3D5D">
        <w:t xml:space="preserve">the </w:t>
      </w:r>
      <w:r>
        <w:t>user</w:t>
      </w:r>
      <w:r w:rsidR="000A3D5D">
        <w:t xml:space="preserve"> can additionally specify which subset of genes in the phylogenetic profile should be displayed. To this end, a text file with the genes of interest can be uploaded. Next</w:t>
      </w:r>
      <w:r>
        <w:t>, the</w:t>
      </w:r>
      <w:r w:rsidR="000A3D5D">
        <w:t xml:space="preserve"> user</w:t>
      </w:r>
      <w:r>
        <w:t xml:space="preserve"> can choose </w:t>
      </w:r>
      <w:r w:rsidR="000A3D5D">
        <w:t xml:space="preserve">to </w:t>
      </w:r>
      <w:r>
        <w:t xml:space="preserve">order the taxa automatically based on their </w:t>
      </w:r>
      <w:r w:rsidR="000A3D5D">
        <w:t xml:space="preserve">systematic relationships as specified in the NCBI </w:t>
      </w:r>
      <w:r>
        <w:t>taxonomy</w:t>
      </w:r>
      <w:r w:rsidR="000A3D5D">
        <w:t xml:space="preserve">. Alternatively, a custom tree in newick format can be uploaded that is then used for ordering the taxa. </w:t>
      </w:r>
      <w:r>
        <w:t xml:space="preserve">After </w:t>
      </w:r>
      <w:r w:rsidR="000A3D5D">
        <w:t xml:space="preserve">adapting </w:t>
      </w:r>
      <w:r>
        <w:t>the default colors of the profile plots (if needed), users can select the</w:t>
      </w:r>
      <w:r w:rsidR="00771B29">
        <w:t xml:space="preserve"> taxonomic resolution, i.e. the</w:t>
      </w:r>
      <w:r>
        <w:t xml:space="preserve"> taxonom</w:t>
      </w:r>
      <w:r w:rsidR="000A3D5D">
        <w:t>ic</w:t>
      </w:r>
      <w:r>
        <w:t xml:space="preserve"> rank </w:t>
      </w:r>
      <w:r w:rsidR="000A3D5D">
        <w:t>at which the phylogenetic profiles should be combined</w:t>
      </w:r>
      <w:r w:rsidR="00771B29">
        <w:t>,</w:t>
      </w:r>
      <w:r w:rsidR="00EB4FEA">
        <w:t xml:space="preserve"> ranging </w:t>
      </w:r>
      <w:r w:rsidR="00771B29">
        <w:t>from strain to kingdom.</w:t>
      </w:r>
      <w:r w:rsidR="00EB4FEA">
        <w:t xml:space="preserve"> </w:t>
      </w:r>
      <w:r w:rsidR="00771B29">
        <w:t>Eventually,</w:t>
      </w:r>
      <w:r>
        <w:t xml:space="preserve"> </w:t>
      </w:r>
      <w:r w:rsidR="00771B29">
        <w:t>a</w:t>
      </w:r>
      <w:r>
        <w:t xml:space="preserve"> taxon of interest</w:t>
      </w:r>
      <w:r w:rsidR="000A3D5D">
        <w:t xml:space="preserve"> </w:t>
      </w:r>
      <w:r w:rsidR="00771B29">
        <w:t xml:space="preserve">can be selected </w:t>
      </w:r>
      <w:r w:rsidR="000A3D5D">
        <w:t>that is displayed first in the graphic visualization of the phylogenetic profile.</w:t>
      </w:r>
      <w:bookmarkEnd w:id="141"/>
      <w:r w:rsidR="000A3D5D">
        <w:t xml:space="preserve"> </w:t>
      </w:r>
    </w:p>
    <w:p w14:paraId="1D107464" w14:textId="20BB53D3" w:rsidR="007A4901" w:rsidRDefault="00EB4FEA" w:rsidP="007A4901">
      <w:pPr>
        <w:spacing w:after="0" w:line="360" w:lineRule="auto"/>
        <w:jc w:val="both"/>
        <w:rPr>
          <w:szCs w:val="24"/>
        </w:rPr>
      </w:pPr>
      <w:r>
        <w:rPr>
          <w:szCs w:val="24"/>
        </w:rPr>
        <w:t xml:space="preserve">Next to the use of custom phylogenetic profiles together with the accompanying information, </w:t>
      </w:r>
      <w:r w:rsidR="007A4901">
        <w:rPr>
          <w:szCs w:val="24"/>
        </w:rPr>
        <w:t xml:space="preserve">PhyloProfile offers </w:t>
      </w:r>
      <w:r>
        <w:rPr>
          <w:szCs w:val="24"/>
        </w:rPr>
        <w:t xml:space="preserve">accompanying scripts </w:t>
      </w:r>
      <w:r w:rsidR="007A4901">
        <w:rPr>
          <w:szCs w:val="24"/>
        </w:rPr>
        <w:t xml:space="preserve">for retrieving orthologous proteins </w:t>
      </w:r>
      <w:r>
        <w:rPr>
          <w:szCs w:val="24"/>
        </w:rPr>
        <w:t xml:space="preserve">for a set of seed proteins, </w:t>
      </w:r>
      <w:r w:rsidR="007A4901">
        <w:rPr>
          <w:szCs w:val="24"/>
        </w:rPr>
        <w:t>together with their sequences and domain annotation</w:t>
      </w:r>
      <w:r>
        <w:rPr>
          <w:szCs w:val="24"/>
        </w:rPr>
        <w:t>s,</w:t>
      </w:r>
      <w:r w:rsidR="007A4901">
        <w:rPr>
          <w:szCs w:val="24"/>
        </w:rPr>
        <w:t xml:space="preserve"> </w:t>
      </w:r>
      <w:r>
        <w:rPr>
          <w:szCs w:val="24"/>
        </w:rPr>
        <w:t xml:space="preserve">directly </w:t>
      </w:r>
      <w:r w:rsidR="007A4901">
        <w:rPr>
          <w:szCs w:val="24"/>
        </w:rPr>
        <w:t xml:space="preserve">from </w:t>
      </w:r>
      <w:r>
        <w:rPr>
          <w:szCs w:val="24"/>
        </w:rPr>
        <w:t xml:space="preserve">the </w:t>
      </w:r>
      <w:r w:rsidR="007A4901">
        <w:rPr>
          <w:szCs w:val="24"/>
        </w:rPr>
        <w:t xml:space="preserve">OMA Database using their REST-API </w:t>
      </w:r>
      <w:r w:rsidR="007A4901">
        <w:rPr>
          <w:szCs w:val="24"/>
        </w:rPr>
        <w:fldChar w:fldCharType="begin"/>
      </w:r>
      <w:r w:rsidR="007A4901">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7A4901">
        <w:rPr>
          <w:szCs w:val="24"/>
        </w:rPr>
        <w:fldChar w:fldCharType="separate"/>
      </w:r>
      <w:r w:rsidR="007A4901">
        <w:rPr>
          <w:noProof/>
          <w:szCs w:val="24"/>
        </w:rPr>
        <w:t>(Altenhoff et al. 2015)</w:t>
      </w:r>
      <w:r w:rsidR="007A4901">
        <w:rPr>
          <w:szCs w:val="24"/>
        </w:rPr>
        <w:fldChar w:fldCharType="end"/>
      </w:r>
      <w:r w:rsidR="007A4901">
        <w:rPr>
          <w:szCs w:val="24"/>
        </w:rPr>
        <w:t xml:space="preserve">; likewise </w:t>
      </w:r>
      <w:r>
        <w:rPr>
          <w:szCs w:val="24"/>
        </w:rPr>
        <w:t xml:space="preserve">we have developed a set of scripts for </w:t>
      </w:r>
      <w:r w:rsidR="007A4901">
        <w:rPr>
          <w:szCs w:val="24"/>
        </w:rPr>
        <w:t xml:space="preserve">parsing the outputs from OMA standalone </w:t>
      </w:r>
      <w:r w:rsidR="007A4901">
        <w:rPr>
          <w:szCs w:val="24"/>
        </w:rPr>
        <w:fldChar w:fldCharType="begin"/>
      </w:r>
      <w:r w:rsidR="007A4901">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7A4901">
        <w:rPr>
          <w:szCs w:val="24"/>
        </w:rPr>
        <w:fldChar w:fldCharType="separate"/>
      </w:r>
      <w:r w:rsidR="007A4901">
        <w:rPr>
          <w:noProof/>
          <w:szCs w:val="24"/>
        </w:rPr>
        <w:t>(Train et al. 2017)</w:t>
      </w:r>
      <w:r w:rsidR="007A4901">
        <w:rPr>
          <w:szCs w:val="24"/>
        </w:rPr>
        <w:fldChar w:fldCharType="end"/>
      </w:r>
      <w:r w:rsidR="007A4901">
        <w:rPr>
          <w:szCs w:val="24"/>
        </w:rPr>
        <w:t xml:space="preserve">, </w:t>
      </w:r>
      <w:r w:rsidR="007A4901">
        <w:rPr>
          <w:szCs w:val="24"/>
        </w:rPr>
        <w:lastRenderedPageBreak/>
        <w:t xml:space="preserve">hmmscan (hmmer.org) and pfamscan </w:t>
      </w:r>
      <w:r w:rsidR="007A4901">
        <w:rPr>
          <w:szCs w:val="24"/>
        </w:rPr>
        <w:fldChar w:fldCharType="begin"/>
      </w:r>
      <w:r w:rsidR="007A4901">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7A4901">
        <w:rPr>
          <w:szCs w:val="24"/>
        </w:rPr>
        <w:fldChar w:fldCharType="separate"/>
      </w:r>
      <w:r w:rsidR="007A4901">
        <w:rPr>
          <w:noProof/>
          <w:szCs w:val="24"/>
        </w:rPr>
        <w:t>(Finn et al. 2014)</w:t>
      </w:r>
      <w:r w:rsidR="007A4901">
        <w:rPr>
          <w:szCs w:val="24"/>
        </w:rPr>
        <w:fldChar w:fldCharType="end"/>
      </w:r>
      <w:r w:rsidR="007A4901">
        <w:rPr>
          <w:szCs w:val="24"/>
        </w:rPr>
        <w:t xml:space="preserve"> to generate the compatible inputs for PhyloProfil</w:t>
      </w:r>
      <w:ins w:id="143" w:author="Ingo Ebersberger" w:date="2018-05-08T01:15:00Z">
        <w:r>
          <w:rPr>
            <w:szCs w:val="24"/>
          </w:rPr>
          <w:t>e</w:t>
        </w:r>
      </w:ins>
      <w:r w:rsidR="007A4901">
        <w:rPr>
          <w:szCs w:val="24"/>
        </w:rPr>
        <w:t>.</w:t>
      </w:r>
    </w:p>
    <w:p w14:paraId="1B4DE783" w14:textId="77777777"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A878B2">
        <w:t xml:space="preserve">Figure </w:t>
      </w:r>
      <w:r w:rsidR="00A878B2">
        <w:rPr>
          <w:noProof/>
        </w:rPr>
        <w:t>2</w:t>
      </w:r>
      <w:r w:rsidR="00A878B2">
        <w:noBreakHyphen/>
      </w:r>
      <w:r w:rsidR="00A878B2">
        <w:rPr>
          <w:noProof/>
        </w:rPr>
        <w:t>1</w:t>
      </w:r>
      <w:r>
        <w:rPr>
          <w:szCs w:val="24"/>
        </w:rPr>
        <w:fldChar w:fldCharType="end"/>
      </w:r>
      <w:r>
        <w:rPr>
          <w:szCs w:val="24"/>
        </w:rPr>
        <w:t xml:space="preserve">). </w:t>
      </w:r>
      <w:commentRangeStart w:id="144"/>
      <w:r>
        <w:rPr>
          <w:szCs w:val="24"/>
        </w:rPr>
        <w:t>The co-ortholog</w:t>
      </w:r>
      <w:commentRangeEnd w:id="144"/>
      <w:r w:rsidR="00D810F0">
        <w:rPr>
          <w:rStyle w:val="CommentReference"/>
        </w:rPr>
        <w:commentReference w:id="144"/>
      </w:r>
      <w:r>
        <w:rPr>
          <w:szCs w:val="24"/>
        </w:rPr>
        <w:t xml:space="preserve">s can also be </w:t>
      </w:r>
      <w:commentRangeStart w:id="145"/>
      <w:r>
        <w:rPr>
          <w:szCs w:val="24"/>
        </w:rPr>
        <w:t xml:space="preserve">represented, if the </w:t>
      </w:r>
      <w:commentRangeEnd w:id="145"/>
      <w:r w:rsidR="001A0014">
        <w:rPr>
          <w:rStyle w:val="CommentReference"/>
        </w:rPr>
        <w:commentReference w:id="145"/>
      </w:r>
      <w:r>
        <w:rPr>
          <w:szCs w:val="24"/>
        </w:rPr>
        <w:t>working taxonomy rank is the most specific one from the input data, namely species or strain in the most cases.</w:t>
      </w:r>
    </w:p>
    <w:p w14:paraId="16B7557F" w14:textId="77777777" w:rsidR="007A4901" w:rsidRPr="00756D71" w:rsidRDefault="007A4901" w:rsidP="007A4901">
      <w:pPr>
        <w:pStyle w:val="Heading3"/>
        <w:jc w:val="both"/>
      </w:pPr>
      <w:bookmarkStart w:id="146" w:name="_Toc387400365"/>
      <w:r w:rsidRPr="00756D71">
        <w:t>Interactive visualization</w:t>
      </w:r>
      <w:bookmarkEnd w:id="146"/>
    </w:p>
    <w:p w14:paraId="1257B8DD" w14:textId="72F6FCD0" w:rsidR="007A4901" w:rsidRDefault="007A4901" w:rsidP="007A4901">
      <w:pPr>
        <w:spacing w:after="0" w:line="360" w:lineRule="auto"/>
        <w:jc w:val="both"/>
        <w:rPr>
          <w:szCs w:val="24"/>
        </w:rPr>
      </w:pPr>
      <w:commentRangeStart w:id="147"/>
      <w:r>
        <w:rPr>
          <w:szCs w:val="24"/>
        </w:rPr>
        <w:t>PhyloProfile was written mainly in R</w:t>
      </w:r>
      <w:commentRangeEnd w:id="147"/>
      <w:r w:rsidR="00A67043">
        <w:rPr>
          <w:rStyle w:val="CommentReference"/>
        </w:rPr>
        <w:commentReference w:id="147"/>
      </w:r>
      <w:r>
        <w:rPr>
          <w:szCs w:val="24"/>
        </w:rPr>
        <w:t xml:space="preserve">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w:t>
      </w:r>
      <w:del w:id="148" w:author="Ingo Ebersberger" w:date="2018-05-08T01:19:00Z">
        <w:r w:rsidDel="00CE0679">
          <w:rPr>
            <w:szCs w:val="24"/>
          </w:rPr>
          <w:delText xml:space="preserve">brought </w:delText>
        </w:r>
      </w:del>
      <w:ins w:id="149" w:author="Ingo Ebersberger" w:date="2018-05-08T01:19:00Z">
        <w:r w:rsidR="00CE0679">
          <w:rPr>
            <w:szCs w:val="24"/>
          </w:rPr>
          <w:t xml:space="preserve">bring </w:t>
        </w:r>
      </w:ins>
      <w:commentRangeStart w:id="150"/>
      <w:r>
        <w:rPr>
          <w:szCs w:val="24"/>
        </w:rPr>
        <w:t xml:space="preserve">this feature </w:t>
      </w:r>
      <w:commentRangeEnd w:id="150"/>
      <w:r w:rsidR="00CE0679">
        <w:rPr>
          <w:rStyle w:val="CommentReference"/>
        </w:rPr>
        <w:commentReference w:id="150"/>
      </w:r>
      <w:r>
        <w:rPr>
          <w:szCs w:val="24"/>
        </w:rPr>
        <w:t>into PhyloProfile tool.</w:t>
      </w:r>
    </w:p>
    <w:p w14:paraId="4A5BB3F3" w14:textId="77777777" w:rsidR="007A4901" w:rsidRDefault="007A4901" w:rsidP="007A4901">
      <w:pPr>
        <w:keepNext/>
        <w:spacing w:after="0" w:line="360" w:lineRule="auto"/>
        <w:jc w:val="both"/>
      </w:pPr>
      <w:r>
        <w:rPr>
          <w:noProof/>
          <w:szCs w:val="24"/>
        </w:rPr>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3B135DED" w14:textId="2EBB6E33" w:rsidR="007A4901" w:rsidRDefault="007A4901" w:rsidP="007A4901">
      <w:pPr>
        <w:pStyle w:val="Caption"/>
        <w:jc w:val="both"/>
      </w:pPr>
      <w:bookmarkStart w:id="151" w:name="_Ref384073005"/>
      <w:bookmarkStart w:id="152" w:name="_Toc387398496"/>
      <w:commentRangeStart w:id="153"/>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2</w:t>
      </w:r>
      <w:r w:rsidR="00FC2406">
        <w:fldChar w:fldCharType="end"/>
      </w:r>
      <w:bookmarkEnd w:id="151"/>
      <w:r>
        <w:t xml:space="preserve">: </w:t>
      </w:r>
      <w:del w:id="154" w:author="Ingo Ebersberger" w:date="2018-05-08T01:20:00Z">
        <w:r w:rsidDel="003962BE">
          <w:delText>Screenshot for t</w:delText>
        </w:r>
      </w:del>
      <w:ins w:id="155" w:author="Ingo Ebersberger" w:date="2018-05-08T01:20:00Z">
        <w:r w:rsidR="003962BE">
          <w:t>T</w:t>
        </w:r>
      </w:ins>
      <w:r>
        <w:t xml:space="preserve">he </w:t>
      </w:r>
      <w:r w:rsidRPr="003962BE">
        <w:rPr>
          <w:i/>
          <w:rPrChange w:id="156" w:author="Ingo Ebersberger" w:date="2018-05-08T01:20:00Z">
            <w:rPr/>
          </w:rPrChange>
        </w:rPr>
        <w:t>Main profile</w:t>
      </w:r>
      <w:r>
        <w:t xml:space="preserve"> page</w:t>
      </w:r>
      <w:ins w:id="157" w:author="Ingo Ebersberger" w:date="2018-05-08T01:20:00Z">
        <w:r w:rsidR="003962BE">
          <w:t xml:space="preserve"> of PhyloProfile</w:t>
        </w:r>
        <w:commentRangeEnd w:id="153"/>
        <w:r w:rsidR="004045DB">
          <w:rPr>
            <w:rStyle w:val="CommentReference"/>
            <w:b w:val="0"/>
            <w:bCs w:val="0"/>
            <w:color w:val="auto"/>
          </w:rPr>
          <w:commentReference w:id="153"/>
        </w:r>
      </w:ins>
      <w:r>
        <w:t xml:space="preserve">. </w:t>
      </w:r>
      <w:r w:rsidRPr="00FC0CEF">
        <w:t>The phylogenetic profile is repr</w:t>
      </w:r>
      <w:r>
        <w:t>esented by a dot matrix</w:t>
      </w:r>
      <w:r w:rsidRPr="00FC0CEF">
        <w:t>. Cell color and dot color</w:t>
      </w:r>
      <w:r>
        <w:t xml:space="preserve"> denote values of two additional information layers. </w:t>
      </w:r>
      <w:ins w:id="158" w:author="Ingo Ebersberger" w:date="2018-05-08T01:22:00Z">
        <w:r w:rsidR="002077FC">
          <w:t xml:space="preserve">The </w:t>
        </w:r>
      </w:ins>
      <w:commentRangeStart w:id="159"/>
      <w:r>
        <w:t xml:space="preserve">Dot size is </w:t>
      </w:r>
      <w:del w:id="160" w:author="Ingo Ebersberger" w:date="2018-05-08T01:22:00Z">
        <w:r w:rsidDel="002077FC">
          <w:delText>correspondin</w:delText>
        </w:r>
        <w:commentRangeEnd w:id="159"/>
        <w:r w:rsidR="006B7402" w:rsidDel="002077FC">
          <w:rPr>
            <w:rStyle w:val="CommentReference"/>
            <w:b w:val="0"/>
            <w:bCs w:val="0"/>
            <w:color w:val="auto"/>
          </w:rPr>
          <w:commentReference w:id="159"/>
        </w:r>
        <w:r w:rsidDel="002077FC">
          <w:delText xml:space="preserve">g </w:delText>
        </w:r>
      </w:del>
      <w:ins w:id="161" w:author="Ingo Ebersberger" w:date="2018-05-08T01:22:00Z">
        <w:r w:rsidR="002077FC">
          <w:t xml:space="preserve">proportional to </w:t>
        </w:r>
      </w:ins>
      <w:del w:id="162" w:author="Ingo Ebersberger" w:date="2018-05-08T01:22:00Z">
        <w:r w:rsidDel="002077FC">
          <w:delText xml:space="preserve">for </w:delText>
        </w:r>
      </w:del>
      <w:r>
        <w:t xml:space="preserve">the </w:t>
      </w:r>
      <w:del w:id="163" w:author="Ingo Ebersberger" w:date="2018-05-08T01:23:00Z">
        <w:r w:rsidDel="002077FC">
          <w:delText xml:space="preserve">number </w:delText>
        </w:r>
      </w:del>
      <w:ins w:id="164" w:author="Ingo Ebersberger" w:date="2018-05-08T01:23:00Z">
        <w:r w:rsidR="002077FC">
          <w:t xml:space="preserve">fracton </w:t>
        </w:r>
      </w:ins>
      <w:r>
        <w:t xml:space="preserve">of species </w:t>
      </w:r>
      <w:del w:id="165" w:author="Ingo Ebersberger" w:date="2018-05-08T01:22:00Z">
        <w:r w:rsidDel="002077FC">
          <w:delText>that are present</w:delText>
        </w:r>
        <w:r w:rsidRPr="00FC0CEF" w:rsidDel="002077FC">
          <w:delText xml:space="preserve"> </w:delText>
        </w:r>
        <w:r w:rsidDel="002077FC">
          <w:delText xml:space="preserve">in the </w:delText>
        </w:r>
      </w:del>
      <w:ins w:id="166" w:author="Ingo Ebersberger" w:date="2018-05-08T01:23:00Z">
        <w:r w:rsidR="002077FC">
          <w:t>summarized at the selected taxonomic level</w:t>
        </w:r>
      </w:ins>
      <w:ins w:id="167" w:author="Ingo Ebersberger" w:date="2018-05-08T01:22:00Z">
        <w:r w:rsidR="002077FC">
          <w:t xml:space="preserve"> </w:t>
        </w:r>
      </w:ins>
      <w:ins w:id="168" w:author="Ingo Ebersberger" w:date="2018-05-08T01:24:00Z">
        <w:r w:rsidR="002077FC">
          <w:t xml:space="preserve">(cf. Figure 2-1) </w:t>
        </w:r>
      </w:ins>
      <w:del w:id="169" w:author="Ingo Ebersberger" w:date="2018-05-08T01:23:00Z">
        <w:r w:rsidDel="002077FC">
          <w:delText>supertax</w:delText>
        </w:r>
      </w:del>
      <w:ins w:id="170" w:author="Ingo Ebersberger" w:date="2018-05-08T01:23:00Z">
        <w:r w:rsidR="002077FC">
          <w:t xml:space="preserve">that harbor </w:t>
        </w:r>
      </w:ins>
      <w:ins w:id="171" w:author="Ingo Ebersberger" w:date="2018-05-08T01:24:00Z">
        <w:r w:rsidR="002077FC">
          <w:t xml:space="preserve">at least one </w:t>
        </w:r>
      </w:ins>
      <w:ins w:id="172" w:author="Ingo Ebersberger" w:date="2018-05-08T01:23:00Z">
        <w:r w:rsidR="002077FC">
          <w:t>ortholog to the seed</w:t>
        </w:r>
      </w:ins>
      <w:del w:id="173" w:author="Ingo Ebersberger" w:date="2018-05-08T01:23:00Z">
        <w:r w:rsidDel="002077FC">
          <w:delText>a</w:delText>
        </w:r>
      </w:del>
      <w:r>
        <w:t xml:space="preserve">. </w:t>
      </w:r>
      <w:ins w:id="174" w:author="Ingo Ebersberger" w:date="2018-05-08T01:24:00Z">
        <w:r w:rsidR="002077FC">
          <w:t xml:space="preserve">The </w:t>
        </w:r>
      </w:ins>
      <w:del w:id="175" w:author="Ingo Ebersberger" w:date="2018-05-08T01:24:00Z">
        <w:r w:rsidDel="002077FC">
          <w:delText>List of</w:delText>
        </w:r>
      </w:del>
      <w:ins w:id="176" w:author="Ingo Ebersberger" w:date="2018-05-08T01:24:00Z">
        <w:r w:rsidR="002077FC">
          <w:t>assignment of</w:t>
        </w:r>
      </w:ins>
      <w:r>
        <w:t xml:space="preserve"> taxa and genes </w:t>
      </w:r>
      <w:del w:id="177" w:author="Ingo Ebersberger" w:date="2018-05-08T01:24:00Z">
        <w:r w:rsidDel="002077FC">
          <w:delText xml:space="preserve">on </w:delText>
        </w:r>
      </w:del>
      <w:ins w:id="178" w:author="Ingo Ebersberger" w:date="2018-05-08T01:24:00Z">
        <w:r w:rsidR="002077FC">
          <w:t xml:space="preserve">to </w:t>
        </w:r>
      </w:ins>
      <w:r>
        <w:t>the x and y-axis</w:t>
      </w:r>
      <w:ins w:id="179" w:author="Ingo Ebersberger" w:date="2018-05-08T01:25:00Z">
        <w:r w:rsidR="002077FC">
          <w:t>, respectively,</w:t>
        </w:r>
      </w:ins>
      <w:r>
        <w:t xml:space="preserve"> can be switched</w:t>
      </w:r>
      <w:ins w:id="180" w:author="Ingo Ebersberger" w:date="2018-05-08T01:25:00Z">
        <w:r w:rsidR="002077FC">
          <w:t xml:space="preserve"> if desired</w:t>
        </w:r>
      </w:ins>
      <w:r>
        <w:t xml:space="preserve">. </w:t>
      </w:r>
      <w:del w:id="181" w:author="Ingo Ebersberger" w:date="2018-05-08T01:25:00Z">
        <w:r w:rsidDel="002077FC">
          <w:delText>The c</w:delText>
        </w:r>
      </w:del>
      <w:ins w:id="182" w:author="Ingo Ebersberger" w:date="2018-05-08T01:25:00Z">
        <w:r w:rsidR="002077FC">
          <w:t>C</w:t>
        </w:r>
      </w:ins>
      <w:r>
        <w:t>o-orthologs</w:t>
      </w:r>
      <w:ins w:id="183" w:author="Ingo Ebersberger" w:date="2018-05-08T01:25:00Z">
        <w:r w:rsidR="002077FC">
          <w:t xml:space="preserve"> to a seed in a given taxon </w:t>
        </w:r>
      </w:ins>
      <w:del w:id="184" w:author="Ingo Ebersberger" w:date="2018-05-08T01:25:00Z">
        <w:r w:rsidDel="002077FC">
          <w:delText xml:space="preserve">, if present, </w:delText>
        </w:r>
      </w:del>
      <w:r>
        <w:t>will be represented as a small green dot inside the main dot.</w:t>
      </w:r>
      <w:ins w:id="185" w:author="Ingo Ebersberger" w:date="2018-05-08T01:25:00Z">
        <w:r w:rsidR="002077FC">
          <w:t xml:space="preserve"> This feature is available is only when the taxonomic resolution is set to </w:t>
        </w:r>
        <w:r w:rsidR="002077FC" w:rsidRPr="002077FC">
          <w:rPr>
            <w:i/>
            <w:rPrChange w:id="186" w:author="Ingo Ebersberger" w:date="2018-05-08T01:26:00Z">
              <w:rPr/>
            </w:rPrChange>
          </w:rPr>
          <w:t>species</w:t>
        </w:r>
        <w:r w:rsidR="002077FC">
          <w:t>.</w:t>
        </w:r>
      </w:ins>
      <w:r>
        <w:t xml:space="preserve"> </w:t>
      </w:r>
      <w:r w:rsidRPr="00FC0CEF">
        <w:t xml:space="preserve">The </w:t>
      </w:r>
      <w:r>
        <w:t xml:space="preserve">detailed information </w:t>
      </w:r>
      <w:ins w:id="187" w:author="Ingo Ebersberger" w:date="2018-05-08T01:28:00Z">
        <w:r w:rsidR="00C62C59">
          <w:t xml:space="preserve">for a seed – ortholog pairing (lower left part of the plot) </w:t>
        </w:r>
      </w:ins>
      <w:r>
        <w:t xml:space="preserve">can be accessed upon a click on the </w:t>
      </w:r>
      <w:del w:id="188" w:author="Ingo Ebersberger" w:date="2018-05-08T01:28:00Z">
        <w:r w:rsidDel="00C62C59">
          <w:delText>dot</w:delText>
        </w:r>
      </w:del>
      <w:ins w:id="189" w:author="Ingo Ebersberger" w:date="2018-05-08T01:28:00Z">
        <w:r w:rsidR="00C62C59">
          <w:t>corresponding dot in the dot matrix</w:t>
        </w:r>
      </w:ins>
      <w:r>
        <w:t>.</w:t>
      </w:r>
      <w:bookmarkEnd w:id="152"/>
    </w:p>
    <w:p w14:paraId="71070F1B" w14:textId="3886C7BA" w:rsidR="007A4901" w:rsidRDefault="00986963" w:rsidP="00F74F8F">
      <w:pPr>
        <w:spacing w:after="0" w:line="360" w:lineRule="auto"/>
        <w:jc w:val="both"/>
      </w:pPr>
      <w:ins w:id="190" w:author="Ingo Ebersberger" w:date="2018-05-08T01:32:00Z">
        <w:r>
          <w:lastRenderedPageBreak/>
          <w:t>Once all information is uploaded into PhyloProfile, the phylogenetic profile can be accessed via the Main profile page</w:t>
        </w:r>
      </w:ins>
      <w:ins w:id="191" w:author="Ingo Ebersberger" w:date="2018-05-08T01:33:00Z">
        <w:r>
          <w:t xml:space="preserve"> (</w:t>
        </w:r>
      </w:ins>
      <w:del w:id="192" w:author="Ingo Ebersberger" w:date="2018-05-08T01:32:00Z">
        <w:r w:rsidR="007A4901" w:rsidDel="00986963">
          <w:delText xml:space="preserve">As can be seen in </w:delText>
        </w:r>
      </w:del>
      <w:r w:rsidR="007A4901">
        <w:fldChar w:fldCharType="begin"/>
      </w:r>
      <w:r w:rsidR="007A4901">
        <w:instrText xml:space="preserve"> REF _Ref384073005 \h </w:instrText>
      </w:r>
      <w:r w:rsidR="007A4901">
        <w:fldChar w:fldCharType="separate"/>
      </w:r>
      <w:r w:rsidR="00A878B2">
        <w:t xml:space="preserve">Figure </w:t>
      </w:r>
      <w:r w:rsidR="00A878B2">
        <w:rPr>
          <w:noProof/>
        </w:rPr>
        <w:t>2</w:t>
      </w:r>
      <w:r w:rsidR="00A878B2">
        <w:noBreakHyphen/>
      </w:r>
      <w:r w:rsidR="00A878B2">
        <w:rPr>
          <w:noProof/>
        </w:rPr>
        <w:t>2</w:t>
      </w:r>
      <w:r w:rsidR="007A4901">
        <w:fldChar w:fldCharType="end"/>
      </w:r>
      <w:ins w:id="193" w:author="Ingo Ebersberger" w:date="2018-05-08T01:33:00Z">
        <w:r>
          <w:t xml:space="preserve">). This page harbors the main profile as a dot matrix. </w:t>
        </w:r>
      </w:ins>
      <w:ins w:id="194" w:author="Ingo Ebersberger" w:date="2018-05-08T01:34:00Z">
        <w:r>
          <w:t xml:space="preserve">Additionally, </w:t>
        </w:r>
      </w:ins>
      <w:ins w:id="195" w:author="Ingo Ebersberger" w:date="2018-05-08T01:36:00Z">
        <w:r w:rsidR="00C934A0">
          <w:t>several</w:t>
        </w:r>
      </w:ins>
      <w:ins w:id="196" w:author="Ingo Ebersberger" w:date="2018-05-08T01:34:00Z">
        <w:r>
          <w:t xml:space="preserve"> options exist to customize the plot. Options range from the simple adaptation of the plot layout, via the specification of the number of genes that should be displayed in the dot matrix, up to </w:t>
        </w:r>
      </w:ins>
      <w:ins w:id="197" w:author="Ingo Ebersberger" w:date="2018-05-08T01:35:00Z">
        <w:r>
          <w:t>filtering</w:t>
        </w:r>
      </w:ins>
      <w:ins w:id="198" w:author="Ingo Ebersberger" w:date="2018-05-08T01:34:00Z">
        <w:r>
          <w:t xml:space="preserve"> options</w:t>
        </w:r>
      </w:ins>
      <w:ins w:id="199" w:author="Ingo Ebersberger" w:date="2018-05-08T01:39:00Z">
        <w:r w:rsidR="0037309B">
          <w:t xml:space="preserve"> that consider the additional information layers provided alongside the phylogenetic profile</w:t>
        </w:r>
      </w:ins>
      <w:ins w:id="200" w:author="Ingo Ebersberger" w:date="2018-05-08T01:34:00Z">
        <w:r>
          <w:t xml:space="preserve">. </w:t>
        </w:r>
      </w:ins>
      <w:ins w:id="201" w:author="Ingo Ebersberger" w:date="2018-05-08T01:37:00Z">
        <w:r w:rsidR="00C934A0">
          <w:t xml:space="preserve">By specifying </w:t>
        </w:r>
      </w:ins>
      <w:ins w:id="202" w:author="Ingo Ebersberger" w:date="2018-05-08T01:38:00Z">
        <w:r w:rsidR="00C934A0">
          <w:t>individual</w:t>
        </w:r>
      </w:ins>
      <w:ins w:id="203" w:author="Ingo Ebersberger" w:date="2018-05-08T01:37:00Z">
        <w:r w:rsidR="00C934A0">
          <w:t xml:space="preserve"> cutoff values </w:t>
        </w:r>
      </w:ins>
      <w:ins w:id="204" w:author="Ingo Ebersberger" w:date="2018-05-08T01:38:00Z">
        <w:r w:rsidR="00C934A0">
          <w:t>the user can</w:t>
        </w:r>
      </w:ins>
      <w:ins w:id="205" w:author="Ingo Ebersberger" w:date="2018-05-08T01:34:00Z">
        <w:r w:rsidR="00C934A0">
          <w:t xml:space="preserve"> </w:t>
        </w:r>
        <w:r>
          <w:t xml:space="preserve">blend out </w:t>
        </w:r>
      </w:ins>
      <w:ins w:id="206" w:author="Ingo Ebersberger" w:date="2018-05-08T01:35:00Z">
        <w:r>
          <w:t xml:space="preserve">all entries in the dot matrix that do not meet the filtering criteria. </w:t>
        </w:r>
      </w:ins>
      <w:ins w:id="207" w:author="Ingo Ebersberger" w:date="2018-05-08T01:39:00Z">
        <w:r w:rsidR="0037309B">
          <w:t>For example, it is possible to remove all orthologs whose feature architecture similarity to the seed protein is below the specified limit.</w:t>
        </w:r>
      </w:ins>
      <w:ins w:id="208" w:author="Ingo Ebersberger" w:date="2018-05-08T01:41:00Z">
        <w:r w:rsidR="0037309B">
          <w:t xml:space="preserve"> Upon a click on a dot in the matrix,</w:t>
        </w:r>
      </w:ins>
      <w:del w:id="209" w:author="Ingo Ebersberger" w:date="2018-05-08T01:33:00Z">
        <w:r w:rsidR="007A4901" w:rsidDel="00986963">
          <w:delText>,</w:delText>
        </w:r>
      </w:del>
      <w:r w:rsidR="007A4901">
        <w:t xml:space="preserve"> the detailed information </w:t>
      </w:r>
      <w:ins w:id="210" w:author="Ingo Ebersberger" w:date="2018-05-08T01:41:00Z">
        <w:r w:rsidR="0037309B">
          <w:t>about the underlying seed – ortholog pair can be accessed</w:t>
        </w:r>
      </w:ins>
      <w:ins w:id="211" w:author="Ingo Ebersberger" w:date="2018-05-08T01:42:00Z">
        <w:r w:rsidR="0037309B">
          <w:t xml:space="preserve"> (Figure 2-3)</w:t>
        </w:r>
      </w:ins>
      <w:ins w:id="212" w:author="Ingo Ebersberger" w:date="2018-05-08T01:41:00Z">
        <w:r w:rsidR="0037309B">
          <w:t xml:space="preserve">. </w:t>
        </w:r>
      </w:ins>
      <w:del w:id="213" w:author="Ingo Ebersberger" w:date="2018-05-08T01:41:00Z">
        <w:r w:rsidR="007A4901" w:rsidDel="0037309B">
          <w:delText>of a dot in the profile matrix can be approached by clicking on that dot.</w:delText>
        </w:r>
      </w:del>
      <w:r w:rsidR="007A4901">
        <w:t xml:space="preserve"> </w:t>
      </w:r>
      <w:commentRangeStart w:id="214"/>
      <w:r w:rsidR="007A4901">
        <w:t>Beside the main profile</w:t>
      </w:r>
      <w:commentRangeEnd w:id="214"/>
      <w:r w:rsidR="00EC5ED5">
        <w:rPr>
          <w:rStyle w:val="CommentReference"/>
        </w:rPr>
        <w:commentReference w:id="214"/>
      </w:r>
      <w:r w:rsidR="007A4901">
        <w:t>, almost all plots generated in PhyloProfile are interactable in order to represent further data or to link between different functions (</w:t>
      </w:r>
      <w:r w:rsidR="007A4901">
        <w:fldChar w:fldCharType="begin"/>
      </w:r>
      <w:r w:rsidR="007A4901">
        <w:instrText xml:space="preserve"> REF _Ref384081133 \h </w:instrText>
      </w:r>
      <w:r w:rsidR="007A4901">
        <w:fldChar w:fldCharType="separate"/>
      </w:r>
      <w:r w:rsidR="00A878B2">
        <w:t xml:space="preserve">Figure </w:t>
      </w:r>
      <w:r w:rsidR="00A878B2">
        <w:rPr>
          <w:noProof/>
        </w:rPr>
        <w:t>2</w:t>
      </w:r>
      <w:r w:rsidR="00A878B2">
        <w:noBreakHyphen/>
      </w:r>
      <w:r w:rsidR="00A878B2">
        <w:rPr>
          <w:noProof/>
        </w:rPr>
        <w:t>3</w:t>
      </w:r>
      <w:r w:rsidR="007A4901">
        <w:fldChar w:fldCharType="end"/>
      </w:r>
      <w:r w:rsidR="007A4901">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55A2D690" w:rsidR="007A4901" w:rsidRDefault="007A4901" w:rsidP="007A4901">
      <w:pPr>
        <w:pStyle w:val="Caption"/>
        <w:jc w:val="both"/>
      </w:pPr>
      <w:bookmarkStart w:id="215" w:name="_Ref384081133"/>
      <w:bookmarkStart w:id="216" w:name="_Toc387398497"/>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3</w:t>
      </w:r>
      <w:r w:rsidR="00FC2406">
        <w:fldChar w:fldCharType="end"/>
      </w:r>
      <w:bookmarkEnd w:id="215"/>
      <w:r>
        <w:t xml:space="preserve">: The interactive visualization enables </w:t>
      </w:r>
      <w:del w:id="217" w:author="Ingo Ebersberger" w:date="2018-05-08T01:43:00Z">
        <w:r w:rsidDel="00FA6ABE">
          <w:delText>linking between different data</w:delText>
        </w:r>
      </w:del>
      <w:ins w:id="218" w:author="Ingo Ebersberger" w:date="2018-05-08T01:44:00Z">
        <w:r w:rsidR="00FA6ABE">
          <w:t>a rapid</w:t>
        </w:r>
      </w:ins>
      <w:ins w:id="219" w:author="Ingo Ebersberger" w:date="2018-05-08T01:43:00Z">
        <w:r w:rsidR="00FA6ABE">
          <w:t xml:space="preserve"> adapt</w:t>
        </w:r>
      </w:ins>
      <w:ins w:id="220" w:author="Ingo Ebersberger" w:date="2018-05-08T01:44:00Z">
        <w:r w:rsidR="00FA6ABE">
          <w:t>ation of</w:t>
        </w:r>
      </w:ins>
      <w:ins w:id="221" w:author="Ingo Ebersberger" w:date="2018-05-08T01:43:00Z">
        <w:r w:rsidR="00FA6ABE">
          <w:t xml:space="preserve"> the focus </w:t>
        </w:r>
      </w:ins>
      <w:ins w:id="222" w:author="Ingo Ebersberger" w:date="2018-05-08T01:44:00Z">
        <w:r w:rsidR="00FA6ABE">
          <w:t xml:space="preserve">to the desired level of resolution. The information stored in PhyloProfile ranges from the overview image of the </w:t>
        </w:r>
      </w:ins>
      <w:ins w:id="223" w:author="Ingo Ebersberger" w:date="2018-05-08T01:45:00Z">
        <w:r w:rsidR="00FA6ABE">
          <w:t>phylogenetic</w:t>
        </w:r>
      </w:ins>
      <w:ins w:id="224" w:author="Ingo Ebersberger" w:date="2018-05-08T01:44:00Z">
        <w:r w:rsidR="00FA6ABE">
          <w:t xml:space="preserve"> </w:t>
        </w:r>
      </w:ins>
      <w:ins w:id="225" w:author="Ingo Ebersberger" w:date="2018-05-08T01:45:00Z">
        <w:r w:rsidR="00FA6ABE">
          <w:t>profiles of hundreds to thousands of proteins and species down to the pair-wise analysis of feature architectures.</w:t>
        </w:r>
      </w:ins>
      <w:bookmarkEnd w:id="216"/>
      <w:del w:id="226" w:author="Ingo Ebersberger" w:date="2018-05-08T01:44:00Z">
        <w:r w:rsidDel="00FA6ABE">
          <w:delText>.</w:delText>
        </w:r>
      </w:del>
    </w:p>
    <w:p w14:paraId="60C0DDCE" w14:textId="19B50652" w:rsidR="007A4901" w:rsidDel="00D35FBE" w:rsidRDefault="007A4901" w:rsidP="00F74F8F">
      <w:pPr>
        <w:spacing w:after="0" w:line="360" w:lineRule="auto"/>
        <w:jc w:val="both"/>
        <w:rPr>
          <w:del w:id="227" w:author="Ingo Ebersberger" w:date="2018-05-08T01:46:00Z"/>
        </w:rPr>
      </w:pPr>
      <w:del w:id="228" w:author="Ingo Ebersberger" w:date="2018-05-08T01:46:00Z">
        <w:r w:rsidDel="00D35FBE">
          <w:lastRenderedPageBreak/>
          <w:delText>Furthermore, many components of the user-interface can be automatically adapted to the input data or the parameter settings, such as the name of two additional information layers or the taxa list of selected taxonomy rank.</w:delText>
        </w:r>
      </w:del>
    </w:p>
    <w:p w14:paraId="620A214B" w14:textId="77777777" w:rsidR="007A4901" w:rsidRPr="00756D71" w:rsidRDefault="007A4901" w:rsidP="007A4901">
      <w:pPr>
        <w:pStyle w:val="Heading3"/>
        <w:jc w:val="both"/>
      </w:pPr>
      <w:bookmarkStart w:id="229" w:name="_Toc387400366"/>
      <w:r w:rsidRPr="00756D71">
        <w:t xml:space="preserve">The use of NCBI taxonomy information </w:t>
      </w:r>
      <w:commentRangeStart w:id="230"/>
      <w:r w:rsidRPr="00756D71">
        <w:t>in PhyloProfile</w:t>
      </w:r>
      <w:commentRangeEnd w:id="230"/>
      <w:r w:rsidR="00A250E2">
        <w:rPr>
          <w:rStyle w:val="CommentReference"/>
          <w:rFonts w:eastAsiaTheme="minorHAnsi" w:cstheme="minorBidi"/>
          <w:b w:val="0"/>
          <w:bCs w:val="0"/>
          <w:color w:val="auto"/>
        </w:rPr>
        <w:commentReference w:id="230"/>
      </w:r>
      <w:bookmarkEnd w:id="229"/>
    </w:p>
    <w:p w14:paraId="39AC24F2" w14:textId="4F97FD42" w:rsidR="007A4901" w:rsidDel="00C93B89" w:rsidRDefault="007A4901" w:rsidP="00F74F8F">
      <w:pPr>
        <w:spacing w:after="0" w:line="360" w:lineRule="auto"/>
        <w:jc w:val="both"/>
        <w:rPr>
          <w:del w:id="231" w:author="Ingo Ebersberger" w:date="2018-05-08T01:56:00Z"/>
          <w:szCs w:val="24"/>
        </w:rPr>
      </w:pPr>
      <w:commentRangeStart w:id="232"/>
      <w:r>
        <w:rPr>
          <w:szCs w:val="24"/>
        </w:rPr>
        <w:t>The species information in the phylogenetic profile loaded into PhyloProfile has to be represented by NCBI taxonomy IDs</w:t>
      </w:r>
      <w:commentRangeEnd w:id="232"/>
      <w:r w:rsidR="007577F9">
        <w:rPr>
          <w:rStyle w:val="CommentReference"/>
        </w:rPr>
        <w:commentReference w:id="232"/>
      </w:r>
      <w:r>
        <w:rPr>
          <w:szCs w:val="24"/>
        </w:rPr>
        <w:t xml:space="preserve">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xml:space="preserve">. We collect the full taxonomy information for a list of input taxa including both defined ranks, such as strain, species, </w:t>
      </w:r>
      <w:proofErr w:type="gramStart"/>
      <w:r>
        <w:rPr>
          <w:szCs w:val="24"/>
        </w:rPr>
        <w:t xml:space="preserve">genus, </w:t>
      </w:r>
      <w:ins w:id="233" w:author="Ingo Ebersberger" w:date="2018-05-08T01:49:00Z">
        <w:r w:rsidR="00453439">
          <w:rPr>
            <w:szCs w:val="24"/>
          </w:rPr>
          <w:t xml:space="preserve">up </w:t>
        </w:r>
      </w:ins>
      <w:del w:id="234" w:author="Ingo Ebersberger" w:date="2018-05-08T01:48:00Z">
        <w:r w:rsidDel="00453439">
          <w:rPr>
            <w:szCs w:val="24"/>
          </w:rPr>
          <w:delText xml:space="preserve">... </w:delText>
        </w:r>
      </w:del>
      <w:r>
        <w:rPr>
          <w:szCs w:val="24"/>
        </w:rPr>
        <w:t>to</w:t>
      </w:r>
      <w:proofErr w:type="gramEnd"/>
      <w:r>
        <w:rPr>
          <w:szCs w:val="24"/>
        </w:rPr>
        <w:t xml:space="preserve"> </w:t>
      </w:r>
      <w:ins w:id="235" w:author="Ingo Ebersberger" w:date="2018-05-08T01:49:00Z">
        <w:r w:rsidR="00453439">
          <w:rPr>
            <w:szCs w:val="24"/>
          </w:rPr>
          <w:t xml:space="preserve">the </w:t>
        </w:r>
      </w:ins>
      <w:r>
        <w:rPr>
          <w:szCs w:val="24"/>
        </w:rPr>
        <w:t>superkingdom</w:t>
      </w:r>
      <w:ins w:id="236" w:author="Ingo Ebersberger" w:date="2018-05-08T01:49:00Z">
        <w:r w:rsidR="00453439">
          <w:rPr>
            <w:szCs w:val="24"/>
          </w:rPr>
          <w:t>.</w:t>
        </w:r>
      </w:ins>
      <w:r>
        <w:rPr>
          <w:szCs w:val="24"/>
        </w:rPr>
        <w:t xml:space="preserve"> </w:t>
      </w:r>
      <w:del w:id="237" w:author="Ingo Ebersberger" w:date="2018-05-08T01:49:00Z">
        <w:r w:rsidDel="00453439">
          <w:rPr>
            <w:szCs w:val="24"/>
          </w:rPr>
          <w:delText>and u</w:delText>
        </w:r>
      </w:del>
      <w:ins w:id="238" w:author="Ingo Ebersberger" w:date="2018-05-08T01:49:00Z">
        <w:r w:rsidR="00453439">
          <w:rPr>
            <w:szCs w:val="24"/>
          </w:rPr>
          <w:t>U</w:t>
        </w:r>
      </w:ins>
      <w:r>
        <w:rPr>
          <w:szCs w:val="24"/>
        </w:rPr>
        <w:t xml:space="preserve">ndefined ranks, which are named as "norank" by </w:t>
      </w:r>
      <w:proofErr w:type="gramStart"/>
      <w:r>
        <w:rPr>
          <w:szCs w:val="24"/>
        </w:rPr>
        <w:t>NCBI</w:t>
      </w:r>
      <w:proofErr w:type="gramEnd"/>
      <w:ins w:id="239" w:author="Ingo Ebersberger" w:date="2018-05-08T01:49:00Z">
        <w:r w:rsidR="00453439">
          <w:rPr>
            <w:szCs w:val="24"/>
          </w:rPr>
          <w:t xml:space="preserve"> are also included</w:t>
        </w:r>
      </w:ins>
      <w:r>
        <w:rPr>
          <w:szCs w:val="24"/>
        </w:rPr>
        <w:t xml:space="preserve">. </w:t>
      </w:r>
      <w:ins w:id="240" w:author="Ingo Ebersberger" w:date="2018-05-08T01:49:00Z">
        <w:r w:rsidR="00DF5887">
          <w:rPr>
            <w:szCs w:val="24"/>
          </w:rPr>
          <w:t>Not in all cases, all taxonomic ranks that are represented in the NCBI taxonomy are specified for each species represented in the NCBI taxonomy. I</w:t>
        </w:r>
      </w:ins>
      <w:ins w:id="241" w:author="Ingo Ebersberger" w:date="2018-05-08T01:50:00Z">
        <w:r w:rsidR="00DF5887">
          <w:rPr>
            <w:szCs w:val="24"/>
          </w:rPr>
          <w:t xml:space="preserve">t is for this reason that </w:t>
        </w:r>
      </w:ins>
      <w:ins w:id="242" w:author="Ingo Ebersberger" w:date="2018-05-08T01:49:00Z">
        <w:r w:rsidR="00DF5887">
          <w:rPr>
            <w:szCs w:val="24"/>
          </w:rPr>
          <w:t xml:space="preserve">the vector of taxonomic information </w:t>
        </w:r>
      </w:ins>
      <w:ins w:id="243" w:author="Ingo Ebersberger" w:date="2018-05-08T01:51:00Z">
        <w:r w:rsidR="00DF5887">
          <w:rPr>
            <w:szCs w:val="24"/>
          </w:rPr>
          <w:t xml:space="preserve">can differ in length between the individual species. To </w:t>
        </w:r>
      </w:ins>
      <w:ins w:id="244" w:author="Ingo Ebersberger" w:date="2018-05-08T01:53:00Z">
        <w:r w:rsidR="00DF5887">
          <w:rPr>
            <w:szCs w:val="24"/>
          </w:rPr>
          <w:t>make the information consistent across all species</w:t>
        </w:r>
      </w:ins>
      <w:ins w:id="245" w:author="Ingo Ebersberger" w:date="2018-05-08T01:52:00Z">
        <w:r w:rsidR="00DF5887">
          <w:rPr>
            <w:szCs w:val="24"/>
          </w:rPr>
          <w:t xml:space="preserve">, we </w:t>
        </w:r>
      </w:ins>
      <w:del w:id="246" w:author="Ingo Ebersberger" w:date="2018-05-08T01:50:00Z">
        <w:r w:rsidDel="00DF5887">
          <w:rPr>
            <w:szCs w:val="24"/>
          </w:rPr>
          <w:delText>Those taxonomy vectors with</w:delText>
        </w:r>
      </w:del>
      <w:del w:id="247" w:author="Ingo Ebersberger" w:date="2018-05-08T01:52:00Z">
        <w:r w:rsidDel="00DF5887">
          <w:rPr>
            <w:szCs w:val="24"/>
          </w:rPr>
          <w:delText xml:space="preserve"> unequal lengths are</w:delText>
        </w:r>
      </w:del>
      <w:r>
        <w:rPr>
          <w:szCs w:val="24"/>
        </w:rPr>
        <w:t xml:space="preserve"> align</w:t>
      </w:r>
      <w:del w:id="248" w:author="Ingo Ebersberger" w:date="2018-05-08T01:53:00Z">
        <w:r w:rsidDel="00DF5887">
          <w:rPr>
            <w:szCs w:val="24"/>
          </w:rPr>
          <w:delText>e</w:delText>
        </w:r>
      </w:del>
      <w:ins w:id="249" w:author="Ingo Ebersberger" w:date="2018-05-08T01:52:00Z">
        <w:r w:rsidR="00DF5887">
          <w:rPr>
            <w:szCs w:val="24"/>
          </w:rPr>
          <w:t xml:space="preserve"> the</w:t>
        </w:r>
      </w:ins>
      <w:ins w:id="250" w:author="Ingo Ebersberger" w:date="2018-05-08T01:53:00Z">
        <w:r w:rsidR="00DF5887">
          <w:rPr>
            <w:szCs w:val="24"/>
          </w:rPr>
          <w:t xml:space="preserve"> individual </w:t>
        </w:r>
        <w:commentRangeStart w:id="251"/>
        <w:r w:rsidR="00DF5887">
          <w:rPr>
            <w:szCs w:val="24"/>
          </w:rPr>
          <w:t>taxonomy</w:t>
        </w:r>
      </w:ins>
      <w:ins w:id="252" w:author="Ingo Ebersberger" w:date="2018-05-08T01:52:00Z">
        <w:r w:rsidR="00DF5887">
          <w:rPr>
            <w:szCs w:val="24"/>
          </w:rPr>
          <w:t xml:space="preserve"> vectors</w:t>
        </w:r>
      </w:ins>
      <w:commentRangeEnd w:id="251"/>
      <w:ins w:id="253" w:author="Ingo Ebersberger" w:date="2018-05-08T01:54:00Z">
        <w:r w:rsidR="00DF5887">
          <w:rPr>
            <w:rStyle w:val="CommentReference"/>
          </w:rPr>
          <w:commentReference w:id="251"/>
        </w:r>
      </w:ins>
      <w:del w:id="254" w:author="Ingo Ebersberger" w:date="2018-05-08T01:52:00Z">
        <w:r w:rsidDel="00DF5887">
          <w:rPr>
            <w:szCs w:val="24"/>
          </w:rPr>
          <w:delText>d</w:delText>
        </w:r>
      </w:del>
      <w:ins w:id="255" w:author="Ingo Ebersberger" w:date="2018-05-08T01:53:00Z">
        <w:r w:rsidR="00DF5887">
          <w:rPr>
            <w:szCs w:val="24"/>
          </w:rPr>
          <w:t xml:space="preserve">. This results in </w:t>
        </w:r>
      </w:ins>
      <w:del w:id="256" w:author="Ingo Ebersberger" w:date="2018-05-08T01:53:00Z">
        <w:r w:rsidDel="00DF5887">
          <w:rPr>
            <w:szCs w:val="24"/>
          </w:rPr>
          <w:delText xml:space="preserve"> to create </w:delText>
        </w:r>
      </w:del>
      <w:r>
        <w:rPr>
          <w:szCs w:val="24"/>
        </w:rPr>
        <w:t xml:space="preserve">a taxonomy matrix, in which </w:t>
      </w:r>
      <w:ins w:id="257" w:author="Ingo Ebersberger" w:date="2018-05-08T01:52:00Z">
        <w:r w:rsidR="00DF5887">
          <w:rPr>
            <w:szCs w:val="24"/>
          </w:rPr>
          <w:t>the</w:t>
        </w:r>
      </w:ins>
      <w:del w:id="258" w:author="Ingo Ebersberger" w:date="2018-05-08T01:52:00Z">
        <w:r w:rsidDel="00DF5887">
          <w:rPr>
            <w:szCs w:val="24"/>
          </w:rPr>
          <w:delText>its</w:delText>
        </w:r>
      </w:del>
      <w:r>
        <w:rPr>
          <w:szCs w:val="24"/>
        </w:rPr>
        <w:t xml:space="preserve"> rows </w:t>
      </w:r>
      <w:del w:id="259" w:author="Ingo Ebersberger" w:date="2018-05-08T01:52:00Z">
        <w:r w:rsidDel="00DF5887">
          <w:rPr>
            <w:szCs w:val="24"/>
          </w:rPr>
          <w:delText xml:space="preserve">are </w:delText>
        </w:r>
      </w:del>
      <w:ins w:id="260" w:author="Ingo Ebersberger" w:date="2018-05-08T01:52:00Z">
        <w:r w:rsidR="00DF5887">
          <w:rPr>
            <w:szCs w:val="24"/>
          </w:rPr>
          <w:t xml:space="preserve">represent </w:t>
        </w:r>
      </w:ins>
      <w:r>
        <w:rPr>
          <w:szCs w:val="24"/>
        </w:rPr>
        <w:t xml:space="preserve">the taxonomy IDs and </w:t>
      </w:r>
      <w:del w:id="261" w:author="Ingo Ebersberger" w:date="2018-05-08T01:52:00Z">
        <w:r w:rsidDel="00DF5887">
          <w:rPr>
            <w:szCs w:val="24"/>
          </w:rPr>
          <w:delText xml:space="preserve">its </w:delText>
        </w:r>
      </w:del>
      <w:ins w:id="262" w:author="Ingo Ebersberger" w:date="2018-05-08T01:52:00Z">
        <w:r w:rsidR="00DF5887">
          <w:rPr>
            <w:szCs w:val="24"/>
          </w:rPr>
          <w:t xml:space="preserve">the </w:t>
        </w:r>
      </w:ins>
      <w:r>
        <w:rPr>
          <w:szCs w:val="24"/>
        </w:rPr>
        <w:t xml:space="preserve">columns are all available systematic ranks that can be found in the given taxon list. </w:t>
      </w:r>
      <w:commentRangeStart w:id="263"/>
      <w:ins w:id="264" w:author="Ingo Ebersberger" w:date="2018-05-08T01:54:00Z">
        <w:r w:rsidR="000C56F2">
          <w:rPr>
            <w:szCs w:val="24"/>
          </w:rPr>
          <w:t>If a certain species has no information displayed for a rank, the value in the corresponding cell is set to NULL</w:t>
        </w:r>
      </w:ins>
      <w:commentRangeEnd w:id="263"/>
      <w:ins w:id="265" w:author="Ingo Ebersberger" w:date="2018-05-08T01:55:00Z">
        <w:r w:rsidR="000C56F2">
          <w:rPr>
            <w:rStyle w:val="CommentReference"/>
          </w:rPr>
          <w:commentReference w:id="263"/>
        </w:r>
      </w:ins>
      <w:ins w:id="266" w:author="Ingo Ebersberger" w:date="2018-05-08T01:54:00Z">
        <w:r w:rsidR="000C56F2">
          <w:rPr>
            <w:szCs w:val="24"/>
          </w:rPr>
          <w:t xml:space="preserve">. </w:t>
        </w:r>
      </w:ins>
      <w:del w:id="267" w:author="Ingo Ebersberger" w:date="2018-05-08T01:55:00Z">
        <w:r w:rsidDel="00B532CE">
          <w:rPr>
            <w:szCs w:val="24"/>
          </w:rPr>
          <w:delText xml:space="preserve">The </w:delText>
        </w:r>
      </w:del>
      <w:ins w:id="268" w:author="Ingo Ebersberger" w:date="2018-05-08T01:55:00Z">
        <w:r w:rsidR="00B532CE">
          <w:rPr>
            <w:szCs w:val="24"/>
          </w:rPr>
          <w:t xml:space="preserve">On the basis of this </w:t>
        </w:r>
      </w:ins>
      <w:r>
        <w:rPr>
          <w:szCs w:val="24"/>
        </w:rPr>
        <w:t xml:space="preserve">taxonomy matrix </w:t>
      </w:r>
      <w:commentRangeStart w:id="269"/>
      <w:del w:id="270" w:author="Ingo Ebersberger" w:date="2018-05-08T01:55:00Z">
        <w:r w:rsidDel="00B532CE">
          <w:rPr>
            <w:szCs w:val="24"/>
          </w:rPr>
          <w:delText>is then used to</w:delText>
        </w:r>
      </w:del>
      <w:ins w:id="271" w:author="Ingo Ebersberger" w:date="2018-05-08T01:55:00Z">
        <w:r w:rsidR="00B532CE">
          <w:rPr>
            <w:szCs w:val="24"/>
          </w:rPr>
          <w:t>we then</w:t>
        </w:r>
      </w:ins>
      <w:r>
        <w:rPr>
          <w:szCs w:val="24"/>
        </w:rPr>
        <w:t xml:space="preserve"> generate a taxonomy </w:t>
      </w:r>
      <w:proofErr w:type="gramStart"/>
      <w:r>
        <w:rPr>
          <w:szCs w:val="24"/>
        </w:rPr>
        <w:t>tr</w:t>
      </w:r>
      <w:commentRangeEnd w:id="269"/>
      <w:proofErr w:type="gramEnd"/>
      <w:r w:rsidR="00B532CE">
        <w:rPr>
          <w:rStyle w:val="CommentReference"/>
        </w:rPr>
        <w:commentReference w:id="269"/>
      </w:r>
      <w:r>
        <w:rPr>
          <w:szCs w:val="24"/>
        </w:rPr>
        <w:t>ee. Thereafter, we root the tree based on the user-selected reference taxon and return a list of sorted taxa from the rooted tree.</w:t>
      </w:r>
      <w:ins w:id="272" w:author="Ingo Ebersberger" w:date="2018-05-08T01:56:00Z">
        <w:r w:rsidR="00C93B89">
          <w:rPr>
            <w:szCs w:val="24"/>
          </w:rPr>
          <w:t xml:space="preserve"> </w:t>
        </w:r>
      </w:ins>
    </w:p>
    <w:p w14:paraId="1C122491" w14:textId="3001C965" w:rsidR="007A4901" w:rsidDel="00C93B89" w:rsidRDefault="007A4901" w:rsidP="00F74F8F">
      <w:pPr>
        <w:spacing w:after="0" w:line="360" w:lineRule="auto"/>
        <w:jc w:val="both"/>
        <w:rPr>
          <w:del w:id="273" w:author="Ingo Ebersberger" w:date="2018-05-08T01:56:00Z"/>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 xml:space="preserve">the </w:t>
      </w:r>
      <w:commentRangeStart w:id="274"/>
      <w:r>
        <w:rPr>
          <w:szCs w:val="24"/>
        </w:rPr>
        <w:t xml:space="preserve">scaling </w:t>
      </w:r>
      <w:commentRangeEnd w:id="274"/>
      <w:r w:rsidR="008D43E8">
        <w:rPr>
          <w:rStyle w:val="CommentReference"/>
        </w:rPr>
        <w:commentReference w:id="274"/>
      </w:r>
      <w:r>
        <w:rPr>
          <w:szCs w:val="24"/>
        </w:rPr>
        <w:t>of the analysis from individual species to classes, phyla or entire kingdoms.</w:t>
      </w:r>
      <w:ins w:id="275" w:author="Ingo Ebersberger" w:date="2018-05-08T01:56:00Z">
        <w:r w:rsidR="00C93B89">
          <w:rPr>
            <w:szCs w:val="24"/>
          </w:rPr>
          <w:t xml:space="preserve"> </w:t>
        </w:r>
      </w:ins>
    </w:p>
    <w:p w14:paraId="7F11A18B" w14:textId="716DF7D5" w:rsidR="007A4901" w:rsidRPr="00861630" w:rsidRDefault="007A4901">
      <w:pPr>
        <w:spacing w:after="0" w:line="360" w:lineRule="auto"/>
        <w:jc w:val="both"/>
        <w:rPr>
          <w:szCs w:val="24"/>
        </w:rPr>
        <w:pPrChange w:id="276" w:author="Ingo Ebersberger" w:date="2018-05-08T01:56:00Z">
          <w:pPr>
            <w:jc w:val="both"/>
          </w:pPr>
        </w:pPrChange>
      </w:pPr>
      <w:del w:id="277" w:author="Ingo Ebersberger" w:date="2018-05-08T01:56:00Z">
        <w:r w:rsidDel="00C93B89">
          <w:rPr>
            <w:szCs w:val="24"/>
          </w:rPr>
          <w:delText>Moreover</w:delText>
        </w:r>
      </w:del>
      <w:ins w:id="278" w:author="Ingo Ebersberger" w:date="2018-05-08T01:56:00Z">
        <w:r w:rsidR="00C93B89">
          <w:rPr>
            <w:szCs w:val="24"/>
          </w:rPr>
          <w:t>Note</w:t>
        </w:r>
      </w:ins>
      <w:r>
        <w:rPr>
          <w:szCs w:val="24"/>
        </w:rPr>
        <w:t xml:space="preserve">, </w:t>
      </w:r>
      <w:ins w:id="279" w:author="Ingo Ebersberger" w:date="2018-05-08T01:56:00Z">
        <w:r w:rsidR="00C93B89">
          <w:rPr>
            <w:szCs w:val="24"/>
          </w:rPr>
          <w:t xml:space="preserve">our software allows to integrate </w:t>
        </w:r>
      </w:ins>
      <w:del w:id="280" w:author="Ingo Ebersberger" w:date="2018-05-08T01:57:00Z">
        <w:r w:rsidDel="00C93B89">
          <w:rPr>
            <w:szCs w:val="24"/>
          </w:rPr>
          <w:delText xml:space="preserve">novel </w:delText>
        </w:r>
      </w:del>
      <w:r>
        <w:rPr>
          <w:szCs w:val="24"/>
        </w:rPr>
        <w:t xml:space="preserve">taxa, which </w:t>
      </w:r>
      <w:del w:id="281" w:author="Ingo Ebersberger" w:date="2018-05-08T01:57:00Z">
        <w:r w:rsidDel="00C93B89">
          <w:rPr>
            <w:szCs w:val="24"/>
          </w:rPr>
          <w:delText xml:space="preserve">do </w:delText>
        </w:r>
      </w:del>
      <w:ins w:id="282" w:author="Ingo Ebersberger" w:date="2018-05-08T01:57:00Z">
        <w:r w:rsidR="00C93B89">
          <w:rPr>
            <w:szCs w:val="24"/>
          </w:rPr>
          <w:t xml:space="preserve">are </w:t>
        </w:r>
      </w:ins>
      <w:r>
        <w:rPr>
          <w:szCs w:val="24"/>
        </w:rPr>
        <w:t xml:space="preserve">not </w:t>
      </w:r>
      <w:ins w:id="283" w:author="Ingo Ebersberger" w:date="2018-05-08T01:57:00Z">
        <w:r w:rsidR="00C93B89">
          <w:rPr>
            <w:szCs w:val="24"/>
          </w:rPr>
          <w:t xml:space="preserve">yet represented </w:t>
        </w:r>
      </w:ins>
      <w:del w:id="284" w:author="Ingo Ebersberger" w:date="2018-05-08T01:57:00Z">
        <w:r w:rsidDel="00C93B89">
          <w:rPr>
            <w:szCs w:val="24"/>
          </w:rPr>
          <w:delText xml:space="preserve">exist </w:delText>
        </w:r>
      </w:del>
      <w:r>
        <w:rPr>
          <w:szCs w:val="24"/>
        </w:rPr>
        <w:t xml:space="preserve">in </w:t>
      </w:r>
      <w:ins w:id="285" w:author="Ingo Ebersberger" w:date="2018-05-08T01:56:00Z">
        <w:r w:rsidR="00C93B89">
          <w:rPr>
            <w:szCs w:val="24"/>
          </w:rPr>
          <w:t xml:space="preserve">the </w:t>
        </w:r>
      </w:ins>
      <w:r>
        <w:rPr>
          <w:szCs w:val="24"/>
        </w:rPr>
        <w:t xml:space="preserve">NCBI taxonomy database, </w:t>
      </w:r>
      <w:del w:id="286" w:author="Ingo Ebersberger" w:date="2018-05-08T01:57:00Z">
        <w:r w:rsidDel="00C93B89">
          <w:rPr>
            <w:szCs w:val="24"/>
          </w:rPr>
          <w:delText xml:space="preserve">can be manually added </w:delText>
        </w:r>
      </w:del>
      <w:r>
        <w:rPr>
          <w:szCs w:val="24"/>
        </w:rPr>
        <w:t>into this process.</w:t>
      </w:r>
    </w:p>
    <w:p w14:paraId="626F4DA7" w14:textId="6BD4B575" w:rsidR="007A4901" w:rsidRPr="00756D71" w:rsidRDefault="007A4901" w:rsidP="007A4901">
      <w:pPr>
        <w:pStyle w:val="Heading3"/>
        <w:jc w:val="both"/>
      </w:pPr>
      <w:del w:id="287" w:author="Ingo Ebersberger" w:date="2018-05-08T02:07:00Z">
        <w:r w:rsidRPr="00756D71" w:rsidDel="006413F0">
          <w:delText>Dynamic data filtering</w:delText>
        </w:r>
      </w:del>
      <w:bookmarkStart w:id="288" w:name="_Toc387400367"/>
      <w:ins w:id="289" w:author="Ingo Ebersberger" w:date="2018-05-08T02:07:00Z">
        <w:r w:rsidR="006413F0">
          <w:t xml:space="preserve">Subselecting </w:t>
        </w:r>
        <w:r w:rsidR="0009622A">
          <w:t>taxa and genes</w:t>
        </w:r>
        <w:r w:rsidR="006413F0">
          <w:t xml:space="preserve"> via the Customized profile page</w:t>
        </w:r>
      </w:ins>
      <w:bookmarkEnd w:id="288"/>
    </w:p>
    <w:p w14:paraId="6302D8C2" w14:textId="3ADFBBBF" w:rsidR="007A4901" w:rsidRDefault="007A4901" w:rsidP="007A4901">
      <w:pPr>
        <w:spacing w:after="0" w:line="360" w:lineRule="auto"/>
        <w:jc w:val="both"/>
        <w:rPr>
          <w:szCs w:val="24"/>
        </w:rPr>
      </w:pPr>
      <w:del w:id="290" w:author="Ingo Ebersberger" w:date="2018-05-08T01:58:00Z">
        <w:r w:rsidDel="000C053A">
          <w:rPr>
            <w:szCs w:val="24"/>
          </w:rPr>
          <w:delText>In contrary to t</w:delText>
        </w:r>
      </w:del>
      <w:ins w:id="291" w:author="Ingo Ebersberger" w:date="2018-05-08T01:58:00Z">
        <w:r w:rsidR="000C053A">
          <w:rPr>
            <w:szCs w:val="24"/>
          </w:rPr>
          <w:t>T</w:t>
        </w:r>
      </w:ins>
      <w:r>
        <w:rPr>
          <w:szCs w:val="24"/>
        </w:rPr>
        <w:t>he main profile</w:t>
      </w:r>
      <w:ins w:id="292" w:author="Ingo Ebersberger" w:date="2018-05-08T01:58:00Z">
        <w:r w:rsidR="000C053A">
          <w:rPr>
            <w:szCs w:val="24"/>
          </w:rPr>
          <w:t xml:space="preserve"> page</w:t>
        </w:r>
      </w:ins>
      <w:del w:id="293" w:author="Ingo Ebersberger" w:date="2018-05-08T01:58:00Z">
        <w:r w:rsidDel="000C053A">
          <w:rPr>
            <w:szCs w:val="24"/>
          </w:rPr>
          <w:delText xml:space="preserve"> plot</w:delText>
        </w:r>
      </w:del>
      <w:r>
        <w:rPr>
          <w:szCs w:val="24"/>
        </w:rPr>
        <w:t xml:space="preserve"> </w:t>
      </w:r>
      <w:ins w:id="294" w:author="Ingo Ebersberger" w:date="2018-05-08T01:58:00Z">
        <w:r w:rsidR="000C053A">
          <w:rPr>
            <w:szCs w:val="24"/>
          </w:rPr>
          <w:t xml:space="preserve">shown </w:t>
        </w:r>
      </w:ins>
      <w:r>
        <w:rPr>
          <w:szCs w:val="24"/>
        </w:rPr>
        <w:t xml:space="preserve">in </w:t>
      </w:r>
      <w:r>
        <w:fldChar w:fldCharType="begin"/>
      </w:r>
      <w:r>
        <w:instrText xml:space="preserve"> REF _Ref384073005 \h </w:instrText>
      </w:r>
      <w:r>
        <w:fldChar w:fldCharType="separate"/>
      </w:r>
      <w:r w:rsidR="00A878B2">
        <w:t xml:space="preserve">Figure </w:t>
      </w:r>
      <w:r w:rsidR="00A878B2">
        <w:rPr>
          <w:noProof/>
        </w:rPr>
        <w:t>2</w:t>
      </w:r>
      <w:r w:rsidR="00A878B2">
        <w:noBreakHyphen/>
      </w:r>
      <w:r w:rsidR="00A878B2">
        <w:rPr>
          <w:noProof/>
        </w:rPr>
        <w:t>2</w:t>
      </w:r>
      <w:r>
        <w:fldChar w:fldCharType="end"/>
      </w:r>
      <w:ins w:id="295" w:author="Ingo Ebersberger" w:date="2018-05-08T01:58:00Z">
        <w:r w:rsidR="000C053A">
          <w:rPr>
            <w:szCs w:val="24"/>
          </w:rPr>
          <w:t xml:space="preserve"> is designed to display </w:t>
        </w:r>
      </w:ins>
      <w:ins w:id="296" w:author="Ingo Ebersberger" w:date="2018-05-08T01:59:00Z">
        <w:r w:rsidR="000C053A">
          <w:rPr>
            <w:szCs w:val="24"/>
          </w:rPr>
          <w:t xml:space="preserve">either </w:t>
        </w:r>
      </w:ins>
      <w:ins w:id="297" w:author="Ingo Ebersberger" w:date="2018-05-08T01:58:00Z">
        <w:r w:rsidR="000C053A">
          <w:rPr>
            <w:szCs w:val="24"/>
          </w:rPr>
          <w:t>the full phylogenetic profiles, or slices therefore by defining a consecutive set of genes for display</w:t>
        </w:r>
      </w:ins>
      <w:ins w:id="298" w:author="Ingo Ebersberger" w:date="2018-05-08T02:00:00Z">
        <w:r w:rsidR="000C053A">
          <w:rPr>
            <w:szCs w:val="24"/>
          </w:rPr>
          <w:t xml:space="preserve">. A selection of individual genes and species is not possible. </w:t>
        </w:r>
      </w:ins>
      <w:ins w:id="299" w:author="Ingo Ebersberger" w:date="2018-05-08T02:01:00Z">
        <w:r w:rsidR="000C053A">
          <w:rPr>
            <w:szCs w:val="24"/>
          </w:rPr>
          <w:t xml:space="preserve">This feature is accomplished in </w:t>
        </w:r>
      </w:ins>
      <w:del w:id="300" w:author="Ingo Ebersberger" w:date="2018-05-08T01:58:00Z">
        <w:r w:rsidDel="000C053A">
          <w:rPr>
            <w:szCs w:val="24"/>
          </w:rPr>
          <w:delText>,</w:delText>
        </w:r>
      </w:del>
      <w:del w:id="301" w:author="Ingo Ebersberger" w:date="2018-05-08T02:01:00Z">
        <w:r w:rsidDel="000C053A">
          <w:rPr>
            <w:szCs w:val="24"/>
          </w:rPr>
          <w:delText xml:space="preserve"> </w:delText>
        </w:r>
      </w:del>
      <w:r>
        <w:rPr>
          <w:szCs w:val="24"/>
        </w:rPr>
        <w:t xml:space="preserve">the customized profile </w:t>
      </w:r>
      <w:ins w:id="302" w:author="Ingo Ebersberger" w:date="2018-05-08T02:01:00Z">
        <w:r w:rsidR="000C053A">
          <w:rPr>
            <w:szCs w:val="24"/>
          </w:rPr>
          <w:t xml:space="preserve">page </w:t>
        </w:r>
      </w:ins>
      <w:r>
        <w:rPr>
          <w:szCs w:val="24"/>
        </w:rPr>
        <w:t>of PhyloProfile</w:t>
      </w:r>
      <w:ins w:id="303" w:author="Ingo Ebersberger" w:date="2018-05-08T02:01:00Z">
        <w:r w:rsidR="000C053A">
          <w:rPr>
            <w:szCs w:val="24"/>
          </w:rPr>
          <w:t xml:space="preserve">. Here, </w:t>
        </w:r>
        <w:proofErr w:type="gramStart"/>
        <w:r w:rsidR="000C053A">
          <w:rPr>
            <w:szCs w:val="24"/>
          </w:rPr>
          <w:t xml:space="preserve">a </w:t>
        </w:r>
      </w:ins>
      <w:del w:id="304" w:author="Ingo Ebersberger" w:date="2018-05-08T02:01:00Z">
        <w:r w:rsidDel="000C053A">
          <w:rPr>
            <w:szCs w:val="24"/>
          </w:rPr>
          <w:delText xml:space="preserve"> allows </w:delText>
        </w:r>
      </w:del>
      <w:r>
        <w:rPr>
          <w:szCs w:val="24"/>
        </w:rPr>
        <w:t>a</w:t>
      </w:r>
      <w:proofErr w:type="gramEnd"/>
      <w:r>
        <w:rPr>
          <w:szCs w:val="24"/>
        </w:rPr>
        <w:t xml:space="preserve"> detailed analysis of a subset of genes and taxa, without the need of modifying the input data</w:t>
      </w:r>
      <w:ins w:id="305" w:author="Ingo Ebersberger" w:date="2018-05-08T02:02:00Z">
        <w:r w:rsidR="000C053A">
          <w:rPr>
            <w:szCs w:val="24"/>
          </w:rPr>
          <w:t>, is possible</w:t>
        </w:r>
      </w:ins>
      <w:r>
        <w:rPr>
          <w:szCs w:val="24"/>
        </w:rPr>
        <w:t xml:space="preserve">. The genes and taxa used in customized profile can be manually selected from a pre-defined list </w:t>
      </w:r>
      <w:ins w:id="306" w:author="Ingo Ebersberger" w:date="2018-05-08T02:05:00Z">
        <w:r w:rsidR="00CC3941">
          <w:rPr>
            <w:szCs w:val="24"/>
          </w:rPr>
          <w:t>(</w:t>
        </w:r>
        <w:commentRangeStart w:id="307"/>
        <w:r w:rsidR="00CC3941">
          <w:rPr>
            <w:szCs w:val="24"/>
          </w:rPr>
          <w:fldChar w:fldCharType="begin"/>
        </w:r>
        <w:r w:rsidR="00CC3941">
          <w:rPr>
            <w:szCs w:val="24"/>
          </w:rPr>
          <w:instrText xml:space="preserve"> REF _Ref384081559 \h </w:instrText>
        </w:r>
      </w:ins>
      <w:r w:rsidR="00CC3941">
        <w:rPr>
          <w:szCs w:val="24"/>
        </w:rPr>
      </w:r>
      <w:ins w:id="308" w:author="Ingo Ebersberger" w:date="2018-05-08T02:05:00Z">
        <w:r w:rsidR="00CC3941">
          <w:rPr>
            <w:szCs w:val="24"/>
          </w:rPr>
          <w:fldChar w:fldCharType="separate"/>
        </w:r>
        <w:r w:rsidR="00CC3941">
          <w:t xml:space="preserve">Figure </w:t>
        </w:r>
        <w:r w:rsidR="00CC3941">
          <w:rPr>
            <w:noProof/>
          </w:rPr>
          <w:t>2</w:t>
        </w:r>
        <w:r w:rsidR="00CC3941">
          <w:noBreakHyphen/>
        </w:r>
        <w:r w:rsidR="00CC3941">
          <w:rPr>
            <w:noProof/>
          </w:rPr>
          <w:t>4</w:t>
        </w:r>
        <w:r w:rsidR="00CC3941">
          <w:rPr>
            <w:szCs w:val="24"/>
          </w:rPr>
          <w:fldChar w:fldCharType="end"/>
        </w:r>
        <w:commentRangeEnd w:id="307"/>
        <w:r w:rsidR="00CC3941">
          <w:rPr>
            <w:rStyle w:val="CommentReference"/>
          </w:rPr>
          <w:commentReference w:id="307"/>
        </w:r>
        <w:r w:rsidR="00CC3941">
          <w:rPr>
            <w:szCs w:val="24"/>
          </w:rPr>
          <w:t>)</w:t>
        </w:r>
      </w:ins>
      <w:ins w:id="309" w:author="Ingo Ebersberger" w:date="2018-05-08T02:04:00Z">
        <w:r w:rsidR="00CC3941">
          <w:rPr>
            <w:szCs w:val="24"/>
          </w:rPr>
          <w:t xml:space="preserve"> </w:t>
        </w:r>
      </w:ins>
      <w:r>
        <w:rPr>
          <w:szCs w:val="24"/>
        </w:rPr>
        <w:t xml:space="preserve">or </w:t>
      </w:r>
      <w:ins w:id="310" w:author="Ingo Ebersberger" w:date="2018-05-08T02:04:00Z">
        <w:r w:rsidR="00CC3941">
          <w:rPr>
            <w:szCs w:val="24"/>
          </w:rPr>
          <w:t xml:space="preserve">can be imported </w:t>
        </w:r>
        <w:r w:rsidR="00CC3941">
          <w:rPr>
            <w:szCs w:val="24"/>
          </w:rPr>
          <w:lastRenderedPageBreak/>
          <w:t>directly</w:t>
        </w:r>
      </w:ins>
      <w:del w:id="311" w:author="Ingo Ebersberger" w:date="2018-05-08T02:04:00Z">
        <w:r w:rsidDel="00CC3941">
          <w:rPr>
            <w:szCs w:val="24"/>
          </w:rPr>
          <w:delText>taken</w:delText>
        </w:r>
      </w:del>
      <w:r>
        <w:rPr>
          <w:szCs w:val="24"/>
        </w:rPr>
        <w:t xml:space="preserve"> from </w:t>
      </w:r>
      <w:del w:id="312" w:author="Ingo Ebersberger" w:date="2018-05-08T02:04:00Z">
        <w:r w:rsidDel="00CC3941">
          <w:rPr>
            <w:szCs w:val="24"/>
          </w:rPr>
          <w:delText xml:space="preserve">the results of </w:delText>
        </w:r>
      </w:del>
      <w:r>
        <w:rPr>
          <w:szCs w:val="24"/>
        </w:rPr>
        <w:t xml:space="preserve">the </w:t>
      </w:r>
      <w:ins w:id="313" w:author="Ingo Ebersberger" w:date="2018-05-08T02:04:00Z">
        <w:r w:rsidR="00CC3941">
          <w:rPr>
            <w:szCs w:val="24"/>
          </w:rPr>
          <w:t xml:space="preserve">various </w:t>
        </w:r>
      </w:ins>
      <w:r>
        <w:rPr>
          <w:szCs w:val="24"/>
        </w:rPr>
        <w:t xml:space="preserve">analysis functions </w:t>
      </w:r>
      <w:ins w:id="314" w:author="Ingo Ebersberger" w:date="2018-05-08T02:04:00Z">
        <w:r w:rsidR="00CC3941">
          <w:rPr>
            <w:szCs w:val="24"/>
          </w:rPr>
          <w:t>provided by PhyloProfile</w:t>
        </w:r>
      </w:ins>
      <w:ins w:id="315" w:author="Ingo Ebersberger" w:date="2018-05-08T02:05:00Z">
        <w:r w:rsidR="00CC3941">
          <w:rPr>
            <w:szCs w:val="24"/>
          </w:rPr>
          <w:t xml:space="preserve"> (see section 2.5 below).</w:t>
        </w:r>
      </w:ins>
      <w:ins w:id="316" w:author="Ingo Ebersberger" w:date="2018-05-08T02:04:00Z">
        <w:r w:rsidR="00CC3941">
          <w:rPr>
            <w:szCs w:val="24"/>
          </w:rPr>
          <w:t xml:space="preserve"> </w:t>
        </w:r>
      </w:ins>
      <w:del w:id="317" w:author="Ingo Ebersberger" w:date="2018-05-08T02:05:00Z">
        <w:r w:rsidDel="00CC3941">
          <w:rPr>
            <w:szCs w:val="24"/>
          </w:rPr>
          <w:delText>(</w:delText>
        </w:r>
        <w:commentRangeStart w:id="318"/>
        <w:r w:rsidDel="00CC3941">
          <w:rPr>
            <w:szCs w:val="24"/>
          </w:rPr>
          <w:fldChar w:fldCharType="begin"/>
        </w:r>
        <w:r w:rsidDel="00CC3941">
          <w:rPr>
            <w:szCs w:val="24"/>
          </w:rPr>
          <w:delInstrText xml:space="preserve"> REF _Ref384081559 \h </w:delInstrText>
        </w:r>
        <w:r w:rsidDel="00CC3941">
          <w:rPr>
            <w:szCs w:val="24"/>
          </w:rPr>
        </w:r>
        <w:r w:rsidDel="00CC3941">
          <w:rPr>
            <w:szCs w:val="24"/>
          </w:rPr>
          <w:fldChar w:fldCharType="separate"/>
        </w:r>
        <w:r w:rsidR="00A878B2" w:rsidDel="00CC3941">
          <w:delText xml:space="preserve">Figure </w:delText>
        </w:r>
        <w:r w:rsidR="00A878B2" w:rsidDel="00CC3941">
          <w:rPr>
            <w:noProof/>
          </w:rPr>
          <w:delText>2</w:delText>
        </w:r>
        <w:r w:rsidR="00A878B2" w:rsidDel="00CC3941">
          <w:noBreakHyphen/>
        </w:r>
        <w:r w:rsidR="00A878B2" w:rsidDel="00CC3941">
          <w:rPr>
            <w:noProof/>
          </w:rPr>
          <w:delText>4</w:delText>
        </w:r>
        <w:r w:rsidDel="00CC3941">
          <w:rPr>
            <w:szCs w:val="24"/>
          </w:rPr>
          <w:fldChar w:fldCharType="end"/>
        </w:r>
        <w:commentRangeEnd w:id="318"/>
        <w:r w:rsidR="00351798" w:rsidDel="00CC3941">
          <w:rPr>
            <w:rStyle w:val="CommentReference"/>
          </w:rPr>
          <w:commentReference w:id="318"/>
        </w:r>
        <w:r w:rsidDel="00CC3941">
          <w:rPr>
            <w:szCs w:val="24"/>
          </w:rPr>
          <w:delText>).</w:delText>
        </w:r>
      </w:del>
    </w:p>
    <w:p w14:paraId="7F426330" w14:textId="77777777" w:rsidR="007A4901" w:rsidRDefault="007A4901" w:rsidP="007A4901">
      <w:pPr>
        <w:keepNext/>
        <w:spacing w:after="0" w:line="360" w:lineRule="auto"/>
        <w:jc w:val="both"/>
      </w:pPr>
      <w:r>
        <w:rPr>
          <w:noProof/>
          <w:szCs w:val="24"/>
        </w:rPr>
        <w:drawing>
          <wp:inline distT="0" distB="0" distL="0" distR="0" wp14:anchorId="74920060" wp14:editId="2025636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2">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30E42B0A" w14:textId="6E5DDADD" w:rsidR="007A4901" w:rsidRDefault="007A4901" w:rsidP="007A4901">
      <w:pPr>
        <w:pStyle w:val="Caption"/>
        <w:jc w:val="both"/>
        <w:rPr>
          <w:szCs w:val="24"/>
        </w:rPr>
      </w:pPr>
      <w:bookmarkStart w:id="319" w:name="_Ref384081559"/>
      <w:bookmarkStart w:id="320" w:name="_Toc387398498"/>
      <w:commentRangeStart w:id="321"/>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4</w:t>
      </w:r>
      <w:r w:rsidR="00FC2406">
        <w:fldChar w:fldCharType="end"/>
      </w:r>
      <w:bookmarkEnd w:id="319"/>
      <w:r>
        <w:t xml:space="preserve">: List </w:t>
      </w:r>
      <w:commentRangeEnd w:id="321"/>
      <w:r w:rsidR="009A7A5A">
        <w:rPr>
          <w:rStyle w:val="CommentReference"/>
          <w:b w:val="0"/>
          <w:bCs w:val="0"/>
          <w:color w:val="auto"/>
        </w:rPr>
        <w:commentReference w:id="321"/>
      </w:r>
      <w:r>
        <w:t>of genes resulting from the Core gene identification function can be directly input to the customized profile for further investigating.</w:t>
      </w:r>
      <w:bookmarkEnd w:id="320"/>
    </w:p>
    <w:p w14:paraId="3C53E930" w14:textId="77777777" w:rsidR="007A4901" w:rsidRDefault="007A4901" w:rsidP="007A4901">
      <w:pPr>
        <w:spacing w:after="0" w:line="360" w:lineRule="auto"/>
        <w:jc w:val="both"/>
        <w:rPr>
          <w:szCs w:val="24"/>
        </w:rPr>
      </w:pPr>
      <w:commentRangeStart w:id="322"/>
      <w:r w:rsidRPr="009B14AE">
        <w:rPr>
          <w:szCs w:val="24"/>
        </w:rPr>
        <w:t xml:space="preserve">Furthermore, the software </w:t>
      </w:r>
      <w:commentRangeEnd w:id="322"/>
      <w:r w:rsidR="00D01E78">
        <w:rPr>
          <w:rStyle w:val="CommentReference"/>
        </w:rPr>
        <w:commentReference w:id="322"/>
      </w:r>
      <w:r w:rsidRPr="009B14AE">
        <w:rPr>
          <w:szCs w:val="24"/>
        </w:rPr>
        <w:t>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7A25A602" w14:textId="6C990EF9" w:rsidR="007A4901" w:rsidRPr="00756D71" w:rsidRDefault="00B32579" w:rsidP="007A4901">
      <w:pPr>
        <w:pStyle w:val="Heading3"/>
        <w:jc w:val="both"/>
      </w:pPr>
      <w:bookmarkStart w:id="323" w:name="_Toc387400368"/>
      <w:ins w:id="324" w:author="Ingo Ebersberger" w:date="2018-05-08T02:09:00Z">
        <w:r>
          <w:t xml:space="preserve">Analyzing </w:t>
        </w:r>
      </w:ins>
      <w:del w:id="325" w:author="Ingo Ebersberger" w:date="2018-05-08T02:09:00Z">
        <w:r w:rsidR="007A4901" w:rsidRPr="00756D71" w:rsidDel="00B32579">
          <w:delText xml:space="preserve">Phylogenetic </w:delText>
        </w:r>
      </w:del>
      <w:ins w:id="326" w:author="Ingo Ebersberger" w:date="2018-05-08T02:09:00Z">
        <w:r>
          <w:t>p</w:t>
        </w:r>
        <w:r w:rsidRPr="00756D71">
          <w:t xml:space="preserve">hylogenetic </w:t>
        </w:r>
      </w:ins>
      <w:del w:id="327" w:author="Ingo Ebersberger" w:date="2018-05-08T02:09:00Z">
        <w:r w:rsidR="007A4901" w:rsidRPr="00756D71" w:rsidDel="00B32579">
          <w:delText>profiling</w:delText>
        </w:r>
      </w:del>
      <w:ins w:id="328" w:author="Ingo Ebersberger" w:date="2018-05-08T02:09:00Z">
        <w:r w:rsidRPr="00756D71">
          <w:t>profil</w:t>
        </w:r>
        <w:r>
          <w:t>es</w:t>
        </w:r>
      </w:ins>
      <w:bookmarkEnd w:id="323"/>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commentRangeStart w:id="329"/>
      <w:r w:rsidRPr="00756D71">
        <w:rPr>
          <w:rStyle w:val="IntenseEmphasis"/>
        </w:rPr>
        <w:t>Profile clustering</w:t>
      </w:r>
      <w:commentRangeEnd w:id="329"/>
      <w:r w:rsidR="006E5019">
        <w:rPr>
          <w:rStyle w:val="CommentReference"/>
        </w:rPr>
        <w:commentReference w:id="329"/>
      </w:r>
    </w:p>
    <w:p w14:paraId="3998F200" w14:textId="74253CC8" w:rsidR="007A4901" w:rsidRDefault="007A4901" w:rsidP="007A4901">
      <w:pPr>
        <w:spacing w:after="0" w:line="360" w:lineRule="auto"/>
        <w:jc w:val="both"/>
        <w:rPr>
          <w:szCs w:val="24"/>
        </w:rPr>
      </w:pPr>
      <w:r>
        <w:rPr>
          <w:szCs w:val="24"/>
        </w:rPr>
        <w:lastRenderedPageBreak/>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A878B2">
        <w:t xml:space="preserve">Figure </w:t>
      </w:r>
      <w:r w:rsidR="00A878B2">
        <w:rPr>
          <w:noProof/>
        </w:rPr>
        <w:t>2</w:t>
      </w:r>
      <w:r w:rsidR="00A878B2">
        <w:noBreakHyphen/>
      </w:r>
      <w:r w:rsidR="00A878B2">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ins w:id="330" w:author="Ingo Ebersberger" w:date="2018-05-08T02:10:00Z">
        <w:r w:rsidR="00354613">
          <w:rPr>
            <w:szCs w:val="24"/>
          </w:rPr>
          <w:t xml:space="preserve"> The phylogenetic profiles can be clustered according to various distance measures and clustering algorithms. </w:t>
        </w:r>
        <w:commentRangeStart w:id="331"/>
        <w:r w:rsidR="00354613">
          <w:rPr>
            <w:szCs w:val="24"/>
          </w:rPr>
          <w:t>An overview of the currently implemented distance measures and algorithms is shown in table Y</w:t>
        </w:r>
      </w:ins>
      <w:ins w:id="332" w:author="Ingo Ebersberger" w:date="2018-05-08T02:11:00Z">
        <w:r w:rsidR="00354613">
          <w:rPr>
            <w:szCs w:val="24"/>
          </w:rPr>
          <w:t>Z</w:t>
        </w:r>
        <w:commentRangeEnd w:id="331"/>
        <w:r w:rsidR="00354613">
          <w:rPr>
            <w:rStyle w:val="CommentReference"/>
          </w:rPr>
          <w:commentReference w:id="331"/>
        </w:r>
        <w:r w:rsidR="00354613">
          <w:rPr>
            <w:szCs w:val="24"/>
          </w:rPr>
          <w:t>.</w:t>
        </w:r>
      </w:ins>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678591CF" w:rsidR="007A4901" w:rsidRDefault="007A4901" w:rsidP="007A4901">
      <w:pPr>
        <w:pStyle w:val="Caption"/>
        <w:jc w:val="both"/>
        <w:rPr>
          <w:szCs w:val="24"/>
        </w:rPr>
      </w:pPr>
      <w:bookmarkStart w:id="333" w:name="_Ref384080616"/>
      <w:bookmarkStart w:id="334" w:name="_Toc387398499"/>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5</w:t>
      </w:r>
      <w:r w:rsidR="00FC2406">
        <w:fldChar w:fldCharType="end"/>
      </w:r>
      <w:bookmarkEnd w:id="333"/>
      <w:r>
        <w:t>: Phylogenetic profile dot matrix before (left) and after (right) clustering</w:t>
      </w:r>
      <w:ins w:id="335" w:author="Ingo Ebersberger" w:date="2018-05-08T02:11:00Z">
        <w:r w:rsidR="00D469EC">
          <w:t xml:space="preserve"> the proteins according</w:t>
        </w:r>
      </w:ins>
      <w:ins w:id="336" w:author="Ingo Ebersberger" w:date="2018-05-08T02:12:00Z">
        <w:r w:rsidR="00D469EC">
          <w:t xml:space="preserve"> to the distance of their phylogenetic profiles</w:t>
        </w:r>
      </w:ins>
      <w:r>
        <w:t>.</w:t>
      </w:r>
      <w:ins w:id="337" w:author="Ingo Ebersberger" w:date="2018-05-08T02:12:00Z">
        <w:r w:rsidR="00D469EC">
          <w:t xml:space="preserve"> </w:t>
        </w:r>
        <w:r w:rsidR="001E7E76">
          <w:t xml:space="preserve">The clustered profile </w:t>
        </w:r>
      </w:ins>
      <w:ins w:id="338" w:author="Ingo Ebersberger" w:date="2018-05-08T02:13:00Z">
        <w:r w:rsidR="001E7E76">
          <w:t>clearly reveals</w:t>
        </w:r>
      </w:ins>
      <w:ins w:id="339" w:author="Ingo Ebersberger" w:date="2018-05-08T02:12:00Z">
        <w:r w:rsidR="001E7E76">
          <w:t xml:space="preserve"> the existence of three main groups of genes that differ in their phylogenetic distribution.</w:t>
        </w:r>
      </w:ins>
      <w:bookmarkEnd w:id="334"/>
    </w:p>
    <w:p w14:paraId="1FF044AC" w14:textId="77777777" w:rsidR="007A4901" w:rsidRDefault="007A4901" w:rsidP="007A4901">
      <w:pPr>
        <w:spacing w:after="0" w:line="360" w:lineRule="auto"/>
        <w:jc w:val="both"/>
        <w:rPr>
          <w:rStyle w:val="IntenseEmphasis"/>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5615B57E" w:rsidR="007A4901" w:rsidRDefault="000600A1" w:rsidP="007A4901">
      <w:pPr>
        <w:spacing w:after="0" w:line="360" w:lineRule="auto"/>
        <w:jc w:val="both"/>
        <w:rPr>
          <w:szCs w:val="24"/>
        </w:rPr>
      </w:pPr>
      <w:ins w:id="340" w:author="Ingo Ebersberger" w:date="2018-05-08T02:14:00Z">
        <w:r>
          <w:rPr>
            <w:szCs w:val="24"/>
          </w:rPr>
          <w:t>Phylogenetic profiles provide information about the evolutionary age of the genes under study (</w:t>
        </w:r>
        <w:commentRangeStart w:id="341"/>
        <w:r>
          <w:rPr>
            <w:szCs w:val="24"/>
          </w:rPr>
          <w:t xml:space="preserve">e.g. Ebersbeger et al. </w:t>
        </w:r>
      </w:ins>
      <w:ins w:id="342" w:author="Ingo Ebersberger" w:date="2018-05-08T02:15:00Z">
        <w:r>
          <w:rPr>
            <w:szCs w:val="24"/>
          </w:rPr>
          <w:t>Ribosome story</w:t>
        </w:r>
        <w:commentRangeEnd w:id="341"/>
        <w:r>
          <w:rPr>
            <w:rStyle w:val="CommentReference"/>
          </w:rPr>
          <w:commentReference w:id="341"/>
        </w:r>
      </w:ins>
      <w:ins w:id="343" w:author="Ingo Ebersberger" w:date="2018-05-08T02:14:00Z">
        <w:r>
          <w:rPr>
            <w:szCs w:val="24"/>
          </w:rPr>
          <w:t>)</w:t>
        </w:r>
      </w:ins>
      <w:ins w:id="344" w:author="Ingo Ebersberger" w:date="2018-05-08T02:16:00Z">
        <w:r w:rsidR="00435286">
          <w:rPr>
            <w:szCs w:val="24"/>
          </w:rPr>
          <w:t xml:space="preserve">. PhyloProfile lets the user assess the </w:t>
        </w:r>
      </w:ins>
      <w:del w:id="345" w:author="Ingo Ebersberger" w:date="2018-05-08T02:16:00Z">
        <w:r w:rsidR="007A4901" w:rsidDel="00435286">
          <w:rPr>
            <w:szCs w:val="24"/>
          </w:rPr>
          <w:delText>T</w:delText>
        </w:r>
        <w:r w:rsidR="007A4901" w:rsidRPr="00241516" w:rsidDel="00435286">
          <w:rPr>
            <w:szCs w:val="24"/>
          </w:rPr>
          <w:delText xml:space="preserve">he </w:delText>
        </w:r>
      </w:del>
      <w:r w:rsidR="007A4901" w:rsidRPr="00241516">
        <w:rPr>
          <w:szCs w:val="24"/>
        </w:rPr>
        <w:t xml:space="preserve">evolutionary age of </w:t>
      </w:r>
      <w:del w:id="346" w:author="Ingo Ebersberger" w:date="2018-05-08T02:16:00Z">
        <w:r w:rsidR="007A4901" w:rsidDel="00435286">
          <w:rPr>
            <w:szCs w:val="24"/>
          </w:rPr>
          <w:delText xml:space="preserve">a </w:delText>
        </w:r>
      </w:del>
      <w:ins w:id="347" w:author="Ingo Ebersberger" w:date="2018-05-08T02:16:00Z">
        <w:r w:rsidR="00435286">
          <w:rPr>
            <w:szCs w:val="24"/>
          </w:rPr>
          <w:t xml:space="preserve">each </w:t>
        </w:r>
      </w:ins>
      <w:r w:rsidR="007A4901" w:rsidRPr="00241516">
        <w:rPr>
          <w:szCs w:val="24"/>
        </w:rPr>
        <w:t>gen</w:t>
      </w:r>
      <w:r w:rsidR="007A4901">
        <w:rPr>
          <w:szCs w:val="24"/>
        </w:rPr>
        <w:t xml:space="preserve">e </w:t>
      </w:r>
      <w:ins w:id="348" w:author="Ingo Ebersberger" w:date="2018-05-08T02:16:00Z">
        <w:r w:rsidR="00435286">
          <w:rPr>
            <w:szCs w:val="24"/>
          </w:rPr>
          <w:t xml:space="preserve">in the phylogenetic profile </w:t>
        </w:r>
      </w:ins>
      <w:del w:id="349" w:author="Ingo Ebersberger" w:date="2018-05-08T02:17:00Z">
        <w:r w:rsidR="007A4901" w:rsidDel="00435286">
          <w:rPr>
            <w:szCs w:val="24"/>
          </w:rPr>
          <w:delText xml:space="preserve">is estimated </w:delText>
        </w:r>
      </w:del>
      <w:r w:rsidR="007A4901">
        <w:rPr>
          <w:szCs w:val="24"/>
        </w:rPr>
        <w:t xml:space="preserve">using an LCA algorithm </w:t>
      </w:r>
      <w:r w:rsidR="007A4901">
        <w:rPr>
          <w:szCs w:val="24"/>
        </w:rPr>
        <w:fldChar w:fldCharType="begin"/>
      </w:r>
      <w:r w:rsidR="007A4901">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7A4901">
        <w:rPr>
          <w:szCs w:val="24"/>
        </w:rPr>
        <w:fldChar w:fldCharType="separate"/>
      </w:r>
      <w:r w:rsidR="007A4901">
        <w:rPr>
          <w:noProof/>
          <w:szCs w:val="24"/>
        </w:rPr>
        <w:t>(Capra et al. 2013)</w:t>
      </w:r>
      <w:r w:rsidR="007A4901">
        <w:rPr>
          <w:szCs w:val="24"/>
        </w:rPr>
        <w:fldChar w:fldCharType="end"/>
      </w:r>
      <w:r w:rsidR="007A4901">
        <w:rPr>
          <w:szCs w:val="24"/>
        </w:rPr>
        <w:t xml:space="preserve">. Namely, </w:t>
      </w:r>
      <w:r w:rsidR="007A4901" w:rsidRPr="00241516">
        <w:rPr>
          <w:szCs w:val="24"/>
        </w:rPr>
        <w:t>the last common ancestor of the two most distantly related species in the ortholog group serves as the minimal gene age of that group</w:t>
      </w:r>
      <w:ins w:id="350" w:author="Ingo Ebersberger" w:date="2018-05-08T02:18:00Z">
        <w:r w:rsidR="00435286">
          <w:rPr>
            <w:szCs w:val="24"/>
          </w:rPr>
          <w:t>.</w:t>
        </w:r>
      </w:ins>
      <w:r w:rsidR="007A4901">
        <w:rPr>
          <w:szCs w:val="24"/>
        </w:rPr>
        <w:t xml:space="preserve"> </w:t>
      </w:r>
      <w:del w:id="351" w:author="Ingo Ebersberger" w:date="2018-05-08T02:18:00Z">
        <w:r w:rsidR="007A4901" w:rsidDel="00435286">
          <w:rPr>
            <w:szCs w:val="24"/>
          </w:rPr>
          <w:delText>(</w:delText>
        </w:r>
        <w:r w:rsidR="007A4901" w:rsidDel="00435286">
          <w:rPr>
            <w:szCs w:val="24"/>
          </w:rPr>
          <w:fldChar w:fldCharType="begin"/>
        </w:r>
        <w:r w:rsidR="007A4901" w:rsidDel="00435286">
          <w:rPr>
            <w:szCs w:val="24"/>
          </w:rPr>
          <w:delInstrText xml:space="preserve"> REF _Ref384080679 \h </w:delInstrText>
        </w:r>
        <w:r w:rsidR="007A4901" w:rsidDel="00435286">
          <w:rPr>
            <w:szCs w:val="24"/>
          </w:rPr>
        </w:r>
        <w:r w:rsidR="007A4901" w:rsidDel="00435286">
          <w:rPr>
            <w:szCs w:val="24"/>
          </w:rPr>
          <w:fldChar w:fldCharType="separate"/>
        </w:r>
        <w:r w:rsidR="00A878B2" w:rsidDel="00435286">
          <w:delText xml:space="preserve">Figure </w:delText>
        </w:r>
        <w:r w:rsidR="00A878B2" w:rsidDel="00435286">
          <w:rPr>
            <w:noProof/>
          </w:rPr>
          <w:delText>2</w:delText>
        </w:r>
        <w:r w:rsidR="00A878B2" w:rsidDel="00435286">
          <w:noBreakHyphen/>
        </w:r>
        <w:r w:rsidR="00A878B2" w:rsidDel="00435286">
          <w:rPr>
            <w:noProof/>
          </w:rPr>
          <w:delText>6</w:delText>
        </w:r>
        <w:r w:rsidR="007A4901" w:rsidDel="00435286">
          <w:rPr>
            <w:szCs w:val="24"/>
          </w:rPr>
          <w:fldChar w:fldCharType="end"/>
        </w:r>
        <w:r w:rsidR="007A4901" w:rsidDel="00435286">
          <w:rPr>
            <w:szCs w:val="24"/>
          </w:rPr>
          <w:delText>)</w:delText>
        </w:r>
        <w:r w:rsidR="007A4901" w:rsidRPr="00241516" w:rsidDel="00435286">
          <w:rPr>
            <w:szCs w:val="24"/>
          </w:rPr>
          <w:delText>.</w:delText>
        </w:r>
      </w:del>
      <w:ins w:id="352" w:author="Ingo Ebersberger" w:date="2018-05-08T02:17:00Z">
        <w:r w:rsidR="00435286">
          <w:rPr>
            <w:szCs w:val="24"/>
          </w:rPr>
          <w:t xml:space="preserve">To accomplish the LCA inference in PhyloProfile, we implemented </w:t>
        </w:r>
        <w:proofErr w:type="gramStart"/>
        <w:r w:rsidR="00435286">
          <w:rPr>
            <w:szCs w:val="24"/>
          </w:rPr>
          <w:t>the ….</w:t>
        </w:r>
      </w:ins>
      <w:proofErr w:type="gramEnd"/>
      <w:ins w:id="353" w:author="Ingo Ebersberger" w:date="2018-05-08T02:18:00Z">
        <w:r w:rsidR="00435286">
          <w:rPr>
            <w:szCs w:val="24"/>
          </w:rPr>
          <w:t xml:space="preserve"> </w:t>
        </w:r>
        <w:r w:rsidR="00435286">
          <w:rPr>
            <w:szCs w:val="24"/>
          </w:rPr>
          <w:fldChar w:fldCharType="begin"/>
        </w:r>
        <w:r w:rsidR="00435286">
          <w:rPr>
            <w:szCs w:val="24"/>
          </w:rPr>
          <w:instrText xml:space="preserve"> REF _Ref384080679 \h </w:instrText>
        </w:r>
      </w:ins>
      <w:r w:rsidR="00435286">
        <w:rPr>
          <w:szCs w:val="24"/>
        </w:rPr>
      </w:r>
      <w:ins w:id="354" w:author="Ingo Ebersberger" w:date="2018-05-08T02:18:00Z">
        <w:r w:rsidR="00435286">
          <w:rPr>
            <w:szCs w:val="24"/>
          </w:rPr>
          <w:fldChar w:fldCharType="separate"/>
        </w:r>
        <w:r w:rsidR="00435286">
          <w:t xml:space="preserve">Figure </w:t>
        </w:r>
        <w:r w:rsidR="00435286">
          <w:rPr>
            <w:noProof/>
          </w:rPr>
          <w:t>2</w:t>
        </w:r>
        <w:r w:rsidR="00435286">
          <w:noBreakHyphen/>
        </w:r>
        <w:r w:rsidR="00435286">
          <w:rPr>
            <w:noProof/>
          </w:rPr>
          <w:t>6</w:t>
        </w:r>
        <w:r w:rsidR="00435286">
          <w:rPr>
            <w:szCs w:val="24"/>
          </w:rPr>
          <w:fldChar w:fldCharType="end"/>
        </w:r>
        <w:r w:rsidR="00435286">
          <w:rPr>
            <w:szCs w:val="24"/>
          </w:rPr>
          <w:t xml:space="preserve"> shows an example result of the gene age estimation routine.</w:t>
        </w:r>
      </w:ins>
    </w:p>
    <w:p w14:paraId="457640EA" w14:textId="77777777" w:rsidR="007A4901" w:rsidRDefault="007A4901" w:rsidP="007A4901">
      <w:pPr>
        <w:keepNext/>
        <w:spacing w:after="0" w:line="360" w:lineRule="auto"/>
        <w:jc w:val="both"/>
      </w:pPr>
      <w:r>
        <w:rPr>
          <w:noProof/>
          <w:szCs w:val="24"/>
        </w:rPr>
        <w:lastRenderedPageBreak/>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64A52A9F" w14:textId="13500653" w:rsidR="007A4901" w:rsidRDefault="007A4901" w:rsidP="007A4901">
      <w:pPr>
        <w:pStyle w:val="Caption"/>
        <w:jc w:val="both"/>
        <w:rPr>
          <w:szCs w:val="24"/>
        </w:rPr>
      </w:pPr>
      <w:bookmarkStart w:id="355" w:name="_Ref384080679"/>
      <w:bookmarkStart w:id="356" w:name="_Toc387398500"/>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6</w:t>
      </w:r>
      <w:r w:rsidR="00FC2406">
        <w:fldChar w:fldCharType="end"/>
      </w:r>
      <w:bookmarkEnd w:id="355"/>
      <w:r>
        <w:t xml:space="preserve">: Gene age estimation based on LCA algorithm. </w:t>
      </w:r>
      <w:ins w:id="357" w:author="Ingo Ebersberger" w:date="2018-05-08T02:18:00Z">
        <w:r w:rsidR="00435286">
          <w:t>The different colors in the age profile denote the individual gene</w:t>
        </w:r>
      </w:ins>
      <w:ins w:id="358" w:author="Ingo Ebersberger" w:date="2018-05-08T02:19:00Z">
        <w:r w:rsidR="00435286">
          <w:t xml:space="preserve"> ages. The </w:t>
        </w:r>
        <w:proofErr w:type="gramStart"/>
        <w:r w:rsidR="00435286">
          <w:t>number of genes subsumed in each age layer are</w:t>
        </w:r>
        <w:proofErr w:type="gramEnd"/>
        <w:r w:rsidR="00435286">
          <w:t xml:space="preserve"> given within the colored areas together with the percentage of the total gene set. </w:t>
        </w:r>
      </w:ins>
      <w:ins w:id="359" w:author="Ingo Ebersberger" w:date="2018-05-08T02:20:00Z">
        <w:r w:rsidR="00435286">
          <w:t>The age layer is interactive. Upon a click on either layer, the corresponding list of genes is displayed</w:t>
        </w:r>
      </w:ins>
      <w:ins w:id="360" w:author="Ingo Ebersberger" w:date="2018-05-08T02:21:00Z">
        <w:r w:rsidR="001C60C6">
          <w:t xml:space="preserve"> (not shown)</w:t>
        </w:r>
      </w:ins>
      <w:ins w:id="361" w:author="Ingo Ebersberger" w:date="2018-05-08T02:20:00Z">
        <w:r w:rsidR="00435286">
          <w:t>. The information can then be either displayed in the Custom profile page, or downloaded as text file.</w:t>
        </w:r>
        <w:bookmarkEnd w:id="356"/>
        <w:r w:rsidR="00435286">
          <w:t xml:space="preserve"> </w:t>
        </w:r>
      </w:ins>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5493A00F"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w:t>
      </w:r>
      <w:del w:id="362" w:author="Ingo Ebersberger" w:date="2018-05-08T02:21:00Z">
        <w:r w:rsidDel="0099614B">
          <w:rPr>
            <w:szCs w:val="24"/>
          </w:rPr>
          <w:delText xml:space="preserve">in </w:delText>
        </w:r>
      </w:del>
      <w:ins w:id="363" w:author="Ingo Ebersberger" w:date="2018-05-08T02:21:00Z">
        <w:r w:rsidR="0099614B">
          <w:rPr>
            <w:szCs w:val="24"/>
          </w:rPr>
          <w:t xml:space="preserve">among </w:t>
        </w:r>
      </w:ins>
      <w:r>
        <w:rPr>
          <w:szCs w:val="24"/>
        </w:rPr>
        <w:t xml:space="preserve">all </w:t>
      </w:r>
      <w:del w:id="364" w:author="Ingo Ebersberger" w:date="2018-05-08T02:22:00Z">
        <w:r w:rsidDel="0099614B">
          <w:rPr>
            <w:szCs w:val="24"/>
          </w:rPr>
          <w:delText xml:space="preserve">selected </w:delText>
        </w:r>
      </w:del>
      <w:r w:rsidRPr="00241516">
        <w:rPr>
          <w:szCs w:val="24"/>
        </w:rPr>
        <w:t>taxa</w:t>
      </w:r>
      <w:ins w:id="365" w:author="Ingo Ebersberger" w:date="2018-05-08T02:22:00Z">
        <w:r w:rsidR="0099614B">
          <w:rPr>
            <w:szCs w:val="24"/>
          </w:rPr>
          <w:t xml:space="preserve"> in a user specified group</w:t>
        </w:r>
      </w:ins>
      <w:r w:rsidRPr="00241516">
        <w:rPr>
          <w:szCs w:val="24"/>
        </w:rPr>
        <w:t xml:space="preserve">. </w:t>
      </w:r>
      <w:del w:id="366" w:author="Ingo Ebersberger" w:date="2018-05-08T02:22:00Z">
        <w:r w:rsidRPr="00241516" w:rsidDel="0099614B">
          <w:rPr>
            <w:szCs w:val="24"/>
          </w:rPr>
          <w:delText xml:space="preserve">The </w:delText>
        </w:r>
      </w:del>
      <w:ins w:id="367" w:author="Ingo Ebersberger" w:date="2018-05-08T02:22:00Z">
        <w:r w:rsidR="0099614B">
          <w:rPr>
            <w:szCs w:val="24"/>
          </w:rPr>
          <w:t>One routine use of</w:t>
        </w:r>
        <w:r w:rsidR="0099614B" w:rsidRPr="00241516">
          <w:rPr>
            <w:szCs w:val="24"/>
          </w:rPr>
          <w:t xml:space="preserve"> </w:t>
        </w:r>
      </w:ins>
      <w:r w:rsidRPr="00241516">
        <w:rPr>
          <w:szCs w:val="24"/>
        </w:rPr>
        <w:t xml:space="preserve">core gene </w:t>
      </w:r>
      <w:del w:id="368" w:author="Ingo Ebersberger" w:date="2018-05-08T02:22:00Z">
        <w:r w:rsidRPr="00241516" w:rsidDel="0099614B">
          <w:rPr>
            <w:szCs w:val="24"/>
          </w:rPr>
          <w:delText xml:space="preserve">set </w:delText>
        </w:r>
      </w:del>
      <w:ins w:id="369" w:author="Ingo Ebersberger" w:date="2018-05-08T02:22:00Z">
        <w:r w:rsidR="0099614B">
          <w:rPr>
            <w:szCs w:val="24"/>
          </w:rPr>
          <w:t xml:space="preserve">compilations is </w:t>
        </w:r>
      </w:ins>
      <w:del w:id="370" w:author="Ingo Ebersberger" w:date="2018-05-08T02:22:00Z">
        <w:r w:rsidRPr="00241516" w:rsidDel="0099614B">
          <w:rPr>
            <w:szCs w:val="24"/>
          </w:rPr>
          <w:delText>can be used</w:delText>
        </w:r>
        <w:r w:rsidDel="0099614B">
          <w:rPr>
            <w:szCs w:val="24"/>
          </w:rPr>
          <w:delText xml:space="preserve"> typically for </w:delText>
        </w:r>
      </w:del>
      <w:r>
        <w:rPr>
          <w:szCs w:val="24"/>
        </w:rPr>
        <w:t>the</w:t>
      </w:r>
      <w:r w:rsidRPr="00241516">
        <w:rPr>
          <w:szCs w:val="24"/>
        </w:rPr>
        <w:t xml:space="preserve"> </w:t>
      </w:r>
      <w:ins w:id="371" w:author="Ingo Ebersberger" w:date="2018-05-08T02:22:00Z">
        <w:r w:rsidR="0099614B">
          <w:rPr>
            <w:szCs w:val="24"/>
          </w:rPr>
          <w:t xml:space="preserve">reconstruction of </w:t>
        </w:r>
      </w:ins>
      <w:r w:rsidRPr="00241516">
        <w:rPr>
          <w:szCs w:val="24"/>
        </w:rPr>
        <w:t>ph</w:t>
      </w:r>
      <w:r>
        <w:rPr>
          <w:szCs w:val="24"/>
        </w:rPr>
        <w:t>ylogenetic tree</w:t>
      </w:r>
      <w:ins w:id="372" w:author="Ingo Ebersberger" w:date="2018-05-08T02:23:00Z">
        <w:r w:rsidR="0099614B">
          <w:rPr>
            <w:szCs w:val="24"/>
          </w:rPr>
          <w:t>s</w:t>
        </w:r>
      </w:ins>
      <w:r>
        <w:rPr>
          <w:szCs w:val="24"/>
        </w:rPr>
        <w:t xml:space="preserve"> </w:t>
      </w:r>
      <w:del w:id="373" w:author="Ingo Ebersberger" w:date="2018-05-08T02:23:00Z">
        <w:r w:rsidDel="0099614B">
          <w:rPr>
            <w:szCs w:val="24"/>
          </w:rPr>
          <w:delText xml:space="preserve">reconstruction </w:delText>
        </w:r>
      </w:del>
      <w:ins w:id="374" w:author="Ingo Ebersberger" w:date="2018-05-08T02:23:00Z">
        <w:r w:rsidR="0099614B">
          <w:rPr>
            <w:szCs w:val="24"/>
          </w:rPr>
          <w:t xml:space="preserve">integrating the phylogenetic trees of as many genes as possible while, at the same time, minimizing missing data due to absent genes </w:t>
        </w:r>
      </w:ins>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ins w:id="375" w:author="Ingo Ebersberger" w:date="2018-05-08T02:23:00Z">
        <w:r w:rsidR="0099614B">
          <w:rPr>
            <w:szCs w:val="24"/>
          </w:rPr>
          <w:t xml:space="preserve"> We have implemented a routine </w:t>
        </w:r>
      </w:ins>
      <w:ins w:id="376" w:author="Ingo Ebersberger" w:date="2018-05-08T02:24:00Z">
        <w:r w:rsidR="0099614B">
          <w:rPr>
            <w:szCs w:val="24"/>
          </w:rPr>
          <w:t xml:space="preserve">into PhyloProfile, which lets the user define a set of taxa in which a gene has to be present in order to be assigned a core gene status. The resulting core gene set can be displayed in the Customized profile page </w:t>
        </w:r>
      </w:ins>
      <w:ins w:id="377" w:author="Ingo Ebersberger" w:date="2018-05-08T02:25:00Z">
        <w:r w:rsidR="0099614B">
          <w:rPr>
            <w:szCs w:val="24"/>
          </w:rPr>
          <w:t>and optionally downloaded together with the corresponding sequence data.</w:t>
        </w:r>
      </w:ins>
    </w:p>
    <w:p w14:paraId="4B2712C0" w14:textId="77777777" w:rsidR="007A4901" w:rsidRPr="00241516" w:rsidRDefault="007A4901" w:rsidP="007A4901">
      <w:pPr>
        <w:spacing w:after="0" w:line="360" w:lineRule="auto"/>
        <w:jc w:val="both"/>
        <w:rPr>
          <w:szCs w:val="24"/>
        </w:rPr>
      </w:pPr>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35CB0658" w:rsidR="007A4901" w:rsidRDefault="0075472C" w:rsidP="007A4901">
      <w:pPr>
        <w:spacing w:after="0" w:line="360" w:lineRule="auto"/>
        <w:jc w:val="both"/>
        <w:rPr>
          <w:szCs w:val="24"/>
        </w:rPr>
      </w:pPr>
      <w:ins w:id="378" w:author="Ingo Ebersberger" w:date="2018-05-08T02:26:00Z">
        <w:r>
          <w:rPr>
            <w:szCs w:val="24"/>
          </w:rPr>
          <w:t xml:space="preserve">One of the main innovations of PhyloProfiles is the enrichment of </w:t>
        </w:r>
      </w:ins>
      <w:ins w:id="379" w:author="Ingo Ebersberger" w:date="2018-05-08T02:27:00Z">
        <w:r>
          <w:rPr>
            <w:szCs w:val="24"/>
          </w:rPr>
          <w:t>phylogenetic</w:t>
        </w:r>
      </w:ins>
      <w:ins w:id="380" w:author="Ingo Ebersberger" w:date="2018-05-08T02:26:00Z">
        <w:r>
          <w:rPr>
            <w:szCs w:val="24"/>
          </w:rPr>
          <w:t xml:space="preserve"> </w:t>
        </w:r>
      </w:ins>
      <w:ins w:id="381" w:author="Ingo Ebersberger" w:date="2018-05-08T02:27:00Z">
        <w:r>
          <w:rPr>
            <w:szCs w:val="24"/>
          </w:rPr>
          <w:t>profiles with accessory information that provide information</w:t>
        </w:r>
      </w:ins>
      <w:ins w:id="382" w:author="Ingo Ebersberger" w:date="2018-05-08T02:28:00Z">
        <w:r>
          <w:rPr>
            <w:szCs w:val="24"/>
          </w:rPr>
          <w:t>, e.g. about the similarity of the orthologs to the seed. To explore the distribution of these additional measures across the phylogenetic profile, we have implemented the Distr</w:t>
        </w:r>
      </w:ins>
      <w:ins w:id="383" w:author="Ingo Ebersberger" w:date="2018-05-08T02:29:00Z">
        <w:r>
          <w:rPr>
            <w:szCs w:val="24"/>
          </w:rPr>
          <w:t>ibution analysis function (</w:t>
        </w:r>
        <w:r>
          <w:rPr>
            <w:szCs w:val="24"/>
          </w:rPr>
          <w:fldChar w:fldCharType="begin"/>
        </w:r>
        <w:r>
          <w:rPr>
            <w:szCs w:val="24"/>
          </w:rPr>
          <w:instrText xml:space="preserve"> REF _Ref384080896 \h </w:instrText>
        </w:r>
      </w:ins>
      <w:r>
        <w:rPr>
          <w:szCs w:val="24"/>
        </w:rPr>
      </w:r>
      <w:ins w:id="384" w:author="Ingo Ebersberger" w:date="2018-05-08T02:29:00Z">
        <w:r>
          <w:rPr>
            <w:szCs w:val="24"/>
          </w:rPr>
          <w:fldChar w:fldCharType="separate"/>
        </w:r>
        <w:r>
          <w:t xml:space="preserve">Figure </w:t>
        </w:r>
        <w:r>
          <w:rPr>
            <w:noProof/>
          </w:rPr>
          <w:t>2</w:t>
        </w:r>
        <w:r>
          <w:noBreakHyphen/>
        </w:r>
        <w:r>
          <w:rPr>
            <w:noProof/>
          </w:rPr>
          <w:t>7</w:t>
        </w:r>
        <w:r>
          <w:rPr>
            <w:szCs w:val="24"/>
          </w:rPr>
          <w:fldChar w:fldCharType="end"/>
        </w:r>
        <w:r>
          <w:rPr>
            <w:szCs w:val="24"/>
          </w:rPr>
          <w:t xml:space="preserve">). </w:t>
        </w:r>
      </w:ins>
      <w:del w:id="385" w:author="Ingo Ebersberger" w:date="2018-05-08T02:29:00Z">
        <w:r w:rsidR="007A4901" w:rsidDel="0075472C">
          <w:rPr>
            <w:szCs w:val="24"/>
          </w:rPr>
          <w:delText>T</w:delText>
        </w:r>
        <w:r w:rsidR="007A4901" w:rsidRPr="00241516" w:rsidDel="0075472C">
          <w:rPr>
            <w:szCs w:val="24"/>
          </w:rPr>
          <w:delText xml:space="preserve">he </w:delText>
        </w:r>
      </w:del>
      <w:ins w:id="386" w:author="Ingo Ebersberger" w:date="2018-05-08T02:29:00Z">
        <w:r>
          <w:rPr>
            <w:szCs w:val="24"/>
          </w:rPr>
          <w:t>Here, the</w:t>
        </w:r>
        <w:r w:rsidRPr="00241516">
          <w:rPr>
            <w:szCs w:val="24"/>
          </w:rPr>
          <w:t xml:space="preserve"> </w:t>
        </w:r>
      </w:ins>
      <w:r w:rsidR="007A4901" w:rsidRPr="00241516">
        <w:rPr>
          <w:szCs w:val="24"/>
        </w:rPr>
        <w:t xml:space="preserve">distribution of the values of </w:t>
      </w:r>
      <w:ins w:id="387" w:author="Ingo Ebersberger" w:date="2018-05-08T02:29:00Z">
        <w:r>
          <w:rPr>
            <w:szCs w:val="24"/>
          </w:rPr>
          <w:t xml:space="preserve">up to </w:t>
        </w:r>
      </w:ins>
      <w:r w:rsidR="007A4901" w:rsidRPr="00241516">
        <w:rPr>
          <w:szCs w:val="24"/>
        </w:rPr>
        <w:t>two integrated information layers</w:t>
      </w:r>
      <w:ins w:id="388" w:author="Ingo Ebersberger" w:date="2018-05-08T02:29:00Z">
        <w:r>
          <w:rPr>
            <w:szCs w:val="24"/>
          </w:rPr>
          <w:t xml:space="preserve"> – if provided - </w:t>
        </w:r>
      </w:ins>
      <w:del w:id="389" w:author="Ingo Ebersberger" w:date="2018-05-08T02:29:00Z">
        <w:r w:rsidR="007A4901" w:rsidRPr="00241516" w:rsidDel="0075472C">
          <w:rPr>
            <w:szCs w:val="24"/>
          </w:rPr>
          <w:delText xml:space="preserve"> </w:delText>
        </w:r>
      </w:del>
      <w:r w:rsidR="007A4901" w:rsidRPr="00241516">
        <w:rPr>
          <w:szCs w:val="24"/>
        </w:rPr>
        <w:t xml:space="preserve">and the percentage </w:t>
      </w:r>
      <w:del w:id="390" w:author="Ingo Ebersberger" w:date="2018-05-08T02:30:00Z">
        <w:r w:rsidR="007A4901" w:rsidRPr="00241516" w:rsidDel="0075472C">
          <w:rPr>
            <w:szCs w:val="24"/>
          </w:rPr>
          <w:delText xml:space="preserve">taxa </w:delText>
        </w:r>
      </w:del>
      <w:ins w:id="391" w:author="Ingo Ebersberger" w:date="2018-05-08T02:30:00Z">
        <w:r>
          <w:rPr>
            <w:szCs w:val="24"/>
          </w:rPr>
          <w:t xml:space="preserve">of </w:t>
        </w:r>
        <w:r>
          <w:rPr>
            <w:szCs w:val="24"/>
          </w:rPr>
          <w:lastRenderedPageBreak/>
          <w:t>species</w:t>
        </w:r>
        <w:r w:rsidRPr="00241516">
          <w:rPr>
            <w:szCs w:val="24"/>
          </w:rPr>
          <w:t xml:space="preserve"> </w:t>
        </w:r>
      </w:ins>
      <w:r w:rsidR="007A4901" w:rsidRPr="00241516">
        <w:rPr>
          <w:szCs w:val="24"/>
        </w:rPr>
        <w:t>summarize</w:t>
      </w:r>
      <w:r w:rsidR="007A4901">
        <w:rPr>
          <w:szCs w:val="24"/>
        </w:rPr>
        <w:t>d</w:t>
      </w:r>
      <w:r w:rsidR="007A4901" w:rsidRPr="00241516">
        <w:rPr>
          <w:szCs w:val="24"/>
        </w:rPr>
        <w:t xml:space="preserve"> at the </w:t>
      </w:r>
      <w:del w:id="392" w:author="Ingo Ebersberger" w:date="2018-05-08T02:30:00Z">
        <w:r w:rsidR="007A4901" w:rsidRPr="00241516" w:rsidDel="0075472C">
          <w:rPr>
            <w:szCs w:val="24"/>
          </w:rPr>
          <w:delText xml:space="preserve">chosen </w:delText>
        </w:r>
      </w:del>
      <w:ins w:id="393" w:author="Ingo Ebersberger" w:date="2018-05-08T02:30:00Z">
        <w:r>
          <w:rPr>
            <w:szCs w:val="24"/>
          </w:rPr>
          <w:t>selected</w:t>
        </w:r>
        <w:r w:rsidRPr="00241516">
          <w:rPr>
            <w:szCs w:val="24"/>
          </w:rPr>
          <w:t xml:space="preserve"> </w:t>
        </w:r>
      </w:ins>
      <w:r w:rsidR="007A4901" w:rsidRPr="00241516">
        <w:rPr>
          <w:szCs w:val="24"/>
        </w:rPr>
        <w:t xml:space="preserve">taxonomic </w:t>
      </w:r>
      <w:del w:id="394" w:author="Ingo Ebersberger" w:date="2018-05-08T02:30:00Z">
        <w:r w:rsidR="007A4901" w:rsidRPr="00241516" w:rsidDel="0075472C">
          <w:rPr>
            <w:szCs w:val="24"/>
          </w:rPr>
          <w:delText xml:space="preserve">rank </w:delText>
        </w:r>
      </w:del>
      <w:ins w:id="395" w:author="Ingo Ebersberger" w:date="2018-05-08T02:30:00Z">
        <w:r>
          <w:rPr>
            <w:szCs w:val="24"/>
          </w:rPr>
          <w:t>resolution can be visualized.</w:t>
        </w:r>
        <w:r w:rsidRPr="00241516">
          <w:rPr>
            <w:szCs w:val="24"/>
          </w:rPr>
          <w:t xml:space="preserve"> </w:t>
        </w:r>
        <w:r>
          <w:rPr>
            <w:szCs w:val="24"/>
          </w:rPr>
          <w:t xml:space="preserve">Next to informing about the general distribution of these values across the data, the plots </w:t>
        </w:r>
      </w:ins>
      <w:ins w:id="396" w:author="Ingo Ebersberger" w:date="2018-05-08T02:31:00Z">
        <w:r>
          <w:rPr>
            <w:szCs w:val="24"/>
          </w:rPr>
          <w:t xml:space="preserve">can be used for outlier detection, </w:t>
        </w:r>
      </w:ins>
      <w:ins w:id="397" w:author="Ingo Ebersberger" w:date="2018-05-08T02:32:00Z">
        <w:r>
          <w:rPr>
            <w:szCs w:val="24"/>
          </w:rPr>
          <w:t xml:space="preserve">e.g. proteins with a lower extent of similarity to the seed when compared to the other orthologs. This helps </w:t>
        </w:r>
      </w:ins>
      <w:ins w:id="398" w:author="Ingo Ebersberger" w:date="2018-05-08T02:31:00Z">
        <w:r>
          <w:rPr>
            <w:szCs w:val="24"/>
          </w:rPr>
          <w:t xml:space="preserve">to </w:t>
        </w:r>
      </w:ins>
      <w:del w:id="399" w:author="Ingo Ebersberger" w:date="2018-05-08T02:31:00Z">
        <w:r w:rsidR="007A4901" w:rsidRPr="00241516" w:rsidDel="0075472C">
          <w:rPr>
            <w:szCs w:val="24"/>
          </w:rPr>
          <w:delText xml:space="preserve">can </w:delText>
        </w:r>
        <w:r w:rsidR="007A4901" w:rsidDel="0075472C">
          <w:rPr>
            <w:szCs w:val="24"/>
          </w:rPr>
          <w:delText>reveal</w:delText>
        </w:r>
        <w:r w:rsidR="007A4901" w:rsidRPr="00241516" w:rsidDel="0075472C">
          <w:rPr>
            <w:szCs w:val="24"/>
          </w:rPr>
          <w:delText xml:space="preserve"> a</w:delText>
        </w:r>
        <w:r w:rsidR="007A4901" w:rsidDel="0075472C">
          <w:rPr>
            <w:szCs w:val="24"/>
          </w:rPr>
          <w:delText xml:space="preserve"> reasonable</w:delText>
        </w:r>
      </w:del>
      <w:ins w:id="400" w:author="Ingo Ebersberger" w:date="2018-05-08T02:31:00Z">
        <w:r>
          <w:rPr>
            <w:szCs w:val="24"/>
          </w:rPr>
          <w:t>decide on</w:t>
        </w:r>
      </w:ins>
      <w:r w:rsidR="007A4901">
        <w:rPr>
          <w:szCs w:val="24"/>
        </w:rPr>
        <w:t xml:space="preserve"> filtering threshold for </w:t>
      </w:r>
      <w:ins w:id="401" w:author="Ingo Ebersberger" w:date="2018-05-08T02:33:00Z">
        <w:r>
          <w:rPr>
            <w:szCs w:val="24"/>
          </w:rPr>
          <w:t>a downstream</w:t>
        </w:r>
      </w:ins>
      <w:ins w:id="402" w:author="Ingo Ebersberger" w:date="2018-05-08T02:31:00Z">
        <w:r>
          <w:rPr>
            <w:szCs w:val="24"/>
          </w:rPr>
          <w:t xml:space="preserve"> data analysis</w:t>
        </w:r>
      </w:ins>
      <w:del w:id="403" w:author="Ingo Ebersberger" w:date="2018-05-08T02:31:00Z">
        <w:r w:rsidR="007A4901" w:rsidDel="0075472C">
          <w:rPr>
            <w:szCs w:val="24"/>
          </w:rPr>
          <w:delText>those variables</w:delText>
        </w:r>
      </w:del>
      <w:del w:id="404" w:author="Ingo Ebersberger" w:date="2018-05-08T02:29:00Z">
        <w:r w:rsidR="007A4901" w:rsidDel="0075472C">
          <w:rPr>
            <w:szCs w:val="24"/>
          </w:rPr>
          <w:delText xml:space="preserve"> (</w:delText>
        </w:r>
        <w:r w:rsidR="007A4901" w:rsidDel="0075472C">
          <w:rPr>
            <w:szCs w:val="24"/>
          </w:rPr>
          <w:fldChar w:fldCharType="begin"/>
        </w:r>
        <w:r w:rsidR="007A4901" w:rsidDel="0075472C">
          <w:rPr>
            <w:szCs w:val="24"/>
          </w:rPr>
          <w:delInstrText xml:space="preserve"> REF _Ref384080896 \h </w:delInstrText>
        </w:r>
        <w:r w:rsidR="007A4901" w:rsidDel="0075472C">
          <w:rPr>
            <w:szCs w:val="24"/>
          </w:rPr>
        </w:r>
        <w:r w:rsidR="007A4901" w:rsidDel="0075472C">
          <w:rPr>
            <w:szCs w:val="24"/>
          </w:rPr>
          <w:fldChar w:fldCharType="separate"/>
        </w:r>
        <w:r w:rsidR="00A878B2" w:rsidDel="0075472C">
          <w:delText xml:space="preserve">Figure </w:delText>
        </w:r>
        <w:r w:rsidR="00A878B2" w:rsidDel="0075472C">
          <w:rPr>
            <w:noProof/>
          </w:rPr>
          <w:delText>2</w:delText>
        </w:r>
        <w:r w:rsidR="00A878B2" w:rsidDel="0075472C">
          <w:noBreakHyphen/>
        </w:r>
        <w:r w:rsidR="00A878B2" w:rsidDel="0075472C">
          <w:rPr>
            <w:noProof/>
          </w:rPr>
          <w:delText>7</w:delText>
        </w:r>
        <w:r w:rsidR="007A4901" w:rsidDel="0075472C">
          <w:rPr>
            <w:szCs w:val="24"/>
          </w:rPr>
          <w:fldChar w:fldCharType="end"/>
        </w:r>
        <w:r w:rsidR="007A4901" w:rsidDel="0075472C">
          <w:rPr>
            <w:szCs w:val="24"/>
          </w:rPr>
          <w:delText>)</w:delText>
        </w:r>
      </w:del>
      <w:r w:rsidR="007A4901">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2576A211" w:rsidR="007A4901" w:rsidRDefault="007A4901" w:rsidP="007A4901">
      <w:pPr>
        <w:pStyle w:val="Caption"/>
        <w:jc w:val="both"/>
        <w:rPr>
          <w:szCs w:val="24"/>
        </w:rPr>
      </w:pPr>
      <w:bookmarkStart w:id="405" w:name="_Ref384080896"/>
      <w:bookmarkStart w:id="406" w:name="_Toc387398501"/>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7</w:t>
      </w:r>
      <w:r w:rsidR="00FC2406">
        <w:fldChar w:fldCharType="end"/>
      </w:r>
      <w:bookmarkEnd w:id="405"/>
      <w:r>
        <w:t>: Distribution analysis of two integrated data and the fraction of species in the systematic group. Those distributions can be dynamically changed depending on the defined thresholds of those variables.</w:t>
      </w:r>
      <w:bookmarkEnd w:id="406"/>
    </w:p>
    <w:p w14:paraId="43B79314" w14:textId="77777777" w:rsidR="007A4901" w:rsidRPr="00756D71" w:rsidRDefault="007A4901" w:rsidP="007A4901">
      <w:pPr>
        <w:pStyle w:val="Heading3"/>
        <w:jc w:val="both"/>
      </w:pPr>
      <w:bookmarkStart w:id="407" w:name="_Toc387400369"/>
      <w:r w:rsidRPr="00756D71">
        <w:t>Interoperable output</w:t>
      </w:r>
      <w:bookmarkEnd w:id="407"/>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408" w:name="_Toc387400370"/>
      <w:r w:rsidRPr="00756D71">
        <w:t>Result</w:t>
      </w:r>
      <w:bookmarkEnd w:id="408"/>
      <w:r w:rsidRPr="00756D71">
        <w:t xml:space="preserve"> </w:t>
      </w:r>
    </w:p>
    <w:p w14:paraId="08013D2A" w14:textId="259F6E47" w:rsidR="007A4901" w:rsidRPr="00756D71" w:rsidRDefault="009346D2" w:rsidP="007A4901">
      <w:pPr>
        <w:pStyle w:val="Heading3"/>
        <w:jc w:val="both"/>
      </w:pPr>
      <w:bookmarkStart w:id="409" w:name="_Toc387400371"/>
      <w:r>
        <w:t>A</w:t>
      </w:r>
      <w:r w:rsidR="007A4901" w:rsidRPr="00756D71">
        <w:t>vailability</w:t>
      </w:r>
      <w:r>
        <w:t xml:space="preserve"> of PhyloProfile</w:t>
      </w:r>
      <w:bookmarkEnd w:id="409"/>
    </w:p>
    <w:p w14:paraId="32941C58" w14:textId="77777777" w:rsidR="007A4901" w:rsidRPr="009C2362"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xml:space="preserve">) and </w:t>
      </w:r>
      <w:commentRangeStart w:id="410"/>
      <w:r>
        <w:rPr>
          <w:szCs w:val="24"/>
        </w:rPr>
        <w:t xml:space="preserve">several testing data sets </w:t>
      </w:r>
      <w:commentRangeEnd w:id="410"/>
      <w:r w:rsidR="00D30812">
        <w:rPr>
          <w:rStyle w:val="CommentReference"/>
        </w:rPr>
        <w:commentReference w:id="410"/>
      </w:r>
      <w:r>
        <w:rPr>
          <w:szCs w:val="24"/>
        </w:rPr>
        <w:t>(</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411" w:name="_Toc387400372"/>
      <w:r w:rsidRPr="00756D71">
        <w:t>Performance test</w:t>
      </w:r>
      <w:bookmarkEnd w:id="411"/>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A878B2">
        <w:t xml:space="preserve">Figure </w:t>
      </w:r>
      <w:r w:rsidR="00A878B2">
        <w:rPr>
          <w:noProof/>
        </w:rPr>
        <w:t>2</w:t>
      </w:r>
      <w:r w:rsidR="00A878B2">
        <w:noBreakHyphen/>
      </w:r>
      <w:r w:rsidR="00A878B2">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A878B2">
        <w:t xml:space="preserve">Figure </w:t>
      </w:r>
      <w:r w:rsidR="00A878B2">
        <w:rPr>
          <w:noProof/>
        </w:rPr>
        <w:t>2</w:t>
      </w:r>
      <w:r w:rsidR="00A878B2">
        <w:noBreakHyphen/>
      </w:r>
      <w:r w:rsidR="00A878B2">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A878B2">
        <w:t xml:space="preserve">Figure </w:t>
      </w:r>
      <w:r w:rsidR="00A878B2">
        <w:rPr>
          <w:noProof/>
        </w:rPr>
        <w:t>2</w:t>
      </w:r>
      <w:r w:rsidR="00A878B2">
        <w:noBreakHyphen/>
      </w:r>
      <w:r w:rsidR="00A878B2">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A878B2">
        <w:t xml:space="preserve">Figure </w:t>
      </w:r>
      <w:r w:rsidR="00A878B2">
        <w:rPr>
          <w:noProof/>
        </w:rPr>
        <w:t>2</w:t>
      </w:r>
      <w:r w:rsidR="00A878B2">
        <w:noBreakHyphen/>
      </w:r>
      <w:r w:rsidR="00A878B2">
        <w:rPr>
          <w:noProof/>
        </w:rPr>
        <w:t>8</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6">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31D76DF0" w:rsidR="007A4901" w:rsidRDefault="007A4901" w:rsidP="007A4901">
      <w:pPr>
        <w:pStyle w:val="Caption"/>
        <w:jc w:val="both"/>
        <w:rPr>
          <w:szCs w:val="24"/>
        </w:rPr>
      </w:pPr>
      <w:bookmarkStart w:id="412" w:name="_Ref384067296"/>
      <w:bookmarkStart w:id="413" w:name="_Toc387398502"/>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8</w:t>
      </w:r>
      <w:r w:rsidR="00FC2406">
        <w:fldChar w:fldCharType="end"/>
      </w:r>
      <w:bookmarkEnd w:id="412"/>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413"/>
    </w:p>
    <w:p w14:paraId="6039E254" w14:textId="77777777"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 xml:space="preserve">user will be interested in exploring phylogenetic profiles of gene sets representing, e.g. one ore few </w:t>
      </w:r>
      <w:commentRangeStart w:id="414"/>
      <w:r w:rsidRPr="004B135F">
        <w:rPr>
          <w:szCs w:val="24"/>
        </w:rPr>
        <w:t>KEGG pathways</w:t>
      </w:r>
      <w:commentRangeEnd w:id="414"/>
      <w:r w:rsidR="00FC3835">
        <w:rPr>
          <w:rStyle w:val="CommentReference"/>
        </w:rPr>
        <w:commentReference w:id="414"/>
      </w:r>
      <w:r w:rsidRPr="004B135F">
        <w:rPr>
          <w:szCs w:val="24"/>
        </w:rPr>
        <w:t>.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7">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49FAFDA4" w:rsidR="007A4901" w:rsidRPr="00842AB7" w:rsidRDefault="007A4901" w:rsidP="007A4901">
      <w:pPr>
        <w:pStyle w:val="Caption"/>
        <w:jc w:val="both"/>
        <w:rPr>
          <w:szCs w:val="24"/>
        </w:rPr>
      </w:pPr>
      <w:bookmarkStart w:id="415" w:name="_Ref384080946"/>
      <w:bookmarkStart w:id="416" w:name="_Toc387398503"/>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9</w:t>
      </w:r>
      <w:r w:rsidR="00FC2406">
        <w:fldChar w:fldCharType="end"/>
      </w:r>
      <w:bookmarkEnd w:id="415"/>
      <w:r>
        <w:t xml:space="preserve">: </w:t>
      </w:r>
      <w:r w:rsidRPr="00001AD8">
        <w:t>RAM usage during data display increases linearly as the data matrix grows. (a) RAM usage as a function of number of genes analyzed, and (b) as a function of the number of taxa analyzed.</w:t>
      </w:r>
      <w:bookmarkEnd w:id="416"/>
    </w:p>
    <w:p w14:paraId="66B4B35D" w14:textId="77777777" w:rsidR="007A4901" w:rsidRDefault="007A4901" w:rsidP="007A4901">
      <w:pPr>
        <w:spacing w:after="0" w:line="360" w:lineRule="auto"/>
        <w:jc w:val="both"/>
        <w:rPr>
          <w:szCs w:val="24"/>
        </w:rPr>
      </w:pPr>
    </w:p>
    <w:p w14:paraId="3D51DEF0" w14:textId="326346C9" w:rsidR="007A4901" w:rsidRDefault="00FC3835" w:rsidP="007A4901">
      <w:pPr>
        <w:spacing w:after="0" w:line="360" w:lineRule="auto"/>
        <w:jc w:val="both"/>
        <w:rPr>
          <w:szCs w:val="24"/>
        </w:rPr>
      </w:pPr>
      <w:ins w:id="417" w:author="Ingo Ebersberger" w:date="2018-05-08T09:43:00Z">
        <w:r>
          <w:rPr>
            <w:szCs w:val="24"/>
          </w:rPr>
          <w:t>An</w:t>
        </w:r>
        <w:r w:rsidRPr="00033638">
          <w:rPr>
            <w:szCs w:val="24"/>
          </w:rPr>
          <w:t xml:space="preserve"> </w:t>
        </w:r>
      </w:ins>
      <w:r w:rsidR="007A4901" w:rsidRPr="00033638">
        <w:rPr>
          <w:szCs w:val="24"/>
        </w:rPr>
        <w:t xml:space="preserve">online version of PhyloProfile </w:t>
      </w:r>
      <w:ins w:id="418" w:author="Ingo Ebersberger" w:date="2018-05-08T09:43:00Z">
        <w:r>
          <w:rPr>
            <w:szCs w:val="24"/>
          </w:rPr>
          <w:t>is available</w:t>
        </w:r>
        <w:r w:rsidRPr="00033638">
          <w:rPr>
            <w:szCs w:val="24"/>
          </w:rPr>
          <w:t xml:space="preserve"> </w:t>
        </w:r>
        <w:r>
          <w:rPr>
            <w:szCs w:val="24"/>
          </w:rPr>
          <w:t>via</w:t>
        </w:r>
      </w:ins>
      <w:r w:rsidR="007A4901" w:rsidRPr="00033638">
        <w:rPr>
          <w:szCs w:val="24"/>
        </w:rPr>
        <w:t xml:space="preserve"> </w:t>
      </w:r>
      <w:ins w:id="419" w:author="Ingo Ebersberger" w:date="2018-05-08T09:43:00Z">
        <w:r>
          <w:rPr>
            <w:szCs w:val="24"/>
          </w:rPr>
          <w:t>the</w:t>
        </w:r>
        <w:r w:rsidRPr="00033638">
          <w:rPr>
            <w:szCs w:val="24"/>
          </w:rPr>
          <w:t xml:space="preserve"> </w:t>
        </w:r>
      </w:ins>
      <w:r w:rsidR="007A4901" w:rsidRPr="00033638">
        <w:rPr>
          <w:szCs w:val="24"/>
        </w:rPr>
        <w:t>webserver</w:t>
      </w:r>
      <w:ins w:id="420" w:author="Ingo Ebersberger" w:date="2018-05-08T09:43:00Z">
        <w:r>
          <w:rPr>
            <w:szCs w:val="24"/>
          </w:rPr>
          <w:t xml:space="preserve"> of the Applied Bioinformatics group </w:t>
        </w:r>
      </w:ins>
      <w:r w:rsidR="007A4901" w:rsidRPr="00033638">
        <w:rPr>
          <w:szCs w:val="24"/>
        </w:rPr>
        <w:t xml:space="preserve">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sidR="007A4901">
        <w:rPr>
          <w:szCs w:val="24"/>
        </w:rPr>
        <w:t>The only difference is</w:t>
      </w:r>
      <w:r w:rsidR="007A4901" w:rsidRPr="00033638">
        <w:rPr>
          <w:szCs w:val="24"/>
        </w:rPr>
        <w:t>,</w:t>
      </w:r>
      <w:r w:rsidR="007A4901">
        <w:rPr>
          <w:szCs w:val="24"/>
        </w:rPr>
        <w:t xml:space="preserve"> that the online version currently does not support orthoXML format as input</w:t>
      </w:r>
      <w:r w:rsidR="007A4901" w:rsidRPr="00033638">
        <w:rPr>
          <w:szCs w:val="24"/>
        </w:rPr>
        <w:t>.</w:t>
      </w:r>
    </w:p>
    <w:p w14:paraId="08E26319" w14:textId="77777777" w:rsidR="007A4901" w:rsidRDefault="007A4901" w:rsidP="007A4901">
      <w:pPr>
        <w:spacing w:after="0" w:line="360" w:lineRule="auto"/>
        <w:jc w:val="both"/>
        <w:rPr>
          <w:szCs w:val="24"/>
        </w:rPr>
      </w:pPr>
    </w:p>
    <w:p w14:paraId="47FCD350" w14:textId="51A6FC6A" w:rsidR="007031AD" w:rsidRPr="007031AD" w:rsidRDefault="00FC3835" w:rsidP="007A4901">
      <w:pPr>
        <w:pStyle w:val="Heading2"/>
        <w:jc w:val="both"/>
      </w:pPr>
      <w:bookmarkStart w:id="421" w:name="_Toc387400373"/>
      <w:ins w:id="422" w:author="Ingo Ebersberger" w:date="2018-05-08T09:44:00Z">
        <w:r>
          <w:t>Discussion</w:t>
        </w:r>
      </w:ins>
      <w:bookmarkEnd w:id="421"/>
    </w:p>
    <w:p w14:paraId="3E41AD15" w14:textId="7C61DEA3" w:rsidR="007031AD" w:rsidRDefault="007031AD" w:rsidP="007031AD">
      <w:pPr>
        <w:spacing w:after="0" w:line="360" w:lineRule="auto"/>
        <w:jc w:val="both"/>
        <w:rPr>
          <w:szCs w:val="24"/>
        </w:rPr>
      </w:pPr>
      <w:r>
        <w:rPr>
          <w:szCs w:val="24"/>
        </w:rPr>
        <w:t xml:space="preserve">With PhyloProfile, we </w:t>
      </w:r>
      <w:r w:rsidR="00135D3A">
        <w:rPr>
          <w:szCs w:val="24"/>
        </w:rPr>
        <w:t xml:space="preserve">have now a </w:t>
      </w:r>
      <w:r w:rsidR="002C5EF5">
        <w:rPr>
          <w:szCs w:val="24"/>
        </w:rPr>
        <w:t xml:space="preserve">novel </w:t>
      </w:r>
      <w:r w:rsidR="00135D3A">
        <w:rPr>
          <w:szCs w:val="24"/>
        </w:rPr>
        <w:t xml:space="preserve">software at hand, that </w:t>
      </w:r>
      <w:r w:rsidR="00CF6851">
        <w:rPr>
          <w:szCs w:val="24"/>
        </w:rPr>
        <w:t xml:space="preserve">allows to adjust the focus of comparative gene set analyses from overview analyses – where the phylogenetic profiles of hundreds to thousands of proteins across the same number of species can be analysed – to high resolution analyses, where the feature architecture of individual protein pairs can be inspected. On top of displaying the presence/absence patterns of genes across the taxa under study, </w:t>
      </w:r>
      <w:r w:rsidR="00CF6851">
        <w:rPr>
          <w:szCs w:val="24"/>
        </w:rPr>
        <w:lastRenderedPageBreak/>
        <w:t>phyloprofile is, to our knowledge, unique in its ability to display</w:t>
      </w:r>
      <w:r>
        <w:rPr>
          <w:szCs w:val="24"/>
        </w:rPr>
        <w:t xml:space="preserve"> </w:t>
      </w:r>
      <w:r w:rsidR="00CF6851">
        <w:rPr>
          <w:szCs w:val="24"/>
        </w:rPr>
        <w:t xml:space="preserve">up to two </w:t>
      </w:r>
      <w:r>
        <w:rPr>
          <w:szCs w:val="24"/>
        </w:rPr>
        <w:t>additional information layers</w:t>
      </w:r>
      <w:r w:rsidR="00CF6851">
        <w:rPr>
          <w:szCs w:val="24"/>
        </w:rPr>
        <w:t>.</w:t>
      </w:r>
      <w:r>
        <w:rPr>
          <w:szCs w:val="24"/>
        </w:rPr>
        <w:t xml:space="preserve"> </w:t>
      </w:r>
      <w:r w:rsidR="00A97B8E">
        <w:rPr>
          <w:szCs w:val="24"/>
        </w:rPr>
        <w:t>It is thus possible</w:t>
      </w:r>
      <w:r w:rsidR="00CF6851">
        <w:rPr>
          <w:szCs w:val="24"/>
        </w:rPr>
        <w:t xml:space="preserve"> to integrate the results</w:t>
      </w:r>
      <w:r w:rsidR="00A97B8E">
        <w:rPr>
          <w:szCs w:val="24"/>
        </w:rPr>
        <w:t xml:space="preserve"> from complementary analysis</w:t>
      </w:r>
      <w:r w:rsidR="00CF6851">
        <w:rPr>
          <w:szCs w:val="24"/>
        </w:rPr>
        <w:t xml:space="preserve">, e.g. </w:t>
      </w:r>
      <w:r w:rsidR="00A97B8E">
        <w:rPr>
          <w:szCs w:val="24"/>
        </w:rPr>
        <w:t xml:space="preserve">the pair-wise comparison of </w:t>
      </w:r>
      <w:r w:rsidR="00CF6851">
        <w:rPr>
          <w:szCs w:val="24"/>
        </w:rPr>
        <w:t xml:space="preserve">protein </w:t>
      </w:r>
      <w:r w:rsidR="00A97B8E">
        <w:rPr>
          <w:szCs w:val="24"/>
        </w:rPr>
        <w:t>sequences or feature architectures</w:t>
      </w:r>
      <w:r w:rsidR="00CF6851">
        <w:rPr>
          <w:szCs w:val="24"/>
        </w:rPr>
        <w:t xml:space="preserve">, into the </w:t>
      </w:r>
      <w:r>
        <w:rPr>
          <w:szCs w:val="24"/>
        </w:rPr>
        <w:t>phylogenetic profiles</w:t>
      </w:r>
      <w:r w:rsidR="00CF6851">
        <w:rPr>
          <w:szCs w:val="24"/>
        </w:rPr>
        <w:t xml:space="preserve">, such that </w:t>
      </w:r>
      <w:r w:rsidR="003B595B">
        <w:rPr>
          <w:szCs w:val="24"/>
        </w:rPr>
        <w:t>all</w:t>
      </w:r>
      <w:r w:rsidR="00CF6851">
        <w:rPr>
          <w:szCs w:val="24"/>
        </w:rPr>
        <w:t xml:space="preserve"> information is available at one glance</w:t>
      </w:r>
      <w:r>
        <w:rPr>
          <w:szCs w:val="24"/>
        </w:rPr>
        <w:t>.</w:t>
      </w:r>
      <w:r w:rsidR="00A97B8E">
        <w:rPr>
          <w:szCs w:val="24"/>
        </w:rPr>
        <w:t xml:space="preserve"> </w:t>
      </w:r>
      <w:r w:rsidR="00B57804">
        <w:rPr>
          <w:szCs w:val="24"/>
        </w:rPr>
        <w:t xml:space="preserve">We trust that this facilitates a more meaningful interpretation of phylogenetic profiles in the context of the evolution of function. </w:t>
      </w:r>
      <w:r>
        <w:rPr>
          <w:szCs w:val="24"/>
        </w:rPr>
        <w:t>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exploration of phylogenetic profiles together with the protein feature architectures in an interactive </w:t>
      </w:r>
      <w:r>
        <w:rPr>
          <w:szCs w:val="24"/>
        </w:rPr>
        <w:t>and effective way.</w:t>
      </w:r>
    </w:p>
    <w:p w14:paraId="7899C283" w14:textId="359B3992" w:rsidR="007031AD" w:rsidRDefault="00FC3835" w:rsidP="007031AD">
      <w:pPr>
        <w:spacing w:after="0" w:line="360" w:lineRule="auto"/>
        <w:jc w:val="both"/>
        <w:rPr>
          <w:szCs w:val="24"/>
        </w:rPr>
      </w:pPr>
      <w:r>
        <w:rPr>
          <w:szCs w:val="24"/>
        </w:rPr>
        <w:t xml:space="preserve">In summary, PhyloProfile closes the methodological gap that existed between tools to generate large phylogenetic profiles to </w:t>
      </w:r>
      <w:commentRangeStart w:id="423"/>
      <w:r>
        <w:rPr>
          <w:szCs w:val="24"/>
        </w:rPr>
        <w:t>delineate the evolutionary history and the contemporary distribution of large – and ultimately complete – gene sets, and the more function-oriented analysis of individual protein interaction networks.</w:t>
      </w:r>
      <w:commentRangeEnd w:id="423"/>
      <w:r w:rsidR="002C5EF5">
        <w:rPr>
          <w:rStyle w:val="CommentReference"/>
        </w:rPr>
        <w:commentReference w:id="423"/>
      </w:r>
      <w:r>
        <w:rPr>
          <w:szCs w:val="24"/>
        </w:rPr>
        <w:t xml:space="preserve"> However, there</w:t>
      </w:r>
      <w:r w:rsidR="0084685B">
        <w:rPr>
          <w:szCs w:val="24"/>
        </w:rPr>
        <w:t xml:space="preserve"> </w:t>
      </w:r>
      <w:r w:rsidR="007031AD">
        <w:rPr>
          <w:szCs w:val="24"/>
        </w:rPr>
        <w:t xml:space="preserve">is </w:t>
      </w:r>
      <w:proofErr w:type="gramStart"/>
      <w:ins w:id="424" w:author="Ingo Ebersberger" w:date="2018-05-08T09:50:00Z">
        <w:r>
          <w:rPr>
            <w:szCs w:val="24"/>
          </w:rPr>
          <w:t xml:space="preserve">still </w:t>
        </w:r>
      </w:ins>
      <w:r w:rsidR="007031AD">
        <w:rPr>
          <w:szCs w:val="24"/>
        </w:rPr>
        <w:t>room</w:t>
      </w:r>
      <w:proofErr w:type="gramEnd"/>
      <w:r w:rsidR="007031AD">
        <w:rPr>
          <w:szCs w:val="24"/>
        </w:rPr>
        <w:t xml:space="preserve"> for improvements. </w:t>
      </w:r>
      <w:r w:rsidR="0084685B">
        <w:rPr>
          <w:szCs w:val="24"/>
        </w:rPr>
        <w:t xml:space="preserve">First and foremost, the running time becomes an issue in the light that novel genomes – and the encoded gene sets – emerge nowadays almost on a daily basis. </w:t>
      </w:r>
      <w:r w:rsidR="007031AD">
        <w:rPr>
          <w:szCs w:val="24"/>
        </w:rPr>
        <w:t>Although PhyloProfile can handle large phylogenetic profile</w:t>
      </w:r>
      <w:r w:rsidR="009352A1">
        <w:rPr>
          <w:szCs w:val="24"/>
        </w:rPr>
        <w:t>s</w:t>
      </w:r>
      <w:r w:rsidR="007031AD">
        <w:rPr>
          <w:szCs w:val="24"/>
        </w:rPr>
        <w:t>, it</w:t>
      </w:r>
      <w:r w:rsidR="009352A1">
        <w:rPr>
          <w:szCs w:val="24"/>
        </w:rPr>
        <w:t>s performance is</w:t>
      </w:r>
      <w:r w:rsidR="0084685B">
        <w:rPr>
          <w:szCs w:val="24"/>
        </w:rPr>
        <w:t xml:space="preserve"> not yet sufficient for interactively displaying and analyzing data comprising entire gene sets of a typical eukaryote (10,000 genes and beyond) and thousands of species.</w:t>
      </w:r>
      <w:r w:rsidR="007031AD">
        <w:rPr>
          <w:szCs w:val="24"/>
        </w:rPr>
        <w:t xml:space="preserve"> </w:t>
      </w:r>
      <w:r w:rsidR="0084685B">
        <w:rPr>
          <w:szCs w:val="24"/>
        </w:rPr>
        <w:t xml:space="preserve">While an a priori filtering of genes and the selection of representative taxa prior to the upload into the tool is a viable approach to cope with this problem, ultimately, a more efficient implementation speeding up both display and analysis will be necessary. Here, the re-implementation of PhyloProfile in a programming language other than the considerably slow R will be necessary.  </w:t>
      </w:r>
      <w:r w:rsidR="007031AD">
        <w:rPr>
          <w:szCs w:val="24"/>
        </w:rPr>
        <w:t xml:space="preserve">Besides, we are working out for implementing some </w:t>
      </w:r>
      <w:r w:rsidR="00794291">
        <w:rPr>
          <w:szCs w:val="24"/>
        </w:rPr>
        <w:t xml:space="preserve">further </w:t>
      </w:r>
      <w:r w:rsidR="007031AD">
        <w:rPr>
          <w:szCs w:val="24"/>
        </w:rPr>
        <w:t xml:space="preserve">practical features, </w:t>
      </w:r>
      <w:r w:rsidR="007031AD">
        <w:rPr>
          <w:szCs w:val="24"/>
        </w:rPr>
        <w:lastRenderedPageBreak/>
        <w:t>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425" w:name="_Toc387400374"/>
      <w:r w:rsidRPr="00A115AD">
        <w:lastRenderedPageBreak/>
        <w:t>HamFAS: a novel functional annotation approach based on feature-aware orthology inference</w:t>
      </w:r>
      <w:bookmarkEnd w:id="425"/>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426" w:name="_Toc386295403"/>
      <w:bookmarkStart w:id="427" w:name="_Toc387400375"/>
      <w:r w:rsidRPr="00A115AD">
        <w:t>Introduction</w:t>
      </w:r>
      <w:bookmarkEnd w:id="426"/>
      <w:bookmarkEnd w:id="427"/>
    </w:p>
    <w:p w14:paraId="3A376EAC" w14:textId="7B9D8636" w:rsidR="00466512" w:rsidRDefault="00466512" w:rsidP="00050C88">
      <w:pPr>
        <w:pStyle w:val="Heading3"/>
      </w:pPr>
      <w:bookmarkStart w:id="428" w:name="_Toc387400376"/>
      <w:r>
        <w:t>Functional annotation</w:t>
      </w:r>
      <w:bookmarkEnd w:id="428"/>
    </w:p>
    <w:p w14:paraId="7766E655" w14:textId="243D271D" w:rsidR="009602E3" w:rsidRDefault="007A4901" w:rsidP="00182D23">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w:t>
      </w:r>
      <w:r w:rsidR="00400A18">
        <w:rPr>
          <w:szCs w:val="24"/>
        </w:rPr>
        <w:t>namely</w:t>
      </w:r>
      <w:r>
        <w:rPr>
          <w:szCs w:val="24"/>
        </w:rPr>
        <w:t xml:space="preserve"> structure-based and sequence-based approaches. </w:t>
      </w:r>
    </w:p>
    <w:p w14:paraId="0F7CFF4B" w14:textId="32B57C1B" w:rsidR="00182D23" w:rsidRDefault="009753F9" w:rsidP="00182D23">
      <w:pPr>
        <w:spacing w:after="0" w:line="360" w:lineRule="auto"/>
        <w:jc w:val="both"/>
        <w:rPr>
          <w:szCs w:val="24"/>
        </w:rPr>
      </w:pPr>
      <w:r>
        <w:rPr>
          <w:szCs w:val="24"/>
        </w:rPr>
        <w:t xml:space="preserve">The most commonly used methods for functional annotation are based on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 xml:space="preserve">for transferring annotations between similar sequences is based on </w:t>
      </w:r>
      <w:r w:rsidR="00F84A9D">
        <w:rPr>
          <w:szCs w:val="24"/>
        </w:rPr>
        <w:t>evolutionary</w:t>
      </w:r>
      <w:r>
        <w:rPr>
          <w:szCs w:val="24"/>
        </w:rPr>
        <w:t xml:space="preserve"> concept. Particularly, p</w:t>
      </w:r>
      <w:r w:rsidRPr="00076E91">
        <w:rPr>
          <w:szCs w:val="24"/>
        </w:rPr>
        <w:t xml:space="preserve">roteins that are </w:t>
      </w:r>
      <w:r w:rsidR="00CD1032">
        <w:rPr>
          <w:szCs w:val="24"/>
        </w:rPr>
        <w:t>homologous</w:t>
      </w:r>
      <w:r w:rsidRPr="00076E91">
        <w:rPr>
          <w:szCs w:val="24"/>
        </w:rPr>
        <w:t xml:space="preserve">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w:t>
      </w:r>
      <w:r w:rsidR="00B83D7C">
        <w:rPr>
          <w:szCs w:val="24"/>
        </w:rPr>
        <w:t xml:space="preserve">The traditional </w:t>
      </w:r>
      <w:r w:rsidR="00815FE3">
        <w:rPr>
          <w:szCs w:val="24"/>
        </w:rPr>
        <w:t xml:space="preserve">method </w:t>
      </w:r>
      <w:r w:rsidR="00CD1032">
        <w:rPr>
          <w:szCs w:val="24"/>
        </w:rPr>
        <w:t xml:space="preserve">is </w:t>
      </w:r>
      <w:r w:rsidR="00374F51">
        <w:rPr>
          <w:szCs w:val="24"/>
        </w:rPr>
        <w:t xml:space="preserve">using sequence comparison approaches like BLAST </w:t>
      </w:r>
      <w:r w:rsidR="00374F51">
        <w:rPr>
          <w:szCs w:val="24"/>
        </w:rPr>
        <w:fldChar w:fldCharType="begin"/>
      </w:r>
      <w:r w:rsidR="00374F51">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Pr>
          <w:szCs w:val="24"/>
        </w:rPr>
        <w:fldChar w:fldCharType="separate"/>
      </w:r>
      <w:r w:rsidR="00374F51">
        <w:rPr>
          <w:noProof/>
          <w:szCs w:val="24"/>
        </w:rPr>
        <w:t>(Altschul et al. 1997)</w:t>
      </w:r>
      <w:r w:rsidR="00374F51">
        <w:rPr>
          <w:szCs w:val="24"/>
        </w:rPr>
        <w:fldChar w:fldCharType="end"/>
      </w:r>
      <w:r w:rsidR="00374F51">
        <w:rPr>
          <w:szCs w:val="24"/>
        </w:rPr>
        <w:t xml:space="preserve"> to </w:t>
      </w:r>
      <w:r w:rsidR="00C3455A">
        <w:rPr>
          <w:szCs w:val="24"/>
        </w:rPr>
        <w:t>search for</w:t>
      </w:r>
      <w:r w:rsidR="00CD1032">
        <w:rPr>
          <w:szCs w:val="24"/>
        </w:rPr>
        <w:t xml:space="preserve"> characterized homologous sequences in different sources such as the</w:t>
      </w:r>
      <w:r w:rsidR="008F1DA6">
        <w:rPr>
          <w:szCs w:val="24"/>
        </w:rPr>
        <w:t xml:space="preserve"> databases of the</w:t>
      </w:r>
      <w:r w:rsidR="00CD1032">
        <w:rPr>
          <w:szCs w:val="24"/>
        </w:rPr>
        <w:t xml:space="preserve"> National Center for Biotechnology Information </w:t>
      </w:r>
      <w:r w:rsidR="008F1DA6">
        <w:rPr>
          <w:szCs w:val="24"/>
        </w:rPr>
        <w:fldChar w:fldCharType="begin"/>
      </w:r>
      <w:r w:rsidR="008F1DA6">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Pr>
          <w:szCs w:val="24"/>
        </w:rPr>
        <w:fldChar w:fldCharType="separate"/>
      </w:r>
      <w:r w:rsidR="008F1DA6">
        <w:rPr>
          <w:noProof/>
          <w:szCs w:val="24"/>
        </w:rPr>
        <w:t>(NCBI Resource Coordinators 2017)</w:t>
      </w:r>
      <w:r w:rsidR="008F1DA6">
        <w:rPr>
          <w:szCs w:val="24"/>
        </w:rPr>
        <w:fldChar w:fldCharType="end"/>
      </w:r>
      <w:r w:rsidR="00CD1032">
        <w:rPr>
          <w:szCs w:val="24"/>
        </w:rPr>
        <w:t xml:space="preserve"> </w:t>
      </w:r>
      <w:r w:rsidR="008F1DA6">
        <w:rPr>
          <w:szCs w:val="24"/>
        </w:rPr>
        <w:t xml:space="preserve">or UniProt Knowledgebase </w: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 </w:instrTex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EN.CITE.DATA </w:instrText>
      </w:r>
      <w:r w:rsidR="008F1DA6">
        <w:rPr>
          <w:szCs w:val="24"/>
        </w:rPr>
      </w:r>
      <w:r w:rsidR="008F1DA6">
        <w:rPr>
          <w:szCs w:val="24"/>
        </w:rPr>
        <w:fldChar w:fldCharType="end"/>
      </w:r>
      <w:r w:rsidR="008F1DA6">
        <w:rPr>
          <w:szCs w:val="24"/>
        </w:rPr>
      </w:r>
      <w:r w:rsidR="008F1DA6">
        <w:rPr>
          <w:szCs w:val="24"/>
        </w:rPr>
        <w:fldChar w:fldCharType="separate"/>
      </w:r>
      <w:r w:rsidR="008F1DA6">
        <w:rPr>
          <w:noProof/>
          <w:szCs w:val="24"/>
        </w:rPr>
        <w:t>(Bateman et al. 2017)</w:t>
      </w:r>
      <w:r w:rsidR="008F1DA6">
        <w:rPr>
          <w:szCs w:val="24"/>
        </w:rPr>
        <w:fldChar w:fldCharType="end"/>
      </w:r>
      <w:r w:rsidR="0009140C">
        <w:rPr>
          <w:szCs w:val="24"/>
        </w:rPr>
        <w:t>. Afterward,</w:t>
      </w:r>
      <w:r w:rsidR="00374F51">
        <w:rPr>
          <w:szCs w:val="24"/>
        </w:rPr>
        <w:t xml:space="preserve"> </w:t>
      </w:r>
      <w:r w:rsidR="005A4102">
        <w:rPr>
          <w:szCs w:val="24"/>
        </w:rPr>
        <w:t>the annotation from the most</w:t>
      </w:r>
      <w:r w:rsidR="00D26751">
        <w:rPr>
          <w:szCs w:val="24"/>
        </w:rPr>
        <w:t xml:space="preserve"> significantly similar sequence</w:t>
      </w:r>
      <w:r w:rsidR="006A5A13">
        <w:rPr>
          <w:szCs w:val="24"/>
        </w:rPr>
        <w:t xml:space="preserve"> found</w:t>
      </w:r>
      <w:r w:rsidR="0009140C">
        <w:rPr>
          <w:szCs w:val="24"/>
        </w:rPr>
        <w:t xml:space="preserve"> could be used to describe the query sequence</w:t>
      </w:r>
      <w:r w:rsidR="00182D23">
        <w:rPr>
          <w:szCs w:val="24"/>
        </w:rPr>
        <w:t xml:space="preserve"> </w:t>
      </w:r>
      <w:r w:rsidR="00182D23">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 </w:instrText>
      </w:r>
      <w:r w:rsidR="00D26751">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EN.CITE.DATA </w:instrText>
      </w:r>
      <w:r w:rsidR="00D26751">
        <w:rPr>
          <w:szCs w:val="24"/>
        </w:rPr>
      </w:r>
      <w:r w:rsidR="00D26751">
        <w:rPr>
          <w:szCs w:val="24"/>
        </w:rPr>
        <w:fldChar w:fldCharType="end"/>
      </w:r>
      <w:r w:rsidR="00182D23">
        <w:rPr>
          <w:szCs w:val="24"/>
        </w:rPr>
      </w:r>
      <w:r w:rsidR="00182D23">
        <w:rPr>
          <w:szCs w:val="24"/>
        </w:rPr>
        <w:fldChar w:fldCharType="separate"/>
      </w:r>
      <w:r w:rsidR="00D26751">
        <w:rPr>
          <w:noProof/>
          <w:szCs w:val="24"/>
        </w:rPr>
        <w:t>(Gabaldón and Huynen 2004; Friedberg 2006)</w:t>
      </w:r>
      <w:r w:rsidR="00182D23">
        <w:rPr>
          <w:szCs w:val="24"/>
        </w:rPr>
        <w:fldChar w:fldCharType="end"/>
      </w:r>
      <w:r w:rsidR="00182D23">
        <w:rPr>
          <w:szCs w:val="24"/>
        </w:rPr>
        <w:t xml:space="preserve">. </w:t>
      </w:r>
      <w:r w:rsidR="00952059">
        <w:rPr>
          <w:szCs w:val="24"/>
        </w:rPr>
        <w:t xml:space="preserve">Some databases such as the Protein Family Database Pfam </w:t>
      </w:r>
      <w:r w:rsidR="00952059">
        <w:rPr>
          <w:szCs w:val="24"/>
        </w:rPr>
        <w:fldChar w:fldCharType="begin"/>
      </w:r>
      <w:r w:rsidR="00952059">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Pr>
          <w:szCs w:val="24"/>
        </w:rPr>
        <w:fldChar w:fldCharType="separate"/>
      </w:r>
      <w:r w:rsidR="00952059">
        <w:rPr>
          <w:noProof/>
          <w:szCs w:val="24"/>
        </w:rPr>
        <w:t>(Finn et al. 2016)</w:t>
      </w:r>
      <w:r w:rsidR="00952059">
        <w:rPr>
          <w:szCs w:val="24"/>
        </w:rPr>
        <w:fldChar w:fldCharType="end"/>
      </w:r>
      <w:r w:rsidR="00952059">
        <w:rPr>
          <w:szCs w:val="24"/>
        </w:rPr>
        <w:t xml:space="preserve"> or SMART </w:t>
      </w:r>
      <w:r w:rsidR="00952059">
        <w:rPr>
          <w:szCs w:val="24"/>
        </w:rPr>
        <w:fldChar w:fldCharType="begin"/>
      </w:r>
      <w:r w:rsidR="00952059">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Pr>
          <w:szCs w:val="24"/>
        </w:rPr>
        <w:fldChar w:fldCharType="separate"/>
      </w:r>
      <w:r w:rsidR="00952059">
        <w:rPr>
          <w:noProof/>
          <w:szCs w:val="24"/>
        </w:rPr>
        <w:t>(Letunic and Bork 2018)</w:t>
      </w:r>
      <w:r w:rsidR="00952059">
        <w:rPr>
          <w:szCs w:val="24"/>
        </w:rPr>
        <w:fldChar w:fldCharType="end"/>
      </w:r>
      <w:r w:rsidR="00952059">
        <w:rPr>
          <w:szCs w:val="24"/>
        </w:rPr>
        <w:t xml:space="preserve"> allow assigning query sequences into protein families by looking for suitable hidden Markov model profiles </w:t>
      </w:r>
      <w:r w:rsidR="00952059">
        <w:rPr>
          <w:szCs w:val="24"/>
        </w:rPr>
        <w:fldChar w:fldCharType="begin"/>
      </w:r>
      <w:r w:rsidR="00952059">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Pr>
          <w:szCs w:val="24"/>
        </w:rPr>
        <w:fldChar w:fldCharType="separate"/>
      </w:r>
      <w:r w:rsidR="00952059">
        <w:rPr>
          <w:noProof/>
          <w:szCs w:val="24"/>
        </w:rPr>
        <w:t>(Eddy 1998)</w:t>
      </w:r>
      <w:r w:rsidR="00952059">
        <w:rPr>
          <w:szCs w:val="24"/>
        </w:rPr>
        <w:fldChar w:fldCharType="end"/>
      </w:r>
      <w:r w:rsidR="00952059">
        <w:rPr>
          <w:szCs w:val="24"/>
        </w:rPr>
        <w:t xml:space="preserve"> instead of similar sequences.</w:t>
      </w:r>
      <w:r w:rsidR="00BA7250">
        <w:rPr>
          <w:szCs w:val="24"/>
        </w:rPr>
        <w:t xml:space="preserve"> These profile-based approaches have</w:t>
      </w:r>
      <w:r w:rsidR="00860B3A">
        <w:rPr>
          <w:szCs w:val="24"/>
        </w:rPr>
        <w:t xml:space="preserve"> shown</w:t>
      </w:r>
      <w:r w:rsidR="00BA7250">
        <w:rPr>
          <w:szCs w:val="24"/>
        </w:rPr>
        <w:t xml:space="preserve"> a dramatically </w:t>
      </w:r>
      <w:r w:rsidR="00BA7250">
        <w:rPr>
          <w:szCs w:val="24"/>
        </w:rPr>
        <w:lastRenderedPageBreak/>
        <w:t xml:space="preserve">higher </w:t>
      </w:r>
      <w:r w:rsidR="009C35BA">
        <w:rPr>
          <w:szCs w:val="24"/>
        </w:rPr>
        <w:t>sensitivity</w:t>
      </w:r>
      <w:r w:rsidR="00BA7250">
        <w:rPr>
          <w:szCs w:val="24"/>
        </w:rPr>
        <w:t xml:space="preserve"> than sequence-based search</w:t>
      </w:r>
      <w:r w:rsidR="00EE2C4B">
        <w:rPr>
          <w:szCs w:val="24"/>
        </w:rPr>
        <w:t xml:space="preserve">, especially for related </w:t>
      </w:r>
      <w:r w:rsidR="00A1044E">
        <w:rPr>
          <w:szCs w:val="24"/>
        </w:rPr>
        <w:t xml:space="preserve">sequences whose </w:t>
      </w:r>
      <w:r w:rsidR="0006702F">
        <w:rPr>
          <w:szCs w:val="24"/>
        </w:rPr>
        <w:t>identity</w:t>
      </w:r>
      <w:r w:rsidR="00A1044E">
        <w:rPr>
          <w:szCs w:val="24"/>
        </w:rPr>
        <w:t xml:space="preserve"> goes</w:t>
      </w:r>
      <w:r w:rsidR="0006702F">
        <w:rPr>
          <w:szCs w:val="24"/>
        </w:rPr>
        <w:t xml:space="preserve"> below 30%</w:t>
      </w:r>
      <w:r w:rsidR="00C20E5F">
        <w:rPr>
          <w:szCs w:val="24"/>
        </w:rPr>
        <w:t xml:space="preserve"> </w:t>
      </w:r>
      <w:r w:rsidR="00C20E5F">
        <w:rPr>
          <w:szCs w:val="24"/>
        </w:rPr>
        <w:fldChar w:fldCharType="begin"/>
      </w:r>
      <w:r w:rsidR="00C20E5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Pr>
          <w:szCs w:val="24"/>
        </w:rPr>
        <w:fldChar w:fldCharType="separate"/>
      </w:r>
      <w:r w:rsidR="00C20E5F">
        <w:rPr>
          <w:noProof/>
          <w:szCs w:val="24"/>
        </w:rPr>
        <w:t>(Park et al. 1998)</w:t>
      </w:r>
      <w:r w:rsidR="00C20E5F">
        <w:rPr>
          <w:szCs w:val="24"/>
        </w:rPr>
        <w:fldChar w:fldCharType="end"/>
      </w:r>
      <w:r w:rsidR="00C20E5F">
        <w:rPr>
          <w:szCs w:val="24"/>
        </w:rPr>
        <w:t>.</w:t>
      </w:r>
    </w:p>
    <w:p w14:paraId="38DF51F2" w14:textId="3A92706F" w:rsidR="000146BC" w:rsidRDefault="00AD5929" w:rsidP="007A4901">
      <w:pPr>
        <w:spacing w:after="0" w:line="360" w:lineRule="auto"/>
        <w:jc w:val="both"/>
        <w:rPr>
          <w:szCs w:val="24"/>
        </w:rPr>
      </w:pPr>
      <w:r>
        <w:rPr>
          <w:szCs w:val="24"/>
        </w:rPr>
        <w:t>When</w:t>
      </w:r>
      <w:r w:rsidR="004E5CE9">
        <w:rPr>
          <w:szCs w:val="24"/>
        </w:rPr>
        <w:t xml:space="preserve"> the sequence similarity is not sufficient enough for </w:t>
      </w:r>
      <w:r w:rsidR="00B40798">
        <w:rPr>
          <w:szCs w:val="24"/>
        </w:rPr>
        <w:t>detecting</w:t>
      </w:r>
      <w:r w:rsidR="004E5CE9">
        <w:rPr>
          <w:szCs w:val="24"/>
        </w:rPr>
        <w:t xml:space="preserve"> the orthologous relationship between two proteins, </w:t>
      </w:r>
      <w:r w:rsidR="00206A51">
        <w:rPr>
          <w:szCs w:val="24"/>
        </w:rPr>
        <w:t>the</w:t>
      </w:r>
      <w:r w:rsidR="006D4818">
        <w:rPr>
          <w:szCs w:val="24"/>
        </w:rPr>
        <w:t>ir</w:t>
      </w:r>
      <w:r w:rsidR="004E5CE9">
        <w:rPr>
          <w:szCs w:val="24"/>
        </w:rPr>
        <w:t xml:space="preserve"> structures can </w:t>
      </w:r>
      <w:r w:rsidR="00206A51">
        <w:rPr>
          <w:szCs w:val="24"/>
        </w:rPr>
        <w:t xml:space="preserve">provide further insight about </w:t>
      </w:r>
      <w:r w:rsidR="006D4818">
        <w:rPr>
          <w:szCs w:val="24"/>
        </w:rPr>
        <w:t>the</w:t>
      </w:r>
      <w:r w:rsidR="004E5CE9">
        <w:rPr>
          <w:szCs w:val="24"/>
        </w:rPr>
        <w:t xml:space="preserve"> functions </w:t>
      </w:r>
      <w:r w:rsidR="004E5CE9">
        <w:rPr>
          <w:szCs w:val="24"/>
        </w:rPr>
        <w:fldChar w:fldCharType="begin"/>
      </w:r>
      <w:r w:rsidR="004E5CE9">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Pr>
          <w:szCs w:val="24"/>
        </w:rPr>
        <w:fldChar w:fldCharType="separate"/>
      </w:r>
      <w:r w:rsidR="004E5CE9">
        <w:rPr>
          <w:noProof/>
          <w:szCs w:val="24"/>
        </w:rPr>
        <w:t>(Adams et al. 2007)</w:t>
      </w:r>
      <w:r w:rsidR="004E5CE9">
        <w:rPr>
          <w:szCs w:val="24"/>
        </w:rPr>
        <w:fldChar w:fldCharType="end"/>
      </w:r>
      <w:r w:rsidR="004E5CE9">
        <w:rPr>
          <w:szCs w:val="24"/>
        </w:rPr>
        <w:t xml:space="preserve">. In contrary to protein sequences, protein structures evolve exponentially slower than their amino acid sequences </w:t>
      </w:r>
      <w:r w:rsidR="004E5CE9">
        <w:rPr>
          <w:szCs w:val="24"/>
        </w:rPr>
        <w:fldChar w:fldCharType="begin"/>
      </w:r>
      <w:r w:rsidR="004E5CE9">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Pr>
          <w:szCs w:val="24"/>
        </w:rPr>
        <w:fldChar w:fldCharType="separate"/>
      </w:r>
      <w:r w:rsidR="004E5CE9">
        <w:rPr>
          <w:noProof/>
          <w:szCs w:val="24"/>
        </w:rPr>
        <w:t>(Chothia and Lesk 1986; Williams and Lovell 2009)</w:t>
      </w:r>
      <w:r w:rsidR="004E5CE9">
        <w:rPr>
          <w:szCs w:val="24"/>
        </w:rPr>
        <w:fldChar w:fldCharType="end"/>
      </w:r>
      <w:r w:rsidR="00B40798">
        <w:rPr>
          <w:szCs w:val="24"/>
        </w:rPr>
        <w:t>.</w:t>
      </w:r>
      <w:r w:rsidR="00FE427E">
        <w:rPr>
          <w:szCs w:val="24"/>
        </w:rPr>
        <w:t xml:space="preserve"> </w:t>
      </w:r>
      <w:r w:rsidR="00B40798">
        <w:rPr>
          <w:szCs w:val="24"/>
        </w:rPr>
        <w:t>Similar structures can therefore also be fou</w:t>
      </w:r>
      <w:r w:rsidR="00664489">
        <w:rPr>
          <w:szCs w:val="24"/>
        </w:rPr>
        <w:t xml:space="preserve">nd between dissimilar sequences </w:t>
      </w:r>
      <w:r w:rsidR="00664489">
        <w:rPr>
          <w:szCs w:val="24"/>
        </w:rPr>
        <w:fldChar w:fldCharType="begin"/>
      </w:r>
      <w:r w:rsidR="00664489">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Pr>
          <w:szCs w:val="24"/>
        </w:rPr>
        <w:fldChar w:fldCharType="separate"/>
      </w:r>
      <w:r w:rsidR="00664489">
        <w:rPr>
          <w:noProof/>
          <w:szCs w:val="24"/>
        </w:rPr>
        <w:t>(Rost 1997)</w:t>
      </w:r>
      <w:r w:rsidR="00664489">
        <w:rPr>
          <w:szCs w:val="24"/>
        </w:rPr>
        <w:fldChar w:fldCharType="end"/>
      </w:r>
      <w:r w:rsidR="00766F16">
        <w:rPr>
          <w:szCs w:val="24"/>
        </w:rPr>
        <w:t xml:space="preserve">. </w:t>
      </w:r>
      <w:r w:rsidR="00011486">
        <w:rPr>
          <w:szCs w:val="24"/>
        </w:rPr>
        <w:t>Additionally, protein's functions are identified mainly by the corresponding conformation</w:t>
      </w:r>
      <w:r w:rsidR="00BB7305">
        <w:rPr>
          <w:szCs w:val="24"/>
        </w:rPr>
        <w:t xml:space="preserve"> </w:t>
      </w:r>
      <w:r w:rsidR="00BB7305">
        <w:rPr>
          <w:szCs w:val="24"/>
        </w:rPr>
        <w:fldChar w:fldCharType="begin"/>
      </w:r>
      <w:r w:rsidR="00BB7305">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Pr>
          <w:szCs w:val="24"/>
        </w:rPr>
        <w:fldChar w:fldCharType="separate"/>
      </w:r>
      <w:r w:rsidR="00BB7305">
        <w:rPr>
          <w:noProof/>
          <w:szCs w:val="24"/>
        </w:rPr>
        <w:t>(Laskowski 2009)</w:t>
      </w:r>
      <w:r w:rsidR="00BB7305">
        <w:rPr>
          <w:szCs w:val="24"/>
        </w:rPr>
        <w:fldChar w:fldCharType="end"/>
      </w:r>
      <w:r w:rsidR="00011486">
        <w:rPr>
          <w:szCs w:val="24"/>
        </w:rPr>
        <w:t>. Their structures are therefore more informative then the sequences regarding to protein's functionality</w:t>
      </w:r>
      <w:r w:rsidR="00C01C67">
        <w:rPr>
          <w:szCs w:val="24"/>
        </w:rPr>
        <w:t xml:space="preserve"> </w:t>
      </w:r>
      <w:r w:rsidR="00C01C67">
        <w:rPr>
          <w:szCs w:val="24"/>
        </w:rPr>
        <w:fldChar w:fldCharType="begin"/>
      </w:r>
      <w:r w:rsidR="00C01C67">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Pr>
          <w:szCs w:val="24"/>
        </w:rPr>
        <w:fldChar w:fldCharType="separate"/>
      </w:r>
      <w:r w:rsidR="00C01C67">
        <w:rPr>
          <w:noProof/>
          <w:szCs w:val="24"/>
        </w:rPr>
        <w:t>(Friedberg 2006)</w:t>
      </w:r>
      <w:r w:rsidR="00C01C67">
        <w:rPr>
          <w:szCs w:val="24"/>
        </w:rPr>
        <w:fldChar w:fldCharType="end"/>
      </w:r>
      <w:r w:rsidR="00011486">
        <w:rPr>
          <w:szCs w:val="24"/>
        </w:rPr>
        <w:t xml:space="preserve">. </w:t>
      </w:r>
      <w:r w:rsidR="00227C6A">
        <w:rPr>
          <w:szCs w:val="24"/>
        </w:rPr>
        <w:t xml:space="preserve">However, </w:t>
      </w:r>
      <w:r w:rsidR="00B05700">
        <w:rPr>
          <w:szCs w:val="24"/>
        </w:rPr>
        <w:t xml:space="preserve">structure-based annotation transfer methods have their limitation. </w:t>
      </w:r>
      <w:r w:rsidR="00106387">
        <w:rPr>
          <w:szCs w:val="24"/>
        </w:rPr>
        <w:t>First</w:t>
      </w:r>
      <w:r w:rsidR="00DD2A3A">
        <w:rPr>
          <w:szCs w:val="24"/>
        </w:rPr>
        <w:t>ly</w:t>
      </w:r>
      <w:r w:rsidR="00106387">
        <w:rPr>
          <w:szCs w:val="24"/>
        </w:rPr>
        <w:t xml:space="preserve">, there is a huge gap between the number of protein structures and </w:t>
      </w:r>
      <w:r w:rsidR="00DD2A3A">
        <w:rPr>
          <w:szCs w:val="24"/>
        </w:rPr>
        <w:t xml:space="preserve">published sequences </w:t>
      </w:r>
      <w:r w:rsidR="00DD2A3A">
        <w:rPr>
          <w:szCs w:val="24"/>
        </w:rPr>
        <w:fldChar w:fldCharType="begin"/>
      </w:r>
      <w:r w:rsidR="00DD2A3A">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Pr>
          <w:szCs w:val="24"/>
        </w:rPr>
        <w:fldChar w:fldCharType="separate"/>
      </w:r>
      <w:r w:rsidR="00DD2A3A">
        <w:rPr>
          <w:noProof/>
          <w:szCs w:val="24"/>
        </w:rPr>
        <w:t>(Lee, Wu, and Zhang 2009)</w:t>
      </w:r>
      <w:r w:rsidR="00DD2A3A">
        <w:rPr>
          <w:szCs w:val="24"/>
        </w:rPr>
        <w:fldChar w:fldCharType="end"/>
      </w:r>
      <w:r w:rsidR="00DD2A3A">
        <w:rPr>
          <w:szCs w:val="24"/>
        </w:rPr>
        <w:t>. Secondly, a</w:t>
      </w:r>
      <w:r w:rsidR="00B05700">
        <w:rPr>
          <w:szCs w:val="24"/>
        </w:rPr>
        <w:t xml:space="preserve"> large fraction of </w:t>
      </w:r>
      <w:r w:rsidR="00235470">
        <w:rPr>
          <w:szCs w:val="24"/>
        </w:rPr>
        <w:t>available</w:t>
      </w:r>
      <w:r w:rsidR="00B05700">
        <w:rPr>
          <w:szCs w:val="24"/>
        </w:rPr>
        <w:t xml:space="preserve"> structures </w:t>
      </w:r>
      <w:r w:rsidR="00235470">
        <w:rPr>
          <w:szCs w:val="24"/>
        </w:rPr>
        <w:t xml:space="preserve">have no functional annotation </w:t>
      </w:r>
      <w:r w:rsidR="00235470">
        <w:rPr>
          <w:szCs w:val="24"/>
        </w:rPr>
        <w:fldChar w:fldCharType="begin"/>
      </w:r>
      <w:r w:rsidR="00235470">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Pr>
          <w:szCs w:val="24"/>
        </w:rPr>
        <w:fldChar w:fldCharType="separate"/>
      </w:r>
      <w:r w:rsidR="00235470">
        <w:rPr>
          <w:noProof/>
          <w:szCs w:val="24"/>
        </w:rPr>
        <w:t>(Nadzirin and Firdaus-Raih 2012)</w:t>
      </w:r>
      <w:r w:rsidR="00235470">
        <w:rPr>
          <w:szCs w:val="24"/>
        </w:rPr>
        <w:fldChar w:fldCharType="end"/>
      </w:r>
      <w:r w:rsidR="00245824">
        <w:rPr>
          <w:szCs w:val="24"/>
        </w:rPr>
        <w:t xml:space="preserve">. </w:t>
      </w:r>
      <w:r w:rsidR="00B05700">
        <w:rPr>
          <w:szCs w:val="24"/>
        </w:rPr>
        <w:t xml:space="preserve">More importantly, </w:t>
      </w:r>
      <w:r w:rsidR="00011486">
        <w:rPr>
          <w:szCs w:val="24"/>
        </w:rPr>
        <w:t xml:space="preserve">the protein structure prediction process is time consuming and complicated </w:t>
      </w:r>
      <w:r w:rsidR="00011486">
        <w:rPr>
          <w:szCs w:val="24"/>
        </w:rPr>
        <w:fldChar w:fldCharType="begin"/>
      </w:r>
      <w:r w:rsidR="00011486">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Pr>
          <w:szCs w:val="24"/>
        </w:rPr>
        <w:fldChar w:fldCharType="separate"/>
      </w:r>
      <w:r w:rsidR="00011486">
        <w:rPr>
          <w:noProof/>
          <w:szCs w:val="24"/>
        </w:rPr>
        <w:t>(Baker 2001)</w:t>
      </w:r>
      <w:r w:rsidR="00011486">
        <w:rPr>
          <w:szCs w:val="24"/>
        </w:rPr>
        <w:fldChar w:fldCharType="end"/>
      </w:r>
      <w:r w:rsidR="00C81DA8">
        <w:rPr>
          <w:szCs w:val="24"/>
        </w:rPr>
        <w:t xml:space="preserve">. </w:t>
      </w:r>
      <w:r w:rsidR="00011486">
        <w:rPr>
          <w:szCs w:val="24"/>
        </w:rPr>
        <w:t xml:space="preserve">Thus, </w:t>
      </w:r>
      <w:r w:rsidR="00DD2A3A">
        <w:rPr>
          <w:szCs w:val="24"/>
        </w:rPr>
        <w:t>structure</w:t>
      </w:r>
      <w:r w:rsidR="00011486">
        <w:rPr>
          <w:szCs w:val="24"/>
        </w:rPr>
        <w:t>-based</w:t>
      </w:r>
      <w:r w:rsidR="00DD2A3A">
        <w:rPr>
          <w:szCs w:val="24"/>
        </w:rPr>
        <w:t xml:space="preserve"> annotation</w:t>
      </w:r>
      <w:r w:rsidR="00011486">
        <w:rPr>
          <w:szCs w:val="24"/>
        </w:rPr>
        <w:t xml:space="preserve"> methods </w:t>
      </w:r>
      <w:r w:rsidR="00206A51">
        <w:rPr>
          <w:szCs w:val="24"/>
        </w:rPr>
        <w:t xml:space="preserve">face challenges </w:t>
      </w:r>
      <w:r w:rsidR="00011486">
        <w:rPr>
          <w:szCs w:val="24"/>
        </w:rPr>
        <w:t xml:space="preserve">for automatic annotation of a large number of new sequenced proteins, especially in this era of whole genome sequencing </w:t>
      </w:r>
      <w:r w:rsidR="00011486">
        <w:rPr>
          <w:szCs w:val="24"/>
        </w:rPr>
        <w:fldChar w:fldCharType="begin"/>
      </w:r>
      <w:r w:rsidR="0025305D">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Pr>
          <w:szCs w:val="24"/>
        </w:rPr>
        <w:fldChar w:fldCharType="separate"/>
      </w:r>
      <w:r w:rsidR="0025305D">
        <w:rPr>
          <w:noProof/>
          <w:szCs w:val="24"/>
        </w:rPr>
        <w:t>(Watson and Thornton 2009)</w:t>
      </w:r>
      <w:r w:rsidR="00011486">
        <w:rPr>
          <w:szCs w:val="24"/>
        </w:rPr>
        <w:fldChar w:fldCharType="end"/>
      </w:r>
      <w:r w:rsidR="00011486">
        <w:rPr>
          <w:szCs w:val="24"/>
        </w:rPr>
        <w:t>.</w:t>
      </w:r>
      <w:r w:rsidR="007F42AD">
        <w:rPr>
          <w:szCs w:val="24"/>
        </w:rPr>
        <w:t xml:space="preserve"> Hence, annotation transfer based on sequences is still primarily used as the first step for investigation protein's functions </w:t>
      </w:r>
      <w:r w:rsidR="007F42AD">
        <w:rPr>
          <w:szCs w:val="24"/>
        </w:rPr>
        <w:fldChar w:fldCharType="begin"/>
      </w:r>
      <w:r w:rsidR="007F42AD">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Pr>
          <w:szCs w:val="24"/>
        </w:rPr>
        <w:fldChar w:fldCharType="separate"/>
      </w:r>
      <w:r w:rsidR="007F42AD">
        <w:rPr>
          <w:noProof/>
          <w:szCs w:val="24"/>
        </w:rPr>
        <w:t>(Sael, Chitale, and Kihara 2012)</w:t>
      </w:r>
      <w:r w:rsidR="007F42AD">
        <w:rPr>
          <w:szCs w:val="24"/>
        </w:rPr>
        <w:fldChar w:fldCharType="end"/>
      </w:r>
      <w:r w:rsidR="007F42AD">
        <w:rPr>
          <w:szCs w:val="24"/>
        </w:rPr>
        <w:t>.</w:t>
      </w:r>
    </w:p>
    <w:p w14:paraId="5AEE3A33" w14:textId="62B18114" w:rsidR="000146BC" w:rsidRDefault="00E6227C" w:rsidP="00050C88">
      <w:pPr>
        <w:pStyle w:val="Heading3"/>
      </w:pPr>
      <w:bookmarkStart w:id="429" w:name="_Toc387400377"/>
      <w:r>
        <w:t>Describing function</w:t>
      </w:r>
      <w:bookmarkEnd w:id="429"/>
    </w:p>
    <w:p w14:paraId="68A6AD19" w14:textId="22979964" w:rsidR="00274DE1" w:rsidRDefault="00661F54" w:rsidP="008B4AC8">
      <w:pPr>
        <w:spacing w:after="0" w:line="360" w:lineRule="auto"/>
        <w:jc w:val="both"/>
        <w:rPr>
          <w:szCs w:val="24"/>
        </w:rPr>
      </w:pPr>
      <w:r>
        <w:rPr>
          <w:szCs w:val="24"/>
        </w:rPr>
        <w:t xml:space="preserve">Protein's functions are </w:t>
      </w:r>
      <w:r w:rsidR="00740DCC">
        <w:rPr>
          <w:szCs w:val="24"/>
        </w:rPr>
        <w:t xml:space="preserve">mostly described using free text </w:t>
      </w:r>
      <w:r w:rsidR="00740DCC">
        <w:rPr>
          <w:szCs w:val="24"/>
        </w:rPr>
        <w:fldChar w:fldCharType="begin"/>
      </w:r>
      <w:r w:rsidR="00740DCC">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sidR="00740DCC">
        <w:rPr>
          <w:szCs w:val="24"/>
        </w:rPr>
        <w:fldChar w:fldCharType="separate"/>
      </w:r>
      <w:r w:rsidR="00740DCC">
        <w:rPr>
          <w:noProof/>
          <w:szCs w:val="24"/>
        </w:rPr>
        <w:t>(Lee, Redfern, and Orengo 2007)</w:t>
      </w:r>
      <w:r w:rsidR="00740DCC">
        <w:rPr>
          <w:szCs w:val="24"/>
        </w:rPr>
        <w:fldChar w:fldCharType="end"/>
      </w:r>
      <w:r w:rsidR="00740DCC">
        <w:rPr>
          <w:szCs w:val="24"/>
        </w:rPr>
        <w:t xml:space="preserve">. The synonymous terms in the annotations is confusing human and </w:t>
      </w:r>
      <w:r w:rsidR="005B6123">
        <w:rPr>
          <w:szCs w:val="24"/>
        </w:rPr>
        <w:t>challenging</w:t>
      </w:r>
      <w:r w:rsidR="00740DCC">
        <w:rPr>
          <w:szCs w:val="24"/>
        </w:rPr>
        <w:t xml:space="preserve"> computers for e.g. </w:t>
      </w:r>
      <w:r w:rsidR="00DC43AE">
        <w:rPr>
          <w:szCs w:val="24"/>
        </w:rPr>
        <w:t>assessing</w:t>
      </w:r>
      <w:r w:rsidR="00740DCC">
        <w:rPr>
          <w:szCs w:val="24"/>
        </w:rPr>
        <w:t xml:space="preserve"> </w:t>
      </w:r>
      <w:r w:rsidR="00DC43AE">
        <w:rPr>
          <w:szCs w:val="24"/>
        </w:rPr>
        <w:t>similar</w:t>
      </w:r>
      <w:r w:rsidR="00740DCC">
        <w:rPr>
          <w:szCs w:val="24"/>
        </w:rPr>
        <w:t xml:space="preserve"> protein descriptions</w:t>
      </w:r>
      <w:r w:rsidR="005B6123">
        <w:rPr>
          <w:szCs w:val="24"/>
        </w:rPr>
        <w:t xml:space="preserve"> </w:t>
      </w:r>
      <w:r w:rsidR="005B6123">
        <w:rPr>
          <w:szCs w:val="24"/>
        </w:rPr>
        <w:fldChar w:fldCharType="begin"/>
      </w:r>
      <w:r w:rsidR="005B6123">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5B6123">
        <w:rPr>
          <w:szCs w:val="24"/>
        </w:rPr>
        <w:fldChar w:fldCharType="separate"/>
      </w:r>
      <w:r w:rsidR="005B6123">
        <w:rPr>
          <w:noProof/>
          <w:szCs w:val="24"/>
        </w:rPr>
        <w:t>(Friedberg 2006)</w:t>
      </w:r>
      <w:r w:rsidR="005B6123">
        <w:rPr>
          <w:szCs w:val="24"/>
        </w:rPr>
        <w:fldChar w:fldCharType="end"/>
      </w:r>
      <w:r w:rsidR="00740DCC">
        <w:rPr>
          <w:szCs w:val="24"/>
        </w:rPr>
        <w:t xml:space="preserve">. </w:t>
      </w:r>
      <w:r w:rsidR="002F1ABA">
        <w:rPr>
          <w:szCs w:val="24"/>
        </w:rPr>
        <w:t>The automatic annotation transfer process</w:t>
      </w:r>
      <w:r w:rsidR="00DC43AE">
        <w:rPr>
          <w:szCs w:val="24"/>
        </w:rPr>
        <w:t xml:space="preserve"> requires therefore a </w:t>
      </w:r>
      <w:r w:rsidR="00AD314F">
        <w:rPr>
          <w:szCs w:val="24"/>
        </w:rPr>
        <w:t>systematic</w:t>
      </w:r>
      <w:r w:rsidR="00DC43AE">
        <w:rPr>
          <w:szCs w:val="24"/>
        </w:rPr>
        <w:t xml:space="preserve"> language for describing the </w:t>
      </w:r>
      <w:r w:rsidR="00B276A7">
        <w:rPr>
          <w:szCs w:val="24"/>
        </w:rPr>
        <w:t>protein's</w:t>
      </w:r>
      <w:r w:rsidR="00DC43AE">
        <w:rPr>
          <w:szCs w:val="24"/>
        </w:rPr>
        <w:t xml:space="preserve"> functions, which </w:t>
      </w:r>
      <w:r w:rsidR="00DC43AE">
        <w:rPr>
          <w:szCs w:val="24"/>
        </w:rPr>
        <w:lastRenderedPageBreak/>
        <w:t xml:space="preserve">is human friendly and computer-readable </w:t>
      </w:r>
      <w:r w:rsidR="00341836">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 </w:instrText>
      </w:r>
      <w:r w:rsidR="00AD314F">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EN.CITE.DATA </w:instrText>
      </w:r>
      <w:r w:rsidR="00AD314F">
        <w:rPr>
          <w:szCs w:val="24"/>
        </w:rPr>
      </w:r>
      <w:r w:rsidR="00AD314F">
        <w:rPr>
          <w:szCs w:val="24"/>
        </w:rPr>
        <w:fldChar w:fldCharType="end"/>
      </w:r>
      <w:r w:rsidR="00341836">
        <w:rPr>
          <w:szCs w:val="24"/>
        </w:rPr>
      </w:r>
      <w:r w:rsidR="00341836">
        <w:rPr>
          <w:szCs w:val="24"/>
        </w:rPr>
        <w:fldChar w:fldCharType="separate"/>
      </w:r>
      <w:r w:rsidR="00AD314F">
        <w:rPr>
          <w:noProof/>
          <w:szCs w:val="24"/>
        </w:rPr>
        <w:t>(Wilson, Kreychman, and Gerstein 2000; Lan, Jansen, and Gerstein 2002)</w:t>
      </w:r>
      <w:r w:rsidR="00341836">
        <w:rPr>
          <w:szCs w:val="24"/>
        </w:rPr>
        <w:fldChar w:fldCharType="end"/>
      </w:r>
      <w:r w:rsidR="00DC43AE">
        <w:rPr>
          <w:szCs w:val="24"/>
        </w:rPr>
        <w:t xml:space="preserve">. </w:t>
      </w:r>
      <w:r w:rsidR="00E85A3E">
        <w:rPr>
          <w:szCs w:val="24"/>
        </w:rPr>
        <w:t xml:space="preserve">The first </w:t>
      </w:r>
      <w:r w:rsidR="00962A58">
        <w:rPr>
          <w:szCs w:val="24"/>
        </w:rPr>
        <w:t xml:space="preserve">famous effort was introduced by the biochemists </w:t>
      </w:r>
      <w:r w:rsidR="004654A8">
        <w:rPr>
          <w:szCs w:val="24"/>
        </w:rPr>
        <w:t xml:space="preserve">with their Enzyme Commission (EC) classification </w:t>
      </w:r>
      <w:r w:rsidR="004654A8">
        <w:rPr>
          <w:szCs w:val="24"/>
        </w:rPr>
        <w:fldChar w:fldCharType="begin"/>
      </w:r>
      <w:r w:rsidR="004654A8">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sidR="004654A8">
        <w:rPr>
          <w:szCs w:val="24"/>
        </w:rPr>
        <w:fldChar w:fldCharType="separate"/>
      </w:r>
      <w:r w:rsidR="004654A8">
        <w:rPr>
          <w:noProof/>
          <w:szCs w:val="24"/>
        </w:rPr>
        <w:t>(Webb 1990)</w:t>
      </w:r>
      <w:r w:rsidR="004654A8">
        <w:rPr>
          <w:szCs w:val="24"/>
        </w:rPr>
        <w:fldChar w:fldCharType="end"/>
      </w:r>
      <w:r w:rsidR="004654A8">
        <w:rPr>
          <w:szCs w:val="24"/>
        </w:rPr>
        <w:t xml:space="preserve">. </w:t>
      </w:r>
      <w:r w:rsidR="00FE4449">
        <w:rPr>
          <w:szCs w:val="24"/>
        </w:rPr>
        <w:t>This EC classification</w:t>
      </w:r>
      <w:r w:rsidR="00BF1762">
        <w:rPr>
          <w:szCs w:val="24"/>
        </w:rPr>
        <w:t xml:space="preserve"> can</w:t>
      </w:r>
      <w:r w:rsidR="00FE4449">
        <w:rPr>
          <w:szCs w:val="24"/>
        </w:rPr>
        <w:t xml:space="preserve">, however, only be applied for describing enzyme activities. </w:t>
      </w:r>
      <w:r w:rsidR="00BF1762">
        <w:rPr>
          <w:szCs w:val="24"/>
        </w:rPr>
        <w:t>Later, the Gene Ontology</w:t>
      </w:r>
      <w:r w:rsidR="00575A84">
        <w:rPr>
          <w:szCs w:val="24"/>
        </w:rPr>
        <w:t xml:space="preserve"> (GO)</w:t>
      </w:r>
      <w:r w:rsidR="00BF1762">
        <w:rPr>
          <w:szCs w:val="24"/>
        </w:rPr>
        <w:t xml:space="preserve"> Consortium has created comprehensive controllable vocabularies for annotating gene products </w:t>
      </w:r>
      <w:r w:rsidR="00B47835">
        <w:rPr>
          <w:szCs w:val="24"/>
        </w:rPr>
        <w:fldChar w:fldCharType="begin"/>
      </w:r>
      <w:r w:rsidR="00B47835">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B47835">
        <w:rPr>
          <w:szCs w:val="24"/>
        </w:rPr>
        <w:fldChar w:fldCharType="separate"/>
      </w:r>
      <w:r w:rsidR="00B47835">
        <w:rPr>
          <w:noProof/>
          <w:szCs w:val="24"/>
        </w:rPr>
        <w:t>(Ashburner et al. 2000)</w:t>
      </w:r>
      <w:r w:rsidR="00B47835">
        <w:rPr>
          <w:szCs w:val="24"/>
        </w:rPr>
        <w:fldChar w:fldCharType="end"/>
      </w:r>
      <w:r w:rsidR="00B47835">
        <w:rPr>
          <w:szCs w:val="24"/>
        </w:rPr>
        <w:t xml:space="preserve">. </w:t>
      </w:r>
      <w:r w:rsidR="00575A84">
        <w:rPr>
          <w:szCs w:val="24"/>
        </w:rPr>
        <w:t>GO classifies protein functions into three categories, namely biological process, molecular function, or cellular component. Their hierarchical structure is represented as a directed acrylic</w:t>
      </w:r>
      <w:r w:rsidR="00471DF4">
        <w:rPr>
          <w:szCs w:val="24"/>
        </w:rPr>
        <w:t xml:space="preserve"> graph,</w:t>
      </w:r>
      <w:r w:rsidR="00575A84">
        <w:rPr>
          <w:szCs w:val="24"/>
        </w:rPr>
        <w:t xml:space="preserve"> </w:t>
      </w:r>
      <w:r w:rsidR="00471DF4">
        <w:rPr>
          <w:szCs w:val="24"/>
        </w:rPr>
        <w:t>which</w:t>
      </w:r>
      <w:r w:rsidR="002A7401">
        <w:rPr>
          <w:szCs w:val="24"/>
        </w:rPr>
        <w:t xml:space="preserve"> </w:t>
      </w:r>
      <w:r w:rsidR="00211D1F">
        <w:rPr>
          <w:szCs w:val="24"/>
        </w:rPr>
        <w:t>enables</w:t>
      </w:r>
      <w:r w:rsidR="00575A84">
        <w:rPr>
          <w:szCs w:val="24"/>
        </w:rPr>
        <w:t xml:space="preserve"> compari</w:t>
      </w:r>
      <w:r w:rsidR="002A7401">
        <w:rPr>
          <w:szCs w:val="24"/>
        </w:rPr>
        <w:t>ng</w:t>
      </w:r>
      <w:r w:rsidR="00575A84">
        <w:rPr>
          <w:szCs w:val="24"/>
        </w:rPr>
        <w:t xml:space="preserve"> </w:t>
      </w:r>
      <w:r w:rsidR="00067EA5">
        <w:rPr>
          <w:szCs w:val="24"/>
        </w:rPr>
        <w:t>annotations at</w:t>
      </w:r>
      <w:r w:rsidR="00471DF4">
        <w:rPr>
          <w:szCs w:val="24"/>
        </w:rPr>
        <w:t xml:space="preserve"> different levels.</w:t>
      </w:r>
    </w:p>
    <w:p w14:paraId="2FC344D9" w14:textId="2336582A" w:rsidR="00982EEF" w:rsidRDefault="00EE0A5D" w:rsidP="00180E79">
      <w:pPr>
        <w:spacing w:after="0" w:line="360" w:lineRule="auto"/>
        <w:jc w:val="both"/>
        <w:rPr>
          <w:szCs w:val="24"/>
        </w:rPr>
      </w:pPr>
      <w:r>
        <w:rPr>
          <w:szCs w:val="24"/>
        </w:rPr>
        <w:t xml:space="preserve">Apart from GO terms, </w:t>
      </w:r>
      <w:r w:rsidR="002E3E00">
        <w:rPr>
          <w:szCs w:val="24"/>
        </w:rPr>
        <w:t>KEGG orthology</w:t>
      </w:r>
      <w:r>
        <w:rPr>
          <w:szCs w:val="24"/>
        </w:rPr>
        <w:t xml:space="preserve"> identifiers are also widely used to describe g</w:t>
      </w:r>
      <w:r w:rsidR="004B7184">
        <w:rPr>
          <w:szCs w:val="24"/>
        </w:rPr>
        <w:t xml:space="preserve">ene functions </w:t>
      </w:r>
      <w:r w:rsidR="0017257B">
        <w:rPr>
          <w:szCs w:val="24"/>
        </w:rPr>
        <w:fldChar w:fldCharType="begin"/>
      </w:r>
      <w:r w:rsidR="0017257B">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sidR="0017257B">
        <w:rPr>
          <w:szCs w:val="24"/>
        </w:rPr>
        <w:fldChar w:fldCharType="separate"/>
      </w:r>
      <w:r w:rsidR="0017257B">
        <w:rPr>
          <w:noProof/>
          <w:szCs w:val="24"/>
        </w:rPr>
        <w:t>(Yin et al. 2016)</w:t>
      </w:r>
      <w:r w:rsidR="0017257B">
        <w:rPr>
          <w:szCs w:val="24"/>
        </w:rPr>
        <w:fldChar w:fldCharType="end"/>
      </w:r>
      <w:r w:rsidR="0017257B">
        <w:rPr>
          <w:szCs w:val="24"/>
        </w:rPr>
        <w:t xml:space="preserve">. </w:t>
      </w:r>
      <w:r w:rsidR="00FF0855">
        <w:rPr>
          <w:szCs w:val="24"/>
        </w:rPr>
        <w:t>KEGG,</w:t>
      </w:r>
      <w:r w:rsidR="00982EEF">
        <w:rPr>
          <w:szCs w:val="24"/>
        </w:rPr>
        <w:t xml:space="preserve"> the Kyoto </w:t>
      </w:r>
      <w:r w:rsidR="00982EEF" w:rsidRPr="00277F16">
        <w:rPr>
          <w:szCs w:val="24"/>
        </w:rPr>
        <w:t>Encyclopedia of Genes and Genomes</w:t>
      </w:r>
      <w:r w:rsidR="00982EEF">
        <w:rPr>
          <w:szCs w:val="24"/>
        </w:rPr>
        <w:t xml:space="preserve"> </w: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 </w:instrTex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EN.CITE.DATA </w:instrText>
      </w:r>
      <w:r w:rsidR="00982EEF">
        <w:rPr>
          <w:szCs w:val="24"/>
        </w:rPr>
      </w:r>
      <w:r w:rsidR="00982EEF">
        <w:rPr>
          <w:szCs w:val="24"/>
        </w:rPr>
        <w:fldChar w:fldCharType="end"/>
      </w:r>
      <w:r w:rsidR="00982EEF">
        <w:rPr>
          <w:szCs w:val="24"/>
        </w:rPr>
      </w:r>
      <w:r w:rsidR="00982EEF">
        <w:rPr>
          <w:szCs w:val="24"/>
        </w:rPr>
        <w:fldChar w:fldCharType="separate"/>
      </w:r>
      <w:r w:rsidR="00982EEF">
        <w:rPr>
          <w:noProof/>
          <w:szCs w:val="24"/>
        </w:rPr>
        <w:t>(Kanehisa and Goto 2000; Kanehisa et al. 2016)</w:t>
      </w:r>
      <w:r w:rsidR="00982EEF">
        <w:rPr>
          <w:szCs w:val="24"/>
        </w:rPr>
        <w:fldChar w:fldCharType="end"/>
      </w:r>
      <w:r w:rsidR="00FF0855">
        <w:rPr>
          <w:szCs w:val="24"/>
        </w:rPr>
        <w:t xml:space="preserve"> </w:t>
      </w:r>
      <w:proofErr w:type="gramStart"/>
      <w:r w:rsidR="00627AAA">
        <w:rPr>
          <w:szCs w:val="24"/>
        </w:rPr>
        <w:t>is</w:t>
      </w:r>
      <w:proofErr w:type="gramEnd"/>
      <w:r w:rsidR="00627AAA">
        <w:rPr>
          <w:szCs w:val="24"/>
        </w:rPr>
        <w:t xml:space="preserve"> a resource for sequence annotation and biological pathway analysis.</w:t>
      </w:r>
      <w:r w:rsidR="00C24BF0">
        <w:rPr>
          <w:szCs w:val="24"/>
        </w:rPr>
        <w:t xml:space="preserve"> It provides comprehensive information with 16 databases comprising of four groups: </w:t>
      </w:r>
      <w:r w:rsidR="00C24BF0" w:rsidRPr="00C24BF0">
        <w:rPr>
          <w:szCs w:val="24"/>
        </w:rPr>
        <w:t>System information (</w:t>
      </w:r>
      <w:r w:rsidR="00C24BF0">
        <w:rPr>
          <w:szCs w:val="24"/>
        </w:rPr>
        <w:t xml:space="preserve">with three databases </w:t>
      </w:r>
      <w:r w:rsidR="00C24BF0" w:rsidRPr="00C24BF0">
        <w:rPr>
          <w:szCs w:val="24"/>
        </w:rPr>
        <w:t>PATHWAY, BRITE, MODULE), Genomic information (ORTHOLOGY, GENES, GENOME), Chemical information or KEGG ligand (COMPOUND, GLYCAN, R</w:t>
      </w:r>
      <w:r w:rsidR="008E776A">
        <w:rPr>
          <w:szCs w:val="24"/>
        </w:rPr>
        <w:t>EACTION, RPAIR, RCLASS, ENZYME)</w:t>
      </w:r>
      <w:r w:rsidR="009F337F">
        <w:rPr>
          <w:szCs w:val="24"/>
        </w:rPr>
        <w:t>,</w:t>
      </w:r>
      <w:r w:rsidR="008E776A">
        <w:rPr>
          <w:szCs w:val="24"/>
        </w:rPr>
        <w:t xml:space="preserve"> and</w:t>
      </w:r>
      <w:r w:rsidR="00C24BF0" w:rsidRPr="00C24BF0">
        <w:rPr>
          <w:szCs w:val="24"/>
        </w:rPr>
        <w:t xml:space="preserve"> Health information (DISEASE, DRUG, DGROUP, ENVIRON)</w:t>
      </w:r>
      <w:r w:rsidR="00C24BF0">
        <w:rPr>
          <w:szCs w:val="24"/>
        </w:rPr>
        <w:t xml:space="preserve">. </w:t>
      </w:r>
      <w:r w:rsidR="00C87968">
        <w:rPr>
          <w:szCs w:val="24"/>
        </w:rPr>
        <w:t>The hub to link all those databases is KEGG Orthology (KO).</w:t>
      </w:r>
      <w:r w:rsidR="00AF4D15">
        <w:rPr>
          <w:szCs w:val="24"/>
        </w:rPr>
        <w:t xml:space="preserve"> </w:t>
      </w:r>
      <w:r w:rsidR="00AF4D15" w:rsidRPr="00AF4D15">
        <w:rPr>
          <w:szCs w:val="24"/>
        </w:rPr>
        <w:t xml:space="preserve">Each KO entry, defined by a K number, is </w:t>
      </w:r>
      <w:r w:rsidR="00AF4D15">
        <w:rPr>
          <w:szCs w:val="24"/>
        </w:rPr>
        <w:t>comprised of context (pathway) dependent similar</w:t>
      </w:r>
      <w:r w:rsidR="00AF4D15" w:rsidRPr="00AF4D15">
        <w:rPr>
          <w:szCs w:val="24"/>
        </w:rPr>
        <w:t xml:space="preserve"> sequences</w:t>
      </w:r>
      <w:r w:rsidR="00AF4D15">
        <w:rPr>
          <w:szCs w:val="24"/>
        </w:rPr>
        <w:t xml:space="preserve"> </w:t>
      </w:r>
      <w:r w:rsidR="00AF4D15">
        <w:rPr>
          <w:szCs w:val="24"/>
        </w:rPr>
        <w:fldChar w:fldCharType="begin"/>
      </w:r>
      <w:r w:rsidR="00AF4D15">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AF4D15">
        <w:rPr>
          <w:szCs w:val="24"/>
        </w:rPr>
        <w:fldChar w:fldCharType="separate"/>
      </w:r>
      <w:r w:rsidR="00AF4D15">
        <w:rPr>
          <w:noProof/>
          <w:szCs w:val="24"/>
        </w:rPr>
        <w:t>(Kanehisa et al. 2014)</w:t>
      </w:r>
      <w:r w:rsidR="00AF4D15">
        <w:rPr>
          <w:szCs w:val="24"/>
        </w:rPr>
        <w:fldChar w:fldCharType="end"/>
      </w:r>
      <w:r w:rsidR="00AF4D15">
        <w:rPr>
          <w:szCs w:val="24"/>
        </w:rPr>
        <w:t xml:space="preserve">. </w:t>
      </w:r>
      <w:r w:rsidR="00180E79" w:rsidRPr="00180E79">
        <w:rPr>
          <w:szCs w:val="24"/>
        </w:rPr>
        <w:t>Originally, KO database is developed together with KEGG pathway maps, BRITE functional hierarchies and KEGG modules ba</w:t>
      </w:r>
      <w:r w:rsidR="004301E5">
        <w:rPr>
          <w:szCs w:val="24"/>
        </w:rPr>
        <w:t>sed on experimental knowledge</w:t>
      </w:r>
      <w:r w:rsidR="00180E79" w:rsidRPr="00180E79">
        <w:rPr>
          <w:szCs w:val="24"/>
        </w:rPr>
        <w:t>. The assignment of K numbers to KEGG GENES using auto KOALA (KEGG Orthology And Links Annotation) algorithm is a highly computerized process. Manual KOALA checking is required if there are discrepancies between current annotations and new assignments</w:t>
      </w:r>
      <w:r w:rsidR="004301E5">
        <w:rPr>
          <w:szCs w:val="24"/>
        </w:rPr>
        <w:t xml:space="preserve"> </w:t>
      </w:r>
      <w:r w:rsidR="00114C56">
        <w:rPr>
          <w:szCs w:val="24"/>
        </w:rPr>
        <w:fldChar w:fldCharType="begin"/>
      </w:r>
      <w:r w:rsidR="004F554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14C56">
        <w:rPr>
          <w:szCs w:val="24"/>
        </w:rPr>
        <w:fldChar w:fldCharType="separate"/>
      </w:r>
      <w:r w:rsidR="004F554B">
        <w:rPr>
          <w:noProof/>
          <w:szCs w:val="24"/>
        </w:rPr>
        <w:t>(Kanehisa et al. 2016)</w:t>
      </w:r>
      <w:r w:rsidR="00114C56">
        <w:rPr>
          <w:szCs w:val="24"/>
        </w:rPr>
        <w:fldChar w:fldCharType="end"/>
      </w:r>
      <w:r w:rsidR="004F554B">
        <w:rPr>
          <w:szCs w:val="24"/>
        </w:rPr>
        <w:t>.</w:t>
      </w:r>
    </w:p>
    <w:p w14:paraId="6F8C4CBA" w14:textId="77777777" w:rsidR="00E6227C" w:rsidRDefault="00E6227C" w:rsidP="007A4901">
      <w:pPr>
        <w:spacing w:after="0" w:line="360" w:lineRule="auto"/>
        <w:jc w:val="both"/>
        <w:rPr>
          <w:szCs w:val="24"/>
        </w:rPr>
      </w:pPr>
    </w:p>
    <w:p w14:paraId="04669C71" w14:textId="77777777" w:rsidR="00E6227C" w:rsidRDefault="00E6227C" w:rsidP="00E6227C">
      <w:pPr>
        <w:pStyle w:val="Heading3"/>
      </w:pPr>
      <w:bookmarkStart w:id="430" w:name="_Toc387400378"/>
      <w:r>
        <w:lastRenderedPageBreak/>
        <w:t>KAAS and BlastKOALA</w:t>
      </w:r>
      <w:bookmarkEnd w:id="430"/>
    </w:p>
    <w:p w14:paraId="7FCBA3CE" w14:textId="0855FBA7" w:rsidR="00400ACA" w:rsidRDefault="00F82592" w:rsidP="00DE0FB7">
      <w:pPr>
        <w:spacing w:after="0" w:line="360" w:lineRule="auto"/>
        <w:jc w:val="both"/>
        <w:rPr>
          <w:szCs w:val="24"/>
        </w:rPr>
      </w:pPr>
      <w:r>
        <w:rPr>
          <w:szCs w:val="24"/>
        </w:rPr>
        <w:t xml:space="preserve">KEGG provides two online annotation servers for assigning K numbers to </w:t>
      </w:r>
      <w:r w:rsidR="00EA4448">
        <w:rPr>
          <w:szCs w:val="24"/>
        </w:rPr>
        <w:t xml:space="preserve">the </w:t>
      </w:r>
      <w:r w:rsidR="00806A41">
        <w:rPr>
          <w:szCs w:val="24"/>
        </w:rPr>
        <w:t>query</w:t>
      </w:r>
      <w:r>
        <w:rPr>
          <w:szCs w:val="24"/>
        </w:rPr>
        <w:t xml:space="preserve"> genes.</w:t>
      </w:r>
      <w:r w:rsidR="00D4294D">
        <w:rPr>
          <w:szCs w:val="24"/>
        </w:rPr>
        <w:t xml:space="preserve"> </w:t>
      </w:r>
      <w:r w:rsidR="00400ACA">
        <w:rPr>
          <w:szCs w:val="24"/>
        </w:rPr>
        <w:t xml:space="preserve">The first introduced tool was KAAS - KEGG Automatic Annotation Server </w:t>
      </w:r>
      <w:r w:rsidR="00400ACA">
        <w:rPr>
          <w:szCs w:val="24"/>
        </w:rPr>
        <w:fldChar w:fldCharType="begin"/>
      </w:r>
      <w:r w:rsidR="00400ACA">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400ACA">
        <w:rPr>
          <w:szCs w:val="24"/>
        </w:rPr>
        <w:fldChar w:fldCharType="separate"/>
      </w:r>
      <w:r w:rsidR="00400ACA">
        <w:rPr>
          <w:noProof/>
          <w:szCs w:val="24"/>
        </w:rPr>
        <w:t>(Moriya et al. 2007)</w:t>
      </w:r>
      <w:r w:rsidR="00400ACA">
        <w:rPr>
          <w:szCs w:val="24"/>
        </w:rPr>
        <w:fldChar w:fldCharType="end"/>
      </w:r>
      <w:r w:rsidR="00400ACA">
        <w:rPr>
          <w:szCs w:val="24"/>
        </w:rPr>
        <w:t xml:space="preserve">. </w:t>
      </w:r>
      <w:r w:rsidR="00DE0FB7">
        <w:rPr>
          <w:szCs w:val="24"/>
        </w:rPr>
        <w:t>This a</w:t>
      </w:r>
      <w:r w:rsidR="006456D9">
        <w:rPr>
          <w:szCs w:val="24"/>
        </w:rPr>
        <w:t>pproach is based on bi</w:t>
      </w:r>
      <w:r w:rsidR="00DE0FB7">
        <w:rPr>
          <w:szCs w:val="24"/>
        </w:rPr>
        <w:t>directional BLAST searches</w:t>
      </w:r>
      <w:r w:rsidR="00806A41">
        <w:rPr>
          <w:szCs w:val="24"/>
        </w:rPr>
        <w:t xml:space="preserve"> against a set of </w:t>
      </w:r>
      <w:r w:rsidR="00CA1F46">
        <w:rPr>
          <w:szCs w:val="24"/>
        </w:rPr>
        <w:t>user-</w:t>
      </w:r>
      <w:r w:rsidR="00806A41">
        <w:rPr>
          <w:szCs w:val="24"/>
        </w:rPr>
        <w:t>defined reference species</w:t>
      </w:r>
      <w:r w:rsidR="00DE0FB7">
        <w:rPr>
          <w:szCs w:val="24"/>
        </w:rPr>
        <w:t>. A ranked score calculated from the BLAST hits will decide for assigning a</w:t>
      </w:r>
      <w:r w:rsidR="00400ACA">
        <w:rPr>
          <w:szCs w:val="24"/>
        </w:rPr>
        <w:t xml:space="preserve"> KO identifier</w:t>
      </w:r>
      <w:r w:rsidR="00DE0FB7">
        <w:rPr>
          <w:szCs w:val="24"/>
        </w:rPr>
        <w:t xml:space="preserve"> </w:t>
      </w:r>
      <w:r w:rsidR="00400ACA">
        <w:rPr>
          <w:szCs w:val="24"/>
        </w:rPr>
        <w:t>to the query gene</w:t>
      </w:r>
      <w:r w:rsidR="00DE0FB7">
        <w:rPr>
          <w:szCs w:val="24"/>
        </w:rPr>
        <w:t>.</w:t>
      </w:r>
    </w:p>
    <w:p w14:paraId="71ADCB1A" w14:textId="31FB48A6" w:rsidR="000B7425" w:rsidRDefault="00240D0B" w:rsidP="007A4901">
      <w:pPr>
        <w:spacing w:after="0" w:line="360" w:lineRule="auto"/>
        <w:jc w:val="both"/>
        <w:rPr>
          <w:szCs w:val="24"/>
        </w:rPr>
      </w:pPr>
      <w:r>
        <w:rPr>
          <w:szCs w:val="24"/>
        </w:rPr>
        <w:t xml:space="preserve">Recently, new annotation server of KEGG, the </w:t>
      </w:r>
      <w:r w:rsidR="00D602A9" w:rsidRPr="00D602A9">
        <w:rPr>
          <w:szCs w:val="24"/>
        </w:rPr>
        <w:t xml:space="preserve">BlastKOALA </w:t>
      </w:r>
      <w:r>
        <w:rPr>
          <w:szCs w:val="24"/>
        </w:rPr>
        <w:t>has been</w:t>
      </w:r>
      <w:r w:rsidR="00D602A9"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00D602A9" w:rsidRPr="00D602A9">
        <w:rPr>
          <w:szCs w:val="24"/>
        </w:rPr>
        <w:t xml:space="preserve">. </w:t>
      </w:r>
      <w:r w:rsidRPr="00D602A9">
        <w:rPr>
          <w:szCs w:val="24"/>
        </w:rPr>
        <w:t xml:space="preserve">A modified KOALA algorithm is used to assign K numbers to query sequences based on the GFIT (Gene Function </w:t>
      </w:r>
      <w:r>
        <w:rPr>
          <w:szCs w:val="24"/>
        </w:rPr>
        <w:t>Identification Tool)-like table</w:t>
      </w:r>
      <w:r w:rsidRPr="00D602A9">
        <w:rPr>
          <w:szCs w:val="24"/>
        </w:rPr>
        <w:t xml:space="preserve"> converted from BLAST result.</w:t>
      </w:r>
      <w:r>
        <w:rPr>
          <w:szCs w:val="24"/>
        </w:rPr>
        <w:t xml:space="preserve"> </w:t>
      </w:r>
      <w:r w:rsidRPr="00D602A9">
        <w:rPr>
          <w:szCs w:val="24"/>
        </w:rPr>
        <w:t>KOALA computes the weighted sum of</w:t>
      </w:r>
      <w:r>
        <w:rPr>
          <w:szCs w:val="24"/>
        </w:rPr>
        <w:t xml:space="preserve"> </w:t>
      </w:r>
      <w:r w:rsidR="006456D9">
        <w:rPr>
          <w:szCs w:val="24"/>
        </w:rPr>
        <w:t xml:space="preserve">scores from the </w:t>
      </w:r>
      <w:r>
        <w:rPr>
          <w:szCs w:val="24"/>
        </w:rPr>
        <w:t>unidirectional</w:t>
      </w:r>
      <w:r w:rsidR="006456D9">
        <w:rPr>
          <w:szCs w:val="24"/>
        </w:rPr>
        <w:t xml:space="preserve"> </w:t>
      </w:r>
      <w:r w:rsidRPr="00D602A9">
        <w:rPr>
          <w:szCs w:val="24"/>
        </w:rPr>
        <w:t xml:space="preserve">BLAST </w:t>
      </w:r>
      <w:r w:rsidR="006456D9">
        <w:rPr>
          <w:szCs w:val="24"/>
        </w:rPr>
        <w:t>search</w:t>
      </w:r>
      <w:r w:rsidR="00CB78DA">
        <w:rPr>
          <w:szCs w:val="24"/>
        </w:rPr>
        <w:t>e</w:t>
      </w:r>
      <w:r w:rsidR="005F4E57">
        <w:rPr>
          <w:szCs w:val="24"/>
        </w:rPr>
        <w:t>s</w:t>
      </w:r>
      <w:r w:rsidRPr="00D602A9">
        <w:rPr>
          <w:szCs w:val="24"/>
        </w:rPr>
        <w:t>. The weighting factors consist of overlap length of the alignment, the ratio of query and target sequence lengths, the degree of matches of taxonomic categories (if known) and the degree of matches Pfam domains.</w:t>
      </w:r>
      <w:r w:rsidR="00630D03">
        <w:rPr>
          <w:szCs w:val="24"/>
        </w:rPr>
        <w:t xml:space="preserve"> There are also several additional rules has to be checked </w:t>
      </w:r>
      <w:r w:rsidR="00F979E5">
        <w:rPr>
          <w:szCs w:val="24"/>
        </w:rPr>
        <w:t>to</w:t>
      </w:r>
      <w:r w:rsidR="00630D03">
        <w:rPr>
          <w:szCs w:val="24"/>
        </w:rPr>
        <w:t xml:space="preserve"> identify the best </w:t>
      </w:r>
      <w:r w:rsidR="00695367">
        <w:rPr>
          <w:szCs w:val="24"/>
        </w:rPr>
        <w:t>fitting K number for the query s</w:t>
      </w:r>
      <w:r w:rsidR="00CD0F9D">
        <w:rPr>
          <w:szCs w:val="24"/>
        </w:rPr>
        <w:t xml:space="preserve">equence. </w:t>
      </w:r>
      <w:r w:rsidR="008F0635">
        <w:rPr>
          <w:szCs w:val="24"/>
        </w:rPr>
        <w:t xml:space="preserve">Different from KAAS, BlastKOALA </w:t>
      </w:r>
      <w:r w:rsidR="00806A41">
        <w:rPr>
          <w:szCs w:val="24"/>
        </w:rPr>
        <w:t xml:space="preserve">uses </w:t>
      </w:r>
      <w:r w:rsidR="001974A9">
        <w:rPr>
          <w:szCs w:val="24"/>
        </w:rPr>
        <w:t xml:space="preserve">a non-redundant dataset created from GENES database as reference for the BLAST search. </w:t>
      </w:r>
      <w:r w:rsidR="00F979E5">
        <w:rPr>
          <w:szCs w:val="24"/>
        </w:rPr>
        <w:fldChar w:fldCharType="begin"/>
      </w:r>
      <w:r w:rsidR="00F979E5">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979E5">
        <w:rPr>
          <w:szCs w:val="24"/>
        </w:rPr>
        <w:fldChar w:fldCharType="separate"/>
      </w:r>
      <w:r w:rsidR="00F979E5">
        <w:rPr>
          <w:noProof/>
          <w:szCs w:val="24"/>
        </w:rPr>
        <w:t>Kanehisa, Sato, and Morishima (2016)</w:t>
      </w:r>
      <w:r w:rsidR="00F979E5">
        <w:rPr>
          <w:szCs w:val="24"/>
        </w:rPr>
        <w:fldChar w:fldCharType="end"/>
      </w:r>
      <w:r w:rsidR="00F979E5">
        <w:rPr>
          <w:szCs w:val="24"/>
        </w:rPr>
        <w:t xml:space="preserve"> showed, that with the non-redundant dataset and the new KOALA algorithm, BlastKOALA outperformed KAAS when annotating the genome of </w:t>
      </w:r>
      <w:r w:rsidR="00F979E5" w:rsidRPr="00F979E5">
        <w:rPr>
          <w:i/>
          <w:szCs w:val="24"/>
        </w:rPr>
        <w:t>Kangiella geojedonensis</w:t>
      </w:r>
      <w:r w:rsidR="00F979E5">
        <w:rPr>
          <w:szCs w:val="24"/>
        </w:rPr>
        <w:t xml:space="preserve">. </w:t>
      </w:r>
    </w:p>
    <w:p w14:paraId="0B9B9F37" w14:textId="05AFD528" w:rsidR="000146BC" w:rsidRDefault="000146BC" w:rsidP="00050C88">
      <w:pPr>
        <w:pStyle w:val="Heading3"/>
      </w:pPr>
      <w:bookmarkStart w:id="431" w:name="_Toc387400379"/>
      <w:r>
        <w:t xml:space="preserve">The need for a novel </w:t>
      </w:r>
      <w:r w:rsidR="00EC1FFB">
        <w:t xml:space="preserve">sequence-based </w:t>
      </w:r>
      <w:r>
        <w:t>annotation transfer approach</w:t>
      </w:r>
      <w:bookmarkEnd w:id="431"/>
    </w:p>
    <w:p w14:paraId="142B3FB8" w14:textId="36913576" w:rsidR="009D7B83" w:rsidRDefault="00FF2C17" w:rsidP="009D7B83">
      <w:pPr>
        <w:spacing w:after="0" w:line="360" w:lineRule="auto"/>
        <w:jc w:val="both"/>
        <w:rPr>
          <w:szCs w:val="24"/>
        </w:rPr>
      </w:pPr>
      <w:r>
        <w:rPr>
          <w:szCs w:val="24"/>
        </w:rPr>
        <w:t xml:space="preserve">Although sequence-based annotation transfer methods are being widely used, they should be applied with cautions. </w:t>
      </w:r>
      <w:r w:rsidR="00384881">
        <w:rPr>
          <w:szCs w:val="24"/>
        </w:rPr>
        <w:t xml:space="preserve">It has been shown that, sequences </w:t>
      </w:r>
      <w:r w:rsidR="00443BC9">
        <w:rPr>
          <w:szCs w:val="24"/>
        </w:rPr>
        <w:t>with high rate of similarity can have different functions</w:t>
      </w:r>
      <w:r w:rsidR="00506F65">
        <w:rPr>
          <w:szCs w:val="24"/>
        </w:rPr>
        <w:t xml:space="preserve"> </w: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 </w:instrTex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EN.CITE.DATA </w:instrText>
      </w:r>
      <w:r w:rsidR="00506F65">
        <w:rPr>
          <w:szCs w:val="24"/>
        </w:rPr>
      </w:r>
      <w:r w:rsidR="00506F65">
        <w:rPr>
          <w:szCs w:val="24"/>
        </w:rPr>
        <w:fldChar w:fldCharType="end"/>
      </w:r>
      <w:r w:rsidR="00506F65">
        <w:rPr>
          <w:szCs w:val="24"/>
        </w:rPr>
      </w:r>
      <w:r w:rsidR="00506F65">
        <w:rPr>
          <w:szCs w:val="24"/>
        </w:rPr>
        <w:fldChar w:fldCharType="separate"/>
      </w:r>
      <w:r w:rsidR="00506F65">
        <w:rPr>
          <w:noProof/>
          <w:szCs w:val="24"/>
        </w:rPr>
        <w:t>(Rost 2002; Tian and Skolnick 2003)</w:t>
      </w:r>
      <w:r w:rsidR="00506F65">
        <w:rPr>
          <w:szCs w:val="24"/>
        </w:rPr>
        <w:fldChar w:fldCharType="end"/>
      </w:r>
      <w:r w:rsidR="00443BC9">
        <w:rPr>
          <w:szCs w:val="24"/>
        </w:rPr>
        <w:t>, and the same function can also be retained in dissimilar sequences</w:t>
      </w:r>
      <w:r w:rsidR="008B61DA">
        <w:rPr>
          <w:szCs w:val="24"/>
        </w:rPr>
        <w:t xml:space="preserve"> </w:t>
      </w:r>
      <w:r w:rsidR="008B61DA">
        <w:rPr>
          <w:szCs w:val="24"/>
        </w:rPr>
        <w:fldChar w:fldCharType="begin"/>
      </w:r>
      <w:r w:rsidR="008B61DA">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sidR="008B61DA">
        <w:rPr>
          <w:szCs w:val="24"/>
        </w:rPr>
        <w:fldChar w:fldCharType="separate"/>
      </w:r>
      <w:r w:rsidR="008B61DA">
        <w:rPr>
          <w:noProof/>
          <w:szCs w:val="24"/>
        </w:rPr>
        <w:t>(Whisstock and Lesk 2003)</w:t>
      </w:r>
      <w:r w:rsidR="008B61DA">
        <w:rPr>
          <w:szCs w:val="24"/>
        </w:rPr>
        <w:fldChar w:fldCharType="end"/>
      </w:r>
      <w:r w:rsidR="00443BC9">
        <w:rPr>
          <w:szCs w:val="24"/>
        </w:rPr>
        <w:t>.</w:t>
      </w:r>
      <w:r w:rsidR="00706FB3">
        <w:rPr>
          <w:szCs w:val="24"/>
        </w:rPr>
        <w:t xml:space="preserve"> </w:t>
      </w:r>
      <w:r w:rsidR="00FC2CF0">
        <w:rPr>
          <w:szCs w:val="24"/>
        </w:rPr>
        <w:t>Furthermore, t</w:t>
      </w:r>
      <w:r w:rsidR="0027317D" w:rsidRPr="00076E91">
        <w:rPr>
          <w:szCs w:val="24"/>
        </w:rPr>
        <w:t xml:space="preserve">he quality of </w:t>
      </w:r>
      <w:r w:rsidR="0027317D">
        <w:rPr>
          <w:szCs w:val="24"/>
        </w:rPr>
        <w:t>the annotations depends</w:t>
      </w:r>
      <w:r w:rsidR="0027317D" w:rsidRPr="00076E91">
        <w:rPr>
          <w:szCs w:val="24"/>
        </w:rPr>
        <w:t xml:space="preserve"> strongly on the accuracy of the </w:t>
      </w:r>
      <w:r w:rsidR="0027317D">
        <w:rPr>
          <w:szCs w:val="24"/>
        </w:rPr>
        <w:t>homology search</w:t>
      </w:r>
      <w:r w:rsidR="0027317D" w:rsidRPr="00076E91">
        <w:rPr>
          <w:szCs w:val="24"/>
        </w:rPr>
        <w:t>.</w:t>
      </w:r>
      <w:r w:rsidR="00A915DE">
        <w:rPr>
          <w:szCs w:val="24"/>
        </w:rPr>
        <w:t xml:space="preserve"> </w:t>
      </w:r>
      <w:r w:rsidR="00CD1FD6">
        <w:rPr>
          <w:szCs w:val="24"/>
        </w:rPr>
        <w:lastRenderedPageBreak/>
        <w:t xml:space="preserve">Homologous genes, genes that are shared a common ancestor, can be divided into orthologs and paralogs. In which, orthologs are genes that derived from a speciation event, while paralogs are the results of from a duplication event </w:t>
      </w:r>
      <w:r w:rsidR="00CD1FD6">
        <w:rPr>
          <w:szCs w:val="24"/>
        </w:rPr>
        <w:fldChar w:fldCharType="begin"/>
      </w:r>
      <w:r w:rsidR="00CD1FD6">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CD1FD6">
        <w:rPr>
          <w:szCs w:val="24"/>
        </w:rPr>
        <w:fldChar w:fldCharType="separate"/>
      </w:r>
      <w:r w:rsidR="00CD1FD6">
        <w:rPr>
          <w:noProof/>
          <w:szCs w:val="24"/>
        </w:rPr>
        <w:t>(Fitch 1970)</w:t>
      </w:r>
      <w:r w:rsidR="00CD1FD6">
        <w:rPr>
          <w:szCs w:val="24"/>
        </w:rPr>
        <w:fldChar w:fldCharType="end"/>
      </w:r>
      <w:r w:rsidR="00CD1FD6">
        <w:rPr>
          <w:szCs w:val="24"/>
        </w:rPr>
        <w:t xml:space="preserve">. </w:t>
      </w:r>
      <w:r w:rsidR="00937EB6">
        <w:rPr>
          <w:szCs w:val="24"/>
        </w:rPr>
        <w:t xml:space="preserve">It has been supposes, that genes after being duplicated can </w:t>
      </w:r>
      <w:r w:rsidR="009F499E">
        <w:rPr>
          <w:szCs w:val="24"/>
        </w:rPr>
        <w:t xml:space="preserve">evolve freely and develop new functions </w:t>
      </w:r>
      <w:r w:rsidR="009F499E">
        <w:rPr>
          <w:szCs w:val="24"/>
        </w:rPr>
        <w:fldChar w:fldCharType="begin"/>
      </w:r>
      <w:r w:rsidR="009F499E">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sidR="009F499E">
        <w:rPr>
          <w:szCs w:val="24"/>
        </w:rPr>
        <w:fldChar w:fldCharType="separate"/>
      </w:r>
      <w:r w:rsidR="009F499E">
        <w:rPr>
          <w:noProof/>
          <w:szCs w:val="24"/>
        </w:rPr>
        <w:t>(Ohno 1970)</w:t>
      </w:r>
      <w:r w:rsidR="009F499E">
        <w:rPr>
          <w:szCs w:val="24"/>
        </w:rPr>
        <w:fldChar w:fldCharType="end"/>
      </w:r>
      <w:r w:rsidR="009F499E">
        <w:rPr>
          <w:szCs w:val="24"/>
        </w:rPr>
        <w:t>. Therefore, orthologous sequences are thought to be more similar in function than paralog</w:t>
      </w:r>
      <w:r w:rsidR="002C6FFA">
        <w:rPr>
          <w:szCs w:val="24"/>
        </w:rPr>
        <w:t xml:space="preserve">ous sequences </w:t>
      </w:r>
      <w:r w:rsidR="00936B40">
        <w:rPr>
          <w:szCs w:val="24"/>
        </w:rPr>
        <w:fldChar w:fldCharType="begin"/>
      </w:r>
      <w:r w:rsidR="00936B40">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sidR="00936B40">
        <w:rPr>
          <w:szCs w:val="24"/>
        </w:rPr>
        <w:fldChar w:fldCharType="separate"/>
      </w:r>
      <w:r w:rsidR="00936B40">
        <w:rPr>
          <w:noProof/>
          <w:szCs w:val="24"/>
        </w:rPr>
        <w:t>(Koonin 2005)</w:t>
      </w:r>
      <w:r w:rsidR="00936B40">
        <w:rPr>
          <w:szCs w:val="24"/>
        </w:rPr>
        <w:fldChar w:fldCharType="end"/>
      </w:r>
      <w:r w:rsidR="00936B40">
        <w:rPr>
          <w:szCs w:val="24"/>
        </w:rPr>
        <w:t xml:space="preserve">. This ortholog conjecture has been </w:t>
      </w:r>
      <w:r w:rsidR="00600B43">
        <w:rPr>
          <w:szCs w:val="24"/>
        </w:rPr>
        <w:t xml:space="preserve">proved by many studies </w: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 </w:instrTex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EN.CITE.DATA </w:instrText>
      </w:r>
      <w:r w:rsidR="00600B43">
        <w:rPr>
          <w:szCs w:val="24"/>
        </w:rPr>
      </w:r>
      <w:r w:rsidR="00600B43">
        <w:rPr>
          <w:szCs w:val="24"/>
        </w:rPr>
        <w:fldChar w:fldCharType="end"/>
      </w:r>
      <w:r w:rsidR="00600B43">
        <w:rPr>
          <w:szCs w:val="24"/>
        </w:rPr>
      </w:r>
      <w:r w:rsidR="00600B43">
        <w:rPr>
          <w:szCs w:val="24"/>
        </w:rPr>
        <w:fldChar w:fldCharType="separate"/>
      </w:r>
      <w:r w:rsidR="00600B43">
        <w:rPr>
          <w:noProof/>
          <w:szCs w:val="24"/>
        </w:rPr>
        <w:t>(Altenhoff et al. 2012; Chen and Zhang 2012; Thomas et al. 2012)</w:t>
      </w:r>
      <w:r w:rsidR="00600B43">
        <w:rPr>
          <w:szCs w:val="24"/>
        </w:rPr>
        <w:fldChar w:fldCharType="end"/>
      </w:r>
      <w:r w:rsidR="003343C7">
        <w:rPr>
          <w:szCs w:val="24"/>
        </w:rPr>
        <w:t>, that orthologs are</w:t>
      </w:r>
      <w:r w:rsidR="00727030">
        <w:rPr>
          <w:szCs w:val="24"/>
        </w:rPr>
        <w:t xml:space="preserve"> indeed</w:t>
      </w:r>
      <w:r w:rsidR="003343C7">
        <w:rPr>
          <w:szCs w:val="24"/>
        </w:rPr>
        <w:t xml:space="preserve"> significantly more similar </w:t>
      </w:r>
      <w:r w:rsidR="0034710A">
        <w:rPr>
          <w:szCs w:val="24"/>
        </w:rPr>
        <w:t xml:space="preserve">than paralogs in term of functionality. </w:t>
      </w:r>
      <w:r w:rsidR="00745098">
        <w:rPr>
          <w:szCs w:val="24"/>
        </w:rPr>
        <w:t>Searching for orthologs provides, therefore, better insights</w:t>
      </w:r>
      <w:r w:rsidR="007A5A4B">
        <w:rPr>
          <w:szCs w:val="24"/>
        </w:rPr>
        <w:t xml:space="preserve"> into protein's functions. </w:t>
      </w:r>
      <w:r w:rsidR="0027317D" w:rsidRPr="00A40CF6">
        <w:rPr>
          <w:szCs w:val="24"/>
        </w:rPr>
        <w:t>However, orthology inference is a challenging process that is not error-free</w:t>
      </w:r>
      <w:r w:rsidR="0027317D">
        <w:rPr>
          <w:szCs w:val="24"/>
        </w:rPr>
        <w:t xml:space="preserve"> </w: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 </w:instrTex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EN.CITE.DATA </w:instrText>
      </w:r>
      <w:r w:rsidR="0027317D">
        <w:rPr>
          <w:szCs w:val="24"/>
        </w:rPr>
      </w:r>
      <w:r w:rsidR="0027317D">
        <w:rPr>
          <w:szCs w:val="24"/>
        </w:rPr>
        <w:fldChar w:fldCharType="end"/>
      </w:r>
      <w:r w:rsidR="0027317D">
        <w:rPr>
          <w:szCs w:val="24"/>
        </w:rPr>
      </w:r>
      <w:r w:rsidR="0027317D">
        <w:rPr>
          <w:szCs w:val="24"/>
        </w:rPr>
        <w:fldChar w:fldCharType="separate"/>
      </w:r>
      <w:r w:rsidR="0027317D">
        <w:rPr>
          <w:noProof/>
          <w:szCs w:val="24"/>
        </w:rPr>
        <w:t>(Altenhoff et al. 2016)</w:t>
      </w:r>
      <w:r w:rsidR="0027317D">
        <w:rPr>
          <w:szCs w:val="24"/>
        </w:rPr>
        <w:fldChar w:fldCharType="end"/>
      </w:r>
      <w:r w:rsidR="0027317D" w:rsidRPr="00A40CF6">
        <w:rPr>
          <w:szCs w:val="24"/>
        </w:rPr>
        <w:t>.</w:t>
      </w:r>
      <w:r w:rsidR="0091666D">
        <w:rPr>
          <w:szCs w:val="24"/>
        </w:rPr>
        <w:t xml:space="preserve"> </w:t>
      </w:r>
      <w:r w:rsidR="00B33F0A">
        <w:rPr>
          <w:szCs w:val="24"/>
        </w:rPr>
        <w:t>As reported by the Q</w:t>
      </w:r>
      <w:r w:rsidR="00B728E8">
        <w:rPr>
          <w:szCs w:val="24"/>
        </w:rPr>
        <w:t xml:space="preserve">uest </w:t>
      </w:r>
      <w:r w:rsidR="00B33F0A">
        <w:rPr>
          <w:szCs w:val="24"/>
        </w:rPr>
        <w:t>f</w:t>
      </w:r>
      <w:r w:rsidR="00B728E8">
        <w:rPr>
          <w:szCs w:val="24"/>
        </w:rPr>
        <w:t xml:space="preserve">or </w:t>
      </w:r>
      <w:r w:rsidR="00B33F0A">
        <w:rPr>
          <w:szCs w:val="24"/>
        </w:rPr>
        <w:t>O</w:t>
      </w:r>
      <w:r w:rsidR="00B728E8">
        <w:rPr>
          <w:szCs w:val="24"/>
        </w:rPr>
        <w:t>rtholog</w:t>
      </w:r>
      <w:r w:rsidR="00CB2E97">
        <w:rPr>
          <w:szCs w:val="24"/>
        </w:rPr>
        <w:t xml:space="preserve"> consortium</w:t>
      </w:r>
      <w:r w:rsidR="005C3F7E">
        <w:rPr>
          <w:szCs w:val="24"/>
        </w:rPr>
        <w:t xml:space="preserve">, the </w:t>
      </w:r>
      <w:r w:rsidR="00B33F0A">
        <w:rPr>
          <w:szCs w:val="24"/>
        </w:rPr>
        <w:t>precision</w:t>
      </w:r>
      <w:r w:rsidR="00CC3582">
        <w:rPr>
          <w:szCs w:val="24"/>
        </w:rPr>
        <w:t xml:space="preserve"> of different ortholog</w:t>
      </w:r>
      <w:r w:rsidR="005C3F7E">
        <w:rPr>
          <w:szCs w:val="24"/>
        </w:rPr>
        <w:t xml:space="preserve"> predic</w:t>
      </w:r>
      <w:r w:rsidR="00FA2A22">
        <w:rPr>
          <w:szCs w:val="24"/>
        </w:rPr>
        <w:t>tion tools can be spre</w:t>
      </w:r>
      <w:r w:rsidR="00FF34E9">
        <w:rPr>
          <w:szCs w:val="24"/>
        </w:rPr>
        <w:t>ad from 87.5% with PANTHER 8.0 (all)</w:t>
      </w:r>
      <w:r w:rsidR="005C3F7E">
        <w:rPr>
          <w:szCs w:val="24"/>
        </w:rPr>
        <w:t xml:space="preserve"> to </w:t>
      </w:r>
      <w:r w:rsidR="00FA2A22">
        <w:rPr>
          <w:szCs w:val="24"/>
        </w:rPr>
        <w:t>95.3</w:t>
      </w:r>
      <w:r w:rsidR="005C3F7E">
        <w:rPr>
          <w:szCs w:val="24"/>
        </w:rPr>
        <w:t>%</w:t>
      </w:r>
      <w:r w:rsidR="00FF34E9">
        <w:rPr>
          <w:szCs w:val="24"/>
        </w:rPr>
        <w:t xml:space="preserve"> with InParanoid</w:t>
      </w:r>
      <w:r w:rsidR="009E1121">
        <w:rPr>
          <w:szCs w:val="24"/>
        </w:rPr>
        <w:t xml:space="preserve"> </w:t>
      </w:r>
      <w:r w:rsidR="00FF34E9">
        <w:rPr>
          <w:szCs w:val="24"/>
        </w:rPr>
        <w:t>(core)</w:t>
      </w:r>
      <w:r w:rsidR="00B728E8">
        <w:rPr>
          <w:szCs w:val="24"/>
        </w:rPr>
        <w:t xml:space="preserve"> </w:t>
      </w:r>
      <w:r w:rsidR="00340A4A">
        <w:rPr>
          <w:szCs w:val="24"/>
        </w:rPr>
        <w:t xml:space="preserve">when </w:t>
      </w:r>
      <w:r w:rsidR="00CC3582">
        <w:rPr>
          <w:szCs w:val="24"/>
        </w:rPr>
        <w:t xml:space="preserve">validating the evolutionary relationship of predicted genes using TreeFam-A curated trees </w: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 </w:instrTex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EN.CITE.DATA </w:instrText>
      </w:r>
      <w:r w:rsidR="00012BBF">
        <w:rPr>
          <w:szCs w:val="24"/>
        </w:rPr>
      </w:r>
      <w:r w:rsidR="00012BBF">
        <w:rPr>
          <w:szCs w:val="24"/>
        </w:rPr>
        <w:fldChar w:fldCharType="end"/>
      </w:r>
      <w:r w:rsidR="00012BBF">
        <w:rPr>
          <w:szCs w:val="24"/>
        </w:rPr>
      </w:r>
      <w:r w:rsidR="00012BBF">
        <w:rPr>
          <w:szCs w:val="24"/>
        </w:rPr>
        <w:fldChar w:fldCharType="separate"/>
      </w:r>
      <w:r w:rsidR="00012BBF">
        <w:rPr>
          <w:noProof/>
          <w:szCs w:val="24"/>
        </w:rPr>
        <w:t>(Altenhoff et al. 2016)</w:t>
      </w:r>
      <w:r w:rsidR="00012BBF">
        <w:rPr>
          <w:szCs w:val="24"/>
        </w:rPr>
        <w:fldChar w:fldCharType="end"/>
      </w:r>
      <w:r w:rsidR="00487C1A">
        <w:rPr>
          <w:szCs w:val="24"/>
        </w:rPr>
        <w:t>.</w:t>
      </w:r>
      <w:r w:rsidR="00706FB3">
        <w:rPr>
          <w:szCs w:val="24"/>
        </w:rPr>
        <w:t xml:space="preserve"> </w:t>
      </w:r>
      <w:r w:rsidR="005E7A89">
        <w:rPr>
          <w:szCs w:val="24"/>
        </w:rPr>
        <w:t>Hence</w:t>
      </w:r>
      <w:r w:rsidR="009D7B83">
        <w:rPr>
          <w:szCs w:val="24"/>
        </w:rPr>
        <w:t xml:space="preserve">, </w:t>
      </w:r>
      <w:r w:rsidR="00FD4722">
        <w:rPr>
          <w:szCs w:val="24"/>
        </w:rPr>
        <w:t>orthology relationship</w:t>
      </w:r>
      <w:r w:rsidR="009D7B83">
        <w:rPr>
          <w:szCs w:val="24"/>
        </w:rPr>
        <w:t xml:space="preserve"> needs to be combined with other evidences for a more accurate function prediction, especially for transferring annotations between distantly related species </w:t>
      </w:r>
      <w:r w:rsidR="009D7B83">
        <w:rPr>
          <w:szCs w:val="24"/>
        </w:rPr>
        <w:fldChar w:fldCharType="begin"/>
      </w:r>
      <w:r w:rsidR="00030686">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sidR="009D7B83">
        <w:rPr>
          <w:szCs w:val="24"/>
        </w:rPr>
        <w:fldChar w:fldCharType="separate"/>
      </w:r>
      <w:r w:rsidR="00030686">
        <w:rPr>
          <w:noProof/>
          <w:szCs w:val="24"/>
        </w:rPr>
        <w:t>(Reid, Yeats, and Orengo 2007)</w:t>
      </w:r>
      <w:r w:rsidR="009D7B83">
        <w:rPr>
          <w:szCs w:val="24"/>
        </w:rPr>
        <w:fldChar w:fldCharType="end"/>
      </w:r>
      <w:r w:rsidR="009D7B83">
        <w:rPr>
          <w:szCs w:val="24"/>
        </w:rPr>
        <w:t>.</w:t>
      </w:r>
      <w:r w:rsidR="00017823">
        <w:rPr>
          <w:szCs w:val="24"/>
        </w:rPr>
        <w:t xml:space="preserve"> </w:t>
      </w:r>
      <w:r w:rsidR="008B77B6">
        <w:rPr>
          <w:szCs w:val="24"/>
        </w:rPr>
        <w:t xml:space="preserve">Those </w:t>
      </w:r>
      <w:r w:rsidR="00C96E45">
        <w:rPr>
          <w:szCs w:val="24"/>
        </w:rPr>
        <w:t>supported</w:t>
      </w:r>
      <w:r w:rsidR="008B77B6">
        <w:rPr>
          <w:szCs w:val="24"/>
        </w:rPr>
        <w:t xml:space="preserve"> evidences could be gene modules </w:t>
      </w:r>
      <w:r w:rsidR="00B06B2D">
        <w:rPr>
          <w:szCs w:val="24"/>
        </w:rPr>
        <w:fldChar w:fldCharType="begin"/>
      </w:r>
      <w:r w:rsidR="00B06B2D">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sidR="00B06B2D">
        <w:rPr>
          <w:szCs w:val="24"/>
        </w:rPr>
        <w:fldChar w:fldCharType="separate"/>
      </w:r>
      <w:r w:rsidR="00B06B2D">
        <w:rPr>
          <w:noProof/>
          <w:szCs w:val="24"/>
        </w:rPr>
        <w:t>(Kachroo et al. 2015)</w:t>
      </w:r>
      <w:r w:rsidR="00B06B2D">
        <w:rPr>
          <w:szCs w:val="24"/>
        </w:rPr>
        <w:fldChar w:fldCharType="end"/>
      </w:r>
      <w:r w:rsidR="00B06B2D">
        <w:rPr>
          <w:szCs w:val="24"/>
        </w:rPr>
        <w:t xml:space="preserve">, </w:t>
      </w:r>
      <w:r w:rsidR="00737CDB">
        <w:rPr>
          <w:szCs w:val="24"/>
        </w:rPr>
        <w:t xml:space="preserve">co-expression network information </w:t>
      </w:r>
      <w:r w:rsidR="00737CDB">
        <w:rPr>
          <w:szCs w:val="24"/>
        </w:rPr>
        <w:fldChar w:fldCharType="begin"/>
      </w:r>
      <w:r w:rsidR="00737CDB">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sidR="00737CDB">
        <w:rPr>
          <w:szCs w:val="24"/>
        </w:rPr>
        <w:fldChar w:fldCharType="separate"/>
      </w:r>
      <w:r w:rsidR="00737CDB">
        <w:rPr>
          <w:noProof/>
          <w:szCs w:val="24"/>
        </w:rPr>
        <w:t>(Bargsten et al. 2014)</w:t>
      </w:r>
      <w:r w:rsidR="00737CDB">
        <w:rPr>
          <w:szCs w:val="24"/>
        </w:rPr>
        <w:fldChar w:fldCharType="end"/>
      </w:r>
      <w:r w:rsidR="00737CDB">
        <w:rPr>
          <w:szCs w:val="24"/>
        </w:rPr>
        <w:t xml:space="preserve">, </w:t>
      </w:r>
      <w:r w:rsidR="00DC767F">
        <w:rPr>
          <w:szCs w:val="24"/>
        </w:rPr>
        <w:t xml:space="preserve">or the combination of both structure and protein-protein interaction data </w:t>
      </w:r>
      <w:r w:rsidR="00A93F9E">
        <w:rPr>
          <w:szCs w:val="24"/>
        </w:rPr>
        <w:fldChar w:fldCharType="begin"/>
      </w:r>
      <w:r w:rsidR="00A93F9E">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sidR="00A93F9E">
        <w:rPr>
          <w:szCs w:val="24"/>
        </w:rPr>
        <w:fldChar w:fldCharType="separate"/>
      </w:r>
      <w:r w:rsidR="00A93F9E">
        <w:rPr>
          <w:noProof/>
          <w:szCs w:val="24"/>
        </w:rPr>
        <w:t>(Zhang, Freddolino, and Zhang 2017)</w:t>
      </w:r>
      <w:r w:rsidR="00A93F9E">
        <w:rPr>
          <w:szCs w:val="24"/>
        </w:rPr>
        <w:fldChar w:fldCharType="end"/>
      </w:r>
      <w:r w:rsidR="00A93F9E">
        <w:rPr>
          <w:szCs w:val="24"/>
        </w:rPr>
        <w:t>.</w:t>
      </w:r>
    </w:p>
    <w:p w14:paraId="6090A1D7" w14:textId="434B5F32" w:rsidR="00DA5AF6" w:rsidRDefault="00964B20" w:rsidP="007A4901">
      <w:pPr>
        <w:spacing w:after="0" w:line="360" w:lineRule="auto"/>
        <w:jc w:val="both"/>
        <w:rPr>
          <w:szCs w:val="24"/>
        </w:rPr>
      </w:pPr>
      <w:r>
        <w:rPr>
          <w:szCs w:val="24"/>
        </w:rPr>
        <w:t>Since we are interested not only</w:t>
      </w:r>
      <w:r w:rsidR="00895EBC">
        <w:rPr>
          <w:szCs w:val="24"/>
        </w:rPr>
        <w:t xml:space="preserve"> </w:t>
      </w:r>
      <w:r w:rsidR="0066635C">
        <w:rPr>
          <w:szCs w:val="24"/>
        </w:rPr>
        <w:t xml:space="preserve">in </w:t>
      </w:r>
      <w:r w:rsidR="00895EBC">
        <w:rPr>
          <w:szCs w:val="24"/>
        </w:rPr>
        <w:t>the</w:t>
      </w:r>
      <w:r>
        <w:rPr>
          <w:szCs w:val="24"/>
        </w:rPr>
        <w:t xml:space="preserve"> </w:t>
      </w:r>
      <w:r w:rsidR="00895EBC">
        <w:rPr>
          <w:szCs w:val="24"/>
        </w:rPr>
        <w:t xml:space="preserve">functions of individual proteins, but also </w:t>
      </w:r>
      <w:r w:rsidR="0066635C">
        <w:rPr>
          <w:szCs w:val="24"/>
        </w:rPr>
        <w:t xml:space="preserve">in </w:t>
      </w:r>
      <w:r w:rsidR="005A1D70">
        <w:rPr>
          <w:szCs w:val="24"/>
        </w:rPr>
        <w:t>the way</w:t>
      </w:r>
      <w:r w:rsidR="00895EBC">
        <w:rPr>
          <w:szCs w:val="24"/>
        </w:rPr>
        <w:t xml:space="preserve"> they interact in the metabolic pathways.</w:t>
      </w:r>
      <w:r w:rsidR="00690DCB">
        <w:rPr>
          <w:szCs w:val="24"/>
        </w:rPr>
        <w:t xml:space="preserve"> Therefore we chose KEGG as the reference source for our annotation process. The</w:t>
      </w:r>
      <w:r w:rsidR="00067005">
        <w:rPr>
          <w:szCs w:val="24"/>
        </w:rPr>
        <w:t xml:space="preserve"> </w:t>
      </w:r>
      <w:r w:rsidR="00AB30A3">
        <w:rPr>
          <w:szCs w:val="24"/>
        </w:rPr>
        <w:t>existing</w:t>
      </w:r>
      <w:r w:rsidR="00690DCB">
        <w:rPr>
          <w:szCs w:val="24"/>
        </w:rPr>
        <w:t xml:space="preserve"> KO</w:t>
      </w:r>
      <w:r w:rsidR="00AB30A3">
        <w:rPr>
          <w:szCs w:val="24"/>
        </w:rPr>
        <w:t xml:space="preserve"> </w:t>
      </w:r>
      <w:r w:rsidR="00067005">
        <w:rPr>
          <w:szCs w:val="24"/>
        </w:rPr>
        <w:t>annotation tools KAAS or BlastKOALA have their limitations. Such as, KAAS infers annotations based only on BLAST search, which is not sensitive enough for searching homologous sequences between remote species</w:t>
      </w:r>
      <w:r w:rsidR="00151AEF">
        <w:rPr>
          <w:szCs w:val="24"/>
        </w:rPr>
        <w:t xml:space="preserve"> </w:t>
      </w:r>
      <w:r w:rsidR="00151AEF">
        <w:rPr>
          <w:szCs w:val="24"/>
        </w:rPr>
        <w:fldChar w:fldCharType="begin"/>
      </w:r>
      <w:r w:rsidR="00151AE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151AEF">
        <w:rPr>
          <w:szCs w:val="24"/>
        </w:rPr>
        <w:fldChar w:fldCharType="separate"/>
      </w:r>
      <w:r w:rsidR="00151AEF">
        <w:rPr>
          <w:noProof/>
          <w:szCs w:val="24"/>
        </w:rPr>
        <w:t>(Park et al. 1998)</w:t>
      </w:r>
      <w:r w:rsidR="00151AEF">
        <w:rPr>
          <w:szCs w:val="24"/>
        </w:rPr>
        <w:fldChar w:fldCharType="end"/>
      </w:r>
      <w:r w:rsidR="00067005">
        <w:rPr>
          <w:szCs w:val="24"/>
        </w:rPr>
        <w:t xml:space="preserve">. </w:t>
      </w:r>
      <w:r w:rsidR="00906EA6">
        <w:rPr>
          <w:szCs w:val="24"/>
        </w:rPr>
        <w:t xml:space="preserve">On the contrary, </w:t>
      </w:r>
      <w:r w:rsidR="00067005">
        <w:rPr>
          <w:szCs w:val="24"/>
        </w:rPr>
        <w:t xml:space="preserve">BlastKOALA includes additional information such as </w:t>
      </w:r>
      <w:r w:rsidR="00067005">
        <w:rPr>
          <w:szCs w:val="24"/>
        </w:rPr>
        <w:lastRenderedPageBreak/>
        <w:t>Pfam domain or matches taxonomy degree to weight the BLAST result</w:t>
      </w:r>
      <w:r w:rsidR="00906EA6">
        <w:rPr>
          <w:szCs w:val="24"/>
        </w:rPr>
        <w:t xml:space="preserve"> to improve the accuracy of the annotation transfer. However, their weighting scheme as well as other rules for identifying the best hit are still not described</w:t>
      </w:r>
      <w:r w:rsidR="005349F9">
        <w:rPr>
          <w:szCs w:val="24"/>
        </w:rPr>
        <w:t xml:space="preserve"> </w:t>
      </w:r>
      <w:r w:rsidR="0020317C">
        <w:rPr>
          <w:szCs w:val="24"/>
        </w:rPr>
        <w:fldChar w:fldCharType="begin"/>
      </w:r>
      <w:r w:rsidR="0020317C">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20317C">
        <w:rPr>
          <w:szCs w:val="24"/>
        </w:rPr>
        <w:fldChar w:fldCharType="separate"/>
      </w:r>
      <w:r w:rsidR="0020317C">
        <w:rPr>
          <w:noProof/>
          <w:szCs w:val="24"/>
        </w:rPr>
        <w:t>(Kanehisa, Sato, and Morishima 2016)</w:t>
      </w:r>
      <w:r w:rsidR="0020317C">
        <w:rPr>
          <w:szCs w:val="24"/>
        </w:rPr>
        <w:fldChar w:fldCharType="end"/>
      </w:r>
      <w:r w:rsidR="00906EA6">
        <w:rPr>
          <w:szCs w:val="24"/>
        </w:rPr>
        <w:t xml:space="preserve">. </w:t>
      </w:r>
      <w:r w:rsidR="00F81918">
        <w:rPr>
          <w:szCs w:val="24"/>
        </w:rPr>
        <w:t xml:space="preserve">Furthermore, BlastKOALA is limited at maximum </w:t>
      </w:r>
      <w:r w:rsidR="0086536A">
        <w:rPr>
          <w:szCs w:val="24"/>
        </w:rPr>
        <w:t>5,000 to 10,000 sequences per job</w:t>
      </w:r>
      <w:r w:rsidR="007146FB">
        <w:rPr>
          <w:szCs w:val="24"/>
        </w:rPr>
        <w:t>, which can make a</w:t>
      </w:r>
      <w:r w:rsidR="0055277F">
        <w:rPr>
          <w:szCs w:val="24"/>
        </w:rPr>
        <w:t>n automatic</w:t>
      </w:r>
      <w:r w:rsidR="007146FB">
        <w:rPr>
          <w:szCs w:val="24"/>
        </w:rPr>
        <w:t xml:space="preserve"> annotation</w:t>
      </w:r>
      <w:r w:rsidR="0055277F">
        <w:rPr>
          <w:szCs w:val="24"/>
        </w:rPr>
        <w:t xml:space="preserve"> for a large set of sequence</w:t>
      </w:r>
      <w:r w:rsidR="007146FB">
        <w:rPr>
          <w:szCs w:val="24"/>
        </w:rPr>
        <w:t xml:space="preserve"> hard.</w:t>
      </w:r>
    </w:p>
    <w:p w14:paraId="32DF9387" w14:textId="14F25E51" w:rsidR="007A4901" w:rsidRDefault="00D5792F" w:rsidP="007A4901">
      <w:pPr>
        <w:spacing w:after="0" w:line="360" w:lineRule="auto"/>
        <w:jc w:val="both"/>
        <w:rPr>
          <w:szCs w:val="24"/>
        </w:rPr>
      </w:pPr>
      <w:r>
        <w:rPr>
          <w:szCs w:val="24"/>
        </w:rPr>
        <w:t>Thus</w:t>
      </w:r>
      <w:r w:rsidR="00AC079D">
        <w:rPr>
          <w:szCs w:val="24"/>
        </w:rPr>
        <w:t>,</w:t>
      </w:r>
      <w:r w:rsidR="00AC079D" w:rsidRPr="00076E91">
        <w:rPr>
          <w:szCs w:val="24"/>
        </w:rPr>
        <w:t xml:space="preserve"> we </w:t>
      </w:r>
      <w:r w:rsidR="00AC079D">
        <w:rPr>
          <w:szCs w:val="24"/>
        </w:rPr>
        <w:t>developed</w:t>
      </w:r>
      <w:r w:rsidR="00AC079D" w:rsidRPr="00076E91">
        <w:rPr>
          <w:szCs w:val="24"/>
        </w:rPr>
        <w:t xml:space="preserve"> HamFAS, </w:t>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the feature architecture similarity (FAS) between orthologous proteins and their seeds</w:t>
      </w:r>
      <w:r w:rsidR="00811A3C">
        <w:rPr>
          <w:szCs w:val="24"/>
        </w:rPr>
        <w:t xml:space="preserve"> </w:t>
      </w:r>
      <w:r w:rsidR="00811A3C">
        <w:rPr>
          <w:szCs w:val="24"/>
        </w:rPr>
        <w:fldChar w:fldCharType="begin"/>
      </w:r>
      <w:r w:rsidR="00811A3C">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811A3C">
        <w:rPr>
          <w:szCs w:val="24"/>
        </w:rPr>
        <w:fldChar w:fldCharType="separate"/>
      </w:r>
      <w:r w:rsidR="00811A3C">
        <w:rPr>
          <w:noProof/>
          <w:szCs w:val="24"/>
        </w:rPr>
        <w:t>(Koestler, von Haeseler, and Ebersberger 2010)</w:t>
      </w:r>
      <w:r w:rsidR="00811A3C">
        <w:rPr>
          <w:szCs w:val="24"/>
        </w:rPr>
        <w:fldChar w:fldCharType="end"/>
      </w:r>
      <w:r w:rsidR="00887518">
        <w:rPr>
          <w:szCs w:val="24"/>
        </w:rPr>
        <w:t>.</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432" w:name="_Toc387400380"/>
      <w:r w:rsidRPr="00A115AD">
        <w:t>Methods</w:t>
      </w:r>
      <w:bookmarkEnd w:id="432"/>
    </w:p>
    <w:p w14:paraId="36C5B5CE" w14:textId="77777777" w:rsidR="007A4901" w:rsidRPr="00A115AD" w:rsidRDefault="007A4901" w:rsidP="007A4901">
      <w:pPr>
        <w:pStyle w:val="Heading3"/>
        <w:jc w:val="both"/>
      </w:pPr>
      <w:bookmarkStart w:id="433" w:name="_Ref387067426"/>
      <w:bookmarkStart w:id="434" w:name="_Toc387400381"/>
      <w:r w:rsidRPr="00A115AD">
        <w:t>HamFAS approach</w:t>
      </w:r>
      <w:bookmarkEnd w:id="433"/>
      <w:bookmarkEnd w:id="434"/>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41CEE529" w:rsidR="007A4901" w:rsidRPr="00076E91" w:rsidRDefault="007A4901" w:rsidP="007A4901">
      <w:pPr>
        <w:pStyle w:val="Caption"/>
        <w:spacing w:after="0" w:line="360" w:lineRule="auto"/>
        <w:jc w:val="both"/>
      </w:pPr>
      <w:bookmarkStart w:id="435" w:name="_Ref381605755"/>
      <w:bookmarkStart w:id="436" w:name="_Toc387398504"/>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w:t>
      </w:r>
      <w:r w:rsidR="00FC2406">
        <w:fldChar w:fldCharType="end"/>
      </w:r>
      <w:bookmarkEnd w:id="435"/>
      <w:r w:rsidRPr="00076E91">
        <w:t>: KO annotation transfer using HamFAS approach.</w:t>
      </w:r>
      <w:bookmarkEnd w:id="436"/>
    </w:p>
    <w:p w14:paraId="18D0FB10" w14:textId="2F6BA51B"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fldChar w:fldCharType="begin"/>
      </w:r>
      <w:r>
        <w:rPr>
          <w:szCs w:val="24"/>
        </w:rPr>
        <w:instrText xml:space="preserve"> REF _Ref384424711 \h </w:instrText>
      </w:r>
      <w:r>
        <w:rPr>
          <w:szCs w:val="24"/>
        </w:rPr>
      </w:r>
      <w:r>
        <w:rPr>
          <w:szCs w:val="24"/>
        </w:rPr>
        <w:fldChar w:fldCharType="separate"/>
      </w:r>
      <w:r w:rsidR="00A878B2">
        <w:t xml:space="preserve">Table </w:t>
      </w:r>
      <w:r w:rsidR="00A878B2">
        <w:rPr>
          <w:noProof/>
        </w:rPr>
        <w:t>4</w:t>
      </w:r>
      <w:r w:rsidR="00A878B2">
        <w:noBreakHyphen/>
      </w:r>
      <w:r w:rsidR="00A878B2">
        <w:rPr>
          <w:noProof/>
        </w:rPr>
        <w:t>3</w:t>
      </w:r>
      <w:r>
        <w:rPr>
          <w:szCs w:val="24"/>
        </w:rPr>
        <w:fldChar w:fldCharType="end"/>
      </w:r>
      <w:r w:rsidR="004F4C03">
        <w:rPr>
          <w:szCs w:val="24"/>
        </w:rPr>
        <w:t xml:space="preserve"> in </w:t>
      </w:r>
      <w:r w:rsidR="004F4C03">
        <w:rPr>
          <w:szCs w:val="24"/>
        </w:rPr>
        <w:fldChar w:fldCharType="begin"/>
      </w:r>
      <w:r w:rsidR="004F4C03">
        <w:rPr>
          <w:szCs w:val="24"/>
        </w:rPr>
        <w:instrText xml:space="preserve"> REF _Ref387067857 \r \h </w:instrText>
      </w:r>
      <w:r w:rsidR="004F4C03">
        <w:rPr>
          <w:szCs w:val="24"/>
        </w:rPr>
      </w:r>
      <w:r w:rsidR="004F4C03">
        <w:rPr>
          <w:szCs w:val="24"/>
        </w:rPr>
        <w:fldChar w:fldCharType="separate"/>
      </w:r>
      <w:r w:rsidR="00A878B2">
        <w:rPr>
          <w:szCs w:val="24"/>
        </w:rPr>
        <w:t>4.2.1</w:t>
      </w:r>
      <w:r w:rsidR="004F4C03">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87AC2B"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sidR="00ED2AD3">
        <w:rPr>
          <w:szCs w:val="24"/>
        </w:rPr>
        <w:t xml:space="preserve"> v</w:t>
      </w:r>
      <w:r w:rsidR="00ED2AD3" w:rsidRPr="00ED2AD3">
        <w:rPr>
          <w:szCs w:val="24"/>
        </w:rPr>
        <w:t>13.2.9</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h</w:t>
      </w:r>
      <w:r w:rsidR="00F6685E">
        <w:rPr>
          <w:szCs w:val="24"/>
        </w:rPr>
        <w:t xml:space="preserve"> within HaMStR</w:t>
      </w:r>
      <w:r w:rsidR="00BA36EE">
        <w:rPr>
          <w:szCs w:val="24"/>
        </w:rPr>
        <w:t xml:space="preserve"> procedure</w:t>
      </w:r>
      <w:r w:rsidRPr="002C199C">
        <w:rPr>
          <w:szCs w:val="24"/>
        </w:rPr>
        <w:t xml:space="preserve">.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437" w:name="_Toc387400382"/>
      <w:r w:rsidRPr="00C3276D">
        <w:lastRenderedPageBreak/>
        <w:t>Benchmarking HamFAS</w:t>
      </w:r>
      <w:bookmarkEnd w:id="437"/>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438" w:name="_Toc387400383"/>
      <w:r w:rsidRPr="00A115AD">
        <w:t>Results</w:t>
      </w:r>
      <w:bookmarkEnd w:id="438"/>
    </w:p>
    <w:p w14:paraId="1422EC82" w14:textId="77777777" w:rsidR="007A4901" w:rsidRPr="00A115AD" w:rsidRDefault="007A4901" w:rsidP="007A4901">
      <w:pPr>
        <w:pStyle w:val="Heading3"/>
        <w:jc w:val="both"/>
      </w:pPr>
      <w:bookmarkStart w:id="439" w:name="_Toc387400384"/>
      <w:r w:rsidRPr="00A115AD">
        <w:t>The establishment of the reference species and annotations</w:t>
      </w:r>
      <w:bookmarkEnd w:id="439"/>
    </w:p>
    <w:p w14:paraId="1AD7FBF0" w14:textId="278259B4"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A878B2">
        <w:t xml:space="preserve">Figure </w:t>
      </w:r>
      <w:r w:rsidR="00A878B2">
        <w:rPr>
          <w:noProof/>
        </w:rPr>
        <w:t>3</w:t>
      </w:r>
      <w:r w:rsidR="00A878B2">
        <w:noBreakHyphen/>
      </w:r>
      <w:r w:rsidR="00A878B2">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lastRenderedPageBreak/>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549456C9" w:rsidR="007A4901" w:rsidRPr="00076E91" w:rsidRDefault="007A4901" w:rsidP="007A4901">
      <w:pPr>
        <w:pStyle w:val="Caption"/>
        <w:jc w:val="both"/>
        <w:rPr>
          <w:szCs w:val="24"/>
        </w:rPr>
      </w:pPr>
      <w:bookmarkStart w:id="440" w:name="_Ref384434851"/>
      <w:bookmarkStart w:id="441" w:name="_Toc387398505"/>
      <w:r>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2</w:t>
      </w:r>
      <w:r w:rsidR="00FC2406">
        <w:fldChar w:fldCharType="end"/>
      </w:r>
      <w:bookmarkEnd w:id="440"/>
      <w:r>
        <w:t xml:space="preserve">: </w:t>
      </w:r>
      <w:r w:rsidRPr="00076E91">
        <w:t>Distribution of T</w:t>
      </w:r>
      <w:r w:rsidRPr="00076E91">
        <w:rPr>
          <w:vertAlign w:val="subscript"/>
        </w:rPr>
        <w:t>FAS_KO</w:t>
      </w:r>
      <w:r w:rsidRPr="00076E91">
        <w:t xml:space="preserve"> for 12,748 KO groups</w:t>
      </w:r>
      <w:bookmarkEnd w:id="441"/>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541FE591" w:rsidR="007A4901" w:rsidRPr="00076E91" w:rsidRDefault="007A4901" w:rsidP="007A4901">
      <w:pPr>
        <w:pStyle w:val="Caption"/>
        <w:spacing w:after="0" w:line="360" w:lineRule="auto"/>
        <w:jc w:val="both"/>
      </w:pPr>
      <w:bookmarkStart w:id="442" w:name="_Ref339564538"/>
      <w:bookmarkStart w:id="443" w:name="_Toc387398506"/>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3</w:t>
      </w:r>
      <w:r w:rsidR="00FC2406">
        <w:fldChar w:fldCharType="end"/>
      </w:r>
      <w:bookmarkEnd w:id="442"/>
      <w:r w:rsidRPr="00076E91">
        <w:t>: FAS score density of KO group K00542 (left) and K07888 (right)</w:t>
      </w:r>
      <w:bookmarkEnd w:id="443"/>
    </w:p>
    <w:p w14:paraId="311027A1" w14:textId="77777777" w:rsidR="007A4901" w:rsidRPr="004F12DB" w:rsidRDefault="007A4901" w:rsidP="007A4901">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 xml:space="preserve">0.224) for the whole group. On the contrary, </w:t>
      </w:r>
      <w:r w:rsidRPr="00076E91">
        <w:rPr>
          <w:szCs w:val="24"/>
        </w:rPr>
        <w:lastRenderedPageBreak/>
        <w:t>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444" w:name="_Toc387400385"/>
      <w:r w:rsidRPr="00C3276D">
        <w:t>Benchmarking result</w:t>
      </w:r>
      <w:bookmarkEnd w:id="444"/>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A878B2">
        <w:t xml:space="preserve">Table </w:t>
      </w:r>
      <w:r w:rsidR="00A878B2">
        <w:rPr>
          <w:noProof/>
        </w:rPr>
        <w:t>3</w:t>
      </w:r>
      <w:r w:rsidR="00A878B2">
        <w:noBreakHyphen/>
      </w:r>
      <w:r w:rsidR="00A878B2">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393055C8" w:rsidR="007A4901" w:rsidRDefault="007A4901" w:rsidP="007A4901">
      <w:pPr>
        <w:pStyle w:val="Caption"/>
        <w:keepNext/>
        <w:jc w:val="both"/>
      </w:pPr>
      <w:bookmarkStart w:id="445" w:name="_Ref383951269"/>
      <w:bookmarkStart w:id="446" w:name="_Toc387398551"/>
      <w:r>
        <w:t xml:space="preserve">Table </w:t>
      </w:r>
      <w:r w:rsidR="005A2798">
        <w:fldChar w:fldCharType="begin"/>
      </w:r>
      <w:r w:rsidR="005A2798">
        <w:instrText xml:space="preserve"> STYLEREF 1 \s </w:instrText>
      </w:r>
      <w:r w:rsidR="005A2798">
        <w:fldChar w:fldCharType="separate"/>
      </w:r>
      <w:r w:rsidR="00A878B2">
        <w:rPr>
          <w:noProof/>
        </w:rPr>
        <w:t>3</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1</w:t>
      </w:r>
      <w:r w:rsidR="005A2798">
        <w:fldChar w:fldCharType="end"/>
      </w:r>
      <w:bookmarkEnd w:id="445"/>
      <w:r>
        <w:t xml:space="preserve">: </w:t>
      </w:r>
      <w:r w:rsidRPr="00076E91">
        <w:t>Recall, precision and F1-score of HamFAS in comparison to BlastKOALA and KAAS. Second column shows values of HamFAS after filtering the orthology assignment with InParanoid's orthologs.</w:t>
      </w:r>
      <w:bookmarkEnd w:id="446"/>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0FD00460"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sidR="003C1A29">
        <w:rPr>
          <w:szCs w:val="24"/>
        </w:rPr>
        <w:t xml:space="preserve"> </w:t>
      </w:r>
      <w:r w:rsidR="00F616E0">
        <w:rPr>
          <w:szCs w:val="24"/>
        </w:rPr>
        <w:t>v4.1</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A878B2">
        <w:t xml:space="preserve">Table </w:t>
      </w:r>
      <w:r w:rsidR="00A878B2">
        <w:rPr>
          <w:noProof/>
        </w:rPr>
        <w:t>3</w:t>
      </w:r>
      <w:r w:rsidR="00A878B2">
        <w:noBreakHyphen/>
      </w:r>
      <w:r w:rsidR="00A878B2">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w:t>
      </w:r>
      <w:r w:rsidRPr="00076E91">
        <w:rPr>
          <w:szCs w:val="24"/>
        </w:rPr>
        <w:lastRenderedPageBreak/>
        <w:t xml:space="preserve">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A878B2">
        <w:t xml:space="preserve">Figure </w:t>
      </w:r>
      <w:r w:rsidR="00A878B2">
        <w:rPr>
          <w:noProof/>
        </w:rPr>
        <w:t>3</w:t>
      </w:r>
      <w:r w:rsidR="00A878B2">
        <w:noBreakHyphen/>
      </w:r>
      <w:r w:rsidR="00A878B2">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4105A0E1" w:rsidR="007A4901" w:rsidRPr="00076E91" w:rsidRDefault="007A4901" w:rsidP="007A4901">
      <w:pPr>
        <w:pStyle w:val="Caption"/>
        <w:jc w:val="both"/>
        <w:rPr>
          <w:szCs w:val="24"/>
        </w:rPr>
      </w:pPr>
      <w:bookmarkStart w:id="447" w:name="_Ref384435233"/>
      <w:bookmarkStart w:id="448" w:name="_Toc387398507"/>
      <w:r>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4</w:t>
      </w:r>
      <w:r w:rsidR="00FC2406">
        <w:fldChar w:fldCharType="end"/>
      </w:r>
      <w:bookmarkEnd w:id="447"/>
      <w:r>
        <w:t xml:space="preserve">: </w:t>
      </w:r>
      <w:r w:rsidRPr="00076E91">
        <w:t>FAS score distribution of all HamFAS orthologs, only supported orthologs and unsupported orthologs</w:t>
      </w:r>
      <w:r>
        <w:t>. The red dashed vertical lines identify the mean score for each set.</w:t>
      </w:r>
      <w:bookmarkEnd w:id="448"/>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7104F5B9" w:rsidR="007A4901" w:rsidRPr="00076E91" w:rsidRDefault="007A4901" w:rsidP="007A4901">
      <w:pPr>
        <w:pStyle w:val="Caption"/>
        <w:spacing w:after="0" w:line="360" w:lineRule="auto"/>
        <w:jc w:val="both"/>
      </w:pPr>
      <w:bookmarkStart w:id="449" w:name="_Ref371840694"/>
      <w:bookmarkStart w:id="450" w:name="_Toc387398508"/>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5</w:t>
      </w:r>
      <w:r w:rsidR="00FC2406">
        <w:fldChar w:fldCharType="end"/>
      </w:r>
      <w:bookmarkEnd w:id="449"/>
      <w:r w:rsidRPr="00076E91">
        <w:t>: Fraction of proteins annotated by HamFAS, BlastKOALA and KAAS</w:t>
      </w:r>
      <w:bookmarkEnd w:id="450"/>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lastRenderedPageBreak/>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A878B2">
        <w:t xml:space="preserve">Table </w:t>
      </w:r>
      <w:r w:rsidR="00A878B2">
        <w:rPr>
          <w:noProof/>
        </w:rPr>
        <w:t>3</w:t>
      </w:r>
      <w:r w:rsidR="00A878B2">
        <w:noBreakHyphen/>
      </w:r>
      <w:r w:rsidR="00A878B2">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1 KO is very general described (putative ABC transport system ATP-binding protein) while the other is more specific (phospholipid/cholesterol/gamma-HCH transport system ATP-binding protein).</w:t>
      </w:r>
    </w:p>
    <w:p w14:paraId="5D9471CE"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have synonym/alternative name: "septin" is synonym with "sporulation-regulated protein 3"; or "tristetraprolin" (ZFP36) and "butyrate response factor 1" (ZFP36L1) are the same.</w:t>
      </w:r>
    </w:p>
    <w:p w14:paraId="22DED5C9"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are involved in the same reaction or process: "cleavage stimulation factor subunit 2" and "polyadenylate-binding protein 2" are involved in 3-end formation of pre-mRNAs.</w:t>
      </w:r>
    </w:p>
    <w:p w14:paraId="59BC53B7" w14:textId="076BE611" w:rsidR="007A4901" w:rsidRDefault="007A4901" w:rsidP="007A4901">
      <w:pPr>
        <w:pStyle w:val="Caption"/>
        <w:keepNext/>
        <w:jc w:val="both"/>
      </w:pPr>
      <w:bookmarkStart w:id="451" w:name="_Ref383957002"/>
      <w:bookmarkStart w:id="452" w:name="_Toc387398552"/>
      <w:r>
        <w:t xml:space="preserve">Table </w:t>
      </w:r>
      <w:r w:rsidR="005A2798">
        <w:fldChar w:fldCharType="begin"/>
      </w:r>
      <w:r w:rsidR="005A2798">
        <w:instrText xml:space="preserve"> STYLEREF 1 \s </w:instrText>
      </w:r>
      <w:r w:rsidR="005A2798">
        <w:fldChar w:fldCharType="separate"/>
      </w:r>
      <w:r w:rsidR="00A878B2">
        <w:rPr>
          <w:noProof/>
        </w:rPr>
        <w:t>3</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2</w:t>
      </w:r>
      <w:r w:rsidR="005A2798">
        <w:fldChar w:fldCharType="end"/>
      </w:r>
      <w:bookmarkEnd w:id="451"/>
      <w:r>
        <w:t xml:space="preserve">: Compare </w:t>
      </w:r>
      <w:r w:rsidRPr="00076E91">
        <w:t>KEGG identifiers annotated by HamFAS, BlastKOALA and KAAS. Numbers in parentheses are the different KOs after filtered by synonymous KOs.</w:t>
      </w:r>
      <w:bookmarkEnd w:id="452"/>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lastRenderedPageBreak/>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71BE6EC2" w:rsidR="007A4901" w:rsidRPr="00076E91" w:rsidRDefault="007A4901" w:rsidP="007A4901">
      <w:pPr>
        <w:pStyle w:val="Caption"/>
        <w:spacing w:after="0" w:line="360" w:lineRule="auto"/>
        <w:jc w:val="both"/>
      </w:pPr>
      <w:bookmarkStart w:id="453" w:name="_Ref371841357"/>
      <w:bookmarkStart w:id="454" w:name="_Toc387398509"/>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6</w:t>
      </w:r>
      <w:r w:rsidR="00FC2406">
        <w:fldChar w:fldCharType="end"/>
      </w:r>
      <w:bookmarkEnd w:id="453"/>
      <w:r w:rsidRPr="00076E91">
        <w:t>: Fraction of proteins annotated by HamFAS, BlastKOALA and KAAS</w:t>
      </w:r>
      <w:bookmarkEnd w:id="454"/>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448C7023" w:rsidR="00E92239" w:rsidRPr="00076E91" w:rsidRDefault="00E92239" w:rsidP="00E92239">
      <w:pPr>
        <w:pStyle w:val="Caption"/>
        <w:spacing w:after="0" w:line="360" w:lineRule="auto"/>
        <w:jc w:val="both"/>
      </w:pPr>
      <w:bookmarkStart w:id="455" w:name="_Ref371842424"/>
      <w:bookmarkStart w:id="456" w:name="_Toc387398510"/>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7</w:t>
      </w:r>
      <w:r w:rsidR="00FC2406">
        <w:fldChar w:fldCharType="end"/>
      </w:r>
      <w:bookmarkEnd w:id="455"/>
      <w:r w:rsidRPr="00076E91">
        <w:t xml:space="preserve">: Length distribution of HamFAS-only proteins and </w:t>
      </w:r>
      <w:r>
        <w:t xml:space="preserve">the </w:t>
      </w:r>
      <w:r w:rsidRPr="00076E91">
        <w:t>others</w:t>
      </w:r>
      <w:bookmarkEnd w:id="456"/>
    </w:p>
    <w:p w14:paraId="3F49B76B" w14:textId="6A59F3D6" w:rsidR="00E92239" w:rsidRDefault="00E92239" w:rsidP="00E92239">
      <w:pPr>
        <w:spacing w:after="0" w:line="360" w:lineRule="auto"/>
        <w:jc w:val="both"/>
        <w:rPr>
          <w:szCs w:val="24"/>
        </w:rPr>
      </w:pPr>
      <w:r w:rsidRPr="00076E91">
        <w:rPr>
          <w:szCs w:val="24"/>
        </w:rPr>
        <w:lastRenderedPageBreak/>
        <w:fldChar w:fldCharType="begin"/>
      </w:r>
      <w:r w:rsidRPr="00076E91">
        <w:rPr>
          <w:szCs w:val="24"/>
        </w:rPr>
        <w:instrText xml:space="preserve"> REF _Ref371842424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45BC94A5" w:rsidR="00E92239" w:rsidRPr="00076E91" w:rsidRDefault="00E92239" w:rsidP="00E92239">
      <w:pPr>
        <w:pStyle w:val="Caption"/>
        <w:spacing w:after="0" w:line="360" w:lineRule="auto"/>
        <w:jc w:val="both"/>
      </w:pPr>
      <w:bookmarkStart w:id="457" w:name="_Ref371842426"/>
      <w:bookmarkStart w:id="458" w:name="_Toc387398511"/>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8</w:t>
      </w:r>
      <w:r w:rsidR="00FC2406">
        <w:fldChar w:fldCharType="end"/>
      </w:r>
      <w:bookmarkEnd w:id="457"/>
      <w:r w:rsidRPr="00076E91">
        <w:t>: Number of Pfam domains distribution of HamFAS-only proteins and</w:t>
      </w:r>
      <w:r>
        <w:t xml:space="preserve"> the</w:t>
      </w:r>
      <w:r w:rsidRPr="00076E91">
        <w:t xml:space="preserve"> others</w:t>
      </w:r>
      <w:bookmarkEnd w:id="458"/>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A878B2">
        <w:t xml:space="preserve">Figure </w:t>
      </w:r>
      <w:r w:rsidR="00A878B2">
        <w:rPr>
          <w:noProof/>
        </w:rPr>
        <w:t>3</w:t>
      </w:r>
      <w:r w:rsidR="00A878B2">
        <w:noBreakHyphen/>
      </w:r>
      <w:r w:rsidR="00A878B2">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lastRenderedPageBreak/>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33E36B6F" w:rsidR="00E92239" w:rsidRDefault="00E92239" w:rsidP="00E92239">
      <w:pPr>
        <w:pStyle w:val="Caption"/>
        <w:jc w:val="both"/>
        <w:rPr>
          <w:szCs w:val="24"/>
        </w:rPr>
      </w:pPr>
      <w:bookmarkStart w:id="459" w:name="_Ref384436828"/>
      <w:bookmarkStart w:id="460" w:name="_Toc387398512"/>
      <w:r>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9</w:t>
      </w:r>
      <w:r w:rsidR="00FC2406">
        <w:fldChar w:fldCharType="end"/>
      </w:r>
      <w:bookmarkEnd w:id="459"/>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460"/>
    </w:p>
    <w:p w14:paraId="104D6831" w14:textId="63BB04D2" w:rsidR="00E92239" w:rsidRDefault="00E92239" w:rsidP="00E92239">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A878B2">
        <w:t xml:space="preserve">Figure </w:t>
      </w:r>
      <w:r w:rsidR="00A878B2">
        <w:rPr>
          <w:noProof/>
        </w:rPr>
        <w:t>3</w:t>
      </w:r>
      <w:r w:rsidR="00A878B2">
        <w:noBreakHyphen/>
      </w:r>
      <w:r w:rsidR="00A878B2">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477A3685" w:rsidR="00E74670" w:rsidRPr="00076E91" w:rsidRDefault="00FA5E18" w:rsidP="00FA5E18">
      <w:pPr>
        <w:pStyle w:val="Caption"/>
        <w:jc w:val="both"/>
        <w:rPr>
          <w:szCs w:val="24"/>
        </w:rPr>
      </w:pPr>
      <w:bookmarkStart w:id="461" w:name="_Ref386964640"/>
      <w:bookmarkStart w:id="462" w:name="_Toc387398513"/>
      <w:r>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10</w:t>
      </w:r>
      <w:r w:rsidR="00FC2406">
        <w:fldChar w:fldCharType="end"/>
      </w:r>
      <w:bookmarkEnd w:id="461"/>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462"/>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lastRenderedPageBreak/>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A878B2">
        <w:t xml:space="preserve">Table </w:t>
      </w:r>
      <w:r w:rsidR="00A878B2">
        <w:rPr>
          <w:noProof/>
        </w:rPr>
        <w:t>A</w:t>
      </w:r>
      <w:r w:rsidR="00A878B2">
        <w:noBreakHyphen/>
      </w:r>
      <w:r w:rsidR="00A878B2">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A878B2" w:rsidRPr="00076E91">
        <w:t xml:space="preserve">Figure </w:t>
      </w:r>
      <w:r w:rsidR="00A878B2">
        <w:rPr>
          <w:noProof/>
        </w:rPr>
        <w:t>A</w:t>
      </w:r>
      <w:r w:rsidR="00A878B2">
        <w:noBreakHyphen/>
      </w:r>
      <w:r w:rsidR="00A878B2">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A878B2" w:rsidRPr="00076E91">
        <w:t xml:space="preserve">Figure </w:t>
      </w:r>
      <w:r w:rsidR="00A878B2">
        <w:rPr>
          <w:noProof/>
        </w:rPr>
        <w:t>A</w:t>
      </w:r>
      <w:r w:rsidR="00A878B2">
        <w:noBreakHyphen/>
      </w:r>
      <w:r w:rsidR="00A878B2">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A878B2" w:rsidRPr="00076E91">
        <w:t xml:space="preserve">Figure </w:t>
      </w:r>
      <w:r w:rsidR="00A878B2">
        <w:rPr>
          <w:noProof/>
        </w:rPr>
        <w:t>A</w:t>
      </w:r>
      <w:r w:rsidR="00A878B2">
        <w:noBreakHyphen/>
      </w:r>
      <w:r w:rsidR="00A878B2">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3DD119EB" w:rsidR="00E92239" w:rsidRPr="00076E91" w:rsidRDefault="00E92239" w:rsidP="00E92239">
      <w:pPr>
        <w:pStyle w:val="Caption"/>
        <w:spacing w:after="0" w:line="360" w:lineRule="auto"/>
        <w:jc w:val="both"/>
      </w:pPr>
      <w:bookmarkStart w:id="463" w:name="_Ref374253766"/>
      <w:bookmarkStart w:id="464" w:name="_Toc387398514"/>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11</w:t>
      </w:r>
      <w:r w:rsidR="00FC2406">
        <w:fldChar w:fldCharType="end"/>
      </w:r>
      <w:bookmarkEnd w:id="463"/>
      <w:r w:rsidRPr="00076E91">
        <w:t>: The PPI degree distribution of 3 protein sets</w:t>
      </w:r>
      <w:bookmarkEnd w:id="464"/>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 xml:space="preserve">KO-annotated proteins have in general more interacting partners than un-annotated and HamFAS-only </w:t>
      </w:r>
      <w:proofErr w:type="gramStart"/>
      <w:r w:rsidRPr="00076E91">
        <w:rPr>
          <w:szCs w:val="24"/>
        </w:rPr>
        <w:t>proteins</w:t>
      </w:r>
      <w:r w:rsidR="008E28E2">
        <w:rPr>
          <w:szCs w:val="24"/>
        </w:rPr>
        <w:t>,</w:t>
      </w:r>
      <w:proofErr w:type="gramEnd"/>
      <w:r w:rsidR="008E28E2">
        <w:rPr>
          <w:szCs w:val="24"/>
        </w:rPr>
        <w:t xml:space="preserve">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w:t>
      </w:r>
      <w:r w:rsidRPr="00076E91">
        <w:rPr>
          <w:szCs w:val="24"/>
        </w:rPr>
        <w:lastRenderedPageBreak/>
        <w:t>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12E86665" w:rsidR="00E92239" w:rsidRPr="00076E91" w:rsidRDefault="00E92239" w:rsidP="00E92239">
      <w:pPr>
        <w:pStyle w:val="Caption"/>
        <w:spacing w:after="0" w:line="360" w:lineRule="auto"/>
        <w:jc w:val="both"/>
        <w:rPr>
          <w:rStyle w:val="IntenseEmphasis"/>
          <w:b/>
          <w:i w:val="0"/>
        </w:rPr>
      </w:pPr>
      <w:bookmarkStart w:id="465" w:name="_Ref374264459"/>
      <w:bookmarkStart w:id="466" w:name="_Toc387398515"/>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12</w:t>
      </w:r>
      <w:r w:rsidR="00FC2406">
        <w:fldChar w:fldCharType="end"/>
      </w:r>
      <w:bookmarkEnd w:id="465"/>
      <w:r w:rsidRPr="00076E91">
        <w:t>: Distribution of the number of pathways in which annotated KOs are involved</w:t>
      </w:r>
      <w:bookmarkEnd w:id="466"/>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A878B2">
        <w:t xml:space="preserve">Figure </w:t>
      </w:r>
      <w:r w:rsidR="00A878B2">
        <w:rPr>
          <w:noProof/>
        </w:rPr>
        <w:t>A</w:t>
      </w:r>
      <w:r w:rsidR="00A878B2">
        <w:noBreakHyphen/>
      </w:r>
      <w:r w:rsidR="00A878B2">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A878B2">
        <w:t xml:space="preserve">Figure </w:t>
      </w:r>
      <w:r w:rsidR="00A878B2">
        <w:rPr>
          <w:noProof/>
        </w:rPr>
        <w:t>A</w:t>
      </w:r>
      <w:r w:rsidR="00A878B2">
        <w:noBreakHyphen/>
      </w:r>
      <w:r w:rsidR="00A878B2">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A878B2">
        <w:t xml:space="preserve">Figure </w:t>
      </w:r>
      <w:r w:rsidR="00A878B2">
        <w:rPr>
          <w:noProof/>
        </w:rPr>
        <w:t>A</w:t>
      </w:r>
      <w:r w:rsidR="00A878B2">
        <w:noBreakHyphen/>
      </w:r>
      <w:r w:rsidR="00A878B2">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A878B2">
        <w:t xml:space="preserve">Figure </w:t>
      </w:r>
      <w:r w:rsidR="00A878B2">
        <w:rPr>
          <w:noProof/>
        </w:rPr>
        <w:t>A</w:t>
      </w:r>
      <w:r w:rsidR="00A878B2">
        <w:noBreakHyphen/>
      </w:r>
      <w:r w:rsidR="00A878B2">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0">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5F01479C" w:rsidR="00E92239" w:rsidRPr="00076E91" w:rsidRDefault="00E92239" w:rsidP="00E92239">
      <w:pPr>
        <w:pStyle w:val="Caption"/>
        <w:spacing w:after="0" w:line="360" w:lineRule="auto"/>
        <w:jc w:val="both"/>
      </w:pPr>
      <w:bookmarkStart w:id="467" w:name="_Ref371843960"/>
      <w:bookmarkStart w:id="468" w:name="_Toc387398516"/>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13</w:t>
      </w:r>
      <w:r w:rsidR="00FC2406">
        <w:fldChar w:fldCharType="end"/>
      </w:r>
      <w:bookmarkEnd w:id="467"/>
      <w:r w:rsidRPr="00076E91">
        <w:t>: The numbers of HamFAS-only KOs distributed into different pathway categories</w:t>
      </w:r>
      <w:bookmarkEnd w:id="468"/>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469" w:name="_Toc387400386"/>
      <w:r w:rsidRPr="003F06CE">
        <w:t>Discussion</w:t>
      </w:r>
      <w:bookmarkEnd w:id="469"/>
    </w:p>
    <w:p w14:paraId="4774DE26" w14:textId="120AA20D" w:rsidR="0082751A"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7C2B3CA6" w:rsidR="00944E8A" w:rsidRDefault="00944E8A" w:rsidP="00944E8A">
      <w:pPr>
        <w:spacing w:after="0" w:line="360" w:lineRule="auto"/>
        <w:jc w:val="both"/>
        <w:rPr>
          <w:szCs w:val="24"/>
        </w:rPr>
      </w:pPr>
      <w:r>
        <w:rPr>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lastRenderedPageBreak/>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 </w:instrText>
      </w:r>
      <w:r w:rsidR="0082751A">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EN.CITE.DATA </w:instrText>
      </w:r>
      <w:r w:rsidR="0082751A">
        <w:rPr>
          <w:szCs w:val="24"/>
        </w:rPr>
      </w:r>
      <w:r w:rsidR="0082751A">
        <w:rPr>
          <w:szCs w:val="24"/>
        </w:rPr>
        <w:fldChar w:fldCharType="end"/>
      </w:r>
      <w:r>
        <w:rPr>
          <w:szCs w:val="24"/>
        </w:rPr>
      </w:r>
      <w:r>
        <w:rPr>
          <w:szCs w:val="24"/>
        </w:rPr>
        <w:fldChar w:fldCharType="separate"/>
      </w:r>
      <w:r w:rsidR="0082751A">
        <w:rPr>
          <w:noProof/>
          <w:szCs w:val="24"/>
        </w:rPr>
        <w:t>(Madera and Gough 2002; Alam et al. 2004; Watson and Thornton 2009)</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w:t>
      </w:r>
      <w:r w:rsidR="0082751A">
        <w:rPr>
          <w:szCs w:val="24"/>
        </w:rPr>
        <w:t xml:space="preserve"> the sequences of</w:t>
      </w:r>
      <w:r w:rsidR="004F2767">
        <w:rPr>
          <w:szCs w:val="24"/>
        </w:rPr>
        <w:t xml:space="preserve"> distantly related species into the seed</w:t>
      </w:r>
      <w:r w:rsidR="0082751A">
        <w:rPr>
          <w:szCs w:val="24"/>
        </w:rPr>
        <w:t>s</w:t>
      </w:r>
      <w:r w:rsidR="004F2767">
        <w:rPr>
          <w:szCs w:val="24"/>
        </w:rPr>
        <w:t>, in cases the orthologs of close related species are not yet functional described</w:t>
      </w:r>
      <w:r>
        <w:rPr>
          <w:szCs w:val="24"/>
        </w:rPr>
        <w:t xml:space="preserve">. The reliability of orthology assignment from HamFAS, or in particularly HaMStR, was confirmed by </w:t>
      </w:r>
      <w:proofErr w:type="gramStart"/>
      <w:r>
        <w:rPr>
          <w:szCs w:val="24"/>
        </w:rPr>
        <w:t>InParanoid</w:t>
      </w:r>
      <w:proofErr w:type="gramEnd"/>
      <w:r>
        <w:rPr>
          <w:szCs w:val="24"/>
        </w:rPr>
        <w:t xml:space="preserve">,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00C9996"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w:t>
      </w:r>
      <w:r w:rsidR="00EB2364">
        <w:rPr>
          <w:szCs w:val="24"/>
        </w:rPr>
        <w:t xml:space="preserve"> for the orthology assignment step</w:t>
      </w:r>
      <w:r w:rsidRPr="00076E91">
        <w:rPr>
          <w:szCs w:val="24"/>
        </w:rPr>
        <w:t xml:space="preserve"> and</w:t>
      </w:r>
      <w:r w:rsidR="00EB2364">
        <w:rPr>
          <w:szCs w:val="24"/>
        </w:rPr>
        <w:t xml:space="preserve"> alter the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470" w:name="_Toc386295374"/>
      <w:bookmarkStart w:id="471" w:name="_Toc387400387"/>
      <w:commentRangeStart w:id="472"/>
      <w:commentRangeStart w:id="473"/>
      <w:r>
        <w:lastRenderedPageBreak/>
        <w:t>The evolutionary history of microsporidian proteins and the origin of microsporidia</w:t>
      </w:r>
      <w:bookmarkEnd w:id="470"/>
      <w:commentRangeEnd w:id="472"/>
      <w:r>
        <w:rPr>
          <w:rStyle w:val="CommentReference"/>
          <w:rFonts w:ascii="Palatino Linotype" w:eastAsiaTheme="minorHAnsi" w:hAnsi="Palatino Linotype" w:cstheme="minorBidi"/>
          <w:b w:val="0"/>
          <w:bCs w:val="0"/>
          <w:color w:val="auto"/>
        </w:rPr>
        <w:commentReference w:id="472"/>
      </w:r>
      <w:commentRangeEnd w:id="473"/>
      <w:r w:rsidR="00EA4A72">
        <w:rPr>
          <w:rStyle w:val="CommentReference"/>
          <w:rFonts w:ascii="Palatino Linotype" w:eastAsiaTheme="minorHAnsi" w:hAnsi="Palatino Linotype" w:cstheme="minorBidi"/>
          <w:b w:val="0"/>
          <w:bCs w:val="0"/>
          <w:color w:val="auto"/>
        </w:rPr>
        <w:commentReference w:id="473"/>
      </w:r>
      <w:bookmarkEnd w:id="471"/>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474" w:name="_Toc387400388"/>
      <w:commentRangeStart w:id="475"/>
      <w:commentRangeStart w:id="476"/>
      <w:r w:rsidRPr="00A7099E">
        <w:t>Introduction</w:t>
      </w:r>
      <w:commentRangeEnd w:id="475"/>
      <w:r w:rsidR="004115B6">
        <w:rPr>
          <w:rStyle w:val="CommentReference"/>
          <w:rFonts w:eastAsiaTheme="minorHAnsi" w:cstheme="minorBidi"/>
          <w:b w:val="0"/>
          <w:bCs w:val="0"/>
          <w:color w:val="auto"/>
        </w:rPr>
        <w:commentReference w:id="475"/>
      </w:r>
      <w:commentRangeEnd w:id="476"/>
      <w:r w:rsidR="00EA4A72">
        <w:rPr>
          <w:rStyle w:val="CommentReference"/>
          <w:rFonts w:eastAsiaTheme="minorHAnsi" w:cstheme="minorBidi"/>
          <w:b w:val="0"/>
          <w:bCs w:val="0"/>
          <w:color w:val="auto"/>
        </w:rPr>
        <w:commentReference w:id="476"/>
      </w:r>
      <w:bookmarkEnd w:id="474"/>
    </w:p>
    <w:p w14:paraId="70EC40E2" w14:textId="4290C191" w:rsidR="009E4958" w:rsidRDefault="009E4958" w:rsidP="009E4958">
      <w:pPr>
        <w:pStyle w:val="Heading3"/>
      </w:pPr>
      <w:bookmarkStart w:id="477" w:name="_Toc385094318"/>
      <w:bookmarkStart w:id="478" w:name="_Toc387400389"/>
      <w:r>
        <w:t>Phylogenetic tree</w:t>
      </w:r>
      <w:bookmarkEnd w:id="477"/>
      <w:r w:rsidR="0061651C">
        <w:t xml:space="preserve"> and the last common ancestor</w:t>
      </w:r>
      <w:bookmarkEnd w:id="478"/>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1">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134D321D" w:rsidR="00E5453E" w:rsidRDefault="00E5453E" w:rsidP="00E5453E">
      <w:pPr>
        <w:pStyle w:val="Caption"/>
        <w:jc w:val="both"/>
        <w:rPr>
          <w:szCs w:val="24"/>
        </w:rPr>
      </w:pPr>
      <w:bookmarkStart w:id="479" w:name="_Ref385665794"/>
      <w:bookmarkStart w:id="480" w:name="_Toc387398517"/>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w:t>
      </w:r>
      <w:r w:rsidR="00FC2406">
        <w:fldChar w:fldCharType="end"/>
      </w:r>
      <w:bookmarkEnd w:id="479"/>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480"/>
    </w:p>
    <w:p w14:paraId="68BE05E4" w14:textId="6B1C6FC8" w:rsidR="009E4958"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A878B2">
        <w:t xml:space="preserve">Figure </w:t>
      </w:r>
      <w:r w:rsidR="00A878B2">
        <w:rPr>
          <w:noProof/>
        </w:rPr>
        <w:t>4</w:t>
      </w:r>
      <w:r w:rsidR="00A878B2">
        <w:noBreakHyphen/>
      </w:r>
      <w:r w:rsidR="00A878B2">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0EB48D23" w14:textId="77891034" w:rsidR="00EA04B0" w:rsidRDefault="001F79D2" w:rsidP="00E46024">
      <w:pPr>
        <w:pStyle w:val="Heading3"/>
      </w:pPr>
      <w:bookmarkStart w:id="481" w:name="_Toc387400390"/>
      <w:r>
        <w:lastRenderedPageBreak/>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481"/>
    </w:p>
    <w:p w14:paraId="6EB69B3B" w14:textId="61CD88D0"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sidR="00FA1F38">
        <w:rPr>
          <w:szCs w:val="24"/>
        </w:rPr>
        <w:t xml:space="preserve"> in the</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77358AFE"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r w:rsidR="00AB0EB2">
        <w:rPr>
          <w:szCs w:val="24"/>
        </w:rPr>
        <w:t xml:space="preserve"> Lastly, we </w:t>
      </w:r>
      <w:r w:rsidR="00877A0E">
        <w:rPr>
          <w:szCs w:val="24"/>
        </w:rPr>
        <w:t xml:space="preserve">reconstructed the </w:t>
      </w:r>
      <w:r w:rsidR="004828EB">
        <w:rPr>
          <w:szCs w:val="24"/>
        </w:rPr>
        <w:t>metabolic pathways</w:t>
      </w:r>
      <w:r w:rsidR="00877A0E">
        <w:rPr>
          <w:szCs w:val="24"/>
        </w:rPr>
        <w:t xml:space="preserve"> of</w:t>
      </w:r>
      <w:r w:rsidR="004828EB">
        <w:rPr>
          <w:szCs w:val="24"/>
        </w:rPr>
        <w:t xml:space="preserve"> the</w:t>
      </w:r>
      <w:r w:rsidR="00877A0E">
        <w:rPr>
          <w:szCs w:val="24"/>
        </w:rPr>
        <w:t xml:space="preserve"> microsporidian LCA </w:t>
      </w:r>
      <w:r w:rsidR="00015C47">
        <w:rPr>
          <w:szCs w:val="24"/>
        </w:rPr>
        <w:t xml:space="preserve">and compared them </w:t>
      </w:r>
      <w:r w:rsidR="00744423">
        <w:rPr>
          <w:szCs w:val="24"/>
        </w:rPr>
        <w:t>with the current knowledge about the e</w:t>
      </w:r>
      <w:r w:rsidR="00D82A35">
        <w:rPr>
          <w:szCs w:val="24"/>
        </w:rPr>
        <w:t xml:space="preserve">xtant microsporidian metabolism to </w:t>
      </w:r>
      <w:r w:rsidR="001A44FA">
        <w:rPr>
          <w:szCs w:val="24"/>
        </w:rPr>
        <w:t xml:space="preserve">gain insight about the origin of their </w:t>
      </w:r>
      <w:r w:rsidR="00736C85">
        <w:rPr>
          <w:szCs w:val="24"/>
        </w:rPr>
        <w:t>obligate intracellular parasitic lifestyle.</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482" w:name="_Toc387400391"/>
      <w:r w:rsidRPr="00A7099E">
        <w:t>Methods</w:t>
      </w:r>
      <w:bookmarkEnd w:id="482"/>
    </w:p>
    <w:p w14:paraId="57E25CB8" w14:textId="28BEFCAE" w:rsidR="00E612B8" w:rsidRDefault="00F81A3D" w:rsidP="00DB3CE4">
      <w:pPr>
        <w:pStyle w:val="Heading3"/>
        <w:jc w:val="both"/>
      </w:pPr>
      <w:bookmarkStart w:id="483" w:name="_Ref387067857"/>
      <w:bookmarkStart w:id="484" w:name="_Toc387400392"/>
      <w:r>
        <w:t>Data</w:t>
      </w:r>
      <w:bookmarkEnd w:id="483"/>
      <w:bookmarkEnd w:id="484"/>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 xml:space="preserve">For this study, we compiled a data set comprising 11 microsporidian species whose genomes have been fully sequenced. The data was obtained from the </w:t>
      </w:r>
      <w:r>
        <w:rPr>
          <w:szCs w:val="24"/>
        </w:rPr>
        <w:lastRenderedPageBreak/>
        <w:t>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A878B2" w:rsidRPr="00076E91">
        <w:t xml:space="preserve">Table </w:t>
      </w:r>
      <w:r w:rsidR="00A878B2">
        <w:rPr>
          <w:noProof/>
        </w:rPr>
        <w:t>4</w:t>
      </w:r>
      <w:r w:rsidR="00A878B2">
        <w:noBreakHyphen/>
      </w:r>
      <w:r w:rsidR="00A878B2">
        <w:rPr>
          <w:noProof/>
        </w:rPr>
        <w:t>1</w:t>
      </w:r>
      <w:r w:rsidR="002246AA" w:rsidRPr="0096265A">
        <w:rPr>
          <w:szCs w:val="24"/>
        </w:rPr>
        <w:fldChar w:fldCharType="end"/>
      </w:r>
      <w:r w:rsidR="002246AA" w:rsidRPr="0096265A">
        <w:rPr>
          <w:szCs w:val="24"/>
        </w:rPr>
        <w:t>.</w:t>
      </w:r>
    </w:p>
    <w:p w14:paraId="61F2827C" w14:textId="702BC337" w:rsidR="002246AA" w:rsidRPr="00076E91" w:rsidRDefault="002246AA" w:rsidP="002246AA">
      <w:pPr>
        <w:pStyle w:val="Caption"/>
        <w:keepNext/>
        <w:spacing w:after="0" w:line="360" w:lineRule="auto"/>
        <w:jc w:val="both"/>
      </w:pPr>
      <w:bookmarkStart w:id="485" w:name="_Ref381275723"/>
      <w:bookmarkStart w:id="486" w:name="_Toc387398553"/>
      <w:r w:rsidRPr="00076E91">
        <w:t xml:space="preserve">Table </w:t>
      </w:r>
      <w:r w:rsidR="005A2798">
        <w:fldChar w:fldCharType="begin"/>
      </w:r>
      <w:r w:rsidR="005A2798">
        <w:instrText xml:space="preserve"> STYLEREF 1 \s </w:instrText>
      </w:r>
      <w:r w:rsidR="005A2798">
        <w:fldChar w:fldCharType="separate"/>
      </w:r>
      <w:r w:rsidR="00A878B2">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1</w:t>
      </w:r>
      <w:r w:rsidR="005A2798">
        <w:fldChar w:fldCharType="end"/>
      </w:r>
      <w:bookmarkEnd w:id="485"/>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486"/>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proofErr w:type="gramStart"/>
      <w:r w:rsidR="00BE0B1C" w:rsidRPr="00BE0B1C">
        <w:t>The</w:t>
      </w:r>
      <w:proofErr w:type="gramEnd"/>
      <w:r w:rsidR="00BE0B1C" w:rsidRPr="00BE0B1C">
        <w:t xml:space="preserv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w:t>
      </w:r>
      <w:r w:rsidRPr="009F4437">
        <w:rPr>
          <w:szCs w:val="24"/>
        </w:rPr>
        <w:lastRenderedPageBreak/>
        <w:t xml:space="preserve">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A878B2">
        <w:t xml:space="preserve">Table </w:t>
      </w:r>
      <w:r w:rsidR="00A878B2">
        <w:rPr>
          <w:noProof/>
        </w:rPr>
        <w:t>4</w:t>
      </w:r>
      <w:r w:rsidR="00A878B2">
        <w:noBreakHyphen/>
      </w:r>
      <w:r w:rsidR="00A878B2">
        <w:rPr>
          <w:noProof/>
        </w:rPr>
        <w:t>2</w:t>
      </w:r>
      <w:r w:rsidRPr="009F4437">
        <w:rPr>
          <w:szCs w:val="24"/>
        </w:rPr>
        <w:fldChar w:fldCharType="end"/>
      </w:r>
      <w:r w:rsidRPr="009F4437">
        <w:rPr>
          <w:szCs w:val="24"/>
        </w:rPr>
        <w:t>.</w:t>
      </w:r>
    </w:p>
    <w:p w14:paraId="73376FE7" w14:textId="4FDD3210" w:rsidR="00277850" w:rsidRDefault="00277850" w:rsidP="00277850">
      <w:pPr>
        <w:pStyle w:val="Caption"/>
        <w:keepNext/>
      </w:pPr>
      <w:bookmarkStart w:id="487" w:name="_Ref384422965"/>
      <w:bookmarkStart w:id="488" w:name="_Toc387398554"/>
      <w:r>
        <w:t xml:space="preserve">Table </w:t>
      </w:r>
      <w:r w:rsidR="005A2798">
        <w:fldChar w:fldCharType="begin"/>
      </w:r>
      <w:r w:rsidR="005A2798">
        <w:instrText xml:space="preserve"> STYLEREF 1 \s </w:instrText>
      </w:r>
      <w:r w:rsidR="005A2798">
        <w:fldChar w:fldCharType="separate"/>
      </w:r>
      <w:r w:rsidR="00A878B2">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2</w:t>
      </w:r>
      <w:r w:rsidR="005A2798">
        <w:fldChar w:fldCharType="end"/>
      </w:r>
      <w:bookmarkEnd w:id="487"/>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488"/>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proofErr w:type="gramStart"/>
            <w:r>
              <w:rPr>
                <w:sz w:val="20"/>
                <w:szCs w:val="20"/>
              </w:rPr>
              <w:t>plasmoDB</w:t>
            </w:r>
            <w:proofErr w:type="gramEnd"/>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D250D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lastRenderedPageBreak/>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D250D2" w:rsidRDefault="004474EB" w:rsidP="002D5137">
            <w:pPr>
              <w:spacing w:after="200" w:line="360" w:lineRule="auto"/>
              <w:rPr>
                <w:sz w:val="20"/>
                <w:szCs w:val="20"/>
                <w:lang w:val="de-DE"/>
                <w:rPrChange w:id="489" w:author="Ingo Ebersberger" w:date="2018-05-07T22:44:00Z">
                  <w:rPr>
                    <w:sz w:val="20"/>
                    <w:szCs w:val="20"/>
                  </w:rPr>
                </w:rPrChange>
              </w:rPr>
            </w:pPr>
            <w:r w:rsidRPr="00D250D2">
              <w:rPr>
                <w:sz w:val="20"/>
                <w:szCs w:val="20"/>
                <w:vertAlign w:val="superscript"/>
                <w:lang w:val="de-DE"/>
                <w:rPrChange w:id="490" w:author="Ingo Ebersberger" w:date="2018-05-07T22:44:00Z">
                  <w:rPr>
                    <w:sz w:val="20"/>
                    <w:szCs w:val="20"/>
                    <w:vertAlign w:val="superscript"/>
                  </w:rPr>
                </w:rPrChange>
              </w:rPr>
              <w:t>(8)</w:t>
            </w:r>
            <w:r w:rsidR="008A3285" w:rsidRPr="00D250D2">
              <w:rPr>
                <w:lang w:val="de-DE"/>
                <w:rPrChange w:id="491" w:author="Ingo Ebersberger" w:date="2018-05-07T22:44:00Z">
                  <w:rPr/>
                </w:rPrChange>
              </w:rPr>
              <w:t xml:space="preserve"> </w:t>
            </w:r>
            <w:r w:rsidR="008A3285" w:rsidRPr="00D250D2">
              <w:rPr>
                <w:sz w:val="20"/>
                <w:szCs w:val="20"/>
                <w:lang w:val="de-DE"/>
                <w:rPrChange w:id="492" w:author="Ingo Ebersberger" w:date="2018-05-07T22:44:00Z">
                  <w:rPr>
                    <w:sz w:val="20"/>
                    <w:szCs w:val="20"/>
                  </w:rPr>
                </w:rPrChange>
              </w:rPr>
              <w:t>Sanger Institute (http://www.sanger.ac.uk/science/data)</w:t>
            </w:r>
          </w:p>
        </w:tc>
      </w:tr>
    </w:tbl>
    <w:p w14:paraId="284ACB0E" w14:textId="5BD12900" w:rsidR="00277850" w:rsidRPr="00D250D2" w:rsidRDefault="00277850" w:rsidP="002246AA">
      <w:pPr>
        <w:spacing w:after="0" w:line="360" w:lineRule="auto"/>
        <w:jc w:val="both"/>
        <w:rPr>
          <w:szCs w:val="24"/>
          <w:lang w:val="de-DE"/>
          <w:rPrChange w:id="493" w:author="Ingo Ebersberger" w:date="2018-05-07T22:44:00Z">
            <w:rPr>
              <w:szCs w:val="24"/>
            </w:rPr>
          </w:rPrChange>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A878B2" w:rsidRPr="00076E91">
        <w:t xml:space="preserve">Table </w:t>
      </w:r>
      <w:r w:rsidR="00A878B2">
        <w:rPr>
          <w:noProof/>
        </w:rPr>
        <w:t>4</w:t>
      </w:r>
      <w:r w:rsidR="00A878B2">
        <w:noBreakHyphen/>
      </w:r>
      <w:r w:rsidR="00A878B2">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A878B2">
        <w:t xml:space="preserve">Table </w:t>
      </w:r>
      <w:r w:rsidR="00A878B2">
        <w:rPr>
          <w:noProof/>
        </w:rPr>
        <w:t>A</w:t>
      </w:r>
      <w:r w:rsidR="00A878B2">
        <w:noBreakHyphen/>
      </w:r>
      <w:r w:rsidR="00A878B2">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0EA7E368"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A878B2" w:rsidRPr="00076E91">
        <w:t xml:space="preserve">Table </w:t>
      </w:r>
      <w:r w:rsidR="00A878B2">
        <w:rPr>
          <w:noProof/>
        </w:rPr>
        <w:t>A</w:t>
      </w:r>
      <w:r w:rsidR="00A878B2">
        <w:noBreakHyphen/>
      </w:r>
      <w:r w:rsidR="00A878B2">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A878B2" w:rsidRPr="00076E91">
        <w:t xml:space="preserve">Figure </w:t>
      </w:r>
      <w:r w:rsidR="00A878B2">
        <w:rPr>
          <w:noProof/>
        </w:rPr>
        <w:t>4</w:t>
      </w:r>
      <w:r w:rsidR="00A878B2">
        <w:noBreakHyphen/>
      </w:r>
      <w:r w:rsidR="00A878B2">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lastRenderedPageBreak/>
        <w:drawing>
          <wp:inline distT="0" distB="0" distL="0" distR="0" wp14:anchorId="0E3A48C7" wp14:editId="08E235B6">
            <wp:extent cx="4002112" cy="5156743"/>
            <wp:effectExtent l="0" t="0" r="1143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002449" cy="5157177"/>
                    </a:xfrm>
                    <a:prstGeom prst="rect">
                      <a:avLst/>
                    </a:prstGeom>
                    <a:noFill/>
                    <a:ln>
                      <a:noFill/>
                    </a:ln>
                  </pic:spPr>
                </pic:pic>
              </a:graphicData>
            </a:graphic>
          </wp:inline>
        </w:drawing>
      </w:r>
    </w:p>
    <w:p w14:paraId="3673A97F" w14:textId="3231B4D0" w:rsidR="002D5137" w:rsidRPr="00C87C0D" w:rsidRDefault="00F91BCD" w:rsidP="002D5137">
      <w:pPr>
        <w:pStyle w:val="Caption"/>
        <w:spacing w:after="0" w:line="360" w:lineRule="auto"/>
        <w:jc w:val="both"/>
      </w:pPr>
      <w:bookmarkStart w:id="494" w:name="_Ref381452921"/>
      <w:bookmarkStart w:id="495" w:name="_Toc386295442"/>
      <w:bookmarkStart w:id="496" w:name="_Toc387398518"/>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2</w:t>
      </w:r>
      <w:r w:rsidR="00FC2406">
        <w:fldChar w:fldCharType="end"/>
      </w:r>
      <w:bookmarkEnd w:id="494"/>
      <w:r w:rsidRPr="00076E91">
        <w:t>:</w:t>
      </w:r>
      <w:r>
        <w:t xml:space="preserve"> The </w:t>
      </w:r>
      <w:r w:rsidR="009D733F">
        <w:t>phylogenetic</w:t>
      </w:r>
      <w:r>
        <w:t xml:space="preserve"> relationships of the taxa </w:t>
      </w:r>
      <w:r w:rsidR="009503DE">
        <w:t>in three domains of life</w:t>
      </w:r>
      <w:r w:rsidR="009B2ACE">
        <w:t xml:space="preserve"> hypothesis of</w:t>
      </w:r>
      <w:r w:rsidR="00C50BB5">
        <w:t xml:space="preserve"> </w:t>
      </w:r>
      <w:r w:rsidR="009B2ACE">
        <w:fldChar w:fldCharType="begin"/>
      </w:r>
      <w:r w:rsidR="009B2ACE">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B2ACE">
        <w:fldChar w:fldCharType="separate"/>
      </w:r>
      <w:r w:rsidR="009B2ACE">
        <w:rPr>
          <w:noProof/>
        </w:rPr>
        <w:t>Woese, Kandler, and Wheelis (1990)</w:t>
      </w:r>
      <w:r w:rsidR="009B2ACE">
        <w:fldChar w:fldCharType="end"/>
      </w:r>
      <w:r>
        <w:t>.</w:t>
      </w:r>
      <w:r w:rsidRPr="00076E91">
        <w:t xml:space="preserve"> </w:t>
      </w:r>
      <w:r>
        <w:t>T</w:t>
      </w:r>
      <w:r w:rsidRPr="00076E91">
        <w:t xml:space="preserve">he </w:t>
      </w:r>
      <w:bookmarkEnd w:id="495"/>
      <w:r w:rsidR="00D02048" w:rsidRPr="00076E91">
        <w:t xml:space="preserve">number of species </w:t>
      </w:r>
      <w:r w:rsidR="00D02048">
        <w:t>subsumed under each taxon is</w:t>
      </w:r>
      <w:r>
        <w:t xml:space="preserve"> given in parenthesis.</w:t>
      </w:r>
      <w:r w:rsidRPr="00076E91">
        <w:t xml:space="preserve"> </w:t>
      </w:r>
      <w:r w:rsidR="001C7E7E">
        <w:t xml:space="preserve">The tree </w:t>
      </w:r>
      <w:r w:rsidR="009503DE">
        <w:t>adapted from</w:t>
      </w:r>
      <w:r w:rsidR="001C7E7E">
        <w:t xml:space="preserve"> </w:t>
      </w:r>
      <w:r w:rsidR="001C7E7E">
        <w:fldChar w:fldCharType="begin"/>
      </w:r>
      <w:r w:rsidR="009503DE">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1C7E7E">
        <w:fldChar w:fldCharType="separate"/>
      </w:r>
      <w:r w:rsidR="009503DE">
        <w:rPr>
          <w:noProof/>
        </w:rPr>
        <w:t>Ebersberger et al. (2014)</w:t>
      </w:r>
      <w:r w:rsidR="001C7E7E">
        <w:fldChar w:fldCharType="end"/>
      </w:r>
      <w:r w:rsidR="001C7E7E">
        <w:t>.</w:t>
      </w:r>
      <w:bookmarkEnd w:id="496"/>
      <w:r w:rsidR="002D5137" w:rsidRPr="00076E91">
        <w:t xml:space="preserve"> </w:t>
      </w:r>
    </w:p>
    <w:p w14:paraId="302FCB5A" w14:textId="77777777" w:rsidR="002D5137" w:rsidRDefault="002D5137" w:rsidP="002246AA">
      <w:pPr>
        <w:spacing w:after="0" w:line="360" w:lineRule="auto"/>
        <w:jc w:val="both"/>
        <w:rPr>
          <w:szCs w:val="24"/>
        </w:rPr>
      </w:pPr>
    </w:p>
    <w:p w14:paraId="68351680" w14:textId="2389CC20" w:rsidR="0024603C" w:rsidRPr="005D3619" w:rsidRDefault="0024603C" w:rsidP="002246AA">
      <w:pPr>
        <w:spacing w:after="0" w:line="360" w:lineRule="auto"/>
        <w:jc w:val="both"/>
        <w:rPr>
          <w:rStyle w:val="IntenseEmphasis"/>
        </w:rPr>
      </w:pPr>
      <w:r w:rsidRPr="005D3619">
        <w:rPr>
          <w:rStyle w:val="IntenseEmphasis"/>
        </w:rPr>
        <w:t xml:space="preserve">Reference taxa for </w:t>
      </w:r>
      <w:r w:rsidR="005D3619" w:rsidRPr="005D3619">
        <w:rPr>
          <w:rStyle w:val="IntenseEmphasis"/>
        </w:rPr>
        <w:t>KEGG Orthology annotation</w:t>
      </w:r>
    </w:p>
    <w:p w14:paraId="59736F6D" w14:textId="73CD6686" w:rsidR="0024603C" w:rsidRDefault="0091496E" w:rsidP="00F47E9D">
      <w:pPr>
        <w:spacing w:after="0" w:line="360" w:lineRule="auto"/>
        <w:jc w:val="both"/>
        <w:rPr>
          <w:szCs w:val="24"/>
        </w:rPr>
      </w:pPr>
      <w:r>
        <w:rPr>
          <w:szCs w:val="24"/>
        </w:rPr>
        <w:t xml:space="preserve">As described in </w:t>
      </w:r>
      <w:r w:rsidR="00AC347D">
        <w:rPr>
          <w:szCs w:val="24"/>
        </w:rPr>
        <w:fldChar w:fldCharType="begin"/>
      </w:r>
      <w:r w:rsidR="00AC347D">
        <w:rPr>
          <w:szCs w:val="24"/>
        </w:rPr>
        <w:instrText xml:space="preserve"> REF _Ref387067426 \r \h </w:instrText>
      </w:r>
      <w:r w:rsidR="00AC347D">
        <w:rPr>
          <w:szCs w:val="24"/>
        </w:rPr>
      </w:r>
      <w:r w:rsidR="00AC347D">
        <w:rPr>
          <w:szCs w:val="24"/>
        </w:rPr>
        <w:fldChar w:fldCharType="separate"/>
      </w:r>
      <w:r w:rsidR="00A878B2">
        <w:rPr>
          <w:szCs w:val="24"/>
        </w:rPr>
        <w:t>3.2.1</w:t>
      </w:r>
      <w:r w:rsidR="00AC347D">
        <w:rPr>
          <w:szCs w:val="24"/>
        </w:rPr>
        <w:fldChar w:fldCharType="end"/>
      </w:r>
      <w:r w:rsidR="00AC347D">
        <w:rPr>
          <w:szCs w:val="24"/>
        </w:rPr>
        <w:t xml:space="preserve">, we used 30 manually curated KO annotated species </w:t>
      </w:r>
      <w:r w:rsidR="00D82421">
        <w:rPr>
          <w:szCs w:val="24"/>
        </w:rPr>
        <w:t xml:space="preserve">downloaded from KEGG database as reference species for our KO annotation pipeline. </w:t>
      </w:r>
      <w:r w:rsidR="00F47E9D">
        <w:rPr>
          <w:szCs w:val="24"/>
        </w:rPr>
        <w:t xml:space="preserve">NCBI IDs, taxon names and taxonomy ranks of those species are given in </w:t>
      </w:r>
      <w:r w:rsidR="0024603C">
        <w:rPr>
          <w:szCs w:val="24"/>
        </w:rPr>
        <w:fldChar w:fldCharType="begin"/>
      </w:r>
      <w:r w:rsidR="0024603C">
        <w:rPr>
          <w:szCs w:val="24"/>
        </w:rPr>
        <w:instrText xml:space="preserve"> REF _Ref384424711 \h </w:instrText>
      </w:r>
      <w:r w:rsidR="0024603C">
        <w:rPr>
          <w:szCs w:val="24"/>
        </w:rPr>
      </w:r>
      <w:r w:rsidR="0024603C">
        <w:rPr>
          <w:szCs w:val="24"/>
        </w:rPr>
        <w:fldChar w:fldCharType="separate"/>
      </w:r>
      <w:r w:rsidR="00A878B2">
        <w:t xml:space="preserve">Table </w:t>
      </w:r>
      <w:r w:rsidR="00A878B2">
        <w:rPr>
          <w:noProof/>
        </w:rPr>
        <w:t>4</w:t>
      </w:r>
      <w:r w:rsidR="00A878B2">
        <w:noBreakHyphen/>
      </w:r>
      <w:r w:rsidR="00A878B2">
        <w:rPr>
          <w:noProof/>
        </w:rPr>
        <w:t>3</w:t>
      </w:r>
      <w:r w:rsidR="0024603C">
        <w:rPr>
          <w:szCs w:val="24"/>
        </w:rPr>
        <w:fldChar w:fldCharType="end"/>
      </w:r>
      <w:r w:rsidR="0024603C">
        <w:rPr>
          <w:szCs w:val="24"/>
        </w:rPr>
        <w:t>.</w:t>
      </w:r>
    </w:p>
    <w:p w14:paraId="44ADA45B" w14:textId="7732345C" w:rsidR="009E528C" w:rsidRDefault="009E528C" w:rsidP="009E528C">
      <w:pPr>
        <w:pStyle w:val="Caption"/>
        <w:keepNext/>
        <w:jc w:val="both"/>
      </w:pPr>
      <w:bookmarkStart w:id="497" w:name="_Ref384424711"/>
      <w:bookmarkStart w:id="498" w:name="_Toc387398555"/>
      <w:r>
        <w:t xml:space="preserve">Table </w:t>
      </w:r>
      <w:r w:rsidR="005A2798">
        <w:fldChar w:fldCharType="begin"/>
      </w:r>
      <w:r w:rsidR="005A2798">
        <w:instrText xml:space="preserve"> STYLEREF 1 \s </w:instrText>
      </w:r>
      <w:r w:rsidR="005A2798">
        <w:fldChar w:fldCharType="separate"/>
      </w:r>
      <w:r w:rsidR="00A878B2">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3</w:t>
      </w:r>
      <w:r w:rsidR="005A2798">
        <w:fldChar w:fldCharType="end"/>
      </w:r>
      <w:bookmarkEnd w:id="497"/>
      <w:r>
        <w:t xml:space="preserve">: Taxon set E - </w:t>
      </w:r>
      <w:r w:rsidRPr="00076E91">
        <w:t>List of 30 manually KO-annotated reference taxa</w:t>
      </w:r>
      <w:r>
        <w:t xml:space="preserve"> from KEGG.</w:t>
      </w:r>
      <w:bookmarkEnd w:id="498"/>
      <w:r>
        <w:t xml:space="preserve"> </w:t>
      </w:r>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9E528C" w:rsidRPr="00E721B6" w14:paraId="3D7A9E8D" w14:textId="77777777" w:rsidTr="009E528C">
        <w:trPr>
          <w:trHeight w:val="300"/>
        </w:trPr>
        <w:tc>
          <w:tcPr>
            <w:tcW w:w="919" w:type="dxa"/>
            <w:noWrap/>
            <w:hideMark/>
          </w:tcPr>
          <w:p w14:paraId="54871AB6" w14:textId="77777777" w:rsidR="009E528C" w:rsidRPr="00E721B6" w:rsidRDefault="009E528C" w:rsidP="009E528C">
            <w:pPr>
              <w:spacing w:line="360" w:lineRule="auto"/>
              <w:rPr>
                <w:sz w:val="20"/>
                <w:szCs w:val="20"/>
              </w:rPr>
            </w:pPr>
            <w:r w:rsidRPr="00E721B6">
              <w:rPr>
                <w:sz w:val="20"/>
                <w:szCs w:val="20"/>
              </w:rPr>
              <w:t>ID</w:t>
            </w:r>
          </w:p>
        </w:tc>
        <w:tc>
          <w:tcPr>
            <w:tcW w:w="2847" w:type="dxa"/>
            <w:noWrap/>
            <w:hideMark/>
          </w:tcPr>
          <w:p w14:paraId="5E18A849" w14:textId="77777777" w:rsidR="009E528C" w:rsidRPr="00E721B6" w:rsidRDefault="009E528C" w:rsidP="009E528C">
            <w:pPr>
              <w:spacing w:line="360" w:lineRule="auto"/>
              <w:rPr>
                <w:sz w:val="20"/>
                <w:szCs w:val="20"/>
              </w:rPr>
            </w:pPr>
            <w:r w:rsidRPr="00E721B6">
              <w:rPr>
                <w:sz w:val="20"/>
                <w:szCs w:val="20"/>
              </w:rPr>
              <w:t>Taxon name</w:t>
            </w:r>
          </w:p>
        </w:tc>
        <w:tc>
          <w:tcPr>
            <w:tcW w:w="1828" w:type="dxa"/>
            <w:noWrap/>
            <w:hideMark/>
          </w:tcPr>
          <w:p w14:paraId="72FCCF22" w14:textId="77777777" w:rsidR="009E528C" w:rsidRPr="00E721B6" w:rsidRDefault="009E528C" w:rsidP="009E528C">
            <w:pPr>
              <w:spacing w:line="360" w:lineRule="auto"/>
              <w:rPr>
                <w:sz w:val="20"/>
                <w:szCs w:val="20"/>
              </w:rPr>
            </w:pPr>
            <w:r w:rsidRPr="00E721B6">
              <w:rPr>
                <w:sz w:val="20"/>
                <w:szCs w:val="20"/>
              </w:rPr>
              <w:t>Phylum</w:t>
            </w:r>
          </w:p>
        </w:tc>
        <w:tc>
          <w:tcPr>
            <w:tcW w:w="1489" w:type="dxa"/>
            <w:noWrap/>
            <w:hideMark/>
          </w:tcPr>
          <w:p w14:paraId="67A34AA7" w14:textId="77777777" w:rsidR="009E528C" w:rsidRPr="00E721B6" w:rsidRDefault="009E528C" w:rsidP="009E528C">
            <w:pPr>
              <w:spacing w:line="360" w:lineRule="auto"/>
              <w:rPr>
                <w:sz w:val="20"/>
                <w:szCs w:val="20"/>
              </w:rPr>
            </w:pPr>
            <w:r w:rsidRPr="00E721B6">
              <w:rPr>
                <w:sz w:val="20"/>
                <w:szCs w:val="20"/>
              </w:rPr>
              <w:t>Kingdom</w:t>
            </w:r>
          </w:p>
        </w:tc>
        <w:tc>
          <w:tcPr>
            <w:tcW w:w="1637" w:type="dxa"/>
            <w:noWrap/>
            <w:hideMark/>
          </w:tcPr>
          <w:p w14:paraId="7E73D9E2" w14:textId="77777777" w:rsidR="009E528C" w:rsidRPr="00E721B6" w:rsidRDefault="009E528C" w:rsidP="009E528C">
            <w:pPr>
              <w:spacing w:line="360" w:lineRule="auto"/>
              <w:rPr>
                <w:sz w:val="20"/>
                <w:szCs w:val="20"/>
              </w:rPr>
            </w:pPr>
            <w:r w:rsidRPr="00E721B6">
              <w:rPr>
                <w:sz w:val="20"/>
                <w:szCs w:val="20"/>
              </w:rPr>
              <w:t>Superkingdom</w:t>
            </w:r>
          </w:p>
        </w:tc>
      </w:tr>
      <w:tr w:rsidR="009E528C" w:rsidRPr="00E721B6" w14:paraId="115C85F8" w14:textId="77777777" w:rsidTr="009E528C">
        <w:trPr>
          <w:trHeight w:val="300"/>
        </w:trPr>
        <w:tc>
          <w:tcPr>
            <w:tcW w:w="919" w:type="dxa"/>
            <w:noWrap/>
            <w:hideMark/>
          </w:tcPr>
          <w:p w14:paraId="24214CFC" w14:textId="77777777" w:rsidR="009E528C" w:rsidRPr="00E721B6" w:rsidRDefault="009E528C" w:rsidP="009E528C">
            <w:pPr>
              <w:spacing w:line="360" w:lineRule="auto"/>
              <w:rPr>
                <w:sz w:val="20"/>
                <w:szCs w:val="20"/>
              </w:rPr>
            </w:pPr>
            <w:r w:rsidRPr="00E721B6">
              <w:rPr>
                <w:sz w:val="20"/>
                <w:szCs w:val="20"/>
              </w:rPr>
              <w:t>33169</w:t>
            </w:r>
          </w:p>
        </w:tc>
        <w:tc>
          <w:tcPr>
            <w:tcW w:w="2847" w:type="dxa"/>
            <w:noWrap/>
            <w:hideMark/>
          </w:tcPr>
          <w:p w14:paraId="2C931725" w14:textId="77777777" w:rsidR="009E528C" w:rsidRPr="00E721B6" w:rsidRDefault="009E528C" w:rsidP="009E528C">
            <w:pPr>
              <w:spacing w:line="360" w:lineRule="auto"/>
              <w:rPr>
                <w:i/>
                <w:sz w:val="20"/>
                <w:szCs w:val="20"/>
              </w:rPr>
            </w:pPr>
            <w:r w:rsidRPr="00E721B6">
              <w:rPr>
                <w:i/>
                <w:sz w:val="20"/>
                <w:szCs w:val="20"/>
              </w:rPr>
              <w:t>Ashbya gossypii</w:t>
            </w:r>
          </w:p>
        </w:tc>
        <w:tc>
          <w:tcPr>
            <w:tcW w:w="1828" w:type="dxa"/>
            <w:noWrap/>
            <w:hideMark/>
          </w:tcPr>
          <w:p w14:paraId="21EBB7B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6AF4AA92"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474085DF"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3CB1B54B" w14:textId="77777777" w:rsidTr="009E528C">
        <w:trPr>
          <w:trHeight w:val="300"/>
        </w:trPr>
        <w:tc>
          <w:tcPr>
            <w:tcW w:w="919" w:type="dxa"/>
            <w:noWrap/>
            <w:hideMark/>
          </w:tcPr>
          <w:p w14:paraId="258C3949" w14:textId="77777777" w:rsidR="009E528C" w:rsidRPr="00E721B6" w:rsidRDefault="009E528C" w:rsidP="009E528C">
            <w:pPr>
              <w:spacing w:line="360" w:lineRule="auto"/>
              <w:rPr>
                <w:sz w:val="20"/>
                <w:szCs w:val="20"/>
              </w:rPr>
            </w:pPr>
            <w:r w:rsidRPr="00E721B6">
              <w:rPr>
                <w:sz w:val="20"/>
                <w:szCs w:val="20"/>
              </w:rPr>
              <w:lastRenderedPageBreak/>
              <w:t>4896</w:t>
            </w:r>
          </w:p>
        </w:tc>
        <w:tc>
          <w:tcPr>
            <w:tcW w:w="2847" w:type="dxa"/>
            <w:noWrap/>
            <w:hideMark/>
          </w:tcPr>
          <w:p w14:paraId="0F7E7638" w14:textId="77777777" w:rsidR="009E528C" w:rsidRPr="00E721B6" w:rsidRDefault="009E528C" w:rsidP="009E528C">
            <w:pPr>
              <w:spacing w:line="360" w:lineRule="auto"/>
              <w:rPr>
                <w:i/>
                <w:sz w:val="20"/>
                <w:szCs w:val="20"/>
              </w:rPr>
            </w:pPr>
            <w:r w:rsidRPr="00E721B6">
              <w:rPr>
                <w:i/>
                <w:sz w:val="20"/>
                <w:szCs w:val="20"/>
              </w:rPr>
              <w:t>Schizosaccharomyces pombe</w:t>
            </w:r>
          </w:p>
        </w:tc>
        <w:tc>
          <w:tcPr>
            <w:tcW w:w="1828" w:type="dxa"/>
            <w:noWrap/>
            <w:hideMark/>
          </w:tcPr>
          <w:p w14:paraId="018A0DE0"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28430173"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2D9B5F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8323CEC" w14:textId="77777777" w:rsidTr="009E528C">
        <w:trPr>
          <w:trHeight w:val="300"/>
        </w:trPr>
        <w:tc>
          <w:tcPr>
            <w:tcW w:w="919" w:type="dxa"/>
            <w:noWrap/>
            <w:hideMark/>
          </w:tcPr>
          <w:p w14:paraId="0884C6BE" w14:textId="77777777" w:rsidR="009E528C" w:rsidRPr="00E721B6" w:rsidRDefault="009E528C" w:rsidP="009E528C">
            <w:pPr>
              <w:spacing w:line="360" w:lineRule="auto"/>
              <w:rPr>
                <w:sz w:val="20"/>
                <w:szCs w:val="20"/>
              </w:rPr>
            </w:pPr>
            <w:r w:rsidRPr="00E721B6">
              <w:rPr>
                <w:sz w:val="20"/>
                <w:szCs w:val="20"/>
              </w:rPr>
              <w:t>5476</w:t>
            </w:r>
          </w:p>
        </w:tc>
        <w:tc>
          <w:tcPr>
            <w:tcW w:w="2847" w:type="dxa"/>
            <w:noWrap/>
            <w:hideMark/>
          </w:tcPr>
          <w:p w14:paraId="68C92390" w14:textId="77777777" w:rsidR="009E528C" w:rsidRPr="00E721B6" w:rsidRDefault="009E528C" w:rsidP="009E528C">
            <w:pPr>
              <w:spacing w:line="360" w:lineRule="auto"/>
              <w:rPr>
                <w:i/>
                <w:sz w:val="20"/>
                <w:szCs w:val="20"/>
              </w:rPr>
            </w:pPr>
            <w:r w:rsidRPr="00E721B6">
              <w:rPr>
                <w:i/>
                <w:sz w:val="20"/>
                <w:szCs w:val="20"/>
              </w:rPr>
              <w:t>Candida albicans</w:t>
            </w:r>
          </w:p>
        </w:tc>
        <w:tc>
          <w:tcPr>
            <w:tcW w:w="1828" w:type="dxa"/>
            <w:noWrap/>
            <w:hideMark/>
          </w:tcPr>
          <w:p w14:paraId="07664287"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912E824"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6560A8A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9A07B3B" w14:textId="77777777" w:rsidTr="009E528C">
        <w:trPr>
          <w:trHeight w:val="300"/>
        </w:trPr>
        <w:tc>
          <w:tcPr>
            <w:tcW w:w="919" w:type="dxa"/>
            <w:noWrap/>
            <w:hideMark/>
          </w:tcPr>
          <w:p w14:paraId="4A57FD0E" w14:textId="77777777" w:rsidR="009E528C" w:rsidRPr="00E721B6" w:rsidRDefault="009E528C" w:rsidP="009E528C">
            <w:pPr>
              <w:spacing w:line="360" w:lineRule="auto"/>
              <w:rPr>
                <w:sz w:val="20"/>
                <w:szCs w:val="20"/>
              </w:rPr>
            </w:pPr>
            <w:r w:rsidRPr="00E721B6">
              <w:rPr>
                <w:sz w:val="20"/>
                <w:szCs w:val="20"/>
              </w:rPr>
              <w:t>4932</w:t>
            </w:r>
          </w:p>
        </w:tc>
        <w:tc>
          <w:tcPr>
            <w:tcW w:w="2847" w:type="dxa"/>
            <w:noWrap/>
            <w:hideMark/>
          </w:tcPr>
          <w:p w14:paraId="2C93DB54" w14:textId="77777777" w:rsidR="009E528C" w:rsidRPr="00E721B6" w:rsidRDefault="009E528C" w:rsidP="009E528C">
            <w:pPr>
              <w:spacing w:line="360" w:lineRule="auto"/>
              <w:rPr>
                <w:i/>
                <w:sz w:val="20"/>
                <w:szCs w:val="20"/>
              </w:rPr>
            </w:pPr>
            <w:r w:rsidRPr="00E721B6">
              <w:rPr>
                <w:i/>
                <w:sz w:val="20"/>
                <w:szCs w:val="20"/>
              </w:rPr>
              <w:t>Saccharomyces cerevisiae</w:t>
            </w:r>
          </w:p>
        </w:tc>
        <w:tc>
          <w:tcPr>
            <w:tcW w:w="1828" w:type="dxa"/>
            <w:noWrap/>
            <w:hideMark/>
          </w:tcPr>
          <w:p w14:paraId="3F51E5C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43E9E3D5"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7ED62D9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0BB9C0C" w14:textId="77777777" w:rsidTr="009E528C">
        <w:trPr>
          <w:trHeight w:val="300"/>
        </w:trPr>
        <w:tc>
          <w:tcPr>
            <w:tcW w:w="919" w:type="dxa"/>
            <w:noWrap/>
            <w:hideMark/>
          </w:tcPr>
          <w:p w14:paraId="1CA4843E" w14:textId="77777777" w:rsidR="009E528C" w:rsidRPr="00E721B6" w:rsidRDefault="009E528C" w:rsidP="009E528C">
            <w:pPr>
              <w:spacing w:line="360" w:lineRule="auto"/>
              <w:rPr>
                <w:sz w:val="20"/>
                <w:szCs w:val="20"/>
              </w:rPr>
            </w:pPr>
            <w:r w:rsidRPr="00E721B6">
              <w:rPr>
                <w:sz w:val="20"/>
                <w:szCs w:val="20"/>
              </w:rPr>
              <w:t>5141</w:t>
            </w:r>
          </w:p>
        </w:tc>
        <w:tc>
          <w:tcPr>
            <w:tcW w:w="2847" w:type="dxa"/>
            <w:noWrap/>
            <w:hideMark/>
          </w:tcPr>
          <w:p w14:paraId="6E71F119" w14:textId="77777777" w:rsidR="009E528C" w:rsidRPr="00E721B6" w:rsidRDefault="009E528C" w:rsidP="009E528C">
            <w:pPr>
              <w:spacing w:line="360" w:lineRule="auto"/>
              <w:rPr>
                <w:i/>
                <w:sz w:val="20"/>
                <w:szCs w:val="20"/>
              </w:rPr>
            </w:pPr>
            <w:r w:rsidRPr="00E721B6">
              <w:rPr>
                <w:i/>
                <w:sz w:val="20"/>
                <w:szCs w:val="20"/>
              </w:rPr>
              <w:t>Neurospora crassa</w:t>
            </w:r>
          </w:p>
        </w:tc>
        <w:tc>
          <w:tcPr>
            <w:tcW w:w="1828" w:type="dxa"/>
            <w:noWrap/>
            <w:hideMark/>
          </w:tcPr>
          <w:p w14:paraId="243B3D3A"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0FA89857"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51E8F2E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C672C5B" w14:textId="77777777" w:rsidTr="009E528C">
        <w:trPr>
          <w:trHeight w:val="300"/>
        </w:trPr>
        <w:tc>
          <w:tcPr>
            <w:tcW w:w="919" w:type="dxa"/>
            <w:noWrap/>
            <w:hideMark/>
          </w:tcPr>
          <w:p w14:paraId="685E7C88" w14:textId="77777777" w:rsidR="009E528C" w:rsidRPr="00E721B6" w:rsidRDefault="009E528C" w:rsidP="009E528C">
            <w:pPr>
              <w:spacing w:line="360" w:lineRule="auto"/>
              <w:rPr>
                <w:sz w:val="20"/>
                <w:szCs w:val="20"/>
              </w:rPr>
            </w:pPr>
            <w:r w:rsidRPr="00E721B6">
              <w:rPr>
                <w:sz w:val="20"/>
                <w:szCs w:val="20"/>
              </w:rPr>
              <w:t>162425</w:t>
            </w:r>
          </w:p>
        </w:tc>
        <w:tc>
          <w:tcPr>
            <w:tcW w:w="2847" w:type="dxa"/>
            <w:noWrap/>
            <w:hideMark/>
          </w:tcPr>
          <w:p w14:paraId="0BDC5722" w14:textId="77777777" w:rsidR="009E528C" w:rsidRPr="00E721B6" w:rsidRDefault="009E528C" w:rsidP="009E528C">
            <w:pPr>
              <w:spacing w:line="360" w:lineRule="auto"/>
              <w:rPr>
                <w:i/>
                <w:sz w:val="20"/>
                <w:szCs w:val="20"/>
              </w:rPr>
            </w:pPr>
            <w:r w:rsidRPr="00E721B6">
              <w:rPr>
                <w:i/>
                <w:sz w:val="20"/>
                <w:szCs w:val="20"/>
              </w:rPr>
              <w:t>Aspergillus nidulans</w:t>
            </w:r>
          </w:p>
        </w:tc>
        <w:tc>
          <w:tcPr>
            <w:tcW w:w="1828" w:type="dxa"/>
            <w:noWrap/>
            <w:hideMark/>
          </w:tcPr>
          <w:p w14:paraId="1F077225"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BB2B128"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114342D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101DC013" w14:textId="77777777" w:rsidTr="009E528C">
        <w:trPr>
          <w:trHeight w:val="300"/>
        </w:trPr>
        <w:tc>
          <w:tcPr>
            <w:tcW w:w="919" w:type="dxa"/>
            <w:noWrap/>
            <w:hideMark/>
          </w:tcPr>
          <w:p w14:paraId="7D1D967E" w14:textId="77777777" w:rsidR="009E528C" w:rsidRPr="00E721B6" w:rsidRDefault="009E528C" w:rsidP="009E528C">
            <w:pPr>
              <w:spacing w:line="360" w:lineRule="auto"/>
              <w:rPr>
                <w:sz w:val="20"/>
                <w:szCs w:val="20"/>
              </w:rPr>
            </w:pPr>
            <w:r w:rsidRPr="00E721B6">
              <w:rPr>
                <w:sz w:val="20"/>
                <w:szCs w:val="20"/>
              </w:rPr>
              <w:t>9606</w:t>
            </w:r>
          </w:p>
        </w:tc>
        <w:tc>
          <w:tcPr>
            <w:tcW w:w="2847" w:type="dxa"/>
            <w:noWrap/>
            <w:hideMark/>
          </w:tcPr>
          <w:p w14:paraId="73234E24" w14:textId="77777777" w:rsidR="009E528C" w:rsidRPr="00E721B6" w:rsidRDefault="009E528C" w:rsidP="009E528C">
            <w:pPr>
              <w:spacing w:line="360" w:lineRule="auto"/>
              <w:rPr>
                <w:i/>
                <w:sz w:val="20"/>
                <w:szCs w:val="20"/>
              </w:rPr>
            </w:pPr>
            <w:r w:rsidRPr="00E721B6">
              <w:rPr>
                <w:i/>
                <w:sz w:val="20"/>
                <w:szCs w:val="20"/>
              </w:rPr>
              <w:t>Homo sapiens</w:t>
            </w:r>
          </w:p>
        </w:tc>
        <w:tc>
          <w:tcPr>
            <w:tcW w:w="1828" w:type="dxa"/>
            <w:noWrap/>
            <w:hideMark/>
          </w:tcPr>
          <w:p w14:paraId="2C79AA59"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288E821"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693E24F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72BE957" w14:textId="77777777" w:rsidTr="009E528C">
        <w:trPr>
          <w:trHeight w:val="300"/>
        </w:trPr>
        <w:tc>
          <w:tcPr>
            <w:tcW w:w="919" w:type="dxa"/>
            <w:noWrap/>
            <w:hideMark/>
          </w:tcPr>
          <w:p w14:paraId="605E5B4A" w14:textId="77777777" w:rsidR="009E528C" w:rsidRPr="00E721B6" w:rsidRDefault="009E528C" w:rsidP="009E528C">
            <w:pPr>
              <w:spacing w:line="360" w:lineRule="auto"/>
              <w:rPr>
                <w:sz w:val="20"/>
                <w:szCs w:val="20"/>
              </w:rPr>
            </w:pPr>
            <w:r w:rsidRPr="00E721B6">
              <w:rPr>
                <w:sz w:val="20"/>
                <w:szCs w:val="20"/>
              </w:rPr>
              <w:t>10090</w:t>
            </w:r>
          </w:p>
        </w:tc>
        <w:tc>
          <w:tcPr>
            <w:tcW w:w="2847" w:type="dxa"/>
            <w:noWrap/>
            <w:hideMark/>
          </w:tcPr>
          <w:p w14:paraId="1EE0FD2D" w14:textId="77777777" w:rsidR="009E528C" w:rsidRPr="00E721B6" w:rsidRDefault="009E528C" w:rsidP="009E528C">
            <w:pPr>
              <w:spacing w:line="360" w:lineRule="auto"/>
              <w:rPr>
                <w:i/>
                <w:sz w:val="20"/>
                <w:szCs w:val="20"/>
              </w:rPr>
            </w:pPr>
            <w:r w:rsidRPr="00E721B6">
              <w:rPr>
                <w:i/>
                <w:sz w:val="20"/>
                <w:szCs w:val="20"/>
              </w:rPr>
              <w:t>Mus musculus</w:t>
            </w:r>
          </w:p>
        </w:tc>
        <w:tc>
          <w:tcPr>
            <w:tcW w:w="1828" w:type="dxa"/>
            <w:noWrap/>
            <w:hideMark/>
          </w:tcPr>
          <w:p w14:paraId="385D724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73F5D9D8"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39B31B5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6FD876D0" w14:textId="77777777" w:rsidTr="009E528C">
        <w:trPr>
          <w:trHeight w:val="300"/>
        </w:trPr>
        <w:tc>
          <w:tcPr>
            <w:tcW w:w="919" w:type="dxa"/>
            <w:noWrap/>
            <w:hideMark/>
          </w:tcPr>
          <w:p w14:paraId="5AA36C32" w14:textId="77777777" w:rsidR="009E528C" w:rsidRPr="00E721B6" w:rsidRDefault="009E528C" w:rsidP="009E528C">
            <w:pPr>
              <w:spacing w:line="360" w:lineRule="auto"/>
              <w:rPr>
                <w:sz w:val="20"/>
                <w:szCs w:val="20"/>
              </w:rPr>
            </w:pPr>
            <w:r w:rsidRPr="00E721B6">
              <w:rPr>
                <w:sz w:val="20"/>
                <w:szCs w:val="20"/>
              </w:rPr>
              <w:t>10116</w:t>
            </w:r>
          </w:p>
        </w:tc>
        <w:tc>
          <w:tcPr>
            <w:tcW w:w="2847" w:type="dxa"/>
            <w:noWrap/>
            <w:hideMark/>
          </w:tcPr>
          <w:p w14:paraId="4A7A9FD7" w14:textId="77777777" w:rsidR="009E528C" w:rsidRPr="00E721B6" w:rsidRDefault="009E528C" w:rsidP="009E528C">
            <w:pPr>
              <w:spacing w:line="360" w:lineRule="auto"/>
              <w:rPr>
                <w:i/>
                <w:sz w:val="20"/>
                <w:szCs w:val="20"/>
              </w:rPr>
            </w:pPr>
            <w:r w:rsidRPr="00E721B6">
              <w:rPr>
                <w:i/>
                <w:sz w:val="20"/>
                <w:szCs w:val="20"/>
              </w:rPr>
              <w:t>Rattus norvegicus</w:t>
            </w:r>
          </w:p>
        </w:tc>
        <w:tc>
          <w:tcPr>
            <w:tcW w:w="1828" w:type="dxa"/>
            <w:noWrap/>
            <w:hideMark/>
          </w:tcPr>
          <w:p w14:paraId="5D52E79A"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08BD962"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01F67A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CAFE138" w14:textId="77777777" w:rsidTr="009E528C">
        <w:trPr>
          <w:trHeight w:val="300"/>
        </w:trPr>
        <w:tc>
          <w:tcPr>
            <w:tcW w:w="919" w:type="dxa"/>
            <w:noWrap/>
            <w:hideMark/>
          </w:tcPr>
          <w:p w14:paraId="5E530126" w14:textId="77777777" w:rsidR="009E528C" w:rsidRPr="00E721B6" w:rsidRDefault="009E528C" w:rsidP="009E528C">
            <w:pPr>
              <w:spacing w:line="360" w:lineRule="auto"/>
              <w:rPr>
                <w:sz w:val="20"/>
                <w:szCs w:val="20"/>
              </w:rPr>
            </w:pPr>
            <w:r w:rsidRPr="00E721B6">
              <w:rPr>
                <w:sz w:val="20"/>
                <w:szCs w:val="20"/>
              </w:rPr>
              <w:t>7955</w:t>
            </w:r>
          </w:p>
        </w:tc>
        <w:tc>
          <w:tcPr>
            <w:tcW w:w="2847" w:type="dxa"/>
            <w:noWrap/>
            <w:hideMark/>
          </w:tcPr>
          <w:p w14:paraId="315FE4C0" w14:textId="77777777" w:rsidR="009E528C" w:rsidRPr="00E721B6" w:rsidRDefault="009E528C" w:rsidP="009E528C">
            <w:pPr>
              <w:spacing w:line="360" w:lineRule="auto"/>
              <w:rPr>
                <w:i/>
                <w:sz w:val="20"/>
                <w:szCs w:val="20"/>
              </w:rPr>
            </w:pPr>
            <w:r w:rsidRPr="00E721B6">
              <w:rPr>
                <w:i/>
                <w:sz w:val="20"/>
                <w:szCs w:val="20"/>
              </w:rPr>
              <w:t>Danio rerio</w:t>
            </w:r>
          </w:p>
        </w:tc>
        <w:tc>
          <w:tcPr>
            <w:tcW w:w="1828" w:type="dxa"/>
            <w:noWrap/>
            <w:hideMark/>
          </w:tcPr>
          <w:p w14:paraId="46D75A5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4EB1851C"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0B4C644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55B2110" w14:textId="77777777" w:rsidTr="009E528C">
        <w:trPr>
          <w:trHeight w:val="300"/>
        </w:trPr>
        <w:tc>
          <w:tcPr>
            <w:tcW w:w="919" w:type="dxa"/>
            <w:noWrap/>
            <w:hideMark/>
          </w:tcPr>
          <w:p w14:paraId="525FEA9F" w14:textId="77777777" w:rsidR="009E528C" w:rsidRPr="00E721B6" w:rsidRDefault="009E528C" w:rsidP="009E528C">
            <w:pPr>
              <w:spacing w:line="360" w:lineRule="auto"/>
              <w:rPr>
                <w:sz w:val="20"/>
                <w:szCs w:val="20"/>
              </w:rPr>
            </w:pPr>
            <w:r w:rsidRPr="00E721B6">
              <w:rPr>
                <w:sz w:val="20"/>
                <w:szCs w:val="20"/>
              </w:rPr>
              <w:t>7227</w:t>
            </w:r>
          </w:p>
        </w:tc>
        <w:tc>
          <w:tcPr>
            <w:tcW w:w="2847" w:type="dxa"/>
            <w:noWrap/>
            <w:hideMark/>
          </w:tcPr>
          <w:p w14:paraId="44B8C854" w14:textId="77777777" w:rsidR="009E528C" w:rsidRPr="00E721B6" w:rsidRDefault="009E528C" w:rsidP="009E528C">
            <w:pPr>
              <w:spacing w:line="360" w:lineRule="auto"/>
              <w:rPr>
                <w:i/>
                <w:sz w:val="20"/>
                <w:szCs w:val="20"/>
              </w:rPr>
            </w:pPr>
            <w:r w:rsidRPr="00E721B6">
              <w:rPr>
                <w:i/>
                <w:sz w:val="20"/>
                <w:szCs w:val="20"/>
              </w:rPr>
              <w:t>Drosophila melanogaster</w:t>
            </w:r>
          </w:p>
        </w:tc>
        <w:tc>
          <w:tcPr>
            <w:tcW w:w="1828" w:type="dxa"/>
            <w:noWrap/>
            <w:hideMark/>
          </w:tcPr>
          <w:p w14:paraId="7FEA0DF0" w14:textId="77777777" w:rsidR="009E528C" w:rsidRPr="00E721B6" w:rsidRDefault="009E528C" w:rsidP="009E528C">
            <w:pPr>
              <w:spacing w:line="360" w:lineRule="auto"/>
              <w:rPr>
                <w:sz w:val="20"/>
                <w:szCs w:val="20"/>
              </w:rPr>
            </w:pPr>
            <w:r w:rsidRPr="00E721B6">
              <w:rPr>
                <w:sz w:val="20"/>
                <w:szCs w:val="20"/>
              </w:rPr>
              <w:t>Arthropoda</w:t>
            </w:r>
          </w:p>
        </w:tc>
        <w:tc>
          <w:tcPr>
            <w:tcW w:w="1489" w:type="dxa"/>
            <w:noWrap/>
            <w:hideMark/>
          </w:tcPr>
          <w:p w14:paraId="51259EB5"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B465C9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7C2E7F4" w14:textId="77777777" w:rsidTr="009E528C">
        <w:trPr>
          <w:trHeight w:val="300"/>
        </w:trPr>
        <w:tc>
          <w:tcPr>
            <w:tcW w:w="919" w:type="dxa"/>
            <w:noWrap/>
            <w:hideMark/>
          </w:tcPr>
          <w:p w14:paraId="54104797" w14:textId="77777777" w:rsidR="009E528C" w:rsidRPr="00E721B6" w:rsidRDefault="009E528C" w:rsidP="009E528C">
            <w:pPr>
              <w:spacing w:line="360" w:lineRule="auto"/>
              <w:rPr>
                <w:sz w:val="20"/>
                <w:szCs w:val="20"/>
              </w:rPr>
            </w:pPr>
            <w:r w:rsidRPr="00E721B6">
              <w:rPr>
                <w:sz w:val="20"/>
                <w:szCs w:val="20"/>
              </w:rPr>
              <w:t>6239</w:t>
            </w:r>
          </w:p>
        </w:tc>
        <w:tc>
          <w:tcPr>
            <w:tcW w:w="2847" w:type="dxa"/>
            <w:noWrap/>
            <w:hideMark/>
          </w:tcPr>
          <w:p w14:paraId="0F975176" w14:textId="77777777" w:rsidR="009E528C" w:rsidRPr="00E721B6" w:rsidRDefault="009E528C" w:rsidP="009E528C">
            <w:pPr>
              <w:spacing w:line="360" w:lineRule="auto"/>
              <w:rPr>
                <w:i/>
                <w:sz w:val="20"/>
                <w:szCs w:val="20"/>
              </w:rPr>
            </w:pPr>
            <w:r w:rsidRPr="00E721B6">
              <w:rPr>
                <w:i/>
                <w:sz w:val="20"/>
                <w:szCs w:val="20"/>
              </w:rPr>
              <w:t>Caenorhabditis elegans</w:t>
            </w:r>
          </w:p>
        </w:tc>
        <w:tc>
          <w:tcPr>
            <w:tcW w:w="1828" w:type="dxa"/>
            <w:noWrap/>
            <w:hideMark/>
          </w:tcPr>
          <w:p w14:paraId="3B1CDB08" w14:textId="77777777" w:rsidR="009E528C" w:rsidRPr="00E721B6" w:rsidRDefault="009E528C" w:rsidP="009E528C">
            <w:pPr>
              <w:spacing w:line="360" w:lineRule="auto"/>
              <w:rPr>
                <w:sz w:val="20"/>
                <w:szCs w:val="20"/>
              </w:rPr>
            </w:pPr>
            <w:r w:rsidRPr="00E721B6">
              <w:rPr>
                <w:sz w:val="20"/>
                <w:szCs w:val="20"/>
              </w:rPr>
              <w:t>Nematoda</w:t>
            </w:r>
          </w:p>
        </w:tc>
        <w:tc>
          <w:tcPr>
            <w:tcW w:w="1489" w:type="dxa"/>
            <w:noWrap/>
            <w:hideMark/>
          </w:tcPr>
          <w:p w14:paraId="5D0BA077"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217D7E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3046CD0" w14:textId="77777777" w:rsidTr="009E528C">
        <w:trPr>
          <w:trHeight w:val="300"/>
        </w:trPr>
        <w:tc>
          <w:tcPr>
            <w:tcW w:w="919" w:type="dxa"/>
            <w:noWrap/>
            <w:hideMark/>
          </w:tcPr>
          <w:p w14:paraId="5B493B1B" w14:textId="77777777" w:rsidR="009E528C" w:rsidRPr="00E721B6" w:rsidRDefault="009E528C" w:rsidP="009E528C">
            <w:pPr>
              <w:spacing w:line="360" w:lineRule="auto"/>
              <w:rPr>
                <w:sz w:val="20"/>
                <w:szCs w:val="20"/>
              </w:rPr>
            </w:pPr>
            <w:r w:rsidRPr="00E721B6">
              <w:rPr>
                <w:sz w:val="20"/>
                <w:szCs w:val="20"/>
              </w:rPr>
              <w:t>81824</w:t>
            </w:r>
          </w:p>
        </w:tc>
        <w:tc>
          <w:tcPr>
            <w:tcW w:w="2847" w:type="dxa"/>
            <w:noWrap/>
            <w:hideMark/>
          </w:tcPr>
          <w:p w14:paraId="236D4EE1" w14:textId="77777777" w:rsidR="009E528C" w:rsidRPr="00E721B6" w:rsidRDefault="009E528C" w:rsidP="009E528C">
            <w:pPr>
              <w:spacing w:line="360" w:lineRule="auto"/>
              <w:rPr>
                <w:i/>
                <w:sz w:val="20"/>
                <w:szCs w:val="20"/>
              </w:rPr>
            </w:pPr>
            <w:r w:rsidRPr="00E721B6">
              <w:rPr>
                <w:i/>
                <w:sz w:val="20"/>
                <w:szCs w:val="20"/>
              </w:rPr>
              <w:t>Monosiga brevicollis</w:t>
            </w:r>
          </w:p>
        </w:tc>
        <w:tc>
          <w:tcPr>
            <w:tcW w:w="1828" w:type="dxa"/>
            <w:noWrap/>
            <w:hideMark/>
          </w:tcPr>
          <w:p w14:paraId="3377DFF0" w14:textId="77777777" w:rsidR="009E528C" w:rsidRPr="00E721B6" w:rsidRDefault="009E528C" w:rsidP="009E528C">
            <w:pPr>
              <w:spacing w:line="360" w:lineRule="auto"/>
              <w:rPr>
                <w:sz w:val="20"/>
                <w:szCs w:val="20"/>
              </w:rPr>
            </w:pPr>
            <w:r w:rsidRPr="00E721B6">
              <w:rPr>
                <w:sz w:val="20"/>
                <w:szCs w:val="20"/>
              </w:rPr>
              <w:t>Monosiga (genus)</w:t>
            </w:r>
          </w:p>
        </w:tc>
        <w:tc>
          <w:tcPr>
            <w:tcW w:w="1489" w:type="dxa"/>
            <w:noWrap/>
            <w:hideMark/>
          </w:tcPr>
          <w:p w14:paraId="18D6B7A2" w14:textId="4C6D33B0"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004F733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FFF6F0C" w14:textId="77777777" w:rsidTr="009E528C">
        <w:trPr>
          <w:trHeight w:val="300"/>
        </w:trPr>
        <w:tc>
          <w:tcPr>
            <w:tcW w:w="919" w:type="dxa"/>
            <w:noWrap/>
            <w:hideMark/>
          </w:tcPr>
          <w:p w14:paraId="5BCF1AE3" w14:textId="77777777" w:rsidR="009E528C" w:rsidRPr="00E721B6" w:rsidRDefault="009E528C" w:rsidP="009E528C">
            <w:pPr>
              <w:spacing w:line="360" w:lineRule="auto"/>
              <w:rPr>
                <w:sz w:val="20"/>
                <w:szCs w:val="20"/>
              </w:rPr>
            </w:pPr>
            <w:r w:rsidRPr="00E721B6">
              <w:rPr>
                <w:sz w:val="20"/>
                <w:szCs w:val="20"/>
              </w:rPr>
              <w:t>45351</w:t>
            </w:r>
          </w:p>
        </w:tc>
        <w:tc>
          <w:tcPr>
            <w:tcW w:w="2847" w:type="dxa"/>
            <w:noWrap/>
            <w:hideMark/>
          </w:tcPr>
          <w:p w14:paraId="33476EF0" w14:textId="77777777" w:rsidR="009E528C" w:rsidRPr="00E721B6" w:rsidRDefault="009E528C" w:rsidP="009E528C">
            <w:pPr>
              <w:spacing w:line="360" w:lineRule="auto"/>
              <w:rPr>
                <w:i/>
                <w:sz w:val="20"/>
                <w:szCs w:val="20"/>
              </w:rPr>
            </w:pPr>
            <w:r w:rsidRPr="00E721B6">
              <w:rPr>
                <w:i/>
                <w:sz w:val="20"/>
                <w:szCs w:val="20"/>
              </w:rPr>
              <w:t>Nematostella vectensis</w:t>
            </w:r>
          </w:p>
        </w:tc>
        <w:tc>
          <w:tcPr>
            <w:tcW w:w="1828" w:type="dxa"/>
            <w:noWrap/>
            <w:hideMark/>
          </w:tcPr>
          <w:p w14:paraId="5677CA19" w14:textId="77777777" w:rsidR="009E528C" w:rsidRPr="00E721B6" w:rsidRDefault="009E528C" w:rsidP="009E528C">
            <w:pPr>
              <w:spacing w:line="360" w:lineRule="auto"/>
              <w:rPr>
                <w:sz w:val="20"/>
                <w:szCs w:val="20"/>
              </w:rPr>
            </w:pPr>
            <w:r w:rsidRPr="00E721B6">
              <w:rPr>
                <w:sz w:val="20"/>
                <w:szCs w:val="20"/>
              </w:rPr>
              <w:t>Cnidaria</w:t>
            </w:r>
          </w:p>
        </w:tc>
        <w:tc>
          <w:tcPr>
            <w:tcW w:w="1489" w:type="dxa"/>
            <w:noWrap/>
            <w:hideMark/>
          </w:tcPr>
          <w:p w14:paraId="4C9103E9"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724FF1E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38E84DC" w14:textId="77777777" w:rsidTr="009E528C">
        <w:trPr>
          <w:trHeight w:val="300"/>
        </w:trPr>
        <w:tc>
          <w:tcPr>
            <w:tcW w:w="919" w:type="dxa"/>
            <w:noWrap/>
            <w:hideMark/>
          </w:tcPr>
          <w:p w14:paraId="05541A9F" w14:textId="77777777" w:rsidR="009E528C" w:rsidRPr="00E721B6" w:rsidRDefault="009E528C" w:rsidP="009E528C">
            <w:pPr>
              <w:spacing w:line="360" w:lineRule="auto"/>
              <w:rPr>
                <w:sz w:val="20"/>
                <w:szCs w:val="20"/>
              </w:rPr>
            </w:pPr>
            <w:r w:rsidRPr="00E721B6">
              <w:rPr>
                <w:sz w:val="20"/>
                <w:szCs w:val="20"/>
              </w:rPr>
              <w:t>5759</w:t>
            </w:r>
          </w:p>
        </w:tc>
        <w:tc>
          <w:tcPr>
            <w:tcW w:w="2847" w:type="dxa"/>
            <w:noWrap/>
            <w:hideMark/>
          </w:tcPr>
          <w:p w14:paraId="068DF199" w14:textId="77777777" w:rsidR="009E528C" w:rsidRPr="00E721B6" w:rsidRDefault="009E528C" w:rsidP="009E528C">
            <w:pPr>
              <w:spacing w:line="360" w:lineRule="auto"/>
              <w:rPr>
                <w:i/>
                <w:sz w:val="20"/>
                <w:szCs w:val="20"/>
              </w:rPr>
            </w:pPr>
            <w:r w:rsidRPr="00E721B6">
              <w:rPr>
                <w:i/>
                <w:sz w:val="20"/>
                <w:szCs w:val="20"/>
              </w:rPr>
              <w:t>Entamoeba histolytica</w:t>
            </w:r>
          </w:p>
        </w:tc>
        <w:tc>
          <w:tcPr>
            <w:tcW w:w="1828" w:type="dxa"/>
            <w:noWrap/>
            <w:hideMark/>
          </w:tcPr>
          <w:p w14:paraId="0E7A3807" w14:textId="77777777" w:rsidR="009E528C" w:rsidRPr="00E721B6" w:rsidRDefault="009E528C" w:rsidP="009E528C">
            <w:pPr>
              <w:spacing w:line="360" w:lineRule="auto"/>
              <w:rPr>
                <w:sz w:val="20"/>
                <w:szCs w:val="20"/>
              </w:rPr>
            </w:pPr>
            <w:r w:rsidRPr="00E721B6">
              <w:rPr>
                <w:sz w:val="20"/>
                <w:szCs w:val="20"/>
              </w:rPr>
              <w:t>Entamoeba (genus)</w:t>
            </w:r>
          </w:p>
        </w:tc>
        <w:tc>
          <w:tcPr>
            <w:tcW w:w="1489" w:type="dxa"/>
            <w:noWrap/>
            <w:hideMark/>
          </w:tcPr>
          <w:p w14:paraId="01C415ED" w14:textId="1464C3C7"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5A89CD1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27BE8C0" w14:textId="77777777" w:rsidTr="009E528C">
        <w:trPr>
          <w:trHeight w:val="300"/>
        </w:trPr>
        <w:tc>
          <w:tcPr>
            <w:tcW w:w="919" w:type="dxa"/>
            <w:noWrap/>
            <w:hideMark/>
          </w:tcPr>
          <w:p w14:paraId="3D8BED06" w14:textId="77777777" w:rsidR="009E528C" w:rsidRPr="00E721B6" w:rsidRDefault="009E528C" w:rsidP="009E528C">
            <w:pPr>
              <w:spacing w:line="360" w:lineRule="auto"/>
              <w:rPr>
                <w:sz w:val="20"/>
                <w:szCs w:val="20"/>
              </w:rPr>
            </w:pPr>
            <w:r w:rsidRPr="00E721B6">
              <w:rPr>
                <w:sz w:val="20"/>
                <w:szCs w:val="20"/>
              </w:rPr>
              <w:t>5691</w:t>
            </w:r>
          </w:p>
        </w:tc>
        <w:tc>
          <w:tcPr>
            <w:tcW w:w="2847" w:type="dxa"/>
            <w:noWrap/>
            <w:hideMark/>
          </w:tcPr>
          <w:p w14:paraId="3C10D7D2" w14:textId="77777777" w:rsidR="009E528C" w:rsidRPr="00E721B6" w:rsidRDefault="009E528C" w:rsidP="009E528C">
            <w:pPr>
              <w:spacing w:line="360" w:lineRule="auto"/>
              <w:rPr>
                <w:i/>
                <w:sz w:val="20"/>
                <w:szCs w:val="20"/>
              </w:rPr>
            </w:pPr>
            <w:r w:rsidRPr="00E721B6">
              <w:rPr>
                <w:i/>
                <w:sz w:val="20"/>
                <w:szCs w:val="20"/>
              </w:rPr>
              <w:t>Trypanosoma brucei</w:t>
            </w:r>
          </w:p>
        </w:tc>
        <w:tc>
          <w:tcPr>
            <w:tcW w:w="1828" w:type="dxa"/>
            <w:noWrap/>
            <w:hideMark/>
          </w:tcPr>
          <w:p w14:paraId="6D34688E" w14:textId="77777777" w:rsidR="009E528C" w:rsidRPr="00E721B6" w:rsidRDefault="009E528C" w:rsidP="009E528C">
            <w:pPr>
              <w:spacing w:line="360" w:lineRule="auto"/>
              <w:rPr>
                <w:sz w:val="20"/>
                <w:szCs w:val="20"/>
              </w:rPr>
            </w:pPr>
            <w:r w:rsidRPr="00E721B6">
              <w:rPr>
                <w:sz w:val="20"/>
                <w:szCs w:val="20"/>
              </w:rPr>
              <w:t>Trypanosoma (genus)</w:t>
            </w:r>
          </w:p>
        </w:tc>
        <w:tc>
          <w:tcPr>
            <w:tcW w:w="1489" w:type="dxa"/>
            <w:noWrap/>
            <w:hideMark/>
          </w:tcPr>
          <w:p w14:paraId="0E9C048D" w14:textId="78B75ECA"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12675D8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35E29B6" w14:textId="77777777" w:rsidTr="009E528C">
        <w:trPr>
          <w:trHeight w:val="300"/>
        </w:trPr>
        <w:tc>
          <w:tcPr>
            <w:tcW w:w="919" w:type="dxa"/>
            <w:noWrap/>
            <w:hideMark/>
          </w:tcPr>
          <w:p w14:paraId="069CC606" w14:textId="77777777" w:rsidR="009E528C" w:rsidRPr="00E721B6" w:rsidRDefault="009E528C" w:rsidP="009E528C">
            <w:pPr>
              <w:spacing w:line="360" w:lineRule="auto"/>
              <w:rPr>
                <w:sz w:val="20"/>
                <w:szCs w:val="20"/>
              </w:rPr>
            </w:pPr>
            <w:r w:rsidRPr="00E721B6">
              <w:rPr>
                <w:sz w:val="20"/>
                <w:szCs w:val="20"/>
              </w:rPr>
              <w:t>3702</w:t>
            </w:r>
          </w:p>
        </w:tc>
        <w:tc>
          <w:tcPr>
            <w:tcW w:w="2847" w:type="dxa"/>
            <w:noWrap/>
            <w:hideMark/>
          </w:tcPr>
          <w:p w14:paraId="47659777" w14:textId="77777777" w:rsidR="009E528C" w:rsidRPr="00E721B6" w:rsidRDefault="009E528C" w:rsidP="009E528C">
            <w:pPr>
              <w:spacing w:line="360" w:lineRule="auto"/>
              <w:rPr>
                <w:i/>
                <w:sz w:val="20"/>
                <w:szCs w:val="20"/>
              </w:rPr>
            </w:pPr>
            <w:r w:rsidRPr="00E721B6">
              <w:rPr>
                <w:i/>
                <w:sz w:val="20"/>
                <w:szCs w:val="20"/>
              </w:rPr>
              <w:t>Arabidopsis thaliana</w:t>
            </w:r>
          </w:p>
        </w:tc>
        <w:tc>
          <w:tcPr>
            <w:tcW w:w="1828" w:type="dxa"/>
            <w:noWrap/>
            <w:hideMark/>
          </w:tcPr>
          <w:p w14:paraId="1F708E6B" w14:textId="77777777" w:rsidR="009E528C" w:rsidRPr="00E721B6" w:rsidRDefault="009E528C" w:rsidP="009E528C">
            <w:pPr>
              <w:spacing w:line="360" w:lineRule="auto"/>
              <w:rPr>
                <w:sz w:val="20"/>
                <w:szCs w:val="20"/>
              </w:rPr>
            </w:pPr>
            <w:r w:rsidRPr="00E721B6">
              <w:rPr>
                <w:sz w:val="20"/>
                <w:szCs w:val="20"/>
              </w:rPr>
              <w:t>Streptophyta</w:t>
            </w:r>
          </w:p>
        </w:tc>
        <w:tc>
          <w:tcPr>
            <w:tcW w:w="1489" w:type="dxa"/>
            <w:noWrap/>
            <w:hideMark/>
          </w:tcPr>
          <w:p w14:paraId="3C145EB6" w14:textId="77777777" w:rsidR="009E528C" w:rsidRPr="00E721B6" w:rsidRDefault="009E528C" w:rsidP="009E528C">
            <w:pPr>
              <w:spacing w:line="360" w:lineRule="auto"/>
              <w:rPr>
                <w:sz w:val="20"/>
                <w:szCs w:val="20"/>
              </w:rPr>
            </w:pPr>
            <w:r w:rsidRPr="00E721B6">
              <w:rPr>
                <w:sz w:val="20"/>
                <w:szCs w:val="20"/>
              </w:rPr>
              <w:t>Viridiplantae</w:t>
            </w:r>
          </w:p>
        </w:tc>
        <w:tc>
          <w:tcPr>
            <w:tcW w:w="1637" w:type="dxa"/>
            <w:noWrap/>
            <w:hideMark/>
          </w:tcPr>
          <w:p w14:paraId="74823C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731BE3E" w14:textId="77777777" w:rsidTr="009E528C">
        <w:trPr>
          <w:trHeight w:val="300"/>
        </w:trPr>
        <w:tc>
          <w:tcPr>
            <w:tcW w:w="919" w:type="dxa"/>
            <w:noWrap/>
            <w:hideMark/>
          </w:tcPr>
          <w:p w14:paraId="0E7310F3" w14:textId="77777777" w:rsidR="009E528C" w:rsidRPr="00E721B6" w:rsidRDefault="009E528C" w:rsidP="009E528C">
            <w:pPr>
              <w:spacing w:line="360" w:lineRule="auto"/>
              <w:rPr>
                <w:sz w:val="20"/>
                <w:szCs w:val="20"/>
              </w:rPr>
            </w:pPr>
            <w:r w:rsidRPr="00E721B6">
              <w:rPr>
                <w:sz w:val="20"/>
                <w:szCs w:val="20"/>
              </w:rPr>
              <w:t>36329</w:t>
            </w:r>
          </w:p>
        </w:tc>
        <w:tc>
          <w:tcPr>
            <w:tcW w:w="2847" w:type="dxa"/>
            <w:noWrap/>
            <w:hideMark/>
          </w:tcPr>
          <w:p w14:paraId="6F5DE7FB" w14:textId="77777777" w:rsidR="009E528C" w:rsidRPr="00E721B6" w:rsidRDefault="009E528C" w:rsidP="009E528C">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009980BF"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1BECDCE8" w14:textId="2DBC5FBF"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68E368A0"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0C12A39" w14:textId="77777777" w:rsidTr="009E528C">
        <w:trPr>
          <w:trHeight w:val="300"/>
        </w:trPr>
        <w:tc>
          <w:tcPr>
            <w:tcW w:w="919" w:type="dxa"/>
            <w:noWrap/>
            <w:hideMark/>
          </w:tcPr>
          <w:p w14:paraId="4A5C3946" w14:textId="77777777" w:rsidR="009E528C" w:rsidRPr="00E721B6" w:rsidRDefault="009E528C" w:rsidP="009E528C">
            <w:pPr>
              <w:spacing w:line="360" w:lineRule="auto"/>
              <w:rPr>
                <w:sz w:val="20"/>
                <w:szCs w:val="20"/>
              </w:rPr>
            </w:pPr>
            <w:r w:rsidRPr="00E721B6">
              <w:rPr>
                <w:sz w:val="20"/>
                <w:szCs w:val="20"/>
              </w:rPr>
              <w:t>237895</w:t>
            </w:r>
          </w:p>
        </w:tc>
        <w:tc>
          <w:tcPr>
            <w:tcW w:w="2847" w:type="dxa"/>
            <w:noWrap/>
            <w:hideMark/>
          </w:tcPr>
          <w:p w14:paraId="4F0E09DF" w14:textId="77777777" w:rsidR="009E528C" w:rsidRPr="00E721B6" w:rsidRDefault="009E528C" w:rsidP="009E528C">
            <w:pPr>
              <w:spacing w:line="360" w:lineRule="auto"/>
              <w:rPr>
                <w:i/>
                <w:sz w:val="20"/>
                <w:szCs w:val="20"/>
              </w:rPr>
            </w:pPr>
            <w:r w:rsidRPr="00E721B6">
              <w:rPr>
                <w:i/>
                <w:sz w:val="20"/>
                <w:szCs w:val="20"/>
              </w:rPr>
              <w:t>Cryptosporidium hominis</w:t>
            </w:r>
          </w:p>
        </w:tc>
        <w:tc>
          <w:tcPr>
            <w:tcW w:w="1828" w:type="dxa"/>
            <w:noWrap/>
            <w:hideMark/>
          </w:tcPr>
          <w:p w14:paraId="689D88E0"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7E98E38B" w14:textId="2EB1FFAC"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4A5E5A75"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49B91CF" w14:textId="77777777" w:rsidTr="009E528C">
        <w:trPr>
          <w:trHeight w:val="300"/>
        </w:trPr>
        <w:tc>
          <w:tcPr>
            <w:tcW w:w="919" w:type="dxa"/>
            <w:noWrap/>
            <w:hideMark/>
          </w:tcPr>
          <w:p w14:paraId="2D7D9FE1" w14:textId="77777777" w:rsidR="009E528C" w:rsidRPr="00E721B6" w:rsidRDefault="009E528C" w:rsidP="009E528C">
            <w:pPr>
              <w:spacing w:line="360" w:lineRule="auto"/>
              <w:rPr>
                <w:sz w:val="20"/>
                <w:szCs w:val="20"/>
              </w:rPr>
            </w:pPr>
            <w:r w:rsidRPr="00E721B6">
              <w:rPr>
                <w:sz w:val="20"/>
                <w:szCs w:val="20"/>
              </w:rPr>
              <w:t>2190</w:t>
            </w:r>
          </w:p>
        </w:tc>
        <w:tc>
          <w:tcPr>
            <w:tcW w:w="2847" w:type="dxa"/>
            <w:noWrap/>
            <w:hideMark/>
          </w:tcPr>
          <w:p w14:paraId="476B460B" w14:textId="77777777" w:rsidR="009E528C" w:rsidRPr="00E721B6" w:rsidRDefault="009E528C" w:rsidP="009E528C">
            <w:pPr>
              <w:spacing w:line="360" w:lineRule="auto"/>
              <w:rPr>
                <w:i/>
                <w:sz w:val="20"/>
                <w:szCs w:val="20"/>
              </w:rPr>
            </w:pPr>
            <w:r w:rsidRPr="00E721B6">
              <w:rPr>
                <w:i/>
                <w:sz w:val="20"/>
                <w:szCs w:val="20"/>
              </w:rPr>
              <w:t>Methanocaldococcus jannaschii</w:t>
            </w:r>
          </w:p>
        </w:tc>
        <w:tc>
          <w:tcPr>
            <w:tcW w:w="1828" w:type="dxa"/>
            <w:noWrap/>
            <w:hideMark/>
          </w:tcPr>
          <w:p w14:paraId="796ADC86" w14:textId="77777777" w:rsidR="009E528C" w:rsidRPr="00E721B6" w:rsidRDefault="009E528C" w:rsidP="009E528C">
            <w:pPr>
              <w:spacing w:line="360" w:lineRule="auto"/>
              <w:rPr>
                <w:sz w:val="20"/>
                <w:szCs w:val="20"/>
              </w:rPr>
            </w:pPr>
            <w:r w:rsidRPr="00E721B6">
              <w:rPr>
                <w:sz w:val="20"/>
                <w:szCs w:val="20"/>
              </w:rPr>
              <w:t>Euryarchaeota</w:t>
            </w:r>
          </w:p>
        </w:tc>
        <w:tc>
          <w:tcPr>
            <w:tcW w:w="1489" w:type="dxa"/>
            <w:noWrap/>
            <w:hideMark/>
          </w:tcPr>
          <w:p w14:paraId="139AFA4B" w14:textId="7DAA48CA"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B80BB3B"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140FB09" w14:textId="77777777" w:rsidTr="009E528C">
        <w:trPr>
          <w:trHeight w:val="300"/>
        </w:trPr>
        <w:tc>
          <w:tcPr>
            <w:tcW w:w="919" w:type="dxa"/>
            <w:noWrap/>
            <w:hideMark/>
          </w:tcPr>
          <w:p w14:paraId="6F35A80F" w14:textId="77777777" w:rsidR="009E528C" w:rsidRPr="00E721B6" w:rsidRDefault="009E528C" w:rsidP="009E528C">
            <w:pPr>
              <w:spacing w:line="360" w:lineRule="auto"/>
              <w:rPr>
                <w:sz w:val="20"/>
                <w:szCs w:val="20"/>
              </w:rPr>
            </w:pPr>
            <w:r w:rsidRPr="00E721B6">
              <w:rPr>
                <w:sz w:val="20"/>
                <w:szCs w:val="20"/>
              </w:rPr>
              <w:t>56636</w:t>
            </w:r>
          </w:p>
        </w:tc>
        <w:tc>
          <w:tcPr>
            <w:tcW w:w="2847" w:type="dxa"/>
            <w:noWrap/>
            <w:hideMark/>
          </w:tcPr>
          <w:p w14:paraId="787D3CEF" w14:textId="77777777" w:rsidR="009E528C" w:rsidRPr="00E721B6" w:rsidRDefault="009E528C" w:rsidP="009E528C">
            <w:pPr>
              <w:spacing w:line="360" w:lineRule="auto"/>
              <w:rPr>
                <w:i/>
                <w:sz w:val="20"/>
                <w:szCs w:val="20"/>
              </w:rPr>
            </w:pPr>
            <w:r w:rsidRPr="00E721B6">
              <w:rPr>
                <w:i/>
                <w:sz w:val="20"/>
                <w:szCs w:val="20"/>
              </w:rPr>
              <w:t>Aeropyrum pernix</w:t>
            </w:r>
          </w:p>
        </w:tc>
        <w:tc>
          <w:tcPr>
            <w:tcW w:w="1828" w:type="dxa"/>
            <w:noWrap/>
            <w:hideMark/>
          </w:tcPr>
          <w:p w14:paraId="779795D5" w14:textId="77777777" w:rsidR="009E528C" w:rsidRPr="00E721B6" w:rsidRDefault="009E528C" w:rsidP="009E528C">
            <w:pPr>
              <w:spacing w:line="360" w:lineRule="auto"/>
              <w:rPr>
                <w:sz w:val="20"/>
                <w:szCs w:val="20"/>
              </w:rPr>
            </w:pPr>
            <w:r w:rsidRPr="00E721B6">
              <w:rPr>
                <w:sz w:val="20"/>
                <w:szCs w:val="20"/>
              </w:rPr>
              <w:t>Crenarchaeota</w:t>
            </w:r>
          </w:p>
        </w:tc>
        <w:tc>
          <w:tcPr>
            <w:tcW w:w="1489" w:type="dxa"/>
            <w:noWrap/>
            <w:hideMark/>
          </w:tcPr>
          <w:p w14:paraId="0D5BF3B5" w14:textId="08B76F63"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1BA12CD0"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CEF0E2E" w14:textId="77777777" w:rsidTr="009E528C">
        <w:trPr>
          <w:trHeight w:val="300"/>
        </w:trPr>
        <w:tc>
          <w:tcPr>
            <w:tcW w:w="919" w:type="dxa"/>
            <w:noWrap/>
            <w:hideMark/>
          </w:tcPr>
          <w:p w14:paraId="04EB4916" w14:textId="77777777" w:rsidR="009E528C" w:rsidRPr="00E721B6" w:rsidRDefault="009E528C" w:rsidP="009E528C">
            <w:pPr>
              <w:spacing w:line="360" w:lineRule="auto"/>
              <w:rPr>
                <w:sz w:val="20"/>
                <w:szCs w:val="20"/>
              </w:rPr>
            </w:pPr>
            <w:r w:rsidRPr="00E721B6">
              <w:rPr>
                <w:sz w:val="20"/>
                <w:szCs w:val="20"/>
              </w:rPr>
              <w:t>511145</w:t>
            </w:r>
          </w:p>
        </w:tc>
        <w:tc>
          <w:tcPr>
            <w:tcW w:w="2847" w:type="dxa"/>
            <w:noWrap/>
            <w:hideMark/>
          </w:tcPr>
          <w:p w14:paraId="515F890A" w14:textId="77777777" w:rsidR="009E528C" w:rsidRPr="00E721B6" w:rsidRDefault="009E528C" w:rsidP="009E528C">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59191960"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32EF626D" w14:textId="0038E224"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249FAE51"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015E5E5" w14:textId="77777777" w:rsidTr="009E528C">
        <w:trPr>
          <w:trHeight w:val="300"/>
        </w:trPr>
        <w:tc>
          <w:tcPr>
            <w:tcW w:w="919" w:type="dxa"/>
            <w:noWrap/>
            <w:hideMark/>
          </w:tcPr>
          <w:p w14:paraId="19FFA965" w14:textId="77777777" w:rsidR="009E528C" w:rsidRPr="00E721B6" w:rsidRDefault="009E528C" w:rsidP="009E528C">
            <w:pPr>
              <w:spacing w:line="360" w:lineRule="auto"/>
              <w:rPr>
                <w:sz w:val="20"/>
                <w:szCs w:val="20"/>
              </w:rPr>
            </w:pPr>
            <w:r w:rsidRPr="00E721B6">
              <w:rPr>
                <w:sz w:val="20"/>
                <w:szCs w:val="20"/>
              </w:rPr>
              <w:t>122586</w:t>
            </w:r>
          </w:p>
        </w:tc>
        <w:tc>
          <w:tcPr>
            <w:tcW w:w="2847" w:type="dxa"/>
            <w:noWrap/>
            <w:hideMark/>
          </w:tcPr>
          <w:p w14:paraId="00124164" w14:textId="77777777" w:rsidR="009E528C" w:rsidRPr="00E721B6" w:rsidRDefault="009E528C" w:rsidP="009E528C">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5763478F"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16BD1591" w14:textId="214822E5"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6EF109E7"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39A377D" w14:textId="77777777" w:rsidTr="009E528C">
        <w:trPr>
          <w:trHeight w:val="300"/>
        </w:trPr>
        <w:tc>
          <w:tcPr>
            <w:tcW w:w="919" w:type="dxa"/>
            <w:noWrap/>
            <w:hideMark/>
          </w:tcPr>
          <w:p w14:paraId="53214926" w14:textId="77777777" w:rsidR="009E528C" w:rsidRPr="00E721B6" w:rsidRDefault="009E528C" w:rsidP="009E528C">
            <w:pPr>
              <w:spacing w:line="360" w:lineRule="auto"/>
              <w:rPr>
                <w:sz w:val="20"/>
                <w:szCs w:val="20"/>
              </w:rPr>
            </w:pPr>
            <w:r w:rsidRPr="00E721B6">
              <w:rPr>
                <w:sz w:val="20"/>
                <w:szCs w:val="20"/>
              </w:rPr>
              <w:t>85962</w:t>
            </w:r>
          </w:p>
        </w:tc>
        <w:tc>
          <w:tcPr>
            <w:tcW w:w="2847" w:type="dxa"/>
            <w:noWrap/>
            <w:hideMark/>
          </w:tcPr>
          <w:p w14:paraId="3F00112B" w14:textId="77777777" w:rsidR="009E528C" w:rsidRPr="00E721B6" w:rsidRDefault="009E528C" w:rsidP="009E528C">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009F7AB6"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013354AA" w14:textId="676F7E49"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2943A83F"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585E0A2E" w14:textId="77777777" w:rsidTr="009E528C">
        <w:trPr>
          <w:trHeight w:val="300"/>
        </w:trPr>
        <w:tc>
          <w:tcPr>
            <w:tcW w:w="919" w:type="dxa"/>
            <w:noWrap/>
            <w:hideMark/>
          </w:tcPr>
          <w:p w14:paraId="6E4F833F" w14:textId="77777777" w:rsidR="009E528C" w:rsidRPr="00E721B6" w:rsidRDefault="009E528C" w:rsidP="009E528C">
            <w:pPr>
              <w:spacing w:line="360" w:lineRule="auto"/>
              <w:rPr>
                <w:sz w:val="20"/>
                <w:szCs w:val="20"/>
              </w:rPr>
            </w:pPr>
            <w:r w:rsidRPr="00E721B6">
              <w:rPr>
                <w:sz w:val="20"/>
                <w:szCs w:val="20"/>
              </w:rPr>
              <w:t>224308</w:t>
            </w:r>
          </w:p>
        </w:tc>
        <w:tc>
          <w:tcPr>
            <w:tcW w:w="2847" w:type="dxa"/>
            <w:noWrap/>
            <w:hideMark/>
          </w:tcPr>
          <w:p w14:paraId="7B6AFF5B" w14:textId="77777777" w:rsidR="009E528C" w:rsidRPr="00E721B6" w:rsidRDefault="009E528C" w:rsidP="009E528C">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52D34B35"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0EF9018E" w14:textId="3B4CAF9B"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01BD5B23"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7D0A4ED8" w14:textId="77777777" w:rsidTr="009E528C">
        <w:trPr>
          <w:trHeight w:val="300"/>
        </w:trPr>
        <w:tc>
          <w:tcPr>
            <w:tcW w:w="919" w:type="dxa"/>
            <w:noWrap/>
            <w:hideMark/>
          </w:tcPr>
          <w:p w14:paraId="2AB976F5" w14:textId="77777777" w:rsidR="009E528C" w:rsidRPr="00E721B6" w:rsidRDefault="009E528C" w:rsidP="009E528C">
            <w:pPr>
              <w:spacing w:line="360" w:lineRule="auto"/>
              <w:rPr>
                <w:sz w:val="20"/>
                <w:szCs w:val="20"/>
              </w:rPr>
            </w:pPr>
            <w:r w:rsidRPr="00E721B6">
              <w:rPr>
                <w:sz w:val="20"/>
                <w:szCs w:val="20"/>
              </w:rPr>
              <w:t>272623</w:t>
            </w:r>
          </w:p>
        </w:tc>
        <w:tc>
          <w:tcPr>
            <w:tcW w:w="2847" w:type="dxa"/>
            <w:noWrap/>
            <w:hideMark/>
          </w:tcPr>
          <w:p w14:paraId="2815633B" w14:textId="77777777" w:rsidR="009E528C" w:rsidRPr="00E721B6" w:rsidRDefault="009E528C" w:rsidP="009E528C">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578C9A2F"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4803EF6A" w14:textId="07F9952B"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5A04966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86EBCD9" w14:textId="77777777" w:rsidTr="009E528C">
        <w:trPr>
          <w:trHeight w:val="300"/>
        </w:trPr>
        <w:tc>
          <w:tcPr>
            <w:tcW w:w="919" w:type="dxa"/>
            <w:noWrap/>
            <w:hideMark/>
          </w:tcPr>
          <w:p w14:paraId="0F7FB07A" w14:textId="77777777" w:rsidR="009E528C" w:rsidRPr="00E721B6" w:rsidRDefault="009E528C" w:rsidP="009E528C">
            <w:pPr>
              <w:spacing w:line="360" w:lineRule="auto"/>
              <w:rPr>
                <w:sz w:val="20"/>
                <w:szCs w:val="20"/>
              </w:rPr>
            </w:pPr>
            <w:r w:rsidRPr="00E721B6">
              <w:rPr>
                <w:sz w:val="20"/>
                <w:szCs w:val="20"/>
              </w:rPr>
              <w:t>243273</w:t>
            </w:r>
          </w:p>
        </w:tc>
        <w:tc>
          <w:tcPr>
            <w:tcW w:w="2847" w:type="dxa"/>
            <w:noWrap/>
            <w:hideMark/>
          </w:tcPr>
          <w:p w14:paraId="30A2037A" w14:textId="77777777" w:rsidR="009E528C" w:rsidRPr="00E721B6" w:rsidRDefault="009E528C" w:rsidP="009E528C">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526C19EA" w14:textId="77777777" w:rsidR="009E528C" w:rsidRPr="00E721B6" w:rsidRDefault="009E528C" w:rsidP="009E528C">
            <w:pPr>
              <w:spacing w:line="360" w:lineRule="auto"/>
              <w:rPr>
                <w:i/>
                <w:sz w:val="20"/>
                <w:szCs w:val="20"/>
              </w:rPr>
            </w:pPr>
            <w:r w:rsidRPr="00E721B6">
              <w:rPr>
                <w:i/>
                <w:sz w:val="20"/>
                <w:szCs w:val="20"/>
              </w:rPr>
              <w:t>Tenericutes</w:t>
            </w:r>
          </w:p>
        </w:tc>
        <w:tc>
          <w:tcPr>
            <w:tcW w:w="1489" w:type="dxa"/>
            <w:noWrap/>
            <w:hideMark/>
          </w:tcPr>
          <w:p w14:paraId="182B017F" w14:textId="0CDC4D85"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44E536A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A618373" w14:textId="77777777" w:rsidTr="009E528C">
        <w:trPr>
          <w:trHeight w:val="300"/>
        </w:trPr>
        <w:tc>
          <w:tcPr>
            <w:tcW w:w="919" w:type="dxa"/>
            <w:noWrap/>
            <w:hideMark/>
          </w:tcPr>
          <w:p w14:paraId="3B4FA74D" w14:textId="77777777" w:rsidR="009E528C" w:rsidRPr="00E721B6" w:rsidRDefault="009E528C" w:rsidP="009E528C">
            <w:pPr>
              <w:spacing w:line="360" w:lineRule="auto"/>
              <w:rPr>
                <w:sz w:val="20"/>
                <w:szCs w:val="20"/>
              </w:rPr>
            </w:pPr>
            <w:r w:rsidRPr="00E721B6">
              <w:rPr>
                <w:sz w:val="20"/>
                <w:szCs w:val="20"/>
              </w:rPr>
              <w:t>83332</w:t>
            </w:r>
          </w:p>
        </w:tc>
        <w:tc>
          <w:tcPr>
            <w:tcW w:w="2847" w:type="dxa"/>
            <w:noWrap/>
            <w:hideMark/>
          </w:tcPr>
          <w:p w14:paraId="79D1FFF9" w14:textId="77777777" w:rsidR="009E528C" w:rsidRPr="00E721B6" w:rsidRDefault="009E528C" w:rsidP="009E528C">
            <w:pPr>
              <w:spacing w:line="360" w:lineRule="auto"/>
              <w:rPr>
                <w:i/>
                <w:sz w:val="20"/>
                <w:szCs w:val="20"/>
              </w:rPr>
            </w:pPr>
            <w:r w:rsidRPr="00E721B6">
              <w:rPr>
                <w:i/>
                <w:sz w:val="20"/>
                <w:szCs w:val="20"/>
              </w:rPr>
              <w:t xml:space="preserve">Mycobacterium tuberculosis </w:t>
            </w:r>
            <w:r w:rsidRPr="00E721B6">
              <w:rPr>
                <w:sz w:val="20"/>
                <w:szCs w:val="20"/>
              </w:rPr>
              <w:lastRenderedPageBreak/>
              <w:t>H37Rv</w:t>
            </w:r>
          </w:p>
        </w:tc>
        <w:tc>
          <w:tcPr>
            <w:tcW w:w="1828" w:type="dxa"/>
            <w:noWrap/>
            <w:hideMark/>
          </w:tcPr>
          <w:p w14:paraId="0855ECD8" w14:textId="77777777" w:rsidR="009E528C" w:rsidRPr="00E721B6" w:rsidRDefault="009E528C" w:rsidP="009E528C">
            <w:pPr>
              <w:spacing w:line="360" w:lineRule="auto"/>
              <w:rPr>
                <w:i/>
                <w:sz w:val="20"/>
                <w:szCs w:val="20"/>
              </w:rPr>
            </w:pPr>
            <w:r w:rsidRPr="00E721B6">
              <w:rPr>
                <w:i/>
                <w:sz w:val="20"/>
                <w:szCs w:val="20"/>
              </w:rPr>
              <w:lastRenderedPageBreak/>
              <w:t>Actinobacteria</w:t>
            </w:r>
          </w:p>
        </w:tc>
        <w:tc>
          <w:tcPr>
            <w:tcW w:w="1489" w:type="dxa"/>
            <w:noWrap/>
            <w:hideMark/>
          </w:tcPr>
          <w:p w14:paraId="636BD7D5" w14:textId="7A9691F3"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B43FD8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E30CAB7" w14:textId="77777777" w:rsidTr="009E528C">
        <w:trPr>
          <w:trHeight w:val="300"/>
        </w:trPr>
        <w:tc>
          <w:tcPr>
            <w:tcW w:w="919" w:type="dxa"/>
            <w:noWrap/>
            <w:hideMark/>
          </w:tcPr>
          <w:p w14:paraId="49FCAC17" w14:textId="77777777" w:rsidR="009E528C" w:rsidRPr="00E721B6" w:rsidRDefault="009E528C" w:rsidP="009E528C">
            <w:pPr>
              <w:spacing w:line="360" w:lineRule="auto"/>
              <w:rPr>
                <w:sz w:val="20"/>
                <w:szCs w:val="20"/>
              </w:rPr>
            </w:pPr>
            <w:r w:rsidRPr="00E721B6">
              <w:rPr>
                <w:sz w:val="20"/>
                <w:szCs w:val="20"/>
              </w:rPr>
              <w:lastRenderedPageBreak/>
              <w:t>1148</w:t>
            </w:r>
          </w:p>
        </w:tc>
        <w:tc>
          <w:tcPr>
            <w:tcW w:w="2847" w:type="dxa"/>
            <w:noWrap/>
            <w:hideMark/>
          </w:tcPr>
          <w:p w14:paraId="7D62DBF9" w14:textId="77777777" w:rsidR="009E528C" w:rsidRPr="00E721B6" w:rsidRDefault="009E528C" w:rsidP="009E528C">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549DD5B1" w14:textId="77777777" w:rsidR="009E528C" w:rsidRPr="00E721B6" w:rsidRDefault="009E528C" w:rsidP="009E528C">
            <w:pPr>
              <w:spacing w:line="360" w:lineRule="auto"/>
              <w:rPr>
                <w:i/>
                <w:sz w:val="20"/>
                <w:szCs w:val="20"/>
              </w:rPr>
            </w:pPr>
            <w:r w:rsidRPr="00E721B6">
              <w:rPr>
                <w:i/>
                <w:sz w:val="20"/>
                <w:szCs w:val="20"/>
              </w:rPr>
              <w:t>Cyanobacteria</w:t>
            </w:r>
          </w:p>
        </w:tc>
        <w:tc>
          <w:tcPr>
            <w:tcW w:w="1489" w:type="dxa"/>
            <w:noWrap/>
            <w:hideMark/>
          </w:tcPr>
          <w:p w14:paraId="461BD96B" w14:textId="7D69FEAD"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570A9D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4E4B3B10" w14:textId="77777777" w:rsidTr="002539A4">
        <w:trPr>
          <w:trHeight w:val="300"/>
        </w:trPr>
        <w:tc>
          <w:tcPr>
            <w:tcW w:w="919" w:type="dxa"/>
            <w:tcBorders>
              <w:bottom w:val="single" w:sz="4" w:space="0" w:color="auto"/>
            </w:tcBorders>
            <w:noWrap/>
            <w:hideMark/>
          </w:tcPr>
          <w:p w14:paraId="70DDA2FF" w14:textId="77777777" w:rsidR="009E528C" w:rsidRPr="00E721B6" w:rsidRDefault="009E528C" w:rsidP="009E528C">
            <w:pPr>
              <w:spacing w:line="360" w:lineRule="auto"/>
              <w:rPr>
                <w:sz w:val="20"/>
                <w:szCs w:val="20"/>
              </w:rPr>
            </w:pPr>
            <w:r w:rsidRPr="00E721B6">
              <w:rPr>
                <w:sz w:val="20"/>
                <w:szCs w:val="20"/>
              </w:rPr>
              <w:t>63363</w:t>
            </w:r>
          </w:p>
        </w:tc>
        <w:tc>
          <w:tcPr>
            <w:tcW w:w="2847" w:type="dxa"/>
            <w:tcBorders>
              <w:bottom w:val="single" w:sz="4" w:space="0" w:color="auto"/>
            </w:tcBorders>
            <w:noWrap/>
            <w:hideMark/>
          </w:tcPr>
          <w:p w14:paraId="01C30CA6" w14:textId="77777777" w:rsidR="009E528C" w:rsidRPr="00E721B6" w:rsidRDefault="009E528C" w:rsidP="009E528C">
            <w:pPr>
              <w:spacing w:line="360" w:lineRule="auto"/>
              <w:rPr>
                <w:i/>
                <w:sz w:val="20"/>
                <w:szCs w:val="20"/>
              </w:rPr>
            </w:pPr>
            <w:r w:rsidRPr="00E721B6">
              <w:rPr>
                <w:i/>
                <w:sz w:val="20"/>
                <w:szCs w:val="20"/>
              </w:rPr>
              <w:t>Aquifex aeolicus</w:t>
            </w:r>
          </w:p>
        </w:tc>
        <w:tc>
          <w:tcPr>
            <w:tcW w:w="1828" w:type="dxa"/>
            <w:tcBorders>
              <w:bottom w:val="single" w:sz="4" w:space="0" w:color="auto"/>
            </w:tcBorders>
            <w:noWrap/>
            <w:hideMark/>
          </w:tcPr>
          <w:p w14:paraId="32C8E118" w14:textId="77777777" w:rsidR="009E528C" w:rsidRPr="00E721B6" w:rsidRDefault="009E528C" w:rsidP="009E528C">
            <w:pPr>
              <w:spacing w:line="360" w:lineRule="auto"/>
              <w:rPr>
                <w:i/>
                <w:sz w:val="20"/>
                <w:szCs w:val="20"/>
              </w:rPr>
            </w:pPr>
            <w:r w:rsidRPr="00E721B6">
              <w:rPr>
                <w:i/>
                <w:sz w:val="20"/>
                <w:szCs w:val="20"/>
              </w:rPr>
              <w:t>Aquificae</w:t>
            </w:r>
          </w:p>
        </w:tc>
        <w:tc>
          <w:tcPr>
            <w:tcW w:w="1489" w:type="dxa"/>
            <w:tcBorders>
              <w:bottom w:val="single" w:sz="4" w:space="0" w:color="auto"/>
            </w:tcBorders>
            <w:noWrap/>
            <w:hideMark/>
          </w:tcPr>
          <w:p w14:paraId="5F7036AD" w14:textId="665C2629"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tcBorders>
              <w:bottom w:val="single" w:sz="4" w:space="0" w:color="auto"/>
            </w:tcBorders>
            <w:noWrap/>
            <w:hideMark/>
          </w:tcPr>
          <w:p w14:paraId="6EEE7D56" w14:textId="77777777" w:rsidR="009E528C" w:rsidRPr="00E721B6" w:rsidRDefault="009E528C" w:rsidP="009E528C">
            <w:pPr>
              <w:spacing w:line="360" w:lineRule="auto"/>
              <w:rPr>
                <w:sz w:val="20"/>
                <w:szCs w:val="20"/>
              </w:rPr>
            </w:pPr>
            <w:r w:rsidRPr="00E721B6">
              <w:rPr>
                <w:sz w:val="20"/>
                <w:szCs w:val="20"/>
              </w:rPr>
              <w:t>Bacteria</w:t>
            </w:r>
          </w:p>
        </w:tc>
      </w:tr>
      <w:tr w:rsidR="002539A4" w:rsidRPr="00E721B6" w14:paraId="0BC4EF22" w14:textId="77777777" w:rsidTr="002539A4">
        <w:trPr>
          <w:trHeight w:val="300"/>
        </w:trPr>
        <w:tc>
          <w:tcPr>
            <w:tcW w:w="8720" w:type="dxa"/>
            <w:gridSpan w:val="5"/>
            <w:tcBorders>
              <w:top w:val="single" w:sz="4" w:space="0" w:color="auto"/>
              <w:left w:val="nil"/>
              <w:bottom w:val="nil"/>
              <w:right w:val="nil"/>
            </w:tcBorders>
            <w:noWrap/>
          </w:tcPr>
          <w:p w14:paraId="627A6015" w14:textId="43F396CD" w:rsidR="002539A4" w:rsidRPr="00E721B6" w:rsidRDefault="002539A4" w:rsidP="009E528C">
            <w:pPr>
              <w:spacing w:line="360" w:lineRule="auto"/>
              <w:rPr>
                <w:sz w:val="20"/>
                <w:szCs w:val="20"/>
              </w:rPr>
            </w:pPr>
            <w:r w:rsidRPr="000A2291">
              <w:rPr>
                <w:szCs w:val="24"/>
                <w:vertAlign w:val="superscript"/>
              </w:rPr>
              <w:t>(*)</w:t>
            </w:r>
            <w:r>
              <w:rPr>
                <w:szCs w:val="24"/>
                <w:vertAlign w:val="superscript"/>
              </w:rPr>
              <w:t xml:space="preserve"> </w:t>
            </w:r>
            <w:r>
              <w:rPr>
                <w:sz w:val="20"/>
                <w:szCs w:val="20"/>
              </w:rPr>
              <w:t>Undefined</w:t>
            </w:r>
          </w:p>
        </w:tc>
      </w:tr>
    </w:tbl>
    <w:p w14:paraId="36920316" w14:textId="1A8D30B2" w:rsidR="004930BB" w:rsidRDefault="004930BB" w:rsidP="004930BB">
      <w:pPr>
        <w:pStyle w:val="Heading3"/>
      </w:pPr>
      <w:bookmarkStart w:id="499" w:name="_Toc387400393"/>
      <w:r>
        <w:t>Orthologs search</w:t>
      </w:r>
      <w:bookmarkEnd w:id="499"/>
    </w:p>
    <w:p w14:paraId="1A44779B" w14:textId="25AB2B64" w:rsidR="002808D4" w:rsidRPr="002808D4" w:rsidRDefault="002808D4" w:rsidP="00BF0A06">
      <w:pPr>
        <w:spacing w:after="0" w:line="360" w:lineRule="auto"/>
        <w:jc w:val="both"/>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out study, we used the latter approaches for the orthology predictions.</w:t>
      </w: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3E6EE5C6"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A878B2">
        <w:t xml:space="preserve">Table </w:t>
      </w:r>
      <w:r w:rsidR="00A878B2">
        <w:rPr>
          <w:noProof/>
        </w:rPr>
        <w:t>4</w:t>
      </w:r>
      <w:r w:rsidR="00A878B2">
        <w:noBreakHyphen/>
      </w:r>
      <w:r w:rsidR="00A878B2">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A878B2" w:rsidRPr="00076E91">
        <w:t xml:space="preserve">Table </w:t>
      </w:r>
      <w:r w:rsidR="00A878B2">
        <w:rPr>
          <w:noProof/>
        </w:rPr>
        <w:t>A</w:t>
      </w:r>
      <w:r w:rsidR="00A878B2">
        <w:noBreakHyphen/>
      </w:r>
      <w:r w:rsidR="00A878B2">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A878B2">
        <w:t xml:space="preserve">Table </w:t>
      </w:r>
      <w:r w:rsidR="00A878B2">
        <w:rPr>
          <w:noProof/>
        </w:rPr>
        <w:t>A</w:t>
      </w:r>
      <w:r w:rsidR="00A878B2">
        <w:noBreakHyphen/>
      </w:r>
      <w:r w:rsidR="00A878B2">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 xml:space="preserve">(Ebersberger, Strauss, and von Haeseler </w:t>
      </w:r>
      <w:r w:rsidR="00314EC1">
        <w:rPr>
          <w:noProof/>
          <w:szCs w:val="24"/>
        </w:rPr>
        <w:lastRenderedPageBreak/>
        <w:t>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500" w:name="_Ref386850218"/>
      <w:bookmarkStart w:id="501" w:name="_Toc387400394"/>
      <w:r>
        <w:t>Phylogenomic tree reconstruction</w:t>
      </w:r>
      <w:bookmarkEnd w:id="500"/>
      <w:bookmarkEnd w:id="501"/>
    </w:p>
    <w:p w14:paraId="4C639F6B" w14:textId="46B8CF8D"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A878B2" w:rsidRPr="00076E91">
        <w:t xml:space="preserve">Table </w:t>
      </w:r>
      <w:r w:rsidR="00A878B2">
        <w:rPr>
          <w:noProof/>
        </w:rPr>
        <w:t>4</w:t>
      </w:r>
      <w:r w:rsidR="00A878B2">
        <w:noBreakHyphen/>
      </w:r>
      <w:r w:rsidR="00A878B2">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A878B2">
        <w:t xml:space="preserve">Table </w:t>
      </w:r>
      <w:r w:rsidR="00A878B2">
        <w:rPr>
          <w:noProof/>
        </w:rPr>
        <w:t>4</w:t>
      </w:r>
      <w:r w:rsidR="00A878B2">
        <w:noBreakHyphen/>
      </w:r>
      <w:r w:rsidR="00A878B2">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A878B2">
        <w:t xml:space="preserve">Table </w:t>
      </w:r>
      <w:r w:rsidR="00A878B2">
        <w:rPr>
          <w:noProof/>
        </w:rPr>
        <w:t>A</w:t>
      </w:r>
      <w:r w:rsidR="00A878B2">
        <w:noBreakHyphen/>
      </w:r>
      <w:r w:rsidR="00A878B2">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A878B2" w:rsidRPr="00076E91">
        <w:t xml:space="preserve">Table </w:t>
      </w:r>
      <w:r w:rsidR="00A878B2">
        <w:rPr>
          <w:noProof/>
        </w:rPr>
        <w:t>4</w:t>
      </w:r>
      <w:r w:rsidR="00A878B2">
        <w:noBreakHyphen/>
      </w:r>
      <w:r w:rsidR="00A878B2">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A878B2">
        <w:t xml:space="preserve">Table </w:t>
      </w:r>
      <w:r w:rsidR="00A878B2">
        <w:rPr>
          <w:noProof/>
        </w:rPr>
        <w:t>4</w:t>
      </w:r>
      <w:r w:rsidR="00A878B2">
        <w:noBreakHyphen/>
      </w:r>
      <w:r w:rsidR="00A878B2">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A878B2">
        <w:t xml:space="preserve">Figure </w:t>
      </w:r>
      <w:r w:rsidR="00A878B2">
        <w:rPr>
          <w:noProof/>
        </w:rPr>
        <w:t>4</w:t>
      </w:r>
      <w:r w:rsidR="00A878B2">
        <w:noBreakHyphen/>
      </w:r>
      <w:r w:rsidR="00A878B2">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lastRenderedPageBreak/>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502"/>
      <w:commentRangeStart w:id="503"/>
      <w:r w:rsidRPr="00E4039D">
        <w:rPr>
          <w:szCs w:val="24"/>
        </w:rPr>
        <w:t>seeds</w:t>
      </w:r>
      <w:commentRangeEnd w:id="502"/>
      <w:r>
        <w:rPr>
          <w:rStyle w:val="CommentReference"/>
        </w:rPr>
        <w:commentReference w:id="502"/>
      </w:r>
      <w:commentRangeEnd w:id="503"/>
      <w:r w:rsidR="006177F7">
        <w:rPr>
          <w:rStyle w:val="CommentReference"/>
        </w:rPr>
        <w:commentReference w:id="503"/>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504" w:name="_Toc387400395"/>
      <w:r>
        <w:t>Analysis of</w:t>
      </w:r>
      <w:r w:rsidR="00D74906">
        <w:t xml:space="preserve"> microsporidian pan-gene set</w:t>
      </w:r>
      <w:bookmarkEnd w:id="504"/>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505" w:name="_Ref386855574"/>
      <w:bookmarkStart w:id="506" w:name="_Toc387400396"/>
      <w:r>
        <w:lastRenderedPageBreak/>
        <w:t>Reconstruction of the microsporidian LCA gene set</w:t>
      </w:r>
      <w:bookmarkEnd w:id="505"/>
      <w:bookmarkEnd w:id="506"/>
    </w:p>
    <w:p w14:paraId="45A0B541" w14:textId="7C32322A"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A878B2" w:rsidRPr="00076E91">
        <w:t xml:space="preserve">Table </w:t>
      </w:r>
      <w:r w:rsidR="00A878B2">
        <w:rPr>
          <w:noProof/>
        </w:rPr>
        <w:t>4</w:t>
      </w:r>
      <w:r w:rsidR="00A878B2">
        <w:noBreakHyphen/>
      </w:r>
      <w:r w:rsidR="00A878B2">
        <w:rPr>
          <w:noProof/>
        </w:rPr>
        <w:t>1</w:t>
      </w:r>
      <w:r>
        <w:rPr>
          <w:szCs w:val="24"/>
        </w:rPr>
        <w:fldChar w:fldCharType="end"/>
      </w:r>
      <w:r>
        <w:rPr>
          <w:szCs w:val="24"/>
        </w:rPr>
        <w:t>. In the second step, we used the OrthoMCL orthologous groups as so called ‘core orthologs’, trained the corresponding profile hidden Markov</w:t>
      </w:r>
      <w:r w:rsidR="00CF7441">
        <w:rPr>
          <w:szCs w:val="24"/>
        </w:rPr>
        <w:t xml:space="preserve"> models and then used HaMStR v</w:t>
      </w:r>
      <w:r>
        <w:rPr>
          <w:szCs w:val="24"/>
        </w:rPr>
        <w:t>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A878B2">
        <w:t xml:space="preserve">Table </w:t>
      </w:r>
      <w:r w:rsidR="00A878B2">
        <w:rPr>
          <w:noProof/>
        </w:rPr>
        <w:t>4</w:t>
      </w:r>
      <w:r w:rsidR="00A878B2">
        <w:noBreakHyphen/>
      </w:r>
      <w:r w:rsidR="00A878B2">
        <w:rPr>
          <w:noProof/>
        </w:rPr>
        <w:t>2</w:t>
      </w:r>
      <w:r w:rsidR="005B4912">
        <w:rPr>
          <w:szCs w:val="24"/>
        </w:rPr>
        <w:fldChar w:fldCharType="end"/>
      </w:r>
      <w:r>
        <w:rPr>
          <w:szCs w:val="24"/>
        </w:rPr>
        <w:t>.</w:t>
      </w:r>
    </w:p>
    <w:p w14:paraId="19F7FA38" w14:textId="115BF3C0"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w:t>
      </w:r>
      <w:proofErr w:type="gramStart"/>
      <w:r w:rsidR="00E64D2C">
        <w:rPr>
          <w:szCs w:val="24"/>
        </w:rPr>
        <w:t>an age</w:t>
      </w:r>
      <w:proofErr w:type="gramEnd"/>
      <w:r w:rsidR="00E64D2C">
        <w:rPr>
          <w:szCs w:val="24"/>
        </w:rPr>
        <w:t xml:space="preserv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 xml:space="preserve">(1) </w:t>
      </w:r>
      <w:proofErr w:type="gramStart"/>
      <w:r>
        <w:rPr>
          <w:szCs w:val="24"/>
        </w:rPr>
        <w:t>a</w:t>
      </w:r>
      <w:proofErr w:type="gramEnd"/>
      <w:r>
        <w:rPr>
          <w:szCs w:val="24"/>
        </w:rPr>
        <w:t xml:space="preserve">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A878B2">
        <w:t xml:space="preserve">Figure </w:t>
      </w:r>
      <w:r w:rsidR="00A878B2">
        <w:rPr>
          <w:noProof/>
        </w:rPr>
        <w:t>4</w:t>
      </w:r>
      <w:r w:rsidR="00A878B2">
        <w:noBreakHyphen/>
      </w:r>
      <w:r w:rsidR="00A878B2">
        <w:rPr>
          <w:noProof/>
        </w:rPr>
        <w:t>3</w:t>
      </w:r>
      <w:r w:rsidR="00812974">
        <w:rPr>
          <w:szCs w:val="24"/>
        </w:rPr>
        <w:fldChar w:fldCharType="end"/>
      </w:r>
      <w:r w:rsidR="00812974">
        <w:rPr>
          <w:szCs w:val="24"/>
        </w:rPr>
        <w:t>)</w:t>
      </w:r>
      <w:r>
        <w:rPr>
          <w:szCs w:val="24"/>
        </w:rPr>
        <w:t xml:space="preserve">. </w:t>
      </w:r>
      <w:r w:rsidRPr="00076E91">
        <w:rPr>
          <w:szCs w:val="24"/>
        </w:rPr>
        <w:t xml:space="preserve">(2) </w:t>
      </w:r>
      <w:proofErr w:type="gramStart"/>
      <w:r>
        <w:rPr>
          <w:szCs w:val="24"/>
        </w:rPr>
        <w:t>a</w:t>
      </w:r>
      <w:proofErr w:type="gramEnd"/>
      <w:r>
        <w:rPr>
          <w:szCs w:val="24"/>
        </w:rPr>
        <w:t xml:space="preserve">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A878B2">
        <w:t xml:space="preserve">Figure </w:t>
      </w:r>
      <w:r w:rsidR="00A878B2">
        <w:rPr>
          <w:noProof/>
        </w:rPr>
        <w:t>4</w:t>
      </w:r>
      <w:r w:rsidR="00A878B2">
        <w:noBreakHyphen/>
      </w:r>
      <w:r w:rsidR="00A878B2">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a </w:t>
      </w:r>
      <w:commentRangeStart w:id="507"/>
      <w:r w:rsidR="00433E40">
        <w:rPr>
          <w:szCs w:val="24"/>
        </w:rPr>
        <w:t>custom Perl script</w:t>
      </w:r>
      <w:commentRangeEnd w:id="507"/>
      <w:r w:rsidR="00433E40">
        <w:rPr>
          <w:rStyle w:val="CommentReference"/>
        </w:rPr>
        <w:commentReference w:id="507"/>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7F592A">
      <w:pPr>
        <w:keepNext/>
        <w:spacing w:after="0" w:line="360" w:lineRule="auto"/>
        <w:jc w:val="both"/>
      </w:pPr>
      <w:r>
        <w:rPr>
          <w:noProof/>
          <w:szCs w:val="24"/>
        </w:rPr>
        <w:lastRenderedPageBreak/>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3">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4B230808" w14:textId="61D00C69" w:rsidR="007F592A" w:rsidRPr="004C7755" w:rsidRDefault="00433E40" w:rsidP="004C7755">
      <w:pPr>
        <w:pStyle w:val="Caption"/>
        <w:jc w:val="both"/>
      </w:pPr>
      <w:bookmarkStart w:id="508" w:name="_Ref385263048"/>
      <w:bookmarkStart w:id="509" w:name="_Toc385094389"/>
      <w:bookmarkStart w:id="510" w:name="_Toc387398519"/>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3</w:t>
      </w:r>
      <w:r w:rsidR="00FC2406">
        <w:fldChar w:fldCharType="end"/>
      </w:r>
      <w:bookmarkEnd w:id="508"/>
      <w:r>
        <w:t xml:space="preserve">: </w:t>
      </w:r>
      <w:r w:rsidR="0092237F">
        <w:t>A demonstration of</w:t>
      </w:r>
      <w:r>
        <w:t xml:space="preserve"> </w:t>
      </w:r>
      <w:r w:rsidR="00B764D1">
        <w:t xml:space="preserve">different evolutionary scenarios of microsporidian LCA genes. </w:t>
      </w:r>
      <w:r w:rsidR="00EE15E5">
        <w:t>P</w:t>
      </w:r>
      <w:r w:rsidR="0092237F">
        <w:t>lus (+)</w:t>
      </w:r>
      <w:r w:rsidR="00EE15E5">
        <w:t xml:space="preserve"> and minus (-) represent</w:t>
      </w:r>
      <w:r w:rsidR="00335F77">
        <w:t xml:space="preserve"> the</w:t>
      </w:r>
      <w:r w:rsidR="00EE15E5">
        <w:t xml:space="preserve"> presence </w:t>
      </w:r>
      <w:r w:rsidR="00786741">
        <w:t>and</w:t>
      </w:r>
      <w:r w:rsidR="00EE15E5">
        <w:t xml:space="preserve"> absence of a gene in a species.</w:t>
      </w:r>
      <w:r w:rsidR="0092237F">
        <w:t xml:space="preserve"> </w:t>
      </w:r>
      <w:r w:rsidR="00B764D1">
        <w:t>Gene A represents</w:t>
      </w:r>
      <w:r w:rsidR="007F592A">
        <w:t xml:space="preserve"> the microsporidian </w:t>
      </w:r>
      <w:r w:rsidR="00B764D1">
        <w:t xml:space="preserve">specific genes that present only in the microsporidian lineage. Gene B presents in taxa outside of microsporidia group and only in </w:t>
      </w:r>
      <w:r w:rsidR="00B764D1" w:rsidRPr="00B764D1">
        <w:rPr>
          <w:i/>
        </w:rPr>
        <w:t>Microsporidia 4</w:t>
      </w:r>
      <w:r w:rsidR="00B764D1">
        <w:t xml:space="preserve"> - the earliest branching microsporidia species. Gene C was present before the </w:t>
      </w:r>
      <w:r w:rsidR="00620A48">
        <w:t xml:space="preserve">event that </w:t>
      </w:r>
      <w:r w:rsidR="00B764D1">
        <w:t>split</w:t>
      </w:r>
      <w:r w:rsidR="00620A48">
        <w:t xml:space="preserve"> </w:t>
      </w:r>
      <w:r w:rsidR="00B764D1">
        <w:t xml:space="preserve">microsporidia and other taxa but lost in the </w:t>
      </w:r>
      <w:r w:rsidR="00B764D1" w:rsidRPr="00B764D1">
        <w:rPr>
          <w:i/>
        </w:rPr>
        <w:t>Microsporidia 4</w:t>
      </w:r>
      <w:r w:rsidR="00B764D1">
        <w:t xml:space="preserve">. It must therefore be found in at least two other species within the microsporidia clade. Gene D is present in all taxa. We chose </w:t>
      </w:r>
      <w:r w:rsidR="004354CF">
        <w:t xml:space="preserve">it </w:t>
      </w:r>
      <w:r w:rsidR="00B764D1">
        <w:t>as one of the core genes for reconstructing phylogenetic trees.</w:t>
      </w:r>
      <w:bookmarkEnd w:id="509"/>
      <w:bookmarkEnd w:id="510"/>
    </w:p>
    <w:p w14:paraId="1F28B0CC" w14:textId="7CBF9C6F" w:rsidR="00761E4D" w:rsidRDefault="00761E4D" w:rsidP="00855523">
      <w:pPr>
        <w:pStyle w:val="Heading3"/>
      </w:pPr>
      <w:bookmarkStart w:id="511" w:name="_Toc387400397"/>
      <w:r>
        <w:t>Phylogeny of fungal diversity</w:t>
      </w:r>
      <w:bookmarkEnd w:id="511"/>
    </w:p>
    <w:p w14:paraId="416745F0" w14:textId="7858641F"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w:t>
      </w:r>
      <w:r w:rsidR="00670196">
        <w:t>taxon set C,</w:t>
      </w:r>
      <w:r w:rsidR="00772B62">
        <w:t xml:space="preserve"> </w:t>
      </w:r>
      <w:r w:rsidR="00772B62">
        <w:fldChar w:fldCharType="begin"/>
      </w:r>
      <w:r w:rsidR="00772B62">
        <w:instrText xml:space="preserve"> REF _Ref386346463 \h </w:instrText>
      </w:r>
      <w:r w:rsidR="00772B62">
        <w:fldChar w:fldCharType="separate"/>
      </w:r>
      <w:r w:rsidR="00A878B2">
        <w:t xml:space="preserve">Table </w:t>
      </w:r>
      <w:r w:rsidR="00A878B2">
        <w:rPr>
          <w:noProof/>
        </w:rPr>
        <w:t>A</w:t>
      </w:r>
      <w:r w:rsidR="00A878B2">
        <w:noBreakHyphen/>
      </w:r>
      <w:r w:rsidR="00A878B2">
        <w:rPr>
          <w:noProof/>
        </w:rPr>
        <w:t>2</w:t>
      </w:r>
      <w:r w:rsidR="00772B62">
        <w:fldChar w:fldCharType="end"/>
      </w:r>
      <w:r w:rsidR="00670196">
        <w:t xml:space="preserve"> in Appendix</w:t>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A878B2">
        <w:t>4.2.3</w:t>
      </w:r>
      <w:r w:rsidR="004701C4">
        <w:fldChar w:fldCharType="end"/>
      </w:r>
      <w:r w:rsidR="004701C4">
        <w:t>. Then,</w:t>
      </w:r>
      <w:r w:rsidR="00BB4C24">
        <w:t xml:space="preserve"> </w:t>
      </w:r>
      <w:r w:rsidR="004701C4">
        <w:t>w</w:t>
      </w:r>
      <w:r w:rsidR="006D327D">
        <w:t>e performed ortholog search with HaMStR</w:t>
      </w:r>
      <w:r w:rsidR="00CF7441">
        <w:t xml:space="preserve"> </w:t>
      </w:r>
      <w:r w:rsidR="00CF7441">
        <w:rPr>
          <w:szCs w:val="24"/>
        </w:rPr>
        <w:t>v13.2.9</w:t>
      </w:r>
      <w:r w:rsidR="006D327D">
        <w:t xml:space="preserve">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A878B2">
        <w:t xml:space="preserve">Table </w:t>
      </w:r>
      <w:r w:rsidR="00A878B2">
        <w:rPr>
          <w:noProof/>
        </w:rPr>
        <w:t>A</w:t>
      </w:r>
      <w:r w:rsidR="00A878B2">
        <w:noBreakHyphen/>
      </w:r>
      <w:r w:rsidR="00A878B2">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A878B2">
        <w:t>4.2.3</w:t>
      </w:r>
      <w:r w:rsidR="00CD418B">
        <w:fldChar w:fldCharType="end"/>
      </w:r>
      <w:r w:rsidR="006D327D">
        <w:t>.</w:t>
      </w:r>
    </w:p>
    <w:p w14:paraId="4F75CD4F" w14:textId="7CAD541E"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w:t>
      </w:r>
      <w:r w:rsidR="005E3DE9">
        <w:t>(</w:t>
      </w:r>
      <w:r w:rsidR="003325FC">
        <w:t xml:space="preserve">an </w:t>
      </w:r>
      <w:r w:rsidR="00A06262">
        <w:t>in-house</w:t>
      </w:r>
      <w:r w:rsidR="00F65DF4">
        <w:t xml:space="preserve"> software</w:t>
      </w:r>
      <w:r w:rsidR="00A06262">
        <w:t xml:space="preserve"> developed by </w:t>
      </w:r>
      <w:r w:rsidR="005E3DE9">
        <w:t>Ben Haladik, 2016)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w:t>
      </w:r>
      <w:proofErr w:type="gramStart"/>
      <w:r w:rsidR="006A4F62">
        <w:t>Cry</w:t>
      </w:r>
      <w:r w:rsidR="007F6D2C">
        <w:t>p</w:t>
      </w:r>
      <w:r w:rsidR="006A4F62">
        <w:t>tomycota</w:t>
      </w:r>
      <w:proofErr w:type="gramEnd"/>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lastRenderedPageBreak/>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512" w:name="_Toc387400398"/>
      <w:r>
        <w:t>Phylogenetic profile analysis</w:t>
      </w:r>
      <w:bookmarkEnd w:id="512"/>
    </w:p>
    <w:p w14:paraId="0AE7A284" w14:textId="1CD67ADD"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A878B2" w:rsidRPr="00076E91">
        <w:t xml:space="preserve">Table </w:t>
      </w:r>
      <w:r w:rsidR="00A878B2">
        <w:rPr>
          <w:noProof/>
        </w:rPr>
        <w:t>A</w:t>
      </w:r>
      <w:r w:rsidR="00A878B2">
        <w:noBreakHyphen/>
      </w:r>
      <w:r w:rsidR="00A878B2">
        <w:rPr>
          <w:noProof/>
        </w:rPr>
        <w:t>1</w:t>
      </w:r>
      <w:r w:rsidR="00DA5025">
        <w:rPr>
          <w:szCs w:val="24"/>
        </w:rPr>
        <w:fldChar w:fldCharType="end"/>
      </w:r>
      <w:r w:rsidR="009A2DAB">
        <w:rPr>
          <w:szCs w:val="24"/>
        </w:rPr>
        <w:t xml:space="preserve"> in Appendix)</w:t>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513" w:name="_Toc387400399"/>
      <w:r>
        <w:t>Functional annotation and metabolic pathway mapping</w:t>
      </w:r>
      <w:bookmarkEnd w:id="513"/>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4E19B655" w14:textId="77777777" w:rsidR="0024603C"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p>
    <w:p w14:paraId="30F8AE1D" w14:textId="4B74C341" w:rsidR="002027CE" w:rsidRPr="00076E91" w:rsidRDefault="002027CE" w:rsidP="002027CE">
      <w:pPr>
        <w:spacing w:after="0" w:line="360" w:lineRule="auto"/>
        <w:jc w:val="both"/>
        <w:rPr>
          <w:szCs w:val="24"/>
        </w:rPr>
      </w:pP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w:t>
      </w:r>
      <w:r w:rsidRPr="00076E91">
        <w:rPr>
          <w:szCs w:val="24"/>
        </w:rPr>
        <w:lastRenderedPageBreak/>
        <w:t xml:space="preserve">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m:t>
            </m:r>
            <m:r>
              <w:rPr>
                <w:rFonts w:ascii="Cambria Math" w:hAnsi="Cambria Math"/>
                <w:szCs w:val="24"/>
              </w:rPr>
              <m:t>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514" w:name="_Toc387400400"/>
      <w:r>
        <w:lastRenderedPageBreak/>
        <w:t>Results</w:t>
      </w:r>
      <w:bookmarkEnd w:id="514"/>
    </w:p>
    <w:p w14:paraId="7FF0E720" w14:textId="65B53414" w:rsidR="007B20B9" w:rsidRDefault="00D705BC" w:rsidP="00DF2522">
      <w:pPr>
        <w:pStyle w:val="Heading3"/>
      </w:pPr>
      <w:bookmarkStart w:id="515" w:name="_Toc386295384"/>
      <w:bookmarkStart w:id="516" w:name="_Toc387400401"/>
      <w:r>
        <w:t xml:space="preserve">The evolutionary history of the microsporidian </w:t>
      </w:r>
      <w:bookmarkEnd w:id="515"/>
      <w:r>
        <w:t>pan-gene set</w:t>
      </w:r>
      <w:bookmarkEnd w:id="516"/>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A878B2" w:rsidRPr="00076E91">
        <w:t xml:space="preserve">Figure </w:t>
      </w:r>
      <w:r w:rsidR="00A878B2">
        <w:rPr>
          <w:noProof/>
        </w:rPr>
        <w:t>4</w:t>
      </w:r>
      <w:r w:rsidR="00A878B2">
        <w:noBreakHyphen/>
      </w:r>
      <w:r w:rsidR="00A878B2">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425D8A7E" w:rsidR="003671FB" w:rsidRDefault="003671FB" w:rsidP="003671FB">
      <w:pPr>
        <w:pStyle w:val="Caption"/>
        <w:spacing w:after="0" w:line="360" w:lineRule="auto"/>
        <w:jc w:val="both"/>
      </w:pPr>
      <w:bookmarkStart w:id="517" w:name="_Ref384988866"/>
      <w:bookmarkStart w:id="518" w:name="_Toc385094390"/>
      <w:bookmarkStart w:id="519" w:name="_Toc387398520"/>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4</w:t>
      </w:r>
      <w:r w:rsidR="00FC2406">
        <w:fldChar w:fldCharType="end"/>
      </w:r>
      <w:bookmarkEnd w:id="517"/>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518"/>
      <w:r w:rsidR="003749D3">
        <w:t xml:space="preserve"> Taxa are ordered </w:t>
      </w:r>
      <w:r w:rsidR="009D721D">
        <w:t xml:space="preserve">from top to bottom </w:t>
      </w:r>
      <w:r w:rsidR="003749D3">
        <w:t>by increasing genome size (</w:t>
      </w:r>
      <w:r w:rsidR="00E26DC0">
        <w:t>yellow</w:t>
      </w:r>
      <w:r w:rsidR="003749D3">
        <w:t>).</w:t>
      </w:r>
      <w:bookmarkEnd w:id="519"/>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A878B2" w:rsidRPr="00076E91">
        <w:t xml:space="preserve">Figure </w:t>
      </w:r>
      <w:r w:rsidR="00A878B2">
        <w:rPr>
          <w:noProof/>
        </w:rPr>
        <w:t>4</w:t>
      </w:r>
      <w:r w:rsidR="00A878B2">
        <w:noBreakHyphen/>
      </w:r>
      <w:r w:rsidR="00A878B2">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720D8ADE" w:rsidR="00AB2C8D" w:rsidRDefault="00AB2C8D" w:rsidP="00073E83">
      <w:pPr>
        <w:pStyle w:val="Caption"/>
        <w:spacing w:after="0" w:line="360" w:lineRule="auto"/>
        <w:jc w:val="both"/>
      </w:pPr>
      <w:bookmarkStart w:id="520" w:name="_Ref386341383"/>
      <w:bookmarkStart w:id="521" w:name="_Toc384637960"/>
      <w:bookmarkStart w:id="522" w:name="_Toc387398521"/>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5</w:t>
      </w:r>
      <w:r w:rsidR="00FC2406">
        <w:fldChar w:fldCharType="end"/>
      </w:r>
      <w:bookmarkEnd w:id="520"/>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521"/>
      <w:r w:rsidR="00FF048A">
        <w:t xml:space="preserve"> The length on the y axis is given in </w:t>
      </w:r>
      <w:proofErr w:type="gramStart"/>
      <w:r w:rsidR="00FF048A">
        <w:t>log(</w:t>
      </w:r>
      <w:proofErr w:type="gramEnd"/>
      <w:r w:rsidR="00FF048A">
        <w:t>e) scale.</w:t>
      </w:r>
      <w:bookmarkEnd w:id="522"/>
    </w:p>
    <w:p w14:paraId="7D9522D8" w14:textId="77777777" w:rsidR="00073E83" w:rsidRPr="00073E83" w:rsidRDefault="00073E83" w:rsidP="00073E83"/>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A878B2" w:rsidRPr="00076E91">
        <w:t xml:space="preserve">Figure </w:t>
      </w:r>
      <w:r w:rsidR="00A878B2">
        <w:rPr>
          <w:noProof/>
        </w:rPr>
        <w:t>4</w:t>
      </w:r>
      <w:r w:rsidR="00A878B2">
        <w:noBreakHyphen/>
      </w:r>
      <w:r w:rsidR="00A878B2">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A878B2" w:rsidRPr="00076E91">
        <w:t xml:space="preserve">Figure </w:t>
      </w:r>
      <w:r w:rsidR="00A878B2">
        <w:rPr>
          <w:noProof/>
        </w:rPr>
        <w:t>4</w:t>
      </w:r>
      <w:r w:rsidR="00A878B2">
        <w:noBreakHyphen/>
      </w:r>
      <w:r w:rsidR="00A878B2">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0ABB1204" w14:textId="4AE01AC1" w:rsidR="00AB2C8D" w:rsidRDefault="00900D36" w:rsidP="00724A98">
      <w:pPr>
        <w:pStyle w:val="Caption"/>
        <w:spacing w:after="0" w:line="360" w:lineRule="auto"/>
        <w:jc w:val="both"/>
      </w:pPr>
      <w:bookmarkStart w:id="523" w:name="_Ref386853396"/>
      <w:bookmarkStart w:id="524" w:name="_Toc384637961"/>
      <w:bookmarkStart w:id="525" w:name="_Toc387398522"/>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6</w:t>
      </w:r>
      <w:r w:rsidR="00FC2406">
        <w:fldChar w:fldCharType="end"/>
      </w:r>
      <w:bookmarkEnd w:id="523"/>
      <w:r w:rsidRPr="00076E91">
        <w:t xml:space="preserve">: Fractions </w:t>
      </w:r>
      <w:r w:rsidR="00AB2C8D" w:rsidRPr="00076E91">
        <w:t xml:space="preserve">of orthologous and orphan proteins that have and do not have </w:t>
      </w:r>
      <w:r w:rsidR="00235B9D">
        <w:t>Pfam</w:t>
      </w:r>
      <w:r w:rsidR="00AB2C8D" w:rsidRPr="00076E91">
        <w:t xml:space="preserve"> annotations. </w:t>
      </w:r>
      <w:proofErr w:type="gramStart"/>
      <w:r w:rsidR="003E0A32">
        <w:t>Each species is represented by t</w:t>
      </w:r>
      <w:r w:rsidR="00B070DC">
        <w:t>w</w:t>
      </w:r>
      <w:r w:rsidR="003E0A32">
        <w:t>o bars, one representing the set of proteins with orthologs in other species (left) and the other representing of orphans</w:t>
      </w:r>
      <w:proofErr w:type="gramEnd"/>
      <w:r w:rsidR="003E0A32">
        <w:t xml:space="preserve"> (right). For each set, we then identified the proteins with and without Pfam annotation. For the orphan set, we determined a third category of proteins that harbor a Pfam domain that is not observed in the proteins with orthologs (category 'new Pfam')</w:t>
      </w:r>
      <w:r>
        <w:t>.</w:t>
      </w:r>
      <w:bookmarkEnd w:id="524"/>
      <w:bookmarkEnd w:id="525"/>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A878B2">
        <w:t xml:space="preserve">Table </w:t>
      </w:r>
      <w:r w:rsidR="00A878B2">
        <w:rPr>
          <w:noProof/>
        </w:rPr>
        <w:t>4</w:t>
      </w:r>
      <w:r w:rsidR="00A878B2">
        <w:noBreakHyphen/>
      </w:r>
      <w:r w:rsidR="00A878B2">
        <w:rPr>
          <w:noProof/>
        </w:rPr>
        <w:t>2</w:t>
      </w:r>
      <w:r w:rsidR="00FB32B1">
        <w:fldChar w:fldCharType="end"/>
      </w:r>
      <w:r>
        <w:t xml:space="preserve">). </w:t>
      </w:r>
    </w:p>
    <w:p w14:paraId="3CA4F759" w14:textId="2FCF26DF" w:rsidR="00950DB8" w:rsidRDefault="00950DB8" w:rsidP="00DF2522">
      <w:pPr>
        <w:pStyle w:val="Heading3"/>
      </w:pPr>
      <w:bookmarkStart w:id="526" w:name="_Toc387400402"/>
      <w:r>
        <w:t xml:space="preserve">The microsporidian LCA protein </w:t>
      </w:r>
      <w:r w:rsidR="005F5E87">
        <w:t>set</w:t>
      </w:r>
      <w:bookmarkEnd w:id="526"/>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et B). To this end, we used each of the orthologous groups from OrthoMCL as input for HaMStR.</w:t>
      </w:r>
      <w:r w:rsidRPr="003805AF">
        <w:rPr>
          <w:szCs w:val="24"/>
        </w:rPr>
        <w:t xml:space="preserve"> </w:t>
      </w:r>
      <w:r>
        <w:rPr>
          <w:szCs w:val="24"/>
        </w:rPr>
        <w:t>Out of 2904</w:t>
      </w:r>
      <w:r w:rsidRPr="00076E91">
        <w:rPr>
          <w:szCs w:val="24"/>
        </w:rPr>
        <w:t xml:space="preserve"> </w:t>
      </w:r>
      <w:r w:rsidRPr="00076E91">
        <w:rPr>
          <w:szCs w:val="24"/>
        </w:rPr>
        <w:lastRenderedPageBreak/>
        <w:t xml:space="preserve">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w:t>
      </w:r>
      <w:proofErr w:type="gramStart"/>
      <w:r>
        <w:rPr>
          <w:szCs w:val="24"/>
        </w:rPr>
        <w:t>two stage</w:t>
      </w:r>
      <w:proofErr w:type="gramEnd"/>
      <w:r>
        <w:rPr>
          <w:szCs w:val="24"/>
        </w:rPr>
        <w:t xml:space="preserv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A878B2">
        <w:t xml:space="preserve">Table </w:t>
      </w:r>
      <w:r w:rsidR="00A878B2">
        <w:rPr>
          <w:noProof/>
        </w:rPr>
        <w:t>A</w:t>
      </w:r>
      <w:r w:rsidR="00A878B2">
        <w:noBreakHyphen/>
      </w:r>
      <w:r w:rsidR="00A878B2">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60D5120"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7">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39091AA7" w:rsidR="00022C02" w:rsidRPr="00076E91" w:rsidRDefault="00022C02" w:rsidP="00022C02">
      <w:pPr>
        <w:pStyle w:val="Caption"/>
        <w:spacing w:after="0" w:line="360" w:lineRule="auto"/>
        <w:jc w:val="both"/>
      </w:pPr>
      <w:bookmarkStart w:id="527" w:name="_Ref381357941"/>
      <w:bookmarkStart w:id="528" w:name="_Toc387398523"/>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7</w:t>
      </w:r>
      <w:r w:rsidR="00FC2406">
        <w:fldChar w:fldCharType="end"/>
      </w:r>
      <w:bookmarkEnd w:id="527"/>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w:t>
      </w:r>
      <w:proofErr w:type="gramStart"/>
      <w:r w:rsidR="00E76C36" w:rsidRPr="00076E91">
        <w:t>11 microsporidia</w:t>
      </w:r>
      <w:proofErr w:type="gramEnd"/>
      <w:r w:rsidR="00E76C36" w:rsidRPr="00076E91">
        <w:t xml:space="preserve">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w:t>
      </w:r>
      <w:proofErr w:type="gramStart"/>
      <w:r w:rsidR="00E76C36">
        <w:t>the outgroup</w:t>
      </w:r>
      <w:proofErr w:type="gramEnd"/>
      <w:r w:rsidR="00E76C36">
        <w:t xml:space="preserve">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D54AC4">
        <w:rPr>
          <w:noProof/>
        </w:rPr>
        <w:t>Roger and Simpson (2009)</w:t>
      </w:r>
      <w:r w:rsidR="00E76C36">
        <w:fldChar w:fldCharType="end"/>
      </w:r>
      <w:r w:rsidR="00E76C36">
        <w:t>.</w:t>
      </w:r>
      <w:bookmarkEnd w:id="528"/>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A878B2" w:rsidRPr="00076E91">
        <w:t xml:space="preserve">Figure </w:t>
      </w:r>
      <w:r w:rsidR="00A878B2">
        <w:rPr>
          <w:noProof/>
        </w:rPr>
        <w:t>4</w:t>
      </w:r>
      <w:r w:rsidR="00A878B2">
        <w:noBreakHyphen/>
      </w:r>
      <w:r w:rsidR="00A878B2">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A878B2">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529" w:name="_Ref386544279"/>
      <w:bookmarkStart w:id="530" w:name="_Toc387400403"/>
      <w:r>
        <w:t>The origin of microsporidia</w:t>
      </w:r>
      <w:bookmarkEnd w:id="529"/>
      <w:bookmarkEnd w:id="530"/>
    </w:p>
    <w:p w14:paraId="7B879C0C" w14:textId="46F5C698"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A878B2">
        <w:t xml:space="preserve">Table </w:t>
      </w:r>
      <w:r w:rsidR="00A878B2">
        <w:rPr>
          <w:noProof/>
        </w:rPr>
        <w:t>A</w:t>
      </w:r>
      <w:r w:rsidR="00A878B2">
        <w:noBreakHyphen/>
      </w:r>
      <w:r w:rsidR="00A878B2">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 xml:space="preserve">the microsporidian proteins in the 80 </w:t>
      </w:r>
      <w:proofErr w:type="gramStart"/>
      <w:r w:rsidR="00DC7185">
        <w:rPr>
          <w:szCs w:val="24"/>
        </w:rPr>
        <w:t>gene</w:t>
      </w:r>
      <w:proofErr w:type="gramEnd"/>
      <w:r w:rsidR="00DC7185">
        <w:rPr>
          <w:szCs w:val="24"/>
        </w:rPr>
        <w:t xml:space="preserv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A878B2">
        <w:t xml:space="preserve">Table </w:t>
      </w:r>
      <w:r w:rsidR="00A878B2">
        <w:rPr>
          <w:noProof/>
        </w:rPr>
        <w:t>A</w:t>
      </w:r>
      <w:r w:rsidR="00A878B2">
        <w:noBreakHyphen/>
      </w:r>
      <w:r w:rsidR="00A878B2">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A878B2">
        <w:t xml:space="preserve">Figure </w:t>
      </w:r>
      <w:r w:rsidR="00A878B2">
        <w:rPr>
          <w:noProof/>
        </w:rPr>
        <w:t>4</w:t>
      </w:r>
      <w:r w:rsidR="00A878B2">
        <w:noBreakHyphen/>
      </w:r>
      <w:r w:rsidR="00A878B2">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A878B2" w:rsidRPr="00076E91">
        <w:t xml:space="preserve">Figure </w:t>
      </w:r>
      <w:r w:rsidR="00A878B2">
        <w:rPr>
          <w:noProof/>
        </w:rPr>
        <w:t>4</w:t>
      </w:r>
      <w:r w:rsidR="00A878B2">
        <w:noBreakHyphen/>
      </w:r>
      <w:r w:rsidR="00A878B2">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48">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2364278F" w14:textId="61E43D02" w:rsidR="00AB2C8D" w:rsidRPr="00076E91" w:rsidRDefault="00AB2C8D" w:rsidP="00AB2C8D">
      <w:pPr>
        <w:pStyle w:val="Caption"/>
        <w:jc w:val="both"/>
        <w:rPr>
          <w:szCs w:val="24"/>
        </w:rPr>
      </w:pPr>
      <w:bookmarkStart w:id="531" w:name="_Ref386347213"/>
      <w:bookmarkStart w:id="532" w:name="_Toc384637962"/>
      <w:bookmarkStart w:id="533" w:name="_Toc387398524"/>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8</w:t>
      </w:r>
      <w:r w:rsidR="00FC2406">
        <w:fldChar w:fldCharType="end"/>
      </w:r>
      <w:bookmarkEnd w:id="531"/>
      <w:r>
        <w:t>: The maximum likelihood fungal tree generated based on the microsporidian core gene set.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532"/>
      <w:r w:rsidR="003B71EB">
        <w:t xml:space="preserve"> </w:t>
      </w:r>
      <w:r w:rsidR="00170A9C">
        <w:t xml:space="preserve">The tree is rooted according to </w:t>
      </w:r>
      <w:r w:rsidR="00170A9C">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D54AC4">
        <w:rPr>
          <w:noProof/>
        </w:rPr>
        <w:t>Roger and Simpson (2009)</w:t>
      </w:r>
      <w:r w:rsidR="00170A9C">
        <w:fldChar w:fldCharType="end"/>
      </w:r>
      <w:r w:rsidR="00DD79D4">
        <w:t xml:space="preserve"> using the bikont group</w:t>
      </w:r>
      <w:r w:rsidR="00170A9C">
        <w:t>.</w:t>
      </w:r>
      <w:bookmarkEnd w:id="533"/>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A878B2">
        <w:t xml:space="preserve">Figure </w:t>
      </w:r>
      <w:r w:rsidR="00A878B2">
        <w:rPr>
          <w:noProof/>
        </w:rPr>
        <w:t>4</w:t>
      </w:r>
      <w:r w:rsidR="00A878B2">
        <w:noBreakHyphen/>
      </w:r>
      <w:r w:rsidR="00A878B2">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A878B2">
        <w:t xml:space="preserve">Table </w:t>
      </w:r>
      <w:r w:rsidR="00A878B2">
        <w:rPr>
          <w:noProof/>
        </w:rPr>
        <w:t>4</w:t>
      </w:r>
      <w:r w:rsidR="00A878B2">
        <w:noBreakHyphen/>
      </w:r>
      <w:r w:rsidR="00A878B2">
        <w:rPr>
          <w:noProof/>
        </w:rPr>
        <w:t>4</w:t>
      </w:r>
      <w:r w:rsidR="00BD077F">
        <w:fldChar w:fldCharType="end"/>
      </w:r>
      <w:r w:rsidR="002B25A1">
        <w:t>)</w:t>
      </w:r>
      <w:r w:rsidR="007724C1">
        <w:t>.</w:t>
      </w:r>
    </w:p>
    <w:p w14:paraId="60344629" w14:textId="7A2149F1" w:rsidR="00C52ED2" w:rsidRDefault="00C52ED2" w:rsidP="00BB004E">
      <w:pPr>
        <w:pStyle w:val="Caption"/>
        <w:keepNext/>
        <w:jc w:val="both"/>
      </w:pPr>
      <w:bookmarkStart w:id="534" w:name="_Ref386727020"/>
      <w:bookmarkStart w:id="535" w:name="_Toc387398556"/>
      <w:r>
        <w:t xml:space="preserve">Table </w:t>
      </w:r>
      <w:r w:rsidR="005A2798">
        <w:fldChar w:fldCharType="begin"/>
      </w:r>
      <w:r w:rsidR="005A2798">
        <w:instrText xml:space="preserve"> STYLEREF 1 \s </w:instrText>
      </w:r>
      <w:r w:rsidR="005A2798">
        <w:fldChar w:fldCharType="separate"/>
      </w:r>
      <w:r w:rsidR="00A878B2">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4</w:t>
      </w:r>
      <w:r w:rsidR="005A2798">
        <w:fldChar w:fldCharType="end"/>
      </w:r>
      <w:bookmarkEnd w:id="534"/>
      <w:r w:rsidR="001915B2">
        <w:t>: Result of topology test</w:t>
      </w:r>
      <w:r w:rsidR="00FA3787">
        <w:t>s</w:t>
      </w:r>
      <w:r w:rsidR="001915B2">
        <w:t xml:space="preserve"> between</w:t>
      </w:r>
      <w:r>
        <w:t xml:space="preserve"> the alternative topologies against the reconstructed topology</w:t>
      </w:r>
      <w:r w:rsidR="009F4AC4">
        <w:t>.</w:t>
      </w:r>
      <w:bookmarkEnd w:id="535"/>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proofErr w:type="gramStart"/>
            <w:r w:rsidRPr="00BA1682">
              <w:rPr>
                <w:sz w:val="20"/>
                <w:szCs w:val="20"/>
              </w:rPr>
              <w:t>au</w:t>
            </w:r>
            <w:proofErr w:type="gramEnd"/>
          </w:p>
        </w:tc>
        <w:tc>
          <w:tcPr>
            <w:tcW w:w="447" w:type="pct"/>
          </w:tcPr>
          <w:p w14:paraId="228F0903" w14:textId="4D4EBD61" w:rsidR="00547CF1" w:rsidRPr="00BA1682" w:rsidRDefault="00BA1682" w:rsidP="002147F7">
            <w:pPr>
              <w:spacing w:line="360" w:lineRule="auto"/>
              <w:jc w:val="both"/>
              <w:rPr>
                <w:sz w:val="20"/>
                <w:szCs w:val="20"/>
              </w:rPr>
            </w:pPr>
            <w:proofErr w:type="gramStart"/>
            <w:r w:rsidRPr="00BA1682">
              <w:rPr>
                <w:sz w:val="20"/>
                <w:szCs w:val="20"/>
              </w:rPr>
              <w:t>np</w:t>
            </w:r>
            <w:proofErr w:type="gramEnd"/>
          </w:p>
        </w:tc>
        <w:tc>
          <w:tcPr>
            <w:tcW w:w="407" w:type="pct"/>
          </w:tcPr>
          <w:p w14:paraId="64596CEA" w14:textId="60C4125F" w:rsidR="00547CF1" w:rsidRPr="00BA1682" w:rsidRDefault="00BA1682" w:rsidP="002147F7">
            <w:pPr>
              <w:spacing w:line="360" w:lineRule="auto"/>
              <w:jc w:val="both"/>
              <w:rPr>
                <w:sz w:val="20"/>
                <w:szCs w:val="20"/>
              </w:rPr>
            </w:pPr>
            <w:proofErr w:type="gramStart"/>
            <w:r w:rsidRPr="00BA1682">
              <w:rPr>
                <w:sz w:val="20"/>
                <w:szCs w:val="20"/>
              </w:rPr>
              <w:t>bp</w:t>
            </w:r>
            <w:proofErr w:type="gramEnd"/>
          </w:p>
        </w:tc>
        <w:tc>
          <w:tcPr>
            <w:tcW w:w="487" w:type="pct"/>
          </w:tcPr>
          <w:p w14:paraId="55B42905" w14:textId="22B38B65" w:rsidR="00547CF1" w:rsidRPr="00BA1682" w:rsidRDefault="00BA1682" w:rsidP="002147F7">
            <w:pPr>
              <w:spacing w:line="360" w:lineRule="auto"/>
              <w:jc w:val="both"/>
              <w:rPr>
                <w:sz w:val="20"/>
                <w:szCs w:val="20"/>
              </w:rPr>
            </w:pPr>
            <w:proofErr w:type="gramStart"/>
            <w:r w:rsidRPr="00BA1682">
              <w:rPr>
                <w:sz w:val="20"/>
                <w:szCs w:val="20"/>
              </w:rPr>
              <w:t>pp</w:t>
            </w:r>
            <w:proofErr w:type="gramEnd"/>
          </w:p>
        </w:tc>
        <w:tc>
          <w:tcPr>
            <w:tcW w:w="407" w:type="pct"/>
          </w:tcPr>
          <w:p w14:paraId="7B9680C0" w14:textId="5CF76906" w:rsidR="00547CF1" w:rsidRPr="00BA1682" w:rsidRDefault="00BA1682" w:rsidP="002147F7">
            <w:pPr>
              <w:spacing w:line="360" w:lineRule="auto"/>
              <w:jc w:val="both"/>
              <w:rPr>
                <w:sz w:val="20"/>
                <w:szCs w:val="20"/>
              </w:rPr>
            </w:pPr>
            <w:proofErr w:type="gramStart"/>
            <w:r w:rsidRPr="00BA1682">
              <w:rPr>
                <w:sz w:val="20"/>
                <w:szCs w:val="20"/>
              </w:rPr>
              <w:t>kh</w:t>
            </w:r>
            <w:proofErr w:type="gramEnd"/>
          </w:p>
        </w:tc>
        <w:tc>
          <w:tcPr>
            <w:tcW w:w="325" w:type="pct"/>
          </w:tcPr>
          <w:p w14:paraId="57D64115" w14:textId="1A84E206" w:rsidR="00547CF1" w:rsidRPr="00BA1682" w:rsidRDefault="00BA1682" w:rsidP="002147F7">
            <w:pPr>
              <w:spacing w:line="360" w:lineRule="auto"/>
              <w:jc w:val="both"/>
              <w:rPr>
                <w:sz w:val="20"/>
                <w:szCs w:val="20"/>
              </w:rPr>
            </w:pPr>
            <w:proofErr w:type="gramStart"/>
            <w:r w:rsidRPr="00BA1682">
              <w:rPr>
                <w:sz w:val="20"/>
                <w:szCs w:val="20"/>
              </w:rPr>
              <w:t>sh</w:t>
            </w:r>
            <w:proofErr w:type="gramEnd"/>
          </w:p>
        </w:tc>
        <w:tc>
          <w:tcPr>
            <w:tcW w:w="420" w:type="pct"/>
          </w:tcPr>
          <w:p w14:paraId="518B9BDE" w14:textId="76DFC7A9" w:rsidR="00547CF1" w:rsidRPr="00BA1682" w:rsidRDefault="00BA1682" w:rsidP="002147F7">
            <w:pPr>
              <w:spacing w:line="360" w:lineRule="auto"/>
              <w:jc w:val="both"/>
              <w:rPr>
                <w:sz w:val="20"/>
                <w:szCs w:val="20"/>
              </w:rPr>
            </w:pPr>
            <w:proofErr w:type="gramStart"/>
            <w:r w:rsidRPr="00BA1682">
              <w:rPr>
                <w:sz w:val="20"/>
                <w:szCs w:val="20"/>
              </w:rPr>
              <w:t>wkh</w:t>
            </w:r>
            <w:proofErr w:type="gramEnd"/>
          </w:p>
        </w:tc>
        <w:tc>
          <w:tcPr>
            <w:tcW w:w="454" w:type="pct"/>
          </w:tcPr>
          <w:p w14:paraId="73E77A4C" w14:textId="01FB832D" w:rsidR="00547CF1" w:rsidRPr="00BA1682" w:rsidRDefault="00BA1682" w:rsidP="002147F7">
            <w:pPr>
              <w:spacing w:line="360" w:lineRule="auto"/>
              <w:jc w:val="both"/>
              <w:rPr>
                <w:sz w:val="20"/>
                <w:szCs w:val="20"/>
              </w:rPr>
            </w:pPr>
            <w:proofErr w:type="gramStart"/>
            <w:r w:rsidRPr="00BA1682">
              <w:rPr>
                <w:sz w:val="20"/>
                <w:szCs w:val="20"/>
              </w:rPr>
              <w:t>wsh</w:t>
            </w:r>
            <w:proofErr w:type="gramEnd"/>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proofErr w:type="gramStart"/>
            <w:r>
              <w:rPr>
                <w:sz w:val="20"/>
                <w:szCs w:val="20"/>
              </w:rPr>
              <w:t>au</w:t>
            </w:r>
            <w:proofErr w:type="gramEnd"/>
            <w:r>
              <w:rPr>
                <w:sz w:val="20"/>
                <w:szCs w:val="20"/>
              </w:rPr>
              <w:t>: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536" w:name="_Ref386466600"/>
      <w:bookmarkStart w:id="537" w:name="_Toc387400404"/>
      <w:r>
        <w:t>P</w:t>
      </w:r>
      <w:r w:rsidR="00950DB8">
        <w:t>hylogenetic profile</w:t>
      </w:r>
      <w:r w:rsidR="00E55D82">
        <w:t>s</w:t>
      </w:r>
      <w:r w:rsidR="00416038">
        <w:t xml:space="preserve"> of the microsporidian LCA set</w:t>
      </w:r>
      <w:bookmarkEnd w:id="536"/>
      <w:bookmarkEnd w:id="537"/>
    </w:p>
    <w:p w14:paraId="59A988E7" w14:textId="7AC758E6"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A878B2" w:rsidRPr="00076E91">
        <w:t xml:space="preserve">Table </w:t>
      </w:r>
      <w:r w:rsidR="00A878B2">
        <w:rPr>
          <w:noProof/>
        </w:rPr>
        <w:t>A</w:t>
      </w:r>
      <w:r w:rsidR="00A878B2">
        <w:noBreakHyphen/>
      </w:r>
      <w:r w:rsidR="00A878B2">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A878B2" w:rsidRPr="00076E91">
        <w:t xml:space="preserve">Figure </w:t>
      </w:r>
      <w:r w:rsidR="00A878B2">
        <w:rPr>
          <w:noProof/>
        </w:rPr>
        <w:t>4</w:t>
      </w:r>
      <w:r w:rsidR="00A878B2">
        <w:noBreakHyphen/>
      </w:r>
      <w:r w:rsidR="00A878B2">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49">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391EB60A" w:rsidR="00CF3C94" w:rsidRPr="00076E91" w:rsidRDefault="00CF3C94" w:rsidP="00CF3C94">
      <w:pPr>
        <w:pStyle w:val="Caption"/>
        <w:spacing w:after="0" w:line="360" w:lineRule="auto"/>
        <w:jc w:val="both"/>
      </w:pPr>
      <w:bookmarkStart w:id="538" w:name="_Ref381546097"/>
      <w:bookmarkStart w:id="539" w:name="_Toc387398525"/>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9</w:t>
      </w:r>
      <w:r w:rsidR="00FC2406">
        <w:fldChar w:fldCharType="end"/>
      </w:r>
      <w:bookmarkEnd w:id="538"/>
      <w:r w:rsidRPr="00076E91">
        <w:t>: The distribution of FAS scores for all orthologs of 1605 microsporidian LCA proteins.</w:t>
      </w:r>
      <w:bookmarkEnd w:id="539"/>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A878B2" w:rsidRPr="00076E91">
        <w:t xml:space="preserve">Figure </w:t>
      </w:r>
      <w:r w:rsidR="00A878B2">
        <w:rPr>
          <w:noProof/>
        </w:rPr>
        <w:t>4</w:t>
      </w:r>
      <w:r w:rsidR="00A878B2">
        <w:noBreakHyphen/>
      </w:r>
      <w:r w:rsidR="00A878B2">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0">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699477BF" w:rsidR="00CF3C94" w:rsidRPr="00076E91" w:rsidRDefault="00CF3C94" w:rsidP="00CF3C94">
      <w:pPr>
        <w:pStyle w:val="Caption"/>
        <w:spacing w:after="0" w:line="360" w:lineRule="auto"/>
        <w:jc w:val="both"/>
      </w:pPr>
      <w:bookmarkStart w:id="540" w:name="_Ref381546185"/>
      <w:bookmarkStart w:id="541" w:name="_Toc387398526"/>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10</w:t>
      </w:r>
      <w:r w:rsidR="00FC2406">
        <w:fldChar w:fldCharType="end"/>
      </w:r>
      <w:bookmarkEnd w:id="540"/>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541"/>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A878B2" w:rsidRPr="00076E91">
        <w:t xml:space="preserve">Figure </w:t>
      </w:r>
      <w:r w:rsidR="00A878B2">
        <w:rPr>
          <w:noProof/>
        </w:rPr>
        <w:t>4</w:t>
      </w:r>
      <w:r w:rsidR="00A878B2">
        <w:noBreakHyphen/>
      </w:r>
      <w:r w:rsidR="00A878B2">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A878B2" w:rsidRPr="00076E91">
        <w:t xml:space="preserve">Figure </w:t>
      </w:r>
      <w:r w:rsidR="00A878B2">
        <w:rPr>
          <w:noProof/>
        </w:rPr>
        <w:t>4</w:t>
      </w:r>
      <w:r w:rsidR="00A878B2">
        <w:noBreakHyphen/>
      </w:r>
      <w:r w:rsidR="00A878B2">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758A1FBB" w:rsidR="00CF3C94" w:rsidRPr="00076E91" w:rsidRDefault="00CF3C94" w:rsidP="00CF3C94">
      <w:pPr>
        <w:pStyle w:val="Caption"/>
        <w:spacing w:after="0" w:line="360" w:lineRule="auto"/>
        <w:jc w:val="both"/>
      </w:pPr>
      <w:bookmarkStart w:id="542" w:name="_Ref381546769"/>
      <w:bookmarkStart w:id="543" w:name="_Toc387398527"/>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11</w:t>
      </w:r>
      <w:r w:rsidR="00FC2406">
        <w:fldChar w:fldCharType="end"/>
      </w:r>
      <w:bookmarkEnd w:id="542"/>
      <w:r w:rsidRPr="00076E91">
        <w:t>: Gene age estimation of 1605 microsporidian LCA proteins. The fraction and corresponding absolute number of proteins for each estimated evolutionary age are written in each block. The colors denote the estimated ages for query proteins.</w:t>
      </w:r>
      <w:bookmarkEnd w:id="543"/>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A878B2">
        <w:t xml:space="preserve">Table </w:t>
      </w:r>
      <w:r w:rsidR="00A878B2">
        <w:rPr>
          <w:noProof/>
        </w:rPr>
        <w:t>4</w:t>
      </w:r>
      <w:r w:rsidR="00A878B2">
        <w:noBreakHyphen/>
      </w:r>
      <w:r w:rsidR="00A878B2">
        <w:rPr>
          <w:noProof/>
        </w:rPr>
        <w:t>5</w:t>
      </w:r>
      <w:r>
        <w:rPr>
          <w:szCs w:val="24"/>
        </w:rPr>
        <w:fldChar w:fldCharType="end"/>
      </w:r>
      <w:r>
        <w:rPr>
          <w:szCs w:val="24"/>
        </w:rPr>
        <w:t>).</w:t>
      </w:r>
    </w:p>
    <w:p w14:paraId="374BD2DD" w14:textId="0700CEA6" w:rsidR="00FD5B0F" w:rsidRDefault="00FD5B0F" w:rsidP="00FD5B0F">
      <w:pPr>
        <w:pStyle w:val="Caption"/>
        <w:keepNext/>
        <w:jc w:val="both"/>
      </w:pPr>
      <w:bookmarkStart w:id="544" w:name="_Ref383866029"/>
      <w:bookmarkStart w:id="545" w:name="_Toc387398557"/>
      <w:r>
        <w:t xml:space="preserve">Table </w:t>
      </w:r>
      <w:r w:rsidR="005A2798">
        <w:fldChar w:fldCharType="begin"/>
      </w:r>
      <w:r w:rsidR="005A2798">
        <w:instrText xml:space="preserve"> STYLEREF 1 \s </w:instrText>
      </w:r>
      <w:r w:rsidR="005A2798">
        <w:fldChar w:fldCharType="separate"/>
      </w:r>
      <w:r w:rsidR="00A878B2">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5</w:t>
      </w:r>
      <w:r w:rsidR="005A2798">
        <w:fldChar w:fldCharType="end"/>
      </w:r>
      <w:bookmarkEnd w:id="544"/>
      <w:r>
        <w:t>: Estimated microsporidia specific proteins by applying different FAS cutoffs.</w:t>
      </w:r>
      <w:bookmarkEnd w:id="545"/>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A878B2" w:rsidRPr="00076E91">
        <w:t xml:space="preserve">Table </w:t>
      </w:r>
      <w:r w:rsidR="00A878B2">
        <w:rPr>
          <w:noProof/>
        </w:rPr>
        <w:t>4</w:t>
      </w:r>
      <w:r w:rsidR="00A878B2">
        <w:noBreakHyphen/>
      </w:r>
      <w:r w:rsidR="00A878B2">
        <w:rPr>
          <w:noProof/>
        </w:rPr>
        <w:t>6</w:t>
      </w:r>
      <w:r>
        <w:rPr>
          <w:szCs w:val="24"/>
        </w:rPr>
        <w:fldChar w:fldCharType="end"/>
      </w:r>
      <w:r>
        <w:rPr>
          <w:szCs w:val="24"/>
        </w:rPr>
        <w:t>).</w:t>
      </w:r>
    </w:p>
    <w:p w14:paraId="2E89498C" w14:textId="4C7879E8" w:rsidR="00CF3C94" w:rsidRPr="00076E91" w:rsidRDefault="00CF3C94" w:rsidP="00CF3C94">
      <w:pPr>
        <w:pStyle w:val="Caption"/>
        <w:keepNext/>
        <w:spacing w:after="0" w:line="360" w:lineRule="auto"/>
        <w:jc w:val="both"/>
      </w:pPr>
      <w:bookmarkStart w:id="546" w:name="_Ref383849425"/>
      <w:bookmarkStart w:id="547" w:name="_Toc387398558"/>
      <w:r w:rsidRPr="00076E91">
        <w:t xml:space="preserve">Table </w:t>
      </w:r>
      <w:r w:rsidR="005A2798">
        <w:fldChar w:fldCharType="begin"/>
      </w:r>
      <w:r w:rsidR="005A2798">
        <w:instrText xml:space="preserve"> STYLEREF 1 \s </w:instrText>
      </w:r>
      <w:r w:rsidR="005A2798">
        <w:fldChar w:fldCharType="separate"/>
      </w:r>
      <w:r w:rsidR="00A878B2">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6</w:t>
      </w:r>
      <w:r w:rsidR="005A2798">
        <w:fldChar w:fldCharType="end"/>
      </w:r>
      <w:bookmarkEnd w:id="546"/>
      <w:r w:rsidRPr="00076E91">
        <w:t>: KO annotation for 42 microsporidia specific proteins using BlastKOALA</w:t>
      </w:r>
      <w:bookmarkEnd w:id="547"/>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A878B2">
        <w:t xml:space="preserve">Figure </w:t>
      </w:r>
      <w:r w:rsidR="00A878B2">
        <w:rPr>
          <w:noProof/>
        </w:rPr>
        <w:t>4</w:t>
      </w:r>
      <w:r w:rsidR="00A878B2">
        <w:noBreakHyphen/>
      </w:r>
      <w:r w:rsidR="00A878B2">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A878B2">
        <w:t xml:space="preserve">Table </w:t>
      </w:r>
      <w:r w:rsidR="00A878B2">
        <w:rPr>
          <w:noProof/>
        </w:rPr>
        <w:t>A</w:t>
      </w:r>
      <w:r w:rsidR="00A878B2">
        <w:noBreakHyphen/>
      </w:r>
      <w:r w:rsidR="00A878B2">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19E489E8" w:rsidR="00950DB8" w:rsidRPr="00CF3C94" w:rsidRDefault="00CF3C94" w:rsidP="00CF3C94">
      <w:pPr>
        <w:pStyle w:val="Caption"/>
        <w:jc w:val="both"/>
        <w:rPr>
          <w:szCs w:val="24"/>
        </w:rPr>
      </w:pPr>
      <w:bookmarkStart w:id="548" w:name="_Ref384468516"/>
      <w:bookmarkStart w:id="549" w:name="_Toc387398528"/>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12</w:t>
      </w:r>
      <w:r w:rsidR="00FC2406">
        <w:fldChar w:fldCharType="end"/>
      </w:r>
      <w:bookmarkEnd w:id="548"/>
      <w:r>
        <w:t>: GO annotation for microsporidia specific proteins.</w:t>
      </w:r>
      <w:bookmarkEnd w:id="549"/>
    </w:p>
    <w:p w14:paraId="3199A2E7" w14:textId="4B377849" w:rsidR="002C6C02" w:rsidRDefault="00FA59B7" w:rsidP="00FA59B7">
      <w:pPr>
        <w:pStyle w:val="Heading3"/>
      </w:pPr>
      <w:bookmarkStart w:id="550" w:name="_Toc387400405"/>
      <w:r>
        <w:t>Metabolic pathways of the microsporidian LCA</w:t>
      </w:r>
      <w:bookmarkEnd w:id="550"/>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2717CD35" w:rsidR="00FA59B7" w:rsidRPr="00B73F2B" w:rsidRDefault="00FA59B7" w:rsidP="00FA59B7">
      <w:pPr>
        <w:pStyle w:val="Caption"/>
        <w:spacing w:after="0" w:line="360" w:lineRule="auto"/>
        <w:jc w:val="both"/>
      </w:pPr>
      <w:bookmarkStart w:id="551" w:name="_Ref387068146"/>
      <w:bookmarkStart w:id="552" w:name="_Toc387398529"/>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13</w:t>
      </w:r>
      <w:r w:rsidR="00FC2406">
        <w:fldChar w:fldCharType="end"/>
      </w:r>
      <w:bookmarkEnd w:id="551"/>
      <w:r w:rsidRPr="00076E91">
        <w:t>: Distribution of FAS scores and patristic distances of KO-annotated microsporidian LCA proteins.</w:t>
      </w:r>
      <w:bookmarkEnd w:id="552"/>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A878B2" w:rsidRPr="00076E91">
        <w:t xml:space="preserve">Figure </w:t>
      </w:r>
      <w:r w:rsidR="00A878B2">
        <w:rPr>
          <w:noProof/>
        </w:rPr>
        <w:t>4</w:t>
      </w:r>
      <w:r w:rsidR="00A878B2">
        <w:noBreakHyphen/>
      </w:r>
      <w:r w:rsidR="00A878B2">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4">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558ECBB4" w:rsidR="00FA59B7" w:rsidRPr="00076E91" w:rsidRDefault="00FA59B7" w:rsidP="00FA59B7">
      <w:pPr>
        <w:pStyle w:val="Caption"/>
        <w:spacing w:after="0" w:line="360" w:lineRule="auto"/>
        <w:jc w:val="both"/>
      </w:pPr>
      <w:bookmarkStart w:id="553" w:name="_Ref387068147"/>
      <w:bookmarkStart w:id="554" w:name="_Toc387398530"/>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14</w:t>
      </w:r>
      <w:r w:rsidR="00FC2406">
        <w:fldChar w:fldCharType="end"/>
      </w:r>
      <w:bookmarkEnd w:id="553"/>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554"/>
    </w:p>
    <w:p w14:paraId="0D735BC6" w14:textId="7E32DBD9"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A878B2" w:rsidRPr="00076E91">
        <w:t xml:space="preserve">Figure </w:t>
      </w:r>
      <w:r w:rsidR="00A878B2">
        <w:rPr>
          <w:noProof/>
        </w:rPr>
        <w:t>4</w:t>
      </w:r>
      <w:r w:rsidR="00A878B2">
        <w:noBreakHyphen/>
      </w:r>
      <w:r w:rsidR="00A878B2">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A878B2" w:rsidRPr="00076E91">
        <w:t xml:space="preserve">Figure </w:t>
      </w:r>
      <w:r w:rsidR="00A878B2">
        <w:rPr>
          <w:noProof/>
        </w:rPr>
        <w:t>A</w:t>
      </w:r>
      <w:r w:rsidR="00A878B2">
        <w:noBreakHyphen/>
      </w:r>
      <w:r w:rsidR="00A878B2">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6EB89D17" w:rsidR="00FA59B7" w:rsidRDefault="00FA59B7" w:rsidP="00FA59B7">
      <w:pPr>
        <w:pStyle w:val="Caption"/>
        <w:jc w:val="both"/>
        <w:rPr>
          <w:szCs w:val="24"/>
        </w:rPr>
      </w:pPr>
      <w:bookmarkStart w:id="555" w:name="_Ref387068148"/>
      <w:bookmarkStart w:id="556" w:name="_Toc387398531"/>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15</w:t>
      </w:r>
      <w:r w:rsidR="00FC2406">
        <w:fldChar w:fldCharType="end"/>
      </w:r>
      <w:bookmarkEnd w:id="555"/>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556"/>
    </w:p>
    <w:p w14:paraId="0E22AE62" w14:textId="77777777" w:rsidR="00FA59B7" w:rsidRPr="00076E91" w:rsidRDefault="00FA59B7" w:rsidP="00FA59B7">
      <w:pPr>
        <w:spacing w:after="0" w:line="360" w:lineRule="auto"/>
        <w:jc w:val="both"/>
        <w:rPr>
          <w:szCs w:val="24"/>
        </w:rPr>
      </w:pPr>
    </w:p>
    <w:p w14:paraId="6388A54A" w14:textId="4C55CA82"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w:t>
      </w:r>
      <w:r w:rsidR="004F4FA1">
        <w:rPr>
          <w:szCs w:val="24"/>
        </w:rPr>
        <w:t xml:space="preserve"> </w:t>
      </w:r>
      <w:r w:rsidR="004F4FA1">
        <w:rPr>
          <w:szCs w:val="24"/>
        </w:rPr>
        <w:fldChar w:fldCharType="begin"/>
      </w:r>
      <w:r w:rsidR="004F4FA1">
        <w:rPr>
          <w:szCs w:val="24"/>
        </w:rPr>
        <w:instrText xml:space="preserve"> REF _Ref387068148 \h </w:instrText>
      </w:r>
      <w:r w:rsidR="004F4FA1">
        <w:rPr>
          <w:szCs w:val="24"/>
        </w:rPr>
      </w:r>
      <w:r w:rsidR="004F4FA1">
        <w:rPr>
          <w:szCs w:val="24"/>
        </w:rPr>
        <w:fldChar w:fldCharType="separate"/>
      </w:r>
      <w:r w:rsidR="00A878B2">
        <w:t xml:space="preserve">Figure </w:t>
      </w:r>
      <w:r w:rsidR="00A878B2">
        <w:rPr>
          <w:noProof/>
        </w:rPr>
        <w:t>4</w:t>
      </w:r>
      <w:r w:rsidR="00A878B2">
        <w:noBreakHyphen/>
      </w:r>
      <w:r w:rsidR="00A878B2">
        <w:rPr>
          <w:noProof/>
        </w:rPr>
        <w:t>15</w:t>
      </w:r>
      <w:r w:rsidR="004F4FA1">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A878B2">
        <w:t xml:space="preserve">Figure </w:t>
      </w:r>
      <w:r w:rsidR="00A878B2">
        <w:rPr>
          <w:noProof/>
        </w:rPr>
        <w:t>4</w:t>
      </w:r>
      <w:r w:rsidR="00A878B2">
        <w:noBreakHyphen/>
      </w:r>
      <w:r w:rsidR="00A878B2">
        <w:rPr>
          <w:noProof/>
        </w:rPr>
        <w:t>16</w:t>
      </w:r>
      <w:r w:rsidR="00A90134">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6">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51B0E4D5" w:rsidR="00FA59B7" w:rsidRDefault="00FA59B7" w:rsidP="00FA59B7">
      <w:pPr>
        <w:pStyle w:val="Caption"/>
        <w:jc w:val="both"/>
        <w:rPr>
          <w:szCs w:val="24"/>
        </w:rPr>
      </w:pPr>
      <w:bookmarkStart w:id="557" w:name="_Ref387068229"/>
      <w:bookmarkStart w:id="558" w:name="_Toc387398532"/>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16</w:t>
      </w:r>
      <w:r w:rsidR="00FC2406">
        <w:fldChar w:fldCharType="end"/>
      </w:r>
      <w:bookmarkEnd w:id="557"/>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558"/>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1AD007A9"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Pr>
          <w:szCs w:val="24"/>
        </w:rPr>
        <w:fldChar w:fldCharType="separate"/>
      </w:r>
      <w:r w:rsidR="002A6B74">
        <w:rPr>
          <w:noProof/>
          <w:szCs w:val="24"/>
        </w:rPr>
        <w:t>(Germot, Philippe, and Le Guyader 1997; Hirt et al. 1997)</w:t>
      </w:r>
      <w:r>
        <w:rPr>
          <w:szCs w:val="24"/>
        </w:rPr>
        <w:fldChar w:fldCharType="end"/>
      </w:r>
      <w:r w:rsidRPr="00076E91">
        <w:rPr>
          <w:szCs w:val="24"/>
        </w:rPr>
        <w:t xml:space="preserve">. Those studies also hypothesized that microsporidia will replace pyruvate dehydrogenase complex (PDH) by pyruvate ferredoxin oxidoreductase (PFOR) </w:t>
      </w:r>
      <w:r w:rsidRPr="00076E91">
        <w:rPr>
          <w:szCs w:val="24"/>
        </w:rPr>
        <w:lastRenderedPageBreak/>
        <w:t xml:space="preserve">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A878B2">
        <w:t xml:space="preserve">Table </w:t>
      </w:r>
      <w:r w:rsidR="00A878B2">
        <w:rPr>
          <w:noProof/>
        </w:rPr>
        <w:t>A</w:t>
      </w:r>
      <w:r w:rsidR="00A878B2">
        <w:noBreakHyphen/>
      </w:r>
      <w:r w:rsidR="00A878B2">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A878B2" w:rsidRPr="00076E91">
        <w:t xml:space="preserve">Figure </w:t>
      </w:r>
      <w:r w:rsidR="00A878B2">
        <w:rPr>
          <w:noProof/>
        </w:rPr>
        <w:t>4</w:t>
      </w:r>
      <w:r w:rsidR="00A878B2">
        <w:noBreakHyphen/>
      </w:r>
      <w:r w:rsidR="00A878B2">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3339A482" w:rsidR="00FA59B7" w:rsidRPr="0033169A" w:rsidRDefault="00FA59B7" w:rsidP="00FA59B7">
      <w:pPr>
        <w:pStyle w:val="Caption"/>
        <w:spacing w:after="0" w:line="360" w:lineRule="auto"/>
        <w:jc w:val="both"/>
      </w:pPr>
      <w:bookmarkStart w:id="559" w:name="_Ref387068253"/>
      <w:bookmarkStart w:id="560" w:name="_Toc387398533"/>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17</w:t>
      </w:r>
      <w:r w:rsidR="00FC2406">
        <w:fldChar w:fldCharType="end"/>
      </w:r>
      <w:bookmarkEnd w:id="559"/>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560"/>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6754B914" w:rsidR="00FA59B7" w:rsidRPr="00076E91" w:rsidRDefault="00FA59B7" w:rsidP="00FA59B7">
      <w:pPr>
        <w:spacing w:after="0" w:line="360" w:lineRule="auto"/>
        <w:jc w:val="both"/>
        <w:rPr>
          <w:szCs w:val="24"/>
        </w:rPr>
      </w:pPr>
      <w:proofErr w:type="gramStart"/>
      <w:r w:rsidRPr="00076E91">
        <w:rPr>
          <w:szCs w:val="24"/>
        </w:rPr>
        <w:lastRenderedPageBreak/>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w:t>
      </w:r>
      <w:proofErr w:type="gramEnd"/>
      <w:r w:rsidRPr="00076E91">
        <w:rPr>
          <w:szCs w:val="24"/>
        </w:rPr>
        <w:t xml:space="preserve">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A878B2" w:rsidRPr="00076E91">
        <w:t xml:space="preserve">Figure </w:t>
      </w:r>
      <w:r w:rsidR="00A878B2">
        <w:rPr>
          <w:noProof/>
        </w:rPr>
        <w:t>4</w:t>
      </w:r>
      <w:r w:rsidR="00A878B2">
        <w:noBreakHyphen/>
      </w:r>
      <w:r w:rsidR="00A878B2">
        <w:rPr>
          <w:noProof/>
        </w:rPr>
        <w:t>7</w:t>
      </w:r>
      <w:r w:rsidR="00117702">
        <w:rPr>
          <w:szCs w:val="24"/>
        </w:rPr>
        <w:fldChar w:fldCharType="end"/>
      </w:r>
      <w:r w:rsidRPr="00076E91">
        <w:rPr>
          <w:szCs w:val="24"/>
        </w:rPr>
        <w:t xml:space="preserve">).  </w:t>
      </w:r>
    </w:p>
    <w:p w14:paraId="4F3AB211" w14:textId="2BAF3C09" w:rsidR="00FA59B7" w:rsidRPr="00076E91" w:rsidRDefault="00FA59B7" w:rsidP="00FA59B7">
      <w:pPr>
        <w:pStyle w:val="Caption"/>
        <w:keepNext/>
        <w:spacing w:after="0" w:line="360" w:lineRule="auto"/>
        <w:jc w:val="both"/>
      </w:pPr>
      <w:bookmarkStart w:id="561" w:name="_Toc387398559"/>
      <w:r w:rsidRPr="00076E91">
        <w:t xml:space="preserve">Table </w:t>
      </w:r>
      <w:r w:rsidR="005A2798">
        <w:fldChar w:fldCharType="begin"/>
      </w:r>
      <w:r w:rsidR="005A2798">
        <w:instrText xml:space="preserve"> STYLEREF 1 \s </w:instrText>
      </w:r>
      <w:r w:rsidR="005A2798">
        <w:fldChar w:fldCharType="separate"/>
      </w:r>
      <w:r w:rsidR="00A878B2">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7</w:t>
      </w:r>
      <w:r w:rsidR="005A2798">
        <w:fldChar w:fldCharType="end"/>
      </w:r>
      <w:r w:rsidRPr="00076E91">
        <w:t>: Microsporidian LCA MFS and ABC transporters.</w:t>
      </w:r>
      <w:bookmarkEnd w:id="561"/>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29848992" w:rsidR="00FA59B7" w:rsidRPr="006E20B0"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662D71">
      <w:pPr>
        <w:jc w:val="both"/>
        <w:rPr>
          <w:szCs w:val="24"/>
        </w:rPr>
      </w:pPr>
      <w:r w:rsidRPr="00076E91">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 xml:space="preserve">(Vandermeer and </w:t>
      </w:r>
      <w:r>
        <w:rPr>
          <w:noProof/>
        </w:rPr>
        <w:lastRenderedPageBreak/>
        <w:t>Gochnauer 1971; Dolgikh, Sokolova, and Issi 1997; Agnew et al. 2003; Heinz et al. 2012)</w:t>
      </w:r>
      <w:r>
        <w:fldChar w:fldCharType="end"/>
      </w:r>
      <w:r w:rsidRPr="00076E91">
        <w:t>. Enzymes for trehalose synthesis and degradation in extant 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(Vandermeer and Gochnauer 1971; Méténier and Vivarès 2001; 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A878B2">
        <w:t xml:space="preserve">Table </w:t>
      </w:r>
      <w:r w:rsidR="00A878B2">
        <w:rPr>
          <w:noProof/>
        </w:rPr>
        <w:t>A</w:t>
      </w:r>
      <w:r w:rsidR="00A878B2">
        <w:noBreakHyphen/>
      </w:r>
      <w:r w:rsidR="00A878B2">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A878B2">
        <w:t xml:space="preserve">Figure </w:t>
      </w:r>
      <w:r w:rsidR="00A878B2">
        <w:rPr>
          <w:noProof/>
        </w:rPr>
        <w:t>4</w:t>
      </w:r>
      <w:r w:rsidR="00A878B2">
        <w:noBreakHyphen/>
      </w:r>
      <w:r w:rsidR="00A878B2">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8">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7C76FFC9" w:rsidR="00FA59B7" w:rsidRDefault="00FA59B7" w:rsidP="00FA59B7">
      <w:pPr>
        <w:pStyle w:val="Caption"/>
        <w:jc w:val="both"/>
        <w:rPr>
          <w:szCs w:val="24"/>
        </w:rPr>
      </w:pPr>
      <w:bookmarkStart w:id="562" w:name="_Ref387068343"/>
      <w:bookmarkStart w:id="563" w:name="_Toc387398534"/>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18</w:t>
      </w:r>
      <w:r w:rsidR="00FC2406">
        <w:fldChar w:fldCharType="end"/>
      </w:r>
      <w:bookmarkEnd w:id="562"/>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563"/>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20F75554" w:rsidR="00FA59B7" w:rsidRDefault="00FA59B7" w:rsidP="00FA59B7">
      <w:pPr>
        <w:spacing w:after="0" w:line="360" w:lineRule="auto"/>
        <w:jc w:val="both"/>
        <w:rPr>
          <w:szCs w:val="24"/>
        </w:rPr>
      </w:pPr>
      <w:r w:rsidRPr="00076E91">
        <w:rPr>
          <w:szCs w:val="24"/>
        </w:rPr>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w:t>
      </w:r>
      <w:r w:rsidRPr="00076E91">
        <w:rPr>
          <w:szCs w:val="24"/>
        </w:rPr>
        <w:lastRenderedPageBreak/>
        <w:t xml:space="preserve">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w:t>
      </w:r>
      <w:r w:rsidR="00E30EA7">
        <w:rPr>
          <w:szCs w:val="24"/>
        </w:rPr>
        <w:t xml:space="preserve"> </w:t>
      </w:r>
      <w:r w:rsidR="00E30EA7">
        <w:rPr>
          <w:szCs w:val="24"/>
        </w:rPr>
        <w:fldChar w:fldCharType="begin"/>
      </w:r>
      <w:r w:rsidR="00E30EA7">
        <w:rPr>
          <w:szCs w:val="24"/>
        </w:rPr>
        <w:instrText xml:space="preserve"> REF _Ref387068361 \h </w:instrText>
      </w:r>
      <w:r w:rsidR="00E30EA7">
        <w:rPr>
          <w:szCs w:val="24"/>
        </w:rPr>
      </w:r>
      <w:r w:rsidR="00E30EA7">
        <w:rPr>
          <w:szCs w:val="24"/>
        </w:rPr>
        <w:fldChar w:fldCharType="separate"/>
      </w:r>
      <w:r w:rsidR="00A878B2">
        <w:t xml:space="preserve">Figure </w:t>
      </w:r>
      <w:r w:rsidR="00A878B2">
        <w:rPr>
          <w:noProof/>
        </w:rPr>
        <w:t>4</w:t>
      </w:r>
      <w:r w:rsidR="00A878B2">
        <w:noBreakHyphen/>
      </w:r>
      <w:r w:rsidR="00A878B2">
        <w:rPr>
          <w:noProof/>
        </w:rPr>
        <w:t>19</w:t>
      </w:r>
      <w:r w:rsidR="00E30EA7">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9">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76BE25BB" w:rsidR="00FA59B7" w:rsidRPr="00076E91" w:rsidRDefault="00FA59B7" w:rsidP="00FA59B7">
      <w:pPr>
        <w:pStyle w:val="Caption"/>
        <w:jc w:val="both"/>
        <w:rPr>
          <w:szCs w:val="24"/>
        </w:rPr>
      </w:pPr>
      <w:bookmarkStart w:id="564" w:name="_Ref387068361"/>
      <w:bookmarkStart w:id="565" w:name="_Toc387398535"/>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19</w:t>
      </w:r>
      <w:r w:rsidR="00FC2406">
        <w:fldChar w:fldCharType="end"/>
      </w:r>
      <w:bookmarkEnd w:id="564"/>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565"/>
    </w:p>
    <w:p w14:paraId="6A0817DC" w14:textId="325F5B38" w:rsidR="005043A0" w:rsidRPr="003676DB" w:rsidRDefault="00FA59B7" w:rsidP="00FA59B7">
      <w:pPr>
        <w:spacing w:after="0" w:line="360" w:lineRule="auto"/>
        <w:jc w:val="both"/>
        <w:rPr>
          <w:noProof/>
        </w:rPr>
      </w:pPr>
      <w:r>
        <w:rPr>
          <w:szCs w:val="24"/>
        </w:rPr>
        <w:t>Because of</w:t>
      </w:r>
      <w:r w:rsidRPr="00076E91">
        <w:rPr>
          <w:szCs w:val="24"/>
        </w:rPr>
        <w:t xml:space="preserve"> that reason, microsporidia need to import nucleotides from the hosts using nucleotide transport (NTT) proteins. KO identifier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w:t>
      </w:r>
      <w:r w:rsidR="00F94027">
        <w:rPr>
          <w:szCs w:val="24"/>
        </w:rPr>
        <w:t>cf.</w:t>
      </w:r>
      <w:r>
        <w:rPr>
          <w:szCs w:val="24"/>
        </w:rPr>
        <w:t xml:space="preserve"> Appendix,</w:t>
      </w:r>
      <w:r w:rsidR="00EE2A27">
        <w:rPr>
          <w:szCs w:val="24"/>
        </w:rPr>
        <w:t xml:space="preserve"> </w:t>
      </w:r>
      <w:r w:rsidR="00EE2A27">
        <w:rPr>
          <w:szCs w:val="24"/>
        </w:rPr>
        <w:fldChar w:fldCharType="begin"/>
      </w:r>
      <w:r w:rsidR="00EE2A27">
        <w:rPr>
          <w:szCs w:val="24"/>
        </w:rPr>
        <w:instrText xml:space="preserve"> REF _Ref387268997 \h </w:instrText>
      </w:r>
      <w:r w:rsidR="00EE2A27">
        <w:rPr>
          <w:szCs w:val="24"/>
        </w:rPr>
      </w:r>
      <w:r w:rsidR="00EE2A27">
        <w:rPr>
          <w:szCs w:val="24"/>
        </w:rPr>
        <w:fldChar w:fldCharType="separate"/>
      </w:r>
      <w:r w:rsidR="00A878B2">
        <w:t xml:space="preserve">Table </w:t>
      </w:r>
      <w:r w:rsidR="00A878B2">
        <w:rPr>
          <w:noProof/>
        </w:rPr>
        <w:t>A</w:t>
      </w:r>
      <w:r w:rsidR="00A878B2">
        <w:noBreakHyphen/>
      </w:r>
      <w:r w:rsidR="00A878B2">
        <w:rPr>
          <w:noProof/>
        </w:rPr>
        <w:t>7</w:t>
      </w:r>
      <w:r w:rsidR="00EE2A27">
        <w:rPr>
          <w:szCs w:val="24"/>
        </w:rPr>
        <w:fldChar w:fldCharType="end"/>
      </w:r>
      <w:r w:rsidR="00EE2A27">
        <w:rPr>
          <w:szCs w:val="24"/>
        </w:rPr>
        <w:t>)</w:t>
      </w:r>
      <w:r w:rsidR="00F94027">
        <w:rPr>
          <w:noProof/>
        </w:rPr>
        <w:t>.</w:t>
      </w:r>
    </w:p>
    <w:p w14:paraId="2E41AE1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0">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32B064B" w:rsidR="00FA59B7" w:rsidRPr="00076E91" w:rsidRDefault="00FA59B7" w:rsidP="00FA59B7">
      <w:pPr>
        <w:pStyle w:val="Caption"/>
        <w:spacing w:after="0" w:line="360" w:lineRule="auto"/>
        <w:jc w:val="both"/>
      </w:pPr>
      <w:bookmarkStart w:id="566" w:name="_Ref387068388"/>
      <w:bookmarkStart w:id="567" w:name="_Toc387398536"/>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20</w:t>
      </w:r>
      <w:r w:rsidR="00FC2406">
        <w:fldChar w:fldCharType="end"/>
      </w:r>
      <w:bookmarkEnd w:id="566"/>
      <w:r w:rsidRPr="00076E91">
        <w:t>: Phylogenetic profile of 3 microsporidian LCA NTT proteins</w:t>
      </w:r>
      <w:bookmarkEnd w:id="567"/>
    </w:p>
    <w:p w14:paraId="6789B916" w14:textId="33A17129"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A878B2" w:rsidRPr="00076E91">
        <w:t xml:space="preserve">Figure </w:t>
      </w:r>
      <w:r w:rsidR="00A878B2">
        <w:rPr>
          <w:noProof/>
        </w:rPr>
        <w:t>4</w:t>
      </w:r>
      <w:r w:rsidR="00A878B2">
        <w:noBreakHyphen/>
      </w:r>
      <w:r w:rsidR="00A878B2">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A878B2" w:rsidRPr="00076E91">
        <w:t xml:space="preserve">Figure </w:t>
      </w:r>
      <w:r w:rsidR="00A878B2">
        <w:rPr>
          <w:noProof/>
        </w:rPr>
        <w:t>4</w:t>
      </w:r>
      <w:r w:rsidR="00A878B2">
        <w:noBreakHyphen/>
      </w:r>
      <w:r w:rsidR="00A878B2">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1">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11C2B862" w:rsidR="00FA59B7" w:rsidRPr="00076E91" w:rsidRDefault="00FA59B7" w:rsidP="00FA59B7">
      <w:pPr>
        <w:pStyle w:val="Caption"/>
        <w:spacing w:after="0" w:line="360" w:lineRule="auto"/>
        <w:jc w:val="both"/>
      </w:pPr>
      <w:bookmarkStart w:id="568" w:name="_Ref387068403"/>
      <w:bookmarkStart w:id="569" w:name="_Toc387398537"/>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21</w:t>
      </w:r>
      <w:r w:rsidR="00FC2406">
        <w:fldChar w:fldCharType="end"/>
      </w:r>
      <w:bookmarkEnd w:id="568"/>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569"/>
    </w:p>
    <w:p w14:paraId="2A0E5A0B" w14:textId="77777777" w:rsidR="00FA59B7" w:rsidRDefault="00FA59B7" w:rsidP="00E612B8"/>
    <w:p w14:paraId="60AB0607" w14:textId="71655F2E" w:rsidR="004B4C1B" w:rsidRPr="00123C06" w:rsidRDefault="004B4C1B" w:rsidP="00E612B8">
      <w:pPr>
        <w:rPr>
          <w:rStyle w:val="IntenseEmphasis"/>
        </w:rPr>
      </w:pPr>
      <w:r w:rsidRPr="00123C06">
        <w:rPr>
          <w:rStyle w:val="IntenseEmphasis"/>
        </w:rPr>
        <w:t>Novel</w:t>
      </w:r>
      <w:r w:rsidR="00D35E88" w:rsidRPr="00123C06">
        <w:rPr>
          <w:rStyle w:val="IntenseEmphasis"/>
        </w:rPr>
        <w:t xml:space="preserve"> reactions in</w:t>
      </w:r>
      <w:r w:rsidR="00DD0866">
        <w:rPr>
          <w:rStyle w:val="IntenseEmphasis"/>
        </w:rPr>
        <w:t xml:space="preserve"> </w:t>
      </w:r>
      <w:r w:rsidR="00D35E88" w:rsidRPr="00123C06">
        <w:rPr>
          <w:rStyle w:val="IntenseEmphasis"/>
        </w:rPr>
        <w:t>the microsporidian LCA</w:t>
      </w:r>
      <w:r w:rsidR="00DD0866">
        <w:rPr>
          <w:rStyle w:val="IntenseEmphasis"/>
        </w:rPr>
        <w:t>'s metabolism</w:t>
      </w:r>
    </w:p>
    <w:p w14:paraId="547077B2" w14:textId="77777777" w:rsidR="0041328D" w:rsidRDefault="0041328D" w:rsidP="0041328D">
      <w:pPr>
        <w:keepNext/>
        <w:spacing w:after="0" w:line="360" w:lineRule="auto"/>
      </w:pPr>
      <w:r>
        <w:rPr>
          <w:noProof/>
          <w:szCs w:val="24"/>
        </w:rPr>
        <w:lastRenderedPageBreak/>
        <w:drawing>
          <wp:inline distT="0" distB="0" distL="0" distR="0" wp14:anchorId="7693407C" wp14:editId="6CEA00BC">
            <wp:extent cx="5373712" cy="19913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2">
                      <a:extLst>
                        <a:ext uri="{28A0092B-C50C-407E-A947-70E740481C1C}">
                          <a14:useLocalDpi xmlns:a14="http://schemas.microsoft.com/office/drawing/2010/main" val="0"/>
                        </a:ext>
                      </a:extLst>
                    </a:blip>
                    <a:stretch>
                      <a:fillRect/>
                    </a:stretch>
                  </pic:blipFill>
                  <pic:spPr>
                    <a:xfrm>
                      <a:off x="0" y="0"/>
                      <a:ext cx="5375264" cy="1991914"/>
                    </a:xfrm>
                    <a:prstGeom prst="rect">
                      <a:avLst/>
                    </a:prstGeom>
                  </pic:spPr>
                </pic:pic>
              </a:graphicData>
            </a:graphic>
          </wp:inline>
        </w:drawing>
      </w:r>
    </w:p>
    <w:p w14:paraId="5C58C452" w14:textId="34D89204" w:rsidR="0041328D" w:rsidRDefault="0041328D" w:rsidP="0041328D">
      <w:pPr>
        <w:pStyle w:val="Caption"/>
        <w:jc w:val="both"/>
        <w:rPr>
          <w:szCs w:val="24"/>
        </w:rPr>
      </w:pPr>
      <w:bookmarkStart w:id="570" w:name="_Ref384390503"/>
      <w:bookmarkStart w:id="571" w:name="_Toc387398538"/>
      <w:r>
        <w:t xml:space="preserve">Figure </w:t>
      </w:r>
      <w:r>
        <w:fldChar w:fldCharType="begin"/>
      </w:r>
      <w:r>
        <w:instrText xml:space="preserve"> STYLEREF 1 \s </w:instrText>
      </w:r>
      <w:r>
        <w:fldChar w:fldCharType="separate"/>
      </w:r>
      <w:r w:rsidR="00A878B2">
        <w:rPr>
          <w:noProof/>
        </w:rPr>
        <w:t>4</w:t>
      </w:r>
      <w:r>
        <w:fldChar w:fldCharType="end"/>
      </w:r>
      <w:r>
        <w:noBreakHyphen/>
      </w:r>
      <w:r>
        <w:fldChar w:fldCharType="begin"/>
      </w:r>
      <w:r>
        <w:instrText xml:space="preserve"> SEQ Figure \* ARABIC \s 1 </w:instrText>
      </w:r>
      <w:r>
        <w:fldChar w:fldCharType="separate"/>
      </w:r>
      <w:r w:rsidR="00A878B2">
        <w:rPr>
          <w:noProof/>
        </w:rPr>
        <w:t>22</w:t>
      </w:r>
      <w:r>
        <w:fldChar w:fldCharType="end"/>
      </w:r>
      <w:bookmarkEnd w:id="570"/>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571"/>
    </w:p>
    <w:p w14:paraId="04BBA332" w14:textId="384790E1" w:rsidR="00123C06" w:rsidRDefault="000A472B" w:rsidP="007554A7">
      <w:pPr>
        <w:spacing w:after="0" w:line="360" w:lineRule="auto"/>
        <w:jc w:val="both"/>
        <w:rPr>
          <w:szCs w:val="24"/>
        </w:rPr>
      </w:pPr>
      <w:r>
        <w:rPr>
          <w:szCs w:val="24"/>
        </w:rPr>
        <w:t>T</w:t>
      </w:r>
      <w:r w:rsidR="0068115D">
        <w:rPr>
          <w:szCs w:val="24"/>
        </w:rPr>
        <w:t xml:space="preserve">he </w:t>
      </w:r>
      <w:r w:rsidR="001428D9">
        <w:rPr>
          <w:szCs w:val="24"/>
        </w:rPr>
        <w:t xml:space="preserve">scheme metabolisms of carbohydrate in </w:t>
      </w:r>
      <w:r w:rsidR="001428D9">
        <w:rPr>
          <w:szCs w:val="24"/>
        </w:rPr>
        <w:fldChar w:fldCharType="begin"/>
      </w:r>
      <w:r w:rsidR="001428D9">
        <w:rPr>
          <w:szCs w:val="24"/>
        </w:rPr>
        <w:instrText xml:space="preserve"> REF _Ref387068343 \h </w:instrText>
      </w:r>
      <w:r w:rsidR="001428D9">
        <w:rPr>
          <w:szCs w:val="24"/>
        </w:rPr>
      </w:r>
      <w:r w:rsidR="001428D9">
        <w:rPr>
          <w:szCs w:val="24"/>
        </w:rPr>
        <w:fldChar w:fldCharType="separate"/>
      </w:r>
      <w:r w:rsidR="00A878B2">
        <w:t xml:space="preserve">Figure </w:t>
      </w:r>
      <w:r w:rsidR="00A878B2">
        <w:rPr>
          <w:noProof/>
        </w:rPr>
        <w:t>4</w:t>
      </w:r>
      <w:r w:rsidR="00A878B2">
        <w:noBreakHyphen/>
      </w:r>
      <w:r w:rsidR="00A878B2">
        <w:rPr>
          <w:noProof/>
        </w:rPr>
        <w:t>18</w:t>
      </w:r>
      <w:r w:rsidR="001428D9">
        <w:rPr>
          <w:szCs w:val="24"/>
        </w:rPr>
        <w:fldChar w:fldCharType="end"/>
      </w:r>
      <w:r>
        <w:rPr>
          <w:szCs w:val="24"/>
        </w:rPr>
        <w:t xml:space="preserve"> as well as purine and pyrimidine in </w:t>
      </w:r>
      <w:r>
        <w:rPr>
          <w:szCs w:val="24"/>
        </w:rPr>
        <w:fldChar w:fldCharType="begin"/>
      </w:r>
      <w:r>
        <w:rPr>
          <w:szCs w:val="24"/>
        </w:rPr>
        <w:instrText xml:space="preserve"> REF _Ref387068361 \h </w:instrText>
      </w:r>
      <w:r>
        <w:rPr>
          <w:szCs w:val="24"/>
        </w:rPr>
      </w:r>
      <w:r>
        <w:rPr>
          <w:szCs w:val="24"/>
        </w:rPr>
        <w:fldChar w:fldCharType="separate"/>
      </w:r>
      <w:r w:rsidR="00A878B2">
        <w:t xml:space="preserve">Figure </w:t>
      </w:r>
      <w:r w:rsidR="00A878B2">
        <w:rPr>
          <w:noProof/>
        </w:rPr>
        <w:t>4</w:t>
      </w:r>
      <w:r w:rsidR="00A878B2">
        <w:noBreakHyphen/>
      </w:r>
      <w:r w:rsidR="00A878B2">
        <w:rPr>
          <w:noProof/>
        </w:rPr>
        <w:t>19</w:t>
      </w:r>
      <w:r>
        <w:rPr>
          <w:szCs w:val="24"/>
        </w:rPr>
        <w:fldChar w:fldCharType="end"/>
      </w:r>
      <w:r w:rsidRPr="000A472B">
        <w:rPr>
          <w:szCs w:val="24"/>
        </w:rPr>
        <w:t xml:space="preserve"> </w:t>
      </w:r>
      <w:r>
        <w:rPr>
          <w:szCs w:val="24"/>
        </w:rPr>
        <w:t xml:space="preserve">unveiled some novel reactions in the microsporidia LCA in </w:t>
      </w:r>
      <w:r w:rsidRPr="00BC03FC">
        <w:rPr>
          <w:szCs w:val="24"/>
        </w:rPr>
        <w:t>c</w:t>
      </w:r>
      <w:r>
        <w:rPr>
          <w:szCs w:val="24"/>
        </w:rPr>
        <w:t xml:space="preserve">omparison to the extant species, whose metabolic pathways are available in KEGG database. </w:t>
      </w:r>
      <w:r w:rsidR="00653CE6">
        <w:rPr>
          <w:szCs w:val="24"/>
        </w:rPr>
        <w:t>The novel reactions were also identified in some</w:t>
      </w:r>
      <w:r w:rsidR="0041328D">
        <w:rPr>
          <w:szCs w:val="24"/>
        </w:rPr>
        <w:t xml:space="preserve"> amino acid</w:t>
      </w:r>
      <w:r w:rsidR="00653CE6">
        <w:rPr>
          <w:szCs w:val="24"/>
        </w:rPr>
        <w:t xml:space="preserve"> metabolism</w:t>
      </w:r>
      <w:r w:rsidR="0041328D">
        <w:rPr>
          <w:szCs w:val="24"/>
        </w:rPr>
        <w:t xml:space="preserve"> (</w:t>
      </w:r>
      <w:r w:rsidR="001428D9">
        <w:rPr>
          <w:szCs w:val="24"/>
        </w:rPr>
        <w:fldChar w:fldCharType="begin"/>
      </w:r>
      <w:r w:rsidR="001428D9">
        <w:rPr>
          <w:szCs w:val="24"/>
        </w:rPr>
        <w:instrText xml:space="preserve"> REF _Ref384390503 \h </w:instrText>
      </w:r>
      <w:r w:rsidR="001428D9">
        <w:rPr>
          <w:szCs w:val="24"/>
        </w:rPr>
      </w:r>
      <w:r w:rsidR="001428D9">
        <w:rPr>
          <w:szCs w:val="24"/>
        </w:rPr>
        <w:fldChar w:fldCharType="separate"/>
      </w:r>
      <w:r w:rsidR="00A878B2">
        <w:t xml:space="preserve">Figure </w:t>
      </w:r>
      <w:r w:rsidR="00A878B2">
        <w:rPr>
          <w:noProof/>
        </w:rPr>
        <w:t>4</w:t>
      </w:r>
      <w:r w:rsidR="00A878B2">
        <w:noBreakHyphen/>
      </w:r>
      <w:r w:rsidR="00A878B2">
        <w:rPr>
          <w:noProof/>
        </w:rPr>
        <w:t>22</w:t>
      </w:r>
      <w:r w:rsidR="001428D9">
        <w:rPr>
          <w:szCs w:val="24"/>
        </w:rPr>
        <w:fldChar w:fldCharType="end"/>
      </w:r>
      <w:r w:rsidR="001428D9">
        <w:rPr>
          <w:szCs w:val="24"/>
        </w:rPr>
        <w:t>), glycerophospholipid</w:t>
      </w:r>
      <w:r w:rsidR="00653CE6">
        <w:rPr>
          <w:szCs w:val="24"/>
        </w:rPr>
        <w:t xml:space="preserve"> metabolism</w:t>
      </w:r>
      <w:r w:rsidR="001428D9">
        <w:rPr>
          <w:szCs w:val="24"/>
        </w:rPr>
        <w:t xml:space="preserve"> (</w:t>
      </w:r>
      <w:r w:rsidR="001428D9">
        <w:rPr>
          <w:szCs w:val="24"/>
        </w:rPr>
        <w:fldChar w:fldCharType="begin"/>
      </w:r>
      <w:r w:rsidR="001428D9">
        <w:rPr>
          <w:szCs w:val="24"/>
        </w:rPr>
        <w:instrText xml:space="preserve"> REF _Ref384390516 \h </w:instrText>
      </w:r>
      <w:r w:rsidR="001428D9">
        <w:rPr>
          <w:szCs w:val="24"/>
        </w:rPr>
      </w:r>
      <w:r w:rsidR="001428D9">
        <w:rPr>
          <w:szCs w:val="24"/>
        </w:rPr>
        <w:fldChar w:fldCharType="separate"/>
      </w:r>
      <w:r w:rsidR="00A878B2">
        <w:t xml:space="preserve">Figure </w:t>
      </w:r>
      <w:r w:rsidR="00A878B2">
        <w:rPr>
          <w:noProof/>
        </w:rPr>
        <w:t>4</w:t>
      </w:r>
      <w:r w:rsidR="00A878B2">
        <w:noBreakHyphen/>
      </w:r>
      <w:r w:rsidR="00A878B2">
        <w:rPr>
          <w:noProof/>
        </w:rPr>
        <w:t>23</w:t>
      </w:r>
      <w:r w:rsidR="001428D9">
        <w:rPr>
          <w:szCs w:val="24"/>
        </w:rPr>
        <w:fldChar w:fldCharType="end"/>
      </w:r>
      <w:r w:rsidR="001428D9">
        <w:rPr>
          <w:szCs w:val="24"/>
        </w:rPr>
        <w:t xml:space="preserve">), </w:t>
      </w:r>
      <w:r w:rsidR="00653CE6">
        <w:rPr>
          <w:szCs w:val="24"/>
        </w:rPr>
        <w:t>and</w:t>
      </w:r>
      <w:r w:rsidR="001428D9">
        <w:rPr>
          <w:szCs w:val="24"/>
        </w:rPr>
        <w:t xml:space="preserve"> other cellular process and genetic information processing pathways (Appendix, </w:t>
      </w:r>
      <w:r w:rsidR="001428D9">
        <w:rPr>
          <w:szCs w:val="24"/>
        </w:rPr>
        <w:fldChar w:fldCharType="begin"/>
      </w:r>
      <w:r w:rsidR="001428D9">
        <w:rPr>
          <w:szCs w:val="24"/>
        </w:rPr>
        <w:instrText xml:space="preserve"> REF _Ref384391787 \h </w:instrText>
      </w:r>
      <w:r w:rsidR="001428D9">
        <w:rPr>
          <w:szCs w:val="24"/>
        </w:rPr>
      </w:r>
      <w:r w:rsidR="001428D9">
        <w:rPr>
          <w:szCs w:val="24"/>
        </w:rPr>
        <w:fldChar w:fldCharType="separate"/>
      </w:r>
      <w:r w:rsidR="00A878B2">
        <w:t xml:space="preserve">Figure </w:t>
      </w:r>
      <w:r w:rsidR="00A878B2">
        <w:rPr>
          <w:noProof/>
        </w:rPr>
        <w:t>A</w:t>
      </w:r>
      <w:r w:rsidR="00A878B2">
        <w:noBreakHyphen/>
      </w:r>
      <w:r w:rsidR="00A878B2">
        <w:rPr>
          <w:noProof/>
        </w:rPr>
        <w:t>9</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_Ref384391789 \h </w:instrText>
      </w:r>
      <w:r w:rsidR="001428D9">
        <w:rPr>
          <w:szCs w:val="24"/>
        </w:rPr>
      </w:r>
      <w:r w:rsidR="001428D9">
        <w:rPr>
          <w:szCs w:val="24"/>
        </w:rPr>
        <w:fldChar w:fldCharType="separate"/>
      </w:r>
      <w:r w:rsidR="00A878B2">
        <w:t xml:space="preserve">Figure </w:t>
      </w:r>
      <w:r w:rsidR="00A878B2">
        <w:rPr>
          <w:noProof/>
        </w:rPr>
        <w:t>A</w:t>
      </w:r>
      <w:r w:rsidR="00A878B2">
        <w:noBreakHyphen/>
      </w:r>
      <w:r w:rsidR="00A878B2">
        <w:rPr>
          <w:noProof/>
        </w:rPr>
        <w:t>10</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_Ref384391790 \h </w:instrText>
      </w:r>
      <w:r w:rsidR="001428D9">
        <w:rPr>
          <w:szCs w:val="24"/>
        </w:rPr>
      </w:r>
      <w:r w:rsidR="001428D9">
        <w:rPr>
          <w:szCs w:val="24"/>
        </w:rPr>
        <w:fldChar w:fldCharType="separate"/>
      </w:r>
      <w:r w:rsidR="00A878B2">
        <w:t xml:space="preserve">Figure </w:t>
      </w:r>
      <w:r w:rsidR="00A878B2">
        <w:rPr>
          <w:noProof/>
        </w:rPr>
        <w:t>A</w:t>
      </w:r>
      <w:r w:rsidR="00A878B2">
        <w:noBreakHyphen/>
      </w:r>
      <w:r w:rsidR="00A878B2">
        <w:rPr>
          <w:noProof/>
        </w:rPr>
        <w:t>11</w:t>
      </w:r>
      <w:r w:rsidR="001428D9">
        <w:rPr>
          <w:szCs w:val="24"/>
        </w:rPr>
        <w:fldChar w:fldCharType="end"/>
      </w:r>
      <w:r w:rsidR="001428D9">
        <w:rPr>
          <w:szCs w:val="24"/>
        </w:rPr>
        <w:t>)</w:t>
      </w:r>
      <w:r w:rsidR="0082231A">
        <w:rPr>
          <w:szCs w:val="24"/>
        </w:rPr>
        <w:t xml:space="preserve">. </w:t>
      </w:r>
      <w:r w:rsidR="007554A7">
        <w:rPr>
          <w:szCs w:val="24"/>
        </w:rPr>
        <w:t xml:space="preserve">These novel </w:t>
      </w:r>
      <w:r w:rsidR="002518AE">
        <w:rPr>
          <w:szCs w:val="24"/>
        </w:rPr>
        <w:t>reactions</w:t>
      </w:r>
      <w:r w:rsidR="007554A7">
        <w:rPr>
          <w:szCs w:val="24"/>
        </w:rPr>
        <w:t xml:space="preserve"> can fulfill the gaps in </w:t>
      </w:r>
      <w:r w:rsidR="002518AE">
        <w:rPr>
          <w:szCs w:val="24"/>
        </w:rPr>
        <w:t xml:space="preserve">those pathways and could, therefore, suggest a more effective </w:t>
      </w:r>
      <w:r w:rsidR="00963E41" w:rsidRPr="00963E41">
        <w:rPr>
          <w:szCs w:val="24"/>
        </w:rPr>
        <w:t xml:space="preserve">utilization </w:t>
      </w:r>
      <w:r w:rsidR="006E324D">
        <w:rPr>
          <w:szCs w:val="24"/>
        </w:rPr>
        <w:t>of those pathways of the microsporidian LCA than</w:t>
      </w:r>
      <w:r w:rsidR="00963E41">
        <w:rPr>
          <w:szCs w:val="24"/>
        </w:rPr>
        <w:t xml:space="preserve"> </w:t>
      </w:r>
      <w:r w:rsidR="002518AE">
        <w:rPr>
          <w:szCs w:val="24"/>
        </w:rPr>
        <w:t xml:space="preserve">the 4 contemporary species in this study. </w:t>
      </w:r>
      <w:r w:rsidR="00C80D92">
        <w:rPr>
          <w:szCs w:val="24"/>
        </w:rPr>
        <w:t xml:space="preserve">The corresponding proteins of those novel reactions </w:t>
      </w:r>
      <w:r w:rsidR="00D40C58">
        <w:rPr>
          <w:szCs w:val="24"/>
        </w:rPr>
        <w:t xml:space="preserve">serve as potential </w:t>
      </w:r>
      <w:r w:rsidR="003A6FC4">
        <w:rPr>
          <w:szCs w:val="24"/>
        </w:rPr>
        <w:t>candid</w:t>
      </w:r>
      <w:r w:rsidR="00B118D1">
        <w:rPr>
          <w:szCs w:val="24"/>
        </w:rPr>
        <w:t>ates</w:t>
      </w:r>
      <w:r w:rsidR="00D40C58">
        <w:rPr>
          <w:szCs w:val="24"/>
        </w:rPr>
        <w:t xml:space="preserve"> </w:t>
      </w:r>
      <w:r w:rsidR="00160A0C">
        <w:rPr>
          <w:szCs w:val="24"/>
        </w:rPr>
        <w:t>for further experimental analyse</w:t>
      </w:r>
      <w:r w:rsidR="00D40C58">
        <w:rPr>
          <w:szCs w:val="24"/>
        </w:rPr>
        <w:t>s</w:t>
      </w:r>
      <w:r w:rsidR="00C80D92">
        <w:rPr>
          <w:szCs w:val="24"/>
        </w:rPr>
        <w:t xml:space="preserve"> of microsporidian metabolism</w:t>
      </w:r>
      <w:r w:rsidR="00D40C58">
        <w:rPr>
          <w:szCs w:val="24"/>
        </w:rPr>
        <w:t>.</w:t>
      </w:r>
    </w:p>
    <w:p w14:paraId="2A5BDCA3" w14:textId="77777777" w:rsidR="0068115D" w:rsidRDefault="0068115D" w:rsidP="0068115D">
      <w:pPr>
        <w:keepNext/>
        <w:spacing w:after="0" w:line="360" w:lineRule="auto"/>
      </w:pPr>
      <w:r>
        <w:rPr>
          <w:noProof/>
          <w:szCs w:val="24"/>
        </w:rPr>
        <w:lastRenderedPageBreak/>
        <w:drawing>
          <wp:inline distT="0" distB="0" distL="0" distR="0" wp14:anchorId="7657BA9A" wp14:editId="7EEA507E">
            <wp:extent cx="5459582" cy="2188983"/>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3">
                      <a:extLst>
                        <a:ext uri="{28A0092B-C50C-407E-A947-70E740481C1C}">
                          <a14:useLocalDpi xmlns:a14="http://schemas.microsoft.com/office/drawing/2010/main" val="0"/>
                        </a:ext>
                      </a:extLst>
                    </a:blip>
                    <a:stretch>
                      <a:fillRect/>
                    </a:stretch>
                  </pic:blipFill>
                  <pic:spPr>
                    <a:xfrm>
                      <a:off x="0" y="0"/>
                      <a:ext cx="5460119" cy="2189198"/>
                    </a:xfrm>
                    <a:prstGeom prst="rect">
                      <a:avLst/>
                    </a:prstGeom>
                  </pic:spPr>
                </pic:pic>
              </a:graphicData>
            </a:graphic>
          </wp:inline>
        </w:drawing>
      </w:r>
    </w:p>
    <w:p w14:paraId="212C2A1A" w14:textId="77777777" w:rsidR="0068115D" w:rsidRDefault="0068115D" w:rsidP="0068115D">
      <w:pPr>
        <w:pStyle w:val="Caption"/>
        <w:jc w:val="both"/>
      </w:pPr>
      <w:bookmarkStart w:id="572" w:name="_Ref384390516"/>
      <w:bookmarkStart w:id="573" w:name="_Toc387398539"/>
      <w:r>
        <w:t xml:space="preserve">Figure </w:t>
      </w:r>
      <w:r>
        <w:fldChar w:fldCharType="begin"/>
      </w:r>
      <w:r>
        <w:instrText xml:space="preserve"> STYLEREF 1 \s </w:instrText>
      </w:r>
      <w:r>
        <w:fldChar w:fldCharType="separate"/>
      </w:r>
      <w:r w:rsidR="00A878B2">
        <w:rPr>
          <w:noProof/>
        </w:rPr>
        <w:t>4</w:t>
      </w:r>
      <w:r>
        <w:fldChar w:fldCharType="end"/>
      </w:r>
      <w:r>
        <w:noBreakHyphen/>
      </w:r>
      <w:r>
        <w:fldChar w:fldCharType="begin"/>
      </w:r>
      <w:r>
        <w:instrText xml:space="preserve"> SEQ Figure \* ARABIC \s 1 </w:instrText>
      </w:r>
      <w:r>
        <w:fldChar w:fldCharType="separate"/>
      </w:r>
      <w:r w:rsidR="00A878B2">
        <w:rPr>
          <w:noProof/>
        </w:rPr>
        <w:t>23</w:t>
      </w:r>
      <w:r>
        <w:fldChar w:fldCharType="end"/>
      </w:r>
      <w:bookmarkEnd w:id="572"/>
      <w:r>
        <w:t>: Scheme of glycerophospholipid metabolism in the microsporidia LCA. Red arrows indicate reactions that could be found only in the LCA, while solid black arrows are the one present in both LCA and extant microsporidia.</w:t>
      </w:r>
      <w:bookmarkEnd w:id="573"/>
    </w:p>
    <w:p w14:paraId="020EAD92" w14:textId="77777777" w:rsidR="0068115D" w:rsidRPr="00D40C58" w:rsidRDefault="0068115D" w:rsidP="007554A7">
      <w:pPr>
        <w:spacing w:after="0" w:line="360" w:lineRule="auto"/>
        <w:jc w:val="both"/>
        <w:rPr>
          <w:szCs w:val="24"/>
        </w:rPr>
      </w:pPr>
    </w:p>
    <w:p w14:paraId="5F1FB645" w14:textId="4AE83EF3" w:rsidR="00D212B9" w:rsidRDefault="00D212B9" w:rsidP="006A5853">
      <w:pPr>
        <w:pStyle w:val="Heading2"/>
      </w:pPr>
      <w:bookmarkStart w:id="574" w:name="_Toc387400406"/>
      <w:r>
        <w:t>Discussion</w:t>
      </w:r>
      <w:bookmarkEnd w:id="574"/>
    </w:p>
    <w:p w14:paraId="1BFE6764" w14:textId="10C6BB64" w:rsidR="00B05218" w:rsidRDefault="00B05218" w:rsidP="00B05218">
      <w:pPr>
        <w:pStyle w:val="Heading3"/>
      </w:pPr>
      <w:bookmarkStart w:id="575" w:name="_Toc387400407"/>
      <w:r>
        <w:t>The evolutionary history of microsporidian proteins</w:t>
      </w:r>
      <w:bookmarkEnd w:id="575"/>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576"/>
      <w:r w:rsidRPr="00B10B29">
        <w:rPr>
          <w:szCs w:val="24"/>
        </w:rPr>
        <w:t xml:space="preserve">orphan </w:t>
      </w:r>
      <w:commentRangeEnd w:id="576"/>
      <w:r w:rsidRPr="00B10B29">
        <w:rPr>
          <w:rStyle w:val="CommentReference"/>
        </w:rPr>
        <w:commentReference w:id="576"/>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0FA48C34"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CB1902">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CB1902">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 xml:space="preserve">he </w:t>
      </w:r>
      <w:r w:rsidR="00B42571">
        <w:lastRenderedPageBreak/>
        <w:t>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A878B2">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577" w:name="_Toc387400408"/>
      <w:r>
        <w:lastRenderedPageBreak/>
        <w:t>The microsporidian origin</w:t>
      </w:r>
      <w:bookmarkEnd w:id="577"/>
    </w:p>
    <w:p w14:paraId="04F2DE21" w14:textId="2E75EE08" w:rsidR="002E68B3" w:rsidRPr="004C51BA" w:rsidRDefault="004C51BA" w:rsidP="0069050F">
      <w:pPr>
        <w:spacing w:after="0" w:line="360" w:lineRule="auto"/>
        <w:jc w:val="both"/>
        <w:rPr>
          <w:szCs w:val="24"/>
        </w:rPr>
      </w:pPr>
      <w:r>
        <w:rPr>
          <w:szCs w:val="24"/>
        </w:rPr>
        <w:t xml:space="preserve">Due to the compact genomes and lack of several typical eukaryotic cellular components, microsporidia were classified as one of the earliest eukaryote taxa placing in the phylum Archezoa based on some electron microscopy as well as phylogenetic studies </w: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 </w:instrTex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Vossbrinck et al. 1987)</w:t>
      </w:r>
      <w:r>
        <w:rPr>
          <w:szCs w:val="24"/>
        </w:rPr>
        <w:fldChar w:fldCharType="end"/>
      </w:r>
      <w:r>
        <w:rPr>
          <w:szCs w:val="24"/>
        </w:rPr>
        <w:t xml:space="preserve">. Recently, more and more evidences supported the fungal related origin of microsporidia </w: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 </w:instrTex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(Hirt et al. 1999; Fast and Keeling 2001; Capella-Gutiérrez, Marcet-Houben, and Gabaldón 2012; James et al. 2013)</w:t>
      </w:r>
      <w:r>
        <w:rPr>
          <w:szCs w:val="24"/>
        </w:rPr>
        <w:fldChar w:fldCharType="end"/>
      </w:r>
      <w:r>
        <w:rPr>
          <w:szCs w:val="24"/>
        </w:rPr>
        <w:t xml:space="preserve">. Nonetheless, the exact relationship between microsporidia and fungi </w:t>
      </w:r>
      <w:r w:rsidR="00BD2591">
        <w:rPr>
          <w:szCs w:val="24"/>
        </w:rPr>
        <w:t xml:space="preserve">is still debated </w:t>
      </w:r>
      <w:r w:rsidR="00BD2591"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BD2591" w:rsidRPr="00B45F1A">
        <w:rPr>
          <w:szCs w:val="24"/>
        </w:rPr>
        <w:fldChar w:fldCharType="separate"/>
      </w:r>
      <w:r w:rsidR="008D177F">
        <w:rPr>
          <w:noProof/>
          <w:szCs w:val="24"/>
        </w:rPr>
        <w:t>(Stentiford et al. 2016)</w:t>
      </w:r>
      <w:r w:rsidR="00BD2591" w:rsidRPr="00B45F1A">
        <w:rPr>
          <w:szCs w:val="24"/>
        </w:rPr>
        <w:fldChar w:fldCharType="end"/>
      </w:r>
      <w:r w:rsidR="00BD2591">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A878B2">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A878B2">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w:t>
      </w:r>
      <w:r w:rsidR="00251A63">
        <w:rPr>
          <w:szCs w:val="24"/>
        </w:rPr>
        <w:lastRenderedPageBreak/>
        <w:t xml:space="preserve">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578" w:name="_Toc387400409"/>
      <w:r>
        <w:t>The metabolism of the microsporidian LCA</w:t>
      </w:r>
      <w:bookmarkEnd w:id="578"/>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606C74CC"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A878B2" w:rsidRPr="00076E91">
        <w:t xml:space="preserve">Figure </w:t>
      </w:r>
      <w:r w:rsidR="00A878B2">
        <w:rPr>
          <w:noProof/>
        </w:rPr>
        <w:t>A</w:t>
      </w:r>
      <w:r w:rsidR="00A878B2">
        <w:noBreakHyphen/>
      </w:r>
      <w:r w:rsidR="00A878B2">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02592013" w:rsidR="00580D61" w:rsidRDefault="00580D61" w:rsidP="00580D61">
      <w:pPr>
        <w:spacing w:after="0" w:line="360" w:lineRule="auto"/>
        <w:jc w:val="both"/>
        <w:rPr>
          <w:szCs w:val="24"/>
        </w:rPr>
      </w:pPr>
      <w:r>
        <w:rPr>
          <w:szCs w:val="24"/>
        </w:rPr>
        <w:t>The origin hypothesis of mitochondria in the microsporidian LCA was repeatedly discussed</w:t>
      </w:r>
      <w:r w:rsidR="00306FE9">
        <w:rPr>
          <w:szCs w:val="24"/>
        </w:rPr>
        <w:t xml:space="preserve"> </w:t>
      </w:r>
      <w:r w:rsidR="0064037C">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sidR="002A6B74">
        <w:rPr>
          <w:szCs w:val="24"/>
        </w:rPr>
        <w:instrText xml:space="preserve"> ADDIN EN.CITE </w:instrText>
      </w:r>
      <w:r w:rsidR="002A6B74">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64037C">
        <w:rPr>
          <w:szCs w:val="24"/>
        </w:rPr>
        <w:fldChar w:fldCharType="separate"/>
      </w:r>
      <w:r w:rsidR="002A6B74">
        <w:rPr>
          <w:noProof/>
          <w:szCs w:val="24"/>
        </w:rPr>
        <w:t>(Germot, Philippe, and Le Guyader 1997; Hirt et al. 1997)</w:t>
      </w:r>
      <w:r w:rsidR="0064037C">
        <w:rPr>
          <w:szCs w:val="24"/>
        </w:rPr>
        <w:fldChar w:fldCharType="end"/>
      </w:r>
      <w:r>
        <w:rPr>
          <w:szCs w:val="24"/>
        </w:rPr>
        <w:t xml:space="preserve"> and yet confirmed again by the annotated LCA proteins with the presence of E1, E3 components and</w:t>
      </w:r>
      <w:r w:rsidR="00871D59">
        <w:rPr>
          <w:szCs w:val="24"/>
        </w:rPr>
        <w:t xml:space="preserve"> the </w:t>
      </w:r>
      <w:r>
        <w:rPr>
          <w:szCs w:val="24"/>
        </w:rPr>
        <w:t xml:space="preserve">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w:t>
      </w:r>
      <w:r>
        <w:rPr>
          <w:szCs w:val="24"/>
        </w:rPr>
        <w:lastRenderedPageBreak/>
        <w:t xml:space="preserve">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(Keeling 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76C294B6" w14:textId="17D81AF1" w:rsidR="00493D1E" w:rsidRDefault="00D40C58" w:rsidP="008A0D4B">
      <w:pPr>
        <w:spacing w:after="0" w:line="360" w:lineRule="auto"/>
        <w:jc w:val="both"/>
        <w:rPr>
          <w:szCs w:val="24"/>
        </w:rPr>
      </w:pPr>
      <w:r>
        <w:rPr>
          <w:szCs w:val="24"/>
        </w:rPr>
        <w:t>Novel proteins have been observed in the mapped pathways of microsporidian LCA.</w:t>
      </w:r>
      <w:r w:rsidR="00160A0C">
        <w:rPr>
          <w:szCs w:val="24"/>
        </w:rPr>
        <w:t xml:space="preserve"> They </w:t>
      </w:r>
      <w:r w:rsidR="00160A0C" w:rsidRPr="00BC03FC">
        <w:rPr>
          <w:szCs w:val="24"/>
        </w:rPr>
        <w:t xml:space="preserve">imply a relevant complementation </w:t>
      </w:r>
      <w:r w:rsidR="00160A0C">
        <w:rPr>
          <w:szCs w:val="24"/>
        </w:rPr>
        <w:t>for those related pathways.</w:t>
      </w:r>
      <w:r>
        <w:rPr>
          <w:szCs w:val="24"/>
        </w:rPr>
        <w:t xml:space="preserve"> However, since some key enzymes were missing, which hinder the in vivo synthesis of critical metabolites such as purines and pyrimidines, we suppose that the parasitic lifestyle already occurred in the microsporidian LCA.</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1BFEAC24" w:rsidR="00561D6E" w:rsidRDefault="00FC70EA" w:rsidP="00560D81">
      <w:pPr>
        <w:pStyle w:val="Heading1"/>
        <w:jc w:val="both"/>
      </w:pPr>
      <w:bookmarkStart w:id="579" w:name="_Toc387400410"/>
      <w:r>
        <w:lastRenderedPageBreak/>
        <w:t>Conclusion</w:t>
      </w:r>
      <w:r w:rsidR="0072550A" w:rsidRPr="00C14AE6">
        <w:t xml:space="preserve"> &amp; Outlook</w:t>
      </w:r>
      <w:bookmarkEnd w:id="579"/>
    </w:p>
    <w:p w14:paraId="1312F561" w14:textId="77777777" w:rsidR="00740DE1" w:rsidRDefault="00740DE1" w:rsidP="00560D81">
      <w:pPr>
        <w:spacing w:after="0" w:line="360" w:lineRule="auto"/>
        <w:jc w:val="both"/>
        <w:rPr>
          <w:szCs w:val="24"/>
        </w:rPr>
      </w:pPr>
    </w:p>
    <w:p w14:paraId="224428C2" w14:textId="41EE2DDB" w:rsidR="003E4E2F" w:rsidRDefault="00E470BF" w:rsidP="00560D81">
      <w:pPr>
        <w:spacing w:after="0" w:line="360" w:lineRule="auto"/>
        <w:jc w:val="both"/>
        <w:rPr>
          <w:szCs w:val="24"/>
        </w:rPr>
      </w:pPr>
      <w:r>
        <w:rPr>
          <w:szCs w:val="24"/>
        </w:rPr>
        <w:t>Microsporidia serve as a good candidate for studying the compactness of eukaryotic parasites in both genomic and metabolic aspects</w:t>
      </w:r>
      <w:r w:rsidR="00D5534E">
        <w:rPr>
          <w:szCs w:val="24"/>
        </w:rPr>
        <w:t xml:space="preserve"> </w:t>
      </w:r>
      <w:r w:rsidR="00D5534E">
        <w:rPr>
          <w:szCs w:val="24"/>
        </w:rPr>
        <w:fldChar w:fldCharType="begin"/>
      </w:r>
      <w:r w:rsidR="00D5534E">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D5534E">
        <w:rPr>
          <w:szCs w:val="24"/>
        </w:rPr>
        <w:fldChar w:fldCharType="separate"/>
      </w:r>
      <w:r w:rsidR="00D5534E">
        <w:rPr>
          <w:noProof/>
          <w:szCs w:val="24"/>
        </w:rPr>
        <w:t>(Reinke and Troemel 2015)</w:t>
      </w:r>
      <w:r w:rsidR="00D5534E">
        <w:rPr>
          <w:szCs w:val="24"/>
        </w:rPr>
        <w:fldChar w:fldCharType="end"/>
      </w:r>
      <w:r>
        <w:rPr>
          <w:szCs w:val="24"/>
        </w:rPr>
        <w:t xml:space="preserve">. </w:t>
      </w:r>
      <w:r w:rsidR="004C6AE8">
        <w:rPr>
          <w:szCs w:val="24"/>
        </w:rPr>
        <w:t>Our study on the pan-gene sets</w:t>
      </w:r>
      <w:r w:rsidR="00501610">
        <w:rPr>
          <w:szCs w:val="24"/>
        </w:rPr>
        <w:t xml:space="preserve"> of eleven contemporary microsporidia </w:t>
      </w:r>
      <w:r w:rsidR="004C6AE8">
        <w:rPr>
          <w:szCs w:val="24"/>
        </w:rPr>
        <w:t>revealed</w:t>
      </w:r>
      <w:r w:rsidR="00072C10">
        <w:rPr>
          <w:szCs w:val="24"/>
        </w:rPr>
        <w:t xml:space="preserve"> the dynamic evolutionary </w:t>
      </w:r>
      <w:r w:rsidR="005A10C0">
        <w:rPr>
          <w:szCs w:val="24"/>
        </w:rPr>
        <w:t>history</w:t>
      </w:r>
      <w:r w:rsidR="00072C10">
        <w:rPr>
          <w:szCs w:val="24"/>
        </w:rPr>
        <w:t xml:space="preserve"> of their </w:t>
      </w:r>
      <w:r w:rsidR="004C6AE8">
        <w:rPr>
          <w:szCs w:val="24"/>
        </w:rPr>
        <w:t>genomes</w:t>
      </w:r>
      <w:r w:rsidR="007649D1">
        <w:rPr>
          <w:szCs w:val="24"/>
        </w:rPr>
        <w:t xml:space="preserve"> </w:t>
      </w:r>
      <w:r w:rsidR="007649D1">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 </w:instrText>
      </w:r>
      <w:r w:rsidR="00C725C7">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7649D1">
        <w:rPr>
          <w:szCs w:val="24"/>
        </w:rPr>
      </w:r>
      <w:r w:rsidR="007649D1">
        <w:rPr>
          <w:szCs w:val="24"/>
        </w:rPr>
        <w:fldChar w:fldCharType="separate"/>
      </w:r>
      <w:r w:rsidR="00C725C7">
        <w:rPr>
          <w:noProof/>
          <w:szCs w:val="24"/>
        </w:rPr>
        <w:t>(Agnew et al. 2003; Nakjang et al. 2013)</w:t>
      </w:r>
      <w:r w:rsidR="007649D1">
        <w:rPr>
          <w:szCs w:val="24"/>
        </w:rPr>
        <w:fldChar w:fldCharType="end"/>
      </w:r>
      <w:r w:rsidR="00072C10">
        <w:rPr>
          <w:szCs w:val="24"/>
        </w:rPr>
        <w:t xml:space="preserve">. </w:t>
      </w:r>
      <w:r w:rsidR="004C6AE8">
        <w:rPr>
          <w:szCs w:val="24"/>
        </w:rPr>
        <w:t xml:space="preserve">In some extreme compact species </w:t>
      </w:r>
      <w:r w:rsidR="00783F5A">
        <w:rPr>
          <w:szCs w:val="24"/>
        </w:rPr>
        <w:t>such as</w:t>
      </w:r>
      <w:r w:rsidR="004C6AE8">
        <w:rPr>
          <w:szCs w:val="24"/>
        </w:rPr>
        <w:t xml:space="preserve"> the members of </w:t>
      </w:r>
      <w:r w:rsidR="004C6AE8" w:rsidRPr="004C6AE8">
        <w:rPr>
          <w:i/>
          <w:szCs w:val="24"/>
        </w:rPr>
        <w:t>Encephalitozoon</w:t>
      </w:r>
      <w:r w:rsidR="004C6AE8">
        <w:rPr>
          <w:szCs w:val="24"/>
        </w:rPr>
        <w:t xml:space="preserve"> genus, they still have about 2% of </w:t>
      </w:r>
      <w:proofErr w:type="gramStart"/>
      <w:r w:rsidR="004C6AE8">
        <w:rPr>
          <w:szCs w:val="24"/>
        </w:rPr>
        <w:t>species specific</w:t>
      </w:r>
      <w:proofErr w:type="gramEnd"/>
      <w:r w:rsidR="004C6AE8">
        <w:rPr>
          <w:szCs w:val="24"/>
        </w:rPr>
        <w:t xml:space="preserve"> genes. </w:t>
      </w:r>
      <w:r w:rsidR="00362B92">
        <w:rPr>
          <w:szCs w:val="24"/>
        </w:rPr>
        <w:t xml:space="preserve">This number </w:t>
      </w:r>
      <w:r w:rsidR="000400A2">
        <w:rPr>
          <w:szCs w:val="24"/>
        </w:rPr>
        <w:t xml:space="preserve">of orphan genes </w:t>
      </w:r>
      <w:r w:rsidR="00362B92">
        <w:rPr>
          <w:szCs w:val="24"/>
        </w:rPr>
        <w:t xml:space="preserve">can be increased up to 49% in the </w:t>
      </w:r>
      <w:r w:rsidR="00FC68F8">
        <w:rPr>
          <w:szCs w:val="24"/>
        </w:rPr>
        <w:t>larger</w:t>
      </w:r>
      <w:r w:rsidR="00362B92">
        <w:rPr>
          <w:szCs w:val="24"/>
        </w:rPr>
        <w:t xml:space="preserve"> species, the </w:t>
      </w:r>
      <w:r w:rsidR="00362B92" w:rsidRPr="00362B92">
        <w:rPr>
          <w:i/>
          <w:szCs w:val="24"/>
        </w:rPr>
        <w:t>E.eadis</w:t>
      </w:r>
      <w:r w:rsidR="00362B92">
        <w:rPr>
          <w:szCs w:val="24"/>
        </w:rPr>
        <w:t xml:space="preserve">. </w:t>
      </w:r>
      <w:r w:rsidR="00031819">
        <w:rPr>
          <w:szCs w:val="24"/>
        </w:rPr>
        <w:t>The</w:t>
      </w:r>
      <w:r w:rsidR="00FC68F8">
        <w:rPr>
          <w:szCs w:val="24"/>
        </w:rPr>
        <w:t xml:space="preserve"> orphan genes, if not part of the wrong predicted genes whose sequence lengths are</w:t>
      </w:r>
      <w:r w:rsidR="00031819">
        <w:rPr>
          <w:szCs w:val="24"/>
        </w:rPr>
        <w:t xml:space="preserve"> significantly</w:t>
      </w:r>
      <w:r w:rsidR="00FC68F8">
        <w:rPr>
          <w:szCs w:val="24"/>
        </w:rPr>
        <w:t xml:space="preserve"> smaller than the one of genes that have orthologs, are supp</w:t>
      </w:r>
      <w:r w:rsidR="00C17C45">
        <w:rPr>
          <w:szCs w:val="24"/>
        </w:rPr>
        <w:t>osed to be newly invented genes in microsporidian lineage</w:t>
      </w:r>
      <w:r w:rsidR="003E4E2F">
        <w:rPr>
          <w:szCs w:val="24"/>
        </w:rPr>
        <w:t xml:space="preserve"> by the Pfam annotation analysis</w:t>
      </w:r>
      <w:r w:rsidR="00C17C45">
        <w:rPr>
          <w:szCs w:val="24"/>
        </w:rPr>
        <w:t xml:space="preserve">. </w:t>
      </w:r>
      <w:r w:rsidR="005A10C0">
        <w:rPr>
          <w:szCs w:val="24"/>
        </w:rPr>
        <w:t xml:space="preserve">During the evolutionary </w:t>
      </w:r>
      <w:r w:rsidR="00255D63">
        <w:rPr>
          <w:szCs w:val="24"/>
        </w:rPr>
        <w:t>developments of each individual microsporidia species</w:t>
      </w:r>
      <w:r w:rsidR="005A10C0">
        <w:rPr>
          <w:szCs w:val="24"/>
        </w:rPr>
        <w:t>, they created new genes to adapt to their host specific parasitic lifestyle</w:t>
      </w:r>
      <w:r w:rsidR="003E4E2F">
        <w:rPr>
          <w:szCs w:val="24"/>
        </w:rPr>
        <w:t xml:space="preserve"> </w:t>
      </w:r>
      <w:r w:rsidR="003E4E2F">
        <w:rPr>
          <w:szCs w:val="24"/>
        </w:rPr>
        <w:fldChar w:fldCharType="begin"/>
      </w:r>
      <w:r w:rsidR="003E4E2F">
        <w:rPr>
          <w:szCs w:val="24"/>
        </w:rPr>
        <w:instrText xml:space="preserve"> ADDIN EN.CITE &lt;EndNote&gt;&lt;Cite&gt;&lt;Author&gt;Vivarès&lt;/Author&gt;&lt;Year&gt;2001&lt;/Year&gt;&lt;RecNum&gt;293&lt;/RecNum&gt;&lt;DisplayText&gt;(Vivarès and Méténier 2001; Hirt and Horner 2004)&lt;/DisplayText&gt;&lt;record&gt;&lt;rec-number&gt;293&lt;/rec-number&gt;&lt;foreign-keys&gt;&lt;key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Cite&gt;&lt;Author&gt;Hirt&lt;/Author&gt;&lt;Year&gt;2004&lt;/Year&gt;&lt;RecNum&gt;420&lt;/RecNum&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Books&lt;/remote-database-name&gt;&lt;language&gt;en&lt;/language&gt;&lt;/record&gt;&lt;/Cite&gt;&lt;/EndNote&gt;</w:instrText>
      </w:r>
      <w:r w:rsidR="003E4E2F">
        <w:rPr>
          <w:szCs w:val="24"/>
        </w:rPr>
        <w:fldChar w:fldCharType="separate"/>
      </w:r>
      <w:r w:rsidR="003E4E2F">
        <w:rPr>
          <w:noProof/>
          <w:szCs w:val="24"/>
        </w:rPr>
        <w:t>(Vivarès and Méténier 2001; Hirt and Horner 2004)</w:t>
      </w:r>
      <w:r w:rsidR="003E4E2F">
        <w:rPr>
          <w:szCs w:val="24"/>
        </w:rPr>
        <w:fldChar w:fldCharType="end"/>
      </w:r>
      <w:r w:rsidR="005A10C0">
        <w:rPr>
          <w:szCs w:val="24"/>
        </w:rPr>
        <w:t>.</w:t>
      </w:r>
      <w:r w:rsidR="00D4615F">
        <w:rPr>
          <w:szCs w:val="24"/>
        </w:rPr>
        <w:t xml:space="preserve"> </w:t>
      </w:r>
      <w:r w:rsidR="009D7BC4">
        <w:rPr>
          <w:szCs w:val="24"/>
        </w:rPr>
        <w:t xml:space="preserve">In contrary to the new orphan genes, the other genes are evolutionary old </w:t>
      </w:r>
      <w:r w:rsidR="004A527F">
        <w:rPr>
          <w:szCs w:val="24"/>
        </w:rPr>
        <w:t xml:space="preserve">that can be traced in almost all species in the tree of life </w: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 </w:instrTex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EN.CITE.DATA </w:instrText>
      </w:r>
      <w:r w:rsidR="004A527F">
        <w:rPr>
          <w:szCs w:val="24"/>
        </w:rPr>
      </w:r>
      <w:r w:rsidR="004A527F">
        <w:rPr>
          <w:szCs w:val="24"/>
        </w:rPr>
        <w:fldChar w:fldCharType="end"/>
      </w:r>
      <w:r w:rsidR="004A527F">
        <w:rPr>
          <w:szCs w:val="24"/>
        </w:rPr>
      </w:r>
      <w:r w:rsidR="004A527F">
        <w:rPr>
          <w:szCs w:val="24"/>
        </w:rPr>
        <w:fldChar w:fldCharType="separate"/>
      </w:r>
      <w:r w:rsidR="004A527F">
        <w:rPr>
          <w:noProof/>
          <w:szCs w:val="24"/>
        </w:rPr>
        <w:t>(Nakjang et al. 2013)</w:t>
      </w:r>
      <w:r w:rsidR="004A527F">
        <w:rPr>
          <w:szCs w:val="24"/>
        </w:rPr>
        <w:fldChar w:fldCharType="end"/>
      </w:r>
      <w:r w:rsidR="004A527F">
        <w:rPr>
          <w:szCs w:val="24"/>
        </w:rPr>
        <w:t xml:space="preserve">. </w:t>
      </w:r>
      <w:r w:rsidR="00A75EB3">
        <w:rPr>
          <w:szCs w:val="24"/>
        </w:rPr>
        <w:t>This assumption was clearly been observed through the phylogenetic profiles of the microsporidia</w:t>
      </w:r>
      <w:r w:rsidR="005C2C1E">
        <w:rPr>
          <w:szCs w:val="24"/>
        </w:rPr>
        <w:t>n</w:t>
      </w:r>
      <w:r w:rsidR="00A75EB3">
        <w:rPr>
          <w:szCs w:val="24"/>
        </w:rPr>
        <w:t xml:space="preserve"> last common ancestor</w:t>
      </w:r>
      <w:r w:rsidR="00E4427C">
        <w:rPr>
          <w:szCs w:val="24"/>
        </w:rPr>
        <w:t xml:space="preserve"> over 480 species in three domains of life</w:t>
      </w:r>
      <w:r w:rsidR="00A75EB3">
        <w:rPr>
          <w:szCs w:val="24"/>
        </w:rPr>
        <w:t xml:space="preserve">. </w:t>
      </w:r>
      <w:r w:rsidR="005C2C1E">
        <w:rPr>
          <w:szCs w:val="24"/>
        </w:rPr>
        <w:t xml:space="preserve">Up to 94% of the microsporidian LCA proteins are as old as the last eukaryotic common ancestor. It lefts only 3% of the proteins that have fungal orthologs and 3% are microsporidian specific proteins. </w:t>
      </w:r>
      <w:r w:rsidR="003C7106">
        <w:rPr>
          <w:szCs w:val="24"/>
        </w:rPr>
        <w:t>This result also confirmed that, most of the genes retaine</w:t>
      </w:r>
      <w:r w:rsidR="00730283">
        <w:rPr>
          <w:szCs w:val="24"/>
        </w:rPr>
        <w:t>d in the microsporidian LCA are</w:t>
      </w:r>
      <w:r w:rsidR="003C7106">
        <w:rPr>
          <w:szCs w:val="24"/>
        </w:rPr>
        <w:t xml:space="preserve"> essential for the survival and development of microsporidia, even </w:t>
      </w:r>
      <w:r w:rsidR="005C0708">
        <w:rPr>
          <w:szCs w:val="24"/>
        </w:rPr>
        <w:t xml:space="preserve">though they have effectively reduced the genomes </w:t>
      </w:r>
      <w:r w:rsidR="000119E5">
        <w:rPr>
          <w:szCs w:val="24"/>
        </w:rPr>
        <w:t xml:space="preserve">while becoming obligate intracellular parasites </w: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 </w:instrTex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C725C7">
        <w:rPr>
          <w:szCs w:val="24"/>
        </w:rPr>
      </w:r>
      <w:r w:rsidR="00C725C7">
        <w:rPr>
          <w:szCs w:val="24"/>
        </w:rPr>
        <w:fldChar w:fldCharType="separate"/>
      </w:r>
      <w:r w:rsidR="00C725C7">
        <w:rPr>
          <w:noProof/>
          <w:szCs w:val="24"/>
        </w:rPr>
        <w:t>(Agnew et al. 2003; Nakjang et al. 2013)</w:t>
      </w:r>
      <w:r w:rsidR="00C725C7">
        <w:rPr>
          <w:szCs w:val="24"/>
        </w:rPr>
        <w:fldChar w:fldCharType="end"/>
      </w:r>
      <w:r w:rsidR="00242E5E">
        <w:rPr>
          <w:szCs w:val="24"/>
        </w:rPr>
        <w:t xml:space="preserve">. </w:t>
      </w:r>
      <w:r w:rsidR="009152E5">
        <w:rPr>
          <w:szCs w:val="24"/>
        </w:rPr>
        <w:t xml:space="preserve">The </w:t>
      </w:r>
      <w:r w:rsidR="009152E5" w:rsidRPr="009152E5">
        <w:rPr>
          <w:i/>
          <w:szCs w:val="24"/>
        </w:rPr>
        <w:t>de novo</w:t>
      </w:r>
      <w:r w:rsidR="009152E5">
        <w:rPr>
          <w:szCs w:val="24"/>
        </w:rPr>
        <w:t xml:space="preserve"> invented genes of microsporidia, however still a challenge for a comprehensive understanding about microsporidian diversity</w:t>
      </w:r>
      <w:r w:rsidR="006D19FE">
        <w:rPr>
          <w:szCs w:val="24"/>
        </w:rPr>
        <w:t xml:space="preserve"> </w:t>
      </w:r>
      <w:r w:rsidR="006D19FE">
        <w:rPr>
          <w:szCs w:val="24"/>
        </w:rPr>
        <w:fldChar w:fldCharType="begin"/>
      </w:r>
      <w:r w:rsidR="006D19FE">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6D19FE">
        <w:rPr>
          <w:szCs w:val="24"/>
        </w:rPr>
        <w:fldChar w:fldCharType="separate"/>
      </w:r>
      <w:r w:rsidR="006D19FE">
        <w:rPr>
          <w:noProof/>
          <w:szCs w:val="24"/>
        </w:rPr>
        <w:t xml:space="preserve">(Cuomo et al. </w:t>
      </w:r>
      <w:r w:rsidR="006D19FE">
        <w:rPr>
          <w:noProof/>
          <w:szCs w:val="24"/>
        </w:rPr>
        <w:lastRenderedPageBreak/>
        <w:t>2012)</w:t>
      </w:r>
      <w:r w:rsidR="006D19FE">
        <w:rPr>
          <w:szCs w:val="24"/>
        </w:rPr>
        <w:fldChar w:fldCharType="end"/>
      </w:r>
      <w:r w:rsidR="00DF1580">
        <w:rPr>
          <w:szCs w:val="24"/>
        </w:rPr>
        <w:t>,</w:t>
      </w:r>
      <w:r w:rsidR="009152E5">
        <w:rPr>
          <w:szCs w:val="24"/>
        </w:rPr>
        <w:t xml:space="preserve"> </w:t>
      </w:r>
      <w:r w:rsidR="00DF1580">
        <w:rPr>
          <w:szCs w:val="24"/>
        </w:rPr>
        <w:t>due to the fact that they are poorly functionally described.</w:t>
      </w:r>
      <w:r w:rsidR="003A072D">
        <w:rPr>
          <w:szCs w:val="24"/>
        </w:rPr>
        <w:t xml:space="preserve"> It </w:t>
      </w:r>
      <w:r w:rsidR="00C852A9">
        <w:rPr>
          <w:szCs w:val="24"/>
        </w:rPr>
        <w:t xml:space="preserve">therefore </w:t>
      </w:r>
      <w:r w:rsidR="00820112">
        <w:rPr>
          <w:szCs w:val="24"/>
        </w:rPr>
        <w:t>prevents</w:t>
      </w:r>
      <w:r w:rsidR="00C852A9">
        <w:rPr>
          <w:szCs w:val="24"/>
        </w:rPr>
        <w:t xml:space="preserve"> the construction of a model organism for microsporidia.</w:t>
      </w:r>
    </w:p>
    <w:p w14:paraId="5B4F21AC" w14:textId="02A621B7" w:rsidR="000B278F" w:rsidRDefault="000B278F" w:rsidP="00560D81">
      <w:pPr>
        <w:spacing w:after="0" w:line="360" w:lineRule="auto"/>
        <w:jc w:val="both"/>
        <w:rPr>
          <w:szCs w:val="24"/>
        </w:rPr>
      </w:pPr>
      <w:r>
        <w:rPr>
          <w:szCs w:val="24"/>
        </w:rPr>
        <w:t xml:space="preserve">The metabolic pathway reconstruction of the microsporidian LCA </w:t>
      </w:r>
      <w:r w:rsidR="00730283">
        <w:rPr>
          <w:szCs w:val="24"/>
        </w:rPr>
        <w:t xml:space="preserve">supposed the ancestral state of the </w:t>
      </w:r>
      <w:r w:rsidR="000119E5">
        <w:rPr>
          <w:szCs w:val="24"/>
        </w:rPr>
        <w:t>o</w:t>
      </w:r>
      <w:r w:rsidR="00CB0A10">
        <w:rPr>
          <w:szCs w:val="24"/>
        </w:rPr>
        <w:t xml:space="preserve">bligate endoparasitic lifestyle. </w:t>
      </w:r>
      <w:r w:rsidR="00325865">
        <w:rPr>
          <w:szCs w:val="24"/>
        </w:rPr>
        <w:t>W</w:t>
      </w:r>
      <w:r w:rsidR="00EF23D9">
        <w:rPr>
          <w:szCs w:val="24"/>
        </w:rPr>
        <w:t xml:space="preserve">e found novel reactions that could complement some </w:t>
      </w:r>
      <w:r w:rsidR="00FE4A1E">
        <w:rPr>
          <w:szCs w:val="24"/>
        </w:rPr>
        <w:t>gapped pathw</w:t>
      </w:r>
      <w:r w:rsidR="00325865">
        <w:rPr>
          <w:szCs w:val="24"/>
        </w:rPr>
        <w:t>ays, which are missing in the four contemporary microsporidia available in KEGG.</w:t>
      </w:r>
      <w:r w:rsidR="00433B74">
        <w:rPr>
          <w:szCs w:val="24"/>
        </w:rPr>
        <w:t xml:space="preserve"> The corresponding proteins for those reactions are hypothesized to be secondary lost during the course of evolution. </w:t>
      </w:r>
      <w:r w:rsidR="00F36580">
        <w:rPr>
          <w:szCs w:val="24"/>
        </w:rPr>
        <w:t>Ne</w:t>
      </w:r>
      <w:r w:rsidR="009A1A90">
        <w:rPr>
          <w:szCs w:val="24"/>
        </w:rPr>
        <w:t>verthe</w:t>
      </w:r>
      <w:r w:rsidR="00F36580">
        <w:rPr>
          <w:szCs w:val="24"/>
        </w:rPr>
        <w:t xml:space="preserve">less, the lack of main pathways for energy metabolism such as the citric acid cycle or primary enzymes for biosynthesis the </w:t>
      </w:r>
      <w:r w:rsidR="0062700D">
        <w:rPr>
          <w:szCs w:val="24"/>
        </w:rPr>
        <w:t xml:space="preserve">initial substrates for the </w:t>
      </w:r>
      <w:r w:rsidR="0062700D" w:rsidRPr="0062700D">
        <w:rPr>
          <w:i/>
          <w:szCs w:val="24"/>
        </w:rPr>
        <w:t>de novo</w:t>
      </w:r>
      <w:r w:rsidR="0062700D">
        <w:rPr>
          <w:szCs w:val="24"/>
        </w:rPr>
        <w:t xml:space="preserve"> nucleotides metabolism</w:t>
      </w:r>
      <w:r w:rsidR="006E2ABB">
        <w:rPr>
          <w:szCs w:val="24"/>
        </w:rPr>
        <w:t xml:space="preserve"> proposed the depen</w:t>
      </w:r>
      <w:r w:rsidR="006B0FD9">
        <w:rPr>
          <w:szCs w:val="24"/>
        </w:rPr>
        <w:t>dency of the microsporidia LCA o</w:t>
      </w:r>
      <w:r w:rsidR="006E2ABB">
        <w:rPr>
          <w:szCs w:val="24"/>
        </w:rPr>
        <w:t xml:space="preserve">n the outside resources. </w:t>
      </w:r>
      <w:r w:rsidR="006B0FD9">
        <w:rPr>
          <w:szCs w:val="24"/>
        </w:rPr>
        <w:t>A number of transporter proteins for uptaking the</w:t>
      </w:r>
      <w:r w:rsidR="006361F3">
        <w:rPr>
          <w:szCs w:val="24"/>
        </w:rPr>
        <w:t xml:space="preserve"> main</w:t>
      </w:r>
      <w:r w:rsidR="006B0FD9">
        <w:rPr>
          <w:szCs w:val="24"/>
        </w:rPr>
        <w:t xml:space="preserve"> energy molecule ATPs</w:t>
      </w:r>
      <w:r w:rsidR="006361F3">
        <w:rPr>
          <w:szCs w:val="24"/>
        </w:rPr>
        <w:t xml:space="preserve"> </w:t>
      </w:r>
      <w:r w:rsidR="006361F3">
        <w:rPr>
          <w:szCs w:val="24"/>
        </w:rPr>
        <w:fldChar w:fldCharType="begin"/>
      </w:r>
      <w:r w:rsidR="006361F3">
        <w:rPr>
          <w:szCs w:val="24"/>
        </w:rPr>
        <w:instrText xml:space="preserve"> ADDIN EN.CITE &lt;EndNote&gt;&lt;Cite&gt;&lt;Author&gt;Alberts&lt;/Author&gt;&lt;Year&gt;2002&lt;/Year&gt;&lt;RecNum&gt;483&lt;/RecNum&gt;&lt;DisplayText&gt;(Alberts et al. 2002)&lt;/DisplayText&gt;&lt;record&gt;&lt;rec-number&gt;483&lt;/rec-number&gt;&lt;foreign-keys&gt;&lt;key app="EN" db-id="zvzepeve9vwad9e0r2nxazrm0x0w25x9w9er" timestamp="1525705762"&gt;483&lt;/key&gt;&lt;/foreign-keys&gt;&lt;ref-type name="Journal Article"&gt;17&lt;/ref-type&gt;&lt;contributors&gt;&lt;authors&gt;&lt;author&gt;Alberts,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Peter&lt;/author&gt;&lt;/authors&gt;&lt;/contributors&gt;&lt;titles&gt;&lt;title&gt;How Cells Obtain Energy from Food&lt;/title&gt;&lt;/titles&gt;&lt;dates&gt;&lt;year&gt;2002&lt;/year&gt;&lt;pub-dates&gt;&lt;date&gt;2002&lt;/date&gt;&lt;/pub-dates&gt;&lt;/dates&gt;&lt;urls&gt;&lt;/urls&gt;&lt;remote-database-name&gt;www.ncbi.nlm.nih.gov&lt;/remote-database-name&gt;&lt;language&gt;en&lt;/language&gt;&lt;access-date&gt;2018-05-07 15:08:42&lt;/access-date&gt;&lt;/record&gt;&lt;/Cite&gt;&lt;/EndNote&gt;</w:instrText>
      </w:r>
      <w:r w:rsidR="006361F3">
        <w:rPr>
          <w:szCs w:val="24"/>
        </w:rPr>
        <w:fldChar w:fldCharType="separate"/>
      </w:r>
      <w:r w:rsidR="006361F3">
        <w:rPr>
          <w:noProof/>
          <w:szCs w:val="24"/>
        </w:rPr>
        <w:t>(Alberts et al. 2002)</w:t>
      </w:r>
      <w:r w:rsidR="006361F3">
        <w:rPr>
          <w:szCs w:val="24"/>
        </w:rPr>
        <w:fldChar w:fldCharType="end"/>
      </w:r>
      <w:r w:rsidR="006B0FD9">
        <w:rPr>
          <w:szCs w:val="24"/>
        </w:rPr>
        <w:t xml:space="preserve"> or </w:t>
      </w:r>
      <w:r w:rsidR="006361F3">
        <w:rPr>
          <w:szCs w:val="24"/>
        </w:rPr>
        <w:t xml:space="preserve">one of </w:t>
      </w:r>
      <w:r w:rsidR="006B0FD9">
        <w:rPr>
          <w:szCs w:val="24"/>
        </w:rPr>
        <w:t xml:space="preserve">the </w:t>
      </w:r>
      <w:r w:rsidR="006361F3">
        <w:rPr>
          <w:szCs w:val="24"/>
        </w:rPr>
        <w:t xml:space="preserve">fundamental elements for all living organisms - the nucleotides </w:t>
      </w:r>
      <w:r w:rsidR="000423DC">
        <w:rPr>
          <w:szCs w:val="24"/>
        </w:rPr>
        <w:fldChar w:fldCharType="begin"/>
      </w:r>
      <w:r w:rsidR="000423DC">
        <w:rPr>
          <w:szCs w:val="24"/>
        </w:rPr>
        <w:instrText xml:space="preserve"> ADDIN EN.CITE &lt;EndNote&gt;&lt;Cite&gt;&lt;Author&gt;Liu&lt;/Author&gt;&lt;Year&gt;2007&lt;/Year&gt;&lt;RecNum&gt;484&lt;/RecNum&gt;&lt;DisplayText&gt;(Liu 2007)&lt;/DisplayText&gt;&lt;record&gt;&lt;rec-number&gt;484&lt;/rec-number&gt;&lt;foreign-keys&gt;&lt;key app="EN" db-id="zvzepeve9vwad9e0r2nxazrm0x0w25x9w9er" timestamp="1525705870"&gt;484&lt;/key&gt;&lt;/foreign-keys&gt;&lt;ref-type name="Book"&gt;6&lt;/ref-type&gt;&lt;contributors&gt;&lt;authors&gt;&lt;author&gt;Liu, Shu Q.&lt;/author&gt;&lt;/authors&gt;&lt;/contributors&gt;&lt;titles&gt;&lt;title&gt;Bioregenerative Engineering: Principles and Applications&lt;/title&gt;&lt;short-title&gt;Bioregenerative Engineering&lt;/short-title&gt;&lt;/titles&gt;&lt;pages&gt;1106&lt;/pages&gt;&lt;keywords&gt;&lt;keyword&gt;Science / Biotechnology&lt;/keyword&gt;&lt;keyword&gt;Science / Chemistry / General&lt;/keyword&gt;&lt;/keywords&gt;&lt;dates&gt;&lt;year&gt;2007&lt;/year&gt;&lt;pub-dates&gt;&lt;date&gt;2007-04-06&lt;/date&gt;&lt;/pub-dates&gt;&lt;/dates&gt;&lt;publisher&gt;John Wiley &amp;amp; Sons&lt;/publisher&gt;&lt;isbn&gt;978-0-470-11685-2&lt;/isbn&gt;&lt;urls&gt;&lt;/urls&gt;&lt;remote-database-name&gt;Google Books&lt;/remote-database-name&gt;&lt;language&gt;en&lt;/language&gt;&lt;/record&gt;&lt;/Cite&gt;&lt;/EndNote&gt;</w:instrText>
      </w:r>
      <w:r w:rsidR="000423DC">
        <w:rPr>
          <w:szCs w:val="24"/>
        </w:rPr>
        <w:fldChar w:fldCharType="separate"/>
      </w:r>
      <w:r w:rsidR="000423DC">
        <w:rPr>
          <w:noProof/>
          <w:szCs w:val="24"/>
        </w:rPr>
        <w:t>(Liu 2007)</w:t>
      </w:r>
      <w:r w:rsidR="000423DC">
        <w:rPr>
          <w:szCs w:val="24"/>
        </w:rPr>
        <w:fldChar w:fldCharType="end"/>
      </w:r>
      <w:r w:rsidR="006361F3">
        <w:rPr>
          <w:szCs w:val="24"/>
        </w:rPr>
        <w:t xml:space="preserve"> found in the microsporidia LCA </w:t>
      </w:r>
      <w:r w:rsidR="006B0FD9">
        <w:rPr>
          <w:szCs w:val="24"/>
        </w:rPr>
        <w:t>furth</w:t>
      </w:r>
      <w:r w:rsidR="00B76D90">
        <w:rPr>
          <w:szCs w:val="24"/>
        </w:rPr>
        <w:t>ermore support</w:t>
      </w:r>
      <w:r w:rsidR="00552B2A">
        <w:rPr>
          <w:szCs w:val="24"/>
        </w:rPr>
        <w:t>ed</w:t>
      </w:r>
      <w:r w:rsidR="00B76D90">
        <w:rPr>
          <w:szCs w:val="24"/>
        </w:rPr>
        <w:t xml:space="preserve"> this hypothesis.</w:t>
      </w:r>
    </w:p>
    <w:p w14:paraId="35AA329C" w14:textId="77777777" w:rsidR="00BF78DE" w:rsidRDefault="00BF78DE" w:rsidP="00560D81">
      <w:pPr>
        <w:spacing w:after="0" w:line="360" w:lineRule="auto"/>
        <w:jc w:val="both"/>
        <w:rPr>
          <w:szCs w:val="24"/>
        </w:rPr>
      </w:pPr>
    </w:p>
    <w:p w14:paraId="1BE1D8A0" w14:textId="3FA53653" w:rsidR="00B76D90" w:rsidRDefault="00615DC7" w:rsidP="00560D81">
      <w:pPr>
        <w:spacing w:after="0" w:line="360" w:lineRule="auto"/>
        <w:jc w:val="both"/>
        <w:rPr>
          <w:szCs w:val="24"/>
        </w:rPr>
      </w:pPr>
      <w:r>
        <w:rPr>
          <w:szCs w:val="24"/>
        </w:rPr>
        <w:t xml:space="preserve">For assessing the </w:t>
      </w:r>
      <w:r w:rsidR="00D54AC4">
        <w:rPr>
          <w:szCs w:val="24"/>
        </w:rPr>
        <w:t xml:space="preserve">origin of microsporidia, we used </w:t>
      </w:r>
      <w:r w:rsidR="004E0732">
        <w:rPr>
          <w:szCs w:val="24"/>
        </w:rPr>
        <w:t>an intensive selection of taxon sampling</w:t>
      </w:r>
      <w:r w:rsidR="00D54AC4">
        <w:rPr>
          <w:szCs w:val="24"/>
        </w:rPr>
        <w:t xml:space="preserve">. The phylogenetic tree was reconstructed using a set of </w:t>
      </w:r>
      <w:r w:rsidR="00E4427C">
        <w:rPr>
          <w:szCs w:val="24"/>
        </w:rPr>
        <w:t xml:space="preserve">80 microsporidian core genes </w:t>
      </w:r>
      <w:r w:rsidR="001432B4">
        <w:rPr>
          <w:szCs w:val="24"/>
        </w:rPr>
        <w:t xml:space="preserve">(cf. </w:t>
      </w:r>
      <w:r w:rsidR="001432B4">
        <w:rPr>
          <w:szCs w:val="24"/>
        </w:rPr>
        <w:fldChar w:fldCharType="begin"/>
      </w:r>
      <w:r w:rsidR="001432B4">
        <w:rPr>
          <w:szCs w:val="24"/>
        </w:rPr>
        <w:instrText xml:space="preserve"> REF _Ref387073152 \h </w:instrText>
      </w:r>
      <w:r w:rsidR="001432B4">
        <w:rPr>
          <w:szCs w:val="24"/>
        </w:rPr>
      </w:r>
      <w:r w:rsidR="001432B4">
        <w:rPr>
          <w:szCs w:val="24"/>
        </w:rPr>
        <w:fldChar w:fldCharType="separate"/>
      </w:r>
      <w:r w:rsidR="001432B4">
        <w:t xml:space="preserve">Table </w:t>
      </w:r>
      <w:r w:rsidR="001432B4">
        <w:rPr>
          <w:noProof/>
        </w:rPr>
        <w:t>A</w:t>
      </w:r>
      <w:r w:rsidR="001432B4">
        <w:noBreakHyphen/>
      </w:r>
      <w:r w:rsidR="001432B4">
        <w:rPr>
          <w:noProof/>
        </w:rPr>
        <w:t>6</w:t>
      </w:r>
      <w:r w:rsidR="001432B4">
        <w:rPr>
          <w:szCs w:val="24"/>
        </w:rPr>
        <w:fldChar w:fldCharType="end"/>
      </w:r>
      <w:r w:rsidR="001432B4">
        <w:rPr>
          <w:szCs w:val="24"/>
        </w:rPr>
        <w:t>)</w:t>
      </w:r>
      <w:r w:rsidR="00E4427C">
        <w:rPr>
          <w:szCs w:val="24"/>
        </w:rPr>
        <w:t xml:space="preserve">. </w:t>
      </w:r>
      <w:r w:rsidR="005D7B48">
        <w:rPr>
          <w:szCs w:val="24"/>
        </w:rPr>
        <w:t xml:space="preserve">We rooted the tree using a group of bikont taxa, as suggested in the study of </w:t>
      </w:r>
      <w:r w:rsidR="005D7B48">
        <w:rPr>
          <w:szCs w:val="24"/>
        </w:rPr>
        <w:fldChar w:fldCharType="begin"/>
      </w:r>
      <w:r w:rsidR="005D7B48">
        <w:rPr>
          <w:szCs w:val="24"/>
        </w:rPr>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D7B48">
        <w:rPr>
          <w:szCs w:val="24"/>
        </w:rPr>
        <w:fldChar w:fldCharType="separate"/>
      </w:r>
      <w:r w:rsidR="005D7B48">
        <w:rPr>
          <w:noProof/>
          <w:szCs w:val="24"/>
        </w:rPr>
        <w:t>Roger and Simpson (2009)</w:t>
      </w:r>
      <w:r w:rsidR="005D7B48">
        <w:rPr>
          <w:szCs w:val="24"/>
        </w:rPr>
        <w:fldChar w:fldCharType="end"/>
      </w:r>
      <w:r w:rsidR="005D7B48">
        <w:rPr>
          <w:szCs w:val="24"/>
        </w:rPr>
        <w:t xml:space="preserve">. </w:t>
      </w:r>
      <w:r w:rsidR="00D54AC4">
        <w:rPr>
          <w:szCs w:val="24"/>
        </w:rPr>
        <w:t>With</w:t>
      </w:r>
      <w:r w:rsidR="004E0732">
        <w:rPr>
          <w:szCs w:val="24"/>
        </w:rPr>
        <w:t xml:space="preserve"> </w:t>
      </w:r>
      <w:r w:rsidR="005D7B48">
        <w:rPr>
          <w:szCs w:val="24"/>
        </w:rPr>
        <w:t xml:space="preserve">a diverse set of </w:t>
      </w:r>
      <w:r w:rsidR="00993A3A">
        <w:rPr>
          <w:szCs w:val="24"/>
        </w:rPr>
        <w:t>48 fung</w:t>
      </w:r>
      <w:r w:rsidR="005D7B48">
        <w:rPr>
          <w:szCs w:val="24"/>
        </w:rPr>
        <w:t xml:space="preserve">i, we were able to test all the </w:t>
      </w:r>
      <w:r w:rsidR="00AF53A8">
        <w:rPr>
          <w:szCs w:val="24"/>
        </w:rPr>
        <w:t>debated</w:t>
      </w:r>
      <w:r w:rsidR="005D7B48">
        <w:rPr>
          <w:szCs w:val="24"/>
        </w:rPr>
        <w:t xml:space="preserve"> hypo</w:t>
      </w:r>
      <w:r w:rsidR="00510518">
        <w:rPr>
          <w:szCs w:val="24"/>
        </w:rPr>
        <w:t>these</w:t>
      </w:r>
      <w:r w:rsidR="005D7B48">
        <w:rPr>
          <w:szCs w:val="24"/>
        </w:rPr>
        <w:t xml:space="preserve">s about the </w:t>
      </w:r>
      <w:r w:rsidR="00510518">
        <w:rPr>
          <w:szCs w:val="24"/>
        </w:rPr>
        <w:t>microsporidia - fungal relationship</w:t>
      </w:r>
      <w:r w:rsidR="00AF53A8">
        <w:rPr>
          <w:szCs w:val="24"/>
        </w:rPr>
        <w:t xml:space="preserve"> </w:t>
      </w:r>
      <w:r w:rsidR="00AF53A8">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 </w:instrText>
      </w:r>
      <w:r w:rsidR="0010633C">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EN.CITE.DATA </w:instrText>
      </w:r>
      <w:r w:rsidR="0010633C">
        <w:rPr>
          <w:szCs w:val="24"/>
        </w:rPr>
      </w:r>
      <w:r w:rsidR="0010633C">
        <w:rPr>
          <w:szCs w:val="24"/>
        </w:rPr>
        <w:fldChar w:fldCharType="end"/>
      </w:r>
      <w:r w:rsidR="00AF53A8">
        <w:rPr>
          <w:szCs w:val="24"/>
        </w:rPr>
      </w:r>
      <w:r w:rsidR="00AF53A8">
        <w:rPr>
          <w:szCs w:val="24"/>
        </w:rPr>
        <w:fldChar w:fldCharType="separate"/>
      </w:r>
      <w:r w:rsidR="0010633C">
        <w:rPr>
          <w:noProof/>
          <w:szCs w:val="24"/>
        </w:rPr>
        <w:t>(Keeling, Luker, and Palmer 2000; Keeling 2003; Gill and Fast 2006; James et al. 2006; Lee et al. 2008; Capella-Gutiérrez, Marcet-Houben, and Gabaldón 2012)</w:t>
      </w:r>
      <w:r w:rsidR="00AF53A8">
        <w:rPr>
          <w:szCs w:val="24"/>
        </w:rPr>
        <w:fldChar w:fldCharType="end"/>
      </w:r>
      <w:r w:rsidR="005D7B48">
        <w:rPr>
          <w:szCs w:val="24"/>
        </w:rPr>
        <w:t>.</w:t>
      </w:r>
      <w:r w:rsidR="0010633C">
        <w:rPr>
          <w:szCs w:val="24"/>
        </w:rPr>
        <w:t xml:space="preserve"> Our reconstructed tree</w:t>
      </w:r>
      <w:r w:rsidR="005D7B48">
        <w:rPr>
          <w:szCs w:val="24"/>
        </w:rPr>
        <w:t xml:space="preserve"> </w:t>
      </w:r>
      <w:r w:rsidR="0010633C">
        <w:rPr>
          <w:szCs w:val="24"/>
        </w:rPr>
        <w:t xml:space="preserve">strongly supported the hypothesis that microsporidia is place as the earliest clade </w:t>
      </w:r>
      <w:r w:rsidR="00EA06DE">
        <w:rPr>
          <w:szCs w:val="24"/>
        </w:rPr>
        <w:t>of fungi. The stati</w:t>
      </w:r>
      <w:r w:rsidR="00552B2A">
        <w:rPr>
          <w:szCs w:val="24"/>
        </w:rPr>
        <w:t>stical tests from CONSEL rejected</w:t>
      </w:r>
      <w:r w:rsidR="00EA06DE">
        <w:rPr>
          <w:szCs w:val="24"/>
        </w:rPr>
        <w:t xml:space="preserve"> all other positions of microsporidia in the species tree</w:t>
      </w:r>
      <w:r w:rsidR="00083B1E">
        <w:rPr>
          <w:szCs w:val="24"/>
        </w:rPr>
        <w:t xml:space="preserve"> that are proposed by other studies</w:t>
      </w:r>
      <w:r w:rsidR="0064165D">
        <w:rPr>
          <w:szCs w:val="24"/>
        </w:rPr>
        <w:t xml:space="preserve"> with the significant P-values &lt;&lt; 0.05</w:t>
      </w:r>
      <w:r w:rsidR="00EA06DE">
        <w:rPr>
          <w:szCs w:val="24"/>
        </w:rPr>
        <w:t>.</w:t>
      </w:r>
    </w:p>
    <w:p w14:paraId="22B46D27" w14:textId="2BDC584B" w:rsidR="00B92FFC" w:rsidRDefault="005A10C0" w:rsidP="00560D81">
      <w:pPr>
        <w:spacing w:after="0" w:line="360" w:lineRule="auto"/>
        <w:jc w:val="both"/>
        <w:rPr>
          <w:szCs w:val="24"/>
        </w:rPr>
      </w:pPr>
      <w:r>
        <w:rPr>
          <w:szCs w:val="24"/>
        </w:rPr>
        <w:t xml:space="preserve"> </w:t>
      </w:r>
    </w:p>
    <w:p w14:paraId="3DC9C819" w14:textId="670E8094" w:rsidR="007031AD" w:rsidRPr="009A1A90" w:rsidRDefault="00740DE1" w:rsidP="007031AD">
      <w:pPr>
        <w:spacing w:after="0" w:line="360" w:lineRule="auto"/>
        <w:jc w:val="both"/>
        <w:rPr>
          <w:szCs w:val="24"/>
        </w:rPr>
      </w:pPr>
      <w:r w:rsidRPr="00076E91">
        <w:rPr>
          <w:szCs w:val="24"/>
        </w:rPr>
        <w:lastRenderedPageBreak/>
        <w:t xml:space="preserve">This </w:t>
      </w:r>
      <w:r w:rsidR="003C2DB2">
        <w:rPr>
          <w:szCs w:val="24"/>
        </w:rPr>
        <w:t>work</w:t>
      </w:r>
      <w:r w:rsidRPr="00076E91">
        <w:rPr>
          <w:szCs w:val="24"/>
        </w:rPr>
        <w:t xml:space="preserve"> demonstrates a </w:t>
      </w:r>
      <w:r w:rsidR="003C2DB2">
        <w:rPr>
          <w:szCs w:val="24"/>
        </w:rPr>
        <w:t xml:space="preserve">phylogenomics approach to </w:t>
      </w:r>
      <w:r w:rsidR="00083653">
        <w:rPr>
          <w:szCs w:val="24"/>
        </w:rPr>
        <w:t>study</w:t>
      </w:r>
      <w:r w:rsidR="003C2DB2">
        <w:rPr>
          <w:szCs w:val="24"/>
        </w:rPr>
        <w:t xml:space="preserve"> the evolutionary history of the microsporidia</w:t>
      </w:r>
      <w:r w:rsidR="003873A7">
        <w:rPr>
          <w:szCs w:val="24"/>
        </w:rPr>
        <w:t xml:space="preserve"> proteins, reconstruct their last common ancestor gene set and further</w:t>
      </w:r>
      <w:r w:rsidR="003C2DB2">
        <w:rPr>
          <w:szCs w:val="24"/>
        </w:rPr>
        <w:t xml:space="preserve"> </w:t>
      </w:r>
      <w:r w:rsidR="00083653">
        <w:rPr>
          <w:szCs w:val="24"/>
        </w:rPr>
        <w:t>investigate</w:t>
      </w:r>
      <w:r w:rsidR="003C2DB2">
        <w:rPr>
          <w:szCs w:val="24"/>
        </w:rPr>
        <w:t xml:space="preserve"> the</w:t>
      </w:r>
      <w:r w:rsidR="003873A7">
        <w:rPr>
          <w:szCs w:val="24"/>
        </w:rPr>
        <w:t>ir</w:t>
      </w:r>
      <w:r w:rsidR="003C2DB2">
        <w:rPr>
          <w:szCs w:val="24"/>
        </w:rPr>
        <w:t xml:space="preserve"> metabolic network </w:t>
      </w:r>
      <w:r w:rsidR="003873A7">
        <w:rPr>
          <w:szCs w:val="24"/>
        </w:rPr>
        <w:t>to gain insights into their obligate intracellular parasitic lifestyle</w:t>
      </w:r>
      <w:r w:rsidR="003C2DB2">
        <w:rPr>
          <w:szCs w:val="24"/>
        </w:rPr>
        <w:t>.</w:t>
      </w:r>
      <w:r w:rsidR="003873A7">
        <w:rPr>
          <w:szCs w:val="24"/>
        </w:rPr>
        <w:t xml:space="preserve"> </w:t>
      </w:r>
      <w:r w:rsidR="00F112A3">
        <w:rPr>
          <w:szCs w:val="24"/>
        </w:rPr>
        <w:t xml:space="preserve">We showed the </w:t>
      </w:r>
      <w:r w:rsidR="00083653" w:rsidRPr="00083653">
        <w:rPr>
          <w:szCs w:val="24"/>
        </w:rPr>
        <w:t>practicality</w:t>
      </w:r>
      <w:r w:rsidR="00083653">
        <w:rPr>
          <w:szCs w:val="24"/>
        </w:rPr>
        <w:t xml:space="preserve"> of our developed tool PhyloProfile in </w:t>
      </w:r>
      <w:r w:rsidR="00FE4C11">
        <w:rPr>
          <w:szCs w:val="24"/>
        </w:rPr>
        <w:t>exploring the complex phylogenetic profiles</w:t>
      </w:r>
      <w:r w:rsidR="004D6F6D">
        <w:rPr>
          <w:szCs w:val="24"/>
        </w:rPr>
        <w:t xml:space="preserve">. </w:t>
      </w:r>
      <w:r w:rsidR="006C6D02">
        <w:rPr>
          <w:szCs w:val="24"/>
        </w:rPr>
        <w:t>Additionally, the novel annotation transfer approach HamFAS</w:t>
      </w:r>
      <w:r w:rsidR="004D6F6D">
        <w:rPr>
          <w:szCs w:val="24"/>
        </w:rPr>
        <w:t xml:space="preserve"> </w:t>
      </w:r>
      <w:r w:rsidR="006C6D02">
        <w:rPr>
          <w:szCs w:val="24"/>
        </w:rPr>
        <w:t>also showed to be potential for</w:t>
      </w:r>
      <w:r w:rsidR="00552B2A">
        <w:rPr>
          <w:szCs w:val="24"/>
        </w:rPr>
        <w:t xml:space="preserve"> </w:t>
      </w:r>
      <w:r w:rsidR="00552B2A" w:rsidRPr="00552B2A">
        <w:rPr>
          <w:i/>
          <w:szCs w:val="24"/>
        </w:rPr>
        <w:t>in silico</w:t>
      </w:r>
      <w:r w:rsidR="006C6D02">
        <w:rPr>
          <w:szCs w:val="24"/>
        </w:rPr>
        <w:t xml:space="preserve"> functionally </w:t>
      </w:r>
      <w:r w:rsidR="00224F9C">
        <w:rPr>
          <w:szCs w:val="24"/>
        </w:rPr>
        <w:t xml:space="preserve">describing uncharacterized proteins. </w:t>
      </w:r>
      <w:r w:rsidR="006F05D2">
        <w:rPr>
          <w:szCs w:val="24"/>
        </w:rPr>
        <w:t xml:space="preserve">With the ability of searching orthologs in remote species using hidden Markov model profiles and the awareness of domain architecture similarity for </w:t>
      </w:r>
      <w:r w:rsidR="00CF0308">
        <w:rPr>
          <w:szCs w:val="24"/>
        </w:rPr>
        <w:t>increasing the confidence of functional equivalence, the inferred orthologs and the seed species are likely to have similar functions.</w:t>
      </w:r>
      <w:r w:rsidR="00E70FC8">
        <w:rPr>
          <w:szCs w:val="24"/>
        </w:rPr>
        <w:t xml:space="preserve"> </w:t>
      </w:r>
      <w:r w:rsidR="006155D4">
        <w:rPr>
          <w:szCs w:val="24"/>
        </w:rPr>
        <w:t xml:space="preserve">Furthermore, the identified </w:t>
      </w:r>
      <w:proofErr w:type="gramStart"/>
      <w:r w:rsidR="006155D4">
        <w:rPr>
          <w:szCs w:val="24"/>
        </w:rPr>
        <w:t>80 microsporidian</w:t>
      </w:r>
      <w:proofErr w:type="gramEnd"/>
      <w:r w:rsidR="006155D4">
        <w:rPr>
          <w:szCs w:val="24"/>
        </w:rPr>
        <w:t xml:space="preserve"> core</w:t>
      </w:r>
      <w:r w:rsidR="009A1A90">
        <w:rPr>
          <w:szCs w:val="24"/>
        </w:rPr>
        <w:t xml:space="preserve"> gene</w:t>
      </w:r>
      <w:r w:rsidR="006155D4">
        <w:rPr>
          <w:szCs w:val="24"/>
        </w:rPr>
        <w:t xml:space="preserve"> </w:t>
      </w:r>
      <w:r w:rsidR="009A1A90">
        <w:rPr>
          <w:szCs w:val="24"/>
        </w:rPr>
        <w:t xml:space="preserve">set </w:t>
      </w:r>
      <w:r w:rsidR="009A1A90" w:rsidRPr="009A1A90">
        <w:rPr>
          <w:szCs w:val="24"/>
        </w:rPr>
        <w:t xml:space="preserve">provides </w:t>
      </w:r>
      <w:r w:rsidR="005C4DE8" w:rsidRPr="009A1A90">
        <w:rPr>
          <w:szCs w:val="24"/>
        </w:rPr>
        <w:t>a promising</w:t>
      </w:r>
      <w:r w:rsidR="009A1A90" w:rsidRPr="009A1A90">
        <w:rPr>
          <w:szCs w:val="24"/>
        </w:rPr>
        <w:t xml:space="preserve"> gene</w:t>
      </w:r>
      <w:r w:rsidR="005C4DE8" w:rsidRPr="009A1A90">
        <w:rPr>
          <w:szCs w:val="24"/>
        </w:rPr>
        <w:t xml:space="preserve"> collection for reconstructing deep branches in the eukaryotic phylogeny.</w:t>
      </w: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580" w:name="_Toc387400411"/>
      <w:r>
        <w:lastRenderedPageBreak/>
        <w:t>References</w:t>
      </w:r>
      <w:bookmarkEnd w:id="580"/>
    </w:p>
    <w:p w14:paraId="2A5D6790" w14:textId="77777777" w:rsidR="00785690" w:rsidRPr="00785690" w:rsidRDefault="00785690" w:rsidP="000448FA">
      <w:pPr>
        <w:jc w:val="both"/>
      </w:pPr>
    </w:p>
    <w:p w14:paraId="2DA2ACA9" w14:textId="77777777" w:rsidR="00495D47" w:rsidRPr="00495D47" w:rsidRDefault="00785690" w:rsidP="00495D47">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495D47" w:rsidRPr="00495D47">
        <w:rPr>
          <w:noProof/>
        </w:rPr>
        <w:t xml:space="preserve">Abascal, Federico, Rafael Zardoya, and David Posada. 2005. "ProtTest: Selection of best-fit models of protein evolution."  </w:t>
      </w:r>
      <w:r w:rsidR="00495D47" w:rsidRPr="00495D47">
        <w:rPr>
          <w:i/>
          <w:noProof/>
        </w:rPr>
        <w:t>Bioinformatics</w:t>
      </w:r>
      <w:r w:rsidR="00495D47" w:rsidRPr="00495D47">
        <w:rPr>
          <w:noProof/>
        </w:rPr>
        <w:t xml:space="preserve"> 21:2104-2105. doi: 10.1093/bioinformatics/bti263.</w:t>
      </w:r>
    </w:p>
    <w:p w14:paraId="2068574A" w14:textId="77777777" w:rsidR="00495D47" w:rsidRPr="00495D47" w:rsidRDefault="00495D47" w:rsidP="00495D47">
      <w:pPr>
        <w:pStyle w:val="EndNoteBibliography"/>
        <w:spacing w:after="0"/>
        <w:ind w:left="720" w:hanging="720"/>
        <w:rPr>
          <w:noProof/>
        </w:rPr>
      </w:pPr>
      <w:r w:rsidRPr="00495D47">
        <w:rPr>
          <w:noProof/>
        </w:rPr>
        <w:t xml:space="preserve">Adams, Melanie A., Michael D. L. Suits, Jimin Zheng, and Zongchao Jia. 2007. "Piecing together the structure–function puzzle: Experiences in structure‐based functional annotation of hypothetical proteins."  </w:t>
      </w:r>
      <w:r w:rsidRPr="00495D47">
        <w:rPr>
          <w:i/>
          <w:noProof/>
        </w:rPr>
        <w:t>PROTEOMICS</w:t>
      </w:r>
      <w:r w:rsidRPr="00495D47">
        <w:rPr>
          <w:noProof/>
        </w:rPr>
        <w:t xml:space="preserve"> 7:2920-2932. doi: 10.1002/pmic.200700099.</w:t>
      </w:r>
    </w:p>
    <w:p w14:paraId="4ED960A3" w14:textId="77777777" w:rsidR="00495D47" w:rsidRPr="00495D47" w:rsidRDefault="00495D47" w:rsidP="00495D47">
      <w:pPr>
        <w:pStyle w:val="EndNoteBibliography"/>
        <w:spacing w:after="0"/>
        <w:ind w:left="720" w:hanging="720"/>
        <w:rPr>
          <w:noProof/>
        </w:rPr>
      </w:pPr>
      <w:r w:rsidRPr="00495D47">
        <w:rPr>
          <w:noProof/>
        </w:rPr>
        <w:t xml:space="preserve">Adebali, Ogun, and Igor B. Zhulin. 2017. "Aquerium: a web application for comparative exploration of domain-based protein occurrences on the taxonomically clustered genome tree."  </w:t>
      </w:r>
      <w:r w:rsidRPr="00495D47">
        <w:rPr>
          <w:i/>
          <w:noProof/>
        </w:rPr>
        <w:t>Proteins</w:t>
      </w:r>
      <w:r w:rsidRPr="00495D47">
        <w:rPr>
          <w:noProof/>
        </w:rPr>
        <w:t xml:space="preserve"> 85:72-77. doi: 10.1002/prot.25199.</w:t>
      </w:r>
    </w:p>
    <w:p w14:paraId="0D9AB468" w14:textId="77777777" w:rsidR="00495D47" w:rsidRPr="00495D47" w:rsidRDefault="00495D47" w:rsidP="00495D47">
      <w:pPr>
        <w:pStyle w:val="EndNoteBibliography"/>
        <w:spacing w:after="0"/>
        <w:ind w:left="720" w:hanging="720"/>
        <w:rPr>
          <w:noProof/>
        </w:rPr>
      </w:pPr>
      <w:r w:rsidRPr="00495D47">
        <w:rPr>
          <w:noProof/>
        </w:rPr>
        <w:t xml:space="preserve">Agnew, Philip, JJ Becnel, Dieter Ebert, and Y Michalakis. 2003. "Symbiosis of microsporidia and insects."  </w:t>
      </w:r>
      <w:r w:rsidRPr="00495D47">
        <w:rPr>
          <w:i/>
          <w:noProof/>
        </w:rPr>
        <w:t>Insect Symbiosis. Volume</w:t>
      </w:r>
      <w:r w:rsidRPr="00495D47">
        <w:rPr>
          <w:noProof/>
        </w:rPr>
        <w:t>:145-164.</w:t>
      </w:r>
    </w:p>
    <w:p w14:paraId="2755304E" w14:textId="77777777" w:rsidR="00495D47" w:rsidRPr="00495D47" w:rsidRDefault="00495D47" w:rsidP="00495D47">
      <w:pPr>
        <w:pStyle w:val="EndNoteBibliography"/>
        <w:spacing w:after="0"/>
        <w:ind w:left="720" w:hanging="720"/>
        <w:rPr>
          <w:noProof/>
        </w:rPr>
      </w:pPr>
      <w:r w:rsidRPr="00495D47">
        <w:rPr>
          <w:noProof/>
        </w:rPr>
        <w:t xml:space="preserve">Alam, I., A. Dress, M. Rehmsmeier, and G. Fuellen. 2004. "Comparative homology agreement search: An effective combination of homology-search methods."  </w:t>
      </w:r>
      <w:r w:rsidRPr="00495D47">
        <w:rPr>
          <w:i/>
          <w:noProof/>
        </w:rPr>
        <w:t>Proceedings of the National Academy of Sciences</w:t>
      </w:r>
      <w:r w:rsidRPr="00495D47">
        <w:rPr>
          <w:noProof/>
        </w:rPr>
        <w:t xml:space="preserve"> 101:13814-13819. doi: 10.1073/pnas.0405612101.</w:t>
      </w:r>
    </w:p>
    <w:p w14:paraId="2A0F2D16" w14:textId="77777777" w:rsidR="00495D47" w:rsidRPr="00495D47" w:rsidRDefault="00495D47" w:rsidP="00495D47">
      <w:pPr>
        <w:pStyle w:val="EndNoteBibliography"/>
        <w:spacing w:after="0"/>
        <w:ind w:left="720" w:hanging="720"/>
        <w:rPr>
          <w:noProof/>
        </w:rPr>
      </w:pPr>
      <w:r w:rsidRPr="00495D47">
        <w:rPr>
          <w:noProof/>
        </w:rPr>
        <w:t>Alberts, Bruce, Alexander Johnson, Julian Lewis, Martin Raff, Keith Roberts, and Peter Walter. 2002. "How Cells Obtain Energy from Food."</w:t>
      </w:r>
    </w:p>
    <w:p w14:paraId="1AC6A6B5" w14:textId="77777777" w:rsidR="00495D47" w:rsidRPr="00495D47" w:rsidRDefault="00495D47" w:rsidP="00495D47">
      <w:pPr>
        <w:pStyle w:val="EndNoteBibliography"/>
        <w:spacing w:after="0"/>
        <w:ind w:left="720" w:hanging="720"/>
        <w:rPr>
          <w:noProof/>
        </w:rPr>
      </w:pPr>
      <w:r w:rsidRPr="00495D47">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495D47">
        <w:rPr>
          <w:i/>
          <w:noProof/>
        </w:rPr>
        <w:t>Nature Methods</w:t>
      </w:r>
      <w:r w:rsidRPr="00495D47">
        <w:rPr>
          <w:noProof/>
        </w:rPr>
        <w:t xml:space="preserve"> 13:425-430. doi: 10.1038/nmeth.3830.</w:t>
      </w:r>
    </w:p>
    <w:p w14:paraId="0BA9D740" w14:textId="77777777" w:rsidR="00495D47" w:rsidRPr="00495D47" w:rsidRDefault="00495D47" w:rsidP="00495D47">
      <w:pPr>
        <w:pStyle w:val="EndNoteBibliography"/>
        <w:spacing w:after="0"/>
        <w:ind w:left="720" w:hanging="720"/>
        <w:rPr>
          <w:noProof/>
        </w:rPr>
      </w:pPr>
      <w:r w:rsidRPr="00495D47">
        <w:rPr>
          <w:noProof/>
        </w:rPr>
        <w:t xml:space="preserve">Altenhoff, Adrian M., Romain A. Studer, Marc Robinson-Rechavi, and Christophe Dessimoz. 2012. "Resolving the Ortholog Conjecture: Orthologs Tend to Be Weakly, but Significantly, More Similar in Function than Paralogs."  </w:t>
      </w:r>
      <w:r w:rsidRPr="00495D47">
        <w:rPr>
          <w:i/>
          <w:noProof/>
        </w:rPr>
        <w:t>PLoS Computational Biology</w:t>
      </w:r>
      <w:r w:rsidRPr="00495D47">
        <w:rPr>
          <w:noProof/>
        </w:rPr>
        <w:t xml:space="preserve"> 8:e1002514. doi: 10.1371/journal.pcbi.1002514.</w:t>
      </w:r>
    </w:p>
    <w:p w14:paraId="2FE38510" w14:textId="77777777" w:rsidR="00495D47" w:rsidRPr="00495D47" w:rsidRDefault="00495D47" w:rsidP="00495D47">
      <w:pPr>
        <w:pStyle w:val="EndNoteBibliography"/>
        <w:spacing w:after="0"/>
        <w:ind w:left="720" w:hanging="720"/>
        <w:rPr>
          <w:noProof/>
        </w:rPr>
      </w:pPr>
      <w:r w:rsidRPr="00495D47">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495D47">
        <w:rPr>
          <w:i/>
          <w:noProof/>
        </w:rPr>
        <w:t>Nucleic Acids Research</w:t>
      </w:r>
      <w:r w:rsidRPr="00495D47">
        <w:rPr>
          <w:noProof/>
        </w:rPr>
        <w:t xml:space="preserve"> 43:D240-D249. doi: 10.1093/nar/gku1158.</w:t>
      </w:r>
    </w:p>
    <w:p w14:paraId="12F245C0" w14:textId="77777777" w:rsidR="00495D47" w:rsidRPr="00495D47" w:rsidRDefault="00495D47" w:rsidP="00495D47">
      <w:pPr>
        <w:pStyle w:val="EndNoteBibliography"/>
        <w:spacing w:after="0"/>
        <w:ind w:left="720" w:hanging="720"/>
        <w:rPr>
          <w:noProof/>
        </w:rPr>
      </w:pPr>
      <w:r w:rsidRPr="00495D47">
        <w:rPr>
          <w:noProof/>
        </w:rPr>
        <w:t xml:space="preserve">Altschul, S F, T L Madden, A A Schäffer, J Zhang, Z Zhang, W Miller, and D J Lipman. 1997. "Gapped BLAST and PSI-BLAST: a new generation of protein database search programs."  </w:t>
      </w:r>
      <w:r w:rsidRPr="00495D47">
        <w:rPr>
          <w:i/>
          <w:noProof/>
        </w:rPr>
        <w:t>Nucleic Acids Research</w:t>
      </w:r>
      <w:r w:rsidRPr="00495D47">
        <w:rPr>
          <w:noProof/>
        </w:rPr>
        <w:t xml:space="preserve"> 25:3389-3402.</w:t>
      </w:r>
    </w:p>
    <w:p w14:paraId="7EE84B60" w14:textId="77777777" w:rsidR="00495D47" w:rsidRPr="00495D47" w:rsidRDefault="00495D47" w:rsidP="00495D47">
      <w:pPr>
        <w:pStyle w:val="EndNoteBibliography"/>
        <w:spacing w:after="0"/>
        <w:ind w:left="720" w:hanging="720"/>
        <w:rPr>
          <w:noProof/>
        </w:rPr>
      </w:pPr>
      <w:r w:rsidRPr="00495D47">
        <w:rPr>
          <w:noProof/>
        </w:rPr>
        <w:t xml:space="preserve">Altschul, S. F., W. Gish, W. Miller, E. W. Myers, and D. J. Lipman. 1990. "Basic local alignment search tool."  </w:t>
      </w:r>
      <w:r w:rsidRPr="00495D47">
        <w:rPr>
          <w:i/>
          <w:noProof/>
        </w:rPr>
        <w:t>Journal of Molecular Biology</w:t>
      </w:r>
      <w:r w:rsidRPr="00495D47">
        <w:rPr>
          <w:noProof/>
        </w:rPr>
        <w:t xml:space="preserve"> 215:403-410. doi: 10.1016/S0022-2836(05)80360-2.</w:t>
      </w:r>
    </w:p>
    <w:p w14:paraId="6A4A16EE" w14:textId="77777777" w:rsidR="00495D47" w:rsidRPr="00495D47" w:rsidRDefault="00495D47" w:rsidP="00495D47">
      <w:pPr>
        <w:pStyle w:val="EndNoteBibliography"/>
        <w:spacing w:after="0"/>
        <w:ind w:left="720" w:hanging="720"/>
        <w:rPr>
          <w:noProof/>
        </w:rPr>
      </w:pPr>
      <w:r w:rsidRPr="00495D47">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495D47">
        <w:rPr>
          <w:i/>
          <w:noProof/>
        </w:rPr>
        <w:t>Nature Genetics</w:t>
      </w:r>
      <w:r w:rsidRPr="00495D47">
        <w:rPr>
          <w:noProof/>
        </w:rPr>
        <w:t xml:space="preserve"> 25:25-29. doi: 10.1038/75556.</w:t>
      </w:r>
    </w:p>
    <w:p w14:paraId="3C078C21" w14:textId="77777777" w:rsidR="00495D47" w:rsidRPr="00495D47" w:rsidRDefault="00495D47" w:rsidP="00495D47">
      <w:pPr>
        <w:pStyle w:val="EndNoteBibliography"/>
        <w:spacing w:after="0"/>
        <w:ind w:left="720" w:hanging="720"/>
        <w:rPr>
          <w:noProof/>
        </w:rPr>
      </w:pPr>
      <w:r w:rsidRPr="00495D47">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495D47">
        <w:rPr>
          <w:i/>
          <w:noProof/>
        </w:rPr>
        <w:t>Nucleic acids research</w:t>
      </w:r>
      <w:r w:rsidRPr="00495D47">
        <w:rPr>
          <w:noProof/>
        </w:rPr>
        <w:t xml:space="preserve"> 39:D612-9. doi: 10.1093/nar/gkq1006.</w:t>
      </w:r>
    </w:p>
    <w:p w14:paraId="3CE323A1" w14:textId="77777777" w:rsidR="00495D47" w:rsidRPr="00495D47" w:rsidRDefault="00495D47" w:rsidP="00495D47">
      <w:pPr>
        <w:pStyle w:val="EndNoteBibliography"/>
        <w:spacing w:after="0"/>
        <w:ind w:left="720" w:hanging="720"/>
        <w:rPr>
          <w:noProof/>
        </w:rPr>
      </w:pPr>
      <w:r w:rsidRPr="00495D47">
        <w:rPr>
          <w:noProof/>
        </w:rPr>
        <w:t xml:space="preserve">Baker, D. 2001. "Protein Structure Prediction and Structural Genomics."  </w:t>
      </w:r>
      <w:r w:rsidRPr="00495D47">
        <w:rPr>
          <w:i/>
          <w:noProof/>
        </w:rPr>
        <w:t>Science</w:t>
      </w:r>
      <w:r w:rsidRPr="00495D47">
        <w:rPr>
          <w:noProof/>
        </w:rPr>
        <w:t xml:space="preserve"> 294:93-96. doi: 10.1126/science.1065659.</w:t>
      </w:r>
    </w:p>
    <w:p w14:paraId="09BE0052" w14:textId="77777777" w:rsidR="00495D47" w:rsidRPr="00495D47" w:rsidRDefault="00495D47" w:rsidP="00495D47">
      <w:pPr>
        <w:pStyle w:val="EndNoteBibliography"/>
        <w:spacing w:after="0"/>
        <w:ind w:left="720" w:hanging="720"/>
        <w:rPr>
          <w:noProof/>
        </w:rPr>
      </w:pPr>
      <w:r w:rsidRPr="00495D47">
        <w:rPr>
          <w:noProof/>
        </w:rPr>
        <w:t xml:space="preserve">Bakowski, Malina A., Margaret Priest, Sarah Young, Christina A. Cuomo, and Emily R. Troemel. 2014. "Genome Sequence of the Microsporidian Species Nematocida sp1 Strain ERTm6 (ATCC PRA-372)."  </w:t>
      </w:r>
      <w:r w:rsidRPr="00495D47">
        <w:rPr>
          <w:i/>
          <w:noProof/>
        </w:rPr>
        <w:t>Genome Announcements</w:t>
      </w:r>
      <w:r w:rsidRPr="00495D47">
        <w:rPr>
          <w:noProof/>
        </w:rPr>
        <w:t xml:space="preserve"> 2:e00905-14. doi: 10.1128/genomeA.00905-14.</w:t>
      </w:r>
    </w:p>
    <w:p w14:paraId="1431D387" w14:textId="77777777" w:rsidR="00495D47" w:rsidRPr="00495D47" w:rsidRDefault="00495D47" w:rsidP="00495D47">
      <w:pPr>
        <w:pStyle w:val="EndNoteBibliography"/>
        <w:spacing w:after="0"/>
        <w:ind w:left="720" w:hanging="720"/>
        <w:rPr>
          <w:noProof/>
        </w:rPr>
      </w:pPr>
      <w:r w:rsidRPr="00495D47">
        <w:rPr>
          <w:noProof/>
        </w:rPr>
        <w:t xml:space="preserve">Balbiani, G. 1882. "Sur les microsporidies ou psorospermies des Articulés."  </w:t>
      </w:r>
      <w:r w:rsidRPr="00495D47">
        <w:rPr>
          <w:i/>
          <w:noProof/>
        </w:rPr>
        <w:t>C. R. Acad. Sci.</w:t>
      </w:r>
      <w:r w:rsidRPr="00495D47">
        <w:rPr>
          <w:noProof/>
        </w:rPr>
        <w:t xml:space="preserve"> 95:1168–1171.</w:t>
      </w:r>
    </w:p>
    <w:p w14:paraId="63726EF7" w14:textId="77777777" w:rsidR="00495D47" w:rsidRPr="00495D47" w:rsidRDefault="00495D47" w:rsidP="00495D47">
      <w:pPr>
        <w:pStyle w:val="EndNoteBibliography"/>
        <w:spacing w:after="0"/>
        <w:ind w:left="720" w:hanging="720"/>
        <w:rPr>
          <w:noProof/>
        </w:rPr>
      </w:pPr>
      <w:r w:rsidRPr="00495D47">
        <w:rPr>
          <w:noProof/>
        </w:rPr>
        <w:t xml:space="preserve">Bargsten, Joachim W., Edouard I. Severing, Jan-Peter Nap, Gabino F. Sanchez-Perez, and Aalt D.J. van Dijk. 2014. "Biological process annotation of proteins across the plant kingdom."  </w:t>
      </w:r>
      <w:r w:rsidRPr="00495D47">
        <w:rPr>
          <w:i/>
          <w:noProof/>
        </w:rPr>
        <w:t>Current Plant Biology</w:t>
      </w:r>
      <w:r w:rsidRPr="00495D47">
        <w:rPr>
          <w:noProof/>
        </w:rPr>
        <w:t xml:space="preserve"> 1:73-82. doi: 10.1016/j.cpb.2014.07.001.</w:t>
      </w:r>
    </w:p>
    <w:p w14:paraId="55DD7D38" w14:textId="77777777" w:rsidR="00495D47" w:rsidRPr="00495D47" w:rsidRDefault="00495D47" w:rsidP="00495D47">
      <w:pPr>
        <w:pStyle w:val="EndNoteBibliography"/>
        <w:spacing w:after="0"/>
        <w:ind w:left="720" w:hanging="720"/>
        <w:rPr>
          <w:noProof/>
        </w:rPr>
      </w:pPr>
      <w:r w:rsidRPr="00495D47">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495D47">
        <w:rPr>
          <w:i/>
          <w:noProof/>
        </w:rPr>
        <w:t>Nucleic Acids Research</w:t>
      </w:r>
      <w:r w:rsidRPr="00495D47">
        <w:rPr>
          <w:noProof/>
        </w:rPr>
        <w:t xml:space="preserve"> 45:D158-D169. doi: 10.1093/nar/gkw1099.</w:t>
      </w:r>
    </w:p>
    <w:p w14:paraId="05EF99EB" w14:textId="77777777" w:rsidR="00495D47" w:rsidRPr="00495D47" w:rsidRDefault="00495D47" w:rsidP="00495D47">
      <w:pPr>
        <w:pStyle w:val="EndNoteBibliography"/>
        <w:spacing w:after="0"/>
        <w:ind w:left="720" w:hanging="720"/>
        <w:rPr>
          <w:noProof/>
        </w:rPr>
      </w:pPr>
      <w:r w:rsidRPr="00495D47">
        <w:rPr>
          <w:noProof/>
        </w:rPr>
        <w:t xml:space="preserve">Baum, David A., Stacey DeWitt Smith, and Samuel S. S. Donovan. 2005. "The Tree-Thinking Challenge."  </w:t>
      </w:r>
      <w:r w:rsidRPr="00495D47">
        <w:rPr>
          <w:i/>
          <w:noProof/>
        </w:rPr>
        <w:t>Science</w:t>
      </w:r>
      <w:r w:rsidRPr="00495D47">
        <w:rPr>
          <w:noProof/>
        </w:rPr>
        <w:t xml:space="preserve"> 310:979-980. doi: 10.1126/science.1117727.</w:t>
      </w:r>
    </w:p>
    <w:p w14:paraId="217D3CE7" w14:textId="77777777" w:rsidR="00495D47" w:rsidRPr="00495D47" w:rsidRDefault="00495D47" w:rsidP="00495D47">
      <w:pPr>
        <w:pStyle w:val="EndNoteBibliography"/>
        <w:spacing w:after="0"/>
        <w:ind w:left="720" w:hanging="720"/>
        <w:rPr>
          <w:noProof/>
        </w:rPr>
      </w:pPr>
      <w:r w:rsidRPr="00495D47">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495D47">
        <w:rPr>
          <w:i/>
          <w:noProof/>
        </w:rPr>
        <w:t>Parasitology International</w:t>
      </w:r>
      <w:r w:rsidRPr="00495D47">
        <w:rPr>
          <w:noProof/>
        </w:rPr>
        <w:t xml:space="preserve"> 57:62-71. doi: 10.1016/j.parint.2007.09.002.</w:t>
      </w:r>
    </w:p>
    <w:p w14:paraId="304BED6D" w14:textId="77777777" w:rsidR="00495D47" w:rsidRPr="00495D47" w:rsidRDefault="00495D47" w:rsidP="00495D47">
      <w:pPr>
        <w:pStyle w:val="EndNoteBibliography"/>
        <w:spacing w:after="0"/>
        <w:ind w:left="720" w:hanging="720"/>
        <w:rPr>
          <w:noProof/>
        </w:rPr>
      </w:pPr>
      <w:r w:rsidRPr="00495D47">
        <w:rPr>
          <w:noProof/>
        </w:rPr>
        <w:t xml:space="preserve">Bergsten, Johannes. 2005. "A review of long-branch attraction."  </w:t>
      </w:r>
      <w:r w:rsidRPr="00495D47">
        <w:rPr>
          <w:i/>
          <w:noProof/>
        </w:rPr>
        <w:t>Cladistics</w:t>
      </w:r>
      <w:r w:rsidRPr="00495D47">
        <w:rPr>
          <w:noProof/>
        </w:rPr>
        <w:t xml:space="preserve"> 21:163-193. doi: 10.1111/j.1096-0031.2005.00059.x.</w:t>
      </w:r>
    </w:p>
    <w:p w14:paraId="05C18815" w14:textId="77777777" w:rsidR="00495D47" w:rsidRPr="00495D47" w:rsidRDefault="00495D47" w:rsidP="00495D47">
      <w:pPr>
        <w:pStyle w:val="EndNoteBibliography"/>
        <w:spacing w:after="0"/>
        <w:ind w:left="720" w:hanging="720"/>
        <w:rPr>
          <w:noProof/>
        </w:rPr>
      </w:pPr>
      <w:r w:rsidRPr="00495D47">
        <w:rPr>
          <w:noProof/>
        </w:rPr>
        <w:t xml:space="preserve">Bjørnson, Susan, and David Oi. 2014. "Microsporidia Biological Control Agents and Pathogens of Beneficial Insects." In </w:t>
      </w:r>
      <w:r w:rsidRPr="00495D47">
        <w:rPr>
          <w:i/>
          <w:noProof/>
        </w:rPr>
        <w:t>Microsporidia</w:t>
      </w:r>
      <w:r w:rsidRPr="00495D47">
        <w:rPr>
          <w:noProof/>
        </w:rPr>
        <w:t>, edited by Louis M. Weiss and James J. Becnel, 635-670. Chichester, UK: John Wiley &amp; Sons, Inc.</w:t>
      </w:r>
    </w:p>
    <w:p w14:paraId="00D91461" w14:textId="77777777" w:rsidR="00495D47" w:rsidRPr="00495D47" w:rsidRDefault="00495D47" w:rsidP="00495D47">
      <w:pPr>
        <w:pStyle w:val="EndNoteBibliography"/>
        <w:spacing w:after="0"/>
        <w:ind w:left="720" w:hanging="720"/>
        <w:rPr>
          <w:noProof/>
        </w:rPr>
      </w:pPr>
      <w:r w:rsidRPr="00495D47">
        <w:rPr>
          <w:noProof/>
        </w:rPr>
        <w:t xml:space="preserve">Bohne, Wolfgang, Karin Böttcher, and Uwe Groß. 2011. "The parasitophorous vacuole of Encephalitozoon cuniculi: Biogenesis and characteristics of the host cell–pathogen interface."  </w:t>
      </w:r>
      <w:r w:rsidRPr="00495D47">
        <w:rPr>
          <w:i/>
          <w:noProof/>
        </w:rPr>
        <w:t>International Journal of Medical Microbiology</w:t>
      </w:r>
      <w:r w:rsidRPr="00495D47">
        <w:rPr>
          <w:noProof/>
        </w:rPr>
        <w:t xml:space="preserve"> 301:395-399. doi: 10.1016/j.ijmm.2011.04.006.</w:t>
      </w:r>
    </w:p>
    <w:p w14:paraId="219E1104" w14:textId="77777777" w:rsidR="00495D47" w:rsidRPr="00495D47" w:rsidRDefault="00495D47" w:rsidP="00495D47">
      <w:pPr>
        <w:pStyle w:val="EndNoteBibliography"/>
        <w:spacing w:after="0"/>
        <w:ind w:left="720" w:hanging="720"/>
        <w:rPr>
          <w:noProof/>
        </w:rPr>
      </w:pPr>
      <w:r w:rsidRPr="00495D47">
        <w:rPr>
          <w:noProof/>
        </w:rPr>
        <w:t xml:space="preserve">Bretagne, S., F. Foulet, W. Alkassoum, J. Fleury-Feith, and M. Develoux. 1993. "Prevalence of Enterocytozoon bieneusi spores in the stool of AIDS patients and African children not infected by HIV."  </w:t>
      </w:r>
      <w:r w:rsidRPr="00495D47">
        <w:rPr>
          <w:i/>
          <w:noProof/>
        </w:rPr>
        <w:t>Bulletin De La Societe De Pathologie Exotique (1990)</w:t>
      </w:r>
      <w:r w:rsidRPr="00495D47">
        <w:rPr>
          <w:noProof/>
        </w:rPr>
        <w:t xml:space="preserve"> 86:351-357.</w:t>
      </w:r>
    </w:p>
    <w:p w14:paraId="04E51025" w14:textId="77777777" w:rsidR="00495D47" w:rsidRPr="00495D47" w:rsidRDefault="00495D47" w:rsidP="00495D47">
      <w:pPr>
        <w:pStyle w:val="EndNoteBibliography"/>
        <w:spacing w:after="0"/>
        <w:ind w:left="720" w:hanging="720"/>
        <w:rPr>
          <w:noProof/>
        </w:rPr>
      </w:pPr>
      <w:r w:rsidRPr="00495D47">
        <w:rPr>
          <w:noProof/>
        </w:rPr>
        <w:t xml:space="preserve">Brown, J. R., and W. F. Doolittle. 1995. "Root of the universal tree of life based on ancient aminoacyl-tRNA synthetase gene duplications."  </w:t>
      </w:r>
      <w:r w:rsidRPr="00495D47">
        <w:rPr>
          <w:i/>
          <w:noProof/>
        </w:rPr>
        <w:t>Proceedings of the National Academy of Sciences</w:t>
      </w:r>
      <w:r w:rsidRPr="00495D47">
        <w:rPr>
          <w:noProof/>
        </w:rPr>
        <w:t xml:space="preserve"> 92:2441-2445. doi: 10.1073/pnas.92.7.2441.</w:t>
      </w:r>
    </w:p>
    <w:p w14:paraId="0A12E608" w14:textId="77777777" w:rsidR="00495D47" w:rsidRPr="00495D47" w:rsidRDefault="00495D47" w:rsidP="00495D47">
      <w:pPr>
        <w:pStyle w:val="EndNoteBibliography"/>
        <w:spacing w:after="0"/>
        <w:ind w:left="720" w:hanging="720"/>
        <w:rPr>
          <w:noProof/>
        </w:rPr>
      </w:pPr>
      <w:r w:rsidRPr="00495D47">
        <w:rPr>
          <w:noProof/>
        </w:rPr>
        <w:t xml:space="preserve">Canning, Elizabeth U. 1986. </w:t>
      </w:r>
      <w:r w:rsidRPr="00495D47">
        <w:rPr>
          <w:i/>
          <w:noProof/>
        </w:rPr>
        <w:t>The microsporidia of vertebrates</w:t>
      </w:r>
      <w:r w:rsidRPr="00495D47">
        <w:rPr>
          <w:noProof/>
        </w:rPr>
        <w:t>: Academic Press.</w:t>
      </w:r>
    </w:p>
    <w:p w14:paraId="264C9BA1" w14:textId="77777777" w:rsidR="00495D47" w:rsidRPr="00495D47" w:rsidRDefault="00495D47" w:rsidP="00495D47">
      <w:pPr>
        <w:pStyle w:val="EndNoteBibliography"/>
        <w:spacing w:after="0"/>
        <w:ind w:left="720" w:hanging="720"/>
        <w:rPr>
          <w:noProof/>
        </w:rPr>
      </w:pPr>
      <w:r w:rsidRPr="00495D47">
        <w:rPr>
          <w:noProof/>
        </w:rPr>
        <w:t xml:space="preserve">Capella-Gutiérrez, Salvador, Marina Marcet-Houben, and Toni Gabaldón. 2012. "Phylogenomics supports microsporidia as the earliest diverging clade of sequenced fungi."  </w:t>
      </w:r>
      <w:r w:rsidRPr="00495D47">
        <w:rPr>
          <w:i/>
          <w:noProof/>
        </w:rPr>
        <w:t>BMC biology</w:t>
      </w:r>
      <w:r w:rsidRPr="00495D47">
        <w:rPr>
          <w:noProof/>
        </w:rPr>
        <w:t xml:space="preserve"> 10:47-47. doi: 10.1186/1741-7007-10-47.</w:t>
      </w:r>
    </w:p>
    <w:p w14:paraId="382DC4BA" w14:textId="77777777" w:rsidR="00495D47" w:rsidRPr="00495D47" w:rsidRDefault="00495D47" w:rsidP="00495D47">
      <w:pPr>
        <w:pStyle w:val="EndNoteBibliography"/>
        <w:spacing w:after="0"/>
        <w:ind w:left="720" w:hanging="720"/>
        <w:rPr>
          <w:noProof/>
        </w:rPr>
      </w:pPr>
      <w:r w:rsidRPr="00495D47">
        <w:rPr>
          <w:noProof/>
        </w:rPr>
        <w:t xml:space="preserve">Capra, John A., Maureen Stolzer, Dannie Durand, and Katherine S. Pollard. 2013. "How old is my gene?"  </w:t>
      </w:r>
      <w:r w:rsidRPr="00495D47">
        <w:rPr>
          <w:i/>
          <w:noProof/>
        </w:rPr>
        <w:t>Trends in Genetics</w:t>
      </w:r>
      <w:r w:rsidRPr="00495D47">
        <w:rPr>
          <w:noProof/>
        </w:rPr>
        <w:t xml:space="preserve"> 29:659-668. doi: 10.1016/j.tig.2013.07.001.</w:t>
      </w:r>
    </w:p>
    <w:p w14:paraId="5922DB1E" w14:textId="77777777" w:rsidR="00495D47" w:rsidRPr="00495D47" w:rsidRDefault="00495D47" w:rsidP="00495D47">
      <w:pPr>
        <w:pStyle w:val="EndNoteBibliography"/>
        <w:spacing w:after="0"/>
        <w:ind w:left="720" w:hanging="720"/>
        <w:rPr>
          <w:noProof/>
        </w:rPr>
      </w:pPr>
      <w:r w:rsidRPr="00495D47">
        <w:rPr>
          <w:noProof/>
        </w:rPr>
        <w:t xml:space="preserve">Cavalier-Smith, T. 1983. "A 6-kingdom classification and a unified phylogeny." In </w:t>
      </w:r>
      <w:r w:rsidRPr="00495D47">
        <w:rPr>
          <w:i/>
          <w:noProof/>
        </w:rPr>
        <w:t>Endocytobiology II: intracellular space as oligogenetic</w:t>
      </w:r>
      <w:r w:rsidRPr="00495D47">
        <w:rPr>
          <w:noProof/>
        </w:rPr>
        <w:t>, edited by HEA.; Schwemmler Schenk, WS., 1027–1034. Berlin: Walter de Gruyter &amp; Co.</w:t>
      </w:r>
    </w:p>
    <w:p w14:paraId="5A092D4A" w14:textId="77777777" w:rsidR="00495D47" w:rsidRPr="00495D47" w:rsidRDefault="00495D47" w:rsidP="00495D47">
      <w:pPr>
        <w:pStyle w:val="EndNoteBibliography"/>
        <w:spacing w:after="0"/>
        <w:ind w:left="720" w:hanging="720"/>
        <w:rPr>
          <w:noProof/>
        </w:rPr>
      </w:pPr>
      <w:r w:rsidRPr="00495D47">
        <w:rPr>
          <w:noProof/>
        </w:rPr>
        <w:t xml:space="preserve">Charbonneau, Lise R., Neil Kirk Hillier, Richard E. L. Rogers, Geoffrey R. Williams, and Dave Shutler. 2016. "Effects of Nosema apis, N. ceranae, and coinfections on honey bee (Apis mellifera) learning and memory."  </w:t>
      </w:r>
      <w:r w:rsidRPr="00495D47">
        <w:rPr>
          <w:i/>
          <w:noProof/>
        </w:rPr>
        <w:t>Scientific Reports</w:t>
      </w:r>
      <w:r w:rsidRPr="00495D47">
        <w:rPr>
          <w:noProof/>
        </w:rPr>
        <w:t xml:space="preserve"> 6. doi: 10.1038/srep22626.</w:t>
      </w:r>
    </w:p>
    <w:p w14:paraId="1CADD32D" w14:textId="77777777" w:rsidR="00495D47" w:rsidRPr="00495D47" w:rsidRDefault="00495D47" w:rsidP="00495D47">
      <w:pPr>
        <w:pStyle w:val="EndNoteBibliography"/>
        <w:spacing w:after="0"/>
        <w:ind w:left="720" w:hanging="720"/>
        <w:rPr>
          <w:noProof/>
        </w:rPr>
      </w:pPr>
      <w:r w:rsidRPr="00495D47">
        <w:rPr>
          <w:noProof/>
        </w:rPr>
        <w:t xml:space="preserve">Chen, Xiaoshu, and Jianzhi Zhang. 2012. "The Ortholog Conjecture Is Untestable by the Current Gene Ontology but Is Supported by RNA Sequencing Data."  </w:t>
      </w:r>
      <w:r w:rsidRPr="00495D47">
        <w:rPr>
          <w:i/>
          <w:noProof/>
        </w:rPr>
        <w:t>PLoS Computational Biology</w:t>
      </w:r>
      <w:r w:rsidRPr="00495D47">
        <w:rPr>
          <w:noProof/>
        </w:rPr>
        <w:t xml:space="preserve"> 8:e1002784. doi: 10.1371/journal.pcbi.1002784.</w:t>
      </w:r>
    </w:p>
    <w:p w14:paraId="558567A6" w14:textId="77777777" w:rsidR="00495D47" w:rsidRPr="00495D47" w:rsidRDefault="00495D47" w:rsidP="00495D47">
      <w:pPr>
        <w:pStyle w:val="EndNoteBibliography"/>
        <w:spacing w:after="0"/>
        <w:ind w:left="720" w:hanging="720"/>
        <w:rPr>
          <w:noProof/>
        </w:rPr>
      </w:pPr>
      <w:r w:rsidRPr="00495D47">
        <w:rPr>
          <w:noProof/>
        </w:rPr>
        <w:t xml:space="preserve">Cheng, Hui-Wen A., Frances E. Lucy, Thaddeus K. Graczyk, Michael A. Broaders, and Sergey E. Mastitsky. 2011. "Municipal wastewater treatment plants as removal systems and environmental sources of human-virulent microsporidian spores."  </w:t>
      </w:r>
      <w:r w:rsidRPr="00495D47">
        <w:rPr>
          <w:i/>
          <w:noProof/>
        </w:rPr>
        <w:t>Parasitology Research</w:t>
      </w:r>
      <w:r w:rsidRPr="00495D47">
        <w:rPr>
          <w:noProof/>
        </w:rPr>
        <w:t xml:space="preserve"> 109:595-603. doi: 10.1007/s00436-011-2291-x.</w:t>
      </w:r>
    </w:p>
    <w:p w14:paraId="0560A197" w14:textId="77777777" w:rsidR="00495D47" w:rsidRPr="00495D47" w:rsidRDefault="00495D47" w:rsidP="00495D47">
      <w:pPr>
        <w:pStyle w:val="EndNoteBibliography"/>
        <w:spacing w:after="0"/>
        <w:ind w:left="720" w:hanging="720"/>
        <w:rPr>
          <w:noProof/>
        </w:rPr>
      </w:pPr>
      <w:r w:rsidRPr="00495D47">
        <w:rPr>
          <w:noProof/>
        </w:rPr>
        <w:t xml:space="preserve">Chothia, C, and A M Lesk. 1986. "The relation between the divergence of sequence and structure in proteins."  </w:t>
      </w:r>
      <w:r w:rsidRPr="00495D47">
        <w:rPr>
          <w:i/>
          <w:noProof/>
        </w:rPr>
        <w:t>The EMBO Journal</w:t>
      </w:r>
      <w:r w:rsidRPr="00495D47">
        <w:rPr>
          <w:noProof/>
        </w:rPr>
        <w:t xml:space="preserve"> 5:823-826.</w:t>
      </w:r>
    </w:p>
    <w:p w14:paraId="720E23BA" w14:textId="77777777" w:rsidR="00495D47" w:rsidRPr="00495D47" w:rsidRDefault="00495D47" w:rsidP="00495D47">
      <w:pPr>
        <w:pStyle w:val="EndNoteBibliography"/>
        <w:spacing w:after="0"/>
        <w:ind w:left="720" w:hanging="720"/>
        <w:rPr>
          <w:noProof/>
        </w:rPr>
      </w:pPr>
      <w:r w:rsidRPr="00495D47">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495D47">
        <w:rPr>
          <w:i/>
          <w:noProof/>
        </w:rPr>
        <w:t>Emerging Infectious Diseases</w:t>
      </w:r>
      <w:r w:rsidRPr="00495D47">
        <w:rPr>
          <w:noProof/>
        </w:rPr>
        <w:t xml:space="preserve"> 17:1727-1730. doi: 10.3201/eid1709.101926.</w:t>
      </w:r>
    </w:p>
    <w:p w14:paraId="21E4B1B6" w14:textId="77777777" w:rsidR="00495D47" w:rsidRPr="00495D47" w:rsidRDefault="00495D47" w:rsidP="00495D47">
      <w:pPr>
        <w:pStyle w:val="EndNoteBibliography"/>
        <w:spacing w:after="0"/>
        <w:ind w:left="720" w:hanging="720"/>
        <w:rPr>
          <w:noProof/>
        </w:rPr>
      </w:pPr>
      <w:r w:rsidRPr="00495D47">
        <w:rPr>
          <w:noProof/>
        </w:rPr>
        <w:t xml:space="preserve">Choudhuri, Supratim. 2014. "Phylogenetic Analysis." In </w:t>
      </w:r>
      <w:r w:rsidRPr="00495D47">
        <w:rPr>
          <w:i/>
          <w:noProof/>
        </w:rPr>
        <w:t>Bioinformatics for Beginners</w:t>
      </w:r>
      <w:r w:rsidRPr="00495D47">
        <w:rPr>
          <w:noProof/>
        </w:rPr>
        <w:t>, 209-218. Oxford: Academic Press.</w:t>
      </w:r>
    </w:p>
    <w:p w14:paraId="60E7E0B2" w14:textId="77777777" w:rsidR="00495D47" w:rsidRPr="00495D47" w:rsidRDefault="00495D47" w:rsidP="00495D47">
      <w:pPr>
        <w:pStyle w:val="EndNoteBibliography"/>
        <w:spacing w:after="0"/>
        <w:ind w:left="720" w:hanging="720"/>
        <w:rPr>
          <w:noProof/>
        </w:rPr>
      </w:pPr>
      <w:r w:rsidRPr="00495D47">
        <w:rPr>
          <w:noProof/>
        </w:rPr>
        <w:t xml:space="preserve">Corradi, Nicolas, and Patrick J. Keeling. 2009. "Microsporidia: a journey through radical taxonomical revisions."  </w:t>
      </w:r>
      <w:r w:rsidRPr="00495D47">
        <w:rPr>
          <w:i/>
          <w:noProof/>
        </w:rPr>
        <w:t>Fungal Biology Reviews</w:t>
      </w:r>
      <w:r w:rsidRPr="00495D47">
        <w:rPr>
          <w:noProof/>
        </w:rPr>
        <w:t xml:space="preserve"> 23:1-8. doi: 10.1016/j.fbr.2009.05.001.</w:t>
      </w:r>
    </w:p>
    <w:p w14:paraId="783FEA5A" w14:textId="77777777" w:rsidR="00495D47" w:rsidRPr="00495D47" w:rsidRDefault="00495D47" w:rsidP="00495D47">
      <w:pPr>
        <w:pStyle w:val="EndNoteBibliography"/>
        <w:spacing w:after="0"/>
        <w:ind w:left="720" w:hanging="720"/>
        <w:rPr>
          <w:noProof/>
        </w:rPr>
      </w:pPr>
      <w:r w:rsidRPr="00495D47">
        <w:rPr>
          <w:noProof/>
        </w:rPr>
        <w:t xml:space="preserve">Corradi, Nicolas, Jean-François Pombert, Laurent Farinelli, Elizabeth S. Didier, and Patrick J. Keeling. 2010. "The complete sequence of the smallest known nuclear genome from the microsporidian Encephalitozoon intestinalis."  </w:t>
      </w:r>
      <w:r w:rsidRPr="00495D47">
        <w:rPr>
          <w:i/>
          <w:noProof/>
        </w:rPr>
        <w:t>Nature Communications</w:t>
      </w:r>
      <w:r w:rsidRPr="00495D47">
        <w:rPr>
          <w:noProof/>
        </w:rPr>
        <w:t xml:space="preserve"> 1:77. doi: 10.1038/ncomms1082.</w:t>
      </w:r>
    </w:p>
    <w:p w14:paraId="15C20A57" w14:textId="77777777" w:rsidR="00495D47" w:rsidRPr="00495D47" w:rsidRDefault="00495D47" w:rsidP="00495D47">
      <w:pPr>
        <w:pStyle w:val="EndNoteBibliography"/>
        <w:spacing w:after="0"/>
        <w:ind w:left="720" w:hanging="720"/>
        <w:rPr>
          <w:noProof/>
        </w:rPr>
      </w:pPr>
      <w:r w:rsidRPr="00495D47">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495D47">
        <w:rPr>
          <w:i/>
          <w:noProof/>
        </w:rPr>
        <w:t>The New England journal of medicine</w:t>
      </w:r>
      <w:r w:rsidRPr="00495D47">
        <w:rPr>
          <w:noProof/>
        </w:rPr>
        <w:t xml:space="preserve"> 351:42-47. doi: 10.1056/NEJMoa032655.</w:t>
      </w:r>
    </w:p>
    <w:p w14:paraId="39FADB6F" w14:textId="77777777" w:rsidR="00495D47" w:rsidRPr="00495D47" w:rsidRDefault="00495D47" w:rsidP="00495D47">
      <w:pPr>
        <w:pStyle w:val="EndNoteBibliography"/>
        <w:spacing w:after="0"/>
        <w:ind w:left="720" w:hanging="720"/>
        <w:rPr>
          <w:noProof/>
        </w:rPr>
      </w:pPr>
      <w:r w:rsidRPr="00495D47">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495D47">
        <w:rPr>
          <w:i/>
          <w:noProof/>
        </w:rPr>
        <w:t>Genome Research</w:t>
      </w:r>
      <w:r w:rsidRPr="00495D47">
        <w:rPr>
          <w:noProof/>
        </w:rPr>
        <w:t xml:space="preserve"> 22:2478-2488. doi: 10.1101/gr.142802.112.</w:t>
      </w:r>
    </w:p>
    <w:p w14:paraId="756E4990" w14:textId="77777777" w:rsidR="00495D47" w:rsidRPr="00495D47" w:rsidRDefault="00495D47" w:rsidP="00495D47">
      <w:pPr>
        <w:pStyle w:val="EndNoteBibliography"/>
        <w:spacing w:after="0"/>
        <w:ind w:left="720" w:hanging="720"/>
        <w:rPr>
          <w:noProof/>
        </w:rPr>
      </w:pPr>
      <w:r w:rsidRPr="00495D47">
        <w:rPr>
          <w:noProof/>
        </w:rPr>
        <w:t xml:space="preserve">Date, Shailesh V., and José M. Peregrín-Alvarez. 2008. "Phylogenetic profiling."  </w:t>
      </w:r>
      <w:r w:rsidRPr="00495D47">
        <w:rPr>
          <w:i/>
          <w:noProof/>
        </w:rPr>
        <w:t>Methods in Molecular Biology</w:t>
      </w:r>
      <w:r w:rsidRPr="00495D47">
        <w:rPr>
          <w:noProof/>
        </w:rPr>
        <w:t xml:space="preserve"> 453:201-216. doi: 10.1007/978-1-60327-429-6-9.</w:t>
      </w:r>
    </w:p>
    <w:p w14:paraId="17E6A842" w14:textId="77777777" w:rsidR="00495D47" w:rsidRPr="00495D47" w:rsidRDefault="00495D47" w:rsidP="00495D47">
      <w:pPr>
        <w:pStyle w:val="EndNoteBibliography"/>
        <w:spacing w:after="0"/>
        <w:ind w:left="720" w:hanging="720"/>
        <w:rPr>
          <w:noProof/>
        </w:rPr>
      </w:pPr>
      <w:r w:rsidRPr="00495D47">
        <w:rPr>
          <w:noProof/>
        </w:rPr>
        <w:t xml:space="preserve">Daubin, Vincent, Manolo Gouy, and Guy Perrière. 2002. "A phylogenomic approach to bacterial phylogeny: Evidence of a core of genes sharing a common history."  </w:t>
      </w:r>
      <w:r w:rsidRPr="00495D47">
        <w:rPr>
          <w:i/>
          <w:noProof/>
        </w:rPr>
        <w:t>Genome Research</w:t>
      </w:r>
      <w:r w:rsidRPr="00495D47">
        <w:rPr>
          <w:noProof/>
        </w:rPr>
        <w:t xml:space="preserve"> 12:1080-1090. doi: 10.1101/gr.187002.</w:t>
      </w:r>
    </w:p>
    <w:p w14:paraId="678AD04C" w14:textId="77777777" w:rsidR="00495D47" w:rsidRPr="00495D47" w:rsidRDefault="00495D47" w:rsidP="00495D47">
      <w:pPr>
        <w:pStyle w:val="EndNoteBibliography"/>
        <w:spacing w:after="0"/>
        <w:ind w:left="720" w:hanging="720"/>
        <w:rPr>
          <w:noProof/>
        </w:rPr>
      </w:pPr>
      <w:r w:rsidRPr="00495D47">
        <w:rPr>
          <w:noProof/>
        </w:rPr>
        <w:t xml:space="preserve">Dean, Paul, Robert P. Hirt, and T. Martin Embley. 2016. "Microsporidia: Why Make Nucleotides if You Can Steal Them?"  </w:t>
      </w:r>
      <w:r w:rsidRPr="00495D47">
        <w:rPr>
          <w:i/>
          <w:noProof/>
        </w:rPr>
        <w:t>PLoS Pathogens</w:t>
      </w:r>
      <w:r w:rsidRPr="00495D47">
        <w:rPr>
          <w:noProof/>
        </w:rPr>
        <w:t xml:space="preserve"> 12. doi: 10.1371/journal.ppat.1005870.</w:t>
      </w:r>
    </w:p>
    <w:p w14:paraId="58E4C8DB" w14:textId="77777777" w:rsidR="00495D47" w:rsidRPr="00495D47" w:rsidRDefault="00495D47" w:rsidP="00495D47">
      <w:pPr>
        <w:pStyle w:val="EndNoteBibliography"/>
        <w:spacing w:after="0"/>
        <w:ind w:left="720" w:hanging="720"/>
        <w:rPr>
          <w:noProof/>
        </w:rPr>
      </w:pPr>
      <w:r w:rsidRPr="00495D47">
        <w:rPr>
          <w:noProof/>
        </w:rPr>
        <w:t xml:space="preserve">Decraene, V., M. Lebbad, S. Botero-Kleiven, A.-M. Gustavsson, and M. Löfdahl. 2012. "First reported foodborne outbreak associated with microsporidia, Sweden, October 2009."  </w:t>
      </w:r>
      <w:r w:rsidRPr="00495D47">
        <w:rPr>
          <w:i/>
          <w:noProof/>
        </w:rPr>
        <w:t>Epidemiology and Infection</w:t>
      </w:r>
      <w:r w:rsidRPr="00495D47">
        <w:rPr>
          <w:noProof/>
        </w:rPr>
        <w:t xml:space="preserve"> 140:519-527. doi: 10.1017/S095026881100077X.</w:t>
      </w:r>
    </w:p>
    <w:p w14:paraId="525E3549" w14:textId="77777777" w:rsidR="00495D47" w:rsidRPr="00495D47" w:rsidRDefault="00495D47" w:rsidP="00495D47">
      <w:pPr>
        <w:pStyle w:val="EndNoteBibliography"/>
        <w:spacing w:after="0"/>
        <w:ind w:left="720" w:hanging="720"/>
        <w:rPr>
          <w:noProof/>
        </w:rPr>
      </w:pPr>
      <w:r w:rsidRPr="00495D47">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495D47">
        <w:rPr>
          <w:i/>
          <w:noProof/>
        </w:rPr>
        <w:t>Nature Communications</w:t>
      </w:r>
      <w:r w:rsidRPr="00495D47">
        <w:rPr>
          <w:noProof/>
        </w:rPr>
        <w:t xml:space="preserve"> 6:7121. doi: 10.1038/ncomms8121.</w:t>
      </w:r>
    </w:p>
    <w:p w14:paraId="23474BA2" w14:textId="77777777" w:rsidR="00495D47" w:rsidRPr="00495D47" w:rsidRDefault="00495D47" w:rsidP="00495D47">
      <w:pPr>
        <w:pStyle w:val="EndNoteBibliography"/>
        <w:spacing w:after="0"/>
        <w:ind w:left="720" w:hanging="720"/>
        <w:rPr>
          <w:noProof/>
        </w:rPr>
      </w:pPr>
      <w:r w:rsidRPr="00495D47">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495D47">
        <w:rPr>
          <w:i/>
          <w:noProof/>
        </w:rPr>
        <w:t>The Journal of Protozoology</w:t>
      </w:r>
      <w:r w:rsidRPr="00495D47">
        <w:rPr>
          <w:noProof/>
        </w:rPr>
        <w:t xml:space="preserve"> 32:250-254.</w:t>
      </w:r>
    </w:p>
    <w:p w14:paraId="20A8F80C" w14:textId="77777777" w:rsidR="00495D47" w:rsidRPr="00495D47" w:rsidRDefault="00495D47" w:rsidP="00495D47">
      <w:pPr>
        <w:pStyle w:val="EndNoteBibliography"/>
        <w:spacing w:after="0"/>
        <w:ind w:left="720" w:hanging="720"/>
        <w:rPr>
          <w:noProof/>
        </w:rPr>
      </w:pPr>
      <w:r w:rsidRPr="00495D47">
        <w:rPr>
          <w:noProof/>
        </w:rPr>
        <w:t xml:space="preserve">Dey, Gautam, Ariel Jaimovich, Sean R. Collins, Akiko Seki, and Tobias Meyer. 2015. "Systematic Discovery of Human Gene Function and Principles of Modular Organization through Phylogenetic Profiling."  </w:t>
      </w:r>
      <w:r w:rsidRPr="00495D47">
        <w:rPr>
          <w:i/>
          <w:noProof/>
        </w:rPr>
        <w:t>Cell Reports</w:t>
      </w:r>
      <w:r w:rsidRPr="00495D47">
        <w:rPr>
          <w:noProof/>
        </w:rPr>
        <w:t xml:space="preserve"> 10:993-1006. doi: 10.1016/j.celrep.2015.01.025.</w:t>
      </w:r>
    </w:p>
    <w:p w14:paraId="07438269" w14:textId="77777777" w:rsidR="00495D47" w:rsidRPr="00495D47" w:rsidRDefault="00495D47" w:rsidP="00495D47">
      <w:pPr>
        <w:pStyle w:val="EndNoteBibliography"/>
        <w:spacing w:after="0"/>
        <w:ind w:left="720" w:hanging="720"/>
        <w:rPr>
          <w:noProof/>
        </w:rPr>
      </w:pPr>
      <w:r w:rsidRPr="00495D47">
        <w:rPr>
          <w:noProof/>
        </w:rPr>
        <w:t xml:space="preserve">Didier, Elizabeth S., and Louis M. Weiss. 2011. "Microsporidiosis: Not just in AIDS patients."  </w:t>
      </w:r>
      <w:r w:rsidRPr="00495D47">
        <w:rPr>
          <w:i/>
          <w:noProof/>
        </w:rPr>
        <w:t>Current opinion in infectious diseases</w:t>
      </w:r>
      <w:r w:rsidRPr="00495D47">
        <w:rPr>
          <w:noProof/>
        </w:rPr>
        <w:t xml:space="preserve"> 24:490-495. doi: 10.1097/QCO.0b013e32834aa152.</w:t>
      </w:r>
    </w:p>
    <w:p w14:paraId="686DB99F" w14:textId="77777777" w:rsidR="00495D47" w:rsidRPr="00495D47" w:rsidRDefault="00495D47" w:rsidP="00495D47">
      <w:pPr>
        <w:pStyle w:val="EndNoteBibliography"/>
        <w:spacing w:after="0"/>
        <w:ind w:left="720" w:hanging="720"/>
        <w:rPr>
          <w:noProof/>
        </w:rPr>
      </w:pPr>
      <w:r w:rsidRPr="00495D47">
        <w:rPr>
          <w:noProof/>
        </w:rPr>
        <w:t xml:space="preserve">Dolgikh, Viacheslav V. 2000. "Activities of enzymes of carbohydrate and energy metabolism of the intracellular stages of the microsporidian, Nosema grylli."  </w:t>
      </w:r>
      <w:r w:rsidRPr="00495D47">
        <w:rPr>
          <w:i/>
          <w:noProof/>
        </w:rPr>
        <w:t>Protistology</w:t>
      </w:r>
      <w:r w:rsidRPr="00495D47">
        <w:rPr>
          <w:noProof/>
        </w:rPr>
        <w:t xml:space="preserve"> 1:87-91.</w:t>
      </w:r>
    </w:p>
    <w:p w14:paraId="1C811848" w14:textId="77777777" w:rsidR="00495D47" w:rsidRPr="00495D47" w:rsidRDefault="00495D47" w:rsidP="00495D47">
      <w:pPr>
        <w:pStyle w:val="EndNoteBibliography"/>
        <w:spacing w:after="0"/>
        <w:ind w:left="720" w:hanging="720"/>
        <w:rPr>
          <w:noProof/>
        </w:rPr>
      </w:pPr>
      <w:r w:rsidRPr="00495D47">
        <w:rPr>
          <w:noProof/>
        </w:rPr>
        <w:t xml:space="preserve">Dolgikh, Viacheslav V., Julia J. Sokolova, and Irma V. Issi. 1997. "Activities of enzymes of carbohydrate and energy metabolism of the spores of the microsporidian, Nosema grylli."  </w:t>
      </w:r>
      <w:r w:rsidRPr="00495D47">
        <w:rPr>
          <w:i/>
          <w:noProof/>
        </w:rPr>
        <w:t>Journal of Eukaryotic Microbiology</w:t>
      </w:r>
      <w:r w:rsidRPr="00495D47">
        <w:rPr>
          <w:noProof/>
        </w:rPr>
        <w:t xml:space="preserve"> 44:246-249. doi: 10.1111/j.1550-7408.1997.tb05707.x.</w:t>
      </w:r>
    </w:p>
    <w:p w14:paraId="4A630676" w14:textId="77777777" w:rsidR="00495D47" w:rsidRPr="00495D47" w:rsidRDefault="00495D47" w:rsidP="00495D47">
      <w:pPr>
        <w:pStyle w:val="EndNoteBibliography"/>
        <w:spacing w:after="0"/>
        <w:ind w:left="720" w:hanging="720"/>
        <w:rPr>
          <w:noProof/>
        </w:rPr>
      </w:pPr>
      <w:r w:rsidRPr="00495D47">
        <w:rPr>
          <w:noProof/>
        </w:rPr>
        <w:t xml:space="preserve">Ebersberger, I., A.  von Haeseler, and HA. Schmidt. 2007. "Phylogeny Reconstruction." In </w:t>
      </w:r>
      <w:r w:rsidRPr="00495D47">
        <w:rPr>
          <w:i/>
          <w:noProof/>
        </w:rPr>
        <w:t>Bioinformatics: From Genomes to Therapies</w:t>
      </w:r>
      <w:r w:rsidRPr="00495D47">
        <w:rPr>
          <w:noProof/>
        </w:rPr>
        <w:t>, edited by T. Lengauer, 83-128. Weinheim: Wiley-VCH.</w:t>
      </w:r>
    </w:p>
    <w:p w14:paraId="3F9035CF" w14:textId="77777777" w:rsidR="00495D47" w:rsidRPr="00495D47" w:rsidRDefault="00495D47" w:rsidP="00495D47">
      <w:pPr>
        <w:pStyle w:val="EndNoteBibliography"/>
        <w:spacing w:after="0"/>
        <w:ind w:left="720" w:hanging="720"/>
        <w:rPr>
          <w:noProof/>
        </w:rPr>
      </w:pPr>
      <w:r w:rsidRPr="00495D47">
        <w:rPr>
          <w:noProof/>
        </w:rPr>
        <w:t xml:space="preserve">Ebersberger, Ingo, Stefan Simm, Matthias S. Leisegang, Peter Schmitzberger, Oliver Mirus, Arndt von Haeseler, Markus T. Bohnsack, and Enrico Schleiff. 2014. "The evolution of the ribosome biogenesis pathway from a yeast perspective."  </w:t>
      </w:r>
      <w:r w:rsidRPr="00495D47">
        <w:rPr>
          <w:i/>
          <w:noProof/>
        </w:rPr>
        <w:t>Nucleic Acids Research</w:t>
      </w:r>
      <w:r w:rsidRPr="00495D47">
        <w:rPr>
          <w:noProof/>
        </w:rPr>
        <w:t xml:space="preserve"> 42:1509-1523. doi: 10.1093/nar/gkt1137.</w:t>
      </w:r>
    </w:p>
    <w:p w14:paraId="5F07409A" w14:textId="77777777" w:rsidR="00495D47" w:rsidRPr="00495D47" w:rsidRDefault="00495D47" w:rsidP="00495D47">
      <w:pPr>
        <w:pStyle w:val="EndNoteBibliography"/>
        <w:spacing w:after="0"/>
        <w:ind w:left="720" w:hanging="720"/>
        <w:rPr>
          <w:noProof/>
        </w:rPr>
      </w:pPr>
      <w:r w:rsidRPr="00495D47">
        <w:rPr>
          <w:noProof/>
        </w:rPr>
        <w:t xml:space="preserve">Ebersberger, Ingo, Sascha Strauss, and Arndt von Haeseler. 2009. "HaMStR: profile hidden markov model based search for orthologs in ESTs."  </w:t>
      </w:r>
      <w:r w:rsidRPr="00495D47">
        <w:rPr>
          <w:i/>
          <w:noProof/>
        </w:rPr>
        <w:t>BMC evolutionary biology</w:t>
      </w:r>
      <w:r w:rsidRPr="00495D47">
        <w:rPr>
          <w:noProof/>
        </w:rPr>
        <w:t xml:space="preserve"> 9:157-157. doi: 10.1186/1471-2148-9-157.</w:t>
      </w:r>
    </w:p>
    <w:p w14:paraId="04BE9988" w14:textId="77777777" w:rsidR="00495D47" w:rsidRPr="00495D47" w:rsidRDefault="00495D47" w:rsidP="00495D47">
      <w:pPr>
        <w:pStyle w:val="EndNoteBibliography"/>
        <w:spacing w:after="0"/>
        <w:ind w:left="720" w:hanging="720"/>
        <w:rPr>
          <w:noProof/>
        </w:rPr>
      </w:pPr>
      <w:r w:rsidRPr="00495D47">
        <w:rPr>
          <w:noProof/>
        </w:rPr>
        <w:t xml:space="preserve">Eddy, S. R. 1998. "Profile hidden Markov models."  </w:t>
      </w:r>
      <w:r w:rsidRPr="00495D47">
        <w:rPr>
          <w:i/>
          <w:noProof/>
        </w:rPr>
        <w:t>Bioinformatics (Oxford, England)</w:t>
      </w:r>
      <w:r w:rsidRPr="00495D47">
        <w:rPr>
          <w:noProof/>
        </w:rPr>
        <w:t xml:space="preserve"> 14:755-763.</w:t>
      </w:r>
    </w:p>
    <w:p w14:paraId="3C34B7EC" w14:textId="77777777" w:rsidR="00495D47" w:rsidRPr="00495D47" w:rsidRDefault="00495D47" w:rsidP="00495D47">
      <w:pPr>
        <w:pStyle w:val="EndNoteBibliography"/>
        <w:spacing w:after="0"/>
        <w:ind w:left="720" w:hanging="720"/>
        <w:rPr>
          <w:noProof/>
        </w:rPr>
      </w:pPr>
      <w:r w:rsidRPr="00495D47">
        <w:rPr>
          <w:noProof/>
        </w:rPr>
        <w:t xml:space="preserve">Edlind, Thomas D, Jing Li, Govinda S Visvesvara, Michael H Vodkin, Gerald L McLaughlin, and Santosh K Katiyar. 1996. "Phylogenetic Analysis of β-Tubulin Sequences from Amitochondrial Protozoa."  </w:t>
      </w:r>
      <w:r w:rsidRPr="00495D47">
        <w:rPr>
          <w:i/>
          <w:noProof/>
        </w:rPr>
        <w:t>Molecular Phylogenetics and Evolution</w:t>
      </w:r>
      <w:r w:rsidRPr="00495D47">
        <w:rPr>
          <w:noProof/>
        </w:rPr>
        <w:t xml:space="preserve"> 5:359-367. doi: 10.1006/mpev.1996.0031.</w:t>
      </w:r>
    </w:p>
    <w:p w14:paraId="07FA6549" w14:textId="77777777" w:rsidR="00495D47" w:rsidRPr="00495D47" w:rsidRDefault="00495D47" w:rsidP="00495D47">
      <w:pPr>
        <w:pStyle w:val="EndNoteBibliography"/>
        <w:spacing w:after="0"/>
        <w:ind w:left="720" w:hanging="720"/>
        <w:rPr>
          <w:noProof/>
        </w:rPr>
      </w:pPr>
      <w:r w:rsidRPr="00495D47">
        <w:rPr>
          <w:noProof/>
        </w:rPr>
        <w:t xml:space="preserve">Edwards, A W F. 1996. "The Origin and Early Development of the Method of Minimum Evolution for the Reconstruction of …."  </w:t>
      </w:r>
      <w:r w:rsidRPr="00495D47">
        <w:rPr>
          <w:i/>
          <w:noProof/>
        </w:rPr>
        <w:t>Systematic Biology</w:t>
      </w:r>
      <w:r w:rsidRPr="00495D47">
        <w:rPr>
          <w:noProof/>
        </w:rPr>
        <w:t>.</w:t>
      </w:r>
    </w:p>
    <w:p w14:paraId="6D4C530B" w14:textId="77777777" w:rsidR="00495D47" w:rsidRPr="00495D47" w:rsidRDefault="00495D47" w:rsidP="00495D47">
      <w:pPr>
        <w:pStyle w:val="EndNoteBibliography"/>
        <w:spacing w:after="0"/>
        <w:ind w:left="720" w:hanging="720"/>
        <w:rPr>
          <w:noProof/>
        </w:rPr>
      </w:pPr>
      <w:r w:rsidRPr="00495D47">
        <w:rPr>
          <w:noProof/>
        </w:rPr>
        <w:t xml:space="preserve">Fast, N M, and P J Keeling. 2001. "Alpha and beta subunits of pyruvate dehydrogenase E1 from the microsporidian Nosema locustae: mitochondrion-derived carbon metabolism in microsporidia."  </w:t>
      </w:r>
      <w:r w:rsidRPr="00495D47">
        <w:rPr>
          <w:i/>
          <w:noProof/>
        </w:rPr>
        <w:t>Molecular and biochemical parasitology</w:t>
      </w:r>
      <w:r w:rsidRPr="00495D47">
        <w:rPr>
          <w:noProof/>
        </w:rPr>
        <w:t xml:space="preserve"> 117:201-9.</w:t>
      </w:r>
    </w:p>
    <w:p w14:paraId="317303F8" w14:textId="77777777" w:rsidR="00495D47" w:rsidRPr="00495D47" w:rsidRDefault="00495D47" w:rsidP="00495D47">
      <w:pPr>
        <w:pStyle w:val="EndNoteBibliography"/>
        <w:spacing w:after="0"/>
        <w:ind w:left="720" w:hanging="720"/>
        <w:rPr>
          <w:noProof/>
        </w:rPr>
      </w:pPr>
      <w:r w:rsidRPr="00495D47">
        <w:rPr>
          <w:noProof/>
        </w:rPr>
        <w:t xml:space="preserve">Federhen, Scott. 2012. "The NCBI Taxonomy."  </w:t>
      </w:r>
      <w:r w:rsidRPr="00495D47">
        <w:rPr>
          <w:i/>
          <w:noProof/>
        </w:rPr>
        <w:t>Nucleic Acids Res.</w:t>
      </w:r>
      <w:r w:rsidRPr="00495D47">
        <w:rPr>
          <w:noProof/>
        </w:rPr>
        <w:t xml:space="preserve"> 40:D136-D143. doi: 10.1093/nar/gkr1178.</w:t>
      </w:r>
    </w:p>
    <w:p w14:paraId="496B0F7F" w14:textId="77777777" w:rsidR="00495D47" w:rsidRPr="00495D47" w:rsidRDefault="00495D47" w:rsidP="00495D47">
      <w:pPr>
        <w:pStyle w:val="EndNoteBibliography"/>
        <w:spacing w:after="0"/>
        <w:ind w:left="720" w:hanging="720"/>
        <w:rPr>
          <w:noProof/>
        </w:rPr>
      </w:pPr>
      <w:r w:rsidRPr="00495D47">
        <w:rPr>
          <w:noProof/>
        </w:rPr>
        <w:t xml:space="preserve">Felsenstein, Joseph. 1978. "Cases in which Parsimony or Compatibility Methods Will be Positively Misleading."  </w:t>
      </w:r>
      <w:r w:rsidRPr="00495D47">
        <w:rPr>
          <w:i/>
          <w:noProof/>
        </w:rPr>
        <w:t>Systematic Zoology</w:t>
      </w:r>
      <w:r w:rsidRPr="00495D47">
        <w:rPr>
          <w:noProof/>
        </w:rPr>
        <w:t xml:space="preserve"> 27:401-410. doi: 10.2307/2412923.</w:t>
      </w:r>
    </w:p>
    <w:p w14:paraId="1417AC6C" w14:textId="77777777" w:rsidR="00495D47" w:rsidRPr="00495D47" w:rsidRDefault="00495D47" w:rsidP="00495D47">
      <w:pPr>
        <w:pStyle w:val="EndNoteBibliography"/>
        <w:spacing w:after="0"/>
        <w:ind w:left="720" w:hanging="720"/>
        <w:rPr>
          <w:noProof/>
        </w:rPr>
      </w:pPr>
      <w:r w:rsidRPr="00495D47">
        <w:rPr>
          <w:noProof/>
        </w:rPr>
        <w:t xml:space="preserve">Felsenstein, Joseph. 1985. "Confidence Limits on Phylogenies: An Approach Using the Bootstrap."  </w:t>
      </w:r>
      <w:r w:rsidRPr="00495D47">
        <w:rPr>
          <w:i/>
          <w:noProof/>
        </w:rPr>
        <w:t>Evolution</w:t>
      </w:r>
      <w:r w:rsidRPr="00495D47">
        <w:rPr>
          <w:noProof/>
        </w:rPr>
        <w:t xml:space="preserve"> 39:783. doi: 10.2307/2408678.</w:t>
      </w:r>
    </w:p>
    <w:p w14:paraId="7A78E84F" w14:textId="77777777" w:rsidR="00495D47" w:rsidRPr="00495D47" w:rsidRDefault="00495D47" w:rsidP="00495D47">
      <w:pPr>
        <w:pStyle w:val="EndNoteBibliography"/>
        <w:spacing w:after="0"/>
        <w:ind w:left="720" w:hanging="720"/>
        <w:rPr>
          <w:noProof/>
        </w:rPr>
      </w:pPr>
      <w:r w:rsidRPr="00495D47">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495D47">
        <w:rPr>
          <w:i/>
          <w:noProof/>
        </w:rPr>
        <w:t>Nucleic Acids Research</w:t>
      </w:r>
      <w:r w:rsidRPr="00495D47">
        <w:rPr>
          <w:noProof/>
        </w:rPr>
        <w:t xml:space="preserve"> 42. doi: 10.1093/nar/gkt1223.</w:t>
      </w:r>
    </w:p>
    <w:p w14:paraId="607B9095" w14:textId="77777777" w:rsidR="00495D47" w:rsidRPr="00495D47" w:rsidRDefault="00495D47" w:rsidP="00495D47">
      <w:pPr>
        <w:pStyle w:val="EndNoteBibliography"/>
        <w:spacing w:after="0"/>
        <w:ind w:left="720" w:hanging="720"/>
        <w:rPr>
          <w:noProof/>
        </w:rPr>
      </w:pPr>
      <w:r w:rsidRPr="00495D47">
        <w:rPr>
          <w:noProof/>
        </w:rPr>
        <w:t xml:space="preserve">Finn, Robert D., Jody Clements, William Arndt, Benjamin L. Miller, Travis J. Wheeler, Fabian Schreiber, Alex Bateman, and Sean R. Eddy. 2015. "HMMER web server: 2015 update."  </w:t>
      </w:r>
      <w:r w:rsidRPr="00495D47">
        <w:rPr>
          <w:i/>
          <w:noProof/>
        </w:rPr>
        <w:t>Nucleic Acids Research</w:t>
      </w:r>
      <w:r w:rsidRPr="00495D47">
        <w:rPr>
          <w:noProof/>
        </w:rPr>
        <w:t xml:space="preserve"> 43:W30-W38. doi: 10.1093/nar/gkv397.</w:t>
      </w:r>
    </w:p>
    <w:p w14:paraId="33C155FB" w14:textId="77777777" w:rsidR="00495D47" w:rsidRPr="00495D47" w:rsidRDefault="00495D47" w:rsidP="00495D47">
      <w:pPr>
        <w:pStyle w:val="EndNoteBibliography"/>
        <w:spacing w:after="0"/>
        <w:ind w:left="720" w:hanging="720"/>
        <w:rPr>
          <w:noProof/>
        </w:rPr>
      </w:pPr>
      <w:r w:rsidRPr="00495D47">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495D47">
        <w:rPr>
          <w:i/>
          <w:noProof/>
        </w:rPr>
        <w:t>Nucleic Acids Research</w:t>
      </w:r>
      <w:r w:rsidRPr="00495D47">
        <w:rPr>
          <w:noProof/>
        </w:rPr>
        <w:t xml:space="preserve"> 44:D279-D285. doi: 10.1093/nar/gkv1344.</w:t>
      </w:r>
    </w:p>
    <w:p w14:paraId="415AC9B8" w14:textId="77777777" w:rsidR="00495D47" w:rsidRPr="00495D47" w:rsidRDefault="00495D47" w:rsidP="00495D47">
      <w:pPr>
        <w:pStyle w:val="EndNoteBibliography"/>
        <w:spacing w:after="0"/>
        <w:ind w:left="720" w:hanging="720"/>
        <w:rPr>
          <w:noProof/>
        </w:rPr>
      </w:pPr>
      <w:r w:rsidRPr="00495D47">
        <w:rPr>
          <w:noProof/>
        </w:rPr>
        <w:t xml:space="preserve">Fitch, Walter M. 1970. "Distinguishing Homologous from Analogous Proteins."  </w:t>
      </w:r>
      <w:r w:rsidRPr="00495D47">
        <w:rPr>
          <w:i/>
          <w:noProof/>
        </w:rPr>
        <w:t>Systematic Zoology</w:t>
      </w:r>
      <w:r w:rsidRPr="00495D47">
        <w:rPr>
          <w:noProof/>
        </w:rPr>
        <w:t xml:space="preserve"> 19:99. doi: 10.2307/2412448.</w:t>
      </w:r>
    </w:p>
    <w:p w14:paraId="12EA53CD" w14:textId="77777777" w:rsidR="00495D47" w:rsidRPr="00495D47" w:rsidRDefault="00495D47" w:rsidP="00495D47">
      <w:pPr>
        <w:pStyle w:val="EndNoteBibliography"/>
        <w:spacing w:after="0"/>
        <w:ind w:left="720" w:hanging="720"/>
        <w:rPr>
          <w:noProof/>
        </w:rPr>
      </w:pPr>
      <w:r w:rsidRPr="00495D47">
        <w:rPr>
          <w:noProof/>
        </w:rPr>
        <w:t xml:space="preserve">Fourment, Mathieu, and Mark J Gibbs. 2006. "PATRISTIC: a program for calculating patristic distances and graphically comparing the components of genetic change."  </w:t>
      </w:r>
      <w:r w:rsidRPr="00495D47">
        <w:rPr>
          <w:i/>
          <w:noProof/>
        </w:rPr>
        <w:t>BMC Evolutionary Biology</w:t>
      </w:r>
      <w:r w:rsidRPr="00495D47">
        <w:rPr>
          <w:noProof/>
        </w:rPr>
        <w:t xml:space="preserve"> 6:1. doi: 10.1186/1471-2148-6-1.</w:t>
      </w:r>
    </w:p>
    <w:p w14:paraId="35DE2747" w14:textId="77777777" w:rsidR="00495D47" w:rsidRPr="00495D47" w:rsidRDefault="00495D47" w:rsidP="00495D47">
      <w:pPr>
        <w:pStyle w:val="EndNoteBibliography"/>
        <w:spacing w:after="0"/>
        <w:ind w:left="720" w:hanging="720"/>
        <w:rPr>
          <w:noProof/>
        </w:rPr>
      </w:pPr>
      <w:r w:rsidRPr="00495D47">
        <w:rPr>
          <w:noProof/>
        </w:rPr>
        <w:t xml:space="preserve">Friedberg, Iddo. 2006. "Automated protein function prediction—the genomic challenge."  </w:t>
      </w:r>
      <w:r w:rsidRPr="00495D47">
        <w:rPr>
          <w:i/>
          <w:noProof/>
        </w:rPr>
        <w:t>Briefings in Bioinformatics</w:t>
      </w:r>
      <w:r w:rsidRPr="00495D47">
        <w:rPr>
          <w:noProof/>
        </w:rPr>
        <w:t xml:space="preserve"> 7:225-242. doi: 10.1093/bib/bbl004.</w:t>
      </w:r>
    </w:p>
    <w:p w14:paraId="56732086" w14:textId="77777777" w:rsidR="00495D47" w:rsidRPr="00495D47" w:rsidRDefault="00495D47" w:rsidP="00495D47">
      <w:pPr>
        <w:pStyle w:val="EndNoteBibliography"/>
        <w:spacing w:after="0"/>
        <w:ind w:left="720" w:hanging="720"/>
        <w:rPr>
          <w:noProof/>
        </w:rPr>
      </w:pPr>
      <w:r w:rsidRPr="00495D47">
        <w:rPr>
          <w:noProof/>
        </w:rPr>
        <w:t xml:space="preserve">Futuyma, Douglas J. 2005. </w:t>
      </w:r>
      <w:r w:rsidRPr="00495D47">
        <w:rPr>
          <w:i/>
          <w:noProof/>
        </w:rPr>
        <w:t>Evolution</w:t>
      </w:r>
      <w:r w:rsidRPr="00495D47">
        <w:rPr>
          <w:noProof/>
        </w:rPr>
        <w:t>: Sinauer Associates Inc.</w:t>
      </w:r>
    </w:p>
    <w:p w14:paraId="6C9C28F4" w14:textId="77777777" w:rsidR="00495D47" w:rsidRPr="00495D47" w:rsidRDefault="00495D47" w:rsidP="00495D47">
      <w:pPr>
        <w:pStyle w:val="EndNoteBibliography"/>
        <w:spacing w:after="0"/>
        <w:ind w:left="720" w:hanging="720"/>
        <w:rPr>
          <w:noProof/>
        </w:rPr>
      </w:pPr>
      <w:r w:rsidRPr="00495D47">
        <w:rPr>
          <w:noProof/>
        </w:rPr>
        <w:t xml:space="preserve">Gabaldón, T., and M. A. Huynen. 2004. "Prediction of protein function and pathways in the genome era."  </w:t>
      </w:r>
      <w:r w:rsidRPr="00495D47">
        <w:rPr>
          <w:i/>
          <w:noProof/>
        </w:rPr>
        <w:t>Cellular and Molecular Life Sciences (CMLS)</w:t>
      </w:r>
      <w:r w:rsidRPr="00495D47">
        <w:rPr>
          <w:noProof/>
        </w:rPr>
        <w:t xml:space="preserve"> 61:930-944. doi: 10.1007/s00018-003-3387-y.</w:t>
      </w:r>
    </w:p>
    <w:p w14:paraId="3D9E2037" w14:textId="77777777" w:rsidR="00495D47" w:rsidRPr="00495D47" w:rsidRDefault="00495D47" w:rsidP="00495D47">
      <w:pPr>
        <w:pStyle w:val="EndNoteBibliography"/>
        <w:spacing w:after="0"/>
        <w:ind w:left="720" w:hanging="720"/>
        <w:rPr>
          <w:noProof/>
        </w:rPr>
      </w:pPr>
      <w:r w:rsidRPr="00495D47">
        <w:rPr>
          <w:noProof/>
        </w:rPr>
        <w:t xml:space="preserve">Gabaldón, Toni. 2007. "Evolution of proteins and proteomes: a phylogenetics approach."  </w:t>
      </w:r>
      <w:r w:rsidRPr="00495D47">
        <w:rPr>
          <w:i/>
          <w:noProof/>
        </w:rPr>
        <w:t>Evolutionary Bioinformatics Online</w:t>
      </w:r>
      <w:r w:rsidRPr="00495D47">
        <w:rPr>
          <w:noProof/>
        </w:rPr>
        <w:t xml:space="preserve"> 1:51-61.</w:t>
      </w:r>
    </w:p>
    <w:p w14:paraId="32607C42" w14:textId="77777777" w:rsidR="00495D47" w:rsidRPr="00495D47" w:rsidRDefault="00495D47" w:rsidP="00495D47">
      <w:pPr>
        <w:pStyle w:val="EndNoteBibliography"/>
        <w:spacing w:after="0"/>
        <w:ind w:left="720" w:hanging="720"/>
        <w:rPr>
          <w:noProof/>
        </w:rPr>
      </w:pPr>
      <w:r w:rsidRPr="00495D47">
        <w:rPr>
          <w:noProof/>
        </w:rPr>
        <w:t xml:space="preserve">Gabaldón, Toni. 2008. "Large-scale assignment of orthology: back to phylogenetics?"  </w:t>
      </w:r>
      <w:r w:rsidRPr="00495D47">
        <w:rPr>
          <w:i/>
          <w:noProof/>
        </w:rPr>
        <w:t>Genome Biology</w:t>
      </w:r>
      <w:r w:rsidRPr="00495D47">
        <w:rPr>
          <w:noProof/>
        </w:rPr>
        <w:t xml:space="preserve"> 9:235. doi: 10.1186/gb-2008-9-10-235.</w:t>
      </w:r>
    </w:p>
    <w:p w14:paraId="1FCD0878" w14:textId="77777777" w:rsidR="00495D47" w:rsidRPr="00495D47" w:rsidRDefault="00495D47" w:rsidP="00495D47">
      <w:pPr>
        <w:pStyle w:val="EndNoteBibliography"/>
        <w:spacing w:after="0"/>
        <w:ind w:left="720" w:hanging="720"/>
        <w:rPr>
          <w:noProof/>
        </w:rPr>
      </w:pPr>
      <w:r w:rsidRPr="00495D47">
        <w:rPr>
          <w:noProof/>
        </w:rPr>
        <w:t xml:space="preserve">Gabaldón, Toni, and Eugene V. Koonin. 2013. "Functional and evolutionary implications of gene orthology."  </w:t>
      </w:r>
      <w:r w:rsidRPr="00495D47">
        <w:rPr>
          <w:i/>
          <w:noProof/>
        </w:rPr>
        <w:t>Nature Reviews Genetics</w:t>
      </w:r>
      <w:r w:rsidRPr="00495D47">
        <w:rPr>
          <w:noProof/>
        </w:rPr>
        <w:t xml:space="preserve"> 14:360-366. doi: 10.1038/nrg3456.</w:t>
      </w:r>
    </w:p>
    <w:p w14:paraId="6BE800B2" w14:textId="77777777" w:rsidR="00495D47" w:rsidRPr="00495D47" w:rsidRDefault="00495D47" w:rsidP="00495D47">
      <w:pPr>
        <w:pStyle w:val="EndNoteBibliography"/>
        <w:spacing w:after="0"/>
        <w:ind w:left="720" w:hanging="720"/>
        <w:rPr>
          <w:noProof/>
        </w:rPr>
      </w:pPr>
      <w:r w:rsidRPr="00495D47">
        <w:rPr>
          <w:noProof/>
        </w:rPr>
        <w:t xml:space="preserve">Garcia, Lynne S. 2002. "Laboratory Identification of the Microsporidia."  </w:t>
      </w:r>
      <w:r w:rsidRPr="00495D47">
        <w:rPr>
          <w:i/>
          <w:noProof/>
        </w:rPr>
        <w:t>Journal of Clinical Microbiology</w:t>
      </w:r>
      <w:r w:rsidRPr="00495D47">
        <w:rPr>
          <w:noProof/>
        </w:rPr>
        <w:t xml:space="preserve"> 40:1892-1901. doi: 10.1128/JCM.40.6.1892-1901.2002.</w:t>
      </w:r>
    </w:p>
    <w:p w14:paraId="7741C757" w14:textId="77777777" w:rsidR="00495D47" w:rsidRPr="00495D47" w:rsidRDefault="00495D47" w:rsidP="00495D47">
      <w:pPr>
        <w:pStyle w:val="EndNoteBibliography"/>
        <w:spacing w:after="0"/>
        <w:ind w:left="720" w:hanging="720"/>
        <w:rPr>
          <w:noProof/>
        </w:rPr>
      </w:pPr>
      <w:r w:rsidRPr="00495D47">
        <w:rPr>
          <w:noProof/>
        </w:rPr>
        <w:t xml:space="preserve">Gaucher, Eric A., James T. Kratzer, and Ryan N. Randall. 2010. "Deep Phylogeny—How a Tree Can Help Characterize Early Life on Earth."  </w:t>
      </w:r>
      <w:r w:rsidRPr="00495D47">
        <w:rPr>
          <w:i/>
          <w:noProof/>
        </w:rPr>
        <w:t>Cold Spring Harbor Perspectives in Biology</w:t>
      </w:r>
      <w:r w:rsidRPr="00495D47">
        <w:rPr>
          <w:noProof/>
        </w:rPr>
        <w:t xml:space="preserve"> 2. doi: 10.1101/cshperspect.a002238.</w:t>
      </w:r>
    </w:p>
    <w:p w14:paraId="797984CD" w14:textId="77777777" w:rsidR="00495D47" w:rsidRPr="00495D47" w:rsidRDefault="00495D47" w:rsidP="00495D47">
      <w:pPr>
        <w:pStyle w:val="EndNoteBibliography"/>
        <w:spacing w:after="0"/>
        <w:ind w:left="720" w:hanging="720"/>
        <w:rPr>
          <w:noProof/>
        </w:rPr>
      </w:pPr>
      <w:r w:rsidRPr="00495D47">
        <w:rPr>
          <w:noProof/>
        </w:rPr>
        <w:t xml:space="preserve">Germot, Agnes, Hervé Philippe, and Hervé Le Guyader. 1997. "Evidence for loss of mitochondria in Microsporidia from a mitochondrial-type HSP70 in Nosema locustae."  </w:t>
      </w:r>
      <w:r w:rsidRPr="00495D47">
        <w:rPr>
          <w:i/>
          <w:noProof/>
        </w:rPr>
        <w:t>Molecular and Biochemical Parasitology</w:t>
      </w:r>
      <w:r w:rsidRPr="00495D47">
        <w:rPr>
          <w:noProof/>
        </w:rPr>
        <w:t>:10.</w:t>
      </w:r>
    </w:p>
    <w:p w14:paraId="72164533" w14:textId="77777777" w:rsidR="00495D47" w:rsidRPr="00495D47" w:rsidRDefault="00495D47" w:rsidP="00495D47">
      <w:pPr>
        <w:pStyle w:val="EndNoteBibliography"/>
        <w:spacing w:after="0"/>
        <w:ind w:left="720" w:hanging="720"/>
        <w:rPr>
          <w:noProof/>
        </w:rPr>
      </w:pPr>
      <w:r w:rsidRPr="00495D47">
        <w:rPr>
          <w:noProof/>
        </w:rPr>
        <w:t xml:space="preserve">Germot, Agnès, Hervé Philippe, and Hervé Le Guyader. 1996. "Presence of a mitochondrial-type 70-kDa heat shock protein in  Trichomonas vaginalis suggests a very early  mitochondrial  endosymbiosis in eukaryotes."  </w:t>
      </w:r>
      <w:r w:rsidRPr="00495D47">
        <w:rPr>
          <w:i/>
          <w:noProof/>
        </w:rPr>
        <w:t>Proceedings of the National Academy of Sciences of the United States of America</w:t>
      </w:r>
      <w:r w:rsidRPr="00495D47">
        <w:rPr>
          <w:noProof/>
        </w:rPr>
        <w:t xml:space="preserve"> 93:14614-14617.</w:t>
      </w:r>
    </w:p>
    <w:p w14:paraId="15C708AA" w14:textId="77777777" w:rsidR="00495D47" w:rsidRPr="00495D47" w:rsidRDefault="00495D47" w:rsidP="00495D47">
      <w:pPr>
        <w:pStyle w:val="EndNoteBibliography"/>
        <w:spacing w:after="0"/>
        <w:ind w:left="720" w:hanging="720"/>
        <w:rPr>
          <w:noProof/>
        </w:rPr>
      </w:pPr>
      <w:r w:rsidRPr="00495D47">
        <w:rPr>
          <w:noProof/>
        </w:rPr>
        <w:t xml:space="preserve">Gill, Erin E., and Naomi M. Fast. 2006. "Assessing the microsporidia-fungi relationship: Combined phylogenetic analysis of eight genes."  </w:t>
      </w:r>
      <w:r w:rsidRPr="00495D47">
        <w:rPr>
          <w:i/>
          <w:noProof/>
        </w:rPr>
        <w:t>Gene</w:t>
      </w:r>
      <w:r w:rsidRPr="00495D47">
        <w:rPr>
          <w:noProof/>
        </w:rPr>
        <w:t xml:space="preserve"> 375:103-109. doi: 10.1016/j.gene.2006.02.023.</w:t>
      </w:r>
    </w:p>
    <w:p w14:paraId="5423FD94" w14:textId="77777777" w:rsidR="00495D47" w:rsidRPr="00495D47" w:rsidRDefault="00495D47" w:rsidP="00495D47">
      <w:pPr>
        <w:pStyle w:val="EndNoteBibliography"/>
        <w:spacing w:after="0"/>
        <w:ind w:left="720" w:hanging="720"/>
        <w:rPr>
          <w:noProof/>
        </w:rPr>
      </w:pPr>
      <w:r w:rsidRPr="00495D47">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495D47">
        <w:rPr>
          <w:i/>
          <w:noProof/>
        </w:rPr>
        <w:t>Nucleic Acids Research</w:t>
      </w:r>
      <w:r w:rsidRPr="00495D47">
        <w:rPr>
          <w:noProof/>
        </w:rPr>
        <w:t xml:space="preserve"> 36:3420-3435. doi: 10.1093/nar/gkn176.</w:t>
      </w:r>
    </w:p>
    <w:p w14:paraId="0FEAE0C2" w14:textId="77777777" w:rsidR="00495D47" w:rsidRPr="00495D47" w:rsidRDefault="00495D47" w:rsidP="00495D47">
      <w:pPr>
        <w:pStyle w:val="EndNoteBibliography"/>
        <w:spacing w:after="0"/>
        <w:ind w:left="720" w:hanging="720"/>
        <w:rPr>
          <w:noProof/>
        </w:rPr>
      </w:pPr>
      <w:r w:rsidRPr="00495D47">
        <w:rPr>
          <w:noProof/>
        </w:rPr>
        <w:t xml:space="preserve">Gregory, T. Ryan. 2008. "Understanding Evolutionary Trees."  </w:t>
      </w:r>
      <w:r w:rsidRPr="00495D47">
        <w:rPr>
          <w:i/>
          <w:noProof/>
        </w:rPr>
        <w:t>Evolution: Education and Outreach</w:t>
      </w:r>
      <w:r w:rsidRPr="00495D47">
        <w:rPr>
          <w:noProof/>
        </w:rPr>
        <w:t xml:space="preserve"> 1:121-137. doi: 10.1007/s12052-008-0035-x.</w:t>
      </w:r>
    </w:p>
    <w:p w14:paraId="160AB83A" w14:textId="77777777" w:rsidR="00495D47" w:rsidRPr="00495D47" w:rsidRDefault="00495D47" w:rsidP="00495D47">
      <w:pPr>
        <w:pStyle w:val="EndNoteBibliography"/>
        <w:spacing w:after="0"/>
        <w:ind w:left="720" w:hanging="720"/>
        <w:rPr>
          <w:noProof/>
        </w:rPr>
      </w:pPr>
      <w:r w:rsidRPr="00495D47">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495D47">
        <w:rPr>
          <w:i/>
          <w:noProof/>
        </w:rPr>
        <w:t>PLoS Pathogens</w:t>
      </w:r>
      <w:r w:rsidRPr="00495D47">
        <w:rPr>
          <w:noProof/>
        </w:rPr>
        <w:t xml:space="preserve"> 10. doi: 10.1371/journal.ppat.1004547.</w:t>
      </w:r>
    </w:p>
    <w:p w14:paraId="01BE9CFE" w14:textId="77777777" w:rsidR="00495D47" w:rsidRPr="00495D47" w:rsidRDefault="00495D47" w:rsidP="00495D47">
      <w:pPr>
        <w:pStyle w:val="EndNoteBibliography"/>
        <w:spacing w:after="0"/>
        <w:ind w:left="720" w:hanging="720"/>
        <w:rPr>
          <w:noProof/>
        </w:rPr>
      </w:pPr>
      <w:r w:rsidRPr="00495D47">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495D47">
        <w:rPr>
          <w:i/>
          <w:noProof/>
        </w:rPr>
        <w:t>PLoS pathogens</w:t>
      </w:r>
      <w:r w:rsidRPr="00495D47">
        <w:rPr>
          <w:noProof/>
        </w:rPr>
        <w:t xml:space="preserve"> 8:e1002979-e1002979. doi: 10.1371/journal.ppat.1002979.</w:t>
      </w:r>
    </w:p>
    <w:p w14:paraId="426AF5DB" w14:textId="77777777" w:rsidR="00495D47" w:rsidRPr="00495D47" w:rsidRDefault="00495D47" w:rsidP="00495D47">
      <w:pPr>
        <w:pStyle w:val="EndNoteBibliography"/>
        <w:spacing w:after="0"/>
        <w:ind w:left="720" w:hanging="720"/>
        <w:rPr>
          <w:noProof/>
        </w:rPr>
      </w:pPr>
      <w:r w:rsidRPr="00495D47">
        <w:rPr>
          <w:noProof/>
        </w:rPr>
        <w:t xml:space="preserve">Hibbett, David S., Manfred Binder, Joseph F. Bischoff, Meredith Blackwell, Paul F. Cannon, Ove E. Eriksson, Sabine Huhndorf, Timothy James, Paul M. Kirk, Robert Lücking, H. Thorsten Lumbsch, François Lutzoni, P. Brandon Matheny, David J. McLaughlin, Martha J. Powell, Scott Redhead, Conrad L. Schoch, Joseph W. Spatafora, Joost A. Stalpers, Rytas Vilgalys, M. Catherine Aime, André Aptroot, Robert Bauer, Dominik Begerow, Gerald L. Benny, Lisa A. Castlebury, Pedro W. Crous, Yu-Cheng Dai, Walter Gams, David M. Geiser, Gareth W. Griffith, Cécile Gueidan, David L. Hawksworth, Geir Hestmark, Kentaro Hosaka, Richard A. Humber, Kevin D. Hyde, Joseph E. Ironside, Urmas Kõljalg, Cletus P. Kurtzman, Karl-Henrik Larsson, Robert Lichtwardt, Joyce Longcore, Jolanta Miądlikowska, Andrew Miller, Jean-Marc Moncalvo, Sharon Mozley-Standridge, Franz Oberwinkler, Erast Parmasto, Valérie Reeb, Jack D. Rogers, Claude Roux, Leif Ryvarden, José Paulo Sampaio, Arthur Schüßler, Junta Sugiyama, R. Greg Thorn, Leif Tibell, Wendy A. Untereiner, Christopher Walker, Zheng Wang, Alex Weir, Michael Weiss, Merlin M. White, Katarina Winka, Yi-Jian Yao, and Ning Zhang. 2007. "A higher-level phylogenetic classification of the Fungi."  </w:t>
      </w:r>
      <w:r w:rsidRPr="00495D47">
        <w:rPr>
          <w:i/>
          <w:noProof/>
        </w:rPr>
        <w:t>Mycological Research</w:t>
      </w:r>
      <w:r w:rsidRPr="00495D47">
        <w:rPr>
          <w:noProof/>
        </w:rPr>
        <w:t xml:space="preserve"> 111:509-547. doi: 10.1016/j.mycres.2007.03.004.</w:t>
      </w:r>
    </w:p>
    <w:p w14:paraId="512A017C" w14:textId="77777777" w:rsidR="00495D47" w:rsidRPr="00495D47" w:rsidRDefault="00495D47" w:rsidP="00495D47">
      <w:pPr>
        <w:pStyle w:val="EndNoteBibliography"/>
        <w:spacing w:after="0"/>
        <w:ind w:left="720" w:hanging="720"/>
        <w:rPr>
          <w:noProof/>
        </w:rPr>
      </w:pPr>
      <w:r w:rsidRPr="00495D47">
        <w:rPr>
          <w:noProof/>
        </w:rPr>
        <w:t xml:space="preserve">Hirt, R. P., J. M. Logsdon, B. Healy, M. W. Dorey, W. F. Doolittle, and T. M. Embley. 1999. "Microsporidia are related to Fungi: Evidence from the largest subunit of RNA polymerase II and other proteins."  </w:t>
      </w:r>
      <w:r w:rsidRPr="00495D47">
        <w:rPr>
          <w:i/>
          <w:noProof/>
        </w:rPr>
        <w:t>Proceedings of the National Academy of Sciences</w:t>
      </w:r>
      <w:r w:rsidRPr="00495D47">
        <w:rPr>
          <w:noProof/>
        </w:rPr>
        <w:t xml:space="preserve"> 96:580-585. doi: 10.1073/pnas.96.2.580.</w:t>
      </w:r>
    </w:p>
    <w:p w14:paraId="2C381E64" w14:textId="77777777" w:rsidR="00495D47" w:rsidRPr="00495D47" w:rsidRDefault="00495D47" w:rsidP="00495D47">
      <w:pPr>
        <w:pStyle w:val="EndNoteBibliography"/>
        <w:spacing w:after="0"/>
        <w:ind w:left="720" w:hanging="720"/>
        <w:rPr>
          <w:noProof/>
        </w:rPr>
      </w:pPr>
      <w:r w:rsidRPr="00495D47">
        <w:rPr>
          <w:noProof/>
        </w:rPr>
        <w:t xml:space="preserve">Hirt, Robert P., Bryan Healy, Charles R. Vossbrinck, Elizabeth U. Canning, and T. Martin Embley. 1997. "A mitochondrial Hsp70 orthologue in Vairimorpha necatrix: molecular evidence that microsporidia once contained mitochondria."  </w:t>
      </w:r>
      <w:r w:rsidRPr="00495D47">
        <w:rPr>
          <w:i/>
          <w:noProof/>
        </w:rPr>
        <w:t>Current Biology</w:t>
      </w:r>
      <w:r w:rsidRPr="00495D47">
        <w:rPr>
          <w:noProof/>
        </w:rPr>
        <w:t xml:space="preserve"> 7:995-998. doi: 10.1016/S0960-9822(06)00420-9.</w:t>
      </w:r>
    </w:p>
    <w:p w14:paraId="1AC85639" w14:textId="77777777" w:rsidR="00495D47" w:rsidRPr="00495D47" w:rsidRDefault="00495D47" w:rsidP="00495D47">
      <w:pPr>
        <w:pStyle w:val="EndNoteBibliography"/>
        <w:spacing w:after="0"/>
        <w:ind w:left="720" w:hanging="720"/>
        <w:rPr>
          <w:noProof/>
        </w:rPr>
      </w:pPr>
      <w:r w:rsidRPr="00495D47">
        <w:rPr>
          <w:noProof/>
        </w:rPr>
        <w:t xml:space="preserve">Hirt, Robert P., and David S. Horner. 2004. </w:t>
      </w:r>
      <w:r w:rsidRPr="00495D47">
        <w:rPr>
          <w:i/>
          <w:noProof/>
        </w:rPr>
        <w:t>Organelles, Genomes and Eukaryote Phylogeny: An Evolutionary Synthesis in the Age of Genomics</w:t>
      </w:r>
      <w:r w:rsidRPr="00495D47">
        <w:rPr>
          <w:noProof/>
        </w:rPr>
        <w:t>: CRC Press.</w:t>
      </w:r>
    </w:p>
    <w:p w14:paraId="053E6AA1" w14:textId="77777777" w:rsidR="00495D47" w:rsidRPr="00495D47" w:rsidRDefault="00495D47" w:rsidP="00495D47">
      <w:pPr>
        <w:pStyle w:val="EndNoteBibliography"/>
        <w:spacing w:after="0"/>
        <w:ind w:left="720" w:hanging="720"/>
        <w:rPr>
          <w:noProof/>
        </w:rPr>
      </w:pPr>
      <w:r w:rsidRPr="00495D47">
        <w:rPr>
          <w:noProof/>
        </w:rPr>
        <w:t xml:space="preserve">Huerta-Cepas, Jaime, François Serra, and Peer Bork. 2016. "ETE 3: Reconstruction, Analysis, and Visualization of Phylogenomic Data."  </w:t>
      </w:r>
      <w:r w:rsidRPr="00495D47">
        <w:rPr>
          <w:i/>
          <w:noProof/>
        </w:rPr>
        <w:t>Molecular Biology and Evolution</w:t>
      </w:r>
      <w:r w:rsidRPr="00495D47">
        <w:rPr>
          <w:noProof/>
        </w:rPr>
        <w:t xml:space="preserve"> 33:1635-1638. doi: 10.1093/molbev/msw046.</w:t>
      </w:r>
    </w:p>
    <w:p w14:paraId="38FC4153" w14:textId="77777777" w:rsidR="00495D47" w:rsidRPr="00495D47" w:rsidRDefault="00495D47" w:rsidP="00495D47">
      <w:pPr>
        <w:pStyle w:val="EndNoteBibliography"/>
        <w:spacing w:after="0"/>
        <w:ind w:left="720" w:hanging="720"/>
        <w:rPr>
          <w:noProof/>
        </w:rPr>
      </w:pPr>
      <w:r w:rsidRPr="00495D47">
        <w:rPr>
          <w:noProof/>
        </w:rPr>
        <w:t xml:space="preserve">Jain, Arpit, Arndt von Haeseler, and Ingo Ebersberger. 2018. "The evolutionary traceability of proteins."  </w:t>
      </w:r>
      <w:r w:rsidRPr="00495D47">
        <w:rPr>
          <w:i/>
          <w:noProof/>
        </w:rPr>
        <w:t>bioRxiv</w:t>
      </w:r>
      <w:r w:rsidRPr="00495D47">
        <w:rPr>
          <w:noProof/>
        </w:rPr>
        <w:t>:302109. doi: 10.1101/302109.</w:t>
      </w:r>
    </w:p>
    <w:p w14:paraId="3754886C" w14:textId="77777777" w:rsidR="00495D47" w:rsidRPr="00495D47" w:rsidRDefault="00495D47" w:rsidP="00495D47">
      <w:pPr>
        <w:pStyle w:val="EndNoteBibliography"/>
        <w:spacing w:after="0"/>
        <w:ind w:left="720" w:hanging="720"/>
        <w:rPr>
          <w:noProof/>
        </w:rPr>
      </w:pPr>
      <w:r w:rsidRPr="00495D47">
        <w:rPr>
          <w:noProof/>
        </w:rPr>
        <w:t xml:space="preserve">James, Timothy Y, Adrian Pelin, Linda Bonen, Steven Ahrendt, Divya Sain, Nicolas Corradi, and Jason E Stajich. 2013. "Shared signatures of parasitism and phylogenomics unite Cryptomycota and microsporidia."  </w:t>
      </w:r>
      <w:r w:rsidRPr="00495D47">
        <w:rPr>
          <w:i/>
          <w:noProof/>
        </w:rPr>
        <w:t>Current biology : CB</w:t>
      </w:r>
      <w:r w:rsidRPr="00495D47">
        <w:rPr>
          <w:noProof/>
        </w:rPr>
        <w:t xml:space="preserve"> 23:1548-53. doi: 10.1016/j.cub.2013.06.057.</w:t>
      </w:r>
    </w:p>
    <w:p w14:paraId="7CB94E5F" w14:textId="77777777" w:rsidR="00495D47" w:rsidRPr="00495D47" w:rsidRDefault="00495D47" w:rsidP="00495D47">
      <w:pPr>
        <w:pStyle w:val="EndNoteBibliography"/>
        <w:spacing w:after="0"/>
        <w:ind w:left="720" w:hanging="720"/>
        <w:rPr>
          <w:noProof/>
        </w:rPr>
      </w:pPr>
      <w:r w:rsidRPr="00495D47">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495D47">
        <w:rPr>
          <w:i/>
          <w:noProof/>
        </w:rPr>
        <w:t>Nature</w:t>
      </w:r>
      <w:r w:rsidRPr="00495D47">
        <w:rPr>
          <w:noProof/>
        </w:rPr>
        <w:t xml:space="preserve"> 443:818-822. doi: 10.1038/nature05110.</w:t>
      </w:r>
    </w:p>
    <w:p w14:paraId="7E34019A" w14:textId="77777777" w:rsidR="00495D47" w:rsidRPr="00495D47" w:rsidRDefault="00495D47" w:rsidP="00495D47">
      <w:pPr>
        <w:pStyle w:val="EndNoteBibliography"/>
        <w:spacing w:after="0"/>
        <w:ind w:left="720" w:hanging="720"/>
        <w:rPr>
          <w:noProof/>
        </w:rPr>
      </w:pPr>
      <w:r w:rsidRPr="00495D47">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495D47">
        <w:rPr>
          <w:i/>
          <w:noProof/>
        </w:rPr>
        <w:t>Applied and Environmental Microbiology</w:t>
      </w:r>
      <w:r w:rsidRPr="00495D47">
        <w:rPr>
          <w:noProof/>
        </w:rPr>
        <w:t xml:space="preserve"> 73:4071-4073. doi: 10.1128/AEM.00477-07.</w:t>
      </w:r>
    </w:p>
    <w:p w14:paraId="65EE2EBA" w14:textId="77777777" w:rsidR="00495D47" w:rsidRPr="00495D47" w:rsidRDefault="00495D47" w:rsidP="00495D47">
      <w:pPr>
        <w:pStyle w:val="EndNoteBibliography"/>
        <w:spacing w:after="0"/>
        <w:ind w:left="720" w:hanging="720"/>
        <w:rPr>
          <w:noProof/>
        </w:rPr>
      </w:pPr>
      <w:r w:rsidRPr="00495D47">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495D47">
        <w:rPr>
          <w:i/>
          <w:noProof/>
        </w:rPr>
        <w:t>Journal of Eukaryotic Microbiology</w:t>
      </w:r>
      <w:r w:rsidRPr="00495D47">
        <w:rPr>
          <w:noProof/>
        </w:rPr>
        <w:t xml:space="preserve"> 45:273-283. doi: 10.1111/j.1550-7408.1998.tb04536.x.</w:t>
      </w:r>
    </w:p>
    <w:p w14:paraId="68075838" w14:textId="77777777" w:rsidR="00495D47" w:rsidRPr="00495D47" w:rsidRDefault="00495D47" w:rsidP="00495D47">
      <w:pPr>
        <w:pStyle w:val="EndNoteBibliography"/>
        <w:spacing w:after="0"/>
        <w:ind w:left="720" w:hanging="720"/>
        <w:rPr>
          <w:noProof/>
        </w:rPr>
      </w:pPr>
      <w:r w:rsidRPr="00495D47">
        <w:rPr>
          <w:noProof/>
        </w:rPr>
        <w:t xml:space="preserve">Jothi, Raja, Teresa M Przytycka, and L Aravind. 2007. "Discovering functional linkages and uncharacterized cellular pathways using phylogenetic profile comparisons: a comprehensive assessment."  </w:t>
      </w:r>
      <w:r w:rsidRPr="00495D47">
        <w:rPr>
          <w:i/>
          <w:noProof/>
        </w:rPr>
        <w:t>BMC bioinformatics</w:t>
      </w:r>
      <w:r w:rsidRPr="00495D47">
        <w:rPr>
          <w:noProof/>
        </w:rPr>
        <w:t xml:space="preserve"> 8:173-173. doi: 10.1186/1471-2105-8-173.</w:t>
      </w:r>
    </w:p>
    <w:p w14:paraId="451FD53A" w14:textId="77777777" w:rsidR="00495D47" w:rsidRPr="00495D47" w:rsidRDefault="00495D47" w:rsidP="00495D47">
      <w:pPr>
        <w:pStyle w:val="EndNoteBibliography"/>
        <w:spacing w:after="0"/>
        <w:ind w:left="720" w:hanging="720"/>
        <w:rPr>
          <w:noProof/>
        </w:rPr>
      </w:pPr>
      <w:r w:rsidRPr="00495D47">
        <w:rPr>
          <w:noProof/>
        </w:rPr>
        <w:t xml:space="preserve">Kachroo, Aashiq H., Jon M. Laurent, Christopher M. Yellman, Austin G. Meyer, Claus O. Wilke, and Edward M. Marcotte. 2015. "Systematic humanization of yeast genes reveals conserved functions and genetic modularity."  </w:t>
      </w:r>
      <w:r w:rsidRPr="00495D47">
        <w:rPr>
          <w:i/>
          <w:noProof/>
        </w:rPr>
        <w:t>Science (New York, N.Y.)</w:t>
      </w:r>
      <w:r w:rsidRPr="00495D47">
        <w:rPr>
          <w:noProof/>
        </w:rPr>
        <w:t xml:space="preserve"> 348:921-925. doi: 10.1126/science.aaa0769.</w:t>
      </w:r>
    </w:p>
    <w:p w14:paraId="7E94B7B3" w14:textId="77777777" w:rsidR="00495D47" w:rsidRPr="00495D47" w:rsidRDefault="00495D47" w:rsidP="00495D47">
      <w:pPr>
        <w:pStyle w:val="EndNoteBibliography"/>
        <w:spacing w:after="0"/>
        <w:ind w:left="720" w:hanging="720"/>
        <w:rPr>
          <w:noProof/>
        </w:rPr>
      </w:pPr>
      <w:r w:rsidRPr="00495D47">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495D47">
        <w:rPr>
          <w:i/>
          <w:noProof/>
        </w:rPr>
        <w:t>The Journal of Biochemistry</w:t>
      </w:r>
      <w:r w:rsidRPr="00495D47">
        <w:rPr>
          <w:noProof/>
        </w:rPr>
        <w:t xml:space="preserve"> 120:1095-1103.</w:t>
      </w:r>
    </w:p>
    <w:p w14:paraId="193C797E" w14:textId="77777777" w:rsidR="00495D47" w:rsidRPr="00495D47" w:rsidRDefault="00495D47" w:rsidP="00495D47">
      <w:pPr>
        <w:pStyle w:val="EndNoteBibliography"/>
        <w:spacing w:after="0"/>
        <w:ind w:left="720" w:hanging="720"/>
        <w:rPr>
          <w:noProof/>
        </w:rPr>
      </w:pPr>
      <w:r w:rsidRPr="00495D47">
        <w:rPr>
          <w:noProof/>
        </w:rPr>
        <w:t xml:space="preserve">Kanehisa, M, and S Goto. 2000. "KEGG: kyoto encyclopedia of genes and genomes."  </w:t>
      </w:r>
      <w:r w:rsidRPr="00495D47">
        <w:rPr>
          <w:i/>
          <w:noProof/>
        </w:rPr>
        <w:t>Nucleic acids research</w:t>
      </w:r>
      <w:r w:rsidRPr="00495D47">
        <w:rPr>
          <w:noProof/>
        </w:rPr>
        <w:t xml:space="preserve"> 28:27-30.</w:t>
      </w:r>
    </w:p>
    <w:p w14:paraId="4DB73E4E" w14:textId="77777777" w:rsidR="00495D47" w:rsidRPr="00495D47" w:rsidRDefault="00495D47" w:rsidP="00495D47">
      <w:pPr>
        <w:pStyle w:val="EndNoteBibliography"/>
        <w:spacing w:after="0"/>
        <w:ind w:left="720" w:hanging="720"/>
        <w:rPr>
          <w:noProof/>
        </w:rPr>
      </w:pPr>
      <w:r w:rsidRPr="00495D47">
        <w:rPr>
          <w:noProof/>
        </w:rPr>
        <w:t xml:space="preserve">Kanehisa, Minoru, Susumu Goto, Yoko Sato, Masayuki Kawashima, Miho Furumichi, and Mao Tanabe. 2014. "Data, information, knowledge and principle: Back to metabolism in KEGG."  </w:t>
      </w:r>
      <w:r w:rsidRPr="00495D47">
        <w:rPr>
          <w:i/>
          <w:noProof/>
        </w:rPr>
        <w:t>Nucleic Acids Research</w:t>
      </w:r>
      <w:r w:rsidRPr="00495D47">
        <w:rPr>
          <w:noProof/>
        </w:rPr>
        <w:t xml:space="preserve"> 42. doi: 10.1093/nar/gkt1076.</w:t>
      </w:r>
    </w:p>
    <w:p w14:paraId="05994605" w14:textId="77777777" w:rsidR="00495D47" w:rsidRPr="00495D47" w:rsidRDefault="00495D47" w:rsidP="00495D47">
      <w:pPr>
        <w:pStyle w:val="EndNoteBibliography"/>
        <w:spacing w:after="0"/>
        <w:ind w:left="720" w:hanging="720"/>
        <w:rPr>
          <w:noProof/>
        </w:rPr>
      </w:pPr>
      <w:r w:rsidRPr="00495D47">
        <w:rPr>
          <w:noProof/>
        </w:rPr>
        <w:t xml:space="preserve">Kanehisa, Minoru, Yoko Sato, Masayuki Kawashima, Miho Furumichi, and Mao Tanabe. 2016. "KEGG as a reference resource for gene and protein annotation."  </w:t>
      </w:r>
      <w:r w:rsidRPr="00495D47">
        <w:rPr>
          <w:i/>
          <w:noProof/>
        </w:rPr>
        <w:t>Nucleic Acids Research</w:t>
      </w:r>
      <w:r w:rsidRPr="00495D47">
        <w:rPr>
          <w:noProof/>
        </w:rPr>
        <w:t xml:space="preserve"> 44:D457-D462. doi: 10.1093/nar/gkv1070.</w:t>
      </w:r>
    </w:p>
    <w:p w14:paraId="0DD47AC9" w14:textId="77777777" w:rsidR="00495D47" w:rsidRPr="00495D47" w:rsidRDefault="00495D47" w:rsidP="00495D47">
      <w:pPr>
        <w:pStyle w:val="EndNoteBibliography"/>
        <w:spacing w:after="0"/>
        <w:ind w:left="720" w:hanging="720"/>
        <w:rPr>
          <w:noProof/>
        </w:rPr>
      </w:pPr>
      <w:r w:rsidRPr="00495D47">
        <w:rPr>
          <w:noProof/>
        </w:rPr>
        <w:t xml:space="preserve">Kanehisa, Minoru, Yoko Sato, and Kanae Morishima. 2016. "BlastKOALA and GhostKOALA: KEGG Tools for Functional Characterization of Genome and Metagenome Sequences."  </w:t>
      </w:r>
      <w:r w:rsidRPr="00495D47">
        <w:rPr>
          <w:i/>
          <w:noProof/>
        </w:rPr>
        <w:t>Journal of Molecular Biology</w:t>
      </w:r>
      <w:r w:rsidRPr="00495D47">
        <w:rPr>
          <w:noProof/>
        </w:rPr>
        <w:t xml:space="preserve"> 428:726-731. doi: 10.1016/j.jmb.2015.11.006.</w:t>
      </w:r>
    </w:p>
    <w:p w14:paraId="6306699E" w14:textId="77777777" w:rsidR="00495D47" w:rsidRPr="00495D47" w:rsidRDefault="00495D47" w:rsidP="00495D47">
      <w:pPr>
        <w:pStyle w:val="EndNoteBibliography"/>
        <w:spacing w:after="0"/>
        <w:ind w:left="720" w:hanging="720"/>
        <w:rPr>
          <w:noProof/>
        </w:rPr>
      </w:pPr>
      <w:r w:rsidRPr="00495D47">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495D47">
        <w:rPr>
          <w:i/>
          <w:noProof/>
        </w:rPr>
        <w:t>Nature</w:t>
      </w:r>
      <w:r w:rsidRPr="00495D47">
        <w:rPr>
          <w:noProof/>
        </w:rPr>
        <w:t xml:space="preserve"> 414:450-453. doi: 10.1038/35106579.</w:t>
      </w:r>
    </w:p>
    <w:p w14:paraId="3DF8B6E5" w14:textId="77777777" w:rsidR="00495D47" w:rsidRPr="00495D47" w:rsidRDefault="00495D47" w:rsidP="00495D47">
      <w:pPr>
        <w:pStyle w:val="EndNoteBibliography"/>
        <w:spacing w:after="0"/>
        <w:ind w:left="720" w:hanging="720"/>
        <w:rPr>
          <w:noProof/>
        </w:rPr>
      </w:pPr>
      <w:r w:rsidRPr="00495D47">
        <w:rPr>
          <w:noProof/>
        </w:rPr>
        <w:t xml:space="preserve">Kaya, Ghosh, and Weiss Louis M. 2012. "T cell response and persistence of the microsporidia."  </w:t>
      </w:r>
      <w:r w:rsidRPr="00495D47">
        <w:rPr>
          <w:i/>
          <w:noProof/>
        </w:rPr>
        <w:t>FEMS Microbiology Reviews</w:t>
      </w:r>
      <w:r w:rsidRPr="00495D47">
        <w:rPr>
          <w:noProof/>
        </w:rPr>
        <w:t xml:space="preserve"> 36:748-760. doi: 10.1111/j.1574-6976.2011.00318.x.</w:t>
      </w:r>
    </w:p>
    <w:p w14:paraId="127308A9" w14:textId="77777777" w:rsidR="00495D47" w:rsidRPr="00495D47" w:rsidRDefault="00495D47" w:rsidP="00495D47">
      <w:pPr>
        <w:pStyle w:val="EndNoteBibliography"/>
        <w:spacing w:after="0"/>
        <w:ind w:left="720" w:hanging="720"/>
        <w:rPr>
          <w:noProof/>
        </w:rPr>
      </w:pPr>
      <w:r w:rsidRPr="00495D47">
        <w:rPr>
          <w:noProof/>
        </w:rPr>
        <w:t xml:space="preserve">Keeling, P. J., and W. F. Doolittle. 1996. "Alpha-tubulin from early-diverging eukaryotic lineages and the evolution of the tubulin family."  </w:t>
      </w:r>
      <w:r w:rsidRPr="00495D47">
        <w:rPr>
          <w:i/>
          <w:noProof/>
        </w:rPr>
        <w:t>Molecular Biology and Evolution</w:t>
      </w:r>
      <w:r w:rsidRPr="00495D47">
        <w:rPr>
          <w:noProof/>
        </w:rPr>
        <w:t xml:space="preserve"> 13:1297-1305. doi: 10.1093/oxfordjournals.molbev.a025576.</w:t>
      </w:r>
    </w:p>
    <w:p w14:paraId="2F02CE6B" w14:textId="77777777" w:rsidR="00495D47" w:rsidRPr="00495D47" w:rsidRDefault="00495D47" w:rsidP="00495D47">
      <w:pPr>
        <w:pStyle w:val="EndNoteBibliography"/>
        <w:spacing w:after="0"/>
        <w:ind w:left="720" w:hanging="720"/>
        <w:rPr>
          <w:noProof/>
        </w:rPr>
      </w:pPr>
      <w:r w:rsidRPr="00495D47">
        <w:rPr>
          <w:noProof/>
        </w:rPr>
        <w:t xml:space="preserve">Keeling, Patrick. 2009. "Five questions about microsporidia."  </w:t>
      </w:r>
      <w:r w:rsidRPr="00495D47">
        <w:rPr>
          <w:i/>
          <w:noProof/>
        </w:rPr>
        <w:t>PLoS pathogens</w:t>
      </w:r>
      <w:r w:rsidRPr="00495D47">
        <w:rPr>
          <w:noProof/>
        </w:rPr>
        <w:t xml:space="preserve"> 5:e1000489-e1000489. doi: 10.1371/journal.ppat.1000489.</w:t>
      </w:r>
    </w:p>
    <w:p w14:paraId="6A0C0057" w14:textId="77777777" w:rsidR="00495D47" w:rsidRPr="00495D47" w:rsidRDefault="00495D47" w:rsidP="00495D47">
      <w:pPr>
        <w:pStyle w:val="EndNoteBibliography"/>
        <w:spacing w:after="0"/>
        <w:ind w:left="720" w:hanging="720"/>
        <w:rPr>
          <w:noProof/>
        </w:rPr>
      </w:pPr>
      <w:r w:rsidRPr="00495D47">
        <w:rPr>
          <w:noProof/>
        </w:rPr>
        <w:t xml:space="preserve">Keeling, Patrick J. 2003. "Congruent evidence from α-tubulin and β-tubulin gene phylogenies for a zygomycete origin of microsporidia."  </w:t>
      </w:r>
      <w:r w:rsidRPr="00495D47">
        <w:rPr>
          <w:i/>
          <w:noProof/>
        </w:rPr>
        <w:t>Fungal Genetics and Biology</w:t>
      </w:r>
      <w:r w:rsidRPr="00495D47">
        <w:rPr>
          <w:noProof/>
        </w:rPr>
        <w:t xml:space="preserve"> 38:298-309. doi: 10.1016/S1087-1845(02)00537-6.</w:t>
      </w:r>
    </w:p>
    <w:p w14:paraId="6C55A60D" w14:textId="77777777" w:rsidR="00495D47" w:rsidRPr="00495D47" w:rsidRDefault="00495D47" w:rsidP="00495D47">
      <w:pPr>
        <w:pStyle w:val="EndNoteBibliography"/>
        <w:spacing w:after="0"/>
        <w:ind w:left="720" w:hanging="720"/>
        <w:rPr>
          <w:noProof/>
        </w:rPr>
      </w:pPr>
      <w:r w:rsidRPr="00495D47">
        <w:rPr>
          <w:noProof/>
        </w:rPr>
        <w:t xml:space="preserve">Keeling, Patrick J, and Nicolas Corradi. 2011. "Shrink it or lose it: balancing loss of function with shrinking genomes in the microsporidia."  </w:t>
      </w:r>
      <w:r w:rsidRPr="00495D47">
        <w:rPr>
          <w:i/>
          <w:noProof/>
        </w:rPr>
        <w:t>Virulence</w:t>
      </w:r>
      <w:r w:rsidRPr="00495D47">
        <w:rPr>
          <w:noProof/>
        </w:rPr>
        <w:t xml:space="preserve"> 2:67-70. doi: 10.4161/viru.2.1.14606.</w:t>
      </w:r>
    </w:p>
    <w:p w14:paraId="714B51F0" w14:textId="77777777" w:rsidR="00495D47" w:rsidRPr="00495D47" w:rsidRDefault="00495D47" w:rsidP="00495D47">
      <w:pPr>
        <w:pStyle w:val="EndNoteBibliography"/>
        <w:spacing w:after="0"/>
        <w:ind w:left="720" w:hanging="720"/>
        <w:rPr>
          <w:noProof/>
        </w:rPr>
      </w:pPr>
      <w:r w:rsidRPr="00495D47">
        <w:rPr>
          <w:noProof/>
        </w:rPr>
        <w:t xml:space="preserve">Keeling, Patrick J, and Naomi M Fast. 2002. "Microsporidia: biology and evolution of highly reduced intracellular parasites."  </w:t>
      </w:r>
      <w:r w:rsidRPr="00495D47">
        <w:rPr>
          <w:i/>
          <w:noProof/>
        </w:rPr>
        <w:t>Annual review of microbiology</w:t>
      </w:r>
      <w:r w:rsidRPr="00495D47">
        <w:rPr>
          <w:noProof/>
        </w:rPr>
        <w:t xml:space="preserve"> 56:93-116. doi: 10.1146/annurev.micro.56.012302.160854.</w:t>
      </w:r>
    </w:p>
    <w:p w14:paraId="61EE48EB" w14:textId="77777777" w:rsidR="00495D47" w:rsidRPr="00495D47" w:rsidRDefault="00495D47" w:rsidP="00495D47">
      <w:pPr>
        <w:pStyle w:val="EndNoteBibliography"/>
        <w:spacing w:after="0"/>
        <w:ind w:left="720" w:hanging="720"/>
        <w:rPr>
          <w:noProof/>
        </w:rPr>
      </w:pPr>
      <w:r w:rsidRPr="00495D47">
        <w:rPr>
          <w:noProof/>
        </w:rPr>
        <w:t xml:space="preserve">Keeling, Patrick J., Melissa A. Luker, and Jeffrey D. Palmer. 2000. "Evidence from beta-tubulin phylogeny that microsporidia evolved from within the fungi."  </w:t>
      </w:r>
      <w:r w:rsidRPr="00495D47">
        <w:rPr>
          <w:i/>
          <w:noProof/>
        </w:rPr>
        <w:t>Molecular Biology and Evolution</w:t>
      </w:r>
      <w:r w:rsidRPr="00495D47">
        <w:rPr>
          <w:noProof/>
        </w:rPr>
        <w:t xml:space="preserve"> 17:23-31. doi: 10.1093/oxfordjournals.molbev.a026235.</w:t>
      </w:r>
    </w:p>
    <w:p w14:paraId="3CF5550C" w14:textId="77777777" w:rsidR="00495D47" w:rsidRPr="00495D47" w:rsidRDefault="00495D47" w:rsidP="00495D47">
      <w:pPr>
        <w:pStyle w:val="EndNoteBibliography"/>
        <w:spacing w:after="0"/>
        <w:ind w:left="720" w:hanging="720"/>
        <w:rPr>
          <w:noProof/>
        </w:rPr>
      </w:pPr>
      <w:r w:rsidRPr="00495D47">
        <w:rPr>
          <w:noProof/>
        </w:rPr>
        <w:t xml:space="preserve">Kensche, Philip R, Vera van Noort, Bas E Dutilh, and Martijn A Huynen. 2008. "Practical and theoretical advances in predicting the function of a protein by its phylogenetic distribution."  </w:t>
      </w:r>
      <w:r w:rsidRPr="00495D47">
        <w:rPr>
          <w:i/>
          <w:noProof/>
        </w:rPr>
        <w:t>Journal of the Royal Society, Interface / the Royal Society</w:t>
      </w:r>
      <w:r w:rsidRPr="00495D47">
        <w:rPr>
          <w:noProof/>
        </w:rPr>
        <w:t xml:space="preserve"> 5:151-70. doi: 10.1098/rsif.2007.1047.</w:t>
      </w:r>
    </w:p>
    <w:p w14:paraId="3C6FA7B3" w14:textId="77777777" w:rsidR="00495D47" w:rsidRPr="00495D47" w:rsidRDefault="00495D47" w:rsidP="00495D47">
      <w:pPr>
        <w:pStyle w:val="EndNoteBibliography"/>
        <w:spacing w:after="0"/>
        <w:ind w:left="720" w:hanging="720"/>
        <w:rPr>
          <w:noProof/>
        </w:rPr>
      </w:pPr>
      <w:r w:rsidRPr="00495D47">
        <w:rPr>
          <w:noProof/>
        </w:rPr>
        <w:t xml:space="preserve">Kishino, Hirohisa, and Masami Hasegawa. 1989. "Evaluation of the maximum likelihood estimate of the evolutionary tree topologies from DNA sequence data, and the branching order in hominoidea."  </w:t>
      </w:r>
      <w:r w:rsidRPr="00495D47">
        <w:rPr>
          <w:i/>
          <w:noProof/>
        </w:rPr>
        <w:t>Journal of Molecular Evolution</w:t>
      </w:r>
      <w:r w:rsidRPr="00495D47">
        <w:rPr>
          <w:noProof/>
        </w:rPr>
        <w:t xml:space="preserve"> 29:170-179. doi: 10.1007/BF02100115.</w:t>
      </w:r>
    </w:p>
    <w:p w14:paraId="3205D30C" w14:textId="77777777" w:rsidR="00495D47" w:rsidRPr="00495D47" w:rsidRDefault="00495D47" w:rsidP="00495D47">
      <w:pPr>
        <w:pStyle w:val="EndNoteBibliography"/>
        <w:spacing w:after="0"/>
        <w:ind w:left="720" w:hanging="720"/>
        <w:rPr>
          <w:noProof/>
        </w:rPr>
      </w:pPr>
      <w:r w:rsidRPr="00495D47">
        <w:rPr>
          <w:noProof/>
        </w:rPr>
        <w:t xml:space="preserve">Kmmari, Suresh, Srinu Rathlavath, Devika Pillai, and Gadasu Rajesh. 2018. "Hepatopancreatic Microsporidiasis (HPM) in Shrimp Culture: A Review."  </w:t>
      </w:r>
      <w:r w:rsidRPr="00495D47">
        <w:rPr>
          <w:i/>
          <w:noProof/>
        </w:rPr>
        <w:t>International Journal of Current Microbiology and Applied Sciences</w:t>
      </w:r>
      <w:r w:rsidRPr="00495D47">
        <w:rPr>
          <w:noProof/>
        </w:rPr>
        <w:t xml:space="preserve"> 7:3208-3215. doi: 10.20546/ijcmas.2018.701.383.</w:t>
      </w:r>
    </w:p>
    <w:p w14:paraId="606D1227" w14:textId="77777777" w:rsidR="00495D47" w:rsidRPr="00495D47" w:rsidRDefault="00495D47" w:rsidP="00495D47">
      <w:pPr>
        <w:pStyle w:val="EndNoteBibliography"/>
        <w:spacing w:after="0"/>
        <w:ind w:left="720" w:hanging="720"/>
        <w:rPr>
          <w:noProof/>
        </w:rPr>
      </w:pPr>
      <w:r w:rsidRPr="00495D47">
        <w:rPr>
          <w:noProof/>
        </w:rPr>
        <w:t xml:space="preserve">Koestler, Tina, and Ingo Ebersberger. 2011. "Zygomycetes, Microsporidia, and the Evolutionary Ancestry of Sex Determination."  </w:t>
      </w:r>
      <w:r w:rsidRPr="00495D47">
        <w:rPr>
          <w:i/>
          <w:noProof/>
        </w:rPr>
        <w:t>Genome Biology and Evolution</w:t>
      </w:r>
      <w:r w:rsidRPr="00495D47">
        <w:rPr>
          <w:noProof/>
        </w:rPr>
        <w:t xml:space="preserve"> 3:186-194. doi: 10.1093/gbe/evr009.</w:t>
      </w:r>
    </w:p>
    <w:p w14:paraId="59356DA9" w14:textId="77777777" w:rsidR="00495D47" w:rsidRPr="00495D47" w:rsidRDefault="00495D47" w:rsidP="00495D47">
      <w:pPr>
        <w:pStyle w:val="EndNoteBibliography"/>
        <w:spacing w:after="0"/>
        <w:ind w:left="720" w:hanging="720"/>
        <w:rPr>
          <w:noProof/>
        </w:rPr>
      </w:pPr>
      <w:r w:rsidRPr="00495D47">
        <w:rPr>
          <w:noProof/>
        </w:rPr>
        <w:t xml:space="preserve">Koestler, Tina, Arndt von Haeseler, and Ingo Ebersberger. 2010. "FACT: functional annotation transfer between proteins with similar feature architectures."  </w:t>
      </w:r>
      <w:r w:rsidRPr="00495D47">
        <w:rPr>
          <w:i/>
          <w:noProof/>
        </w:rPr>
        <w:t>BMC bioinformatics</w:t>
      </w:r>
      <w:r w:rsidRPr="00495D47">
        <w:rPr>
          <w:noProof/>
        </w:rPr>
        <w:t xml:space="preserve"> 11:417-417. doi: 10.1186/1471-2105-11-417.</w:t>
      </w:r>
    </w:p>
    <w:p w14:paraId="7401E6F7" w14:textId="77777777" w:rsidR="00495D47" w:rsidRPr="00495D47" w:rsidRDefault="00495D47" w:rsidP="00495D47">
      <w:pPr>
        <w:pStyle w:val="EndNoteBibliography"/>
        <w:spacing w:after="0"/>
        <w:ind w:left="720" w:hanging="720"/>
        <w:rPr>
          <w:noProof/>
        </w:rPr>
      </w:pPr>
      <w:r w:rsidRPr="00495D47">
        <w:rPr>
          <w:noProof/>
        </w:rPr>
        <w:t xml:space="preserve">Koonin, Eugene V. 2005. "Orthologs, Paralogs, and Evolutionary Genomics."  </w:t>
      </w:r>
      <w:r w:rsidRPr="00495D47">
        <w:rPr>
          <w:i/>
          <w:noProof/>
        </w:rPr>
        <w:t>Annual Review of Genetics</w:t>
      </w:r>
      <w:r w:rsidRPr="00495D47">
        <w:rPr>
          <w:noProof/>
        </w:rPr>
        <w:t xml:space="preserve"> 39:309-338. doi: 10.1146/annurev.genet.39.073003.114725.</w:t>
      </w:r>
    </w:p>
    <w:p w14:paraId="76098BC1" w14:textId="77777777" w:rsidR="00495D47" w:rsidRPr="00495D47" w:rsidRDefault="00495D47" w:rsidP="00495D47">
      <w:pPr>
        <w:pStyle w:val="EndNoteBibliography"/>
        <w:spacing w:after="0"/>
        <w:ind w:left="720" w:hanging="720"/>
        <w:rPr>
          <w:noProof/>
        </w:rPr>
      </w:pPr>
      <w:r w:rsidRPr="00495D47">
        <w:rPr>
          <w:noProof/>
        </w:rPr>
        <w:t xml:space="preserve">Krieg, A. 1955. "Ueber Infektionskrankheiten bei Engerlingen von Melolontha spec. unter besonderer Beruecksichtigung einer Mikrosporidien-Erkrankung."  </w:t>
      </w:r>
      <w:r w:rsidRPr="00495D47">
        <w:rPr>
          <w:i/>
          <w:noProof/>
        </w:rPr>
        <w:t>Zentr. Bakteriol. Parasitenk</w:t>
      </w:r>
      <w:r w:rsidRPr="00495D47">
        <w:rPr>
          <w:noProof/>
        </w:rPr>
        <w:t xml:space="preserve"> 108:535-538.</w:t>
      </w:r>
    </w:p>
    <w:p w14:paraId="117107F9" w14:textId="77777777" w:rsidR="00495D47" w:rsidRPr="00495D47" w:rsidRDefault="00495D47" w:rsidP="00495D47">
      <w:pPr>
        <w:pStyle w:val="EndNoteBibliography"/>
        <w:spacing w:after="0"/>
        <w:ind w:left="720" w:hanging="720"/>
        <w:rPr>
          <w:noProof/>
        </w:rPr>
      </w:pPr>
      <w:r w:rsidRPr="00495D47">
        <w:rPr>
          <w:noProof/>
        </w:rPr>
        <w:t xml:space="preserve">Kristensen, D. M., Y. I. Wolf, A. R. Mushegian, and E. V. Koonin. 2011. "Computational methods for Gene Orthology inference."  </w:t>
      </w:r>
      <w:r w:rsidRPr="00495D47">
        <w:rPr>
          <w:i/>
          <w:noProof/>
        </w:rPr>
        <w:t>Briefings in Bioinformatics</w:t>
      </w:r>
      <w:r w:rsidRPr="00495D47">
        <w:rPr>
          <w:noProof/>
        </w:rPr>
        <w:t xml:space="preserve"> 12:379-391. doi: 10.1093/bib/bbr030.</w:t>
      </w:r>
    </w:p>
    <w:p w14:paraId="523F169E" w14:textId="77777777" w:rsidR="00495D47" w:rsidRPr="00495D47" w:rsidRDefault="00495D47" w:rsidP="00495D47">
      <w:pPr>
        <w:pStyle w:val="EndNoteBibliography"/>
        <w:spacing w:after="0"/>
        <w:ind w:left="720" w:hanging="720"/>
        <w:rPr>
          <w:noProof/>
        </w:rPr>
      </w:pPr>
      <w:r w:rsidRPr="00495D47">
        <w:rPr>
          <w:noProof/>
        </w:rPr>
        <w:t xml:space="preserve">Kück, Patrick, Christoph Mayer, Johann-Wolfgang Wägele, and Bernhard Misof. 2012. "Long Branch Effects Distort Maximum Likelihood Phylogenies in Simulations Despite Selection of the Correct Model."  </w:t>
      </w:r>
      <w:r w:rsidRPr="00495D47">
        <w:rPr>
          <w:i/>
          <w:noProof/>
        </w:rPr>
        <w:t>PLoS ONE</w:t>
      </w:r>
      <w:r w:rsidRPr="00495D47">
        <w:rPr>
          <w:noProof/>
        </w:rPr>
        <w:t xml:space="preserve"> 7:e36593. doi: 10.1371/journal.pone.0036593.</w:t>
      </w:r>
    </w:p>
    <w:p w14:paraId="79BA2F33" w14:textId="77777777" w:rsidR="00495D47" w:rsidRPr="00495D47" w:rsidRDefault="00495D47" w:rsidP="00495D47">
      <w:pPr>
        <w:pStyle w:val="EndNoteBibliography"/>
        <w:spacing w:after="0"/>
        <w:ind w:left="720" w:hanging="720"/>
        <w:rPr>
          <w:noProof/>
        </w:rPr>
      </w:pPr>
      <w:r w:rsidRPr="00495D47">
        <w:rPr>
          <w:noProof/>
        </w:rPr>
        <w:t xml:space="preserve">Kudo, R. R., and E. W. Daniels. 1963. "An Electron Microscope Study of the Spore of a Microsporidian, Thelohania californica*."  </w:t>
      </w:r>
      <w:r w:rsidRPr="00495D47">
        <w:rPr>
          <w:i/>
          <w:noProof/>
        </w:rPr>
        <w:t>The Journal of Protozoology</w:t>
      </w:r>
      <w:r w:rsidRPr="00495D47">
        <w:rPr>
          <w:noProof/>
        </w:rPr>
        <w:t xml:space="preserve"> 10:112-120. doi: 10.1111/j.1550-7408.1963.tb01645.x.</w:t>
      </w:r>
    </w:p>
    <w:p w14:paraId="44A236B3" w14:textId="77777777" w:rsidR="00495D47" w:rsidRPr="00495D47" w:rsidRDefault="00495D47" w:rsidP="00495D47">
      <w:pPr>
        <w:pStyle w:val="EndNoteBibliography"/>
        <w:spacing w:after="0"/>
        <w:ind w:left="720" w:hanging="720"/>
        <w:rPr>
          <w:noProof/>
        </w:rPr>
      </w:pPr>
      <w:r w:rsidRPr="00495D47">
        <w:rPr>
          <w:noProof/>
        </w:rPr>
        <w:t xml:space="preserve">Kupczok, Anne, Heiko A Schmidt, and Arndt von Haeseler. 2010. "Accuracy of phylogeny reconstruction methods combining overlapping gene data sets."  </w:t>
      </w:r>
      <w:r w:rsidRPr="00495D47">
        <w:rPr>
          <w:i/>
          <w:noProof/>
        </w:rPr>
        <w:t>Algorithms for Molecular Biology : AMB</w:t>
      </w:r>
      <w:r w:rsidRPr="00495D47">
        <w:rPr>
          <w:noProof/>
        </w:rPr>
        <w:t xml:space="preserve"> 5:37. doi: 10.1186/1748-7188-5-37.</w:t>
      </w:r>
    </w:p>
    <w:p w14:paraId="0A86C34C" w14:textId="77777777" w:rsidR="00495D47" w:rsidRPr="00495D47" w:rsidRDefault="00495D47" w:rsidP="00495D47">
      <w:pPr>
        <w:pStyle w:val="EndNoteBibliography"/>
        <w:spacing w:after="0"/>
        <w:ind w:left="720" w:hanging="720"/>
        <w:rPr>
          <w:noProof/>
        </w:rPr>
      </w:pPr>
      <w:r w:rsidRPr="00495D47">
        <w:rPr>
          <w:noProof/>
        </w:rPr>
        <w:t xml:space="preserve">Lan, Ning, R. Jansen, and M. Gerstein. 2002. "Toward a systematic definition of protein function that scales to the genome level: defining function in terms of interactions."  </w:t>
      </w:r>
      <w:r w:rsidRPr="00495D47">
        <w:rPr>
          <w:i/>
          <w:noProof/>
        </w:rPr>
        <w:t>Proceedings of the IEEE</w:t>
      </w:r>
      <w:r w:rsidRPr="00495D47">
        <w:rPr>
          <w:noProof/>
        </w:rPr>
        <w:t xml:space="preserve"> 90:1848-1858. doi: 10.1109/JPROC.2002.805302.</w:t>
      </w:r>
    </w:p>
    <w:p w14:paraId="79607DCB" w14:textId="77777777" w:rsidR="00495D47" w:rsidRPr="00495D47" w:rsidRDefault="00495D47" w:rsidP="00495D47">
      <w:pPr>
        <w:pStyle w:val="EndNoteBibliography"/>
        <w:spacing w:after="0"/>
        <w:ind w:left="720" w:hanging="720"/>
        <w:rPr>
          <w:noProof/>
        </w:rPr>
      </w:pPr>
      <w:r w:rsidRPr="00495D47">
        <w:rPr>
          <w:noProof/>
        </w:rPr>
        <w:t xml:space="preserve">Larkin, M. A., G. Blackshields, N. P. Brown, R. Chenna, P. A. McGettigan, H. McWilliam, F. Valentin, I. M. Wallace, A. Wilm, R. Lopez, J. D. Thompson, T. J. Gibson, and D. G. Higgins. 2007. "Clustal W and Clustal X version 2.0."  </w:t>
      </w:r>
      <w:r w:rsidRPr="00495D47">
        <w:rPr>
          <w:i/>
          <w:noProof/>
        </w:rPr>
        <w:t>Bioinformatics</w:t>
      </w:r>
      <w:r w:rsidRPr="00495D47">
        <w:rPr>
          <w:noProof/>
        </w:rPr>
        <w:t xml:space="preserve"> 23:2947-2948. doi: 10.1093/bioinformatics/btm404.</w:t>
      </w:r>
    </w:p>
    <w:p w14:paraId="367170C8" w14:textId="77777777" w:rsidR="00495D47" w:rsidRPr="00495D47" w:rsidRDefault="00495D47" w:rsidP="00495D47">
      <w:pPr>
        <w:pStyle w:val="EndNoteBibliography"/>
        <w:spacing w:after="0"/>
        <w:ind w:left="720" w:hanging="720"/>
        <w:rPr>
          <w:noProof/>
        </w:rPr>
      </w:pPr>
      <w:r w:rsidRPr="00495D47">
        <w:rPr>
          <w:noProof/>
        </w:rPr>
        <w:t xml:space="preserve">Laskowski, Roman A. 2009. "Integrated Servers for Structure-Informed Function Prediction." In </w:t>
      </w:r>
      <w:r w:rsidRPr="00495D47">
        <w:rPr>
          <w:i/>
          <w:noProof/>
        </w:rPr>
        <w:t>From Protein Structure to Function with Bioinformatics</w:t>
      </w:r>
      <w:r w:rsidRPr="00495D47">
        <w:rPr>
          <w:noProof/>
        </w:rPr>
        <w:t>, 251-272. Springer, Dordrecht.</w:t>
      </w:r>
    </w:p>
    <w:p w14:paraId="66C207E3" w14:textId="77777777" w:rsidR="00495D47" w:rsidRPr="00495D47" w:rsidRDefault="00495D47" w:rsidP="00495D47">
      <w:pPr>
        <w:pStyle w:val="EndNoteBibliography"/>
        <w:spacing w:after="0"/>
        <w:ind w:left="720" w:hanging="720"/>
        <w:rPr>
          <w:noProof/>
        </w:rPr>
      </w:pPr>
      <w:r w:rsidRPr="00495D47">
        <w:rPr>
          <w:noProof/>
        </w:rPr>
        <w:t xml:space="preserve">Le, Si Quang, and Olivier Gascuel. 2008. "An improved general amino acid replacement matrix."  </w:t>
      </w:r>
      <w:r w:rsidRPr="00495D47">
        <w:rPr>
          <w:i/>
          <w:noProof/>
        </w:rPr>
        <w:t>Molecular Biology and Evolution</w:t>
      </w:r>
      <w:r w:rsidRPr="00495D47">
        <w:rPr>
          <w:noProof/>
        </w:rPr>
        <w:t xml:space="preserve"> 25:1307-1320. doi: 10.1093/molbev/msn067.</w:t>
      </w:r>
    </w:p>
    <w:p w14:paraId="36B9FF92" w14:textId="77777777" w:rsidR="00495D47" w:rsidRPr="00495D47" w:rsidRDefault="00495D47" w:rsidP="00495D47">
      <w:pPr>
        <w:pStyle w:val="EndNoteBibliography"/>
        <w:spacing w:after="0"/>
        <w:ind w:left="720" w:hanging="720"/>
        <w:rPr>
          <w:noProof/>
        </w:rPr>
      </w:pPr>
      <w:r w:rsidRPr="00495D47">
        <w:rPr>
          <w:noProof/>
        </w:rPr>
        <w:t xml:space="preserve">Lee, David, Oliver Redfern, and Christine Orengo. 2007. "Predicting protein function from sequence and structure."  </w:t>
      </w:r>
      <w:r w:rsidRPr="00495D47">
        <w:rPr>
          <w:i/>
          <w:noProof/>
        </w:rPr>
        <w:t>Nat. Rev. Mol. Cell Biol.</w:t>
      </w:r>
      <w:r w:rsidRPr="00495D47">
        <w:rPr>
          <w:noProof/>
        </w:rPr>
        <w:t xml:space="preserve"> 8:995-1005. doi: 10.1038/nrm2281.</w:t>
      </w:r>
    </w:p>
    <w:p w14:paraId="23730AAA" w14:textId="77777777" w:rsidR="00495D47" w:rsidRPr="00495D47" w:rsidRDefault="00495D47" w:rsidP="00495D47">
      <w:pPr>
        <w:pStyle w:val="EndNoteBibliography"/>
        <w:spacing w:after="0"/>
        <w:ind w:left="720" w:hanging="720"/>
        <w:rPr>
          <w:noProof/>
        </w:rPr>
      </w:pPr>
      <w:r w:rsidRPr="00495D47">
        <w:rPr>
          <w:noProof/>
        </w:rPr>
        <w:t xml:space="preserve">Lee, John Hwa. 2008. "Molecular Detection of Enterocytozoon bieneusi and Identification of a Potentially Human-Pathogenic Genotype in Milk."  </w:t>
      </w:r>
      <w:r w:rsidRPr="00495D47">
        <w:rPr>
          <w:i/>
          <w:noProof/>
        </w:rPr>
        <w:t>Applied and Environmental Microbiology</w:t>
      </w:r>
      <w:r w:rsidRPr="00495D47">
        <w:rPr>
          <w:noProof/>
        </w:rPr>
        <w:t xml:space="preserve"> 74:1664-1666. doi: 10.1128/AEM.02110-07.</w:t>
      </w:r>
    </w:p>
    <w:p w14:paraId="60959195" w14:textId="77777777" w:rsidR="00495D47" w:rsidRPr="00495D47" w:rsidRDefault="00495D47" w:rsidP="00495D47">
      <w:pPr>
        <w:pStyle w:val="EndNoteBibliography"/>
        <w:spacing w:after="0"/>
        <w:ind w:left="720" w:hanging="720"/>
        <w:rPr>
          <w:noProof/>
        </w:rPr>
      </w:pPr>
      <w:r w:rsidRPr="00495D47">
        <w:rPr>
          <w:noProof/>
        </w:rPr>
        <w:t xml:space="preserve">Lee, Jooyoung, Sitao Wu, and Yang Zhang. 2009. "Ab Initio Protein Structure Prediction." In </w:t>
      </w:r>
      <w:r w:rsidRPr="00495D47">
        <w:rPr>
          <w:i/>
          <w:noProof/>
        </w:rPr>
        <w:t>From Protein Structure to Function with Bioinformatics</w:t>
      </w:r>
      <w:r w:rsidRPr="00495D47">
        <w:rPr>
          <w:noProof/>
        </w:rPr>
        <w:t>, 3-25. Springer, Dordrecht.</w:t>
      </w:r>
    </w:p>
    <w:p w14:paraId="6E88A429" w14:textId="77777777" w:rsidR="00495D47" w:rsidRPr="00495D47" w:rsidRDefault="00495D47" w:rsidP="00495D47">
      <w:pPr>
        <w:pStyle w:val="EndNoteBibliography"/>
        <w:spacing w:after="0"/>
        <w:ind w:left="720" w:hanging="720"/>
        <w:rPr>
          <w:noProof/>
        </w:rPr>
      </w:pPr>
      <w:r w:rsidRPr="00495D47">
        <w:rPr>
          <w:noProof/>
        </w:rPr>
        <w:t xml:space="preserve">Lee, Soo Chan, Nicolas Corradi, Edmond J. Byrnes, Santiago Torres-Martinez, Fred S. Dietrich, Patrick J. Keeling, and Joseph Heitman. 2008. "Microsporidia evolved from ancestral sexual fungi."  </w:t>
      </w:r>
      <w:r w:rsidRPr="00495D47">
        <w:rPr>
          <w:i/>
          <w:noProof/>
        </w:rPr>
        <w:t>Current biology : CB</w:t>
      </w:r>
      <w:r w:rsidRPr="00495D47">
        <w:rPr>
          <w:noProof/>
        </w:rPr>
        <w:t xml:space="preserve"> 18:1675-1679. doi: 10.1016/j.cub.2008.09.030.</w:t>
      </w:r>
    </w:p>
    <w:p w14:paraId="40F60643" w14:textId="77777777" w:rsidR="00495D47" w:rsidRPr="00495D47" w:rsidRDefault="00495D47" w:rsidP="00495D47">
      <w:pPr>
        <w:pStyle w:val="EndNoteBibliography"/>
        <w:spacing w:after="0"/>
        <w:ind w:left="720" w:hanging="720"/>
        <w:rPr>
          <w:noProof/>
        </w:rPr>
      </w:pPr>
      <w:r w:rsidRPr="00495D47">
        <w:rPr>
          <w:noProof/>
        </w:rPr>
        <w:t xml:space="preserve">Letunic, Ivica, and Peer Bork. 2018. "20 years of the SMART protein domain annotation resource."  </w:t>
      </w:r>
      <w:r w:rsidRPr="00495D47">
        <w:rPr>
          <w:i/>
          <w:noProof/>
        </w:rPr>
        <w:t>Nucleic Acids Research</w:t>
      </w:r>
      <w:r w:rsidRPr="00495D47">
        <w:rPr>
          <w:noProof/>
        </w:rPr>
        <w:t xml:space="preserve"> 46:D493-D496. doi: 10.1093/nar/gkx922.</w:t>
      </w:r>
    </w:p>
    <w:p w14:paraId="4A6BAAC4" w14:textId="77777777" w:rsidR="00495D47" w:rsidRPr="00495D47" w:rsidRDefault="00495D47" w:rsidP="00495D47">
      <w:pPr>
        <w:pStyle w:val="EndNoteBibliography"/>
        <w:spacing w:after="0"/>
        <w:ind w:left="720" w:hanging="720"/>
        <w:rPr>
          <w:noProof/>
        </w:rPr>
      </w:pPr>
      <w:r w:rsidRPr="00495D47">
        <w:rPr>
          <w:noProof/>
        </w:rPr>
        <w:t xml:space="preserve">Li, Li, Christian J Stoeckert, and David S Roos. 2003. "OrthoMCL: identification of ortholog groups for eukaryotic genomes."  </w:t>
      </w:r>
      <w:r w:rsidRPr="00495D47">
        <w:rPr>
          <w:i/>
          <w:noProof/>
        </w:rPr>
        <w:t>Genome research</w:t>
      </w:r>
      <w:r w:rsidRPr="00495D47">
        <w:rPr>
          <w:noProof/>
        </w:rPr>
        <w:t xml:space="preserve"> 13:2178-89. doi: 10.1101/gr.1224503.</w:t>
      </w:r>
    </w:p>
    <w:p w14:paraId="2D3B0D45" w14:textId="77777777" w:rsidR="00495D47" w:rsidRPr="00495D47" w:rsidRDefault="00495D47" w:rsidP="00495D47">
      <w:pPr>
        <w:pStyle w:val="EndNoteBibliography"/>
        <w:spacing w:after="0"/>
        <w:ind w:left="720" w:hanging="720"/>
        <w:rPr>
          <w:noProof/>
        </w:rPr>
      </w:pPr>
      <w:r w:rsidRPr="00495D47">
        <w:rPr>
          <w:noProof/>
        </w:rPr>
        <w:t xml:space="preserve">Li, Teng, Jimeng Hua, April M Wright, Ying Cui, Qiang Xie, Wenjun Bu, and David M Hillis. 2014. "Long-branch attraction and the phylogeny of true water bugs (Hemiptera: Nepomorpha) as estimated from mitochondrial genomes."  </w:t>
      </w:r>
      <w:r w:rsidRPr="00495D47">
        <w:rPr>
          <w:i/>
          <w:noProof/>
        </w:rPr>
        <w:t>BMC Evolutionary Biology</w:t>
      </w:r>
      <w:r w:rsidRPr="00495D47">
        <w:rPr>
          <w:noProof/>
        </w:rPr>
        <w:t xml:space="preserve"> 14:99. doi: 10.1186/1471-2148-14-99.</w:t>
      </w:r>
    </w:p>
    <w:p w14:paraId="080C67EC" w14:textId="77777777" w:rsidR="00495D47" w:rsidRPr="00495D47" w:rsidRDefault="00495D47" w:rsidP="00495D47">
      <w:pPr>
        <w:pStyle w:val="EndNoteBibliography"/>
        <w:spacing w:after="0"/>
        <w:ind w:left="720" w:hanging="720"/>
        <w:rPr>
          <w:noProof/>
        </w:rPr>
      </w:pPr>
      <w:r w:rsidRPr="00495D47">
        <w:rPr>
          <w:noProof/>
        </w:rPr>
        <w:t xml:space="preserve">Li, Yang, Sarah E. Calvo, Roee Gutman, Jun S. Liu, and Vamsi K. Mootha. 2014. "Expansion of Biological Pathways Based on Evolutionary Inference."  </w:t>
      </w:r>
      <w:r w:rsidRPr="00495D47">
        <w:rPr>
          <w:i/>
          <w:noProof/>
        </w:rPr>
        <w:t>Cell</w:t>
      </w:r>
      <w:r w:rsidRPr="00495D47">
        <w:rPr>
          <w:noProof/>
        </w:rPr>
        <w:t xml:space="preserve"> 158:213-225. doi: 10.1016/j.cell.2014.05.034.</w:t>
      </w:r>
    </w:p>
    <w:p w14:paraId="73BE93EC" w14:textId="77777777" w:rsidR="00495D47" w:rsidRPr="00495D47" w:rsidRDefault="00495D47" w:rsidP="00495D47">
      <w:pPr>
        <w:pStyle w:val="EndNoteBibliography"/>
        <w:spacing w:after="0"/>
        <w:ind w:left="720" w:hanging="720"/>
        <w:rPr>
          <w:noProof/>
        </w:rPr>
      </w:pPr>
      <w:r w:rsidRPr="00495D47">
        <w:rPr>
          <w:noProof/>
        </w:rPr>
        <w:t xml:space="preserve">Liu, Shu Q. 2007. </w:t>
      </w:r>
      <w:r w:rsidRPr="00495D47">
        <w:rPr>
          <w:i/>
          <w:noProof/>
        </w:rPr>
        <w:t>Bioregenerative Engineering: Principles and Applications</w:t>
      </w:r>
      <w:r w:rsidRPr="00495D47">
        <w:rPr>
          <w:noProof/>
        </w:rPr>
        <w:t>: John Wiley &amp; Sons.</w:t>
      </w:r>
    </w:p>
    <w:p w14:paraId="3A7A5DEE" w14:textId="77777777" w:rsidR="00495D47" w:rsidRPr="00495D47" w:rsidRDefault="00495D47" w:rsidP="00495D47">
      <w:pPr>
        <w:pStyle w:val="EndNoteBibliography"/>
        <w:spacing w:after="0"/>
        <w:ind w:left="720" w:hanging="720"/>
        <w:rPr>
          <w:noProof/>
        </w:rPr>
      </w:pPr>
      <w:r w:rsidRPr="00495D47">
        <w:rPr>
          <w:noProof/>
        </w:rPr>
        <w:t xml:space="preserve">Loewenstein, Yaniv, Domenico Raimondo, Oliver C Redfern, James Watson, Dmitrij Frishman, Michal Linial, Christine Orengo, Janet Thornton, and Anna Tramontano. 2009. "Protein function annotation by homology-based inference."  </w:t>
      </w:r>
      <w:r w:rsidRPr="00495D47">
        <w:rPr>
          <w:i/>
          <w:noProof/>
        </w:rPr>
        <w:t>Genome Biology</w:t>
      </w:r>
      <w:r w:rsidRPr="00495D47">
        <w:rPr>
          <w:noProof/>
        </w:rPr>
        <w:t xml:space="preserve"> 10:207. doi: 10.1186/gb-2009-10-2-207.</w:t>
      </w:r>
    </w:p>
    <w:p w14:paraId="309F7592" w14:textId="77777777" w:rsidR="00495D47" w:rsidRPr="00495D47" w:rsidRDefault="00495D47" w:rsidP="00495D47">
      <w:pPr>
        <w:pStyle w:val="EndNoteBibliography"/>
        <w:spacing w:after="0"/>
        <w:ind w:left="720" w:hanging="720"/>
        <w:rPr>
          <w:noProof/>
        </w:rPr>
      </w:pPr>
      <w:r w:rsidRPr="00495D47">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495D47">
        <w:rPr>
          <w:i/>
          <w:noProof/>
        </w:rPr>
        <w:t>Clinical Infectious Diseases</w:t>
      </w:r>
      <w:r w:rsidRPr="00495D47">
        <w:rPr>
          <w:noProof/>
        </w:rPr>
        <w:t xml:space="preserve"> 34:918-921. doi: 10.1086/339205.</w:t>
      </w:r>
    </w:p>
    <w:p w14:paraId="2AA49FCC" w14:textId="77777777" w:rsidR="00495D47" w:rsidRPr="00495D47" w:rsidRDefault="00495D47" w:rsidP="00495D47">
      <w:pPr>
        <w:pStyle w:val="EndNoteBibliography"/>
        <w:spacing w:after="0"/>
        <w:ind w:left="720" w:hanging="720"/>
        <w:rPr>
          <w:noProof/>
        </w:rPr>
      </w:pPr>
      <w:r w:rsidRPr="00495D47">
        <w:rPr>
          <w:noProof/>
        </w:rPr>
        <w:t xml:space="preserve">Luallen, Robert J, Aaron W Reinke, Linda Tong, Michael R Botts, Marie-Anne Félix, and Emily R Troemel. 2016. "Discovery of a Natural Microsporidian Pathogen with a Broad Tissue Tropism in Caenorhabditis elegans."  </w:t>
      </w:r>
      <w:r w:rsidRPr="00495D47">
        <w:rPr>
          <w:i/>
          <w:noProof/>
        </w:rPr>
        <w:t>PLOS Pathogens</w:t>
      </w:r>
      <w:r w:rsidRPr="00495D47">
        <w:rPr>
          <w:noProof/>
        </w:rPr>
        <w:t>:28.</w:t>
      </w:r>
    </w:p>
    <w:p w14:paraId="0547B5E8" w14:textId="77777777" w:rsidR="00495D47" w:rsidRPr="00495D47" w:rsidRDefault="00495D47" w:rsidP="00495D47">
      <w:pPr>
        <w:pStyle w:val="EndNoteBibliography"/>
        <w:spacing w:after="0"/>
        <w:ind w:left="720" w:hanging="720"/>
        <w:rPr>
          <w:noProof/>
        </w:rPr>
      </w:pPr>
      <w:r w:rsidRPr="00495D47">
        <w:rPr>
          <w:noProof/>
        </w:rPr>
        <w:t xml:space="preserve">Madera, Martin, and Julian Gough. 2002. "A comparison of profile hidden Markov model procedures for remote homology detection."  </w:t>
      </w:r>
      <w:r w:rsidRPr="00495D47">
        <w:rPr>
          <w:i/>
          <w:noProof/>
        </w:rPr>
        <w:t>Nucleic Acids Research</w:t>
      </w:r>
      <w:r w:rsidRPr="00495D47">
        <w:rPr>
          <w:noProof/>
        </w:rPr>
        <w:t xml:space="preserve"> 30:4321-4328.</w:t>
      </w:r>
    </w:p>
    <w:p w14:paraId="7B0EB450" w14:textId="77777777" w:rsidR="00495D47" w:rsidRPr="00495D47" w:rsidRDefault="00495D47" w:rsidP="00495D47">
      <w:pPr>
        <w:pStyle w:val="EndNoteBibliography"/>
        <w:spacing w:after="0"/>
        <w:ind w:left="720" w:hanging="720"/>
        <w:rPr>
          <w:noProof/>
        </w:rPr>
      </w:pPr>
      <w:r w:rsidRPr="00495D47">
        <w:rPr>
          <w:noProof/>
        </w:rPr>
        <w:t xml:space="preserve">Major, Peter, T. Martin Embley, and Tom A. Williams. 2017. "Phylogenetic Diversity of NTT Nucleotide Transport Proteins in Free-Living and Parasitic Bacteria and Eukaryotes."  </w:t>
      </w:r>
      <w:r w:rsidRPr="00495D47">
        <w:rPr>
          <w:i/>
          <w:noProof/>
        </w:rPr>
        <w:t>Genome Biology and Evolution</w:t>
      </w:r>
      <w:r w:rsidRPr="00495D47">
        <w:rPr>
          <w:noProof/>
        </w:rPr>
        <w:t xml:space="preserve"> 9:480-487. doi: 10.1093/gbe/evx015.</w:t>
      </w:r>
    </w:p>
    <w:p w14:paraId="6B6DBECD" w14:textId="77777777" w:rsidR="00495D47" w:rsidRPr="00495D47" w:rsidRDefault="00495D47" w:rsidP="00495D47">
      <w:pPr>
        <w:pStyle w:val="EndNoteBibliography"/>
        <w:spacing w:after="0"/>
        <w:ind w:left="720" w:hanging="720"/>
        <w:rPr>
          <w:noProof/>
        </w:rPr>
      </w:pPr>
      <w:r w:rsidRPr="00495D47">
        <w:rPr>
          <w:noProof/>
        </w:rPr>
        <w:t xml:space="preserve">Mann, H. B., and D. R. Whitney. 1947. "On a Test of Whether one of Two Random Variables is Stochastically Larger than the Other."  </w:t>
      </w:r>
      <w:r w:rsidRPr="00495D47">
        <w:rPr>
          <w:i/>
          <w:noProof/>
        </w:rPr>
        <w:t>The Annals of Mathematical Statistics</w:t>
      </w:r>
      <w:r w:rsidRPr="00495D47">
        <w:rPr>
          <w:noProof/>
        </w:rPr>
        <w:t xml:space="preserve"> 18:50-60.</w:t>
      </w:r>
    </w:p>
    <w:p w14:paraId="2C8AEE63" w14:textId="77777777" w:rsidR="00495D47" w:rsidRPr="00495D47" w:rsidRDefault="00495D47" w:rsidP="00495D47">
      <w:pPr>
        <w:pStyle w:val="EndNoteBibliography"/>
        <w:spacing w:after="0"/>
        <w:ind w:left="720" w:hanging="720"/>
        <w:rPr>
          <w:noProof/>
        </w:rPr>
      </w:pPr>
      <w:r w:rsidRPr="00495D47">
        <w:rPr>
          <w:noProof/>
        </w:rPr>
        <w:t xml:space="preserve">Mathis, Alexander, Rainer Weber, and Peter Deplazes. 2005. "Zoonotic Potential of the Microsporidia."  </w:t>
      </w:r>
      <w:r w:rsidRPr="00495D47">
        <w:rPr>
          <w:i/>
          <w:noProof/>
        </w:rPr>
        <w:t>Clinical Microbiology Reviews</w:t>
      </w:r>
      <w:r w:rsidRPr="00495D47">
        <w:rPr>
          <w:noProof/>
        </w:rPr>
        <w:t xml:space="preserve"> 18:423-445. doi: 10.1128/CMR.18.3.423-445.2005.</w:t>
      </w:r>
    </w:p>
    <w:p w14:paraId="41B66A26" w14:textId="77777777" w:rsidR="00495D47" w:rsidRPr="00495D47" w:rsidRDefault="00495D47" w:rsidP="00495D47">
      <w:pPr>
        <w:pStyle w:val="EndNoteBibliography"/>
        <w:spacing w:after="0"/>
        <w:ind w:left="720" w:hanging="720"/>
        <w:rPr>
          <w:noProof/>
        </w:rPr>
      </w:pPr>
      <w:r w:rsidRPr="00495D47">
        <w:rPr>
          <w:noProof/>
        </w:rPr>
        <w:t>Matos, Olga, Maria Luisa Lobo, and Lihua Xiao. 2012. "Epidemiology of Enterocytozoon bieneusi Infection in Humans." [Research article], Last Modified 2012.</w:t>
      </w:r>
    </w:p>
    <w:p w14:paraId="74AA921B" w14:textId="77777777" w:rsidR="00495D47" w:rsidRPr="00495D47" w:rsidRDefault="00495D47" w:rsidP="00495D47">
      <w:pPr>
        <w:pStyle w:val="EndNoteBibliography"/>
        <w:spacing w:after="0"/>
        <w:ind w:left="720" w:hanging="720"/>
        <w:rPr>
          <w:noProof/>
        </w:rPr>
      </w:pPr>
      <w:r w:rsidRPr="00495D47">
        <w:rPr>
          <w:noProof/>
        </w:rPr>
        <w:t xml:space="preserve">Méténier, Guy, and Christian P. Vivarès. 2001. "Molecular characteristics and physiology of microsporidia."  </w:t>
      </w:r>
      <w:r w:rsidRPr="00495D47">
        <w:rPr>
          <w:i/>
          <w:noProof/>
        </w:rPr>
        <w:t>Microbes and Infection</w:t>
      </w:r>
      <w:r w:rsidRPr="00495D47">
        <w:rPr>
          <w:noProof/>
        </w:rPr>
        <w:t xml:space="preserve"> 3:407-415. doi: 10.1016/S1286-4579(01)01398-3.</w:t>
      </w:r>
    </w:p>
    <w:p w14:paraId="6ED41637" w14:textId="77777777" w:rsidR="00495D47" w:rsidRPr="00495D47" w:rsidRDefault="00495D47" w:rsidP="00495D47">
      <w:pPr>
        <w:pStyle w:val="EndNoteBibliography"/>
        <w:spacing w:after="0"/>
        <w:ind w:left="720" w:hanging="720"/>
        <w:rPr>
          <w:noProof/>
        </w:rPr>
      </w:pPr>
      <w:r w:rsidRPr="00495D47">
        <w:rPr>
          <w:noProof/>
        </w:rPr>
        <w:t xml:space="preserve">Moore, A. D., A. Held, N. Terrapon, J. Weiner, and E. Bornberg-Bauer. 2014. "DoMosaics: software for domain arrangement visualization and domain-centric analysis of proteins."  </w:t>
      </w:r>
      <w:r w:rsidRPr="00495D47">
        <w:rPr>
          <w:i/>
          <w:noProof/>
        </w:rPr>
        <w:t>Bioinformatics</w:t>
      </w:r>
      <w:r w:rsidRPr="00495D47">
        <w:rPr>
          <w:noProof/>
        </w:rPr>
        <w:t xml:space="preserve"> 30:282-283. doi: 10.1093/bioinformatics/btt640.</w:t>
      </w:r>
    </w:p>
    <w:p w14:paraId="630CD6AE" w14:textId="77777777" w:rsidR="00495D47" w:rsidRPr="00495D47" w:rsidRDefault="00495D47" w:rsidP="00495D47">
      <w:pPr>
        <w:pStyle w:val="EndNoteBibliography"/>
        <w:spacing w:after="0"/>
        <w:ind w:left="720" w:hanging="720"/>
        <w:rPr>
          <w:noProof/>
        </w:rPr>
      </w:pPr>
      <w:r w:rsidRPr="00495D47">
        <w:rPr>
          <w:noProof/>
        </w:rPr>
        <w:t xml:space="preserve">Moreira, David, and Purificación López-García. 2007. "The Last Common Ancestor of Modern Cells." In </w:t>
      </w:r>
      <w:r w:rsidRPr="00495D47">
        <w:rPr>
          <w:i/>
          <w:noProof/>
        </w:rPr>
        <w:t>Lectures in Astrobiology</w:t>
      </w:r>
      <w:r w:rsidRPr="00495D47">
        <w:rPr>
          <w:noProof/>
        </w:rPr>
        <w:t>, edited by Muriel Gargaud, Hervé Martin and Philippe Claeys, 305-317. Berlin, Heidelberg: Springer Berlin Heidelberg.</w:t>
      </w:r>
    </w:p>
    <w:p w14:paraId="5C331CEE" w14:textId="77777777" w:rsidR="00495D47" w:rsidRPr="00495D47" w:rsidRDefault="00495D47" w:rsidP="00495D47">
      <w:pPr>
        <w:pStyle w:val="EndNoteBibliography"/>
        <w:spacing w:after="0"/>
        <w:ind w:left="720" w:hanging="720"/>
        <w:rPr>
          <w:noProof/>
        </w:rPr>
      </w:pPr>
      <w:r w:rsidRPr="00495D47">
        <w:rPr>
          <w:noProof/>
        </w:rPr>
        <w:t xml:space="preserve">Moriya, Yuki, Masumi Itoh, Shujiro Okuda, Akiyasu C Yoshizawa, and Minoru Kanehisa. 2007. "KAAS: an automatic genome annotation and pathway reconstruction server."  </w:t>
      </w:r>
      <w:r w:rsidRPr="00495D47">
        <w:rPr>
          <w:i/>
          <w:noProof/>
        </w:rPr>
        <w:t>Nucleic acids research</w:t>
      </w:r>
      <w:r w:rsidRPr="00495D47">
        <w:rPr>
          <w:noProof/>
        </w:rPr>
        <w:t xml:space="preserve"> 35:W182-5. doi: 10.1093/nar/gkm321.</w:t>
      </w:r>
    </w:p>
    <w:p w14:paraId="3CC13E82" w14:textId="77777777" w:rsidR="00495D47" w:rsidRPr="00495D47" w:rsidRDefault="00495D47" w:rsidP="00495D47">
      <w:pPr>
        <w:pStyle w:val="EndNoteBibliography"/>
        <w:spacing w:after="0"/>
        <w:ind w:left="720" w:hanging="720"/>
        <w:rPr>
          <w:noProof/>
        </w:rPr>
      </w:pPr>
      <w:r w:rsidRPr="00495D47">
        <w:rPr>
          <w:noProof/>
        </w:rPr>
        <w:t xml:space="preserve">Mungthin, Mathirut, Ravis Suwannasaeng, Tawee Naaglor, Wirote Areekul, and Saovanee Leelayoova. 2001. "Asymptomatic intestinal microsporidiosis in Thai orphans and child-care workers."  </w:t>
      </w:r>
      <w:r w:rsidRPr="00495D47">
        <w:rPr>
          <w:i/>
          <w:noProof/>
        </w:rPr>
        <w:t>Transactions of the Royal Society of Tropical Medicine and Hygiene</w:t>
      </w:r>
      <w:r w:rsidRPr="00495D47">
        <w:rPr>
          <w:noProof/>
        </w:rPr>
        <w:t xml:space="preserve"> 95:304-306. doi: 10.1016/S0035-9203(01)90243-3.</w:t>
      </w:r>
    </w:p>
    <w:p w14:paraId="0B1B28F2" w14:textId="77777777" w:rsidR="00495D47" w:rsidRPr="00495D47" w:rsidRDefault="00495D47" w:rsidP="00495D47">
      <w:pPr>
        <w:pStyle w:val="EndNoteBibliography"/>
        <w:spacing w:after="0"/>
        <w:ind w:left="720" w:hanging="720"/>
        <w:rPr>
          <w:noProof/>
        </w:rPr>
      </w:pPr>
      <w:r w:rsidRPr="00495D47">
        <w:rPr>
          <w:noProof/>
        </w:rPr>
        <w:t xml:space="preserve">Nadzirin, Nurul, and Mohd Firdaus-Raih. 2012. "Proteins of unknown function in the protein data bank (PDB): An inventory of true uncharacterized proteins and computational tools for their analysis."  </w:t>
      </w:r>
      <w:r w:rsidRPr="00495D47">
        <w:rPr>
          <w:i/>
          <w:noProof/>
        </w:rPr>
        <w:t>International Journal of Molecular Sciences</w:t>
      </w:r>
      <w:r w:rsidRPr="00495D47">
        <w:rPr>
          <w:noProof/>
        </w:rPr>
        <w:t xml:space="preserve"> 13:12761-12772. doi: 10.3390/ijms131012761.</w:t>
      </w:r>
    </w:p>
    <w:p w14:paraId="5DAEEDE5" w14:textId="77777777" w:rsidR="00495D47" w:rsidRPr="00495D47" w:rsidRDefault="00495D47" w:rsidP="00495D47">
      <w:pPr>
        <w:pStyle w:val="EndNoteBibliography"/>
        <w:spacing w:after="0"/>
        <w:ind w:left="720" w:hanging="720"/>
        <w:rPr>
          <w:noProof/>
        </w:rPr>
      </w:pPr>
      <w:r w:rsidRPr="00495D47">
        <w:rPr>
          <w:noProof/>
        </w:rPr>
        <w:t xml:space="preserve">Naegeli, K. 1857. "Über die neue Krankheit der Seidenraupe und verwandte Organismen." </w:t>
      </w:r>
      <w:r w:rsidRPr="00495D47">
        <w:rPr>
          <w:i/>
          <w:noProof/>
        </w:rPr>
        <w:t>Botanische Zeitung</w:t>
      </w:r>
      <w:r w:rsidRPr="00495D47">
        <w:rPr>
          <w:noProof/>
        </w:rPr>
        <w:t>, 1857, 760-761. Accessed 2018-03-25 20:33:39.</w:t>
      </w:r>
    </w:p>
    <w:p w14:paraId="0DEFBC33" w14:textId="77777777" w:rsidR="00495D47" w:rsidRPr="00495D47" w:rsidRDefault="00495D47" w:rsidP="00495D47">
      <w:pPr>
        <w:pStyle w:val="EndNoteBibliography"/>
        <w:spacing w:after="0"/>
        <w:ind w:left="720" w:hanging="720"/>
        <w:rPr>
          <w:noProof/>
        </w:rPr>
      </w:pPr>
      <w:r w:rsidRPr="00495D47">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495D47">
        <w:rPr>
          <w:i/>
          <w:noProof/>
        </w:rPr>
        <w:t>Genome biology and evolution</w:t>
      </w:r>
      <w:r w:rsidRPr="00495D47">
        <w:rPr>
          <w:noProof/>
        </w:rPr>
        <w:t xml:space="preserve"> 5:2285-303. doi: 10.1093/gbe/evt184.</w:t>
      </w:r>
    </w:p>
    <w:p w14:paraId="3E98B2C4" w14:textId="77777777" w:rsidR="00495D47" w:rsidRPr="00495D47" w:rsidRDefault="00495D47" w:rsidP="00495D47">
      <w:pPr>
        <w:pStyle w:val="EndNoteBibliography"/>
        <w:spacing w:after="0"/>
        <w:ind w:left="720" w:hanging="720"/>
        <w:rPr>
          <w:noProof/>
        </w:rPr>
      </w:pPr>
      <w:r w:rsidRPr="00495D47">
        <w:rPr>
          <w:noProof/>
        </w:rPr>
        <w:t xml:space="preserve">NCBI Resource Coordinators. 2017. "Database Resources of the National Center for Biotechnology Information."  </w:t>
      </w:r>
      <w:r w:rsidRPr="00495D47">
        <w:rPr>
          <w:i/>
          <w:noProof/>
        </w:rPr>
        <w:t>Nucleic Acids Research</w:t>
      </w:r>
      <w:r w:rsidRPr="00495D47">
        <w:rPr>
          <w:noProof/>
        </w:rPr>
        <w:t xml:space="preserve"> 45:D12-D17. doi: 10.1093/nar/gkw1071.</w:t>
      </w:r>
    </w:p>
    <w:p w14:paraId="4721CF00" w14:textId="77777777" w:rsidR="00495D47" w:rsidRPr="00495D47" w:rsidRDefault="00495D47" w:rsidP="00495D47">
      <w:pPr>
        <w:pStyle w:val="EndNoteBibliography"/>
        <w:spacing w:after="0"/>
        <w:ind w:left="720" w:hanging="720"/>
        <w:rPr>
          <w:noProof/>
        </w:rPr>
      </w:pPr>
      <w:r w:rsidRPr="00495D47">
        <w:rPr>
          <w:noProof/>
        </w:rPr>
        <w:t xml:space="preserve">Neumann, Peter, and Norman L Carreck. 2010. "Honey bee colony losses."  </w:t>
      </w:r>
      <w:r w:rsidRPr="00495D47">
        <w:rPr>
          <w:i/>
          <w:noProof/>
        </w:rPr>
        <w:t>Journal of Apicultural Research</w:t>
      </w:r>
      <w:r w:rsidRPr="00495D47">
        <w:rPr>
          <w:noProof/>
        </w:rPr>
        <w:t xml:space="preserve"> 49:1-6. doi: 10.3896/IBRA.1.49.1.01.</w:t>
      </w:r>
    </w:p>
    <w:p w14:paraId="1A3545B5" w14:textId="77777777" w:rsidR="00495D47" w:rsidRPr="00495D47" w:rsidRDefault="00495D47" w:rsidP="00495D47">
      <w:pPr>
        <w:pStyle w:val="EndNoteBibliography"/>
        <w:spacing w:after="0"/>
        <w:ind w:left="720" w:hanging="720"/>
        <w:rPr>
          <w:noProof/>
        </w:rPr>
      </w:pPr>
      <w:r w:rsidRPr="00495D47">
        <w:rPr>
          <w:noProof/>
        </w:rPr>
        <w:t xml:space="preserve">Noether, Gottfried E. 1987. "Sample Size Determination for Some Common Nonparametric Tests."  </w:t>
      </w:r>
      <w:r w:rsidRPr="00495D47">
        <w:rPr>
          <w:i/>
          <w:noProof/>
        </w:rPr>
        <w:t>Journal of the American Statistical Association</w:t>
      </w:r>
      <w:r w:rsidRPr="00495D47">
        <w:rPr>
          <w:noProof/>
        </w:rPr>
        <w:t xml:space="preserve"> 82:645-647. doi: 10.2307/2289477.</w:t>
      </w:r>
    </w:p>
    <w:p w14:paraId="1E842D41" w14:textId="77777777" w:rsidR="00495D47" w:rsidRPr="00495D47" w:rsidRDefault="00495D47" w:rsidP="00495D47">
      <w:pPr>
        <w:pStyle w:val="EndNoteBibliography"/>
        <w:spacing w:after="0"/>
        <w:ind w:left="720" w:hanging="720"/>
        <w:rPr>
          <w:noProof/>
        </w:rPr>
      </w:pPr>
      <w:r w:rsidRPr="00495D47">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495D47">
        <w:rPr>
          <w:i/>
          <w:noProof/>
        </w:rPr>
        <w:t>Nucleic Acids Research</w:t>
      </w:r>
      <w:r w:rsidRPr="00495D47">
        <w:rPr>
          <w:noProof/>
        </w:rPr>
        <w:t xml:space="preserve"> 42:D26-D31. doi: 10.1093/nar/gkt1069.</w:t>
      </w:r>
    </w:p>
    <w:p w14:paraId="659E9EC8" w14:textId="77777777" w:rsidR="00495D47" w:rsidRPr="00495D47" w:rsidRDefault="00495D47" w:rsidP="00495D47">
      <w:pPr>
        <w:pStyle w:val="EndNoteBibliography"/>
        <w:spacing w:after="0"/>
        <w:ind w:left="720" w:hanging="720"/>
        <w:rPr>
          <w:noProof/>
        </w:rPr>
      </w:pPr>
      <w:r w:rsidRPr="00495D47">
        <w:rPr>
          <w:noProof/>
        </w:rPr>
        <w:t xml:space="preserve">O'Brien, Kevin P, Maido Remm, and Erik L L Sonnhammer. 2005. "Inparanoid: a comprehensive database of eukaryotic orthologs."  </w:t>
      </w:r>
      <w:r w:rsidRPr="00495D47">
        <w:rPr>
          <w:i/>
          <w:noProof/>
        </w:rPr>
        <w:t>Nucleic acids research</w:t>
      </w:r>
      <w:r w:rsidRPr="00495D47">
        <w:rPr>
          <w:noProof/>
        </w:rPr>
        <w:t xml:space="preserve"> 33:D476-80. doi: 10.1093/nar/gki107.</w:t>
      </w:r>
    </w:p>
    <w:p w14:paraId="761FA923" w14:textId="77777777" w:rsidR="00495D47" w:rsidRPr="00495D47" w:rsidRDefault="00495D47" w:rsidP="00495D47">
      <w:pPr>
        <w:pStyle w:val="EndNoteBibliography"/>
        <w:spacing w:after="0"/>
        <w:ind w:left="720" w:hanging="720"/>
        <w:rPr>
          <w:noProof/>
        </w:rPr>
      </w:pPr>
      <w:r w:rsidRPr="00495D47">
        <w:rPr>
          <w:noProof/>
        </w:rPr>
        <w:t xml:space="preserve">Ohno, Susumu. 1970. </w:t>
      </w:r>
      <w:r w:rsidRPr="00495D47">
        <w:rPr>
          <w:i/>
          <w:noProof/>
        </w:rPr>
        <w:t>Evolution by Gene Duplication</w:t>
      </w:r>
      <w:r w:rsidRPr="00495D47">
        <w:rPr>
          <w:noProof/>
        </w:rPr>
        <w:t>. Berlin Heidelberg: Springer-Verlag.</w:t>
      </w:r>
    </w:p>
    <w:p w14:paraId="01B96DBB" w14:textId="77777777" w:rsidR="00495D47" w:rsidRPr="00495D47" w:rsidRDefault="00495D47" w:rsidP="00495D47">
      <w:pPr>
        <w:pStyle w:val="EndNoteBibliography"/>
        <w:spacing w:after="0"/>
        <w:ind w:left="720" w:hanging="720"/>
        <w:rPr>
          <w:noProof/>
        </w:rPr>
      </w:pPr>
      <w:r w:rsidRPr="00495D47">
        <w:rPr>
          <w:noProof/>
        </w:rPr>
        <w:t xml:space="preserve">Park, Jong, Kevin Karplus, Christian Barrett, Richard Hughey, David Haussler, Tim Hubbard, and Cyrus Chothia. 1998. "Sequence comparisons using multiple sequences detect three times as many remote homologues as pairwise methods."  </w:t>
      </w:r>
      <w:r w:rsidRPr="00495D47">
        <w:rPr>
          <w:i/>
          <w:noProof/>
        </w:rPr>
        <w:t>Journal of Molecular Biology</w:t>
      </w:r>
      <w:r w:rsidRPr="00495D47">
        <w:rPr>
          <w:noProof/>
        </w:rPr>
        <w:t xml:space="preserve"> 284:1201-1210. doi: 10.1006/jmbi.1998.2221.</w:t>
      </w:r>
    </w:p>
    <w:p w14:paraId="3CF7415B" w14:textId="77777777" w:rsidR="00495D47" w:rsidRPr="00495D47" w:rsidRDefault="00495D47" w:rsidP="00495D47">
      <w:pPr>
        <w:pStyle w:val="EndNoteBibliography"/>
        <w:spacing w:after="0"/>
        <w:ind w:left="720" w:hanging="720"/>
        <w:rPr>
          <w:noProof/>
        </w:rPr>
      </w:pPr>
      <w:r w:rsidRPr="00495D47">
        <w:rPr>
          <w:noProof/>
        </w:rPr>
        <w:t xml:space="preserve">Parks, Sarah L., and Nick Goldman. 2014. "Maximum likelihood inference of small trees in the presence of long branches."  </w:t>
      </w:r>
      <w:r w:rsidRPr="00495D47">
        <w:rPr>
          <w:i/>
          <w:noProof/>
        </w:rPr>
        <w:t>Systematic Biology</w:t>
      </w:r>
      <w:r w:rsidRPr="00495D47">
        <w:rPr>
          <w:noProof/>
        </w:rPr>
        <w:t xml:space="preserve"> 63:798-811. doi: 10.1093/sysbio/syu044.</w:t>
      </w:r>
    </w:p>
    <w:p w14:paraId="49AEA5BA" w14:textId="77777777" w:rsidR="00495D47" w:rsidRPr="00495D47" w:rsidRDefault="00495D47" w:rsidP="00495D47">
      <w:pPr>
        <w:pStyle w:val="EndNoteBibliography"/>
        <w:spacing w:after="0"/>
        <w:ind w:left="720" w:hanging="720"/>
        <w:rPr>
          <w:noProof/>
        </w:rPr>
      </w:pPr>
      <w:r w:rsidRPr="00495D47">
        <w:rPr>
          <w:noProof/>
        </w:rPr>
        <w:t xml:space="preserve">Pasteur, Louis. 1870. </w:t>
      </w:r>
      <w:r w:rsidRPr="00495D47">
        <w:rPr>
          <w:i/>
          <w:noProof/>
        </w:rPr>
        <w:t>Études sur la maladie des vers à soie : moyen pratique assuré de la combattre et d'en prévenir le retour</w:t>
      </w:r>
      <w:r w:rsidRPr="00495D47">
        <w:rPr>
          <w:noProof/>
        </w:rPr>
        <w:t>: Paris : Gauthier-Villars, successeur de Mallet-Bachelier.</w:t>
      </w:r>
    </w:p>
    <w:p w14:paraId="3B273212" w14:textId="77777777" w:rsidR="00495D47" w:rsidRPr="00495D47" w:rsidRDefault="00495D47" w:rsidP="00495D47">
      <w:pPr>
        <w:pStyle w:val="EndNoteBibliography"/>
        <w:spacing w:after="0"/>
        <w:ind w:left="720" w:hanging="720"/>
        <w:rPr>
          <w:noProof/>
        </w:rPr>
      </w:pPr>
      <w:r w:rsidRPr="00495D47">
        <w:rPr>
          <w:noProof/>
        </w:rPr>
        <w:t xml:space="preserve">Pellegrini, M., E. M. Marcotte, M. J. Thompson, D. Eisenberg, and T. O. Yeates. 1999. "Assigning protein functions by comparative genome analysis: Protein phylogenetic profiles."  </w:t>
      </w:r>
      <w:r w:rsidRPr="00495D47">
        <w:rPr>
          <w:i/>
          <w:noProof/>
        </w:rPr>
        <w:t>Proceedings of the National Academy of Sciences</w:t>
      </w:r>
      <w:r w:rsidRPr="00495D47">
        <w:rPr>
          <w:noProof/>
        </w:rPr>
        <w:t xml:space="preserve"> 96:4285-4288. doi: 10.1073/pnas.96.8.4285.</w:t>
      </w:r>
    </w:p>
    <w:p w14:paraId="32520DF3" w14:textId="77777777" w:rsidR="00495D47" w:rsidRPr="00495D47" w:rsidRDefault="00495D47" w:rsidP="00495D47">
      <w:pPr>
        <w:pStyle w:val="EndNoteBibliography"/>
        <w:spacing w:after="0"/>
        <w:ind w:left="720" w:hanging="720"/>
        <w:rPr>
          <w:noProof/>
        </w:rPr>
      </w:pPr>
      <w:r w:rsidRPr="00495D47">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495D47">
        <w:rPr>
          <w:i/>
          <w:noProof/>
        </w:rPr>
        <w:t>Nature Communications</w:t>
      </w:r>
      <w:r w:rsidRPr="00495D47">
        <w:rPr>
          <w:noProof/>
        </w:rPr>
        <w:t xml:space="preserve"> 3:1137. doi: 10.1038/ncomms2156.</w:t>
      </w:r>
    </w:p>
    <w:p w14:paraId="345CF799" w14:textId="77777777" w:rsidR="00495D47" w:rsidRPr="00495D47" w:rsidRDefault="00495D47" w:rsidP="00495D47">
      <w:pPr>
        <w:pStyle w:val="EndNoteBibliography"/>
        <w:spacing w:after="0"/>
        <w:ind w:left="720" w:hanging="720"/>
        <w:rPr>
          <w:noProof/>
        </w:rPr>
      </w:pPr>
      <w:r w:rsidRPr="00495D47">
        <w:rPr>
          <w:noProof/>
        </w:rPr>
        <w:t xml:space="preserve">Philippe, H. 2000. "Opinion: long branch attraction and protist phylogeny."  </w:t>
      </w:r>
      <w:r w:rsidRPr="00495D47">
        <w:rPr>
          <w:i/>
          <w:noProof/>
        </w:rPr>
        <w:t>Protist</w:t>
      </w:r>
      <w:r w:rsidRPr="00495D47">
        <w:rPr>
          <w:noProof/>
        </w:rPr>
        <w:t xml:space="preserve"> 151:307-316. doi: 10.1078/S1434-4610(04)70029-2.</w:t>
      </w:r>
    </w:p>
    <w:p w14:paraId="2ACF03A1" w14:textId="77777777" w:rsidR="00495D47" w:rsidRPr="00495D47" w:rsidRDefault="00495D47" w:rsidP="00495D47">
      <w:pPr>
        <w:pStyle w:val="EndNoteBibliography"/>
        <w:spacing w:after="0"/>
        <w:ind w:left="720" w:hanging="720"/>
        <w:rPr>
          <w:noProof/>
        </w:rPr>
      </w:pPr>
      <w:r w:rsidRPr="00495D47">
        <w:rPr>
          <w:noProof/>
        </w:rPr>
        <w:t xml:space="preserve">Philippe, Hervé, Yan Zhou, Henner Brinkmann, Nicolas Rodrigue, and Frédéric Delsuc. 2005. "Heterotachy and long-branch attraction in phylogenetics."  </w:t>
      </w:r>
      <w:r w:rsidRPr="00495D47">
        <w:rPr>
          <w:i/>
          <w:noProof/>
        </w:rPr>
        <w:t>BMC Evolutionary Biology</w:t>
      </w:r>
      <w:r w:rsidRPr="00495D47">
        <w:rPr>
          <w:noProof/>
        </w:rPr>
        <w:t xml:space="preserve"> 5:50. doi: 10.1186/1471-2148-5-50.</w:t>
      </w:r>
    </w:p>
    <w:p w14:paraId="2F8F6980" w14:textId="77777777" w:rsidR="00495D47" w:rsidRPr="00495D47" w:rsidRDefault="00495D47" w:rsidP="00495D47">
      <w:pPr>
        <w:pStyle w:val="EndNoteBibliography"/>
        <w:spacing w:after="0"/>
        <w:ind w:left="720" w:hanging="720"/>
        <w:rPr>
          <w:noProof/>
        </w:rPr>
      </w:pPr>
      <w:r w:rsidRPr="00495D47">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495D47">
        <w:rPr>
          <w:i/>
          <w:noProof/>
        </w:rPr>
        <w:t>Eukaryotic Cell</w:t>
      </w:r>
      <w:r w:rsidRPr="00495D47">
        <w:rPr>
          <w:noProof/>
        </w:rPr>
        <w:t xml:space="preserve"> 12:503-511. doi: 10.1128/EC.00312-12.</w:t>
      </w:r>
    </w:p>
    <w:p w14:paraId="685F787D" w14:textId="77777777" w:rsidR="00495D47" w:rsidRPr="00495D47" w:rsidRDefault="00495D47" w:rsidP="00495D47">
      <w:pPr>
        <w:pStyle w:val="EndNoteBibliography"/>
        <w:spacing w:after="0"/>
        <w:ind w:left="720" w:hanging="720"/>
        <w:rPr>
          <w:noProof/>
        </w:rPr>
      </w:pPr>
      <w:r w:rsidRPr="00495D47">
        <w:rPr>
          <w:noProof/>
        </w:rPr>
        <w:t xml:space="preserve">Ramanan, P., and B. S. Pritt. 2014. "Extraintestinal Microsporidiosis."  </w:t>
      </w:r>
      <w:r w:rsidRPr="00495D47">
        <w:rPr>
          <w:i/>
          <w:noProof/>
        </w:rPr>
        <w:t>Journal of Clinical Microbiology</w:t>
      </w:r>
      <w:r w:rsidRPr="00495D47">
        <w:rPr>
          <w:noProof/>
        </w:rPr>
        <w:t xml:space="preserve"> 52:3839-3844. doi: 10.1128/JCM.00971-14.</w:t>
      </w:r>
    </w:p>
    <w:p w14:paraId="61AA3BA5" w14:textId="77777777" w:rsidR="00495D47" w:rsidRPr="00495D47" w:rsidRDefault="00495D47" w:rsidP="00495D47">
      <w:pPr>
        <w:pStyle w:val="EndNoteBibliography"/>
        <w:spacing w:after="0"/>
        <w:ind w:left="720" w:hanging="720"/>
        <w:rPr>
          <w:noProof/>
        </w:rPr>
      </w:pPr>
      <w:r w:rsidRPr="00495D47">
        <w:rPr>
          <w:noProof/>
        </w:rPr>
        <w:t xml:space="preserve">Ramsay, Jennifer M., Virginia Watral, Carl B. Schreck, and Michael L. Kent. 2009. "Pseudoloma neurophilia (Microsporidia) infections in zebrafish (Danio rerio): effects of stress on survival, growth and reproduction."  </w:t>
      </w:r>
      <w:r w:rsidRPr="00495D47">
        <w:rPr>
          <w:i/>
          <w:noProof/>
        </w:rPr>
        <w:t>Diseases of aquatic organisms</w:t>
      </w:r>
      <w:r w:rsidRPr="00495D47">
        <w:rPr>
          <w:noProof/>
        </w:rPr>
        <w:t xml:space="preserve"> 88:69-84. doi: 10.3354/dao02145.</w:t>
      </w:r>
    </w:p>
    <w:p w14:paraId="6EDA2D4E" w14:textId="77777777" w:rsidR="00495D47" w:rsidRPr="00495D47" w:rsidRDefault="00495D47" w:rsidP="00495D47">
      <w:pPr>
        <w:pStyle w:val="EndNoteBibliography"/>
        <w:spacing w:after="0"/>
        <w:ind w:left="720" w:hanging="720"/>
        <w:rPr>
          <w:noProof/>
        </w:rPr>
      </w:pPr>
      <w:r w:rsidRPr="00495D47">
        <w:rPr>
          <w:noProof/>
        </w:rPr>
        <w:t xml:space="preserve">Rannala, Bruce, and Ziheng Yang. 1996. "Probability distribution of molecular evolutionary trees: A new method of phylogenetic inference."  </w:t>
      </w:r>
      <w:r w:rsidRPr="00495D47">
        <w:rPr>
          <w:i/>
          <w:noProof/>
        </w:rPr>
        <w:t>Journal of Molecular Evolution</w:t>
      </w:r>
      <w:r w:rsidRPr="00495D47">
        <w:rPr>
          <w:noProof/>
        </w:rPr>
        <w:t xml:space="preserve"> 43:304-311. doi: 10.1007/BF02338839.</w:t>
      </w:r>
    </w:p>
    <w:p w14:paraId="293CAB88" w14:textId="77777777" w:rsidR="00495D47" w:rsidRPr="00495D47" w:rsidRDefault="00495D47" w:rsidP="00495D47">
      <w:pPr>
        <w:pStyle w:val="EndNoteBibliography"/>
        <w:spacing w:after="0"/>
        <w:ind w:left="720" w:hanging="720"/>
        <w:rPr>
          <w:noProof/>
        </w:rPr>
      </w:pPr>
      <w:r w:rsidRPr="00495D47">
        <w:rPr>
          <w:noProof/>
        </w:rPr>
        <w:t xml:space="preserve">Reid, Adam James, Corin Yeats, and Christine Anne Orengo. 2007. "Methods of remote homology detection can be combined to increase coverage by 10% in the midnight zone."  </w:t>
      </w:r>
      <w:r w:rsidRPr="00495D47">
        <w:rPr>
          <w:i/>
          <w:noProof/>
        </w:rPr>
        <w:t>Bioinformatics</w:t>
      </w:r>
      <w:r w:rsidRPr="00495D47">
        <w:rPr>
          <w:noProof/>
        </w:rPr>
        <w:t xml:space="preserve"> 23:2353-2360. doi: 10.1093/bioinformatics/btm355.</w:t>
      </w:r>
    </w:p>
    <w:p w14:paraId="60FE337E" w14:textId="77777777" w:rsidR="00495D47" w:rsidRPr="00495D47" w:rsidRDefault="00495D47" w:rsidP="00495D47">
      <w:pPr>
        <w:pStyle w:val="EndNoteBibliography"/>
        <w:spacing w:after="0"/>
        <w:ind w:left="720" w:hanging="720"/>
        <w:rPr>
          <w:noProof/>
        </w:rPr>
      </w:pPr>
      <w:r w:rsidRPr="00495D47">
        <w:rPr>
          <w:noProof/>
        </w:rPr>
        <w:t xml:space="preserve">Reinke, Aaron W., and Emily R. Troemel. 2015. "The Development of Genetic Modification Techniques in Intracellular Parasites and Potential Applications to Microsporidia."  </w:t>
      </w:r>
      <w:r w:rsidRPr="00495D47">
        <w:rPr>
          <w:i/>
          <w:noProof/>
        </w:rPr>
        <w:t>PLOS Pathogens</w:t>
      </w:r>
      <w:r w:rsidRPr="00495D47">
        <w:rPr>
          <w:noProof/>
        </w:rPr>
        <w:t xml:space="preserve"> 11:e1005283. doi: 10.1371/journal.ppat.1005283.</w:t>
      </w:r>
    </w:p>
    <w:p w14:paraId="1022D6E3" w14:textId="77777777" w:rsidR="00495D47" w:rsidRPr="00495D47" w:rsidRDefault="00495D47" w:rsidP="00495D47">
      <w:pPr>
        <w:pStyle w:val="EndNoteBibliography"/>
        <w:spacing w:after="0"/>
        <w:ind w:left="720" w:hanging="720"/>
        <w:rPr>
          <w:noProof/>
        </w:rPr>
      </w:pPr>
      <w:r w:rsidRPr="00495D47">
        <w:rPr>
          <w:noProof/>
        </w:rPr>
        <w:t xml:space="preserve">Rogelio, López‐Vélez, Turrientes M. Carmen, Garrón Carla, Montilla Pedro, Navajas Raquel, Fenoy Soledad, and Aguila Carmen. 2006. "Microsporidiosis in Travelers with Diarrhea from the Tropics."  </w:t>
      </w:r>
      <w:r w:rsidRPr="00495D47">
        <w:rPr>
          <w:i/>
          <w:noProof/>
        </w:rPr>
        <w:t>Journal of Travel Medicine</w:t>
      </w:r>
      <w:r w:rsidRPr="00495D47">
        <w:rPr>
          <w:noProof/>
        </w:rPr>
        <w:t xml:space="preserve"> 6:223-227. doi: 10.1111/j.1708-8305.1999.tb00522.x.</w:t>
      </w:r>
    </w:p>
    <w:p w14:paraId="653291BA" w14:textId="77777777" w:rsidR="00495D47" w:rsidRPr="00495D47" w:rsidRDefault="00495D47" w:rsidP="00495D47">
      <w:pPr>
        <w:pStyle w:val="EndNoteBibliography"/>
        <w:spacing w:after="0"/>
        <w:ind w:left="720" w:hanging="720"/>
        <w:rPr>
          <w:noProof/>
        </w:rPr>
      </w:pPr>
      <w:r w:rsidRPr="00495D47">
        <w:rPr>
          <w:noProof/>
        </w:rPr>
        <w:t xml:space="preserve">Roger, Andrew J., and Alastair G.B. Simpson. 2009. "Evolution: Revisiting the Root of the Eukaryote Tree."  </w:t>
      </w:r>
      <w:r w:rsidRPr="00495D47">
        <w:rPr>
          <w:i/>
          <w:noProof/>
        </w:rPr>
        <w:t>Current Biology</w:t>
      </w:r>
      <w:r w:rsidRPr="00495D47">
        <w:rPr>
          <w:noProof/>
        </w:rPr>
        <w:t xml:space="preserve"> 19:R165-R167. doi: 10.1016/j.cub.2008.12.032.</w:t>
      </w:r>
    </w:p>
    <w:p w14:paraId="0E28734B" w14:textId="77777777" w:rsidR="00495D47" w:rsidRPr="00495D47" w:rsidRDefault="00495D47" w:rsidP="00495D47">
      <w:pPr>
        <w:pStyle w:val="EndNoteBibliography"/>
        <w:spacing w:after="0"/>
        <w:ind w:left="720" w:hanging="720"/>
        <w:rPr>
          <w:noProof/>
        </w:rPr>
      </w:pPr>
      <w:r w:rsidRPr="00495D47">
        <w:rPr>
          <w:noProof/>
        </w:rPr>
        <w:t xml:space="preserve">Rost, Burkhard. 1997. "Protein structures sustain evolutionary drift."  </w:t>
      </w:r>
      <w:r w:rsidRPr="00495D47">
        <w:rPr>
          <w:i/>
          <w:noProof/>
        </w:rPr>
        <w:t>Folding and Design</w:t>
      </w:r>
      <w:r w:rsidRPr="00495D47">
        <w:rPr>
          <w:noProof/>
        </w:rPr>
        <w:t xml:space="preserve"> 2:S19-S24. doi: 10.1016/S1359-0278(97)00059-X.</w:t>
      </w:r>
    </w:p>
    <w:p w14:paraId="4A6E6B7F" w14:textId="77777777" w:rsidR="00495D47" w:rsidRPr="00495D47" w:rsidRDefault="00495D47" w:rsidP="00495D47">
      <w:pPr>
        <w:pStyle w:val="EndNoteBibliography"/>
        <w:spacing w:after="0"/>
        <w:ind w:left="720" w:hanging="720"/>
        <w:rPr>
          <w:noProof/>
        </w:rPr>
      </w:pPr>
      <w:r w:rsidRPr="00495D47">
        <w:rPr>
          <w:noProof/>
        </w:rPr>
        <w:t xml:space="preserve">Rost, Burkhard. 2002. "Enzyme Function Less Conserved than Anticipated."  </w:t>
      </w:r>
      <w:r w:rsidRPr="00495D47">
        <w:rPr>
          <w:i/>
          <w:noProof/>
        </w:rPr>
        <w:t>Journal of Molecular Biology</w:t>
      </w:r>
      <w:r w:rsidRPr="00495D47">
        <w:rPr>
          <w:noProof/>
        </w:rPr>
        <w:t xml:space="preserve"> 318:595-608. doi: 10.1016/S0022-2836(02)00016-5.</w:t>
      </w:r>
    </w:p>
    <w:p w14:paraId="6E6C5B01" w14:textId="77777777" w:rsidR="00495D47" w:rsidRPr="00495D47" w:rsidRDefault="00495D47" w:rsidP="00495D47">
      <w:pPr>
        <w:pStyle w:val="EndNoteBibliography"/>
        <w:spacing w:after="0"/>
        <w:ind w:left="720" w:hanging="720"/>
        <w:rPr>
          <w:noProof/>
        </w:rPr>
      </w:pPr>
      <w:r w:rsidRPr="00495D47">
        <w:rPr>
          <w:noProof/>
        </w:rPr>
        <w:t xml:space="preserve">Ryan, Ja, and Sl Kohler. 2016. "Distribution, prevalence, and pathology of a microsporidian infecting freshwater sculpins."  </w:t>
      </w:r>
      <w:r w:rsidRPr="00495D47">
        <w:rPr>
          <w:i/>
          <w:noProof/>
        </w:rPr>
        <w:t>Diseases of Aquatic Organisms</w:t>
      </w:r>
      <w:r w:rsidRPr="00495D47">
        <w:rPr>
          <w:noProof/>
        </w:rPr>
        <w:t xml:space="preserve"> 118:195-206. doi: 10.3354/dao02974.</w:t>
      </w:r>
    </w:p>
    <w:p w14:paraId="35EF6CA8" w14:textId="77777777" w:rsidR="00495D47" w:rsidRPr="00495D47" w:rsidRDefault="00495D47" w:rsidP="00495D47">
      <w:pPr>
        <w:pStyle w:val="EndNoteBibliography"/>
        <w:spacing w:after="0"/>
        <w:ind w:left="720" w:hanging="720"/>
        <w:rPr>
          <w:noProof/>
        </w:rPr>
      </w:pPr>
      <w:r w:rsidRPr="00495D47">
        <w:rPr>
          <w:noProof/>
        </w:rPr>
        <w:t xml:space="preserve">Sael, Lee, Meghana Chitale, and Daisuke Kihara. 2012. "Structure- and Sequence-Based Function Prediction for Non-Homologous Proteins."  </w:t>
      </w:r>
      <w:r w:rsidRPr="00495D47">
        <w:rPr>
          <w:i/>
          <w:noProof/>
        </w:rPr>
        <w:t>Journal of Structural and Functional Genomics</w:t>
      </w:r>
      <w:r w:rsidRPr="00495D47">
        <w:rPr>
          <w:noProof/>
        </w:rPr>
        <w:t xml:space="preserve"> 13:111-123. doi: 10.1007/s10969-012-9126-6.</w:t>
      </w:r>
    </w:p>
    <w:p w14:paraId="437D1C06" w14:textId="77777777" w:rsidR="00495D47" w:rsidRPr="00495D47" w:rsidRDefault="00495D47" w:rsidP="00495D47">
      <w:pPr>
        <w:pStyle w:val="EndNoteBibliography"/>
        <w:spacing w:after="0"/>
        <w:ind w:left="720" w:hanging="720"/>
        <w:rPr>
          <w:noProof/>
        </w:rPr>
      </w:pPr>
      <w:r w:rsidRPr="00495D47">
        <w:rPr>
          <w:noProof/>
        </w:rPr>
        <w:t xml:space="preserve">Santín, Mónica, and Ronald Fayer. 2011. "Microsporidiosis: Enterocytozoon bieneusi in domesticated and wild animals."  </w:t>
      </w:r>
      <w:r w:rsidRPr="00495D47">
        <w:rPr>
          <w:i/>
          <w:noProof/>
        </w:rPr>
        <w:t>Research in Veterinary Science</w:t>
      </w:r>
      <w:r w:rsidRPr="00495D47">
        <w:rPr>
          <w:noProof/>
        </w:rPr>
        <w:t xml:space="preserve"> 90:363-371. doi: 10.1016/j.rvsc.2010.07.014.</w:t>
      </w:r>
    </w:p>
    <w:p w14:paraId="34205013" w14:textId="77777777" w:rsidR="00495D47" w:rsidRPr="00495D47" w:rsidRDefault="00495D47" w:rsidP="00495D47">
      <w:pPr>
        <w:pStyle w:val="EndNoteBibliography"/>
        <w:spacing w:after="0"/>
        <w:ind w:left="720" w:hanging="720"/>
        <w:rPr>
          <w:noProof/>
        </w:rPr>
      </w:pPr>
      <w:r w:rsidRPr="00495D47">
        <w:rPr>
          <w:noProof/>
        </w:rPr>
        <w:t xml:space="preserve">Scanlon, Mary, Andrew P. Shaw, Cheng J. Zhou, Govinda S. Visvesvara, and Gordon J. Leitch. 2000. "Infection by microsporidia disrupts the host cell cycle."  </w:t>
      </w:r>
      <w:r w:rsidRPr="00495D47">
        <w:rPr>
          <w:i/>
          <w:noProof/>
        </w:rPr>
        <w:t>Journal of Eukaryotic Microbiology</w:t>
      </w:r>
      <w:r w:rsidRPr="00495D47">
        <w:rPr>
          <w:noProof/>
        </w:rPr>
        <w:t xml:space="preserve"> 47:525-531. doi: 10.1111/j.1550-7408.2000.tb00085.x.</w:t>
      </w:r>
    </w:p>
    <w:p w14:paraId="7326D854" w14:textId="77777777" w:rsidR="00495D47" w:rsidRPr="00495D47" w:rsidRDefault="00495D47" w:rsidP="00495D47">
      <w:pPr>
        <w:pStyle w:val="EndNoteBibliography"/>
        <w:spacing w:after="0"/>
        <w:ind w:left="720" w:hanging="720"/>
        <w:rPr>
          <w:noProof/>
        </w:rPr>
      </w:pPr>
      <w:r w:rsidRPr="00495D47">
        <w:rPr>
          <w:noProof/>
        </w:rPr>
        <w:t xml:space="preserve">Schmidt, H.A., E. Petzold, M. Vingron, and A. von Haeseler. 2003. "Molecular phylogenetics: parallelized parameter estimation and quartet puzzling."  </w:t>
      </w:r>
      <w:r w:rsidRPr="00495D47">
        <w:rPr>
          <w:i/>
          <w:noProof/>
        </w:rPr>
        <w:t>Journal of Parallel and Distributed Computing</w:t>
      </w:r>
      <w:r w:rsidRPr="00495D47">
        <w:rPr>
          <w:noProof/>
        </w:rPr>
        <w:t xml:space="preserve"> 63:719-727. doi: 10.1016/S0743-7315(03)00129-1.</w:t>
      </w:r>
    </w:p>
    <w:p w14:paraId="7D6AA947" w14:textId="77777777" w:rsidR="00495D47" w:rsidRPr="00495D47" w:rsidRDefault="00495D47" w:rsidP="00495D47">
      <w:pPr>
        <w:pStyle w:val="EndNoteBibliography"/>
        <w:spacing w:after="0"/>
        <w:ind w:left="720" w:hanging="720"/>
        <w:rPr>
          <w:noProof/>
        </w:rPr>
      </w:pPr>
      <w:r w:rsidRPr="00495D47">
        <w:rPr>
          <w:noProof/>
        </w:rPr>
        <w:t xml:space="preserve">Schmitt, Thomas, David N. Messina, Fabian Schreiber, and Erik L L Sonnhammer. 2011. "Letter to the Editor: SeqXML and orthoXML: Standards for sequence and orthology information."  </w:t>
      </w:r>
      <w:r w:rsidRPr="00495D47">
        <w:rPr>
          <w:i/>
          <w:noProof/>
        </w:rPr>
        <w:t>Briefings in Bioinformatics</w:t>
      </w:r>
      <w:r w:rsidRPr="00495D47">
        <w:rPr>
          <w:noProof/>
        </w:rPr>
        <w:t xml:space="preserve"> 12:485-488. doi: 10.1093/bib/bbr025.</w:t>
      </w:r>
    </w:p>
    <w:p w14:paraId="0A11AA72" w14:textId="77777777" w:rsidR="00495D47" w:rsidRPr="00495D47" w:rsidRDefault="00495D47" w:rsidP="00495D47">
      <w:pPr>
        <w:pStyle w:val="EndNoteBibliography"/>
        <w:spacing w:after="0"/>
        <w:ind w:left="720" w:hanging="720"/>
        <w:rPr>
          <w:noProof/>
        </w:rPr>
      </w:pPr>
      <w:r w:rsidRPr="00495D47">
        <w:rPr>
          <w:noProof/>
        </w:rPr>
        <w:t xml:space="preserve">Shimodaira, H., and M. Hasegawa. 1999. "Multiple Comparisons of Log-Likelihoods with Applications to Phylogenetic Inference."  </w:t>
      </w:r>
      <w:r w:rsidRPr="00495D47">
        <w:rPr>
          <w:i/>
          <w:noProof/>
        </w:rPr>
        <w:t>Molecular Biology and Evolution</w:t>
      </w:r>
      <w:r w:rsidRPr="00495D47">
        <w:rPr>
          <w:noProof/>
        </w:rPr>
        <w:t xml:space="preserve"> 16:1114-1116. doi: 10.1093/oxfordjournals.molbev.a026201.</w:t>
      </w:r>
    </w:p>
    <w:p w14:paraId="7B06556F" w14:textId="77777777" w:rsidR="00495D47" w:rsidRPr="00495D47" w:rsidRDefault="00495D47" w:rsidP="00495D47">
      <w:pPr>
        <w:pStyle w:val="EndNoteBibliography"/>
        <w:spacing w:after="0"/>
        <w:ind w:left="720" w:hanging="720"/>
        <w:rPr>
          <w:noProof/>
        </w:rPr>
      </w:pPr>
      <w:r w:rsidRPr="00495D47">
        <w:rPr>
          <w:noProof/>
        </w:rPr>
        <w:t xml:space="preserve">Shimodaira, H., and M. Hasegawa. 2001. "CONSEL: for assessing the confidence of phylogenetic tree selection."  </w:t>
      </w:r>
      <w:r w:rsidRPr="00495D47">
        <w:rPr>
          <w:i/>
          <w:noProof/>
        </w:rPr>
        <w:t>Bioinformatics (Oxford, England)</w:t>
      </w:r>
      <w:r w:rsidRPr="00495D47">
        <w:rPr>
          <w:noProof/>
        </w:rPr>
        <w:t xml:space="preserve"> 17:1246-1247.</w:t>
      </w:r>
    </w:p>
    <w:p w14:paraId="1DDC4570" w14:textId="77777777" w:rsidR="00495D47" w:rsidRPr="00495D47" w:rsidRDefault="00495D47" w:rsidP="00495D47">
      <w:pPr>
        <w:pStyle w:val="EndNoteBibliography"/>
        <w:spacing w:after="0"/>
        <w:ind w:left="720" w:hanging="720"/>
        <w:rPr>
          <w:noProof/>
        </w:rPr>
      </w:pPr>
      <w:r w:rsidRPr="00495D47">
        <w:rPr>
          <w:noProof/>
        </w:rPr>
        <w:t xml:space="preserve">Shimodaira, Hidetoshi. 2002. "An Approximately Unbiased Test of Phylogenetic Tree Selection."  </w:t>
      </w:r>
      <w:r w:rsidRPr="00495D47">
        <w:rPr>
          <w:i/>
          <w:noProof/>
        </w:rPr>
        <w:t>Systematic Biology</w:t>
      </w:r>
      <w:r w:rsidRPr="00495D47">
        <w:rPr>
          <w:noProof/>
        </w:rPr>
        <w:t xml:space="preserve"> 51:492-508. doi: 10.1080/10635150290069913.</w:t>
      </w:r>
    </w:p>
    <w:p w14:paraId="60D518C6" w14:textId="77777777" w:rsidR="00495D47" w:rsidRPr="00495D47" w:rsidRDefault="00495D47" w:rsidP="00495D47">
      <w:pPr>
        <w:pStyle w:val="EndNoteBibliography"/>
        <w:spacing w:after="0"/>
        <w:ind w:left="720" w:hanging="720"/>
        <w:rPr>
          <w:noProof/>
        </w:rPr>
      </w:pPr>
      <w:r w:rsidRPr="00495D47">
        <w:rPr>
          <w:noProof/>
        </w:rPr>
        <w:t xml:space="preserve">Slamovits, Claudio H, Naomi M Fast, Joyce S Law, and Patrick J Keeling. 2004. "Genome Compaction and Stability in Microsporidian Intracellular Parasites."  </w:t>
      </w:r>
      <w:r w:rsidRPr="00495D47">
        <w:rPr>
          <w:i/>
          <w:noProof/>
        </w:rPr>
        <w:t>Current Biology</w:t>
      </w:r>
      <w:r w:rsidRPr="00495D47">
        <w:rPr>
          <w:noProof/>
        </w:rPr>
        <w:t xml:space="preserve"> 14:891-896. doi: 10.1016/j.cub.2004.04.041.</w:t>
      </w:r>
    </w:p>
    <w:p w14:paraId="6660F1DE" w14:textId="77777777" w:rsidR="00495D47" w:rsidRPr="00495D47" w:rsidRDefault="00495D47" w:rsidP="00495D47">
      <w:pPr>
        <w:pStyle w:val="EndNoteBibliography"/>
        <w:spacing w:after="0"/>
        <w:ind w:left="720" w:hanging="720"/>
        <w:rPr>
          <w:noProof/>
        </w:rPr>
      </w:pPr>
      <w:r w:rsidRPr="00495D47">
        <w:rPr>
          <w:noProof/>
        </w:rPr>
        <w:t xml:space="preserve">Soltis, Douglas E., and Pamela S. Soltis. 2003. "The Role of Phylogenetics in Comparative  Genetics."  </w:t>
      </w:r>
      <w:r w:rsidRPr="00495D47">
        <w:rPr>
          <w:i/>
          <w:noProof/>
        </w:rPr>
        <w:t>Plant Physiology</w:t>
      </w:r>
      <w:r w:rsidRPr="00495D47">
        <w:rPr>
          <w:noProof/>
        </w:rPr>
        <w:t xml:space="preserve"> 132:1790-1800. doi: 10.1104/pp.103.022509.</w:t>
      </w:r>
    </w:p>
    <w:p w14:paraId="2712DB8B" w14:textId="77777777" w:rsidR="00495D47" w:rsidRPr="00495D47" w:rsidRDefault="00495D47" w:rsidP="00495D47">
      <w:pPr>
        <w:pStyle w:val="EndNoteBibliography"/>
        <w:spacing w:after="0"/>
        <w:ind w:left="720" w:hanging="720"/>
        <w:rPr>
          <w:noProof/>
        </w:rPr>
      </w:pPr>
      <w:r w:rsidRPr="00495D47">
        <w:rPr>
          <w:noProof/>
        </w:rPr>
        <w:t xml:space="preserve">Stamatakis, Alexandros. 2014. "RAxML version 8: A tool for phylogenetic analysis and post-analysis of large phylogenies."  </w:t>
      </w:r>
      <w:r w:rsidRPr="00495D47">
        <w:rPr>
          <w:i/>
          <w:noProof/>
        </w:rPr>
        <w:t>Bioinformatics</w:t>
      </w:r>
      <w:r w:rsidRPr="00495D47">
        <w:rPr>
          <w:noProof/>
        </w:rPr>
        <w:t xml:space="preserve"> 30:1312-1313. doi: 10.1093/bioinformatics/btu033.</w:t>
      </w:r>
    </w:p>
    <w:p w14:paraId="747E9FB9" w14:textId="77777777" w:rsidR="00495D47" w:rsidRPr="00495D47" w:rsidRDefault="00495D47" w:rsidP="00495D47">
      <w:pPr>
        <w:pStyle w:val="EndNoteBibliography"/>
        <w:spacing w:after="0"/>
        <w:ind w:left="720" w:hanging="720"/>
        <w:rPr>
          <w:noProof/>
        </w:rPr>
      </w:pPr>
      <w:r w:rsidRPr="00495D47">
        <w:rPr>
          <w:noProof/>
        </w:rPr>
        <w:t xml:space="preserve">Steel, Mike, Daniel Huson, and Peter J Lockhart. 2000. "Invariable Sites Models and Their Use in Phylogeny Reconstruction."  </w:t>
      </w:r>
      <w:r w:rsidRPr="00495D47">
        <w:rPr>
          <w:i/>
          <w:noProof/>
        </w:rPr>
        <w:t>Systematic Biology</w:t>
      </w:r>
      <w:r w:rsidRPr="00495D47">
        <w:rPr>
          <w:noProof/>
        </w:rPr>
        <w:t>:8.</w:t>
      </w:r>
    </w:p>
    <w:p w14:paraId="6E7BA6D2" w14:textId="77777777" w:rsidR="00495D47" w:rsidRPr="00495D47" w:rsidRDefault="00495D47" w:rsidP="00495D47">
      <w:pPr>
        <w:pStyle w:val="EndNoteBibliography"/>
        <w:spacing w:after="0"/>
        <w:ind w:left="720" w:hanging="720"/>
        <w:rPr>
          <w:noProof/>
        </w:rPr>
      </w:pPr>
      <w:r w:rsidRPr="00495D47">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495D47">
        <w:rPr>
          <w:i/>
          <w:noProof/>
        </w:rPr>
        <w:t>Trends in parasitology</w:t>
      </w:r>
      <w:r w:rsidRPr="00495D47">
        <w:rPr>
          <w:noProof/>
        </w:rPr>
        <w:t xml:space="preserve"> 32:336-348. doi: 10.1016/j.pt.2015.12.004.</w:t>
      </w:r>
    </w:p>
    <w:p w14:paraId="73E921E7" w14:textId="77777777" w:rsidR="00495D47" w:rsidRPr="00495D47" w:rsidRDefault="00495D47" w:rsidP="00495D47">
      <w:pPr>
        <w:pStyle w:val="EndNoteBibliography"/>
        <w:spacing w:after="0"/>
        <w:ind w:left="720" w:hanging="720"/>
        <w:rPr>
          <w:noProof/>
        </w:rPr>
      </w:pPr>
      <w:r w:rsidRPr="00495D47">
        <w:rPr>
          <w:noProof/>
        </w:rPr>
        <w:t xml:space="preserve">Studer, Romain A., and Marc Robinson-Rechavi. 2009. "How confident can we be that orthologs are similar, but paralogs differ?"  </w:t>
      </w:r>
      <w:r w:rsidRPr="00495D47">
        <w:rPr>
          <w:i/>
          <w:noProof/>
        </w:rPr>
        <w:t>Trends in Genetics</w:t>
      </w:r>
      <w:r w:rsidRPr="00495D47">
        <w:rPr>
          <w:noProof/>
        </w:rPr>
        <w:t xml:space="preserve"> 25:210-216. doi: 10.1016/j.tig.2009.03.004.</w:t>
      </w:r>
    </w:p>
    <w:p w14:paraId="3D90A3B0" w14:textId="77777777" w:rsidR="00495D47" w:rsidRPr="00495D47" w:rsidRDefault="00495D47" w:rsidP="00495D47">
      <w:pPr>
        <w:pStyle w:val="EndNoteBibliography"/>
        <w:spacing w:after="0"/>
        <w:ind w:left="720" w:hanging="720"/>
        <w:rPr>
          <w:noProof/>
        </w:rPr>
      </w:pPr>
      <w:r w:rsidRPr="00495D47">
        <w:rPr>
          <w:noProof/>
        </w:rPr>
        <w:t xml:space="preserve">Sukumaran, Jeet, and Mark T. Holder. 2010. "DendroPy: a Python library for phylogenetic computing."  </w:t>
      </w:r>
      <w:r w:rsidRPr="00495D47">
        <w:rPr>
          <w:i/>
          <w:noProof/>
        </w:rPr>
        <w:t>Bioinformatics</w:t>
      </w:r>
      <w:r w:rsidRPr="00495D47">
        <w:rPr>
          <w:noProof/>
        </w:rPr>
        <w:t xml:space="preserve"> 26:1569-1571. doi: 10.1093/bioinformatics/btq228.</w:t>
      </w:r>
    </w:p>
    <w:p w14:paraId="5D222039" w14:textId="77777777" w:rsidR="00495D47" w:rsidRPr="00495D47" w:rsidRDefault="00495D47" w:rsidP="00495D47">
      <w:pPr>
        <w:pStyle w:val="EndNoteBibliography"/>
        <w:spacing w:after="0"/>
        <w:ind w:left="720" w:hanging="720"/>
        <w:rPr>
          <w:noProof/>
        </w:rPr>
      </w:pPr>
      <w:r w:rsidRPr="00495D47">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495D47">
        <w:rPr>
          <w:i/>
          <w:noProof/>
        </w:rPr>
        <w:t>Nucleic Acids Research</w:t>
      </w:r>
      <w:r w:rsidRPr="00495D47">
        <w:rPr>
          <w:noProof/>
        </w:rPr>
        <w:t xml:space="preserve"> 43:D447-D452. doi: 10.1093/nar/gku1003.</w:t>
      </w:r>
    </w:p>
    <w:p w14:paraId="210A4E87" w14:textId="77777777" w:rsidR="00495D47" w:rsidRPr="00495D47" w:rsidRDefault="00495D47" w:rsidP="00495D47">
      <w:pPr>
        <w:pStyle w:val="EndNoteBibliography"/>
        <w:spacing w:after="0"/>
        <w:ind w:left="720" w:hanging="720"/>
        <w:rPr>
          <w:noProof/>
        </w:rPr>
      </w:pPr>
      <w:r w:rsidRPr="00495D47">
        <w:rPr>
          <w:noProof/>
        </w:rPr>
        <w:t xml:space="preserve">Tanabe, Yuuhiko, Makoto M. Watanabe, and Junta Sugiyama. 2002. "Are Microsporidia really related to Fungi?: a reappraisal based on additional gene sequences from basal fungi."  </w:t>
      </w:r>
      <w:r w:rsidRPr="00495D47">
        <w:rPr>
          <w:i/>
          <w:noProof/>
        </w:rPr>
        <w:t>Mycological Research</w:t>
      </w:r>
      <w:r w:rsidRPr="00495D47">
        <w:rPr>
          <w:noProof/>
        </w:rPr>
        <w:t xml:space="preserve"> 106:1380-1391. doi: 10.1017/S095375620200686X.</w:t>
      </w:r>
    </w:p>
    <w:p w14:paraId="2C41491E" w14:textId="77777777" w:rsidR="00495D47" w:rsidRPr="00495D47" w:rsidRDefault="00495D47" w:rsidP="00495D47">
      <w:pPr>
        <w:pStyle w:val="EndNoteBibliography"/>
        <w:spacing w:after="0"/>
        <w:ind w:left="720" w:hanging="720"/>
        <w:rPr>
          <w:noProof/>
        </w:rPr>
      </w:pPr>
      <w:r w:rsidRPr="00495D47">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495D47">
        <w:rPr>
          <w:i/>
          <w:noProof/>
        </w:rPr>
        <w:t>Journal of Molecular Evolution</w:t>
      </w:r>
      <w:r w:rsidRPr="00495D47">
        <w:rPr>
          <w:noProof/>
        </w:rPr>
        <w:t xml:space="preserve"> 59:780-791. doi: 10.1007/s00239-004-2673-0.</w:t>
      </w:r>
    </w:p>
    <w:p w14:paraId="6E580446" w14:textId="77777777" w:rsidR="00495D47" w:rsidRPr="00495D47" w:rsidRDefault="00495D47" w:rsidP="00495D47">
      <w:pPr>
        <w:pStyle w:val="EndNoteBibliography"/>
        <w:spacing w:after="0"/>
        <w:ind w:left="720" w:hanging="720"/>
        <w:rPr>
          <w:noProof/>
        </w:rPr>
      </w:pPr>
      <w:r w:rsidRPr="00495D47">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495D47">
        <w:rPr>
          <w:i/>
          <w:noProof/>
        </w:rPr>
        <w:t>PLoS Computational Biology</w:t>
      </w:r>
      <w:r w:rsidRPr="00495D47">
        <w:rPr>
          <w:noProof/>
        </w:rPr>
        <w:t xml:space="preserve"> 8:e1002386. doi: 10.1371/journal.pcbi.1002386.</w:t>
      </w:r>
    </w:p>
    <w:p w14:paraId="67145AF4" w14:textId="77777777" w:rsidR="00495D47" w:rsidRPr="00495D47" w:rsidRDefault="00495D47" w:rsidP="00495D47">
      <w:pPr>
        <w:pStyle w:val="EndNoteBibliography"/>
        <w:spacing w:after="0"/>
        <w:ind w:left="720" w:hanging="720"/>
        <w:rPr>
          <w:noProof/>
        </w:rPr>
      </w:pPr>
      <w:r w:rsidRPr="00495D47">
        <w:rPr>
          <w:noProof/>
        </w:rPr>
        <w:t xml:space="preserve">Tian, Weidong, and Jeffrey Skolnick. 2003. "How Well is Enzyme Function Conserved as a Function of Pairwise Sequence Identity?"  </w:t>
      </w:r>
      <w:r w:rsidRPr="00495D47">
        <w:rPr>
          <w:i/>
          <w:noProof/>
        </w:rPr>
        <w:t>Journal of Molecular Biology</w:t>
      </w:r>
      <w:r w:rsidRPr="00495D47">
        <w:rPr>
          <w:noProof/>
        </w:rPr>
        <w:t xml:space="preserve"> 333:863-882. doi: 10.1016/j.jmb.2003.08.057.</w:t>
      </w:r>
    </w:p>
    <w:p w14:paraId="1ABFCF98" w14:textId="77777777" w:rsidR="00495D47" w:rsidRPr="00495D47" w:rsidRDefault="00495D47" w:rsidP="00495D47">
      <w:pPr>
        <w:pStyle w:val="EndNoteBibliography"/>
        <w:spacing w:after="0"/>
        <w:ind w:left="720" w:hanging="720"/>
        <w:rPr>
          <w:noProof/>
        </w:rPr>
      </w:pPr>
      <w:r w:rsidRPr="00495D47">
        <w:rPr>
          <w:noProof/>
        </w:rPr>
        <w:t xml:space="preserve">Trachana, Kalliopi, Tomas a Larsson, Sean Powell, Wei-Hua Chen, Tobias Doerks, Jean Muller, and Peer Bork. 2011. "Orthology prediction methods: a quality assessment using curated protein families."  </w:t>
      </w:r>
      <w:r w:rsidRPr="00495D47">
        <w:rPr>
          <w:i/>
          <w:noProof/>
        </w:rPr>
        <w:t>BioEssays : news and reviews in molecular, cellular and developmental biology</w:t>
      </w:r>
      <w:r w:rsidRPr="00495D47">
        <w:rPr>
          <w:noProof/>
        </w:rPr>
        <w:t xml:space="preserve"> 33:769-80. doi: 10.1002/bies.201100062.</w:t>
      </w:r>
    </w:p>
    <w:p w14:paraId="11F560C8" w14:textId="77777777" w:rsidR="00495D47" w:rsidRPr="00495D47" w:rsidRDefault="00495D47" w:rsidP="00495D47">
      <w:pPr>
        <w:pStyle w:val="EndNoteBibliography"/>
        <w:spacing w:after="0"/>
        <w:ind w:left="720" w:hanging="720"/>
        <w:rPr>
          <w:noProof/>
        </w:rPr>
      </w:pPr>
      <w:r w:rsidRPr="00495D47">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495D47">
        <w:rPr>
          <w:i/>
          <w:noProof/>
        </w:rPr>
        <w:t>Bioinformatics</w:t>
      </w:r>
      <w:r w:rsidRPr="00495D47">
        <w:rPr>
          <w:noProof/>
        </w:rPr>
        <w:t xml:space="preserve"> 33:i75-i82. doi: 10.1093/bioinformatics/btx229.</w:t>
      </w:r>
    </w:p>
    <w:p w14:paraId="31327F8F" w14:textId="77777777" w:rsidR="00495D47" w:rsidRPr="00495D47" w:rsidRDefault="00495D47" w:rsidP="00495D47">
      <w:pPr>
        <w:pStyle w:val="EndNoteBibliography"/>
        <w:spacing w:after="0"/>
        <w:ind w:left="720" w:hanging="720"/>
        <w:rPr>
          <w:noProof/>
        </w:rPr>
      </w:pPr>
      <w:r w:rsidRPr="00495D47">
        <w:rPr>
          <w:noProof/>
        </w:rPr>
        <w:t xml:space="preserve">Tran, Ngoc-Vinh, Bastian Greshake Tzovaras, and Ingo Ebersberger. 2018. "PhyloProfile: Dynamic visualization and exploration of multi-layered phylogenetic profiles."  </w:t>
      </w:r>
      <w:r w:rsidRPr="00495D47">
        <w:rPr>
          <w:i/>
          <w:noProof/>
        </w:rPr>
        <w:t>Bioinformatics</w:t>
      </w:r>
      <w:r w:rsidRPr="00495D47">
        <w:rPr>
          <w:noProof/>
        </w:rPr>
        <w:t>. doi: 10.1093/bioinformatics/bty225.</w:t>
      </w:r>
    </w:p>
    <w:p w14:paraId="1CC0750F" w14:textId="77777777" w:rsidR="00495D47" w:rsidRPr="00495D47" w:rsidRDefault="00495D47" w:rsidP="00495D47">
      <w:pPr>
        <w:pStyle w:val="EndNoteBibliography"/>
        <w:spacing w:after="0"/>
        <w:ind w:left="720" w:hanging="720"/>
        <w:rPr>
          <w:noProof/>
        </w:rPr>
      </w:pPr>
      <w:r w:rsidRPr="00495D47">
        <w:rPr>
          <w:noProof/>
        </w:rPr>
        <w:t xml:space="preserve">Tsaousis, Anastasios D., Edmund R S Kunji, Alina V. Goldberg, John M. Lucocq, Robert P. Hirt, and T. Martin Embley. 2008. "A novel route for ATP acquisition by the remnant mitochondria of Encephalitozoon cuniculi."  </w:t>
      </w:r>
      <w:r w:rsidRPr="00495D47">
        <w:rPr>
          <w:i/>
          <w:noProof/>
        </w:rPr>
        <w:t>Nature</w:t>
      </w:r>
      <w:r w:rsidRPr="00495D47">
        <w:rPr>
          <w:noProof/>
        </w:rPr>
        <w:t xml:space="preserve"> 453:553-556. doi: 10.1038/nature06903.</w:t>
      </w:r>
    </w:p>
    <w:p w14:paraId="268890C2" w14:textId="77777777" w:rsidR="00495D47" w:rsidRPr="00495D47" w:rsidRDefault="00495D47" w:rsidP="00495D47">
      <w:pPr>
        <w:pStyle w:val="EndNoteBibliography"/>
        <w:spacing w:after="0"/>
        <w:ind w:left="720" w:hanging="720"/>
        <w:rPr>
          <w:noProof/>
        </w:rPr>
      </w:pPr>
      <w:r w:rsidRPr="00495D47">
        <w:rPr>
          <w:noProof/>
        </w:rPr>
        <w:t xml:space="preserve">van Dongen, Stjin. 2000. "Graph clustering by flow simulation."  </w:t>
      </w:r>
      <w:r w:rsidRPr="00495D47">
        <w:rPr>
          <w:i/>
          <w:noProof/>
        </w:rPr>
        <w:t>Graph stimulation by flow clustering</w:t>
      </w:r>
      <w:r w:rsidRPr="00495D47">
        <w:rPr>
          <w:noProof/>
        </w:rPr>
        <w:t xml:space="preserve"> PhD thesis:University of Utrecht-University of Utrecht. doi: 10.1016/j.cosrev.2007.05.001.</w:t>
      </w:r>
    </w:p>
    <w:p w14:paraId="5B7FED66" w14:textId="77777777" w:rsidR="00495D47" w:rsidRPr="00495D47" w:rsidRDefault="00495D47" w:rsidP="00495D47">
      <w:pPr>
        <w:pStyle w:val="EndNoteBibliography"/>
        <w:spacing w:after="0"/>
        <w:ind w:left="720" w:hanging="720"/>
        <w:rPr>
          <w:noProof/>
        </w:rPr>
      </w:pPr>
      <w:r w:rsidRPr="00495D47">
        <w:rPr>
          <w:noProof/>
        </w:rPr>
        <w:t xml:space="preserve">Vandermeer, J. W., and T. A. Gochnauer. 1971. "Trehalase activity associated with spores of Nosema apis."  </w:t>
      </w:r>
      <w:r w:rsidRPr="00495D47">
        <w:rPr>
          <w:i/>
          <w:noProof/>
        </w:rPr>
        <w:t>Journal of Invertebrate Pathology</w:t>
      </w:r>
      <w:r w:rsidRPr="00495D47">
        <w:rPr>
          <w:noProof/>
        </w:rPr>
        <w:t xml:space="preserve"> 17:38-41. doi: 10.1016/0022-2011(71)90122-4.</w:t>
      </w:r>
    </w:p>
    <w:p w14:paraId="7076F74F" w14:textId="77777777" w:rsidR="00495D47" w:rsidRPr="00495D47" w:rsidRDefault="00495D47" w:rsidP="00495D47">
      <w:pPr>
        <w:pStyle w:val="EndNoteBibliography"/>
        <w:spacing w:after="0"/>
        <w:ind w:left="720" w:hanging="720"/>
        <w:rPr>
          <w:noProof/>
        </w:rPr>
      </w:pPr>
      <w:r w:rsidRPr="00495D47">
        <w:rPr>
          <w:noProof/>
        </w:rPr>
        <w:t xml:space="preserve">Vavra, J. 1965. "Study by electron microscope of the morphology and development of some Microsporidia."  </w:t>
      </w:r>
      <w:r w:rsidRPr="00495D47">
        <w:rPr>
          <w:i/>
          <w:noProof/>
        </w:rPr>
        <w:t>Comptes rendus hebdomadaires des seances de l'Academie des sciences. Serie D: Sciences naturelles</w:t>
      </w:r>
      <w:r w:rsidRPr="00495D47">
        <w:rPr>
          <w:noProof/>
        </w:rPr>
        <w:t xml:space="preserve"> 261:3467-3470.</w:t>
      </w:r>
    </w:p>
    <w:p w14:paraId="0D4EE195" w14:textId="77777777" w:rsidR="00495D47" w:rsidRPr="00495D47" w:rsidRDefault="00495D47" w:rsidP="00495D47">
      <w:pPr>
        <w:pStyle w:val="EndNoteBibliography"/>
        <w:spacing w:after="0"/>
        <w:ind w:left="720" w:hanging="720"/>
        <w:rPr>
          <w:noProof/>
        </w:rPr>
      </w:pPr>
      <w:r w:rsidRPr="00495D47">
        <w:rPr>
          <w:noProof/>
        </w:rPr>
        <w:t xml:space="preserve">Vivarès, CP, and G Méténier. 2001. "The microsporidian Encephalitozoon."  </w:t>
      </w:r>
      <w:r w:rsidRPr="00495D47">
        <w:rPr>
          <w:i/>
          <w:noProof/>
        </w:rPr>
        <w:t>Bioessays</w:t>
      </w:r>
      <w:r w:rsidRPr="00495D47">
        <w:rPr>
          <w:noProof/>
        </w:rPr>
        <w:t>:194-202.</w:t>
      </w:r>
    </w:p>
    <w:p w14:paraId="1B65B579" w14:textId="77777777" w:rsidR="00495D47" w:rsidRPr="00495D47" w:rsidRDefault="00495D47" w:rsidP="00495D47">
      <w:pPr>
        <w:pStyle w:val="EndNoteBibliography"/>
        <w:spacing w:after="0"/>
        <w:ind w:left="720" w:hanging="720"/>
        <w:rPr>
          <w:noProof/>
        </w:rPr>
      </w:pPr>
      <w:r w:rsidRPr="00495D47">
        <w:rPr>
          <w:noProof/>
        </w:rPr>
        <w:t xml:space="preserve">Vossbrinck, C. R., J. V. Maddox, S. Friedman, B. A. Debrunner-Vossbrinck, and C. R. Woese. 1987. "Ribosomal RNA sequence suggests microsporidia are extremely ancient eukaryotes."  </w:t>
      </w:r>
      <w:r w:rsidRPr="00495D47">
        <w:rPr>
          <w:i/>
          <w:noProof/>
        </w:rPr>
        <w:t>Nature</w:t>
      </w:r>
      <w:r w:rsidRPr="00495D47">
        <w:rPr>
          <w:noProof/>
        </w:rPr>
        <w:t xml:space="preserve"> 326:411-414. doi: 10.1038/326411a0.</w:t>
      </w:r>
    </w:p>
    <w:p w14:paraId="00C58370" w14:textId="77777777" w:rsidR="00495D47" w:rsidRPr="00495D47" w:rsidRDefault="00495D47" w:rsidP="00495D47">
      <w:pPr>
        <w:pStyle w:val="EndNoteBibliography"/>
        <w:spacing w:after="0"/>
        <w:ind w:left="720" w:hanging="720"/>
        <w:rPr>
          <w:noProof/>
        </w:rPr>
      </w:pPr>
      <w:r w:rsidRPr="00495D47">
        <w:rPr>
          <w:noProof/>
        </w:rPr>
        <w:t xml:space="preserve">Vossbrinck, Charles R., Bettina A. Debrunner‐Vossbrinck, and Louis M. Weiss. 2014. "Phylogeny of the Microsporidia."  </w:t>
      </w:r>
      <w:r w:rsidRPr="00495D47">
        <w:rPr>
          <w:i/>
          <w:noProof/>
        </w:rPr>
        <w:t>Microsporidia</w:t>
      </w:r>
      <w:r w:rsidRPr="00495D47">
        <w:rPr>
          <w:noProof/>
        </w:rPr>
        <w:t>. doi: 10.1002/9781118395264.ch6.</w:t>
      </w:r>
    </w:p>
    <w:p w14:paraId="7E4C0953" w14:textId="77777777" w:rsidR="00495D47" w:rsidRPr="00495D47" w:rsidRDefault="00495D47" w:rsidP="00495D47">
      <w:pPr>
        <w:pStyle w:val="EndNoteBibliography"/>
        <w:spacing w:after="0"/>
        <w:ind w:left="720" w:hanging="720"/>
        <w:rPr>
          <w:noProof/>
        </w:rPr>
      </w:pPr>
      <w:r w:rsidRPr="00495D47">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495D47">
        <w:rPr>
          <w:i/>
          <w:noProof/>
        </w:rPr>
        <w:t>Cell</w:t>
      </w:r>
      <w:r w:rsidRPr="00495D47">
        <w:rPr>
          <w:noProof/>
        </w:rPr>
        <w:t xml:space="preserve"> 168:890-903.e15. doi: 10.1016/j.cell.2017.01.013.</w:t>
      </w:r>
    </w:p>
    <w:p w14:paraId="49A9749F" w14:textId="77777777" w:rsidR="00495D47" w:rsidRPr="00495D47" w:rsidRDefault="00495D47" w:rsidP="00495D47">
      <w:pPr>
        <w:pStyle w:val="EndNoteBibliography"/>
        <w:spacing w:after="0"/>
        <w:ind w:left="720" w:hanging="720"/>
        <w:rPr>
          <w:noProof/>
        </w:rPr>
      </w:pPr>
      <w:r w:rsidRPr="00495D47">
        <w:rPr>
          <w:noProof/>
        </w:rPr>
        <w:t xml:space="preserve">Watson, James D., and Janet M. Thornton. 2009. "Case Studies: Function Predictions of Structural Genomics Results." In </w:t>
      </w:r>
      <w:r w:rsidRPr="00495D47">
        <w:rPr>
          <w:i/>
          <w:noProof/>
        </w:rPr>
        <w:t>From Protein Structure to Function with Bioinformatics</w:t>
      </w:r>
      <w:r w:rsidRPr="00495D47">
        <w:rPr>
          <w:noProof/>
        </w:rPr>
        <w:t>, 273-291. Springer, Dordrecht.</w:t>
      </w:r>
    </w:p>
    <w:p w14:paraId="661F8F41" w14:textId="77777777" w:rsidR="00495D47" w:rsidRPr="00495D47" w:rsidRDefault="00495D47" w:rsidP="00495D47">
      <w:pPr>
        <w:pStyle w:val="EndNoteBibliography"/>
        <w:spacing w:after="0"/>
        <w:ind w:left="720" w:hanging="720"/>
        <w:rPr>
          <w:noProof/>
        </w:rPr>
      </w:pPr>
      <w:r w:rsidRPr="00495D47">
        <w:rPr>
          <w:noProof/>
        </w:rPr>
        <w:t xml:space="preserve">Webb, Edwin C. 1990. "Enzyme Nomenclature." In </w:t>
      </w:r>
      <w:r w:rsidRPr="00495D47">
        <w:rPr>
          <w:i/>
          <w:noProof/>
        </w:rPr>
        <w:t>The Terminology of Biotechnology: A Multidisciplinary Problem</w:t>
      </w:r>
      <w:r w:rsidRPr="00495D47">
        <w:rPr>
          <w:noProof/>
        </w:rPr>
        <w:t>, 51-60. Springer, Berlin, Heidelberg.</w:t>
      </w:r>
    </w:p>
    <w:p w14:paraId="22C54305" w14:textId="77777777" w:rsidR="00495D47" w:rsidRPr="00495D47" w:rsidRDefault="00495D47" w:rsidP="00495D47">
      <w:pPr>
        <w:pStyle w:val="EndNoteBibliography"/>
        <w:spacing w:after="0"/>
        <w:ind w:left="720" w:hanging="720"/>
        <w:rPr>
          <w:noProof/>
        </w:rPr>
      </w:pPr>
      <w:r w:rsidRPr="00495D47">
        <w:rPr>
          <w:noProof/>
        </w:rPr>
        <w:t xml:space="preserve">Weiser, Jaroslav. 1964. "On the taxonomic position of the genus Encephalitozoon."  </w:t>
      </w:r>
      <w:r w:rsidRPr="00495D47">
        <w:rPr>
          <w:i/>
          <w:noProof/>
        </w:rPr>
        <w:t>Parasitology</w:t>
      </w:r>
      <w:r w:rsidRPr="00495D47">
        <w:rPr>
          <w:noProof/>
        </w:rPr>
        <w:t xml:space="preserve"> 54:749-751. doi: 10.1017/S0031182000082755.</w:t>
      </w:r>
    </w:p>
    <w:p w14:paraId="5E48042B" w14:textId="77777777" w:rsidR="00495D47" w:rsidRPr="00495D47" w:rsidRDefault="00495D47" w:rsidP="00495D47">
      <w:pPr>
        <w:pStyle w:val="EndNoteBibliography"/>
        <w:spacing w:after="0"/>
        <w:ind w:left="720" w:hanging="720"/>
        <w:rPr>
          <w:noProof/>
        </w:rPr>
      </w:pPr>
      <w:r w:rsidRPr="00495D47">
        <w:rPr>
          <w:noProof/>
        </w:rPr>
        <w:t xml:space="preserve">Weiser, Jaroslav. 1976. "Microsporidia in Invertebrates: Host-Parasite Relations at the Organismal Level." In </w:t>
      </w:r>
      <w:r w:rsidRPr="00495D47">
        <w:rPr>
          <w:i/>
          <w:noProof/>
        </w:rPr>
        <w:t>Biology of the Microsporidia</w:t>
      </w:r>
      <w:r w:rsidRPr="00495D47">
        <w:rPr>
          <w:noProof/>
        </w:rPr>
        <w:t>, 163-201. Springer, Boston, MA.</w:t>
      </w:r>
    </w:p>
    <w:p w14:paraId="43C8B89A" w14:textId="77777777" w:rsidR="00495D47" w:rsidRPr="00495D47" w:rsidRDefault="00495D47" w:rsidP="00495D47">
      <w:pPr>
        <w:pStyle w:val="EndNoteBibliography"/>
        <w:spacing w:after="0"/>
        <w:ind w:left="720" w:hanging="720"/>
        <w:rPr>
          <w:noProof/>
        </w:rPr>
      </w:pPr>
      <w:r w:rsidRPr="00495D47">
        <w:rPr>
          <w:noProof/>
        </w:rPr>
        <w:t xml:space="preserve">Weiss, Louis M., and James J. Becnel. 2014. </w:t>
      </w:r>
      <w:r w:rsidRPr="00495D47">
        <w:rPr>
          <w:i/>
          <w:noProof/>
        </w:rPr>
        <w:t>Microsporidia: Pathogens of Opportunity</w:t>
      </w:r>
      <w:r w:rsidRPr="00495D47">
        <w:rPr>
          <w:noProof/>
        </w:rPr>
        <w:t>: John Wiley &amp; Sons.</w:t>
      </w:r>
    </w:p>
    <w:p w14:paraId="6F9D6E2A" w14:textId="77777777" w:rsidR="00495D47" w:rsidRPr="00495D47" w:rsidRDefault="00495D47" w:rsidP="00495D47">
      <w:pPr>
        <w:pStyle w:val="EndNoteBibliography"/>
        <w:spacing w:after="0"/>
        <w:ind w:left="720" w:hanging="720"/>
        <w:rPr>
          <w:noProof/>
        </w:rPr>
      </w:pPr>
      <w:r w:rsidRPr="00495D47">
        <w:rPr>
          <w:noProof/>
        </w:rPr>
        <w:t xml:space="preserve">Whisstock, James C., and Arthur M. Lesk. 2003. "Prediction of protein function from protein sequence and structure."  </w:t>
      </w:r>
      <w:r w:rsidRPr="00495D47">
        <w:rPr>
          <w:i/>
          <w:noProof/>
        </w:rPr>
        <w:t>Quarterly Reviews of Biophysics</w:t>
      </w:r>
      <w:r w:rsidRPr="00495D47">
        <w:rPr>
          <w:noProof/>
        </w:rPr>
        <w:t xml:space="preserve"> 36:307-340.</w:t>
      </w:r>
    </w:p>
    <w:p w14:paraId="38CFCEC2" w14:textId="77777777" w:rsidR="00495D47" w:rsidRPr="00495D47" w:rsidRDefault="00495D47" w:rsidP="00495D47">
      <w:pPr>
        <w:pStyle w:val="EndNoteBibliography"/>
        <w:spacing w:after="0"/>
        <w:ind w:left="720" w:hanging="720"/>
        <w:rPr>
          <w:noProof/>
        </w:rPr>
      </w:pPr>
      <w:r w:rsidRPr="00495D47">
        <w:rPr>
          <w:noProof/>
        </w:rPr>
        <w:t xml:space="preserve">Williams, Bryony A. P. 2009. "Unique physiology of host–parasite interactions in microsporidia infections."  </w:t>
      </w:r>
      <w:r w:rsidRPr="00495D47">
        <w:rPr>
          <w:i/>
          <w:noProof/>
        </w:rPr>
        <w:t>Cellular Microbiology</w:t>
      </w:r>
      <w:r w:rsidRPr="00495D47">
        <w:rPr>
          <w:noProof/>
        </w:rPr>
        <w:t xml:space="preserve"> 11:1551-1560. doi: 10.1111/j.1462-5822.2009.01362.x.</w:t>
      </w:r>
    </w:p>
    <w:p w14:paraId="1A44DA05" w14:textId="77777777" w:rsidR="00495D47" w:rsidRPr="00495D47" w:rsidRDefault="00495D47" w:rsidP="00495D47">
      <w:pPr>
        <w:pStyle w:val="EndNoteBibliography"/>
        <w:spacing w:after="0"/>
        <w:ind w:left="720" w:hanging="720"/>
        <w:rPr>
          <w:noProof/>
        </w:rPr>
      </w:pPr>
      <w:r w:rsidRPr="00495D47">
        <w:rPr>
          <w:noProof/>
        </w:rPr>
        <w:t xml:space="preserve">Williams, Bryony A. P., and Patrick J. Keeling. 2011. "Microsporidia – Highly Reduced and Derived Relatives of Fungi." In </w:t>
      </w:r>
      <w:r w:rsidRPr="00495D47">
        <w:rPr>
          <w:i/>
          <w:noProof/>
        </w:rPr>
        <w:t>Evolution of Fungi and Fungal-Like Organisms</w:t>
      </w:r>
      <w:r w:rsidRPr="00495D47">
        <w:rPr>
          <w:noProof/>
        </w:rPr>
        <w:t>, 25-36. Springer, Berlin, Heidelberg.</w:t>
      </w:r>
    </w:p>
    <w:p w14:paraId="7C710775" w14:textId="77777777" w:rsidR="00495D47" w:rsidRPr="00495D47" w:rsidRDefault="00495D47" w:rsidP="00495D47">
      <w:pPr>
        <w:pStyle w:val="EndNoteBibliography"/>
        <w:spacing w:after="0"/>
        <w:ind w:left="720" w:hanging="720"/>
        <w:rPr>
          <w:noProof/>
        </w:rPr>
      </w:pPr>
      <w:r w:rsidRPr="00495D47">
        <w:rPr>
          <w:noProof/>
        </w:rPr>
        <w:t xml:space="preserve">Williams, Simon G., and Simon C. Lovell. 2009. "The Effect of Sequence Evolution on Protein Structural Divergence."  </w:t>
      </w:r>
      <w:r w:rsidRPr="00495D47">
        <w:rPr>
          <w:i/>
          <w:noProof/>
        </w:rPr>
        <w:t>Molecular Biology and Evolution</w:t>
      </w:r>
      <w:r w:rsidRPr="00495D47">
        <w:rPr>
          <w:noProof/>
        </w:rPr>
        <w:t xml:space="preserve"> 26:1055-1065. doi: 10.1093/molbev/msp020.</w:t>
      </w:r>
    </w:p>
    <w:p w14:paraId="59ECD460" w14:textId="77777777" w:rsidR="00495D47" w:rsidRPr="00495D47" w:rsidRDefault="00495D47" w:rsidP="00495D47">
      <w:pPr>
        <w:pStyle w:val="EndNoteBibliography"/>
        <w:spacing w:after="0"/>
        <w:ind w:left="720" w:hanging="720"/>
        <w:rPr>
          <w:noProof/>
        </w:rPr>
      </w:pPr>
      <w:r w:rsidRPr="00495D47">
        <w:rPr>
          <w:noProof/>
        </w:rPr>
        <w:t xml:space="preserve">Wilson, Cyrus A., Julia Kreychman, and Mark Gerstein. 2000. "Assessing annotation transfer for genomics: quantifying the relations between protein sequence, structure and function through traditional and probabilistic scores."  </w:t>
      </w:r>
      <w:r w:rsidRPr="00495D47">
        <w:rPr>
          <w:i/>
          <w:noProof/>
        </w:rPr>
        <w:t>Journal of Molecular Biology</w:t>
      </w:r>
      <w:r w:rsidRPr="00495D47">
        <w:rPr>
          <w:noProof/>
        </w:rPr>
        <w:t xml:space="preserve"> 297:233-249. doi: 10.1006/jmbi.2000.3550.</w:t>
      </w:r>
    </w:p>
    <w:p w14:paraId="20630579" w14:textId="77777777" w:rsidR="00495D47" w:rsidRPr="00495D47" w:rsidRDefault="00495D47" w:rsidP="00495D47">
      <w:pPr>
        <w:pStyle w:val="EndNoteBibliography"/>
        <w:spacing w:after="0"/>
        <w:ind w:left="720" w:hanging="720"/>
        <w:rPr>
          <w:noProof/>
        </w:rPr>
      </w:pPr>
      <w:r w:rsidRPr="00495D47">
        <w:rPr>
          <w:noProof/>
        </w:rPr>
        <w:t xml:space="preserve">Winkler, Herbert H., and H. Ekkehard Neuhaus. 1999. "Non-mitochondrial ATP transport."  </w:t>
      </w:r>
      <w:r w:rsidRPr="00495D47">
        <w:rPr>
          <w:i/>
          <w:noProof/>
        </w:rPr>
        <w:t>Trends in Biochemical Sciences</w:t>
      </w:r>
      <w:r w:rsidRPr="00495D47">
        <w:rPr>
          <w:noProof/>
        </w:rPr>
        <w:t xml:space="preserve"> 24:64-68. doi: 10.1016/S0968-0004(98)01334-6.</w:t>
      </w:r>
    </w:p>
    <w:p w14:paraId="2A9D0D86" w14:textId="77777777" w:rsidR="00495D47" w:rsidRPr="00495D47" w:rsidRDefault="00495D47" w:rsidP="00495D47">
      <w:pPr>
        <w:pStyle w:val="EndNoteBibliography"/>
        <w:spacing w:after="0"/>
        <w:ind w:left="720" w:hanging="720"/>
        <w:rPr>
          <w:noProof/>
        </w:rPr>
      </w:pPr>
      <w:r w:rsidRPr="00495D47">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495D47">
        <w:rPr>
          <w:i/>
          <w:noProof/>
        </w:rPr>
        <w:t>Environmental Microbiology</w:t>
      </w:r>
      <w:r w:rsidRPr="00495D47">
        <w:rPr>
          <w:noProof/>
        </w:rPr>
        <w:t xml:space="preserve"> 19:2077-2089. doi: 10.1111/1462-2920.13734.</w:t>
      </w:r>
    </w:p>
    <w:p w14:paraId="15D632AE" w14:textId="77777777" w:rsidR="00495D47" w:rsidRPr="00495D47" w:rsidRDefault="00495D47" w:rsidP="00495D47">
      <w:pPr>
        <w:pStyle w:val="EndNoteBibliography"/>
        <w:spacing w:after="0"/>
        <w:ind w:left="720" w:hanging="720"/>
        <w:rPr>
          <w:noProof/>
        </w:rPr>
      </w:pPr>
      <w:r w:rsidRPr="00495D47">
        <w:rPr>
          <w:noProof/>
        </w:rPr>
        <w:t xml:space="preserve">Woese, C R, O Kandler, and M L Wheelis. 1990. "Towards a natural system of organisms: proposal for the domains Archaea, Bacteria, and Eucarya."  </w:t>
      </w:r>
      <w:r w:rsidRPr="00495D47">
        <w:rPr>
          <w:i/>
          <w:noProof/>
        </w:rPr>
        <w:t>Proceedings of the National Academy of Sciences of the United States of America</w:t>
      </w:r>
      <w:r w:rsidRPr="00495D47">
        <w:rPr>
          <w:noProof/>
        </w:rPr>
        <w:t xml:space="preserve"> 87:4576-4579.</w:t>
      </w:r>
    </w:p>
    <w:p w14:paraId="4A2B66C7" w14:textId="77777777" w:rsidR="00495D47" w:rsidRPr="00495D47" w:rsidRDefault="00495D47" w:rsidP="00495D47">
      <w:pPr>
        <w:pStyle w:val="EndNoteBibliography"/>
        <w:spacing w:after="0"/>
        <w:ind w:left="720" w:hanging="720"/>
        <w:rPr>
          <w:noProof/>
        </w:rPr>
      </w:pPr>
      <w:r w:rsidRPr="00495D47">
        <w:rPr>
          <w:noProof/>
        </w:rPr>
        <w:t xml:space="preserve">Yin, Hang, ShaoPeng Wang, Yu-Hang Zhang, Yu-Dong Cai, and Hailin Liu. 2016. "Analysis of Important Gene Ontology Terms and Biological Pathways Related to Pancreatic Cancer."  </w:t>
      </w:r>
      <w:r w:rsidRPr="00495D47">
        <w:rPr>
          <w:i/>
          <w:noProof/>
        </w:rPr>
        <w:t>BioMed Research International</w:t>
      </w:r>
      <w:r w:rsidRPr="00495D47">
        <w:rPr>
          <w:noProof/>
        </w:rPr>
        <w:t xml:space="preserve"> 2016. doi: 10.1155/2016/7861274.</w:t>
      </w:r>
    </w:p>
    <w:p w14:paraId="58BCE40D" w14:textId="77777777" w:rsidR="00495D47" w:rsidRPr="00495D47" w:rsidRDefault="00495D47" w:rsidP="00495D47">
      <w:pPr>
        <w:pStyle w:val="EndNoteBibliography"/>
        <w:spacing w:after="0"/>
        <w:ind w:left="720" w:hanging="720"/>
        <w:rPr>
          <w:noProof/>
        </w:rPr>
      </w:pPr>
      <w:r w:rsidRPr="00495D47">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495D47">
        <w:rPr>
          <w:i/>
          <w:noProof/>
        </w:rPr>
        <w:t>Science</w:t>
      </w:r>
      <w:r w:rsidRPr="00495D47">
        <w:rPr>
          <w:noProof/>
        </w:rPr>
        <w:t xml:space="preserve"> 322:104-110. doi: 10.1126/science.1158684.</w:t>
      </w:r>
    </w:p>
    <w:p w14:paraId="6D5609D1" w14:textId="77777777" w:rsidR="00495D47" w:rsidRPr="00495D47" w:rsidRDefault="00495D47" w:rsidP="00495D47">
      <w:pPr>
        <w:pStyle w:val="EndNoteBibliography"/>
        <w:spacing w:after="0"/>
        <w:ind w:left="720" w:hanging="720"/>
        <w:rPr>
          <w:noProof/>
        </w:rPr>
      </w:pPr>
      <w:r w:rsidRPr="00495D47">
        <w:rPr>
          <w:noProof/>
        </w:rPr>
        <w:t xml:space="preserve">Zhang, Chengxin, Peter L. Freddolino, and Yang Zhang. 2017. "COFACTOR: improved protein function prediction by combining structure, sequence and protein–protein interaction information."  </w:t>
      </w:r>
      <w:r w:rsidRPr="00495D47">
        <w:rPr>
          <w:i/>
          <w:noProof/>
        </w:rPr>
        <w:t>Nucleic Acids Research</w:t>
      </w:r>
      <w:r w:rsidRPr="00495D47">
        <w:rPr>
          <w:noProof/>
        </w:rPr>
        <w:t xml:space="preserve"> 45:W291-W299. doi: 10.1093/nar/gkx366.</w:t>
      </w:r>
    </w:p>
    <w:p w14:paraId="035B711B" w14:textId="77777777" w:rsidR="00495D47" w:rsidRPr="00495D47" w:rsidRDefault="00495D47" w:rsidP="00495D47">
      <w:pPr>
        <w:pStyle w:val="EndNoteBibliography"/>
        <w:spacing w:after="0"/>
        <w:ind w:left="720" w:hanging="720"/>
        <w:rPr>
          <w:noProof/>
        </w:rPr>
      </w:pPr>
      <w:r w:rsidRPr="00495D47">
        <w:rPr>
          <w:noProof/>
        </w:rPr>
        <w:t xml:space="preserve">Zudilova-Seinstra, Elena, Tony Adriaansen, and Robert van Liere. 2009. "Overview of Interactive Visualization." In </w:t>
      </w:r>
      <w:r w:rsidRPr="00495D47">
        <w:rPr>
          <w:i/>
          <w:noProof/>
        </w:rPr>
        <w:t>Advanced Information and Knowledge Processing</w:t>
      </w:r>
      <w:r w:rsidRPr="00495D47">
        <w:rPr>
          <w:noProof/>
        </w:rPr>
        <w:t>, 3-15.</w:t>
      </w:r>
    </w:p>
    <w:p w14:paraId="476369CA" w14:textId="77777777" w:rsidR="00495D47" w:rsidRPr="00495D47" w:rsidRDefault="00495D47" w:rsidP="00495D47">
      <w:pPr>
        <w:pStyle w:val="EndNoteBibliography"/>
        <w:ind w:left="720" w:hanging="720"/>
        <w:rPr>
          <w:noProof/>
        </w:rPr>
      </w:pPr>
      <w:r w:rsidRPr="00495D47">
        <w:rPr>
          <w:noProof/>
        </w:rPr>
        <w:t xml:space="preserve">Zwickl, Derrick J., and David M. Hillis. 2002. "Increased Taxon Sampling Greatly Reduces Phylogenetic Error."  </w:t>
      </w:r>
      <w:r w:rsidRPr="00495D47">
        <w:rPr>
          <w:i/>
          <w:noProof/>
        </w:rPr>
        <w:t>Systematic Biology</w:t>
      </w:r>
      <w:r w:rsidRPr="00495D47">
        <w:rPr>
          <w:noProof/>
        </w:rPr>
        <w:t xml:space="preserve"> 51:588-598. doi: 10.1080/10635150290102339.</w:t>
      </w:r>
    </w:p>
    <w:p w14:paraId="592BE48D" w14:textId="61B71311"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581" w:name="_Toc384627480"/>
      <w:bookmarkStart w:id="582" w:name="_Toc387400412"/>
      <w:r w:rsidRPr="00076E91">
        <w:rPr>
          <w:rFonts w:ascii="Palatino Linotype" w:hAnsi="Palatino Linotype"/>
          <w:sz w:val="24"/>
          <w:szCs w:val="24"/>
        </w:rPr>
        <w:lastRenderedPageBreak/>
        <w:t>Appendix</w:t>
      </w:r>
      <w:bookmarkEnd w:id="581"/>
      <w:bookmarkEnd w:id="582"/>
    </w:p>
    <w:p w14:paraId="3845406E" w14:textId="5EB483C5" w:rsidR="003955E8" w:rsidRDefault="003955E8" w:rsidP="00785690">
      <w:pPr>
        <w:pStyle w:val="Heading2"/>
        <w:numPr>
          <w:ilvl w:val="0"/>
          <w:numId w:val="0"/>
        </w:numPr>
      </w:pPr>
      <w:bookmarkStart w:id="583" w:name="_Toc387400413"/>
      <w:r w:rsidRPr="00785690">
        <w:t>Tables</w:t>
      </w:r>
      <w:bookmarkEnd w:id="583"/>
    </w:p>
    <w:p w14:paraId="328D328F" w14:textId="77777777" w:rsidR="002C44D0" w:rsidRDefault="002C44D0" w:rsidP="008D799A">
      <w:pPr>
        <w:spacing w:after="0" w:line="360" w:lineRule="auto"/>
        <w:rPr>
          <w:szCs w:val="24"/>
        </w:rPr>
      </w:pPr>
    </w:p>
    <w:p w14:paraId="5A6ABEB2" w14:textId="505B09C1" w:rsidR="007C0D28" w:rsidRPr="00076E91" w:rsidRDefault="007C0D28" w:rsidP="00BA2B31">
      <w:pPr>
        <w:pStyle w:val="Caption"/>
        <w:keepNext/>
        <w:spacing w:after="0" w:line="360" w:lineRule="auto"/>
        <w:jc w:val="both"/>
      </w:pPr>
      <w:bookmarkStart w:id="584" w:name="_Ref381452965"/>
      <w:bookmarkStart w:id="585" w:name="_Toc387398560"/>
      <w:r w:rsidRPr="00076E91">
        <w:t xml:space="preserve">Table </w:t>
      </w:r>
      <w:r w:rsidR="005A2798">
        <w:fldChar w:fldCharType="begin"/>
      </w:r>
      <w:r w:rsidR="005A2798">
        <w:instrText xml:space="preserve"> STYLEREF 1 \s </w:instrText>
      </w:r>
      <w:r w:rsidR="005A2798">
        <w:fldChar w:fldCharType="separate"/>
      </w:r>
      <w:r w:rsidR="00A878B2">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1</w:t>
      </w:r>
      <w:r w:rsidR="005A2798">
        <w:fldChar w:fldCharType="end"/>
      </w:r>
      <w:bookmarkEnd w:id="584"/>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585"/>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027F9B95"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7C30B6D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71ACBAE0"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1586CF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1BFD266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4827C3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03DC8104"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5CC9C09"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4D1F358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6E37725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315417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B35B92" w:rsidRDefault="007C0D28" w:rsidP="008D799A">
            <w:pPr>
              <w:spacing w:after="200" w:line="360" w:lineRule="auto"/>
              <w:rPr>
                <w:i/>
                <w:szCs w:val="24"/>
                <w:lang w:val="de-DE"/>
                <w:rPrChange w:id="586" w:author="Ingo Ebersberger" w:date="2018-05-07T22:51:00Z">
                  <w:rPr>
                    <w:i/>
                    <w:szCs w:val="24"/>
                  </w:rPr>
                </w:rPrChange>
              </w:rPr>
            </w:pPr>
            <w:r w:rsidRPr="00B35B92">
              <w:rPr>
                <w:i/>
                <w:szCs w:val="24"/>
                <w:lang w:val="de-DE"/>
                <w:rPrChange w:id="587" w:author="Ingo Ebersberger" w:date="2018-05-07T22:51:00Z">
                  <w:rPr>
                    <w:i/>
                    <w:szCs w:val="24"/>
                  </w:rPr>
                </w:rPrChange>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21BE9D37" w:rsidR="00695DD6" w:rsidRDefault="00695DD6" w:rsidP="00695DD6">
      <w:pPr>
        <w:pStyle w:val="Caption"/>
        <w:keepNext/>
      </w:pPr>
      <w:bookmarkStart w:id="588" w:name="_Ref386346463"/>
      <w:bookmarkStart w:id="589" w:name="_Toc387398561"/>
      <w:r>
        <w:lastRenderedPageBreak/>
        <w:t xml:space="preserve">Table </w:t>
      </w:r>
      <w:r w:rsidR="005A2798">
        <w:fldChar w:fldCharType="begin"/>
      </w:r>
      <w:r w:rsidR="005A2798">
        <w:instrText xml:space="preserve"> STYLEREF 1 \s </w:instrText>
      </w:r>
      <w:r w:rsidR="005A2798">
        <w:fldChar w:fldCharType="separate"/>
      </w:r>
      <w:r w:rsidR="00A878B2">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2</w:t>
      </w:r>
      <w:r w:rsidR="005A2798">
        <w:fldChar w:fldCharType="end"/>
      </w:r>
      <w:bookmarkEnd w:id="588"/>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589"/>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proofErr w:type="gramStart"/>
            <w:r w:rsidRPr="00894995">
              <w:rPr>
                <w:sz w:val="20"/>
                <w:szCs w:val="20"/>
              </w:rPr>
              <w:t>fungalgenomes.or</w:t>
            </w:r>
            <w:r>
              <w:rPr>
                <w:sz w:val="20"/>
                <w:szCs w:val="20"/>
              </w:rPr>
              <w:t>g</w:t>
            </w:r>
            <w:proofErr w:type="gramEnd"/>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proofErr w:type="gramStart"/>
            <w:r>
              <w:rPr>
                <w:sz w:val="20"/>
                <w:szCs w:val="20"/>
              </w:rPr>
              <w:t>phylomedb</w:t>
            </w:r>
            <w:proofErr w:type="gramEnd"/>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proofErr w:type="gramStart"/>
            <w:r w:rsidRPr="00894995">
              <w:rPr>
                <w:sz w:val="20"/>
                <w:szCs w:val="20"/>
              </w:rPr>
              <w:t>plasmodb.org</w:t>
            </w:r>
            <w:proofErr w:type="gramEnd"/>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proofErr w:type="gramStart"/>
            <w:r w:rsidRPr="00894995">
              <w:rPr>
                <w:sz w:val="20"/>
                <w:szCs w:val="20"/>
              </w:rPr>
              <w:t>uniprot</w:t>
            </w:r>
            <w:proofErr w:type="gramEnd"/>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2607AE35" w:rsidR="002748E0" w:rsidRPr="00076E91" w:rsidRDefault="002748E0" w:rsidP="00BA2B31">
      <w:pPr>
        <w:pStyle w:val="Caption"/>
        <w:keepNext/>
        <w:spacing w:after="0" w:line="360" w:lineRule="auto"/>
        <w:jc w:val="both"/>
      </w:pPr>
      <w:bookmarkStart w:id="590" w:name="_Ref384421859"/>
      <w:bookmarkStart w:id="591" w:name="_Toc387398562"/>
      <w:r w:rsidRPr="00076E91">
        <w:t xml:space="preserve">Table </w:t>
      </w:r>
      <w:r w:rsidR="005A2798">
        <w:fldChar w:fldCharType="begin"/>
      </w:r>
      <w:r w:rsidR="005A2798">
        <w:instrText xml:space="preserve"> STYLEREF 1 \s </w:instrText>
      </w:r>
      <w:r w:rsidR="005A2798">
        <w:fldChar w:fldCharType="separate"/>
      </w:r>
      <w:r w:rsidR="00A878B2">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3</w:t>
      </w:r>
      <w:r w:rsidR="005A2798">
        <w:fldChar w:fldCharType="end"/>
      </w:r>
      <w:bookmarkEnd w:id="590"/>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591"/>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381ED07D" w:rsidR="004934D2" w:rsidRDefault="004934D2" w:rsidP="00BA2B31">
      <w:pPr>
        <w:pStyle w:val="Caption"/>
        <w:keepNext/>
        <w:jc w:val="both"/>
      </w:pPr>
      <w:bookmarkStart w:id="592" w:name="_Ref383861995"/>
      <w:bookmarkStart w:id="593" w:name="_Toc387398563"/>
      <w:r>
        <w:t xml:space="preserve">Table </w:t>
      </w:r>
      <w:r w:rsidR="005A2798">
        <w:fldChar w:fldCharType="begin"/>
      </w:r>
      <w:r w:rsidR="005A2798">
        <w:instrText xml:space="preserve"> STYLEREF 1 \s </w:instrText>
      </w:r>
      <w:r w:rsidR="005A2798">
        <w:fldChar w:fldCharType="separate"/>
      </w:r>
      <w:r w:rsidR="00A878B2">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4</w:t>
      </w:r>
      <w:r w:rsidR="005A2798">
        <w:fldChar w:fldCharType="end"/>
      </w:r>
      <w:bookmarkEnd w:id="592"/>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593"/>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49631F77" w:rsidR="00956134" w:rsidRDefault="00956134" w:rsidP="00BA2B31">
      <w:pPr>
        <w:pStyle w:val="Caption"/>
        <w:keepNext/>
        <w:jc w:val="both"/>
      </w:pPr>
      <w:bookmarkStart w:id="594" w:name="_Ref383964119"/>
      <w:bookmarkStart w:id="595" w:name="_Toc387398564"/>
      <w:r>
        <w:lastRenderedPageBreak/>
        <w:t xml:space="preserve">Table </w:t>
      </w:r>
      <w:r w:rsidR="005A2798">
        <w:fldChar w:fldCharType="begin"/>
      </w:r>
      <w:r w:rsidR="005A2798">
        <w:instrText xml:space="preserve"> STYLEREF 1 \s </w:instrText>
      </w:r>
      <w:r w:rsidR="005A2798">
        <w:fldChar w:fldCharType="separate"/>
      </w:r>
      <w:r w:rsidR="00A878B2">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5</w:t>
      </w:r>
      <w:r w:rsidR="005A2798">
        <w:fldChar w:fldCharType="end"/>
      </w:r>
      <w:bookmarkEnd w:id="594"/>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595"/>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7FA33309" w:rsidR="006B0DD0" w:rsidRDefault="006B0DD0" w:rsidP="006B0DD0">
      <w:pPr>
        <w:pStyle w:val="Caption"/>
        <w:keepNext/>
      </w:pPr>
      <w:bookmarkStart w:id="596" w:name="_Ref387073152"/>
      <w:bookmarkStart w:id="597" w:name="_Toc387398565"/>
      <w:r>
        <w:t xml:space="preserve">Table </w:t>
      </w:r>
      <w:r w:rsidR="005A2798">
        <w:fldChar w:fldCharType="begin"/>
      </w:r>
      <w:r w:rsidR="005A2798">
        <w:instrText xml:space="preserve"> STYLEREF 1 \s </w:instrText>
      </w:r>
      <w:r w:rsidR="005A2798">
        <w:fldChar w:fldCharType="separate"/>
      </w:r>
      <w:r w:rsidR="00A878B2">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6</w:t>
      </w:r>
      <w:r w:rsidR="005A2798">
        <w:fldChar w:fldCharType="end"/>
      </w:r>
      <w:bookmarkEnd w:id="596"/>
      <w:r>
        <w:t>: List of 80 microsporidian core genes with the description</w:t>
      </w:r>
      <w:r w:rsidR="00E56467">
        <w:t>s</w:t>
      </w:r>
      <w:r>
        <w:t xml:space="preserve"> from </w:t>
      </w:r>
      <w:r w:rsidRPr="006B0DD0">
        <w:rPr>
          <w:i/>
        </w:rPr>
        <w:t>Saccharomyces cerevisiae</w:t>
      </w:r>
      <w:r>
        <w:t>.</w:t>
      </w:r>
      <w:bookmarkEnd w:id="597"/>
    </w:p>
    <w:tbl>
      <w:tblPr>
        <w:tblStyle w:val="TableGrid"/>
        <w:tblW w:w="5000" w:type="pct"/>
        <w:tblLayout w:type="fixed"/>
        <w:tblLook w:val="04A0" w:firstRow="1" w:lastRow="0" w:firstColumn="1" w:lastColumn="0" w:noHBand="0" w:noVBand="1"/>
      </w:tblPr>
      <w:tblGrid>
        <w:gridCol w:w="675"/>
        <w:gridCol w:w="1134"/>
        <w:gridCol w:w="6911"/>
      </w:tblGrid>
      <w:tr w:rsidR="006B0DD0" w:rsidRPr="006B0DD0" w14:paraId="364504A6" w14:textId="77777777" w:rsidTr="00A56788">
        <w:trPr>
          <w:trHeight w:val="300"/>
        </w:trPr>
        <w:tc>
          <w:tcPr>
            <w:tcW w:w="387" w:type="pct"/>
            <w:noWrap/>
            <w:hideMark/>
          </w:tcPr>
          <w:p w14:paraId="061AF239" w14:textId="77777777" w:rsidR="006B0DD0" w:rsidRPr="006B0DD0" w:rsidRDefault="006B0DD0" w:rsidP="00A56788">
            <w:pPr>
              <w:rPr>
                <w:rFonts w:eastAsia="Times New Roman" w:cs="Times New Roman"/>
                <w:color w:val="000000"/>
                <w:sz w:val="22"/>
              </w:rPr>
            </w:pPr>
            <w:bookmarkStart w:id="598" w:name="_Ref384394557"/>
            <w:r w:rsidRPr="006B0DD0">
              <w:rPr>
                <w:rFonts w:eastAsia="Times New Roman" w:cs="Times New Roman"/>
                <w:color w:val="000000"/>
                <w:sz w:val="22"/>
              </w:rPr>
              <w:t>No.</w:t>
            </w:r>
          </w:p>
        </w:tc>
        <w:tc>
          <w:tcPr>
            <w:tcW w:w="650" w:type="pct"/>
            <w:noWrap/>
            <w:hideMark/>
          </w:tcPr>
          <w:p w14:paraId="52CB22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56026E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6B0DD0" w:rsidRPr="006B0DD0" w14:paraId="08E519B8" w14:textId="77777777" w:rsidTr="00A56788">
        <w:trPr>
          <w:trHeight w:val="300"/>
        </w:trPr>
        <w:tc>
          <w:tcPr>
            <w:tcW w:w="387" w:type="pct"/>
            <w:noWrap/>
            <w:hideMark/>
          </w:tcPr>
          <w:p w14:paraId="10D02DE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1D7E73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1721DB4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A56788">
        <w:trPr>
          <w:trHeight w:val="300"/>
        </w:trPr>
        <w:tc>
          <w:tcPr>
            <w:tcW w:w="387" w:type="pct"/>
            <w:noWrap/>
            <w:hideMark/>
          </w:tcPr>
          <w:p w14:paraId="581857C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38ED108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type</w:t>
            </w:r>
            <w:proofErr w:type="gramEnd"/>
            <w:r w:rsidRPr="006B0DD0">
              <w:rPr>
                <w:rFonts w:eastAsia="Times New Roman" w:cs="Times New Roman"/>
                <w:color w:val="000000"/>
                <w:sz w:val="22"/>
              </w:rPr>
              <w:t xml:space="preserve"> 1 serine/threonine-protein phosphatase catalytic subunit GLC7</w:t>
            </w:r>
          </w:p>
        </w:tc>
      </w:tr>
      <w:tr w:rsidR="006B0DD0" w:rsidRPr="006B0DD0" w14:paraId="1E8989F4" w14:textId="77777777" w:rsidTr="00A56788">
        <w:trPr>
          <w:trHeight w:val="300"/>
        </w:trPr>
        <w:tc>
          <w:tcPr>
            <w:tcW w:w="387" w:type="pct"/>
            <w:noWrap/>
            <w:hideMark/>
          </w:tcPr>
          <w:p w14:paraId="64AD506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67F14F2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A56788">
        <w:trPr>
          <w:trHeight w:val="300"/>
        </w:trPr>
        <w:tc>
          <w:tcPr>
            <w:tcW w:w="387" w:type="pct"/>
            <w:noWrap/>
            <w:hideMark/>
          </w:tcPr>
          <w:p w14:paraId="1D7E09D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074D544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L12A</w:t>
            </w:r>
          </w:p>
        </w:tc>
      </w:tr>
      <w:tr w:rsidR="006B0DD0" w:rsidRPr="006B0DD0" w14:paraId="63FA59FD" w14:textId="77777777" w:rsidTr="00A56788">
        <w:trPr>
          <w:trHeight w:val="300"/>
        </w:trPr>
        <w:tc>
          <w:tcPr>
            <w:tcW w:w="387" w:type="pct"/>
            <w:noWrap/>
            <w:hideMark/>
          </w:tcPr>
          <w:p w14:paraId="2EED3B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5E1F0AE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karyopherin</w:t>
            </w:r>
            <w:proofErr w:type="gramEnd"/>
            <w:r w:rsidRPr="006B0DD0">
              <w:rPr>
                <w:rFonts w:eastAsia="Times New Roman" w:cs="Times New Roman"/>
                <w:color w:val="000000"/>
                <w:sz w:val="22"/>
              </w:rPr>
              <w:t xml:space="preserve"> alpha</w:t>
            </w:r>
          </w:p>
        </w:tc>
      </w:tr>
      <w:tr w:rsidR="006B0DD0" w:rsidRPr="006B0DD0" w14:paraId="2365EC04" w14:textId="77777777" w:rsidTr="00A56788">
        <w:trPr>
          <w:trHeight w:val="300"/>
        </w:trPr>
        <w:tc>
          <w:tcPr>
            <w:tcW w:w="387" w:type="pct"/>
            <w:noWrap/>
            <w:hideMark/>
          </w:tcPr>
          <w:p w14:paraId="165B1A7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40136C7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ribosome</w:t>
            </w:r>
            <w:proofErr w:type="gramEnd"/>
            <w:r w:rsidRPr="006B0DD0">
              <w:rPr>
                <w:rFonts w:eastAsia="Times New Roman" w:cs="Times New Roman"/>
                <w:color w:val="000000"/>
                <w:sz w:val="22"/>
              </w:rPr>
              <w:t>-binding protein NMD3</w:t>
            </w:r>
          </w:p>
        </w:tc>
      </w:tr>
      <w:tr w:rsidR="006B0DD0" w:rsidRPr="006B0DD0" w14:paraId="2A74FE64" w14:textId="77777777" w:rsidTr="00A56788">
        <w:trPr>
          <w:trHeight w:val="300"/>
        </w:trPr>
        <w:tc>
          <w:tcPr>
            <w:tcW w:w="387" w:type="pct"/>
            <w:noWrap/>
            <w:hideMark/>
          </w:tcPr>
          <w:p w14:paraId="181C1CF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098EE1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regulatory particle lid subunit RPN7</w:t>
            </w:r>
          </w:p>
        </w:tc>
      </w:tr>
      <w:tr w:rsidR="006B0DD0" w:rsidRPr="006B0DD0" w14:paraId="5957B566" w14:textId="77777777" w:rsidTr="00A56788">
        <w:trPr>
          <w:trHeight w:val="300"/>
        </w:trPr>
        <w:tc>
          <w:tcPr>
            <w:tcW w:w="387" w:type="pct"/>
            <w:noWrap/>
            <w:hideMark/>
          </w:tcPr>
          <w:p w14:paraId="654FFA8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484AC95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A56788">
        <w:trPr>
          <w:trHeight w:val="300"/>
        </w:trPr>
        <w:tc>
          <w:tcPr>
            <w:tcW w:w="387" w:type="pct"/>
            <w:noWrap/>
            <w:hideMark/>
          </w:tcPr>
          <w:p w14:paraId="14D6DE3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121723B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rRNA</w:t>
            </w:r>
            <w:proofErr w:type="gramEnd"/>
            <w:r w:rsidRPr="006B0DD0">
              <w:rPr>
                <w:rFonts w:eastAsia="Times New Roman" w:cs="Times New Roman"/>
                <w:color w:val="000000"/>
                <w:sz w:val="22"/>
              </w:rPr>
              <w:t xml:space="preserve"> methyltransferase NOP1</w:t>
            </w:r>
          </w:p>
        </w:tc>
      </w:tr>
      <w:tr w:rsidR="006B0DD0" w:rsidRPr="006B0DD0" w14:paraId="36BD3409" w14:textId="77777777" w:rsidTr="00A56788">
        <w:trPr>
          <w:trHeight w:val="300"/>
        </w:trPr>
        <w:tc>
          <w:tcPr>
            <w:tcW w:w="387" w:type="pct"/>
            <w:noWrap/>
            <w:hideMark/>
          </w:tcPr>
          <w:p w14:paraId="08D58F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03F33F1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guanylate</w:t>
            </w:r>
            <w:proofErr w:type="gramEnd"/>
            <w:r w:rsidRPr="006B0DD0">
              <w:rPr>
                <w:rFonts w:eastAsia="Times New Roman" w:cs="Times New Roman"/>
                <w:color w:val="000000"/>
                <w:sz w:val="22"/>
              </w:rPr>
              <w:t xml:space="preserve"> kinase</w:t>
            </w:r>
          </w:p>
        </w:tc>
      </w:tr>
      <w:tr w:rsidR="006B0DD0" w:rsidRPr="006B0DD0" w14:paraId="28A84E57" w14:textId="77777777" w:rsidTr="00A56788">
        <w:trPr>
          <w:trHeight w:val="300"/>
        </w:trPr>
        <w:tc>
          <w:tcPr>
            <w:tcW w:w="387" w:type="pct"/>
            <w:noWrap/>
            <w:hideMark/>
          </w:tcPr>
          <w:p w14:paraId="138216D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00B1DF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C subunit 5</w:t>
            </w:r>
          </w:p>
        </w:tc>
      </w:tr>
      <w:tr w:rsidR="006B0DD0" w:rsidRPr="006B0DD0" w14:paraId="6F1AF208" w14:textId="77777777" w:rsidTr="00A56788">
        <w:trPr>
          <w:trHeight w:val="300"/>
        </w:trPr>
        <w:tc>
          <w:tcPr>
            <w:tcW w:w="387" w:type="pct"/>
            <w:noWrap/>
            <w:hideMark/>
          </w:tcPr>
          <w:p w14:paraId="5BD21E8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26EAAA8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L13A</w:t>
            </w:r>
          </w:p>
        </w:tc>
      </w:tr>
      <w:tr w:rsidR="006B0DD0" w:rsidRPr="006B0DD0" w14:paraId="79F0723B" w14:textId="77777777" w:rsidTr="00A56788">
        <w:trPr>
          <w:trHeight w:val="300"/>
        </w:trPr>
        <w:tc>
          <w:tcPr>
            <w:tcW w:w="387" w:type="pct"/>
            <w:noWrap/>
            <w:hideMark/>
          </w:tcPr>
          <w:p w14:paraId="77C40D4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373F08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chromatin</w:t>
            </w:r>
            <w:proofErr w:type="gramEnd"/>
            <w:r w:rsidRPr="006B0DD0">
              <w:rPr>
                <w:rFonts w:eastAsia="Times New Roman" w:cs="Times New Roman"/>
                <w:color w:val="000000"/>
                <w:sz w:val="22"/>
              </w:rPr>
              <w:t>-remodeling protein SPT16</w:t>
            </w:r>
          </w:p>
        </w:tc>
      </w:tr>
      <w:tr w:rsidR="006B0DD0" w:rsidRPr="006B0DD0" w14:paraId="14C35ABA" w14:textId="77777777" w:rsidTr="00A56788">
        <w:trPr>
          <w:trHeight w:val="300"/>
        </w:trPr>
        <w:tc>
          <w:tcPr>
            <w:tcW w:w="387" w:type="pct"/>
            <w:noWrap/>
            <w:hideMark/>
          </w:tcPr>
          <w:p w14:paraId="185B3D9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7F56A2F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arginine</w:t>
            </w:r>
            <w:proofErr w:type="gramEnd"/>
            <w:r w:rsidRPr="006B0DD0">
              <w:rPr>
                <w:rFonts w:eastAsia="Times New Roman" w:cs="Times New Roman"/>
                <w:color w:val="000000"/>
                <w:sz w:val="22"/>
              </w:rPr>
              <w:t>--tRNA ligase</w:t>
            </w:r>
          </w:p>
        </w:tc>
      </w:tr>
      <w:tr w:rsidR="006B0DD0" w:rsidRPr="006B0DD0" w14:paraId="14F42316" w14:textId="77777777" w:rsidTr="00A56788">
        <w:trPr>
          <w:trHeight w:val="300"/>
        </w:trPr>
        <w:tc>
          <w:tcPr>
            <w:tcW w:w="387" w:type="pct"/>
            <w:noWrap/>
            <w:hideMark/>
          </w:tcPr>
          <w:p w14:paraId="257C5C0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2EE4275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cysteine</w:t>
            </w:r>
            <w:proofErr w:type="gramEnd"/>
            <w:r w:rsidRPr="006B0DD0">
              <w:rPr>
                <w:rFonts w:eastAsia="Times New Roman" w:cs="Times New Roman"/>
                <w:color w:val="000000"/>
                <w:sz w:val="22"/>
              </w:rPr>
              <w:t xml:space="preserve"> desulfurase</w:t>
            </w:r>
          </w:p>
        </w:tc>
      </w:tr>
      <w:tr w:rsidR="006B0DD0" w:rsidRPr="006B0DD0" w14:paraId="7AADE737" w14:textId="77777777" w:rsidTr="00A56788">
        <w:trPr>
          <w:trHeight w:val="300"/>
        </w:trPr>
        <w:tc>
          <w:tcPr>
            <w:tcW w:w="387" w:type="pct"/>
            <w:noWrap/>
            <w:hideMark/>
          </w:tcPr>
          <w:p w14:paraId="74F2C7C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20E7046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3</w:t>
            </w:r>
          </w:p>
        </w:tc>
      </w:tr>
      <w:tr w:rsidR="006B0DD0" w:rsidRPr="006B0DD0" w14:paraId="0F78EFAB" w14:textId="77777777" w:rsidTr="00A56788">
        <w:trPr>
          <w:trHeight w:val="300"/>
        </w:trPr>
        <w:tc>
          <w:tcPr>
            <w:tcW w:w="387" w:type="pct"/>
            <w:noWrap/>
            <w:hideMark/>
          </w:tcPr>
          <w:p w14:paraId="7C8C13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24C7A7D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cysteine</w:t>
            </w:r>
            <w:proofErr w:type="gramEnd"/>
            <w:r w:rsidRPr="006B0DD0">
              <w:rPr>
                <w:rFonts w:eastAsia="Times New Roman" w:cs="Times New Roman"/>
                <w:color w:val="000000"/>
                <w:sz w:val="22"/>
              </w:rPr>
              <w:t>--tRNA ligase</w:t>
            </w:r>
          </w:p>
        </w:tc>
      </w:tr>
      <w:tr w:rsidR="006B0DD0" w:rsidRPr="006B0DD0" w14:paraId="001F7B02" w14:textId="77777777" w:rsidTr="00A56788">
        <w:trPr>
          <w:trHeight w:val="300"/>
        </w:trPr>
        <w:tc>
          <w:tcPr>
            <w:tcW w:w="387" w:type="pct"/>
            <w:noWrap/>
            <w:hideMark/>
          </w:tcPr>
          <w:p w14:paraId="2D8F3AA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6ACAE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S9B</w:t>
            </w:r>
          </w:p>
        </w:tc>
      </w:tr>
      <w:tr w:rsidR="006B0DD0" w:rsidRPr="006B0DD0" w14:paraId="2E49550A" w14:textId="77777777" w:rsidTr="00A56788">
        <w:trPr>
          <w:trHeight w:val="300"/>
        </w:trPr>
        <w:tc>
          <w:tcPr>
            <w:tcW w:w="387" w:type="pct"/>
            <w:noWrap/>
            <w:hideMark/>
          </w:tcPr>
          <w:p w14:paraId="52BEB75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798D817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pseudouridine</w:t>
            </w:r>
            <w:proofErr w:type="gramEnd"/>
            <w:r w:rsidRPr="006B0DD0">
              <w:rPr>
                <w:rFonts w:eastAsia="Times New Roman" w:cs="Times New Roman"/>
                <w:color w:val="000000"/>
                <w:sz w:val="22"/>
              </w:rPr>
              <w:t xml:space="preserve"> synthase CBF5</w:t>
            </w:r>
          </w:p>
        </w:tc>
      </w:tr>
      <w:tr w:rsidR="006B0DD0" w:rsidRPr="006B0DD0" w14:paraId="39461611" w14:textId="77777777" w:rsidTr="00A56788">
        <w:trPr>
          <w:trHeight w:val="300"/>
        </w:trPr>
        <w:tc>
          <w:tcPr>
            <w:tcW w:w="387" w:type="pct"/>
            <w:noWrap/>
            <w:hideMark/>
          </w:tcPr>
          <w:p w14:paraId="4E50221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7339CF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A56788">
        <w:trPr>
          <w:trHeight w:val="300"/>
        </w:trPr>
        <w:tc>
          <w:tcPr>
            <w:tcW w:w="387" w:type="pct"/>
            <w:noWrap/>
            <w:hideMark/>
          </w:tcPr>
          <w:p w14:paraId="50C94F8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55FE026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mRNA</w:t>
            </w:r>
            <w:proofErr w:type="gramEnd"/>
            <w:r w:rsidRPr="006B0DD0">
              <w:rPr>
                <w:rFonts w:eastAsia="Times New Roman" w:cs="Times New Roman"/>
                <w:color w:val="000000"/>
                <w:sz w:val="22"/>
              </w:rPr>
              <w:t xml:space="preserve"> (guanine-N7)-methyltransferase</w:t>
            </w:r>
          </w:p>
        </w:tc>
      </w:tr>
      <w:tr w:rsidR="006B0DD0" w:rsidRPr="006B0DD0" w14:paraId="3A9E1599" w14:textId="77777777" w:rsidTr="00A56788">
        <w:trPr>
          <w:trHeight w:val="300"/>
        </w:trPr>
        <w:tc>
          <w:tcPr>
            <w:tcW w:w="387" w:type="pct"/>
            <w:noWrap/>
            <w:hideMark/>
          </w:tcPr>
          <w:p w14:paraId="6CF6E63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56EB23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A subunit protein RFA1</w:t>
            </w:r>
          </w:p>
        </w:tc>
      </w:tr>
      <w:tr w:rsidR="006B0DD0" w:rsidRPr="006B0DD0" w14:paraId="6BA89F38" w14:textId="77777777" w:rsidTr="00A56788">
        <w:trPr>
          <w:trHeight w:val="300"/>
        </w:trPr>
        <w:tc>
          <w:tcPr>
            <w:tcW w:w="387" w:type="pct"/>
            <w:noWrap/>
            <w:hideMark/>
          </w:tcPr>
          <w:p w14:paraId="5DAF660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2CE9CD0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A56788">
        <w:trPr>
          <w:trHeight w:val="300"/>
        </w:trPr>
        <w:tc>
          <w:tcPr>
            <w:tcW w:w="387" w:type="pct"/>
            <w:noWrap/>
            <w:hideMark/>
          </w:tcPr>
          <w:p w14:paraId="3EF1171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420E940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A56788">
        <w:trPr>
          <w:trHeight w:val="300"/>
        </w:trPr>
        <w:tc>
          <w:tcPr>
            <w:tcW w:w="387" w:type="pct"/>
            <w:noWrap/>
            <w:hideMark/>
          </w:tcPr>
          <w:p w14:paraId="32B2270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778FB99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tRNA</w:t>
            </w:r>
            <w:proofErr w:type="gramEnd"/>
            <w:r w:rsidRPr="006B0DD0">
              <w:rPr>
                <w:rFonts w:eastAsia="Times New Roman" w:cs="Times New Roman"/>
                <w:color w:val="000000"/>
                <w:sz w:val="22"/>
              </w:rPr>
              <w:t xml:space="preserve"> (guanine) methyltransferase</w:t>
            </w:r>
          </w:p>
        </w:tc>
      </w:tr>
      <w:tr w:rsidR="006B0DD0" w:rsidRPr="006B0DD0" w14:paraId="19305488" w14:textId="77777777" w:rsidTr="00A56788">
        <w:trPr>
          <w:trHeight w:val="300"/>
        </w:trPr>
        <w:tc>
          <w:tcPr>
            <w:tcW w:w="387" w:type="pct"/>
            <w:noWrap/>
            <w:hideMark/>
          </w:tcPr>
          <w:p w14:paraId="0BFEB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4563C50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L10</w:t>
            </w:r>
          </w:p>
        </w:tc>
      </w:tr>
      <w:tr w:rsidR="006B0DD0" w:rsidRPr="006B0DD0" w14:paraId="4113A24D" w14:textId="77777777" w:rsidTr="00A56788">
        <w:trPr>
          <w:trHeight w:val="300"/>
        </w:trPr>
        <w:tc>
          <w:tcPr>
            <w:tcW w:w="387" w:type="pct"/>
            <w:noWrap/>
            <w:hideMark/>
          </w:tcPr>
          <w:p w14:paraId="6E27B4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043FD8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ribosome</w:t>
            </w:r>
            <w:proofErr w:type="gramEnd"/>
            <w:r w:rsidRPr="006B0DD0">
              <w:rPr>
                <w:rFonts w:eastAsia="Times New Roman" w:cs="Times New Roman"/>
                <w:color w:val="000000"/>
                <w:sz w:val="22"/>
              </w:rPr>
              <w:t xml:space="preserve"> biosynthesis protein KRR1</w:t>
            </w:r>
          </w:p>
        </w:tc>
      </w:tr>
      <w:tr w:rsidR="006B0DD0" w:rsidRPr="006B0DD0" w14:paraId="223C9FA2" w14:textId="77777777" w:rsidTr="00A56788">
        <w:trPr>
          <w:trHeight w:val="300"/>
        </w:trPr>
        <w:tc>
          <w:tcPr>
            <w:tcW w:w="387" w:type="pct"/>
            <w:noWrap/>
            <w:hideMark/>
          </w:tcPr>
          <w:p w14:paraId="294637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05CCB1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lysine</w:t>
            </w:r>
            <w:proofErr w:type="gramEnd"/>
            <w:r w:rsidRPr="006B0DD0">
              <w:rPr>
                <w:rFonts w:eastAsia="Times New Roman" w:cs="Times New Roman"/>
                <w:color w:val="000000"/>
                <w:sz w:val="22"/>
              </w:rPr>
              <w:t>--tRNA ligase KRS1</w:t>
            </w:r>
          </w:p>
        </w:tc>
      </w:tr>
      <w:tr w:rsidR="006B0DD0" w:rsidRPr="006B0DD0" w14:paraId="00A1B1EF" w14:textId="77777777" w:rsidTr="00A56788">
        <w:trPr>
          <w:trHeight w:val="300"/>
        </w:trPr>
        <w:tc>
          <w:tcPr>
            <w:tcW w:w="387" w:type="pct"/>
            <w:noWrap/>
            <w:hideMark/>
          </w:tcPr>
          <w:p w14:paraId="0AC4CA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29</w:t>
            </w:r>
          </w:p>
        </w:tc>
        <w:tc>
          <w:tcPr>
            <w:tcW w:w="650" w:type="pct"/>
            <w:noWrap/>
            <w:hideMark/>
          </w:tcPr>
          <w:p w14:paraId="3A99FA6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A56788">
        <w:trPr>
          <w:trHeight w:val="300"/>
        </w:trPr>
        <w:tc>
          <w:tcPr>
            <w:tcW w:w="387" w:type="pct"/>
            <w:noWrap/>
            <w:hideMark/>
          </w:tcPr>
          <w:p w14:paraId="5633BD3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19EEEB4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L16A</w:t>
            </w:r>
          </w:p>
        </w:tc>
      </w:tr>
      <w:tr w:rsidR="006B0DD0" w:rsidRPr="006B0DD0" w14:paraId="19486139" w14:textId="77777777" w:rsidTr="00A56788">
        <w:trPr>
          <w:trHeight w:val="300"/>
        </w:trPr>
        <w:tc>
          <w:tcPr>
            <w:tcW w:w="387" w:type="pct"/>
            <w:noWrap/>
            <w:hideMark/>
          </w:tcPr>
          <w:p w14:paraId="59ABFC0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35F009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A56788">
        <w:trPr>
          <w:trHeight w:val="300"/>
        </w:trPr>
        <w:tc>
          <w:tcPr>
            <w:tcW w:w="387" w:type="pct"/>
            <w:noWrap/>
            <w:hideMark/>
          </w:tcPr>
          <w:p w14:paraId="08C6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416ACC0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phosphomannomutase</w:t>
            </w:r>
            <w:proofErr w:type="gramEnd"/>
            <w:r w:rsidRPr="006B0DD0">
              <w:rPr>
                <w:rFonts w:eastAsia="Times New Roman" w:cs="Times New Roman"/>
                <w:color w:val="000000"/>
                <w:sz w:val="22"/>
              </w:rPr>
              <w:t xml:space="preserve"> SEC53</w:t>
            </w:r>
          </w:p>
        </w:tc>
      </w:tr>
      <w:tr w:rsidR="006B0DD0" w:rsidRPr="006B0DD0" w14:paraId="5A9C6F6A" w14:textId="77777777" w:rsidTr="00A56788">
        <w:trPr>
          <w:trHeight w:val="300"/>
        </w:trPr>
        <w:tc>
          <w:tcPr>
            <w:tcW w:w="387" w:type="pct"/>
            <w:noWrap/>
            <w:hideMark/>
          </w:tcPr>
          <w:p w14:paraId="7E0D1A5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57B7FD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A56788">
        <w:trPr>
          <w:trHeight w:val="300"/>
        </w:trPr>
        <w:tc>
          <w:tcPr>
            <w:tcW w:w="387" w:type="pct"/>
            <w:noWrap/>
            <w:hideMark/>
          </w:tcPr>
          <w:p w14:paraId="3E6B196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2DB9C9A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diphthine</w:t>
            </w:r>
            <w:proofErr w:type="gramEnd"/>
            <w:r w:rsidRPr="006B0DD0">
              <w:rPr>
                <w:rFonts w:eastAsia="Times New Roman" w:cs="Times New Roman"/>
                <w:color w:val="000000"/>
                <w:sz w:val="22"/>
              </w:rPr>
              <w:t>--ammonia ligase</w:t>
            </w:r>
          </w:p>
        </w:tc>
      </w:tr>
      <w:tr w:rsidR="006B0DD0" w:rsidRPr="006B0DD0" w14:paraId="3A296A67" w14:textId="77777777" w:rsidTr="00A56788">
        <w:trPr>
          <w:trHeight w:val="300"/>
        </w:trPr>
        <w:tc>
          <w:tcPr>
            <w:tcW w:w="387" w:type="pct"/>
            <w:noWrap/>
            <w:hideMark/>
          </w:tcPr>
          <w:p w14:paraId="10B96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32C38BD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5</w:t>
            </w:r>
          </w:p>
        </w:tc>
      </w:tr>
      <w:tr w:rsidR="006B0DD0" w:rsidRPr="006B0DD0" w14:paraId="03FE26CF" w14:textId="77777777" w:rsidTr="00A56788">
        <w:trPr>
          <w:trHeight w:val="300"/>
        </w:trPr>
        <w:tc>
          <w:tcPr>
            <w:tcW w:w="387" w:type="pct"/>
            <w:noWrap/>
            <w:hideMark/>
          </w:tcPr>
          <w:p w14:paraId="61E3CC4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7B21B2D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cleavage</w:t>
            </w:r>
            <w:proofErr w:type="gramEnd"/>
            <w:r w:rsidRPr="006B0DD0">
              <w:rPr>
                <w:rFonts w:eastAsia="Times New Roman" w:cs="Times New Roman"/>
                <w:color w:val="000000"/>
                <w:sz w:val="22"/>
              </w:rPr>
              <w:t xml:space="preserve"> polyadenylation factor subunit MPE1</w:t>
            </w:r>
          </w:p>
        </w:tc>
      </w:tr>
      <w:tr w:rsidR="006B0DD0" w:rsidRPr="006B0DD0" w14:paraId="01D5841E" w14:textId="77777777" w:rsidTr="00A56788">
        <w:trPr>
          <w:trHeight w:val="300"/>
        </w:trPr>
        <w:tc>
          <w:tcPr>
            <w:tcW w:w="387" w:type="pct"/>
            <w:noWrap/>
            <w:hideMark/>
          </w:tcPr>
          <w:p w14:paraId="48237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133DAB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regulatory particle base subunit RPT5</w:t>
            </w:r>
          </w:p>
        </w:tc>
      </w:tr>
      <w:tr w:rsidR="006B0DD0" w:rsidRPr="006B0DD0" w14:paraId="209A4A6E" w14:textId="77777777" w:rsidTr="00A56788">
        <w:trPr>
          <w:trHeight w:val="300"/>
        </w:trPr>
        <w:tc>
          <w:tcPr>
            <w:tcW w:w="387" w:type="pct"/>
            <w:noWrap/>
            <w:hideMark/>
          </w:tcPr>
          <w:p w14:paraId="773A1D0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0B77B2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type</w:t>
            </w:r>
            <w:proofErr w:type="gramEnd"/>
            <w:r w:rsidRPr="006B0DD0">
              <w:rPr>
                <w:rFonts w:eastAsia="Times New Roman" w:cs="Times New Roman"/>
                <w:color w:val="000000"/>
                <w:sz w:val="22"/>
              </w:rPr>
              <w:t xml:space="preserve"> 2A-related serine/threonine-protein phosphatase SIT4</w:t>
            </w:r>
          </w:p>
        </w:tc>
      </w:tr>
      <w:tr w:rsidR="006B0DD0" w:rsidRPr="006B0DD0" w14:paraId="4F87C02C" w14:textId="77777777" w:rsidTr="00A56788">
        <w:trPr>
          <w:trHeight w:val="300"/>
        </w:trPr>
        <w:tc>
          <w:tcPr>
            <w:tcW w:w="387" w:type="pct"/>
            <w:noWrap/>
            <w:hideMark/>
          </w:tcPr>
          <w:p w14:paraId="5A2616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02357E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L15A</w:t>
            </w:r>
          </w:p>
        </w:tc>
      </w:tr>
      <w:tr w:rsidR="006B0DD0" w:rsidRPr="006B0DD0" w14:paraId="74FFEEC4" w14:textId="77777777" w:rsidTr="00A56788">
        <w:trPr>
          <w:trHeight w:val="300"/>
        </w:trPr>
        <w:tc>
          <w:tcPr>
            <w:tcW w:w="387" w:type="pct"/>
            <w:noWrap/>
            <w:hideMark/>
          </w:tcPr>
          <w:p w14:paraId="25E4387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3F5811D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A56788">
        <w:trPr>
          <w:trHeight w:val="300"/>
        </w:trPr>
        <w:tc>
          <w:tcPr>
            <w:tcW w:w="387" w:type="pct"/>
            <w:noWrap/>
            <w:hideMark/>
          </w:tcPr>
          <w:p w14:paraId="1977C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222C4C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chaperonin</w:t>
            </w:r>
            <w:proofErr w:type="gramEnd"/>
            <w:r w:rsidRPr="006B0DD0">
              <w:rPr>
                <w:rFonts w:eastAsia="Times New Roman" w:cs="Times New Roman"/>
                <w:color w:val="000000"/>
                <w:sz w:val="22"/>
              </w:rPr>
              <w:t>-containing T-complex alpha subunit TCP1</w:t>
            </w:r>
          </w:p>
        </w:tc>
      </w:tr>
      <w:tr w:rsidR="006B0DD0" w:rsidRPr="006B0DD0" w14:paraId="25C90516" w14:textId="77777777" w:rsidTr="00A56788">
        <w:trPr>
          <w:trHeight w:val="300"/>
        </w:trPr>
        <w:tc>
          <w:tcPr>
            <w:tcW w:w="387" w:type="pct"/>
            <w:noWrap/>
            <w:hideMark/>
          </w:tcPr>
          <w:p w14:paraId="243F06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20DB070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S0A</w:t>
            </w:r>
          </w:p>
        </w:tc>
      </w:tr>
      <w:tr w:rsidR="006B0DD0" w:rsidRPr="006B0DD0" w14:paraId="2599C923" w14:textId="77777777" w:rsidTr="00A56788">
        <w:trPr>
          <w:trHeight w:val="300"/>
        </w:trPr>
        <w:tc>
          <w:tcPr>
            <w:tcW w:w="387" w:type="pct"/>
            <w:noWrap/>
            <w:hideMark/>
          </w:tcPr>
          <w:p w14:paraId="2BD4E06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20B2A1B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phenylalanine</w:t>
            </w:r>
            <w:proofErr w:type="gramEnd"/>
            <w:r w:rsidRPr="006B0DD0">
              <w:rPr>
                <w:rFonts w:eastAsia="Times New Roman" w:cs="Times New Roman"/>
                <w:color w:val="000000"/>
                <w:sz w:val="22"/>
              </w:rPr>
              <w:t>--tRNA ligase subunit beta</w:t>
            </w:r>
          </w:p>
        </w:tc>
      </w:tr>
      <w:tr w:rsidR="006B0DD0" w:rsidRPr="006B0DD0" w14:paraId="0A118014" w14:textId="77777777" w:rsidTr="00A56788">
        <w:trPr>
          <w:trHeight w:val="300"/>
        </w:trPr>
        <w:tc>
          <w:tcPr>
            <w:tcW w:w="387" w:type="pct"/>
            <w:noWrap/>
            <w:hideMark/>
          </w:tcPr>
          <w:p w14:paraId="17C5FA5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21219F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A56788">
        <w:trPr>
          <w:trHeight w:val="300"/>
        </w:trPr>
        <w:tc>
          <w:tcPr>
            <w:tcW w:w="387" w:type="pct"/>
            <w:noWrap/>
            <w:hideMark/>
          </w:tcPr>
          <w:p w14:paraId="5C6B2A3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163EC3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1</w:t>
            </w:r>
          </w:p>
        </w:tc>
      </w:tr>
      <w:tr w:rsidR="006B0DD0" w:rsidRPr="006B0DD0" w14:paraId="02A0060B" w14:textId="77777777" w:rsidTr="00A56788">
        <w:trPr>
          <w:trHeight w:val="300"/>
        </w:trPr>
        <w:tc>
          <w:tcPr>
            <w:tcW w:w="387" w:type="pct"/>
            <w:noWrap/>
            <w:hideMark/>
          </w:tcPr>
          <w:p w14:paraId="486345C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2377B71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A56788">
        <w:trPr>
          <w:trHeight w:val="300"/>
        </w:trPr>
        <w:tc>
          <w:tcPr>
            <w:tcW w:w="387" w:type="pct"/>
            <w:noWrap/>
            <w:hideMark/>
          </w:tcPr>
          <w:p w14:paraId="50148B2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3F2AD84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A56788">
        <w:trPr>
          <w:trHeight w:val="300"/>
        </w:trPr>
        <w:tc>
          <w:tcPr>
            <w:tcW w:w="387" w:type="pct"/>
            <w:noWrap/>
            <w:hideMark/>
          </w:tcPr>
          <w:p w14:paraId="4A72CCF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312F38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A56788">
        <w:trPr>
          <w:trHeight w:val="300"/>
        </w:trPr>
        <w:tc>
          <w:tcPr>
            <w:tcW w:w="387" w:type="pct"/>
            <w:noWrap/>
            <w:hideMark/>
          </w:tcPr>
          <w:p w14:paraId="20FD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3765D57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glutathione</w:t>
            </w:r>
            <w:proofErr w:type="gramEnd"/>
            <w:r w:rsidRPr="006B0DD0">
              <w:rPr>
                <w:rFonts w:eastAsia="Times New Roman" w:cs="Times New Roman"/>
                <w:color w:val="000000"/>
                <w:sz w:val="22"/>
              </w:rPr>
              <w:t xml:space="preserve"> peroxidase GPX2</w:t>
            </w:r>
          </w:p>
        </w:tc>
      </w:tr>
      <w:tr w:rsidR="006B0DD0" w:rsidRPr="006B0DD0" w14:paraId="529C6CC4" w14:textId="77777777" w:rsidTr="00A56788">
        <w:trPr>
          <w:trHeight w:val="300"/>
        </w:trPr>
        <w:tc>
          <w:tcPr>
            <w:tcW w:w="387" w:type="pct"/>
            <w:noWrap/>
            <w:hideMark/>
          </w:tcPr>
          <w:p w14:paraId="038393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69CCF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serine</w:t>
            </w:r>
            <w:proofErr w:type="gramEnd"/>
            <w:r w:rsidRPr="006B0DD0">
              <w:rPr>
                <w:rFonts w:eastAsia="Times New Roman" w:cs="Times New Roman"/>
                <w:color w:val="000000"/>
                <w:sz w:val="22"/>
              </w:rPr>
              <w:t>/threonine protein kinase KIN2</w:t>
            </w:r>
          </w:p>
        </w:tc>
      </w:tr>
      <w:tr w:rsidR="006B0DD0" w:rsidRPr="006B0DD0" w14:paraId="2D28EAA4" w14:textId="77777777" w:rsidTr="00A56788">
        <w:trPr>
          <w:trHeight w:val="300"/>
        </w:trPr>
        <w:tc>
          <w:tcPr>
            <w:tcW w:w="387" w:type="pct"/>
            <w:noWrap/>
            <w:hideMark/>
          </w:tcPr>
          <w:p w14:paraId="560585F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2CF19B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A56788">
        <w:trPr>
          <w:trHeight w:val="300"/>
        </w:trPr>
        <w:tc>
          <w:tcPr>
            <w:tcW w:w="387" w:type="pct"/>
            <w:noWrap/>
            <w:hideMark/>
          </w:tcPr>
          <w:p w14:paraId="15BE6B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451E75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actin</w:t>
            </w:r>
            <w:proofErr w:type="gramEnd"/>
          </w:p>
        </w:tc>
      </w:tr>
      <w:tr w:rsidR="006B0DD0" w:rsidRPr="006B0DD0" w14:paraId="3DE428A5" w14:textId="77777777" w:rsidTr="00A56788">
        <w:trPr>
          <w:trHeight w:val="300"/>
        </w:trPr>
        <w:tc>
          <w:tcPr>
            <w:tcW w:w="387" w:type="pct"/>
            <w:noWrap/>
            <w:hideMark/>
          </w:tcPr>
          <w:p w14:paraId="2A1086A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570A867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cyclin</w:t>
            </w:r>
            <w:proofErr w:type="gramEnd"/>
            <w:r w:rsidRPr="006B0DD0">
              <w:rPr>
                <w:rFonts w:eastAsia="Times New Roman" w:cs="Times New Roman"/>
                <w:color w:val="000000"/>
                <w:sz w:val="22"/>
              </w:rPr>
              <w:t>-dependent serine/threonine-protein kinase CDC28</w:t>
            </w:r>
          </w:p>
        </w:tc>
      </w:tr>
      <w:tr w:rsidR="006B0DD0" w:rsidRPr="006B0DD0" w14:paraId="6F82427C" w14:textId="77777777" w:rsidTr="00A56788">
        <w:trPr>
          <w:trHeight w:val="300"/>
        </w:trPr>
        <w:tc>
          <w:tcPr>
            <w:tcW w:w="387" w:type="pct"/>
            <w:noWrap/>
            <w:hideMark/>
          </w:tcPr>
          <w:p w14:paraId="74F80E7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6B4EF05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histone</w:t>
            </w:r>
            <w:proofErr w:type="gramEnd"/>
            <w:r w:rsidRPr="006B0DD0">
              <w:rPr>
                <w:rFonts w:eastAsia="Times New Roman" w:cs="Times New Roman"/>
                <w:color w:val="000000"/>
                <w:sz w:val="22"/>
              </w:rPr>
              <w:t xml:space="preserve"> acetyltransferase GCN5</w:t>
            </w:r>
          </w:p>
        </w:tc>
      </w:tr>
      <w:tr w:rsidR="006B0DD0" w:rsidRPr="006B0DD0" w14:paraId="21277B86" w14:textId="77777777" w:rsidTr="00A56788">
        <w:trPr>
          <w:trHeight w:val="300"/>
        </w:trPr>
        <w:tc>
          <w:tcPr>
            <w:tcW w:w="387" w:type="pct"/>
            <w:noWrap/>
            <w:hideMark/>
          </w:tcPr>
          <w:p w14:paraId="733D952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1C9071D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exportin</w:t>
            </w:r>
            <w:proofErr w:type="gramEnd"/>
            <w:r w:rsidRPr="006B0DD0">
              <w:rPr>
                <w:rFonts w:eastAsia="Times New Roman" w:cs="Times New Roman"/>
                <w:color w:val="000000"/>
                <w:sz w:val="22"/>
              </w:rPr>
              <w:t xml:space="preserve"> CRM1</w:t>
            </w:r>
          </w:p>
        </w:tc>
      </w:tr>
      <w:tr w:rsidR="006B0DD0" w:rsidRPr="006B0DD0" w14:paraId="1C308535" w14:textId="77777777" w:rsidTr="00A56788">
        <w:trPr>
          <w:trHeight w:val="300"/>
        </w:trPr>
        <w:tc>
          <w:tcPr>
            <w:tcW w:w="387" w:type="pct"/>
            <w:noWrap/>
            <w:hideMark/>
          </w:tcPr>
          <w:p w14:paraId="02BA828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482EF7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isoleucine</w:t>
            </w:r>
            <w:proofErr w:type="gramEnd"/>
            <w:r w:rsidRPr="006B0DD0">
              <w:rPr>
                <w:rFonts w:eastAsia="Times New Roman" w:cs="Times New Roman"/>
                <w:color w:val="000000"/>
                <w:sz w:val="22"/>
              </w:rPr>
              <w:t>--tRNA ligase ILS1</w:t>
            </w:r>
          </w:p>
        </w:tc>
      </w:tr>
      <w:tr w:rsidR="006B0DD0" w:rsidRPr="006B0DD0" w14:paraId="1E323E48" w14:textId="77777777" w:rsidTr="00A56788">
        <w:trPr>
          <w:trHeight w:val="300"/>
        </w:trPr>
        <w:tc>
          <w:tcPr>
            <w:tcW w:w="387" w:type="pct"/>
            <w:noWrap/>
            <w:hideMark/>
          </w:tcPr>
          <w:p w14:paraId="0C7306B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33D65B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syntaxin</w:t>
            </w:r>
            <w:proofErr w:type="gramEnd"/>
            <w:r w:rsidRPr="006B0DD0">
              <w:rPr>
                <w:rFonts w:eastAsia="Times New Roman" w:cs="Times New Roman"/>
                <w:color w:val="000000"/>
                <w:sz w:val="22"/>
              </w:rPr>
              <w:t>-binding protein</w:t>
            </w:r>
          </w:p>
        </w:tc>
      </w:tr>
      <w:tr w:rsidR="006B0DD0" w:rsidRPr="006B0DD0" w14:paraId="3899604B" w14:textId="77777777" w:rsidTr="00A56788">
        <w:trPr>
          <w:trHeight w:val="300"/>
        </w:trPr>
        <w:tc>
          <w:tcPr>
            <w:tcW w:w="387" w:type="pct"/>
            <w:noWrap/>
            <w:hideMark/>
          </w:tcPr>
          <w:p w14:paraId="088C22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03061A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pseudouridine</w:t>
            </w:r>
            <w:proofErr w:type="gramEnd"/>
            <w:r w:rsidRPr="006B0DD0">
              <w:rPr>
                <w:rFonts w:eastAsia="Times New Roman" w:cs="Times New Roman"/>
                <w:color w:val="000000"/>
                <w:sz w:val="22"/>
              </w:rPr>
              <w:t xml:space="preserve"> synthase PUS1</w:t>
            </w:r>
          </w:p>
        </w:tc>
      </w:tr>
      <w:tr w:rsidR="006B0DD0" w:rsidRPr="006B0DD0" w14:paraId="4FFB91A6" w14:textId="77777777" w:rsidTr="00A56788">
        <w:trPr>
          <w:trHeight w:val="300"/>
        </w:trPr>
        <w:tc>
          <w:tcPr>
            <w:tcW w:w="387" w:type="pct"/>
            <w:noWrap/>
            <w:hideMark/>
          </w:tcPr>
          <w:p w14:paraId="6F0FF22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51C921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rRNA</w:t>
            </w:r>
            <w:proofErr w:type="gramEnd"/>
            <w:r w:rsidRPr="006B0DD0">
              <w:rPr>
                <w:rFonts w:eastAsia="Times New Roman" w:cs="Times New Roman"/>
                <w:color w:val="000000"/>
                <w:sz w:val="22"/>
              </w:rPr>
              <w:t xml:space="preserve"> (cytosine-C5-)-methyltransferase NOP2</w:t>
            </w:r>
          </w:p>
        </w:tc>
      </w:tr>
      <w:tr w:rsidR="006B0DD0" w:rsidRPr="006B0DD0" w14:paraId="1A74B2C1" w14:textId="77777777" w:rsidTr="00A56788">
        <w:trPr>
          <w:trHeight w:val="300"/>
        </w:trPr>
        <w:tc>
          <w:tcPr>
            <w:tcW w:w="387" w:type="pct"/>
            <w:noWrap/>
            <w:hideMark/>
          </w:tcPr>
          <w:p w14:paraId="010F5B4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52E9C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A56788">
        <w:trPr>
          <w:trHeight w:val="300"/>
        </w:trPr>
        <w:tc>
          <w:tcPr>
            <w:tcW w:w="387" w:type="pct"/>
            <w:noWrap/>
            <w:hideMark/>
          </w:tcPr>
          <w:p w14:paraId="09FA46D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617B9C5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palmitoyltransferase</w:t>
            </w:r>
            <w:proofErr w:type="gramEnd"/>
            <w:r w:rsidRPr="006B0DD0">
              <w:rPr>
                <w:rFonts w:eastAsia="Times New Roman" w:cs="Times New Roman"/>
                <w:color w:val="000000"/>
                <w:sz w:val="22"/>
              </w:rPr>
              <w:t xml:space="preserve"> YKT6</w:t>
            </w:r>
          </w:p>
        </w:tc>
      </w:tr>
      <w:tr w:rsidR="006B0DD0" w:rsidRPr="006B0DD0" w14:paraId="0969D1A4" w14:textId="77777777" w:rsidTr="00A56788">
        <w:trPr>
          <w:trHeight w:val="300"/>
        </w:trPr>
        <w:tc>
          <w:tcPr>
            <w:tcW w:w="387" w:type="pct"/>
            <w:noWrap/>
            <w:hideMark/>
          </w:tcPr>
          <w:p w14:paraId="2A67035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4CF74E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C subunit 3</w:t>
            </w:r>
          </w:p>
        </w:tc>
      </w:tr>
      <w:tr w:rsidR="006B0DD0" w:rsidRPr="006B0DD0" w14:paraId="487C3A70" w14:textId="77777777" w:rsidTr="00A56788">
        <w:trPr>
          <w:trHeight w:val="300"/>
        </w:trPr>
        <w:tc>
          <w:tcPr>
            <w:tcW w:w="387" w:type="pct"/>
            <w:noWrap/>
            <w:hideMark/>
          </w:tcPr>
          <w:p w14:paraId="3B9C3DD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73FE5D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L7A</w:t>
            </w:r>
          </w:p>
        </w:tc>
      </w:tr>
      <w:tr w:rsidR="006B0DD0" w:rsidRPr="006B0DD0" w14:paraId="54A5AC7D" w14:textId="77777777" w:rsidTr="00A56788">
        <w:trPr>
          <w:trHeight w:val="300"/>
        </w:trPr>
        <w:tc>
          <w:tcPr>
            <w:tcW w:w="387" w:type="pct"/>
            <w:noWrap/>
            <w:hideMark/>
          </w:tcPr>
          <w:p w14:paraId="60DAA57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3F0AB91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S3</w:t>
            </w:r>
          </w:p>
        </w:tc>
      </w:tr>
      <w:tr w:rsidR="006B0DD0" w:rsidRPr="006B0DD0" w14:paraId="0C5ADD77" w14:textId="77777777" w:rsidTr="00A56788">
        <w:trPr>
          <w:trHeight w:val="300"/>
        </w:trPr>
        <w:tc>
          <w:tcPr>
            <w:tcW w:w="387" w:type="pct"/>
            <w:noWrap/>
            <w:hideMark/>
          </w:tcPr>
          <w:p w14:paraId="72D70FA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3F8138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A56788">
        <w:trPr>
          <w:trHeight w:val="300"/>
        </w:trPr>
        <w:tc>
          <w:tcPr>
            <w:tcW w:w="387" w:type="pct"/>
            <w:noWrap/>
            <w:hideMark/>
          </w:tcPr>
          <w:p w14:paraId="14EEE31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2B8AC06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A56788">
        <w:trPr>
          <w:trHeight w:val="300"/>
        </w:trPr>
        <w:tc>
          <w:tcPr>
            <w:tcW w:w="387" w:type="pct"/>
            <w:noWrap/>
            <w:hideMark/>
          </w:tcPr>
          <w:p w14:paraId="589084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3B27A7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translation</w:t>
            </w:r>
            <w:proofErr w:type="gramEnd"/>
            <w:r w:rsidRPr="006B0DD0">
              <w:rPr>
                <w:rFonts w:eastAsia="Times New Roman" w:cs="Times New Roman"/>
                <w:color w:val="000000"/>
                <w:sz w:val="22"/>
              </w:rPr>
              <w:t xml:space="preserve"> termination factor eRF1</w:t>
            </w:r>
          </w:p>
        </w:tc>
      </w:tr>
      <w:tr w:rsidR="006B0DD0" w:rsidRPr="006B0DD0" w14:paraId="691A0180" w14:textId="77777777" w:rsidTr="00A56788">
        <w:trPr>
          <w:trHeight w:val="300"/>
        </w:trPr>
        <w:tc>
          <w:tcPr>
            <w:tcW w:w="387" w:type="pct"/>
            <w:noWrap/>
            <w:hideMark/>
          </w:tcPr>
          <w:p w14:paraId="004AA05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49F6805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translation</w:t>
            </w:r>
            <w:proofErr w:type="gramEnd"/>
            <w:r w:rsidRPr="006B0DD0">
              <w:rPr>
                <w:rFonts w:eastAsia="Times New Roman" w:cs="Times New Roman"/>
                <w:color w:val="000000"/>
                <w:sz w:val="22"/>
              </w:rPr>
              <w:t xml:space="preserve"> initiation factor 6</w:t>
            </w:r>
          </w:p>
        </w:tc>
      </w:tr>
      <w:tr w:rsidR="006B0DD0" w:rsidRPr="006B0DD0" w14:paraId="5AA0C6B4" w14:textId="77777777" w:rsidTr="00A56788">
        <w:trPr>
          <w:trHeight w:val="300"/>
        </w:trPr>
        <w:tc>
          <w:tcPr>
            <w:tcW w:w="387" w:type="pct"/>
            <w:noWrap/>
            <w:hideMark/>
          </w:tcPr>
          <w:p w14:paraId="25B8860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32F9D3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transferase</w:t>
            </w:r>
            <w:proofErr w:type="gramEnd"/>
          </w:p>
        </w:tc>
      </w:tr>
      <w:tr w:rsidR="006B0DD0" w:rsidRPr="006B0DD0" w14:paraId="4A88D917" w14:textId="77777777" w:rsidTr="00A56788">
        <w:trPr>
          <w:trHeight w:val="300"/>
        </w:trPr>
        <w:tc>
          <w:tcPr>
            <w:tcW w:w="387" w:type="pct"/>
            <w:noWrap/>
            <w:hideMark/>
          </w:tcPr>
          <w:p w14:paraId="64F3D89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79C99D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superoxide</w:t>
            </w:r>
            <w:proofErr w:type="gramEnd"/>
            <w:r w:rsidRPr="006B0DD0">
              <w:rPr>
                <w:rFonts w:eastAsia="Times New Roman" w:cs="Times New Roman"/>
                <w:color w:val="000000"/>
                <w:sz w:val="22"/>
              </w:rPr>
              <w:t xml:space="preserve"> dismutase SOD2</w:t>
            </w:r>
          </w:p>
        </w:tc>
      </w:tr>
      <w:tr w:rsidR="006B0DD0" w:rsidRPr="006B0DD0" w14:paraId="6CCEB37E" w14:textId="77777777" w:rsidTr="00A56788">
        <w:trPr>
          <w:trHeight w:val="300"/>
        </w:trPr>
        <w:tc>
          <w:tcPr>
            <w:tcW w:w="387" w:type="pct"/>
            <w:noWrap/>
            <w:hideMark/>
          </w:tcPr>
          <w:p w14:paraId="7EFD27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50EF215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exosome</w:t>
            </w:r>
            <w:proofErr w:type="gramEnd"/>
            <w:r w:rsidRPr="006B0DD0">
              <w:rPr>
                <w:rFonts w:eastAsia="Times New Roman" w:cs="Times New Roman"/>
                <w:color w:val="000000"/>
                <w:sz w:val="22"/>
              </w:rPr>
              <w:t xml:space="preserve"> (RNase complex)</w:t>
            </w:r>
          </w:p>
        </w:tc>
      </w:tr>
      <w:tr w:rsidR="006B0DD0" w:rsidRPr="006B0DD0" w14:paraId="226DD2A0" w14:textId="77777777" w:rsidTr="00A56788">
        <w:trPr>
          <w:trHeight w:val="300"/>
        </w:trPr>
        <w:tc>
          <w:tcPr>
            <w:tcW w:w="387" w:type="pct"/>
            <w:noWrap/>
            <w:hideMark/>
          </w:tcPr>
          <w:p w14:paraId="50C8D04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42EA06C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A56788">
        <w:trPr>
          <w:trHeight w:val="300"/>
        </w:trPr>
        <w:tc>
          <w:tcPr>
            <w:tcW w:w="387" w:type="pct"/>
            <w:noWrap/>
            <w:hideMark/>
          </w:tcPr>
          <w:p w14:paraId="6A36087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35EF63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H(</w:t>
            </w:r>
            <w:proofErr w:type="gramEnd"/>
            <w:r w:rsidRPr="006B0DD0">
              <w:rPr>
                <w:rFonts w:eastAsia="Times New Roman" w:cs="Times New Roman"/>
                <w:color w:val="000000"/>
                <w:sz w:val="22"/>
              </w:rPr>
              <w:t>+)-transporting V1 sector ATPase subunit B</w:t>
            </w:r>
          </w:p>
        </w:tc>
      </w:tr>
      <w:tr w:rsidR="006B0DD0" w:rsidRPr="006B0DD0" w14:paraId="278CFEBD" w14:textId="77777777" w:rsidTr="00A56788">
        <w:trPr>
          <w:trHeight w:val="300"/>
        </w:trPr>
        <w:tc>
          <w:tcPr>
            <w:tcW w:w="387" w:type="pct"/>
            <w:noWrap/>
            <w:hideMark/>
          </w:tcPr>
          <w:p w14:paraId="109FB37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74</w:t>
            </w:r>
          </w:p>
        </w:tc>
        <w:tc>
          <w:tcPr>
            <w:tcW w:w="650" w:type="pct"/>
            <w:noWrap/>
            <w:hideMark/>
          </w:tcPr>
          <w:p w14:paraId="59B414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L1A</w:t>
            </w:r>
          </w:p>
        </w:tc>
      </w:tr>
      <w:tr w:rsidR="006B0DD0" w:rsidRPr="006B0DD0" w14:paraId="224B7333" w14:textId="77777777" w:rsidTr="00A56788">
        <w:trPr>
          <w:trHeight w:val="300"/>
        </w:trPr>
        <w:tc>
          <w:tcPr>
            <w:tcW w:w="387" w:type="pct"/>
            <w:noWrap/>
            <w:hideMark/>
          </w:tcPr>
          <w:p w14:paraId="671564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3ACB41B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A56788">
        <w:trPr>
          <w:trHeight w:val="300"/>
        </w:trPr>
        <w:tc>
          <w:tcPr>
            <w:tcW w:w="387" w:type="pct"/>
            <w:noWrap/>
            <w:hideMark/>
          </w:tcPr>
          <w:p w14:paraId="438F2C0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6699648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S4B</w:t>
            </w:r>
          </w:p>
        </w:tc>
      </w:tr>
      <w:tr w:rsidR="006B0DD0" w:rsidRPr="006B0DD0" w14:paraId="3D66901C" w14:textId="77777777" w:rsidTr="00A56788">
        <w:trPr>
          <w:trHeight w:val="300"/>
        </w:trPr>
        <w:tc>
          <w:tcPr>
            <w:tcW w:w="387" w:type="pct"/>
            <w:noWrap/>
            <w:hideMark/>
          </w:tcPr>
          <w:p w14:paraId="579867B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0CCFDE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A56788">
        <w:trPr>
          <w:trHeight w:val="300"/>
        </w:trPr>
        <w:tc>
          <w:tcPr>
            <w:tcW w:w="387" w:type="pct"/>
            <w:noWrap/>
            <w:hideMark/>
          </w:tcPr>
          <w:p w14:paraId="22B34CE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53990AE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A56788">
        <w:trPr>
          <w:trHeight w:val="300"/>
        </w:trPr>
        <w:tc>
          <w:tcPr>
            <w:tcW w:w="387" w:type="pct"/>
            <w:noWrap/>
            <w:hideMark/>
          </w:tcPr>
          <w:p w14:paraId="2DBDB1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61538CA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zinc</w:t>
            </w:r>
            <w:proofErr w:type="gramEnd"/>
            <w:r w:rsidRPr="006B0DD0">
              <w:rPr>
                <w:rFonts w:eastAsia="Times New Roman" w:cs="Times New Roman"/>
                <w:color w:val="000000"/>
                <w:sz w:val="22"/>
              </w:rPr>
              <w:t xml:space="preserve"> ion binding</w:t>
            </w:r>
          </w:p>
        </w:tc>
      </w:tr>
      <w:tr w:rsidR="006B0DD0" w:rsidRPr="006B0DD0" w14:paraId="02BC7EC6" w14:textId="77777777" w:rsidTr="00A56788">
        <w:trPr>
          <w:trHeight w:val="300"/>
        </w:trPr>
        <w:tc>
          <w:tcPr>
            <w:tcW w:w="387" w:type="pct"/>
            <w:noWrap/>
            <w:hideMark/>
          </w:tcPr>
          <w:p w14:paraId="3737D7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7445B21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598"/>
    <w:p w14:paraId="35909B72" w14:textId="7F1D1EEA" w:rsidR="0076636F" w:rsidRDefault="0076636F" w:rsidP="00BA2B31">
      <w:pPr>
        <w:pStyle w:val="Caption"/>
        <w:keepNext/>
        <w:jc w:val="both"/>
      </w:pPr>
    </w:p>
    <w:p w14:paraId="476D3E8D" w14:textId="373FD4D8" w:rsidR="005A2798" w:rsidRDefault="005A2798" w:rsidP="005A2798">
      <w:pPr>
        <w:pStyle w:val="Caption"/>
        <w:keepNext/>
      </w:pPr>
      <w:bookmarkStart w:id="599" w:name="_Ref387268997"/>
      <w:bookmarkStart w:id="600" w:name="_Toc387398566"/>
      <w:r>
        <w:t xml:space="preserve">Table </w:t>
      </w:r>
      <w:r>
        <w:fldChar w:fldCharType="begin"/>
      </w:r>
      <w:r>
        <w:instrText xml:space="preserve"> STYLEREF 1 \s </w:instrText>
      </w:r>
      <w:r>
        <w:fldChar w:fldCharType="separate"/>
      </w:r>
      <w:r w:rsidR="00A878B2">
        <w:rPr>
          <w:noProof/>
        </w:rPr>
        <w:t>A</w:t>
      </w:r>
      <w:r>
        <w:fldChar w:fldCharType="end"/>
      </w:r>
      <w:r>
        <w:noBreakHyphen/>
      </w:r>
      <w:r>
        <w:fldChar w:fldCharType="begin"/>
      </w:r>
      <w:r>
        <w:instrText xml:space="preserve"> SEQ Table \* ARABIC \s 1 </w:instrText>
      </w:r>
      <w:r>
        <w:fldChar w:fldCharType="separate"/>
      </w:r>
      <w:r w:rsidR="00A878B2">
        <w:rPr>
          <w:noProof/>
        </w:rPr>
        <w:t>7</w:t>
      </w:r>
      <w:r>
        <w:fldChar w:fldCharType="end"/>
      </w:r>
      <w:bookmarkEnd w:id="599"/>
      <w:r>
        <w:t xml:space="preserve">: </w:t>
      </w:r>
      <w:r w:rsidR="00540C7B">
        <w:t>Annotated microsporidian proteins for PDH complex, trehalose synthesis and degradation, as well as NTT proteins</w:t>
      </w:r>
      <w:bookmarkEnd w:id="600"/>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6B69CEB2" w14:textId="04546FA1" w:rsidR="00E37F35" w:rsidRDefault="00E37F35" w:rsidP="008D799A">
      <w:pPr>
        <w:spacing w:after="0" w:line="360" w:lineRule="auto"/>
        <w:rPr>
          <w:szCs w:val="24"/>
        </w:rPr>
      </w:pPr>
    </w:p>
    <w:p w14:paraId="552B621F" w14:textId="77777777" w:rsidR="00E37F35" w:rsidRDefault="00E37F35"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601" w:name="_Toc387400414"/>
      <w:r>
        <w:lastRenderedPageBreak/>
        <w:t>Figures</w:t>
      </w:r>
      <w:bookmarkEnd w:id="601"/>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0F3FD0B7" w:rsidR="005F6E7F" w:rsidRPr="00076E91" w:rsidRDefault="005F6E7F" w:rsidP="00BA2B31">
      <w:pPr>
        <w:pStyle w:val="Caption"/>
        <w:spacing w:after="0" w:line="360" w:lineRule="auto"/>
        <w:jc w:val="both"/>
      </w:pPr>
      <w:bookmarkStart w:id="602" w:name="_Ref374253196"/>
      <w:bookmarkStart w:id="603" w:name="_Toc387398540"/>
      <w:r w:rsidRPr="00076E91">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w:t>
      </w:r>
      <w:r w:rsidR="00FC2406">
        <w:fldChar w:fldCharType="end"/>
      </w:r>
      <w:bookmarkEnd w:id="602"/>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603"/>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2D719213" w:rsidR="005B5758" w:rsidRPr="00076E91" w:rsidRDefault="005B5758" w:rsidP="00BA2B31">
      <w:pPr>
        <w:pStyle w:val="Caption"/>
        <w:spacing w:after="0" w:line="360" w:lineRule="auto"/>
        <w:jc w:val="both"/>
        <w:rPr>
          <w:u w:val="single"/>
        </w:rPr>
      </w:pPr>
      <w:bookmarkStart w:id="604" w:name="_Ref374250743"/>
      <w:bookmarkStart w:id="605" w:name="_Toc387398541"/>
      <w:r w:rsidRPr="00076E91">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2</w:t>
      </w:r>
      <w:r w:rsidR="00FC2406">
        <w:fldChar w:fldCharType="end"/>
      </w:r>
      <w:bookmarkEnd w:id="604"/>
      <w:r w:rsidRPr="00076E91">
        <w:t>: Phylogenetic profile of 44 HamFAS-only proteins that annotated based on archaea and bacterial orthologs.</w:t>
      </w:r>
      <w:bookmarkEnd w:id="605"/>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261BE3EF" w:rsidR="005B5758" w:rsidRPr="00076E91" w:rsidRDefault="005B5758" w:rsidP="00BA2B31">
      <w:pPr>
        <w:pStyle w:val="Caption"/>
        <w:spacing w:after="0" w:line="360" w:lineRule="auto"/>
        <w:jc w:val="both"/>
        <w:rPr>
          <w:u w:val="single"/>
        </w:rPr>
      </w:pPr>
      <w:bookmarkStart w:id="606" w:name="_Ref374250746"/>
      <w:bookmarkStart w:id="607" w:name="_Toc387398542"/>
      <w:r w:rsidRPr="00076E91">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3</w:t>
      </w:r>
      <w:r w:rsidR="00FC2406">
        <w:fldChar w:fldCharType="end"/>
      </w:r>
      <w:bookmarkEnd w:id="606"/>
      <w:r w:rsidRPr="00076E91">
        <w:t>: Phylogenetic profile of 12 un-annotated proteins that annotated by HamFAS and at least one other approach (BlastKOALA and/or KAAS), where their annotations originate from archaea or bacteria reference taxa.</w:t>
      </w:r>
      <w:bookmarkEnd w:id="607"/>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49375428" w:rsidR="00FA7EC7" w:rsidRDefault="007A3836" w:rsidP="007A3836">
      <w:pPr>
        <w:pStyle w:val="Caption"/>
        <w:jc w:val="both"/>
      </w:pPr>
      <w:bookmarkStart w:id="608" w:name="_Ref384395857"/>
      <w:bookmarkStart w:id="609" w:name="_Toc387398543"/>
      <w:r>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4</w:t>
      </w:r>
      <w:r w:rsidR="00FC2406">
        <w:fldChar w:fldCharType="end"/>
      </w:r>
      <w:bookmarkEnd w:id="608"/>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609"/>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7CD717B9" w:rsidR="00FA7EC7" w:rsidRDefault="00C13985" w:rsidP="00C13985">
      <w:pPr>
        <w:pStyle w:val="Caption"/>
        <w:jc w:val="both"/>
      </w:pPr>
      <w:bookmarkStart w:id="610" w:name="_Ref384395862"/>
      <w:bookmarkStart w:id="611" w:name="_Toc387398544"/>
      <w:r>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5</w:t>
      </w:r>
      <w:r w:rsidR="00FC2406">
        <w:fldChar w:fldCharType="end"/>
      </w:r>
      <w:bookmarkEnd w:id="610"/>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611"/>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6CDFF3EC" w:rsidR="00FA7EC7" w:rsidRDefault="0007274F" w:rsidP="0007274F">
      <w:pPr>
        <w:pStyle w:val="Caption"/>
        <w:jc w:val="both"/>
      </w:pPr>
      <w:bookmarkStart w:id="612" w:name="_Ref384395863"/>
      <w:bookmarkStart w:id="613" w:name="_Toc387398545"/>
      <w:r>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6</w:t>
      </w:r>
      <w:r w:rsidR="00FC2406">
        <w:fldChar w:fldCharType="end"/>
      </w:r>
      <w:bookmarkEnd w:id="612"/>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613"/>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68661CFA" w:rsidR="00FA7EC7" w:rsidRPr="00076E91" w:rsidRDefault="00FA5A52" w:rsidP="00FA5A52">
      <w:pPr>
        <w:pStyle w:val="Caption"/>
        <w:jc w:val="both"/>
        <w:rPr>
          <w:szCs w:val="24"/>
        </w:rPr>
      </w:pPr>
      <w:bookmarkStart w:id="614" w:name="_Ref384395865"/>
      <w:bookmarkStart w:id="615" w:name="_Toc387398546"/>
      <w:r>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7</w:t>
      </w:r>
      <w:r w:rsidR="00FC2406">
        <w:fldChar w:fldCharType="end"/>
      </w:r>
      <w:bookmarkEnd w:id="614"/>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615"/>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0C442192" w:rsidR="00386C41" w:rsidRPr="00EF3117" w:rsidRDefault="00386C41" w:rsidP="00BA2B31">
      <w:pPr>
        <w:pStyle w:val="Caption"/>
        <w:spacing w:after="0" w:line="360" w:lineRule="auto"/>
        <w:jc w:val="both"/>
      </w:pPr>
      <w:bookmarkStart w:id="616" w:name="_Ref381628048"/>
      <w:bookmarkStart w:id="617" w:name="_Toc387398547"/>
      <w:r w:rsidRPr="00076E91">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8</w:t>
      </w:r>
      <w:r w:rsidR="00FC2406">
        <w:fldChar w:fldCharType="end"/>
      </w:r>
      <w:bookmarkEnd w:id="616"/>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617"/>
      <w:r w:rsidRPr="00076E91">
        <w:t xml:space="preserve"> </w:t>
      </w:r>
    </w:p>
    <w:p w14:paraId="6B36F6EB" w14:textId="77777777" w:rsidR="00317CE4" w:rsidRDefault="00317CE4" w:rsidP="00317CE4">
      <w:pPr>
        <w:spacing w:after="0" w:line="360" w:lineRule="auto"/>
        <w:rPr>
          <w:szCs w:val="24"/>
        </w:rPr>
      </w:pP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lastRenderedPageBreak/>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2F81912F" w:rsidR="00317CE4" w:rsidRDefault="00317CE4" w:rsidP="00BA2B31">
      <w:pPr>
        <w:pStyle w:val="Caption"/>
        <w:jc w:val="both"/>
      </w:pPr>
      <w:bookmarkStart w:id="618" w:name="_Ref384391787"/>
      <w:bookmarkStart w:id="619" w:name="_Toc387398548"/>
      <w:r>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9</w:t>
      </w:r>
      <w:r w:rsidR="00FC2406">
        <w:fldChar w:fldCharType="end"/>
      </w:r>
      <w:bookmarkEnd w:id="618"/>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619"/>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782390A2" w:rsidR="00317CE4" w:rsidRDefault="00317CE4" w:rsidP="00BA2B31">
      <w:pPr>
        <w:pStyle w:val="Caption"/>
        <w:jc w:val="both"/>
      </w:pPr>
      <w:bookmarkStart w:id="620" w:name="_Ref384391789"/>
      <w:bookmarkStart w:id="621" w:name="_Toc387398549"/>
      <w:r>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10</w:t>
      </w:r>
      <w:r w:rsidR="00FC2406">
        <w:fldChar w:fldCharType="end"/>
      </w:r>
      <w:bookmarkEnd w:id="620"/>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621"/>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33F97728" w:rsidR="00507BD2" w:rsidRDefault="00317CE4" w:rsidP="00BA2B31">
      <w:pPr>
        <w:pStyle w:val="Caption"/>
        <w:jc w:val="both"/>
      </w:pPr>
      <w:bookmarkStart w:id="622" w:name="_Ref384391790"/>
      <w:bookmarkStart w:id="623" w:name="_Toc387398550"/>
      <w:r>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11</w:t>
      </w:r>
      <w:r w:rsidR="00FC2406">
        <w:fldChar w:fldCharType="end"/>
      </w:r>
      <w:bookmarkEnd w:id="622"/>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623"/>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624" w:name="_Toc387400415"/>
      <w:r>
        <w:lastRenderedPageBreak/>
        <w:t>Acknowledgements</w:t>
      </w:r>
      <w:bookmarkEnd w:id="624"/>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625" w:name="_Toc387400416"/>
      <w:r>
        <w:lastRenderedPageBreak/>
        <w:t>Curriculum Vitae</w:t>
      </w:r>
      <w:bookmarkEnd w:id="625"/>
    </w:p>
    <w:p w14:paraId="14D03BD7" w14:textId="5BD91F42"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V" w:date="2018-05-01T22:48:00Z" w:initials="V">
    <w:p w14:paraId="5995FE21" w14:textId="77777777" w:rsidR="00671FC2" w:rsidRDefault="00671FC2" w:rsidP="008D32D1">
      <w:pPr>
        <w:rPr>
          <w:rFonts w:eastAsia="Times New Roman" w:cs="Times New Roman"/>
        </w:rPr>
      </w:pPr>
      <w:r>
        <w:rPr>
          <w:rStyle w:val="CommentReference"/>
        </w:rPr>
        <w:annotationRef/>
      </w:r>
      <w:r>
        <w:t xml:space="preserve">Stentiford: </w:t>
      </w:r>
      <w:r>
        <w:rPr>
          <w:rFonts w:ascii="Times New Roman" w:eastAsia="Times New Roman" w:hAnsi="Times New Roman" w:cs="Times New Roman"/>
          <w:color w:val="000000"/>
          <w:szCs w:val="24"/>
          <w:shd w:val="clear" w:color="auto" w:fill="FFFFFF"/>
        </w:rPr>
        <w:t>While more recent confirmation of a fungal relationship is now accepted by most, their specific relationships and their branching either within the Fungi (e.g., [</w:t>
      </w:r>
      <w:hyperlink r:id="rId1" w:anchor="R17" w:history="1">
        <w:r>
          <w:rPr>
            <w:rStyle w:val="Hyperlink"/>
            <w:rFonts w:ascii="Times New Roman" w:eastAsia="Times New Roman" w:hAnsi="Times New Roman" w:cs="Times New Roman"/>
            <w:color w:val="642A8F"/>
            <w:szCs w:val="24"/>
          </w:rPr>
          <w:t>17</w:t>
        </w:r>
      </w:hyperlink>
      <w:r>
        <w:rPr>
          <w:rFonts w:ascii="Times New Roman" w:eastAsia="Times New Roman" w:hAnsi="Times New Roman" w:cs="Times New Roman"/>
          <w:color w:val="000000"/>
          <w:szCs w:val="24"/>
          <w:shd w:val="clear" w:color="auto" w:fill="FFFFFF"/>
        </w:rPr>
        <w:t>]) or outside the group [</w:t>
      </w:r>
      <w:hyperlink r:id="rId2" w:anchor="R18" w:history="1">
        <w:r>
          <w:rPr>
            <w:rStyle w:val="Hyperlink"/>
            <w:rFonts w:ascii="Times New Roman" w:eastAsia="Times New Roman" w:hAnsi="Times New Roman" w:cs="Times New Roman"/>
            <w:color w:val="642A8F"/>
            <w:szCs w:val="24"/>
          </w:rPr>
          <w:t>18</w:t>
        </w:r>
      </w:hyperlink>
      <w:r>
        <w:rPr>
          <w:rFonts w:ascii="Times New Roman" w:eastAsia="Times New Roman" w:hAnsi="Times New Roman" w:cs="Times New Roman"/>
          <w:color w:val="000000"/>
          <w:szCs w:val="24"/>
          <w:shd w:val="clear" w:color="auto" w:fill="FFFFFF"/>
        </w:rPr>
        <w:t>,</w:t>
      </w:r>
      <w:hyperlink r:id="rId3" w:anchor="R19" w:history="1">
        <w:r>
          <w:rPr>
            <w:rStyle w:val="Hyperlink"/>
            <w:rFonts w:ascii="Times New Roman" w:eastAsia="Times New Roman" w:hAnsi="Times New Roman" w:cs="Times New Roman"/>
            <w:color w:val="642A8F"/>
            <w:szCs w:val="24"/>
          </w:rPr>
          <w:t>19</w:t>
        </w:r>
      </w:hyperlink>
      <w:r>
        <w:rPr>
          <w:rFonts w:ascii="Times New Roman" w:eastAsia="Times New Roman" w:hAnsi="Times New Roman" w:cs="Times New Roman"/>
          <w:color w:val="000000"/>
          <w:szCs w:val="24"/>
          <w:shd w:val="clear" w:color="auto" w:fill="FFFFFF"/>
        </w:rPr>
        <w:t>] are a topic of further debate.</w:t>
      </w:r>
      <w:r>
        <w:rPr>
          <w:rStyle w:val="apple-converted-space"/>
          <w:rFonts w:ascii="Times New Roman" w:eastAsia="Times New Roman" w:hAnsi="Times New Roman" w:cs="Times New Roman"/>
          <w:color w:val="000000"/>
          <w:szCs w:val="24"/>
          <w:shd w:val="clear" w:color="auto" w:fill="FFFFFF"/>
        </w:rPr>
        <w:t> </w:t>
      </w:r>
    </w:p>
    <w:p w14:paraId="21D103A1" w14:textId="7AA3C055" w:rsidR="00671FC2" w:rsidRDefault="00671FC2">
      <w:pPr>
        <w:pStyle w:val="CommentText"/>
      </w:pPr>
      <w:r>
        <w:t xml:space="preserve">[19] </w:t>
      </w:r>
      <w:proofErr w:type="gramStart"/>
      <w:r>
        <w:t>is</w:t>
      </w:r>
      <w:proofErr w:type="gramEnd"/>
      <w:r>
        <w:t xml:space="preserve"> the paper of Gabaldon.</w:t>
      </w:r>
    </w:p>
  </w:comment>
  <w:comment w:id="25" w:author="Ingo Ebersberger" w:date="2018-05-07T23:25:00Z" w:initials="IE">
    <w:p w14:paraId="712022B4" w14:textId="18D46DB2" w:rsidR="00671FC2" w:rsidRDefault="00671FC2">
      <w:pPr>
        <w:pStyle w:val="CommentText"/>
      </w:pPr>
      <w:r>
        <w:rPr>
          <w:rStyle w:val="CommentReference"/>
        </w:rPr>
        <w:annotationRef/>
      </w:r>
      <w:r>
        <w:t xml:space="preserve">Ok, so they write that there is conflicting evidence, so just capture this in one or two sentences. </w:t>
      </w:r>
    </w:p>
  </w:comment>
  <w:comment w:id="33" w:author="Ingo Ebersberger" w:date="2018-05-08T00:14:00Z" w:initials="IE">
    <w:p w14:paraId="46054B97" w14:textId="1779678C" w:rsidR="00671FC2" w:rsidRDefault="00671FC2">
      <w:pPr>
        <w:pStyle w:val="CommentText"/>
      </w:pPr>
      <w:r>
        <w:rPr>
          <w:rStyle w:val="CommentReference"/>
        </w:rPr>
        <w:annotationRef/>
      </w:r>
      <w:r>
        <w:t xml:space="preserve">Here, one sentence is missing that explains why you do this. … </w:t>
      </w:r>
      <w:proofErr w:type="gramStart"/>
      <w:r>
        <w:t>in</w:t>
      </w:r>
      <w:proofErr w:type="gramEnd"/>
      <w:r>
        <w:t xml:space="preserve"> order to delineate the evolutionary events that shaped and streamlined the contemporary genomes… or something. I am somehow missing one of our research questions: ‘was the microsporidian LCA already that reduced? </w:t>
      </w:r>
    </w:p>
  </w:comment>
  <w:comment w:id="34" w:author="Ingo Ebersberger" w:date="2018-05-08T00:17:00Z" w:initials="IE">
    <w:p w14:paraId="77870297" w14:textId="0749A007" w:rsidR="00671FC2" w:rsidRDefault="00671FC2">
      <w:pPr>
        <w:pStyle w:val="CommentText"/>
      </w:pPr>
      <w:r>
        <w:rPr>
          <w:rStyle w:val="CommentReference"/>
        </w:rPr>
        <w:annotationRef/>
      </w:r>
      <w:r>
        <w:t>This should belong further up, and before you mention the chapters. I suggest to shorten it, and to make clear that one of the main questions is: When did the microsporidia start becoming reduced. Was their LCA already as reduced, then the LCA gene set should be functionally similar to what we see nowadays. If it was more complex, then we could assume independent reductions on the various lineages.</w:t>
      </w:r>
    </w:p>
  </w:comment>
  <w:comment w:id="37" w:author="Ingo Ebersberger" w:date="2018-05-08T01:16:00Z" w:initials="IE">
    <w:p w14:paraId="50B041E5" w14:textId="34EC3300" w:rsidR="00671FC2" w:rsidRDefault="00671FC2">
      <w:pPr>
        <w:pStyle w:val="CommentText"/>
      </w:pPr>
      <w:r>
        <w:rPr>
          <w:rStyle w:val="CommentReference"/>
        </w:rPr>
        <w:annotationRef/>
      </w:r>
      <w:r>
        <w:t>Later you talk about co-orthologs, i.e. a certain seed protein is represented by two or more sequences in a species that are more closely related to each other than they are to the seed. Consider adding this information here.</w:t>
      </w:r>
    </w:p>
  </w:comment>
  <w:comment w:id="48" w:author="Ingo Ebersberger" w:date="2018-05-08T00:22:00Z" w:initials="IE">
    <w:p w14:paraId="3E7243C9" w14:textId="3CFDC31E" w:rsidR="00671FC2" w:rsidRDefault="00671FC2">
      <w:pPr>
        <w:pStyle w:val="CommentText"/>
      </w:pPr>
      <w:r>
        <w:rPr>
          <w:rStyle w:val="CommentReference"/>
        </w:rPr>
        <w:annotationRef/>
      </w:r>
      <w:r>
        <w:t>Ref.</w:t>
      </w:r>
    </w:p>
  </w:comment>
  <w:comment w:id="43" w:author="Ingo Ebersberger" w:date="2018-05-08T00:36:00Z" w:initials="IE">
    <w:p w14:paraId="14B39AE7" w14:textId="2CF3F435" w:rsidR="00671FC2" w:rsidRDefault="00671FC2">
      <w:pPr>
        <w:pStyle w:val="CommentText"/>
      </w:pPr>
      <w:r>
        <w:rPr>
          <w:rStyle w:val="CommentReference"/>
        </w:rPr>
        <w:annotationRef/>
      </w:r>
      <w:r>
        <w:t>Check carefully, if all is correct what I have written…</w:t>
      </w:r>
    </w:p>
  </w:comment>
  <w:comment w:id="83" w:author="Ingo Ebersberger" w:date="2018-05-08T00:36:00Z" w:initials="IE">
    <w:p w14:paraId="4D35C08D" w14:textId="5D388ED8" w:rsidR="00671FC2" w:rsidRDefault="00671FC2">
      <w:pPr>
        <w:pStyle w:val="CommentText"/>
      </w:pPr>
      <w:r>
        <w:rPr>
          <w:rStyle w:val="CommentReference"/>
        </w:rPr>
        <w:annotationRef/>
      </w:r>
      <w:r>
        <w:t>Check!</w:t>
      </w:r>
    </w:p>
  </w:comment>
  <w:comment w:id="130" w:author="Ingo Ebersberger" w:date="2018-05-08T00:57:00Z" w:initials="IE">
    <w:p w14:paraId="0BCF2EFA" w14:textId="2D6453CC" w:rsidR="00671FC2" w:rsidRDefault="00671FC2">
      <w:pPr>
        <w:pStyle w:val="CommentText"/>
      </w:pPr>
      <w:r>
        <w:rPr>
          <w:rStyle w:val="CommentReference"/>
        </w:rPr>
        <w:annotationRef/>
      </w:r>
      <w:r>
        <w:t>What format?</w:t>
      </w:r>
    </w:p>
  </w:comment>
  <w:comment w:id="142" w:author="Ingo Ebersberger" w:date="2018-05-08T01:00:00Z" w:initials="IE">
    <w:p w14:paraId="03B39892" w14:textId="1546E3B4" w:rsidR="00671FC2" w:rsidRDefault="00671FC2">
      <w:pPr>
        <w:pStyle w:val="CommentText"/>
      </w:pPr>
      <w:r>
        <w:rPr>
          <w:rStyle w:val="CommentReference"/>
        </w:rPr>
        <w:annotationRef/>
      </w:r>
      <w:r>
        <w:t>Only this part is the title of the caption. The rest is additional text.</w:t>
      </w:r>
    </w:p>
  </w:comment>
  <w:comment w:id="144" w:author="Ingo Ebersberger" w:date="2018-05-08T01:15:00Z" w:initials="IE">
    <w:p w14:paraId="059C151A" w14:textId="15DF637F" w:rsidR="00671FC2" w:rsidRDefault="00671FC2">
      <w:pPr>
        <w:pStyle w:val="CommentText"/>
      </w:pPr>
      <w:r>
        <w:rPr>
          <w:rStyle w:val="CommentReference"/>
        </w:rPr>
        <w:annotationRef/>
      </w:r>
      <w:r>
        <w:t>Not introduced so far.</w:t>
      </w:r>
    </w:p>
  </w:comment>
  <w:comment w:id="145" w:author="Ingo Ebersberger" w:date="2018-05-08T01:18:00Z" w:initials="IE">
    <w:p w14:paraId="25D96BBF" w14:textId="1BE82726" w:rsidR="00671FC2" w:rsidRDefault="00671FC2">
      <w:pPr>
        <w:pStyle w:val="CommentText"/>
      </w:pPr>
      <w:r>
        <w:rPr>
          <w:rStyle w:val="CommentReference"/>
        </w:rPr>
        <w:annotationRef/>
      </w:r>
      <w:r>
        <w:t>This bit of information is not really comprehensible.</w:t>
      </w:r>
    </w:p>
  </w:comment>
  <w:comment w:id="147" w:author="Ingo Ebersberger" w:date="2018-05-08T01:18:00Z" w:initials="IE">
    <w:p w14:paraId="7C87D767" w14:textId="2ED547EA" w:rsidR="00671FC2" w:rsidRDefault="00671FC2">
      <w:pPr>
        <w:pStyle w:val="CommentText"/>
      </w:pPr>
      <w:r>
        <w:rPr>
          <w:rStyle w:val="CommentReference"/>
        </w:rPr>
        <w:annotationRef/>
      </w:r>
      <w:r>
        <w:t xml:space="preserve">I think this is information that should come before the input section, and as the first sub-section in this section. </w:t>
      </w:r>
    </w:p>
  </w:comment>
  <w:comment w:id="150" w:author="Ingo Ebersberger" w:date="2018-05-08T01:20:00Z" w:initials="IE">
    <w:p w14:paraId="084D9E4B" w14:textId="3945E994" w:rsidR="00671FC2" w:rsidRDefault="00671FC2">
      <w:pPr>
        <w:pStyle w:val="CommentText"/>
      </w:pPr>
      <w:r>
        <w:rPr>
          <w:rStyle w:val="CommentReference"/>
        </w:rPr>
        <w:annotationRef/>
      </w:r>
      <w:r>
        <w:t>What feature?</w:t>
      </w:r>
    </w:p>
  </w:comment>
  <w:comment w:id="153" w:author="Ingo Ebersberger" w:date="2018-05-08T01:20:00Z" w:initials="IE">
    <w:p w14:paraId="28BA88FA" w14:textId="7842F70E" w:rsidR="00671FC2" w:rsidRDefault="00671FC2">
      <w:pPr>
        <w:pStyle w:val="CommentText"/>
      </w:pPr>
      <w:r>
        <w:rPr>
          <w:rStyle w:val="CommentReference"/>
        </w:rPr>
        <w:annotationRef/>
      </w:r>
      <w:r>
        <w:t>Caption heading up to here.</w:t>
      </w:r>
    </w:p>
  </w:comment>
  <w:comment w:id="159" w:author="Ingo Ebersberger" w:date="2018-05-08T01:21:00Z" w:initials="IE">
    <w:p w14:paraId="49A2DBEE" w14:textId="43710539" w:rsidR="00671FC2" w:rsidRDefault="00671FC2">
      <w:pPr>
        <w:pStyle w:val="CommentText"/>
      </w:pPr>
      <w:r>
        <w:rPr>
          <w:rStyle w:val="CommentReference"/>
        </w:rPr>
        <w:annotationRef/>
      </w:r>
      <w:r>
        <w:t xml:space="preserve">You, so far, did not explain the reader in full detail that you can group taxa at certain taxonomical levels into supertaxa. </w:t>
      </w:r>
    </w:p>
  </w:comment>
  <w:comment w:id="214" w:author="Ingo Ebersberger" w:date="2018-05-08T01:42:00Z" w:initials="IE">
    <w:p w14:paraId="591BB3DE" w14:textId="28DA9AF2" w:rsidR="00671FC2" w:rsidRDefault="00671FC2">
      <w:pPr>
        <w:pStyle w:val="CommentText"/>
      </w:pPr>
      <w:r>
        <w:rPr>
          <w:rStyle w:val="CommentReference"/>
        </w:rPr>
        <w:annotationRef/>
      </w:r>
      <w:r>
        <w:t>What does this mean?</w:t>
      </w:r>
    </w:p>
  </w:comment>
  <w:comment w:id="230" w:author="Ingo Ebersberger" w:date="2018-05-08T01:57:00Z" w:initials="IE">
    <w:p w14:paraId="304C7ED4" w14:textId="3696058B" w:rsidR="00671FC2" w:rsidRDefault="00671FC2">
      <w:pPr>
        <w:pStyle w:val="CommentText"/>
      </w:pPr>
      <w:r>
        <w:rPr>
          <w:rStyle w:val="CommentReference"/>
        </w:rPr>
        <w:annotationRef/>
      </w:r>
      <w:r>
        <w:t>Methods information is missing.</w:t>
      </w:r>
    </w:p>
  </w:comment>
  <w:comment w:id="232" w:author="Ingo Ebersberger" w:date="2018-05-08T01:46:00Z" w:initials="IE">
    <w:p w14:paraId="4F56A5E2" w14:textId="0F2F81E1" w:rsidR="00671FC2" w:rsidRDefault="00671FC2">
      <w:pPr>
        <w:pStyle w:val="CommentText"/>
      </w:pPr>
      <w:r>
        <w:rPr>
          <w:rStyle w:val="CommentReference"/>
        </w:rPr>
        <w:annotationRef/>
      </w:r>
      <w:r>
        <w:t xml:space="preserve">Wrong place for this information. Needs to go to Input format. Better to start with ‘why do you order species along a tree? Simply, because it allows a more meaningful interpretation of evolutionary events, if taxa are arranged such that the time to the last common ancestor shared with the seed taxon increases from left to right (assuming that taxa label the columns). </w:t>
      </w:r>
    </w:p>
  </w:comment>
  <w:comment w:id="251" w:author="Ingo Ebersberger" w:date="2018-05-08T01:54:00Z" w:initials="IE">
    <w:p w14:paraId="49BAC89F" w14:textId="6827507A" w:rsidR="00671FC2" w:rsidRDefault="00671FC2">
      <w:pPr>
        <w:pStyle w:val="CommentText"/>
      </w:pPr>
      <w:r>
        <w:rPr>
          <w:rStyle w:val="CommentReference"/>
        </w:rPr>
        <w:annotationRef/>
      </w:r>
      <w:r>
        <w:t>How do you do this? Any methods specified?</w:t>
      </w:r>
    </w:p>
  </w:comment>
  <w:comment w:id="263" w:author="Ingo Ebersberger" w:date="2018-05-08T01:55:00Z" w:initials="IE">
    <w:p w14:paraId="16757A58" w14:textId="5DE06553" w:rsidR="00671FC2" w:rsidRDefault="00671FC2">
      <w:pPr>
        <w:pStyle w:val="CommentText"/>
      </w:pPr>
      <w:r>
        <w:rPr>
          <w:rStyle w:val="CommentReference"/>
        </w:rPr>
        <w:annotationRef/>
      </w:r>
      <w:r>
        <w:t>Check if true.</w:t>
      </w:r>
    </w:p>
  </w:comment>
  <w:comment w:id="269" w:author="Ingo Ebersberger" w:date="2018-05-08T01:55:00Z" w:initials="IE">
    <w:p w14:paraId="71F17E0D" w14:textId="0DDFEEFD" w:rsidR="00671FC2" w:rsidRDefault="00671FC2">
      <w:pPr>
        <w:pStyle w:val="CommentText"/>
      </w:pPr>
      <w:r>
        <w:rPr>
          <w:rStyle w:val="CommentReference"/>
        </w:rPr>
        <w:annotationRef/>
      </w:r>
      <w:r>
        <w:t>How?</w:t>
      </w:r>
    </w:p>
  </w:comment>
  <w:comment w:id="274" w:author="Ingo Ebersberger" w:date="2018-05-08T01:56:00Z" w:initials="IE">
    <w:p w14:paraId="54EB332D" w14:textId="1FBC5AFC" w:rsidR="00671FC2" w:rsidRDefault="00671FC2">
      <w:pPr>
        <w:pStyle w:val="CommentText"/>
      </w:pPr>
      <w:r>
        <w:rPr>
          <w:rStyle w:val="CommentReference"/>
        </w:rPr>
        <w:annotationRef/>
      </w:r>
      <w:r>
        <w:t>What does this mean?</w:t>
      </w:r>
    </w:p>
  </w:comment>
  <w:comment w:id="307" w:author="Ingo Ebersberger" w:date="2018-05-08T02:02:00Z" w:initials="IE">
    <w:p w14:paraId="373BB575" w14:textId="77777777" w:rsidR="00671FC2" w:rsidRDefault="00671FC2" w:rsidP="00CC3941">
      <w:pPr>
        <w:pStyle w:val="CommentText"/>
      </w:pPr>
      <w:r>
        <w:rPr>
          <w:rStyle w:val="CommentReference"/>
        </w:rPr>
        <w:annotationRef/>
      </w:r>
      <w:r>
        <w:t>Make this figure a screen shot of the customized profile page. Move the figure that is currently listed under figure 2-4 further down and into section 2-5, where it belongs to.</w:t>
      </w:r>
    </w:p>
  </w:comment>
  <w:comment w:id="318" w:author="Ingo Ebersberger" w:date="2018-05-08T02:02:00Z" w:initials="IE">
    <w:p w14:paraId="5E35152C" w14:textId="18117187" w:rsidR="00671FC2" w:rsidRDefault="00671FC2">
      <w:pPr>
        <w:pStyle w:val="CommentText"/>
      </w:pPr>
      <w:r>
        <w:rPr>
          <w:rStyle w:val="CommentReference"/>
        </w:rPr>
        <w:annotationRef/>
      </w:r>
      <w:r>
        <w:t>Make this figure a screen shot of the customized profile page. Move the figure that is currently listed under figure 2-4 further down and into section 2-5, where it belongs to.</w:t>
      </w:r>
    </w:p>
  </w:comment>
  <w:comment w:id="321" w:author="Ingo Ebersberger" w:date="2018-05-08T02:05:00Z" w:initials="IE">
    <w:p w14:paraId="152A903B" w14:textId="24848FC5" w:rsidR="00671FC2" w:rsidRDefault="00671FC2">
      <w:pPr>
        <w:pStyle w:val="CommentText"/>
      </w:pPr>
      <w:r>
        <w:rPr>
          <w:rStyle w:val="CommentReference"/>
        </w:rPr>
        <w:annotationRef/>
      </w:r>
      <w:r>
        <w:t>Move to section 2.5</w:t>
      </w:r>
    </w:p>
  </w:comment>
  <w:comment w:id="322" w:author="Ingo Ebersberger" w:date="2018-05-08T02:07:00Z" w:initials="IE">
    <w:p w14:paraId="0E490883" w14:textId="24C209AA" w:rsidR="00671FC2" w:rsidRDefault="00671FC2">
      <w:pPr>
        <w:pStyle w:val="CommentText"/>
      </w:pPr>
      <w:r>
        <w:rPr>
          <w:rStyle w:val="CommentReference"/>
        </w:rPr>
        <w:annotationRef/>
      </w:r>
      <w:r>
        <w:t>Move this bit further up. Filtering can also been done in the main profile plot. As something along these lines is already written above, integrate it with the existing text.</w:t>
      </w:r>
    </w:p>
  </w:comment>
  <w:comment w:id="329" w:author="Ingo Ebersberger" w:date="2018-05-08T02:09:00Z" w:initials="IE">
    <w:p w14:paraId="0EB8C85A" w14:textId="4C9111F3" w:rsidR="00671FC2" w:rsidRDefault="00671FC2">
      <w:pPr>
        <w:pStyle w:val="CommentText"/>
      </w:pPr>
      <w:r>
        <w:rPr>
          <w:rStyle w:val="CommentReference"/>
        </w:rPr>
        <w:annotationRef/>
      </w:r>
      <w:r>
        <w:t>Nice, but how do you do it? Is there an R package, if so, specify it.</w:t>
      </w:r>
    </w:p>
  </w:comment>
  <w:comment w:id="331" w:author="Ingo Ebersberger" w:date="2018-05-08T02:11:00Z" w:initials="IE">
    <w:p w14:paraId="5399C8FB" w14:textId="740AD344" w:rsidR="00671FC2" w:rsidRDefault="00671FC2">
      <w:pPr>
        <w:pStyle w:val="CommentText"/>
      </w:pPr>
      <w:r>
        <w:rPr>
          <w:rStyle w:val="CommentReference"/>
        </w:rPr>
        <w:annotationRef/>
      </w:r>
      <w:r>
        <w:t>Geneate this table.</w:t>
      </w:r>
    </w:p>
  </w:comment>
  <w:comment w:id="341" w:author="Ingo Ebersberger" w:date="2018-05-08T02:15:00Z" w:initials="IE">
    <w:p w14:paraId="7C6A6636" w14:textId="27A861B8" w:rsidR="00671FC2" w:rsidRDefault="00671FC2">
      <w:pPr>
        <w:pStyle w:val="CommentText"/>
      </w:pPr>
      <w:r>
        <w:rPr>
          <w:rStyle w:val="CommentReference"/>
        </w:rPr>
        <w:annotationRef/>
      </w:r>
      <w:r>
        <w:t>Cite the NAR paper from me about the yeast ribosome biogenesis pathway.</w:t>
      </w:r>
    </w:p>
  </w:comment>
  <w:comment w:id="410" w:author="Ingo Ebersberger" w:date="2018-05-08T02:36:00Z" w:initials="IE">
    <w:p w14:paraId="39B9D895" w14:textId="426C2A62" w:rsidR="00671FC2" w:rsidRDefault="00671FC2">
      <w:pPr>
        <w:pStyle w:val="CommentText"/>
      </w:pPr>
      <w:r>
        <w:rPr>
          <w:rStyle w:val="CommentReference"/>
        </w:rPr>
        <w:annotationRef/>
      </w:r>
      <w:r>
        <w:t>Display one of them, e.g. the AMPK TOR set!!</w:t>
      </w:r>
    </w:p>
  </w:comment>
  <w:comment w:id="414" w:author="Ingo Ebersberger" w:date="2018-05-08T09:43:00Z" w:initials="IE">
    <w:p w14:paraId="18A7CE77" w14:textId="4E5A43D4" w:rsidR="00671FC2" w:rsidRDefault="00671FC2">
      <w:pPr>
        <w:pStyle w:val="CommentText"/>
      </w:pPr>
      <w:r>
        <w:rPr>
          <w:rStyle w:val="CommentReference"/>
        </w:rPr>
        <w:annotationRef/>
      </w:r>
      <w:r>
        <w:t>Give reference</w:t>
      </w:r>
    </w:p>
  </w:comment>
  <w:comment w:id="423" w:author="Ingo Ebersberger" w:date="2018-05-08T09:51:00Z" w:initials="IE">
    <w:p w14:paraId="5CDA02EA" w14:textId="053B6A31" w:rsidR="00671FC2" w:rsidRDefault="00671FC2">
      <w:pPr>
        <w:pStyle w:val="CommentText"/>
      </w:pPr>
      <w:r>
        <w:rPr>
          <w:rStyle w:val="CommentReference"/>
        </w:rPr>
        <w:annotationRef/>
      </w:r>
      <w:r>
        <w:t>This is, so far, not reflected in the text above. Probably, this idea is good for the Abstract / Summary</w:t>
      </w:r>
    </w:p>
  </w:comment>
  <w:comment w:id="472" w:author="Ingo Ebersberger" w:date="2018-05-01T15:33:00Z" w:initials="IE">
    <w:p w14:paraId="6FCBAE46" w14:textId="77777777" w:rsidR="00671FC2" w:rsidRDefault="00671FC2"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473" w:author="V" w:date="2018-05-02T10:27:00Z" w:initials="V">
    <w:p w14:paraId="758C4113" w14:textId="1D08F30C" w:rsidR="00671FC2" w:rsidRDefault="00671FC2">
      <w:pPr>
        <w:pStyle w:val="CommentText"/>
      </w:pPr>
      <w:r>
        <w:rPr>
          <w:rStyle w:val="CommentReference"/>
        </w:rPr>
        <w:annotationRef/>
      </w:r>
      <w:proofErr w:type="gramStart"/>
      <w:r>
        <w:t>this</w:t>
      </w:r>
      <w:proofErr w:type="gramEnd"/>
      <w:r>
        <w:t xml:space="preserve"> title must be changed, since I combine all studies of micros together.</w:t>
      </w:r>
    </w:p>
  </w:comment>
  <w:comment w:id="475" w:author="Ingo Ebersberger" w:date="2018-04-11T21:55:00Z" w:initials="IE">
    <w:p w14:paraId="19FEAFBA" w14:textId="4BB59CB4" w:rsidR="00671FC2" w:rsidRDefault="00671FC2">
      <w:pPr>
        <w:pStyle w:val="CommentText"/>
      </w:pPr>
      <w:r>
        <w:rPr>
          <w:rStyle w:val="CommentReference"/>
        </w:rPr>
        <w:annotationRef/>
      </w:r>
      <w:r>
        <w:t>This introduction is not an introduction, to be honest. It is only 7 lines…</w:t>
      </w:r>
    </w:p>
    <w:p w14:paraId="5843D9DC" w14:textId="3ACCBE73" w:rsidR="00671FC2" w:rsidRDefault="00671FC2">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476" w:author="V" w:date="2018-05-02T10:28:00Z" w:initials="V">
    <w:p w14:paraId="02900816" w14:textId="70DD0888" w:rsidR="00671FC2" w:rsidRDefault="00671FC2">
      <w:pPr>
        <w:pStyle w:val="CommentText"/>
      </w:pPr>
      <w:r>
        <w:rPr>
          <w:rStyle w:val="CommentReference"/>
        </w:rPr>
        <w:annotationRef/>
      </w:r>
      <w:r>
        <w:t>I still have to work on this introduction</w:t>
      </w:r>
    </w:p>
  </w:comment>
  <w:comment w:id="502" w:author="Ingo Ebersberger" w:date="2018-05-01T15:50:00Z" w:initials="IE">
    <w:p w14:paraId="67F1379D" w14:textId="77777777" w:rsidR="00671FC2" w:rsidRDefault="00671FC2" w:rsidP="00E64D2C">
      <w:pPr>
        <w:pStyle w:val="CommentText"/>
      </w:pPr>
      <w:r>
        <w:rPr>
          <w:rStyle w:val="CommentReference"/>
        </w:rPr>
        <w:annotationRef/>
      </w:r>
      <w:r>
        <w:t>What are they used for? Morover, if you select the seed, they are no longer random. Or do I miss something?</w:t>
      </w:r>
    </w:p>
  </w:comment>
  <w:comment w:id="503" w:author="V" w:date="2018-05-02T02:50:00Z" w:initials="V">
    <w:p w14:paraId="21543F76" w14:textId="6363422C" w:rsidR="00671FC2" w:rsidRDefault="00671FC2">
      <w:pPr>
        <w:pStyle w:val="CommentText"/>
      </w:pPr>
      <w:r>
        <w:rPr>
          <w:rStyle w:val="CommentReference"/>
        </w:rPr>
        <w:annotationRef/>
      </w:r>
      <w:proofErr w:type="gramStart"/>
      <w:r>
        <w:t>the</w:t>
      </w:r>
      <w:proofErr w:type="gramEnd"/>
      <w:r>
        <w:t xml:space="preserve"> desc for them: </w:t>
      </w:r>
    </w:p>
    <w:p w14:paraId="0D619476" w14:textId="218FA644" w:rsidR="00671FC2" w:rsidRPr="006177F7" w:rsidRDefault="00671FC2"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proofErr w:type="gramStart"/>
      <w:r w:rsidRPr="006177F7">
        <w:rPr>
          <w:rFonts w:ascii="Courier10PitchBT" w:hAnsi="Courier10PitchBT" w:cs="Times New Roman"/>
          <w:sz w:val="20"/>
          <w:szCs w:val="20"/>
        </w:rPr>
        <w:t>b</w:t>
      </w:r>
      <w:proofErr w:type="gramEnd"/>
      <w:r w:rsidRPr="006177F7">
        <w:rPr>
          <w:rFonts w:ascii="Courier10PitchBT" w:hAnsi="Courier10PitchBT" w:cs="Times New Roman"/>
          <w:sz w:val="20"/>
          <w:szCs w:val="20"/>
        </w:rPr>
        <w:t xml:space="preserve"> Specify an integer number (random seed) and turn on bootstrapping</w:t>
      </w:r>
    </w:p>
    <w:p w14:paraId="464B3294" w14:textId="1FAF99D9" w:rsidR="00671FC2" w:rsidRPr="009F5467" w:rsidRDefault="00671FC2"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proofErr w:type="gramStart"/>
      <w:r w:rsidRPr="006177F7">
        <w:rPr>
          <w:rFonts w:ascii="Courier10PitchBT" w:hAnsi="Courier10PitchBT" w:cs="Times New Roman"/>
          <w:sz w:val="20"/>
          <w:szCs w:val="20"/>
        </w:rPr>
        <w:t>p</w:t>
      </w:r>
      <w:proofErr w:type="gramEnd"/>
      <w:r w:rsidRPr="006177F7">
        <w:rPr>
          <w:rFonts w:ascii="Courier10PitchBT" w:hAnsi="Courier10PitchBT" w:cs="Times New Roman"/>
          <w:sz w:val="20"/>
          <w:szCs w:val="20"/>
        </w:rPr>
        <w:t xml:space="preserve"> Specify a random number seed for the parsimony inferences.</w:t>
      </w:r>
    </w:p>
  </w:comment>
  <w:comment w:id="507" w:author="Ingo Ebersberger" w:date="2018-05-01T15:54:00Z" w:initials="IE">
    <w:p w14:paraId="2CBB7497" w14:textId="77777777" w:rsidR="00671FC2" w:rsidRDefault="00671FC2" w:rsidP="00433E40">
      <w:pPr>
        <w:pStyle w:val="CommentText"/>
      </w:pPr>
      <w:r>
        <w:rPr>
          <w:rStyle w:val="CommentReference"/>
        </w:rPr>
        <w:annotationRef/>
      </w:r>
      <w:proofErr w:type="gramStart"/>
      <w:r>
        <w:t>as</w:t>
      </w:r>
      <w:proofErr w:type="gramEnd"/>
      <w:r>
        <w:t xml:space="preserve"> you have writte it, give it a name and put it on the CD.</w:t>
      </w:r>
    </w:p>
  </w:comment>
  <w:comment w:id="576" w:author="Ingo Ebersberger" w:date="2018-04-26T17:19:00Z" w:initials="IE">
    <w:p w14:paraId="04C3905F" w14:textId="77777777" w:rsidR="00671FC2" w:rsidRDefault="00671FC2" w:rsidP="001E1A6C">
      <w:pPr>
        <w:pStyle w:val="CommentText"/>
      </w:pPr>
      <w:r>
        <w:rPr>
          <w:rStyle w:val="CommentReference"/>
        </w:rPr>
        <w:annotationRef/>
      </w:r>
      <w:r>
        <w:t xml:space="preserve">What is an orphan. Did you explain this above? In general, not clear to me what you want to say here. Is it, that you find a number of preoins that are microsporidia specific. </w:t>
      </w:r>
      <w:proofErr w:type="gramStart"/>
      <w:r>
        <w:t>Hence ,</w:t>
      </w:r>
      <w:proofErr w:type="gramEnd"/>
      <w:r>
        <w:t xml:space="preserve"> they are evolutionary innovations on this lineage. In essence, microsporidia are not just compacted fungi but adapted to their environment?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533E35" w15:done="0"/>
  <w15:commentEx w15:paraId="1107821F" w15:done="0"/>
  <w15:commentEx w15:paraId="131432EC" w15:paraIdParent="1107821F" w15:done="0"/>
  <w15:commentEx w15:paraId="562465DC" w15:done="0"/>
  <w15:commentEx w15:paraId="339120E3" w15:done="0"/>
  <w15:commentEx w15:paraId="15617DE3" w15:done="0"/>
  <w15:commentEx w15:paraId="12C31CED" w15:done="0"/>
  <w15:commentEx w15:paraId="59DBBBDF" w15:done="0"/>
  <w15:commentEx w15:paraId="1AF41D50" w15:done="0"/>
  <w15:commentEx w15:paraId="42D27405" w15:done="0"/>
  <w15:commentEx w15:paraId="1EB9B2DE" w15:done="0"/>
  <w15:commentEx w15:paraId="0135964A" w15:done="0"/>
  <w15:commentEx w15:paraId="22BE7FF0" w15:done="0"/>
  <w15:commentEx w15:paraId="2F022D83" w15:done="0"/>
  <w15:commentEx w15:paraId="123D86E8" w15:paraIdParent="2F022D83" w15:done="0"/>
  <w15:commentEx w15:paraId="21D103A1" w15:done="0"/>
  <w15:commentEx w15:paraId="712022B4" w15:paraIdParent="21D103A1" w15:done="0"/>
  <w15:commentEx w15:paraId="01478101" w15:done="0"/>
  <w15:commentEx w15:paraId="0914BF2D" w15:done="0"/>
  <w15:commentEx w15:paraId="17E1421D" w15:paraIdParent="0914BF2D" w15:done="0"/>
  <w15:commentEx w15:paraId="1EB76FB3" w15:done="0"/>
  <w15:commentEx w15:paraId="46591EEF" w15:done="0"/>
  <w15:commentEx w15:paraId="54595B2A" w15:done="0"/>
  <w15:commentEx w15:paraId="6A26494D" w15:done="0"/>
  <w15:commentEx w15:paraId="46054B97" w15:done="0"/>
  <w15:commentEx w15:paraId="77870297" w15:done="0"/>
  <w15:commentEx w15:paraId="50B041E5" w15:done="0"/>
  <w15:commentEx w15:paraId="35430212" w15:done="0"/>
  <w15:commentEx w15:paraId="3E7243C9" w15:done="0"/>
  <w15:commentEx w15:paraId="14B39AE7" w15:done="0"/>
  <w15:commentEx w15:paraId="4D35C08D" w15:done="0"/>
  <w15:commentEx w15:paraId="0BCF2EFA" w15:done="0"/>
  <w15:commentEx w15:paraId="03B39892" w15:done="0"/>
  <w15:commentEx w15:paraId="059C151A" w15:done="0"/>
  <w15:commentEx w15:paraId="25D96BBF" w15:done="0"/>
  <w15:commentEx w15:paraId="7C87D767" w15:done="0"/>
  <w15:commentEx w15:paraId="084D9E4B" w15:done="0"/>
  <w15:commentEx w15:paraId="28BA88FA" w15:done="0"/>
  <w15:commentEx w15:paraId="49A2DBEE" w15:done="0"/>
  <w15:commentEx w15:paraId="591BB3DE" w15:done="0"/>
  <w15:commentEx w15:paraId="304C7ED4" w15:done="0"/>
  <w15:commentEx w15:paraId="4F56A5E2" w15:done="0"/>
  <w15:commentEx w15:paraId="49BAC89F" w15:done="0"/>
  <w15:commentEx w15:paraId="16757A58" w15:done="0"/>
  <w15:commentEx w15:paraId="71F17E0D" w15:done="0"/>
  <w15:commentEx w15:paraId="54EB332D" w15:done="0"/>
  <w15:commentEx w15:paraId="373BB575" w15:done="0"/>
  <w15:commentEx w15:paraId="5E35152C" w15:done="0"/>
  <w15:commentEx w15:paraId="152A903B" w15:done="0"/>
  <w15:commentEx w15:paraId="0E490883" w15:done="0"/>
  <w15:commentEx w15:paraId="0EB8C85A" w15:done="0"/>
  <w15:commentEx w15:paraId="5399C8FB" w15:done="0"/>
  <w15:commentEx w15:paraId="7C6A6636" w15:done="0"/>
  <w15:commentEx w15:paraId="5642851B" w15:done="0"/>
  <w15:commentEx w15:paraId="39B9D895" w15:done="0"/>
  <w15:commentEx w15:paraId="18A7CE77" w15:done="0"/>
  <w15:commentEx w15:paraId="5CDA02EA" w15:done="0"/>
  <w15:commentEx w15:paraId="6FCBAE46" w15:done="0"/>
  <w15:commentEx w15:paraId="758C4113" w15:done="0"/>
  <w15:commentEx w15:paraId="5843D9DC" w15:done="0"/>
  <w15:commentEx w15:paraId="02900816" w15:done="0"/>
  <w15:commentEx w15:paraId="67F1379D" w15:done="0"/>
  <w15:commentEx w15:paraId="464B3294" w15:done="0"/>
  <w15:commentEx w15:paraId="2CBB7497" w15:done="0"/>
  <w15:commentEx w15:paraId="04C390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533E35" w16cid:durableId="1E9B55D7"/>
  <w16cid:commentId w16cid:paraId="1107821F" w16cid:durableId="1E9B550E"/>
  <w16cid:commentId w16cid:paraId="131432EC" w16cid:durableId="1E9B569F"/>
  <w16cid:commentId w16cid:paraId="562465DC" w16cid:durableId="1E9B5811"/>
  <w16cid:commentId w16cid:paraId="339120E3" w16cid:durableId="1E9B58F4"/>
  <w16cid:commentId w16cid:paraId="15617DE3" w16cid:durableId="1E9B550F"/>
  <w16cid:commentId w16cid:paraId="12C31CED" w16cid:durableId="1E9B5510"/>
  <w16cid:commentId w16cid:paraId="59DBBBDF" w16cid:durableId="1E9B5AD8"/>
  <w16cid:commentId w16cid:paraId="1AF41D50" w16cid:durableId="1E9B5513"/>
  <w16cid:commentId w16cid:paraId="42D27405" w16cid:durableId="1E9B5514"/>
  <w16cid:commentId w16cid:paraId="1EB9B2DE" w16cid:durableId="1E9B5515"/>
  <w16cid:commentId w16cid:paraId="0135964A" w16cid:durableId="1E9B5BDB"/>
  <w16cid:commentId w16cid:paraId="22BE7FF0" w16cid:durableId="1E9B5C25"/>
  <w16cid:commentId w16cid:paraId="2F022D83" w16cid:durableId="1E9B5517"/>
  <w16cid:commentId w16cid:paraId="123D86E8" w16cid:durableId="1E9B5EB9"/>
  <w16cid:commentId w16cid:paraId="21D103A1" w16cid:durableId="1E9B5519"/>
  <w16cid:commentId w16cid:paraId="712022B4" w16cid:durableId="1E9B5F05"/>
  <w16cid:commentId w16cid:paraId="01478101" w16cid:durableId="1E9B551B"/>
  <w16cid:commentId w16cid:paraId="0914BF2D" w16cid:durableId="1E9B600E"/>
  <w16cid:commentId w16cid:paraId="17E1421D" w16cid:durableId="1E9B60A1"/>
  <w16cid:commentId w16cid:paraId="1EB76FB3" w16cid:durableId="1E9B602B"/>
  <w16cid:commentId w16cid:paraId="46591EEF" w16cid:durableId="1E9B638C"/>
  <w16cid:commentId w16cid:paraId="54595B2A" w16cid:durableId="1E9B65AE"/>
  <w16cid:commentId w16cid:paraId="6A26494D" w16cid:durableId="1E9B6738"/>
  <w16cid:commentId w16cid:paraId="46054B97" w16cid:durableId="1E9B6A7B"/>
  <w16cid:commentId w16cid:paraId="77870297" w16cid:durableId="1E9B6B16"/>
  <w16cid:commentId w16cid:paraId="50B041E5" w16cid:durableId="1E9B78E6"/>
  <w16cid:commentId w16cid:paraId="35430212" w16cid:durableId="1E9B6DA7"/>
  <w16cid:commentId w16cid:paraId="3E7243C9" w16cid:durableId="1E9B6C56"/>
  <w16cid:commentId w16cid:paraId="14B39AE7" w16cid:durableId="1E9B6F70"/>
  <w16cid:commentId w16cid:paraId="4D35C08D" w16cid:durableId="1E9B6F95"/>
  <w16cid:commentId w16cid:paraId="0BCF2EFA" w16cid:durableId="1E9B7489"/>
  <w16cid:commentId w16cid:paraId="03B39892" w16cid:durableId="1E9B753A"/>
  <w16cid:commentId w16cid:paraId="059C151A" w16cid:durableId="1E9B78C3"/>
  <w16cid:commentId w16cid:paraId="25D96BBF" w16cid:durableId="1E9B7951"/>
  <w16cid:commentId w16cid:paraId="7C87D767" w16cid:durableId="1E9B7975"/>
  <w16cid:commentId w16cid:paraId="084D9E4B" w16cid:durableId="1E9B79C4"/>
  <w16cid:commentId w16cid:paraId="28BA88FA" w16cid:durableId="1E9B79F4"/>
  <w16cid:commentId w16cid:paraId="49A2DBEE" w16cid:durableId="1E9B7A1B"/>
  <w16cid:commentId w16cid:paraId="591BB3DE" w16cid:durableId="1E9B7F12"/>
  <w16cid:commentId w16cid:paraId="304C7ED4" w16cid:durableId="1E9B829A"/>
  <w16cid:commentId w16cid:paraId="4F56A5E2" w16cid:durableId="1E9B7FF7"/>
  <w16cid:commentId w16cid:paraId="49BAC89F" w16cid:durableId="1E9B81B9"/>
  <w16cid:commentId w16cid:paraId="16757A58" w16cid:durableId="1E9B81FB"/>
  <w16cid:commentId w16cid:paraId="71F17E0D" w16cid:durableId="1E9B821E"/>
  <w16cid:commentId w16cid:paraId="54EB332D" w16cid:durableId="1E9B8230"/>
  <w16cid:commentId w16cid:paraId="373BB575" w16cid:durableId="1E9B846D"/>
  <w16cid:commentId w16cid:paraId="5E35152C" w16cid:durableId="1E9B83D3"/>
  <w16cid:commentId w16cid:paraId="152A903B" w16cid:durableId="1E9B8485"/>
  <w16cid:commentId w16cid:paraId="0E490883" w16cid:durableId="1E9B84FF"/>
  <w16cid:commentId w16cid:paraId="0EB8C85A" w16cid:durableId="1E9B856B"/>
  <w16cid:commentId w16cid:paraId="5399C8FB" w16cid:durableId="1E9B85D2"/>
  <w16cid:commentId w16cid:paraId="7C6A6636" w16cid:durableId="1E9B86D6"/>
  <w16cid:commentId w16cid:paraId="5642851B" w16cid:durableId="1E9B8B1C"/>
  <w16cid:commentId w16cid:paraId="39B9D895" w16cid:durableId="1E9B8B93"/>
  <w16cid:commentId w16cid:paraId="18A7CE77" w16cid:durableId="1E9BEFB2"/>
  <w16cid:commentId w16cid:paraId="5CDA02EA" w16cid:durableId="1E9BF1BD"/>
  <w16cid:commentId w16cid:paraId="6FCBAE46" w16cid:durableId="1E9B5520"/>
  <w16cid:commentId w16cid:paraId="758C4113" w16cid:durableId="1E9B5521"/>
  <w16cid:commentId w16cid:paraId="5843D9DC" w16cid:durableId="1E799133"/>
  <w16cid:commentId w16cid:paraId="02900816" w16cid:durableId="1E9B5523"/>
  <w16cid:commentId w16cid:paraId="67F1379D" w16cid:durableId="1E9B5524"/>
  <w16cid:commentId w16cid:paraId="464B3294" w16cid:durableId="1E9B5525"/>
  <w16cid:commentId w16cid:paraId="2CBB7497" w16cid:durableId="1E9B5526"/>
  <w16cid:commentId w16cid:paraId="04C3905F" w16cid:durableId="1E9B552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896475" w14:textId="77777777" w:rsidR="00671FC2" w:rsidRDefault="00671FC2" w:rsidP="000A17B2">
      <w:pPr>
        <w:spacing w:after="0" w:line="240" w:lineRule="auto"/>
      </w:pPr>
      <w:r>
        <w:separator/>
      </w:r>
    </w:p>
  </w:endnote>
  <w:endnote w:type="continuationSeparator" w:id="0">
    <w:p w14:paraId="63AD2E3C" w14:textId="77777777" w:rsidR="00671FC2" w:rsidRDefault="00671FC2"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urier10PitchBT">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671FC2" w:rsidRDefault="00671FC2" w:rsidP="009F2A64">
    <w:pPr>
      <w:pStyle w:val="Footer"/>
      <w:jc w:val="center"/>
    </w:pPr>
  </w:p>
  <w:p w14:paraId="5AA1AD57" w14:textId="4C9ABF92" w:rsidR="00671FC2" w:rsidRDefault="00671FC2"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671FC2" w:rsidRDefault="00671FC2" w:rsidP="009F2A64">
    <w:pPr>
      <w:pStyle w:val="Footer"/>
      <w:jc w:val="center"/>
    </w:pPr>
  </w:p>
  <w:p w14:paraId="05A32A18" w14:textId="570DA275" w:rsidR="00671FC2" w:rsidRDefault="00671FC2"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671FC2" w:rsidRDefault="00671FC2" w:rsidP="009F2A64">
    <w:pPr>
      <w:pStyle w:val="Footer"/>
      <w:jc w:val="center"/>
    </w:pPr>
  </w:p>
  <w:p w14:paraId="5CB59BD7" w14:textId="48F38D2B" w:rsidR="00671FC2" w:rsidRDefault="00671FC2"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671FC2" w:rsidRDefault="00671FC2" w:rsidP="009F2A64">
    <w:pPr>
      <w:pStyle w:val="Footer"/>
      <w:jc w:val="center"/>
    </w:pPr>
  </w:p>
  <w:p w14:paraId="03B6962C" w14:textId="70F00EA3" w:rsidR="00671FC2" w:rsidRDefault="00671FC2"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671FC2" w:rsidRDefault="00671FC2" w:rsidP="009F2A64">
    <w:pPr>
      <w:pStyle w:val="Footer"/>
      <w:jc w:val="center"/>
    </w:pPr>
  </w:p>
  <w:p w14:paraId="6DF37147" w14:textId="4B2AFAF3" w:rsidR="00671FC2" w:rsidRDefault="00671FC2"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495D47">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671FC2" w:rsidRDefault="00671FC2" w:rsidP="009F2A64">
    <w:pPr>
      <w:pStyle w:val="Footer"/>
      <w:jc w:val="center"/>
    </w:pPr>
  </w:p>
  <w:p w14:paraId="3A381F25" w14:textId="77777777" w:rsidR="00671FC2" w:rsidRDefault="00671FC2"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5C4975">
          <w:rPr>
            <w:rStyle w:val="PageNumber"/>
            <w:noProof/>
          </w:rPr>
          <w:t>11</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F0B88C" w14:textId="77777777" w:rsidR="00671FC2" w:rsidRDefault="00671FC2" w:rsidP="000A17B2">
      <w:pPr>
        <w:spacing w:after="0" w:line="240" w:lineRule="auto"/>
      </w:pPr>
      <w:r>
        <w:separator/>
      </w:r>
    </w:p>
  </w:footnote>
  <w:footnote w:type="continuationSeparator" w:id="0">
    <w:p w14:paraId="682CFE71" w14:textId="77777777" w:rsidR="00671FC2" w:rsidRDefault="00671FC2"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671FC2" w:rsidRPr="000A17B2" w:rsidRDefault="00671FC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54E8"/>
    <w:rsid w:val="000064D4"/>
    <w:rsid w:val="00006710"/>
    <w:rsid w:val="00006D96"/>
    <w:rsid w:val="00006EF0"/>
    <w:rsid w:val="00006F49"/>
    <w:rsid w:val="00007CA0"/>
    <w:rsid w:val="00007CFE"/>
    <w:rsid w:val="00010C14"/>
    <w:rsid w:val="000110B6"/>
    <w:rsid w:val="00011486"/>
    <w:rsid w:val="000118F3"/>
    <w:rsid w:val="000119E5"/>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47"/>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160"/>
    <w:rsid w:val="00026791"/>
    <w:rsid w:val="000267D0"/>
    <w:rsid w:val="00026D9F"/>
    <w:rsid w:val="00026EF8"/>
    <w:rsid w:val="0002706A"/>
    <w:rsid w:val="00030686"/>
    <w:rsid w:val="00030D13"/>
    <w:rsid w:val="00031448"/>
    <w:rsid w:val="00031819"/>
    <w:rsid w:val="0003192E"/>
    <w:rsid w:val="00031ECA"/>
    <w:rsid w:val="000329B1"/>
    <w:rsid w:val="00032B0D"/>
    <w:rsid w:val="00032EF8"/>
    <w:rsid w:val="000332AC"/>
    <w:rsid w:val="000333C5"/>
    <w:rsid w:val="0003351F"/>
    <w:rsid w:val="00033638"/>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0A2"/>
    <w:rsid w:val="000405C7"/>
    <w:rsid w:val="000405CC"/>
    <w:rsid w:val="0004077D"/>
    <w:rsid w:val="00041448"/>
    <w:rsid w:val="000414AB"/>
    <w:rsid w:val="00041800"/>
    <w:rsid w:val="000418DC"/>
    <w:rsid w:val="00041A0A"/>
    <w:rsid w:val="0004205C"/>
    <w:rsid w:val="000423DC"/>
    <w:rsid w:val="00042644"/>
    <w:rsid w:val="00042C31"/>
    <w:rsid w:val="00042FD9"/>
    <w:rsid w:val="00043734"/>
    <w:rsid w:val="00043DED"/>
    <w:rsid w:val="000440DC"/>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B01"/>
    <w:rsid w:val="00047EE5"/>
    <w:rsid w:val="0005007F"/>
    <w:rsid w:val="0005051F"/>
    <w:rsid w:val="000507AF"/>
    <w:rsid w:val="00050862"/>
    <w:rsid w:val="00050A30"/>
    <w:rsid w:val="00050AB9"/>
    <w:rsid w:val="00050C88"/>
    <w:rsid w:val="00050E70"/>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051"/>
    <w:rsid w:val="000600A1"/>
    <w:rsid w:val="000600D8"/>
    <w:rsid w:val="000607CA"/>
    <w:rsid w:val="00060900"/>
    <w:rsid w:val="00060C88"/>
    <w:rsid w:val="000614E6"/>
    <w:rsid w:val="0006161C"/>
    <w:rsid w:val="00061807"/>
    <w:rsid w:val="000619C2"/>
    <w:rsid w:val="00061A32"/>
    <w:rsid w:val="00061A6B"/>
    <w:rsid w:val="00061BBC"/>
    <w:rsid w:val="00062FD8"/>
    <w:rsid w:val="00064800"/>
    <w:rsid w:val="00064A85"/>
    <w:rsid w:val="00064A9F"/>
    <w:rsid w:val="00065BF3"/>
    <w:rsid w:val="00065F80"/>
    <w:rsid w:val="00066A0B"/>
    <w:rsid w:val="00066E37"/>
    <w:rsid w:val="00067005"/>
    <w:rsid w:val="0006702F"/>
    <w:rsid w:val="0006712D"/>
    <w:rsid w:val="00067EA5"/>
    <w:rsid w:val="0007001D"/>
    <w:rsid w:val="000705A8"/>
    <w:rsid w:val="00070E25"/>
    <w:rsid w:val="00070F15"/>
    <w:rsid w:val="000714E7"/>
    <w:rsid w:val="00071853"/>
    <w:rsid w:val="00071992"/>
    <w:rsid w:val="0007227E"/>
    <w:rsid w:val="00072508"/>
    <w:rsid w:val="0007274F"/>
    <w:rsid w:val="00072C10"/>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C7"/>
    <w:rsid w:val="00077AEC"/>
    <w:rsid w:val="00077D3B"/>
    <w:rsid w:val="00080079"/>
    <w:rsid w:val="00080612"/>
    <w:rsid w:val="00080A10"/>
    <w:rsid w:val="00080E9E"/>
    <w:rsid w:val="0008121D"/>
    <w:rsid w:val="00081538"/>
    <w:rsid w:val="00081718"/>
    <w:rsid w:val="00081B4D"/>
    <w:rsid w:val="00081BB4"/>
    <w:rsid w:val="00081D25"/>
    <w:rsid w:val="0008223D"/>
    <w:rsid w:val="000824D9"/>
    <w:rsid w:val="00082A1A"/>
    <w:rsid w:val="00082B98"/>
    <w:rsid w:val="00082BDA"/>
    <w:rsid w:val="00083653"/>
    <w:rsid w:val="00083B1E"/>
    <w:rsid w:val="0008431B"/>
    <w:rsid w:val="00084AC9"/>
    <w:rsid w:val="000855D7"/>
    <w:rsid w:val="000859B1"/>
    <w:rsid w:val="00085C67"/>
    <w:rsid w:val="00085F0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714"/>
    <w:rsid w:val="00091A3A"/>
    <w:rsid w:val="000924F2"/>
    <w:rsid w:val="000925D4"/>
    <w:rsid w:val="00092886"/>
    <w:rsid w:val="000929A5"/>
    <w:rsid w:val="000929B3"/>
    <w:rsid w:val="00092AC7"/>
    <w:rsid w:val="00092C09"/>
    <w:rsid w:val="00093133"/>
    <w:rsid w:val="00093363"/>
    <w:rsid w:val="000935DA"/>
    <w:rsid w:val="00093766"/>
    <w:rsid w:val="00094428"/>
    <w:rsid w:val="00094713"/>
    <w:rsid w:val="0009483E"/>
    <w:rsid w:val="00094CC2"/>
    <w:rsid w:val="00095129"/>
    <w:rsid w:val="000952D1"/>
    <w:rsid w:val="00096091"/>
    <w:rsid w:val="0009622A"/>
    <w:rsid w:val="0009637F"/>
    <w:rsid w:val="000965B1"/>
    <w:rsid w:val="000969F3"/>
    <w:rsid w:val="00096CEE"/>
    <w:rsid w:val="00096E83"/>
    <w:rsid w:val="000975BB"/>
    <w:rsid w:val="000975D2"/>
    <w:rsid w:val="000A059E"/>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9EB"/>
    <w:rsid w:val="000A3A29"/>
    <w:rsid w:val="000A3D5D"/>
    <w:rsid w:val="000A4688"/>
    <w:rsid w:val="000A472B"/>
    <w:rsid w:val="000A4D3D"/>
    <w:rsid w:val="000A575F"/>
    <w:rsid w:val="000A581C"/>
    <w:rsid w:val="000A6116"/>
    <w:rsid w:val="000A612C"/>
    <w:rsid w:val="000A65FC"/>
    <w:rsid w:val="000A674C"/>
    <w:rsid w:val="000A6C78"/>
    <w:rsid w:val="000A6CDD"/>
    <w:rsid w:val="000A7134"/>
    <w:rsid w:val="000A7AAB"/>
    <w:rsid w:val="000B00E8"/>
    <w:rsid w:val="000B054B"/>
    <w:rsid w:val="000B081C"/>
    <w:rsid w:val="000B0940"/>
    <w:rsid w:val="000B0ED0"/>
    <w:rsid w:val="000B0F30"/>
    <w:rsid w:val="000B108D"/>
    <w:rsid w:val="000B110A"/>
    <w:rsid w:val="000B1BC7"/>
    <w:rsid w:val="000B1D0B"/>
    <w:rsid w:val="000B21C0"/>
    <w:rsid w:val="000B24F0"/>
    <w:rsid w:val="000B278F"/>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3A"/>
    <w:rsid w:val="000C05DA"/>
    <w:rsid w:val="000C0CE1"/>
    <w:rsid w:val="000C0FF9"/>
    <w:rsid w:val="000C10CA"/>
    <w:rsid w:val="000C13E6"/>
    <w:rsid w:val="000C27CB"/>
    <w:rsid w:val="000C2CE0"/>
    <w:rsid w:val="000C2EE4"/>
    <w:rsid w:val="000C31BF"/>
    <w:rsid w:val="000C350D"/>
    <w:rsid w:val="000C359C"/>
    <w:rsid w:val="000C378B"/>
    <w:rsid w:val="000C3AE4"/>
    <w:rsid w:val="000C3B47"/>
    <w:rsid w:val="000C3B8C"/>
    <w:rsid w:val="000C43E4"/>
    <w:rsid w:val="000C4748"/>
    <w:rsid w:val="000C49F3"/>
    <w:rsid w:val="000C4C0C"/>
    <w:rsid w:val="000C4F60"/>
    <w:rsid w:val="000C5394"/>
    <w:rsid w:val="000C56F2"/>
    <w:rsid w:val="000C5A90"/>
    <w:rsid w:val="000C60C4"/>
    <w:rsid w:val="000C65BD"/>
    <w:rsid w:val="000C67C3"/>
    <w:rsid w:val="000C6982"/>
    <w:rsid w:val="000C6E11"/>
    <w:rsid w:val="000C72F6"/>
    <w:rsid w:val="000C7A7C"/>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4104"/>
    <w:rsid w:val="000D459B"/>
    <w:rsid w:val="000D4EBB"/>
    <w:rsid w:val="000D4F6D"/>
    <w:rsid w:val="000D5936"/>
    <w:rsid w:val="000D5A99"/>
    <w:rsid w:val="000D5C97"/>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B60"/>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8A0"/>
    <w:rsid w:val="000E7A08"/>
    <w:rsid w:val="000E7B65"/>
    <w:rsid w:val="000E7C89"/>
    <w:rsid w:val="000F03F8"/>
    <w:rsid w:val="000F05A3"/>
    <w:rsid w:val="000F0E26"/>
    <w:rsid w:val="000F14C6"/>
    <w:rsid w:val="000F17FF"/>
    <w:rsid w:val="000F19CD"/>
    <w:rsid w:val="000F1A42"/>
    <w:rsid w:val="000F1AA1"/>
    <w:rsid w:val="000F1DD4"/>
    <w:rsid w:val="000F217D"/>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2C79"/>
    <w:rsid w:val="00102EE4"/>
    <w:rsid w:val="00102FA0"/>
    <w:rsid w:val="00102FAB"/>
    <w:rsid w:val="00102FBF"/>
    <w:rsid w:val="00104584"/>
    <w:rsid w:val="0010489C"/>
    <w:rsid w:val="001048D9"/>
    <w:rsid w:val="00104B72"/>
    <w:rsid w:val="00104C92"/>
    <w:rsid w:val="0010521B"/>
    <w:rsid w:val="001054B0"/>
    <w:rsid w:val="001055AB"/>
    <w:rsid w:val="001058BE"/>
    <w:rsid w:val="00105C10"/>
    <w:rsid w:val="00105E06"/>
    <w:rsid w:val="00106033"/>
    <w:rsid w:val="00106047"/>
    <w:rsid w:val="0010607B"/>
    <w:rsid w:val="001062E4"/>
    <w:rsid w:val="0010633C"/>
    <w:rsid w:val="00106387"/>
    <w:rsid w:val="0010640D"/>
    <w:rsid w:val="00107139"/>
    <w:rsid w:val="001076C1"/>
    <w:rsid w:val="00107801"/>
    <w:rsid w:val="00107C8C"/>
    <w:rsid w:val="00107ECC"/>
    <w:rsid w:val="0011028C"/>
    <w:rsid w:val="00110797"/>
    <w:rsid w:val="0011084D"/>
    <w:rsid w:val="0011086A"/>
    <w:rsid w:val="00110F7B"/>
    <w:rsid w:val="00111422"/>
    <w:rsid w:val="00111AE4"/>
    <w:rsid w:val="00111BBD"/>
    <w:rsid w:val="00111C43"/>
    <w:rsid w:val="00112222"/>
    <w:rsid w:val="00112C08"/>
    <w:rsid w:val="00112EC8"/>
    <w:rsid w:val="0011326C"/>
    <w:rsid w:val="001132D7"/>
    <w:rsid w:val="00113560"/>
    <w:rsid w:val="001137CD"/>
    <w:rsid w:val="00113AC4"/>
    <w:rsid w:val="00114874"/>
    <w:rsid w:val="00114BB7"/>
    <w:rsid w:val="00114C56"/>
    <w:rsid w:val="001150D7"/>
    <w:rsid w:val="0011552B"/>
    <w:rsid w:val="001156A4"/>
    <w:rsid w:val="0011588B"/>
    <w:rsid w:val="00116325"/>
    <w:rsid w:val="0011646C"/>
    <w:rsid w:val="00116731"/>
    <w:rsid w:val="00116E49"/>
    <w:rsid w:val="00116F47"/>
    <w:rsid w:val="0011700C"/>
    <w:rsid w:val="001173B6"/>
    <w:rsid w:val="00117702"/>
    <w:rsid w:val="00120071"/>
    <w:rsid w:val="00120498"/>
    <w:rsid w:val="0012056E"/>
    <w:rsid w:val="001209E2"/>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C06"/>
    <w:rsid w:val="00123E19"/>
    <w:rsid w:val="00123F62"/>
    <w:rsid w:val="001241CA"/>
    <w:rsid w:val="00124209"/>
    <w:rsid w:val="001249A6"/>
    <w:rsid w:val="001249DF"/>
    <w:rsid w:val="00124D24"/>
    <w:rsid w:val="00124DA2"/>
    <w:rsid w:val="00124F37"/>
    <w:rsid w:val="00125A2F"/>
    <w:rsid w:val="00125B97"/>
    <w:rsid w:val="00125E30"/>
    <w:rsid w:val="00126614"/>
    <w:rsid w:val="0012667D"/>
    <w:rsid w:val="00126901"/>
    <w:rsid w:val="00126E8D"/>
    <w:rsid w:val="00127297"/>
    <w:rsid w:val="00127462"/>
    <w:rsid w:val="00127C21"/>
    <w:rsid w:val="00127D92"/>
    <w:rsid w:val="00127EAE"/>
    <w:rsid w:val="001301E7"/>
    <w:rsid w:val="001305BA"/>
    <w:rsid w:val="00130A2E"/>
    <w:rsid w:val="00130A70"/>
    <w:rsid w:val="00130E22"/>
    <w:rsid w:val="001312E2"/>
    <w:rsid w:val="001314C8"/>
    <w:rsid w:val="00131677"/>
    <w:rsid w:val="00131A12"/>
    <w:rsid w:val="00131B47"/>
    <w:rsid w:val="00131D6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5D3A"/>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8D9"/>
    <w:rsid w:val="00142933"/>
    <w:rsid w:val="0014299F"/>
    <w:rsid w:val="001431A9"/>
    <w:rsid w:val="001432B4"/>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A3B"/>
    <w:rsid w:val="00150B56"/>
    <w:rsid w:val="00150B9A"/>
    <w:rsid w:val="001514DF"/>
    <w:rsid w:val="00151566"/>
    <w:rsid w:val="00151AEF"/>
    <w:rsid w:val="00151F7B"/>
    <w:rsid w:val="001521DE"/>
    <w:rsid w:val="00153738"/>
    <w:rsid w:val="00153D9B"/>
    <w:rsid w:val="001541B2"/>
    <w:rsid w:val="001547CC"/>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A0C"/>
    <w:rsid w:val="00160AEB"/>
    <w:rsid w:val="00160D04"/>
    <w:rsid w:val="0016100E"/>
    <w:rsid w:val="0016160F"/>
    <w:rsid w:val="00161FEE"/>
    <w:rsid w:val="001620DD"/>
    <w:rsid w:val="001622F6"/>
    <w:rsid w:val="0016239F"/>
    <w:rsid w:val="00162ADF"/>
    <w:rsid w:val="00162EED"/>
    <w:rsid w:val="00163045"/>
    <w:rsid w:val="0016340B"/>
    <w:rsid w:val="00163DD1"/>
    <w:rsid w:val="0016410A"/>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2F0"/>
    <w:rsid w:val="0017192F"/>
    <w:rsid w:val="00171F74"/>
    <w:rsid w:val="00172128"/>
    <w:rsid w:val="00172496"/>
    <w:rsid w:val="0017257B"/>
    <w:rsid w:val="00172C30"/>
    <w:rsid w:val="0017302D"/>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28B"/>
    <w:rsid w:val="001805CD"/>
    <w:rsid w:val="001806D2"/>
    <w:rsid w:val="001808FD"/>
    <w:rsid w:val="00180E79"/>
    <w:rsid w:val="00181316"/>
    <w:rsid w:val="0018156D"/>
    <w:rsid w:val="00181A1B"/>
    <w:rsid w:val="00181B00"/>
    <w:rsid w:val="0018210A"/>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5AD7"/>
    <w:rsid w:val="00186492"/>
    <w:rsid w:val="00186704"/>
    <w:rsid w:val="00186743"/>
    <w:rsid w:val="00186DF9"/>
    <w:rsid w:val="001872D7"/>
    <w:rsid w:val="0018731C"/>
    <w:rsid w:val="001876ED"/>
    <w:rsid w:val="0018780E"/>
    <w:rsid w:val="00187888"/>
    <w:rsid w:val="00187C4D"/>
    <w:rsid w:val="00187D26"/>
    <w:rsid w:val="00190012"/>
    <w:rsid w:val="001900C1"/>
    <w:rsid w:val="001901D7"/>
    <w:rsid w:val="00190422"/>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939"/>
    <w:rsid w:val="00194DE4"/>
    <w:rsid w:val="001950D0"/>
    <w:rsid w:val="00195306"/>
    <w:rsid w:val="0019558C"/>
    <w:rsid w:val="001956FF"/>
    <w:rsid w:val="001959F2"/>
    <w:rsid w:val="00195B07"/>
    <w:rsid w:val="00195BF6"/>
    <w:rsid w:val="00195EE0"/>
    <w:rsid w:val="00196A8D"/>
    <w:rsid w:val="00197099"/>
    <w:rsid w:val="00197160"/>
    <w:rsid w:val="001972CD"/>
    <w:rsid w:val="001974A9"/>
    <w:rsid w:val="0019784D"/>
    <w:rsid w:val="00197A68"/>
    <w:rsid w:val="001A0014"/>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4FA"/>
    <w:rsid w:val="001A4781"/>
    <w:rsid w:val="001A4C31"/>
    <w:rsid w:val="001A4D1E"/>
    <w:rsid w:val="001A5763"/>
    <w:rsid w:val="001A5E19"/>
    <w:rsid w:val="001A62AD"/>
    <w:rsid w:val="001A6F06"/>
    <w:rsid w:val="001A7036"/>
    <w:rsid w:val="001A733E"/>
    <w:rsid w:val="001A791C"/>
    <w:rsid w:val="001A7CEA"/>
    <w:rsid w:val="001A7DB3"/>
    <w:rsid w:val="001A7EC0"/>
    <w:rsid w:val="001A7FB3"/>
    <w:rsid w:val="001B0326"/>
    <w:rsid w:val="001B05B8"/>
    <w:rsid w:val="001B10D7"/>
    <w:rsid w:val="001B1936"/>
    <w:rsid w:val="001B1A19"/>
    <w:rsid w:val="001B1B7E"/>
    <w:rsid w:val="001B1D3A"/>
    <w:rsid w:val="001B1DD6"/>
    <w:rsid w:val="001B1E3F"/>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0C6"/>
    <w:rsid w:val="001C679D"/>
    <w:rsid w:val="001C6B16"/>
    <w:rsid w:val="001C6C11"/>
    <w:rsid w:val="001C738B"/>
    <w:rsid w:val="001C7DEC"/>
    <w:rsid w:val="001C7E7E"/>
    <w:rsid w:val="001D0241"/>
    <w:rsid w:val="001D0282"/>
    <w:rsid w:val="001D0983"/>
    <w:rsid w:val="001D0DEC"/>
    <w:rsid w:val="001D184A"/>
    <w:rsid w:val="001D18B2"/>
    <w:rsid w:val="001D1BD9"/>
    <w:rsid w:val="001D1C23"/>
    <w:rsid w:val="001D2235"/>
    <w:rsid w:val="001D242C"/>
    <w:rsid w:val="001D27AF"/>
    <w:rsid w:val="001D2B66"/>
    <w:rsid w:val="001D2C82"/>
    <w:rsid w:val="001D2CBC"/>
    <w:rsid w:val="001D31A1"/>
    <w:rsid w:val="001D360F"/>
    <w:rsid w:val="001D363E"/>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546"/>
    <w:rsid w:val="001E4AF9"/>
    <w:rsid w:val="001E561E"/>
    <w:rsid w:val="001E578F"/>
    <w:rsid w:val="001E59CC"/>
    <w:rsid w:val="001E5AE4"/>
    <w:rsid w:val="001E5AF0"/>
    <w:rsid w:val="001E6AAC"/>
    <w:rsid w:val="001E6FC0"/>
    <w:rsid w:val="001E703A"/>
    <w:rsid w:val="001E7E76"/>
    <w:rsid w:val="001F0625"/>
    <w:rsid w:val="001F1579"/>
    <w:rsid w:val="001F1E28"/>
    <w:rsid w:val="001F222D"/>
    <w:rsid w:val="001F2278"/>
    <w:rsid w:val="001F23AC"/>
    <w:rsid w:val="001F2CE7"/>
    <w:rsid w:val="001F38C5"/>
    <w:rsid w:val="001F3B6A"/>
    <w:rsid w:val="001F3C57"/>
    <w:rsid w:val="001F4107"/>
    <w:rsid w:val="001F41F5"/>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6D3"/>
    <w:rsid w:val="002007C3"/>
    <w:rsid w:val="00201258"/>
    <w:rsid w:val="00201DFE"/>
    <w:rsid w:val="00202619"/>
    <w:rsid w:val="002027CE"/>
    <w:rsid w:val="002027D4"/>
    <w:rsid w:val="00202954"/>
    <w:rsid w:val="0020317C"/>
    <w:rsid w:val="00203C79"/>
    <w:rsid w:val="0020411F"/>
    <w:rsid w:val="0020429F"/>
    <w:rsid w:val="002042B8"/>
    <w:rsid w:val="002045C0"/>
    <w:rsid w:val="0020488C"/>
    <w:rsid w:val="00204CE1"/>
    <w:rsid w:val="00204CFF"/>
    <w:rsid w:val="00204E98"/>
    <w:rsid w:val="00205071"/>
    <w:rsid w:val="002053B8"/>
    <w:rsid w:val="002055AF"/>
    <w:rsid w:val="0020596B"/>
    <w:rsid w:val="00205B01"/>
    <w:rsid w:val="00205B3A"/>
    <w:rsid w:val="00205B96"/>
    <w:rsid w:val="00205BB6"/>
    <w:rsid w:val="0020601C"/>
    <w:rsid w:val="00206380"/>
    <w:rsid w:val="00206541"/>
    <w:rsid w:val="00206A51"/>
    <w:rsid w:val="00206B1E"/>
    <w:rsid w:val="00206F6C"/>
    <w:rsid w:val="002077FC"/>
    <w:rsid w:val="002102D1"/>
    <w:rsid w:val="0021031B"/>
    <w:rsid w:val="00210A2A"/>
    <w:rsid w:val="002114D7"/>
    <w:rsid w:val="002116D3"/>
    <w:rsid w:val="00211A77"/>
    <w:rsid w:val="00211AA9"/>
    <w:rsid w:val="00211CBF"/>
    <w:rsid w:val="00211D1F"/>
    <w:rsid w:val="00211F6E"/>
    <w:rsid w:val="00212415"/>
    <w:rsid w:val="002128FC"/>
    <w:rsid w:val="0021332B"/>
    <w:rsid w:val="0021394A"/>
    <w:rsid w:val="002140F4"/>
    <w:rsid w:val="002141ED"/>
    <w:rsid w:val="002147F7"/>
    <w:rsid w:val="00214ADA"/>
    <w:rsid w:val="00214AE1"/>
    <w:rsid w:val="0021524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E7A"/>
    <w:rsid w:val="002242D5"/>
    <w:rsid w:val="002243D1"/>
    <w:rsid w:val="002246AA"/>
    <w:rsid w:val="002248F8"/>
    <w:rsid w:val="00224F9C"/>
    <w:rsid w:val="002251C6"/>
    <w:rsid w:val="0022536E"/>
    <w:rsid w:val="002255B2"/>
    <w:rsid w:val="002256DE"/>
    <w:rsid w:val="00225941"/>
    <w:rsid w:val="00225A7A"/>
    <w:rsid w:val="00225C53"/>
    <w:rsid w:val="00225DB4"/>
    <w:rsid w:val="00225E7D"/>
    <w:rsid w:val="00225FDC"/>
    <w:rsid w:val="00226506"/>
    <w:rsid w:val="002265C1"/>
    <w:rsid w:val="002266E9"/>
    <w:rsid w:val="002266F5"/>
    <w:rsid w:val="00226E8F"/>
    <w:rsid w:val="00227559"/>
    <w:rsid w:val="00227A6C"/>
    <w:rsid w:val="00227C14"/>
    <w:rsid w:val="00227C6A"/>
    <w:rsid w:val="00227E70"/>
    <w:rsid w:val="00227F4D"/>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551"/>
    <w:rsid w:val="002356D4"/>
    <w:rsid w:val="0023593C"/>
    <w:rsid w:val="00235AD0"/>
    <w:rsid w:val="00235B72"/>
    <w:rsid w:val="00235B9D"/>
    <w:rsid w:val="00235CF5"/>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2B18"/>
    <w:rsid w:val="00242E5E"/>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4BD"/>
    <w:rsid w:val="00251586"/>
    <w:rsid w:val="0025160F"/>
    <w:rsid w:val="00251707"/>
    <w:rsid w:val="002518AE"/>
    <w:rsid w:val="002519F1"/>
    <w:rsid w:val="00251A63"/>
    <w:rsid w:val="00251AA0"/>
    <w:rsid w:val="00251AE0"/>
    <w:rsid w:val="00251B43"/>
    <w:rsid w:val="00251BF8"/>
    <w:rsid w:val="00251D1D"/>
    <w:rsid w:val="00251FDB"/>
    <w:rsid w:val="0025223A"/>
    <w:rsid w:val="00252303"/>
    <w:rsid w:val="002523D3"/>
    <w:rsid w:val="0025246C"/>
    <w:rsid w:val="00252690"/>
    <w:rsid w:val="002528EF"/>
    <w:rsid w:val="00252B47"/>
    <w:rsid w:val="00253006"/>
    <w:rsid w:val="0025305D"/>
    <w:rsid w:val="002532A8"/>
    <w:rsid w:val="002534D2"/>
    <w:rsid w:val="0025357A"/>
    <w:rsid w:val="002539A4"/>
    <w:rsid w:val="002541B6"/>
    <w:rsid w:val="002546E9"/>
    <w:rsid w:val="00254DF2"/>
    <w:rsid w:val="00255020"/>
    <w:rsid w:val="0025548A"/>
    <w:rsid w:val="00255632"/>
    <w:rsid w:val="00255961"/>
    <w:rsid w:val="00255A0C"/>
    <w:rsid w:val="00255D63"/>
    <w:rsid w:val="00255F10"/>
    <w:rsid w:val="00256202"/>
    <w:rsid w:val="002562E2"/>
    <w:rsid w:val="0025648B"/>
    <w:rsid w:val="00256883"/>
    <w:rsid w:val="00256E3D"/>
    <w:rsid w:val="00256F58"/>
    <w:rsid w:val="00257055"/>
    <w:rsid w:val="00257A83"/>
    <w:rsid w:val="00257AFB"/>
    <w:rsid w:val="00257B28"/>
    <w:rsid w:val="00260163"/>
    <w:rsid w:val="002601FE"/>
    <w:rsid w:val="002608A7"/>
    <w:rsid w:val="00260A6F"/>
    <w:rsid w:val="00260FC4"/>
    <w:rsid w:val="002620FE"/>
    <w:rsid w:val="00262301"/>
    <w:rsid w:val="00262BF8"/>
    <w:rsid w:val="00262E60"/>
    <w:rsid w:val="00263547"/>
    <w:rsid w:val="002636CD"/>
    <w:rsid w:val="002641D1"/>
    <w:rsid w:val="002646EC"/>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D29"/>
    <w:rsid w:val="00272E1C"/>
    <w:rsid w:val="0027317D"/>
    <w:rsid w:val="00273E59"/>
    <w:rsid w:val="00274262"/>
    <w:rsid w:val="0027454C"/>
    <w:rsid w:val="002746CA"/>
    <w:rsid w:val="002748E0"/>
    <w:rsid w:val="00274976"/>
    <w:rsid w:val="00274B27"/>
    <w:rsid w:val="00274DE1"/>
    <w:rsid w:val="0027573A"/>
    <w:rsid w:val="00275C29"/>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2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7A6"/>
    <w:rsid w:val="002A3854"/>
    <w:rsid w:val="002A3CA2"/>
    <w:rsid w:val="002A42AC"/>
    <w:rsid w:val="002A4705"/>
    <w:rsid w:val="002A4904"/>
    <w:rsid w:val="002A4C24"/>
    <w:rsid w:val="002A4E34"/>
    <w:rsid w:val="002A4FEB"/>
    <w:rsid w:val="002A54EF"/>
    <w:rsid w:val="002A5B9A"/>
    <w:rsid w:val="002A5E7B"/>
    <w:rsid w:val="002A651B"/>
    <w:rsid w:val="002A6B74"/>
    <w:rsid w:val="002A714A"/>
    <w:rsid w:val="002A7401"/>
    <w:rsid w:val="002A76EE"/>
    <w:rsid w:val="002A7762"/>
    <w:rsid w:val="002A7902"/>
    <w:rsid w:val="002A7C0E"/>
    <w:rsid w:val="002A7C22"/>
    <w:rsid w:val="002A7C3C"/>
    <w:rsid w:val="002A7F54"/>
    <w:rsid w:val="002B02C4"/>
    <w:rsid w:val="002B0495"/>
    <w:rsid w:val="002B0771"/>
    <w:rsid w:val="002B09B0"/>
    <w:rsid w:val="002B12B4"/>
    <w:rsid w:val="002B1412"/>
    <w:rsid w:val="002B153A"/>
    <w:rsid w:val="002B180A"/>
    <w:rsid w:val="002B1B9A"/>
    <w:rsid w:val="002B2009"/>
    <w:rsid w:val="002B234C"/>
    <w:rsid w:val="002B25A1"/>
    <w:rsid w:val="002B363E"/>
    <w:rsid w:val="002B376D"/>
    <w:rsid w:val="002B4582"/>
    <w:rsid w:val="002B4813"/>
    <w:rsid w:val="002B5029"/>
    <w:rsid w:val="002B506B"/>
    <w:rsid w:val="002B5AA0"/>
    <w:rsid w:val="002B62C3"/>
    <w:rsid w:val="002B6F9D"/>
    <w:rsid w:val="002B7AE0"/>
    <w:rsid w:val="002B7D0C"/>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5EF5"/>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E00"/>
    <w:rsid w:val="002E3F3C"/>
    <w:rsid w:val="002E3FB8"/>
    <w:rsid w:val="002E4113"/>
    <w:rsid w:val="002E4524"/>
    <w:rsid w:val="002E47A9"/>
    <w:rsid w:val="002E50B6"/>
    <w:rsid w:val="002E50B8"/>
    <w:rsid w:val="002E5186"/>
    <w:rsid w:val="002E5548"/>
    <w:rsid w:val="002E5D3A"/>
    <w:rsid w:val="002E620B"/>
    <w:rsid w:val="002E6290"/>
    <w:rsid w:val="002E6590"/>
    <w:rsid w:val="002E68B3"/>
    <w:rsid w:val="002E694F"/>
    <w:rsid w:val="002E6A17"/>
    <w:rsid w:val="002E6C77"/>
    <w:rsid w:val="002E6D0A"/>
    <w:rsid w:val="002E6EF1"/>
    <w:rsid w:val="002E70AE"/>
    <w:rsid w:val="002E743C"/>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2E24"/>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34"/>
    <w:rsid w:val="002F5B72"/>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2EB1"/>
    <w:rsid w:val="00303624"/>
    <w:rsid w:val="00304614"/>
    <w:rsid w:val="00304F49"/>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25C"/>
    <w:rsid w:val="003108AC"/>
    <w:rsid w:val="0031099A"/>
    <w:rsid w:val="003109AB"/>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114"/>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65"/>
    <w:rsid w:val="003258D0"/>
    <w:rsid w:val="003259EB"/>
    <w:rsid w:val="00325DB7"/>
    <w:rsid w:val="00325F84"/>
    <w:rsid w:val="003260F1"/>
    <w:rsid w:val="003262D6"/>
    <w:rsid w:val="00326523"/>
    <w:rsid w:val="00326A75"/>
    <w:rsid w:val="00326EFE"/>
    <w:rsid w:val="00326F23"/>
    <w:rsid w:val="0032727A"/>
    <w:rsid w:val="00327581"/>
    <w:rsid w:val="0032764A"/>
    <w:rsid w:val="00327ACB"/>
    <w:rsid w:val="00327BCD"/>
    <w:rsid w:val="00330747"/>
    <w:rsid w:val="00330893"/>
    <w:rsid w:val="00330CCD"/>
    <w:rsid w:val="00330E57"/>
    <w:rsid w:val="003312E1"/>
    <w:rsid w:val="003315EE"/>
    <w:rsid w:val="00331624"/>
    <w:rsid w:val="0033169A"/>
    <w:rsid w:val="00332018"/>
    <w:rsid w:val="00332179"/>
    <w:rsid w:val="003325FC"/>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BE8"/>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798"/>
    <w:rsid w:val="00351CCE"/>
    <w:rsid w:val="0035222D"/>
    <w:rsid w:val="0035225A"/>
    <w:rsid w:val="003529C0"/>
    <w:rsid w:val="00352C27"/>
    <w:rsid w:val="00352D82"/>
    <w:rsid w:val="003530CA"/>
    <w:rsid w:val="0035320D"/>
    <w:rsid w:val="00353D41"/>
    <w:rsid w:val="00354613"/>
    <w:rsid w:val="003546B2"/>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2B92"/>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14C"/>
    <w:rsid w:val="00370234"/>
    <w:rsid w:val="0037027F"/>
    <w:rsid w:val="003705B4"/>
    <w:rsid w:val="00370C8B"/>
    <w:rsid w:val="00370F67"/>
    <w:rsid w:val="0037131F"/>
    <w:rsid w:val="0037133D"/>
    <w:rsid w:val="003714A2"/>
    <w:rsid w:val="0037164F"/>
    <w:rsid w:val="0037181C"/>
    <w:rsid w:val="00371AE7"/>
    <w:rsid w:val="00371D4E"/>
    <w:rsid w:val="00371DF4"/>
    <w:rsid w:val="003727CD"/>
    <w:rsid w:val="00372811"/>
    <w:rsid w:val="0037309B"/>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06"/>
    <w:rsid w:val="00381212"/>
    <w:rsid w:val="003812BE"/>
    <w:rsid w:val="00381332"/>
    <w:rsid w:val="00381408"/>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691"/>
    <w:rsid w:val="00384881"/>
    <w:rsid w:val="003848B3"/>
    <w:rsid w:val="00384DED"/>
    <w:rsid w:val="00384E53"/>
    <w:rsid w:val="0038521B"/>
    <w:rsid w:val="00386B42"/>
    <w:rsid w:val="00386B48"/>
    <w:rsid w:val="00386C41"/>
    <w:rsid w:val="00386E5A"/>
    <w:rsid w:val="00386F97"/>
    <w:rsid w:val="0038716A"/>
    <w:rsid w:val="0038717B"/>
    <w:rsid w:val="00387308"/>
    <w:rsid w:val="003873A7"/>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375"/>
    <w:rsid w:val="003933B2"/>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2BE"/>
    <w:rsid w:val="003965F1"/>
    <w:rsid w:val="00396C1C"/>
    <w:rsid w:val="00396DF4"/>
    <w:rsid w:val="003A06F6"/>
    <w:rsid w:val="003A072D"/>
    <w:rsid w:val="003A09F9"/>
    <w:rsid w:val="003A0A3B"/>
    <w:rsid w:val="003A0B68"/>
    <w:rsid w:val="003A13F0"/>
    <w:rsid w:val="003A151E"/>
    <w:rsid w:val="003A1637"/>
    <w:rsid w:val="003A2094"/>
    <w:rsid w:val="003A2374"/>
    <w:rsid w:val="003A24A3"/>
    <w:rsid w:val="003A2AD0"/>
    <w:rsid w:val="003A3643"/>
    <w:rsid w:val="003A36BC"/>
    <w:rsid w:val="003A39F2"/>
    <w:rsid w:val="003A3BEB"/>
    <w:rsid w:val="003A3DF5"/>
    <w:rsid w:val="003A3E77"/>
    <w:rsid w:val="003A3FFC"/>
    <w:rsid w:val="003A4368"/>
    <w:rsid w:val="003A4741"/>
    <w:rsid w:val="003A4A95"/>
    <w:rsid w:val="003A5512"/>
    <w:rsid w:val="003A5630"/>
    <w:rsid w:val="003A56EA"/>
    <w:rsid w:val="003A610F"/>
    <w:rsid w:val="003A61A9"/>
    <w:rsid w:val="003A65DD"/>
    <w:rsid w:val="003A6A09"/>
    <w:rsid w:val="003A6FC4"/>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1B9"/>
    <w:rsid w:val="003B22C8"/>
    <w:rsid w:val="003B2815"/>
    <w:rsid w:val="003B284A"/>
    <w:rsid w:val="003B2947"/>
    <w:rsid w:val="003B29EF"/>
    <w:rsid w:val="003B3318"/>
    <w:rsid w:val="003B3E22"/>
    <w:rsid w:val="003B4705"/>
    <w:rsid w:val="003B4772"/>
    <w:rsid w:val="003B4CF8"/>
    <w:rsid w:val="003B4F32"/>
    <w:rsid w:val="003B51B8"/>
    <w:rsid w:val="003B595B"/>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2DB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06"/>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5937"/>
    <w:rsid w:val="003D6188"/>
    <w:rsid w:val="003D6316"/>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4E2F"/>
    <w:rsid w:val="003E5490"/>
    <w:rsid w:val="003E5947"/>
    <w:rsid w:val="003E66F8"/>
    <w:rsid w:val="003E75C5"/>
    <w:rsid w:val="003E786D"/>
    <w:rsid w:val="003F002F"/>
    <w:rsid w:val="003F0097"/>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4CD5"/>
    <w:rsid w:val="003F50DA"/>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ACA"/>
    <w:rsid w:val="00400C48"/>
    <w:rsid w:val="0040148F"/>
    <w:rsid w:val="004015FB"/>
    <w:rsid w:val="004016E3"/>
    <w:rsid w:val="004016F4"/>
    <w:rsid w:val="00401795"/>
    <w:rsid w:val="00401934"/>
    <w:rsid w:val="0040220E"/>
    <w:rsid w:val="004025A7"/>
    <w:rsid w:val="004026BB"/>
    <w:rsid w:val="0040279E"/>
    <w:rsid w:val="004028D8"/>
    <w:rsid w:val="00402CA4"/>
    <w:rsid w:val="00403023"/>
    <w:rsid w:val="00403955"/>
    <w:rsid w:val="00403A73"/>
    <w:rsid w:val="004045DB"/>
    <w:rsid w:val="004045F3"/>
    <w:rsid w:val="0040470B"/>
    <w:rsid w:val="0040494C"/>
    <w:rsid w:val="00404EE2"/>
    <w:rsid w:val="00404F80"/>
    <w:rsid w:val="004050F6"/>
    <w:rsid w:val="00405140"/>
    <w:rsid w:val="0040592B"/>
    <w:rsid w:val="00405A80"/>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46"/>
    <w:rsid w:val="004115B6"/>
    <w:rsid w:val="00411654"/>
    <w:rsid w:val="00411A02"/>
    <w:rsid w:val="00412318"/>
    <w:rsid w:val="00412355"/>
    <w:rsid w:val="004127BF"/>
    <w:rsid w:val="00412844"/>
    <w:rsid w:val="00412A41"/>
    <w:rsid w:val="0041328D"/>
    <w:rsid w:val="00413480"/>
    <w:rsid w:val="00413670"/>
    <w:rsid w:val="004137D4"/>
    <w:rsid w:val="004139EC"/>
    <w:rsid w:val="00413A95"/>
    <w:rsid w:val="00413AF0"/>
    <w:rsid w:val="00413D24"/>
    <w:rsid w:val="00414007"/>
    <w:rsid w:val="0041410B"/>
    <w:rsid w:val="0041479B"/>
    <w:rsid w:val="0041481C"/>
    <w:rsid w:val="00414BB9"/>
    <w:rsid w:val="00414F3C"/>
    <w:rsid w:val="004151AA"/>
    <w:rsid w:val="00415506"/>
    <w:rsid w:val="0041585D"/>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604"/>
    <w:rsid w:val="0042630B"/>
    <w:rsid w:val="004265B1"/>
    <w:rsid w:val="00426644"/>
    <w:rsid w:val="00427066"/>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3B74"/>
    <w:rsid w:val="00433E40"/>
    <w:rsid w:val="00434B24"/>
    <w:rsid w:val="00434BCB"/>
    <w:rsid w:val="00434E18"/>
    <w:rsid w:val="0043514D"/>
    <w:rsid w:val="00435286"/>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C3"/>
    <w:rsid w:val="00442CBE"/>
    <w:rsid w:val="00442D8D"/>
    <w:rsid w:val="00442F68"/>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20C"/>
    <w:rsid w:val="004452CF"/>
    <w:rsid w:val="004454D4"/>
    <w:rsid w:val="0044560B"/>
    <w:rsid w:val="004459BB"/>
    <w:rsid w:val="00445AB4"/>
    <w:rsid w:val="00445B53"/>
    <w:rsid w:val="00445CB5"/>
    <w:rsid w:val="00446071"/>
    <w:rsid w:val="004460AD"/>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291"/>
    <w:rsid w:val="004514BA"/>
    <w:rsid w:val="0045172F"/>
    <w:rsid w:val="004519C1"/>
    <w:rsid w:val="00451E71"/>
    <w:rsid w:val="00453439"/>
    <w:rsid w:val="00453721"/>
    <w:rsid w:val="00453C56"/>
    <w:rsid w:val="00453F39"/>
    <w:rsid w:val="004543AB"/>
    <w:rsid w:val="004545AC"/>
    <w:rsid w:val="00454AC2"/>
    <w:rsid w:val="00455C88"/>
    <w:rsid w:val="00455E17"/>
    <w:rsid w:val="00455E9E"/>
    <w:rsid w:val="00455F34"/>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8EB"/>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1BB"/>
    <w:rsid w:val="0049295B"/>
    <w:rsid w:val="004930BB"/>
    <w:rsid w:val="0049344C"/>
    <w:rsid w:val="004934D2"/>
    <w:rsid w:val="0049368F"/>
    <w:rsid w:val="004938BA"/>
    <w:rsid w:val="00493CCE"/>
    <w:rsid w:val="00493D1E"/>
    <w:rsid w:val="004941C2"/>
    <w:rsid w:val="00494910"/>
    <w:rsid w:val="0049498F"/>
    <w:rsid w:val="00494F06"/>
    <w:rsid w:val="0049534D"/>
    <w:rsid w:val="004959CA"/>
    <w:rsid w:val="00495A47"/>
    <w:rsid w:val="00495C9D"/>
    <w:rsid w:val="00495CD3"/>
    <w:rsid w:val="00495D47"/>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27F"/>
    <w:rsid w:val="004A58A7"/>
    <w:rsid w:val="004A5C95"/>
    <w:rsid w:val="004A6305"/>
    <w:rsid w:val="004A630F"/>
    <w:rsid w:val="004A6403"/>
    <w:rsid w:val="004A680A"/>
    <w:rsid w:val="004A7322"/>
    <w:rsid w:val="004A76D5"/>
    <w:rsid w:val="004A7CCF"/>
    <w:rsid w:val="004B0054"/>
    <w:rsid w:val="004B06A8"/>
    <w:rsid w:val="004B084F"/>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4C1B"/>
    <w:rsid w:val="004B569A"/>
    <w:rsid w:val="004B5AC6"/>
    <w:rsid w:val="004B5EE4"/>
    <w:rsid w:val="004B5FEE"/>
    <w:rsid w:val="004B64AF"/>
    <w:rsid w:val="004B66CD"/>
    <w:rsid w:val="004B6900"/>
    <w:rsid w:val="004B7184"/>
    <w:rsid w:val="004B7793"/>
    <w:rsid w:val="004B78A9"/>
    <w:rsid w:val="004C022B"/>
    <w:rsid w:val="004C0357"/>
    <w:rsid w:val="004C0B0D"/>
    <w:rsid w:val="004C1684"/>
    <w:rsid w:val="004C1E21"/>
    <w:rsid w:val="004C2433"/>
    <w:rsid w:val="004C27C8"/>
    <w:rsid w:val="004C2E0C"/>
    <w:rsid w:val="004C2FF5"/>
    <w:rsid w:val="004C32E9"/>
    <w:rsid w:val="004C32FB"/>
    <w:rsid w:val="004C3337"/>
    <w:rsid w:val="004C4037"/>
    <w:rsid w:val="004C4D31"/>
    <w:rsid w:val="004C507A"/>
    <w:rsid w:val="004C51BA"/>
    <w:rsid w:val="004C51E9"/>
    <w:rsid w:val="004C54C3"/>
    <w:rsid w:val="004C556C"/>
    <w:rsid w:val="004C55A9"/>
    <w:rsid w:val="004C56C4"/>
    <w:rsid w:val="004C5A91"/>
    <w:rsid w:val="004C5DD5"/>
    <w:rsid w:val="004C5E9F"/>
    <w:rsid w:val="004C61B0"/>
    <w:rsid w:val="004C6519"/>
    <w:rsid w:val="004C662E"/>
    <w:rsid w:val="004C666A"/>
    <w:rsid w:val="004C69F7"/>
    <w:rsid w:val="004C6AE8"/>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7A4"/>
    <w:rsid w:val="004D6BCA"/>
    <w:rsid w:val="004D6F6D"/>
    <w:rsid w:val="004D701E"/>
    <w:rsid w:val="004E0732"/>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8E"/>
    <w:rsid w:val="004E5100"/>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67"/>
    <w:rsid w:val="004F27E7"/>
    <w:rsid w:val="004F292D"/>
    <w:rsid w:val="004F299B"/>
    <w:rsid w:val="004F2C81"/>
    <w:rsid w:val="004F3184"/>
    <w:rsid w:val="004F353A"/>
    <w:rsid w:val="004F360A"/>
    <w:rsid w:val="004F3A92"/>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03E"/>
    <w:rsid w:val="00500113"/>
    <w:rsid w:val="005004BC"/>
    <w:rsid w:val="00500559"/>
    <w:rsid w:val="005007B4"/>
    <w:rsid w:val="00500D94"/>
    <w:rsid w:val="005012E6"/>
    <w:rsid w:val="00501610"/>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0518"/>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30"/>
    <w:rsid w:val="005321F6"/>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51"/>
    <w:rsid w:val="005515C4"/>
    <w:rsid w:val="00551C2F"/>
    <w:rsid w:val="00551C67"/>
    <w:rsid w:val="00551DC1"/>
    <w:rsid w:val="005523D4"/>
    <w:rsid w:val="00552708"/>
    <w:rsid w:val="0055277F"/>
    <w:rsid w:val="00552AB1"/>
    <w:rsid w:val="00552AF5"/>
    <w:rsid w:val="00552B2A"/>
    <w:rsid w:val="00552C07"/>
    <w:rsid w:val="00552D22"/>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A34"/>
    <w:rsid w:val="00563DBF"/>
    <w:rsid w:val="005641F8"/>
    <w:rsid w:val="00564776"/>
    <w:rsid w:val="005648D4"/>
    <w:rsid w:val="00564987"/>
    <w:rsid w:val="00564D70"/>
    <w:rsid w:val="00564E15"/>
    <w:rsid w:val="00564F9B"/>
    <w:rsid w:val="005650D7"/>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18E"/>
    <w:rsid w:val="005758A0"/>
    <w:rsid w:val="00575A84"/>
    <w:rsid w:val="00575B87"/>
    <w:rsid w:val="00575E86"/>
    <w:rsid w:val="00575F94"/>
    <w:rsid w:val="005762A9"/>
    <w:rsid w:val="00576414"/>
    <w:rsid w:val="00576D1A"/>
    <w:rsid w:val="00576DC2"/>
    <w:rsid w:val="00576FAE"/>
    <w:rsid w:val="00577479"/>
    <w:rsid w:val="0057765D"/>
    <w:rsid w:val="00577C9B"/>
    <w:rsid w:val="00577DCA"/>
    <w:rsid w:val="00577E96"/>
    <w:rsid w:val="00580D61"/>
    <w:rsid w:val="00581162"/>
    <w:rsid w:val="005813ED"/>
    <w:rsid w:val="00581E32"/>
    <w:rsid w:val="00582217"/>
    <w:rsid w:val="0058228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617"/>
    <w:rsid w:val="005949D3"/>
    <w:rsid w:val="00595270"/>
    <w:rsid w:val="005954EC"/>
    <w:rsid w:val="005956AF"/>
    <w:rsid w:val="00595CFE"/>
    <w:rsid w:val="005964C9"/>
    <w:rsid w:val="00596A08"/>
    <w:rsid w:val="00596BF0"/>
    <w:rsid w:val="00596C44"/>
    <w:rsid w:val="005975DD"/>
    <w:rsid w:val="00597E72"/>
    <w:rsid w:val="00597ED8"/>
    <w:rsid w:val="005A0B13"/>
    <w:rsid w:val="005A0FF4"/>
    <w:rsid w:val="005A10C0"/>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E76"/>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369"/>
    <w:rsid w:val="005C04E3"/>
    <w:rsid w:val="005C0708"/>
    <w:rsid w:val="005C0FC0"/>
    <w:rsid w:val="005C1003"/>
    <w:rsid w:val="005C107D"/>
    <w:rsid w:val="005C12DA"/>
    <w:rsid w:val="005C134B"/>
    <w:rsid w:val="005C1DB1"/>
    <w:rsid w:val="005C23B6"/>
    <w:rsid w:val="005C25EB"/>
    <w:rsid w:val="005C2C1E"/>
    <w:rsid w:val="005C3358"/>
    <w:rsid w:val="005C33C7"/>
    <w:rsid w:val="005C3F7E"/>
    <w:rsid w:val="005C4256"/>
    <w:rsid w:val="005C43B9"/>
    <w:rsid w:val="005C457B"/>
    <w:rsid w:val="005C4975"/>
    <w:rsid w:val="005C4C42"/>
    <w:rsid w:val="005C4DE8"/>
    <w:rsid w:val="005C5031"/>
    <w:rsid w:val="005C532B"/>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DD2"/>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48"/>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FC1"/>
    <w:rsid w:val="005E5405"/>
    <w:rsid w:val="005E57C5"/>
    <w:rsid w:val="005E5B3A"/>
    <w:rsid w:val="005E5CD5"/>
    <w:rsid w:val="005E5DF2"/>
    <w:rsid w:val="005E611E"/>
    <w:rsid w:val="005E64C1"/>
    <w:rsid w:val="005E6615"/>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79"/>
    <w:rsid w:val="005F5BD6"/>
    <w:rsid w:val="005F5C11"/>
    <w:rsid w:val="005F5E7E"/>
    <w:rsid w:val="005F5E87"/>
    <w:rsid w:val="005F61D7"/>
    <w:rsid w:val="005F688D"/>
    <w:rsid w:val="005F6A51"/>
    <w:rsid w:val="005F6E7F"/>
    <w:rsid w:val="005F712F"/>
    <w:rsid w:val="005F7CDF"/>
    <w:rsid w:val="005F7E60"/>
    <w:rsid w:val="005F7E78"/>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5D5B"/>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4EFB"/>
    <w:rsid w:val="006152F0"/>
    <w:rsid w:val="006155D4"/>
    <w:rsid w:val="0061586B"/>
    <w:rsid w:val="00615B5F"/>
    <w:rsid w:val="00615BAA"/>
    <w:rsid w:val="00615CC8"/>
    <w:rsid w:val="00615DC7"/>
    <w:rsid w:val="006160D6"/>
    <w:rsid w:val="0061651C"/>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0D"/>
    <w:rsid w:val="00627065"/>
    <w:rsid w:val="00627254"/>
    <w:rsid w:val="006273DB"/>
    <w:rsid w:val="006277C7"/>
    <w:rsid w:val="006277E0"/>
    <w:rsid w:val="00627AAA"/>
    <w:rsid w:val="00627BDA"/>
    <w:rsid w:val="00627DAE"/>
    <w:rsid w:val="006300DF"/>
    <w:rsid w:val="00630D03"/>
    <w:rsid w:val="00630F68"/>
    <w:rsid w:val="0063117B"/>
    <w:rsid w:val="00631259"/>
    <w:rsid w:val="006313C7"/>
    <w:rsid w:val="00631769"/>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1F3"/>
    <w:rsid w:val="006363CF"/>
    <w:rsid w:val="0063670E"/>
    <w:rsid w:val="0063714E"/>
    <w:rsid w:val="0063718A"/>
    <w:rsid w:val="0063753E"/>
    <w:rsid w:val="0063755B"/>
    <w:rsid w:val="00640181"/>
    <w:rsid w:val="0064037C"/>
    <w:rsid w:val="00640582"/>
    <w:rsid w:val="006405E3"/>
    <w:rsid w:val="00640A88"/>
    <w:rsid w:val="00640AA7"/>
    <w:rsid w:val="00640BF0"/>
    <w:rsid w:val="00640C53"/>
    <w:rsid w:val="006413F0"/>
    <w:rsid w:val="0064165D"/>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22"/>
    <w:rsid w:val="0065349E"/>
    <w:rsid w:val="006534D5"/>
    <w:rsid w:val="00653518"/>
    <w:rsid w:val="00653AF5"/>
    <w:rsid w:val="00653C4E"/>
    <w:rsid w:val="00653CE6"/>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424"/>
    <w:rsid w:val="00661775"/>
    <w:rsid w:val="00661BE9"/>
    <w:rsid w:val="00661C66"/>
    <w:rsid w:val="00661F54"/>
    <w:rsid w:val="0066231A"/>
    <w:rsid w:val="00662D71"/>
    <w:rsid w:val="00663040"/>
    <w:rsid w:val="006631C9"/>
    <w:rsid w:val="006633F4"/>
    <w:rsid w:val="006636F0"/>
    <w:rsid w:val="00663D90"/>
    <w:rsid w:val="00663DEC"/>
    <w:rsid w:val="006640A0"/>
    <w:rsid w:val="006640BF"/>
    <w:rsid w:val="00664489"/>
    <w:rsid w:val="00664729"/>
    <w:rsid w:val="00664860"/>
    <w:rsid w:val="00664956"/>
    <w:rsid w:val="0066534C"/>
    <w:rsid w:val="00665438"/>
    <w:rsid w:val="00665509"/>
    <w:rsid w:val="0066560F"/>
    <w:rsid w:val="00665681"/>
    <w:rsid w:val="0066603B"/>
    <w:rsid w:val="0066635C"/>
    <w:rsid w:val="006663FC"/>
    <w:rsid w:val="006666D0"/>
    <w:rsid w:val="006668E4"/>
    <w:rsid w:val="00666BF2"/>
    <w:rsid w:val="0066753E"/>
    <w:rsid w:val="00667BBE"/>
    <w:rsid w:val="00667C39"/>
    <w:rsid w:val="00667E34"/>
    <w:rsid w:val="00670196"/>
    <w:rsid w:val="006701D8"/>
    <w:rsid w:val="00670ACD"/>
    <w:rsid w:val="00670E7A"/>
    <w:rsid w:val="006712D0"/>
    <w:rsid w:val="00671378"/>
    <w:rsid w:val="006713C5"/>
    <w:rsid w:val="006716DF"/>
    <w:rsid w:val="00671FC2"/>
    <w:rsid w:val="00672459"/>
    <w:rsid w:val="006728FB"/>
    <w:rsid w:val="00672A30"/>
    <w:rsid w:val="00672A5E"/>
    <w:rsid w:val="00672B27"/>
    <w:rsid w:val="00672EE4"/>
    <w:rsid w:val="0067313F"/>
    <w:rsid w:val="00673834"/>
    <w:rsid w:val="0067391A"/>
    <w:rsid w:val="00673D87"/>
    <w:rsid w:val="006749F7"/>
    <w:rsid w:val="00674FEE"/>
    <w:rsid w:val="00675045"/>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A0A"/>
    <w:rsid w:val="00680C7E"/>
    <w:rsid w:val="00681014"/>
    <w:rsid w:val="0068115D"/>
    <w:rsid w:val="00681625"/>
    <w:rsid w:val="00681644"/>
    <w:rsid w:val="00681710"/>
    <w:rsid w:val="00681A01"/>
    <w:rsid w:val="00681CC5"/>
    <w:rsid w:val="006824B2"/>
    <w:rsid w:val="0068264B"/>
    <w:rsid w:val="0068312A"/>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3B5"/>
    <w:rsid w:val="00687879"/>
    <w:rsid w:val="00687C76"/>
    <w:rsid w:val="00687CF6"/>
    <w:rsid w:val="00687E44"/>
    <w:rsid w:val="00690071"/>
    <w:rsid w:val="00690279"/>
    <w:rsid w:val="0069050F"/>
    <w:rsid w:val="00690DCB"/>
    <w:rsid w:val="0069102F"/>
    <w:rsid w:val="00691430"/>
    <w:rsid w:val="00691E77"/>
    <w:rsid w:val="00692103"/>
    <w:rsid w:val="0069232D"/>
    <w:rsid w:val="00692714"/>
    <w:rsid w:val="00692BAF"/>
    <w:rsid w:val="006930DB"/>
    <w:rsid w:val="0069337A"/>
    <w:rsid w:val="00693811"/>
    <w:rsid w:val="0069382C"/>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067"/>
    <w:rsid w:val="006A2535"/>
    <w:rsid w:val="006A28E9"/>
    <w:rsid w:val="006A29CA"/>
    <w:rsid w:val="006A2E88"/>
    <w:rsid w:val="006A3126"/>
    <w:rsid w:val="006A3662"/>
    <w:rsid w:val="006A3A17"/>
    <w:rsid w:val="006A3F15"/>
    <w:rsid w:val="006A4071"/>
    <w:rsid w:val="006A4662"/>
    <w:rsid w:val="006A4F62"/>
    <w:rsid w:val="006A53CC"/>
    <w:rsid w:val="006A5853"/>
    <w:rsid w:val="006A5A13"/>
    <w:rsid w:val="006A61B6"/>
    <w:rsid w:val="006A630A"/>
    <w:rsid w:val="006A639F"/>
    <w:rsid w:val="006A67A3"/>
    <w:rsid w:val="006A7541"/>
    <w:rsid w:val="006A7C62"/>
    <w:rsid w:val="006B0965"/>
    <w:rsid w:val="006B0C51"/>
    <w:rsid w:val="006B0DD0"/>
    <w:rsid w:val="006B0F65"/>
    <w:rsid w:val="006B0FD9"/>
    <w:rsid w:val="006B1416"/>
    <w:rsid w:val="006B21F6"/>
    <w:rsid w:val="006B290A"/>
    <w:rsid w:val="006B42DD"/>
    <w:rsid w:val="006B48F2"/>
    <w:rsid w:val="006B4E64"/>
    <w:rsid w:val="006B5AAC"/>
    <w:rsid w:val="006B66FD"/>
    <w:rsid w:val="006B6EF8"/>
    <w:rsid w:val="006B7018"/>
    <w:rsid w:val="006B7322"/>
    <w:rsid w:val="006B7402"/>
    <w:rsid w:val="006B7524"/>
    <w:rsid w:val="006B7DB7"/>
    <w:rsid w:val="006B7E73"/>
    <w:rsid w:val="006C0404"/>
    <w:rsid w:val="006C059D"/>
    <w:rsid w:val="006C0603"/>
    <w:rsid w:val="006C068E"/>
    <w:rsid w:val="006C06CB"/>
    <w:rsid w:val="006C0A4F"/>
    <w:rsid w:val="006C0AB4"/>
    <w:rsid w:val="006C1317"/>
    <w:rsid w:val="006C1493"/>
    <w:rsid w:val="006C1509"/>
    <w:rsid w:val="006C191E"/>
    <w:rsid w:val="006C1BBE"/>
    <w:rsid w:val="006C2007"/>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02"/>
    <w:rsid w:val="006C6D6A"/>
    <w:rsid w:val="006C76F3"/>
    <w:rsid w:val="006C7A76"/>
    <w:rsid w:val="006D0238"/>
    <w:rsid w:val="006D0E73"/>
    <w:rsid w:val="006D0ED3"/>
    <w:rsid w:val="006D1091"/>
    <w:rsid w:val="006D12A5"/>
    <w:rsid w:val="006D16EC"/>
    <w:rsid w:val="006D18D3"/>
    <w:rsid w:val="006D1964"/>
    <w:rsid w:val="006D19BD"/>
    <w:rsid w:val="006D19FE"/>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770B"/>
    <w:rsid w:val="006D7B22"/>
    <w:rsid w:val="006D7F3C"/>
    <w:rsid w:val="006E03D1"/>
    <w:rsid w:val="006E0949"/>
    <w:rsid w:val="006E09F2"/>
    <w:rsid w:val="006E0DEA"/>
    <w:rsid w:val="006E0E65"/>
    <w:rsid w:val="006E10A0"/>
    <w:rsid w:val="006E16F8"/>
    <w:rsid w:val="006E1765"/>
    <w:rsid w:val="006E1800"/>
    <w:rsid w:val="006E1CA2"/>
    <w:rsid w:val="006E1FB7"/>
    <w:rsid w:val="006E20B0"/>
    <w:rsid w:val="006E23C9"/>
    <w:rsid w:val="006E266D"/>
    <w:rsid w:val="006E29CE"/>
    <w:rsid w:val="006E2ABB"/>
    <w:rsid w:val="006E2EF1"/>
    <w:rsid w:val="006E324D"/>
    <w:rsid w:val="006E354B"/>
    <w:rsid w:val="006E371D"/>
    <w:rsid w:val="006E3845"/>
    <w:rsid w:val="006E3B4F"/>
    <w:rsid w:val="006E4741"/>
    <w:rsid w:val="006E4A46"/>
    <w:rsid w:val="006E4A96"/>
    <w:rsid w:val="006E4F46"/>
    <w:rsid w:val="006E4FEA"/>
    <w:rsid w:val="006E5019"/>
    <w:rsid w:val="006E5831"/>
    <w:rsid w:val="006E5F5B"/>
    <w:rsid w:val="006E60E9"/>
    <w:rsid w:val="006E647A"/>
    <w:rsid w:val="006E651F"/>
    <w:rsid w:val="006E770C"/>
    <w:rsid w:val="006E7851"/>
    <w:rsid w:val="006F0495"/>
    <w:rsid w:val="006F0570"/>
    <w:rsid w:val="006F05D2"/>
    <w:rsid w:val="006F071A"/>
    <w:rsid w:val="006F0875"/>
    <w:rsid w:val="006F0BD5"/>
    <w:rsid w:val="006F0E40"/>
    <w:rsid w:val="006F1044"/>
    <w:rsid w:val="006F189D"/>
    <w:rsid w:val="006F18DF"/>
    <w:rsid w:val="006F1B85"/>
    <w:rsid w:val="006F1D04"/>
    <w:rsid w:val="006F2388"/>
    <w:rsid w:val="006F254C"/>
    <w:rsid w:val="006F266A"/>
    <w:rsid w:val="006F28EB"/>
    <w:rsid w:val="006F2B6B"/>
    <w:rsid w:val="006F30B8"/>
    <w:rsid w:val="006F3259"/>
    <w:rsid w:val="006F3451"/>
    <w:rsid w:val="006F3550"/>
    <w:rsid w:val="006F39B7"/>
    <w:rsid w:val="006F3E28"/>
    <w:rsid w:val="006F499E"/>
    <w:rsid w:val="006F4CDF"/>
    <w:rsid w:val="006F4E87"/>
    <w:rsid w:val="006F5003"/>
    <w:rsid w:val="006F5348"/>
    <w:rsid w:val="006F599A"/>
    <w:rsid w:val="006F60C9"/>
    <w:rsid w:val="006F62F8"/>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1AD"/>
    <w:rsid w:val="00703BA1"/>
    <w:rsid w:val="00703BA3"/>
    <w:rsid w:val="00703EDF"/>
    <w:rsid w:val="007047E8"/>
    <w:rsid w:val="00704D00"/>
    <w:rsid w:val="00704F27"/>
    <w:rsid w:val="007051CA"/>
    <w:rsid w:val="007053EA"/>
    <w:rsid w:val="007055E4"/>
    <w:rsid w:val="00706262"/>
    <w:rsid w:val="00706F0D"/>
    <w:rsid w:val="00706FB3"/>
    <w:rsid w:val="0070765B"/>
    <w:rsid w:val="00707A3A"/>
    <w:rsid w:val="00707DE7"/>
    <w:rsid w:val="00707EE6"/>
    <w:rsid w:val="00710489"/>
    <w:rsid w:val="007110BB"/>
    <w:rsid w:val="00711278"/>
    <w:rsid w:val="00711971"/>
    <w:rsid w:val="00711BA2"/>
    <w:rsid w:val="00711E8E"/>
    <w:rsid w:val="00712672"/>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61B2"/>
    <w:rsid w:val="0071629A"/>
    <w:rsid w:val="00716416"/>
    <w:rsid w:val="007169A0"/>
    <w:rsid w:val="00716A1F"/>
    <w:rsid w:val="00716C18"/>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809"/>
    <w:rsid w:val="00724A98"/>
    <w:rsid w:val="00724AEF"/>
    <w:rsid w:val="00724CE2"/>
    <w:rsid w:val="0072511B"/>
    <w:rsid w:val="007254E6"/>
    <w:rsid w:val="0072550A"/>
    <w:rsid w:val="0072567A"/>
    <w:rsid w:val="007256CF"/>
    <w:rsid w:val="007258EC"/>
    <w:rsid w:val="00725F2D"/>
    <w:rsid w:val="00726397"/>
    <w:rsid w:val="007264D5"/>
    <w:rsid w:val="00726860"/>
    <w:rsid w:val="0072696B"/>
    <w:rsid w:val="00726D96"/>
    <w:rsid w:val="00727030"/>
    <w:rsid w:val="00727371"/>
    <w:rsid w:val="00727721"/>
    <w:rsid w:val="00727B54"/>
    <w:rsid w:val="00730283"/>
    <w:rsid w:val="00730A1F"/>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162"/>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6C85"/>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AD4"/>
    <w:rsid w:val="00743C8B"/>
    <w:rsid w:val="00743C9C"/>
    <w:rsid w:val="00743D43"/>
    <w:rsid w:val="00743DF8"/>
    <w:rsid w:val="00743F9E"/>
    <w:rsid w:val="0074434C"/>
    <w:rsid w:val="007443CB"/>
    <w:rsid w:val="00744423"/>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2C"/>
    <w:rsid w:val="00754772"/>
    <w:rsid w:val="00754878"/>
    <w:rsid w:val="00754914"/>
    <w:rsid w:val="00755014"/>
    <w:rsid w:val="007554A7"/>
    <w:rsid w:val="007556BC"/>
    <w:rsid w:val="0075578D"/>
    <w:rsid w:val="0075590F"/>
    <w:rsid w:val="00755C0B"/>
    <w:rsid w:val="00755C30"/>
    <w:rsid w:val="00755DEA"/>
    <w:rsid w:val="00756100"/>
    <w:rsid w:val="007569D4"/>
    <w:rsid w:val="00756D71"/>
    <w:rsid w:val="00756DD4"/>
    <w:rsid w:val="00756F4C"/>
    <w:rsid w:val="007570B5"/>
    <w:rsid w:val="00757269"/>
    <w:rsid w:val="00757374"/>
    <w:rsid w:val="007577F9"/>
    <w:rsid w:val="00757916"/>
    <w:rsid w:val="00757C12"/>
    <w:rsid w:val="00757D1E"/>
    <w:rsid w:val="00757DD5"/>
    <w:rsid w:val="00760512"/>
    <w:rsid w:val="007605EC"/>
    <w:rsid w:val="00760A89"/>
    <w:rsid w:val="007612CB"/>
    <w:rsid w:val="00761326"/>
    <w:rsid w:val="0076190B"/>
    <w:rsid w:val="00761E4D"/>
    <w:rsid w:val="007621AB"/>
    <w:rsid w:val="007621FE"/>
    <w:rsid w:val="007622E3"/>
    <w:rsid w:val="00762386"/>
    <w:rsid w:val="0076247A"/>
    <w:rsid w:val="00762644"/>
    <w:rsid w:val="00763112"/>
    <w:rsid w:val="00763301"/>
    <w:rsid w:val="00763B70"/>
    <w:rsid w:val="00763BE1"/>
    <w:rsid w:val="00764350"/>
    <w:rsid w:val="007645C8"/>
    <w:rsid w:val="00764780"/>
    <w:rsid w:val="007648EE"/>
    <w:rsid w:val="007649D1"/>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B29"/>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A53"/>
    <w:rsid w:val="00775C0D"/>
    <w:rsid w:val="00775F4F"/>
    <w:rsid w:val="007764BD"/>
    <w:rsid w:val="0077786E"/>
    <w:rsid w:val="00777BF0"/>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3E68"/>
    <w:rsid w:val="00783F5A"/>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2EC7"/>
    <w:rsid w:val="007A3304"/>
    <w:rsid w:val="007A3836"/>
    <w:rsid w:val="007A3FBB"/>
    <w:rsid w:val="007A425C"/>
    <w:rsid w:val="007A4901"/>
    <w:rsid w:val="007A4BDD"/>
    <w:rsid w:val="007A51C1"/>
    <w:rsid w:val="007A54DD"/>
    <w:rsid w:val="007A5A4B"/>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4280"/>
    <w:rsid w:val="007B47B1"/>
    <w:rsid w:val="007B4964"/>
    <w:rsid w:val="007B4ABC"/>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6E6D"/>
    <w:rsid w:val="007C71EF"/>
    <w:rsid w:val="007C738C"/>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6A"/>
    <w:rsid w:val="007D5248"/>
    <w:rsid w:val="007D57EA"/>
    <w:rsid w:val="007D6152"/>
    <w:rsid w:val="007D6C81"/>
    <w:rsid w:val="007D6E53"/>
    <w:rsid w:val="007D6FA0"/>
    <w:rsid w:val="007D725E"/>
    <w:rsid w:val="007D7352"/>
    <w:rsid w:val="007D79B8"/>
    <w:rsid w:val="007D7C63"/>
    <w:rsid w:val="007D7EDE"/>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F01DE"/>
    <w:rsid w:val="007F0BAD"/>
    <w:rsid w:val="007F0ED4"/>
    <w:rsid w:val="007F0EF7"/>
    <w:rsid w:val="007F1DCA"/>
    <w:rsid w:val="007F1FD8"/>
    <w:rsid w:val="007F2163"/>
    <w:rsid w:val="007F255E"/>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63"/>
    <w:rsid w:val="008005A9"/>
    <w:rsid w:val="0080099C"/>
    <w:rsid w:val="00800C7A"/>
    <w:rsid w:val="00800D7A"/>
    <w:rsid w:val="00801175"/>
    <w:rsid w:val="008011A0"/>
    <w:rsid w:val="0080137A"/>
    <w:rsid w:val="008019BA"/>
    <w:rsid w:val="00802180"/>
    <w:rsid w:val="0080257F"/>
    <w:rsid w:val="00803CC9"/>
    <w:rsid w:val="00803F42"/>
    <w:rsid w:val="008043DD"/>
    <w:rsid w:val="00804F92"/>
    <w:rsid w:val="00804FE3"/>
    <w:rsid w:val="0080500C"/>
    <w:rsid w:val="008050BA"/>
    <w:rsid w:val="00805130"/>
    <w:rsid w:val="0080649E"/>
    <w:rsid w:val="00806795"/>
    <w:rsid w:val="00806A41"/>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3451"/>
    <w:rsid w:val="008134DE"/>
    <w:rsid w:val="00813662"/>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112"/>
    <w:rsid w:val="00820284"/>
    <w:rsid w:val="00820DF2"/>
    <w:rsid w:val="0082108D"/>
    <w:rsid w:val="008210C7"/>
    <w:rsid w:val="00821199"/>
    <w:rsid w:val="008212D9"/>
    <w:rsid w:val="008213DC"/>
    <w:rsid w:val="00821622"/>
    <w:rsid w:val="00821981"/>
    <w:rsid w:val="00821B66"/>
    <w:rsid w:val="00822271"/>
    <w:rsid w:val="0082231A"/>
    <w:rsid w:val="0082252D"/>
    <w:rsid w:val="00822728"/>
    <w:rsid w:val="0082275A"/>
    <w:rsid w:val="00822983"/>
    <w:rsid w:val="008229C3"/>
    <w:rsid w:val="00822BA0"/>
    <w:rsid w:val="00822BCE"/>
    <w:rsid w:val="00822BE1"/>
    <w:rsid w:val="00823029"/>
    <w:rsid w:val="008231FC"/>
    <w:rsid w:val="00823CB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281"/>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85B"/>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6C9"/>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1D59"/>
    <w:rsid w:val="00872523"/>
    <w:rsid w:val="008732D1"/>
    <w:rsid w:val="00873562"/>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A0E"/>
    <w:rsid w:val="00877E91"/>
    <w:rsid w:val="00880371"/>
    <w:rsid w:val="008807D6"/>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864"/>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97552"/>
    <w:rsid w:val="008A05D9"/>
    <w:rsid w:val="008A0D4B"/>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032"/>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BF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86B"/>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3E8"/>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687"/>
    <w:rsid w:val="008E68EB"/>
    <w:rsid w:val="008E6F08"/>
    <w:rsid w:val="008E74B5"/>
    <w:rsid w:val="008E75D1"/>
    <w:rsid w:val="008E776A"/>
    <w:rsid w:val="008E7F88"/>
    <w:rsid w:val="008F039D"/>
    <w:rsid w:val="008F0635"/>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6EC"/>
    <w:rsid w:val="008F6883"/>
    <w:rsid w:val="008F69FF"/>
    <w:rsid w:val="008F6C56"/>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506"/>
    <w:rsid w:val="009037F3"/>
    <w:rsid w:val="009039A4"/>
    <w:rsid w:val="00905402"/>
    <w:rsid w:val="00905744"/>
    <w:rsid w:val="00905756"/>
    <w:rsid w:val="00905AF5"/>
    <w:rsid w:val="00906530"/>
    <w:rsid w:val="00906AEA"/>
    <w:rsid w:val="00906EA6"/>
    <w:rsid w:val="0091015D"/>
    <w:rsid w:val="00910440"/>
    <w:rsid w:val="009108FF"/>
    <w:rsid w:val="009115E8"/>
    <w:rsid w:val="00911F6A"/>
    <w:rsid w:val="00912525"/>
    <w:rsid w:val="009125BE"/>
    <w:rsid w:val="009125CF"/>
    <w:rsid w:val="00912C65"/>
    <w:rsid w:val="00912CE5"/>
    <w:rsid w:val="00912EFC"/>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2E5"/>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E46"/>
    <w:rsid w:val="00922016"/>
    <w:rsid w:val="0092237F"/>
    <w:rsid w:val="00922952"/>
    <w:rsid w:val="00922C34"/>
    <w:rsid w:val="00922D97"/>
    <w:rsid w:val="00923589"/>
    <w:rsid w:val="0092384A"/>
    <w:rsid w:val="00923F37"/>
    <w:rsid w:val="00924257"/>
    <w:rsid w:val="009243E7"/>
    <w:rsid w:val="0092444C"/>
    <w:rsid w:val="00924850"/>
    <w:rsid w:val="00925410"/>
    <w:rsid w:val="009254A3"/>
    <w:rsid w:val="009259A7"/>
    <w:rsid w:val="009264D9"/>
    <w:rsid w:val="0092654C"/>
    <w:rsid w:val="00926E23"/>
    <w:rsid w:val="00927028"/>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46D2"/>
    <w:rsid w:val="00935297"/>
    <w:rsid w:val="009352A1"/>
    <w:rsid w:val="00935608"/>
    <w:rsid w:val="009356BA"/>
    <w:rsid w:val="00935952"/>
    <w:rsid w:val="00936AB4"/>
    <w:rsid w:val="00936B40"/>
    <w:rsid w:val="00936FD8"/>
    <w:rsid w:val="00937060"/>
    <w:rsid w:val="00937CD6"/>
    <w:rsid w:val="00937EB6"/>
    <w:rsid w:val="00937EF5"/>
    <w:rsid w:val="00940024"/>
    <w:rsid w:val="00940823"/>
    <w:rsid w:val="00940898"/>
    <w:rsid w:val="00940B5F"/>
    <w:rsid w:val="00940DCE"/>
    <w:rsid w:val="00941002"/>
    <w:rsid w:val="00941280"/>
    <w:rsid w:val="00941323"/>
    <w:rsid w:val="00941397"/>
    <w:rsid w:val="00941B22"/>
    <w:rsid w:val="00941C50"/>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2EFC"/>
    <w:rsid w:val="0095324F"/>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9B"/>
    <w:rsid w:val="009607A1"/>
    <w:rsid w:val="00960ABD"/>
    <w:rsid w:val="00960B03"/>
    <w:rsid w:val="00960D5F"/>
    <w:rsid w:val="0096111B"/>
    <w:rsid w:val="009615C0"/>
    <w:rsid w:val="009615FA"/>
    <w:rsid w:val="009619BB"/>
    <w:rsid w:val="009623FC"/>
    <w:rsid w:val="0096252A"/>
    <w:rsid w:val="0096265A"/>
    <w:rsid w:val="00962847"/>
    <w:rsid w:val="00962A58"/>
    <w:rsid w:val="00962E2E"/>
    <w:rsid w:val="0096351B"/>
    <w:rsid w:val="00963C10"/>
    <w:rsid w:val="00963E41"/>
    <w:rsid w:val="0096417D"/>
    <w:rsid w:val="0096419D"/>
    <w:rsid w:val="009643E6"/>
    <w:rsid w:val="00964B20"/>
    <w:rsid w:val="009652DE"/>
    <w:rsid w:val="00965431"/>
    <w:rsid w:val="00965524"/>
    <w:rsid w:val="009657CC"/>
    <w:rsid w:val="009659B0"/>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834"/>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AB8"/>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C5"/>
    <w:rsid w:val="00985E96"/>
    <w:rsid w:val="0098628C"/>
    <w:rsid w:val="00986480"/>
    <w:rsid w:val="0098664B"/>
    <w:rsid w:val="00986963"/>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3C7"/>
    <w:rsid w:val="009938C0"/>
    <w:rsid w:val="009939D3"/>
    <w:rsid w:val="00993A3A"/>
    <w:rsid w:val="00993D39"/>
    <w:rsid w:val="00993DF6"/>
    <w:rsid w:val="00993E10"/>
    <w:rsid w:val="00994B74"/>
    <w:rsid w:val="00994CE1"/>
    <w:rsid w:val="00994FF2"/>
    <w:rsid w:val="00995048"/>
    <w:rsid w:val="009954E9"/>
    <w:rsid w:val="00995DEA"/>
    <w:rsid w:val="00996017"/>
    <w:rsid w:val="0099614B"/>
    <w:rsid w:val="0099638D"/>
    <w:rsid w:val="00996934"/>
    <w:rsid w:val="00996976"/>
    <w:rsid w:val="00996B2B"/>
    <w:rsid w:val="009972BC"/>
    <w:rsid w:val="00997458"/>
    <w:rsid w:val="009A02BA"/>
    <w:rsid w:val="009A04EC"/>
    <w:rsid w:val="009A04FE"/>
    <w:rsid w:val="009A0547"/>
    <w:rsid w:val="009A0B3F"/>
    <w:rsid w:val="009A192D"/>
    <w:rsid w:val="009A1A90"/>
    <w:rsid w:val="009A20B2"/>
    <w:rsid w:val="009A21CE"/>
    <w:rsid w:val="009A221B"/>
    <w:rsid w:val="009A2300"/>
    <w:rsid w:val="009A23E5"/>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A5A"/>
    <w:rsid w:val="009A7C08"/>
    <w:rsid w:val="009B002F"/>
    <w:rsid w:val="009B0FC1"/>
    <w:rsid w:val="009B1224"/>
    <w:rsid w:val="009B1326"/>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2F1E"/>
    <w:rsid w:val="009C35BA"/>
    <w:rsid w:val="009C39C5"/>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AA7"/>
    <w:rsid w:val="009D2B50"/>
    <w:rsid w:val="009D3302"/>
    <w:rsid w:val="009D3786"/>
    <w:rsid w:val="009D3788"/>
    <w:rsid w:val="009D3B22"/>
    <w:rsid w:val="009D3F14"/>
    <w:rsid w:val="009D4100"/>
    <w:rsid w:val="009D469F"/>
    <w:rsid w:val="009D4961"/>
    <w:rsid w:val="009D4F60"/>
    <w:rsid w:val="009D50F3"/>
    <w:rsid w:val="009D5251"/>
    <w:rsid w:val="009D52D7"/>
    <w:rsid w:val="009D57DE"/>
    <w:rsid w:val="009D59F5"/>
    <w:rsid w:val="009D602D"/>
    <w:rsid w:val="009D67BF"/>
    <w:rsid w:val="009D68E7"/>
    <w:rsid w:val="009D6CC3"/>
    <w:rsid w:val="009D721D"/>
    <w:rsid w:val="009D733F"/>
    <w:rsid w:val="009D76CE"/>
    <w:rsid w:val="009D7B83"/>
    <w:rsid w:val="009D7BC4"/>
    <w:rsid w:val="009D7EE7"/>
    <w:rsid w:val="009E01C1"/>
    <w:rsid w:val="009E0419"/>
    <w:rsid w:val="009E046A"/>
    <w:rsid w:val="009E0560"/>
    <w:rsid w:val="009E0A46"/>
    <w:rsid w:val="009E10B1"/>
    <w:rsid w:val="009E1121"/>
    <w:rsid w:val="009E131B"/>
    <w:rsid w:val="009E1792"/>
    <w:rsid w:val="009E17ED"/>
    <w:rsid w:val="009E1E9A"/>
    <w:rsid w:val="009E1F58"/>
    <w:rsid w:val="009E264C"/>
    <w:rsid w:val="009E2D49"/>
    <w:rsid w:val="009E2F5A"/>
    <w:rsid w:val="009E324E"/>
    <w:rsid w:val="009E32F9"/>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D4F"/>
    <w:rsid w:val="009F0DBC"/>
    <w:rsid w:val="009F1714"/>
    <w:rsid w:val="009F17CE"/>
    <w:rsid w:val="009F195E"/>
    <w:rsid w:val="009F1A2E"/>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23"/>
    <w:rsid w:val="009F2EB8"/>
    <w:rsid w:val="009F325B"/>
    <w:rsid w:val="009F337F"/>
    <w:rsid w:val="009F365F"/>
    <w:rsid w:val="009F36B9"/>
    <w:rsid w:val="009F3917"/>
    <w:rsid w:val="009F3C95"/>
    <w:rsid w:val="009F3FB3"/>
    <w:rsid w:val="009F41CC"/>
    <w:rsid w:val="009F43DC"/>
    <w:rsid w:val="009F4437"/>
    <w:rsid w:val="009F460F"/>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1EE4"/>
    <w:rsid w:val="00A0228C"/>
    <w:rsid w:val="00A0296D"/>
    <w:rsid w:val="00A02AC9"/>
    <w:rsid w:val="00A02CB7"/>
    <w:rsid w:val="00A037F5"/>
    <w:rsid w:val="00A041BA"/>
    <w:rsid w:val="00A04322"/>
    <w:rsid w:val="00A04591"/>
    <w:rsid w:val="00A04801"/>
    <w:rsid w:val="00A049D8"/>
    <w:rsid w:val="00A04D07"/>
    <w:rsid w:val="00A05B78"/>
    <w:rsid w:val="00A06262"/>
    <w:rsid w:val="00A06809"/>
    <w:rsid w:val="00A06872"/>
    <w:rsid w:val="00A0692C"/>
    <w:rsid w:val="00A06CA5"/>
    <w:rsid w:val="00A06D2A"/>
    <w:rsid w:val="00A06FA0"/>
    <w:rsid w:val="00A070BC"/>
    <w:rsid w:val="00A0722B"/>
    <w:rsid w:val="00A0724B"/>
    <w:rsid w:val="00A072EB"/>
    <w:rsid w:val="00A07829"/>
    <w:rsid w:val="00A1044E"/>
    <w:rsid w:val="00A10E1E"/>
    <w:rsid w:val="00A115AD"/>
    <w:rsid w:val="00A11A7D"/>
    <w:rsid w:val="00A11AED"/>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0E2"/>
    <w:rsid w:val="00A25534"/>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D81"/>
    <w:rsid w:val="00A36F96"/>
    <w:rsid w:val="00A37104"/>
    <w:rsid w:val="00A37494"/>
    <w:rsid w:val="00A40000"/>
    <w:rsid w:val="00A40095"/>
    <w:rsid w:val="00A403FC"/>
    <w:rsid w:val="00A40CF6"/>
    <w:rsid w:val="00A40CF7"/>
    <w:rsid w:val="00A41460"/>
    <w:rsid w:val="00A414C8"/>
    <w:rsid w:val="00A41709"/>
    <w:rsid w:val="00A41B14"/>
    <w:rsid w:val="00A42134"/>
    <w:rsid w:val="00A421DE"/>
    <w:rsid w:val="00A42308"/>
    <w:rsid w:val="00A4242A"/>
    <w:rsid w:val="00A426BB"/>
    <w:rsid w:val="00A427F7"/>
    <w:rsid w:val="00A42A6B"/>
    <w:rsid w:val="00A42A90"/>
    <w:rsid w:val="00A42BAB"/>
    <w:rsid w:val="00A430A6"/>
    <w:rsid w:val="00A43637"/>
    <w:rsid w:val="00A439B5"/>
    <w:rsid w:val="00A440F1"/>
    <w:rsid w:val="00A4452F"/>
    <w:rsid w:val="00A448B0"/>
    <w:rsid w:val="00A449B0"/>
    <w:rsid w:val="00A44AD0"/>
    <w:rsid w:val="00A45282"/>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A46"/>
    <w:rsid w:val="00A52FA6"/>
    <w:rsid w:val="00A53DA7"/>
    <w:rsid w:val="00A53E92"/>
    <w:rsid w:val="00A5403F"/>
    <w:rsid w:val="00A54080"/>
    <w:rsid w:val="00A54C5A"/>
    <w:rsid w:val="00A54EBA"/>
    <w:rsid w:val="00A56156"/>
    <w:rsid w:val="00A561E9"/>
    <w:rsid w:val="00A5621E"/>
    <w:rsid w:val="00A56487"/>
    <w:rsid w:val="00A56788"/>
    <w:rsid w:val="00A56B6C"/>
    <w:rsid w:val="00A5709F"/>
    <w:rsid w:val="00A57314"/>
    <w:rsid w:val="00A5738B"/>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F7A"/>
    <w:rsid w:val="00A666DA"/>
    <w:rsid w:val="00A667B7"/>
    <w:rsid w:val="00A66B72"/>
    <w:rsid w:val="00A66D39"/>
    <w:rsid w:val="00A67043"/>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3F43"/>
    <w:rsid w:val="00A7401E"/>
    <w:rsid w:val="00A74589"/>
    <w:rsid w:val="00A74971"/>
    <w:rsid w:val="00A74B1F"/>
    <w:rsid w:val="00A75184"/>
    <w:rsid w:val="00A75322"/>
    <w:rsid w:val="00A75BE5"/>
    <w:rsid w:val="00A75BF0"/>
    <w:rsid w:val="00A75CC9"/>
    <w:rsid w:val="00A75EB3"/>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8B2"/>
    <w:rsid w:val="00A87C41"/>
    <w:rsid w:val="00A9000F"/>
    <w:rsid w:val="00A90134"/>
    <w:rsid w:val="00A901AC"/>
    <w:rsid w:val="00A91001"/>
    <w:rsid w:val="00A915DE"/>
    <w:rsid w:val="00A918A4"/>
    <w:rsid w:val="00A92037"/>
    <w:rsid w:val="00A92751"/>
    <w:rsid w:val="00A9346C"/>
    <w:rsid w:val="00A937D4"/>
    <w:rsid w:val="00A93F9E"/>
    <w:rsid w:val="00A9401F"/>
    <w:rsid w:val="00A94A15"/>
    <w:rsid w:val="00A94CDD"/>
    <w:rsid w:val="00A95077"/>
    <w:rsid w:val="00A95191"/>
    <w:rsid w:val="00A9531D"/>
    <w:rsid w:val="00A953F9"/>
    <w:rsid w:val="00A955E6"/>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8E"/>
    <w:rsid w:val="00A97BFB"/>
    <w:rsid w:val="00AA00C8"/>
    <w:rsid w:val="00AA01AB"/>
    <w:rsid w:val="00AA0AD4"/>
    <w:rsid w:val="00AA0B25"/>
    <w:rsid w:val="00AA0D54"/>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B0177"/>
    <w:rsid w:val="00AB0258"/>
    <w:rsid w:val="00AB052F"/>
    <w:rsid w:val="00AB072C"/>
    <w:rsid w:val="00AB0EB2"/>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56"/>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AAE"/>
    <w:rsid w:val="00AD0B05"/>
    <w:rsid w:val="00AD159D"/>
    <w:rsid w:val="00AD16DA"/>
    <w:rsid w:val="00AD1885"/>
    <w:rsid w:val="00AD18AB"/>
    <w:rsid w:val="00AD1939"/>
    <w:rsid w:val="00AD22FA"/>
    <w:rsid w:val="00AD2FBF"/>
    <w:rsid w:val="00AD314F"/>
    <w:rsid w:val="00AD3448"/>
    <w:rsid w:val="00AD3471"/>
    <w:rsid w:val="00AD34E4"/>
    <w:rsid w:val="00AD3569"/>
    <w:rsid w:val="00AD38AF"/>
    <w:rsid w:val="00AD42C7"/>
    <w:rsid w:val="00AD439D"/>
    <w:rsid w:val="00AD46B5"/>
    <w:rsid w:val="00AD47F6"/>
    <w:rsid w:val="00AD5772"/>
    <w:rsid w:val="00AD5785"/>
    <w:rsid w:val="00AD5929"/>
    <w:rsid w:val="00AD5B19"/>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3A8"/>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2D"/>
    <w:rsid w:val="00B06BDB"/>
    <w:rsid w:val="00B06C24"/>
    <w:rsid w:val="00B06F62"/>
    <w:rsid w:val="00B070DC"/>
    <w:rsid w:val="00B072CE"/>
    <w:rsid w:val="00B07E99"/>
    <w:rsid w:val="00B10322"/>
    <w:rsid w:val="00B10429"/>
    <w:rsid w:val="00B1042F"/>
    <w:rsid w:val="00B10895"/>
    <w:rsid w:val="00B10B29"/>
    <w:rsid w:val="00B10EAB"/>
    <w:rsid w:val="00B116E7"/>
    <w:rsid w:val="00B118D1"/>
    <w:rsid w:val="00B119D9"/>
    <w:rsid w:val="00B11E02"/>
    <w:rsid w:val="00B12A7D"/>
    <w:rsid w:val="00B12BC7"/>
    <w:rsid w:val="00B12C49"/>
    <w:rsid w:val="00B12D09"/>
    <w:rsid w:val="00B1358F"/>
    <w:rsid w:val="00B13804"/>
    <w:rsid w:val="00B13A06"/>
    <w:rsid w:val="00B14065"/>
    <w:rsid w:val="00B142A0"/>
    <w:rsid w:val="00B15779"/>
    <w:rsid w:val="00B158A6"/>
    <w:rsid w:val="00B15988"/>
    <w:rsid w:val="00B15BC5"/>
    <w:rsid w:val="00B15C8B"/>
    <w:rsid w:val="00B15F4E"/>
    <w:rsid w:val="00B16216"/>
    <w:rsid w:val="00B1659D"/>
    <w:rsid w:val="00B167C8"/>
    <w:rsid w:val="00B16BDA"/>
    <w:rsid w:val="00B16C72"/>
    <w:rsid w:val="00B16D30"/>
    <w:rsid w:val="00B171FB"/>
    <w:rsid w:val="00B173D4"/>
    <w:rsid w:val="00B175B0"/>
    <w:rsid w:val="00B17E92"/>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2E3A"/>
    <w:rsid w:val="00B23CCD"/>
    <w:rsid w:val="00B23F7D"/>
    <w:rsid w:val="00B23FFA"/>
    <w:rsid w:val="00B25117"/>
    <w:rsid w:val="00B2593D"/>
    <w:rsid w:val="00B25979"/>
    <w:rsid w:val="00B259A3"/>
    <w:rsid w:val="00B259F7"/>
    <w:rsid w:val="00B25A9B"/>
    <w:rsid w:val="00B25B8F"/>
    <w:rsid w:val="00B2603F"/>
    <w:rsid w:val="00B262F4"/>
    <w:rsid w:val="00B2679D"/>
    <w:rsid w:val="00B26956"/>
    <w:rsid w:val="00B270D9"/>
    <w:rsid w:val="00B2759E"/>
    <w:rsid w:val="00B276A7"/>
    <w:rsid w:val="00B30107"/>
    <w:rsid w:val="00B303EF"/>
    <w:rsid w:val="00B30847"/>
    <w:rsid w:val="00B30B23"/>
    <w:rsid w:val="00B30EA3"/>
    <w:rsid w:val="00B31984"/>
    <w:rsid w:val="00B31E6B"/>
    <w:rsid w:val="00B32504"/>
    <w:rsid w:val="00B32579"/>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926"/>
    <w:rsid w:val="00B35B92"/>
    <w:rsid w:val="00B35E9E"/>
    <w:rsid w:val="00B3659E"/>
    <w:rsid w:val="00B365E1"/>
    <w:rsid w:val="00B36A6E"/>
    <w:rsid w:val="00B36AA9"/>
    <w:rsid w:val="00B36E26"/>
    <w:rsid w:val="00B3712E"/>
    <w:rsid w:val="00B373D3"/>
    <w:rsid w:val="00B37751"/>
    <w:rsid w:val="00B37D7F"/>
    <w:rsid w:val="00B37DFE"/>
    <w:rsid w:val="00B37EF4"/>
    <w:rsid w:val="00B402EE"/>
    <w:rsid w:val="00B405FB"/>
    <w:rsid w:val="00B40798"/>
    <w:rsid w:val="00B40AB0"/>
    <w:rsid w:val="00B41367"/>
    <w:rsid w:val="00B4169D"/>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6C8F"/>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2CE"/>
    <w:rsid w:val="00B5374E"/>
    <w:rsid w:val="00B53899"/>
    <w:rsid w:val="00B5413D"/>
    <w:rsid w:val="00B548F4"/>
    <w:rsid w:val="00B54B29"/>
    <w:rsid w:val="00B5503A"/>
    <w:rsid w:val="00B550CF"/>
    <w:rsid w:val="00B551EA"/>
    <w:rsid w:val="00B55BFE"/>
    <w:rsid w:val="00B55CB8"/>
    <w:rsid w:val="00B56778"/>
    <w:rsid w:val="00B57434"/>
    <w:rsid w:val="00B57715"/>
    <w:rsid w:val="00B57804"/>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1BE6"/>
    <w:rsid w:val="00B71C9D"/>
    <w:rsid w:val="00B72512"/>
    <w:rsid w:val="00B728D5"/>
    <w:rsid w:val="00B728E8"/>
    <w:rsid w:val="00B72B38"/>
    <w:rsid w:val="00B7333B"/>
    <w:rsid w:val="00B73342"/>
    <w:rsid w:val="00B73579"/>
    <w:rsid w:val="00B73F2B"/>
    <w:rsid w:val="00B7429B"/>
    <w:rsid w:val="00B74506"/>
    <w:rsid w:val="00B747E7"/>
    <w:rsid w:val="00B74F56"/>
    <w:rsid w:val="00B75516"/>
    <w:rsid w:val="00B75993"/>
    <w:rsid w:val="00B762B7"/>
    <w:rsid w:val="00B76302"/>
    <w:rsid w:val="00B764D1"/>
    <w:rsid w:val="00B766A6"/>
    <w:rsid w:val="00B769B3"/>
    <w:rsid w:val="00B76AAC"/>
    <w:rsid w:val="00B76B97"/>
    <w:rsid w:val="00B76D90"/>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68D"/>
    <w:rsid w:val="00B8299D"/>
    <w:rsid w:val="00B82AC6"/>
    <w:rsid w:val="00B82E46"/>
    <w:rsid w:val="00B830DC"/>
    <w:rsid w:val="00B83279"/>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2FFC"/>
    <w:rsid w:val="00B9373E"/>
    <w:rsid w:val="00B937B1"/>
    <w:rsid w:val="00B93D47"/>
    <w:rsid w:val="00B93FFF"/>
    <w:rsid w:val="00B94961"/>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08C7"/>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7250"/>
    <w:rsid w:val="00BA74BE"/>
    <w:rsid w:val="00BA7755"/>
    <w:rsid w:val="00BA783B"/>
    <w:rsid w:val="00BA7B8E"/>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56C"/>
    <w:rsid w:val="00BD20E7"/>
    <w:rsid w:val="00BD2158"/>
    <w:rsid w:val="00BD2284"/>
    <w:rsid w:val="00BD2591"/>
    <w:rsid w:val="00BD268C"/>
    <w:rsid w:val="00BD27D0"/>
    <w:rsid w:val="00BD2AA5"/>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3B46"/>
    <w:rsid w:val="00BE4107"/>
    <w:rsid w:val="00BE43F6"/>
    <w:rsid w:val="00BE4446"/>
    <w:rsid w:val="00BE494E"/>
    <w:rsid w:val="00BE4C91"/>
    <w:rsid w:val="00BE5B1C"/>
    <w:rsid w:val="00BE5D10"/>
    <w:rsid w:val="00BE7061"/>
    <w:rsid w:val="00BE783A"/>
    <w:rsid w:val="00BE7EEF"/>
    <w:rsid w:val="00BF0047"/>
    <w:rsid w:val="00BF0178"/>
    <w:rsid w:val="00BF05E3"/>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8DE"/>
    <w:rsid w:val="00BF7D4C"/>
    <w:rsid w:val="00C0045B"/>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17C45"/>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B0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EC2"/>
    <w:rsid w:val="00C6234A"/>
    <w:rsid w:val="00C624DE"/>
    <w:rsid w:val="00C62705"/>
    <w:rsid w:val="00C62C1D"/>
    <w:rsid w:val="00C62C59"/>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25C7"/>
    <w:rsid w:val="00C73446"/>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08C"/>
    <w:rsid w:val="00C77523"/>
    <w:rsid w:val="00C776B8"/>
    <w:rsid w:val="00C777F8"/>
    <w:rsid w:val="00C80576"/>
    <w:rsid w:val="00C80706"/>
    <w:rsid w:val="00C80882"/>
    <w:rsid w:val="00C80D92"/>
    <w:rsid w:val="00C80ED4"/>
    <w:rsid w:val="00C81916"/>
    <w:rsid w:val="00C81DA8"/>
    <w:rsid w:val="00C82822"/>
    <w:rsid w:val="00C82921"/>
    <w:rsid w:val="00C82A33"/>
    <w:rsid w:val="00C84444"/>
    <w:rsid w:val="00C84467"/>
    <w:rsid w:val="00C846BA"/>
    <w:rsid w:val="00C846D6"/>
    <w:rsid w:val="00C84792"/>
    <w:rsid w:val="00C848FF"/>
    <w:rsid w:val="00C84B11"/>
    <w:rsid w:val="00C84C99"/>
    <w:rsid w:val="00C852A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4A0"/>
    <w:rsid w:val="00C93A02"/>
    <w:rsid w:val="00C93B89"/>
    <w:rsid w:val="00C93C68"/>
    <w:rsid w:val="00C93EAE"/>
    <w:rsid w:val="00C93EDA"/>
    <w:rsid w:val="00C943EE"/>
    <w:rsid w:val="00C94488"/>
    <w:rsid w:val="00C9562B"/>
    <w:rsid w:val="00C95934"/>
    <w:rsid w:val="00C95A14"/>
    <w:rsid w:val="00C95D43"/>
    <w:rsid w:val="00C961F2"/>
    <w:rsid w:val="00C961F6"/>
    <w:rsid w:val="00C966C3"/>
    <w:rsid w:val="00C96E45"/>
    <w:rsid w:val="00C97033"/>
    <w:rsid w:val="00C97915"/>
    <w:rsid w:val="00C97933"/>
    <w:rsid w:val="00C97AA1"/>
    <w:rsid w:val="00CA05AB"/>
    <w:rsid w:val="00CA064D"/>
    <w:rsid w:val="00CA064E"/>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10"/>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63C"/>
    <w:rsid w:val="00CB5F9E"/>
    <w:rsid w:val="00CB69C7"/>
    <w:rsid w:val="00CB6BC4"/>
    <w:rsid w:val="00CB71BF"/>
    <w:rsid w:val="00CB78DA"/>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582"/>
    <w:rsid w:val="00CC3941"/>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3C4"/>
    <w:rsid w:val="00CD59E9"/>
    <w:rsid w:val="00CD5BE9"/>
    <w:rsid w:val="00CD6345"/>
    <w:rsid w:val="00CD664F"/>
    <w:rsid w:val="00CD6981"/>
    <w:rsid w:val="00CD699B"/>
    <w:rsid w:val="00CD69D2"/>
    <w:rsid w:val="00CD6F7D"/>
    <w:rsid w:val="00CD71E3"/>
    <w:rsid w:val="00CD736A"/>
    <w:rsid w:val="00CD7491"/>
    <w:rsid w:val="00CE014B"/>
    <w:rsid w:val="00CE058D"/>
    <w:rsid w:val="00CE0679"/>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308"/>
    <w:rsid w:val="00CF06BB"/>
    <w:rsid w:val="00CF0880"/>
    <w:rsid w:val="00CF09AC"/>
    <w:rsid w:val="00CF0DA0"/>
    <w:rsid w:val="00CF0DCF"/>
    <w:rsid w:val="00CF12D2"/>
    <w:rsid w:val="00CF13C3"/>
    <w:rsid w:val="00CF1ADC"/>
    <w:rsid w:val="00CF1C10"/>
    <w:rsid w:val="00CF1D32"/>
    <w:rsid w:val="00CF1D75"/>
    <w:rsid w:val="00CF1DEA"/>
    <w:rsid w:val="00CF201D"/>
    <w:rsid w:val="00CF212C"/>
    <w:rsid w:val="00CF2160"/>
    <w:rsid w:val="00CF22CE"/>
    <w:rsid w:val="00CF23A3"/>
    <w:rsid w:val="00CF2453"/>
    <w:rsid w:val="00CF268D"/>
    <w:rsid w:val="00CF2932"/>
    <w:rsid w:val="00CF2D32"/>
    <w:rsid w:val="00CF3B79"/>
    <w:rsid w:val="00CF3C94"/>
    <w:rsid w:val="00CF3D7F"/>
    <w:rsid w:val="00CF44E7"/>
    <w:rsid w:val="00CF4581"/>
    <w:rsid w:val="00CF51C4"/>
    <w:rsid w:val="00CF51F5"/>
    <w:rsid w:val="00CF565A"/>
    <w:rsid w:val="00CF59F2"/>
    <w:rsid w:val="00CF5A68"/>
    <w:rsid w:val="00CF61BF"/>
    <w:rsid w:val="00CF6404"/>
    <w:rsid w:val="00CF6851"/>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1E78"/>
    <w:rsid w:val="00D02048"/>
    <w:rsid w:val="00D0246B"/>
    <w:rsid w:val="00D02E33"/>
    <w:rsid w:val="00D03061"/>
    <w:rsid w:val="00D03173"/>
    <w:rsid w:val="00D03BE3"/>
    <w:rsid w:val="00D03E73"/>
    <w:rsid w:val="00D04173"/>
    <w:rsid w:val="00D04C32"/>
    <w:rsid w:val="00D04C4F"/>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EB3"/>
    <w:rsid w:val="00D250D2"/>
    <w:rsid w:val="00D251AF"/>
    <w:rsid w:val="00D253AC"/>
    <w:rsid w:val="00D258CE"/>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0812"/>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782"/>
    <w:rsid w:val="00D348BE"/>
    <w:rsid w:val="00D35122"/>
    <w:rsid w:val="00D35384"/>
    <w:rsid w:val="00D356BA"/>
    <w:rsid w:val="00D35955"/>
    <w:rsid w:val="00D35AAE"/>
    <w:rsid w:val="00D35E88"/>
    <w:rsid w:val="00D35FBE"/>
    <w:rsid w:val="00D360FE"/>
    <w:rsid w:val="00D36985"/>
    <w:rsid w:val="00D36FB3"/>
    <w:rsid w:val="00D37038"/>
    <w:rsid w:val="00D37257"/>
    <w:rsid w:val="00D372CA"/>
    <w:rsid w:val="00D372FB"/>
    <w:rsid w:val="00D37518"/>
    <w:rsid w:val="00D4040F"/>
    <w:rsid w:val="00D40973"/>
    <w:rsid w:val="00D40C58"/>
    <w:rsid w:val="00D41192"/>
    <w:rsid w:val="00D418A3"/>
    <w:rsid w:val="00D41A94"/>
    <w:rsid w:val="00D41AE7"/>
    <w:rsid w:val="00D41C46"/>
    <w:rsid w:val="00D4201A"/>
    <w:rsid w:val="00D42869"/>
    <w:rsid w:val="00D4294D"/>
    <w:rsid w:val="00D429BA"/>
    <w:rsid w:val="00D42CD2"/>
    <w:rsid w:val="00D43465"/>
    <w:rsid w:val="00D442FB"/>
    <w:rsid w:val="00D44552"/>
    <w:rsid w:val="00D44812"/>
    <w:rsid w:val="00D44AA1"/>
    <w:rsid w:val="00D44D77"/>
    <w:rsid w:val="00D44E34"/>
    <w:rsid w:val="00D450F2"/>
    <w:rsid w:val="00D452C7"/>
    <w:rsid w:val="00D4588C"/>
    <w:rsid w:val="00D45B10"/>
    <w:rsid w:val="00D4615F"/>
    <w:rsid w:val="00D463A7"/>
    <w:rsid w:val="00D469EC"/>
    <w:rsid w:val="00D47162"/>
    <w:rsid w:val="00D473F0"/>
    <w:rsid w:val="00D474F0"/>
    <w:rsid w:val="00D475A9"/>
    <w:rsid w:val="00D47698"/>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4AC4"/>
    <w:rsid w:val="00D55233"/>
    <w:rsid w:val="00D55263"/>
    <w:rsid w:val="00D55293"/>
    <w:rsid w:val="00D5534E"/>
    <w:rsid w:val="00D555DB"/>
    <w:rsid w:val="00D55660"/>
    <w:rsid w:val="00D558C6"/>
    <w:rsid w:val="00D559F3"/>
    <w:rsid w:val="00D55D25"/>
    <w:rsid w:val="00D55F6C"/>
    <w:rsid w:val="00D56529"/>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0AFE"/>
    <w:rsid w:val="00D711D1"/>
    <w:rsid w:val="00D71431"/>
    <w:rsid w:val="00D715E7"/>
    <w:rsid w:val="00D71C14"/>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0F0"/>
    <w:rsid w:val="00D816A7"/>
    <w:rsid w:val="00D81946"/>
    <w:rsid w:val="00D81C5B"/>
    <w:rsid w:val="00D81F54"/>
    <w:rsid w:val="00D82421"/>
    <w:rsid w:val="00D82A35"/>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D16"/>
    <w:rsid w:val="00D914D5"/>
    <w:rsid w:val="00D9153A"/>
    <w:rsid w:val="00D91F59"/>
    <w:rsid w:val="00D921D6"/>
    <w:rsid w:val="00D927C3"/>
    <w:rsid w:val="00D928F6"/>
    <w:rsid w:val="00D9297E"/>
    <w:rsid w:val="00D92C15"/>
    <w:rsid w:val="00D93133"/>
    <w:rsid w:val="00D932F9"/>
    <w:rsid w:val="00D93B6B"/>
    <w:rsid w:val="00D94037"/>
    <w:rsid w:val="00D943D7"/>
    <w:rsid w:val="00D94610"/>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1AE"/>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0866"/>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4B9"/>
    <w:rsid w:val="00DE26C2"/>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580"/>
    <w:rsid w:val="00DF16CC"/>
    <w:rsid w:val="00DF1B18"/>
    <w:rsid w:val="00DF1B31"/>
    <w:rsid w:val="00DF2278"/>
    <w:rsid w:val="00DF2522"/>
    <w:rsid w:val="00DF2810"/>
    <w:rsid w:val="00DF2CB6"/>
    <w:rsid w:val="00DF2FD8"/>
    <w:rsid w:val="00DF31D1"/>
    <w:rsid w:val="00DF31FE"/>
    <w:rsid w:val="00DF3E25"/>
    <w:rsid w:val="00DF4134"/>
    <w:rsid w:val="00DF46A4"/>
    <w:rsid w:val="00DF472B"/>
    <w:rsid w:val="00DF4888"/>
    <w:rsid w:val="00DF5046"/>
    <w:rsid w:val="00DF5208"/>
    <w:rsid w:val="00DF5494"/>
    <w:rsid w:val="00DF5887"/>
    <w:rsid w:val="00DF589B"/>
    <w:rsid w:val="00DF5B29"/>
    <w:rsid w:val="00DF6048"/>
    <w:rsid w:val="00DF6079"/>
    <w:rsid w:val="00DF60D3"/>
    <w:rsid w:val="00DF6115"/>
    <w:rsid w:val="00DF6277"/>
    <w:rsid w:val="00DF631A"/>
    <w:rsid w:val="00DF67D2"/>
    <w:rsid w:val="00DF74AE"/>
    <w:rsid w:val="00DF78B7"/>
    <w:rsid w:val="00DF7A8F"/>
    <w:rsid w:val="00DF7C00"/>
    <w:rsid w:val="00DF7CF1"/>
    <w:rsid w:val="00E00A72"/>
    <w:rsid w:val="00E00DBE"/>
    <w:rsid w:val="00E00F36"/>
    <w:rsid w:val="00E01314"/>
    <w:rsid w:val="00E014A0"/>
    <w:rsid w:val="00E01A55"/>
    <w:rsid w:val="00E01A62"/>
    <w:rsid w:val="00E01A7F"/>
    <w:rsid w:val="00E01C79"/>
    <w:rsid w:val="00E01D8A"/>
    <w:rsid w:val="00E01E2A"/>
    <w:rsid w:val="00E02014"/>
    <w:rsid w:val="00E02209"/>
    <w:rsid w:val="00E02332"/>
    <w:rsid w:val="00E02335"/>
    <w:rsid w:val="00E02482"/>
    <w:rsid w:val="00E029D4"/>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1FF8"/>
    <w:rsid w:val="00E12195"/>
    <w:rsid w:val="00E12AFF"/>
    <w:rsid w:val="00E132E6"/>
    <w:rsid w:val="00E1337E"/>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5C23"/>
    <w:rsid w:val="00E1616D"/>
    <w:rsid w:val="00E16696"/>
    <w:rsid w:val="00E167AA"/>
    <w:rsid w:val="00E16810"/>
    <w:rsid w:val="00E168C2"/>
    <w:rsid w:val="00E16CF8"/>
    <w:rsid w:val="00E16E7D"/>
    <w:rsid w:val="00E1783A"/>
    <w:rsid w:val="00E17ACD"/>
    <w:rsid w:val="00E201EC"/>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27EEC"/>
    <w:rsid w:val="00E3079D"/>
    <w:rsid w:val="00E30E71"/>
    <w:rsid w:val="00E30EA7"/>
    <w:rsid w:val="00E30F5D"/>
    <w:rsid w:val="00E31111"/>
    <w:rsid w:val="00E313CD"/>
    <w:rsid w:val="00E31650"/>
    <w:rsid w:val="00E31EAF"/>
    <w:rsid w:val="00E3252C"/>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884"/>
    <w:rsid w:val="00E43C2F"/>
    <w:rsid w:val="00E4427C"/>
    <w:rsid w:val="00E44691"/>
    <w:rsid w:val="00E44780"/>
    <w:rsid w:val="00E44AA4"/>
    <w:rsid w:val="00E44D69"/>
    <w:rsid w:val="00E45171"/>
    <w:rsid w:val="00E452A0"/>
    <w:rsid w:val="00E46024"/>
    <w:rsid w:val="00E463B7"/>
    <w:rsid w:val="00E4649A"/>
    <w:rsid w:val="00E46AFC"/>
    <w:rsid w:val="00E46B6D"/>
    <w:rsid w:val="00E46BCB"/>
    <w:rsid w:val="00E46D26"/>
    <w:rsid w:val="00E46F9A"/>
    <w:rsid w:val="00E470BF"/>
    <w:rsid w:val="00E472B4"/>
    <w:rsid w:val="00E47943"/>
    <w:rsid w:val="00E47E37"/>
    <w:rsid w:val="00E47E3D"/>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6467"/>
    <w:rsid w:val="00E56641"/>
    <w:rsid w:val="00E567EA"/>
    <w:rsid w:val="00E56BA0"/>
    <w:rsid w:val="00E56D7C"/>
    <w:rsid w:val="00E56F1A"/>
    <w:rsid w:val="00E57029"/>
    <w:rsid w:val="00E57173"/>
    <w:rsid w:val="00E57247"/>
    <w:rsid w:val="00E576EF"/>
    <w:rsid w:val="00E57C76"/>
    <w:rsid w:val="00E57D6F"/>
    <w:rsid w:val="00E60133"/>
    <w:rsid w:val="00E606CE"/>
    <w:rsid w:val="00E6070B"/>
    <w:rsid w:val="00E60AD0"/>
    <w:rsid w:val="00E611CF"/>
    <w:rsid w:val="00E612B8"/>
    <w:rsid w:val="00E61DF9"/>
    <w:rsid w:val="00E6227C"/>
    <w:rsid w:val="00E62669"/>
    <w:rsid w:val="00E62828"/>
    <w:rsid w:val="00E62F73"/>
    <w:rsid w:val="00E6302C"/>
    <w:rsid w:val="00E63081"/>
    <w:rsid w:val="00E6337D"/>
    <w:rsid w:val="00E6380C"/>
    <w:rsid w:val="00E63904"/>
    <w:rsid w:val="00E63BE4"/>
    <w:rsid w:val="00E64855"/>
    <w:rsid w:val="00E649ED"/>
    <w:rsid w:val="00E64CB4"/>
    <w:rsid w:val="00E64D2C"/>
    <w:rsid w:val="00E654E0"/>
    <w:rsid w:val="00E655AA"/>
    <w:rsid w:val="00E6580A"/>
    <w:rsid w:val="00E65B42"/>
    <w:rsid w:val="00E65CB8"/>
    <w:rsid w:val="00E662B3"/>
    <w:rsid w:val="00E664D0"/>
    <w:rsid w:val="00E6658E"/>
    <w:rsid w:val="00E667A9"/>
    <w:rsid w:val="00E66D17"/>
    <w:rsid w:val="00E66D1A"/>
    <w:rsid w:val="00E66F87"/>
    <w:rsid w:val="00E67198"/>
    <w:rsid w:val="00E704CF"/>
    <w:rsid w:val="00E70C63"/>
    <w:rsid w:val="00E70FC8"/>
    <w:rsid w:val="00E721B6"/>
    <w:rsid w:val="00E72646"/>
    <w:rsid w:val="00E72922"/>
    <w:rsid w:val="00E73776"/>
    <w:rsid w:val="00E73ADA"/>
    <w:rsid w:val="00E73D8F"/>
    <w:rsid w:val="00E7404B"/>
    <w:rsid w:val="00E744AD"/>
    <w:rsid w:val="00E74670"/>
    <w:rsid w:val="00E74872"/>
    <w:rsid w:val="00E74DB6"/>
    <w:rsid w:val="00E75107"/>
    <w:rsid w:val="00E7520D"/>
    <w:rsid w:val="00E7524E"/>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04A"/>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73"/>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64F"/>
    <w:rsid w:val="00EA069C"/>
    <w:rsid w:val="00EA06DE"/>
    <w:rsid w:val="00EA0903"/>
    <w:rsid w:val="00EA0A8E"/>
    <w:rsid w:val="00EA0D73"/>
    <w:rsid w:val="00EA0EB2"/>
    <w:rsid w:val="00EA1130"/>
    <w:rsid w:val="00EA16B1"/>
    <w:rsid w:val="00EA1A2E"/>
    <w:rsid w:val="00EA1B1D"/>
    <w:rsid w:val="00EA1E4F"/>
    <w:rsid w:val="00EA1ECC"/>
    <w:rsid w:val="00EA218A"/>
    <w:rsid w:val="00EA2859"/>
    <w:rsid w:val="00EA2900"/>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9E"/>
    <w:rsid w:val="00EB3CE2"/>
    <w:rsid w:val="00EB4074"/>
    <w:rsid w:val="00EB40F9"/>
    <w:rsid w:val="00EB476A"/>
    <w:rsid w:val="00EB4B99"/>
    <w:rsid w:val="00EB4FEA"/>
    <w:rsid w:val="00EB527B"/>
    <w:rsid w:val="00EB572D"/>
    <w:rsid w:val="00EB5867"/>
    <w:rsid w:val="00EB5CD0"/>
    <w:rsid w:val="00EB5D4F"/>
    <w:rsid w:val="00EB62F6"/>
    <w:rsid w:val="00EB6FD0"/>
    <w:rsid w:val="00EB754E"/>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5ED5"/>
    <w:rsid w:val="00EC680B"/>
    <w:rsid w:val="00EC7080"/>
    <w:rsid w:val="00EC70D3"/>
    <w:rsid w:val="00EC71F9"/>
    <w:rsid w:val="00EC79D9"/>
    <w:rsid w:val="00EC7DD9"/>
    <w:rsid w:val="00EC7E73"/>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30E6"/>
    <w:rsid w:val="00ED3469"/>
    <w:rsid w:val="00ED4394"/>
    <w:rsid w:val="00ED443C"/>
    <w:rsid w:val="00ED46EB"/>
    <w:rsid w:val="00ED4C91"/>
    <w:rsid w:val="00ED5919"/>
    <w:rsid w:val="00ED5D98"/>
    <w:rsid w:val="00ED5E81"/>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24B"/>
    <w:rsid w:val="00EE038D"/>
    <w:rsid w:val="00EE060F"/>
    <w:rsid w:val="00EE0A5D"/>
    <w:rsid w:val="00EE1086"/>
    <w:rsid w:val="00EE124A"/>
    <w:rsid w:val="00EE1412"/>
    <w:rsid w:val="00EE154C"/>
    <w:rsid w:val="00EE15E5"/>
    <w:rsid w:val="00EE1685"/>
    <w:rsid w:val="00EE1D50"/>
    <w:rsid w:val="00EE1D5A"/>
    <w:rsid w:val="00EE2539"/>
    <w:rsid w:val="00EE2601"/>
    <w:rsid w:val="00EE2A27"/>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3D9"/>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EE3"/>
    <w:rsid w:val="00F00F73"/>
    <w:rsid w:val="00F01233"/>
    <w:rsid w:val="00F013CE"/>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4466"/>
    <w:rsid w:val="00F0511C"/>
    <w:rsid w:val="00F05B9C"/>
    <w:rsid w:val="00F065CF"/>
    <w:rsid w:val="00F073FE"/>
    <w:rsid w:val="00F075FF"/>
    <w:rsid w:val="00F07760"/>
    <w:rsid w:val="00F07932"/>
    <w:rsid w:val="00F07ABE"/>
    <w:rsid w:val="00F07B22"/>
    <w:rsid w:val="00F07B2D"/>
    <w:rsid w:val="00F07B57"/>
    <w:rsid w:val="00F07E7C"/>
    <w:rsid w:val="00F07E89"/>
    <w:rsid w:val="00F10CA9"/>
    <w:rsid w:val="00F10D25"/>
    <w:rsid w:val="00F10DDF"/>
    <w:rsid w:val="00F10E65"/>
    <w:rsid w:val="00F10EB0"/>
    <w:rsid w:val="00F112A3"/>
    <w:rsid w:val="00F1143B"/>
    <w:rsid w:val="00F116BA"/>
    <w:rsid w:val="00F1177C"/>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2D76"/>
    <w:rsid w:val="00F23016"/>
    <w:rsid w:val="00F23155"/>
    <w:rsid w:val="00F233FB"/>
    <w:rsid w:val="00F238C3"/>
    <w:rsid w:val="00F23917"/>
    <w:rsid w:val="00F240D7"/>
    <w:rsid w:val="00F24114"/>
    <w:rsid w:val="00F24630"/>
    <w:rsid w:val="00F246DD"/>
    <w:rsid w:val="00F25321"/>
    <w:rsid w:val="00F256F5"/>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2F47"/>
    <w:rsid w:val="00F33455"/>
    <w:rsid w:val="00F334B6"/>
    <w:rsid w:val="00F334C5"/>
    <w:rsid w:val="00F338CC"/>
    <w:rsid w:val="00F33D8D"/>
    <w:rsid w:val="00F34450"/>
    <w:rsid w:val="00F344F9"/>
    <w:rsid w:val="00F34576"/>
    <w:rsid w:val="00F34EC3"/>
    <w:rsid w:val="00F34FB3"/>
    <w:rsid w:val="00F351B7"/>
    <w:rsid w:val="00F35498"/>
    <w:rsid w:val="00F3573B"/>
    <w:rsid w:val="00F3581E"/>
    <w:rsid w:val="00F359F1"/>
    <w:rsid w:val="00F35A72"/>
    <w:rsid w:val="00F360ED"/>
    <w:rsid w:val="00F36348"/>
    <w:rsid w:val="00F36580"/>
    <w:rsid w:val="00F3668A"/>
    <w:rsid w:val="00F371EE"/>
    <w:rsid w:val="00F37280"/>
    <w:rsid w:val="00F37D66"/>
    <w:rsid w:val="00F37F4B"/>
    <w:rsid w:val="00F37F69"/>
    <w:rsid w:val="00F404FB"/>
    <w:rsid w:val="00F405DF"/>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546"/>
    <w:rsid w:val="00F4773E"/>
    <w:rsid w:val="00F477CD"/>
    <w:rsid w:val="00F478DD"/>
    <w:rsid w:val="00F47B14"/>
    <w:rsid w:val="00F47E9D"/>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DE2"/>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1168"/>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3CD5"/>
    <w:rsid w:val="00F748B4"/>
    <w:rsid w:val="00F74F8F"/>
    <w:rsid w:val="00F755EC"/>
    <w:rsid w:val="00F756ED"/>
    <w:rsid w:val="00F75D21"/>
    <w:rsid w:val="00F76077"/>
    <w:rsid w:val="00F769E1"/>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7FC"/>
    <w:rsid w:val="00F918CE"/>
    <w:rsid w:val="00F919FE"/>
    <w:rsid w:val="00F91BCD"/>
    <w:rsid w:val="00F925B9"/>
    <w:rsid w:val="00F92BB3"/>
    <w:rsid w:val="00F93A97"/>
    <w:rsid w:val="00F93AED"/>
    <w:rsid w:val="00F93AF1"/>
    <w:rsid w:val="00F93EC0"/>
    <w:rsid w:val="00F94027"/>
    <w:rsid w:val="00F9442B"/>
    <w:rsid w:val="00F94501"/>
    <w:rsid w:val="00F9488D"/>
    <w:rsid w:val="00F94A45"/>
    <w:rsid w:val="00F94F92"/>
    <w:rsid w:val="00F95188"/>
    <w:rsid w:val="00F95756"/>
    <w:rsid w:val="00F96401"/>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38"/>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6ABE"/>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7C0"/>
    <w:rsid w:val="00FB1CEE"/>
    <w:rsid w:val="00FB2694"/>
    <w:rsid w:val="00FB2E21"/>
    <w:rsid w:val="00FB324C"/>
    <w:rsid w:val="00FB32B1"/>
    <w:rsid w:val="00FB3723"/>
    <w:rsid w:val="00FB375D"/>
    <w:rsid w:val="00FB3BB9"/>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835"/>
    <w:rsid w:val="00FC39A7"/>
    <w:rsid w:val="00FC43C2"/>
    <w:rsid w:val="00FC4DA5"/>
    <w:rsid w:val="00FC51BF"/>
    <w:rsid w:val="00FC539E"/>
    <w:rsid w:val="00FC5495"/>
    <w:rsid w:val="00FC558A"/>
    <w:rsid w:val="00FC579E"/>
    <w:rsid w:val="00FC5AF3"/>
    <w:rsid w:val="00FC5D43"/>
    <w:rsid w:val="00FC5FC4"/>
    <w:rsid w:val="00FC6093"/>
    <w:rsid w:val="00FC61E4"/>
    <w:rsid w:val="00FC68F8"/>
    <w:rsid w:val="00FC6C99"/>
    <w:rsid w:val="00FC7050"/>
    <w:rsid w:val="00FC70EA"/>
    <w:rsid w:val="00FC7120"/>
    <w:rsid w:val="00FC7184"/>
    <w:rsid w:val="00FC7509"/>
    <w:rsid w:val="00FC7CC5"/>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68"/>
    <w:rsid w:val="00FD61A6"/>
    <w:rsid w:val="00FD650E"/>
    <w:rsid w:val="00FD65D4"/>
    <w:rsid w:val="00FD7531"/>
    <w:rsid w:val="00FD7B6C"/>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A1E"/>
    <w:rsid w:val="00FE4C11"/>
    <w:rsid w:val="00FE4FC7"/>
    <w:rsid w:val="00FE532B"/>
    <w:rsid w:val="00FE6277"/>
    <w:rsid w:val="00FE65AB"/>
    <w:rsid w:val="00FE685C"/>
    <w:rsid w:val="00FE688C"/>
    <w:rsid w:val="00FE6C42"/>
    <w:rsid w:val="00FE6C87"/>
    <w:rsid w:val="00FE6E7A"/>
    <w:rsid w:val="00FE6F3E"/>
    <w:rsid w:val="00FE7375"/>
    <w:rsid w:val="00FE74B8"/>
    <w:rsid w:val="00FE7C93"/>
    <w:rsid w:val="00FF0408"/>
    <w:rsid w:val="00FF048A"/>
    <w:rsid w:val="00FF05FE"/>
    <w:rsid w:val="00FF0855"/>
    <w:rsid w:val="00FF08AC"/>
    <w:rsid w:val="00FF0E09"/>
    <w:rsid w:val="00FF115F"/>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936"/>
    <w:rsid w:val="00FF4B3B"/>
    <w:rsid w:val="00FF4EEF"/>
    <w:rsid w:val="00FF5058"/>
    <w:rsid w:val="00FF509E"/>
    <w:rsid w:val="00FF58B5"/>
    <w:rsid w:val="00FF5D3B"/>
    <w:rsid w:val="00FF5FAF"/>
    <w:rsid w:val="00FF60F4"/>
    <w:rsid w:val="00FF65F3"/>
    <w:rsid w:val="00FF669C"/>
    <w:rsid w:val="00FF69E1"/>
    <w:rsid w:val="00FF73C6"/>
    <w:rsid w:val="00FF7585"/>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2440">
      <w:bodyDiv w:val="1"/>
      <w:marLeft w:val="0"/>
      <w:marRight w:val="0"/>
      <w:marTop w:val="0"/>
      <w:marBottom w:val="0"/>
      <w:divBdr>
        <w:top w:val="none" w:sz="0" w:space="0" w:color="auto"/>
        <w:left w:val="none" w:sz="0" w:space="0" w:color="auto"/>
        <w:bottom w:val="none" w:sz="0" w:space="0" w:color="auto"/>
        <w:right w:val="none" w:sz="0" w:space="0" w:color="auto"/>
      </w:divBdr>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417">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4818719/" TargetMode="External"/><Relationship Id="rId2" Type="http://schemas.openxmlformats.org/officeDocument/2006/relationships/hyperlink" Target="https://www.ncbi.nlm.nih.gov/pmc/articles/PMC4818719/" TargetMode="External"/><Relationship Id="rId3" Type="http://schemas.openxmlformats.org/officeDocument/2006/relationships/hyperlink" Target="https://www.ncbi.nlm.nih.gov/pmc/articles/PMC4818719/"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1.emf"/><Relationship Id="rId16" Type="http://schemas.openxmlformats.org/officeDocument/2006/relationships/image" Target="media/image2.jpeg"/><Relationship Id="rId17" Type="http://schemas.openxmlformats.org/officeDocument/2006/relationships/comments" Target="comments.xml"/><Relationship Id="rId18" Type="http://schemas.openxmlformats.org/officeDocument/2006/relationships/footer" Target="footer6.xml"/><Relationship Id="rId19" Type="http://schemas.openxmlformats.org/officeDocument/2006/relationships/image" Target="media/image3.png"/><Relationship Id="rId63" Type="http://schemas.openxmlformats.org/officeDocument/2006/relationships/image" Target="media/image47.jp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50" Type="http://schemas.openxmlformats.org/officeDocument/2006/relationships/image" Target="media/image34.png"/><Relationship Id="rId51" Type="http://schemas.openxmlformats.org/officeDocument/2006/relationships/image" Target="media/image35.emf"/><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emf"/><Relationship Id="rId55" Type="http://schemas.openxmlformats.org/officeDocument/2006/relationships/image" Target="media/image39.emf"/><Relationship Id="rId56" Type="http://schemas.openxmlformats.org/officeDocument/2006/relationships/image" Target="media/image40.emf"/><Relationship Id="rId57" Type="http://schemas.openxmlformats.org/officeDocument/2006/relationships/image" Target="media/image41.jpg"/><Relationship Id="rId58" Type="http://schemas.openxmlformats.org/officeDocument/2006/relationships/image" Target="media/image42.jpg"/><Relationship Id="rId59" Type="http://schemas.openxmlformats.org/officeDocument/2006/relationships/image" Target="media/image43.jpg"/><Relationship Id="rId40" Type="http://schemas.openxmlformats.org/officeDocument/2006/relationships/image" Target="media/image24.png"/><Relationship Id="rId41" Type="http://schemas.openxmlformats.org/officeDocument/2006/relationships/image" Target="media/image25.emf"/><Relationship Id="rId42" Type="http://schemas.openxmlformats.org/officeDocument/2006/relationships/image" Target="media/image26.jpg"/><Relationship Id="rId43" Type="http://schemas.openxmlformats.org/officeDocument/2006/relationships/image" Target="media/image27.emf"/><Relationship Id="rId44" Type="http://schemas.openxmlformats.org/officeDocument/2006/relationships/image" Target="media/image28.emf"/><Relationship Id="rId45" Type="http://schemas.openxmlformats.org/officeDocument/2006/relationships/image" Target="media/image29.png"/><Relationship Id="rId46" Type="http://schemas.openxmlformats.org/officeDocument/2006/relationships/image" Target="media/image30.emf"/><Relationship Id="rId47" Type="http://schemas.openxmlformats.org/officeDocument/2006/relationships/image" Target="media/image31.png"/><Relationship Id="rId48" Type="http://schemas.openxmlformats.org/officeDocument/2006/relationships/image" Target="media/image32.jpeg"/><Relationship Id="rId49" Type="http://schemas.openxmlformats.org/officeDocument/2006/relationships/image" Target="media/image3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emf"/><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4.png"/><Relationship Id="rId71" Type="http://schemas.openxmlformats.org/officeDocument/2006/relationships/image" Target="media/image55.emf"/><Relationship Id="rId72" Type="http://schemas.openxmlformats.org/officeDocument/2006/relationships/image" Target="media/image5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emf"/><Relationship Id="rId27" Type="http://schemas.openxmlformats.org/officeDocument/2006/relationships/image" Target="media/image11.emf"/><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fontTable" Target="fontTable.xml"/><Relationship Id="rId76" Type="http://schemas.openxmlformats.org/officeDocument/2006/relationships/theme" Target="theme/theme1.xml"/><Relationship Id="rId77" Type="http://schemas.microsoft.com/office/2011/relationships/commentsExtended" Target="commentsExtended.xml"/><Relationship Id="rId78" Type="http://schemas.microsoft.com/office/2016/09/relationships/commentsIds" Target="commentsIds.xml"/><Relationship Id="rId79" Type="http://schemas.microsoft.com/office/2011/relationships/people" Target="people.xml"/><Relationship Id="rId60" Type="http://schemas.openxmlformats.org/officeDocument/2006/relationships/image" Target="media/image44.emf"/><Relationship Id="rId61" Type="http://schemas.openxmlformats.org/officeDocument/2006/relationships/image" Target="media/image45.png"/><Relationship Id="rId62" Type="http://schemas.openxmlformats.org/officeDocument/2006/relationships/image" Target="media/image46.jp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6250C8CB-3300-D04B-9D87-7E22A8749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166</Pages>
  <Words>77497</Words>
  <Characters>441735</Characters>
  <Application>Microsoft Macintosh Word</Application>
  <DocSecurity>0</DocSecurity>
  <Lines>3681</Lines>
  <Paragraphs>1036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518196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48</cp:revision>
  <cp:lastPrinted>2018-05-06T21:35:00Z</cp:lastPrinted>
  <dcterms:created xsi:type="dcterms:W3CDTF">2018-05-08T09:24:00Z</dcterms:created>
  <dcterms:modified xsi:type="dcterms:W3CDTF">2018-05-08T11:33:00Z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