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58E92D2C" w14:textId="77777777" w:rsidR="0065225F" w:rsidRPr="001C2E85" w:rsidRDefault="005F1A11" w:rsidP="0065225F">
      <w:pPr>
        <w:pStyle w:val="Title"/>
        <w:jc w:val="center"/>
        <w:rPr>
          <w:sz w:val="48"/>
          <w:szCs w:val="48"/>
        </w:rPr>
      </w:pPr>
      <w:commentRangeStart w:id="0"/>
      <w:r w:rsidRPr="001C2E85">
        <w:rPr>
          <w:sz w:val="48"/>
          <w:szCs w:val="48"/>
        </w:rPr>
        <w:t xml:space="preserve">Evolutionary Process </w:t>
      </w:r>
      <w:commentRangeEnd w:id="0"/>
      <w:r w:rsidR="00EC3A9D">
        <w:rPr>
          <w:rStyle w:val="CommentReference"/>
          <w:rFonts w:ascii="Palatino Linotype" w:eastAsiaTheme="minorHAnsi" w:hAnsi="Palatino Linotype" w:cstheme="minorBidi"/>
          <w:color w:val="auto"/>
          <w:spacing w:val="0"/>
          <w:kern w:val="0"/>
        </w:rPr>
        <w:commentReference w:id="0"/>
      </w:r>
      <w:r w:rsidRPr="001C2E85">
        <w:rPr>
          <w:sz w:val="48"/>
          <w:szCs w:val="48"/>
        </w:rPr>
        <w:t xml:space="preserve">and </w:t>
      </w:r>
    </w:p>
    <w:p w14:paraId="324CFC8F" w14:textId="6CC9FEF0" w:rsidR="005F1A11" w:rsidRDefault="005F1A11" w:rsidP="0065225F">
      <w:pPr>
        <w:pStyle w:val="Title"/>
        <w:jc w:val="center"/>
      </w:pPr>
      <w:r w:rsidRPr="001C2E85">
        <w:rPr>
          <w:sz w:val="48"/>
          <w:szCs w:val="48"/>
        </w:rPr>
        <w:t>Metabolic Pathway Analysis of the Microsporidia</w:t>
      </w:r>
      <w:r w:rsidR="001C2E85" w:rsidRPr="001C2E85">
        <w:rPr>
          <w:sz w:val="48"/>
          <w:szCs w:val="48"/>
        </w:rPr>
        <w:t>n</w:t>
      </w:r>
      <w:r w:rsidRPr="001C2E85">
        <w:rPr>
          <w:sz w:val="48"/>
          <w:szCs w:val="48"/>
        </w:rPr>
        <w:t xml:space="preserve"> Last Common Ancestor</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10"/>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proofErr w:type="gramStart"/>
      <w:r>
        <w:rPr>
          <w:szCs w:val="24"/>
        </w:rPr>
        <w:t>the</w:t>
      </w:r>
      <w:proofErr w:type="gramEnd"/>
      <w:r>
        <w:rPr>
          <w:szCs w:val="24"/>
        </w:rPr>
        <w:t xml:space="preserv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1"/>
        <w:p w14:paraId="118ABC63" w14:textId="77777777" w:rsidR="00F01705"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F01705">
            <w:rPr>
              <w:noProof/>
            </w:rPr>
            <w:t>List of Figures</w:t>
          </w:r>
          <w:r w:rsidR="00F01705">
            <w:rPr>
              <w:noProof/>
            </w:rPr>
            <w:tab/>
          </w:r>
          <w:r w:rsidR="00F01705">
            <w:rPr>
              <w:noProof/>
            </w:rPr>
            <w:fldChar w:fldCharType="begin"/>
          </w:r>
          <w:r w:rsidR="00F01705">
            <w:rPr>
              <w:noProof/>
            </w:rPr>
            <w:instrText xml:space="preserve"> PAGEREF _Toc386145360 \h </w:instrText>
          </w:r>
          <w:r w:rsidR="00F01705">
            <w:rPr>
              <w:noProof/>
            </w:rPr>
          </w:r>
          <w:r w:rsidR="00F01705">
            <w:rPr>
              <w:noProof/>
            </w:rPr>
            <w:fldChar w:fldCharType="separate"/>
          </w:r>
          <w:r w:rsidR="00F01705">
            <w:rPr>
              <w:noProof/>
            </w:rPr>
            <w:t>I</w:t>
          </w:r>
          <w:r w:rsidR="00F01705">
            <w:rPr>
              <w:noProof/>
            </w:rPr>
            <w:fldChar w:fldCharType="end"/>
          </w:r>
        </w:p>
        <w:p w14:paraId="1269E7BA" w14:textId="77777777" w:rsidR="00F01705" w:rsidRDefault="00F01705">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_Toc386145361 \h </w:instrText>
          </w:r>
          <w:r>
            <w:rPr>
              <w:noProof/>
            </w:rPr>
          </w:r>
          <w:r>
            <w:rPr>
              <w:noProof/>
            </w:rPr>
            <w:fldChar w:fldCharType="separate"/>
          </w:r>
          <w:r>
            <w:rPr>
              <w:noProof/>
            </w:rPr>
            <w:t>VI</w:t>
          </w:r>
          <w:r>
            <w:rPr>
              <w:noProof/>
            </w:rPr>
            <w:fldChar w:fldCharType="end"/>
          </w:r>
        </w:p>
        <w:p w14:paraId="03EB822C" w14:textId="77777777" w:rsidR="00F01705" w:rsidRDefault="00F01705">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_Toc386145362 \h </w:instrText>
          </w:r>
          <w:r>
            <w:rPr>
              <w:noProof/>
            </w:rPr>
          </w:r>
          <w:r>
            <w:rPr>
              <w:noProof/>
            </w:rPr>
            <w:fldChar w:fldCharType="separate"/>
          </w:r>
          <w:r>
            <w:rPr>
              <w:noProof/>
            </w:rPr>
            <w:t>1</w:t>
          </w:r>
          <w:r>
            <w:rPr>
              <w:noProof/>
            </w:rPr>
            <w:fldChar w:fldCharType="end"/>
          </w:r>
        </w:p>
        <w:p w14:paraId="7CED7CEA" w14:textId="77777777" w:rsidR="00F01705" w:rsidRDefault="00F01705">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emergent pathogen</w:t>
          </w:r>
          <w:r>
            <w:rPr>
              <w:noProof/>
            </w:rPr>
            <w:tab/>
          </w:r>
          <w:r>
            <w:rPr>
              <w:noProof/>
            </w:rPr>
            <w:fldChar w:fldCharType="begin"/>
          </w:r>
          <w:r>
            <w:rPr>
              <w:noProof/>
            </w:rPr>
            <w:instrText xml:space="preserve"> PAGEREF _Toc386145363 \h </w:instrText>
          </w:r>
          <w:r>
            <w:rPr>
              <w:noProof/>
            </w:rPr>
          </w:r>
          <w:r>
            <w:rPr>
              <w:noProof/>
            </w:rPr>
            <w:fldChar w:fldCharType="separate"/>
          </w:r>
          <w:r>
            <w:rPr>
              <w:noProof/>
            </w:rPr>
            <w:t>1</w:t>
          </w:r>
          <w:r>
            <w:rPr>
              <w:noProof/>
            </w:rPr>
            <w:fldChar w:fldCharType="end"/>
          </w:r>
        </w:p>
        <w:p w14:paraId="3DDE2048" w14:textId="77777777" w:rsidR="00F01705" w:rsidRDefault="00F01705">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_Toc386145364 \h </w:instrText>
          </w:r>
          <w:r>
            <w:rPr>
              <w:noProof/>
            </w:rPr>
          </w:r>
          <w:r>
            <w:rPr>
              <w:noProof/>
            </w:rPr>
            <w:fldChar w:fldCharType="separate"/>
          </w:r>
          <w:r>
            <w:rPr>
              <w:noProof/>
            </w:rPr>
            <w:t>3</w:t>
          </w:r>
          <w:r>
            <w:rPr>
              <w:noProof/>
            </w:rPr>
            <w:fldChar w:fldCharType="end"/>
          </w:r>
        </w:p>
        <w:p w14:paraId="0D894CFD" w14:textId="77777777" w:rsidR="00F01705" w:rsidRDefault="00F01705">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origin of microsporidia</w:t>
          </w:r>
          <w:r>
            <w:rPr>
              <w:noProof/>
            </w:rPr>
            <w:tab/>
          </w:r>
          <w:r>
            <w:rPr>
              <w:noProof/>
            </w:rPr>
            <w:fldChar w:fldCharType="begin"/>
          </w:r>
          <w:r>
            <w:rPr>
              <w:noProof/>
            </w:rPr>
            <w:instrText xml:space="preserve"> PAGEREF _Toc386145365 \h </w:instrText>
          </w:r>
          <w:r>
            <w:rPr>
              <w:noProof/>
            </w:rPr>
          </w:r>
          <w:r>
            <w:rPr>
              <w:noProof/>
            </w:rPr>
            <w:fldChar w:fldCharType="separate"/>
          </w:r>
          <w:r>
            <w:rPr>
              <w:noProof/>
            </w:rPr>
            <w:t>4</w:t>
          </w:r>
          <w:r>
            <w:rPr>
              <w:noProof/>
            </w:rPr>
            <w:fldChar w:fldCharType="end"/>
          </w:r>
        </w:p>
        <w:p w14:paraId="675B4FCA" w14:textId="77777777" w:rsidR="00F01705" w:rsidRDefault="00F01705">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reduction of microsporidian genomes and metabolism</w:t>
          </w:r>
          <w:r>
            <w:rPr>
              <w:noProof/>
            </w:rPr>
            <w:tab/>
          </w:r>
          <w:r>
            <w:rPr>
              <w:noProof/>
            </w:rPr>
            <w:fldChar w:fldCharType="begin"/>
          </w:r>
          <w:r>
            <w:rPr>
              <w:noProof/>
            </w:rPr>
            <w:instrText xml:space="preserve"> PAGEREF _Toc386145366 \h </w:instrText>
          </w:r>
          <w:r>
            <w:rPr>
              <w:noProof/>
            </w:rPr>
          </w:r>
          <w:r>
            <w:rPr>
              <w:noProof/>
            </w:rPr>
            <w:fldChar w:fldCharType="separate"/>
          </w:r>
          <w:r>
            <w:rPr>
              <w:noProof/>
            </w:rPr>
            <w:t>7</w:t>
          </w:r>
          <w:r>
            <w:rPr>
              <w:noProof/>
            </w:rPr>
            <w:fldChar w:fldCharType="end"/>
          </w:r>
        </w:p>
        <w:p w14:paraId="3510D5F8" w14:textId="77777777" w:rsidR="00F01705" w:rsidRDefault="00F01705">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Potential research of microsporidia (The threat of microsporidiosis requires a deeper understanding about microsporidia)</w:t>
          </w:r>
          <w:r>
            <w:rPr>
              <w:noProof/>
            </w:rPr>
            <w:tab/>
          </w:r>
          <w:r>
            <w:rPr>
              <w:noProof/>
            </w:rPr>
            <w:fldChar w:fldCharType="begin"/>
          </w:r>
          <w:r>
            <w:rPr>
              <w:noProof/>
            </w:rPr>
            <w:instrText xml:space="preserve"> PAGEREF _Toc386145367 \h </w:instrText>
          </w:r>
          <w:r>
            <w:rPr>
              <w:noProof/>
            </w:rPr>
          </w:r>
          <w:r>
            <w:rPr>
              <w:noProof/>
            </w:rPr>
            <w:fldChar w:fldCharType="separate"/>
          </w:r>
          <w:r>
            <w:rPr>
              <w:noProof/>
            </w:rPr>
            <w:t>8</w:t>
          </w:r>
          <w:r>
            <w:rPr>
              <w:noProof/>
            </w:rPr>
            <w:fldChar w:fldCharType="end"/>
          </w:r>
        </w:p>
        <w:p w14:paraId="61ED5FE9" w14:textId="77777777" w:rsidR="00F01705" w:rsidRDefault="00F01705">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The estimation of the microsporidian last common ancestor protein set</w:t>
          </w:r>
          <w:r>
            <w:rPr>
              <w:noProof/>
            </w:rPr>
            <w:tab/>
          </w:r>
          <w:r>
            <w:rPr>
              <w:noProof/>
            </w:rPr>
            <w:fldChar w:fldCharType="begin"/>
          </w:r>
          <w:r>
            <w:rPr>
              <w:noProof/>
            </w:rPr>
            <w:instrText xml:space="preserve"> PAGEREF _Toc386145368 \h </w:instrText>
          </w:r>
          <w:r>
            <w:rPr>
              <w:noProof/>
            </w:rPr>
          </w:r>
          <w:r>
            <w:rPr>
              <w:noProof/>
            </w:rPr>
            <w:fldChar w:fldCharType="separate"/>
          </w:r>
          <w:r>
            <w:rPr>
              <w:noProof/>
            </w:rPr>
            <w:t>12</w:t>
          </w:r>
          <w:r>
            <w:rPr>
              <w:noProof/>
            </w:rPr>
            <w:fldChar w:fldCharType="end"/>
          </w:r>
        </w:p>
        <w:p w14:paraId="6A855F29" w14:textId="77777777" w:rsidR="00F01705" w:rsidRDefault="00F01705">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_Toc386145369 \h </w:instrText>
          </w:r>
          <w:r>
            <w:rPr>
              <w:noProof/>
            </w:rPr>
          </w:r>
          <w:r>
            <w:rPr>
              <w:noProof/>
            </w:rPr>
            <w:fldChar w:fldCharType="separate"/>
          </w:r>
          <w:r>
            <w:rPr>
              <w:noProof/>
            </w:rPr>
            <w:t>12</w:t>
          </w:r>
          <w:r>
            <w:rPr>
              <w:noProof/>
            </w:rPr>
            <w:fldChar w:fldCharType="end"/>
          </w:r>
        </w:p>
        <w:p w14:paraId="19A088DB" w14:textId="77777777" w:rsidR="00F01705" w:rsidRDefault="00F01705">
          <w:pPr>
            <w:pStyle w:val="TOC3"/>
            <w:tabs>
              <w:tab w:val="left" w:pos="1176"/>
              <w:tab w:val="right" w:pos="8268"/>
            </w:tabs>
            <w:rPr>
              <w:rFonts w:eastAsiaTheme="minorEastAsia"/>
              <w:noProof/>
              <w:sz w:val="24"/>
              <w:szCs w:val="24"/>
              <w:lang w:eastAsia="ja-JP"/>
            </w:rPr>
          </w:pPr>
          <w:r>
            <w:rPr>
              <w:noProof/>
            </w:rPr>
            <w:t>2.1.1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_Toc386145370 \h </w:instrText>
          </w:r>
          <w:r>
            <w:rPr>
              <w:noProof/>
            </w:rPr>
          </w:r>
          <w:r>
            <w:rPr>
              <w:noProof/>
            </w:rPr>
            <w:fldChar w:fldCharType="separate"/>
          </w:r>
          <w:r>
            <w:rPr>
              <w:noProof/>
            </w:rPr>
            <w:t>12</w:t>
          </w:r>
          <w:r>
            <w:rPr>
              <w:noProof/>
            </w:rPr>
            <w:fldChar w:fldCharType="end"/>
          </w:r>
        </w:p>
        <w:p w14:paraId="3EAEEEAF" w14:textId="77777777" w:rsidR="00F01705" w:rsidRDefault="00F01705">
          <w:pPr>
            <w:pStyle w:val="TOC3"/>
            <w:tabs>
              <w:tab w:val="left" w:pos="1176"/>
              <w:tab w:val="right" w:pos="8268"/>
            </w:tabs>
            <w:rPr>
              <w:rFonts w:eastAsiaTheme="minorEastAsia"/>
              <w:noProof/>
              <w:sz w:val="24"/>
              <w:szCs w:val="24"/>
              <w:lang w:eastAsia="ja-JP"/>
            </w:rPr>
          </w:pPr>
          <w:r>
            <w:rPr>
              <w:noProof/>
            </w:rPr>
            <w:t>2.1.2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_Toc386145371 \h </w:instrText>
          </w:r>
          <w:r>
            <w:rPr>
              <w:noProof/>
            </w:rPr>
          </w:r>
          <w:r>
            <w:rPr>
              <w:noProof/>
            </w:rPr>
            <w:fldChar w:fldCharType="separate"/>
          </w:r>
          <w:r>
            <w:rPr>
              <w:noProof/>
            </w:rPr>
            <w:t>13</w:t>
          </w:r>
          <w:r>
            <w:rPr>
              <w:noProof/>
            </w:rPr>
            <w:fldChar w:fldCharType="end"/>
          </w:r>
        </w:p>
        <w:p w14:paraId="58078118" w14:textId="77777777" w:rsidR="00F01705" w:rsidRDefault="00F01705">
          <w:pPr>
            <w:pStyle w:val="TOC3"/>
            <w:tabs>
              <w:tab w:val="left" w:pos="1176"/>
              <w:tab w:val="right" w:pos="8268"/>
            </w:tabs>
            <w:rPr>
              <w:rFonts w:eastAsiaTheme="minorEastAsia"/>
              <w:noProof/>
              <w:sz w:val="24"/>
              <w:szCs w:val="24"/>
              <w:lang w:eastAsia="ja-JP"/>
            </w:rPr>
          </w:pPr>
          <w:r>
            <w:rPr>
              <w:noProof/>
            </w:rPr>
            <w:t>2.1.3</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_Toc386145372 \h </w:instrText>
          </w:r>
          <w:r>
            <w:rPr>
              <w:noProof/>
            </w:rPr>
          </w:r>
          <w:r>
            <w:rPr>
              <w:noProof/>
            </w:rPr>
            <w:fldChar w:fldCharType="separate"/>
          </w:r>
          <w:r>
            <w:rPr>
              <w:noProof/>
            </w:rPr>
            <w:t>13</w:t>
          </w:r>
          <w:r>
            <w:rPr>
              <w:noProof/>
            </w:rPr>
            <w:fldChar w:fldCharType="end"/>
          </w:r>
        </w:p>
        <w:p w14:paraId="32F06789" w14:textId="77777777" w:rsidR="00F01705" w:rsidRDefault="00F01705">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_Toc386145373 \h </w:instrText>
          </w:r>
          <w:r>
            <w:rPr>
              <w:noProof/>
            </w:rPr>
          </w:r>
          <w:r>
            <w:rPr>
              <w:noProof/>
            </w:rPr>
            <w:fldChar w:fldCharType="separate"/>
          </w:r>
          <w:r>
            <w:rPr>
              <w:noProof/>
            </w:rPr>
            <w:t>14</w:t>
          </w:r>
          <w:r>
            <w:rPr>
              <w:noProof/>
            </w:rPr>
            <w:fldChar w:fldCharType="end"/>
          </w:r>
        </w:p>
        <w:p w14:paraId="4BC0C93D" w14:textId="77777777" w:rsidR="00F01705" w:rsidRDefault="00F01705">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Data collection</w:t>
          </w:r>
          <w:r>
            <w:rPr>
              <w:noProof/>
            </w:rPr>
            <w:tab/>
          </w:r>
          <w:r>
            <w:rPr>
              <w:noProof/>
            </w:rPr>
            <w:fldChar w:fldCharType="begin"/>
          </w:r>
          <w:r>
            <w:rPr>
              <w:noProof/>
            </w:rPr>
            <w:instrText xml:space="preserve"> PAGEREF _Toc386145374 \h </w:instrText>
          </w:r>
          <w:r>
            <w:rPr>
              <w:noProof/>
            </w:rPr>
          </w:r>
          <w:r>
            <w:rPr>
              <w:noProof/>
            </w:rPr>
            <w:fldChar w:fldCharType="separate"/>
          </w:r>
          <w:r>
            <w:rPr>
              <w:noProof/>
            </w:rPr>
            <w:t>14</w:t>
          </w:r>
          <w:r>
            <w:rPr>
              <w:noProof/>
            </w:rPr>
            <w:fldChar w:fldCharType="end"/>
          </w:r>
        </w:p>
        <w:p w14:paraId="3DF4F42A" w14:textId="77777777" w:rsidR="00F01705" w:rsidRDefault="00F01705">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_Toc386145375 \h </w:instrText>
          </w:r>
          <w:r>
            <w:rPr>
              <w:noProof/>
            </w:rPr>
          </w:r>
          <w:r>
            <w:rPr>
              <w:noProof/>
            </w:rPr>
            <w:fldChar w:fldCharType="separate"/>
          </w:r>
          <w:r>
            <w:rPr>
              <w:noProof/>
            </w:rPr>
            <w:t>15</w:t>
          </w:r>
          <w:r>
            <w:rPr>
              <w:noProof/>
            </w:rPr>
            <w:fldChar w:fldCharType="end"/>
          </w:r>
        </w:p>
        <w:p w14:paraId="7947C246" w14:textId="77777777" w:rsidR="00F01705" w:rsidRDefault="00F01705">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Species tree reconstruction</w:t>
          </w:r>
          <w:r>
            <w:rPr>
              <w:noProof/>
            </w:rPr>
            <w:tab/>
          </w:r>
          <w:r>
            <w:rPr>
              <w:noProof/>
            </w:rPr>
            <w:fldChar w:fldCharType="begin"/>
          </w:r>
          <w:r>
            <w:rPr>
              <w:noProof/>
            </w:rPr>
            <w:instrText xml:space="preserve"> PAGEREF _Toc386145376 \h </w:instrText>
          </w:r>
          <w:r>
            <w:rPr>
              <w:noProof/>
            </w:rPr>
          </w:r>
          <w:r>
            <w:rPr>
              <w:noProof/>
            </w:rPr>
            <w:fldChar w:fldCharType="separate"/>
          </w:r>
          <w:r>
            <w:rPr>
              <w:noProof/>
            </w:rPr>
            <w:t>16</w:t>
          </w:r>
          <w:r>
            <w:rPr>
              <w:noProof/>
            </w:rPr>
            <w:fldChar w:fldCharType="end"/>
          </w:r>
        </w:p>
        <w:p w14:paraId="50F50186" w14:textId="77777777" w:rsidR="00F01705" w:rsidRDefault="00F01705">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Last common ancestor's proteins estimation</w:t>
          </w:r>
          <w:r>
            <w:rPr>
              <w:noProof/>
            </w:rPr>
            <w:tab/>
          </w:r>
          <w:r>
            <w:rPr>
              <w:noProof/>
            </w:rPr>
            <w:fldChar w:fldCharType="begin"/>
          </w:r>
          <w:r>
            <w:rPr>
              <w:noProof/>
            </w:rPr>
            <w:instrText xml:space="preserve"> PAGEREF _Toc386145377 \h </w:instrText>
          </w:r>
          <w:r>
            <w:rPr>
              <w:noProof/>
            </w:rPr>
          </w:r>
          <w:r>
            <w:rPr>
              <w:noProof/>
            </w:rPr>
            <w:fldChar w:fldCharType="separate"/>
          </w:r>
          <w:r>
            <w:rPr>
              <w:noProof/>
            </w:rPr>
            <w:t>17</w:t>
          </w:r>
          <w:r>
            <w:rPr>
              <w:noProof/>
            </w:rPr>
            <w:fldChar w:fldCharType="end"/>
          </w:r>
        </w:p>
        <w:p w14:paraId="62484287" w14:textId="77777777" w:rsidR="00F01705" w:rsidRDefault="00F01705">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_Toc386145378 \h </w:instrText>
          </w:r>
          <w:r>
            <w:rPr>
              <w:noProof/>
            </w:rPr>
          </w:r>
          <w:r>
            <w:rPr>
              <w:noProof/>
            </w:rPr>
            <w:fldChar w:fldCharType="separate"/>
          </w:r>
          <w:r>
            <w:rPr>
              <w:noProof/>
            </w:rPr>
            <w:t>18</w:t>
          </w:r>
          <w:r>
            <w:rPr>
              <w:noProof/>
            </w:rPr>
            <w:fldChar w:fldCharType="end"/>
          </w:r>
        </w:p>
        <w:p w14:paraId="092D0E83" w14:textId="77777777" w:rsidR="00F01705" w:rsidRDefault="00F01705">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_Toc386145379 \h </w:instrText>
          </w:r>
          <w:r>
            <w:rPr>
              <w:noProof/>
            </w:rPr>
          </w:r>
          <w:r>
            <w:rPr>
              <w:noProof/>
            </w:rPr>
            <w:fldChar w:fldCharType="separate"/>
          </w:r>
          <w:r>
            <w:rPr>
              <w:noProof/>
            </w:rPr>
            <w:t>20</w:t>
          </w:r>
          <w:r>
            <w:rPr>
              <w:noProof/>
            </w:rPr>
            <w:fldChar w:fldCharType="end"/>
          </w:r>
        </w:p>
        <w:p w14:paraId="2092666C" w14:textId="77777777" w:rsidR="00F01705" w:rsidRDefault="00F01705">
          <w:pPr>
            <w:pStyle w:val="TOC3"/>
            <w:tabs>
              <w:tab w:val="left" w:pos="1176"/>
              <w:tab w:val="right" w:pos="8268"/>
            </w:tabs>
            <w:rPr>
              <w:rFonts w:eastAsiaTheme="minorEastAsia"/>
              <w:noProof/>
              <w:sz w:val="24"/>
              <w:szCs w:val="24"/>
              <w:lang w:eastAsia="ja-JP"/>
            </w:rPr>
          </w:pPr>
          <w:r>
            <w:rPr>
              <w:noProof/>
            </w:rPr>
            <w:t>2.4.1</w:t>
          </w:r>
          <w:r>
            <w:rPr>
              <w:rFonts w:eastAsiaTheme="minorEastAsia"/>
              <w:noProof/>
              <w:sz w:val="24"/>
              <w:szCs w:val="24"/>
              <w:lang w:eastAsia="ja-JP"/>
            </w:rPr>
            <w:tab/>
          </w:r>
          <w:r>
            <w:rPr>
              <w:noProof/>
            </w:rPr>
            <w:t>Microsporidia orphan proteins</w:t>
          </w:r>
          <w:r>
            <w:rPr>
              <w:noProof/>
            </w:rPr>
            <w:tab/>
          </w:r>
          <w:r>
            <w:rPr>
              <w:noProof/>
            </w:rPr>
            <w:fldChar w:fldCharType="begin"/>
          </w:r>
          <w:r>
            <w:rPr>
              <w:noProof/>
            </w:rPr>
            <w:instrText xml:space="preserve"> PAGEREF _Toc386145380 \h </w:instrText>
          </w:r>
          <w:r>
            <w:rPr>
              <w:noProof/>
            </w:rPr>
          </w:r>
          <w:r>
            <w:rPr>
              <w:noProof/>
            </w:rPr>
            <w:fldChar w:fldCharType="separate"/>
          </w:r>
          <w:r>
            <w:rPr>
              <w:noProof/>
            </w:rPr>
            <w:t>20</w:t>
          </w:r>
          <w:r>
            <w:rPr>
              <w:noProof/>
            </w:rPr>
            <w:fldChar w:fldCharType="end"/>
          </w:r>
        </w:p>
        <w:p w14:paraId="2B7004DE" w14:textId="77777777" w:rsidR="00F01705" w:rsidRDefault="00F01705">
          <w:pPr>
            <w:pStyle w:val="TOC3"/>
            <w:tabs>
              <w:tab w:val="left" w:pos="1176"/>
              <w:tab w:val="right" w:pos="8268"/>
            </w:tabs>
            <w:rPr>
              <w:rFonts w:eastAsiaTheme="minorEastAsia"/>
              <w:noProof/>
              <w:sz w:val="24"/>
              <w:szCs w:val="24"/>
              <w:lang w:eastAsia="ja-JP"/>
            </w:rPr>
          </w:pPr>
          <w:r>
            <w:rPr>
              <w:noProof/>
            </w:rPr>
            <w:t>2.4.2</w:t>
          </w:r>
          <w:r>
            <w:rPr>
              <w:rFonts w:eastAsiaTheme="minorEastAsia"/>
              <w:noProof/>
              <w:sz w:val="24"/>
              <w:szCs w:val="24"/>
              <w:lang w:eastAsia="ja-JP"/>
            </w:rPr>
            <w:tab/>
          </w:r>
          <w:r>
            <w:rPr>
              <w:noProof/>
            </w:rPr>
            <w:t>The core gene set and the microsporidian origin</w:t>
          </w:r>
          <w:r>
            <w:rPr>
              <w:noProof/>
            </w:rPr>
            <w:tab/>
          </w:r>
          <w:r>
            <w:rPr>
              <w:noProof/>
            </w:rPr>
            <w:fldChar w:fldCharType="begin"/>
          </w:r>
          <w:r>
            <w:rPr>
              <w:noProof/>
            </w:rPr>
            <w:instrText xml:space="preserve"> PAGEREF _Toc386145381 \h </w:instrText>
          </w:r>
          <w:r>
            <w:rPr>
              <w:noProof/>
            </w:rPr>
          </w:r>
          <w:r>
            <w:rPr>
              <w:noProof/>
            </w:rPr>
            <w:fldChar w:fldCharType="separate"/>
          </w:r>
          <w:r>
            <w:rPr>
              <w:noProof/>
            </w:rPr>
            <w:t>23</w:t>
          </w:r>
          <w:r>
            <w:rPr>
              <w:noProof/>
            </w:rPr>
            <w:fldChar w:fldCharType="end"/>
          </w:r>
        </w:p>
        <w:p w14:paraId="03778501" w14:textId="77777777" w:rsidR="00F01705" w:rsidRDefault="00F01705">
          <w:pPr>
            <w:pStyle w:val="TOC2"/>
            <w:tabs>
              <w:tab w:val="left" w:pos="780"/>
              <w:tab w:val="right" w:pos="8268"/>
            </w:tabs>
            <w:rPr>
              <w:rFonts w:asciiTheme="minorHAnsi" w:eastAsiaTheme="minorEastAsia" w:hAnsiTheme="minorHAnsi"/>
              <w:i w:val="0"/>
              <w:noProof/>
              <w:szCs w:val="24"/>
              <w:lang w:eastAsia="ja-JP"/>
            </w:rPr>
          </w:pPr>
          <w:r>
            <w:rPr>
              <w:noProof/>
            </w:rPr>
            <w:t>2.5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_Toc386145382 \h </w:instrText>
          </w:r>
          <w:r>
            <w:rPr>
              <w:noProof/>
            </w:rPr>
          </w:r>
          <w:r>
            <w:rPr>
              <w:noProof/>
            </w:rPr>
            <w:fldChar w:fldCharType="separate"/>
          </w:r>
          <w:r>
            <w:rPr>
              <w:noProof/>
            </w:rPr>
            <w:t>25</w:t>
          </w:r>
          <w:r>
            <w:rPr>
              <w:noProof/>
            </w:rPr>
            <w:fldChar w:fldCharType="end"/>
          </w:r>
        </w:p>
        <w:p w14:paraId="1B362E5D" w14:textId="77777777" w:rsidR="00F01705" w:rsidRDefault="00F01705">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_Toc386145383 \h </w:instrText>
          </w:r>
          <w:r>
            <w:rPr>
              <w:noProof/>
            </w:rPr>
          </w:r>
          <w:r>
            <w:rPr>
              <w:noProof/>
            </w:rPr>
            <w:fldChar w:fldCharType="separate"/>
          </w:r>
          <w:r>
            <w:rPr>
              <w:noProof/>
            </w:rPr>
            <w:t>27</w:t>
          </w:r>
          <w:r>
            <w:rPr>
              <w:noProof/>
            </w:rPr>
            <w:fldChar w:fldCharType="end"/>
          </w:r>
        </w:p>
        <w:p w14:paraId="089D65B4" w14:textId="77777777" w:rsidR="00F01705" w:rsidRDefault="00F01705">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_Toc386145384 \h </w:instrText>
          </w:r>
          <w:r>
            <w:rPr>
              <w:noProof/>
            </w:rPr>
          </w:r>
          <w:r>
            <w:rPr>
              <w:noProof/>
            </w:rPr>
            <w:fldChar w:fldCharType="separate"/>
          </w:r>
          <w:r>
            <w:rPr>
              <w:noProof/>
            </w:rPr>
            <w:t>27</w:t>
          </w:r>
          <w:r>
            <w:rPr>
              <w:noProof/>
            </w:rPr>
            <w:fldChar w:fldCharType="end"/>
          </w:r>
        </w:p>
        <w:p w14:paraId="19535B8C" w14:textId="77777777" w:rsidR="00F01705" w:rsidRDefault="00F01705">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_Toc386145385 \h </w:instrText>
          </w:r>
          <w:r>
            <w:rPr>
              <w:noProof/>
            </w:rPr>
          </w:r>
          <w:r>
            <w:rPr>
              <w:noProof/>
            </w:rPr>
            <w:fldChar w:fldCharType="separate"/>
          </w:r>
          <w:r>
            <w:rPr>
              <w:noProof/>
            </w:rPr>
            <w:t>28</w:t>
          </w:r>
          <w:r>
            <w:rPr>
              <w:noProof/>
            </w:rPr>
            <w:fldChar w:fldCharType="end"/>
          </w:r>
        </w:p>
        <w:p w14:paraId="2DEBC355" w14:textId="77777777" w:rsidR="00F01705" w:rsidRDefault="00F01705">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_Toc386145386 \h </w:instrText>
          </w:r>
          <w:r>
            <w:rPr>
              <w:noProof/>
            </w:rPr>
          </w:r>
          <w:r>
            <w:rPr>
              <w:noProof/>
            </w:rPr>
            <w:fldChar w:fldCharType="separate"/>
          </w:r>
          <w:r>
            <w:rPr>
              <w:noProof/>
            </w:rPr>
            <w:t>28</w:t>
          </w:r>
          <w:r>
            <w:rPr>
              <w:noProof/>
            </w:rPr>
            <w:fldChar w:fldCharType="end"/>
          </w:r>
        </w:p>
        <w:p w14:paraId="48B15391" w14:textId="77777777" w:rsidR="00F01705" w:rsidRDefault="00F01705">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_Toc386145387 \h </w:instrText>
          </w:r>
          <w:r>
            <w:rPr>
              <w:noProof/>
            </w:rPr>
          </w:r>
          <w:r>
            <w:rPr>
              <w:noProof/>
            </w:rPr>
            <w:fldChar w:fldCharType="separate"/>
          </w:r>
          <w:r>
            <w:rPr>
              <w:noProof/>
            </w:rPr>
            <w:t>29</w:t>
          </w:r>
          <w:r>
            <w:rPr>
              <w:noProof/>
            </w:rPr>
            <w:fldChar w:fldCharType="end"/>
          </w:r>
        </w:p>
        <w:p w14:paraId="55DFCAA6" w14:textId="77777777" w:rsidR="00F01705" w:rsidRDefault="00F01705">
          <w:pPr>
            <w:pStyle w:val="TOC3"/>
            <w:tabs>
              <w:tab w:val="left" w:pos="1176"/>
              <w:tab w:val="right" w:pos="8268"/>
            </w:tabs>
            <w:rPr>
              <w:rFonts w:eastAsiaTheme="minorEastAsia"/>
              <w:noProof/>
              <w:sz w:val="24"/>
              <w:szCs w:val="24"/>
              <w:lang w:eastAsia="ja-JP"/>
            </w:rPr>
          </w:pPr>
          <w:r>
            <w:rPr>
              <w:noProof/>
            </w:rPr>
            <w:t>3.2.3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_Toc386145388 \h </w:instrText>
          </w:r>
          <w:r>
            <w:rPr>
              <w:noProof/>
            </w:rPr>
          </w:r>
          <w:r>
            <w:rPr>
              <w:noProof/>
            </w:rPr>
            <w:fldChar w:fldCharType="separate"/>
          </w:r>
          <w:r>
            <w:rPr>
              <w:noProof/>
            </w:rPr>
            <w:t>31</w:t>
          </w:r>
          <w:r>
            <w:rPr>
              <w:noProof/>
            </w:rPr>
            <w:fldChar w:fldCharType="end"/>
          </w:r>
        </w:p>
        <w:p w14:paraId="056E2E81" w14:textId="77777777" w:rsidR="00F01705" w:rsidRDefault="00F01705">
          <w:pPr>
            <w:pStyle w:val="TOC3"/>
            <w:tabs>
              <w:tab w:val="left" w:pos="1176"/>
              <w:tab w:val="right" w:pos="8268"/>
            </w:tabs>
            <w:rPr>
              <w:rFonts w:eastAsiaTheme="minorEastAsia"/>
              <w:noProof/>
              <w:sz w:val="24"/>
              <w:szCs w:val="24"/>
              <w:lang w:eastAsia="ja-JP"/>
            </w:rPr>
          </w:pPr>
          <w:r>
            <w:rPr>
              <w:noProof/>
            </w:rPr>
            <w:t>3.2.4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_Toc386145389 \h </w:instrText>
          </w:r>
          <w:r>
            <w:rPr>
              <w:noProof/>
            </w:rPr>
          </w:r>
          <w:r>
            <w:rPr>
              <w:noProof/>
            </w:rPr>
            <w:fldChar w:fldCharType="separate"/>
          </w:r>
          <w:r>
            <w:rPr>
              <w:noProof/>
            </w:rPr>
            <w:t>31</w:t>
          </w:r>
          <w:r>
            <w:rPr>
              <w:noProof/>
            </w:rPr>
            <w:fldChar w:fldCharType="end"/>
          </w:r>
        </w:p>
        <w:p w14:paraId="6EFAC96D" w14:textId="77777777" w:rsidR="00F01705" w:rsidRDefault="00F01705">
          <w:pPr>
            <w:pStyle w:val="TOC3"/>
            <w:tabs>
              <w:tab w:val="left" w:pos="1176"/>
              <w:tab w:val="right" w:pos="8268"/>
            </w:tabs>
            <w:rPr>
              <w:rFonts w:eastAsiaTheme="minorEastAsia"/>
              <w:noProof/>
              <w:sz w:val="24"/>
              <w:szCs w:val="24"/>
              <w:lang w:eastAsia="ja-JP"/>
            </w:rPr>
          </w:pPr>
          <w:r>
            <w:rPr>
              <w:noProof/>
            </w:rPr>
            <w:t>3.2.5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_Toc386145390 \h </w:instrText>
          </w:r>
          <w:r>
            <w:rPr>
              <w:noProof/>
            </w:rPr>
          </w:r>
          <w:r>
            <w:rPr>
              <w:noProof/>
            </w:rPr>
            <w:fldChar w:fldCharType="separate"/>
          </w:r>
          <w:r>
            <w:rPr>
              <w:noProof/>
            </w:rPr>
            <w:t>32</w:t>
          </w:r>
          <w:r>
            <w:rPr>
              <w:noProof/>
            </w:rPr>
            <w:fldChar w:fldCharType="end"/>
          </w:r>
        </w:p>
        <w:p w14:paraId="260E4E24" w14:textId="77777777" w:rsidR="00F01705" w:rsidRDefault="00F01705">
          <w:pPr>
            <w:pStyle w:val="TOC3"/>
            <w:tabs>
              <w:tab w:val="left" w:pos="1176"/>
              <w:tab w:val="right" w:pos="8268"/>
            </w:tabs>
            <w:rPr>
              <w:rFonts w:eastAsiaTheme="minorEastAsia"/>
              <w:noProof/>
              <w:sz w:val="24"/>
              <w:szCs w:val="24"/>
              <w:lang w:eastAsia="ja-JP"/>
            </w:rPr>
          </w:pPr>
          <w:r>
            <w:rPr>
              <w:noProof/>
            </w:rPr>
            <w:t>3.2.6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_Toc386145391 \h </w:instrText>
          </w:r>
          <w:r>
            <w:rPr>
              <w:noProof/>
            </w:rPr>
          </w:r>
          <w:r>
            <w:rPr>
              <w:noProof/>
            </w:rPr>
            <w:fldChar w:fldCharType="separate"/>
          </w:r>
          <w:r>
            <w:rPr>
              <w:noProof/>
            </w:rPr>
            <w:t>34</w:t>
          </w:r>
          <w:r>
            <w:rPr>
              <w:noProof/>
            </w:rPr>
            <w:fldChar w:fldCharType="end"/>
          </w:r>
        </w:p>
        <w:p w14:paraId="0DD87227" w14:textId="77777777" w:rsidR="00F01705" w:rsidRDefault="00F01705">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_Toc386145392 \h </w:instrText>
          </w:r>
          <w:r>
            <w:rPr>
              <w:noProof/>
            </w:rPr>
          </w:r>
          <w:r>
            <w:rPr>
              <w:noProof/>
            </w:rPr>
            <w:fldChar w:fldCharType="separate"/>
          </w:r>
          <w:r>
            <w:rPr>
              <w:noProof/>
            </w:rPr>
            <w:t>34</w:t>
          </w:r>
          <w:r>
            <w:rPr>
              <w:noProof/>
            </w:rPr>
            <w:fldChar w:fldCharType="end"/>
          </w:r>
        </w:p>
        <w:p w14:paraId="43A0090D" w14:textId="77777777" w:rsidR="00F01705" w:rsidRDefault="00F01705">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_Toc386145393 \h </w:instrText>
          </w:r>
          <w:r>
            <w:rPr>
              <w:noProof/>
            </w:rPr>
          </w:r>
          <w:r>
            <w:rPr>
              <w:noProof/>
            </w:rPr>
            <w:fldChar w:fldCharType="separate"/>
          </w:r>
          <w:r>
            <w:rPr>
              <w:noProof/>
            </w:rPr>
            <w:t>34</w:t>
          </w:r>
          <w:r>
            <w:rPr>
              <w:noProof/>
            </w:rPr>
            <w:fldChar w:fldCharType="end"/>
          </w:r>
        </w:p>
        <w:p w14:paraId="6D880B1E" w14:textId="77777777" w:rsidR="00F01705" w:rsidRDefault="00F01705">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_Toc386145394 \h </w:instrText>
          </w:r>
          <w:r>
            <w:rPr>
              <w:noProof/>
            </w:rPr>
          </w:r>
          <w:r>
            <w:rPr>
              <w:noProof/>
            </w:rPr>
            <w:fldChar w:fldCharType="separate"/>
          </w:r>
          <w:r>
            <w:rPr>
              <w:noProof/>
            </w:rPr>
            <w:t>35</w:t>
          </w:r>
          <w:r>
            <w:rPr>
              <w:noProof/>
            </w:rPr>
            <w:fldChar w:fldCharType="end"/>
          </w:r>
        </w:p>
        <w:p w14:paraId="171F5E1C" w14:textId="77777777" w:rsidR="00F01705" w:rsidRDefault="00F01705">
          <w:pPr>
            <w:pStyle w:val="TOC2"/>
            <w:tabs>
              <w:tab w:val="left" w:pos="780"/>
              <w:tab w:val="right" w:pos="8268"/>
            </w:tabs>
            <w:rPr>
              <w:rFonts w:asciiTheme="minorHAnsi" w:eastAsiaTheme="minorEastAsia" w:hAnsiTheme="minorHAnsi"/>
              <w:i w:val="0"/>
              <w:noProof/>
              <w:szCs w:val="24"/>
              <w:lang w:eastAsia="ja-JP"/>
            </w:rPr>
          </w:pPr>
          <w:r>
            <w:rPr>
              <w:noProof/>
            </w:rPr>
            <w:lastRenderedPageBreak/>
            <w:t>3.4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_Toc386145395 \h </w:instrText>
          </w:r>
          <w:r>
            <w:rPr>
              <w:noProof/>
            </w:rPr>
          </w:r>
          <w:r>
            <w:rPr>
              <w:noProof/>
            </w:rPr>
            <w:fldChar w:fldCharType="separate"/>
          </w:r>
          <w:r>
            <w:rPr>
              <w:noProof/>
            </w:rPr>
            <w:t>36</w:t>
          </w:r>
          <w:r>
            <w:rPr>
              <w:noProof/>
            </w:rPr>
            <w:fldChar w:fldCharType="end"/>
          </w:r>
        </w:p>
        <w:p w14:paraId="296A1457" w14:textId="77777777" w:rsidR="00F01705" w:rsidRDefault="00F01705">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Distribution analysis of the microsporidian LCA proteins</w:t>
          </w:r>
          <w:r>
            <w:rPr>
              <w:noProof/>
            </w:rPr>
            <w:tab/>
          </w:r>
          <w:r>
            <w:rPr>
              <w:noProof/>
            </w:rPr>
            <w:fldChar w:fldCharType="begin"/>
          </w:r>
          <w:r>
            <w:rPr>
              <w:noProof/>
            </w:rPr>
            <w:instrText xml:space="preserve"> PAGEREF _Toc386145396 \h </w:instrText>
          </w:r>
          <w:r>
            <w:rPr>
              <w:noProof/>
            </w:rPr>
          </w:r>
          <w:r>
            <w:rPr>
              <w:noProof/>
            </w:rPr>
            <w:fldChar w:fldCharType="separate"/>
          </w:r>
          <w:r>
            <w:rPr>
              <w:noProof/>
            </w:rPr>
            <w:t>37</w:t>
          </w:r>
          <w:r>
            <w:rPr>
              <w:noProof/>
            </w:rPr>
            <w:fldChar w:fldCharType="end"/>
          </w:r>
        </w:p>
        <w:p w14:paraId="659B21F9" w14:textId="77777777" w:rsidR="00F01705" w:rsidRDefault="00F01705">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_Toc386145397 \h </w:instrText>
          </w:r>
          <w:r>
            <w:rPr>
              <w:noProof/>
            </w:rPr>
          </w:r>
          <w:r>
            <w:rPr>
              <w:noProof/>
            </w:rPr>
            <w:fldChar w:fldCharType="separate"/>
          </w:r>
          <w:r>
            <w:rPr>
              <w:noProof/>
            </w:rPr>
            <w:t>37</w:t>
          </w:r>
          <w:r>
            <w:rPr>
              <w:noProof/>
            </w:rPr>
            <w:fldChar w:fldCharType="end"/>
          </w:r>
        </w:p>
        <w:p w14:paraId="0B733B88" w14:textId="77777777" w:rsidR="00F01705" w:rsidRDefault="00F01705">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_Toc386145398 \h </w:instrText>
          </w:r>
          <w:r>
            <w:rPr>
              <w:noProof/>
            </w:rPr>
          </w:r>
          <w:r>
            <w:rPr>
              <w:noProof/>
            </w:rPr>
            <w:fldChar w:fldCharType="separate"/>
          </w:r>
          <w:r>
            <w:rPr>
              <w:noProof/>
            </w:rPr>
            <w:t>37</w:t>
          </w:r>
          <w:r>
            <w:rPr>
              <w:noProof/>
            </w:rPr>
            <w:fldChar w:fldCharType="end"/>
          </w:r>
        </w:p>
        <w:p w14:paraId="5EBF7D5D" w14:textId="77777777" w:rsidR="00F01705" w:rsidRDefault="00F01705">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_Toc386145399 \h </w:instrText>
          </w:r>
          <w:r>
            <w:rPr>
              <w:noProof/>
            </w:rPr>
          </w:r>
          <w:r>
            <w:rPr>
              <w:noProof/>
            </w:rPr>
            <w:fldChar w:fldCharType="separate"/>
          </w:r>
          <w:r>
            <w:rPr>
              <w:noProof/>
            </w:rPr>
            <w:t>37</w:t>
          </w:r>
          <w:r>
            <w:rPr>
              <w:noProof/>
            </w:rPr>
            <w:fldChar w:fldCharType="end"/>
          </w:r>
        </w:p>
        <w:p w14:paraId="73393206" w14:textId="77777777" w:rsidR="00F01705" w:rsidRDefault="00F01705">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Feature architecture similarity score calculation</w:t>
          </w:r>
          <w:r>
            <w:rPr>
              <w:noProof/>
            </w:rPr>
            <w:tab/>
          </w:r>
          <w:r>
            <w:rPr>
              <w:noProof/>
            </w:rPr>
            <w:fldChar w:fldCharType="begin"/>
          </w:r>
          <w:r>
            <w:rPr>
              <w:noProof/>
            </w:rPr>
            <w:instrText xml:space="preserve"> PAGEREF _Toc386145400 \h </w:instrText>
          </w:r>
          <w:r>
            <w:rPr>
              <w:noProof/>
            </w:rPr>
          </w:r>
          <w:r>
            <w:rPr>
              <w:noProof/>
            </w:rPr>
            <w:fldChar w:fldCharType="separate"/>
          </w:r>
          <w:r>
            <w:rPr>
              <w:noProof/>
            </w:rPr>
            <w:t>38</w:t>
          </w:r>
          <w:r>
            <w:rPr>
              <w:noProof/>
            </w:rPr>
            <w:fldChar w:fldCharType="end"/>
          </w:r>
        </w:p>
        <w:p w14:paraId="7440F6D4" w14:textId="77777777" w:rsidR="00F01705" w:rsidRDefault="00F01705">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_Toc386145401 \h </w:instrText>
          </w:r>
          <w:r>
            <w:rPr>
              <w:noProof/>
            </w:rPr>
          </w:r>
          <w:r>
            <w:rPr>
              <w:noProof/>
            </w:rPr>
            <w:fldChar w:fldCharType="separate"/>
          </w:r>
          <w:r>
            <w:rPr>
              <w:noProof/>
            </w:rPr>
            <w:t>39</w:t>
          </w:r>
          <w:r>
            <w:rPr>
              <w:noProof/>
            </w:rPr>
            <w:fldChar w:fldCharType="end"/>
          </w:r>
        </w:p>
        <w:p w14:paraId="7B4A1D85" w14:textId="77777777" w:rsidR="00F01705" w:rsidRDefault="00F01705">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_Toc386145402 \h </w:instrText>
          </w:r>
          <w:r>
            <w:rPr>
              <w:noProof/>
            </w:rPr>
          </w:r>
          <w:r>
            <w:rPr>
              <w:noProof/>
            </w:rPr>
            <w:fldChar w:fldCharType="separate"/>
          </w:r>
          <w:r>
            <w:rPr>
              <w:noProof/>
            </w:rPr>
            <w:t>39</w:t>
          </w:r>
          <w:r>
            <w:rPr>
              <w:noProof/>
            </w:rPr>
            <w:fldChar w:fldCharType="end"/>
          </w:r>
        </w:p>
        <w:p w14:paraId="655B76EB" w14:textId="77777777" w:rsidR="00F01705" w:rsidRDefault="00F01705">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_Toc386145403 \h </w:instrText>
          </w:r>
          <w:r>
            <w:rPr>
              <w:noProof/>
            </w:rPr>
          </w:r>
          <w:r>
            <w:rPr>
              <w:noProof/>
            </w:rPr>
            <w:fldChar w:fldCharType="separate"/>
          </w:r>
          <w:r>
            <w:rPr>
              <w:noProof/>
            </w:rPr>
            <w:t>42</w:t>
          </w:r>
          <w:r>
            <w:rPr>
              <w:noProof/>
            </w:rPr>
            <w:fldChar w:fldCharType="end"/>
          </w:r>
        </w:p>
        <w:p w14:paraId="00EDFC1A" w14:textId="77777777" w:rsidR="00F01705" w:rsidRDefault="00F01705">
          <w:pPr>
            <w:pStyle w:val="TOC2"/>
            <w:tabs>
              <w:tab w:val="left" w:pos="780"/>
              <w:tab w:val="right" w:pos="8268"/>
            </w:tabs>
            <w:rPr>
              <w:rFonts w:asciiTheme="minorHAnsi" w:eastAsiaTheme="minorEastAsia" w:hAnsiTheme="minorHAnsi"/>
              <w:i w:val="0"/>
              <w:noProof/>
              <w:szCs w:val="24"/>
              <w:lang w:eastAsia="ja-JP"/>
            </w:rPr>
          </w:pPr>
          <w:r>
            <w:rPr>
              <w:noProof/>
            </w:rPr>
            <w:t>4.5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_Toc386145404 \h </w:instrText>
          </w:r>
          <w:r>
            <w:rPr>
              <w:noProof/>
            </w:rPr>
          </w:r>
          <w:r>
            <w:rPr>
              <w:noProof/>
            </w:rPr>
            <w:fldChar w:fldCharType="separate"/>
          </w:r>
          <w:r>
            <w:rPr>
              <w:noProof/>
            </w:rPr>
            <w:t>43</w:t>
          </w:r>
          <w:r>
            <w:rPr>
              <w:noProof/>
            </w:rPr>
            <w:fldChar w:fldCharType="end"/>
          </w:r>
        </w:p>
        <w:p w14:paraId="44ED260C" w14:textId="77777777" w:rsidR="00F01705" w:rsidRDefault="00F01705">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_Toc386145405 \h </w:instrText>
          </w:r>
          <w:r>
            <w:rPr>
              <w:noProof/>
            </w:rPr>
          </w:r>
          <w:r>
            <w:rPr>
              <w:noProof/>
            </w:rPr>
            <w:fldChar w:fldCharType="separate"/>
          </w:r>
          <w:r>
            <w:rPr>
              <w:noProof/>
            </w:rPr>
            <w:t>44</w:t>
          </w:r>
          <w:r>
            <w:rPr>
              <w:noProof/>
            </w:rPr>
            <w:fldChar w:fldCharType="end"/>
          </w:r>
        </w:p>
        <w:p w14:paraId="58D96177" w14:textId="77777777" w:rsidR="00F01705" w:rsidRDefault="00F01705">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_Toc386145406 \h </w:instrText>
          </w:r>
          <w:r>
            <w:rPr>
              <w:noProof/>
            </w:rPr>
          </w:r>
          <w:r>
            <w:rPr>
              <w:noProof/>
            </w:rPr>
            <w:fldChar w:fldCharType="separate"/>
          </w:r>
          <w:r>
            <w:rPr>
              <w:noProof/>
            </w:rPr>
            <w:t>44</w:t>
          </w:r>
          <w:r>
            <w:rPr>
              <w:noProof/>
            </w:rPr>
            <w:fldChar w:fldCharType="end"/>
          </w:r>
        </w:p>
        <w:p w14:paraId="267D05FF" w14:textId="77777777" w:rsidR="00F01705" w:rsidRDefault="00F01705">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_Toc386145407 \h </w:instrText>
          </w:r>
          <w:r>
            <w:rPr>
              <w:noProof/>
            </w:rPr>
          </w:r>
          <w:r>
            <w:rPr>
              <w:noProof/>
            </w:rPr>
            <w:fldChar w:fldCharType="separate"/>
          </w:r>
          <w:r>
            <w:rPr>
              <w:noProof/>
            </w:rPr>
            <w:t>45</w:t>
          </w:r>
          <w:r>
            <w:rPr>
              <w:noProof/>
            </w:rPr>
            <w:fldChar w:fldCharType="end"/>
          </w:r>
        </w:p>
        <w:p w14:paraId="255BD377" w14:textId="77777777" w:rsidR="00F01705" w:rsidRDefault="00F01705">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_Toc386145408 \h </w:instrText>
          </w:r>
          <w:r>
            <w:rPr>
              <w:noProof/>
            </w:rPr>
          </w:r>
          <w:r>
            <w:rPr>
              <w:noProof/>
            </w:rPr>
            <w:fldChar w:fldCharType="separate"/>
          </w:r>
          <w:r>
            <w:rPr>
              <w:noProof/>
            </w:rPr>
            <w:t>45</w:t>
          </w:r>
          <w:r>
            <w:rPr>
              <w:noProof/>
            </w:rPr>
            <w:fldChar w:fldCharType="end"/>
          </w:r>
        </w:p>
        <w:p w14:paraId="4ECC4F2D" w14:textId="77777777" w:rsidR="00F01705" w:rsidRDefault="00F01705">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_Toc386145409 \h </w:instrText>
          </w:r>
          <w:r>
            <w:rPr>
              <w:noProof/>
            </w:rPr>
          </w:r>
          <w:r>
            <w:rPr>
              <w:noProof/>
            </w:rPr>
            <w:fldChar w:fldCharType="separate"/>
          </w:r>
          <w:r>
            <w:rPr>
              <w:noProof/>
            </w:rPr>
            <w:t>46</w:t>
          </w:r>
          <w:r>
            <w:rPr>
              <w:noProof/>
            </w:rPr>
            <w:fldChar w:fldCharType="end"/>
          </w:r>
        </w:p>
        <w:p w14:paraId="0F064E1D" w14:textId="77777777" w:rsidR="00F01705" w:rsidRDefault="00F01705">
          <w:pPr>
            <w:pStyle w:val="TOC2"/>
            <w:tabs>
              <w:tab w:val="left" w:pos="780"/>
              <w:tab w:val="right" w:pos="8268"/>
            </w:tabs>
            <w:rPr>
              <w:rFonts w:asciiTheme="minorHAnsi" w:eastAsiaTheme="minorEastAsia" w:hAnsiTheme="minorHAnsi"/>
              <w:i w:val="0"/>
              <w:noProof/>
              <w:szCs w:val="24"/>
              <w:lang w:eastAsia="ja-JP"/>
            </w:rPr>
          </w:pPr>
          <w:r>
            <w:rPr>
              <w:noProof/>
            </w:rPr>
            <w:t>5.3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_Toc386145410 \h </w:instrText>
          </w:r>
          <w:r>
            <w:rPr>
              <w:noProof/>
            </w:rPr>
          </w:r>
          <w:r>
            <w:rPr>
              <w:noProof/>
            </w:rPr>
            <w:fldChar w:fldCharType="separate"/>
          </w:r>
          <w:r>
            <w:rPr>
              <w:noProof/>
            </w:rPr>
            <w:t>47</w:t>
          </w:r>
          <w:r>
            <w:rPr>
              <w:noProof/>
            </w:rPr>
            <w:fldChar w:fldCharType="end"/>
          </w:r>
        </w:p>
        <w:p w14:paraId="7FEF5D10" w14:textId="77777777" w:rsidR="00F01705" w:rsidRDefault="00F01705">
          <w:pPr>
            <w:pStyle w:val="TOC3"/>
            <w:tabs>
              <w:tab w:val="left" w:pos="1176"/>
              <w:tab w:val="right" w:pos="8268"/>
            </w:tabs>
            <w:rPr>
              <w:rFonts w:eastAsiaTheme="minorEastAsia"/>
              <w:noProof/>
              <w:sz w:val="24"/>
              <w:szCs w:val="24"/>
              <w:lang w:eastAsia="ja-JP"/>
            </w:rPr>
          </w:pPr>
          <w:r>
            <w:rPr>
              <w:noProof/>
            </w:rPr>
            <w:t>5.3.1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_Toc386145411 \h </w:instrText>
          </w:r>
          <w:r>
            <w:rPr>
              <w:noProof/>
            </w:rPr>
          </w:r>
          <w:r>
            <w:rPr>
              <w:noProof/>
            </w:rPr>
            <w:fldChar w:fldCharType="separate"/>
          </w:r>
          <w:r>
            <w:rPr>
              <w:noProof/>
            </w:rPr>
            <w:t>47</w:t>
          </w:r>
          <w:r>
            <w:rPr>
              <w:noProof/>
            </w:rPr>
            <w:fldChar w:fldCharType="end"/>
          </w:r>
        </w:p>
        <w:p w14:paraId="1CD2274D" w14:textId="77777777" w:rsidR="00F01705" w:rsidRDefault="00F01705">
          <w:pPr>
            <w:pStyle w:val="TOC3"/>
            <w:tabs>
              <w:tab w:val="left" w:pos="1176"/>
              <w:tab w:val="right" w:pos="8268"/>
            </w:tabs>
            <w:rPr>
              <w:rFonts w:eastAsiaTheme="minorEastAsia"/>
              <w:noProof/>
              <w:sz w:val="24"/>
              <w:szCs w:val="24"/>
              <w:lang w:eastAsia="ja-JP"/>
            </w:rPr>
          </w:pPr>
          <w:r>
            <w:rPr>
              <w:noProof/>
            </w:rPr>
            <w:t>5.3.2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_Toc386145412 \h </w:instrText>
          </w:r>
          <w:r>
            <w:rPr>
              <w:noProof/>
            </w:rPr>
          </w:r>
          <w:r>
            <w:rPr>
              <w:noProof/>
            </w:rPr>
            <w:fldChar w:fldCharType="separate"/>
          </w:r>
          <w:r>
            <w:rPr>
              <w:noProof/>
            </w:rPr>
            <w:t>48</w:t>
          </w:r>
          <w:r>
            <w:rPr>
              <w:noProof/>
            </w:rPr>
            <w:fldChar w:fldCharType="end"/>
          </w:r>
        </w:p>
        <w:p w14:paraId="453A6B72" w14:textId="77777777" w:rsidR="00F01705" w:rsidRDefault="00F01705">
          <w:pPr>
            <w:pStyle w:val="TOC2"/>
            <w:tabs>
              <w:tab w:val="left" w:pos="780"/>
              <w:tab w:val="right" w:pos="8268"/>
            </w:tabs>
            <w:rPr>
              <w:rFonts w:asciiTheme="minorHAnsi" w:eastAsiaTheme="minorEastAsia" w:hAnsiTheme="minorHAnsi"/>
              <w:i w:val="0"/>
              <w:noProof/>
              <w:szCs w:val="24"/>
              <w:lang w:eastAsia="ja-JP"/>
            </w:rPr>
          </w:pPr>
          <w:r>
            <w:rPr>
              <w:noProof/>
            </w:rPr>
            <w:t>5.4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_Toc386145413 \h </w:instrText>
          </w:r>
          <w:r>
            <w:rPr>
              <w:noProof/>
            </w:rPr>
          </w:r>
          <w:r>
            <w:rPr>
              <w:noProof/>
            </w:rPr>
            <w:fldChar w:fldCharType="separate"/>
          </w:r>
          <w:r>
            <w:rPr>
              <w:noProof/>
            </w:rPr>
            <w:t>52</w:t>
          </w:r>
          <w:r>
            <w:rPr>
              <w:noProof/>
            </w:rPr>
            <w:fldChar w:fldCharType="end"/>
          </w:r>
        </w:p>
        <w:p w14:paraId="6D38D046" w14:textId="77777777" w:rsidR="00F01705" w:rsidRDefault="00F01705">
          <w:pPr>
            <w:pStyle w:val="TOC3"/>
            <w:tabs>
              <w:tab w:val="left" w:pos="1176"/>
              <w:tab w:val="right" w:pos="8268"/>
            </w:tabs>
            <w:rPr>
              <w:rFonts w:eastAsiaTheme="minorEastAsia"/>
              <w:noProof/>
              <w:sz w:val="24"/>
              <w:szCs w:val="24"/>
              <w:lang w:eastAsia="ja-JP"/>
            </w:rPr>
          </w:pPr>
          <w:r>
            <w:rPr>
              <w:noProof/>
            </w:rPr>
            <w:t>5.4.1</w:t>
          </w:r>
          <w:r>
            <w:rPr>
              <w:rFonts w:eastAsiaTheme="minorEastAsia"/>
              <w:noProof/>
              <w:sz w:val="24"/>
              <w:szCs w:val="24"/>
              <w:lang w:eastAsia="ja-JP"/>
            </w:rPr>
            <w:tab/>
          </w:r>
          <w:r>
            <w:rPr>
              <w:noProof/>
            </w:rPr>
            <w:t>The specificity of HamFAS</w:t>
          </w:r>
          <w:r>
            <w:rPr>
              <w:noProof/>
            </w:rPr>
            <w:tab/>
          </w:r>
          <w:r>
            <w:rPr>
              <w:noProof/>
            </w:rPr>
            <w:fldChar w:fldCharType="begin"/>
          </w:r>
          <w:r>
            <w:rPr>
              <w:noProof/>
            </w:rPr>
            <w:instrText xml:space="preserve"> PAGEREF _Toc386145414 \h </w:instrText>
          </w:r>
          <w:r>
            <w:rPr>
              <w:noProof/>
            </w:rPr>
          </w:r>
          <w:r>
            <w:rPr>
              <w:noProof/>
            </w:rPr>
            <w:fldChar w:fldCharType="separate"/>
          </w:r>
          <w:r>
            <w:rPr>
              <w:noProof/>
            </w:rPr>
            <w:t>52</w:t>
          </w:r>
          <w:r>
            <w:rPr>
              <w:noProof/>
            </w:rPr>
            <w:fldChar w:fldCharType="end"/>
          </w:r>
        </w:p>
        <w:p w14:paraId="379B01CB" w14:textId="77777777" w:rsidR="00F01705" w:rsidRDefault="00F01705">
          <w:pPr>
            <w:pStyle w:val="TOC3"/>
            <w:tabs>
              <w:tab w:val="left" w:pos="1176"/>
              <w:tab w:val="right" w:pos="8268"/>
            </w:tabs>
            <w:rPr>
              <w:rFonts w:eastAsiaTheme="minorEastAsia"/>
              <w:noProof/>
              <w:sz w:val="24"/>
              <w:szCs w:val="24"/>
              <w:lang w:eastAsia="ja-JP"/>
            </w:rPr>
          </w:pPr>
          <w:r>
            <w:rPr>
              <w:noProof/>
            </w:rPr>
            <w:t>5.4.2</w:t>
          </w:r>
          <w:r>
            <w:rPr>
              <w:rFonts w:eastAsiaTheme="minorEastAsia"/>
              <w:noProof/>
              <w:sz w:val="24"/>
              <w:szCs w:val="24"/>
              <w:lang w:eastAsia="ja-JP"/>
            </w:rPr>
            <w:tab/>
          </w:r>
          <w:r>
            <w:rPr>
              <w:noProof/>
            </w:rPr>
            <w:t>The sensitivity of HamFAS</w:t>
          </w:r>
          <w:r>
            <w:rPr>
              <w:noProof/>
            </w:rPr>
            <w:tab/>
          </w:r>
          <w:r>
            <w:rPr>
              <w:noProof/>
            </w:rPr>
            <w:fldChar w:fldCharType="begin"/>
          </w:r>
          <w:r>
            <w:rPr>
              <w:noProof/>
            </w:rPr>
            <w:instrText xml:space="preserve"> PAGEREF _Toc386145415 \h </w:instrText>
          </w:r>
          <w:r>
            <w:rPr>
              <w:noProof/>
            </w:rPr>
          </w:r>
          <w:r>
            <w:rPr>
              <w:noProof/>
            </w:rPr>
            <w:fldChar w:fldCharType="separate"/>
          </w:r>
          <w:r>
            <w:rPr>
              <w:noProof/>
            </w:rPr>
            <w:t>52</w:t>
          </w:r>
          <w:r>
            <w:rPr>
              <w:noProof/>
            </w:rPr>
            <w:fldChar w:fldCharType="end"/>
          </w:r>
        </w:p>
        <w:p w14:paraId="50A0A608" w14:textId="77777777" w:rsidR="00F01705" w:rsidRDefault="00F01705">
          <w:pPr>
            <w:pStyle w:val="TOC2"/>
            <w:tabs>
              <w:tab w:val="left" w:pos="780"/>
              <w:tab w:val="right" w:pos="8268"/>
            </w:tabs>
            <w:rPr>
              <w:rFonts w:asciiTheme="minorHAnsi" w:eastAsiaTheme="minorEastAsia" w:hAnsiTheme="minorHAnsi"/>
              <w:i w:val="0"/>
              <w:noProof/>
              <w:szCs w:val="24"/>
              <w:lang w:eastAsia="ja-JP"/>
            </w:rPr>
          </w:pPr>
          <w:r>
            <w:rPr>
              <w:noProof/>
            </w:rPr>
            <w:t>5.5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_Toc386145416 \h </w:instrText>
          </w:r>
          <w:r>
            <w:rPr>
              <w:noProof/>
            </w:rPr>
          </w:r>
          <w:r>
            <w:rPr>
              <w:noProof/>
            </w:rPr>
            <w:fldChar w:fldCharType="separate"/>
          </w:r>
          <w:r>
            <w:rPr>
              <w:noProof/>
            </w:rPr>
            <w:t>56</w:t>
          </w:r>
          <w:r>
            <w:rPr>
              <w:noProof/>
            </w:rPr>
            <w:fldChar w:fldCharType="end"/>
          </w:r>
        </w:p>
        <w:p w14:paraId="3E0E6037" w14:textId="77777777" w:rsidR="00F01705" w:rsidRDefault="00F01705">
          <w:pPr>
            <w:pStyle w:val="TOC1"/>
            <w:tabs>
              <w:tab w:val="left" w:pos="370"/>
              <w:tab w:val="right" w:pos="8268"/>
            </w:tabs>
            <w:rPr>
              <w:rFonts w:eastAsiaTheme="minorEastAsia"/>
              <w:b w:val="0"/>
              <w:noProof/>
              <w:sz w:val="24"/>
              <w:szCs w:val="24"/>
              <w:lang w:eastAsia="ja-JP"/>
            </w:rPr>
          </w:pPr>
          <w:r>
            <w:rPr>
              <w:noProof/>
            </w:rPr>
            <w:t>6</w:t>
          </w:r>
          <w:r>
            <w:rPr>
              <w:rFonts w:eastAsiaTheme="minorEastAsia"/>
              <w:b w:val="0"/>
              <w:noProof/>
              <w:sz w:val="24"/>
              <w:szCs w:val="24"/>
              <w:lang w:eastAsia="ja-JP"/>
            </w:rPr>
            <w:tab/>
          </w:r>
          <w:r>
            <w:rPr>
              <w:noProof/>
            </w:rPr>
            <w:t>Metabolic pathway analysis of the microsporidian LCA proteins</w:t>
          </w:r>
          <w:r>
            <w:rPr>
              <w:noProof/>
            </w:rPr>
            <w:tab/>
          </w:r>
          <w:r>
            <w:rPr>
              <w:noProof/>
            </w:rPr>
            <w:fldChar w:fldCharType="begin"/>
          </w:r>
          <w:r>
            <w:rPr>
              <w:noProof/>
            </w:rPr>
            <w:instrText xml:space="preserve"> PAGEREF _Toc386145417 \h </w:instrText>
          </w:r>
          <w:r>
            <w:rPr>
              <w:noProof/>
            </w:rPr>
          </w:r>
          <w:r>
            <w:rPr>
              <w:noProof/>
            </w:rPr>
            <w:fldChar w:fldCharType="separate"/>
          </w:r>
          <w:r>
            <w:rPr>
              <w:noProof/>
            </w:rPr>
            <w:t>58</w:t>
          </w:r>
          <w:r>
            <w:rPr>
              <w:noProof/>
            </w:rPr>
            <w:fldChar w:fldCharType="end"/>
          </w:r>
        </w:p>
        <w:p w14:paraId="488DF99E" w14:textId="77777777" w:rsidR="00F01705" w:rsidRDefault="00F01705">
          <w:pPr>
            <w:pStyle w:val="TOC2"/>
            <w:tabs>
              <w:tab w:val="left" w:pos="780"/>
              <w:tab w:val="right" w:pos="8268"/>
            </w:tabs>
            <w:rPr>
              <w:rFonts w:asciiTheme="minorHAnsi" w:eastAsiaTheme="minorEastAsia" w:hAnsiTheme="minorHAnsi"/>
              <w:i w:val="0"/>
              <w:noProof/>
              <w:szCs w:val="24"/>
              <w:lang w:eastAsia="ja-JP"/>
            </w:rPr>
          </w:pPr>
          <w:r>
            <w:rPr>
              <w:noProof/>
            </w:rPr>
            <w:t>6.1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_Toc386145418 \h </w:instrText>
          </w:r>
          <w:r>
            <w:rPr>
              <w:noProof/>
            </w:rPr>
          </w:r>
          <w:r>
            <w:rPr>
              <w:noProof/>
            </w:rPr>
            <w:fldChar w:fldCharType="separate"/>
          </w:r>
          <w:r>
            <w:rPr>
              <w:noProof/>
            </w:rPr>
            <w:t>58</w:t>
          </w:r>
          <w:r>
            <w:rPr>
              <w:noProof/>
            </w:rPr>
            <w:fldChar w:fldCharType="end"/>
          </w:r>
        </w:p>
        <w:p w14:paraId="09AE01DC" w14:textId="77777777" w:rsidR="00F01705" w:rsidRDefault="00F01705">
          <w:pPr>
            <w:pStyle w:val="TOC2"/>
            <w:tabs>
              <w:tab w:val="left" w:pos="780"/>
              <w:tab w:val="right" w:pos="8268"/>
            </w:tabs>
            <w:rPr>
              <w:rFonts w:asciiTheme="minorHAnsi" w:eastAsiaTheme="minorEastAsia" w:hAnsiTheme="minorHAnsi"/>
              <w:i w:val="0"/>
              <w:noProof/>
              <w:szCs w:val="24"/>
              <w:lang w:eastAsia="ja-JP"/>
            </w:rPr>
          </w:pPr>
          <w:r>
            <w:rPr>
              <w:noProof/>
            </w:rPr>
            <w:t>6.2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_Toc386145419 \h </w:instrText>
          </w:r>
          <w:r>
            <w:rPr>
              <w:noProof/>
            </w:rPr>
          </w:r>
          <w:r>
            <w:rPr>
              <w:noProof/>
            </w:rPr>
            <w:fldChar w:fldCharType="separate"/>
          </w:r>
          <w:r>
            <w:rPr>
              <w:noProof/>
            </w:rPr>
            <w:t>58</w:t>
          </w:r>
          <w:r>
            <w:rPr>
              <w:noProof/>
            </w:rPr>
            <w:fldChar w:fldCharType="end"/>
          </w:r>
        </w:p>
        <w:p w14:paraId="738A1821" w14:textId="77777777" w:rsidR="00F01705" w:rsidRDefault="00F01705">
          <w:pPr>
            <w:pStyle w:val="TOC3"/>
            <w:tabs>
              <w:tab w:val="left" w:pos="1176"/>
              <w:tab w:val="right" w:pos="8268"/>
            </w:tabs>
            <w:rPr>
              <w:rFonts w:eastAsiaTheme="minorEastAsia"/>
              <w:noProof/>
              <w:sz w:val="24"/>
              <w:szCs w:val="24"/>
              <w:lang w:eastAsia="ja-JP"/>
            </w:rPr>
          </w:pPr>
          <w:r>
            <w:rPr>
              <w:noProof/>
            </w:rPr>
            <w:t>6.2.1</w:t>
          </w:r>
          <w:r>
            <w:rPr>
              <w:rFonts w:eastAsiaTheme="minorEastAsia"/>
              <w:noProof/>
              <w:sz w:val="24"/>
              <w:szCs w:val="24"/>
              <w:lang w:eastAsia="ja-JP"/>
            </w:rPr>
            <w:tab/>
          </w:r>
          <w:r>
            <w:rPr>
              <w:noProof/>
            </w:rPr>
            <w:t>KEGG Orthology annotation</w:t>
          </w:r>
          <w:r>
            <w:rPr>
              <w:noProof/>
            </w:rPr>
            <w:tab/>
          </w:r>
          <w:r>
            <w:rPr>
              <w:noProof/>
            </w:rPr>
            <w:fldChar w:fldCharType="begin"/>
          </w:r>
          <w:r>
            <w:rPr>
              <w:noProof/>
            </w:rPr>
            <w:instrText xml:space="preserve"> PAGEREF _Toc386145420 \h </w:instrText>
          </w:r>
          <w:r>
            <w:rPr>
              <w:noProof/>
            </w:rPr>
          </w:r>
          <w:r>
            <w:rPr>
              <w:noProof/>
            </w:rPr>
            <w:fldChar w:fldCharType="separate"/>
          </w:r>
          <w:r>
            <w:rPr>
              <w:noProof/>
            </w:rPr>
            <w:t>58</w:t>
          </w:r>
          <w:r>
            <w:rPr>
              <w:noProof/>
            </w:rPr>
            <w:fldChar w:fldCharType="end"/>
          </w:r>
        </w:p>
        <w:p w14:paraId="13CCA792" w14:textId="77777777" w:rsidR="00F01705" w:rsidRDefault="00F01705">
          <w:pPr>
            <w:pStyle w:val="TOC3"/>
            <w:tabs>
              <w:tab w:val="left" w:pos="1176"/>
              <w:tab w:val="right" w:pos="8268"/>
            </w:tabs>
            <w:rPr>
              <w:rFonts w:eastAsiaTheme="minorEastAsia"/>
              <w:noProof/>
              <w:sz w:val="24"/>
              <w:szCs w:val="24"/>
              <w:lang w:eastAsia="ja-JP"/>
            </w:rPr>
          </w:pPr>
          <w:r>
            <w:rPr>
              <w:noProof/>
            </w:rPr>
            <w:t>6.2.2</w:t>
          </w:r>
          <w:r>
            <w:rPr>
              <w:rFonts w:eastAsiaTheme="minorEastAsia"/>
              <w:noProof/>
              <w:sz w:val="24"/>
              <w:szCs w:val="24"/>
              <w:lang w:eastAsia="ja-JP"/>
            </w:rPr>
            <w:tab/>
          </w:r>
          <w:r>
            <w:rPr>
              <w:noProof/>
            </w:rPr>
            <w:t>Metabolic pathway analysis</w:t>
          </w:r>
          <w:r>
            <w:rPr>
              <w:noProof/>
            </w:rPr>
            <w:tab/>
          </w:r>
          <w:r>
            <w:rPr>
              <w:noProof/>
            </w:rPr>
            <w:fldChar w:fldCharType="begin"/>
          </w:r>
          <w:r>
            <w:rPr>
              <w:noProof/>
            </w:rPr>
            <w:instrText xml:space="preserve"> PAGEREF _Toc386145421 \h </w:instrText>
          </w:r>
          <w:r>
            <w:rPr>
              <w:noProof/>
            </w:rPr>
          </w:r>
          <w:r>
            <w:rPr>
              <w:noProof/>
            </w:rPr>
            <w:fldChar w:fldCharType="separate"/>
          </w:r>
          <w:r>
            <w:rPr>
              <w:noProof/>
            </w:rPr>
            <w:t>59</w:t>
          </w:r>
          <w:r>
            <w:rPr>
              <w:noProof/>
            </w:rPr>
            <w:fldChar w:fldCharType="end"/>
          </w:r>
        </w:p>
        <w:p w14:paraId="2D455000" w14:textId="77777777" w:rsidR="00F01705" w:rsidRDefault="00F01705">
          <w:pPr>
            <w:pStyle w:val="TOC2"/>
            <w:tabs>
              <w:tab w:val="left" w:pos="780"/>
              <w:tab w:val="right" w:pos="8268"/>
            </w:tabs>
            <w:rPr>
              <w:rFonts w:asciiTheme="minorHAnsi" w:eastAsiaTheme="minorEastAsia" w:hAnsiTheme="minorHAnsi"/>
              <w:i w:val="0"/>
              <w:noProof/>
              <w:szCs w:val="24"/>
              <w:lang w:eastAsia="ja-JP"/>
            </w:rPr>
          </w:pPr>
          <w:r>
            <w:rPr>
              <w:noProof/>
            </w:rPr>
            <w:t>6.3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_Toc386145422 \h </w:instrText>
          </w:r>
          <w:r>
            <w:rPr>
              <w:noProof/>
            </w:rPr>
          </w:r>
          <w:r>
            <w:rPr>
              <w:noProof/>
            </w:rPr>
            <w:fldChar w:fldCharType="separate"/>
          </w:r>
          <w:r>
            <w:rPr>
              <w:noProof/>
            </w:rPr>
            <w:t>60</w:t>
          </w:r>
          <w:r>
            <w:rPr>
              <w:noProof/>
            </w:rPr>
            <w:fldChar w:fldCharType="end"/>
          </w:r>
        </w:p>
        <w:p w14:paraId="571AE02C" w14:textId="77777777" w:rsidR="00F01705" w:rsidRDefault="00F01705">
          <w:pPr>
            <w:pStyle w:val="TOC3"/>
            <w:tabs>
              <w:tab w:val="left" w:pos="1176"/>
              <w:tab w:val="right" w:pos="8268"/>
            </w:tabs>
            <w:rPr>
              <w:rFonts w:eastAsiaTheme="minorEastAsia"/>
              <w:noProof/>
              <w:sz w:val="24"/>
              <w:szCs w:val="24"/>
              <w:lang w:eastAsia="ja-JP"/>
            </w:rPr>
          </w:pPr>
          <w:r>
            <w:rPr>
              <w:noProof/>
            </w:rPr>
            <w:t>6.3.1</w:t>
          </w:r>
          <w:r>
            <w:rPr>
              <w:rFonts w:eastAsiaTheme="minorEastAsia"/>
              <w:noProof/>
              <w:sz w:val="24"/>
              <w:szCs w:val="24"/>
              <w:lang w:eastAsia="ja-JP"/>
            </w:rPr>
            <w:tab/>
          </w:r>
          <w:r>
            <w:rPr>
              <w:noProof/>
            </w:rPr>
            <w:t>KO annotation for microsporidian LCA proteins</w:t>
          </w:r>
          <w:r>
            <w:rPr>
              <w:noProof/>
            </w:rPr>
            <w:tab/>
          </w:r>
          <w:r>
            <w:rPr>
              <w:noProof/>
            </w:rPr>
            <w:fldChar w:fldCharType="begin"/>
          </w:r>
          <w:r>
            <w:rPr>
              <w:noProof/>
            </w:rPr>
            <w:instrText xml:space="preserve"> PAGEREF _Toc386145423 \h </w:instrText>
          </w:r>
          <w:r>
            <w:rPr>
              <w:noProof/>
            </w:rPr>
          </w:r>
          <w:r>
            <w:rPr>
              <w:noProof/>
            </w:rPr>
            <w:fldChar w:fldCharType="separate"/>
          </w:r>
          <w:r>
            <w:rPr>
              <w:noProof/>
            </w:rPr>
            <w:t>60</w:t>
          </w:r>
          <w:r>
            <w:rPr>
              <w:noProof/>
            </w:rPr>
            <w:fldChar w:fldCharType="end"/>
          </w:r>
        </w:p>
        <w:p w14:paraId="3D16DF76" w14:textId="77777777" w:rsidR="00F01705" w:rsidRDefault="00F01705">
          <w:pPr>
            <w:pStyle w:val="TOC3"/>
            <w:tabs>
              <w:tab w:val="left" w:pos="1176"/>
              <w:tab w:val="right" w:pos="8268"/>
            </w:tabs>
            <w:rPr>
              <w:rFonts w:eastAsiaTheme="minorEastAsia"/>
              <w:noProof/>
              <w:sz w:val="24"/>
              <w:szCs w:val="24"/>
              <w:lang w:eastAsia="ja-JP"/>
            </w:rPr>
          </w:pPr>
          <w:r>
            <w:rPr>
              <w:noProof/>
            </w:rPr>
            <w:t>6.3.2</w:t>
          </w:r>
          <w:r>
            <w:rPr>
              <w:rFonts w:eastAsiaTheme="minorEastAsia"/>
              <w:noProof/>
              <w:sz w:val="24"/>
              <w:szCs w:val="24"/>
              <w:lang w:eastAsia="ja-JP"/>
            </w:rPr>
            <w:tab/>
          </w:r>
          <w:r>
            <w:rPr>
              <w:noProof/>
            </w:rPr>
            <w:t>The metabolic pathway analysis of the microsporidian LCA</w:t>
          </w:r>
          <w:r>
            <w:rPr>
              <w:noProof/>
            </w:rPr>
            <w:tab/>
          </w:r>
          <w:r>
            <w:rPr>
              <w:noProof/>
            </w:rPr>
            <w:fldChar w:fldCharType="begin"/>
          </w:r>
          <w:r>
            <w:rPr>
              <w:noProof/>
            </w:rPr>
            <w:instrText xml:space="preserve"> PAGEREF _Toc386145424 \h </w:instrText>
          </w:r>
          <w:r>
            <w:rPr>
              <w:noProof/>
            </w:rPr>
          </w:r>
          <w:r>
            <w:rPr>
              <w:noProof/>
            </w:rPr>
            <w:fldChar w:fldCharType="separate"/>
          </w:r>
          <w:r>
            <w:rPr>
              <w:noProof/>
            </w:rPr>
            <w:t>60</w:t>
          </w:r>
          <w:r>
            <w:rPr>
              <w:noProof/>
            </w:rPr>
            <w:fldChar w:fldCharType="end"/>
          </w:r>
        </w:p>
        <w:p w14:paraId="318785CA" w14:textId="77777777" w:rsidR="00F01705" w:rsidRDefault="00F01705">
          <w:pPr>
            <w:pStyle w:val="TOC3"/>
            <w:tabs>
              <w:tab w:val="left" w:pos="1176"/>
              <w:tab w:val="right" w:pos="8268"/>
            </w:tabs>
            <w:rPr>
              <w:rFonts w:eastAsiaTheme="minorEastAsia"/>
              <w:noProof/>
              <w:sz w:val="24"/>
              <w:szCs w:val="24"/>
              <w:lang w:eastAsia="ja-JP"/>
            </w:rPr>
          </w:pPr>
          <w:r>
            <w:rPr>
              <w:noProof/>
            </w:rPr>
            <w:t>6.3.3</w:t>
          </w:r>
          <w:r>
            <w:rPr>
              <w:rFonts w:eastAsiaTheme="minorEastAsia"/>
              <w:noProof/>
              <w:sz w:val="24"/>
              <w:szCs w:val="24"/>
              <w:lang w:eastAsia="ja-JP"/>
            </w:rPr>
            <w:tab/>
          </w:r>
          <w:r>
            <w:rPr>
              <w:noProof/>
            </w:rPr>
            <w:t>The mitochondria evidence of the microsporidian LCA</w:t>
          </w:r>
          <w:r>
            <w:rPr>
              <w:noProof/>
            </w:rPr>
            <w:tab/>
          </w:r>
          <w:r>
            <w:rPr>
              <w:noProof/>
            </w:rPr>
            <w:fldChar w:fldCharType="begin"/>
          </w:r>
          <w:r>
            <w:rPr>
              <w:noProof/>
            </w:rPr>
            <w:instrText xml:space="preserve"> PAGEREF _Toc386145425 \h </w:instrText>
          </w:r>
          <w:r>
            <w:rPr>
              <w:noProof/>
            </w:rPr>
          </w:r>
          <w:r>
            <w:rPr>
              <w:noProof/>
            </w:rPr>
            <w:fldChar w:fldCharType="separate"/>
          </w:r>
          <w:r>
            <w:rPr>
              <w:noProof/>
            </w:rPr>
            <w:t>62</w:t>
          </w:r>
          <w:r>
            <w:rPr>
              <w:noProof/>
            </w:rPr>
            <w:fldChar w:fldCharType="end"/>
          </w:r>
        </w:p>
        <w:p w14:paraId="37245AA5" w14:textId="77777777" w:rsidR="00F01705" w:rsidRDefault="00F01705">
          <w:pPr>
            <w:pStyle w:val="TOC3"/>
            <w:tabs>
              <w:tab w:val="left" w:pos="1176"/>
              <w:tab w:val="right" w:pos="8268"/>
            </w:tabs>
            <w:rPr>
              <w:rFonts w:eastAsiaTheme="minorEastAsia"/>
              <w:noProof/>
              <w:sz w:val="24"/>
              <w:szCs w:val="24"/>
              <w:lang w:eastAsia="ja-JP"/>
            </w:rPr>
          </w:pPr>
          <w:r>
            <w:rPr>
              <w:noProof/>
            </w:rPr>
            <w:t>6.3.4</w:t>
          </w:r>
          <w:r>
            <w:rPr>
              <w:rFonts w:eastAsiaTheme="minorEastAsia"/>
              <w:noProof/>
              <w:sz w:val="24"/>
              <w:szCs w:val="24"/>
              <w:lang w:eastAsia="ja-JP"/>
            </w:rPr>
            <w:tab/>
          </w:r>
          <w:r>
            <w:rPr>
              <w:noProof/>
            </w:rPr>
            <w:t>The lack of TCA cycle and its replacement</w:t>
          </w:r>
          <w:r>
            <w:rPr>
              <w:noProof/>
            </w:rPr>
            <w:tab/>
          </w:r>
          <w:r>
            <w:rPr>
              <w:noProof/>
            </w:rPr>
            <w:fldChar w:fldCharType="begin"/>
          </w:r>
          <w:r>
            <w:rPr>
              <w:noProof/>
            </w:rPr>
            <w:instrText xml:space="preserve"> PAGEREF _Toc386145426 \h </w:instrText>
          </w:r>
          <w:r>
            <w:rPr>
              <w:noProof/>
            </w:rPr>
          </w:r>
          <w:r>
            <w:rPr>
              <w:noProof/>
            </w:rPr>
            <w:fldChar w:fldCharType="separate"/>
          </w:r>
          <w:r>
            <w:rPr>
              <w:noProof/>
            </w:rPr>
            <w:t>63</w:t>
          </w:r>
          <w:r>
            <w:rPr>
              <w:noProof/>
            </w:rPr>
            <w:fldChar w:fldCharType="end"/>
          </w:r>
        </w:p>
        <w:p w14:paraId="08B631A1" w14:textId="77777777" w:rsidR="00F01705" w:rsidRDefault="00F01705">
          <w:pPr>
            <w:pStyle w:val="TOC3"/>
            <w:tabs>
              <w:tab w:val="left" w:pos="1176"/>
              <w:tab w:val="right" w:pos="8268"/>
            </w:tabs>
            <w:rPr>
              <w:rFonts w:eastAsiaTheme="minorEastAsia"/>
              <w:noProof/>
              <w:sz w:val="24"/>
              <w:szCs w:val="24"/>
              <w:lang w:eastAsia="ja-JP"/>
            </w:rPr>
          </w:pPr>
          <w:r>
            <w:rPr>
              <w:noProof/>
            </w:rPr>
            <w:t>6.3.5</w:t>
          </w:r>
          <w:r>
            <w:rPr>
              <w:rFonts w:eastAsiaTheme="minorEastAsia"/>
              <w:noProof/>
              <w:sz w:val="24"/>
              <w:szCs w:val="24"/>
              <w:lang w:eastAsia="ja-JP"/>
            </w:rPr>
            <w:tab/>
          </w:r>
          <w:r>
            <w:rPr>
              <w:noProof/>
            </w:rPr>
            <w:t>The microsporidian LCA's carbohydrate metabolism</w:t>
          </w:r>
          <w:r>
            <w:rPr>
              <w:noProof/>
            </w:rPr>
            <w:tab/>
          </w:r>
          <w:r>
            <w:rPr>
              <w:noProof/>
            </w:rPr>
            <w:fldChar w:fldCharType="begin"/>
          </w:r>
          <w:r>
            <w:rPr>
              <w:noProof/>
            </w:rPr>
            <w:instrText xml:space="preserve"> PAGEREF _Toc386145427 \h </w:instrText>
          </w:r>
          <w:r>
            <w:rPr>
              <w:noProof/>
            </w:rPr>
          </w:r>
          <w:r>
            <w:rPr>
              <w:noProof/>
            </w:rPr>
            <w:fldChar w:fldCharType="separate"/>
          </w:r>
          <w:r>
            <w:rPr>
              <w:noProof/>
            </w:rPr>
            <w:t>64</w:t>
          </w:r>
          <w:r>
            <w:rPr>
              <w:noProof/>
            </w:rPr>
            <w:fldChar w:fldCharType="end"/>
          </w:r>
        </w:p>
        <w:p w14:paraId="509A9E1E" w14:textId="77777777" w:rsidR="00F01705" w:rsidRDefault="00F01705">
          <w:pPr>
            <w:pStyle w:val="TOC3"/>
            <w:tabs>
              <w:tab w:val="left" w:pos="1176"/>
              <w:tab w:val="right" w:pos="8268"/>
            </w:tabs>
            <w:rPr>
              <w:rFonts w:eastAsiaTheme="minorEastAsia"/>
              <w:noProof/>
              <w:sz w:val="24"/>
              <w:szCs w:val="24"/>
              <w:lang w:eastAsia="ja-JP"/>
            </w:rPr>
          </w:pPr>
          <w:r>
            <w:rPr>
              <w:noProof/>
            </w:rPr>
            <w:t>6.3.6</w:t>
          </w:r>
          <w:r>
            <w:rPr>
              <w:rFonts w:eastAsiaTheme="minorEastAsia"/>
              <w:noProof/>
              <w:sz w:val="24"/>
              <w:szCs w:val="24"/>
              <w:lang w:eastAsia="ja-JP"/>
            </w:rPr>
            <w:tab/>
          </w:r>
          <w:r>
            <w:rPr>
              <w:noProof/>
            </w:rPr>
            <w:t>The inability of nucleotide production in microsporidia</w:t>
          </w:r>
          <w:r>
            <w:rPr>
              <w:noProof/>
            </w:rPr>
            <w:tab/>
          </w:r>
          <w:r>
            <w:rPr>
              <w:noProof/>
            </w:rPr>
            <w:fldChar w:fldCharType="begin"/>
          </w:r>
          <w:r>
            <w:rPr>
              <w:noProof/>
            </w:rPr>
            <w:instrText xml:space="preserve"> PAGEREF _Toc386145428 \h </w:instrText>
          </w:r>
          <w:r>
            <w:rPr>
              <w:noProof/>
            </w:rPr>
          </w:r>
          <w:r>
            <w:rPr>
              <w:noProof/>
            </w:rPr>
            <w:fldChar w:fldCharType="separate"/>
          </w:r>
          <w:r>
            <w:rPr>
              <w:noProof/>
            </w:rPr>
            <w:t>66</w:t>
          </w:r>
          <w:r>
            <w:rPr>
              <w:noProof/>
            </w:rPr>
            <w:fldChar w:fldCharType="end"/>
          </w:r>
        </w:p>
        <w:p w14:paraId="56B0BA51" w14:textId="77777777" w:rsidR="00F01705" w:rsidRDefault="00F01705">
          <w:pPr>
            <w:pStyle w:val="TOC2"/>
            <w:tabs>
              <w:tab w:val="left" w:pos="780"/>
              <w:tab w:val="right" w:pos="8268"/>
            </w:tabs>
            <w:rPr>
              <w:rFonts w:asciiTheme="minorHAnsi" w:eastAsiaTheme="minorEastAsia" w:hAnsiTheme="minorHAnsi"/>
              <w:i w:val="0"/>
              <w:noProof/>
              <w:szCs w:val="24"/>
              <w:lang w:eastAsia="ja-JP"/>
            </w:rPr>
          </w:pPr>
          <w:r>
            <w:rPr>
              <w:noProof/>
            </w:rPr>
            <w:t>6.4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_Toc386145429 \h </w:instrText>
          </w:r>
          <w:r>
            <w:rPr>
              <w:noProof/>
            </w:rPr>
          </w:r>
          <w:r>
            <w:rPr>
              <w:noProof/>
            </w:rPr>
            <w:fldChar w:fldCharType="separate"/>
          </w:r>
          <w:r>
            <w:rPr>
              <w:noProof/>
            </w:rPr>
            <w:t>68</w:t>
          </w:r>
          <w:r>
            <w:rPr>
              <w:noProof/>
            </w:rPr>
            <w:fldChar w:fldCharType="end"/>
          </w:r>
        </w:p>
        <w:p w14:paraId="54E891F6" w14:textId="77777777" w:rsidR="00F01705" w:rsidRDefault="00F01705">
          <w:pPr>
            <w:pStyle w:val="TOC2"/>
            <w:tabs>
              <w:tab w:val="left" w:pos="780"/>
              <w:tab w:val="right" w:pos="8268"/>
            </w:tabs>
            <w:rPr>
              <w:rFonts w:asciiTheme="minorHAnsi" w:eastAsiaTheme="minorEastAsia" w:hAnsiTheme="minorHAnsi"/>
              <w:i w:val="0"/>
              <w:noProof/>
              <w:szCs w:val="24"/>
              <w:lang w:eastAsia="ja-JP"/>
            </w:rPr>
          </w:pPr>
          <w:r>
            <w:rPr>
              <w:noProof/>
            </w:rPr>
            <w:t>6.5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_Toc386145430 \h </w:instrText>
          </w:r>
          <w:r>
            <w:rPr>
              <w:noProof/>
            </w:rPr>
          </w:r>
          <w:r>
            <w:rPr>
              <w:noProof/>
            </w:rPr>
            <w:fldChar w:fldCharType="separate"/>
          </w:r>
          <w:r>
            <w:rPr>
              <w:noProof/>
            </w:rPr>
            <w:t>69</w:t>
          </w:r>
          <w:r>
            <w:rPr>
              <w:noProof/>
            </w:rPr>
            <w:fldChar w:fldCharType="end"/>
          </w:r>
        </w:p>
        <w:p w14:paraId="793470B7" w14:textId="77777777" w:rsidR="00F01705" w:rsidRDefault="00F01705">
          <w:pPr>
            <w:pStyle w:val="TOC1"/>
            <w:tabs>
              <w:tab w:val="left" w:pos="370"/>
              <w:tab w:val="right" w:pos="8268"/>
            </w:tabs>
            <w:rPr>
              <w:rFonts w:eastAsiaTheme="minorEastAsia"/>
              <w:b w:val="0"/>
              <w:noProof/>
              <w:sz w:val="24"/>
              <w:szCs w:val="24"/>
              <w:lang w:eastAsia="ja-JP"/>
            </w:rPr>
          </w:pPr>
          <w:r>
            <w:rPr>
              <w:noProof/>
            </w:rPr>
            <w:t>7</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_Toc386145431 \h </w:instrText>
          </w:r>
          <w:r>
            <w:rPr>
              <w:noProof/>
            </w:rPr>
          </w:r>
          <w:r>
            <w:rPr>
              <w:noProof/>
            </w:rPr>
            <w:fldChar w:fldCharType="separate"/>
          </w:r>
          <w:r>
            <w:rPr>
              <w:noProof/>
            </w:rPr>
            <w:t>71</w:t>
          </w:r>
          <w:r>
            <w:rPr>
              <w:noProof/>
            </w:rPr>
            <w:fldChar w:fldCharType="end"/>
          </w:r>
        </w:p>
        <w:p w14:paraId="6BD52153" w14:textId="77777777" w:rsidR="00F01705" w:rsidRDefault="00F01705">
          <w:pPr>
            <w:pStyle w:val="TOC2"/>
            <w:tabs>
              <w:tab w:val="left" w:pos="780"/>
              <w:tab w:val="right" w:pos="8268"/>
            </w:tabs>
            <w:rPr>
              <w:rFonts w:asciiTheme="minorHAnsi" w:eastAsiaTheme="minorEastAsia" w:hAnsiTheme="minorHAnsi"/>
              <w:i w:val="0"/>
              <w:noProof/>
              <w:szCs w:val="24"/>
              <w:lang w:eastAsia="ja-JP"/>
            </w:rPr>
          </w:pPr>
          <w:r>
            <w:rPr>
              <w:noProof/>
            </w:rPr>
            <w:t>7.1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_Toc386145432 \h </w:instrText>
          </w:r>
          <w:r>
            <w:rPr>
              <w:noProof/>
            </w:rPr>
          </w:r>
          <w:r>
            <w:rPr>
              <w:noProof/>
            </w:rPr>
            <w:fldChar w:fldCharType="separate"/>
          </w:r>
          <w:r>
            <w:rPr>
              <w:noProof/>
            </w:rPr>
            <w:t>71</w:t>
          </w:r>
          <w:r>
            <w:rPr>
              <w:noProof/>
            </w:rPr>
            <w:fldChar w:fldCharType="end"/>
          </w:r>
        </w:p>
        <w:p w14:paraId="6A6C6F4D" w14:textId="77777777" w:rsidR="00F01705" w:rsidRDefault="00F01705">
          <w:pPr>
            <w:pStyle w:val="TOC2"/>
            <w:tabs>
              <w:tab w:val="left" w:pos="780"/>
              <w:tab w:val="right" w:pos="8268"/>
            </w:tabs>
            <w:rPr>
              <w:rFonts w:asciiTheme="minorHAnsi" w:eastAsiaTheme="minorEastAsia" w:hAnsiTheme="minorHAnsi"/>
              <w:i w:val="0"/>
              <w:noProof/>
              <w:szCs w:val="24"/>
              <w:lang w:eastAsia="ja-JP"/>
            </w:rPr>
          </w:pPr>
          <w:r>
            <w:rPr>
              <w:noProof/>
            </w:rPr>
            <w:t>7.2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_Toc386145433 \h </w:instrText>
          </w:r>
          <w:r>
            <w:rPr>
              <w:noProof/>
            </w:rPr>
          </w:r>
          <w:r>
            <w:rPr>
              <w:noProof/>
            </w:rPr>
            <w:fldChar w:fldCharType="separate"/>
          </w:r>
          <w:r>
            <w:rPr>
              <w:noProof/>
            </w:rPr>
            <w:t>72</w:t>
          </w:r>
          <w:r>
            <w:rPr>
              <w:noProof/>
            </w:rPr>
            <w:fldChar w:fldCharType="end"/>
          </w:r>
        </w:p>
        <w:p w14:paraId="5CF6CA71" w14:textId="77777777" w:rsidR="00F01705" w:rsidRDefault="00F01705">
          <w:pPr>
            <w:pStyle w:val="TOC3"/>
            <w:tabs>
              <w:tab w:val="left" w:pos="1176"/>
              <w:tab w:val="right" w:pos="8268"/>
            </w:tabs>
            <w:rPr>
              <w:rFonts w:eastAsiaTheme="minorEastAsia"/>
              <w:noProof/>
              <w:sz w:val="24"/>
              <w:szCs w:val="24"/>
              <w:lang w:eastAsia="ja-JP"/>
            </w:rPr>
          </w:pPr>
          <w:r>
            <w:rPr>
              <w:noProof/>
            </w:rPr>
            <w:lastRenderedPageBreak/>
            <w:t>7.2.1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_Toc386145434 \h </w:instrText>
          </w:r>
          <w:r>
            <w:rPr>
              <w:noProof/>
            </w:rPr>
          </w:r>
          <w:r>
            <w:rPr>
              <w:noProof/>
            </w:rPr>
            <w:fldChar w:fldCharType="separate"/>
          </w:r>
          <w:r>
            <w:rPr>
              <w:noProof/>
            </w:rPr>
            <w:t>72</w:t>
          </w:r>
          <w:r>
            <w:rPr>
              <w:noProof/>
            </w:rPr>
            <w:fldChar w:fldCharType="end"/>
          </w:r>
        </w:p>
        <w:p w14:paraId="02C1395B" w14:textId="77777777" w:rsidR="00F01705" w:rsidRDefault="00F01705">
          <w:pPr>
            <w:pStyle w:val="TOC3"/>
            <w:tabs>
              <w:tab w:val="left" w:pos="1176"/>
              <w:tab w:val="right" w:pos="8268"/>
            </w:tabs>
            <w:rPr>
              <w:rFonts w:eastAsiaTheme="minorEastAsia"/>
              <w:noProof/>
              <w:sz w:val="24"/>
              <w:szCs w:val="24"/>
              <w:lang w:eastAsia="ja-JP"/>
            </w:rPr>
          </w:pPr>
          <w:r>
            <w:rPr>
              <w:noProof/>
            </w:rPr>
            <w:t>7.2.2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_Toc386145435 \h </w:instrText>
          </w:r>
          <w:r>
            <w:rPr>
              <w:noProof/>
            </w:rPr>
          </w:r>
          <w:r>
            <w:rPr>
              <w:noProof/>
            </w:rPr>
            <w:fldChar w:fldCharType="separate"/>
          </w:r>
          <w:r>
            <w:rPr>
              <w:noProof/>
            </w:rPr>
            <w:t>73</w:t>
          </w:r>
          <w:r>
            <w:rPr>
              <w:noProof/>
            </w:rPr>
            <w:fldChar w:fldCharType="end"/>
          </w:r>
        </w:p>
        <w:p w14:paraId="49C2058A" w14:textId="77777777" w:rsidR="00F01705" w:rsidRDefault="00F01705">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_Toc386145436 \h </w:instrText>
          </w:r>
          <w:r>
            <w:rPr>
              <w:noProof/>
            </w:rPr>
          </w:r>
          <w:r>
            <w:rPr>
              <w:noProof/>
            </w:rPr>
            <w:fldChar w:fldCharType="separate"/>
          </w:r>
          <w:r>
            <w:rPr>
              <w:noProof/>
            </w:rPr>
            <w:t>74</w:t>
          </w:r>
          <w:r>
            <w:rPr>
              <w:noProof/>
            </w:rPr>
            <w:fldChar w:fldCharType="end"/>
          </w:r>
        </w:p>
        <w:p w14:paraId="335B62CA" w14:textId="77777777" w:rsidR="00F01705" w:rsidRDefault="00F01705">
          <w:pPr>
            <w:pStyle w:val="TOC1"/>
            <w:tabs>
              <w:tab w:val="left" w:pos="466"/>
              <w:tab w:val="right" w:pos="8268"/>
            </w:tabs>
            <w:rPr>
              <w:rFonts w:eastAsiaTheme="minorEastAsia"/>
              <w:b w:val="0"/>
              <w:noProof/>
              <w:sz w:val="24"/>
              <w:szCs w:val="24"/>
              <w:lang w:eastAsia="ja-JP"/>
            </w:rPr>
          </w:pPr>
          <w:r w:rsidRPr="00215C97">
            <w:rPr>
              <w:rFonts w:ascii="Palatino Linotype" w:hAnsi="Palatino Linotype"/>
              <w:noProof/>
            </w:rPr>
            <w:t>A.</w:t>
          </w:r>
          <w:r>
            <w:rPr>
              <w:rFonts w:eastAsiaTheme="minorEastAsia"/>
              <w:b w:val="0"/>
              <w:noProof/>
              <w:sz w:val="24"/>
              <w:szCs w:val="24"/>
              <w:lang w:eastAsia="ja-JP"/>
            </w:rPr>
            <w:tab/>
          </w:r>
          <w:r w:rsidRPr="00215C97">
            <w:rPr>
              <w:rFonts w:ascii="Palatino Linotype" w:hAnsi="Palatino Linotype"/>
              <w:noProof/>
            </w:rPr>
            <w:t>Appendix</w:t>
          </w:r>
          <w:r>
            <w:rPr>
              <w:noProof/>
            </w:rPr>
            <w:tab/>
          </w:r>
          <w:r>
            <w:rPr>
              <w:noProof/>
            </w:rPr>
            <w:fldChar w:fldCharType="begin"/>
          </w:r>
          <w:r>
            <w:rPr>
              <w:noProof/>
            </w:rPr>
            <w:instrText xml:space="preserve"> PAGEREF _Toc386145437 \h </w:instrText>
          </w:r>
          <w:r>
            <w:rPr>
              <w:noProof/>
            </w:rPr>
          </w:r>
          <w:r>
            <w:rPr>
              <w:noProof/>
            </w:rPr>
            <w:fldChar w:fldCharType="separate"/>
          </w:r>
          <w:r>
            <w:rPr>
              <w:noProof/>
            </w:rPr>
            <w:t>89</w:t>
          </w:r>
          <w:r>
            <w:rPr>
              <w:noProof/>
            </w:rPr>
            <w:fldChar w:fldCharType="end"/>
          </w:r>
        </w:p>
        <w:p w14:paraId="53E9C030" w14:textId="77777777" w:rsidR="00F01705" w:rsidRDefault="00F01705">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_Toc386145438 \h </w:instrText>
          </w:r>
          <w:r>
            <w:rPr>
              <w:noProof/>
            </w:rPr>
          </w:r>
          <w:r>
            <w:rPr>
              <w:noProof/>
            </w:rPr>
            <w:fldChar w:fldCharType="separate"/>
          </w:r>
          <w:r>
            <w:rPr>
              <w:noProof/>
            </w:rPr>
            <w:t>89</w:t>
          </w:r>
          <w:r>
            <w:rPr>
              <w:noProof/>
            </w:rPr>
            <w:fldChar w:fldCharType="end"/>
          </w:r>
        </w:p>
        <w:p w14:paraId="497EE55A" w14:textId="77777777" w:rsidR="00F01705" w:rsidRDefault="00F01705">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_Toc386145439 \h </w:instrText>
          </w:r>
          <w:r>
            <w:rPr>
              <w:noProof/>
            </w:rPr>
          </w:r>
          <w:r>
            <w:rPr>
              <w:noProof/>
            </w:rPr>
            <w:fldChar w:fldCharType="separate"/>
          </w:r>
          <w:r>
            <w:rPr>
              <w:noProof/>
            </w:rPr>
            <w:t>115</w:t>
          </w:r>
          <w:r>
            <w:rPr>
              <w:noProof/>
            </w:rPr>
            <w:fldChar w:fldCharType="end"/>
          </w:r>
        </w:p>
        <w:p w14:paraId="24318776" w14:textId="77777777" w:rsidR="00F01705" w:rsidRDefault="00F01705">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_Toc386145440 \h </w:instrText>
          </w:r>
          <w:r>
            <w:rPr>
              <w:noProof/>
            </w:rPr>
          </w:r>
          <w:r>
            <w:rPr>
              <w:noProof/>
            </w:rPr>
            <w:fldChar w:fldCharType="separate"/>
          </w:r>
          <w:r>
            <w:rPr>
              <w:noProof/>
            </w:rPr>
            <w:t>123</w:t>
          </w:r>
          <w:r>
            <w:rPr>
              <w:noProof/>
            </w:rPr>
            <w:fldChar w:fldCharType="end"/>
          </w:r>
        </w:p>
        <w:p w14:paraId="1B268493" w14:textId="77777777" w:rsidR="00F01705" w:rsidRDefault="00F01705">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_Toc386145441 \h </w:instrText>
          </w:r>
          <w:r>
            <w:rPr>
              <w:noProof/>
            </w:rPr>
          </w:r>
          <w:r>
            <w:rPr>
              <w:noProof/>
            </w:rPr>
            <w:fldChar w:fldCharType="separate"/>
          </w:r>
          <w:r>
            <w:rPr>
              <w:noProof/>
            </w:rPr>
            <w:t>124</w:t>
          </w:r>
          <w:r>
            <w:rPr>
              <w:noProof/>
            </w:rPr>
            <w:fldChar w:fldCharType="end"/>
          </w:r>
        </w:p>
        <w:p w14:paraId="73669BFA" w14:textId="43F6CFAB" w:rsidR="00BC7BB6" w:rsidRDefault="00BC7BB6">
          <w:r>
            <w:rPr>
              <w:b/>
              <w:bCs/>
              <w:noProof/>
            </w:rPr>
            <w:fldChar w:fldCharType="end"/>
          </w:r>
          <w:commentRangeEnd w:id="1"/>
          <w:r w:rsidR="00EC3A9D">
            <w:rPr>
              <w:rStyle w:val="CommentReference"/>
            </w:rPr>
            <w:commentReference w:id="1"/>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2" w:name="_Toc384627472"/>
      <w:bookmarkStart w:id="3" w:name="_Toc386145360"/>
      <w:r w:rsidRPr="00FC6093">
        <w:lastRenderedPageBreak/>
        <w:t>List of Figures</w:t>
      </w:r>
      <w:bookmarkEnd w:id="2"/>
      <w:bookmarkEnd w:id="3"/>
    </w:p>
    <w:p w14:paraId="055F883F" w14:textId="77777777" w:rsidR="00BD532F" w:rsidRPr="00BD532F" w:rsidRDefault="00BD532F" w:rsidP="00BD532F"/>
    <w:p w14:paraId="1CEA000B" w14:textId="77777777" w:rsidR="00F01705"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F01705">
        <w:rPr>
          <w:noProof/>
        </w:rPr>
        <w:t>Figure 1</w:t>
      </w:r>
      <w:r w:rsidR="00F01705">
        <w:rPr>
          <w:noProof/>
        </w:rPr>
        <w:noBreakHyphen/>
        <w:t>1: A schematic tree of life shows the relative positions of some kingdoms according to the evolutionary time.</w:t>
      </w:r>
      <w:r w:rsidR="00F01705">
        <w:rPr>
          <w:noProof/>
        </w:rPr>
        <w:tab/>
      </w:r>
      <w:r w:rsidR="00F01705">
        <w:rPr>
          <w:noProof/>
        </w:rPr>
        <w:fldChar w:fldCharType="begin"/>
      </w:r>
      <w:r w:rsidR="00F01705">
        <w:rPr>
          <w:noProof/>
        </w:rPr>
        <w:instrText xml:space="preserve"> PAGEREF _Toc386145442 \h </w:instrText>
      </w:r>
      <w:r w:rsidR="00F01705">
        <w:rPr>
          <w:noProof/>
        </w:rPr>
      </w:r>
      <w:r w:rsidR="00F01705">
        <w:rPr>
          <w:noProof/>
        </w:rPr>
        <w:fldChar w:fldCharType="separate"/>
      </w:r>
      <w:r w:rsidR="00F01705">
        <w:rPr>
          <w:noProof/>
        </w:rPr>
        <w:t>4</w:t>
      </w:r>
      <w:r w:rsidR="00F01705">
        <w:rPr>
          <w:noProof/>
        </w:rPr>
        <w:fldChar w:fldCharType="end"/>
      </w:r>
    </w:p>
    <w:p w14:paraId="58106AEE"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4A5E76">
        <w:rPr>
          <w:noProof/>
          <w:vertAlign w:val="subscript"/>
        </w:rPr>
        <w:t>1</w:t>
      </w:r>
      <w:r>
        <w:rPr>
          <w:noProof/>
        </w:rPr>
        <w:t xml:space="preserve"> is the last common ancestor of A, B and C. Similarly, I</w:t>
      </w:r>
      <w:r w:rsidRPr="004A5E76">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_Toc386145443 \h </w:instrText>
      </w:r>
      <w:r>
        <w:rPr>
          <w:noProof/>
        </w:rPr>
      </w:r>
      <w:r>
        <w:rPr>
          <w:noProof/>
        </w:rPr>
        <w:fldChar w:fldCharType="separate"/>
      </w:r>
      <w:r>
        <w:rPr>
          <w:noProof/>
        </w:rPr>
        <w:t>12</w:t>
      </w:r>
      <w:r>
        <w:rPr>
          <w:noProof/>
        </w:rPr>
        <w:fldChar w:fldCharType="end"/>
      </w:r>
    </w:p>
    <w:p w14:paraId="08E30A80"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Dendrogram tree demonstrates the microsporidian phylogeny. The tree topology is derived from Figure 2</w:t>
      </w:r>
      <w:r>
        <w:rPr>
          <w:noProof/>
        </w:rPr>
        <w:noBreakHyphen/>
        <w:t>4. This tree gives the basic for identifying the microsporidian LCA ancestor proteins using the principle of minimum evolution (Edwards 1996).</w:t>
      </w:r>
      <w:r>
        <w:rPr>
          <w:noProof/>
        </w:rPr>
        <w:tab/>
      </w:r>
      <w:r>
        <w:rPr>
          <w:noProof/>
        </w:rPr>
        <w:fldChar w:fldCharType="begin"/>
      </w:r>
      <w:r>
        <w:rPr>
          <w:noProof/>
        </w:rPr>
        <w:instrText xml:space="preserve"> PAGEREF _Toc386145444 \h </w:instrText>
      </w:r>
      <w:r>
        <w:rPr>
          <w:noProof/>
        </w:rPr>
      </w:r>
      <w:r>
        <w:rPr>
          <w:noProof/>
        </w:rPr>
        <w:fldChar w:fldCharType="separate"/>
      </w:r>
      <w:r>
        <w:rPr>
          <w:noProof/>
        </w:rPr>
        <w:t>18</w:t>
      </w:r>
      <w:r>
        <w:rPr>
          <w:noProof/>
        </w:rPr>
        <w:fldChar w:fldCharType="end"/>
      </w:r>
    </w:p>
    <w:p w14:paraId="09168268"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Fractions of non-orthologous (orange) and orthologous (green) proteins in different microsporidia species.</w:t>
      </w:r>
      <w:r>
        <w:rPr>
          <w:noProof/>
        </w:rPr>
        <w:tab/>
      </w:r>
      <w:r>
        <w:rPr>
          <w:noProof/>
        </w:rPr>
        <w:fldChar w:fldCharType="begin"/>
      </w:r>
      <w:r>
        <w:rPr>
          <w:noProof/>
        </w:rPr>
        <w:instrText xml:space="preserve"> PAGEREF _Toc386145445 \h </w:instrText>
      </w:r>
      <w:r>
        <w:rPr>
          <w:noProof/>
        </w:rPr>
      </w:r>
      <w:r>
        <w:rPr>
          <w:noProof/>
        </w:rPr>
        <w:fldChar w:fldCharType="separate"/>
      </w:r>
      <w:r>
        <w:rPr>
          <w:noProof/>
        </w:rPr>
        <w:t>19</w:t>
      </w:r>
      <w:r>
        <w:rPr>
          <w:noProof/>
        </w:rPr>
        <w:fldChar w:fldCharType="end"/>
      </w:r>
    </w:p>
    <w:p w14:paraId="3F958235"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4: Maximum likelihood tree over 35 species. The 11 microsporidia taxa are highlighted in red. Other non-microsporidia taxa include 13 Fungi (green), 2 Metazoa and </w:t>
      </w:r>
      <w:r w:rsidRPr="004A5E76">
        <w:rPr>
          <w:i/>
          <w:noProof/>
        </w:rPr>
        <w:t>M.brevicollis</w:t>
      </w:r>
      <w:r>
        <w:rPr>
          <w:noProof/>
        </w:rPr>
        <w:t xml:space="preserve">, </w:t>
      </w:r>
      <w:r w:rsidRPr="004A5E76">
        <w:rPr>
          <w:i/>
          <w:noProof/>
        </w:rPr>
        <w:t>C.owczarzaki</w:t>
      </w:r>
      <w:r>
        <w:rPr>
          <w:noProof/>
        </w:rPr>
        <w:t xml:space="preserve"> (yellow) and 7 out-group species (purple). Internal node labels denote the bootstrap support and only values less than 100 are shown.</w:t>
      </w:r>
      <w:r>
        <w:rPr>
          <w:noProof/>
        </w:rPr>
        <w:tab/>
      </w:r>
      <w:r>
        <w:rPr>
          <w:noProof/>
        </w:rPr>
        <w:fldChar w:fldCharType="begin"/>
      </w:r>
      <w:r>
        <w:rPr>
          <w:noProof/>
        </w:rPr>
        <w:instrText xml:space="preserve"> PAGEREF _Toc386145446 \h </w:instrText>
      </w:r>
      <w:r>
        <w:rPr>
          <w:noProof/>
        </w:rPr>
      </w:r>
      <w:r>
        <w:rPr>
          <w:noProof/>
        </w:rPr>
        <w:fldChar w:fldCharType="separate"/>
      </w:r>
      <w:r>
        <w:rPr>
          <w:noProof/>
        </w:rPr>
        <w:t>20</w:t>
      </w:r>
      <w:r>
        <w:rPr>
          <w:noProof/>
        </w:rPr>
        <w:fldChar w:fldCharType="end"/>
      </w:r>
    </w:p>
    <w:p w14:paraId="65B10E75"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Length distribution of orthologous proteins (orange) and orphan proteins (green) in different microsporidia taxa.</w:t>
      </w:r>
      <w:r>
        <w:rPr>
          <w:noProof/>
        </w:rPr>
        <w:tab/>
      </w:r>
      <w:r>
        <w:rPr>
          <w:noProof/>
        </w:rPr>
        <w:fldChar w:fldCharType="begin"/>
      </w:r>
      <w:r>
        <w:rPr>
          <w:noProof/>
        </w:rPr>
        <w:instrText xml:space="preserve"> PAGEREF _Toc386145447 \h </w:instrText>
      </w:r>
      <w:r>
        <w:rPr>
          <w:noProof/>
        </w:rPr>
      </w:r>
      <w:r>
        <w:rPr>
          <w:noProof/>
        </w:rPr>
        <w:fldChar w:fldCharType="separate"/>
      </w:r>
      <w:r>
        <w:rPr>
          <w:noProof/>
        </w:rPr>
        <w:t>21</w:t>
      </w:r>
      <w:r>
        <w:rPr>
          <w:noProof/>
        </w:rPr>
        <w:fldChar w:fldCharType="end"/>
      </w:r>
    </w:p>
    <w:p w14:paraId="54848B39"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r>
        <w:rPr>
          <w:noProof/>
        </w:rPr>
        <w:tab/>
      </w:r>
      <w:r>
        <w:rPr>
          <w:noProof/>
        </w:rPr>
        <w:fldChar w:fldCharType="begin"/>
      </w:r>
      <w:r>
        <w:rPr>
          <w:noProof/>
        </w:rPr>
        <w:instrText xml:space="preserve"> PAGEREF _Toc386145448 \h </w:instrText>
      </w:r>
      <w:r>
        <w:rPr>
          <w:noProof/>
        </w:rPr>
      </w:r>
      <w:r>
        <w:rPr>
          <w:noProof/>
        </w:rPr>
        <w:fldChar w:fldCharType="separate"/>
      </w:r>
      <w:r>
        <w:rPr>
          <w:noProof/>
        </w:rPr>
        <w:t>23</w:t>
      </w:r>
      <w:r>
        <w:rPr>
          <w:noProof/>
        </w:rPr>
        <w:fldChar w:fldCharType="end"/>
      </w:r>
    </w:p>
    <w:p w14:paraId="7BDDF90C"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7: The maximum likelihood fungal tree generated based on the microsporidian core gene set. The tree reconstruction pipeline is similar to the one that was explained in the methods part (point 2.2.3). Fungal taxa are highlighted in green. Microsporidian species are highlighted in red. Internal node labels denote percent bootstrap support and only values less than 100 are shown.</w:t>
      </w:r>
      <w:r>
        <w:rPr>
          <w:noProof/>
        </w:rPr>
        <w:tab/>
      </w:r>
      <w:r>
        <w:rPr>
          <w:noProof/>
        </w:rPr>
        <w:fldChar w:fldCharType="begin"/>
      </w:r>
      <w:r>
        <w:rPr>
          <w:noProof/>
        </w:rPr>
        <w:instrText xml:space="preserve"> PAGEREF _Toc386145449 \h </w:instrText>
      </w:r>
      <w:r>
        <w:rPr>
          <w:noProof/>
        </w:rPr>
      </w:r>
      <w:r>
        <w:rPr>
          <w:noProof/>
        </w:rPr>
        <w:fldChar w:fldCharType="separate"/>
      </w:r>
      <w:r>
        <w:rPr>
          <w:noProof/>
        </w:rPr>
        <w:t>24</w:t>
      </w:r>
      <w:r>
        <w:rPr>
          <w:noProof/>
        </w:rPr>
        <w:fldChar w:fldCharType="end"/>
      </w:r>
    </w:p>
    <w:p w14:paraId="0DA83E6B"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 xml:space="preserve">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w:t>
      </w:r>
      <w:r>
        <w:rPr>
          <w:noProof/>
        </w:rPr>
        <w:lastRenderedPageBreak/>
        <w:t>select the taxonomy rank for their analysis as well as the corresponding taxon of interest.</w:t>
      </w:r>
      <w:r>
        <w:rPr>
          <w:noProof/>
        </w:rPr>
        <w:tab/>
      </w:r>
      <w:r>
        <w:rPr>
          <w:noProof/>
        </w:rPr>
        <w:fldChar w:fldCharType="begin"/>
      </w:r>
      <w:r>
        <w:rPr>
          <w:noProof/>
        </w:rPr>
        <w:instrText xml:space="preserve"> PAGEREF _Toc386145450 \h </w:instrText>
      </w:r>
      <w:r>
        <w:rPr>
          <w:noProof/>
        </w:rPr>
      </w:r>
      <w:r>
        <w:rPr>
          <w:noProof/>
        </w:rPr>
        <w:fldChar w:fldCharType="separate"/>
      </w:r>
      <w:r>
        <w:rPr>
          <w:noProof/>
        </w:rPr>
        <w:t>28</w:t>
      </w:r>
      <w:r>
        <w:rPr>
          <w:noProof/>
        </w:rPr>
        <w:fldChar w:fldCharType="end"/>
      </w:r>
    </w:p>
    <w:p w14:paraId="0A6F487F"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_Toc386145451 \h </w:instrText>
      </w:r>
      <w:r>
        <w:rPr>
          <w:noProof/>
        </w:rPr>
      </w:r>
      <w:r>
        <w:rPr>
          <w:noProof/>
        </w:rPr>
        <w:fldChar w:fldCharType="separate"/>
      </w:r>
      <w:r>
        <w:rPr>
          <w:noProof/>
        </w:rPr>
        <w:t>30</w:t>
      </w:r>
      <w:r>
        <w:rPr>
          <w:noProof/>
        </w:rPr>
        <w:fldChar w:fldCharType="end"/>
      </w:r>
    </w:p>
    <w:p w14:paraId="6A3CD766"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The interactive visualization enables linking between different data.</w:t>
      </w:r>
      <w:r>
        <w:rPr>
          <w:noProof/>
        </w:rPr>
        <w:tab/>
      </w:r>
      <w:r>
        <w:rPr>
          <w:noProof/>
        </w:rPr>
        <w:fldChar w:fldCharType="begin"/>
      </w:r>
      <w:r>
        <w:rPr>
          <w:noProof/>
        </w:rPr>
        <w:instrText xml:space="preserve"> PAGEREF _Toc386145452 \h </w:instrText>
      </w:r>
      <w:r>
        <w:rPr>
          <w:noProof/>
        </w:rPr>
      </w:r>
      <w:r>
        <w:rPr>
          <w:noProof/>
        </w:rPr>
        <w:fldChar w:fldCharType="separate"/>
      </w:r>
      <w:r>
        <w:rPr>
          <w:noProof/>
        </w:rPr>
        <w:t>30</w:t>
      </w:r>
      <w:r>
        <w:rPr>
          <w:noProof/>
        </w:rPr>
        <w:fldChar w:fldCharType="end"/>
      </w:r>
    </w:p>
    <w:p w14:paraId="3B2044CA"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_Toc386145453 \h </w:instrText>
      </w:r>
      <w:r>
        <w:rPr>
          <w:noProof/>
        </w:rPr>
      </w:r>
      <w:r>
        <w:rPr>
          <w:noProof/>
        </w:rPr>
        <w:fldChar w:fldCharType="separate"/>
      </w:r>
      <w:r>
        <w:rPr>
          <w:noProof/>
        </w:rPr>
        <w:t>32</w:t>
      </w:r>
      <w:r>
        <w:rPr>
          <w:noProof/>
        </w:rPr>
        <w:fldChar w:fldCharType="end"/>
      </w:r>
    </w:p>
    <w:p w14:paraId="5FFBBFF7"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Phylogenetic profile dot matrix before (left) and after (right) clustering.</w:t>
      </w:r>
      <w:r>
        <w:rPr>
          <w:noProof/>
        </w:rPr>
        <w:tab/>
      </w:r>
      <w:r>
        <w:rPr>
          <w:noProof/>
        </w:rPr>
        <w:fldChar w:fldCharType="begin"/>
      </w:r>
      <w:r>
        <w:rPr>
          <w:noProof/>
        </w:rPr>
        <w:instrText xml:space="preserve"> PAGEREF _Toc386145454 \h </w:instrText>
      </w:r>
      <w:r>
        <w:rPr>
          <w:noProof/>
        </w:rPr>
      </w:r>
      <w:r>
        <w:rPr>
          <w:noProof/>
        </w:rPr>
        <w:fldChar w:fldCharType="separate"/>
      </w:r>
      <w:r>
        <w:rPr>
          <w:noProof/>
        </w:rPr>
        <w:t>33</w:t>
      </w:r>
      <w:r>
        <w:rPr>
          <w:noProof/>
        </w:rPr>
        <w:fldChar w:fldCharType="end"/>
      </w:r>
    </w:p>
    <w:p w14:paraId="5800449D"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Gene age estimation based on LCA algorithm.</w:t>
      </w:r>
      <w:r>
        <w:rPr>
          <w:noProof/>
        </w:rPr>
        <w:tab/>
      </w:r>
      <w:r>
        <w:rPr>
          <w:noProof/>
        </w:rPr>
        <w:fldChar w:fldCharType="begin"/>
      </w:r>
      <w:r>
        <w:rPr>
          <w:noProof/>
        </w:rPr>
        <w:instrText xml:space="preserve"> PAGEREF _Toc386145455 \h </w:instrText>
      </w:r>
      <w:r>
        <w:rPr>
          <w:noProof/>
        </w:rPr>
      </w:r>
      <w:r>
        <w:rPr>
          <w:noProof/>
        </w:rPr>
        <w:fldChar w:fldCharType="separate"/>
      </w:r>
      <w:r>
        <w:rPr>
          <w:noProof/>
        </w:rPr>
        <w:t>33</w:t>
      </w:r>
      <w:r>
        <w:rPr>
          <w:noProof/>
        </w:rPr>
        <w:fldChar w:fldCharType="end"/>
      </w:r>
    </w:p>
    <w:p w14:paraId="1D552BBB"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_Toc386145456 \h </w:instrText>
      </w:r>
      <w:r>
        <w:rPr>
          <w:noProof/>
        </w:rPr>
      </w:r>
      <w:r>
        <w:rPr>
          <w:noProof/>
        </w:rPr>
        <w:fldChar w:fldCharType="separate"/>
      </w:r>
      <w:r>
        <w:rPr>
          <w:noProof/>
        </w:rPr>
        <w:t>34</w:t>
      </w:r>
      <w:r>
        <w:rPr>
          <w:noProof/>
        </w:rPr>
        <w:fldChar w:fldCharType="end"/>
      </w:r>
    </w:p>
    <w:p w14:paraId="677B5F9A"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_Toc386145457 \h </w:instrText>
      </w:r>
      <w:r>
        <w:rPr>
          <w:noProof/>
        </w:rPr>
      </w:r>
      <w:r>
        <w:rPr>
          <w:noProof/>
        </w:rPr>
        <w:fldChar w:fldCharType="separate"/>
      </w:r>
      <w:r>
        <w:rPr>
          <w:noProof/>
        </w:rPr>
        <w:t>35</w:t>
      </w:r>
      <w:r>
        <w:rPr>
          <w:noProof/>
        </w:rPr>
        <w:fldChar w:fldCharType="end"/>
      </w:r>
    </w:p>
    <w:p w14:paraId="030F7968"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_Toc386145458 \h </w:instrText>
      </w:r>
      <w:r>
        <w:rPr>
          <w:noProof/>
        </w:rPr>
      </w:r>
      <w:r>
        <w:rPr>
          <w:noProof/>
        </w:rPr>
        <w:fldChar w:fldCharType="separate"/>
      </w:r>
      <w:r>
        <w:rPr>
          <w:noProof/>
        </w:rPr>
        <w:t>36</w:t>
      </w:r>
      <w:r>
        <w:rPr>
          <w:noProof/>
        </w:rPr>
        <w:fldChar w:fldCharType="end"/>
      </w:r>
    </w:p>
    <w:p w14:paraId="03B131D3"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cladogram depicts a species tree for all taxa used in the distribution analysis of microsporidian LCA proteins. The number in parenthesis next to the taxon names denotes the number of species in each (super)taxon.</w:t>
      </w:r>
      <w:r>
        <w:rPr>
          <w:noProof/>
        </w:rPr>
        <w:tab/>
      </w:r>
      <w:r>
        <w:rPr>
          <w:noProof/>
        </w:rPr>
        <w:fldChar w:fldCharType="begin"/>
      </w:r>
      <w:r>
        <w:rPr>
          <w:noProof/>
        </w:rPr>
        <w:instrText xml:space="preserve"> PAGEREF _Toc386145459 \h </w:instrText>
      </w:r>
      <w:r>
        <w:rPr>
          <w:noProof/>
        </w:rPr>
      </w:r>
      <w:r>
        <w:rPr>
          <w:noProof/>
        </w:rPr>
        <w:fldChar w:fldCharType="separate"/>
      </w:r>
      <w:r>
        <w:rPr>
          <w:noProof/>
        </w:rPr>
        <w:t>38</w:t>
      </w:r>
      <w:r>
        <w:rPr>
          <w:noProof/>
        </w:rPr>
        <w:fldChar w:fldCharType="end"/>
      </w:r>
    </w:p>
    <w:p w14:paraId="3FD1111F"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distribution of FAS scores for all orthologs of 1605 microsporidian LCA proteins.</w:t>
      </w:r>
      <w:r>
        <w:rPr>
          <w:noProof/>
        </w:rPr>
        <w:tab/>
      </w:r>
      <w:r>
        <w:rPr>
          <w:noProof/>
        </w:rPr>
        <w:fldChar w:fldCharType="begin"/>
      </w:r>
      <w:r>
        <w:rPr>
          <w:noProof/>
        </w:rPr>
        <w:instrText xml:space="preserve"> PAGEREF _Toc386145460 \h </w:instrText>
      </w:r>
      <w:r>
        <w:rPr>
          <w:noProof/>
        </w:rPr>
      </w:r>
      <w:r>
        <w:rPr>
          <w:noProof/>
        </w:rPr>
        <w:fldChar w:fldCharType="separate"/>
      </w:r>
      <w:r>
        <w:rPr>
          <w:noProof/>
        </w:rPr>
        <w:t>39</w:t>
      </w:r>
      <w:r>
        <w:rPr>
          <w:noProof/>
        </w:rPr>
        <w:fldChar w:fldCharType="end"/>
      </w:r>
    </w:p>
    <w:p w14:paraId="528A95D6"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_Toc386145461 \h </w:instrText>
      </w:r>
      <w:r>
        <w:rPr>
          <w:noProof/>
        </w:rPr>
      </w:r>
      <w:r>
        <w:rPr>
          <w:noProof/>
        </w:rPr>
        <w:fldChar w:fldCharType="separate"/>
      </w:r>
      <w:r>
        <w:rPr>
          <w:noProof/>
        </w:rPr>
        <w:t>40</w:t>
      </w:r>
      <w:r>
        <w:rPr>
          <w:noProof/>
        </w:rPr>
        <w:fldChar w:fldCharType="end"/>
      </w:r>
    </w:p>
    <w:p w14:paraId="29A31D84"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_Toc386145462 \h </w:instrText>
      </w:r>
      <w:r>
        <w:rPr>
          <w:noProof/>
        </w:rPr>
      </w:r>
      <w:r>
        <w:rPr>
          <w:noProof/>
        </w:rPr>
        <w:fldChar w:fldCharType="separate"/>
      </w:r>
      <w:r>
        <w:rPr>
          <w:noProof/>
        </w:rPr>
        <w:t>41</w:t>
      </w:r>
      <w:r>
        <w:rPr>
          <w:noProof/>
        </w:rPr>
        <w:fldChar w:fldCharType="end"/>
      </w:r>
    </w:p>
    <w:p w14:paraId="71B02492"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GO annotation for microsporidia specific proteins.</w:t>
      </w:r>
      <w:r>
        <w:rPr>
          <w:noProof/>
        </w:rPr>
        <w:tab/>
      </w:r>
      <w:r>
        <w:rPr>
          <w:noProof/>
        </w:rPr>
        <w:fldChar w:fldCharType="begin"/>
      </w:r>
      <w:r>
        <w:rPr>
          <w:noProof/>
        </w:rPr>
        <w:instrText xml:space="preserve"> PAGEREF _Toc386145463 \h </w:instrText>
      </w:r>
      <w:r>
        <w:rPr>
          <w:noProof/>
        </w:rPr>
      </w:r>
      <w:r>
        <w:rPr>
          <w:noProof/>
        </w:rPr>
        <w:fldChar w:fldCharType="separate"/>
      </w:r>
      <w:r>
        <w:rPr>
          <w:noProof/>
        </w:rPr>
        <w:t>42</w:t>
      </w:r>
      <w:r>
        <w:rPr>
          <w:noProof/>
        </w:rPr>
        <w:fldChar w:fldCharType="end"/>
      </w:r>
    </w:p>
    <w:p w14:paraId="0D77EA28"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 KO annotation transfer using HamFAS approach.</w:t>
      </w:r>
      <w:r>
        <w:rPr>
          <w:noProof/>
        </w:rPr>
        <w:tab/>
      </w:r>
      <w:r>
        <w:rPr>
          <w:noProof/>
        </w:rPr>
        <w:fldChar w:fldCharType="begin"/>
      </w:r>
      <w:r>
        <w:rPr>
          <w:noProof/>
        </w:rPr>
        <w:instrText xml:space="preserve"> PAGEREF _Toc386145464 \h </w:instrText>
      </w:r>
      <w:r>
        <w:rPr>
          <w:noProof/>
        </w:rPr>
      </w:r>
      <w:r>
        <w:rPr>
          <w:noProof/>
        </w:rPr>
        <w:fldChar w:fldCharType="separate"/>
      </w:r>
      <w:r>
        <w:rPr>
          <w:noProof/>
        </w:rPr>
        <w:t>45</w:t>
      </w:r>
      <w:r>
        <w:rPr>
          <w:noProof/>
        </w:rPr>
        <w:fldChar w:fldCharType="end"/>
      </w:r>
    </w:p>
    <w:p w14:paraId="4C5EB069"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2: Distribution of T</w:t>
      </w:r>
      <w:r w:rsidRPr="004A5E76">
        <w:rPr>
          <w:noProof/>
          <w:vertAlign w:val="subscript"/>
        </w:rPr>
        <w:t>FAS_KO</w:t>
      </w:r>
      <w:r>
        <w:rPr>
          <w:noProof/>
        </w:rPr>
        <w:t xml:space="preserve"> for 12,748 KO groups</w:t>
      </w:r>
      <w:r>
        <w:rPr>
          <w:noProof/>
        </w:rPr>
        <w:tab/>
      </w:r>
      <w:r>
        <w:rPr>
          <w:noProof/>
        </w:rPr>
        <w:fldChar w:fldCharType="begin"/>
      </w:r>
      <w:r>
        <w:rPr>
          <w:noProof/>
        </w:rPr>
        <w:instrText xml:space="preserve"> PAGEREF _Toc386145465 \h </w:instrText>
      </w:r>
      <w:r>
        <w:rPr>
          <w:noProof/>
        </w:rPr>
      </w:r>
      <w:r>
        <w:rPr>
          <w:noProof/>
        </w:rPr>
        <w:fldChar w:fldCharType="separate"/>
      </w:r>
      <w:r>
        <w:rPr>
          <w:noProof/>
        </w:rPr>
        <w:t>47</w:t>
      </w:r>
      <w:r>
        <w:rPr>
          <w:noProof/>
        </w:rPr>
        <w:fldChar w:fldCharType="end"/>
      </w:r>
    </w:p>
    <w:p w14:paraId="67A2889B"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3: FAS score density of KO group K00542 (left) and K07888 (right)</w:t>
      </w:r>
      <w:r>
        <w:rPr>
          <w:noProof/>
        </w:rPr>
        <w:tab/>
      </w:r>
      <w:r>
        <w:rPr>
          <w:noProof/>
        </w:rPr>
        <w:fldChar w:fldCharType="begin"/>
      </w:r>
      <w:r>
        <w:rPr>
          <w:noProof/>
        </w:rPr>
        <w:instrText xml:space="preserve"> PAGEREF _Toc386145466 \h </w:instrText>
      </w:r>
      <w:r>
        <w:rPr>
          <w:noProof/>
        </w:rPr>
      </w:r>
      <w:r>
        <w:rPr>
          <w:noProof/>
        </w:rPr>
        <w:fldChar w:fldCharType="separate"/>
      </w:r>
      <w:r>
        <w:rPr>
          <w:noProof/>
        </w:rPr>
        <w:t>48</w:t>
      </w:r>
      <w:r>
        <w:rPr>
          <w:noProof/>
        </w:rPr>
        <w:fldChar w:fldCharType="end"/>
      </w:r>
    </w:p>
    <w:p w14:paraId="615F81B1"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_Toc386145467 \h </w:instrText>
      </w:r>
      <w:r>
        <w:rPr>
          <w:noProof/>
        </w:rPr>
      </w:r>
      <w:r>
        <w:rPr>
          <w:noProof/>
        </w:rPr>
        <w:fldChar w:fldCharType="separate"/>
      </w:r>
      <w:r>
        <w:rPr>
          <w:noProof/>
        </w:rPr>
        <w:t>49</w:t>
      </w:r>
      <w:r>
        <w:rPr>
          <w:noProof/>
        </w:rPr>
        <w:fldChar w:fldCharType="end"/>
      </w:r>
    </w:p>
    <w:p w14:paraId="27FF45E9"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5</w:t>
      </w:r>
      <w:r>
        <w:rPr>
          <w:noProof/>
        </w:rPr>
        <w:noBreakHyphen/>
        <w:t>5: Fraction of proteins annotated by HamFAS, BlastKOALA and KAAS</w:t>
      </w:r>
      <w:r>
        <w:rPr>
          <w:noProof/>
        </w:rPr>
        <w:tab/>
      </w:r>
      <w:r>
        <w:rPr>
          <w:noProof/>
        </w:rPr>
        <w:fldChar w:fldCharType="begin"/>
      </w:r>
      <w:r>
        <w:rPr>
          <w:noProof/>
        </w:rPr>
        <w:instrText xml:space="preserve"> PAGEREF _Toc386145468 \h </w:instrText>
      </w:r>
      <w:r>
        <w:rPr>
          <w:noProof/>
        </w:rPr>
      </w:r>
      <w:r>
        <w:rPr>
          <w:noProof/>
        </w:rPr>
        <w:fldChar w:fldCharType="separate"/>
      </w:r>
      <w:r>
        <w:rPr>
          <w:noProof/>
        </w:rPr>
        <w:t>50</w:t>
      </w:r>
      <w:r>
        <w:rPr>
          <w:noProof/>
        </w:rPr>
        <w:fldChar w:fldCharType="end"/>
      </w:r>
    </w:p>
    <w:p w14:paraId="0729B09F"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6: Fraction of proteins annotated by HamFAS, BlastKOALA and KAAS</w:t>
      </w:r>
      <w:r>
        <w:rPr>
          <w:noProof/>
        </w:rPr>
        <w:tab/>
      </w:r>
      <w:r>
        <w:rPr>
          <w:noProof/>
        </w:rPr>
        <w:fldChar w:fldCharType="begin"/>
      </w:r>
      <w:r>
        <w:rPr>
          <w:noProof/>
        </w:rPr>
        <w:instrText xml:space="preserve"> PAGEREF _Toc386145469 \h </w:instrText>
      </w:r>
      <w:r>
        <w:rPr>
          <w:noProof/>
        </w:rPr>
      </w:r>
      <w:r>
        <w:rPr>
          <w:noProof/>
        </w:rPr>
        <w:fldChar w:fldCharType="separate"/>
      </w:r>
      <w:r>
        <w:rPr>
          <w:noProof/>
        </w:rPr>
        <w:t>51</w:t>
      </w:r>
      <w:r>
        <w:rPr>
          <w:noProof/>
        </w:rPr>
        <w:fldChar w:fldCharType="end"/>
      </w:r>
    </w:p>
    <w:p w14:paraId="65698758"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7: Length distribution of HamFAS-only proteins and the others</w:t>
      </w:r>
      <w:r>
        <w:rPr>
          <w:noProof/>
        </w:rPr>
        <w:tab/>
      </w:r>
      <w:r>
        <w:rPr>
          <w:noProof/>
        </w:rPr>
        <w:fldChar w:fldCharType="begin"/>
      </w:r>
      <w:r>
        <w:rPr>
          <w:noProof/>
        </w:rPr>
        <w:instrText xml:space="preserve"> PAGEREF _Toc386145470 \h </w:instrText>
      </w:r>
      <w:r>
        <w:rPr>
          <w:noProof/>
        </w:rPr>
      </w:r>
      <w:r>
        <w:rPr>
          <w:noProof/>
        </w:rPr>
        <w:fldChar w:fldCharType="separate"/>
      </w:r>
      <w:r>
        <w:rPr>
          <w:noProof/>
        </w:rPr>
        <w:t>52</w:t>
      </w:r>
      <w:r>
        <w:rPr>
          <w:noProof/>
        </w:rPr>
        <w:fldChar w:fldCharType="end"/>
      </w:r>
    </w:p>
    <w:p w14:paraId="1C7A3508"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8: Number of Pfam domains distribution of HamFAS-only proteins and the others</w:t>
      </w:r>
      <w:r>
        <w:rPr>
          <w:noProof/>
        </w:rPr>
        <w:tab/>
      </w:r>
      <w:r>
        <w:rPr>
          <w:noProof/>
        </w:rPr>
        <w:fldChar w:fldCharType="begin"/>
      </w:r>
      <w:r>
        <w:rPr>
          <w:noProof/>
        </w:rPr>
        <w:instrText xml:space="preserve"> PAGEREF _Toc386145471 \h </w:instrText>
      </w:r>
      <w:r>
        <w:rPr>
          <w:noProof/>
        </w:rPr>
      </w:r>
      <w:r>
        <w:rPr>
          <w:noProof/>
        </w:rPr>
        <w:fldChar w:fldCharType="separate"/>
      </w:r>
      <w:r>
        <w:rPr>
          <w:noProof/>
        </w:rPr>
        <w:t>53</w:t>
      </w:r>
      <w:r>
        <w:rPr>
          <w:noProof/>
        </w:rPr>
        <w:fldChar w:fldCharType="end"/>
      </w:r>
    </w:p>
    <w:p w14:paraId="17512344"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_Toc386145472 \h </w:instrText>
      </w:r>
      <w:r>
        <w:rPr>
          <w:noProof/>
        </w:rPr>
      </w:r>
      <w:r>
        <w:rPr>
          <w:noProof/>
        </w:rPr>
        <w:fldChar w:fldCharType="separate"/>
      </w:r>
      <w:r>
        <w:rPr>
          <w:noProof/>
        </w:rPr>
        <w:t>53</w:t>
      </w:r>
      <w:r>
        <w:rPr>
          <w:noProof/>
        </w:rPr>
        <w:fldChar w:fldCharType="end"/>
      </w:r>
    </w:p>
    <w:p w14:paraId="1EC29364"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_Toc386145473 \h </w:instrText>
      </w:r>
      <w:r>
        <w:rPr>
          <w:noProof/>
        </w:rPr>
      </w:r>
      <w:r>
        <w:rPr>
          <w:noProof/>
        </w:rPr>
        <w:fldChar w:fldCharType="separate"/>
      </w:r>
      <w:r>
        <w:rPr>
          <w:noProof/>
        </w:rPr>
        <w:t>54</w:t>
      </w:r>
      <w:r>
        <w:rPr>
          <w:noProof/>
        </w:rPr>
        <w:fldChar w:fldCharType="end"/>
      </w:r>
    </w:p>
    <w:p w14:paraId="299D12D6"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11: The PPI degree distribution of 3 protein sets</w:t>
      </w:r>
      <w:r>
        <w:rPr>
          <w:noProof/>
        </w:rPr>
        <w:tab/>
      </w:r>
      <w:r>
        <w:rPr>
          <w:noProof/>
        </w:rPr>
        <w:fldChar w:fldCharType="begin"/>
      </w:r>
      <w:r>
        <w:rPr>
          <w:noProof/>
        </w:rPr>
        <w:instrText xml:space="preserve"> PAGEREF _Toc386145474 \h </w:instrText>
      </w:r>
      <w:r>
        <w:rPr>
          <w:noProof/>
        </w:rPr>
      </w:r>
      <w:r>
        <w:rPr>
          <w:noProof/>
        </w:rPr>
        <w:fldChar w:fldCharType="separate"/>
      </w:r>
      <w:r>
        <w:rPr>
          <w:noProof/>
        </w:rPr>
        <w:t>55</w:t>
      </w:r>
      <w:r>
        <w:rPr>
          <w:noProof/>
        </w:rPr>
        <w:fldChar w:fldCharType="end"/>
      </w:r>
    </w:p>
    <w:p w14:paraId="09E8555E"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12: Distribution of the number of pathways in which annotated KOs are involved</w:t>
      </w:r>
      <w:r>
        <w:rPr>
          <w:noProof/>
        </w:rPr>
        <w:tab/>
      </w:r>
      <w:r>
        <w:rPr>
          <w:noProof/>
        </w:rPr>
        <w:fldChar w:fldCharType="begin"/>
      </w:r>
      <w:r>
        <w:rPr>
          <w:noProof/>
        </w:rPr>
        <w:instrText xml:space="preserve"> PAGEREF _Toc386145475 \h </w:instrText>
      </w:r>
      <w:r>
        <w:rPr>
          <w:noProof/>
        </w:rPr>
      </w:r>
      <w:r>
        <w:rPr>
          <w:noProof/>
        </w:rPr>
        <w:fldChar w:fldCharType="separate"/>
      </w:r>
      <w:r>
        <w:rPr>
          <w:noProof/>
        </w:rPr>
        <w:t>55</w:t>
      </w:r>
      <w:r>
        <w:rPr>
          <w:noProof/>
        </w:rPr>
        <w:fldChar w:fldCharType="end"/>
      </w:r>
    </w:p>
    <w:p w14:paraId="311F9E69"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13: The numbers of HamFAS-only KOs distributed into different pathway categories</w:t>
      </w:r>
      <w:r>
        <w:rPr>
          <w:noProof/>
        </w:rPr>
        <w:tab/>
      </w:r>
      <w:r>
        <w:rPr>
          <w:noProof/>
        </w:rPr>
        <w:fldChar w:fldCharType="begin"/>
      </w:r>
      <w:r>
        <w:rPr>
          <w:noProof/>
        </w:rPr>
        <w:instrText xml:space="preserve"> PAGEREF _Toc386145476 \h </w:instrText>
      </w:r>
      <w:r>
        <w:rPr>
          <w:noProof/>
        </w:rPr>
      </w:r>
      <w:r>
        <w:rPr>
          <w:noProof/>
        </w:rPr>
        <w:fldChar w:fldCharType="separate"/>
      </w:r>
      <w:r>
        <w:rPr>
          <w:noProof/>
        </w:rPr>
        <w:t>56</w:t>
      </w:r>
      <w:r>
        <w:rPr>
          <w:noProof/>
        </w:rPr>
        <w:fldChar w:fldCharType="end"/>
      </w:r>
    </w:p>
    <w:p w14:paraId="250D02E1"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1: Distribution of FAS scores and patristic distances of KO-annotated microsporidian LCA proteins.</w:t>
      </w:r>
      <w:r>
        <w:rPr>
          <w:noProof/>
        </w:rPr>
        <w:tab/>
      </w:r>
      <w:r>
        <w:rPr>
          <w:noProof/>
        </w:rPr>
        <w:fldChar w:fldCharType="begin"/>
      </w:r>
      <w:r>
        <w:rPr>
          <w:noProof/>
        </w:rPr>
        <w:instrText xml:space="preserve"> PAGEREF _Toc386145477 \h </w:instrText>
      </w:r>
      <w:r>
        <w:rPr>
          <w:noProof/>
        </w:rPr>
      </w:r>
      <w:r>
        <w:rPr>
          <w:noProof/>
        </w:rPr>
        <w:fldChar w:fldCharType="separate"/>
      </w:r>
      <w:r>
        <w:rPr>
          <w:noProof/>
        </w:rPr>
        <w:t>60</w:t>
      </w:r>
      <w:r>
        <w:rPr>
          <w:noProof/>
        </w:rPr>
        <w:fldChar w:fldCharType="end"/>
      </w:r>
    </w:p>
    <w:p w14:paraId="7F343851"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2: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_Toc386145478 \h </w:instrText>
      </w:r>
      <w:r>
        <w:rPr>
          <w:noProof/>
        </w:rPr>
      </w:r>
      <w:r>
        <w:rPr>
          <w:noProof/>
        </w:rPr>
        <w:fldChar w:fldCharType="separate"/>
      </w:r>
      <w:r>
        <w:rPr>
          <w:noProof/>
        </w:rPr>
        <w:t>61</w:t>
      </w:r>
      <w:r>
        <w:rPr>
          <w:noProof/>
        </w:rPr>
        <w:fldChar w:fldCharType="end"/>
      </w:r>
    </w:p>
    <w:p w14:paraId="11617FAD"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3: Number of nodes (left) and edges (right) of the enriched pathways for microsporidian LCA, </w:t>
      </w:r>
      <w:r w:rsidRPr="004A5E76">
        <w:rPr>
          <w:i/>
          <w:noProof/>
        </w:rPr>
        <w:t>E.cuniculi</w:t>
      </w:r>
      <w:r>
        <w:rPr>
          <w:noProof/>
        </w:rPr>
        <w:t xml:space="preserve">, </w:t>
      </w:r>
      <w:r w:rsidRPr="004A5E76">
        <w:rPr>
          <w:i/>
          <w:noProof/>
        </w:rPr>
        <w:t>E.hellem</w:t>
      </w:r>
      <w:r>
        <w:rPr>
          <w:noProof/>
        </w:rPr>
        <w:t xml:space="preserve">, </w:t>
      </w:r>
      <w:r w:rsidRPr="004A5E76">
        <w:rPr>
          <w:i/>
          <w:noProof/>
        </w:rPr>
        <w:t>E.intestinalis</w:t>
      </w:r>
      <w:r>
        <w:rPr>
          <w:noProof/>
        </w:rPr>
        <w:t xml:space="preserve"> and </w:t>
      </w:r>
      <w:r w:rsidRPr="004A5E76">
        <w:rPr>
          <w:i/>
          <w:noProof/>
        </w:rPr>
        <w:t>N.ceranae</w:t>
      </w:r>
      <w:r>
        <w:rPr>
          <w:noProof/>
        </w:rPr>
        <w:t>.</w:t>
      </w:r>
      <w:r>
        <w:rPr>
          <w:noProof/>
        </w:rPr>
        <w:tab/>
      </w:r>
      <w:r>
        <w:rPr>
          <w:noProof/>
        </w:rPr>
        <w:fldChar w:fldCharType="begin"/>
      </w:r>
      <w:r>
        <w:rPr>
          <w:noProof/>
        </w:rPr>
        <w:instrText xml:space="preserve"> PAGEREF _Toc386145479 \h </w:instrText>
      </w:r>
      <w:r>
        <w:rPr>
          <w:noProof/>
        </w:rPr>
      </w:r>
      <w:r>
        <w:rPr>
          <w:noProof/>
        </w:rPr>
        <w:fldChar w:fldCharType="separate"/>
      </w:r>
      <w:r>
        <w:rPr>
          <w:noProof/>
        </w:rPr>
        <w:t>61</w:t>
      </w:r>
      <w:r>
        <w:rPr>
          <w:noProof/>
        </w:rPr>
        <w:fldChar w:fldCharType="end"/>
      </w:r>
    </w:p>
    <w:p w14:paraId="646BDA40"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4: Density of average node degree, average path length and diameter (maximal path length) of microsporidian LCA, </w:t>
      </w:r>
      <w:r w:rsidRPr="004A5E76">
        <w:rPr>
          <w:i/>
          <w:noProof/>
        </w:rPr>
        <w:t>E.cuniculi</w:t>
      </w:r>
      <w:r>
        <w:rPr>
          <w:noProof/>
        </w:rPr>
        <w:t xml:space="preserve">, </w:t>
      </w:r>
      <w:r w:rsidRPr="004A5E76">
        <w:rPr>
          <w:i/>
          <w:noProof/>
        </w:rPr>
        <w:t>E.hellem</w:t>
      </w:r>
      <w:r>
        <w:rPr>
          <w:noProof/>
        </w:rPr>
        <w:t xml:space="preserve">, </w:t>
      </w:r>
      <w:r w:rsidRPr="004A5E76">
        <w:rPr>
          <w:i/>
          <w:noProof/>
        </w:rPr>
        <w:t>E.intestinali</w:t>
      </w:r>
      <w:r>
        <w:rPr>
          <w:noProof/>
        </w:rPr>
        <w:t xml:space="preserve"> and </w:t>
      </w:r>
      <w:r w:rsidRPr="004A5E76">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_Toc386145480 \h </w:instrText>
      </w:r>
      <w:r>
        <w:rPr>
          <w:noProof/>
        </w:rPr>
      </w:r>
      <w:r>
        <w:rPr>
          <w:noProof/>
        </w:rPr>
        <w:fldChar w:fldCharType="separate"/>
      </w:r>
      <w:r>
        <w:rPr>
          <w:noProof/>
        </w:rPr>
        <w:t>62</w:t>
      </w:r>
      <w:r>
        <w:rPr>
          <w:noProof/>
        </w:rPr>
        <w:fldChar w:fldCharType="end"/>
      </w:r>
    </w:p>
    <w:p w14:paraId="18A0B141"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5: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_Toc386145481 \h </w:instrText>
      </w:r>
      <w:r>
        <w:rPr>
          <w:noProof/>
        </w:rPr>
      </w:r>
      <w:r>
        <w:rPr>
          <w:noProof/>
        </w:rPr>
        <w:fldChar w:fldCharType="separate"/>
      </w:r>
      <w:r>
        <w:rPr>
          <w:noProof/>
        </w:rPr>
        <w:t>63</w:t>
      </w:r>
      <w:r>
        <w:rPr>
          <w:noProof/>
        </w:rPr>
        <w:fldChar w:fldCharType="end"/>
      </w:r>
    </w:p>
    <w:p w14:paraId="67BCC295"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6: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_Toc386145482 \h </w:instrText>
      </w:r>
      <w:r>
        <w:rPr>
          <w:noProof/>
        </w:rPr>
      </w:r>
      <w:r>
        <w:rPr>
          <w:noProof/>
        </w:rPr>
        <w:fldChar w:fldCharType="separate"/>
      </w:r>
      <w:r>
        <w:rPr>
          <w:noProof/>
        </w:rPr>
        <w:t>65</w:t>
      </w:r>
      <w:r>
        <w:rPr>
          <w:noProof/>
        </w:rPr>
        <w:fldChar w:fldCharType="end"/>
      </w:r>
    </w:p>
    <w:p w14:paraId="4F81C244"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7: Scheme of nucleotide metabolism in microsporidia. The solid black arrows represent reactions that present in both microsporidian LCA and extant species. Red, blue and green arrows are reactions, whose enzymes are found only in the LCA, </w:t>
      </w:r>
      <w:r w:rsidRPr="004A5E76">
        <w:rPr>
          <w:i/>
          <w:noProof/>
        </w:rPr>
        <w:t>E.hellem</w:t>
      </w:r>
      <w:r>
        <w:rPr>
          <w:noProof/>
        </w:rPr>
        <w:t xml:space="preserve"> and </w:t>
      </w:r>
      <w:r w:rsidRPr="004A5E76">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_Toc386145483 \h </w:instrText>
      </w:r>
      <w:r>
        <w:rPr>
          <w:noProof/>
        </w:rPr>
      </w:r>
      <w:r>
        <w:rPr>
          <w:noProof/>
        </w:rPr>
        <w:fldChar w:fldCharType="separate"/>
      </w:r>
      <w:r>
        <w:rPr>
          <w:noProof/>
        </w:rPr>
        <w:t>66</w:t>
      </w:r>
      <w:r>
        <w:rPr>
          <w:noProof/>
        </w:rPr>
        <w:fldChar w:fldCharType="end"/>
      </w:r>
    </w:p>
    <w:p w14:paraId="4006995F"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8: Phylogenetic profile of 3 microsporidian LCA NTT proteins</w:t>
      </w:r>
      <w:r>
        <w:rPr>
          <w:noProof/>
        </w:rPr>
        <w:tab/>
      </w:r>
      <w:r>
        <w:rPr>
          <w:noProof/>
        </w:rPr>
        <w:fldChar w:fldCharType="begin"/>
      </w:r>
      <w:r>
        <w:rPr>
          <w:noProof/>
        </w:rPr>
        <w:instrText xml:space="preserve"> PAGEREF _Toc386145484 \h </w:instrText>
      </w:r>
      <w:r>
        <w:rPr>
          <w:noProof/>
        </w:rPr>
      </w:r>
      <w:r>
        <w:rPr>
          <w:noProof/>
        </w:rPr>
        <w:fldChar w:fldCharType="separate"/>
      </w:r>
      <w:r>
        <w:rPr>
          <w:noProof/>
        </w:rPr>
        <w:t>67</w:t>
      </w:r>
      <w:r>
        <w:rPr>
          <w:noProof/>
        </w:rPr>
        <w:fldChar w:fldCharType="end"/>
      </w:r>
    </w:p>
    <w:p w14:paraId="5836B637"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9: Domain architecture of </w:t>
      </w:r>
      <w:r w:rsidRPr="004A5E76">
        <w:rPr>
          <w:i/>
          <w:noProof/>
        </w:rPr>
        <w:t>E.hellem</w:t>
      </w:r>
      <w:r>
        <w:rPr>
          <w:noProof/>
        </w:rPr>
        <w:t xml:space="preserve"> protein (enche_5516_1:EHEL_100430) and its ortholog (chltr_5669_1:1220) of the bacteria </w:t>
      </w:r>
      <w:r w:rsidRPr="004A5E76">
        <w:rPr>
          <w:i/>
          <w:noProof/>
        </w:rPr>
        <w:t>Chlamydia trachomatis</w:t>
      </w:r>
      <w:r>
        <w:rPr>
          <w:noProof/>
        </w:rPr>
        <w:t>.</w:t>
      </w:r>
      <w:r>
        <w:rPr>
          <w:noProof/>
        </w:rPr>
        <w:tab/>
      </w:r>
      <w:r>
        <w:rPr>
          <w:noProof/>
        </w:rPr>
        <w:fldChar w:fldCharType="begin"/>
      </w:r>
      <w:r>
        <w:rPr>
          <w:noProof/>
        </w:rPr>
        <w:instrText xml:space="preserve"> PAGEREF _Toc386145485 \h </w:instrText>
      </w:r>
      <w:r>
        <w:rPr>
          <w:noProof/>
        </w:rPr>
      </w:r>
      <w:r>
        <w:rPr>
          <w:noProof/>
        </w:rPr>
        <w:fldChar w:fldCharType="separate"/>
      </w:r>
      <w:r>
        <w:rPr>
          <w:noProof/>
        </w:rPr>
        <w:t>68</w:t>
      </w:r>
      <w:r>
        <w:rPr>
          <w:noProof/>
        </w:rPr>
        <w:fldChar w:fldCharType="end"/>
      </w:r>
    </w:p>
    <w:p w14:paraId="45F93A9D"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_Toc386145486 \h </w:instrText>
      </w:r>
      <w:r>
        <w:rPr>
          <w:noProof/>
        </w:rPr>
      </w:r>
      <w:r>
        <w:rPr>
          <w:noProof/>
        </w:rPr>
        <w:fldChar w:fldCharType="separate"/>
      </w:r>
      <w:r>
        <w:rPr>
          <w:noProof/>
        </w:rPr>
        <w:t>115</w:t>
      </w:r>
      <w:r>
        <w:rPr>
          <w:noProof/>
        </w:rPr>
        <w:fldChar w:fldCharType="end"/>
      </w:r>
    </w:p>
    <w:p w14:paraId="054A82B0"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_Toc386145487 \h </w:instrText>
      </w:r>
      <w:r>
        <w:rPr>
          <w:noProof/>
        </w:rPr>
      </w:r>
      <w:r>
        <w:rPr>
          <w:noProof/>
        </w:rPr>
        <w:fldChar w:fldCharType="separate"/>
      </w:r>
      <w:r>
        <w:rPr>
          <w:noProof/>
        </w:rPr>
        <w:t>115</w:t>
      </w:r>
      <w:r>
        <w:rPr>
          <w:noProof/>
        </w:rPr>
        <w:fldChar w:fldCharType="end"/>
      </w:r>
    </w:p>
    <w:p w14:paraId="168451C3"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_Toc386145488 \h </w:instrText>
      </w:r>
      <w:r>
        <w:rPr>
          <w:noProof/>
        </w:rPr>
      </w:r>
      <w:r>
        <w:rPr>
          <w:noProof/>
        </w:rPr>
        <w:fldChar w:fldCharType="separate"/>
      </w:r>
      <w:r>
        <w:rPr>
          <w:noProof/>
        </w:rPr>
        <w:t>116</w:t>
      </w:r>
      <w:r>
        <w:rPr>
          <w:noProof/>
        </w:rPr>
        <w:fldChar w:fldCharType="end"/>
      </w:r>
    </w:p>
    <w:p w14:paraId="6D4165AD"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_Toc386145489 \h </w:instrText>
      </w:r>
      <w:r>
        <w:rPr>
          <w:noProof/>
        </w:rPr>
      </w:r>
      <w:r>
        <w:rPr>
          <w:noProof/>
        </w:rPr>
        <w:fldChar w:fldCharType="separate"/>
      </w:r>
      <w:r>
        <w:rPr>
          <w:noProof/>
        </w:rPr>
        <w:t>116</w:t>
      </w:r>
      <w:r>
        <w:rPr>
          <w:noProof/>
        </w:rPr>
        <w:fldChar w:fldCharType="end"/>
      </w:r>
    </w:p>
    <w:p w14:paraId="00E694C3"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_Toc386145490 \h </w:instrText>
      </w:r>
      <w:r>
        <w:rPr>
          <w:noProof/>
        </w:rPr>
      </w:r>
      <w:r>
        <w:rPr>
          <w:noProof/>
        </w:rPr>
        <w:fldChar w:fldCharType="separate"/>
      </w:r>
      <w:r>
        <w:rPr>
          <w:noProof/>
        </w:rPr>
        <w:t>117</w:t>
      </w:r>
      <w:r>
        <w:rPr>
          <w:noProof/>
        </w:rPr>
        <w:fldChar w:fldCharType="end"/>
      </w:r>
    </w:p>
    <w:p w14:paraId="28E5BA82"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_Toc386145491 \h </w:instrText>
      </w:r>
      <w:r>
        <w:rPr>
          <w:noProof/>
        </w:rPr>
      </w:r>
      <w:r>
        <w:rPr>
          <w:noProof/>
        </w:rPr>
        <w:fldChar w:fldCharType="separate"/>
      </w:r>
      <w:r>
        <w:rPr>
          <w:noProof/>
        </w:rPr>
        <w:t>117</w:t>
      </w:r>
      <w:r>
        <w:rPr>
          <w:noProof/>
        </w:rPr>
        <w:fldChar w:fldCharType="end"/>
      </w:r>
    </w:p>
    <w:p w14:paraId="1030D384"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_Toc386145492 \h </w:instrText>
      </w:r>
      <w:r>
        <w:rPr>
          <w:noProof/>
        </w:rPr>
      </w:r>
      <w:r>
        <w:rPr>
          <w:noProof/>
        </w:rPr>
        <w:fldChar w:fldCharType="separate"/>
      </w:r>
      <w:r>
        <w:rPr>
          <w:noProof/>
        </w:rPr>
        <w:t>118</w:t>
      </w:r>
      <w:r>
        <w:rPr>
          <w:noProof/>
        </w:rPr>
        <w:fldChar w:fldCharType="end"/>
      </w:r>
    </w:p>
    <w:p w14:paraId="3C2F161B"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4A5E76">
        <w:rPr>
          <w:i/>
          <w:noProof/>
        </w:rPr>
        <w:t>E.cuniculi</w:t>
      </w:r>
      <w:r>
        <w:rPr>
          <w:noProof/>
        </w:rPr>
        <w:t xml:space="preserve">, purple for </w:t>
      </w:r>
      <w:r w:rsidRPr="004A5E76">
        <w:rPr>
          <w:i/>
          <w:noProof/>
        </w:rPr>
        <w:t>E.hellem</w:t>
      </w:r>
      <w:r>
        <w:rPr>
          <w:noProof/>
        </w:rPr>
        <w:t xml:space="preserve">, pink for </w:t>
      </w:r>
      <w:r w:rsidRPr="004A5E76">
        <w:rPr>
          <w:i/>
          <w:noProof/>
        </w:rPr>
        <w:t>E.intestinalis</w:t>
      </w:r>
      <w:r>
        <w:rPr>
          <w:noProof/>
        </w:rPr>
        <w:t xml:space="preserve">, light green for </w:t>
      </w:r>
      <w:r w:rsidRPr="004A5E76">
        <w:rPr>
          <w:i/>
          <w:noProof/>
        </w:rPr>
        <w:t>N.ceranae</w:t>
      </w:r>
      <w:r>
        <w:rPr>
          <w:noProof/>
        </w:rPr>
        <w:t xml:space="preserve"> and yellow for </w:t>
      </w:r>
      <w:r w:rsidRPr="004A5E76">
        <w:rPr>
          <w:i/>
          <w:noProof/>
        </w:rPr>
        <w:t>S.cerevisiae</w:t>
      </w:r>
      <w:r>
        <w:rPr>
          <w:noProof/>
        </w:rPr>
        <w:t>.</w:t>
      </w:r>
      <w:r>
        <w:rPr>
          <w:noProof/>
        </w:rPr>
        <w:tab/>
      </w:r>
      <w:r>
        <w:rPr>
          <w:noProof/>
        </w:rPr>
        <w:fldChar w:fldCharType="begin"/>
      </w:r>
      <w:r>
        <w:rPr>
          <w:noProof/>
        </w:rPr>
        <w:instrText xml:space="preserve"> PAGEREF _Toc386145493 \h </w:instrText>
      </w:r>
      <w:r>
        <w:rPr>
          <w:noProof/>
        </w:rPr>
      </w:r>
      <w:r>
        <w:rPr>
          <w:noProof/>
        </w:rPr>
        <w:fldChar w:fldCharType="separate"/>
      </w:r>
      <w:r>
        <w:rPr>
          <w:noProof/>
        </w:rPr>
        <w:t>119</w:t>
      </w:r>
      <w:r>
        <w:rPr>
          <w:noProof/>
        </w:rPr>
        <w:fldChar w:fldCharType="end"/>
      </w:r>
    </w:p>
    <w:p w14:paraId="756FCCE7"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_Toc386145494 \h </w:instrText>
      </w:r>
      <w:r>
        <w:rPr>
          <w:noProof/>
        </w:rPr>
      </w:r>
      <w:r>
        <w:rPr>
          <w:noProof/>
        </w:rPr>
        <w:fldChar w:fldCharType="separate"/>
      </w:r>
      <w:r>
        <w:rPr>
          <w:noProof/>
        </w:rPr>
        <w:t>119</w:t>
      </w:r>
      <w:r>
        <w:rPr>
          <w:noProof/>
        </w:rPr>
        <w:fldChar w:fldCharType="end"/>
      </w:r>
    </w:p>
    <w:p w14:paraId="5D14C030"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_Toc386145495 \h </w:instrText>
      </w:r>
      <w:r>
        <w:rPr>
          <w:noProof/>
        </w:rPr>
      </w:r>
      <w:r>
        <w:rPr>
          <w:noProof/>
        </w:rPr>
        <w:fldChar w:fldCharType="separate"/>
      </w:r>
      <w:r>
        <w:rPr>
          <w:noProof/>
        </w:rPr>
        <w:t>120</w:t>
      </w:r>
      <w:r>
        <w:rPr>
          <w:noProof/>
        </w:rPr>
        <w:fldChar w:fldCharType="end"/>
      </w:r>
    </w:p>
    <w:p w14:paraId="001DDE76"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4A5E76">
        <w:rPr>
          <w:i/>
          <w:noProof/>
        </w:rPr>
        <w:t>E.cuniculi</w:t>
      </w:r>
      <w:r>
        <w:rPr>
          <w:noProof/>
        </w:rPr>
        <w:t xml:space="preserve">, </w:t>
      </w:r>
      <w:r w:rsidRPr="004A5E76">
        <w:rPr>
          <w:i/>
          <w:noProof/>
        </w:rPr>
        <w:t>E.hellem</w:t>
      </w:r>
      <w:r>
        <w:rPr>
          <w:noProof/>
        </w:rPr>
        <w:t xml:space="preserve">, </w:t>
      </w:r>
      <w:r w:rsidRPr="004A5E76">
        <w:rPr>
          <w:i/>
          <w:noProof/>
        </w:rPr>
        <w:t>E.intestinalis</w:t>
      </w:r>
      <w:r>
        <w:rPr>
          <w:noProof/>
        </w:rPr>
        <w:t xml:space="preserve"> and </w:t>
      </w:r>
      <w:r w:rsidRPr="004A5E76">
        <w:rPr>
          <w:i/>
          <w:noProof/>
        </w:rPr>
        <w:t>N.ceranae</w:t>
      </w:r>
      <w:r>
        <w:rPr>
          <w:noProof/>
        </w:rPr>
        <w:t>. Image obtained from KEGG Mapper.</w:t>
      </w:r>
      <w:r>
        <w:rPr>
          <w:noProof/>
        </w:rPr>
        <w:tab/>
      </w:r>
      <w:r>
        <w:rPr>
          <w:noProof/>
        </w:rPr>
        <w:fldChar w:fldCharType="begin"/>
      </w:r>
      <w:r>
        <w:rPr>
          <w:noProof/>
        </w:rPr>
        <w:instrText xml:space="preserve"> PAGEREF _Toc386145496 \h </w:instrText>
      </w:r>
      <w:r>
        <w:rPr>
          <w:noProof/>
        </w:rPr>
      </w:r>
      <w:r>
        <w:rPr>
          <w:noProof/>
        </w:rPr>
        <w:fldChar w:fldCharType="separate"/>
      </w:r>
      <w:r>
        <w:rPr>
          <w:noProof/>
        </w:rPr>
        <w:t>120</w:t>
      </w:r>
      <w:r>
        <w:rPr>
          <w:noProof/>
        </w:rPr>
        <w:fldChar w:fldCharType="end"/>
      </w:r>
    </w:p>
    <w:p w14:paraId="14EC135C"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4A5E76">
        <w:rPr>
          <w:i/>
          <w:noProof/>
        </w:rPr>
        <w:t>E.cuniculi</w:t>
      </w:r>
      <w:r>
        <w:rPr>
          <w:noProof/>
        </w:rPr>
        <w:t xml:space="preserve">, </w:t>
      </w:r>
      <w:r w:rsidRPr="004A5E76">
        <w:rPr>
          <w:i/>
          <w:noProof/>
        </w:rPr>
        <w:t>E.hellem</w:t>
      </w:r>
      <w:r>
        <w:rPr>
          <w:noProof/>
        </w:rPr>
        <w:t xml:space="preserve">, </w:t>
      </w:r>
      <w:r w:rsidRPr="004A5E76">
        <w:rPr>
          <w:i/>
          <w:noProof/>
        </w:rPr>
        <w:t>E.intestinalis</w:t>
      </w:r>
      <w:r>
        <w:rPr>
          <w:noProof/>
        </w:rPr>
        <w:t xml:space="preserve"> and </w:t>
      </w:r>
      <w:r w:rsidRPr="004A5E76">
        <w:rPr>
          <w:i/>
          <w:noProof/>
        </w:rPr>
        <w:t>N.ceranae</w:t>
      </w:r>
      <w:r>
        <w:rPr>
          <w:noProof/>
        </w:rPr>
        <w:t>. Image obtained from KEGG Mapper.</w:t>
      </w:r>
      <w:r>
        <w:rPr>
          <w:noProof/>
        </w:rPr>
        <w:tab/>
      </w:r>
      <w:r>
        <w:rPr>
          <w:noProof/>
        </w:rPr>
        <w:fldChar w:fldCharType="begin"/>
      </w:r>
      <w:r>
        <w:rPr>
          <w:noProof/>
        </w:rPr>
        <w:instrText xml:space="preserve"> PAGEREF _Toc386145497 \h </w:instrText>
      </w:r>
      <w:r>
        <w:rPr>
          <w:noProof/>
        </w:rPr>
      </w:r>
      <w:r>
        <w:rPr>
          <w:noProof/>
        </w:rPr>
        <w:fldChar w:fldCharType="separate"/>
      </w:r>
      <w:r>
        <w:rPr>
          <w:noProof/>
        </w:rPr>
        <w:t>121</w:t>
      </w:r>
      <w:r>
        <w:rPr>
          <w:noProof/>
        </w:rPr>
        <w:fldChar w:fldCharType="end"/>
      </w:r>
    </w:p>
    <w:p w14:paraId="3FAF76A2"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w:t>
      </w:r>
      <w:r>
        <w:rPr>
          <w:noProof/>
        </w:rPr>
        <w:lastRenderedPageBreak/>
        <w:t xml:space="preserve">the color bars in each annotated proteins is: the microsporidia LCA, </w:t>
      </w:r>
      <w:r w:rsidRPr="004A5E76">
        <w:rPr>
          <w:i/>
          <w:noProof/>
        </w:rPr>
        <w:t>E.cuniculi</w:t>
      </w:r>
      <w:r>
        <w:rPr>
          <w:noProof/>
        </w:rPr>
        <w:t xml:space="preserve">, </w:t>
      </w:r>
      <w:r w:rsidRPr="004A5E76">
        <w:rPr>
          <w:i/>
          <w:noProof/>
        </w:rPr>
        <w:t>E.hellem</w:t>
      </w:r>
      <w:r>
        <w:rPr>
          <w:noProof/>
        </w:rPr>
        <w:t xml:space="preserve">, </w:t>
      </w:r>
      <w:r w:rsidRPr="004A5E76">
        <w:rPr>
          <w:i/>
          <w:noProof/>
        </w:rPr>
        <w:t>E.intestinalis</w:t>
      </w:r>
      <w:r>
        <w:rPr>
          <w:noProof/>
        </w:rPr>
        <w:t xml:space="preserve"> and </w:t>
      </w:r>
      <w:r w:rsidRPr="004A5E76">
        <w:rPr>
          <w:i/>
          <w:noProof/>
        </w:rPr>
        <w:t>N.ceranae</w:t>
      </w:r>
      <w:r>
        <w:rPr>
          <w:noProof/>
        </w:rPr>
        <w:t>. Image obtained from KEGG Mapper.</w:t>
      </w:r>
      <w:r>
        <w:rPr>
          <w:noProof/>
        </w:rPr>
        <w:tab/>
      </w:r>
      <w:r>
        <w:rPr>
          <w:noProof/>
        </w:rPr>
        <w:fldChar w:fldCharType="begin"/>
      </w:r>
      <w:r>
        <w:rPr>
          <w:noProof/>
        </w:rPr>
        <w:instrText xml:space="preserve"> PAGEREF _Toc386145498 \h </w:instrText>
      </w:r>
      <w:r>
        <w:rPr>
          <w:noProof/>
        </w:rPr>
      </w:r>
      <w:r>
        <w:rPr>
          <w:noProof/>
        </w:rPr>
        <w:fldChar w:fldCharType="separate"/>
      </w:r>
      <w:r>
        <w:rPr>
          <w:noProof/>
        </w:rPr>
        <w:t>122</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4" w:name="_Toc384627473"/>
      <w:bookmarkStart w:id="5" w:name="_Toc386145361"/>
      <w:r w:rsidRPr="00FC6093">
        <w:lastRenderedPageBreak/>
        <w:t>List of Tables</w:t>
      </w:r>
      <w:bookmarkEnd w:id="4"/>
      <w:bookmarkEnd w:id="5"/>
    </w:p>
    <w:p w14:paraId="3CFA967A" w14:textId="77777777" w:rsidR="00BD532F" w:rsidRPr="00BD532F" w:rsidRDefault="00BD532F" w:rsidP="00BD532F"/>
    <w:p w14:paraId="6F615C69" w14:textId="77777777" w:rsidR="00F01705"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F01705">
        <w:rPr>
          <w:noProof/>
        </w:rPr>
        <w:t>Table 2</w:t>
      </w:r>
      <w:r w:rsidR="00F01705">
        <w:rPr>
          <w:noProof/>
        </w:rPr>
        <w:noBreakHyphen/>
        <w:t>1: The microsporidia data set that was used for the estimation of the microsporidia last common ancestor protein set. The columns denote species name, strain, number of protein and the source, where their proteomes were downloaded.</w:t>
      </w:r>
      <w:r w:rsidR="00F01705">
        <w:rPr>
          <w:noProof/>
        </w:rPr>
        <w:tab/>
      </w:r>
      <w:r w:rsidR="00F01705">
        <w:rPr>
          <w:noProof/>
        </w:rPr>
        <w:fldChar w:fldCharType="begin"/>
      </w:r>
      <w:r w:rsidR="00F01705">
        <w:rPr>
          <w:noProof/>
        </w:rPr>
        <w:instrText xml:space="preserve"> PAGEREF _Toc386145499 \h </w:instrText>
      </w:r>
      <w:r w:rsidR="00F01705">
        <w:rPr>
          <w:noProof/>
        </w:rPr>
      </w:r>
      <w:r w:rsidR="00F01705">
        <w:rPr>
          <w:noProof/>
        </w:rPr>
        <w:fldChar w:fldCharType="separate"/>
      </w:r>
      <w:r w:rsidR="00F01705">
        <w:rPr>
          <w:noProof/>
        </w:rPr>
        <w:t>14</w:t>
      </w:r>
      <w:r w:rsidR="00F01705">
        <w:rPr>
          <w:noProof/>
        </w:rPr>
        <w:fldChar w:fldCharType="end"/>
      </w:r>
    </w:p>
    <w:p w14:paraId="05231458"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KO annotation for 42 microsporidia specific proteins using BlastKOALA</w:t>
      </w:r>
      <w:r>
        <w:rPr>
          <w:noProof/>
        </w:rPr>
        <w:tab/>
      </w:r>
      <w:r>
        <w:rPr>
          <w:noProof/>
        </w:rPr>
        <w:fldChar w:fldCharType="begin"/>
      </w:r>
      <w:r>
        <w:rPr>
          <w:noProof/>
        </w:rPr>
        <w:instrText xml:space="preserve"> PAGEREF _Toc386145500 \h </w:instrText>
      </w:r>
      <w:r>
        <w:rPr>
          <w:noProof/>
        </w:rPr>
      </w:r>
      <w:r>
        <w:rPr>
          <w:noProof/>
        </w:rPr>
        <w:fldChar w:fldCharType="separate"/>
      </w:r>
      <w:r>
        <w:rPr>
          <w:noProof/>
        </w:rPr>
        <w:t>41</w:t>
      </w:r>
      <w:r>
        <w:rPr>
          <w:noProof/>
        </w:rPr>
        <w:fldChar w:fldCharType="end"/>
      </w:r>
    </w:p>
    <w:p w14:paraId="2DD03289"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Estimated microsporidia specific proteins by applying different FAS cutoffs.</w:t>
      </w:r>
      <w:r>
        <w:rPr>
          <w:noProof/>
        </w:rPr>
        <w:tab/>
      </w:r>
      <w:r>
        <w:rPr>
          <w:noProof/>
        </w:rPr>
        <w:fldChar w:fldCharType="begin"/>
      </w:r>
      <w:r>
        <w:rPr>
          <w:noProof/>
        </w:rPr>
        <w:instrText xml:space="preserve"> PAGEREF _Toc386145501 \h </w:instrText>
      </w:r>
      <w:r>
        <w:rPr>
          <w:noProof/>
        </w:rPr>
      </w:r>
      <w:r>
        <w:rPr>
          <w:noProof/>
        </w:rPr>
        <w:fldChar w:fldCharType="separate"/>
      </w:r>
      <w:r>
        <w:rPr>
          <w:noProof/>
        </w:rPr>
        <w:t>42</w:t>
      </w:r>
      <w:r>
        <w:rPr>
          <w:noProof/>
        </w:rPr>
        <w:fldChar w:fldCharType="end"/>
      </w:r>
    </w:p>
    <w:p w14:paraId="272F7EF3"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_Toc386145502 \h </w:instrText>
      </w:r>
      <w:r>
        <w:rPr>
          <w:noProof/>
        </w:rPr>
      </w:r>
      <w:r>
        <w:rPr>
          <w:noProof/>
        </w:rPr>
        <w:fldChar w:fldCharType="separate"/>
      </w:r>
      <w:r>
        <w:rPr>
          <w:noProof/>
        </w:rPr>
        <w:t>49</w:t>
      </w:r>
      <w:r>
        <w:rPr>
          <w:noProof/>
        </w:rPr>
        <w:fldChar w:fldCharType="end"/>
      </w:r>
    </w:p>
    <w:p w14:paraId="6425E733"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_Toc386145503 \h </w:instrText>
      </w:r>
      <w:r>
        <w:rPr>
          <w:noProof/>
        </w:rPr>
      </w:r>
      <w:r>
        <w:rPr>
          <w:noProof/>
        </w:rPr>
        <w:fldChar w:fldCharType="separate"/>
      </w:r>
      <w:r>
        <w:rPr>
          <w:noProof/>
        </w:rPr>
        <w:t>51</w:t>
      </w:r>
      <w:r>
        <w:rPr>
          <w:noProof/>
        </w:rPr>
        <w:fldChar w:fldCharType="end"/>
      </w:r>
    </w:p>
    <w:p w14:paraId="1D236ED7"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6</w:t>
      </w:r>
      <w:r>
        <w:rPr>
          <w:noProof/>
        </w:rPr>
        <w:noBreakHyphen/>
        <w:t>1: Microsporidian LCA MFS and ABC transporters.</w:t>
      </w:r>
      <w:r>
        <w:rPr>
          <w:noProof/>
        </w:rPr>
        <w:tab/>
      </w:r>
      <w:r>
        <w:rPr>
          <w:noProof/>
        </w:rPr>
        <w:fldChar w:fldCharType="begin"/>
      </w:r>
      <w:r>
        <w:rPr>
          <w:noProof/>
        </w:rPr>
        <w:instrText xml:space="preserve"> PAGEREF _Toc386145504 \h </w:instrText>
      </w:r>
      <w:r>
        <w:rPr>
          <w:noProof/>
        </w:rPr>
      </w:r>
      <w:r>
        <w:rPr>
          <w:noProof/>
        </w:rPr>
        <w:fldChar w:fldCharType="separate"/>
      </w:r>
      <w:r>
        <w:rPr>
          <w:noProof/>
        </w:rPr>
        <w:t>64</w:t>
      </w:r>
      <w:r>
        <w:rPr>
          <w:noProof/>
        </w:rPr>
        <w:fldChar w:fldCharType="end"/>
      </w:r>
    </w:p>
    <w:p w14:paraId="735FE360"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24 taxa used for extent the initial homologous groups including 17 non-microsporidia species used in the phylogenetic study of (Capella-Gutiérrez, Marcet-Houben, and Gabaldón 2012) and other 7 out-group taxa (highlighted in red). Columns indicate NCBI taxonomy ID, taxon name, phylum, kingdom and the source where the proteomes were downloaded. The sources for those proteomes are JGI (https://jgi.doe.gov), Broad Institute (https://www.broadinstitute.org), UniProt (http://www.uniprot.org), Ensembl (https://www.ensembl.org/index.html), NCBI (https://www.ncbi.nlm.nih.gov), Candida Genome Database (CGD, http://www.candidagenome.org), PlasmoDB (http://plasmodb.org/plasmo/) and Sanger Institute (http://www.sanger.ac.uk/science/data).</w:t>
      </w:r>
      <w:r>
        <w:rPr>
          <w:noProof/>
        </w:rPr>
        <w:tab/>
      </w:r>
      <w:r>
        <w:rPr>
          <w:noProof/>
        </w:rPr>
        <w:fldChar w:fldCharType="begin"/>
      </w:r>
      <w:r>
        <w:rPr>
          <w:noProof/>
        </w:rPr>
        <w:instrText xml:space="preserve"> PAGEREF _Toc386145505 \h </w:instrText>
      </w:r>
      <w:r>
        <w:rPr>
          <w:noProof/>
        </w:rPr>
      </w:r>
      <w:r>
        <w:rPr>
          <w:noProof/>
        </w:rPr>
        <w:fldChar w:fldCharType="separate"/>
      </w:r>
      <w:r>
        <w:rPr>
          <w:noProof/>
        </w:rPr>
        <w:t>89</w:t>
      </w:r>
      <w:r>
        <w:rPr>
          <w:noProof/>
        </w:rPr>
        <w:fldChar w:fldCharType="end"/>
      </w:r>
    </w:p>
    <w:p w14:paraId="40A2DFB2"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List of 491 species we used for the distribution analysis of microsporidian LCA proteins.</w:t>
      </w:r>
      <w:r>
        <w:rPr>
          <w:noProof/>
        </w:rPr>
        <w:tab/>
      </w:r>
      <w:r>
        <w:rPr>
          <w:noProof/>
        </w:rPr>
        <w:fldChar w:fldCharType="begin"/>
      </w:r>
      <w:r>
        <w:rPr>
          <w:noProof/>
        </w:rPr>
        <w:instrText xml:space="preserve"> PAGEREF _Toc386145506 \h </w:instrText>
      </w:r>
      <w:r>
        <w:rPr>
          <w:noProof/>
        </w:rPr>
      </w:r>
      <w:r>
        <w:rPr>
          <w:noProof/>
        </w:rPr>
        <w:fldChar w:fldCharType="separate"/>
      </w:r>
      <w:r>
        <w:rPr>
          <w:noProof/>
        </w:rPr>
        <w:t>90</w:t>
      </w:r>
      <w:r>
        <w:rPr>
          <w:noProof/>
        </w:rPr>
        <w:fldChar w:fldCharType="end"/>
      </w:r>
    </w:p>
    <w:p w14:paraId="436C9963"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List of 30 manually KO-annotated reference taxa from KEGG.</w:t>
      </w:r>
      <w:r>
        <w:rPr>
          <w:noProof/>
        </w:rPr>
        <w:tab/>
      </w:r>
      <w:r>
        <w:rPr>
          <w:noProof/>
        </w:rPr>
        <w:fldChar w:fldCharType="begin"/>
      </w:r>
      <w:r>
        <w:rPr>
          <w:noProof/>
        </w:rPr>
        <w:instrText xml:space="preserve"> PAGEREF _Toc386145507 \h </w:instrText>
      </w:r>
      <w:r>
        <w:rPr>
          <w:noProof/>
        </w:rPr>
      </w:r>
      <w:r>
        <w:rPr>
          <w:noProof/>
        </w:rPr>
        <w:fldChar w:fldCharType="separate"/>
      </w:r>
      <w:r>
        <w:rPr>
          <w:noProof/>
        </w:rPr>
        <w:t>110</w:t>
      </w:r>
      <w:r>
        <w:rPr>
          <w:noProof/>
        </w:rPr>
        <w:fldChar w:fldCharType="end"/>
      </w:r>
    </w:p>
    <w:p w14:paraId="3845501E"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_Toc386145508 \h </w:instrText>
      </w:r>
      <w:r>
        <w:rPr>
          <w:noProof/>
        </w:rPr>
      </w:r>
      <w:r>
        <w:rPr>
          <w:noProof/>
        </w:rPr>
        <w:fldChar w:fldCharType="separate"/>
      </w:r>
      <w:r>
        <w:rPr>
          <w:noProof/>
        </w:rPr>
        <w:t>112</w:t>
      </w:r>
      <w:r>
        <w:rPr>
          <w:noProof/>
        </w:rPr>
        <w:fldChar w:fldCharType="end"/>
      </w:r>
    </w:p>
    <w:p w14:paraId="561F70FB"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_Toc386145509 \h </w:instrText>
      </w:r>
      <w:r>
        <w:rPr>
          <w:noProof/>
        </w:rPr>
      </w:r>
      <w:r>
        <w:rPr>
          <w:noProof/>
        </w:rPr>
        <w:fldChar w:fldCharType="separate"/>
      </w:r>
      <w:r>
        <w:rPr>
          <w:noProof/>
        </w:rPr>
        <w:t>112</w:t>
      </w:r>
      <w:r>
        <w:rPr>
          <w:noProof/>
        </w:rPr>
        <w:fldChar w:fldCharType="end"/>
      </w:r>
    </w:p>
    <w:p w14:paraId="0F3E1E1C"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6: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_Toc386145510 \h </w:instrText>
      </w:r>
      <w:r>
        <w:rPr>
          <w:noProof/>
        </w:rPr>
      </w:r>
      <w:r>
        <w:rPr>
          <w:noProof/>
        </w:rPr>
        <w:fldChar w:fldCharType="separate"/>
      </w:r>
      <w:r>
        <w:rPr>
          <w:noProof/>
        </w:rPr>
        <w:t>114</w:t>
      </w:r>
      <w:r>
        <w:rPr>
          <w:noProof/>
        </w:rPr>
        <w:fldChar w:fldCharType="end"/>
      </w:r>
    </w:p>
    <w:p w14:paraId="5D15D23D"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Table A</w:t>
      </w:r>
      <w:r>
        <w:rPr>
          <w:noProof/>
        </w:rPr>
        <w:noBreakHyphen/>
        <w:t>7: Annotated microsporidia proteins for PDH complex, trehalose synthesis and degradation and NTT proteins.</w:t>
      </w:r>
      <w:r>
        <w:rPr>
          <w:noProof/>
        </w:rPr>
        <w:tab/>
      </w:r>
      <w:r>
        <w:rPr>
          <w:noProof/>
        </w:rPr>
        <w:fldChar w:fldCharType="begin"/>
      </w:r>
      <w:r>
        <w:rPr>
          <w:noProof/>
        </w:rPr>
        <w:instrText xml:space="preserve"> PAGEREF _Toc386145511 \h </w:instrText>
      </w:r>
      <w:r>
        <w:rPr>
          <w:noProof/>
        </w:rPr>
      </w:r>
      <w:r>
        <w:rPr>
          <w:noProof/>
        </w:rPr>
        <w:fldChar w:fldCharType="separate"/>
      </w:r>
      <w:r>
        <w:rPr>
          <w:noProof/>
        </w:rPr>
        <w:t>114</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6" w:name="_Toc384627474"/>
      <w:bookmarkStart w:id="7" w:name="_Toc386145362"/>
      <w:r w:rsidRPr="002F3773">
        <w:lastRenderedPageBreak/>
        <w:t>Introduction</w:t>
      </w:r>
      <w:bookmarkEnd w:id="6"/>
      <w:bookmarkEnd w:id="7"/>
    </w:p>
    <w:p w14:paraId="32706BA7" w14:textId="77777777" w:rsidR="006C1509" w:rsidRPr="006C1509" w:rsidRDefault="006C1509" w:rsidP="00324278">
      <w:pPr>
        <w:jc w:val="both"/>
      </w:pPr>
    </w:p>
    <w:p w14:paraId="3B3EF897" w14:textId="1DC38442" w:rsidR="003C5AFC" w:rsidRPr="002F3773" w:rsidRDefault="000033A9" w:rsidP="00324278">
      <w:pPr>
        <w:pStyle w:val="Heading2"/>
        <w:jc w:val="both"/>
      </w:pPr>
      <w:bookmarkStart w:id="8" w:name="_Toc384627475"/>
      <w:bookmarkStart w:id="9" w:name="_Toc386145363"/>
      <w:r>
        <w:t>M</w:t>
      </w:r>
      <w:r w:rsidR="003C5AFC" w:rsidRPr="002F3773">
        <w:t xml:space="preserve">icrosporidia </w:t>
      </w:r>
      <w:r w:rsidR="003160A6">
        <w:t xml:space="preserve">- </w:t>
      </w:r>
      <w:r w:rsidR="0003192E">
        <w:t>An</w:t>
      </w:r>
      <w:r w:rsidR="003160A6">
        <w:t xml:space="preserve"> </w:t>
      </w:r>
      <w:r w:rsidR="001A0F21">
        <w:rPr>
          <w:szCs w:val="24"/>
        </w:rPr>
        <w:t>emergent pathogen</w:t>
      </w:r>
      <w:bookmarkEnd w:id="8"/>
      <w:bookmarkEnd w:id="9"/>
    </w:p>
    <w:p w14:paraId="3743D255" w14:textId="737B10B3" w:rsidR="0030781E" w:rsidRDefault="001C3D77" w:rsidP="00324278">
      <w:pPr>
        <w:spacing w:after="0" w:line="360" w:lineRule="auto"/>
        <w:jc w:val="both"/>
        <w:rPr>
          <w:szCs w:val="24"/>
        </w:rPr>
      </w:pPr>
      <w:r w:rsidRPr="00076E91">
        <w:rPr>
          <w:szCs w:val="24"/>
        </w:rPr>
        <w:t xml:space="preserve">Microsporidia are a group of obligate intracellular parasites. </w:t>
      </w:r>
      <w:r w:rsidR="00A1273D">
        <w:rPr>
          <w:szCs w:val="24"/>
        </w:rPr>
        <w:t>These microbial eukaryote species are</w:t>
      </w:r>
      <w:r w:rsidR="00EA66CD">
        <w:rPr>
          <w:szCs w:val="24"/>
        </w:rPr>
        <w:t xml:space="preserve"> </w:t>
      </w:r>
      <w:r w:rsidR="00A1273D">
        <w:rPr>
          <w:szCs w:val="24"/>
        </w:rPr>
        <w:t>special</w:t>
      </w:r>
      <w:r w:rsidR="00EA66CD">
        <w:rPr>
          <w:szCs w:val="24"/>
        </w:rPr>
        <w:t xml:space="preserve"> due to </w:t>
      </w:r>
      <w:r w:rsidR="00307C75">
        <w:rPr>
          <w:szCs w:val="24"/>
        </w:rPr>
        <w:t>their bacteria</w:t>
      </w:r>
      <w:r w:rsidR="00EA66CD">
        <w:rPr>
          <w:szCs w:val="24"/>
        </w:rPr>
        <w:t>-like genome size and the lack of several typical eukaryotic cellular components</w:t>
      </w:r>
      <w:r w:rsidR="00E33C56">
        <w:rPr>
          <w:szCs w:val="24"/>
        </w:rPr>
        <w:t xml:space="preserve"> </w:t>
      </w:r>
      <w:r w:rsidR="00E33C56">
        <w:rPr>
          <w:szCs w:val="24"/>
        </w:rPr>
        <w:fldChar w:fldCharType="begin"/>
      </w:r>
      <w:r w:rsidR="00E33C5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E33C56">
        <w:rPr>
          <w:szCs w:val="24"/>
        </w:rPr>
        <w:fldChar w:fldCharType="separate"/>
      </w:r>
      <w:r w:rsidR="00E33C56">
        <w:rPr>
          <w:noProof/>
          <w:szCs w:val="24"/>
        </w:rPr>
        <w:t>(Keeling and Fast 2002)</w:t>
      </w:r>
      <w:r w:rsidR="00E33C56">
        <w:rPr>
          <w:szCs w:val="24"/>
        </w:rPr>
        <w:fldChar w:fldCharType="end"/>
      </w:r>
      <w:r w:rsidR="00EA66CD">
        <w:rPr>
          <w:szCs w:val="24"/>
        </w:rPr>
        <w:t xml:space="preserve">.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which infect a large variety of hosts from vertebrates to invertebrates</w:t>
      </w:r>
      <w:r w:rsidR="005271F1">
        <w:rPr>
          <w:szCs w:val="24"/>
        </w:rPr>
        <w:t xml:space="preserve"> such as</w:t>
      </w:r>
      <w:r w:rsidR="002375B3" w:rsidRPr="002375B3">
        <w:t xml:space="preserve"> </w:t>
      </w:r>
      <w:r w:rsidR="002375B3" w:rsidRPr="002375B3">
        <w:rPr>
          <w:szCs w:val="24"/>
        </w:rPr>
        <w:t>hornworm</w:t>
      </w:r>
      <w:r w:rsidR="002375B3">
        <w:rPr>
          <w:szCs w:val="24"/>
        </w:rPr>
        <w:t>,</w:t>
      </w:r>
      <w:r w:rsidR="005271F1">
        <w:rPr>
          <w:szCs w:val="24"/>
        </w:rPr>
        <w:t xml:space="preserve"> honey bee,</w:t>
      </w:r>
      <w:r w:rsidR="005E6AEC">
        <w:rPr>
          <w:szCs w:val="24"/>
        </w:rPr>
        <w:t xml:space="preserve"> </w:t>
      </w:r>
      <w:r w:rsidR="00AF3855" w:rsidRPr="00AF3855">
        <w:rPr>
          <w:szCs w:val="24"/>
        </w:rPr>
        <w:t>mosquitoes</w:t>
      </w:r>
      <w:r w:rsidR="00AF3855">
        <w:rPr>
          <w:szCs w:val="24"/>
        </w:rPr>
        <w:t xml:space="preserve">, </w:t>
      </w:r>
      <w:r w:rsidR="005E6AEC" w:rsidRPr="005E6AEC">
        <w:rPr>
          <w:szCs w:val="24"/>
        </w:rPr>
        <w:t>shrimp</w:t>
      </w:r>
      <w:r w:rsidR="005E6AEC">
        <w:rPr>
          <w:szCs w:val="24"/>
        </w:rPr>
        <w:t>,</w:t>
      </w:r>
      <w:r w:rsidR="005271F1">
        <w:rPr>
          <w:szCs w:val="24"/>
        </w:rPr>
        <w:t xml:space="preserve"> </w:t>
      </w:r>
      <w:r w:rsidR="00CB7955" w:rsidRPr="00CB7955">
        <w:rPr>
          <w:szCs w:val="24"/>
        </w:rPr>
        <w:t>farm-raised</w:t>
      </w:r>
      <w:r w:rsidR="00CB7955">
        <w:rPr>
          <w:szCs w:val="24"/>
        </w:rPr>
        <w:t xml:space="preserve"> </w:t>
      </w:r>
      <w:r w:rsidR="005271F1">
        <w:rPr>
          <w:szCs w:val="24"/>
        </w:rPr>
        <w:t>fishes or human</w:t>
      </w:r>
      <w:r>
        <w:rPr>
          <w:szCs w:val="24"/>
        </w:rPr>
        <w:t xml:space="preserve">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 </w:instrText>
      </w:r>
      <w:r w:rsidR="005F52A4">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EN.CITE.DATA </w:instrText>
      </w:r>
      <w:r w:rsidR="005F52A4">
        <w:rPr>
          <w:szCs w:val="24"/>
        </w:rPr>
      </w:r>
      <w:r w:rsidR="005F52A4">
        <w:rPr>
          <w:szCs w:val="24"/>
        </w:rPr>
        <w:fldChar w:fldCharType="end"/>
      </w:r>
      <w:r>
        <w:rPr>
          <w:szCs w:val="24"/>
        </w:rPr>
      </w:r>
      <w:r>
        <w:rPr>
          <w:szCs w:val="24"/>
        </w:rPr>
        <w:fldChar w:fldCharType="separate"/>
      </w:r>
      <w:r w:rsidR="005F52A4">
        <w:rPr>
          <w:noProof/>
          <w:szCs w:val="24"/>
        </w:rPr>
        <w:t>(Weiser 1976; Canning 1986; Vossbrinck et al. 1987; Scanlon et al. 2000; Kmmari et al. 2018)</w:t>
      </w:r>
      <w:r>
        <w:rPr>
          <w:szCs w:val="24"/>
        </w:rPr>
        <w:fldChar w:fldCharType="end"/>
      </w:r>
      <w:r w:rsidRPr="00076E91">
        <w:rPr>
          <w:szCs w:val="24"/>
        </w:rPr>
        <w:t xml:space="preserve">. </w:t>
      </w:r>
      <w:r w:rsidR="0030781E" w:rsidRPr="0030781E">
        <w:rPr>
          <w:szCs w:val="24"/>
        </w:rPr>
        <w:t>Depend on the host and environment type, microsporidia are classified</w:t>
      </w:r>
      <w:r w:rsidR="008C68B2">
        <w:rPr>
          <w:szCs w:val="24"/>
        </w:rPr>
        <w:t xml:space="preserve"> into three groups, namely the aquasporidia, the t</w:t>
      </w:r>
      <w:r w:rsidR="0030781E" w:rsidRPr="0030781E">
        <w:rPr>
          <w:szCs w:val="24"/>
        </w:rPr>
        <w:t xml:space="preserve">erresporidia and the </w:t>
      </w:r>
      <w:r w:rsidR="008C68B2">
        <w:rPr>
          <w:szCs w:val="24"/>
        </w:rPr>
        <w:t>m</w:t>
      </w:r>
      <w:r w:rsidR="0030781E" w:rsidRPr="0030781E">
        <w:rPr>
          <w:szCs w:val="24"/>
        </w:rPr>
        <w:t>arinosporidia (Vossbrinck, Debrunner‐Vossbrinck, and Weiss 2014).</w:t>
      </w:r>
    </w:p>
    <w:p w14:paraId="0978766E" w14:textId="3FE8CA77" w:rsidR="00F41113" w:rsidRDefault="001C3D77" w:rsidP="00324278">
      <w:pPr>
        <w:spacing w:after="0" w:line="360" w:lineRule="auto"/>
        <w:jc w:val="both"/>
        <w:rPr>
          <w:szCs w:val="24"/>
        </w:rPr>
      </w:pPr>
      <w:r w:rsidRPr="00076E91">
        <w:rPr>
          <w:szCs w:val="24"/>
        </w:rPr>
        <w:t xml:space="preserve">Microsporidia were soon discovered as pathogens that are responsible for many diseases.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found to be the causative agent for the silkworm disease (pébrine), which has seriously affected the silk industry in the mid-nineteenth century</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Other species</w:t>
      </w:r>
      <w:r>
        <w:rPr>
          <w:szCs w:val="24"/>
        </w:rPr>
        <w:t xml:space="preserve"> from the same genus</w:t>
      </w:r>
      <w:r w:rsidRPr="00076E91">
        <w:rPr>
          <w:szCs w:val="24"/>
        </w:rPr>
        <w:t xml:space="preserve">, </w:t>
      </w:r>
      <w:r w:rsidRPr="00076E91">
        <w:rPr>
          <w:i/>
          <w:szCs w:val="24"/>
        </w:rPr>
        <w:t>Nosema apis</w:t>
      </w:r>
      <w:r w:rsidRPr="00076E91">
        <w:rPr>
          <w:szCs w:val="24"/>
        </w:rPr>
        <w:t xml:space="preserve"> and </w:t>
      </w:r>
      <w:r w:rsidRPr="00076E91">
        <w:rPr>
          <w:i/>
          <w:szCs w:val="24"/>
        </w:rPr>
        <w:t>Nosema ceranae</w:t>
      </w:r>
      <w:r w:rsidRPr="00076E91">
        <w:rPr>
          <w:szCs w:val="24"/>
        </w:rPr>
        <w:t xml:space="preserve">, cause nosemosis disease on the European honeybee </w:t>
      </w:r>
      <w:r w:rsidRPr="00076E91">
        <w:rPr>
          <w:i/>
          <w:szCs w:val="24"/>
        </w:rPr>
        <w:t>Apis mellifera</w:t>
      </w:r>
      <w:r w:rsidR="009615FA">
        <w:rPr>
          <w:szCs w:val="24"/>
        </w:rPr>
        <w:t xml:space="preserve"> that</w:t>
      </w:r>
      <w:r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Pr="00076E91">
        <w:rPr>
          <w:szCs w:val="24"/>
        </w:rPr>
        <w:t xml:space="preserve">. </w:t>
      </w:r>
      <w:r>
        <w:rPr>
          <w:szCs w:val="24"/>
        </w:rPr>
        <w:t>Likewise, t</w:t>
      </w:r>
      <w:r w:rsidRPr="00076E91">
        <w:rPr>
          <w:szCs w:val="24"/>
        </w:rPr>
        <w:t xml:space="preserve">he finfish aquaculture </w:t>
      </w:r>
      <w:r>
        <w:rPr>
          <w:szCs w:val="24"/>
        </w:rPr>
        <w:t>is suffering from</w:t>
      </w:r>
      <w:r w:rsidRPr="00076E91">
        <w:rPr>
          <w:szCs w:val="24"/>
        </w:rPr>
        <w:t xml:space="preserve"> </w:t>
      </w:r>
      <w:r>
        <w:rPr>
          <w:szCs w:val="24"/>
        </w:rPr>
        <w:t xml:space="preserve">infections from </w:t>
      </w:r>
      <w:r w:rsidRPr="00076E91">
        <w:rPr>
          <w:i/>
          <w:szCs w:val="24"/>
        </w:rPr>
        <w:t>Pseudoloma neurophilia</w:t>
      </w:r>
      <w:r w:rsidRPr="00076E91">
        <w:rPr>
          <w:szCs w:val="24"/>
        </w:rPr>
        <w:t xml:space="preserve"> </w:t>
      </w:r>
      <w:r>
        <w:rPr>
          <w:szCs w:val="24"/>
        </w:rPr>
        <w:t xml:space="preserve">and from several species from </w:t>
      </w:r>
      <w:r w:rsidRPr="00076E91">
        <w:rPr>
          <w:szCs w:val="24"/>
        </w:rPr>
        <w:t xml:space="preserve">the genus </w:t>
      </w:r>
      <w:r w:rsidRPr="00076E91">
        <w:rPr>
          <w:i/>
          <w:szCs w:val="24"/>
        </w:rPr>
        <w:t>Glugea</w:t>
      </w:r>
      <w:r w:rsidRPr="00076E91">
        <w:rPr>
          <w:szCs w:val="24"/>
        </w:rPr>
        <w:t xml:space="preserve"> </w: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 </w:instrTex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(Ramsay et al. 2009; Ryan and Kohler 2016)</w:t>
      </w:r>
      <w:r>
        <w:rPr>
          <w:szCs w:val="24"/>
        </w:rPr>
        <w:fldChar w:fldCharType="end"/>
      </w:r>
      <w:r w:rsidRPr="00076E91">
        <w:rPr>
          <w:szCs w:val="24"/>
        </w:rPr>
        <w:t xml:space="preserve">. The first </w:t>
      </w:r>
      <w:r>
        <w:rPr>
          <w:szCs w:val="24"/>
        </w:rPr>
        <w:t xml:space="preserve">described </w:t>
      </w:r>
      <w:r w:rsidRPr="00076E91">
        <w:rPr>
          <w:szCs w:val="24"/>
        </w:rPr>
        <w:t xml:space="preserve">mammalian infection was caused by </w:t>
      </w:r>
      <w:r w:rsidRPr="00076E91">
        <w:rPr>
          <w:i/>
          <w:szCs w:val="24"/>
        </w:rPr>
        <w:t>Nosema cuniculi</w:t>
      </w:r>
      <w:r w:rsidRPr="00076E91">
        <w:rPr>
          <w:szCs w:val="24"/>
        </w:rPr>
        <w:t xml:space="preserve"> in 1922 </w:t>
      </w:r>
      <w:r>
        <w:rPr>
          <w:szCs w:val="24"/>
        </w:rPr>
        <w:t>– the species was renamed in 1923 to</w:t>
      </w:r>
      <w:r w:rsidRPr="00076E91">
        <w:rPr>
          <w:szCs w:val="24"/>
        </w:rPr>
        <w:t xml:space="preserve"> </w:t>
      </w:r>
      <w:r w:rsidRPr="00076E91">
        <w:rPr>
          <w:i/>
          <w:szCs w:val="24"/>
        </w:rPr>
        <w:t>Encephalitozoon</w:t>
      </w:r>
      <w:r w:rsidRPr="00505045">
        <w:rPr>
          <w:i/>
          <w:szCs w:val="24"/>
        </w:rPr>
        <w:t xml:space="preserve"> cuniculi</w:t>
      </w:r>
      <w:r>
        <w:rPr>
          <w:szCs w:val="24"/>
        </w:rPr>
        <w:t>.</w:t>
      </w:r>
      <w:r w:rsidRPr="00076E91">
        <w:rPr>
          <w:szCs w:val="24"/>
        </w:rPr>
        <w:t xml:space="preserve"> </w:t>
      </w:r>
      <w:r>
        <w:rPr>
          <w:szCs w:val="24"/>
        </w:rPr>
        <w:t xml:space="preserve">This microsporidium infects </w:t>
      </w:r>
      <w:r w:rsidRPr="00076E91">
        <w:rPr>
          <w:szCs w:val="24"/>
        </w:rPr>
        <w:t>brain, spinal cords and kidneys of rabbits</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11023D10" w:rsidR="00327ACB" w:rsidRDefault="001C3D77" w:rsidP="00324278">
      <w:pPr>
        <w:spacing w:after="0" w:line="360" w:lineRule="auto"/>
        <w:jc w:val="both"/>
        <w:rPr>
          <w:szCs w:val="24"/>
        </w:rPr>
      </w:pPr>
      <w:r>
        <w:rPr>
          <w:szCs w:val="24"/>
        </w:rPr>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7D7352">
        <w:rPr>
          <w:szCs w:val="24"/>
        </w:rPr>
        <w:t xml:space="preserve">In which,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 xml:space="preserve">. </w:t>
      </w:r>
      <w:r w:rsidR="005A23F4" w:rsidRPr="000217EC">
        <w:rPr>
          <w:i/>
          <w:szCs w:val="24"/>
        </w:rPr>
        <w:t>E.bieneusi</w:t>
      </w:r>
      <w:r w:rsidR="005A23F4">
        <w:rPr>
          <w:szCs w:val="24"/>
        </w:rPr>
        <w:t xml:space="preserve"> </w:t>
      </w:r>
      <w:r w:rsidR="000217EC">
        <w:rPr>
          <w:szCs w:val="24"/>
        </w:rPr>
        <w:t>was</w:t>
      </w:r>
      <w:r w:rsidR="005A23F4">
        <w:rPr>
          <w:szCs w:val="24"/>
        </w:rPr>
        <w:t xml:space="preserve"> firstly </w:t>
      </w:r>
      <w:r w:rsidR="0056741E">
        <w:rPr>
          <w:szCs w:val="24"/>
        </w:rPr>
        <w:t>reported</w:t>
      </w:r>
      <w:r w:rsidR="000217EC">
        <w:rPr>
          <w:szCs w:val="24"/>
        </w:rPr>
        <w:t xml:space="preserve"> by </w:t>
      </w:r>
      <w:r w:rsidR="000217EC">
        <w:rPr>
          <w:szCs w:val="24"/>
        </w:rPr>
        <w:fldChar w:fldCharType="begin"/>
      </w:r>
      <w:r w:rsidR="000217EC">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0217EC">
        <w:rPr>
          <w:szCs w:val="24"/>
        </w:rPr>
        <w:fldChar w:fldCharType="separate"/>
      </w:r>
      <w:r w:rsidR="000217EC">
        <w:rPr>
          <w:noProof/>
          <w:szCs w:val="24"/>
        </w:rPr>
        <w:t>(Desportes et al. 1985)</w:t>
      </w:r>
      <w:r w:rsidR="000217EC">
        <w:rPr>
          <w:szCs w:val="24"/>
        </w:rPr>
        <w:fldChar w:fldCharType="end"/>
      </w:r>
      <w:r w:rsidR="000217EC">
        <w:rPr>
          <w:szCs w:val="24"/>
        </w:rPr>
        <w:t xml:space="preserve"> </w:t>
      </w:r>
      <w:r w:rsidR="005A23F4">
        <w:rPr>
          <w:szCs w:val="24"/>
        </w:rPr>
        <w:t>to be an AIDS-associated oppo</w:t>
      </w:r>
      <w:r w:rsidR="000217EC">
        <w:rPr>
          <w:szCs w:val="24"/>
        </w:rPr>
        <w:t>rtunistic pathogen</w:t>
      </w:r>
      <w:r w:rsidR="004E6732">
        <w:rPr>
          <w:szCs w:val="24"/>
        </w:rPr>
        <w:t xml:space="preserve"> that </w:t>
      </w:r>
      <w:r w:rsidR="00985E96">
        <w:rPr>
          <w:szCs w:val="24"/>
        </w:rPr>
        <w:t>provokes</w:t>
      </w:r>
      <w:r w:rsidR="004E6732" w:rsidRPr="004E6732">
        <w:rPr>
          <w:szCs w:val="24"/>
        </w:rPr>
        <w:t xml:space="preserve"> </w:t>
      </w:r>
      <w:r w:rsidR="004E6732">
        <w:rPr>
          <w:szCs w:val="24"/>
        </w:rPr>
        <w:t xml:space="preserve">chronic diarrhea.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 such as </w:t>
      </w:r>
      <w:r w:rsidR="0056741E" w:rsidRPr="0056741E">
        <w:rPr>
          <w:szCs w:val="24"/>
        </w:rPr>
        <w:t>organ transplant recipients, travelers,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F09AC">
        <w:rPr>
          <w:szCs w:val="24"/>
        </w:rPr>
        <w:t xml:space="preserve">While </w:t>
      </w:r>
      <w:r w:rsidR="00CF09AC" w:rsidRPr="00DE4203">
        <w:rPr>
          <w:i/>
          <w:szCs w:val="24"/>
        </w:rPr>
        <w:t>E.bieneusi</w:t>
      </w:r>
      <w:r w:rsidR="00CF09AC">
        <w:rPr>
          <w:szCs w:val="24"/>
        </w:rPr>
        <w:t xml:space="preserve"> </w:t>
      </w:r>
      <w:r w:rsidR="00D74BB0">
        <w:rPr>
          <w:szCs w:val="24"/>
        </w:rPr>
        <w:t>were</w:t>
      </w:r>
      <w:r w:rsidR="004C7423">
        <w:rPr>
          <w:szCs w:val="24"/>
        </w:rPr>
        <w:t xml:space="preserve"> mostly found in intestine, </w:t>
      </w:r>
      <w:r w:rsidR="004C7423" w:rsidRPr="004C7423">
        <w:rPr>
          <w:szCs w:val="24"/>
        </w:rPr>
        <w:t>respiratory</w:t>
      </w:r>
      <w:r w:rsidR="00CF09AC">
        <w:rPr>
          <w:szCs w:val="24"/>
        </w:rPr>
        <w:t xml:space="preserve"> and biliary tract, </w:t>
      </w:r>
      <w:r w:rsidR="00D74BB0" w:rsidRPr="00DE4203">
        <w:rPr>
          <w:i/>
          <w:szCs w:val="24"/>
        </w:rPr>
        <w:t>E.intestinalis</w:t>
      </w:r>
      <w:r w:rsidR="00D74BB0">
        <w:rPr>
          <w:szCs w:val="24"/>
        </w:rPr>
        <w:t xml:space="preserve"> </w:t>
      </w:r>
      <w:r w:rsidR="00C918C4">
        <w:rPr>
          <w:szCs w:val="24"/>
        </w:rPr>
        <w:t>and other microsporidia</w:t>
      </w:r>
      <w:r w:rsidR="000B366D">
        <w:rPr>
          <w:szCs w:val="24"/>
        </w:rPr>
        <w:t>, in additionally,</w:t>
      </w:r>
      <w:r w:rsidR="00C918C4">
        <w:rPr>
          <w:szCs w:val="24"/>
        </w:rPr>
        <w:t xml:space="preserve"> </w:t>
      </w:r>
      <w:r w:rsidR="00D74BB0">
        <w:rPr>
          <w:szCs w:val="24"/>
        </w:rPr>
        <w:t xml:space="preserve">are involved in </w:t>
      </w:r>
      <w:r w:rsidR="00F3668A">
        <w:rPr>
          <w:szCs w:val="24"/>
        </w:rPr>
        <w:t xml:space="preserve">the </w:t>
      </w:r>
      <w:r w:rsidR="00D74BB0">
        <w:rPr>
          <w:szCs w:val="24"/>
        </w:rPr>
        <w:t xml:space="preserve">diseases related to kidneys, lungs, eyes and other organs </w:t>
      </w:r>
      <w:r w:rsidR="00DF31D1">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 </w:instrText>
      </w:r>
      <w:r w:rsidR="0038151E">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EN.CITE.DATA </w:instrText>
      </w:r>
      <w:r w:rsidR="0038151E">
        <w:rPr>
          <w:szCs w:val="24"/>
        </w:rPr>
      </w:r>
      <w:r w:rsidR="0038151E">
        <w:rPr>
          <w:szCs w:val="24"/>
        </w:rPr>
        <w:fldChar w:fldCharType="end"/>
      </w:r>
      <w:r w:rsidR="00DF31D1">
        <w:rPr>
          <w:szCs w:val="24"/>
        </w:rPr>
        <w:fldChar w:fldCharType="separate"/>
      </w:r>
      <w:r w:rsidR="0038151E">
        <w:rPr>
          <w:noProof/>
          <w:szCs w:val="24"/>
        </w:rPr>
        <w:t>(Mathis, Weber, and Deplazes 2005; Ramanan and Pritt 2014)</w:t>
      </w:r>
      <w:r w:rsidR="00DF31D1">
        <w:rPr>
          <w:szCs w:val="24"/>
        </w:rPr>
        <w:fldChar w:fldCharType="end"/>
      </w:r>
      <w:r w:rsidR="00DF31D1">
        <w:rPr>
          <w:szCs w:val="24"/>
        </w:rPr>
        <w:t>.</w:t>
      </w:r>
      <w:r w:rsidR="002F55CD">
        <w:rPr>
          <w:szCs w:val="24"/>
        </w:rPr>
        <w:t xml:space="preserve"> </w:t>
      </w:r>
      <w:r w:rsidR="00B44F4A">
        <w:rPr>
          <w:szCs w:val="24"/>
        </w:rPr>
        <w:t>Beside chronic diarrhea, h</w:t>
      </w:r>
      <w:r w:rsidR="00B44F4A" w:rsidRPr="006A2E88">
        <w:rPr>
          <w:szCs w:val="24"/>
        </w:rPr>
        <w:t>epatobiliary and pulmonary</w:t>
      </w:r>
      <w:r w:rsidR="00B44F4A">
        <w:rPr>
          <w:szCs w:val="24"/>
        </w:rPr>
        <w:t xml:space="preserve"> illness, abdominal pain or weight loss in immunocompromised </w:t>
      </w:r>
      <w:r w:rsidR="006D0ED3">
        <w:rPr>
          <w:szCs w:val="24"/>
        </w:rPr>
        <w:t>patients</w:t>
      </w:r>
      <w:r w:rsidR="00B44F4A">
        <w:rPr>
          <w:szCs w:val="24"/>
        </w:rPr>
        <w:t xml:space="preserve"> </w:t>
      </w:r>
      <w:r w:rsidR="0079080D">
        <w:rPr>
          <w:szCs w:val="24"/>
        </w:rPr>
        <w:fldChar w:fldCharType="begin"/>
      </w:r>
      <w:r w:rsidR="0079080D">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79080D">
        <w:rPr>
          <w:szCs w:val="24"/>
        </w:rPr>
        <w:fldChar w:fldCharType="separate"/>
      </w:r>
      <w:r w:rsidR="0079080D">
        <w:rPr>
          <w:noProof/>
          <w:szCs w:val="24"/>
        </w:rPr>
        <w:t>(Matos, Lobo, and Xiao 2012; Ramanan and Pritt 2014)</w:t>
      </w:r>
      <w:r w:rsidR="0079080D">
        <w:rPr>
          <w:szCs w:val="24"/>
        </w:rPr>
        <w:fldChar w:fldCharType="end"/>
      </w:r>
      <w:r w:rsidR="006D0ED3">
        <w:rPr>
          <w:szCs w:val="24"/>
        </w:rPr>
        <w:t xml:space="preserve">, microsporidia also cause </w:t>
      </w:r>
      <w:r w:rsidR="003F29B7" w:rsidRPr="00681710">
        <w:rPr>
          <w:szCs w:val="24"/>
        </w:rPr>
        <w:t>acute, self-limiting diarrhea</w:t>
      </w:r>
      <w:r w:rsidR="004C6519">
        <w:rPr>
          <w:szCs w:val="24"/>
        </w:rPr>
        <w:t xml:space="preserve"> or ocular infections</w:t>
      </w:r>
      <w:r w:rsidR="006D0ED3">
        <w:rPr>
          <w:szCs w:val="24"/>
        </w:rPr>
        <w:t xml:space="preserve"> in immunocompetent people </w:t>
      </w:r>
      <w:r w:rsidR="006D0ED3">
        <w:rPr>
          <w:szCs w:val="24"/>
        </w:rPr>
        <w:fldChar w:fldCharType="begin"/>
      </w:r>
      <w:r w:rsidR="006D0ED3">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6D0ED3">
        <w:rPr>
          <w:szCs w:val="24"/>
        </w:rPr>
        <w:fldChar w:fldCharType="separate"/>
      </w:r>
      <w:r w:rsidR="006D0ED3">
        <w:rPr>
          <w:noProof/>
          <w:szCs w:val="24"/>
        </w:rPr>
        <w:t>(Mathis, Weber, and Deplazes 2005)</w:t>
      </w:r>
      <w:r w:rsidR="006D0ED3">
        <w:rPr>
          <w:szCs w:val="24"/>
        </w:rPr>
        <w:fldChar w:fldCharType="end"/>
      </w:r>
      <w:r w:rsidR="006D0ED3">
        <w:rPr>
          <w:szCs w:val="24"/>
        </w:rPr>
        <w:t>.</w:t>
      </w:r>
    </w:p>
    <w:p w14:paraId="67167DE2" w14:textId="7BE5D933"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 xml:space="preserve">he </w:t>
      </w:r>
      <w:r w:rsidR="00A83149">
        <w:rPr>
          <w:szCs w:val="24"/>
        </w:rPr>
        <w:lastRenderedPageBreak/>
        <w:t>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472BDB01" w14:textId="1DB88BD5" w:rsidR="0035684A" w:rsidRPr="00473E73" w:rsidRDefault="00F51DC0" w:rsidP="00324278">
      <w:pPr>
        <w:spacing w:after="0" w:line="360" w:lineRule="auto"/>
        <w:jc w:val="both"/>
        <w:rPr>
          <w:i/>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4D54C054" w14:textId="17EAB4C4" w:rsidR="00405140" w:rsidRPr="002F3773" w:rsidRDefault="00F550F9" w:rsidP="00324278">
      <w:pPr>
        <w:pStyle w:val="Heading2"/>
        <w:jc w:val="both"/>
      </w:pPr>
      <w:bookmarkStart w:id="10" w:name="_Toc384627476"/>
      <w:bookmarkStart w:id="11" w:name="_Toc386145364"/>
      <w:r w:rsidRPr="002F3773">
        <w:t>The symbiotic lifestyle of microsporidia</w:t>
      </w:r>
      <w:bookmarkEnd w:id="10"/>
      <w:bookmarkEnd w:id="11"/>
    </w:p>
    <w:p w14:paraId="45C6F014" w14:textId="762F899D" w:rsidR="00AA3436" w:rsidRDefault="00222177" w:rsidP="006F658C">
      <w:pPr>
        <w:spacing w:after="0" w:line="360" w:lineRule="auto"/>
        <w:jc w:val="both"/>
        <w:rPr>
          <w:szCs w:val="24"/>
        </w:rPr>
      </w:pPr>
      <w:r>
        <w:rPr>
          <w:szCs w:val="24"/>
        </w:rPr>
        <w:t>S</w:t>
      </w:r>
      <w:r w:rsidR="00AA3436" w:rsidRPr="00076E91">
        <w:rPr>
          <w:szCs w:val="24"/>
        </w:rPr>
        <w:t>ymbio</w:t>
      </w:r>
      <w:r w:rsidR="008C182E">
        <w:rPr>
          <w:szCs w:val="24"/>
        </w:rPr>
        <w:t xml:space="preserve">sis </w:t>
      </w:r>
      <w:r w:rsidR="00AA3436" w:rsidRPr="00076E91">
        <w:rPr>
          <w:szCs w:val="24"/>
        </w:rPr>
        <w:t>is the</w:t>
      </w:r>
      <w:r w:rsidR="00006EF0">
        <w:rPr>
          <w:szCs w:val="24"/>
        </w:rPr>
        <w:t xml:space="preserve"> </w:t>
      </w:r>
      <w:r w:rsidR="004A0144">
        <w:rPr>
          <w:szCs w:val="24"/>
        </w:rPr>
        <w:t>beneficial</w:t>
      </w:r>
      <w:r w:rsidR="00AA3436" w:rsidRPr="00076E91">
        <w:rPr>
          <w:szCs w:val="24"/>
        </w:rPr>
        <w:t xml:space="preserve"> association between two different organisms</w:t>
      </w:r>
      <w:r w:rsidR="008C182E">
        <w:rPr>
          <w:szCs w:val="24"/>
        </w:rPr>
        <w:t xml:space="preserve"> that live together</w:t>
      </w:r>
      <w:r w:rsidR="00AA3436">
        <w:rPr>
          <w:szCs w:val="24"/>
        </w:rPr>
        <w:t>.</w:t>
      </w:r>
      <w:r w:rsidR="00AA3436" w:rsidRPr="00076E91">
        <w:rPr>
          <w:szCs w:val="24"/>
        </w:rPr>
        <w:t xml:space="preserve"> </w:t>
      </w:r>
      <w:r w:rsidR="00AA3436">
        <w:rPr>
          <w:szCs w:val="24"/>
        </w:rPr>
        <w:t xml:space="preserve">In an ectosymbiosis, </w:t>
      </w:r>
      <w:r w:rsidR="002B506B">
        <w:rPr>
          <w:szCs w:val="24"/>
        </w:rPr>
        <w:t>two</w:t>
      </w:r>
      <w:r w:rsidR="00AA3436">
        <w:rPr>
          <w:szCs w:val="24"/>
        </w:rPr>
        <w:t xml:space="preserve"> </w:t>
      </w:r>
      <w:r w:rsidR="002B506B">
        <w:rPr>
          <w:szCs w:val="24"/>
        </w:rPr>
        <w:t xml:space="preserve">species </w:t>
      </w:r>
      <w:r w:rsidR="00DE1275">
        <w:rPr>
          <w:szCs w:val="24"/>
        </w:rPr>
        <w:t xml:space="preserve">live </w:t>
      </w:r>
      <w:r w:rsidR="00DE1275" w:rsidRPr="00DE1275">
        <w:rPr>
          <w:szCs w:val="24"/>
        </w:rPr>
        <w:t>physically separate</w:t>
      </w:r>
      <w:r w:rsidR="00DE1275">
        <w:rPr>
          <w:szCs w:val="24"/>
        </w:rPr>
        <w:t xml:space="preserve"> from each other</w:t>
      </w:r>
      <w:r w:rsidR="00AA3436">
        <w:rPr>
          <w:szCs w:val="24"/>
        </w:rPr>
        <w:t xml:space="preserve">, whereas in an endosymbiosis, one </w:t>
      </w:r>
      <w:r w:rsidR="002B506B">
        <w:rPr>
          <w:szCs w:val="24"/>
        </w:rPr>
        <w:t xml:space="preserve">species </w:t>
      </w:r>
      <w:r w:rsidR="00AA3436">
        <w:rPr>
          <w:szCs w:val="24"/>
        </w:rPr>
        <w:t>lives optionally or obligatory within the partnering organism, the host</w:t>
      </w:r>
      <w:r w:rsidR="00AA3436" w:rsidRPr="00076E91">
        <w:rPr>
          <w:szCs w:val="24"/>
        </w:rPr>
        <w:t>.</w:t>
      </w:r>
      <w:r w:rsidR="008266AE">
        <w:rPr>
          <w:szCs w:val="24"/>
        </w:rPr>
        <w:t xml:space="preserve"> </w:t>
      </w:r>
      <w:r w:rsidR="009F560C">
        <w:rPr>
          <w:szCs w:val="24"/>
        </w:rPr>
        <w:t>Symbiotic relationship can be</w:t>
      </w:r>
      <w:r w:rsidR="00E57029">
        <w:rPr>
          <w:szCs w:val="24"/>
        </w:rPr>
        <w:t xml:space="preserve"> divided into</w:t>
      </w:r>
      <w:r w:rsidR="009F560C">
        <w:rPr>
          <w:szCs w:val="24"/>
        </w:rPr>
        <w:t xml:space="preserve"> </w:t>
      </w:r>
      <w:r w:rsidR="00646423">
        <w:rPr>
          <w:szCs w:val="24"/>
        </w:rPr>
        <w:t xml:space="preserve">mutualism, commensalism and parasitism. They are </w:t>
      </w:r>
      <w:r w:rsidR="00260FC4">
        <w:rPr>
          <w:szCs w:val="24"/>
        </w:rPr>
        <w:t>different</w:t>
      </w:r>
      <w:r w:rsidR="00646423">
        <w:rPr>
          <w:szCs w:val="24"/>
        </w:rPr>
        <w:t xml:space="preserve"> by the effect on each </w:t>
      </w:r>
      <w:r w:rsidR="00227A6C">
        <w:rPr>
          <w:szCs w:val="24"/>
        </w:rPr>
        <w:t>partner</w:t>
      </w:r>
      <w:r w:rsidR="00646423">
        <w:rPr>
          <w:szCs w:val="24"/>
        </w:rPr>
        <w:t>, such as in mutualistic relationship both species benefit</w:t>
      </w:r>
      <w:r w:rsidR="00990655">
        <w:rPr>
          <w:szCs w:val="24"/>
        </w:rPr>
        <w:t>, or</w:t>
      </w:r>
      <w:r w:rsidR="00A95F38">
        <w:rPr>
          <w:szCs w:val="24"/>
        </w:rPr>
        <w:t xml:space="preserve"> </w:t>
      </w:r>
      <w:r w:rsidR="00646423">
        <w:rPr>
          <w:szCs w:val="24"/>
        </w:rPr>
        <w:t>commensalism</w:t>
      </w:r>
      <w:r w:rsidR="00990655">
        <w:rPr>
          <w:szCs w:val="24"/>
        </w:rPr>
        <w:t xml:space="preserve"> benefits</w:t>
      </w:r>
      <w:r w:rsidR="00646423">
        <w:rPr>
          <w:szCs w:val="24"/>
        </w:rPr>
        <w:t xml:space="preserve"> </w:t>
      </w:r>
      <w:r w:rsidR="00990655">
        <w:rPr>
          <w:szCs w:val="24"/>
        </w:rPr>
        <w:t xml:space="preserve">only </w:t>
      </w:r>
      <w:r w:rsidR="00646423">
        <w:rPr>
          <w:szCs w:val="24"/>
        </w:rPr>
        <w:t xml:space="preserve">one </w:t>
      </w:r>
      <w:r w:rsidR="00A95F38">
        <w:rPr>
          <w:szCs w:val="24"/>
        </w:rPr>
        <w:t>species while</w:t>
      </w:r>
      <w:r w:rsidR="006363CF">
        <w:rPr>
          <w:szCs w:val="24"/>
        </w:rPr>
        <w:t xml:space="preserve"> do</w:t>
      </w:r>
      <w:r w:rsidR="00990655">
        <w:rPr>
          <w:szCs w:val="24"/>
        </w:rPr>
        <w:t xml:space="preserve"> not have any effect on the other. </w:t>
      </w:r>
      <w:r w:rsidR="00EB1D01">
        <w:rPr>
          <w:szCs w:val="24"/>
        </w:rPr>
        <w:t>Opposite to those harmless symbio</w:t>
      </w:r>
      <w:r w:rsidR="00E02209">
        <w:rPr>
          <w:szCs w:val="24"/>
        </w:rPr>
        <w:t>tic relationships</w:t>
      </w:r>
      <w:r w:rsidR="00EB1D01">
        <w:rPr>
          <w:szCs w:val="24"/>
        </w:rPr>
        <w:t>,</w:t>
      </w:r>
      <w:r w:rsidR="00AA3436" w:rsidRPr="00076E91">
        <w:rPr>
          <w:szCs w:val="24"/>
        </w:rPr>
        <w:t xml:space="preserve"> </w:t>
      </w:r>
      <w:r w:rsidR="00E02209">
        <w:rPr>
          <w:szCs w:val="24"/>
        </w:rPr>
        <w:t xml:space="preserve">in </w:t>
      </w:r>
      <w:r w:rsidR="00AA3436" w:rsidRPr="00076E91">
        <w:rPr>
          <w:szCs w:val="24"/>
        </w:rPr>
        <w:t xml:space="preserve">parasitism one </w:t>
      </w:r>
      <w:r w:rsidR="00E500AC">
        <w:rPr>
          <w:szCs w:val="24"/>
        </w:rPr>
        <w:t>species</w:t>
      </w:r>
      <w:r w:rsidR="00AA3436" w:rsidRPr="00076E91">
        <w:rPr>
          <w:szCs w:val="24"/>
        </w:rPr>
        <w:t xml:space="preserve">, the parasite, </w:t>
      </w:r>
      <w:r w:rsidR="00CB1B86">
        <w:rPr>
          <w:szCs w:val="24"/>
        </w:rPr>
        <w:t>profit</w:t>
      </w:r>
      <w:r w:rsidR="00EF0F41">
        <w:rPr>
          <w:szCs w:val="24"/>
        </w:rPr>
        <w:t>s</w:t>
      </w:r>
      <w:r w:rsidR="00CB1B86">
        <w:rPr>
          <w:szCs w:val="24"/>
        </w:rPr>
        <w:t xml:space="preserve"> </w:t>
      </w:r>
      <w:r w:rsidR="00AA3436" w:rsidRPr="00076E91">
        <w:rPr>
          <w:szCs w:val="24"/>
        </w:rPr>
        <w:t>from</w:t>
      </w:r>
      <w:r w:rsidR="000929B3">
        <w:rPr>
          <w:szCs w:val="24"/>
        </w:rPr>
        <w:t xml:space="preserve"> the detriment of</w:t>
      </w:r>
      <w:r w:rsidR="00AA3436" w:rsidRPr="00076E91">
        <w:rPr>
          <w:szCs w:val="24"/>
        </w:rPr>
        <w:t xml:space="preserve"> its host</w:t>
      </w:r>
      <w:r w:rsidR="006F60C9">
        <w:rPr>
          <w:szCs w:val="24"/>
        </w:rPr>
        <w:t xml:space="preserve"> species</w:t>
      </w:r>
      <w:r w:rsidR="00AA3436">
        <w:rPr>
          <w:szCs w:val="24"/>
        </w:rPr>
        <w:t xml:space="preserve"> </w:t>
      </w:r>
      <w:r w:rsidR="00AA3436">
        <w:rPr>
          <w:szCs w:val="24"/>
        </w:rPr>
        <w:fldChar w:fldCharType="begin"/>
      </w:r>
      <w:r w:rsidR="00AA3436">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AA3436">
        <w:rPr>
          <w:szCs w:val="24"/>
        </w:rPr>
        <w:fldChar w:fldCharType="separate"/>
      </w:r>
      <w:r w:rsidR="00AA3436">
        <w:rPr>
          <w:noProof/>
          <w:szCs w:val="24"/>
        </w:rPr>
        <w:t>(Paracer and Ahmadjian 2000)</w:t>
      </w:r>
      <w:r w:rsidR="00AA3436">
        <w:rPr>
          <w:szCs w:val="24"/>
        </w:rPr>
        <w:fldChar w:fldCharType="end"/>
      </w:r>
      <w:r w:rsidR="00AA3436" w:rsidRPr="00076E91">
        <w:rPr>
          <w:szCs w:val="24"/>
        </w:rPr>
        <w:t xml:space="preserve">. </w:t>
      </w:r>
    </w:p>
    <w:p w14:paraId="5E0F4662" w14:textId="14DF970C" w:rsidR="000C3B47" w:rsidRDefault="00873562" w:rsidP="006F658C">
      <w:pPr>
        <w:spacing w:after="0" w:line="360" w:lineRule="auto"/>
        <w:jc w:val="both"/>
        <w:rPr>
          <w:szCs w:val="24"/>
        </w:rPr>
      </w:pPr>
      <w:r>
        <w:rPr>
          <w:szCs w:val="24"/>
        </w:rPr>
        <w:lastRenderedPageBreak/>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2B46E18C" w14:textId="77777777" w:rsidR="005442EB" w:rsidRDefault="005442EB" w:rsidP="005442EB">
      <w:pPr>
        <w:pStyle w:val="Heading2"/>
        <w:jc w:val="both"/>
      </w:pPr>
      <w:bookmarkStart w:id="12" w:name="_Toc384627478"/>
      <w:bookmarkStart w:id="13" w:name="_Toc386145365"/>
      <w:r w:rsidRPr="002F3773">
        <w:t>The origin of microsporidia</w:t>
      </w:r>
      <w:bookmarkEnd w:id="12"/>
      <w:bookmarkEnd w:id="13"/>
    </w:p>
    <w:p w14:paraId="10E5DDDA" w14:textId="5D7CBE73" w:rsidR="009C0792" w:rsidRDefault="005442EB" w:rsidP="00816F3C">
      <w:pPr>
        <w:spacing w:after="0" w:line="360" w:lineRule="auto"/>
        <w:jc w:val="both"/>
        <w:rPr>
          <w:szCs w:val="24"/>
        </w:rPr>
      </w:pPr>
      <w:r>
        <w:rPr>
          <w:szCs w:val="24"/>
        </w:rPr>
        <w:t xml:space="preserve">Initially, the microsporidium </w:t>
      </w:r>
      <w:r w:rsidRPr="00450033">
        <w:rPr>
          <w:i/>
          <w:szCs w:val="24"/>
        </w:rPr>
        <w:t>Nosema bombycis</w:t>
      </w:r>
      <w:r>
        <w:rPr>
          <w:szCs w:val="24"/>
        </w:rPr>
        <w:t xml:space="preserve"> was described as a yeast-like unicellular fungus by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Thereafter, electron microscopy studies first reassigned microsporidia to the phylum </w:t>
      </w:r>
      <w:r w:rsidRPr="005F3287">
        <w:rPr>
          <w:szCs w:val="24"/>
        </w:rPr>
        <w:t>Sporozoa</w:t>
      </w:r>
      <w:r w:rsidR="008321CC">
        <w:rPr>
          <w:szCs w:val="24"/>
        </w:rPr>
        <w:t xml:space="preserve"> in</w:t>
      </w:r>
      <w:r w:rsidR="005F7CDF">
        <w:rPr>
          <w:szCs w:val="24"/>
        </w:rPr>
        <w:t xml:space="preserve"> the kingdom</w:t>
      </w:r>
      <w:r w:rsidR="008321CC">
        <w:rPr>
          <w:szCs w:val="24"/>
        </w:rPr>
        <w:t xml:space="preserve"> Chormista</w:t>
      </w:r>
      <w:r>
        <w:rPr>
          <w:szCs w:val="24"/>
        </w:rPr>
        <w:t xml:space="preserve">, and then together with other amitochondriate protists to the </w:t>
      </w:r>
      <w:r w:rsidR="005F7CDF">
        <w:rPr>
          <w:szCs w:val="24"/>
        </w:rPr>
        <w:t>kingdom</w:t>
      </w:r>
      <w:r>
        <w:rPr>
          <w:szCs w:val="24"/>
        </w:rPr>
        <w:t xml:space="preserve"> Archezoa</w:t>
      </w:r>
      <w:r w:rsidR="00C91062">
        <w:rPr>
          <w:szCs w:val="24"/>
        </w:rPr>
        <w:t xml:space="preserve"> (</w:t>
      </w:r>
      <w:r w:rsidR="00C91062">
        <w:rPr>
          <w:szCs w:val="24"/>
        </w:rPr>
        <w:fldChar w:fldCharType="begin"/>
      </w:r>
      <w:r w:rsidR="00C91062">
        <w:rPr>
          <w:szCs w:val="24"/>
        </w:rPr>
        <w:instrText xml:space="preserve"> REF _Ref386145272 \h </w:instrText>
      </w:r>
      <w:r w:rsidR="00C91062">
        <w:rPr>
          <w:szCs w:val="24"/>
        </w:rPr>
      </w:r>
      <w:r w:rsidR="00C91062">
        <w:rPr>
          <w:szCs w:val="24"/>
        </w:rPr>
        <w:fldChar w:fldCharType="separate"/>
      </w:r>
      <w:r w:rsidR="00F01705">
        <w:t xml:space="preserve">Figure </w:t>
      </w:r>
      <w:r w:rsidR="00F01705">
        <w:rPr>
          <w:noProof/>
        </w:rPr>
        <w:t>1</w:t>
      </w:r>
      <w:r w:rsidR="00F01705">
        <w:noBreakHyphen/>
      </w:r>
      <w:r w:rsidR="00F01705">
        <w:rPr>
          <w:noProof/>
        </w:rPr>
        <w:t>1</w:t>
      </w:r>
      <w:r w:rsidR="00C91062">
        <w:rPr>
          <w:szCs w:val="24"/>
        </w:rPr>
        <w:fldChar w:fldCharType="end"/>
      </w:r>
      <w:r w:rsidR="00C91062">
        <w:rPr>
          <w:szCs w:val="24"/>
        </w:rPr>
        <w:t>)</w:t>
      </w:r>
      <w:r>
        <w:rPr>
          <w:szCs w:val="24"/>
        </w:rPr>
        <w:t xml:space="preserve"> because they lacked several typical eukaryotic components such as mitochondria, Golgi bodies or peroxisomes </w:t>
      </w:r>
      <w:r>
        <w:rPr>
          <w:szCs w:val="24"/>
        </w:rPr>
        <w:fldChar w:fldCharType="begin">
          <w:fldData xml:space="preserve">PEVuZE5vdGU+PENpdGU+PEF1dGhvcj5SLjwvQXV0aG9yPjxZZWFyPjE5NjM8L1llYXI+PFJlY051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</w:fldData>
        </w:fldChar>
      </w:r>
      <w:r w:rsidR="00042C31">
        <w:rPr>
          <w:szCs w:val="24"/>
        </w:rPr>
        <w:instrText xml:space="preserve"> ADDIN EN.CITE </w:instrText>
      </w:r>
      <w:r w:rsidR="00042C31">
        <w:rPr>
          <w:szCs w:val="24"/>
        </w:rPr>
        <w:fldChar w:fldCharType="begin">
          <w:fldData xml:space="preserve">PEVuZE5vdGU+PENpdGU+PEF1dGhvcj5SLjwvQXV0aG9yPjxZZWFyPjE5NjM8L1llYXI+PFJlY051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</w:fldData>
        </w:fldChar>
      </w:r>
      <w:r w:rsidR="00042C31">
        <w:rPr>
          <w:szCs w:val="24"/>
        </w:rPr>
        <w:instrText xml:space="preserve"> ADDIN EN.CITE.DATA </w:instrText>
      </w:r>
      <w:r w:rsidR="00042C31">
        <w:rPr>
          <w:szCs w:val="24"/>
        </w:rPr>
      </w:r>
      <w:r w:rsidR="00042C31">
        <w:rPr>
          <w:szCs w:val="24"/>
        </w:rPr>
        <w:fldChar w:fldCharType="end"/>
      </w:r>
      <w:r>
        <w:rPr>
          <w:szCs w:val="24"/>
        </w:rPr>
        <w:fldChar w:fldCharType="separate"/>
      </w:r>
      <w:r w:rsidR="00042C31">
        <w:rPr>
          <w:noProof/>
          <w:szCs w:val="24"/>
        </w:rPr>
        <w:t>(Kudo and Daniels 1963; Cavalier-Smith 1989; Heinz et al. 2014)</w:t>
      </w:r>
      <w:r>
        <w:rPr>
          <w:szCs w:val="24"/>
        </w:rPr>
        <w:fldChar w:fldCharType="end"/>
      </w:r>
      <w:r>
        <w:rPr>
          <w:szCs w:val="24"/>
        </w:rPr>
        <w:t xml:space="preserve">. </w:t>
      </w:r>
    </w:p>
    <w:p w14:paraId="446AB3E8" w14:textId="77777777" w:rsidR="00FF05FE" w:rsidRDefault="00FF05FE" w:rsidP="00FF05FE">
      <w:pPr>
        <w:keepNext/>
        <w:spacing w:after="0" w:line="360" w:lineRule="auto"/>
        <w:jc w:val="both"/>
      </w:pPr>
      <w:r>
        <w:rPr>
          <w:noProof/>
          <w:szCs w:val="24"/>
        </w:rPr>
        <w:drawing>
          <wp:inline distT="0" distB="0" distL="0" distR="0" wp14:anchorId="124C6B1E" wp14:editId="53C6A2C6">
            <wp:extent cx="1716600" cy="1485590"/>
            <wp:effectExtent l="0" t="0" r="1079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1718310" cy="1487070"/>
                    </a:xfrm>
                    <a:prstGeom prst="rect">
                      <a:avLst/>
                    </a:prstGeom>
                  </pic:spPr>
                </pic:pic>
              </a:graphicData>
            </a:graphic>
          </wp:inline>
        </w:drawing>
      </w:r>
    </w:p>
    <w:p w14:paraId="371D9400" w14:textId="68D4B71B" w:rsidR="009C02F2" w:rsidRDefault="00FF05FE" w:rsidP="00FF05FE">
      <w:pPr>
        <w:pStyle w:val="Caption"/>
        <w:jc w:val="both"/>
        <w:rPr>
          <w:szCs w:val="24"/>
        </w:rPr>
      </w:pPr>
      <w:bookmarkStart w:id="14" w:name="_Ref386145272"/>
      <w:bookmarkStart w:id="15" w:name="_Toc386145442"/>
      <w:r>
        <w:t xml:space="preserve">Figure </w:t>
      </w:r>
      <w:r>
        <w:fldChar w:fldCharType="begin"/>
      </w:r>
      <w:r>
        <w:instrText xml:space="preserve"> STYLEREF 1 \s </w:instrText>
      </w:r>
      <w:r>
        <w:fldChar w:fldCharType="separate"/>
      </w:r>
      <w:r w:rsidR="00F01705">
        <w:rPr>
          <w:noProof/>
        </w:rPr>
        <w:t>1</w:t>
      </w:r>
      <w:r>
        <w:fldChar w:fldCharType="end"/>
      </w:r>
      <w:r>
        <w:noBreakHyphen/>
      </w:r>
      <w:r>
        <w:fldChar w:fldCharType="begin"/>
      </w:r>
      <w:r>
        <w:instrText xml:space="preserve"> SEQ Figure \* ARABIC \s 1 </w:instrText>
      </w:r>
      <w:r>
        <w:fldChar w:fldCharType="separate"/>
      </w:r>
      <w:r w:rsidR="00F01705">
        <w:rPr>
          <w:noProof/>
        </w:rPr>
        <w:t>1</w:t>
      </w:r>
      <w:r>
        <w:fldChar w:fldCharType="end"/>
      </w:r>
      <w:bookmarkEnd w:id="14"/>
      <w:r w:rsidR="00816F3C">
        <w:t>: A schematic tree of life</w:t>
      </w:r>
      <w:r w:rsidR="002D0C46">
        <w:t xml:space="preserve"> shows the relative positions of some kingdoms according to the evolutionary time.</w:t>
      </w:r>
      <w:bookmarkEnd w:id="15"/>
      <w:r w:rsidR="002D0C46">
        <w:t xml:space="preserve"> </w:t>
      </w:r>
    </w:p>
    <w:p w14:paraId="0EBC09FE" w14:textId="1AF9449B" w:rsidR="005442EB" w:rsidRDefault="005442EB" w:rsidP="005442EB">
      <w:pPr>
        <w:spacing w:after="0" w:line="360" w:lineRule="auto"/>
        <w:jc w:val="both"/>
        <w:rPr>
          <w:szCs w:val="24"/>
        </w:rPr>
      </w:pPr>
      <w:r>
        <w:rPr>
          <w:szCs w:val="24"/>
        </w:rPr>
        <w:t xml:space="preserve">The first molecular phylogeny providing information about the position of microsporidia in the tree of life was based on the SSU rRNA and LSU rRNA of the microsporidium </w:t>
      </w:r>
      <w:r w:rsidRPr="005C01DA">
        <w:rPr>
          <w:i/>
          <w:szCs w:val="24"/>
        </w:rPr>
        <w:t>Vairimorpha necatrix</w:t>
      </w:r>
      <w:r>
        <w:rPr>
          <w:i/>
          <w:szCs w:val="24"/>
        </w:rPr>
        <w:t xml:space="preserve">. </w:t>
      </w:r>
      <w:r>
        <w:rPr>
          <w:szCs w:val="24"/>
        </w:rPr>
        <w:t xml:space="preserve">The resulting tree was in line with </w:t>
      </w:r>
      <w:r>
        <w:rPr>
          <w:szCs w:val="24"/>
        </w:rPr>
        <w:lastRenderedPageBreak/>
        <w:t xml:space="preserve">the Archezoa hypothesis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szCs w:val="24"/>
        </w:rPr>
        <w:t xml:space="preserve">. Since then, the placement of microsporidia as an early branching eukaryote has been further supported with the phylogeny of other genes such as </w:t>
      </w:r>
      <w:r w:rsidRPr="00AE623B">
        <w:rPr>
          <w:szCs w:val="24"/>
        </w:rPr>
        <w:t>isoleucyl aminoacyl-tRNA</w:t>
      </w:r>
      <w:r>
        <w:rPr>
          <w:szCs w:val="24"/>
        </w:rPr>
        <w:t xml:space="preserve"> synthetase, elongation factor-</w:t>
      </w:r>
      <w:r w:rsidRPr="00AE623B">
        <w:rPr>
          <w:szCs w:val="24"/>
        </w:rPr>
        <w:t>1alpha, and elongation factor-2</w:t>
      </w:r>
      <w:r>
        <w:rPr>
          <w:szCs w:val="24"/>
        </w:rPr>
        <w:t xml:space="preserve"> </w: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 </w:instrTex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(Brown and Doolittle 1995; Kamaishi et al. 1996)</w:t>
      </w:r>
      <w:r>
        <w:rPr>
          <w:szCs w:val="24"/>
        </w:rPr>
        <w:fldChar w:fldCharType="end"/>
      </w:r>
      <w:r>
        <w:rPr>
          <w:szCs w:val="24"/>
        </w:rPr>
        <w:t xml:space="preserve">. </w:t>
      </w:r>
    </w:p>
    <w:p w14:paraId="575D6006" w14:textId="086593E3" w:rsidR="0045172F" w:rsidRDefault="005442EB" w:rsidP="005442EB">
      <w:pPr>
        <w:spacing w:after="0" w:line="360" w:lineRule="auto"/>
        <w:jc w:val="both"/>
        <w:rPr>
          <w:szCs w:val="24"/>
        </w:rPr>
      </w:pPr>
      <w:r>
        <w:rPr>
          <w:szCs w:val="24"/>
        </w:rPr>
        <w:t xml:space="preserve">However, this </w:t>
      </w:r>
      <w:r w:rsidR="00407E04">
        <w:rPr>
          <w:szCs w:val="24"/>
        </w:rPr>
        <w:t>"Microsporidia-early"</w:t>
      </w:r>
      <w:r w:rsidRPr="00CB7B5B">
        <w:rPr>
          <w:szCs w:val="24"/>
        </w:rPr>
        <w:t xml:space="preserve"> hypothesis</w:t>
      </w:r>
      <w:r>
        <w:rPr>
          <w:szCs w:val="24"/>
        </w:rPr>
        <w:t xml:space="preserve"> was always doubted</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Pr>
          <w:szCs w:val="24"/>
        </w:rPr>
        <w:t xml:space="preserve">. </w:t>
      </w:r>
      <w:r w:rsidR="009039A4">
        <w:rPr>
          <w:szCs w:val="24"/>
        </w:rPr>
        <w:t xml:space="preserve">The presence of heat shock protein Hsp70 </w:t>
      </w:r>
      <w:r w:rsidR="000867AE">
        <w:rPr>
          <w:szCs w:val="24"/>
        </w:rPr>
        <w:t xml:space="preserve">gives insight about the mitochondrial origin of microsporidian ancestor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sidR="000867AE">
        <w:rPr>
          <w:szCs w:val="24"/>
        </w:rPr>
        <w:t xml:space="preserve">, which </w:t>
      </w:r>
      <w:r w:rsidR="00B25979">
        <w:rPr>
          <w:szCs w:val="24"/>
        </w:rPr>
        <w:t>neglect</w:t>
      </w:r>
      <w:r w:rsidR="008344A1">
        <w:rPr>
          <w:szCs w:val="24"/>
        </w:rPr>
        <w:t>s</w:t>
      </w:r>
      <w:r w:rsidR="000867AE">
        <w:rPr>
          <w:szCs w:val="24"/>
        </w:rPr>
        <w:t xml:space="preserve"> the </w:t>
      </w:r>
      <w:r w:rsidR="00B747E7">
        <w:rPr>
          <w:szCs w:val="24"/>
        </w:rPr>
        <w:t>A</w:t>
      </w:r>
      <w:r w:rsidR="00B25979">
        <w:rPr>
          <w:szCs w:val="24"/>
        </w:rPr>
        <w:t>rchezoa hypothesis.</w:t>
      </w:r>
      <w:r w:rsidR="00047EE5">
        <w:rPr>
          <w:szCs w:val="24"/>
        </w:rPr>
        <w:t xml:space="preserve"> </w:t>
      </w:r>
      <w:r w:rsidR="00952347">
        <w:rPr>
          <w:szCs w:val="24"/>
        </w:rPr>
        <w:t xml:space="preserve">In addition to that biological evidence, </w:t>
      </w:r>
      <w:r w:rsidR="009039A4">
        <w:rPr>
          <w:szCs w:val="24"/>
        </w:rPr>
        <w:t>t</w:t>
      </w:r>
      <w:r>
        <w:rPr>
          <w:szCs w:val="24"/>
        </w:rPr>
        <w:t xml:space="preserve">he </w:t>
      </w:r>
      <w:r w:rsidR="006547BC">
        <w:rPr>
          <w:szCs w:val="24"/>
        </w:rPr>
        <w:t>highly</w:t>
      </w:r>
      <w:r>
        <w:rPr>
          <w:szCs w:val="24"/>
        </w:rPr>
        <w:t xml:space="preserve"> divergent sequences of the microsporidia could </w:t>
      </w:r>
      <w:r w:rsidR="006D5565">
        <w:rPr>
          <w:szCs w:val="24"/>
        </w:rPr>
        <w:t>misplace</w:t>
      </w:r>
      <w:r>
        <w:rPr>
          <w:szCs w:val="24"/>
        </w:rPr>
        <w:t xml:space="preserve"> their deep position in the phylogenetic tree due </w:t>
      </w:r>
      <w:commentRangeStart w:id="16"/>
      <w:r>
        <w:rPr>
          <w:szCs w:val="24"/>
        </w:rPr>
        <w:t xml:space="preserve">to the effect of the long-branch attraction </w:t>
      </w:r>
      <w:commentRangeEnd w:id="16"/>
      <w:r>
        <w:rPr>
          <w:rStyle w:val="CommentReference"/>
        </w:rPr>
        <w:commentReference w:id="16"/>
      </w:r>
      <w:r>
        <w:rPr>
          <w:szCs w:val="24"/>
        </w:rPr>
        <w:fldChar w:fldCharType="begin"/>
      </w:r>
      <w:r w:rsidR="00A344C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Pr>
          <w:szCs w:val="24"/>
        </w:rPr>
        <w:fldChar w:fldCharType="separate"/>
      </w:r>
      <w:r w:rsidR="00A344C8">
        <w:rPr>
          <w:noProof/>
          <w:szCs w:val="24"/>
        </w:rPr>
        <w:t>(Corradi and Keeling 2009)</w:t>
      </w:r>
      <w:r>
        <w:rPr>
          <w:szCs w:val="24"/>
        </w:rPr>
        <w:fldChar w:fldCharType="end"/>
      </w:r>
      <w:r>
        <w:rPr>
          <w:szCs w:val="24"/>
        </w:rPr>
        <w:t>.</w:t>
      </w:r>
      <w:r w:rsidR="001401D6">
        <w:rPr>
          <w:szCs w:val="24"/>
        </w:rPr>
        <w:t xml:space="preserve"> </w:t>
      </w:r>
      <w:r w:rsidR="0045172F">
        <w:rPr>
          <w:szCs w:val="24"/>
        </w:rPr>
        <w:t>The l</w:t>
      </w:r>
      <w:r w:rsidR="001401D6">
        <w:rPr>
          <w:szCs w:val="24"/>
        </w:rPr>
        <w:t>ong-branch attraction</w:t>
      </w:r>
      <w:r w:rsidR="0045172F">
        <w:rPr>
          <w:szCs w:val="24"/>
        </w:rPr>
        <w:t xml:space="preserve"> </w:t>
      </w:r>
      <w:r w:rsidR="001401D6">
        <w:rPr>
          <w:szCs w:val="24"/>
        </w:rPr>
        <w:t xml:space="preserve">was firstly discussed by </w:t>
      </w:r>
      <w:r w:rsidR="001401D6">
        <w:rPr>
          <w:szCs w:val="24"/>
        </w:rPr>
        <w:fldChar w:fldCharType="begin"/>
      </w:r>
      <w:r w:rsidR="001401D6">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sidR="001401D6">
        <w:rPr>
          <w:szCs w:val="24"/>
        </w:rPr>
        <w:fldChar w:fldCharType="separate"/>
      </w:r>
      <w:r w:rsidR="001401D6">
        <w:rPr>
          <w:noProof/>
          <w:szCs w:val="24"/>
        </w:rPr>
        <w:t>(Felsenstein 1978)</w:t>
      </w:r>
      <w:r w:rsidR="001401D6">
        <w:rPr>
          <w:szCs w:val="24"/>
        </w:rPr>
        <w:fldChar w:fldCharType="end"/>
      </w:r>
      <w:r w:rsidR="0045172F">
        <w:rPr>
          <w:szCs w:val="24"/>
        </w:rPr>
        <w:t>, in which it</w:t>
      </w:r>
      <w:r w:rsidR="00B34548">
        <w:rPr>
          <w:szCs w:val="24"/>
        </w:rPr>
        <w:t xml:space="preserve"> </w:t>
      </w:r>
      <w:r w:rsidR="003D37B9">
        <w:rPr>
          <w:szCs w:val="24"/>
        </w:rPr>
        <w:t>affects</w:t>
      </w:r>
      <w:r w:rsidR="0045172F">
        <w:rPr>
          <w:szCs w:val="24"/>
        </w:rPr>
        <w:t xml:space="preserve"> the</w:t>
      </w:r>
      <w:r w:rsidR="003D37B9">
        <w:rPr>
          <w:szCs w:val="24"/>
        </w:rPr>
        <w:t xml:space="preserve"> </w:t>
      </w:r>
      <w:r w:rsidR="0045172F">
        <w:rPr>
          <w:szCs w:val="24"/>
        </w:rPr>
        <w:t xml:space="preserve">maximum parsimony tree reconstruction. </w:t>
      </w:r>
      <w:r w:rsidR="00BA5A3A">
        <w:rPr>
          <w:szCs w:val="24"/>
        </w:rPr>
        <w:t>Subsequently</w:t>
      </w:r>
      <w:r w:rsidR="0045172F">
        <w:rPr>
          <w:szCs w:val="24"/>
        </w:rPr>
        <w:t xml:space="preserve">, </w:t>
      </w:r>
      <w:r w:rsidR="004B64AF">
        <w:rPr>
          <w:szCs w:val="24"/>
        </w:rPr>
        <w:t>this artifact</w:t>
      </w:r>
      <w:r w:rsidR="0045172F">
        <w:rPr>
          <w:szCs w:val="24"/>
        </w:rPr>
        <w:t xml:space="preserve"> has been </w:t>
      </w:r>
      <w:r w:rsidR="00BA5A3A">
        <w:rPr>
          <w:szCs w:val="24"/>
        </w:rPr>
        <w:t>shown to affect all types of phylogenetic tree reconstruction methods, such as distance based approach and maximum likelihood</w:t>
      </w:r>
      <w:r w:rsidR="004F774A">
        <w:rPr>
          <w:szCs w:val="24"/>
        </w:rPr>
        <w:t xml:space="preserve"> </w:t>
      </w:r>
      <w:r w:rsidR="004F774A">
        <w:rPr>
          <w:szCs w:val="24"/>
        </w:rPr>
        <w:fldChar w:fldCharType="begin">
          <w:fldData xml:space="preserve">PEVuZE5vdGU+PENpdGU+PEF1dGhvcj5QaGlsaXBwZTwvQXV0aG9yPjxZZWFyPjIwMDA8L1llYXI+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</w:fldData>
        </w:fldChar>
      </w:r>
      <w:r w:rsidR="004F774A">
        <w:rPr>
          <w:szCs w:val="24"/>
        </w:rPr>
        <w:instrText xml:space="preserve"> ADDIN EN.CITE </w:instrText>
      </w:r>
      <w:r w:rsidR="004F774A">
        <w:rPr>
          <w:szCs w:val="24"/>
        </w:rPr>
        <w:fldChar w:fldCharType="begin">
          <w:fldData xml:space="preserve">PEVuZE5vdGU+PENpdGU+PEF1dGhvcj5QaGlsaXBwZTwvQXV0aG9yPjxZZWFyPjIwMDA8L1llYXI+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</w:fldData>
        </w:fldChar>
      </w:r>
      <w:r w:rsidR="004F774A">
        <w:rPr>
          <w:szCs w:val="24"/>
        </w:rPr>
        <w:instrText xml:space="preserve"> ADDIN EN.CITE.DATA </w:instrText>
      </w:r>
      <w:r w:rsidR="004F774A">
        <w:rPr>
          <w:szCs w:val="24"/>
        </w:rPr>
      </w:r>
      <w:r w:rsidR="004F774A">
        <w:rPr>
          <w:szCs w:val="24"/>
        </w:rPr>
        <w:fldChar w:fldCharType="end"/>
      </w:r>
      <w:r w:rsidR="004F774A">
        <w:rPr>
          <w:szCs w:val="24"/>
        </w:rPr>
        <w:fldChar w:fldCharType="separate"/>
      </w:r>
      <w:r w:rsidR="004F774A">
        <w:rPr>
          <w:noProof/>
          <w:szCs w:val="24"/>
        </w:rPr>
        <w:t>(Philippe 2000; Kolaczkowski and Thornton 2009; Parks and Goldman 2014)</w:t>
      </w:r>
      <w:r w:rsidR="004F774A">
        <w:rPr>
          <w:szCs w:val="24"/>
        </w:rPr>
        <w:fldChar w:fldCharType="end"/>
      </w:r>
      <w:r w:rsidR="00BA5A3A">
        <w:rPr>
          <w:szCs w:val="24"/>
        </w:rPr>
        <w:t xml:space="preserve">. </w:t>
      </w:r>
      <w:r w:rsidR="0035320D">
        <w:rPr>
          <w:szCs w:val="24"/>
        </w:rPr>
        <w:t>The long-branch attraction demonstrates cases, where fa</w:t>
      </w:r>
      <w:r w:rsidR="006C191E">
        <w:rPr>
          <w:szCs w:val="24"/>
        </w:rPr>
        <w:t>st evolving taxa are grouped together in the inferred tree</w:t>
      </w:r>
      <w:r w:rsidR="0035320D">
        <w:rPr>
          <w:szCs w:val="24"/>
        </w:rPr>
        <w:t xml:space="preserve"> </w:t>
      </w:r>
      <w:r w:rsidR="006C191E">
        <w:rPr>
          <w:szCs w:val="24"/>
        </w:rPr>
        <w:t>although they are not evolutionarily related</w:t>
      </w:r>
      <w:r w:rsidR="001C39F0">
        <w:rPr>
          <w:szCs w:val="24"/>
        </w:rPr>
        <w:t>,</w:t>
      </w:r>
      <w:r w:rsidR="006C191E">
        <w:rPr>
          <w:szCs w:val="24"/>
        </w:rPr>
        <w:t xml:space="preserve"> </w:t>
      </w:r>
      <w:r w:rsidR="001C39F0">
        <w:rPr>
          <w:szCs w:val="24"/>
        </w:rPr>
        <w:t>which consequently</w:t>
      </w:r>
      <w:r w:rsidR="004F774A">
        <w:rPr>
          <w:szCs w:val="24"/>
        </w:rPr>
        <w:t xml:space="preserve"> leads to the bias in the conclusion based on the in</w:t>
      </w:r>
      <w:r w:rsidR="001231BB">
        <w:rPr>
          <w:szCs w:val="24"/>
        </w:rPr>
        <w:t xml:space="preserve">ference of the constructed </w:t>
      </w:r>
      <w:r w:rsidR="00522910">
        <w:rPr>
          <w:szCs w:val="24"/>
        </w:rPr>
        <w:t xml:space="preserve">phylogenetic </w:t>
      </w:r>
      <w:r w:rsidR="001231BB">
        <w:rPr>
          <w:szCs w:val="24"/>
        </w:rPr>
        <w:t xml:space="preserve">tree </w:t>
      </w:r>
      <w:r w:rsidR="00367C62">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sidR="00367C62">
        <w:rPr>
          <w:szCs w:val="24"/>
        </w:rPr>
        <w:instrText xml:space="preserve"> ADDIN EN.CITE </w:instrText>
      </w:r>
      <w:r w:rsidR="00367C62">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sidR="00367C62">
        <w:rPr>
          <w:szCs w:val="24"/>
        </w:rPr>
        <w:instrText xml:space="preserve"> ADDIN EN.CITE.DATA </w:instrText>
      </w:r>
      <w:r w:rsidR="00367C62">
        <w:rPr>
          <w:szCs w:val="24"/>
        </w:rPr>
      </w:r>
      <w:r w:rsidR="00367C62">
        <w:rPr>
          <w:szCs w:val="24"/>
        </w:rPr>
        <w:fldChar w:fldCharType="end"/>
      </w:r>
      <w:r w:rsidR="00367C62">
        <w:rPr>
          <w:szCs w:val="24"/>
        </w:rPr>
        <w:fldChar w:fldCharType="separate"/>
      </w:r>
      <w:r w:rsidR="00367C62">
        <w:rPr>
          <w:noProof/>
          <w:szCs w:val="24"/>
        </w:rPr>
        <w:t>(Philippe et al. 2005; Kück et al. 2012; Li, Hua, et al. 2014)</w:t>
      </w:r>
      <w:r w:rsidR="00367C62">
        <w:rPr>
          <w:szCs w:val="24"/>
        </w:rPr>
        <w:fldChar w:fldCharType="end"/>
      </w:r>
      <w:r w:rsidR="00367C62">
        <w:rPr>
          <w:szCs w:val="24"/>
        </w:rPr>
        <w:t>.</w:t>
      </w:r>
    </w:p>
    <w:p w14:paraId="5D988BB5" w14:textId="3F973A47" w:rsidR="005442EB" w:rsidRDefault="005442EB" w:rsidP="005442EB">
      <w:pPr>
        <w:spacing w:after="0" w:line="360" w:lineRule="auto"/>
        <w:jc w:val="both"/>
        <w:rPr>
          <w:szCs w:val="24"/>
        </w:rPr>
      </w:pPr>
      <w:r>
        <w:rPr>
          <w:szCs w:val="24"/>
        </w:rPr>
        <w:t xml:space="preserve">In 1996, </w:t>
      </w:r>
      <w:r>
        <w:rPr>
          <w:szCs w:val="24"/>
        </w:rPr>
        <w:fldChar w:fldCharType="begin"/>
      </w:r>
      <w:r>
        <w:rPr>
          <w:szCs w:val="24"/>
        </w:rPr>
        <w:instrText xml:space="preserve"> ADDIN EN.CITE &lt;EndNote&gt;&lt;Cite&gt;&lt;Author&gt;Edlind&lt;/Author&gt;&lt;Year&gt;1996&lt;/Year&gt;&lt;RecNum&gt;316&lt;/RecNum&gt;&lt;DisplayText&gt;(Edlind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firstly suggested the fungal relationship of microsporidia based on the phylogenetic study of alpha- and beta-tubulins from several microsporidia species.</w:t>
      </w:r>
      <w:r w:rsidR="008A6E26">
        <w:rPr>
          <w:szCs w:val="24"/>
        </w:rPr>
        <w:t xml:space="preserve"> </w:t>
      </w:r>
      <w:r w:rsidR="008A6E26" w:rsidRPr="003118A3">
        <w:rPr>
          <w:szCs w:val="24"/>
          <w:highlight w:val="yellow"/>
        </w:rPr>
        <w:t>Thereafter,</w:t>
      </w:r>
      <w:r w:rsidRPr="003118A3">
        <w:rPr>
          <w:szCs w:val="24"/>
          <w:highlight w:val="yellow"/>
        </w:rPr>
        <w:t xml:space="preserve"> </w:t>
      </w:r>
      <w:r w:rsidR="008A6E26" w:rsidRPr="003118A3">
        <w:rPr>
          <w:szCs w:val="24"/>
          <w:highlight w:val="yellow"/>
        </w:rPr>
        <w:t>several f</w:t>
      </w:r>
      <w:r w:rsidRPr="003118A3">
        <w:rPr>
          <w:szCs w:val="24"/>
          <w:highlight w:val="yellow"/>
        </w:rPr>
        <w:t>urther evidence</w:t>
      </w:r>
      <w:r w:rsidR="00C07E4B" w:rsidRPr="003118A3">
        <w:rPr>
          <w:szCs w:val="24"/>
          <w:highlight w:val="yellow"/>
        </w:rPr>
        <w:t>s</w:t>
      </w:r>
      <w:r w:rsidRPr="003118A3">
        <w:rPr>
          <w:szCs w:val="24"/>
          <w:highlight w:val="yellow"/>
        </w:rPr>
        <w:t xml:space="preserve"> for this hypothesis </w:t>
      </w:r>
      <w:r w:rsidR="008A6E26" w:rsidRPr="003118A3">
        <w:rPr>
          <w:szCs w:val="24"/>
          <w:highlight w:val="yellow"/>
        </w:rPr>
        <w:t>have been carried out</w:t>
      </w:r>
      <w:r w:rsidR="004D5C05" w:rsidRPr="003118A3">
        <w:rPr>
          <w:szCs w:val="24"/>
          <w:highlight w:val="yellow"/>
        </w:rPr>
        <w:t xml:space="preserve"> by the </w:t>
      </w:r>
      <w:r w:rsidR="00220EB5" w:rsidRPr="003118A3">
        <w:rPr>
          <w:szCs w:val="24"/>
          <w:highlight w:val="yellow"/>
        </w:rPr>
        <w:t>phylogenetic analysis of</w:t>
      </w:r>
      <w:r w:rsidR="00B01896" w:rsidRPr="003118A3">
        <w:rPr>
          <w:szCs w:val="24"/>
          <w:highlight w:val="yellow"/>
        </w:rPr>
        <w:t xml:space="preserve"> other genes, such as</w:t>
      </w:r>
      <w:r w:rsidR="00A12D67">
        <w:rPr>
          <w:szCs w:val="24"/>
          <w:highlight w:val="yellow"/>
        </w:rPr>
        <w:t xml:space="preserve"> the mitochondrial</w:t>
      </w:r>
      <w:r w:rsidR="00220EB5" w:rsidRPr="003118A3">
        <w:rPr>
          <w:szCs w:val="24"/>
          <w:highlight w:val="yellow"/>
        </w:rPr>
        <w:t xml:space="preserve"> Hsp70 </w:t>
      </w:r>
      <w:r w:rsidR="00332179" w:rsidRPr="003118A3">
        <w:rPr>
          <w:szCs w:val="24"/>
          <w:highlight w:val="yellow"/>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3118A3">
        <w:rPr>
          <w:szCs w:val="24"/>
          <w:highlight w:val="yellow"/>
        </w:rPr>
        <w:instrText xml:space="preserve"> ADDIN EN.CITE </w:instrText>
      </w:r>
      <w:r w:rsidR="00332179" w:rsidRPr="003118A3">
        <w:rPr>
          <w:szCs w:val="24"/>
          <w:highlight w:val="yellow"/>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3118A3">
        <w:rPr>
          <w:szCs w:val="24"/>
          <w:highlight w:val="yellow"/>
        </w:rPr>
        <w:instrText xml:space="preserve"> ADDIN EN.CITE.DATA </w:instrText>
      </w:r>
      <w:r w:rsidR="00332179" w:rsidRPr="003118A3">
        <w:rPr>
          <w:szCs w:val="24"/>
          <w:highlight w:val="yellow"/>
        </w:rPr>
      </w:r>
      <w:r w:rsidR="00332179" w:rsidRPr="003118A3">
        <w:rPr>
          <w:szCs w:val="24"/>
          <w:highlight w:val="yellow"/>
        </w:rPr>
        <w:fldChar w:fldCharType="end"/>
      </w:r>
      <w:r w:rsidR="00332179" w:rsidRPr="003118A3">
        <w:rPr>
          <w:szCs w:val="24"/>
          <w:highlight w:val="yellow"/>
        </w:rPr>
      </w:r>
      <w:r w:rsidR="00332179" w:rsidRPr="003118A3">
        <w:rPr>
          <w:szCs w:val="24"/>
          <w:highlight w:val="yellow"/>
        </w:rPr>
        <w:fldChar w:fldCharType="separate"/>
      </w:r>
      <w:r w:rsidR="00332179" w:rsidRPr="003118A3">
        <w:rPr>
          <w:noProof/>
          <w:szCs w:val="24"/>
          <w:highlight w:val="yellow"/>
        </w:rPr>
        <w:t>(Germot, Philippe, and Guyader 1997; Hirt et al. 1997)</w:t>
      </w:r>
      <w:r w:rsidR="00332179" w:rsidRPr="003118A3">
        <w:rPr>
          <w:szCs w:val="24"/>
          <w:highlight w:val="yellow"/>
        </w:rPr>
        <w:fldChar w:fldCharType="end"/>
      </w:r>
      <w:r w:rsidR="00B01896" w:rsidRPr="003118A3">
        <w:rPr>
          <w:szCs w:val="24"/>
          <w:highlight w:val="yellow"/>
        </w:rPr>
        <w:t xml:space="preserve"> or</w:t>
      </w:r>
      <w:r w:rsidR="00E80104" w:rsidRPr="003118A3">
        <w:rPr>
          <w:szCs w:val="24"/>
          <w:highlight w:val="yellow"/>
        </w:rPr>
        <w:t xml:space="preserve"> </w:t>
      </w:r>
      <w:r w:rsidR="00332179" w:rsidRPr="003118A3">
        <w:rPr>
          <w:szCs w:val="24"/>
          <w:highlight w:val="yellow"/>
        </w:rPr>
        <w:t xml:space="preserve">the </w:t>
      </w:r>
      <w:commentRangeStart w:id="17"/>
      <w:commentRangeStart w:id="18"/>
      <w:r w:rsidRPr="003118A3">
        <w:rPr>
          <w:szCs w:val="24"/>
          <w:highlight w:val="yellow"/>
        </w:rPr>
        <w:t xml:space="preserve">largest </w:t>
      </w:r>
      <w:commentRangeEnd w:id="17"/>
      <w:r w:rsidRPr="003118A3">
        <w:rPr>
          <w:rStyle w:val="CommentReference"/>
          <w:highlight w:val="yellow"/>
        </w:rPr>
        <w:commentReference w:id="17"/>
      </w:r>
      <w:commentRangeEnd w:id="18"/>
      <w:r w:rsidRPr="003118A3">
        <w:rPr>
          <w:rStyle w:val="CommentReference"/>
          <w:highlight w:val="yellow"/>
        </w:rPr>
        <w:commentReference w:id="18"/>
      </w:r>
      <w:r w:rsidRPr="003118A3">
        <w:rPr>
          <w:szCs w:val="24"/>
          <w:highlight w:val="yellow"/>
        </w:rPr>
        <w:t xml:space="preserve">subunit of the RNA polymerase II </w:t>
      </w:r>
      <w:r w:rsidRPr="003118A3">
        <w:rPr>
          <w:szCs w:val="24"/>
          <w:highlight w:val="yellow"/>
        </w:rPr>
        <w:fldChar w:fldCharType="begin"/>
      </w:r>
      <w:r w:rsidRPr="003118A3">
        <w:rPr>
          <w:szCs w:val="24"/>
          <w:highlight w:val="yellow"/>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3118A3">
        <w:rPr>
          <w:szCs w:val="24"/>
          <w:highlight w:val="yellow"/>
        </w:rPr>
        <w:fldChar w:fldCharType="separate"/>
      </w:r>
      <w:r w:rsidRPr="003118A3">
        <w:rPr>
          <w:noProof/>
          <w:szCs w:val="24"/>
          <w:highlight w:val="yellow"/>
        </w:rPr>
        <w:t>(Hirt et al. 1999)</w:t>
      </w:r>
      <w:r w:rsidRPr="003118A3">
        <w:rPr>
          <w:szCs w:val="24"/>
          <w:highlight w:val="yellow"/>
        </w:rPr>
        <w:fldChar w:fldCharType="end"/>
      </w:r>
      <w:r w:rsidR="00B01896" w:rsidRPr="003118A3">
        <w:rPr>
          <w:szCs w:val="24"/>
          <w:highlight w:val="yellow"/>
        </w:rPr>
        <w:t xml:space="preserve">. Other multiple gene approaches </w:t>
      </w:r>
      <w:r w:rsidR="00B01896" w:rsidRPr="003118A3">
        <w:rPr>
          <w:szCs w:val="24"/>
          <w:highlight w:val="yellow"/>
        </w:rPr>
        <w:lastRenderedPageBreak/>
        <w:t>also supported the fungal relationship of microsporidia, including the study of</w:t>
      </w:r>
      <w:r w:rsidR="00E80104" w:rsidRPr="003118A3">
        <w:rPr>
          <w:szCs w:val="24"/>
          <w:highlight w:val="yellow"/>
        </w:rPr>
        <w:t xml:space="preserve"> </w:t>
      </w:r>
      <w:r w:rsidRPr="003118A3">
        <w:rPr>
          <w:szCs w:val="24"/>
          <w:highlight w:val="yellow"/>
        </w:rPr>
        <w:t xml:space="preserve">alpha and beta subunits of pyruvate dehydrogenase E1 </w:t>
      </w:r>
      <w:r w:rsidRPr="003118A3">
        <w:rPr>
          <w:szCs w:val="24"/>
          <w:highlight w:val="yellow"/>
        </w:rPr>
        <w:fldChar w:fldCharType="begin"/>
      </w:r>
      <w:r w:rsidRPr="003118A3">
        <w:rPr>
          <w:szCs w:val="24"/>
          <w:highlight w:val="yellow"/>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3118A3">
        <w:rPr>
          <w:szCs w:val="24"/>
          <w:highlight w:val="yellow"/>
        </w:rPr>
        <w:fldChar w:fldCharType="separate"/>
      </w:r>
      <w:r w:rsidRPr="003118A3">
        <w:rPr>
          <w:noProof/>
          <w:szCs w:val="24"/>
          <w:highlight w:val="yellow"/>
        </w:rPr>
        <w:t>(Fast and Keeling 2001)</w:t>
      </w:r>
      <w:r w:rsidRPr="003118A3">
        <w:rPr>
          <w:szCs w:val="24"/>
          <w:highlight w:val="yellow"/>
        </w:rPr>
        <w:fldChar w:fldCharType="end"/>
      </w:r>
      <w:r w:rsidR="00960B03" w:rsidRPr="003118A3">
        <w:rPr>
          <w:szCs w:val="24"/>
          <w:highlight w:val="yellow"/>
        </w:rPr>
        <w:t xml:space="preserve">, or </w:t>
      </w:r>
      <w:r w:rsidRPr="003118A3">
        <w:rPr>
          <w:szCs w:val="24"/>
          <w:highlight w:val="yellow"/>
        </w:rPr>
        <w:t>the new</w:t>
      </w:r>
      <w:r w:rsidR="00960B03" w:rsidRPr="003118A3">
        <w:rPr>
          <w:szCs w:val="24"/>
          <w:highlight w:val="yellow"/>
        </w:rPr>
        <w:t>ly determined</w:t>
      </w:r>
      <w:r w:rsidRPr="003118A3">
        <w:rPr>
          <w:szCs w:val="24"/>
          <w:highlight w:val="yellow"/>
        </w:rPr>
        <w:t xml:space="preserve"> DNA-dependent RNA polymerase II largest subunit RPB1 and translation elongation factor I alpha </w:t>
      </w:r>
      <w:r w:rsidRPr="003118A3">
        <w:rPr>
          <w:szCs w:val="24"/>
          <w:highlight w:val="yellow"/>
        </w:rPr>
        <w:fldChar w:fldCharType="begin"/>
      </w:r>
      <w:r w:rsidRPr="003118A3">
        <w:rPr>
          <w:szCs w:val="24"/>
          <w:highlight w:val="yellow"/>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3118A3">
        <w:rPr>
          <w:szCs w:val="24"/>
          <w:highlight w:val="yellow"/>
        </w:rPr>
        <w:fldChar w:fldCharType="separate"/>
      </w:r>
      <w:r w:rsidRPr="003118A3">
        <w:rPr>
          <w:noProof/>
          <w:szCs w:val="24"/>
          <w:highlight w:val="yellow"/>
        </w:rPr>
        <w:t>(Tanabe, Watanabe, and Sugiyama 2002)</w:t>
      </w:r>
      <w:r w:rsidRPr="003118A3">
        <w:rPr>
          <w:szCs w:val="24"/>
          <w:highlight w:val="yellow"/>
        </w:rPr>
        <w:fldChar w:fldCharType="end"/>
      </w:r>
      <w:r w:rsidR="004E5BEC" w:rsidRPr="003118A3">
        <w:rPr>
          <w:szCs w:val="24"/>
          <w:highlight w:val="yellow"/>
        </w:rPr>
        <w:t xml:space="preserve">. </w:t>
      </w:r>
      <w:r w:rsidR="006353AC" w:rsidRPr="003118A3">
        <w:rPr>
          <w:szCs w:val="24"/>
          <w:highlight w:val="yellow"/>
        </w:rPr>
        <w:t>Previous</w:t>
      </w:r>
      <w:r w:rsidR="006D5565" w:rsidRPr="003118A3">
        <w:rPr>
          <w:szCs w:val="24"/>
          <w:highlight w:val="yellow"/>
        </w:rPr>
        <w:t xml:space="preserve"> studies </w:t>
      </w:r>
      <w:r w:rsidR="00080079" w:rsidRPr="003118A3">
        <w:rPr>
          <w:szCs w:val="24"/>
          <w:highlight w:val="yellow"/>
        </w:rPr>
        <w:t>proposed</w:t>
      </w:r>
      <w:r w:rsidR="00550BB5" w:rsidRPr="003118A3">
        <w:rPr>
          <w:szCs w:val="24"/>
          <w:highlight w:val="yellow"/>
        </w:rPr>
        <w:t xml:space="preserve"> different relationships between microsporidia and fungi. </w:t>
      </w:r>
      <w:r w:rsidR="00080079" w:rsidRPr="003118A3">
        <w:rPr>
          <w:szCs w:val="24"/>
          <w:highlight w:val="yellow"/>
        </w:rPr>
        <w:fldChar w:fldCharType="begin"/>
      </w:r>
      <w:r w:rsidR="00080079" w:rsidRPr="003118A3">
        <w:rPr>
          <w:szCs w:val="24"/>
          <w:highlight w:val="yellow"/>
        </w:rPr>
        <w:instrText xml:space="preserve"> ADDIN EN.CITE &lt;EndNote&gt;&lt;Cite&gt;&lt;Author&gt;Keeling&lt;/Author&gt;&lt;Year&gt;2000&lt;/Year&gt;&lt;RecNum&gt;194&lt;/RecNum&gt;&lt;DisplayText&gt;(Keeling,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00080079" w:rsidRPr="003118A3">
        <w:rPr>
          <w:szCs w:val="24"/>
          <w:highlight w:val="yellow"/>
        </w:rPr>
        <w:fldChar w:fldCharType="separate"/>
      </w:r>
      <w:r w:rsidR="00080079" w:rsidRPr="003118A3">
        <w:rPr>
          <w:noProof/>
          <w:szCs w:val="24"/>
          <w:highlight w:val="yellow"/>
        </w:rPr>
        <w:t>(Keeling, Luker, and Palmer 2000)</w:t>
      </w:r>
      <w:r w:rsidR="00080079" w:rsidRPr="003118A3">
        <w:rPr>
          <w:szCs w:val="24"/>
          <w:highlight w:val="yellow"/>
        </w:rPr>
        <w:fldChar w:fldCharType="end"/>
      </w:r>
      <w:r w:rsidR="00080079" w:rsidRPr="003118A3">
        <w:rPr>
          <w:szCs w:val="24"/>
          <w:highlight w:val="yellow"/>
        </w:rPr>
        <w:t xml:space="preserve"> branched microsporidia based on the beta-tubulin phylogeny either with </w:t>
      </w:r>
      <w:r w:rsidR="005F0285" w:rsidRPr="003118A3">
        <w:rPr>
          <w:szCs w:val="24"/>
          <w:highlight w:val="yellow"/>
        </w:rPr>
        <w:t>a</w:t>
      </w:r>
      <w:r w:rsidR="00080079" w:rsidRPr="003118A3">
        <w:rPr>
          <w:szCs w:val="24"/>
          <w:highlight w:val="yellow"/>
        </w:rPr>
        <w:t xml:space="preserve">scomycetes or </w:t>
      </w:r>
      <w:r w:rsidR="005F0285" w:rsidRPr="003118A3">
        <w:rPr>
          <w:szCs w:val="24"/>
          <w:highlight w:val="yellow"/>
        </w:rPr>
        <w:t>z</w:t>
      </w:r>
      <w:r w:rsidR="00080079" w:rsidRPr="003118A3">
        <w:rPr>
          <w:szCs w:val="24"/>
          <w:highlight w:val="yellow"/>
        </w:rPr>
        <w:t>ygomycetes but not as a sister group of fungi.</w:t>
      </w:r>
      <w:r w:rsidR="005F0285" w:rsidRPr="003118A3">
        <w:rPr>
          <w:szCs w:val="24"/>
          <w:highlight w:val="yellow"/>
        </w:rPr>
        <w:t xml:space="preserve"> The close relationship between microsporidia and zygomycetes was however not resolved according to the analysis sugar transporters and the RNA helicases by </w:t>
      </w:r>
      <w:r w:rsidR="005F0285" w:rsidRPr="003118A3">
        <w:rPr>
          <w:szCs w:val="24"/>
          <w:highlight w:val="yellow"/>
        </w:rPr>
        <w:fldChar w:fldCharType="begin"/>
      </w:r>
      <w:r w:rsidR="005F0285" w:rsidRPr="003118A3">
        <w:rPr>
          <w:szCs w:val="24"/>
          <w:highlight w:val="yellow"/>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5F0285" w:rsidRPr="003118A3">
        <w:rPr>
          <w:szCs w:val="24"/>
          <w:highlight w:val="yellow"/>
        </w:rPr>
        <w:fldChar w:fldCharType="separate"/>
      </w:r>
      <w:r w:rsidR="005F0285" w:rsidRPr="003118A3">
        <w:rPr>
          <w:noProof/>
          <w:szCs w:val="24"/>
          <w:highlight w:val="yellow"/>
        </w:rPr>
        <w:t>(Koestler and Ebersberger 2011)</w:t>
      </w:r>
      <w:r w:rsidR="005F0285" w:rsidRPr="003118A3">
        <w:rPr>
          <w:szCs w:val="24"/>
          <w:highlight w:val="yellow"/>
        </w:rPr>
        <w:fldChar w:fldCharType="end"/>
      </w:r>
      <w:r w:rsidR="005F0285" w:rsidRPr="003118A3">
        <w:rPr>
          <w:szCs w:val="24"/>
          <w:highlight w:val="yellow"/>
        </w:rPr>
        <w:t>.</w:t>
      </w:r>
      <w:r w:rsidR="00A46686" w:rsidRPr="003118A3">
        <w:rPr>
          <w:szCs w:val="24"/>
          <w:highlight w:val="yellow"/>
        </w:rPr>
        <w:t xml:space="preserve"> </w:t>
      </w:r>
      <w:r w:rsidR="00205071" w:rsidRPr="003118A3">
        <w:rPr>
          <w:szCs w:val="24"/>
          <w:highlight w:val="yellow"/>
        </w:rPr>
        <w:t xml:space="preserve">Another study </w:t>
      </w:r>
      <w:r w:rsidR="00205071" w:rsidRPr="003118A3">
        <w:rPr>
          <w:szCs w:val="24"/>
          <w:highlight w:val="yellow"/>
        </w:rPr>
        <w:fldChar w:fldCharType="begin"/>
      </w:r>
      <w:r w:rsidR="00205071" w:rsidRPr="003118A3">
        <w:rPr>
          <w:szCs w:val="24"/>
          <w:highlight w:val="yellow"/>
        </w:rPr>
        <w:instrText xml:space="preserve"> ADDIN EN.CITE &lt;EndNote&gt;&lt;Cite&gt;&lt;Author&gt;James&lt;/Author&gt;&lt;Year&gt;2013&lt;/Year&gt;&lt;RecNum&gt;268&lt;/RecNum&gt;&lt;DisplayText&gt;(James et al. 2013)&lt;/DisplayText&gt;&lt;record&gt;&lt;rec-number&gt;268&lt;/rec-number&gt;&lt;foreign-keys&gt;&lt;key app="EN" db-id="zvzepeve9vwad9e0r2nxazrm0x0w25x9w9er" timestamp="1522917510"&gt;268&lt;/key&gt;&lt;/foreign-keys&gt;&lt;ref-type name="Journal Article"&gt;17&lt;/ref-type&gt;&lt;contributors&gt;&lt;authors&gt;&lt;author&gt;James, Timothy Y&lt;/author&gt;&lt;author&gt;Pelin, Adrian&lt;/author&gt;&lt;author&gt;Bonen, Linda&lt;/author&gt;&lt;author&gt;Ahrendt, Steven&lt;/author&gt;&lt;author&gt;Sain, Divya&lt;/author&gt;&lt;author&gt;Corradi, Nicolas&lt;/author&gt;&lt;author&gt;Stajich, Jason E&lt;/author&gt;&lt;/authors&gt;&lt;/contributors&gt;&lt;titles&gt;&lt;title&gt;Shared signatures of parasitism and phylogenomics unite Cryptomycota and microsporidia.&lt;/title&gt;&lt;secondary-title&gt;Current biology : CB&lt;/secondary-title&gt;&lt;/titles&gt;&lt;periodical&gt;&lt;full-title&gt;Current biology : CB&lt;/full-title&gt;&lt;/periodical&gt;&lt;pages&gt;1548-53&lt;/pages&gt;&lt;volume&gt;23&lt;/volume&gt;&lt;keywords&gt;&lt;keyword&gt;Microsporidia&lt;/keyword&gt;&lt;keyword&gt;Phylogeny&lt;/keyword&gt;&lt;keyword&gt;Molecular Sequence Data&lt;/keyword&gt;&lt;keyword&gt;Sequence Analysis, DNA&lt;/keyword&gt;&lt;keyword&gt;Evolution, Molecular&lt;/keyword&gt;&lt;keyword&gt;Microsporidia: genetics&lt;/keyword&gt;&lt;keyword&gt;Cell Wall&lt;/keyword&gt;&lt;keyword&gt;Cell Wall: physiology&lt;/keyword&gt;&lt;keyword&gt;Chytridiomycota&lt;/keyword&gt;&lt;keyword&gt;Chytridiomycota: classification&lt;/keyword&gt;&lt;keyword&gt;Chytridiomycota: genetics&lt;/keyword&gt;&lt;keyword&gt;Chytridiomycota: physiology&lt;/keyword&gt;&lt;keyword&gt;DNA, Fungal&lt;/keyword&gt;&lt;keyword&gt;DNA, Fungal: genetics&lt;/keyword&gt;&lt;keyword&gt;DNA, Fungal: metabolism&lt;/keyword&gt;&lt;keyword&gt;Genome, Fungal&lt;/keyword&gt;&lt;keyword&gt;Microsporidia: classification&lt;/keyword&gt;&lt;keyword&gt;Microsporidia: physiology&lt;/keyword&gt;&lt;keyword&gt;Reverse Transcriptase Polymerase Chain Reaction&lt;/keyword&gt;&lt;/keywords&gt;&lt;dates&gt;&lt;year&gt;2013&lt;/year&gt;&lt;pub-dates&gt;&lt;date&gt;August 2013&lt;/date&gt;&lt;/pub-dates&gt;&lt;/dates&gt;&lt;urls&gt;&lt;/urls&gt;&lt;electronic-resource-num&gt;10.1016/j.cub.2013.06.057&lt;/electronic-resource-num&gt;&lt;/record&gt;&lt;/Cite&gt;&lt;/EndNote&gt;</w:instrText>
      </w:r>
      <w:r w:rsidR="00205071" w:rsidRPr="003118A3">
        <w:rPr>
          <w:szCs w:val="24"/>
          <w:highlight w:val="yellow"/>
        </w:rPr>
        <w:fldChar w:fldCharType="separate"/>
      </w:r>
      <w:r w:rsidR="00205071" w:rsidRPr="003118A3">
        <w:rPr>
          <w:noProof/>
          <w:szCs w:val="24"/>
          <w:highlight w:val="yellow"/>
        </w:rPr>
        <w:t>(James et al. 2013)</w:t>
      </w:r>
      <w:r w:rsidR="00205071" w:rsidRPr="003118A3">
        <w:rPr>
          <w:szCs w:val="24"/>
          <w:highlight w:val="yellow"/>
        </w:rPr>
        <w:fldChar w:fldCharType="end"/>
      </w:r>
      <w:r w:rsidR="00760512" w:rsidRPr="003118A3">
        <w:rPr>
          <w:szCs w:val="24"/>
          <w:highlight w:val="yellow"/>
        </w:rPr>
        <w:t xml:space="preserve"> placed microsporidia together with cry</w:t>
      </w:r>
      <w:r w:rsidR="00A34462" w:rsidRPr="003118A3">
        <w:rPr>
          <w:szCs w:val="24"/>
          <w:highlight w:val="yellow"/>
        </w:rPr>
        <w:t>p</w:t>
      </w:r>
      <w:r w:rsidR="00760512" w:rsidRPr="003118A3">
        <w:rPr>
          <w:szCs w:val="24"/>
          <w:highlight w:val="yellow"/>
        </w:rPr>
        <w:t xml:space="preserve">tomycota. </w:t>
      </w:r>
      <w:r w:rsidR="00E97367" w:rsidRPr="003118A3">
        <w:rPr>
          <w:szCs w:val="24"/>
          <w:highlight w:val="yellow"/>
        </w:rPr>
        <w:t xml:space="preserve">Excluding cryptomycota from the taxa sampling, </w:t>
      </w:r>
      <w:r w:rsidR="00E97367" w:rsidRPr="003118A3">
        <w:rPr>
          <w:szCs w:val="24"/>
          <w:highlight w:val="yellow"/>
        </w:rPr>
        <w:fldChar w:fldCharType="begin"/>
      </w:r>
      <w:r w:rsidR="00E97367" w:rsidRPr="003118A3">
        <w:rPr>
          <w:szCs w:val="24"/>
          <w:highlight w:val="yellow"/>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97367" w:rsidRPr="003118A3">
        <w:rPr>
          <w:szCs w:val="24"/>
          <w:highlight w:val="yellow"/>
        </w:rPr>
        <w:fldChar w:fldCharType="separate"/>
      </w:r>
      <w:r w:rsidR="00E97367" w:rsidRPr="003118A3">
        <w:rPr>
          <w:noProof/>
          <w:szCs w:val="24"/>
          <w:highlight w:val="yellow"/>
        </w:rPr>
        <w:t>(Capella-Gutiérrez, Marcet-Houben, and Gabaldón 2012)</w:t>
      </w:r>
      <w:r w:rsidR="00E97367" w:rsidRPr="003118A3">
        <w:rPr>
          <w:szCs w:val="24"/>
          <w:highlight w:val="yellow"/>
        </w:rPr>
        <w:fldChar w:fldCharType="end"/>
      </w:r>
      <w:r w:rsidR="00E97367" w:rsidRPr="003118A3">
        <w:rPr>
          <w:szCs w:val="24"/>
          <w:highlight w:val="yellow"/>
        </w:rPr>
        <w:t xml:space="preserve"> </w:t>
      </w:r>
      <w:r w:rsidR="00CC4FB6" w:rsidRPr="003118A3">
        <w:rPr>
          <w:szCs w:val="24"/>
          <w:highlight w:val="yellow"/>
        </w:rPr>
        <w:t>suggested microsporidia as the sister group of fungi</w:t>
      </w:r>
      <w:r w:rsidR="00474B77" w:rsidRPr="003118A3">
        <w:rPr>
          <w:szCs w:val="24"/>
          <w:highlight w:val="yellow"/>
        </w:rPr>
        <w:t xml:space="preserve"> by </w:t>
      </w:r>
      <w:r w:rsidR="00B056F5" w:rsidRPr="003118A3">
        <w:rPr>
          <w:szCs w:val="24"/>
          <w:highlight w:val="yellow"/>
        </w:rPr>
        <w:t xml:space="preserve">analyzing the phylogeny of </w:t>
      </w:r>
      <w:r w:rsidR="004E0C0E" w:rsidRPr="003118A3">
        <w:rPr>
          <w:szCs w:val="24"/>
          <w:highlight w:val="yellow"/>
        </w:rPr>
        <w:t xml:space="preserve">53 </w:t>
      </w:r>
      <w:r w:rsidR="00A349B7" w:rsidRPr="003118A3">
        <w:rPr>
          <w:szCs w:val="24"/>
          <w:highlight w:val="yellow"/>
        </w:rPr>
        <w:t>protein families</w:t>
      </w:r>
      <w:r w:rsidR="00CC4FB6" w:rsidRPr="003118A3">
        <w:rPr>
          <w:szCs w:val="24"/>
          <w:highlight w:val="yellow"/>
        </w:rPr>
        <w:t>.</w:t>
      </w:r>
    </w:p>
    <w:p w14:paraId="51AB154E" w14:textId="4DAB44D0" w:rsidR="00A04801" w:rsidRPr="000466EA" w:rsidRDefault="005442EB" w:rsidP="000466EA">
      <w:pPr>
        <w:spacing w:after="0" w:line="360" w:lineRule="auto"/>
        <w:jc w:val="both"/>
        <w:rPr>
          <w:szCs w:val="24"/>
        </w:rPr>
      </w:pPr>
      <w:r>
        <w:rPr>
          <w:szCs w:val="24"/>
        </w:rPr>
        <w:t xml:space="preserve">After more than 100 years from the report of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were eventually re-classified as fungi, by placing them either within or in the earliest branch of the fungal clade </w:t>
      </w:r>
      <w:r>
        <w:rPr>
          <w:szCs w:val="24"/>
        </w:rPr>
        <w:fldChar w:fldCharType="begin"/>
      </w:r>
      <w:r>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Pr>
          <w:szCs w:val="24"/>
        </w:rPr>
        <w:fldChar w:fldCharType="separate"/>
      </w:r>
      <w:r>
        <w:rPr>
          <w:noProof/>
          <w:szCs w:val="24"/>
        </w:rPr>
        <w:t>(Cavalier-Smith 2004)</w:t>
      </w:r>
      <w:r>
        <w:rPr>
          <w:szCs w:val="24"/>
        </w:rPr>
        <w:fldChar w:fldCharType="end"/>
      </w:r>
      <w:r>
        <w:rPr>
          <w:szCs w:val="24"/>
        </w:rPr>
        <w:t xml:space="preserve">. </w:t>
      </w:r>
      <w:r w:rsidRPr="00E05B31">
        <w:rPr>
          <w:szCs w:val="24"/>
          <w:highlight w:val="yellow"/>
        </w:rPr>
        <w:t xml:space="preserve">However, their exact phylogenetic position stays unresolved </w:t>
      </w:r>
      <w:r w:rsidRPr="00E05B31">
        <w:rPr>
          <w:szCs w:val="24"/>
          <w:highlight w:val="yellow"/>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Pr>
          <w:szCs w:val="24"/>
          <w:highlight w:val="yellow"/>
        </w:rPr>
        <w:instrText xml:space="preserve"> ADDIN EN.CITE </w:instrText>
      </w:r>
      <w:r w:rsidR="00E01E2A">
        <w:rPr>
          <w:szCs w:val="24"/>
          <w:highlight w:val="yellow"/>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Pr>
          <w:szCs w:val="24"/>
          <w:highlight w:val="yellow"/>
        </w:rPr>
        <w:instrText xml:space="preserve"> ADDIN EN.CITE.DATA </w:instrText>
      </w:r>
      <w:r w:rsidR="00E01E2A">
        <w:rPr>
          <w:szCs w:val="24"/>
          <w:highlight w:val="yellow"/>
        </w:rPr>
      </w:r>
      <w:r w:rsidR="00E01E2A">
        <w:rPr>
          <w:szCs w:val="24"/>
          <w:highlight w:val="yellow"/>
        </w:rPr>
        <w:fldChar w:fldCharType="end"/>
      </w:r>
      <w:r w:rsidRPr="00E05B31">
        <w:rPr>
          <w:szCs w:val="24"/>
          <w:highlight w:val="yellow"/>
        </w:rPr>
        <w:fldChar w:fldCharType="separate"/>
      </w:r>
      <w:r w:rsidR="00E01E2A">
        <w:rPr>
          <w:noProof/>
          <w:szCs w:val="24"/>
          <w:highlight w:val="yellow"/>
        </w:rPr>
        <w:t>(Tanabe, Watanabe, and Sugiyama 2002; McLaughlin et al. 2009; Stentiford et al. 2016)</w:t>
      </w:r>
      <w:r w:rsidRPr="00E05B31">
        <w:rPr>
          <w:szCs w:val="24"/>
          <w:highlight w:val="yellow"/>
        </w:rPr>
        <w:fldChar w:fldCharType="end"/>
      </w:r>
      <w:r w:rsidRPr="00E05B31">
        <w:rPr>
          <w:szCs w:val="24"/>
          <w:highlight w:val="yellow"/>
        </w:rPr>
        <w:t xml:space="preserve">. This uncertainty is mostly due to the poor taxon sampling of the previous studies, as well as the </w:t>
      </w:r>
      <w:r w:rsidR="00CF6404" w:rsidRPr="00E05B31">
        <w:rPr>
          <w:szCs w:val="24"/>
          <w:highlight w:val="yellow"/>
        </w:rPr>
        <w:t>artifact of the phylogenetic analyses based on a</w:t>
      </w:r>
      <w:r w:rsidRPr="00E05B31">
        <w:rPr>
          <w:szCs w:val="24"/>
          <w:highlight w:val="yellow"/>
        </w:rPr>
        <w:t xml:space="preserve"> single gene</w:t>
      </w:r>
      <w:r w:rsidR="0032240C" w:rsidRPr="00E05B31">
        <w:rPr>
          <w:szCs w:val="24"/>
          <w:highlight w:val="yellow"/>
        </w:rPr>
        <w:t xml:space="preserve"> </w:t>
      </w:r>
      <w:r w:rsidR="0032240C" w:rsidRPr="00E05B31">
        <w:rPr>
          <w:szCs w:val="24"/>
          <w:highlight w:val="yellow"/>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E05B31">
        <w:rPr>
          <w:szCs w:val="24"/>
          <w:highlight w:val="yellow"/>
        </w:rPr>
        <w:instrText xml:space="preserve"> ADDIN EN.CITE </w:instrText>
      </w:r>
      <w:r w:rsidR="0022536E" w:rsidRPr="00E05B31">
        <w:rPr>
          <w:szCs w:val="24"/>
          <w:highlight w:val="yellow"/>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E05B31">
        <w:rPr>
          <w:szCs w:val="24"/>
          <w:highlight w:val="yellow"/>
        </w:rPr>
        <w:instrText xml:space="preserve"> ADDIN EN.CITE.DATA </w:instrText>
      </w:r>
      <w:r w:rsidR="0022536E" w:rsidRPr="00E05B31">
        <w:rPr>
          <w:szCs w:val="24"/>
          <w:highlight w:val="yellow"/>
        </w:rPr>
      </w:r>
      <w:r w:rsidR="0022536E" w:rsidRPr="00E05B31">
        <w:rPr>
          <w:szCs w:val="24"/>
          <w:highlight w:val="yellow"/>
        </w:rPr>
        <w:fldChar w:fldCharType="end"/>
      </w:r>
      <w:r w:rsidR="0032240C" w:rsidRPr="00E05B31">
        <w:rPr>
          <w:szCs w:val="24"/>
          <w:highlight w:val="yellow"/>
        </w:rPr>
      </w:r>
      <w:r w:rsidR="0032240C" w:rsidRPr="00E05B31">
        <w:rPr>
          <w:szCs w:val="24"/>
          <w:highlight w:val="yellow"/>
        </w:rPr>
        <w:fldChar w:fldCharType="separate"/>
      </w:r>
      <w:r w:rsidR="0022536E" w:rsidRPr="00E05B31">
        <w:rPr>
          <w:noProof/>
          <w:szCs w:val="24"/>
          <w:highlight w:val="yellow"/>
        </w:rPr>
        <w:t>(Keeling and Fast 2002; Tanabe, Watanabe, and Sugiyama 2002; Thomarat, Vivarès, and Gouy 2004)</w:t>
      </w:r>
      <w:r w:rsidR="0032240C" w:rsidRPr="00E05B31">
        <w:rPr>
          <w:szCs w:val="24"/>
          <w:highlight w:val="yellow"/>
        </w:rPr>
        <w:fldChar w:fldCharType="end"/>
      </w:r>
      <w:r w:rsidR="006E5831" w:rsidRPr="00E05B31">
        <w:rPr>
          <w:szCs w:val="24"/>
          <w:highlight w:val="yellow"/>
        </w:rPr>
        <w:t xml:space="preserve">. The multiple genes approach of </w:t>
      </w:r>
      <w:r w:rsidR="0032240C" w:rsidRPr="00E05B31">
        <w:rPr>
          <w:szCs w:val="24"/>
          <w:highlight w:val="yellow"/>
        </w:rPr>
        <w:fldChar w:fldCharType="begin"/>
      </w:r>
      <w:r w:rsidR="0032240C" w:rsidRPr="00E05B31">
        <w:rPr>
          <w:szCs w:val="24"/>
          <w:highlight w:val="yellow"/>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32240C" w:rsidRPr="00E05B31">
        <w:rPr>
          <w:szCs w:val="24"/>
          <w:highlight w:val="yellow"/>
        </w:rPr>
        <w:fldChar w:fldCharType="separate"/>
      </w:r>
      <w:r w:rsidR="0032240C" w:rsidRPr="00E05B31">
        <w:rPr>
          <w:noProof/>
          <w:szCs w:val="24"/>
          <w:highlight w:val="yellow"/>
        </w:rPr>
        <w:t>(Capella-Gutiérrez, Marcet-Houben, and Gabaldón 2012)</w:t>
      </w:r>
      <w:r w:rsidR="0032240C" w:rsidRPr="00E05B31">
        <w:rPr>
          <w:szCs w:val="24"/>
          <w:highlight w:val="yellow"/>
        </w:rPr>
        <w:fldChar w:fldCharType="end"/>
      </w:r>
      <w:r w:rsidR="006E5831" w:rsidRPr="00E05B31">
        <w:rPr>
          <w:szCs w:val="24"/>
          <w:highlight w:val="yellow"/>
        </w:rPr>
        <w:t xml:space="preserve"> was nonetheless not convinced enough to conclude the fungal sister clade hypothesis</w:t>
      </w:r>
      <w:r w:rsidR="009A7391" w:rsidRPr="00E05B31">
        <w:rPr>
          <w:szCs w:val="24"/>
          <w:highlight w:val="yellow"/>
        </w:rPr>
        <w:t xml:space="preserve"> of microsporidia. </w:t>
      </w:r>
      <w:r w:rsidR="0051721B" w:rsidRPr="00E05B31">
        <w:rPr>
          <w:szCs w:val="24"/>
          <w:highlight w:val="yellow"/>
        </w:rPr>
        <w:t xml:space="preserve">Although they increased the taxon sampling with six microsporidia, </w:t>
      </w:r>
      <w:r w:rsidR="00211F6E" w:rsidRPr="00E05B31">
        <w:rPr>
          <w:szCs w:val="24"/>
          <w:highlight w:val="yellow"/>
        </w:rPr>
        <w:t>twelve</w:t>
      </w:r>
      <w:r w:rsidR="0051721B" w:rsidRPr="00E05B31">
        <w:rPr>
          <w:szCs w:val="24"/>
          <w:highlight w:val="yellow"/>
        </w:rPr>
        <w:t xml:space="preserve"> representative </w:t>
      </w:r>
      <w:r w:rsidR="00211F6E" w:rsidRPr="00E05B31">
        <w:rPr>
          <w:szCs w:val="24"/>
          <w:highlight w:val="yellow"/>
        </w:rPr>
        <w:t>species</w:t>
      </w:r>
      <w:r w:rsidR="0051721B" w:rsidRPr="00E05B31">
        <w:rPr>
          <w:szCs w:val="24"/>
          <w:highlight w:val="yellow"/>
        </w:rPr>
        <w:t xml:space="preserve"> from </w:t>
      </w:r>
      <w:r w:rsidR="00D226FA" w:rsidRPr="00E05B31">
        <w:rPr>
          <w:szCs w:val="24"/>
          <w:highlight w:val="yellow"/>
        </w:rPr>
        <w:t>six</w:t>
      </w:r>
      <w:r w:rsidR="0051721B" w:rsidRPr="00E05B31">
        <w:rPr>
          <w:szCs w:val="24"/>
          <w:highlight w:val="yellow"/>
        </w:rPr>
        <w:t xml:space="preserve"> different </w:t>
      </w:r>
      <w:r w:rsidR="00211F6E" w:rsidRPr="00E05B31">
        <w:rPr>
          <w:szCs w:val="24"/>
          <w:highlight w:val="yellow"/>
        </w:rPr>
        <w:t xml:space="preserve">fungal </w:t>
      </w:r>
      <w:r w:rsidR="0051721B" w:rsidRPr="00E05B31">
        <w:rPr>
          <w:szCs w:val="24"/>
          <w:highlight w:val="yellow"/>
        </w:rPr>
        <w:t xml:space="preserve">phyla, and an out-group containing two animals together with </w:t>
      </w:r>
      <w:r w:rsidR="0051721B" w:rsidRPr="00E05B31">
        <w:rPr>
          <w:i/>
          <w:szCs w:val="24"/>
          <w:highlight w:val="yellow"/>
        </w:rPr>
        <w:t>Monosiga brevicollis</w:t>
      </w:r>
      <w:r w:rsidR="0051721B" w:rsidRPr="00E05B31">
        <w:rPr>
          <w:szCs w:val="24"/>
          <w:highlight w:val="yellow"/>
        </w:rPr>
        <w:t xml:space="preserve"> and </w:t>
      </w:r>
      <w:r w:rsidR="0051721B" w:rsidRPr="00E05B31">
        <w:rPr>
          <w:i/>
          <w:szCs w:val="24"/>
          <w:highlight w:val="yellow"/>
        </w:rPr>
        <w:t xml:space="preserve">Capsaspora </w:t>
      </w:r>
      <w:r w:rsidR="0051721B" w:rsidRPr="00E05B31">
        <w:rPr>
          <w:i/>
          <w:szCs w:val="24"/>
          <w:highlight w:val="yellow"/>
        </w:rPr>
        <w:lastRenderedPageBreak/>
        <w:t>owczarzaki</w:t>
      </w:r>
      <w:r w:rsidR="009A7391" w:rsidRPr="00E05B31">
        <w:rPr>
          <w:szCs w:val="24"/>
          <w:highlight w:val="yellow"/>
        </w:rPr>
        <w:t xml:space="preserve">, it is not sufficient to </w:t>
      </w:r>
      <w:r w:rsidR="000037BF" w:rsidRPr="00E05B31">
        <w:rPr>
          <w:szCs w:val="24"/>
          <w:highlight w:val="yellow"/>
        </w:rPr>
        <w:t>root the species tree using</w:t>
      </w:r>
      <w:r w:rsidR="009A7391" w:rsidRPr="00E05B31">
        <w:rPr>
          <w:szCs w:val="24"/>
          <w:highlight w:val="yellow"/>
        </w:rPr>
        <w:t xml:space="preserve"> </w:t>
      </w:r>
      <w:r w:rsidR="0051721B" w:rsidRPr="00E05B31">
        <w:rPr>
          <w:szCs w:val="24"/>
          <w:highlight w:val="yellow"/>
        </w:rPr>
        <w:t xml:space="preserve">the </w:t>
      </w:r>
      <w:r w:rsidR="009A7391" w:rsidRPr="00E05B31">
        <w:rPr>
          <w:szCs w:val="24"/>
          <w:highlight w:val="yellow"/>
        </w:rPr>
        <w:t xml:space="preserve">out-group unless </w:t>
      </w:r>
      <w:r w:rsidR="008B1324" w:rsidRPr="00E05B31">
        <w:rPr>
          <w:szCs w:val="24"/>
          <w:highlight w:val="yellow"/>
        </w:rPr>
        <w:t>the fungal relationship of microsporidia is definitely confirmed.</w:t>
      </w:r>
    </w:p>
    <w:p w14:paraId="2B5CD1DF" w14:textId="7A2FE2B2" w:rsidR="00F72D39" w:rsidRPr="002F3773" w:rsidRDefault="00F72D39" w:rsidP="00324278">
      <w:pPr>
        <w:pStyle w:val="Heading2"/>
        <w:jc w:val="both"/>
      </w:pPr>
      <w:bookmarkStart w:id="19" w:name="_Toc384627477"/>
      <w:bookmarkStart w:id="20" w:name="_Ref384630816"/>
      <w:bookmarkStart w:id="21" w:name="_Toc386145366"/>
      <w:r w:rsidRPr="002F3773">
        <w:t xml:space="preserve">The reduction of microsporidian genomes and </w:t>
      </w:r>
      <w:r w:rsidR="006135E9" w:rsidRPr="002F3773">
        <w:t>metabolism</w:t>
      </w:r>
      <w:bookmarkEnd w:id="19"/>
      <w:bookmarkEnd w:id="20"/>
      <w:bookmarkEnd w:id="21"/>
    </w:p>
    <w:p w14:paraId="2F411A6D" w14:textId="6D27C4A5" w:rsidR="00E85049" w:rsidRDefault="00EC3A9D" w:rsidP="00324278">
      <w:pPr>
        <w:tabs>
          <w:tab w:val="left" w:pos="3964"/>
        </w:tabs>
        <w:spacing w:after="0" w:line="360" w:lineRule="auto"/>
        <w:jc w:val="both"/>
        <w:rPr>
          <w:szCs w:val="24"/>
        </w:rPr>
      </w:pPr>
      <w:r>
        <w:rPr>
          <w:szCs w:val="24"/>
        </w:rPr>
        <w:t>Microsporidia in general have very small genomes ranging in size</w:t>
      </w:r>
      <w:r w:rsidRPr="00076E91">
        <w:rPr>
          <w:szCs w:val="24"/>
        </w:rPr>
        <w:t xml:space="preserve"> </w:t>
      </w:r>
      <w:r>
        <w:rPr>
          <w:szCs w:val="24"/>
        </w:rPr>
        <w:t>between</w:t>
      </w:r>
      <w:r w:rsidR="001F3B6A" w:rsidRPr="00076E91">
        <w:rPr>
          <w:szCs w:val="24"/>
        </w:rPr>
        <w:t xml:space="preserve">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w:t>
      </w:r>
      <w:r>
        <w:rPr>
          <w:szCs w:val="24"/>
        </w:rPr>
        <w:t xml:space="preserve">for </w:t>
      </w:r>
      <w:r w:rsidR="00D80A6A" w:rsidRPr="00D80A6A">
        <w:rPr>
          <w:i/>
          <w:szCs w:val="24"/>
        </w:rPr>
        <w:t>Encephalitozoon intestinalis</w:t>
      </w:r>
      <w:r>
        <w:rPr>
          <w:szCs w:val="24"/>
        </w:rPr>
        <w:t xml:space="preserve"> up </w:t>
      </w:r>
      <w:r w:rsidR="001F3B6A" w:rsidRPr="00076E91">
        <w:rPr>
          <w:szCs w:val="24"/>
        </w:rPr>
        <w:t xml:space="preserve">to </w:t>
      </w:r>
      <w:r w:rsidR="001956FF" w:rsidRPr="00076E91">
        <w:rPr>
          <w:szCs w:val="24"/>
        </w:rPr>
        <w:t>23 Mb</w:t>
      </w:r>
      <w:r w:rsidR="002A5B9A" w:rsidRPr="00076E91">
        <w:rPr>
          <w:szCs w:val="24"/>
        </w:rPr>
        <w:t>p</w:t>
      </w:r>
      <w:r w:rsidR="00121447">
        <w:rPr>
          <w:szCs w:val="24"/>
        </w:rPr>
        <w:t xml:space="preserve"> </w:t>
      </w:r>
      <w:r>
        <w:rPr>
          <w:szCs w:val="24"/>
        </w:rPr>
        <w:t xml:space="preserve">for </w:t>
      </w:r>
      <w:r w:rsidR="000D16A3" w:rsidRPr="000D16A3">
        <w:rPr>
          <w:i/>
          <w:szCs w:val="24"/>
        </w:rPr>
        <w:t>Anncaliia algerae</w:t>
      </w:r>
      <w:r>
        <w:rPr>
          <w:szCs w:val="24"/>
        </w:rPr>
        <w:t xml:space="preserve"> </w: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 </w:instrTex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EN.CITE.DATA </w:instrText>
      </w:r>
      <w:r w:rsidR="00D80A6A">
        <w:rPr>
          <w:szCs w:val="24"/>
        </w:rPr>
      </w:r>
      <w:r w:rsidR="00D80A6A">
        <w:rPr>
          <w:szCs w:val="24"/>
        </w:rPr>
        <w:fldChar w:fldCharType="end"/>
      </w:r>
      <w:r w:rsidR="00D80A6A">
        <w:rPr>
          <w:szCs w:val="24"/>
        </w:rPr>
      </w:r>
      <w:r w:rsidR="00D80A6A">
        <w:rPr>
          <w:szCs w:val="24"/>
        </w:rPr>
        <w:fldChar w:fldCharType="separate"/>
      </w:r>
      <w:r w:rsidR="00D80A6A">
        <w:rPr>
          <w:noProof/>
          <w:szCs w:val="24"/>
        </w:rPr>
        <w:t>(Belkorchia et al. 2008; Corradi et al. 2010)</w:t>
      </w:r>
      <w:r w:rsidR="00D80A6A">
        <w:rPr>
          <w:szCs w:val="24"/>
        </w:rPr>
        <w:fldChar w:fldCharType="end"/>
      </w:r>
      <w:r w:rsidR="00F7283D" w:rsidRPr="00076E91">
        <w:rPr>
          <w:szCs w:val="24"/>
        </w:rPr>
        <w:t>.</w:t>
      </w:r>
      <w:r w:rsidR="008617D3">
        <w:rPr>
          <w:szCs w:val="24"/>
        </w:rPr>
        <w:t xml:space="preserve"> </w:t>
      </w:r>
      <w:commentRangeStart w:id="22"/>
      <w:r w:rsidR="0037131F">
        <w:rPr>
          <w:szCs w:val="24"/>
        </w:rPr>
        <w:t xml:space="preserve">They range among </w:t>
      </w:r>
      <w:commentRangeEnd w:id="22"/>
      <w:r w:rsidR="00640582">
        <w:rPr>
          <w:rStyle w:val="CommentReference"/>
        </w:rPr>
        <w:commentReference w:id="22"/>
      </w:r>
      <w:r w:rsidR="0037131F">
        <w:rPr>
          <w:szCs w:val="24"/>
        </w:rPr>
        <w:t>the smallest eukaryotic genomes</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076E91">
        <w:rPr>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known as the smallest </w:t>
      </w:r>
      <w:r w:rsidR="00E606CE">
        <w:rPr>
          <w:szCs w:val="24"/>
        </w:rPr>
        <w:t>eukaryotic genome, which</w:t>
      </w:r>
      <w:r w:rsidR="008617D3" w:rsidRPr="00076E91">
        <w:rPr>
          <w:szCs w:val="24"/>
        </w:rPr>
        <w:t xml:space="preserve"> is 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F7283D" w:rsidRPr="00076E91">
        <w:rPr>
          <w:szCs w:val="24"/>
        </w:rPr>
        <w:t xml:space="preserve">Although </w:t>
      </w:r>
      <w:r>
        <w:rPr>
          <w:szCs w:val="24"/>
        </w:rPr>
        <w:t>microsporidia</w:t>
      </w:r>
      <w:r w:rsidR="00D232B0">
        <w:rPr>
          <w:szCs w:val="24"/>
        </w:rPr>
        <w:t>n genomes</w:t>
      </w:r>
      <w:r w:rsidRPr="00076E91">
        <w:rPr>
          <w:szCs w:val="24"/>
        </w:rPr>
        <w:t xml:space="preserve"> </w:t>
      </w:r>
      <w:r>
        <w:rPr>
          <w:szCs w:val="24"/>
        </w:rPr>
        <w:t>clearly show</w:t>
      </w:r>
      <w:r w:rsidRPr="00076E91">
        <w:rPr>
          <w:szCs w:val="24"/>
        </w:rPr>
        <w:t xml:space="preserve"> </w:t>
      </w:r>
      <w:r w:rsidR="00234D0C" w:rsidRPr="00076E91">
        <w:rPr>
          <w:szCs w:val="24"/>
        </w:rPr>
        <w:t>eukaryotic characteristics such as</w:t>
      </w:r>
      <w:r w:rsidR="00F7283D"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3B2815">
        <w:rPr>
          <w:szCs w:val="24"/>
        </w:rPr>
        <w:t xml:space="preserve"> </w: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 </w:instrTex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EN.CITE.DATA </w:instrText>
      </w:r>
      <w:r w:rsidR="003B2815">
        <w:rPr>
          <w:szCs w:val="24"/>
        </w:rPr>
      </w:r>
      <w:r w:rsidR="003B2815">
        <w:rPr>
          <w:szCs w:val="24"/>
        </w:rPr>
        <w:fldChar w:fldCharType="end"/>
      </w:r>
      <w:r w:rsidR="003B2815">
        <w:rPr>
          <w:szCs w:val="24"/>
        </w:rPr>
      </w:r>
      <w:r w:rsidR="003B2815">
        <w:rPr>
          <w:szCs w:val="24"/>
        </w:rPr>
        <w:fldChar w:fldCharType="separate"/>
      </w:r>
      <w:r w:rsidR="003B2815">
        <w:rPr>
          <w:noProof/>
          <w:szCs w:val="24"/>
        </w:rPr>
        <w:t>(Williams and Keeling 2011; Wiredu Boakye et al. 2017)</w:t>
      </w:r>
      <w:r w:rsidR="003B2815">
        <w:rPr>
          <w:szCs w:val="24"/>
        </w:rPr>
        <w:fldChar w:fldCharType="end"/>
      </w:r>
      <w:r w:rsidR="0046049F">
        <w:rPr>
          <w:szCs w:val="24"/>
        </w:rPr>
        <w:t xml:space="preserve">. </w:t>
      </w:r>
    </w:p>
    <w:p w14:paraId="40D4004A" w14:textId="17DA8D26" w:rsidR="009E32F9" w:rsidRDefault="009E32F9" w:rsidP="00324278">
      <w:pPr>
        <w:tabs>
          <w:tab w:val="left" w:pos="3964"/>
        </w:tabs>
        <w:spacing w:after="0" w:line="360" w:lineRule="auto"/>
        <w:jc w:val="both"/>
        <w:rPr>
          <w:szCs w:val="24"/>
        </w:rPr>
      </w:pPr>
      <w:r>
        <w:rPr>
          <w:szCs w:val="24"/>
        </w:rPr>
        <w:t xml:space="preserve">Microsporidia have only between 1,700 to </w:t>
      </w:r>
      <w:r w:rsidRPr="00076E91">
        <w:rPr>
          <w:szCs w:val="24"/>
        </w:rPr>
        <w:t>3,</w:t>
      </w:r>
      <w:r>
        <w:rPr>
          <w:szCs w:val="24"/>
        </w:rPr>
        <w:t>300</w:t>
      </w:r>
      <w:r w:rsidRPr="00076E91">
        <w:rPr>
          <w:szCs w:val="24"/>
        </w:rPr>
        <w:t xml:space="preserve"> protein coding genes, which are thought to be essential for their parasitic survival</w:t>
      </w:r>
      <w:r>
        <w:rPr>
          <w:szCs w:val="24"/>
        </w:rPr>
        <w:t xml:space="preserv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Those</w:t>
      </w:r>
      <w:r w:rsidRPr="00076E91">
        <w:rPr>
          <w:szCs w:val="24"/>
        </w:rPr>
        <w:t xml:space="preserve"> genes are </w:t>
      </w:r>
      <w:r>
        <w:rPr>
          <w:szCs w:val="24"/>
        </w:rPr>
        <w:t xml:space="preserve">mostly shorter than their orthologs from other organisms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by short intergenic spaces, have few introns and repeat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sidR="002E4113">
        <w:rPr>
          <w:szCs w:val="24"/>
        </w:rPr>
        <w:t xml:space="preserve"> as </w:t>
      </w:r>
      <w:r w:rsidR="005632D2">
        <w:rPr>
          <w:szCs w:val="24"/>
        </w:rPr>
        <w:t xml:space="preserve">well as lack minisatellite and transposable elements </w:t>
      </w:r>
      <w:r w:rsidR="00A45282">
        <w:rPr>
          <w:szCs w:val="24"/>
        </w:rPr>
        <w:fldChar w:fldCharType="begin"/>
      </w:r>
      <w:r w:rsidR="00A45282">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45282">
        <w:rPr>
          <w:szCs w:val="24"/>
        </w:rPr>
        <w:fldChar w:fldCharType="separate"/>
      </w:r>
      <w:r w:rsidR="00A45282">
        <w:rPr>
          <w:noProof/>
          <w:szCs w:val="24"/>
        </w:rPr>
        <w:t>(Agnew et al. 2003)</w:t>
      </w:r>
      <w:r w:rsidR="00A45282">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Pr="00984FA9">
        <w:rPr>
          <w:szCs w:val="24"/>
        </w:rPr>
        <w:t xml:space="preserve"> </w:t>
      </w:r>
    </w:p>
    <w:p w14:paraId="5D0A6EF4" w14:textId="3058EFE2" w:rsidR="004938BA" w:rsidRDefault="000A1E48" w:rsidP="00324278">
      <w:pPr>
        <w:tabs>
          <w:tab w:val="left" w:pos="3964"/>
        </w:tabs>
        <w:spacing w:after="0" w:line="360" w:lineRule="auto"/>
        <w:jc w:val="both"/>
        <w:rPr>
          <w:szCs w:val="24"/>
        </w:rPr>
      </w:pPr>
      <w:r>
        <w:rPr>
          <w:szCs w:val="24"/>
        </w:rPr>
        <w:t xml:space="preserve">Although being </w:t>
      </w:r>
      <w:r w:rsidR="00BE4446">
        <w:rPr>
          <w:szCs w:val="24"/>
        </w:rPr>
        <w:t xml:space="preserve">originally classified as the early branching eukaryotes, </w:t>
      </w:r>
      <w:r w:rsidR="003B4CF8">
        <w:rPr>
          <w:szCs w:val="24"/>
        </w:rPr>
        <w:t xml:space="preserve">the </w:t>
      </w:r>
      <w:r w:rsidR="00DA5DFF">
        <w:rPr>
          <w:szCs w:val="24"/>
        </w:rPr>
        <w:t>variability in</w:t>
      </w:r>
      <w:r w:rsidR="003B4CF8">
        <w:rPr>
          <w:szCs w:val="24"/>
        </w:rPr>
        <w:t xml:space="preserve"> genome</w:t>
      </w:r>
      <w:r w:rsidR="00DA5DFF">
        <w:rPr>
          <w:szCs w:val="24"/>
        </w:rPr>
        <w:t xml:space="preserve"> size</w:t>
      </w:r>
      <w:r w:rsidR="003B4CF8">
        <w:rPr>
          <w:szCs w:val="24"/>
        </w:rPr>
        <w:t xml:space="preserve"> </w:t>
      </w:r>
      <w:r w:rsidR="002E4113">
        <w:rPr>
          <w:szCs w:val="24"/>
        </w:rPr>
        <w:t xml:space="preserve">along with </w:t>
      </w:r>
      <w:r w:rsidR="00DA5DFF">
        <w:rPr>
          <w:szCs w:val="24"/>
        </w:rPr>
        <w:t xml:space="preserve">the number of genes in microsporidia is </w:t>
      </w:r>
      <w:r w:rsidR="0043530C">
        <w:rPr>
          <w:szCs w:val="24"/>
        </w:rPr>
        <w:t xml:space="preserve">thought to be </w:t>
      </w:r>
      <w:r w:rsidR="00DA5DFF">
        <w:rPr>
          <w:szCs w:val="24"/>
        </w:rPr>
        <w:t>the result of a c</w:t>
      </w:r>
      <w:r w:rsidR="005A7DBF">
        <w:rPr>
          <w:szCs w:val="24"/>
        </w:rPr>
        <w:t xml:space="preserve">omplex evolutionary process </w:t>
      </w:r>
      <w:r w:rsidR="005B1403">
        <w:rPr>
          <w:szCs w:val="24"/>
        </w:rPr>
        <w:t>including both reduction and expansion d</w:t>
      </w:r>
      <w:r w:rsidR="007621AB">
        <w:rPr>
          <w:szCs w:val="24"/>
        </w:rPr>
        <w:t>uring the adaptation to their</w:t>
      </w:r>
      <w:r w:rsidR="00EB0B4B">
        <w:rPr>
          <w:szCs w:val="24"/>
        </w:rPr>
        <w:t xml:space="preserve"> obligate intracellular</w:t>
      </w:r>
      <w:r w:rsidR="007621AB">
        <w:rPr>
          <w:szCs w:val="24"/>
        </w:rPr>
        <w:t xml:space="preserve"> parasitic lifestyle </w:t>
      </w:r>
      <w:r w:rsidR="00B22DA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 </w:instrText>
      </w:r>
      <w:r w:rsidR="0043530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EN.CITE.DATA </w:instrText>
      </w:r>
      <w:r w:rsidR="0043530C">
        <w:rPr>
          <w:szCs w:val="24"/>
        </w:rPr>
      </w:r>
      <w:r w:rsidR="0043530C">
        <w:rPr>
          <w:szCs w:val="24"/>
        </w:rPr>
        <w:fldChar w:fldCharType="end"/>
      </w:r>
      <w:r w:rsidR="00B22DAC">
        <w:rPr>
          <w:szCs w:val="24"/>
        </w:rPr>
        <w:fldChar w:fldCharType="separate"/>
      </w:r>
      <w:r w:rsidR="0043530C">
        <w:rPr>
          <w:noProof/>
          <w:szCs w:val="24"/>
        </w:rPr>
        <w:t>(Agnew et al. 2003; Williams 2009; Nakjang et al. 2013)</w:t>
      </w:r>
      <w:r w:rsidR="00B22DAC">
        <w:rPr>
          <w:szCs w:val="24"/>
        </w:rPr>
        <w:fldChar w:fldCharType="end"/>
      </w:r>
      <w:r w:rsidR="00F334C5">
        <w:rPr>
          <w:szCs w:val="24"/>
        </w:rPr>
        <w:t>.</w:t>
      </w:r>
    </w:p>
    <w:p w14:paraId="026E7CBC" w14:textId="20200DD2" w:rsidR="00FD3651" w:rsidRDefault="00446C57" w:rsidP="00324278">
      <w:pPr>
        <w:spacing w:after="0" w:line="360" w:lineRule="auto"/>
        <w:jc w:val="both"/>
        <w:rPr>
          <w:szCs w:val="24"/>
        </w:rPr>
      </w:pPr>
      <w:r>
        <w:rPr>
          <w:szCs w:val="24"/>
        </w:rPr>
        <w:lastRenderedPageBreak/>
        <w:t xml:space="preserve">Due to the lack of mitochondria and genes for many biosynthesis pathways, </w:t>
      </w:r>
      <w:r w:rsidR="00360BBF">
        <w:rPr>
          <w:szCs w:val="24"/>
        </w:rPr>
        <w:t xml:space="preserve">Microsporidia </w:t>
      </w:r>
      <w:r w:rsidR="006F3550">
        <w:rPr>
          <w:szCs w:val="24"/>
        </w:rPr>
        <w:t xml:space="preserve">strongly depend on their host for nutrients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D234D5">
        <w:rPr>
          <w:szCs w:val="24"/>
        </w:rPr>
        <w:t>a</w:t>
      </w:r>
      <w:r w:rsidR="00D234D5" w:rsidRPr="00D234D5">
        <w:rPr>
          <w:szCs w:val="24"/>
        </w:rPr>
        <w:t xml:space="preserve">denosine triphosphate </w:t>
      </w:r>
      <w:r w:rsidR="00D234D5">
        <w:rPr>
          <w:szCs w:val="24"/>
        </w:rPr>
        <w:t>(</w:t>
      </w:r>
      <w:r w:rsidR="009D1781">
        <w:rPr>
          <w:szCs w:val="24"/>
        </w:rPr>
        <w:t>ATP</w:t>
      </w:r>
      <w:r w:rsidR="00D234D5">
        <w:rPr>
          <w:szCs w:val="24"/>
        </w:rPr>
        <w:t>)</w:t>
      </w:r>
      <w:r w:rsidR="00AC78D5">
        <w:rPr>
          <w:szCs w:val="24"/>
        </w:rPr>
        <w:t xml:space="preserve"> through glycolysis instead of the more efficient </w:t>
      </w:r>
      <w:r w:rsidR="00A73DD3">
        <w:rPr>
          <w:szCs w:val="24"/>
        </w:rPr>
        <w:t>Krebs</w:t>
      </w:r>
      <w:r w:rsidR="00AC78D5">
        <w:rPr>
          <w:szCs w:val="24"/>
        </w:rPr>
        <w:t xml:space="preserve"> c</w:t>
      </w:r>
      <w:r w:rsidR="009D1781">
        <w:rPr>
          <w:szCs w:val="24"/>
        </w:rPr>
        <w:t xml:space="preserve">ycle, or use </w:t>
      </w:r>
      <w:r w:rsidR="008B74D2">
        <w:rPr>
          <w:szCs w:val="24"/>
        </w:rPr>
        <w:t xml:space="preserve">ATP </w:t>
      </w:r>
      <w:r w:rsidR="00AC78D5">
        <w:rPr>
          <w:szCs w:val="24"/>
        </w:rPr>
        <w:t>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E92092">
        <w:rPr>
          <w:szCs w:val="24"/>
        </w:rPr>
        <w:t xml:space="preserve">According to </w: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 </w:instrTex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EN.CITE.DATA </w:instrText>
      </w:r>
      <w:r w:rsidR="00E92092">
        <w:rPr>
          <w:szCs w:val="24"/>
        </w:rPr>
      </w:r>
      <w:r w:rsidR="00E92092">
        <w:rPr>
          <w:szCs w:val="24"/>
        </w:rPr>
        <w:fldChar w:fldCharType="end"/>
      </w:r>
      <w:r w:rsidR="00E92092">
        <w:rPr>
          <w:szCs w:val="24"/>
        </w:rPr>
      </w:r>
      <w:r w:rsidR="00E92092">
        <w:rPr>
          <w:szCs w:val="24"/>
        </w:rPr>
        <w:fldChar w:fldCharType="separate"/>
      </w:r>
      <w:r w:rsidR="00E92092">
        <w:rPr>
          <w:noProof/>
          <w:szCs w:val="24"/>
        </w:rPr>
        <w:t>(Heinz et al. 2014; Dean, Hirt, and Embley 2016)</w:t>
      </w:r>
      <w:r w:rsidR="00E92092">
        <w:rPr>
          <w:szCs w:val="24"/>
        </w:rPr>
        <w:fldChar w:fldCharType="end"/>
      </w:r>
      <w:r w:rsidR="00E92092">
        <w:rPr>
          <w:szCs w:val="24"/>
        </w:rPr>
        <w:t xml:space="preserve">, microsporidia are thought to be incapable to </w:t>
      </w:r>
      <w:r w:rsidR="00E92092" w:rsidRPr="00623ECF">
        <w:rPr>
          <w:i/>
          <w:szCs w:val="24"/>
        </w:rPr>
        <w:t>de</w:t>
      </w:r>
      <w:r w:rsidR="00E92092">
        <w:rPr>
          <w:i/>
          <w:szCs w:val="24"/>
        </w:rPr>
        <w:t xml:space="preserve"> </w:t>
      </w:r>
      <w:r w:rsidR="00E92092" w:rsidRPr="00623ECF">
        <w:rPr>
          <w:i/>
          <w:szCs w:val="24"/>
        </w:rPr>
        <w:t>novo</w:t>
      </w:r>
      <w:r w:rsidR="00E92092">
        <w:rPr>
          <w:szCs w:val="24"/>
        </w:rPr>
        <w:t xml:space="preserve"> synthesize purine and pyrimidine due to the absence of several enzymes that are required to produce essential initial substrates for these pathways. Those missing enzymes are, in particularly, ribose-phosphate </w:t>
      </w:r>
      <w:r w:rsidR="00E92092" w:rsidRPr="00076E91">
        <w:rPr>
          <w:szCs w:val="24"/>
        </w:rPr>
        <w:t>pyrophosphokinase</w:t>
      </w:r>
      <w:r w:rsidR="00E92092">
        <w:rPr>
          <w:szCs w:val="24"/>
        </w:rPr>
        <w:t xml:space="preserve"> that create phosphoribosyl pyrophosphate (PRPP), IMP cyclohydrolase that synthesize inosine monophosphate IMP and UMP synthetase that create UMP from PRPP. Microsporidia must, therefore, import nucleotides from the host using their nucleotide transport proteins NTTs.</w:t>
      </w:r>
    </w:p>
    <w:p w14:paraId="726B37B3" w14:textId="60EBA80C" w:rsidR="000B6719" w:rsidRPr="00076E91" w:rsidRDefault="000B6719" w:rsidP="00324278">
      <w:pPr>
        <w:pStyle w:val="Heading2"/>
        <w:jc w:val="both"/>
      </w:pPr>
      <w:bookmarkStart w:id="23" w:name="_Toc384627479"/>
      <w:bookmarkStart w:id="24" w:name="_Toc386145367"/>
      <w:commentRangeStart w:id="25"/>
      <w:commentRangeStart w:id="26"/>
      <w:r w:rsidRPr="002F3773">
        <w:t xml:space="preserve">Potential </w:t>
      </w:r>
      <w:r w:rsidR="00C777F8" w:rsidRPr="002F3773">
        <w:t>research</w:t>
      </w:r>
      <w:r w:rsidRPr="002F3773">
        <w:t xml:space="preserve"> of microsporidia</w:t>
      </w:r>
      <w:bookmarkEnd w:id="23"/>
      <w:commentRangeEnd w:id="25"/>
      <w:r w:rsidR="00FF60F4">
        <w:rPr>
          <w:rStyle w:val="CommentReference"/>
          <w:rFonts w:eastAsiaTheme="minorHAnsi" w:cstheme="minorBidi"/>
          <w:b w:val="0"/>
          <w:bCs w:val="0"/>
          <w:color w:val="auto"/>
        </w:rPr>
        <w:commentReference w:id="25"/>
      </w:r>
      <w:commentRangeEnd w:id="26"/>
      <w:r w:rsidR="00865BB3">
        <w:t xml:space="preserve"> (The threat of microsporidiosis requires a deeper understanding about microsporidia)</w:t>
      </w:r>
      <w:r w:rsidR="001E0205">
        <w:rPr>
          <w:rStyle w:val="CommentReference"/>
          <w:rFonts w:eastAsiaTheme="minorHAnsi" w:cstheme="minorBidi"/>
          <w:b w:val="0"/>
          <w:bCs w:val="0"/>
          <w:color w:val="auto"/>
        </w:rPr>
        <w:commentReference w:id="26"/>
      </w:r>
      <w:bookmarkEnd w:id="24"/>
    </w:p>
    <w:p w14:paraId="7B08341F" w14:textId="02E8CF4D" w:rsidR="00670E7A" w:rsidRDefault="00FA0EAB" w:rsidP="00692714">
      <w:pPr>
        <w:spacing w:after="0" w:line="360" w:lineRule="auto"/>
        <w:jc w:val="both"/>
        <w:rPr>
          <w:szCs w:val="24"/>
        </w:rPr>
      </w:pPr>
      <w:r>
        <w:rPr>
          <w:szCs w:val="24"/>
        </w:rPr>
        <w:t>Microsporidia is opportunistic pathogen</w:t>
      </w:r>
      <w:r w:rsidR="005F7E60">
        <w:rPr>
          <w:szCs w:val="24"/>
        </w:rPr>
        <w:t>s</w:t>
      </w:r>
      <w:r>
        <w:rPr>
          <w:szCs w:val="24"/>
        </w:rPr>
        <w:t xml:space="preserve"> that infect not only AIDS patients but also healthy people</w:t>
      </w:r>
      <w:r w:rsidR="005F7E60">
        <w:rPr>
          <w:szCs w:val="24"/>
        </w:rPr>
        <w:t xml:space="preserve">, both children and elderly individuals </w:t>
      </w:r>
      <w:r w:rsidR="005F7E60">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sidR="003C5B71">
        <w:rPr>
          <w:szCs w:val="24"/>
        </w:rPr>
        <w:instrText xml:space="preserve"> ADDIN EN.CITE </w:instrText>
      </w:r>
      <w:r w:rsidR="003C5B71">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sidR="003C5B71">
        <w:rPr>
          <w:szCs w:val="24"/>
        </w:rPr>
        <w:instrText xml:space="preserve"> ADDIN EN.CITE.DATA </w:instrText>
      </w:r>
      <w:r w:rsidR="003C5B71">
        <w:rPr>
          <w:szCs w:val="24"/>
        </w:rPr>
      </w:r>
      <w:r w:rsidR="003C5B71">
        <w:rPr>
          <w:szCs w:val="24"/>
        </w:rPr>
        <w:fldChar w:fldCharType="end"/>
      </w:r>
      <w:r w:rsidR="005F7E60">
        <w:rPr>
          <w:szCs w:val="24"/>
        </w:rPr>
        <w:fldChar w:fldCharType="separate"/>
      </w:r>
      <w:r w:rsidR="003C5B71">
        <w:rPr>
          <w:noProof/>
          <w:szCs w:val="24"/>
        </w:rPr>
        <w:t>(Didier and Weiss 2011; Li, Li, et al. 2014; Stentiford et al. 2016)</w:t>
      </w:r>
      <w:r w:rsidR="005F7E60">
        <w:rPr>
          <w:szCs w:val="24"/>
        </w:rPr>
        <w:fldChar w:fldCharType="end"/>
      </w:r>
      <w:r w:rsidR="00345B0D">
        <w:rPr>
          <w:szCs w:val="24"/>
        </w:rPr>
        <w:t xml:space="preserve">. </w:t>
      </w:r>
      <w:r w:rsidR="005F7E60">
        <w:rPr>
          <w:szCs w:val="24"/>
        </w:rPr>
        <w:t>S</w:t>
      </w:r>
      <w:r w:rsidR="005F7E60" w:rsidRPr="006A2E88">
        <w:rPr>
          <w:szCs w:val="24"/>
        </w:rPr>
        <w:t>elf-limited diarrhea</w:t>
      </w:r>
      <w:r w:rsidR="005F7E60">
        <w:rPr>
          <w:szCs w:val="24"/>
        </w:rPr>
        <w:t xml:space="preserve"> has been reported in approximate 40% of people travelling from the industrialized countries to the developing nations </w:t>
      </w:r>
      <w:r w:rsidR="005F7E60">
        <w:rPr>
          <w:szCs w:val="24"/>
        </w:rPr>
        <w:fldChar w:fldCharType="begin"/>
      </w:r>
      <w:r w:rsidR="005F7E60">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5F7E60">
        <w:rPr>
          <w:szCs w:val="24"/>
        </w:rPr>
        <w:fldChar w:fldCharType="separate"/>
      </w:r>
      <w:r w:rsidR="005F7E60">
        <w:rPr>
          <w:noProof/>
          <w:szCs w:val="24"/>
        </w:rPr>
        <w:t>(Rogelio et al. 2006)</w:t>
      </w:r>
      <w:r w:rsidR="005F7E60">
        <w:rPr>
          <w:szCs w:val="24"/>
        </w:rPr>
        <w:fldChar w:fldCharType="end"/>
      </w:r>
      <w:r w:rsidR="005F7E60">
        <w:rPr>
          <w:szCs w:val="24"/>
        </w:rPr>
        <w:t>.</w:t>
      </w:r>
      <w:r w:rsidR="00AD3471">
        <w:rPr>
          <w:szCs w:val="24"/>
        </w:rPr>
        <w:t xml:space="preserve"> </w:t>
      </w:r>
      <w:r w:rsidR="00527A2B">
        <w:rPr>
          <w:szCs w:val="24"/>
        </w:rPr>
        <w:t xml:space="preserve">17% of HIV-negative elderly patients in the study of </w:t>
      </w:r>
      <w:r w:rsidR="00527A2B">
        <w:rPr>
          <w:szCs w:val="24"/>
        </w:rPr>
        <w:fldChar w:fldCharType="begin"/>
      </w:r>
      <w:r w:rsidR="00527A2B">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527A2B">
        <w:rPr>
          <w:szCs w:val="24"/>
        </w:rPr>
        <w:fldChar w:fldCharType="separate"/>
      </w:r>
      <w:r w:rsidR="00527A2B">
        <w:rPr>
          <w:noProof/>
          <w:szCs w:val="24"/>
        </w:rPr>
        <w:t>(Lores et al. 2002)</w:t>
      </w:r>
      <w:r w:rsidR="00527A2B">
        <w:rPr>
          <w:szCs w:val="24"/>
        </w:rPr>
        <w:fldChar w:fldCharType="end"/>
      </w:r>
      <w:r w:rsidR="00527A2B">
        <w:rPr>
          <w:szCs w:val="24"/>
        </w:rPr>
        <w:t xml:space="preserve"> suffered from i</w:t>
      </w:r>
      <w:r w:rsidR="00527A2B" w:rsidRPr="00527A2B">
        <w:rPr>
          <w:szCs w:val="24"/>
        </w:rPr>
        <w:t>ntestinal microsporidiosi</w:t>
      </w:r>
      <w:r w:rsidR="00527A2B">
        <w:rPr>
          <w:szCs w:val="24"/>
        </w:rPr>
        <w:t xml:space="preserve">s caused by </w:t>
      </w:r>
      <w:r w:rsidR="00527A2B" w:rsidRPr="00527A2B">
        <w:rPr>
          <w:i/>
          <w:szCs w:val="24"/>
        </w:rPr>
        <w:t>E.bieneusi</w:t>
      </w:r>
      <w:r w:rsidR="00527A2B">
        <w:rPr>
          <w:szCs w:val="24"/>
        </w:rPr>
        <w:t xml:space="preserve">. </w:t>
      </w:r>
      <w:r w:rsidR="00865BB3">
        <w:rPr>
          <w:szCs w:val="24"/>
        </w:rPr>
        <w:t>This disease was</w:t>
      </w:r>
      <w:r w:rsidR="00BC3C15">
        <w:rPr>
          <w:szCs w:val="24"/>
        </w:rPr>
        <w:t xml:space="preserve"> also detected in</w:t>
      </w:r>
      <w:r w:rsidR="00C930B2">
        <w:rPr>
          <w:szCs w:val="24"/>
        </w:rPr>
        <w:t xml:space="preserve"> up to 22.5%</w:t>
      </w:r>
      <w:r w:rsidR="000F6223">
        <w:rPr>
          <w:szCs w:val="24"/>
        </w:rPr>
        <w:t xml:space="preserve"> healthy</w:t>
      </w:r>
      <w:r w:rsidR="00BC3C15">
        <w:rPr>
          <w:szCs w:val="24"/>
        </w:rPr>
        <w:t xml:space="preserve"> children in Africa and Asia </w:t>
      </w:r>
      <w:r w:rsidR="000F6223">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 </w:instrText>
      </w:r>
      <w:r w:rsidR="00C930B2">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EN.CITE.DATA </w:instrText>
      </w:r>
      <w:r w:rsidR="00C930B2">
        <w:rPr>
          <w:szCs w:val="24"/>
        </w:rPr>
      </w:r>
      <w:r w:rsidR="00C930B2">
        <w:rPr>
          <w:szCs w:val="24"/>
        </w:rPr>
        <w:fldChar w:fldCharType="end"/>
      </w:r>
      <w:r w:rsidR="000F6223">
        <w:rPr>
          <w:szCs w:val="24"/>
        </w:rPr>
        <w:fldChar w:fldCharType="separate"/>
      </w:r>
      <w:r w:rsidR="00C930B2">
        <w:rPr>
          <w:noProof/>
          <w:szCs w:val="24"/>
        </w:rPr>
        <w:t>(Bretagne et al. 1993; Mungthin et al. 2001; Mathis, Weber, and Deplazes 2005; Matos, Lobo, and Xiao 2012)</w:t>
      </w:r>
      <w:r w:rsidR="000F6223">
        <w:rPr>
          <w:szCs w:val="24"/>
        </w:rPr>
        <w:fldChar w:fldCharType="end"/>
      </w:r>
      <w:r w:rsidR="00B52F2B">
        <w:rPr>
          <w:szCs w:val="24"/>
        </w:rPr>
        <w:t xml:space="preserve">. </w:t>
      </w:r>
      <w:r w:rsidR="00170F78">
        <w:rPr>
          <w:szCs w:val="24"/>
        </w:rPr>
        <w:t xml:space="preserve">Especially, microsporidia can cause asymptomatic infections in both immunocompetent and immunocompromised patients </w: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 </w:instrTex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EN.CITE.DATA </w:instrText>
      </w:r>
      <w:r w:rsidR="00170F78">
        <w:rPr>
          <w:szCs w:val="24"/>
        </w:rPr>
      </w:r>
      <w:r w:rsidR="00170F78">
        <w:rPr>
          <w:szCs w:val="24"/>
        </w:rPr>
        <w:fldChar w:fldCharType="end"/>
      </w:r>
      <w:r w:rsidR="00170F78">
        <w:rPr>
          <w:szCs w:val="24"/>
        </w:rPr>
        <w:fldChar w:fldCharType="separate"/>
      </w:r>
      <w:r w:rsidR="00170F78">
        <w:rPr>
          <w:noProof/>
          <w:szCs w:val="24"/>
        </w:rPr>
        <w:t xml:space="preserve">(Matos, Lobo, </w:t>
      </w:r>
      <w:r w:rsidR="00170F78">
        <w:rPr>
          <w:noProof/>
          <w:szCs w:val="24"/>
        </w:rPr>
        <w:lastRenderedPageBreak/>
        <w:t>and Xiao 2012; Stentiford et al. 2016)</w:t>
      </w:r>
      <w:r w:rsidR="00170F78">
        <w:rPr>
          <w:szCs w:val="24"/>
        </w:rPr>
        <w:fldChar w:fldCharType="end"/>
      </w:r>
      <w:r w:rsidR="00170F78">
        <w:rPr>
          <w:szCs w:val="24"/>
        </w:rPr>
        <w:t xml:space="preserve">, </w:t>
      </w:r>
      <w:r w:rsidR="00A26214">
        <w:rPr>
          <w:szCs w:val="24"/>
        </w:rPr>
        <w:t xml:space="preserve">which consequently make difficulty for </w:t>
      </w:r>
      <w:r w:rsidR="00670E7A">
        <w:rPr>
          <w:szCs w:val="24"/>
        </w:rPr>
        <w:t xml:space="preserve">early detection and treatment. </w:t>
      </w:r>
    </w:p>
    <w:p w14:paraId="4F118EE3" w14:textId="11A52C56" w:rsidR="007D79B8" w:rsidRDefault="00B8023F" w:rsidP="00692714">
      <w:pPr>
        <w:spacing w:after="0" w:line="360" w:lineRule="auto"/>
        <w:jc w:val="both"/>
        <w:rPr>
          <w:szCs w:val="24"/>
        </w:rPr>
      </w:pPr>
      <w:r>
        <w:rPr>
          <w:szCs w:val="24"/>
        </w:rPr>
        <w:t>Furthermore, m</w:t>
      </w:r>
      <w:r w:rsidR="009A21CE">
        <w:rPr>
          <w:szCs w:val="24"/>
        </w:rPr>
        <w:t>icrosporidiosis can</w:t>
      </w:r>
      <w:r>
        <w:rPr>
          <w:szCs w:val="24"/>
        </w:rPr>
        <w:t xml:space="preserve"> </w:t>
      </w:r>
      <w:r w:rsidR="009A21CE">
        <w:rPr>
          <w:szCs w:val="24"/>
        </w:rPr>
        <w:t xml:space="preserve">harm the human </w:t>
      </w:r>
      <w:r w:rsidR="008F72F8">
        <w:rPr>
          <w:szCs w:val="24"/>
        </w:rPr>
        <w:t>food chain</w:t>
      </w:r>
      <w:r w:rsidR="001B4AA8">
        <w:rPr>
          <w:szCs w:val="24"/>
        </w:rPr>
        <w:t xml:space="preserve"> through foodborne and</w:t>
      </w:r>
      <w:r w:rsidR="008F72F8">
        <w:rPr>
          <w:szCs w:val="24"/>
        </w:rPr>
        <w:t xml:space="preserve"> water</w:t>
      </w:r>
      <w:r w:rsidR="001B4AA8">
        <w:rPr>
          <w:szCs w:val="24"/>
        </w:rPr>
        <w:t>borne routes</w:t>
      </w:r>
      <w:r w:rsidR="005D41F9">
        <w:rPr>
          <w:szCs w:val="24"/>
        </w:rPr>
        <w:t xml:space="preserve"> </w:t>
      </w:r>
      <w:r w:rsidR="005D41F9">
        <w:rPr>
          <w:szCs w:val="24"/>
        </w:rPr>
        <w:fldChar w:fldCharType="begin"/>
      </w:r>
      <w:r w:rsidR="005D41F9">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5D41F9">
        <w:rPr>
          <w:szCs w:val="24"/>
        </w:rPr>
        <w:fldChar w:fldCharType="separate"/>
      </w:r>
      <w:r w:rsidR="005D41F9">
        <w:rPr>
          <w:noProof/>
          <w:szCs w:val="24"/>
        </w:rPr>
        <w:t>(Stentiford et al. 2016)</w:t>
      </w:r>
      <w:r w:rsidR="005D41F9">
        <w:rPr>
          <w:szCs w:val="24"/>
        </w:rPr>
        <w:fldChar w:fldCharType="end"/>
      </w:r>
      <w:r w:rsidR="005D41F9">
        <w:rPr>
          <w:szCs w:val="24"/>
        </w:rPr>
        <w:t>.</w:t>
      </w:r>
      <w:r w:rsidR="003F719C">
        <w:rPr>
          <w:szCs w:val="24"/>
        </w:rPr>
        <w:t xml:space="preserve"> From the summary of that study, pathogens transmitted via food and water caused many deaths, notably in children under 15 year olds</w:t>
      </w:r>
      <w:r w:rsidR="00692714">
        <w:rPr>
          <w:szCs w:val="24"/>
        </w:rPr>
        <w:t xml:space="preserve"> </w:t>
      </w:r>
      <w:r w:rsidR="00A05B78">
        <w:rPr>
          <w:szCs w:val="24"/>
        </w:rPr>
        <w:t xml:space="preserve">in low-income countries </w:t>
      </w:r>
      <w:r w:rsidR="00692714">
        <w:rPr>
          <w:szCs w:val="24"/>
        </w:rPr>
        <w:t>where</w:t>
      </w:r>
      <w:r w:rsidR="003F719C">
        <w:rPr>
          <w:szCs w:val="24"/>
        </w:rPr>
        <w:t xml:space="preserve"> </w:t>
      </w:r>
      <w:r w:rsidR="00692714">
        <w:rPr>
          <w:szCs w:val="24"/>
        </w:rPr>
        <w:t>40% of the cases were largely due to infectious diseases, and elderly people over 70</w:t>
      </w:r>
      <w:r w:rsidR="00A05B78">
        <w:rPr>
          <w:szCs w:val="24"/>
        </w:rPr>
        <w:t xml:space="preserve"> in high-income countries</w:t>
      </w:r>
      <w:r w:rsidR="00692714">
        <w:rPr>
          <w:szCs w:val="24"/>
        </w:rPr>
        <w:t>, in which 70% of deaths were the result of chronic conditions.</w:t>
      </w:r>
      <w:r w:rsidR="00670E7A">
        <w:rPr>
          <w:szCs w:val="24"/>
        </w:rPr>
        <w:t xml:space="preserve"> </w:t>
      </w:r>
      <w:r w:rsidR="00A34959">
        <w:rPr>
          <w:szCs w:val="24"/>
        </w:rPr>
        <w:t xml:space="preserve">Hence, microsporidia are </w:t>
      </w:r>
      <w:r w:rsidR="00670E7A">
        <w:rPr>
          <w:szCs w:val="24"/>
        </w:rPr>
        <w:t>becoming emergent pathogens that affect crop production as well as life stock, and thus play a relevant role when it comes to securing human food supply</w:t>
      </w:r>
      <w:r w:rsidR="00D1585B">
        <w:rPr>
          <w:szCs w:val="24"/>
        </w:rPr>
        <w:t xml:space="preserve"> </w:t>
      </w:r>
      <w:r w:rsidR="00D1585B">
        <w:rPr>
          <w:szCs w:val="24"/>
        </w:rPr>
        <w:fldChar w:fldCharType="begin"/>
      </w:r>
      <w:r w:rsidR="00D1585B">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1585B">
        <w:rPr>
          <w:szCs w:val="24"/>
        </w:rPr>
        <w:fldChar w:fldCharType="separate"/>
      </w:r>
      <w:r w:rsidR="00D1585B">
        <w:rPr>
          <w:noProof/>
          <w:szCs w:val="24"/>
        </w:rPr>
        <w:t>(Stentiford et al. 2016)</w:t>
      </w:r>
      <w:r w:rsidR="00D1585B">
        <w:rPr>
          <w:szCs w:val="24"/>
        </w:rPr>
        <w:fldChar w:fldCharType="end"/>
      </w:r>
      <w:r w:rsidR="00670E7A">
        <w:rPr>
          <w:szCs w:val="24"/>
        </w:rPr>
        <w:t>.</w:t>
      </w:r>
    </w:p>
    <w:p w14:paraId="6F82683F" w14:textId="36049C4A" w:rsidR="00C03825" w:rsidRDefault="00A0183A" w:rsidP="00324278">
      <w:pPr>
        <w:spacing w:after="0" w:line="360" w:lineRule="auto"/>
        <w:jc w:val="both"/>
        <w:rPr>
          <w:color w:val="FF0000"/>
          <w:szCs w:val="24"/>
        </w:rPr>
      </w:pPr>
      <w:r>
        <w:rPr>
          <w:szCs w:val="24"/>
        </w:rPr>
        <w:t xml:space="preserve">As microsporidiosis being considered as life-threatening infectious diseases that involve in almost any organ system of both immunocompetent and immunocompromised people </w:t>
      </w:r>
      <w:r>
        <w:rPr>
          <w:szCs w:val="24"/>
        </w:rPr>
        <w:fldChar w:fldCharType="begin"/>
      </w:r>
      <w:r w:rsidR="006F39B7">
        <w:rPr>
          <w:szCs w:val="24"/>
        </w:rPr>
        <w:instrText xml:space="preserve"> ADDIN EN.CITE &lt;EndNote&gt;&lt;Cite&gt;&lt;Author&gt;Ramanan&lt;/Author&gt;&lt;Year&gt;2014&lt;/Year&gt;&lt;RecNum&gt;394&lt;/RecNum&gt;&lt;DisplayText&gt;(Didier and Weiss 2008;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10:38:18&lt;/access-date&gt;&lt;/record&gt;&lt;/Cite&gt;&lt;Cite&gt;&lt;Author&gt;Didier&lt;/Author&gt;&lt;Year&gt;2008&lt;/Year&gt;&lt;RecNum&gt;361&lt;/RecNum&gt;&lt;record&gt;&lt;rec-number&gt;361&lt;/rec-number&gt;&lt;foreign-keys&gt;&lt;key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EndNote&gt;</w:instrText>
      </w:r>
      <w:r>
        <w:rPr>
          <w:szCs w:val="24"/>
        </w:rPr>
        <w:fldChar w:fldCharType="separate"/>
      </w:r>
      <w:r w:rsidR="006F39B7">
        <w:rPr>
          <w:noProof/>
          <w:szCs w:val="24"/>
        </w:rPr>
        <w:t>(Didier and Weiss 2008; Ramanan and Pritt 2014)</w:t>
      </w:r>
      <w:r>
        <w:rPr>
          <w:szCs w:val="24"/>
        </w:rPr>
        <w:fldChar w:fldCharType="end"/>
      </w:r>
      <w:r>
        <w:rPr>
          <w:szCs w:val="24"/>
        </w:rPr>
        <w:t xml:space="preserve">, </w:t>
      </w:r>
      <w:r w:rsidR="006F39B7">
        <w:rPr>
          <w:szCs w:val="24"/>
        </w:rPr>
        <w:t>it require</w:t>
      </w:r>
      <w:r w:rsidR="0089465A">
        <w:rPr>
          <w:szCs w:val="24"/>
        </w:rPr>
        <w:t>s a deep</w:t>
      </w:r>
      <w:r w:rsidR="006F39B7">
        <w:rPr>
          <w:szCs w:val="24"/>
        </w:rPr>
        <w:t xml:space="preserve"> understanding of</w:t>
      </w:r>
      <w:r w:rsidR="0063577C">
        <w:rPr>
          <w:szCs w:val="24"/>
        </w:rPr>
        <w:t xml:space="preserve"> the parasitic lifestyle </w:t>
      </w:r>
      <w:r w:rsidR="006F39B7">
        <w:rPr>
          <w:szCs w:val="24"/>
        </w:rPr>
        <w:t>a</w:t>
      </w:r>
      <w:r w:rsidR="0063577C">
        <w:rPr>
          <w:szCs w:val="24"/>
        </w:rPr>
        <w:t>nd the pathobiology</w:t>
      </w:r>
      <w:r w:rsidR="006F39B7">
        <w:rPr>
          <w:szCs w:val="24"/>
        </w:rPr>
        <w:t xml:space="preserve"> of the parasites microsporidia</w:t>
      </w:r>
      <w:r w:rsidR="0063577C">
        <w:rPr>
          <w:szCs w:val="24"/>
        </w:rPr>
        <w:t xml:space="preserve"> </w:t>
      </w:r>
      <w:r w:rsidR="0063577C">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 </w:instrText>
      </w:r>
      <w:r w:rsidR="004408D6">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EN.CITE.DATA </w:instrText>
      </w:r>
      <w:r w:rsidR="004408D6">
        <w:rPr>
          <w:szCs w:val="24"/>
        </w:rPr>
      </w:r>
      <w:r w:rsidR="004408D6">
        <w:rPr>
          <w:szCs w:val="24"/>
        </w:rPr>
        <w:fldChar w:fldCharType="end"/>
      </w:r>
      <w:r w:rsidR="0063577C">
        <w:rPr>
          <w:szCs w:val="24"/>
        </w:rPr>
        <w:fldChar w:fldCharType="separate"/>
      </w:r>
      <w:r w:rsidR="0063577C">
        <w:rPr>
          <w:noProof/>
          <w:szCs w:val="24"/>
        </w:rPr>
        <w:t>(Kaya and M. 2012; Bjørnson and Oi 2014)</w:t>
      </w:r>
      <w:r w:rsidR="0063577C">
        <w:rPr>
          <w:szCs w:val="24"/>
        </w:rPr>
        <w:fldChar w:fldCharType="end"/>
      </w:r>
      <w:r w:rsidR="0063577C">
        <w:rPr>
          <w:szCs w:val="24"/>
        </w:rPr>
        <w:t>. However, the</w:t>
      </w:r>
      <w:r w:rsidR="0003192E">
        <w:rPr>
          <w:szCs w:val="24"/>
        </w:rPr>
        <w:t xml:space="preserve"> knowledge about both</w:t>
      </w:r>
      <w:r w:rsidR="00EF7E7C">
        <w:rPr>
          <w:szCs w:val="24"/>
        </w:rPr>
        <w:t xml:space="preserve"> </w:t>
      </w:r>
      <w:r w:rsidR="004454D4">
        <w:rPr>
          <w:szCs w:val="24"/>
        </w:rPr>
        <w:t xml:space="preserve">the particularities of </w:t>
      </w:r>
      <w:r w:rsidR="005F024D">
        <w:rPr>
          <w:szCs w:val="24"/>
        </w:rPr>
        <w:t>microsporidia</w:t>
      </w:r>
      <w:r w:rsidR="004454D4">
        <w:rPr>
          <w:szCs w:val="24"/>
        </w:rPr>
        <w:t>n</w:t>
      </w:r>
      <w:r w:rsidR="0003192E">
        <w:rPr>
          <w:szCs w:val="24"/>
        </w:rPr>
        <w:t xml:space="preserve"> evolution and </w:t>
      </w:r>
      <w:r w:rsidR="004454D4">
        <w:rPr>
          <w:szCs w:val="24"/>
        </w:rPr>
        <w:t xml:space="preserve">of </w:t>
      </w:r>
      <w:r w:rsidR="0003192E">
        <w:rPr>
          <w:szCs w:val="24"/>
        </w:rPr>
        <w:t xml:space="preserve">their metabolism </w:t>
      </w:r>
      <w:r w:rsidR="00C03825">
        <w:rPr>
          <w:szCs w:val="24"/>
        </w:rPr>
        <w:t>is</w:t>
      </w:r>
      <w:r w:rsidR="0003192E">
        <w:rPr>
          <w:szCs w:val="24"/>
        </w:rPr>
        <w:t xml:space="preserve"> </w:t>
      </w:r>
      <w:r w:rsidR="004454D4">
        <w:rPr>
          <w:szCs w:val="24"/>
        </w:rPr>
        <w:t xml:space="preserve">still </w:t>
      </w:r>
      <w:r w:rsidR="0003192E">
        <w:rPr>
          <w:szCs w:val="24"/>
        </w:rPr>
        <w:t>considerably poorly understood</w:t>
      </w:r>
      <w:r w:rsidR="00C5501E">
        <w:rPr>
          <w:szCs w:val="24"/>
        </w:rPr>
        <w:t xml:space="preserve"> </w: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 </w:instrTex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EN.CITE.DATA </w:instrText>
      </w:r>
      <w:r w:rsidR="00C5501E">
        <w:rPr>
          <w:szCs w:val="24"/>
        </w:rPr>
      </w:r>
      <w:r w:rsidR="00C5501E">
        <w:rPr>
          <w:szCs w:val="24"/>
        </w:rPr>
        <w:fldChar w:fldCharType="end"/>
      </w:r>
      <w:r w:rsidR="00C5501E">
        <w:rPr>
          <w:szCs w:val="24"/>
        </w:rPr>
      </w:r>
      <w:r w:rsidR="00C5501E">
        <w:rPr>
          <w:szCs w:val="24"/>
        </w:rPr>
        <w:fldChar w:fldCharType="separate"/>
      </w:r>
      <w:r w:rsidR="00C5501E">
        <w:rPr>
          <w:noProof/>
          <w:szCs w:val="24"/>
        </w:rPr>
        <w:t>(Heinz et al. 2012; Nakjang et al. 2013)</w:t>
      </w:r>
      <w:r w:rsidR="00C5501E">
        <w:rPr>
          <w:szCs w:val="24"/>
        </w:rPr>
        <w:fldChar w:fldCharType="end"/>
      </w:r>
      <w:r w:rsidR="0003192E">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E52F57">
        <w:rPr>
          <w:szCs w:val="24"/>
        </w:rPr>
        <w:t xml:space="preserve">, the purified samples can contain only the microsporidian spores </w:t>
      </w:r>
      <w:r w:rsidR="00E52F57">
        <w:rPr>
          <w:szCs w:val="24"/>
        </w:rPr>
        <w:fldChar w:fldCharType="begin"/>
      </w:r>
      <w:r w:rsidR="00E52F57">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E52F57">
        <w:rPr>
          <w:szCs w:val="24"/>
        </w:rPr>
        <w:fldChar w:fldCharType="separate"/>
      </w:r>
      <w:r w:rsidR="00E52F57">
        <w:rPr>
          <w:noProof/>
          <w:szCs w:val="24"/>
        </w:rPr>
        <w:t>(Méténier and Vivarès 2001)</w:t>
      </w:r>
      <w:r w:rsidR="00E52F57">
        <w:rPr>
          <w:szCs w:val="24"/>
        </w:rPr>
        <w:fldChar w:fldCharType="end"/>
      </w:r>
      <w:r w:rsidR="005449F4">
        <w:rPr>
          <w:szCs w:val="24"/>
        </w:rPr>
        <w:t xml:space="preserve">. </w:t>
      </w:r>
      <w:r w:rsidR="00E52F57">
        <w:rPr>
          <w:szCs w:val="24"/>
        </w:rPr>
        <w:t xml:space="preserve">Nevertheless, the physiology of the sporal stage is thought to be different from the developmental stages inside the host cell </w:t>
      </w:r>
      <w:r w:rsidR="00E52F57">
        <w:rPr>
          <w:szCs w:val="24"/>
        </w:rPr>
        <w:fldChar w:fldCharType="begin"/>
      </w:r>
      <w:r w:rsidR="00E52F57">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E52F57">
        <w:rPr>
          <w:szCs w:val="24"/>
        </w:rPr>
        <w:fldChar w:fldCharType="separate"/>
      </w:r>
      <w:r w:rsidR="00E52F57">
        <w:rPr>
          <w:noProof/>
          <w:szCs w:val="24"/>
        </w:rPr>
        <w:t>(Dolgikh, Sokolova, and Issi 1997)</w:t>
      </w:r>
      <w:r w:rsidR="00E52F57">
        <w:rPr>
          <w:szCs w:val="24"/>
        </w:rPr>
        <w:fldChar w:fldCharType="end"/>
      </w:r>
      <w:r w:rsidR="00E52F57">
        <w:rPr>
          <w:szCs w:val="24"/>
        </w:rPr>
        <w:t xml:space="preserve">. </w:t>
      </w:r>
      <w:r w:rsidR="005449F4">
        <w:rPr>
          <w:szCs w:val="24"/>
        </w:rPr>
        <w:t xml:space="preserve">This has, so far, prevented the establishment of a microsporidian model system. At the same time, </w:t>
      </w:r>
      <w:r w:rsidR="004454D4">
        <w:rPr>
          <w:szCs w:val="24"/>
        </w:rPr>
        <w:t xml:space="preserve">the tremendous evolutionary rates of microsporidian </w:t>
      </w:r>
      <w:r w:rsidR="005449F4">
        <w:rPr>
          <w:szCs w:val="24"/>
        </w:rPr>
        <w:t>proteins</w:t>
      </w:r>
      <w:r w:rsidR="004454D4">
        <w:rPr>
          <w:szCs w:val="24"/>
        </w:rPr>
        <w:t>, which are among the highest in the eukaryotic domain</w:t>
      </w:r>
      <w:r w:rsidR="009809AC">
        <w:rPr>
          <w:szCs w:val="24"/>
        </w:rPr>
        <w:t xml:space="preserve"> </w:t>
      </w:r>
      <w:r w:rsidR="009809AC">
        <w:rPr>
          <w:szCs w:val="24"/>
        </w:rPr>
        <w:fldChar w:fldCharType="begin"/>
      </w:r>
      <w:r w:rsidR="009809A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9809AC">
        <w:rPr>
          <w:szCs w:val="24"/>
        </w:rPr>
        <w:fldChar w:fldCharType="separate"/>
      </w:r>
      <w:r w:rsidR="009809AC">
        <w:rPr>
          <w:noProof/>
          <w:szCs w:val="24"/>
        </w:rPr>
        <w:t>(Slamovits et al. 2004)</w:t>
      </w:r>
      <w:r w:rsidR="009809AC">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lastRenderedPageBreak/>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78780C74" w14:textId="77777777" w:rsidR="00F75D21" w:rsidRPr="00606C6E" w:rsidRDefault="00F75D21" w:rsidP="00324278">
      <w:pPr>
        <w:spacing w:after="0" w:line="360" w:lineRule="auto"/>
        <w:jc w:val="both"/>
        <w:rPr>
          <w:color w:val="FF0000"/>
          <w:szCs w:val="24"/>
        </w:rPr>
      </w:pPr>
    </w:p>
    <w:p w14:paraId="6302161E" w14:textId="5B60E8F9" w:rsidR="00632E10" w:rsidRDefault="00CA6B2F" w:rsidP="00F73171">
      <w:pPr>
        <w:spacing w:after="0" w:line="360" w:lineRule="auto"/>
        <w:jc w:val="both"/>
        <w:rPr>
          <w:szCs w:val="24"/>
        </w:rPr>
      </w:pPr>
      <w:r w:rsidRPr="00A17841">
        <w:t>To put any evolutionary analysis on microsporidia on a solid basis, we first pursued a phylogenomics approach to establish a robust phylogeny of microsporidia and their placement in the eukaryotic tree of life. In chapter 2</w:t>
      </w:r>
      <w:r w:rsidR="009C4486">
        <w:t>,</w:t>
      </w:r>
      <w:r w:rsidR="009C4486" w:rsidRPr="009C4486">
        <w:rPr>
          <w:szCs w:val="24"/>
        </w:rPr>
        <w:t xml:space="preserve"> </w:t>
      </w:r>
      <w:r w:rsidR="009C4486">
        <w:rPr>
          <w:szCs w:val="24"/>
        </w:rPr>
        <w:t>"</w:t>
      </w:r>
      <w:r w:rsidR="009C4486" w:rsidRPr="00AF4EC3">
        <w:rPr>
          <w:szCs w:val="24"/>
        </w:rPr>
        <w:t xml:space="preserve"> </w:t>
      </w:r>
      <w:r w:rsidR="009C4486" w:rsidRPr="00076E91">
        <w:rPr>
          <w:szCs w:val="24"/>
        </w:rPr>
        <w:t xml:space="preserve">The estimation of the microsporidian </w:t>
      </w:r>
      <w:r w:rsidR="009C4486">
        <w:rPr>
          <w:szCs w:val="24"/>
        </w:rPr>
        <w:t>last common ancestor</w:t>
      </w:r>
      <w:r w:rsidR="009C4486" w:rsidRPr="00076E91">
        <w:rPr>
          <w:szCs w:val="24"/>
        </w:rPr>
        <w:t xml:space="preserve"> protein set</w:t>
      </w:r>
      <w:r w:rsidR="009C4486">
        <w:rPr>
          <w:szCs w:val="24"/>
        </w:rPr>
        <w:t xml:space="preserve"> ",</w:t>
      </w:r>
      <w:r w:rsidRPr="00A17841">
        <w:t xml:space="preserve"> we traced the evolution of proteins within the microsporidian lineage and inferred the gene set of the last common ancestor</w:t>
      </w:r>
      <w:r w:rsidR="009C4486">
        <w:t xml:space="preserve"> (LCA)</w:t>
      </w:r>
      <w:r w:rsidRPr="00A17841">
        <w:t xml:space="preserve"> of the contemporary microsporidia.</w:t>
      </w:r>
      <w:r w:rsidR="00CD23A9">
        <w:rPr>
          <w:szCs w:val="24"/>
        </w:rPr>
        <w:t xml:space="preserve"> </w:t>
      </w:r>
      <w:commentRangeStart w:id="27"/>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commentRangeEnd w:id="27"/>
      <w:r w:rsidR="0033702A">
        <w:rPr>
          <w:rStyle w:val="CommentReference"/>
        </w:rPr>
        <w:commentReference w:id="27"/>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w:t>
      </w:r>
      <w:commentRangeStart w:id="28"/>
      <w:r w:rsidR="003D4FD2">
        <w:rPr>
          <w:szCs w:val="24"/>
        </w:rPr>
        <w:t xml:space="preserve">to </w:t>
      </w:r>
      <w:r w:rsidR="00764E1B">
        <w:rPr>
          <w:szCs w:val="24"/>
        </w:rPr>
        <w:t>measure the evolutionary ages of those sequences</w:t>
      </w:r>
      <w:r w:rsidR="001F41F5">
        <w:rPr>
          <w:szCs w:val="24"/>
        </w:rPr>
        <w:t>, as well as to investigate the microsporidian genes that are shared with other species, especially the essential genes that should be retained in all organisms</w:t>
      </w:r>
      <w:r w:rsidR="00A4694C">
        <w:rPr>
          <w:szCs w:val="24"/>
        </w:rPr>
        <w:t>.</w:t>
      </w:r>
      <w:r w:rsidR="00B92546">
        <w:rPr>
          <w:szCs w:val="24"/>
        </w:rPr>
        <w:t xml:space="preserve"> </w:t>
      </w:r>
      <w:commentRangeEnd w:id="28"/>
      <w:r w:rsidR="0033702A">
        <w:rPr>
          <w:rStyle w:val="CommentReference"/>
        </w:rPr>
        <w:commentReference w:id="28"/>
      </w:r>
      <w:r w:rsidR="00B92546">
        <w:rPr>
          <w:szCs w:val="24"/>
        </w:rPr>
        <w:t xml:space="preserve">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 xml:space="preserve">utilize both evolutionary relationship and domain </w:t>
      </w:r>
      <w:r w:rsidR="008D0692">
        <w:rPr>
          <w:szCs w:val="24"/>
        </w:rPr>
        <w:t xml:space="preserve">similarity </w:t>
      </w:r>
      <w:r w:rsidR="003E166E">
        <w:rPr>
          <w:szCs w:val="24"/>
        </w:rPr>
        <w:t xml:space="preserve">information to transfer </w:t>
      </w:r>
      <w:r w:rsidR="004115B6">
        <w:rPr>
          <w:szCs w:val="24"/>
        </w:rPr>
        <w:t xml:space="preserve">functional </w:t>
      </w:r>
      <w:r w:rsidR="003E166E">
        <w:rPr>
          <w:szCs w:val="24"/>
        </w:rPr>
        <w:t>annotations</w:t>
      </w:r>
      <w:r w:rsidR="004115B6">
        <w:rPr>
          <w:szCs w:val="24"/>
        </w:rPr>
        <w:t xml:space="preserve"> from one protein t</w:t>
      </w:r>
      <w:bookmarkStart w:id="29" w:name="_GoBack"/>
      <w:bookmarkEnd w:id="29"/>
      <w:r w:rsidR="004115B6">
        <w:rPr>
          <w:szCs w:val="24"/>
        </w:rPr>
        <w:t>o another</w:t>
      </w:r>
      <w:r w:rsidR="003F390E">
        <w:rPr>
          <w:szCs w:val="24"/>
        </w:rPr>
        <w:t xml:space="preserve">. This approach is described in </w:t>
      </w:r>
      <w:r w:rsidR="003F390E">
        <w:rPr>
          <w:szCs w:val="24"/>
        </w:rPr>
        <w:lastRenderedPageBreak/>
        <w:t>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437E33">
        <w:rPr>
          <w:szCs w:val="24"/>
        </w:rPr>
        <w:t xml:space="preserve"> 6</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043E34E" w14:textId="77777777" w:rsidR="003F708E" w:rsidRPr="00076E91" w:rsidRDefault="003F708E" w:rsidP="00324278">
      <w:pPr>
        <w:spacing w:after="0" w:line="360" w:lineRule="auto"/>
        <w:jc w:val="both"/>
        <w:rPr>
          <w:szCs w:val="24"/>
        </w:rPr>
        <w:sectPr w:rsidR="003F708E" w:rsidRPr="00076E91" w:rsidSect="00531770">
          <w:footerReference w:type="default" r:id="rId17"/>
          <w:footnotePr>
            <w:pos w:val="beneathText"/>
          </w:footnotePr>
          <w:endnotePr>
            <w:numFmt w:val="decimal"/>
          </w:endnotePr>
          <w:pgSz w:w="11906" w:h="16838"/>
          <w:pgMar w:top="1418" w:right="1814" w:bottom="1418" w:left="1814" w:header="709" w:footer="709" w:gutter="0"/>
          <w:pgNumType w:start="1"/>
          <w:cols w:space="708"/>
          <w:docGrid w:linePitch="360"/>
        </w:sectPr>
      </w:pPr>
    </w:p>
    <w:p w14:paraId="5F400FBD" w14:textId="06DCC7E3" w:rsidR="00F32A99" w:rsidRDefault="00AD08DF" w:rsidP="00324278">
      <w:pPr>
        <w:pStyle w:val="Heading1"/>
        <w:jc w:val="both"/>
      </w:pPr>
      <w:bookmarkStart w:id="30" w:name="_Toc386145368"/>
      <w:r w:rsidRPr="00A7099E">
        <w:lastRenderedPageBreak/>
        <w:t xml:space="preserve">The estimation of the </w:t>
      </w:r>
      <w:r w:rsidR="000975BB" w:rsidRPr="00A7099E">
        <w:t xml:space="preserve">microsporidian </w:t>
      </w:r>
      <w:r w:rsidR="00EE7152" w:rsidRPr="00A7099E">
        <w:t>last common ancestor</w:t>
      </w:r>
      <w:r w:rsidRPr="00A7099E">
        <w:t xml:space="preserve"> protein set</w:t>
      </w:r>
      <w:bookmarkEnd w:id="30"/>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31" w:name="_Toc386145369"/>
      <w:commentRangeStart w:id="32"/>
      <w:r w:rsidRPr="00A7099E">
        <w:t>Introduction</w:t>
      </w:r>
      <w:commentRangeEnd w:id="32"/>
      <w:r w:rsidR="004115B6">
        <w:rPr>
          <w:rStyle w:val="CommentReference"/>
          <w:rFonts w:eastAsiaTheme="minorHAnsi" w:cstheme="minorBidi"/>
          <w:b w:val="0"/>
          <w:bCs w:val="0"/>
          <w:color w:val="auto"/>
        </w:rPr>
        <w:commentReference w:id="32"/>
      </w:r>
      <w:bookmarkEnd w:id="31"/>
    </w:p>
    <w:p w14:paraId="70EC40E2" w14:textId="77777777" w:rsidR="009E4958" w:rsidRDefault="009E4958" w:rsidP="009E4958">
      <w:pPr>
        <w:pStyle w:val="Heading3"/>
      </w:pPr>
      <w:bookmarkStart w:id="33" w:name="_Toc385094318"/>
      <w:bookmarkStart w:id="34" w:name="_Toc386145370"/>
      <w:r>
        <w:t>Phylogenetic tree</w:t>
      </w:r>
      <w:bookmarkEnd w:id="33"/>
      <w:bookmarkEnd w:id="34"/>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18">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4CBF88C9" w:rsidR="00E5453E" w:rsidRDefault="00E5453E" w:rsidP="00E5453E">
      <w:pPr>
        <w:pStyle w:val="Caption"/>
        <w:jc w:val="both"/>
        <w:rPr>
          <w:szCs w:val="24"/>
        </w:rPr>
      </w:pPr>
      <w:bookmarkStart w:id="35" w:name="_Ref385665794"/>
      <w:bookmarkStart w:id="36" w:name="_Toc386145443"/>
      <w:r>
        <w:t xml:space="preserve">Figure </w:t>
      </w:r>
      <w:r w:rsidR="00FF05FE">
        <w:fldChar w:fldCharType="begin"/>
      </w:r>
      <w:r w:rsidR="00FF05FE">
        <w:instrText xml:space="preserve"> STYLEREF 1 \s </w:instrText>
      </w:r>
      <w:r w:rsidR="00FF05FE">
        <w:fldChar w:fldCharType="separate"/>
      </w:r>
      <w:r w:rsidR="00F01705">
        <w:rPr>
          <w:noProof/>
        </w:rPr>
        <w:t>2</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w:t>
      </w:r>
      <w:r w:rsidR="00FF05FE">
        <w:fldChar w:fldCharType="end"/>
      </w:r>
      <w:bookmarkEnd w:id="35"/>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36"/>
    </w:p>
    <w:p w14:paraId="663871AD" w14:textId="513EBB3A" w:rsidR="005872FF"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F01705">
        <w:t xml:space="preserve">Figure </w:t>
      </w:r>
      <w:r w:rsidR="00F01705">
        <w:rPr>
          <w:noProof/>
        </w:rPr>
        <w:t>2</w:t>
      </w:r>
      <w:r w:rsidR="00F01705">
        <w:noBreakHyphen/>
      </w:r>
      <w:r w:rsidR="00F01705">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3C96920F" w14:textId="01734EED" w:rsidR="004151AA" w:rsidRDefault="004151AA" w:rsidP="009E4958">
      <w:pPr>
        <w:spacing w:after="0" w:line="360" w:lineRule="auto"/>
        <w:jc w:val="both"/>
        <w:rPr>
          <w:szCs w:val="24"/>
        </w:rPr>
      </w:pPr>
    </w:p>
    <w:p w14:paraId="44C308CE" w14:textId="77777777" w:rsidR="009E4958" w:rsidRDefault="009E4958" w:rsidP="009E4958">
      <w:pPr>
        <w:pStyle w:val="Heading3"/>
      </w:pPr>
      <w:bookmarkStart w:id="37" w:name="_Toc385094319"/>
      <w:bookmarkStart w:id="38" w:name="_Toc386145371"/>
      <w:r>
        <w:t>Orthology prediction</w:t>
      </w:r>
      <w:bookmarkEnd w:id="37"/>
      <w:bookmarkEnd w:id="38"/>
    </w:p>
    <w:p w14:paraId="09359C68" w14:textId="77777777" w:rsidR="009E4958" w:rsidRDefault="009E4958" w:rsidP="009E4958">
      <w:pPr>
        <w:spacing w:after="0" w:line="360" w:lineRule="auto"/>
        <w:jc w:val="both"/>
        <w:rPr>
          <w:szCs w:val="24"/>
        </w:rPr>
      </w:pPr>
      <w:r>
        <w:rPr>
          <w:szCs w:val="24"/>
        </w:rPr>
        <w:t xml:space="preserve">Homologous genes, genes that are shared a common ancestor, can be divided into orthologs and paralogs. In which, orthologs are genes that derived from a speciation event, while paralogs are the results of from a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w:t>
      </w:r>
    </w:p>
    <w:p w14:paraId="68BE05E4" w14:textId="50C30441" w:rsidR="009E4958" w:rsidRDefault="009E4958" w:rsidP="009E4958">
      <w:pPr>
        <w:spacing w:after="0" w:line="360" w:lineRule="auto"/>
        <w:jc w:val="both"/>
        <w:rPr>
          <w:szCs w:val="24"/>
        </w:rPr>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w:t>
      </w:r>
      <w:r w:rsidR="000D1502">
        <w:rPr>
          <w:szCs w:val="24"/>
        </w:rPr>
        <w:t>methods</w:t>
      </w:r>
      <w:r>
        <w:rPr>
          <w:szCs w:val="24"/>
        </w:rPr>
        <w:t xml:space="preserve">,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xml:space="preserve">. </w:t>
      </w:r>
      <w:r w:rsidR="00DF472B">
        <w:rPr>
          <w:szCs w:val="24"/>
        </w:rPr>
        <w:t>In out study</w:t>
      </w:r>
      <w:r w:rsidR="0062227C">
        <w:rPr>
          <w:szCs w:val="24"/>
        </w:rPr>
        <w:t xml:space="preserve">, we used </w:t>
      </w:r>
      <w:r w:rsidR="005C3358">
        <w:rPr>
          <w:szCs w:val="24"/>
        </w:rPr>
        <w:t>the latter</w:t>
      </w:r>
      <w:r w:rsidR="00A806A4">
        <w:rPr>
          <w:szCs w:val="24"/>
        </w:rPr>
        <w:t xml:space="preserve"> approaches </w:t>
      </w:r>
      <w:r w:rsidR="005C3358">
        <w:rPr>
          <w:szCs w:val="24"/>
        </w:rPr>
        <w:t>for the orthology predictions</w:t>
      </w:r>
      <w:r w:rsidR="00A806A4">
        <w:rPr>
          <w:szCs w:val="24"/>
        </w:rPr>
        <w:t>.</w:t>
      </w:r>
    </w:p>
    <w:p w14:paraId="0EB48D23" w14:textId="77891034" w:rsidR="00EA04B0" w:rsidRDefault="001F79D2" w:rsidP="00E46024">
      <w:pPr>
        <w:pStyle w:val="Heading3"/>
      </w:pPr>
      <w:bookmarkStart w:id="39" w:name="_Toc386145372"/>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39"/>
    </w:p>
    <w:p w14:paraId="6EB69B3B" w14:textId="58A8173C"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them and the others in the phylogenetic tree of life, or how their pathways evolved across species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w:t>
      </w:r>
      <w:r w:rsidR="004E626B">
        <w:rPr>
          <w:szCs w:val="24"/>
        </w:rPr>
        <w:lastRenderedPageBreak/>
        <w:t>individual lineage</w:t>
      </w:r>
      <w:r w:rsidR="004A2CF4">
        <w:rPr>
          <w:szCs w:val="24"/>
        </w:rPr>
        <w:t>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3E12A933" w14:textId="45FCD615" w:rsidR="007D7C63"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F93AF1">
        <w:rPr>
          <w:szCs w:val="24"/>
        </w:rPr>
        <w:t>Throughout this study</w:t>
      </w:r>
      <w:r w:rsidR="00813662">
        <w:rPr>
          <w:szCs w:val="24"/>
        </w:rPr>
        <w:t xml:space="preserve">, we </w:t>
      </w:r>
      <w:r w:rsidR="00914697">
        <w:rPr>
          <w:szCs w:val="24"/>
        </w:rPr>
        <w:t xml:space="preserve">analyzed the sequences in </w:t>
      </w:r>
      <w:r w:rsidR="00383F20">
        <w:rPr>
          <w:szCs w:val="24"/>
        </w:rPr>
        <w:t xml:space="preserve">the </w:t>
      </w:r>
      <w:r w:rsidR="00914697">
        <w:rPr>
          <w:szCs w:val="24"/>
        </w:rPr>
        <w:t>amino acid level</w:t>
      </w:r>
      <w:r w:rsidR="00813662">
        <w:rPr>
          <w:szCs w:val="24"/>
        </w:rPr>
        <w:t>. Therefore</w:t>
      </w:r>
      <w:r w:rsidR="005758A0">
        <w:rPr>
          <w:szCs w:val="24"/>
        </w:rPr>
        <w:t>,</w:t>
      </w:r>
      <w:r w:rsidR="00813662">
        <w:rPr>
          <w:szCs w:val="24"/>
        </w:rPr>
        <w:t xml:space="preserve"> we </w:t>
      </w:r>
      <w:r w:rsidR="00914697">
        <w:rPr>
          <w:szCs w:val="24"/>
        </w:rPr>
        <w:t xml:space="preserve">treated the term </w:t>
      </w:r>
      <w:r w:rsidR="00914697" w:rsidRPr="00914697">
        <w:rPr>
          <w:i/>
          <w:szCs w:val="24"/>
        </w:rPr>
        <w:t>protein</w:t>
      </w:r>
      <w:r w:rsidR="00914697">
        <w:rPr>
          <w:szCs w:val="24"/>
        </w:rPr>
        <w:t xml:space="preserve"> and </w:t>
      </w:r>
      <w:r w:rsidR="00914697" w:rsidRPr="00914697">
        <w:rPr>
          <w:i/>
          <w:szCs w:val="24"/>
        </w:rPr>
        <w:t>gene</w:t>
      </w:r>
      <w:r w:rsidR="00914697">
        <w:rPr>
          <w:szCs w:val="24"/>
        </w:rPr>
        <w:t xml:space="preserve"> as synonym. </w:t>
      </w:r>
    </w:p>
    <w:p w14:paraId="4C56EEC4" w14:textId="77777777" w:rsidR="007D7C63" w:rsidRPr="00076E91" w:rsidRDefault="007D7C63" w:rsidP="00324278">
      <w:pPr>
        <w:spacing w:after="0" w:line="360" w:lineRule="auto"/>
        <w:jc w:val="both"/>
        <w:rPr>
          <w:szCs w:val="24"/>
        </w:rPr>
      </w:pPr>
    </w:p>
    <w:p w14:paraId="64D41BFA" w14:textId="0FBE176F" w:rsidR="00AD08DF" w:rsidRPr="00A7099E" w:rsidRDefault="00AD08DF" w:rsidP="00324278">
      <w:pPr>
        <w:pStyle w:val="Heading2"/>
        <w:jc w:val="both"/>
      </w:pPr>
      <w:bookmarkStart w:id="40" w:name="_Toc386145373"/>
      <w:r w:rsidRPr="00A7099E">
        <w:t>Methods</w:t>
      </w:r>
      <w:bookmarkEnd w:id="40"/>
    </w:p>
    <w:p w14:paraId="39DB8D72" w14:textId="7F89AF96" w:rsidR="008307D5" w:rsidRPr="00A7099E" w:rsidRDefault="008307D5" w:rsidP="00324278">
      <w:pPr>
        <w:pStyle w:val="Heading3"/>
        <w:jc w:val="both"/>
      </w:pPr>
      <w:bookmarkStart w:id="41" w:name="_Toc386145374"/>
      <w:r w:rsidRPr="00A7099E">
        <w:t>Data</w:t>
      </w:r>
      <w:r w:rsidR="00A53DA7" w:rsidRPr="00A7099E">
        <w:t xml:space="preserve"> </w:t>
      </w:r>
      <w:commentRangeStart w:id="42"/>
      <w:r w:rsidR="00A53DA7" w:rsidRPr="00A7099E">
        <w:t>collection</w:t>
      </w:r>
      <w:commentRangeEnd w:id="42"/>
      <w:r w:rsidR="00EF25F5">
        <w:rPr>
          <w:rStyle w:val="CommentReference"/>
          <w:rFonts w:eastAsiaTheme="minorHAnsi" w:cstheme="minorBidi"/>
          <w:b w:val="0"/>
          <w:bCs w:val="0"/>
          <w:color w:val="auto"/>
        </w:rPr>
        <w:commentReference w:id="42"/>
      </w:r>
      <w:bookmarkEnd w:id="41"/>
    </w:p>
    <w:p w14:paraId="47FCEB94" w14:textId="1299BACE" w:rsidR="00916867" w:rsidRDefault="002C42E1" w:rsidP="00324278">
      <w:pPr>
        <w:spacing w:after="0" w:line="360" w:lineRule="auto"/>
        <w:jc w:val="both"/>
        <w:rPr>
          <w:szCs w:val="24"/>
        </w:rPr>
      </w:pPr>
      <w:r>
        <w:rPr>
          <w:szCs w:val="24"/>
        </w:rPr>
        <w:t xml:space="preserve">In the scope of this study, </w:t>
      </w:r>
      <w:r w:rsidR="00D27618">
        <w:rPr>
          <w:szCs w:val="24"/>
        </w:rPr>
        <w:t>we used</w:t>
      </w:r>
      <w:r w:rsidR="00321FD1">
        <w:rPr>
          <w:szCs w:val="24"/>
        </w:rPr>
        <w:t xml:space="preserve"> a</w:t>
      </w:r>
      <w:r w:rsidR="00550633">
        <w:rPr>
          <w:szCs w:val="24"/>
        </w:rPr>
        <w:t xml:space="preserve"> microsporidian</w:t>
      </w:r>
      <w:r w:rsidR="00321FD1">
        <w:rPr>
          <w:szCs w:val="24"/>
        </w:rPr>
        <w:t xml:space="preserve"> </w:t>
      </w:r>
      <w:r w:rsidR="006254AF">
        <w:rPr>
          <w:szCs w:val="24"/>
        </w:rPr>
        <w:t>data set comprising</w:t>
      </w:r>
      <w:r w:rsidR="00D27618">
        <w:rPr>
          <w:szCs w:val="24"/>
        </w:rPr>
        <w:t xml:space="preserve"> e</w:t>
      </w:r>
      <w:r w:rsidR="00D854C8">
        <w:rPr>
          <w:szCs w:val="24"/>
        </w:rPr>
        <w:t xml:space="preserve">leven species </w:t>
      </w:r>
      <w:r w:rsidR="00AB0258">
        <w:rPr>
          <w:szCs w:val="24"/>
        </w:rPr>
        <w:t>downloaded from</w:t>
      </w:r>
      <w:r w:rsidR="00C15F4B">
        <w:rPr>
          <w:szCs w:val="24"/>
        </w:rPr>
        <w:t xml:space="preserve"> the genome portal of the</w:t>
      </w:r>
      <w:r w:rsidR="00B2603F">
        <w:rPr>
          <w:szCs w:val="24"/>
        </w:rPr>
        <w:t xml:space="preserve"> JGI database of</w:t>
      </w:r>
      <w:r w:rsidR="00C15F4B">
        <w:rPr>
          <w:szCs w:val="24"/>
        </w:rPr>
        <w:t xml:space="preserve"> Join Genome Institute</w:t>
      </w:r>
      <w:r w:rsidR="00AE3D9A">
        <w:rPr>
          <w:szCs w:val="24"/>
        </w:rPr>
        <w:t xml:space="preserve"> </w:t>
      </w:r>
      <w:r w:rsidR="00AE3D9A">
        <w:rPr>
          <w:szCs w:val="24"/>
        </w:rPr>
        <w:fldChar w:fldCharType="begin"/>
      </w:r>
      <w:r w:rsidR="00AE3D9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AE3D9A">
        <w:rPr>
          <w:szCs w:val="24"/>
        </w:rPr>
        <w:fldChar w:fldCharType="separate"/>
      </w:r>
      <w:r w:rsidR="00AE3D9A">
        <w:rPr>
          <w:noProof/>
          <w:szCs w:val="24"/>
        </w:rPr>
        <w:t>(Nordberg et al. 2014)</w:t>
      </w:r>
      <w:r w:rsidR="00AE3D9A">
        <w:rPr>
          <w:szCs w:val="24"/>
        </w:rPr>
        <w:fldChar w:fldCharType="end"/>
      </w:r>
      <w:r w:rsidR="00C15F4B">
        <w:rPr>
          <w:szCs w:val="24"/>
        </w:rPr>
        <w:t xml:space="preserve"> and</w:t>
      </w:r>
      <w:r w:rsidR="0017333E">
        <w:rPr>
          <w:szCs w:val="24"/>
        </w:rPr>
        <w:t xml:space="preserve"> the</w:t>
      </w:r>
      <w:r w:rsidR="00B1358F">
        <w:rPr>
          <w:szCs w:val="24"/>
        </w:rPr>
        <w:t xml:space="preserve"> MicrosporidiaDB</w:t>
      </w:r>
      <w:r w:rsidR="00600375">
        <w:rPr>
          <w:szCs w:val="24"/>
        </w:rPr>
        <w:t xml:space="preserve"> </w:t>
      </w:r>
      <w:r w:rsidR="00600375">
        <w:fldChar w:fldCharType="begin"/>
      </w:r>
      <w:r w:rsidR="00600375">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600375">
        <w:fldChar w:fldCharType="separate"/>
      </w:r>
      <w:r w:rsidR="00600375">
        <w:rPr>
          <w:noProof/>
        </w:rPr>
        <w:t>(Aurrecoechea et al. 2011)</w:t>
      </w:r>
      <w:r w:rsidR="00600375">
        <w:fldChar w:fldCharType="end"/>
      </w:r>
      <w:r w:rsidR="00B1358F">
        <w:rPr>
          <w:szCs w:val="24"/>
        </w:rPr>
        <w:t xml:space="preserve"> from</w:t>
      </w:r>
      <w:r w:rsidR="007E2648">
        <w:rPr>
          <w:szCs w:val="24"/>
        </w:rPr>
        <w:t xml:space="preserve"> the microspori</w:t>
      </w:r>
      <w:r w:rsidR="00AD713A">
        <w:rPr>
          <w:szCs w:val="24"/>
        </w:rPr>
        <w:t xml:space="preserve">dia </w:t>
      </w:r>
      <w:r w:rsidR="00B1358F">
        <w:rPr>
          <w:szCs w:val="24"/>
        </w:rPr>
        <w:t>genome sequencing project of</w:t>
      </w:r>
      <w:r w:rsidR="007E2648">
        <w:rPr>
          <w:szCs w:val="24"/>
        </w:rPr>
        <w:t xml:space="preserve"> the</w:t>
      </w:r>
      <w:r w:rsidR="00C15F4B">
        <w:rPr>
          <w:szCs w:val="24"/>
        </w:rPr>
        <w:t xml:space="preserve"> </w:t>
      </w:r>
      <w:r w:rsidR="006749F7">
        <w:rPr>
          <w:szCs w:val="24"/>
        </w:rPr>
        <w:t>Broad Institute</w:t>
      </w:r>
      <w:r w:rsidR="00AE3D9A">
        <w:rPr>
          <w:szCs w:val="24"/>
        </w:rPr>
        <w:t xml:space="preserve"> </w: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 </w:instrTex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EN.CITE.DATA </w:instrText>
      </w:r>
      <w:r w:rsidR="00AE3D9A">
        <w:rPr>
          <w:szCs w:val="24"/>
        </w:rPr>
      </w:r>
      <w:r w:rsidR="00AE3D9A">
        <w:rPr>
          <w:szCs w:val="24"/>
        </w:rPr>
        <w:fldChar w:fldCharType="end"/>
      </w:r>
      <w:r w:rsidR="00AE3D9A">
        <w:rPr>
          <w:szCs w:val="24"/>
        </w:rPr>
      </w:r>
      <w:r w:rsidR="00AE3D9A">
        <w:rPr>
          <w:szCs w:val="24"/>
        </w:rPr>
        <w:fldChar w:fldCharType="separate"/>
      </w:r>
      <w:r w:rsidR="00AE3D9A">
        <w:rPr>
          <w:noProof/>
          <w:szCs w:val="24"/>
        </w:rPr>
        <w:t>(Cuomo et al. 2012; Pombert et al. 2013; Bakowski et al. 2014; Desjardins et al. 2015)</w:t>
      </w:r>
      <w:r w:rsidR="00AE3D9A">
        <w:rPr>
          <w:szCs w:val="24"/>
        </w:rPr>
        <w:fldChar w:fldCharType="end"/>
      </w:r>
      <w:r w:rsidR="00FB3723">
        <w:rPr>
          <w:szCs w:val="24"/>
        </w:rPr>
        <w:t>.</w:t>
      </w:r>
      <w:r w:rsidR="00916867">
        <w:rPr>
          <w:szCs w:val="24"/>
        </w:rPr>
        <w:t xml:space="preserve"> </w:t>
      </w:r>
      <w:r w:rsidR="0019198D">
        <w:rPr>
          <w:szCs w:val="24"/>
        </w:rPr>
        <w:t>The</w:t>
      </w:r>
      <w:r w:rsidR="00916867">
        <w:rPr>
          <w:szCs w:val="24"/>
        </w:rPr>
        <w:t xml:space="preserve"> </w:t>
      </w:r>
      <w:r w:rsidR="0019198D">
        <w:rPr>
          <w:szCs w:val="24"/>
        </w:rPr>
        <w:t>s</w:t>
      </w:r>
      <w:r w:rsidR="00C80882">
        <w:rPr>
          <w:szCs w:val="24"/>
        </w:rPr>
        <w:t>pecies name, strain name, number of proteins as well as the source database</w:t>
      </w:r>
      <w:r w:rsidR="005B3A37">
        <w:rPr>
          <w:szCs w:val="24"/>
        </w:rPr>
        <w:t xml:space="preserve"> </w:t>
      </w:r>
      <w:r w:rsidR="004A11A4">
        <w:rPr>
          <w:szCs w:val="24"/>
        </w:rPr>
        <w:t xml:space="preserve">of those eleven microsporidia </w:t>
      </w:r>
      <w:r w:rsidR="005B3A37">
        <w:rPr>
          <w:szCs w:val="24"/>
        </w:rPr>
        <w:t>can be found</w:t>
      </w:r>
      <w:r w:rsidR="000476C7">
        <w:rPr>
          <w:szCs w:val="24"/>
        </w:rPr>
        <w:t xml:space="preserve"> in</w:t>
      </w:r>
      <w:r w:rsidR="00C80882">
        <w:rPr>
          <w:szCs w:val="24"/>
        </w:rPr>
        <w:t xml:space="preserve"> </w:t>
      </w:r>
      <w:r w:rsidR="00C80882" w:rsidRPr="0096265A">
        <w:rPr>
          <w:szCs w:val="24"/>
        </w:rPr>
        <w:fldChar w:fldCharType="begin"/>
      </w:r>
      <w:r w:rsidR="00C80882" w:rsidRPr="0096265A">
        <w:rPr>
          <w:szCs w:val="24"/>
        </w:rPr>
        <w:instrText xml:space="preserve"> REF _Ref381275723 \h </w:instrText>
      </w:r>
      <w:r w:rsidR="00C80882" w:rsidRPr="0096265A">
        <w:rPr>
          <w:szCs w:val="24"/>
        </w:rPr>
      </w:r>
      <w:r w:rsidR="00C80882" w:rsidRPr="0096265A">
        <w:rPr>
          <w:szCs w:val="24"/>
        </w:rPr>
        <w:fldChar w:fldCharType="separate"/>
      </w:r>
      <w:r w:rsidR="00F01705" w:rsidRPr="00076E91">
        <w:t xml:space="preserve">Table </w:t>
      </w:r>
      <w:r w:rsidR="00F01705">
        <w:rPr>
          <w:noProof/>
        </w:rPr>
        <w:t>2</w:t>
      </w:r>
      <w:r w:rsidR="00F01705">
        <w:noBreakHyphen/>
      </w:r>
      <w:r w:rsidR="00F01705">
        <w:rPr>
          <w:noProof/>
        </w:rPr>
        <w:t>1</w:t>
      </w:r>
      <w:r w:rsidR="00C80882" w:rsidRPr="0096265A">
        <w:rPr>
          <w:szCs w:val="24"/>
        </w:rPr>
        <w:fldChar w:fldCharType="end"/>
      </w:r>
      <w:r w:rsidR="00C80882" w:rsidRPr="0096265A">
        <w:rPr>
          <w:szCs w:val="24"/>
        </w:rPr>
        <w:t>.</w:t>
      </w:r>
    </w:p>
    <w:p w14:paraId="0D27B10F" w14:textId="3FCC5EE0" w:rsidR="001B5E65" w:rsidRPr="00076E91" w:rsidRDefault="001B5E65" w:rsidP="001B5E65">
      <w:pPr>
        <w:pStyle w:val="Caption"/>
        <w:keepNext/>
        <w:spacing w:after="0" w:line="360" w:lineRule="auto"/>
        <w:jc w:val="both"/>
      </w:pPr>
      <w:bookmarkStart w:id="43" w:name="_Ref381275723"/>
      <w:bookmarkStart w:id="44" w:name="_Toc386145499"/>
      <w:r w:rsidRPr="00076E91">
        <w:t xml:space="preserve">Table </w:t>
      </w:r>
      <w:r>
        <w:fldChar w:fldCharType="begin"/>
      </w:r>
      <w:r>
        <w:instrText xml:space="preserve"> STYLEREF 1 \s </w:instrText>
      </w:r>
      <w:r>
        <w:fldChar w:fldCharType="separate"/>
      </w:r>
      <w:r w:rsidR="00F01705">
        <w:rPr>
          <w:noProof/>
        </w:rPr>
        <w:t>2</w:t>
      </w:r>
      <w:r>
        <w:fldChar w:fldCharType="end"/>
      </w:r>
      <w:r>
        <w:noBreakHyphen/>
      </w:r>
      <w:r>
        <w:fldChar w:fldCharType="begin"/>
      </w:r>
      <w:r>
        <w:instrText xml:space="preserve"> SEQ Table \* ARABIC \s 1 </w:instrText>
      </w:r>
      <w:r>
        <w:fldChar w:fldCharType="separate"/>
      </w:r>
      <w:r w:rsidR="00F01705">
        <w:rPr>
          <w:noProof/>
        </w:rPr>
        <w:t>1</w:t>
      </w:r>
      <w:r>
        <w:fldChar w:fldCharType="end"/>
      </w:r>
      <w:bookmarkEnd w:id="43"/>
      <w:r w:rsidRPr="00076E91">
        <w:t xml:space="preserve">: </w:t>
      </w:r>
      <w:r>
        <w:t xml:space="preserve">The </w:t>
      </w:r>
      <w:r w:rsidR="00FE7C93">
        <w:t>microsporidia</w:t>
      </w:r>
      <w:r>
        <w:t xml:space="preserve"> data set</w:t>
      </w:r>
      <w:r w:rsidRPr="00076E91">
        <w:t xml:space="preserve"> </w:t>
      </w:r>
      <w:r>
        <w:t xml:space="preserve">that was used for the estimation of the microsporidia last common ancestor protein set. </w:t>
      </w:r>
      <w:r w:rsidR="00127D92">
        <w:t xml:space="preserve">The columns </w:t>
      </w:r>
      <w:r w:rsidR="006E651F">
        <w:t>denote species name, strain, number of protein and the source, where their proteomes were downloaded.</w:t>
      </w:r>
      <w:bookmarkEnd w:id="44"/>
    </w:p>
    <w:tbl>
      <w:tblPr>
        <w:tblStyle w:val="TableGrid"/>
        <w:tblW w:w="0" w:type="auto"/>
        <w:tblLook w:val="0000" w:firstRow="0" w:lastRow="0" w:firstColumn="0" w:lastColumn="0" w:noHBand="0" w:noVBand="0"/>
      </w:tblPr>
      <w:tblGrid>
        <w:gridCol w:w="3652"/>
        <w:gridCol w:w="1559"/>
        <w:gridCol w:w="1701"/>
        <w:gridCol w:w="1808"/>
      </w:tblGrid>
      <w:tr w:rsidR="00CD52D2" w:rsidRPr="00076E91" w14:paraId="6E6143D1" w14:textId="1F1F6B36" w:rsidTr="00CD52D2">
        <w:tc>
          <w:tcPr>
            <w:tcW w:w="3652" w:type="dxa"/>
          </w:tcPr>
          <w:p w14:paraId="58361AB5"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1559" w:type="dxa"/>
          </w:tcPr>
          <w:p w14:paraId="04BDF031"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1701" w:type="dxa"/>
          </w:tcPr>
          <w:p w14:paraId="05B43BA8"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c>
          <w:tcPr>
            <w:tcW w:w="1808" w:type="dxa"/>
          </w:tcPr>
          <w:p w14:paraId="6FD29FD4" w14:textId="32311C3B" w:rsidR="00CD52D2" w:rsidRPr="00076E91" w:rsidRDefault="00CD52D2" w:rsidP="00643DE6">
            <w:pPr>
              <w:widowControl w:val="0"/>
              <w:tabs>
                <w:tab w:val="left" w:pos="1406"/>
              </w:tabs>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r w:rsidR="00643DE6">
              <w:rPr>
                <w:rFonts w:cs="Times"/>
                <w:bCs/>
                <w:color w:val="000000" w:themeColor="text1"/>
                <w:szCs w:val="24"/>
              </w:rPr>
              <w:tab/>
            </w:r>
          </w:p>
        </w:tc>
      </w:tr>
      <w:tr w:rsidR="00CD52D2" w:rsidRPr="00076E91" w14:paraId="78CD3EBB" w14:textId="7EF7060D" w:rsidTr="00CD52D2">
        <w:tc>
          <w:tcPr>
            <w:tcW w:w="3652" w:type="dxa"/>
          </w:tcPr>
          <w:p w14:paraId="01046D28"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1559" w:type="dxa"/>
          </w:tcPr>
          <w:p w14:paraId="188D1C0D"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1701" w:type="dxa"/>
          </w:tcPr>
          <w:p w14:paraId="7879EED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c>
          <w:tcPr>
            <w:tcW w:w="1808" w:type="dxa"/>
          </w:tcPr>
          <w:p w14:paraId="0BCEA44D" w14:textId="1B2E898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r>
      <w:tr w:rsidR="00CD52D2" w:rsidRPr="00076E91" w14:paraId="75BE939B" w14:textId="2F56A828" w:rsidTr="00CD52D2">
        <w:tc>
          <w:tcPr>
            <w:tcW w:w="3652" w:type="dxa"/>
          </w:tcPr>
          <w:p w14:paraId="2E595409"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1559" w:type="dxa"/>
          </w:tcPr>
          <w:p w14:paraId="0E31BC00"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1701" w:type="dxa"/>
          </w:tcPr>
          <w:p w14:paraId="25061774"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c>
          <w:tcPr>
            <w:tcW w:w="1808" w:type="dxa"/>
          </w:tcPr>
          <w:p w14:paraId="3E2FE4B9" w14:textId="635EC7AC"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5E7DC72D" w14:textId="3732AF6C" w:rsidTr="00CD52D2">
        <w:tc>
          <w:tcPr>
            <w:tcW w:w="3652" w:type="dxa"/>
          </w:tcPr>
          <w:p w14:paraId="27D4C9F2"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1559" w:type="dxa"/>
          </w:tcPr>
          <w:p w14:paraId="188D1CE8"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1701" w:type="dxa"/>
          </w:tcPr>
          <w:p w14:paraId="789A9CC9"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c>
          <w:tcPr>
            <w:tcW w:w="1808" w:type="dxa"/>
          </w:tcPr>
          <w:p w14:paraId="4935CCE9" w14:textId="461F0433"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6DDCEB60" w14:textId="149D5159" w:rsidTr="00CD52D2">
        <w:tc>
          <w:tcPr>
            <w:tcW w:w="3652" w:type="dxa"/>
          </w:tcPr>
          <w:p w14:paraId="5F51BB67"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1559" w:type="dxa"/>
          </w:tcPr>
          <w:p w14:paraId="5ACA0982"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1701" w:type="dxa"/>
          </w:tcPr>
          <w:p w14:paraId="13DBAF3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c>
          <w:tcPr>
            <w:tcW w:w="1808" w:type="dxa"/>
          </w:tcPr>
          <w:p w14:paraId="7AA138C0" w14:textId="2EF0F5E4"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36E4637C" w14:textId="15934600" w:rsidTr="00CD52D2">
        <w:tc>
          <w:tcPr>
            <w:tcW w:w="3652" w:type="dxa"/>
          </w:tcPr>
          <w:p w14:paraId="33E7DF30"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1559" w:type="dxa"/>
          </w:tcPr>
          <w:p w14:paraId="3C483040"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1701" w:type="dxa"/>
          </w:tcPr>
          <w:p w14:paraId="386FDFA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c>
          <w:tcPr>
            <w:tcW w:w="1808" w:type="dxa"/>
          </w:tcPr>
          <w:p w14:paraId="400253FF" w14:textId="6D15EBBD"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r>
      <w:tr w:rsidR="00CD52D2" w:rsidRPr="00076E91" w14:paraId="2D3637F5" w14:textId="3A472CD5" w:rsidTr="00CD52D2">
        <w:tc>
          <w:tcPr>
            <w:tcW w:w="3652" w:type="dxa"/>
          </w:tcPr>
          <w:p w14:paraId="3381A53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lastRenderedPageBreak/>
              <w:t>Vittaforma corneae</w:t>
            </w:r>
          </w:p>
        </w:tc>
        <w:tc>
          <w:tcPr>
            <w:tcW w:w="1559" w:type="dxa"/>
          </w:tcPr>
          <w:p w14:paraId="3B4A23F2"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1701" w:type="dxa"/>
          </w:tcPr>
          <w:p w14:paraId="2651DA7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c>
          <w:tcPr>
            <w:tcW w:w="1808" w:type="dxa"/>
          </w:tcPr>
          <w:p w14:paraId="76937B96" w14:textId="7D01AF89"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51758665" w14:textId="40C65516" w:rsidTr="00CD52D2">
        <w:tc>
          <w:tcPr>
            <w:tcW w:w="3652" w:type="dxa"/>
          </w:tcPr>
          <w:p w14:paraId="65B7FAC7"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1559" w:type="dxa"/>
          </w:tcPr>
          <w:p w14:paraId="09E5849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1701" w:type="dxa"/>
          </w:tcPr>
          <w:p w14:paraId="451BAAD5"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c>
          <w:tcPr>
            <w:tcW w:w="1808" w:type="dxa"/>
          </w:tcPr>
          <w:p w14:paraId="78B0A6CA" w14:textId="44B820F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345E7B04" w14:textId="0752BE74" w:rsidTr="00CD52D2">
        <w:trPr>
          <w:trHeight w:val="67"/>
        </w:trPr>
        <w:tc>
          <w:tcPr>
            <w:tcW w:w="3652" w:type="dxa"/>
          </w:tcPr>
          <w:p w14:paraId="4DB1830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1559" w:type="dxa"/>
          </w:tcPr>
          <w:p w14:paraId="64C5FA5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1701" w:type="dxa"/>
          </w:tcPr>
          <w:p w14:paraId="1A2263E1"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c>
          <w:tcPr>
            <w:tcW w:w="1808" w:type="dxa"/>
          </w:tcPr>
          <w:p w14:paraId="6B7F68A6" w14:textId="66D589DB"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r>
      <w:tr w:rsidR="00CD52D2" w:rsidRPr="00076E91" w14:paraId="773EC2D0" w14:textId="0502C759" w:rsidTr="00CD52D2">
        <w:tc>
          <w:tcPr>
            <w:tcW w:w="3652" w:type="dxa"/>
          </w:tcPr>
          <w:p w14:paraId="11862EDF"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1559" w:type="dxa"/>
          </w:tcPr>
          <w:p w14:paraId="773D15BC"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1701" w:type="dxa"/>
          </w:tcPr>
          <w:p w14:paraId="7D77C7F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c>
          <w:tcPr>
            <w:tcW w:w="1808" w:type="dxa"/>
          </w:tcPr>
          <w:p w14:paraId="26637002" w14:textId="29168681"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74C26706" w14:textId="4860803B" w:rsidTr="00CD52D2">
        <w:tc>
          <w:tcPr>
            <w:tcW w:w="3652" w:type="dxa"/>
          </w:tcPr>
          <w:p w14:paraId="3CCA59EF"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1559" w:type="dxa"/>
          </w:tcPr>
          <w:p w14:paraId="37D36EE4"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r>
              <w:rPr>
                <w:rFonts w:cs="Times"/>
                <w:color w:val="000000" w:themeColor="text1"/>
                <w:szCs w:val="24"/>
              </w:rPr>
              <w:t>-</w:t>
            </w:r>
          </w:p>
        </w:tc>
        <w:tc>
          <w:tcPr>
            <w:tcW w:w="1701" w:type="dxa"/>
          </w:tcPr>
          <w:p w14:paraId="4551F8C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c>
          <w:tcPr>
            <w:tcW w:w="1808" w:type="dxa"/>
          </w:tcPr>
          <w:p w14:paraId="7B7F21D3" w14:textId="6032C493"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39FC9F5B" w14:textId="3BB4256A" w:rsidTr="00CD52D2">
        <w:tc>
          <w:tcPr>
            <w:tcW w:w="3652" w:type="dxa"/>
          </w:tcPr>
          <w:p w14:paraId="0919E3E0"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1559" w:type="dxa"/>
          </w:tcPr>
          <w:p w14:paraId="779410A6"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1701" w:type="dxa"/>
          </w:tcPr>
          <w:p w14:paraId="064FAF16"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c>
          <w:tcPr>
            <w:tcW w:w="1808" w:type="dxa"/>
          </w:tcPr>
          <w:p w14:paraId="0B6F4D73" w14:textId="16AC20B5"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bl>
    <w:p w14:paraId="4158A064" w14:textId="77777777" w:rsidR="0003351F" w:rsidRDefault="0003351F" w:rsidP="00324278">
      <w:pPr>
        <w:spacing w:after="0" w:line="360" w:lineRule="auto"/>
        <w:jc w:val="both"/>
        <w:rPr>
          <w:szCs w:val="24"/>
        </w:rPr>
      </w:pPr>
    </w:p>
    <w:p w14:paraId="52958623" w14:textId="3FA3C57B" w:rsidR="00BD3BBE" w:rsidRDefault="00DC58DD" w:rsidP="00DB7430">
      <w:pPr>
        <w:spacing w:after="0" w:line="360" w:lineRule="auto"/>
        <w:jc w:val="both"/>
        <w:rPr>
          <w:szCs w:val="24"/>
        </w:rPr>
      </w:pPr>
      <w:r w:rsidRPr="00F4328D">
        <w:rPr>
          <w:szCs w:val="24"/>
          <w:highlight w:val="yellow"/>
        </w:rPr>
        <w:t xml:space="preserve">Additionally, we </w:t>
      </w:r>
      <w:r w:rsidR="00007CA0" w:rsidRPr="00F4328D">
        <w:rPr>
          <w:szCs w:val="24"/>
          <w:highlight w:val="yellow"/>
        </w:rPr>
        <w:t>selected</w:t>
      </w:r>
      <w:r w:rsidR="0072288C" w:rsidRPr="00F4328D">
        <w:rPr>
          <w:szCs w:val="24"/>
          <w:highlight w:val="yellow"/>
        </w:rPr>
        <w:t xml:space="preserve"> 17 opisthokonts</w:t>
      </w:r>
      <w:r w:rsidR="00007CA0" w:rsidRPr="00F4328D">
        <w:rPr>
          <w:szCs w:val="24"/>
          <w:highlight w:val="yellow"/>
        </w:rPr>
        <w:t xml:space="preserve"> </w:t>
      </w:r>
      <w:r w:rsidR="0072288C" w:rsidRPr="00F4328D">
        <w:rPr>
          <w:szCs w:val="24"/>
          <w:highlight w:val="yellow"/>
        </w:rPr>
        <w:t xml:space="preserve">comprising of </w:t>
      </w:r>
      <w:r w:rsidR="00007CA0" w:rsidRPr="00F4328D">
        <w:rPr>
          <w:szCs w:val="24"/>
          <w:highlight w:val="yellow"/>
        </w:rPr>
        <w:t>13</w:t>
      </w:r>
      <w:r w:rsidR="0044646F" w:rsidRPr="00F4328D">
        <w:rPr>
          <w:szCs w:val="24"/>
          <w:highlight w:val="yellow"/>
        </w:rPr>
        <w:t xml:space="preserve"> </w:t>
      </w:r>
      <w:r w:rsidR="00007CA0" w:rsidRPr="00F4328D">
        <w:rPr>
          <w:szCs w:val="24"/>
          <w:highlight w:val="yellow"/>
        </w:rPr>
        <w:t>fungi</w:t>
      </w:r>
      <w:r w:rsidR="00C23D70" w:rsidRPr="00F4328D">
        <w:rPr>
          <w:szCs w:val="24"/>
          <w:highlight w:val="yellow"/>
        </w:rPr>
        <w:t>, 2 mamm</w:t>
      </w:r>
      <w:r w:rsidR="00CD2107" w:rsidRPr="00F4328D">
        <w:rPr>
          <w:szCs w:val="24"/>
          <w:highlight w:val="yellow"/>
        </w:rPr>
        <w:t>als</w:t>
      </w:r>
      <w:r w:rsidR="000366EA" w:rsidRPr="00F4328D">
        <w:rPr>
          <w:szCs w:val="24"/>
          <w:highlight w:val="yellow"/>
        </w:rPr>
        <w:t xml:space="preserve">, </w:t>
      </w:r>
      <w:r w:rsidR="007B7D6F" w:rsidRPr="0073716B">
        <w:rPr>
          <w:i/>
          <w:szCs w:val="24"/>
          <w:highlight w:val="yellow"/>
        </w:rPr>
        <w:t>Monosiga brevicollis</w:t>
      </w:r>
      <w:r w:rsidR="007C5F69" w:rsidRPr="00F4328D">
        <w:rPr>
          <w:szCs w:val="24"/>
          <w:highlight w:val="yellow"/>
        </w:rPr>
        <w:t xml:space="preserve"> and</w:t>
      </w:r>
      <w:r w:rsidR="007B7D6F" w:rsidRPr="00F4328D">
        <w:rPr>
          <w:szCs w:val="24"/>
          <w:highlight w:val="yellow"/>
        </w:rPr>
        <w:t xml:space="preserve"> </w:t>
      </w:r>
      <w:r w:rsidR="007B7D6F" w:rsidRPr="0073716B">
        <w:rPr>
          <w:i/>
          <w:szCs w:val="24"/>
          <w:highlight w:val="yellow"/>
        </w:rPr>
        <w:t>Capsaspora owczarzaki</w:t>
      </w:r>
      <w:r w:rsidR="007B7D6F" w:rsidRPr="00F4328D">
        <w:rPr>
          <w:szCs w:val="24"/>
          <w:highlight w:val="yellow"/>
        </w:rPr>
        <w:t>,</w:t>
      </w:r>
      <w:r w:rsidR="00CD2107" w:rsidRPr="00F4328D">
        <w:rPr>
          <w:szCs w:val="24"/>
          <w:highlight w:val="yellow"/>
        </w:rPr>
        <w:t xml:space="preserve"> </w:t>
      </w:r>
      <w:r w:rsidR="000332AC" w:rsidRPr="00F4328D">
        <w:rPr>
          <w:szCs w:val="24"/>
          <w:highlight w:val="yellow"/>
        </w:rPr>
        <w:t>together with</w:t>
      </w:r>
      <w:r w:rsidR="00007CA0" w:rsidRPr="00F4328D">
        <w:rPr>
          <w:szCs w:val="24"/>
          <w:highlight w:val="yellow"/>
        </w:rPr>
        <w:t xml:space="preserve"> </w:t>
      </w:r>
      <w:r w:rsidR="00077530" w:rsidRPr="00F4328D">
        <w:rPr>
          <w:szCs w:val="24"/>
          <w:highlight w:val="yellow"/>
        </w:rPr>
        <w:t>7</w:t>
      </w:r>
      <w:r w:rsidR="00713F57" w:rsidRPr="00F4328D">
        <w:rPr>
          <w:szCs w:val="24"/>
          <w:highlight w:val="yellow"/>
        </w:rPr>
        <w:t xml:space="preserve"> other taxa to use as the </w:t>
      </w:r>
      <w:r w:rsidR="00077530" w:rsidRPr="00F4328D">
        <w:rPr>
          <w:szCs w:val="24"/>
          <w:highlight w:val="yellow"/>
        </w:rPr>
        <w:t>non-microsporidian group</w:t>
      </w:r>
      <w:r w:rsidR="00713F57" w:rsidRPr="00F4328D">
        <w:rPr>
          <w:szCs w:val="24"/>
          <w:highlight w:val="yellow"/>
        </w:rPr>
        <w:t xml:space="preserve"> for the phylogenetic analysis.</w:t>
      </w:r>
      <w:r w:rsidR="00D22FF6" w:rsidRPr="00F4328D">
        <w:rPr>
          <w:szCs w:val="24"/>
          <w:highlight w:val="yellow"/>
        </w:rPr>
        <w:t xml:space="preserve"> </w:t>
      </w:r>
      <w:r w:rsidR="00810971">
        <w:rPr>
          <w:szCs w:val="24"/>
          <w:highlight w:val="yellow"/>
        </w:rPr>
        <w:t>We provide the information about t</w:t>
      </w:r>
      <w:r w:rsidR="00D22FF6" w:rsidRPr="00F4328D">
        <w:rPr>
          <w:szCs w:val="24"/>
          <w:highlight w:val="yellow"/>
        </w:rPr>
        <w:t>he taxon names together with their NCBI taxon</w:t>
      </w:r>
      <w:r w:rsidR="00E412F5">
        <w:rPr>
          <w:szCs w:val="24"/>
          <w:highlight w:val="yellow"/>
        </w:rPr>
        <w:t>omy</w:t>
      </w:r>
      <w:r w:rsidR="00D22FF6" w:rsidRPr="00F4328D">
        <w:rPr>
          <w:szCs w:val="24"/>
          <w:highlight w:val="yellow"/>
        </w:rPr>
        <w:t xml:space="preserve"> IDs, phylum and kingdom names, and the source</w:t>
      </w:r>
      <w:r w:rsidR="00EC7DD9">
        <w:rPr>
          <w:szCs w:val="24"/>
          <w:highlight w:val="yellow"/>
        </w:rPr>
        <w:t>s</w:t>
      </w:r>
      <w:r w:rsidR="00D22FF6" w:rsidRPr="00F4328D">
        <w:rPr>
          <w:szCs w:val="24"/>
          <w:highlight w:val="yellow"/>
        </w:rPr>
        <w:t xml:space="preserve"> where the proteomes were </w:t>
      </w:r>
      <w:r w:rsidR="00A449B0">
        <w:rPr>
          <w:szCs w:val="24"/>
          <w:highlight w:val="yellow"/>
        </w:rPr>
        <w:t>acquired</w:t>
      </w:r>
      <w:r w:rsidR="00D22FF6" w:rsidRPr="00F4328D">
        <w:rPr>
          <w:szCs w:val="24"/>
          <w:highlight w:val="yellow"/>
        </w:rPr>
        <w:t xml:space="preserve"> </w:t>
      </w:r>
      <w:r w:rsidR="00C80ED4" w:rsidRPr="00F4328D">
        <w:rPr>
          <w:szCs w:val="24"/>
          <w:highlight w:val="yellow"/>
        </w:rPr>
        <w:t>in</w:t>
      </w:r>
      <w:r w:rsidR="009132AF" w:rsidRPr="00F4328D">
        <w:rPr>
          <w:szCs w:val="24"/>
          <w:highlight w:val="yellow"/>
        </w:rPr>
        <w:t xml:space="preserve"> Appendix,</w:t>
      </w:r>
      <w:r w:rsidR="00C80ED4" w:rsidRPr="00F4328D">
        <w:rPr>
          <w:szCs w:val="24"/>
          <w:highlight w:val="yellow"/>
        </w:rPr>
        <w:t xml:space="preserve"> </w:t>
      </w:r>
      <w:r w:rsidR="00E059E3" w:rsidRPr="00F4328D">
        <w:rPr>
          <w:szCs w:val="24"/>
          <w:highlight w:val="yellow"/>
        </w:rPr>
        <w:fldChar w:fldCharType="begin"/>
      </w:r>
      <w:r w:rsidR="00E059E3" w:rsidRPr="00F4328D">
        <w:rPr>
          <w:szCs w:val="24"/>
          <w:highlight w:val="yellow"/>
        </w:rPr>
        <w:instrText xml:space="preserve"> REF _Ref384422965 \h </w:instrText>
      </w:r>
      <w:r w:rsidR="00E059E3" w:rsidRPr="00F4328D">
        <w:rPr>
          <w:szCs w:val="24"/>
          <w:highlight w:val="yellow"/>
        </w:rPr>
      </w:r>
      <w:r w:rsidR="00E059E3" w:rsidRPr="00F4328D">
        <w:rPr>
          <w:szCs w:val="24"/>
          <w:highlight w:val="yellow"/>
        </w:rPr>
        <w:fldChar w:fldCharType="separate"/>
      </w:r>
      <w:r w:rsidR="00F01705">
        <w:t xml:space="preserve">Table </w:t>
      </w:r>
      <w:r w:rsidR="00F01705">
        <w:rPr>
          <w:noProof/>
        </w:rPr>
        <w:t>A</w:t>
      </w:r>
      <w:r w:rsidR="00F01705">
        <w:noBreakHyphen/>
      </w:r>
      <w:r w:rsidR="00F01705">
        <w:rPr>
          <w:noProof/>
        </w:rPr>
        <w:t>1</w:t>
      </w:r>
      <w:r w:rsidR="00E059E3" w:rsidRPr="00F4328D">
        <w:rPr>
          <w:szCs w:val="24"/>
          <w:highlight w:val="yellow"/>
        </w:rPr>
        <w:fldChar w:fldCharType="end"/>
      </w:r>
      <w:r w:rsidR="00E059E3" w:rsidRPr="00F4328D">
        <w:rPr>
          <w:szCs w:val="24"/>
          <w:highlight w:val="yellow"/>
        </w:rPr>
        <w:t>.</w:t>
      </w:r>
    </w:p>
    <w:p w14:paraId="36CE1572" w14:textId="0F165FD4" w:rsidR="008307D5" w:rsidRPr="00A7099E" w:rsidRDefault="00C260B0" w:rsidP="00324278">
      <w:pPr>
        <w:pStyle w:val="Heading3"/>
        <w:jc w:val="both"/>
      </w:pPr>
      <w:bookmarkStart w:id="45" w:name="_Ref384631038"/>
      <w:bookmarkStart w:id="46" w:name="_Toc386145375"/>
      <w:r w:rsidRPr="00A7099E">
        <w:t>Orthology prediction</w:t>
      </w:r>
      <w:bookmarkEnd w:id="45"/>
      <w:bookmarkEnd w:id="46"/>
    </w:p>
    <w:p w14:paraId="678001E2" w14:textId="72391936" w:rsidR="00B71B3B" w:rsidRPr="008B796A" w:rsidRDefault="001C5400" w:rsidP="00324278">
      <w:pPr>
        <w:spacing w:after="0" w:line="360" w:lineRule="auto"/>
        <w:jc w:val="both"/>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3E292A">
        <w:rPr>
          <w:szCs w:val="24"/>
        </w:rPr>
        <w:t xml:space="preserve"> v2.0.9</w:t>
      </w:r>
      <w:r w:rsidR="00FB6598">
        <w:rPr>
          <w:szCs w:val="24"/>
        </w:rPr>
        <w:t xml:space="preserve"> </w:t>
      </w:r>
      <w:r w:rsidR="00FB6598">
        <w:rPr>
          <w:szCs w:val="24"/>
        </w:rPr>
        <w:fldChar w:fldCharType="begin"/>
      </w:r>
      <w:r w:rsidR="00FB6598">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FB6598">
        <w:rPr>
          <w:szCs w:val="24"/>
        </w:rPr>
        <w:fldChar w:fldCharType="separate"/>
      </w:r>
      <w:r w:rsidR="00FB6598">
        <w:rPr>
          <w:noProof/>
          <w:szCs w:val="24"/>
        </w:rPr>
        <w:t>(Li, Stoeckert, and Roos 2003)</w:t>
      </w:r>
      <w:r w:rsidR="00FB6598">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1E5AE4">
        <w:rPr>
          <w:szCs w:val="24"/>
        </w:rPr>
        <w:t xml:space="preserve"> selected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w:t>
      </w:r>
      <w:r w:rsidR="002A2364">
        <w:rPr>
          <w:szCs w:val="24"/>
        </w:rPr>
        <w:t>rforms</w:t>
      </w:r>
      <w:r w:rsidR="00B71B3B" w:rsidRPr="00076E91">
        <w:rPr>
          <w:szCs w:val="24"/>
        </w:rPr>
        <w:t xml:space="preserve"> </w:t>
      </w:r>
      <w:r w:rsidR="002A2364">
        <w:rPr>
          <w:szCs w:val="24"/>
        </w:rPr>
        <w:t xml:space="preserve">an </w:t>
      </w:r>
      <w:r w:rsidR="00B71B3B" w:rsidRPr="00076E91">
        <w:rPr>
          <w:szCs w:val="24"/>
        </w:rPr>
        <w:t>al</w:t>
      </w:r>
      <w:r w:rsidR="00D111E6">
        <w:rPr>
          <w:szCs w:val="24"/>
        </w:rPr>
        <w:t>l-against-all BLASTP</w:t>
      </w:r>
      <w:r w:rsidR="00E92A8A">
        <w:rPr>
          <w:szCs w:val="24"/>
        </w:rPr>
        <w:t xml:space="preserve"> comparison</w:t>
      </w:r>
      <w:r w:rsidR="00B71B3B" w:rsidRPr="00076E91">
        <w:rPr>
          <w:szCs w:val="24"/>
        </w:rPr>
        <w:t xml:space="preserve"> for </w:t>
      </w:r>
      <w:r w:rsidR="008101F2">
        <w:rPr>
          <w:szCs w:val="24"/>
        </w:rPr>
        <w:t>all input data and clusters</w:t>
      </w:r>
      <w:r w:rsidR="00B71B3B" w:rsidRPr="00076E91">
        <w:rPr>
          <w:szCs w:val="24"/>
        </w:rPr>
        <w:t xml:space="preserve">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9A0547">
        <w:rPr>
          <w:szCs w:val="24"/>
        </w:rPr>
        <w:t xml:space="preserve"> </w:t>
      </w:r>
      <w:r w:rsidR="009A0547">
        <w:rPr>
          <w:szCs w:val="24"/>
        </w:rPr>
        <w:fldChar w:fldCharType="begin"/>
      </w:r>
      <w:r w:rsidR="009A054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9A0547">
        <w:rPr>
          <w:szCs w:val="24"/>
        </w:rPr>
        <w:fldChar w:fldCharType="separate"/>
      </w:r>
      <w:r w:rsidR="009A0547">
        <w:rPr>
          <w:noProof/>
          <w:szCs w:val="24"/>
        </w:rPr>
        <w:t>(van Dongen 2000)</w:t>
      </w:r>
      <w:r w:rsidR="009A0547">
        <w:rPr>
          <w:szCs w:val="24"/>
        </w:rPr>
        <w:fldChar w:fldCharType="end"/>
      </w:r>
      <w:r w:rsidR="00B71B3B" w:rsidRPr="00076E91">
        <w:rPr>
          <w:szCs w:val="24"/>
        </w:rPr>
        <w:t>.</w:t>
      </w:r>
      <w:r w:rsidR="00B71B3B" w:rsidRPr="008B796A">
        <w:rPr>
          <w:szCs w:val="24"/>
        </w:rPr>
        <w:t xml:space="preserve"> </w:t>
      </w:r>
      <w:r w:rsidR="00A5403F" w:rsidRPr="0036091D">
        <w:rPr>
          <w:szCs w:val="24"/>
          <w:highlight w:val="yellow"/>
        </w:rPr>
        <w:t>OrthoMCL was run with standard parameters i.e.</w:t>
      </w:r>
      <w:r w:rsidR="008B796A" w:rsidRPr="0036091D">
        <w:rPr>
          <w:szCs w:val="24"/>
          <w:highlight w:val="yellow"/>
        </w:rPr>
        <w:t xml:space="preserve"> </w:t>
      </w:r>
      <w:r w:rsidR="008B796A" w:rsidRPr="0036091D">
        <w:rPr>
          <w:rFonts w:ascii="Courier New" w:hAnsi="Courier New" w:cs="Courier New"/>
          <w:i/>
          <w:szCs w:val="24"/>
          <w:highlight w:val="yellow"/>
        </w:rPr>
        <w:t>-v 100000 -b 100000 -z 0 -e 1e-5</w:t>
      </w:r>
      <w:r w:rsidR="008B796A" w:rsidRPr="0036091D">
        <w:rPr>
          <w:szCs w:val="24"/>
          <w:highlight w:val="yellow"/>
        </w:rPr>
        <w:t xml:space="preserve"> for the BLAST search and</w:t>
      </w:r>
      <w:r w:rsidR="00A5403F" w:rsidRPr="0036091D">
        <w:rPr>
          <w:szCs w:val="24"/>
          <w:highlight w:val="yellow"/>
        </w:rPr>
        <w:t xml:space="preserve"> an</w:t>
      </w:r>
      <w:r w:rsidR="00CA3754" w:rsidRPr="0036091D">
        <w:rPr>
          <w:szCs w:val="24"/>
          <w:highlight w:val="yellow"/>
        </w:rPr>
        <w:t xml:space="preserve"> MCL</w:t>
      </w:r>
      <w:r w:rsidR="00A5403F" w:rsidRPr="0036091D">
        <w:rPr>
          <w:szCs w:val="24"/>
          <w:highlight w:val="yellow"/>
        </w:rPr>
        <w:t xml:space="preserve"> inflation parameter of </w:t>
      </w:r>
      <w:r w:rsidR="00CA3754" w:rsidRPr="0036091D">
        <w:rPr>
          <w:szCs w:val="24"/>
          <w:highlight w:val="yellow"/>
        </w:rPr>
        <w:t>1</w:t>
      </w:r>
      <w:r w:rsidR="00C846D6" w:rsidRPr="0036091D">
        <w:rPr>
          <w:szCs w:val="24"/>
          <w:highlight w:val="yellow"/>
        </w:rPr>
        <w:t>.</w:t>
      </w:r>
      <w:r w:rsidR="00CA3754" w:rsidRPr="0036091D">
        <w:rPr>
          <w:szCs w:val="24"/>
          <w:highlight w:val="yellow"/>
        </w:rPr>
        <w:t>5</w:t>
      </w:r>
      <w:r w:rsidR="008B796A" w:rsidRPr="0036091D">
        <w:rPr>
          <w:szCs w:val="24"/>
          <w:highlight w:val="yellow"/>
        </w:rPr>
        <w:t>.</w:t>
      </w:r>
    </w:p>
    <w:p w14:paraId="100C49A7" w14:textId="69993661" w:rsidR="00B71B3B" w:rsidRPr="00076E91" w:rsidRDefault="00A00DED" w:rsidP="00324278">
      <w:pPr>
        <w:spacing w:after="0" w:line="360" w:lineRule="auto"/>
        <w:jc w:val="both"/>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257AFB">
        <w:rPr>
          <w:szCs w:val="24"/>
        </w:rPr>
        <w:t>Appendix,</w:t>
      </w:r>
      <w:r w:rsidR="004902BD">
        <w:rPr>
          <w:szCs w:val="24"/>
        </w:rPr>
        <w:t xml:space="preserve"> </w:t>
      </w:r>
      <w:r w:rsidR="004902BD">
        <w:rPr>
          <w:szCs w:val="24"/>
        </w:rPr>
        <w:fldChar w:fldCharType="begin"/>
      </w:r>
      <w:r w:rsidR="004902BD">
        <w:rPr>
          <w:szCs w:val="24"/>
        </w:rPr>
        <w:instrText xml:space="preserve"> REF _Ref384422965 \h </w:instrText>
      </w:r>
      <w:r w:rsidR="004902BD">
        <w:rPr>
          <w:szCs w:val="24"/>
        </w:rPr>
      </w:r>
      <w:r w:rsidR="004902BD">
        <w:rPr>
          <w:szCs w:val="24"/>
        </w:rPr>
        <w:fldChar w:fldCharType="separate"/>
      </w:r>
      <w:r w:rsidR="00F01705">
        <w:t xml:space="preserve">Table </w:t>
      </w:r>
      <w:r w:rsidR="00F01705">
        <w:rPr>
          <w:noProof/>
        </w:rPr>
        <w:t>A</w:t>
      </w:r>
      <w:r w:rsidR="00F01705">
        <w:noBreakHyphen/>
      </w:r>
      <w:r w:rsidR="00F01705">
        <w:rPr>
          <w:noProof/>
        </w:rPr>
        <w:t>1</w:t>
      </w:r>
      <w:r w:rsidR="004902BD">
        <w:rPr>
          <w:szCs w:val="24"/>
        </w:rPr>
        <w:fldChar w:fldCharType="end"/>
      </w:r>
      <w:r w:rsidR="004127BF">
        <w:rPr>
          <w:szCs w:val="24"/>
        </w:rPr>
        <w:t xml:space="preserve">) </w:t>
      </w:r>
      <w:r w:rsidR="00A26524">
        <w:rPr>
          <w:szCs w:val="24"/>
        </w:rPr>
        <w:t xml:space="preserve">with </w:t>
      </w:r>
      <w:commentRangeStart w:id="47"/>
      <w:commentRangeStart w:id="48"/>
      <w:r w:rsidR="00727721" w:rsidRPr="00076E91">
        <w:rPr>
          <w:szCs w:val="24"/>
        </w:rPr>
        <w:t>HaMStR</w:t>
      </w:r>
      <w:r w:rsidR="00986D9A">
        <w:rPr>
          <w:szCs w:val="24"/>
        </w:rPr>
        <w:t xml:space="preserve"> </w:t>
      </w:r>
      <w:commentRangeEnd w:id="47"/>
      <w:r w:rsidR="00A26524">
        <w:rPr>
          <w:rStyle w:val="CommentReference"/>
        </w:rPr>
        <w:commentReference w:id="47"/>
      </w:r>
      <w:commentRangeEnd w:id="48"/>
      <w:r w:rsidR="00025C1E">
        <w:rPr>
          <w:rStyle w:val="CommentReference"/>
        </w:rPr>
        <w:commentReference w:id="48"/>
      </w:r>
      <w:r w:rsidR="00DC614C">
        <w:rPr>
          <w:szCs w:val="24"/>
        </w:rPr>
        <w:t xml:space="preserve">v13.2.9 from </w:t>
      </w:r>
      <w:r w:rsidR="00DC614C" w:rsidRPr="00DC614C">
        <w:rPr>
          <w:szCs w:val="24"/>
        </w:rPr>
        <w:t>https://github.</w:t>
      </w:r>
      <w:r w:rsidR="00DC614C">
        <w:rPr>
          <w:szCs w:val="24"/>
        </w:rPr>
        <w:t xml:space="preserve">com/BIONF/HaMStR </w:t>
      </w:r>
      <w:r w:rsidR="003330EE">
        <w:rPr>
          <w:szCs w:val="24"/>
        </w:rPr>
        <w:fldChar w:fldCharType="begin"/>
      </w:r>
      <w:r w:rsidR="003330EE">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330EE">
        <w:rPr>
          <w:szCs w:val="24"/>
        </w:rPr>
        <w:fldChar w:fldCharType="separate"/>
      </w:r>
      <w:r w:rsidR="003330EE">
        <w:rPr>
          <w:noProof/>
          <w:szCs w:val="24"/>
        </w:rPr>
        <w:t>(Ebersberger, Strauss, and von Haeseler 2009)</w:t>
      </w:r>
      <w:r w:rsidR="003330EE">
        <w:rPr>
          <w:szCs w:val="24"/>
        </w:rPr>
        <w:fldChar w:fldCharType="end"/>
      </w:r>
      <w:r w:rsidR="004127BF">
        <w:rPr>
          <w:szCs w:val="24"/>
        </w:rPr>
        <w:t>.</w:t>
      </w:r>
      <w:r w:rsidR="00727721" w:rsidRPr="00076E91">
        <w:rPr>
          <w:szCs w:val="24"/>
        </w:rPr>
        <w:t xml:space="preserve"> </w:t>
      </w:r>
      <w:r w:rsidR="00A26524">
        <w:rPr>
          <w:szCs w:val="24"/>
        </w:rPr>
        <w:t>To this end, we used each orthologous group predicted by OrthoMCL as training data for a corresponding profile h</w:t>
      </w:r>
      <w:r w:rsidR="00276C93" w:rsidRPr="00076E91">
        <w:rPr>
          <w:szCs w:val="24"/>
        </w:rPr>
        <w:t>idden</w:t>
      </w:r>
      <w:r w:rsidR="00505750">
        <w:rPr>
          <w:szCs w:val="24"/>
        </w:rPr>
        <w:t xml:space="preserve"> Markov </w:t>
      </w:r>
      <w:r w:rsidR="00A26524">
        <w:rPr>
          <w:szCs w:val="24"/>
        </w:rPr>
        <w:t xml:space="preserve">model </w:t>
      </w:r>
      <w:r w:rsidR="00505750">
        <w:rPr>
          <w:szCs w:val="24"/>
        </w:rPr>
        <w:t xml:space="preserve">(HMM) </w:t>
      </w:r>
      <w:r w:rsidR="003330EE">
        <w:rPr>
          <w:szCs w:val="24"/>
        </w:rPr>
        <w:fldChar w:fldCharType="begin"/>
      </w:r>
      <w:r w:rsidR="003330EE">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330EE">
        <w:rPr>
          <w:szCs w:val="24"/>
        </w:rPr>
        <w:fldChar w:fldCharType="separate"/>
      </w:r>
      <w:r w:rsidR="003330EE">
        <w:rPr>
          <w:noProof/>
          <w:szCs w:val="24"/>
        </w:rPr>
        <w:t>(Eddy 1998)</w:t>
      </w:r>
      <w:r w:rsidR="003330EE">
        <w:rPr>
          <w:szCs w:val="24"/>
        </w:rPr>
        <w:fldChar w:fldCharType="end"/>
      </w:r>
      <w:r w:rsidR="00A26524">
        <w:rPr>
          <w:szCs w:val="24"/>
        </w:rPr>
        <w:t xml:space="preserve">. </w:t>
      </w:r>
      <w:r w:rsidR="008A676B">
        <w:rPr>
          <w:szCs w:val="24"/>
        </w:rPr>
        <w:t>HaMStR then used these pHMMs</w:t>
      </w:r>
      <w:r w:rsidR="00A26524">
        <w:rPr>
          <w:szCs w:val="24"/>
        </w:rPr>
        <w:t xml:space="preserve"> in a targeted </w:t>
      </w:r>
      <w:r w:rsidR="00A26524">
        <w:rPr>
          <w:szCs w:val="24"/>
        </w:rPr>
        <w:lastRenderedPageBreak/>
        <w:t>search to identify orthologs in further species outside the microsporidia.</w:t>
      </w:r>
      <w:r w:rsidR="00025C1E">
        <w:rPr>
          <w:szCs w:val="24"/>
        </w:rPr>
        <w:t xml:space="preserve"> </w:t>
      </w:r>
      <w:r w:rsidR="00F24114">
        <w:rPr>
          <w:szCs w:val="24"/>
        </w:rPr>
        <w:t>Each</w:t>
      </w:r>
      <w:r w:rsidR="00F9087F">
        <w:rPr>
          <w:szCs w:val="24"/>
        </w:rPr>
        <w:t xml:space="preserve"> candidate</w:t>
      </w:r>
      <w:r w:rsidR="00F24114">
        <w:rPr>
          <w:szCs w:val="24"/>
        </w:rPr>
        <w:t xml:space="preserve"> protein obtained by the HMM search were </w:t>
      </w:r>
      <w:r w:rsidR="00216B19">
        <w:rPr>
          <w:szCs w:val="24"/>
        </w:rPr>
        <w:t>added</w:t>
      </w:r>
      <w:r w:rsidR="009711BD">
        <w:rPr>
          <w:szCs w:val="24"/>
        </w:rPr>
        <w:t xml:space="preserve"> into</w:t>
      </w:r>
      <w:r w:rsidR="00216B19">
        <w:rPr>
          <w:szCs w:val="24"/>
        </w:rPr>
        <w:t xml:space="preserve"> the original orthologous group, if it fulfilled the reverse BLAST search </w:t>
      </w:r>
      <w:r w:rsidR="00216B19">
        <w:rPr>
          <w:szCs w:val="24"/>
        </w:rPr>
        <w:fldChar w:fldCharType="begin"/>
      </w:r>
      <w:r w:rsidR="00216B19">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216B19">
        <w:rPr>
          <w:szCs w:val="24"/>
        </w:rPr>
        <w:fldChar w:fldCharType="separate"/>
      </w:r>
      <w:r w:rsidR="00216B19">
        <w:rPr>
          <w:noProof/>
          <w:szCs w:val="24"/>
        </w:rPr>
        <w:t>(Altschul et al. 1990)</w:t>
      </w:r>
      <w:r w:rsidR="00216B19">
        <w:rPr>
          <w:szCs w:val="24"/>
        </w:rPr>
        <w:fldChar w:fldCharType="end"/>
      </w:r>
      <w:r w:rsidR="00216B19">
        <w:rPr>
          <w:szCs w:val="24"/>
        </w:rPr>
        <w:t xml:space="preserve"> criteria.</w:t>
      </w:r>
      <w:r w:rsidR="00F9087F">
        <w:rPr>
          <w:szCs w:val="24"/>
        </w:rPr>
        <w:t xml:space="preserve"> In the reverse BLAST search, the candidate protein was searched against the proteomes</w:t>
      </w:r>
      <w:r w:rsidR="00025C1E" w:rsidRPr="00076E91">
        <w:rPr>
          <w:szCs w:val="24"/>
        </w:rPr>
        <w:t xml:space="preserve"> of </w:t>
      </w:r>
      <w:r w:rsidR="00F9087F">
        <w:rPr>
          <w:szCs w:val="24"/>
        </w:rPr>
        <w:t xml:space="preserve">the </w:t>
      </w:r>
      <w:r w:rsidR="00025C1E" w:rsidRPr="00076E91">
        <w:rPr>
          <w:szCs w:val="24"/>
        </w:rPr>
        <w:t xml:space="preserve">seed </w:t>
      </w:r>
      <w:r w:rsidR="00025C1E">
        <w:rPr>
          <w:szCs w:val="24"/>
        </w:rPr>
        <w:t>species</w:t>
      </w:r>
      <w:r w:rsidR="00232207">
        <w:rPr>
          <w:szCs w:val="24"/>
        </w:rPr>
        <w:t xml:space="preserve"> in the original orthologous group</w:t>
      </w:r>
      <w:r w:rsidR="00025C1E" w:rsidRPr="00076E91">
        <w:rPr>
          <w:szCs w:val="24"/>
        </w:rPr>
        <w:t>.</w:t>
      </w:r>
      <w:r w:rsidR="00F24114">
        <w:rPr>
          <w:szCs w:val="24"/>
        </w:rPr>
        <w:t xml:space="preserve"> By default, </w:t>
      </w:r>
      <w:r w:rsidR="005B0906">
        <w:rPr>
          <w:szCs w:val="24"/>
        </w:rPr>
        <w:t xml:space="preserve">the candidate protein will be confirmed as a new ortholog, </w:t>
      </w:r>
      <w:r w:rsidR="00F24114">
        <w:rPr>
          <w:szCs w:val="24"/>
        </w:rPr>
        <w:t>if the best hit from the reverse BLAST search is</w:t>
      </w:r>
      <w:r w:rsidR="005B0906">
        <w:rPr>
          <w:szCs w:val="24"/>
        </w:rPr>
        <w:t xml:space="preserve"> the same as the seed sequence. </w:t>
      </w:r>
      <w:r w:rsidR="00956613">
        <w:rPr>
          <w:szCs w:val="24"/>
        </w:rPr>
        <w:t xml:space="preserve">As microsporidia genes tend to evolve quickly </w:t>
      </w:r>
      <w:r w:rsidR="00956613">
        <w:rPr>
          <w:szCs w:val="24"/>
        </w:rPr>
        <w:fldChar w:fldCharType="begin"/>
      </w:r>
      <w:r w:rsidR="009566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956613">
        <w:rPr>
          <w:szCs w:val="24"/>
        </w:rPr>
        <w:fldChar w:fldCharType="separate"/>
      </w:r>
      <w:r w:rsidR="00956613">
        <w:rPr>
          <w:noProof/>
          <w:szCs w:val="24"/>
        </w:rPr>
        <w:t>(Lee et al. 2008)</w:t>
      </w:r>
      <w:r w:rsidR="00956613">
        <w:rPr>
          <w:szCs w:val="24"/>
        </w:rPr>
        <w:fldChar w:fldCharType="end"/>
      </w:r>
      <w:r w:rsidR="00956613">
        <w:rPr>
          <w:szCs w:val="24"/>
        </w:rPr>
        <w:t>, the BLAST search could be false to return the seed sequence as its best hit.</w:t>
      </w:r>
      <w:r w:rsidR="00E8576C">
        <w:rPr>
          <w:szCs w:val="24"/>
        </w:rPr>
        <w:t xml:space="preserve"> We therefore run HaMStR with the options </w:t>
      </w:r>
      <w:r w:rsidR="00E8576C" w:rsidRPr="00242AC3">
        <w:rPr>
          <w:rFonts w:ascii="Courier New" w:hAnsi="Courier New" w:cs="Courier New"/>
          <w:i/>
          <w:szCs w:val="24"/>
        </w:rPr>
        <w:t>-checkCoorthologsRef</w:t>
      </w:r>
      <w:r w:rsidR="00E8576C">
        <w:rPr>
          <w:szCs w:val="24"/>
        </w:rPr>
        <w:t xml:space="preserve"> to increased the sensitivity of the prediction by accepting the seed protein to be co-orthologous to the best reverse BLAST hit. </w:t>
      </w:r>
      <w:r w:rsidR="00A54080">
        <w:rPr>
          <w:szCs w:val="24"/>
        </w:rPr>
        <w:t>Besides, we u</w:t>
      </w:r>
      <w:r w:rsidR="00242AC3">
        <w:rPr>
          <w:szCs w:val="24"/>
        </w:rPr>
        <w:t xml:space="preserve">sed other options to increase the specificity of HaMStR, including </w:t>
      </w:r>
      <w:r w:rsidR="00242AC3" w:rsidRPr="000B396E">
        <w:rPr>
          <w:rFonts w:ascii="Courier New" w:hAnsi="Courier New" w:cs="Courier New"/>
          <w:i/>
          <w:szCs w:val="24"/>
        </w:rPr>
        <w:t>-hit_limit = 10</w:t>
      </w:r>
      <w:r w:rsidR="00242AC3">
        <w:rPr>
          <w:szCs w:val="24"/>
        </w:rPr>
        <w:t xml:space="preserve"> to take only the first ten hits from the HMM search, </w:t>
      </w:r>
      <w:r w:rsidR="00242AC3" w:rsidRPr="000B396E">
        <w:rPr>
          <w:rFonts w:ascii="Courier New" w:hAnsi="Courier New" w:cs="Courier New"/>
          <w:i/>
          <w:szCs w:val="24"/>
        </w:rPr>
        <w:t>-strict</w:t>
      </w:r>
      <w:r w:rsidR="00242AC3">
        <w:rPr>
          <w:szCs w:val="24"/>
        </w:rPr>
        <w:t xml:space="preserve"> to force the candidate protein has to be orthologous with all seed proteins in the original group, and </w:t>
      </w:r>
      <w:r w:rsidR="00242AC3" w:rsidRPr="000B396E">
        <w:rPr>
          <w:rFonts w:ascii="Courier New" w:hAnsi="Courier New" w:cs="Courier New"/>
          <w:i/>
          <w:szCs w:val="24"/>
        </w:rPr>
        <w:t>-representative</w:t>
      </w:r>
      <w:r w:rsidR="00242AC3">
        <w:rPr>
          <w:szCs w:val="24"/>
        </w:rPr>
        <w:t xml:space="preserve"> to select only one ortholog for each search species.</w:t>
      </w:r>
    </w:p>
    <w:p w14:paraId="2BB3ED1D" w14:textId="309C338C" w:rsidR="00B775A6" w:rsidRPr="00A7099E" w:rsidRDefault="00B775A6" w:rsidP="00324278">
      <w:pPr>
        <w:pStyle w:val="Heading3"/>
        <w:jc w:val="both"/>
      </w:pPr>
      <w:bookmarkStart w:id="49" w:name="_Ref384631115"/>
      <w:bookmarkStart w:id="50" w:name="_Toc386145376"/>
      <w:r w:rsidRPr="00A7099E">
        <w:t>Species tree reconstruction</w:t>
      </w:r>
      <w:bookmarkEnd w:id="49"/>
      <w:bookmarkEnd w:id="50"/>
    </w:p>
    <w:p w14:paraId="649E888D" w14:textId="68ACC86D" w:rsidR="006F1D04" w:rsidRDefault="005D7882" w:rsidP="00324278">
      <w:pPr>
        <w:spacing w:after="0" w:line="360" w:lineRule="auto"/>
        <w:jc w:val="both"/>
        <w:rPr>
          <w:szCs w:val="24"/>
        </w:rPr>
      </w:pPr>
      <w:r>
        <w:rPr>
          <w:szCs w:val="24"/>
        </w:rPr>
        <w:t>We identified</w:t>
      </w:r>
      <w:r w:rsidR="00727721" w:rsidRPr="00076E91">
        <w:rPr>
          <w:szCs w:val="24"/>
        </w:rPr>
        <w:t xml:space="preserve"> a core gene set</w:t>
      </w:r>
      <w:r w:rsidR="00CB0264">
        <w:rPr>
          <w:szCs w:val="24"/>
        </w:rPr>
        <w:t xml:space="preserve"> </w:t>
      </w:r>
      <w:r>
        <w:rPr>
          <w:szCs w:val="24"/>
        </w:rPr>
        <w:t xml:space="preserve">from the extended orthologous groups </w:t>
      </w:r>
      <w:r w:rsidR="00CB0264">
        <w:rPr>
          <w:szCs w:val="24"/>
        </w:rPr>
        <w:t xml:space="preserve">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C66BBD">
        <w:rPr>
          <w:szCs w:val="24"/>
        </w:rPr>
        <w:t xml:space="preserve"> </w:t>
      </w:r>
      <w:r w:rsidR="00C66BBD">
        <w:rPr>
          <w:szCs w:val="24"/>
        </w:rPr>
        <w:fldChar w:fldCharType="begin"/>
      </w:r>
      <w:r w:rsidR="00C66BBD">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C66BBD">
        <w:rPr>
          <w:szCs w:val="24"/>
        </w:rPr>
        <w:fldChar w:fldCharType="separate"/>
      </w:r>
      <w:r w:rsidR="00C66BBD">
        <w:rPr>
          <w:noProof/>
          <w:szCs w:val="24"/>
        </w:rPr>
        <w:t>(Larkin et al. 2007)</w:t>
      </w:r>
      <w:r w:rsidR="00C66BBD">
        <w:rPr>
          <w:szCs w:val="24"/>
        </w:rPr>
        <w:fldChar w:fldCharType="end"/>
      </w:r>
      <w:r w:rsidR="00426644" w:rsidRPr="00076E91">
        <w:rPr>
          <w:szCs w:val="24"/>
        </w:rPr>
        <w:t xml:space="preserve">. </w:t>
      </w:r>
      <w:r w:rsidR="00077051">
        <w:rPr>
          <w:szCs w:val="24"/>
        </w:rPr>
        <w:t>Secondly,</w:t>
      </w:r>
      <w:r w:rsidR="00426644" w:rsidRPr="00076E91">
        <w:rPr>
          <w:szCs w:val="24"/>
        </w:rPr>
        <w:t xml:space="preserve"> </w:t>
      </w:r>
      <w:proofErr w:type="gramStart"/>
      <w:r w:rsidR="00FC51BF">
        <w:rPr>
          <w:szCs w:val="24"/>
        </w:rPr>
        <w:t xml:space="preserve">a super-alignment was generated by concatenating </w:t>
      </w:r>
      <w:r w:rsidR="005A2E63">
        <w:rPr>
          <w:szCs w:val="24"/>
        </w:rPr>
        <w:t>the individual</w:t>
      </w:r>
      <w:r w:rsidR="00FC51BF">
        <w:rPr>
          <w:szCs w:val="24"/>
        </w:rPr>
        <w:t xml:space="preserve"> alignments </w:t>
      </w:r>
      <w:r w:rsidR="005A2E63">
        <w:rPr>
          <w:szCs w:val="24"/>
        </w:rPr>
        <w:t xml:space="preserve">using a custom </w:t>
      </w:r>
      <w:r w:rsidR="00A17078">
        <w:rPr>
          <w:szCs w:val="24"/>
        </w:rPr>
        <w:t>P</w:t>
      </w:r>
      <w:r w:rsidR="005A2E63">
        <w:rPr>
          <w:szCs w:val="24"/>
        </w:rPr>
        <w:t>erl script</w:t>
      </w:r>
      <w:proofErr w:type="gramEnd"/>
      <w:r w:rsidR="00FC51BF">
        <w:rPr>
          <w:szCs w:val="24"/>
        </w:rPr>
        <w:t>.</w:t>
      </w:r>
      <w:r w:rsidR="002C735F" w:rsidRPr="00076E91">
        <w:rPr>
          <w:szCs w:val="24"/>
        </w:rPr>
        <w:t xml:space="preserve"> </w:t>
      </w:r>
      <w:r w:rsidR="001856D9">
        <w:rPr>
          <w:szCs w:val="24"/>
        </w:rPr>
        <w:t xml:space="preserve">In order to eliminate the data that contain </w:t>
      </w:r>
      <w:r w:rsidR="003327CD">
        <w:rPr>
          <w:szCs w:val="24"/>
        </w:rPr>
        <w:t>poor</w:t>
      </w:r>
      <w:r w:rsidR="001856D9">
        <w:rPr>
          <w:szCs w:val="24"/>
        </w:rPr>
        <w:t xml:space="preserve"> phylogenetic signals, w</w:t>
      </w:r>
      <w:r w:rsidR="006F1D04">
        <w:rPr>
          <w:szCs w:val="24"/>
        </w:rPr>
        <w:t>e removed alignment columns that have at least 50% of gaps in the super-alignment.</w:t>
      </w:r>
    </w:p>
    <w:p w14:paraId="3FF873E9" w14:textId="60B7B7B3" w:rsidR="00812CB3" w:rsidRPr="00076E91" w:rsidRDefault="00F2209E" w:rsidP="00324278">
      <w:pPr>
        <w:spacing w:after="0" w:line="360" w:lineRule="auto"/>
        <w:jc w:val="both"/>
        <w:rPr>
          <w:szCs w:val="24"/>
        </w:rPr>
      </w:pPr>
      <w:r>
        <w:rPr>
          <w:szCs w:val="24"/>
        </w:rPr>
        <w:t>Then, w</w:t>
      </w:r>
      <w:r w:rsidR="002C735F" w:rsidRPr="00076E91">
        <w:rPr>
          <w:szCs w:val="24"/>
        </w:rPr>
        <w:t xml:space="preserve">e used </w:t>
      </w:r>
      <w:r w:rsidR="00CB5F9E" w:rsidRPr="00076E91">
        <w:rPr>
          <w:szCs w:val="24"/>
        </w:rPr>
        <w:t>ProtTest</w:t>
      </w:r>
      <w:r w:rsidR="00C66BBD">
        <w:rPr>
          <w:szCs w:val="24"/>
        </w:rPr>
        <w:t xml:space="preserve"> </w:t>
      </w:r>
      <w:r w:rsidR="00DC23F3">
        <w:rPr>
          <w:szCs w:val="24"/>
        </w:rPr>
        <w:t xml:space="preserve">v3.4 </w:t>
      </w:r>
      <w:r w:rsidR="00C66BBD">
        <w:rPr>
          <w:szCs w:val="24"/>
        </w:rPr>
        <w:fldChar w:fldCharType="begin"/>
      </w:r>
      <w:r w:rsidR="00C66BBD">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C66BBD">
        <w:rPr>
          <w:szCs w:val="24"/>
        </w:rPr>
        <w:fldChar w:fldCharType="separate"/>
      </w:r>
      <w:r w:rsidR="00C66BBD">
        <w:rPr>
          <w:noProof/>
          <w:szCs w:val="24"/>
        </w:rPr>
        <w:t>(Abascal, Zardoya, and Posada 2005)</w:t>
      </w:r>
      <w:r w:rsidR="00C66BBD">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w:t>
      </w:r>
      <w:r w:rsidR="008229C3">
        <w:rPr>
          <w:szCs w:val="24"/>
        </w:rPr>
        <w:lastRenderedPageBreak/>
        <w:t>super-alignment</w:t>
      </w:r>
      <w:r w:rsidR="00147954">
        <w:rPr>
          <w:szCs w:val="24"/>
        </w:rPr>
        <w:t>.</w:t>
      </w:r>
      <w:r w:rsidR="00CB5F9E" w:rsidRPr="00076E91">
        <w:rPr>
          <w:szCs w:val="24"/>
        </w:rPr>
        <w:t xml:space="preserve"> </w:t>
      </w:r>
      <w:r w:rsidR="002E347E">
        <w:rPr>
          <w:szCs w:val="24"/>
          <w:highlight w:val="yellow"/>
        </w:rPr>
        <w:t>B</w:t>
      </w:r>
      <w:r w:rsidR="002E347E" w:rsidRPr="001E10A1">
        <w:rPr>
          <w:szCs w:val="24"/>
          <w:highlight w:val="yellow"/>
        </w:rPr>
        <w:t>ased on the best model parameters obtained from ProtTest</w:t>
      </w:r>
      <w:r w:rsidR="002E347E" w:rsidRPr="005C73F7">
        <w:rPr>
          <w:szCs w:val="24"/>
          <w:highlight w:val="yellow"/>
        </w:rPr>
        <w:t>,</w:t>
      </w:r>
      <w:r w:rsidR="006111D6" w:rsidRPr="005C73F7">
        <w:rPr>
          <w:szCs w:val="24"/>
          <w:highlight w:val="yellow"/>
        </w:rPr>
        <w:t xml:space="preserve"> </w:t>
      </w:r>
      <w:r w:rsidR="00CB5F9E" w:rsidRPr="005C73F7">
        <w:rPr>
          <w:szCs w:val="24"/>
          <w:highlight w:val="yellow"/>
        </w:rPr>
        <w:t xml:space="preserve">we </w:t>
      </w:r>
      <w:r w:rsidR="00501BC7" w:rsidRPr="005C73F7">
        <w:rPr>
          <w:szCs w:val="24"/>
          <w:highlight w:val="yellow"/>
        </w:rPr>
        <w:t>reconstructed</w:t>
      </w:r>
      <w:r w:rsidR="00CB5F9E" w:rsidRPr="005C73F7">
        <w:rPr>
          <w:szCs w:val="24"/>
          <w:highlight w:val="yellow"/>
        </w:rPr>
        <w:t xml:space="preserve"> </w:t>
      </w:r>
      <w:r w:rsidR="002E347E" w:rsidRPr="005C73F7">
        <w:rPr>
          <w:szCs w:val="24"/>
          <w:highlight w:val="yellow"/>
        </w:rPr>
        <w:t xml:space="preserve">100 bootstrap </w:t>
      </w:r>
      <w:r w:rsidR="00CB5F9E" w:rsidRPr="005C73F7">
        <w:rPr>
          <w:szCs w:val="24"/>
          <w:highlight w:val="yellow"/>
        </w:rPr>
        <w:t>species tree</w:t>
      </w:r>
      <w:r w:rsidR="004A39B2" w:rsidRPr="005C73F7">
        <w:rPr>
          <w:szCs w:val="24"/>
          <w:highlight w:val="yellow"/>
        </w:rPr>
        <w:t>s</w:t>
      </w:r>
      <w:r w:rsidR="00251B43" w:rsidRPr="005C73F7">
        <w:rPr>
          <w:szCs w:val="24"/>
          <w:highlight w:val="yellow"/>
        </w:rPr>
        <w:t xml:space="preserve"> </w:t>
      </w:r>
      <w:r w:rsidR="009C1A27" w:rsidRPr="005C73F7">
        <w:rPr>
          <w:szCs w:val="24"/>
          <w:highlight w:val="yellow"/>
        </w:rPr>
        <w:t>from the</w:t>
      </w:r>
      <w:r w:rsidR="00AA4564" w:rsidRPr="005C73F7">
        <w:rPr>
          <w:szCs w:val="24"/>
          <w:highlight w:val="yellow"/>
        </w:rPr>
        <w:t xml:space="preserve"> processed</w:t>
      </w:r>
      <w:r w:rsidR="009C1A27" w:rsidRPr="005C73F7">
        <w:rPr>
          <w:szCs w:val="24"/>
          <w:highlight w:val="yellow"/>
        </w:rPr>
        <w:t xml:space="preserve"> super-alignment</w:t>
      </w:r>
      <w:r w:rsidR="00930279" w:rsidRPr="005C73F7">
        <w:rPr>
          <w:szCs w:val="24"/>
          <w:highlight w:val="yellow"/>
        </w:rPr>
        <w:t xml:space="preserve"> </w:t>
      </w:r>
      <w:r w:rsidR="008302F8" w:rsidRPr="005C73F7">
        <w:rPr>
          <w:szCs w:val="24"/>
          <w:highlight w:val="yellow"/>
        </w:rPr>
        <w:t>using the</w:t>
      </w:r>
      <w:r w:rsidR="00930279" w:rsidRPr="005C73F7">
        <w:rPr>
          <w:szCs w:val="24"/>
          <w:highlight w:val="yellow"/>
        </w:rPr>
        <w:t xml:space="preserve"> </w:t>
      </w:r>
      <w:r w:rsidR="007837B0" w:rsidRPr="005C73F7">
        <w:rPr>
          <w:szCs w:val="24"/>
          <w:highlight w:val="yellow"/>
        </w:rPr>
        <w:t xml:space="preserve">tool </w:t>
      </w:r>
      <w:r w:rsidR="00930279" w:rsidRPr="005C73F7">
        <w:rPr>
          <w:szCs w:val="24"/>
          <w:highlight w:val="yellow"/>
        </w:rPr>
        <w:t>RAxML</w:t>
      </w:r>
      <w:r w:rsidR="000A392D" w:rsidRPr="005C73F7">
        <w:rPr>
          <w:szCs w:val="24"/>
          <w:highlight w:val="yellow"/>
        </w:rPr>
        <w:t xml:space="preserve"> v8.1.9</w:t>
      </w:r>
      <w:r w:rsidR="00930279" w:rsidRPr="005C73F7">
        <w:rPr>
          <w:szCs w:val="24"/>
          <w:highlight w:val="yellow"/>
        </w:rPr>
        <w:t xml:space="preserve"> </w:t>
      </w:r>
      <w:r w:rsidR="00C66BBD" w:rsidRPr="005C73F7">
        <w:rPr>
          <w:szCs w:val="24"/>
          <w:highlight w:val="yellow"/>
        </w:rPr>
        <w:fldChar w:fldCharType="begin"/>
      </w:r>
      <w:r w:rsidR="00C66BBD" w:rsidRPr="005C73F7">
        <w:rPr>
          <w:szCs w:val="24"/>
          <w:highlight w:val="yellow"/>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C66BBD" w:rsidRPr="005C73F7">
        <w:rPr>
          <w:szCs w:val="24"/>
          <w:highlight w:val="yellow"/>
        </w:rPr>
        <w:fldChar w:fldCharType="separate"/>
      </w:r>
      <w:r w:rsidR="00C66BBD" w:rsidRPr="005C73F7">
        <w:rPr>
          <w:noProof/>
          <w:szCs w:val="24"/>
          <w:highlight w:val="yellow"/>
        </w:rPr>
        <w:t>(Stamatakis 2014)</w:t>
      </w:r>
      <w:r w:rsidR="00C66BBD" w:rsidRPr="005C73F7">
        <w:rPr>
          <w:szCs w:val="24"/>
          <w:highlight w:val="yellow"/>
        </w:rPr>
        <w:fldChar w:fldCharType="end"/>
      </w:r>
      <w:r w:rsidR="002E347E" w:rsidRPr="005C73F7">
        <w:rPr>
          <w:szCs w:val="24"/>
          <w:highlight w:val="yellow"/>
        </w:rPr>
        <w:t xml:space="preserve"> with the</w:t>
      </w:r>
      <w:r w:rsidR="00EE4D9D" w:rsidRPr="001E10A1">
        <w:rPr>
          <w:szCs w:val="24"/>
          <w:highlight w:val="yellow"/>
        </w:rPr>
        <w:t xml:space="preserve"> increasing of the random seeds</w:t>
      </w:r>
      <w:r w:rsidR="00267FDC">
        <w:rPr>
          <w:szCs w:val="24"/>
          <w:highlight w:val="yellow"/>
        </w:rPr>
        <w:t xml:space="preserve"> </w:t>
      </w:r>
      <w:r w:rsidR="00267FDC" w:rsidRPr="001E10A1">
        <w:rPr>
          <w:szCs w:val="24"/>
          <w:highlight w:val="yellow"/>
        </w:rPr>
        <w:t xml:space="preserve">(parameter </w:t>
      </w:r>
      <w:r w:rsidR="00267FDC" w:rsidRPr="001E10A1">
        <w:rPr>
          <w:rFonts w:ascii="Courier New" w:hAnsi="Courier New" w:cs="Courier New"/>
          <w:i/>
          <w:szCs w:val="24"/>
          <w:highlight w:val="yellow"/>
        </w:rPr>
        <w:t>-p</w:t>
      </w:r>
      <w:r w:rsidR="00267FDC" w:rsidRPr="001E10A1">
        <w:rPr>
          <w:szCs w:val="24"/>
          <w:highlight w:val="yellow"/>
        </w:rPr>
        <w:t xml:space="preserve"> and </w:t>
      </w:r>
      <w:r w:rsidR="00267FDC" w:rsidRPr="001E10A1">
        <w:rPr>
          <w:rFonts w:ascii="Courier New" w:hAnsi="Courier New" w:cs="Courier New"/>
          <w:i/>
          <w:szCs w:val="24"/>
          <w:highlight w:val="yellow"/>
        </w:rPr>
        <w:t>-b</w:t>
      </w:r>
      <w:r w:rsidR="00267FDC" w:rsidRPr="001E10A1">
        <w:rPr>
          <w:szCs w:val="24"/>
          <w:highlight w:val="yellow"/>
        </w:rPr>
        <w:t>)</w:t>
      </w:r>
      <w:r w:rsidR="004A39B2">
        <w:rPr>
          <w:szCs w:val="24"/>
          <w:highlight w:val="yellow"/>
        </w:rPr>
        <w:t xml:space="preserve"> from 5 to 500 </w:t>
      </w:r>
      <w:r w:rsidR="00267FDC">
        <w:rPr>
          <w:szCs w:val="24"/>
          <w:highlight w:val="yellow"/>
        </w:rPr>
        <w:t>by</w:t>
      </w:r>
      <w:r w:rsidR="004A39B2">
        <w:rPr>
          <w:szCs w:val="24"/>
          <w:highlight w:val="yellow"/>
        </w:rPr>
        <w:t xml:space="preserve"> a stepwise of 5</w:t>
      </w:r>
      <w:r w:rsidR="00EE4D9D" w:rsidRPr="001E10A1">
        <w:rPr>
          <w:szCs w:val="24"/>
          <w:highlight w:val="yellow"/>
        </w:rPr>
        <w:t>.</w:t>
      </w:r>
      <w:r w:rsidR="00197160" w:rsidRPr="001E10A1">
        <w:rPr>
          <w:szCs w:val="24"/>
          <w:highlight w:val="yellow"/>
        </w:rPr>
        <w:t xml:space="preserve"> </w:t>
      </w:r>
      <w:r w:rsidR="003C1579" w:rsidRPr="001E10A1">
        <w:rPr>
          <w:szCs w:val="24"/>
          <w:highlight w:val="yellow"/>
        </w:rPr>
        <w:t xml:space="preserve">The consensus tree from those 100 maximum likelihood trees was created </w:t>
      </w:r>
      <w:r w:rsidR="001F4FAB" w:rsidRPr="001E10A1">
        <w:rPr>
          <w:szCs w:val="24"/>
          <w:highlight w:val="yellow"/>
        </w:rPr>
        <w:t>by</w:t>
      </w:r>
      <w:r w:rsidR="003C1579" w:rsidRPr="001E10A1">
        <w:rPr>
          <w:szCs w:val="24"/>
          <w:highlight w:val="yellow"/>
        </w:rPr>
        <w:t xml:space="preserve"> TREE-PUZZLE v5.3.rc16</w:t>
      </w:r>
      <w:r w:rsidR="00F51C13" w:rsidRPr="001E10A1">
        <w:rPr>
          <w:szCs w:val="24"/>
          <w:highlight w:val="yellow"/>
        </w:rPr>
        <w:t xml:space="preserve"> </w:t>
      </w:r>
      <w:r w:rsidR="00F51C13" w:rsidRPr="001E10A1">
        <w:rPr>
          <w:szCs w:val="24"/>
          <w:highlight w:val="yellow"/>
        </w:rPr>
        <w:fldChar w:fldCharType="begin"/>
      </w:r>
      <w:r w:rsidR="00F51C13" w:rsidRPr="001E10A1">
        <w:rPr>
          <w:szCs w:val="24"/>
          <w:highlight w:val="yellow"/>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00F51C13" w:rsidRPr="001E10A1">
        <w:rPr>
          <w:szCs w:val="24"/>
          <w:highlight w:val="yellow"/>
        </w:rPr>
        <w:fldChar w:fldCharType="separate"/>
      </w:r>
      <w:r w:rsidR="00F51C13" w:rsidRPr="001E10A1">
        <w:rPr>
          <w:noProof/>
          <w:szCs w:val="24"/>
          <w:highlight w:val="yellow"/>
        </w:rPr>
        <w:t>(Schmidt et al. 2003)</w:t>
      </w:r>
      <w:r w:rsidR="00F51C13" w:rsidRPr="001E10A1">
        <w:rPr>
          <w:szCs w:val="24"/>
          <w:highlight w:val="yellow"/>
        </w:rPr>
        <w:fldChar w:fldCharType="end"/>
      </w:r>
      <w:r w:rsidR="003C1579" w:rsidRPr="001E10A1">
        <w:rPr>
          <w:szCs w:val="24"/>
          <w:highlight w:val="yellow"/>
        </w:rPr>
        <w:t xml:space="preserve">. </w:t>
      </w:r>
      <w:r w:rsidR="00D8326B">
        <w:rPr>
          <w:szCs w:val="24"/>
          <w:highlight w:val="yellow"/>
        </w:rPr>
        <w:t>Lastly</w:t>
      </w:r>
      <w:r w:rsidR="00443B9D" w:rsidRPr="001E10A1">
        <w:rPr>
          <w:szCs w:val="24"/>
          <w:highlight w:val="yellow"/>
        </w:rPr>
        <w:t xml:space="preserve">, we added the bootstrap supported values into </w:t>
      </w:r>
      <w:r w:rsidR="003C1579" w:rsidRPr="001E10A1">
        <w:rPr>
          <w:szCs w:val="24"/>
          <w:highlight w:val="yellow"/>
        </w:rPr>
        <w:t xml:space="preserve">the consensus tree with RAxML v8.1.9 using the </w:t>
      </w:r>
      <w:r w:rsidR="00A40095">
        <w:rPr>
          <w:szCs w:val="24"/>
          <w:highlight w:val="yellow"/>
        </w:rPr>
        <w:t>parameter</w:t>
      </w:r>
      <w:r w:rsidR="003C1579" w:rsidRPr="001E10A1">
        <w:rPr>
          <w:szCs w:val="24"/>
          <w:highlight w:val="yellow"/>
        </w:rPr>
        <w:t xml:space="preserve"> </w:t>
      </w:r>
      <w:r w:rsidR="003C1579" w:rsidRPr="001E10A1">
        <w:rPr>
          <w:rFonts w:ascii="Courier New" w:hAnsi="Courier New" w:cs="Courier New"/>
          <w:i/>
          <w:szCs w:val="24"/>
          <w:highlight w:val="yellow"/>
        </w:rPr>
        <w:t>-</w:t>
      </w:r>
      <w:r w:rsidR="003C1579" w:rsidRPr="0021646E">
        <w:rPr>
          <w:rFonts w:ascii="Courier New" w:hAnsi="Courier New" w:cs="Courier New"/>
          <w:i/>
          <w:szCs w:val="24"/>
          <w:highlight w:val="yellow"/>
        </w:rPr>
        <w:t>p b</w:t>
      </w:r>
      <w:r w:rsidR="003C1579" w:rsidRPr="0021646E">
        <w:rPr>
          <w:szCs w:val="24"/>
          <w:highlight w:val="yellow"/>
        </w:rPr>
        <w:t>.</w:t>
      </w:r>
      <w:r w:rsidR="004E62DC" w:rsidRPr="0021646E">
        <w:rPr>
          <w:szCs w:val="24"/>
          <w:highlight w:val="yellow"/>
        </w:rPr>
        <w:t xml:space="preserve"> The final tree was rooted using </w:t>
      </w:r>
      <w:r w:rsidR="00FA072E" w:rsidRPr="0021646E">
        <w:rPr>
          <w:szCs w:val="24"/>
          <w:highlight w:val="yellow"/>
        </w:rPr>
        <w:t>the taxon group outside of the opisthokonts.</w:t>
      </w:r>
    </w:p>
    <w:p w14:paraId="3FE78AAC" w14:textId="599E9243" w:rsidR="00711278" w:rsidRPr="00A7099E" w:rsidRDefault="00711278" w:rsidP="00324278">
      <w:pPr>
        <w:pStyle w:val="Heading3"/>
        <w:jc w:val="both"/>
      </w:pPr>
      <w:bookmarkStart w:id="51" w:name="_Toc386145377"/>
      <w:r w:rsidRPr="00A7099E">
        <w:t>Last common ancestor's proteins estimation</w:t>
      </w:r>
      <w:bookmarkEnd w:id="51"/>
    </w:p>
    <w:p w14:paraId="7F58F5EA" w14:textId="6BAECF15" w:rsidR="00A42A90" w:rsidRDefault="00727721" w:rsidP="00324278">
      <w:pPr>
        <w:spacing w:after="0" w:line="360" w:lineRule="auto"/>
        <w:jc w:val="both"/>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054B2F">
        <w:rPr>
          <w:szCs w:val="24"/>
        </w:rPr>
        <w:t xml:space="preserve"> </w:t>
      </w:r>
      <w:r w:rsidR="00054B2F">
        <w:rPr>
          <w:szCs w:val="24"/>
        </w:rPr>
        <w:fldChar w:fldCharType="begin"/>
      </w:r>
      <w:r w:rsidR="00054B2F">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054B2F">
        <w:rPr>
          <w:szCs w:val="24"/>
        </w:rPr>
        <w:fldChar w:fldCharType="separate"/>
      </w:r>
      <w:r w:rsidR="00054B2F">
        <w:rPr>
          <w:noProof/>
          <w:szCs w:val="24"/>
        </w:rPr>
        <w:t>(Edwards 1996)</w:t>
      </w:r>
      <w:r w:rsidR="00054B2F">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w:t>
      </w:r>
      <w:r w:rsidR="004D19A2">
        <w:rPr>
          <w:szCs w:val="24"/>
        </w:rPr>
        <w:t>ted</w:t>
      </w:r>
      <w:r w:rsidRPr="00076E91">
        <w:rPr>
          <w:szCs w:val="24"/>
        </w:rPr>
        <w:t xml:space="preserve">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w:t>
      </w:r>
      <w:r w:rsidR="004D19A2">
        <w:rPr>
          <w:szCs w:val="24"/>
        </w:rPr>
        <w:t>To assign a microsporidia</w:t>
      </w:r>
      <w:r w:rsidR="00087E6B">
        <w:rPr>
          <w:szCs w:val="24"/>
        </w:rPr>
        <w:t xml:space="preserve">n </w:t>
      </w:r>
      <w:commentRangeStart w:id="52"/>
      <w:commentRangeStart w:id="53"/>
      <w:r w:rsidR="00087E6B">
        <w:rPr>
          <w:szCs w:val="24"/>
        </w:rPr>
        <w:t>protein</w:t>
      </w:r>
      <w:r w:rsidR="004D19A2">
        <w:rPr>
          <w:szCs w:val="24"/>
        </w:rPr>
        <w:t xml:space="preserve"> </w:t>
      </w:r>
      <w:commentRangeEnd w:id="52"/>
      <w:r w:rsidR="00087E6B">
        <w:rPr>
          <w:rStyle w:val="CommentReference"/>
        </w:rPr>
        <w:commentReference w:id="52"/>
      </w:r>
      <w:commentRangeEnd w:id="53"/>
      <w:r w:rsidR="005A7DFE">
        <w:rPr>
          <w:rStyle w:val="CommentReference"/>
        </w:rPr>
        <w:commentReference w:id="53"/>
      </w:r>
      <w:r w:rsidR="004D19A2">
        <w:rPr>
          <w:szCs w:val="24"/>
        </w:rPr>
        <w:t>to the LCA set, we required at least one of the two following conditions to be met</w:t>
      </w:r>
      <w:r w:rsidR="00370C8B">
        <w:rPr>
          <w:szCs w:val="24"/>
        </w:rPr>
        <w:t xml:space="preserve"> (</w:t>
      </w:r>
      <w:r w:rsidR="00370C8B">
        <w:rPr>
          <w:szCs w:val="24"/>
        </w:rPr>
        <w:fldChar w:fldCharType="begin"/>
      </w:r>
      <w:r w:rsidR="00370C8B">
        <w:rPr>
          <w:szCs w:val="24"/>
        </w:rPr>
        <w:instrText xml:space="preserve"> REF _Ref385263048 \h </w:instrText>
      </w:r>
      <w:r w:rsidR="00370C8B">
        <w:rPr>
          <w:szCs w:val="24"/>
        </w:rPr>
      </w:r>
      <w:r w:rsidR="00370C8B">
        <w:rPr>
          <w:szCs w:val="24"/>
        </w:rPr>
        <w:fldChar w:fldCharType="separate"/>
      </w:r>
      <w:r w:rsidR="00F01705">
        <w:t xml:space="preserve">Figure </w:t>
      </w:r>
      <w:r w:rsidR="00F01705">
        <w:rPr>
          <w:noProof/>
        </w:rPr>
        <w:t>2</w:t>
      </w:r>
      <w:r w:rsidR="00F01705">
        <w:noBreakHyphen/>
      </w:r>
      <w:r w:rsidR="00F01705">
        <w:rPr>
          <w:noProof/>
        </w:rPr>
        <w:t>2</w:t>
      </w:r>
      <w:r w:rsidR="00370C8B">
        <w:rPr>
          <w:szCs w:val="24"/>
        </w:rPr>
        <w:fldChar w:fldCharType="end"/>
      </w:r>
      <w:r w:rsidR="00370C8B">
        <w:rPr>
          <w:szCs w:val="24"/>
        </w:rPr>
        <w:t>)</w:t>
      </w:r>
      <w:r w:rsidR="004D19A2">
        <w:rPr>
          <w:szCs w:val="24"/>
        </w:rPr>
        <w:t>.</w:t>
      </w:r>
      <w:r w:rsidR="00500D94" w:rsidRPr="00076E91">
        <w:rPr>
          <w:szCs w:val="24"/>
        </w:rPr>
        <w:t xml:space="preserve"> </w:t>
      </w:r>
      <w:r w:rsidR="004D19A2">
        <w:rPr>
          <w:szCs w:val="24"/>
        </w:rPr>
        <w:t xml:space="preserve">(1) </w:t>
      </w:r>
      <w:proofErr w:type="gramStart"/>
      <w:r w:rsidR="004D19A2">
        <w:rPr>
          <w:szCs w:val="24"/>
        </w:rPr>
        <w:t>a</w:t>
      </w:r>
      <w:proofErr w:type="gramEnd"/>
      <w:r w:rsidR="004D19A2">
        <w:rPr>
          <w:szCs w:val="24"/>
        </w:rPr>
        <w:t xml:space="preserve"> protein must be represented by an ortholog in the earlies</w:t>
      </w:r>
      <w:r w:rsidR="00087E6B">
        <w:rPr>
          <w:szCs w:val="24"/>
        </w:rPr>
        <w:t>t</w:t>
      </w:r>
      <w:r w:rsidR="004D19A2">
        <w:rPr>
          <w:szCs w:val="24"/>
        </w:rPr>
        <w:t xml:space="preserve"> branching microsporidian lineage plus at least in one other </w:t>
      </w:r>
      <w:r w:rsidR="00087E6B">
        <w:rPr>
          <w:szCs w:val="24"/>
        </w:rPr>
        <w:t xml:space="preserve">microsporidian </w:t>
      </w:r>
      <w:r w:rsidR="004D19A2">
        <w:rPr>
          <w:szCs w:val="24"/>
        </w:rPr>
        <w:t xml:space="preserve">lineage. </w:t>
      </w:r>
      <w:r w:rsidR="00500D94" w:rsidRPr="00076E91">
        <w:rPr>
          <w:szCs w:val="24"/>
        </w:rPr>
        <w:t xml:space="preserve">(2) </w:t>
      </w:r>
      <w:proofErr w:type="gramStart"/>
      <w:r w:rsidR="00087E6B">
        <w:rPr>
          <w:szCs w:val="24"/>
        </w:rPr>
        <w:t>a</w:t>
      </w:r>
      <w:proofErr w:type="gramEnd"/>
      <w:r w:rsidR="00087E6B">
        <w:rPr>
          <w:szCs w:val="24"/>
        </w:rPr>
        <w:t xml:space="preserve"> protein must be represented by at least two </w:t>
      </w:r>
      <w:r w:rsidR="00500D94" w:rsidRPr="00076E91">
        <w:rPr>
          <w:szCs w:val="24"/>
        </w:rPr>
        <w:t>orthologs</w:t>
      </w:r>
      <w:r w:rsidR="00087E6B">
        <w:rPr>
          <w:szCs w:val="24"/>
        </w:rPr>
        <w:t xml:space="preserve"> within the </w:t>
      </w:r>
      <w:r w:rsidR="00A00CBB">
        <w:rPr>
          <w:szCs w:val="24"/>
        </w:rPr>
        <w:t>microsporidia</w:t>
      </w:r>
      <w:r w:rsidR="00A06FA0">
        <w:rPr>
          <w:szCs w:val="24"/>
        </w:rPr>
        <w:t xml:space="preserve"> </w:t>
      </w:r>
      <w:r w:rsidR="00500D94" w:rsidRPr="00076E91">
        <w:rPr>
          <w:szCs w:val="24"/>
        </w:rPr>
        <w:t xml:space="preserve">and </w:t>
      </w:r>
      <w:r w:rsidR="00EF25F5">
        <w:rPr>
          <w:szCs w:val="24"/>
        </w:rPr>
        <w:t xml:space="preserve">additionally in one </w:t>
      </w:r>
      <w:r w:rsidR="00500D94" w:rsidRPr="00076E91">
        <w:rPr>
          <w:szCs w:val="24"/>
        </w:rPr>
        <w:t xml:space="preserve">or more </w:t>
      </w:r>
      <w:r w:rsidR="007507F4">
        <w:rPr>
          <w:szCs w:val="24"/>
        </w:rPr>
        <w:t>species outside the microsporidia</w:t>
      </w:r>
      <w:r w:rsidR="00500D94" w:rsidRPr="00076E91">
        <w:rPr>
          <w:szCs w:val="24"/>
        </w:rPr>
        <w:t>.</w:t>
      </w:r>
      <w:r w:rsidR="00EF25F5">
        <w:rPr>
          <w:szCs w:val="24"/>
        </w:rPr>
        <w:t xml:space="preserve"> The LCA set inference was done with a custom </w:t>
      </w:r>
      <w:r w:rsidR="00EF14EF">
        <w:rPr>
          <w:szCs w:val="24"/>
        </w:rPr>
        <w:t>Perl</w:t>
      </w:r>
      <w:r w:rsidR="00EF25F5">
        <w:rPr>
          <w:szCs w:val="24"/>
        </w:rPr>
        <w:t xml:space="preserve"> script.</w:t>
      </w:r>
    </w:p>
    <w:p w14:paraId="6026F4A5" w14:textId="77777777" w:rsidR="008926F4" w:rsidRDefault="008926F4" w:rsidP="008926F4">
      <w:pPr>
        <w:keepNext/>
        <w:spacing w:after="0" w:line="360" w:lineRule="auto"/>
        <w:jc w:val="both"/>
      </w:pPr>
      <w:r>
        <w:rPr>
          <w:noProof/>
          <w:szCs w:val="24"/>
        </w:rPr>
        <w:lastRenderedPageBreak/>
        <w:drawing>
          <wp:inline distT="0" distB="0" distL="0" distR="0" wp14:anchorId="5A930BD9" wp14:editId="563A7D5D">
            <wp:extent cx="4344748" cy="248658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19">
                      <a:extLst>
                        <a:ext uri="{28A0092B-C50C-407E-A947-70E740481C1C}">
                          <a14:useLocalDpi xmlns:a14="http://schemas.microsoft.com/office/drawing/2010/main" val="0"/>
                        </a:ext>
                      </a:extLst>
                    </a:blip>
                    <a:stretch>
                      <a:fillRect/>
                    </a:stretch>
                  </pic:blipFill>
                  <pic:spPr>
                    <a:xfrm>
                      <a:off x="0" y="0"/>
                      <a:ext cx="4344748" cy="2486581"/>
                    </a:xfrm>
                    <a:prstGeom prst="rect">
                      <a:avLst/>
                    </a:prstGeom>
                  </pic:spPr>
                </pic:pic>
              </a:graphicData>
            </a:graphic>
          </wp:inline>
        </w:drawing>
      </w:r>
    </w:p>
    <w:p w14:paraId="5184468A" w14:textId="1E00B98A" w:rsidR="008926F4" w:rsidRDefault="008926F4" w:rsidP="008926F4">
      <w:pPr>
        <w:pStyle w:val="Caption"/>
        <w:jc w:val="both"/>
      </w:pPr>
      <w:bookmarkStart w:id="54" w:name="_Ref385263048"/>
      <w:bookmarkStart w:id="55" w:name="_Toc385094389"/>
      <w:bookmarkStart w:id="56" w:name="_Toc386145444"/>
      <w:r>
        <w:t xml:space="preserve">Figure </w:t>
      </w:r>
      <w:r w:rsidR="00FF05FE">
        <w:fldChar w:fldCharType="begin"/>
      </w:r>
      <w:r w:rsidR="00FF05FE">
        <w:instrText xml:space="preserve"> STYLEREF 1 \s </w:instrText>
      </w:r>
      <w:r w:rsidR="00FF05FE">
        <w:fldChar w:fldCharType="separate"/>
      </w:r>
      <w:r w:rsidR="00F01705">
        <w:rPr>
          <w:noProof/>
        </w:rPr>
        <w:t>2</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2</w:t>
      </w:r>
      <w:r w:rsidR="00FF05FE">
        <w:fldChar w:fldCharType="end"/>
      </w:r>
      <w:bookmarkEnd w:id="54"/>
      <w:r w:rsidR="00D76653">
        <w:t>: D</w:t>
      </w:r>
      <w:r>
        <w:t xml:space="preserve">endrogram tree demonstrates the microsporidian phylogeny. The tree topology is </w:t>
      </w:r>
      <w:r w:rsidR="00A00CBB">
        <w:t>derived</w:t>
      </w:r>
      <w:r>
        <w:t xml:space="preserve"> from </w:t>
      </w:r>
      <w:r>
        <w:fldChar w:fldCharType="begin"/>
      </w:r>
      <w:r>
        <w:instrText xml:space="preserve"> REF _Ref381357941 \h </w:instrText>
      </w:r>
      <w:r>
        <w:fldChar w:fldCharType="separate"/>
      </w:r>
      <w:r w:rsidR="00F01705" w:rsidRPr="00076E91">
        <w:t xml:space="preserve">Figure </w:t>
      </w:r>
      <w:r w:rsidR="00F01705">
        <w:rPr>
          <w:noProof/>
        </w:rPr>
        <w:t>2</w:t>
      </w:r>
      <w:r w:rsidR="00F01705">
        <w:noBreakHyphen/>
      </w:r>
      <w:r w:rsidR="00F01705">
        <w:rPr>
          <w:noProof/>
        </w:rPr>
        <w:t>4</w:t>
      </w:r>
      <w:r>
        <w:fldChar w:fldCharType="end"/>
      </w:r>
      <w:r>
        <w:t>.</w:t>
      </w:r>
      <w:bookmarkEnd w:id="55"/>
      <w:r w:rsidR="00D76653">
        <w:t xml:space="preserve"> </w:t>
      </w:r>
      <w:r w:rsidR="007169A0">
        <w:t>This tree gives</w:t>
      </w:r>
      <w:r w:rsidR="002E50B6">
        <w:t xml:space="preserve"> the basic for </w:t>
      </w:r>
      <w:r w:rsidR="003F0EA0">
        <w:t>identifying the</w:t>
      </w:r>
      <w:r w:rsidR="008B5973">
        <w:t xml:space="preserve"> microsporidian</w:t>
      </w:r>
      <w:r w:rsidR="003F0EA0">
        <w:t xml:space="preserve"> LCA ancestor </w:t>
      </w:r>
      <w:r w:rsidR="00337612">
        <w:t xml:space="preserve">proteins </w:t>
      </w:r>
      <w:r w:rsidR="003F0EA0">
        <w:t>using the principle of minimum evolution</w:t>
      </w:r>
      <w:r w:rsidR="008B5973">
        <w:t xml:space="preserve"> </w:t>
      </w:r>
      <w:r w:rsidR="008B5973">
        <w:rPr>
          <w:szCs w:val="24"/>
        </w:rPr>
        <w:fldChar w:fldCharType="begin"/>
      </w:r>
      <w:r w:rsidR="008B5973">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8B5973">
        <w:rPr>
          <w:szCs w:val="24"/>
        </w:rPr>
        <w:fldChar w:fldCharType="separate"/>
      </w:r>
      <w:r w:rsidR="008B5973">
        <w:rPr>
          <w:noProof/>
          <w:szCs w:val="24"/>
        </w:rPr>
        <w:t>(Edwards 1996)</w:t>
      </w:r>
      <w:r w:rsidR="008B5973">
        <w:rPr>
          <w:szCs w:val="24"/>
        </w:rPr>
        <w:fldChar w:fldCharType="end"/>
      </w:r>
      <w:r w:rsidR="003F0EA0">
        <w:t>.</w:t>
      </w:r>
      <w:bookmarkEnd w:id="56"/>
    </w:p>
    <w:p w14:paraId="0C4F7ACE" w14:textId="77777777" w:rsidR="008926F4" w:rsidRPr="00076E91" w:rsidRDefault="008926F4" w:rsidP="00324278">
      <w:pPr>
        <w:spacing w:after="0" w:line="360" w:lineRule="auto"/>
        <w:jc w:val="both"/>
        <w:rPr>
          <w:szCs w:val="24"/>
        </w:rPr>
      </w:pPr>
    </w:p>
    <w:p w14:paraId="5D0479B6" w14:textId="2A6A88A1" w:rsidR="00AD08DF" w:rsidRPr="00A7099E" w:rsidRDefault="00AD08DF" w:rsidP="00324278">
      <w:pPr>
        <w:pStyle w:val="Heading2"/>
        <w:jc w:val="both"/>
      </w:pPr>
      <w:bookmarkStart w:id="57" w:name="_Toc386145378"/>
      <w:commentRangeStart w:id="58"/>
      <w:r w:rsidRPr="00A7099E">
        <w:t>Results</w:t>
      </w:r>
      <w:commentRangeEnd w:id="58"/>
      <w:r w:rsidR="00EF25F5">
        <w:rPr>
          <w:rStyle w:val="CommentReference"/>
          <w:rFonts w:eastAsiaTheme="minorHAnsi" w:cstheme="minorBidi"/>
          <w:b w:val="0"/>
          <w:bCs w:val="0"/>
          <w:color w:val="auto"/>
        </w:rPr>
        <w:commentReference w:id="58"/>
      </w:r>
      <w:bookmarkEnd w:id="57"/>
    </w:p>
    <w:p w14:paraId="1C319D21" w14:textId="614D392D" w:rsidR="00EE060F" w:rsidRPr="00076E91" w:rsidRDefault="005F1D05" w:rsidP="00EE060F">
      <w:pPr>
        <w:spacing w:after="0" w:line="360" w:lineRule="auto"/>
        <w:jc w:val="both"/>
        <w:rPr>
          <w:szCs w:val="24"/>
        </w:rPr>
      </w:pPr>
      <w:r>
        <w:rPr>
          <w:szCs w:val="24"/>
        </w:rPr>
        <w:t xml:space="preserve">Using OrthoMCL, we </w:t>
      </w:r>
      <w:r w:rsidR="0016100E">
        <w:rPr>
          <w:szCs w:val="24"/>
        </w:rPr>
        <w:t>obtained</w:t>
      </w:r>
      <w:r>
        <w:rPr>
          <w:szCs w:val="24"/>
        </w:rPr>
        <w:t xml:space="preserve"> </w:t>
      </w:r>
      <w:commentRangeStart w:id="59"/>
      <w:commentRangeStart w:id="60"/>
      <w:r>
        <w:rPr>
          <w:szCs w:val="24"/>
        </w:rPr>
        <w:t xml:space="preserve">2904 </w:t>
      </w:r>
      <w:r w:rsidR="00584EBF">
        <w:rPr>
          <w:szCs w:val="24"/>
        </w:rPr>
        <w:t xml:space="preserve">initial </w:t>
      </w:r>
      <w:del w:id="61" w:author="Ingo Ebersberger" w:date="2018-04-11T22:18:00Z">
        <w:r w:rsidDel="00606BA8">
          <w:rPr>
            <w:szCs w:val="24"/>
          </w:rPr>
          <w:delText xml:space="preserve">homologous </w:delText>
        </w:r>
      </w:del>
      <w:ins w:id="62" w:author="Ingo Ebersberger" w:date="2018-04-11T22:18:00Z">
        <w:r w:rsidR="00606BA8">
          <w:rPr>
            <w:szCs w:val="24"/>
          </w:rPr>
          <w:t>orthologous</w:t>
        </w:r>
      </w:ins>
      <w:r w:rsidR="00C15037">
        <w:rPr>
          <w:szCs w:val="24"/>
        </w:rPr>
        <w:t xml:space="preserve"> (</w:t>
      </w:r>
      <w:commentRangeStart w:id="63"/>
      <w:r w:rsidR="00C15037">
        <w:rPr>
          <w:szCs w:val="24"/>
        </w:rPr>
        <w:t>homologous</w:t>
      </w:r>
      <w:commentRangeEnd w:id="63"/>
      <w:r w:rsidR="00C15037">
        <w:rPr>
          <w:rStyle w:val="CommentReference"/>
        </w:rPr>
        <w:commentReference w:id="63"/>
      </w:r>
      <w:r w:rsidR="00C15037">
        <w:rPr>
          <w:szCs w:val="24"/>
        </w:rPr>
        <w:t>)</w:t>
      </w:r>
      <w:ins w:id="64" w:author="Ingo Ebersberger" w:date="2018-04-11T22:18:00Z">
        <w:r w:rsidR="00606BA8">
          <w:rPr>
            <w:szCs w:val="24"/>
          </w:rPr>
          <w:t xml:space="preserve"> </w:t>
        </w:r>
      </w:ins>
      <w:commentRangeEnd w:id="59"/>
      <w:ins w:id="65" w:author="Ingo Ebersberger" w:date="2018-04-11T22:19:00Z">
        <w:r w:rsidR="00606BA8">
          <w:rPr>
            <w:rStyle w:val="CommentReference"/>
          </w:rPr>
          <w:commentReference w:id="59"/>
        </w:r>
      </w:ins>
      <w:commentRangeEnd w:id="60"/>
      <w:r w:rsidR="00C15037">
        <w:rPr>
          <w:rStyle w:val="CommentReference"/>
        </w:rPr>
        <w:commentReference w:id="60"/>
      </w:r>
      <w:r>
        <w:rPr>
          <w:szCs w:val="24"/>
        </w:rPr>
        <w:t>groups for eleven microsporidia</w:t>
      </w:r>
      <w:r w:rsidR="006474DA">
        <w:rPr>
          <w:szCs w:val="24"/>
        </w:rPr>
        <w:t>n</w:t>
      </w:r>
      <w:r>
        <w:rPr>
          <w:szCs w:val="24"/>
        </w:rPr>
        <w:t xml:space="preserve"> </w:t>
      </w:r>
      <w:r w:rsidR="006474DA">
        <w:rPr>
          <w:szCs w:val="24"/>
        </w:rPr>
        <w:t>species</w:t>
      </w:r>
      <w:r>
        <w:rPr>
          <w:szCs w:val="24"/>
        </w:rPr>
        <w:t>.</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E060F">
        <w:rPr>
          <w:szCs w:val="24"/>
        </w:rPr>
        <w:fldChar w:fldCharType="begin"/>
      </w:r>
      <w:r w:rsidR="00EE060F">
        <w:rPr>
          <w:szCs w:val="24"/>
        </w:rPr>
        <w:instrText xml:space="preserve"> REF _Ref384988866 \h </w:instrText>
      </w:r>
      <w:r w:rsidR="00EE060F">
        <w:rPr>
          <w:szCs w:val="24"/>
        </w:rPr>
      </w:r>
      <w:r w:rsidR="00EE060F">
        <w:rPr>
          <w:szCs w:val="24"/>
        </w:rPr>
        <w:fldChar w:fldCharType="separate"/>
      </w:r>
      <w:r w:rsidR="00F01705" w:rsidRPr="00076E91">
        <w:t xml:space="preserve">Figure </w:t>
      </w:r>
      <w:r w:rsidR="00F01705">
        <w:rPr>
          <w:noProof/>
        </w:rPr>
        <w:t>2</w:t>
      </w:r>
      <w:r w:rsidR="00F01705">
        <w:noBreakHyphen/>
      </w:r>
      <w:r w:rsidR="00F01705">
        <w:rPr>
          <w:noProof/>
        </w:rPr>
        <w:t>3</w:t>
      </w:r>
      <w:r w:rsidR="00EE060F">
        <w:rPr>
          <w:szCs w:val="24"/>
        </w:rPr>
        <w:fldChar w:fldCharType="end"/>
      </w:r>
      <w:r w:rsidR="00EE060F">
        <w:rPr>
          <w:szCs w:val="24"/>
        </w:rPr>
        <w:t xml:space="preserve"> shows the proportion of orthologous and lineage specific proteins in 11 microsporidia species</w:t>
      </w:r>
      <w:r w:rsidR="00EE060F">
        <w:t>.</w:t>
      </w:r>
      <w:r w:rsidR="00EE060F">
        <w:rPr>
          <w:szCs w:val="24"/>
        </w:rPr>
        <w:t xml:space="preserve"> As a model for the genome reduction in microsporidia, t</w:t>
      </w:r>
      <w:r w:rsidR="00EE060F" w:rsidRPr="00076E91">
        <w:rPr>
          <w:szCs w:val="24"/>
        </w:rPr>
        <w:t>he</w:t>
      </w:r>
      <w:r w:rsidR="00EE060F">
        <w:rPr>
          <w:szCs w:val="24"/>
        </w:rPr>
        <w:t xml:space="preserve"> species in</w:t>
      </w:r>
      <w:r w:rsidR="00EE060F" w:rsidRPr="00076E91">
        <w:rPr>
          <w:szCs w:val="24"/>
        </w:rPr>
        <w:t xml:space="preserve"> </w:t>
      </w:r>
      <w:r w:rsidR="00EE060F" w:rsidRPr="00B63918">
        <w:rPr>
          <w:i/>
          <w:szCs w:val="24"/>
        </w:rPr>
        <w:t>Encephalitozoon</w:t>
      </w:r>
      <w:r w:rsidR="00EE060F" w:rsidRPr="00076E91">
        <w:rPr>
          <w:szCs w:val="24"/>
        </w:rPr>
        <w:t xml:space="preserve"> </w:t>
      </w:r>
      <w:r w:rsidR="00EE060F">
        <w:rPr>
          <w:szCs w:val="24"/>
        </w:rPr>
        <w:t>genus</w:t>
      </w:r>
      <w:r w:rsidR="00EE060F" w:rsidRPr="00076E91">
        <w:rPr>
          <w:szCs w:val="24"/>
        </w:rPr>
        <w:t xml:space="preserve"> </w:t>
      </w:r>
      <w:r w:rsidR="00EE060F">
        <w:rPr>
          <w:szCs w:val="24"/>
        </w:rPr>
        <w:t>share</w:t>
      </w:r>
      <w:r w:rsidR="00EE060F" w:rsidRPr="00076E91">
        <w:rPr>
          <w:szCs w:val="24"/>
        </w:rPr>
        <w:t xml:space="preserve"> almost 98% of their proteins </w:t>
      </w:r>
      <w:r w:rsidR="00EE060F">
        <w:rPr>
          <w:szCs w:val="24"/>
        </w:rPr>
        <w:t>with other</w:t>
      </w:r>
      <w:r w:rsidR="00EE060F" w:rsidRPr="00076E91">
        <w:rPr>
          <w:szCs w:val="24"/>
        </w:rPr>
        <w:t xml:space="preserve"> microsporidia</w:t>
      </w:r>
      <w:r w:rsidR="00EE060F">
        <w:rPr>
          <w:szCs w:val="24"/>
        </w:rPr>
        <w:t xml:space="preserve"> species. Only 2% </w:t>
      </w:r>
      <w:r w:rsidR="00EE060F" w:rsidRPr="00076E91">
        <w:rPr>
          <w:szCs w:val="24"/>
        </w:rPr>
        <w:t>are lineage specific proteins</w:t>
      </w:r>
      <w:r w:rsidR="00EE060F">
        <w:rPr>
          <w:szCs w:val="24"/>
        </w:rPr>
        <w:t xml:space="preserve"> (orphans)</w:t>
      </w:r>
      <w:r w:rsidR="00EE060F" w:rsidRPr="00076E91">
        <w:rPr>
          <w:szCs w:val="24"/>
        </w:rPr>
        <w:t>.</w:t>
      </w:r>
      <w:r w:rsidR="00EE060F">
        <w:rPr>
          <w:szCs w:val="24"/>
        </w:rPr>
        <w:t xml:space="preserve"> In other taxa, there are larger fractions of orphan proteins, from approximately </w:t>
      </w:r>
      <w:r w:rsidR="00EE060F" w:rsidRPr="00076E91">
        <w:rPr>
          <w:szCs w:val="24"/>
        </w:rPr>
        <w:t>21% in</w:t>
      </w:r>
      <w:r w:rsidR="00EE060F">
        <w:rPr>
          <w:szCs w:val="24"/>
        </w:rPr>
        <w:t xml:space="preserve"> </w:t>
      </w:r>
      <w:r w:rsidR="00EE060F" w:rsidRPr="00CF201D">
        <w:rPr>
          <w:i/>
          <w:szCs w:val="24"/>
        </w:rPr>
        <w:t>N.ceranae</w:t>
      </w:r>
      <w:r w:rsidR="00EE060F">
        <w:rPr>
          <w:szCs w:val="24"/>
        </w:rPr>
        <w:t xml:space="preserve"> up to 49% in </w:t>
      </w:r>
      <w:r w:rsidR="00EE060F" w:rsidRPr="00CF201D">
        <w:rPr>
          <w:i/>
          <w:szCs w:val="24"/>
        </w:rPr>
        <w:t>E.aedis</w:t>
      </w:r>
      <w:r w:rsidR="00EE060F" w:rsidRPr="00076E91">
        <w:rPr>
          <w:szCs w:val="24"/>
        </w:rPr>
        <w:t>.</w:t>
      </w:r>
    </w:p>
    <w:p w14:paraId="3665BD73" w14:textId="77777777" w:rsidR="00EE060F" w:rsidRPr="00076E91" w:rsidRDefault="00EE060F" w:rsidP="00EE060F">
      <w:pPr>
        <w:keepNext/>
        <w:spacing w:after="0" w:line="360" w:lineRule="auto"/>
        <w:jc w:val="both"/>
        <w:rPr>
          <w:szCs w:val="24"/>
        </w:rPr>
      </w:pPr>
      <w:r w:rsidRPr="00076E91">
        <w:rPr>
          <w:noProof/>
          <w:szCs w:val="24"/>
        </w:rPr>
        <w:lastRenderedPageBreak/>
        <w:drawing>
          <wp:inline distT="0" distB="0" distL="0" distR="0" wp14:anchorId="42441D71" wp14:editId="4A2A448D">
            <wp:extent cx="5400040" cy="3243399"/>
            <wp:effectExtent l="0" t="0" r="1016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148DBA52" w14:textId="36731414" w:rsidR="00EE060F" w:rsidRPr="00EE060F" w:rsidRDefault="00EE060F" w:rsidP="00EE060F">
      <w:pPr>
        <w:pStyle w:val="Caption"/>
        <w:spacing w:after="0" w:line="360" w:lineRule="auto"/>
        <w:jc w:val="both"/>
      </w:pPr>
      <w:bookmarkStart w:id="66" w:name="_Ref384988866"/>
      <w:bookmarkStart w:id="67" w:name="_Toc385094390"/>
      <w:bookmarkStart w:id="68" w:name="_Toc386145445"/>
      <w:r w:rsidRPr="00076E91">
        <w:t xml:space="preserve">Figure </w:t>
      </w:r>
      <w:r w:rsidR="00FF05FE">
        <w:fldChar w:fldCharType="begin"/>
      </w:r>
      <w:r w:rsidR="00FF05FE">
        <w:instrText xml:space="preserve"> STYLEREF 1 \s </w:instrText>
      </w:r>
      <w:r w:rsidR="00FF05FE">
        <w:fldChar w:fldCharType="separate"/>
      </w:r>
      <w:r w:rsidR="00F01705">
        <w:rPr>
          <w:noProof/>
        </w:rPr>
        <w:t>2</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3</w:t>
      </w:r>
      <w:r w:rsidR="00FF05FE">
        <w:fldChar w:fldCharType="end"/>
      </w:r>
      <w:bookmarkEnd w:id="66"/>
      <w:r w:rsidRPr="00076E91">
        <w:t>: Fractions of non-orthologous (orange) and orthologous (green) proteins in different microsporidia species.</w:t>
      </w:r>
      <w:bookmarkEnd w:id="67"/>
      <w:bookmarkEnd w:id="68"/>
    </w:p>
    <w:p w14:paraId="3EE25F25" w14:textId="29F33E31" w:rsidR="006F6D02" w:rsidRDefault="008343C7" w:rsidP="00324278">
      <w:pPr>
        <w:spacing w:after="0" w:line="360" w:lineRule="auto"/>
        <w:jc w:val="both"/>
        <w:rPr>
          <w:szCs w:val="24"/>
        </w:rPr>
      </w:pPr>
      <w:r>
        <w:rPr>
          <w:szCs w:val="24"/>
        </w:rPr>
        <w:t>We extended the initial groups by searching for orthologs in non-microsporidia species using HaMStR.</w:t>
      </w:r>
      <w:r>
        <w:rPr>
          <w:szCs w:val="24"/>
          <w:lang w:val="de-DE"/>
        </w:rPr>
        <w:t xml:space="preserve"> </w:t>
      </w:r>
      <w:r>
        <w:rPr>
          <w:szCs w:val="24"/>
        </w:rPr>
        <w:t>From the</w:t>
      </w:r>
      <w:r w:rsidRPr="00076E91">
        <w:rPr>
          <w:szCs w:val="24"/>
        </w:rPr>
        <w:t xml:space="preserve"> extended groups, we </w:t>
      </w:r>
      <w:r>
        <w:rPr>
          <w:szCs w:val="24"/>
        </w:rPr>
        <w:t>identified</w:t>
      </w:r>
      <w:r w:rsidRPr="00076E91">
        <w:rPr>
          <w:szCs w:val="24"/>
        </w:rPr>
        <w:t xml:space="preserve"> 80 </w:t>
      </w:r>
      <w:r>
        <w:rPr>
          <w:szCs w:val="24"/>
        </w:rPr>
        <w:t xml:space="preserve">orthologous </w:t>
      </w:r>
      <w:r w:rsidRPr="00076E91">
        <w:rPr>
          <w:szCs w:val="24"/>
        </w:rPr>
        <w:t>groups, where all 11 microsporidia and 24 non-microsporidia taxa are present and each taxon has one representative orthol</w:t>
      </w:r>
      <w:r>
        <w:rPr>
          <w:szCs w:val="24"/>
        </w:rPr>
        <w:t>og. Those 80 groups served as our core genes</w:t>
      </w:r>
      <w:r w:rsidRPr="00076E91">
        <w:rPr>
          <w:szCs w:val="24"/>
        </w:rPr>
        <w:t xml:space="preserve"> for the species tree reconstruction.</w:t>
      </w:r>
      <w:r w:rsidR="003657BD" w:rsidRPr="00076E91">
        <w:rPr>
          <w:szCs w:val="24"/>
        </w:rPr>
        <w:t xml:space="preserve"> </w:t>
      </w:r>
    </w:p>
    <w:p w14:paraId="32BA55A4" w14:textId="40509099" w:rsidR="00EC58DC" w:rsidRDefault="003657BD" w:rsidP="00324278">
      <w:pPr>
        <w:spacing w:after="0" w:line="360" w:lineRule="auto"/>
        <w:jc w:val="both"/>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36.616</w:t>
      </w:r>
      <w:r w:rsidR="0050769D">
        <w:rPr>
          <w:szCs w:val="24"/>
        </w:rPr>
        <w:t xml:space="preserve"> positions</w:t>
      </w:r>
      <w:r w:rsidRPr="00076E91">
        <w:rPr>
          <w:szCs w:val="24"/>
        </w:rPr>
        <w:t xml:space="preserve">. </w:t>
      </w:r>
    </w:p>
    <w:p w14:paraId="22A32218" w14:textId="67CCF18A" w:rsidR="001C1EB8" w:rsidRDefault="003657BD" w:rsidP="00324278">
      <w:pPr>
        <w:spacing w:after="0" w:line="360" w:lineRule="auto"/>
        <w:jc w:val="both"/>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E93AF3">
        <w:rPr>
          <w:szCs w:val="24"/>
        </w:rPr>
        <w:fldChar w:fldCharType="begin"/>
      </w:r>
      <w:r w:rsidR="00E93AF3">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sidR="00E93AF3">
        <w:rPr>
          <w:szCs w:val="24"/>
        </w:rPr>
        <w:fldChar w:fldCharType="separate"/>
      </w:r>
      <w:r w:rsidR="00E93AF3">
        <w:rPr>
          <w:noProof/>
          <w:szCs w:val="24"/>
        </w:rPr>
        <w:t>(Le and Gascuel 2008)</w:t>
      </w:r>
      <w:r w:rsidR="00E93AF3">
        <w:rPr>
          <w:szCs w:val="24"/>
        </w:rPr>
        <w:fldChar w:fldCharType="end"/>
      </w:r>
      <w:r w:rsidRPr="00076E91">
        <w:rPr>
          <w:szCs w:val="24"/>
        </w:rPr>
        <w:t>, GAMMA distribution G , including proportion of invariable sites estimation I</w:t>
      </w:r>
      <w:r w:rsidR="003D0A1C">
        <w:rPr>
          <w:szCs w:val="24"/>
        </w:rPr>
        <w:t xml:space="preserve"> </w:t>
      </w:r>
      <w:r w:rsidR="00E93AF3">
        <w:rPr>
          <w:szCs w:val="24"/>
        </w:rPr>
        <w:fldChar w:fldCharType="begin"/>
      </w:r>
      <w:r w:rsidR="00E93AF3">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sidR="00E93AF3">
        <w:rPr>
          <w:szCs w:val="24"/>
        </w:rPr>
        <w:fldChar w:fldCharType="separate"/>
      </w:r>
      <w:r w:rsidR="00E93AF3">
        <w:rPr>
          <w:noProof/>
          <w:szCs w:val="24"/>
        </w:rPr>
        <w:t>(Steel, Huson, and Lockhart 2000)</w:t>
      </w:r>
      <w:r w:rsidR="00E93AF3">
        <w:rPr>
          <w:szCs w:val="24"/>
        </w:rPr>
        <w:fldChar w:fldCharType="end"/>
      </w:r>
      <w:r w:rsidRPr="00076E91">
        <w:rPr>
          <w:szCs w:val="24"/>
        </w:rPr>
        <w:t xml:space="preserve"> &amp; empirical base frequencies F. </w:t>
      </w:r>
    </w:p>
    <w:p w14:paraId="04697877" w14:textId="23C9153F" w:rsidR="005B603B" w:rsidRPr="00076E91" w:rsidRDefault="00166D07" w:rsidP="00324278">
      <w:pPr>
        <w:spacing w:after="0" w:line="360" w:lineRule="auto"/>
        <w:jc w:val="both"/>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F01705" w:rsidRPr="00076E91">
        <w:t xml:space="preserve">Figure </w:t>
      </w:r>
      <w:r w:rsidR="00F01705">
        <w:rPr>
          <w:noProof/>
        </w:rPr>
        <w:t>2</w:t>
      </w:r>
      <w:r w:rsidR="00F01705">
        <w:noBreakHyphen/>
      </w:r>
      <w:r w:rsidR="00F01705">
        <w:rPr>
          <w:noProof/>
        </w:rPr>
        <w:t>4</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324278">
      <w:pPr>
        <w:keepNext/>
        <w:spacing w:after="0" w:line="360" w:lineRule="auto"/>
        <w:jc w:val="both"/>
        <w:rPr>
          <w:szCs w:val="24"/>
        </w:rPr>
      </w:pPr>
      <w:r w:rsidRPr="00076E91">
        <w:rPr>
          <w:noProof/>
          <w:szCs w:val="24"/>
        </w:rPr>
        <w:lastRenderedPageBreak/>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21">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04326AA3" w:rsidR="004D52AC" w:rsidRPr="00076E91" w:rsidRDefault="00900C79" w:rsidP="00324278">
      <w:pPr>
        <w:pStyle w:val="Caption"/>
        <w:spacing w:after="0" w:line="360" w:lineRule="auto"/>
        <w:jc w:val="both"/>
      </w:pPr>
      <w:bookmarkStart w:id="69" w:name="_Ref381357941"/>
      <w:bookmarkStart w:id="70" w:name="_Toc386145446"/>
      <w:r w:rsidRPr="00076E91">
        <w:t xml:space="preserve">Figure </w:t>
      </w:r>
      <w:r w:rsidR="00FF05FE">
        <w:fldChar w:fldCharType="begin"/>
      </w:r>
      <w:r w:rsidR="00FF05FE">
        <w:instrText xml:space="preserve"> STYLEREF 1 \s </w:instrText>
      </w:r>
      <w:r w:rsidR="00FF05FE">
        <w:fldChar w:fldCharType="separate"/>
      </w:r>
      <w:r w:rsidR="00F01705">
        <w:rPr>
          <w:noProof/>
        </w:rPr>
        <w:t>2</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4</w:t>
      </w:r>
      <w:r w:rsidR="00FF05FE">
        <w:fldChar w:fldCharType="end"/>
      </w:r>
      <w:bookmarkEnd w:id="69"/>
      <w:r w:rsidRPr="00076E91">
        <w:t xml:space="preserve">: Maximum likelihood tree over 35 species. The </w:t>
      </w:r>
      <w:proofErr w:type="gramStart"/>
      <w:r w:rsidRPr="00076E91">
        <w:t xml:space="preserve">11 </w:t>
      </w:r>
      <w:r w:rsidR="0057765D" w:rsidRPr="00076E91">
        <w:t>microsporidia</w:t>
      </w:r>
      <w:proofErr w:type="gramEnd"/>
      <w:r w:rsidRPr="00076E91">
        <w:t xml:space="preserve"> taxa are highlighted in red. Other non-</w:t>
      </w:r>
      <w:r w:rsidR="0057765D" w:rsidRPr="00076E91">
        <w:t>microsporidia</w:t>
      </w:r>
      <w:r w:rsidRPr="00076E91">
        <w:t xml:space="preserve"> taxa include 13 Fungi (green), 2 Metazoa and </w:t>
      </w:r>
      <w:r w:rsidRPr="00994FF2">
        <w:rPr>
          <w:i/>
        </w:rPr>
        <w:t>M.brevicollis</w:t>
      </w:r>
      <w:r w:rsidRPr="00076E91">
        <w:t xml:space="preserve">, </w:t>
      </w:r>
      <w:r w:rsidRPr="00994FF2">
        <w:rPr>
          <w:i/>
        </w:rPr>
        <w:t>C.owczarzaki</w:t>
      </w:r>
      <w:r w:rsidRPr="00076E91">
        <w:t xml:space="preserve"> (yellow) and 7 out-group species (purple). </w:t>
      </w:r>
      <w:r w:rsidR="00E64CB4">
        <w:t>Internal</w:t>
      </w:r>
      <w:r w:rsidR="00BD7E3B">
        <w:t xml:space="preserve"> n</w:t>
      </w:r>
      <w:r w:rsidRPr="00076E91">
        <w:t>ode labels denote the bootstrap support and only v</w:t>
      </w:r>
      <w:r w:rsidR="00625DD1">
        <w:t xml:space="preserve">alues less than </w:t>
      </w:r>
      <w:r w:rsidRPr="00076E91">
        <w:t>100 are shown.</w:t>
      </w:r>
      <w:bookmarkEnd w:id="70"/>
    </w:p>
    <w:p w14:paraId="27592FDE" w14:textId="254FAC84" w:rsidR="004D52AC" w:rsidRDefault="0040592B" w:rsidP="00324278">
      <w:pPr>
        <w:spacing w:after="0" w:line="360" w:lineRule="auto"/>
        <w:jc w:val="both"/>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the method</w:t>
      </w:r>
      <w:r w:rsidR="00B52528">
        <w:rPr>
          <w:szCs w:val="24"/>
        </w:rPr>
        <w:t xml:space="preserve">. </w:t>
      </w:r>
      <w:commentRangeStart w:id="71"/>
      <w:r w:rsidR="00B52528">
        <w:rPr>
          <w:szCs w:val="24"/>
        </w:rPr>
        <w:t>Finally, we yielded</w:t>
      </w:r>
      <w:r w:rsidR="00B52528" w:rsidRPr="00076E91">
        <w:rPr>
          <w:szCs w:val="24"/>
        </w:rPr>
        <w:t xml:space="preserve"> 1605 final orthologous groups</w:t>
      </w:r>
      <w:r w:rsidR="00B52528">
        <w:rPr>
          <w:szCs w:val="24"/>
        </w:rPr>
        <w:t>, which</w:t>
      </w:r>
      <w:r w:rsidR="00B52528" w:rsidRPr="00076E91">
        <w:rPr>
          <w:szCs w:val="24"/>
        </w:rPr>
        <w:t xml:space="preserve"> </w:t>
      </w:r>
      <w:r w:rsidR="00B52528">
        <w:rPr>
          <w:szCs w:val="24"/>
        </w:rPr>
        <w:t>re</w:t>
      </w:r>
      <w:r w:rsidR="00B52528" w:rsidRPr="00076E91">
        <w:rPr>
          <w:szCs w:val="24"/>
        </w:rPr>
        <w:t>present the set of microsporidian LCA proteins.</w:t>
      </w:r>
      <w:commentRangeEnd w:id="71"/>
      <w:r w:rsidR="00546AEC">
        <w:rPr>
          <w:rStyle w:val="CommentReference"/>
        </w:rPr>
        <w:commentReference w:id="71"/>
      </w:r>
    </w:p>
    <w:p w14:paraId="38189BEF" w14:textId="77777777" w:rsidR="00D966F6" w:rsidRPr="00076E91" w:rsidRDefault="00D966F6" w:rsidP="00324278">
      <w:pPr>
        <w:spacing w:after="0" w:line="360" w:lineRule="auto"/>
        <w:jc w:val="both"/>
        <w:rPr>
          <w:szCs w:val="24"/>
        </w:rPr>
      </w:pPr>
    </w:p>
    <w:p w14:paraId="0A95A869" w14:textId="60CDC0E4" w:rsidR="00AD08DF" w:rsidRPr="00A7099E" w:rsidRDefault="00AD08DF" w:rsidP="00324278">
      <w:pPr>
        <w:pStyle w:val="Heading2"/>
        <w:jc w:val="both"/>
      </w:pPr>
      <w:bookmarkStart w:id="72" w:name="_Toc386145379"/>
      <w:r w:rsidRPr="00A7099E">
        <w:t>Discussion</w:t>
      </w:r>
      <w:bookmarkEnd w:id="72"/>
    </w:p>
    <w:p w14:paraId="49C06367" w14:textId="3790C65B" w:rsidR="00394E19" w:rsidRPr="00A7099E" w:rsidRDefault="00194DE4" w:rsidP="00324278">
      <w:pPr>
        <w:pStyle w:val="Heading3"/>
        <w:jc w:val="both"/>
      </w:pPr>
      <w:bookmarkStart w:id="73" w:name="_Toc385094327"/>
      <w:bookmarkStart w:id="74" w:name="_Toc386145380"/>
      <w:r>
        <w:t>Microsporidia orphan</w:t>
      </w:r>
      <w:r w:rsidRPr="00A7099E">
        <w:t xml:space="preserve"> proteins</w:t>
      </w:r>
      <w:bookmarkEnd w:id="73"/>
      <w:bookmarkEnd w:id="74"/>
    </w:p>
    <w:p w14:paraId="6B48A414" w14:textId="1354C95C" w:rsidR="0013584D" w:rsidRPr="00076E91" w:rsidRDefault="00194DE4" w:rsidP="00324278">
      <w:pPr>
        <w:spacing w:after="0" w:line="360" w:lineRule="auto"/>
        <w:jc w:val="both"/>
        <w:rPr>
          <w:szCs w:val="24"/>
        </w:rPr>
      </w:pPr>
      <w:r>
        <w:rPr>
          <w:szCs w:val="24"/>
        </w:rPr>
        <w:t>Beside the orthologous proteins, some microsporidia species show a large amount of lineage specific proteins, which are called orphans.</w:t>
      </w:r>
      <w:r w:rsidRPr="00076E91">
        <w:rPr>
          <w:szCs w:val="24"/>
        </w:rPr>
        <w:t xml:space="preserve"> </w:t>
      </w:r>
      <w:r>
        <w:rPr>
          <w:szCs w:val="24"/>
        </w:rPr>
        <w:t>Here w</w:t>
      </w:r>
      <w:r w:rsidRPr="00076E91">
        <w:rPr>
          <w:szCs w:val="24"/>
        </w:rPr>
        <w:t xml:space="preserve">e </w:t>
      </w:r>
      <w:r>
        <w:rPr>
          <w:szCs w:val="24"/>
        </w:rPr>
        <w:t>investigated the orphan proteins with the following</w:t>
      </w:r>
      <w:r w:rsidRPr="00076E91">
        <w:rPr>
          <w:szCs w:val="24"/>
        </w:rPr>
        <w:t xml:space="preserve"> hypotheses.</w:t>
      </w:r>
      <w:r w:rsidR="0061430D" w:rsidRPr="00076E91">
        <w:rPr>
          <w:szCs w:val="24"/>
        </w:rPr>
        <w:t xml:space="preserve"> </w:t>
      </w:r>
    </w:p>
    <w:p w14:paraId="70AE3CE8" w14:textId="7DBF4371" w:rsidR="0061430D" w:rsidRPr="00A7099E" w:rsidRDefault="005D0408" w:rsidP="00324278">
      <w:pPr>
        <w:spacing w:after="0" w:line="360" w:lineRule="auto"/>
        <w:jc w:val="both"/>
        <w:rPr>
          <w:rStyle w:val="IntenseEmphasis"/>
        </w:rPr>
      </w:pPr>
      <w:r w:rsidRPr="00A7099E">
        <w:rPr>
          <w:rStyle w:val="IntenseEmphasis"/>
        </w:rPr>
        <w:t>(1) Wrong gene assignment:</w:t>
      </w:r>
    </w:p>
    <w:p w14:paraId="79824E04" w14:textId="47C1371E" w:rsidR="00E24C9D" w:rsidRPr="00076E91" w:rsidRDefault="00E24C9D" w:rsidP="00324278">
      <w:pPr>
        <w:spacing w:after="0" w:line="360" w:lineRule="auto"/>
        <w:jc w:val="both"/>
        <w:rPr>
          <w:szCs w:val="24"/>
        </w:rPr>
      </w:pPr>
      <w:r>
        <w:rPr>
          <w:szCs w:val="24"/>
        </w:rPr>
        <w:lastRenderedPageBreak/>
        <w:t xml:space="preserve">In this case, </w:t>
      </w:r>
      <w:r w:rsidR="004025A7">
        <w:rPr>
          <w:szCs w:val="24"/>
        </w:rPr>
        <w:t xml:space="preserve">we hypothesize that </w:t>
      </w:r>
      <w:r>
        <w:rPr>
          <w:szCs w:val="24"/>
        </w:rPr>
        <w:t>those orphans</w:t>
      </w:r>
      <w:r w:rsidR="00467703">
        <w:rPr>
          <w:szCs w:val="24"/>
        </w:rPr>
        <w:t xml:space="preserve"> are the result of false positive</w:t>
      </w:r>
      <w:r>
        <w:rPr>
          <w:szCs w:val="24"/>
        </w:rPr>
        <w:t xml:space="preserve"> gene prediction. </w:t>
      </w:r>
      <w:r w:rsidR="00D06EFC">
        <w:rPr>
          <w:szCs w:val="24"/>
        </w:rPr>
        <w:t>To a</w:t>
      </w:r>
      <w:r w:rsidR="00F60847">
        <w:rPr>
          <w:szCs w:val="24"/>
        </w:rPr>
        <w:t>ss</w:t>
      </w:r>
      <w:r w:rsidR="00D06EFC">
        <w:rPr>
          <w:szCs w:val="24"/>
        </w:rPr>
        <w:t>ess this, we compared the sequence length of orphans and orthologous proteins</w:t>
      </w:r>
      <w:r w:rsidR="00BB4B80">
        <w:rPr>
          <w:szCs w:val="24"/>
        </w:rPr>
        <w:t>, assuming that falsely predicted</w:t>
      </w:r>
      <w:r w:rsidR="00D06EFC">
        <w:rPr>
          <w:szCs w:val="24"/>
        </w:rPr>
        <w:t xml:space="preserve"> genes would </w:t>
      </w:r>
      <w:r w:rsidR="00BB4B80">
        <w:rPr>
          <w:szCs w:val="24"/>
        </w:rPr>
        <w:t>on average be shorter than true genes</w:t>
      </w:r>
      <w:r w:rsidR="00D06EFC">
        <w:rPr>
          <w:szCs w:val="24"/>
        </w:rPr>
        <w:t>.</w:t>
      </w:r>
    </w:p>
    <w:p w14:paraId="4C1AADFB" w14:textId="77777777" w:rsidR="00900C79" w:rsidRPr="00076E91" w:rsidRDefault="00F600B6" w:rsidP="00324278">
      <w:pPr>
        <w:keepNext/>
        <w:spacing w:after="0" w:line="360" w:lineRule="auto"/>
        <w:jc w:val="both"/>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5E87A62A" w:rsidR="0061430D" w:rsidRPr="00076E91" w:rsidRDefault="00900C79" w:rsidP="00324278">
      <w:pPr>
        <w:pStyle w:val="Caption"/>
        <w:spacing w:after="0" w:line="360" w:lineRule="auto"/>
        <w:jc w:val="both"/>
      </w:pPr>
      <w:bookmarkStart w:id="75" w:name="_Ref381357979"/>
      <w:bookmarkStart w:id="76" w:name="_Toc386145447"/>
      <w:r w:rsidRPr="00076E91">
        <w:t xml:space="preserve">Figure </w:t>
      </w:r>
      <w:r w:rsidR="00FF05FE">
        <w:fldChar w:fldCharType="begin"/>
      </w:r>
      <w:r w:rsidR="00FF05FE">
        <w:instrText xml:space="preserve"> STYLEREF 1 \s </w:instrText>
      </w:r>
      <w:r w:rsidR="00FF05FE">
        <w:fldChar w:fldCharType="separate"/>
      </w:r>
      <w:r w:rsidR="00F01705">
        <w:rPr>
          <w:noProof/>
        </w:rPr>
        <w:t>2</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5</w:t>
      </w:r>
      <w:r w:rsidR="00FF05FE">
        <w:fldChar w:fldCharType="end"/>
      </w:r>
      <w:bookmarkEnd w:id="75"/>
      <w:r w:rsidRPr="00076E91">
        <w:t xml:space="preserve">: Length distribution of orthologous proteins (orange) and orphan proteins (green) in different </w:t>
      </w:r>
      <w:r w:rsidR="0057765D" w:rsidRPr="00076E91">
        <w:t>microsporidia</w:t>
      </w:r>
      <w:r w:rsidRPr="00076E91">
        <w:t xml:space="preserve"> taxa.</w:t>
      </w:r>
      <w:bookmarkEnd w:id="76"/>
    </w:p>
    <w:p w14:paraId="4CCB312D" w14:textId="77777777" w:rsidR="00F600B6" w:rsidRPr="00076E91" w:rsidRDefault="00F600B6" w:rsidP="00324278">
      <w:pPr>
        <w:spacing w:after="0" w:line="360" w:lineRule="auto"/>
        <w:jc w:val="both"/>
        <w:rPr>
          <w:szCs w:val="24"/>
        </w:rPr>
      </w:pPr>
    </w:p>
    <w:p w14:paraId="2574DE17" w14:textId="1D3F8998" w:rsidR="00900C79" w:rsidRDefault="00F84AF4" w:rsidP="00324278">
      <w:pPr>
        <w:spacing w:after="0" w:line="360" w:lineRule="auto"/>
        <w:jc w:val="both"/>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F01705" w:rsidRPr="00076E91">
        <w:t xml:space="preserve">Figure </w:t>
      </w:r>
      <w:r w:rsidR="00F01705">
        <w:rPr>
          <w:noProof/>
        </w:rPr>
        <w:t>2</w:t>
      </w:r>
      <w:r w:rsidR="00F01705">
        <w:noBreakHyphen/>
      </w:r>
      <w:r w:rsidR="00F01705">
        <w:rPr>
          <w:noProof/>
        </w:rPr>
        <w:t>5</w:t>
      </w:r>
      <w:r w:rsidRPr="00076E91">
        <w:rPr>
          <w:szCs w:val="24"/>
        </w:rPr>
        <w:fldChar w:fldCharType="end"/>
      </w:r>
      <w:r w:rsidR="00D559F3">
        <w:rPr>
          <w:szCs w:val="24"/>
        </w:rPr>
        <w:t xml:space="preserve"> above</w:t>
      </w:r>
      <w:r w:rsidRPr="00076E91">
        <w:rPr>
          <w:szCs w:val="24"/>
        </w:rPr>
        <w:t xml:space="preserve"> </w:t>
      </w:r>
      <w:r w:rsidR="00CE6974">
        <w:rPr>
          <w:szCs w:val="24"/>
        </w:rPr>
        <w:t xml:space="preserve">and </w:t>
      </w:r>
      <w:r w:rsidR="00CE6974">
        <w:rPr>
          <w:szCs w:val="24"/>
        </w:rPr>
        <w:fldChar w:fldCharType="begin"/>
      </w:r>
      <w:r w:rsidR="00CE6974">
        <w:rPr>
          <w:szCs w:val="24"/>
        </w:rPr>
        <w:instrText xml:space="preserve"> REF _Ref384421859 \h </w:instrText>
      </w:r>
      <w:r w:rsidR="00CE6974">
        <w:rPr>
          <w:szCs w:val="24"/>
        </w:rPr>
      </w:r>
      <w:r w:rsidR="00CE6974">
        <w:rPr>
          <w:szCs w:val="24"/>
        </w:rPr>
        <w:fldChar w:fldCharType="separate"/>
      </w:r>
      <w:r w:rsidR="00F01705" w:rsidRPr="00076E91">
        <w:t xml:space="preserve">Table </w:t>
      </w:r>
      <w:r w:rsidR="00F01705">
        <w:rPr>
          <w:noProof/>
        </w:rPr>
        <w:t>A</w:t>
      </w:r>
      <w:r w:rsidR="00F01705">
        <w:noBreakHyphen/>
      </w:r>
      <w:r w:rsidR="00F01705">
        <w:rPr>
          <w:noProof/>
        </w:rPr>
        <w:t>4</w:t>
      </w:r>
      <w:r w:rsidR="00CE6974">
        <w:rPr>
          <w:szCs w:val="24"/>
        </w:rPr>
        <w:fldChar w:fldCharType="end"/>
      </w:r>
      <w:r w:rsidR="00CE6974">
        <w:rPr>
          <w:szCs w:val="24"/>
        </w:rPr>
        <w:t xml:space="preserve"> in Appendix </w:t>
      </w:r>
      <w:r w:rsidR="0061246E">
        <w:rPr>
          <w:szCs w:val="24"/>
        </w:rPr>
        <w:t>show</w:t>
      </w:r>
      <w:r w:rsidRPr="00076E91">
        <w:rPr>
          <w:szCs w:val="24"/>
        </w:rPr>
        <w:t xml:space="preserve">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w:t>
      </w:r>
      <w:r w:rsidR="00FC7184">
        <w:rPr>
          <w:szCs w:val="24"/>
        </w:rPr>
        <w:t xml:space="preserve"> </w:t>
      </w:r>
      <w:r w:rsidR="00FC7184">
        <w:rPr>
          <w:szCs w:val="24"/>
        </w:rPr>
        <w:fldChar w:fldCharType="begin"/>
      </w:r>
      <w:r w:rsidR="00FC7184">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FC7184">
        <w:rPr>
          <w:szCs w:val="24"/>
        </w:rPr>
        <w:fldChar w:fldCharType="separate"/>
      </w:r>
      <w:r w:rsidR="00FC7184">
        <w:rPr>
          <w:noProof/>
          <w:szCs w:val="24"/>
        </w:rPr>
        <w:t>(Mann and Whitney 1947)</w:t>
      </w:r>
      <w:r w:rsidR="00FC7184">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9D68E7">
        <w:rPr>
          <w:szCs w:val="24"/>
        </w:rPr>
        <w:t xml:space="preserve"> 0.</w:t>
      </w:r>
      <w:r w:rsidR="00BB6FC2" w:rsidRPr="00076E91">
        <w:rPr>
          <w:szCs w:val="24"/>
        </w:rPr>
        <w:t>20</w:t>
      </w:r>
      <w:r w:rsidR="00205BB6">
        <w:rPr>
          <w:szCs w:val="24"/>
        </w:rPr>
        <w:t xml:space="preserve"> </w:t>
      </w:r>
      <w:r w:rsidR="00BB6FC2" w:rsidRPr="00076E91">
        <w:rPr>
          <w:szCs w:val="24"/>
        </w:rPr>
        <w:t>&gt;</w:t>
      </w:r>
      <w:r w:rsidR="00205BB6">
        <w:rPr>
          <w:szCs w:val="24"/>
        </w:rPr>
        <w:t xml:space="preserve"> </w:t>
      </w:r>
      <w:r w:rsidR="009D68E7">
        <w:rPr>
          <w:szCs w:val="24"/>
        </w:rPr>
        <w:t>0.</w:t>
      </w:r>
      <w:r w:rsidR="00BB6FC2" w:rsidRPr="00076E91">
        <w:rPr>
          <w:szCs w:val="24"/>
        </w:rPr>
        <w:t xml:space="preserve">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FC7184">
        <w:rPr>
          <w:szCs w:val="24"/>
        </w:rPr>
        <w:t xml:space="preserve"> </w:t>
      </w:r>
      <w:r w:rsidR="00FC7184">
        <w:rPr>
          <w:szCs w:val="24"/>
        </w:rPr>
        <w:fldChar w:fldCharType="begin"/>
      </w:r>
      <w:r w:rsidR="00FC7184">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FC7184">
        <w:rPr>
          <w:szCs w:val="24"/>
        </w:rPr>
        <w:fldChar w:fldCharType="separate"/>
      </w:r>
      <w:r w:rsidR="00FC7184">
        <w:rPr>
          <w:noProof/>
          <w:szCs w:val="24"/>
        </w:rPr>
        <w:t>(Noether 1987)</w:t>
      </w:r>
      <w:r w:rsidR="00FC7184">
        <w:rPr>
          <w:szCs w:val="24"/>
        </w:rPr>
        <w:fldChar w:fldCharType="end"/>
      </w:r>
      <w:r w:rsidR="007B2D99">
        <w:rPr>
          <w:szCs w:val="24"/>
        </w:rPr>
        <w:t>.</w:t>
      </w:r>
    </w:p>
    <w:p w14:paraId="27414870" w14:textId="77777777" w:rsidR="00C666B3" w:rsidRPr="00076E91" w:rsidRDefault="00C666B3" w:rsidP="00324278">
      <w:pPr>
        <w:spacing w:after="0" w:line="360" w:lineRule="auto"/>
        <w:jc w:val="both"/>
        <w:rPr>
          <w:szCs w:val="24"/>
        </w:rPr>
      </w:pPr>
    </w:p>
    <w:p w14:paraId="2BE16F76" w14:textId="5320183B" w:rsidR="00401934" w:rsidRPr="00A7099E" w:rsidRDefault="00401934" w:rsidP="00324278">
      <w:pPr>
        <w:spacing w:after="0" w:line="360" w:lineRule="auto"/>
        <w:jc w:val="both"/>
        <w:rPr>
          <w:rStyle w:val="IntenseEmphasis"/>
        </w:rPr>
      </w:pPr>
      <w:r w:rsidRPr="00A7099E">
        <w:rPr>
          <w:rStyle w:val="IntenseEmphasis"/>
        </w:rPr>
        <w:t>(2)</w:t>
      </w:r>
      <w:r w:rsidR="00743185" w:rsidRPr="00A7099E">
        <w:rPr>
          <w:rStyle w:val="IntenseEmphasis"/>
        </w:rPr>
        <w:t xml:space="preserve"> Orphans are</w:t>
      </w:r>
      <w:r w:rsidRPr="00A7099E">
        <w:rPr>
          <w:rStyle w:val="IntenseEmphasis"/>
        </w:rPr>
        <w:t xml:space="preserve"> </w:t>
      </w:r>
      <w:r w:rsidR="00743185" w:rsidRPr="00A7099E">
        <w:rPr>
          <w:rStyle w:val="IntenseEmphasis"/>
        </w:rPr>
        <w:t>n</w:t>
      </w:r>
      <w:r w:rsidRPr="00A7099E">
        <w:rPr>
          <w:rStyle w:val="IntenseEmphasis"/>
        </w:rPr>
        <w:t>ew</w:t>
      </w:r>
      <w:r w:rsidR="0085199D">
        <w:rPr>
          <w:rStyle w:val="IntenseEmphasis"/>
        </w:rPr>
        <w:t>ly</w:t>
      </w:r>
      <w:r w:rsidRPr="00A7099E">
        <w:rPr>
          <w:rStyle w:val="IntenseEmphasis"/>
        </w:rPr>
        <w:t xml:space="preserve"> invented genes, or genes from horizontal gene transfer events, or they </w:t>
      </w:r>
      <w:r w:rsidR="004436DA" w:rsidRPr="00A7099E">
        <w:rPr>
          <w:rStyle w:val="IntenseEmphasis"/>
        </w:rPr>
        <w:t>cannot</w:t>
      </w:r>
      <w:r w:rsidR="004C51E9" w:rsidRPr="00A7099E">
        <w:rPr>
          <w:rStyle w:val="IntenseEmphasis"/>
        </w:rPr>
        <w:t xml:space="preserve"> be detectable as orthologs</w:t>
      </w:r>
      <w:r w:rsidRPr="00A7099E">
        <w:rPr>
          <w:rStyle w:val="IntenseEmphasis"/>
        </w:rPr>
        <w:t>.</w:t>
      </w:r>
    </w:p>
    <w:p w14:paraId="14945376" w14:textId="77777777" w:rsidR="0078324B" w:rsidRDefault="0078324B" w:rsidP="0078324B">
      <w:pPr>
        <w:spacing w:after="0" w:line="360" w:lineRule="auto"/>
        <w:jc w:val="both"/>
        <w:rPr>
          <w:szCs w:val="24"/>
        </w:rPr>
      </w:pPr>
      <w:r>
        <w:rPr>
          <w:szCs w:val="24"/>
        </w:rPr>
        <w:t xml:space="preserve">To assess this hypothesis, we performed a protein family domain annotation analysis for the orphan and orthologous proteins in each microsporidia species. Protein family, or PFAM domains are the conserved regions in the sequences, which can be used to classify the proteins into different functional families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Each protein family in PFAM database is represented as a HMM profile. We use hmmscan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xml:space="preserve"> to annotate the </w:t>
      </w:r>
      <w:r w:rsidRPr="00226205">
        <w:rPr>
          <w:szCs w:val="24"/>
        </w:rPr>
        <w:t>proteins with the PFAM</w:t>
      </w:r>
      <w:r>
        <w:rPr>
          <w:szCs w:val="24"/>
        </w:rPr>
        <w:t xml:space="preserve"> domains in the pfam-A database.</w:t>
      </w:r>
    </w:p>
    <w:p w14:paraId="5B99F621" w14:textId="1952A119" w:rsidR="00702609" w:rsidRDefault="0078324B" w:rsidP="0078324B">
      <w:pPr>
        <w:spacing w:after="0" w:line="360" w:lineRule="auto"/>
        <w:jc w:val="both"/>
        <w:rPr>
          <w:szCs w:val="24"/>
        </w:rPr>
      </w:pPr>
      <w:r>
        <w:rPr>
          <w:szCs w:val="24"/>
        </w:rPr>
        <w:t>If the orphan genes are correctly predicted, there are some possible explanations for the absence of their orthologous partners in other species. The orphans could be new genes that have been invented after the speciation event within the microsporidia lineages. For those new acquired genes we expect to not find PFAM domains. Second possibility could be, that the orphans were horizontally transferred from other taxa. In this case, they would have PFAM domains, which are otherwise not found in the proteins of microsporidia. Our third assumption is that, those orphan genes have been evolved quickly so that we could not find their orthologous partners with the current sequence similarity based approaches. However, as PFAM domains are the highly conserved regions throughout sequences and species, we expected to find the domains of microsporidian orthologous genes even in the fast-evolved orphans.</w:t>
      </w:r>
    </w:p>
    <w:p w14:paraId="11A5C2FE" w14:textId="77777777" w:rsidR="00096CEE" w:rsidRDefault="00096CEE" w:rsidP="00324278">
      <w:pPr>
        <w:spacing w:after="0" w:line="360" w:lineRule="auto"/>
        <w:jc w:val="both"/>
        <w:rPr>
          <w:szCs w:val="24"/>
        </w:rPr>
      </w:pPr>
    </w:p>
    <w:p w14:paraId="116D1081" w14:textId="77777777" w:rsidR="00F56624" w:rsidRPr="00076E91" w:rsidRDefault="00F56624" w:rsidP="00324278">
      <w:pPr>
        <w:keepNext/>
        <w:spacing w:after="0" w:line="360" w:lineRule="auto"/>
        <w:jc w:val="both"/>
        <w:rPr>
          <w:szCs w:val="24"/>
        </w:rPr>
      </w:pPr>
      <w:r w:rsidRPr="00076E91">
        <w:rPr>
          <w:noProof/>
          <w:szCs w:val="24"/>
        </w:rPr>
        <w:lastRenderedPageBreak/>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34A093C2" w:rsidR="00401934" w:rsidRPr="00076E91" w:rsidRDefault="00F56624" w:rsidP="00324278">
      <w:pPr>
        <w:pStyle w:val="Caption"/>
        <w:spacing w:after="0" w:line="360" w:lineRule="auto"/>
        <w:jc w:val="both"/>
      </w:pPr>
      <w:bookmarkStart w:id="77" w:name="_Ref381359837"/>
      <w:bookmarkStart w:id="78" w:name="_Toc386145448"/>
      <w:r w:rsidRPr="00076E91">
        <w:t xml:space="preserve">Figure </w:t>
      </w:r>
      <w:r w:rsidR="00FF05FE">
        <w:fldChar w:fldCharType="begin"/>
      </w:r>
      <w:r w:rsidR="00FF05FE">
        <w:instrText xml:space="preserve"> STYLEREF 1 \s </w:instrText>
      </w:r>
      <w:r w:rsidR="00FF05FE">
        <w:fldChar w:fldCharType="separate"/>
      </w:r>
      <w:r w:rsidR="00F01705">
        <w:rPr>
          <w:noProof/>
        </w:rPr>
        <w:t>2</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6</w:t>
      </w:r>
      <w:r w:rsidR="00FF05FE">
        <w:fldChar w:fldCharType="end"/>
      </w:r>
      <w:bookmarkEnd w:id="77"/>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bookmarkEnd w:id="78"/>
    </w:p>
    <w:p w14:paraId="27232D5F" w14:textId="08FDD45E" w:rsidR="0005723C" w:rsidRPr="0063753E" w:rsidRDefault="008C101F" w:rsidP="00324278">
      <w:pPr>
        <w:spacing w:after="0" w:line="360" w:lineRule="auto"/>
        <w:jc w:val="both"/>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F01705" w:rsidRPr="00076E91">
        <w:t xml:space="preserve">Figure </w:t>
      </w:r>
      <w:r w:rsidR="00F01705">
        <w:rPr>
          <w:noProof/>
        </w:rPr>
        <w:t>2</w:t>
      </w:r>
      <w:r w:rsidR="00F01705">
        <w:noBreakHyphen/>
      </w:r>
      <w:r w:rsidR="00F01705">
        <w:rPr>
          <w:noProof/>
        </w:rPr>
        <w:t>6</w:t>
      </w:r>
      <w:r w:rsidRPr="00076E91">
        <w:rPr>
          <w:szCs w:val="24"/>
        </w:rPr>
        <w:fldChar w:fldCharType="end"/>
      </w:r>
      <w:r w:rsidR="009652DE" w:rsidRPr="00076E91">
        <w:rPr>
          <w:szCs w:val="24"/>
        </w:rPr>
        <w:t xml:space="preserve"> suggests that </w:t>
      </w:r>
      <w:r w:rsidR="00A6335C">
        <w:rPr>
          <w:szCs w:val="24"/>
        </w:rPr>
        <w:t xml:space="preserve">either </w:t>
      </w:r>
      <w:r w:rsidR="009652DE" w:rsidRPr="00076E91">
        <w:rPr>
          <w:szCs w:val="24"/>
        </w:rPr>
        <w:t>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A6335C">
        <w:rPr>
          <w:szCs w:val="24"/>
        </w:rPr>
        <w:t>, or it is just an artifact of the</w:t>
      </w:r>
      <w:r w:rsidR="004A307F">
        <w:rPr>
          <w:szCs w:val="24"/>
        </w:rPr>
        <w:t xml:space="preserve"> wrong</w:t>
      </w:r>
      <w:r w:rsidR="00A6335C">
        <w:rPr>
          <w:szCs w:val="24"/>
        </w:rPr>
        <w:t xml:space="preserve"> gene prediction</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03D44EDB" w14:textId="3A06AF7C" w:rsidR="00426644" w:rsidRPr="00A7099E" w:rsidRDefault="0075578D" w:rsidP="00324278">
      <w:pPr>
        <w:pStyle w:val="Heading3"/>
        <w:jc w:val="both"/>
      </w:pPr>
      <w:bookmarkStart w:id="79" w:name="_Toc386145381"/>
      <w:r w:rsidRPr="00A7099E">
        <w:t xml:space="preserve">The </w:t>
      </w:r>
      <w:r w:rsidR="00426644" w:rsidRPr="00A7099E">
        <w:t>core gene</w:t>
      </w:r>
      <w:r w:rsidR="0005723C" w:rsidRPr="00A7099E">
        <w:t xml:space="preserve"> set</w:t>
      </w:r>
      <w:r w:rsidR="00426644" w:rsidRPr="00A7099E">
        <w:t xml:space="preserve"> and the</w:t>
      </w:r>
      <w:r w:rsidR="00B33671" w:rsidRPr="00A7099E">
        <w:t xml:space="preserve"> microsporidian</w:t>
      </w:r>
      <w:r w:rsidR="00426644" w:rsidRPr="00A7099E">
        <w:t xml:space="preserve"> origin</w:t>
      </w:r>
      <w:bookmarkEnd w:id="79"/>
    </w:p>
    <w:p w14:paraId="37492BC2" w14:textId="53725312" w:rsidR="00426644" w:rsidRDefault="00426644" w:rsidP="00324278">
      <w:pPr>
        <w:spacing w:after="0" w:line="360" w:lineRule="auto"/>
        <w:jc w:val="both"/>
        <w:rPr>
          <w:szCs w:val="24"/>
        </w:rPr>
      </w:pPr>
      <w:r w:rsidRPr="00076E91">
        <w:rPr>
          <w:szCs w:val="24"/>
        </w:rPr>
        <w:t>The 80 core genes</w:t>
      </w:r>
      <w:r w:rsidR="00DB2DE0">
        <w:rPr>
          <w:szCs w:val="24"/>
        </w:rPr>
        <w:t xml:space="preserve"> we identified and</w:t>
      </w:r>
      <w:r w:rsidRPr="00076E91">
        <w:rPr>
          <w:szCs w:val="24"/>
        </w:rPr>
        <w:t xml:space="preserv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F01705" w:rsidRPr="00076E91">
        <w:t xml:space="preserve">Figure </w:t>
      </w:r>
      <w:r w:rsidR="00F01705">
        <w:rPr>
          <w:noProof/>
        </w:rPr>
        <w:t>2</w:t>
      </w:r>
      <w:r w:rsidR="00F01705">
        <w:noBreakHyphen/>
      </w:r>
      <w:r w:rsidR="00F01705">
        <w:rPr>
          <w:noProof/>
        </w:rPr>
        <w:t>4</w:t>
      </w:r>
      <w:r w:rsidRPr="00076E91">
        <w:rPr>
          <w:szCs w:val="24"/>
        </w:rPr>
        <w:fldChar w:fldCharType="end"/>
      </w:r>
      <w:r w:rsidR="000A32B0">
        <w:rPr>
          <w:szCs w:val="24"/>
        </w:rPr>
        <w:t xml:space="preserve">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0D113F">
        <w:rPr>
          <w:szCs w:val="24"/>
        </w:rPr>
        <w:t xml:space="preserve"> </w:t>
      </w:r>
      <w:r w:rsidR="000D113F">
        <w:rPr>
          <w:szCs w:val="24"/>
        </w:rPr>
        <w:fldChar w:fldCharType="begin"/>
      </w:r>
      <w:r w:rsidR="000D113F">
        <w:rPr>
          <w:szCs w:val="24"/>
        </w:rPr>
        <w:instrText xml:space="preserve"> ADDIN EN.CITE &lt;EndNote&gt;&lt;Cite&gt;&lt;Author&gt;Moretti&lt;/Author&gt;&lt;Year&gt;2017&lt;/Year&gt;&lt;RecNum&gt;187&lt;/RecNum&gt;&lt;DisplayText&gt;(Moretti et al. 2017)&lt;/DisplayText&gt;&lt;record&gt;&lt;rec-number&gt;187&lt;/rec-number&gt;&lt;foreign-keys&gt;&lt;key app="EN" db-id="zvzepeve9vwad9e0r2nxazrm0x0w25x9w9er" timestamp="1522917510"&gt;187&lt;/key&gt;&lt;/foreign-keys&gt;&lt;ref-type name="Journal Article"&gt;17&lt;/ref-type&gt;&lt;contributors&gt;&lt;authors&gt;&lt;author&gt;Moretti, Ana I.S.&lt;/author&gt;&lt;author&gt;Pavanelli, Jessyca C.&lt;/author&gt;&lt;author&gt;Nolasco, Patrícia&lt;/author&gt;&lt;author&gt;Leisegang, Matthias S.&lt;/author&gt;&lt;author&gt;Tanaka, Leonardo Y.&lt;/author&gt;&lt;author&gt;Fernandes, Carolina G.&lt;/author&gt;&lt;author&gt;Wosniak, João&lt;/author&gt;&lt;author&gt;Kajihara, Daniela&lt;/author&gt;&lt;author&gt;DIas, Matheus H.&lt;/author&gt;&lt;author&gt;Fernandes, Denise C.&lt;/author&gt;&lt;author&gt;Jo, Hanjoong&lt;/author&gt;&lt;author&gt;Tran, Ngoc Vinh&lt;/author&gt;&lt;author&gt;Ebersberger, Ingo&lt;/author&gt;&lt;author&gt;Brandes, Ralf P.&lt;/author&gt;&lt;author&gt;Bonatto, Diego&lt;/author&gt;&lt;author&gt;Laurindo, Francisco R.M.&lt;/author&gt;&lt;/authors&gt;&lt;/contributors&gt;&lt;titles&gt;&lt;title&gt;Conserved Gene Microsynteny Unveils Functional Interaction between Protein Disulfide Isomerase and Rho Guanine-Dissociation Inhibitor Families&lt;/title&gt;&lt;secondary-title&gt;Scientific Reports&lt;/secondary-title&gt;&lt;/titles&gt;&lt;periodical&gt;&lt;full-title&gt;Scientific Reports&lt;/full-title&gt;&lt;/periodical&gt;&lt;volume&gt;7&lt;/volume&gt;&lt;dates&gt;&lt;year&gt;2017&lt;/year&gt;&lt;pub-dates&gt;&lt;date&gt;2017&lt;/date&gt;&lt;/pub-dates&gt;&lt;/dates&gt;&lt;urls&gt;&lt;/urls&gt;&lt;electronic-resource-num&gt;10.1038/s41598-017-16947-5&lt;/electronic-resource-num&gt;&lt;/record&gt;&lt;/Cite&gt;&lt;/EndNote&gt;</w:instrText>
      </w:r>
      <w:r w:rsidR="000D113F">
        <w:rPr>
          <w:szCs w:val="24"/>
        </w:rPr>
        <w:fldChar w:fldCharType="separate"/>
      </w:r>
      <w:r w:rsidR="000D113F">
        <w:rPr>
          <w:noProof/>
          <w:szCs w:val="24"/>
        </w:rPr>
        <w:t>(Moretti et al. 2017)</w:t>
      </w:r>
      <w:r w:rsidR="000D113F">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B1042F">
        <w:rPr>
          <w:szCs w:val="24"/>
        </w:rPr>
        <w:lastRenderedPageBreak/>
        <w:t>including Ascomycota</w:t>
      </w:r>
      <w:r w:rsidR="00D55660" w:rsidRPr="00991163">
        <w:rPr>
          <w:szCs w:val="24"/>
        </w:rPr>
        <w:t>,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F01705">
        <w:t xml:space="preserve">Figure </w:t>
      </w:r>
      <w:r w:rsidR="00F01705">
        <w:rPr>
          <w:noProof/>
        </w:rPr>
        <w:t>2</w:t>
      </w:r>
      <w:r w:rsidR="00F01705">
        <w:noBreakHyphen/>
      </w:r>
      <w:r w:rsidR="00F01705">
        <w:rPr>
          <w:noProof/>
        </w:rPr>
        <w:t>7</w:t>
      </w:r>
      <w:r w:rsidR="00717265">
        <w:rPr>
          <w:szCs w:val="24"/>
          <w:highlight w:val="yellow"/>
        </w:rPr>
        <w:fldChar w:fldCharType="end"/>
      </w:r>
      <w:r w:rsidR="00717265">
        <w:rPr>
          <w:szCs w:val="24"/>
        </w:rPr>
        <w:t>).</w:t>
      </w:r>
    </w:p>
    <w:p w14:paraId="382DABB0" w14:textId="7F85EA32" w:rsidR="00581E32" w:rsidRDefault="00581E32" w:rsidP="00324278">
      <w:pPr>
        <w:keepNext/>
        <w:spacing w:after="0" w:line="360" w:lineRule="auto"/>
        <w:jc w:val="both"/>
      </w:pPr>
      <w:r>
        <w:rPr>
          <w:noProof/>
          <w:szCs w:val="24"/>
        </w:rPr>
        <w:drawing>
          <wp:inline distT="0" distB="0" distL="0" distR="0" wp14:anchorId="510EC4FC" wp14:editId="7074536D">
            <wp:extent cx="5374549" cy="7133692"/>
            <wp:effectExtent l="0" t="0" r="1079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24">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71091DAB" w14:textId="5D71FD36" w:rsidR="00F45E7A" w:rsidRPr="00076E91" w:rsidRDefault="00581E32" w:rsidP="00324278">
      <w:pPr>
        <w:pStyle w:val="Caption"/>
        <w:jc w:val="both"/>
        <w:rPr>
          <w:szCs w:val="24"/>
        </w:rPr>
      </w:pPr>
      <w:bookmarkStart w:id="80" w:name="_Ref383775786"/>
      <w:bookmarkStart w:id="81" w:name="_Toc386145449"/>
      <w:r>
        <w:t xml:space="preserve">Figure </w:t>
      </w:r>
      <w:r w:rsidR="00FF05FE">
        <w:fldChar w:fldCharType="begin"/>
      </w:r>
      <w:r w:rsidR="00FF05FE">
        <w:instrText xml:space="preserve"> STYLEREF 1 \s </w:instrText>
      </w:r>
      <w:r w:rsidR="00FF05FE">
        <w:fldChar w:fldCharType="separate"/>
      </w:r>
      <w:r w:rsidR="00F01705">
        <w:rPr>
          <w:noProof/>
        </w:rPr>
        <w:t>2</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7</w:t>
      </w:r>
      <w:r w:rsidR="00FF05FE">
        <w:fldChar w:fldCharType="end"/>
      </w:r>
      <w:bookmarkEnd w:id="80"/>
      <w:r>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r w:rsidR="00757DD5">
        <w:t xml:space="preserve">point </w:t>
      </w:r>
      <w:r w:rsidR="00757DD5">
        <w:lastRenderedPageBreak/>
        <w:fldChar w:fldCharType="begin"/>
      </w:r>
      <w:r w:rsidR="00757DD5">
        <w:instrText xml:space="preserve"> REF _Ref384631115 \r \h </w:instrText>
      </w:r>
      <w:r w:rsidR="00757DD5">
        <w:fldChar w:fldCharType="separate"/>
      </w:r>
      <w:r w:rsidR="00F01705">
        <w:t>2.2.3</w:t>
      </w:r>
      <w:r w:rsidR="00757DD5">
        <w:fldChar w:fldCharType="end"/>
      </w:r>
      <w:r w:rsidR="00A74589" w:rsidRPr="00757DD5">
        <w:t>)</w:t>
      </w:r>
      <w:r w:rsidR="009243E7">
        <w:t xml:space="preserve">. </w:t>
      </w:r>
      <w:r w:rsidR="00553637">
        <w:t>Funga</w:t>
      </w:r>
      <w:r w:rsidR="00471FB2">
        <w:t>l taxa are highlighted in green.</w:t>
      </w:r>
      <w:r w:rsidR="00553637">
        <w:t xml:space="preserve"> </w:t>
      </w:r>
      <w:r w:rsidR="00471FB2">
        <w:t>M</w:t>
      </w:r>
      <w:r w:rsidR="00553637">
        <w:t>icrosporidian species are highlighted in red. Internal n</w:t>
      </w:r>
      <w:r w:rsidR="00553637" w:rsidRPr="00076E91">
        <w:t xml:space="preserve">ode labels denote </w:t>
      </w:r>
      <w:r w:rsidR="00EA1B1D">
        <w:t>percent</w:t>
      </w:r>
      <w:r w:rsidR="00553637" w:rsidRPr="00076E91">
        <w:t xml:space="preserve"> bootstrap support and only v</w:t>
      </w:r>
      <w:r w:rsidR="00553637">
        <w:t xml:space="preserve">alues less than </w:t>
      </w:r>
      <w:r w:rsidR="00553637" w:rsidRPr="00076E91">
        <w:t>100 are shown.</w:t>
      </w:r>
      <w:bookmarkEnd w:id="81"/>
    </w:p>
    <w:p w14:paraId="5FDEFC50" w14:textId="24150504" w:rsidR="00336C4C" w:rsidRPr="00076E91" w:rsidRDefault="005C6AC3" w:rsidP="00324278">
      <w:pPr>
        <w:spacing w:after="0" w:line="360" w:lineRule="auto"/>
        <w:jc w:val="both"/>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F01705" w:rsidRPr="00076E91">
        <w:t xml:space="preserve">Figure </w:t>
      </w:r>
      <w:r w:rsidR="00F01705">
        <w:rPr>
          <w:noProof/>
        </w:rPr>
        <w:t>2</w:t>
      </w:r>
      <w:r w:rsidR="00F01705">
        <w:noBreakHyphen/>
      </w:r>
      <w:r w:rsidR="00F01705">
        <w:rPr>
          <w:noProof/>
        </w:rPr>
        <w:t>4</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F01705">
        <w:t xml:space="preserve">Figure </w:t>
      </w:r>
      <w:r w:rsidR="00F01705">
        <w:rPr>
          <w:noProof/>
        </w:rPr>
        <w:t>2</w:t>
      </w:r>
      <w:r w:rsidR="00F01705">
        <w:noBreakHyphen/>
      </w:r>
      <w:r w:rsidR="00F01705">
        <w:rPr>
          <w:noProof/>
        </w:rPr>
        <w:t>7</w:t>
      </w:r>
      <w:r w:rsidR="00832A41">
        <w:rPr>
          <w:szCs w:val="24"/>
        </w:rPr>
        <w:fldChar w:fldCharType="end"/>
      </w:r>
      <w:r w:rsidR="006D0238">
        <w:rPr>
          <w:szCs w:val="24"/>
        </w:rPr>
        <w:t xml:space="preserve"> </w:t>
      </w:r>
      <w:r w:rsidR="00760A89">
        <w:rPr>
          <w:szCs w:val="24"/>
        </w:rPr>
        <w:t xml:space="preserve">solidly support the </w:t>
      </w:r>
      <w:r w:rsidR="00B73342">
        <w:rPr>
          <w:szCs w:val="24"/>
        </w:rPr>
        <w:t>hypothesis that microsporidia are</w:t>
      </w:r>
      <w:r w:rsidR="00D122A8">
        <w:rPr>
          <w:szCs w:val="24"/>
        </w:rPr>
        <w:t xml:space="preserve"> the sister group of fungi</w:t>
      </w:r>
      <w:r w:rsidR="00DA20FA">
        <w:rPr>
          <w:szCs w:val="24"/>
        </w:rPr>
        <w:t>.</w:t>
      </w:r>
    </w:p>
    <w:p w14:paraId="399B5B9D" w14:textId="77777777" w:rsidR="00B00F1B" w:rsidRDefault="00B00F1B" w:rsidP="00324278">
      <w:pPr>
        <w:spacing w:after="0" w:line="360" w:lineRule="auto"/>
        <w:jc w:val="both"/>
        <w:rPr>
          <w:szCs w:val="24"/>
        </w:rPr>
      </w:pPr>
    </w:p>
    <w:p w14:paraId="65F17925" w14:textId="0ADA6D80" w:rsidR="00941D80" w:rsidRDefault="00941D80" w:rsidP="00324278">
      <w:pPr>
        <w:spacing w:after="0" w:line="360" w:lineRule="auto"/>
        <w:jc w:val="both"/>
        <w:rPr>
          <w:szCs w:val="24"/>
        </w:rPr>
      </w:pPr>
      <w:r w:rsidRPr="00941D80">
        <w:rPr>
          <w:szCs w:val="24"/>
          <w:highlight w:val="yellow"/>
        </w:rPr>
        <w:t xml:space="preserve">Those selected taxa include species with different size of proteomes, from the most compact </w:t>
      </w:r>
      <w:r w:rsidRPr="00941D80">
        <w:rPr>
          <w:i/>
          <w:szCs w:val="24"/>
          <w:highlight w:val="yellow"/>
        </w:rPr>
        <w:t>Encephalitozoon intestinalis</w:t>
      </w:r>
      <w:r w:rsidRPr="00941D80">
        <w:rPr>
          <w:szCs w:val="24"/>
          <w:highlight w:val="yellow"/>
        </w:rPr>
        <w:t xml:space="preserve"> with 1657 proteins to the larger </w:t>
      </w:r>
      <w:r w:rsidRPr="00941D80">
        <w:rPr>
          <w:i/>
          <w:szCs w:val="24"/>
          <w:highlight w:val="yellow"/>
        </w:rPr>
        <w:t>Edhazardia aedis</w:t>
      </w:r>
      <w:r w:rsidRPr="00941D80">
        <w:rPr>
          <w:szCs w:val="24"/>
          <w:highlight w:val="yellow"/>
        </w:rPr>
        <w:t xml:space="preserve"> with 4208 proteins.</w:t>
      </w:r>
      <w:r>
        <w:rPr>
          <w:szCs w:val="24"/>
        </w:rPr>
        <w:t xml:space="preserve"> =&gt; </w:t>
      </w:r>
      <w:proofErr w:type="gramStart"/>
      <w:r>
        <w:rPr>
          <w:szCs w:val="24"/>
        </w:rPr>
        <w:t>to</w:t>
      </w:r>
      <w:proofErr w:type="gramEnd"/>
      <w:r>
        <w:rPr>
          <w:szCs w:val="24"/>
        </w:rPr>
        <w:t xml:space="preserve"> reduce the affect of LBA?</w:t>
      </w:r>
    </w:p>
    <w:p w14:paraId="15925BD7" w14:textId="577AA677" w:rsidR="00133214" w:rsidRPr="00133214" w:rsidRDefault="00133214" w:rsidP="00133214">
      <w:pPr>
        <w:spacing w:after="0" w:line="360" w:lineRule="auto"/>
        <w:jc w:val="both"/>
        <w:rPr>
          <w:color w:val="FF0000"/>
          <w:szCs w:val="24"/>
        </w:rPr>
      </w:pPr>
      <w:r w:rsidRPr="00133214">
        <w:rPr>
          <w:color w:val="FF0000"/>
          <w:szCs w:val="24"/>
        </w:rPr>
        <w:t xml:space="preserve">Long branch attraction could affect the reconstructed phylogeny of microsporidia </w:t>
      </w:r>
      <w:r w:rsidRPr="00133214">
        <w:rPr>
          <w:color w:val="FF0000"/>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Pr="00133214">
        <w:rPr>
          <w:color w:val="FF0000"/>
          <w:szCs w:val="24"/>
        </w:rPr>
        <w:instrText xml:space="preserve"> ADDIN EN.CITE </w:instrText>
      </w:r>
      <w:r w:rsidRPr="00133214">
        <w:rPr>
          <w:color w:val="FF0000"/>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Pr="00133214">
        <w:rPr>
          <w:color w:val="FF0000"/>
          <w:szCs w:val="24"/>
        </w:rPr>
        <w:instrText xml:space="preserve"> ADDIN EN.CITE.DATA </w:instrText>
      </w:r>
      <w:r w:rsidRPr="00133214">
        <w:rPr>
          <w:color w:val="FF0000"/>
          <w:szCs w:val="24"/>
        </w:rPr>
      </w:r>
      <w:r w:rsidRPr="00133214">
        <w:rPr>
          <w:color w:val="FF0000"/>
          <w:szCs w:val="24"/>
        </w:rPr>
        <w:fldChar w:fldCharType="end"/>
      </w:r>
      <w:r w:rsidRPr="00133214">
        <w:rPr>
          <w:color w:val="FF0000"/>
          <w:szCs w:val="24"/>
        </w:rPr>
      </w:r>
      <w:r w:rsidRPr="00133214">
        <w:rPr>
          <w:color w:val="FF0000"/>
          <w:szCs w:val="24"/>
        </w:rPr>
        <w:fldChar w:fldCharType="separate"/>
      </w:r>
      <w:r w:rsidRPr="00133214">
        <w:rPr>
          <w:noProof/>
          <w:color w:val="FF0000"/>
          <w:szCs w:val="24"/>
        </w:rPr>
        <w:t>(Keeling and Fast 2002; James et al. 2013)</w:t>
      </w:r>
      <w:r w:rsidRPr="00133214">
        <w:rPr>
          <w:color w:val="FF0000"/>
          <w:szCs w:val="24"/>
        </w:rPr>
        <w:fldChar w:fldCharType="end"/>
      </w:r>
      <w:r w:rsidRPr="00133214">
        <w:rPr>
          <w:color w:val="FF0000"/>
          <w:szCs w:val="24"/>
        </w:rPr>
        <w:t xml:space="preserve">. </w:t>
      </w:r>
    </w:p>
    <w:p w14:paraId="2AD9F3EA" w14:textId="77777777" w:rsidR="00133214" w:rsidRPr="00252B47" w:rsidRDefault="00133214" w:rsidP="00133214">
      <w:pPr>
        <w:spacing w:after="0" w:line="360" w:lineRule="auto"/>
        <w:jc w:val="both"/>
        <w:rPr>
          <w:color w:val="FF0000"/>
          <w:szCs w:val="24"/>
        </w:rPr>
      </w:pPr>
      <w:r w:rsidRPr="007745A9">
        <w:rPr>
          <w:color w:val="FF0000"/>
          <w:szCs w:val="24"/>
        </w:rPr>
        <w:t>Increased taxonomic sampling is particularly important to tackle artifacts such as LBA [26,27], which is known to affect phylogenies of microsporidian sequences (Capella)</w:t>
      </w:r>
    </w:p>
    <w:p w14:paraId="0DA235ED" w14:textId="77777777" w:rsidR="00133214" w:rsidRDefault="00133214" w:rsidP="00324278">
      <w:pPr>
        <w:spacing w:after="0" w:line="360" w:lineRule="auto"/>
        <w:jc w:val="both"/>
        <w:rPr>
          <w:szCs w:val="24"/>
        </w:rPr>
      </w:pPr>
    </w:p>
    <w:p w14:paraId="180F9AD0" w14:textId="77777777" w:rsidR="00DE0D94" w:rsidRDefault="00DE0D94" w:rsidP="00324278">
      <w:pPr>
        <w:spacing w:after="0" w:line="360" w:lineRule="auto"/>
        <w:jc w:val="both"/>
        <w:rPr>
          <w:szCs w:val="24"/>
        </w:rPr>
      </w:pPr>
    </w:p>
    <w:p w14:paraId="6535CCE6" w14:textId="6E92A31D" w:rsidR="00DE0D94" w:rsidRDefault="00DE0D94" w:rsidP="00DE0D94">
      <w:pPr>
        <w:widowControl w:val="0"/>
        <w:autoSpaceDE w:val="0"/>
        <w:autoSpaceDN w:val="0"/>
        <w:adjustRightInd w:val="0"/>
        <w:spacing w:after="240" w:line="280" w:lineRule="atLeast"/>
        <w:rPr>
          <w:rFonts w:ascii="Times" w:hAnsi="Times" w:cs="Times"/>
          <w:color w:val="000000"/>
          <w:szCs w:val="24"/>
        </w:rPr>
      </w:pPr>
      <w:r>
        <w:rPr>
          <w:rFonts w:ascii="Times" w:hAnsi="Times" w:cs="Times"/>
          <w:color w:val="000000"/>
          <w:szCs w:val="24"/>
        </w:rPr>
        <w:t>The major loss (1123 cases) of Pfam domains mapped to the ancestral microsporidian branch (Figure S8), and corresponds to a dramatic reduction in metabolic pathways and typical eukaryotic features [2,38] upon the transition of Microsporidia to intracellular parasitism. Additional major losses of Pfam domains, but relatively few gains, were mapped to each internal branch, suggesting further lineage-specific reduction in domain diversity (Figure S8). One surprising result of these analyses was the observation that, uniquely among the microsporidians analysed (Figure S8), Enterocytozoon bieneusi appeared to have gained a large (69) number of Pfam domains. (2012 Heinz)</w:t>
      </w:r>
    </w:p>
    <w:p w14:paraId="7518E4E4" w14:textId="5C027183" w:rsidR="00DE0D94" w:rsidRDefault="00DE0D94" w:rsidP="00DE0D94">
      <w:pPr>
        <w:spacing w:after="0" w:line="360" w:lineRule="auto"/>
        <w:jc w:val="both"/>
        <w:rPr>
          <w:szCs w:val="24"/>
        </w:rPr>
      </w:pPr>
      <w:r>
        <w:rPr>
          <w:vanish/>
          <w:szCs w:val="24"/>
        </w:rPr>
        <w:t xml:space="preserve"> </w:t>
      </w:r>
      <w:r>
        <w:rPr>
          <w:rFonts w:ascii="Times" w:hAnsi="Times" w:cs="Times"/>
          <w:vanish/>
          <w:color w:val="000000"/>
          <w:szCs w:val="24"/>
        </w:rPr>
        <w:t>2012 Heinzletely absent  appearsins NTTs. leotides from the host using (PRPP) and  downloaded.</w:t>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p>
    <w:p w14:paraId="54086313" w14:textId="235FE945" w:rsidR="00AD08DF" w:rsidRPr="00076E91" w:rsidRDefault="00AD08DF" w:rsidP="00324278">
      <w:pPr>
        <w:pStyle w:val="Heading2"/>
        <w:jc w:val="both"/>
      </w:pPr>
      <w:bookmarkStart w:id="82" w:name="_Toc386145382"/>
      <w:r w:rsidRPr="00A7099E">
        <w:t>Conclusion</w:t>
      </w:r>
      <w:bookmarkEnd w:id="82"/>
    </w:p>
    <w:p w14:paraId="612CB396" w14:textId="16CE4B26" w:rsidR="001B379B" w:rsidRDefault="00B84427" w:rsidP="00324278">
      <w:pPr>
        <w:spacing w:after="0" w:line="360" w:lineRule="auto"/>
        <w:jc w:val="both"/>
        <w:rPr>
          <w:szCs w:val="24"/>
        </w:rPr>
      </w:pPr>
      <w:r w:rsidRPr="00076E91">
        <w:rPr>
          <w:szCs w:val="24"/>
        </w:rPr>
        <w:t xml:space="preserve">The </w:t>
      </w:r>
      <w:r w:rsidR="00E30F5D">
        <w:rPr>
          <w:szCs w:val="24"/>
        </w:rPr>
        <w:t>identification</w:t>
      </w:r>
      <w:r w:rsidRPr="00076E91">
        <w:rPr>
          <w:szCs w:val="24"/>
        </w:rPr>
        <w:t xml:space="preserve"> of </w:t>
      </w:r>
      <w:r w:rsidR="000975BB" w:rsidRPr="00076E91">
        <w:rPr>
          <w:szCs w:val="24"/>
        </w:rPr>
        <w:t>microsporidian LCA</w:t>
      </w:r>
      <w:r w:rsidRPr="00076E91">
        <w:rPr>
          <w:szCs w:val="24"/>
        </w:rPr>
        <w:t xml:space="preserve"> proteins is the basic step for </w:t>
      </w:r>
      <w:r w:rsidR="002727A2">
        <w:rPr>
          <w:szCs w:val="24"/>
        </w:rPr>
        <w:t>our further analyses</w:t>
      </w:r>
      <w:r w:rsidRPr="00076E91">
        <w:rPr>
          <w:szCs w:val="24"/>
        </w:rPr>
        <w:t xml:space="preserve">. </w:t>
      </w:r>
      <w:r w:rsidR="00E57D6F">
        <w:rPr>
          <w:szCs w:val="24"/>
        </w:rPr>
        <w:t>By including</w:t>
      </w:r>
      <w:r w:rsidR="00F607C5">
        <w:rPr>
          <w:szCs w:val="24"/>
        </w:rPr>
        <w:t xml:space="preserve"> all</w:t>
      </w:r>
      <w:r w:rsidR="00E57D6F">
        <w:rPr>
          <w:szCs w:val="24"/>
        </w:rPr>
        <w:t xml:space="preserve"> eleven microsporidia species</w:t>
      </w:r>
      <w:r w:rsidR="00245BDF">
        <w:rPr>
          <w:szCs w:val="24"/>
        </w:rPr>
        <w:t xml:space="preserve"> for which</w:t>
      </w:r>
      <w:r w:rsidR="00E57D6F">
        <w:rPr>
          <w:szCs w:val="24"/>
        </w:rPr>
        <w:t xml:space="preserve"> public sequences were available at the </w:t>
      </w:r>
      <w:r w:rsidR="00CF06BB">
        <w:rPr>
          <w:szCs w:val="24"/>
        </w:rPr>
        <w:t>start of this study</w:t>
      </w:r>
      <w:r w:rsidR="00E57D6F">
        <w:rPr>
          <w:szCs w:val="24"/>
        </w:rPr>
        <w:t>, we expected to have a sufficient taxon sampl</w:t>
      </w:r>
      <w:r w:rsidR="00702255">
        <w:rPr>
          <w:szCs w:val="24"/>
        </w:rPr>
        <w:t>ing for this comparative study.</w:t>
      </w:r>
    </w:p>
    <w:p w14:paraId="55558E0C" w14:textId="705CEE72" w:rsidR="00702255" w:rsidRDefault="00702255" w:rsidP="00324278">
      <w:pPr>
        <w:spacing w:after="0" w:line="360" w:lineRule="auto"/>
        <w:jc w:val="both"/>
        <w:rPr>
          <w:szCs w:val="24"/>
        </w:rPr>
      </w:pPr>
      <w:r>
        <w:rPr>
          <w:szCs w:val="24"/>
        </w:rPr>
        <w:t xml:space="preserve">It has been shown that, even with the </w:t>
      </w:r>
      <w:r w:rsidR="00B72B38">
        <w:rPr>
          <w:szCs w:val="24"/>
        </w:rPr>
        <w:t>intense genome reduction, microsporidia species still have a fraction of lineage specific genes</w:t>
      </w:r>
      <w:r w:rsidR="00A973DB">
        <w:rPr>
          <w:szCs w:val="24"/>
        </w:rPr>
        <w:t xml:space="preserve"> </w:t>
      </w:r>
      <w:r w:rsidR="00A973DB">
        <w:rPr>
          <w:szCs w:val="24"/>
        </w:rPr>
        <w:fldChar w:fldCharType="begin"/>
      </w:r>
      <w:r w:rsidR="00A973D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A973DB">
        <w:rPr>
          <w:szCs w:val="24"/>
        </w:rPr>
        <w:fldChar w:fldCharType="separate"/>
      </w:r>
      <w:r w:rsidR="00A973DB">
        <w:rPr>
          <w:noProof/>
          <w:szCs w:val="24"/>
        </w:rPr>
        <w:t>(Peyretaillade et al. 2012)</w:t>
      </w:r>
      <w:r w:rsidR="00A973DB">
        <w:rPr>
          <w:szCs w:val="24"/>
        </w:rPr>
        <w:fldChar w:fldCharType="end"/>
      </w:r>
      <w:r w:rsidR="00C20F45">
        <w:rPr>
          <w:szCs w:val="24"/>
        </w:rPr>
        <w:t xml:space="preserve">. </w:t>
      </w:r>
      <w:r w:rsidR="008078DD">
        <w:rPr>
          <w:szCs w:val="24"/>
        </w:rPr>
        <w:lastRenderedPageBreak/>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parasitic lifestyle</w:t>
      </w:r>
      <w:r w:rsidR="00A973DB">
        <w:rPr>
          <w:szCs w:val="24"/>
        </w:rPr>
        <w:t xml:space="preserve"> </w: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 </w:instrTex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EN.CITE.DATA </w:instrText>
      </w:r>
      <w:r w:rsidR="00A973DB">
        <w:rPr>
          <w:szCs w:val="24"/>
        </w:rPr>
      </w:r>
      <w:r w:rsidR="00A973DB">
        <w:rPr>
          <w:szCs w:val="24"/>
        </w:rPr>
        <w:fldChar w:fldCharType="end"/>
      </w:r>
      <w:r w:rsidR="00A973DB">
        <w:rPr>
          <w:szCs w:val="24"/>
        </w:rPr>
      </w:r>
      <w:r w:rsidR="00A973DB">
        <w:rPr>
          <w:szCs w:val="24"/>
        </w:rPr>
        <w:fldChar w:fldCharType="separate"/>
      </w:r>
      <w:r w:rsidR="00A973DB">
        <w:rPr>
          <w:noProof/>
          <w:szCs w:val="24"/>
        </w:rPr>
        <w:t>(Nakjang et al. 2013)</w:t>
      </w:r>
      <w:r w:rsidR="00A973DB">
        <w:rPr>
          <w:szCs w:val="24"/>
        </w:rPr>
        <w:fldChar w:fldCharType="end"/>
      </w:r>
      <w:r w:rsidR="00437E82">
        <w:rPr>
          <w:szCs w:val="24"/>
        </w:rPr>
        <w:t>.</w:t>
      </w:r>
    </w:p>
    <w:p w14:paraId="2CD34015" w14:textId="50D1E276" w:rsidR="005158DC" w:rsidRDefault="00EC2593" w:rsidP="00324278">
      <w:pPr>
        <w:spacing w:after="0" w:line="360" w:lineRule="auto"/>
        <w:jc w:val="both"/>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With a larger taxon sample including more diverge taxa</w:t>
      </w:r>
      <w:r w:rsidR="00975F00">
        <w:rPr>
          <w:szCs w:val="24"/>
        </w:rPr>
        <w:t xml:space="preserve"> as well as</w:t>
      </w:r>
      <w:r w:rsidR="00255A0C">
        <w:rPr>
          <w:szCs w:val="24"/>
        </w:rPr>
        <w:t xml:space="preserve"> using</w:t>
      </w:r>
      <w:r w:rsidR="00975F00">
        <w:rPr>
          <w:szCs w:val="24"/>
        </w:rPr>
        <w:t xml:space="preserve"> a more reasonable out-group</w:t>
      </w:r>
      <w:r w:rsidR="0096417D">
        <w:rPr>
          <w:szCs w:val="24"/>
        </w:rPr>
        <w:t xml:space="preserve">, our </w:t>
      </w:r>
      <w:r w:rsidR="00622FB6">
        <w:rPr>
          <w:szCs w:val="24"/>
        </w:rPr>
        <w:t xml:space="preserve">data can clarify this assumption better than the one </w:t>
      </w:r>
      <w:r w:rsidR="00405A80">
        <w:rPr>
          <w:szCs w:val="24"/>
        </w:rPr>
        <w:t>used by</w:t>
      </w:r>
      <w:r w:rsidR="00A973DB">
        <w:rPr>
          <w:szCs w:val="24"/>
        </w:rPr>
        <w:t xml:space="preserve"> </w:t>
      </w:r>
      <w:r w:rsidR="00A973DB">
        <w:rPr>
          <w:szCs w:val="24"/>
        </w:rPr>
        <w:fldChar w:fldCharType="begin"/>
      </w:r>
      <w:r w:rsidR="00A973DB">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973DB">
        <w:rPr>
          <w:szCs w:val="24"/>
        </w:rPr>
        <w:fldChar w:fldCharType="separate"/>
      </w:r>
      <w:r w:rsidR="00A973DB">
        <w:rPr>
          <w:noProof/>
          <w:szCs w:val="24"/>
        </w:rPr>
        <w:t>(Capella-Gutiérrez, Marcet-Houben, and Gabaldón 2012)</w:t>
      </w:r>
      <w:r w:rsidR="00A973DB">
        <w:rPr>
          <w:szCs w:val="24"/>
        </w:rPr>
        <w:fldChar w:fldCharType="end"/>
      </w:r>
      <w:r w:rsidR="00622FB6">
        <w:rPr>
          <w:szCs w:val="24"/>
        </w:rPr>
        <w:t>.</w:t>
      </w:r>
    </w:p>
    <w:p w14:paraId="38EAB11E" w14:textId="24096EFB" w:rsidR="00EA52A0" w:rsidRPr="00076E91" w:rsidRDefault="00551C67" w:rsidP="00324278">
      <w:pPr>
        <w:spacing w:after="0" w:line="360" w:lineRule="auto"/>
        <w:jc w:val="both"/>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324278">
      <w:pPr>
        <w:spacing w:after="0" w:line="360" w:lineRule="auto"/>
        <w:jc w:val="both"/>
        <w:rPr>
          <w:szCs w:val="24"/>
        </w:rPr>
      </w:pPr>
    </w:p>
    <w:p w14:paraId="0BC7D6FD" w14:textId="77777777" w:rsidR="00AF327C" w:rsidRPr="00076E91" w:rsidRDefault="00AF327C" w:rsidP="00324278">
      <w:pPr>
        <w:spacing w:after="0" w:line="360" w:lineRule="auto"/>
        <w:jc w:val="both"/>
        <w:rPr>
          <w:szCs w:val="24"/>
        </w:rPr>
      </w:pPr>
    </w:p>
    <w:p w14:paraId="087CC912" w14:textId="77777777" w:rsidR="00527BB4" w:rsidRDefault="00527BB4" w:rsidP="00324278">
      <w:pPr>
        <w:spacing w:after="0" w:line="360" w:lineRule="auto"/>
        <w:jc w:val="both"/>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758DF3D" w14:textId="7B1F43BC" w:rsidR="009623FC" w:rsidRDefault="00527BB4" w:rsidP="00324278">
      <w:pPr>
        <w:pStyle w:val="Heading1"/>
        <w:jc w:val="both"/>
      </w:pPr>
      <w:bookmarkStart w:id="83" w:name="_Toc386145383"/>
      <w:r w:rsidRPr="00756D71">
        <w:lastRenderedPageBreak/>
        <w:t>PhyloProfile: an interactive visualization tool for exploring complex phylogenetic profiles</w:t>
      </w:r>
      <w:bookmarkEnd w:id="83"/>
    </w:p>
    <w:p w14:paraId="6F857CA5" w14:textId="77777777" w:rsidR="00DC102A" w:rsidRPr="00DC102A" w:rsidRDefault="00DC102A" w:rsidP="00324278">
      <w:pPr>
        <w:jc w:val="both"/>
      </w:pPr>
    </w:p>
    <w:p w14:paraId="3B1BB559" w14:textId="659DEB78" w:rsidR="00100B4D" w:rsidRPr="00756D71" w:rsidRDefault="00100B4D" w:rsidP="00324278">
      <w:pPr>
        <w:pStyle w:val="Heading2"/>
        <w:jc w:val="both"/>
      </w:pPr>
      <w:bookmarkStart w:id="84" w:name="_Toc386145384"/>
      <w:r w:rsidRPr="00756D71">
        <w:t>Introduction</w:t>
      </w:r>
      <w:bookmarkEnd w:id="84"/>
    </w:p>
    <w:p w14:paraId="2003140E" w14:textId="43902849" w:rsidR="005E3031" w:rsidRDefault="00234EAC" w:rsidP="00324278">
      <w:pPr>
        <w:spacing w:after="0" w:line="360" w:lineRule="auto"/>
        <w:jc w:val="both"/>
        <w:rPr>
          <w:szCs w:val="24"/>
        </w:rPr>
      </w:pPr>
      <w:r>
        <w:rPr>
          <w:szCs w:val="24"/>
        </w:rPr>
        <w:t>In evolutionary biology, the</w:t>
      </w:r>
      <w:r w:rsidR="006111D2">
        <w:rPr>
          <w:szCs w:val="24"/>
        </w:rPr>
        <w:t xml:space="preserve"> presence/absence pattern of a gene across</w:t>
      </w:r>
      <w:r w:rsidR="00ED7F85">
        <w:rPr>
          <w:szCs w:val="24"/>
        </w:rPr>
        <w:t xml:space="preserve"> several</w:t>
      </w:r>
      <w:r w:rsidR="006111D2">
        <w:rPr>
          <w:szCs w:val="24"/>
        </w:rPr>
        <w:t xml:space="preserve"> </w:t>
      </w:r>
      <w:r w:rsidR="00D9297E">
        <w:rPr>
          <w:szCs w:val="24"/>
        </w:rPr>
        <w:t>species</w:t>
      </w:r>
      <w:r w:rsidR="006111D2">
        <w:rPr>
          <w:szCs w:val="24"/>
        </w:rPr>
        <w:t xml:space="preserve"> is defined as its p</w:t>
      </w:r>
      <w:r w:rsidR="005E3031">
        <w:rPr>
          <w:szCs w:val="24"/>
        </w:rPr>
        <w:t>hylogenetic profile</w:t>
      </w:r>
      <w:r w:rsidR="0027648F">
        <w:rPr>
          <w:szCs w:val="24"/>
        </w:rPr>
        <w:t xml:space="preserve"> </w:t>
      </w:r>
      <w:r w:rsidR="0027648F">
        <w:rPr>
          <w:szCs w:val="24"/>
        </w:rPr>
        <w:fldChar w:fldCharType="begin"/>
      </w:r>
      <w:r w:rsidR="0027648F">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sidR="0027648F">
        <w:rPr>
          <w:szCs w:val="24"/>
        </w:rPr>
        <w:fldChar w:fldCharType="separate"/>
      </w:r>
      <w:r w:rsidR="0027648F">
        <w:rPr>
          <w:noProof/>
          <w:szCs w:val="24"/>
        </w:rPr>
        <w:t>(Pellegrini et al. 1999)</w:t>
      </w:r>
      <w:r w:rsidR="0027648F">
        <w:rPr>
          <w:szCs w:val="24"/>
        </w:rPr>
        <w:fldChar w:fldCharType="end"/>
      </w:r>
      <w:r w:rsidR="006111D2">
        <w:rPr>
          <w:szCs w:val="24"/>
        </w:rPr>
        <w:t>.</w:t>
      </w:r>
      <w:r w:rsidR="00A15A40">
        <w:rPr>
          <w:szCs w:val="24"/>
        </w:rPr>
        <w:t xml:space="preserve"> </w:t>
      </w:r>
      <w:r w:rsidR="00A51EE7" w:rsidRPr="00A51EE7">
        <w:rPr>
          <w:szCs w:val="24"/>
        </w:rPr>
        <w:t>Quantifying similarity between profiles gives an insight into co-evolving genes and thus can be used to transfer functions between genes</w:t>
      </w:r>
      <w:r w:rsidR="0027648F">
        <w:rPr>
          <w:szCs w:val="24"/>
        </w:rPr>
        <w:t xml:space="preserve"> </w: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 </w:instrTex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EN.CITE.DATA </w:instrText>
      </w:r>
      <w:r w:rsidR="0027648F">
        <w:rPr>
          <w:szCs w:val="24"/>
        </w:rPr>
      </w:r>
      <w:r w:rsidR="0027648F">
        <w:rPr>
          <w:szCs w:val="24"/>
        </w:rPr>
        <w:fldChar w:fldCharType="end"/>
      </w:r>
      <w:r w:rsidR="0027648F">
        <w:rPr>
          <w:szCs w:val="24"/>
        </w:rPr>
      </w:r>
      <w:r w:rsidR="0027648F">
        <w:rPr>
          <w:szCs w:val="24"/>
        </w:rPr>
        <w:fldChar w:fldCharType="separate"/>
      </w:r>
      <w:r w:rsidR="0027648F">
        <w:rPr>
          <w:noProof/>
          <w:szCs w:val="24"/>
        </w:rPr>
        <w:t>(Jothi, Przytycka, and Aravind 2007; Date and Peregrín-Alvarez 2008)</w:t>
      </w:r>
      <w:r w:rsidR="0027648F">
        <w:rPr>
          <w:szCs w:val="24"/>
        </w:rPr>
        <w:fldChar w:fldCharType="end"/>
      </w:r>
      <w:r w:rsidR="00C64205">
        <w:rPr>
          <w:szCs w:val="24"/>
        </w:rPr>
        <w:t>.</w:t>
      </w:r>
      <w:r w:rsidR="009305B5">
        <w:rPr>
          <w:szCs w:val="24"/>
        </w:rPr>
        <w:t xml:space="preserve"> Moreover, phylogenetic profiles are</w:t>
      </w:r>
      <w:r w:rsidR="00164DFE">
        <w:rPr>
          <w:szCs w:val="24"/>
        </w:rPr>
        <w:t xml:space="preserve"> commonly</w:t>
      </w:r>
      <w:r w:rsidR="009305B5">
        <w:rPr>
          <w:szCs w:val="24"/>
        </w:rPr>
        <w:t xml:space="preserve"> used for tracing </w:t>
      </w:r>
      <w:r w:rsidR="00164DFE">
        <w:rPr>
          <w:szCs w:val="24"/>
        </w:rPr>
        <w:t>gene clusters or biological pathways across species and time</w:t>
      </w:r>
      <w:r w:rsidR="008C63AA">
        <w:rPr>
          <w:szCs w:val="24"/>
        </w:rPr>
        <w:t xml:space="preserve"> </w:t>
      </w:r>
      <w:r w:rsidR="008C63AA">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sidR="00345B0D">
        <w:rPr>
          <w:szCs w:val="24"/>
        </w:rPr>
        <w:instrText xml:space="preserve"> ADDIN EN.CITE </w:instrText>
      </w:r>
      <w:r w:rsidR="00345B0D">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sidR="00345B0D">
        <w:rPr>
          <w:szCs w:val="24"/>
        </w:rPr>
        <w:instrText xml:space="preserve"> ADDIN EN.CITE.DATA </w:instrText>
      </w:r>
      <w:r w:rsidR="00345B0D">
        <w:rPr>
          <w:szCs w:val="24"/>
        </w:rPr>
      </w:r>
      <w:r w:rsidR="00345B0D">
        <w:rPr>
          <w:szCs w:val="24"/>
        </w:rPr>
        <w:fldChar w:fldCharType="end"/>
      </w:r>
      <w:r w:rsidR="008C63AA">
        <w:rPr>
          <w:szCs w:val="24"/>
        </w:rPr>
        <w:fldChar w:fldCharType="separate"/>
      </w:r>
      <w:r w:rsidR="00345B0D">
        <w:rPr>
          <w:noProof/>
          <w:szCs w:val="24"/>
        </w:rPr>
        <w:t>(Li, Calvo, et al. 2014; Dey et al. 2015; Wang et al. 2017)</w:t>
      </w:r>
      <w:r w:rsidR="008C63AA">
        <w:rPr>
          <w:szCs w:val="24"/>
        </w:rPr>
        <w:fldChar w:fldCharType="end"/>
      </w:r>
      <w:r w:rsidR="00F8513F">
        <w:rPr>
          <w:szCs w:val="24"/>
        </w:rPr>
        <w:t xml:space="preserve">. </w:t>
      </w:r>
      <w:r w:rsidR="00A51EE7" w:rsidRPr="00A51EE7">
        <w:rPr>
          <w:szCs w:val="24"/>
        </w:rPr>
        <w:t xml:space="preserve">Although the </w:t>
      </w:r>
      <w:r w:rsidR="00F8513F">
        <w:rPr>
          <w:szCs w:val="24"/>
        </w:rPr>
        <w:t>evolutionary relationship</w:t>
      </w:r>
      <w:r w:rsidR="00A51EE7" w:rsidRPr="00A51EE7">
        <w:rPr>
          <w:szCs w:val="24"/>
        </w:rPr>
        <w:t xml:space="preserve"> is the basal information for phylogenetic profiling, it is not always </w:t>
      </w:r>
      <w:r w:rsidR="00F8513F">
        <w:rPr>
          <w:szCs w:val="24"/>
        </w:rPr>
        <w:t>informative enough to confirm the functional equivalence between two orthologs</w:t>
      </w:r>
      <w:r w:rsidR="001D27AF">
        <w:rPr>
          <w:szCs w:val="24"/>
        </w:rPr>
        <w:t xml:space="preserve"> </w:t>
      </w:r>
      <w:r w:rsidR="001D27AF">
        <w:rPr>
          <w:szCs w:val="24"/>
        </w:rPr>
        <w:fldChar w:fldCharType="begin"/>
      </w:r>
      <w:r w:rsidR="001D27AF">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1D27AF">
        <w:rPr>
          <w:szCs w:val="24"/>
        </w:rPr>
        <w:fldChar w:fldCharType="separate"/>
      </w:r>
      <w:r w:rsidR="001D27AF">
        <w:rPr>
          <w:noProof/>
          <w:szCs w:val="24"/>
        </w:rPr>
        <w:t>(Studer and Robinson-Rechavi 2009)</w:t>
      </w:r>
      <w:r w:rsidR="001D27AF">
        <w:rPr>
          <w:szCs w:val="24"/>
        </w:rPr>
        <w:fldChar w:fldCharType="end"/>
      </w:r>
      <w:r w:rsidR="00272E1C">
        <w:rPr>
          <w:szCs w:val="24"/>
        </w:rPr>
        <w:t>.</w:t>
      </w:r>
      <w:r w:rsidR="00435F13">
        <w:rPr>
          <w:szCs w:val="24"/>
        </w:rPr>
        <w:t xml:space="preserve"> </w:t>
      </w:r>
      <w:r w:rsidR="00A51EE7" w:rsidRPr="00A51EE7">
        <w:rPr>
          <w:szCs w:val="24"/>
        </w:rPr>
        <w:t>For a more extensive profiling, the binary representation of genes is commonly integrated with additional information layers such as sequence similarity, domain architecture similarity or</w:t>
      </w:r>
      <w:r w:rsidR="00263547">
        <w:rPr>
          <w:szCs w:val="24"/>
        </w:rPr>
        <w:t xml:space="preserve"> semantic similarity </w:t>
      </w:r>
      <w:r w:rsidR="002454AF">
        <w:rPr>
          <w:szCs w:val="24"/>
        </w:rPr>
        <w:t>of</w:t>
      </w:r>
      <w:r w:rsidR="00A51EE7" w:rsidRPr="00A51EE7">
        <w:rPr>
          <w:szCs w:val="24"/>
        </w:rPr>
        <w:t xml:space="preserve"> Gene Ontology-</w:t>
      </w:r>
      <w:r w:rsidR="00601CE5">
        <w:rPr>
          <w:szCs w:val="24"/>
        </w:rPr>
        <w:t>term</w:t>
      </w:r>
      <w:r w:rsidR="002454AF">
        <w:rPr>
          <w:szCs w:val="24"/>
        </w:rPr>
        <w:t>s</w:t>
      </w:r>
      <w:r w:rsidR="004B4B37">
        <w:rPr>
          <w:szCs w:val="24"/>
        </w:rPr>
        <w:t xml:space="preserve"> </w:t>
      </w:r>
      <w:r w:rsidR="004B4B37">
        <w:rPr>
          <w:szCs w:val="24"/>
        </w:rPr>
        <w:fldChar w:fldCharType="begin"/>
      </w:r>
      <w:r w:rsidR="004B4B37">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sidR="004B4B37">
        <w:rPr>
          <w:szCs w:val="24"/>
        </w:rPr>
        <w:fldChar w:fldCharType="separate"/>
      </w:r>
      <w:r w:rsidR="004B4B37">
        <w:rPr>
          <w:noProof/>
          <w:szCs w:val="24"/>
        </w:rPr>
        <w:t>(Kensche et al. 2008)</w:t>
      </w:r>
      <w:r w:rsidR="004B4B37">
        <w:rPr>
          <w:szCs w:val="24"/>
        </w:rPr>
        <w:fldChar w:fldCharType="end"/>
      </w:r>
      <w:r w:rsidR="00A51EE7" w:rsidRPr="00A51EE7">
        <w:rPr>
          <w:szCs w:val="24"/>
        </w:rPr>
        <w:t>.</w:t>
      </w:r>
    </w:p>
    <w:p w14:paraId="1C00996A" w14:textId="3245A701" w:rsidR="0094689E" w:rsidRDefault="00D32192" w:rsidP="00324278">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oMosaics</w:t>
      </w:r>
      <w:r w:rsidR="004B4B37">
        <w:rPr>
          <w:szCs w:val="24"/>
        </w:rPr>
        <w:t xml:space="preserve"> </w:t>
      </w:r>
      <w:r w:rsidR="004B4B37">
        <w:rPr>
          <w:szCs w:val="24"/>
        </w:rPr>
        <w:fldChar w:fldCharType="begin"/>
      </w:r>
      <w:r w:rsidR="004B4B37">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sidR="004B4B37">
        <w:rPr>
          <w:szCs w:val="24"/>
        </w:rPr>
        <w:fldChar w:fldCharType="separate"/>
      </w:r>
      <w:r w:rsidR="004B4B37">
        <w:rPr>
          <w:noProof/>
          <w:szCs w:val="24"/>
        </w:rPr>
        <w:t>(Moore et al. 2014)</w:t>
      </w:r>
      <w:r w:rsidR="004B4B37">
        <w:rPr>
          <w:szCs w:val="24"/>
        </w:rPr>
        <w:fldChar w:fldCharType="end"/>
      </w:r>
      <w:r>
        <w:rPr>
          <w:szCs w:val="24"/>
        </w:rPr>
        <w:t>,</w:t>
      </w:r>
      <w:r w:rsidRPr="00D32192">
        <w:rPr>
          <w:szCs w:val="24"/>
        </w:rPr>
        <w:t xml:space="preserve"> the ETE3 tool kit</w:t>
      </w:r>
      <w:r w:rsidR="00B34843">
        <w:rPr>
          <w:szCs w:val="24"/>
        </w:rPr>
        <w:t xml:space="preserve"> </w:t>
      </w:r>
      <w:r w:rsidR="00B34843">
        <w:rPr>
          <w:szCs w:val="24"/>
        </w:rPr>
        <w:fldChar w:fldCharType="begin"/>
      </w:r>
      <w:r w:rsidR="00B34843">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sidR="00B34843">
        <w:rPr>
          <w:szCs w:val="24"/>
        </w:rPr>
        <w:fldChar w:fldCharType="separate"/>
      </w:r>
      <w:r w:rsidR="00B34843">
        <w:rPr>
          <w:noProof/>
          <w:szCs w:val="24"/>
        </w:rPr>
        <w:t>(Huerta-Cepas, Serra, and Bork 2016)</w:t>
      </w:r>
      <w:r w:rsidR="00B34843">
        <w:rPr>
          <w:szCs w:val="24"/>
        </w:rPr>
        <w:fldChar w:fldCharType="end"/>
      </w:r>
      <w:r w:rsidRPr="00D32192">
        <w:rPr>
          <w:szCs w:val="24"/>
        </w:rPr>
        <w:t xml:space="preserve"> </w:t>
      </w:r>
      <w:r>
        <w:rPr>
          <w:szCs w:val="24"/>
        </w:rPr>
        <w:t xml:space="preserve">or the recently published </w:t>
      </w:r>
      <w:r w:rsidRPr="00D32192">
        <w:rPr>
          <w:szCs w:val="24"/>
        </w:rPr>
        <w:t>Aquerium</w:t>
      </w:r>
      <w:r w:rsidR="00D14B5D">
        <w:rPr>
          <w:szCs w:val="24"/>
        </w:rPr>
        <w:t xml:space="preserve"> </w:t>
      </w:r>
      <w:r w:rsidR="00B34843">
        <w:rPr>
          <w:szCs w:val="24"/>
        </w:rPr>
        <w:fldChar w:fldCharType="begin"/>
      </w:r>
      <w:r w:rsidR="00B34843">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B34843">
        <w:rPr>
          <w:szCs w:val="24"/>
        </w:rPr>
        <w:fldChar w:fldCharType="separate"/>
      </w:r>
      <w:r w:rsidR="00B34843">
        <w:rPr>
          <w:noProof/>
          <w:szCs w:val="24"/>
        </w:rPr>
        <w:t>(Adebali and Zhulin 2017)</w:t>
      </w:r>
      <w:r w:rsidR="00B34843">
        <w:rPr>
          <w:szCs w:val="24"/>
        </w:rPr>
        <w:fldChar w:fldCharType="end"/>
      </w:r>
      <w:r>
        <w:rPr>
          <w:szCs w:val="24"/>
        </w:rPr>
        <w:t xml:space="preserve"> </w:t>
      </w:r>
      <w:r w:rsidR="0015627A">
        <w:rPr>
          <w:szCs w:val="24"/>
        </w:rPr>
        <w:t xml:space="preserve">that </w:t>
      </w:r>
      <w:r>
        <w:rPr>
          <w:szCs w:val="24"/>
        </w:rPr>
        <w:t>are able to display protein</w:t>
      </w:r>
      <w:r w:rsidRPr="00D32192">
        <w:rPr>
          <w:szCs w:val="24"/>
        </w:rPr>
        <w:t xml:space="preserve"> domain architectures </w:t>
      </w:r>
      <w:r w:rsidR="00623C48">
        <w:rPr>
          <w:szCs w:val="24"/>
        </w:rPr>
        <w:t>along a phylogenetic</w:t>
      </w:r>
      <w:r>
        <w:rPr>
          <w:szCs w:val="24"/>
        </w:rPr>
        <w:t xml:space="preserve"> tree</w:t>
      </w:r>
      <w:r w:rsidR="00AD34E4">
        <w:rPr>
          <w:szCs w:val="24"/>
        </w:rPr>
        <w:t>.</w:t>
      </w:r>
      <w:r w:rsidR="00EA42D9">
        <w:rPr>
          <w:szCs w:val="24"/>
        </w:rPr>
        <w:t xml:space="preserve"> </w:t>
      </w:r>
      <w:r w:rsidR="00C644D1">
        <w:rPr>
          <w:szCs w:val="24"/>
        </w:rPr>
        <w:t xml:space="preserve">Though, those tools lack </w:t>
      </w:r>
      <w:r w:rsidR="003B5E48">
        <w:rPr>
          <w:szCs w:val="24"/>
        </w:rPr>
        <w:t>a set of</w:t>
      </w:r>
      <w:r w:rsidR="0049498F">
        <w:rPr>
          <w:szCs w:val="24"/>
        </w:rPr>
        <w:t xml:space="preserve"> comprehensive analysis functions</w:t>
      </w:r>
      <w:r w:rsidR="00B22C14">
        <w:rPr>
          <w:szCs w:val="24"/>
        </w:rPr>
        <w:t xml:space="preserve"> as well as the ability to intensively visualization of multi-layered phylogenetic profiles containing hundreds or thousands of genes and taxa.</w:t>
      </w:r>
      <w:r w:rsidR="00B43C4F">
        <w:rPr>
          <w:szCs w:val="24"/>
        </w:rPr>
        <w:t xml:space="preserve"> </w:t>
      </w:r>
      <w:r w:rsidR="00E56F1A">
        <w:rPr>
          <w:szCs w:val="24"/>
        </w:rPr>
        <w:t>Hence,</w:t>
      </w:r>
      <w:r w:rsidR="00B43C4F">
        <w:rPr>
          <w:szCs w:val="24"/>
        </w:rPr>
        <w:t xml:space="preserve"> we developed PhyloProfile, an </w:t>
      </w:r>
      <w:r w:rsidR="00945F69">
        <w:rPr>
          <w:szCs w:val="24"/>
        </w:rPr>
        <w:t xml:space="preserve">interactive visualization tool for </w:t>
      </w:r>
      <w:r w:rsidR="00AC1F16">
        <w:rPr>
          <w:szCs w:val="24"/>
        </w:rPr>
        <w:t xml:space="preserve">dynamically exploring such complex phylogenetic profiles. </w:t>
      </w:r>
    </w:p>
    <w:p w14:paraId="3BE89B63" w14:textId="77777777" w:rsidR="00100B4D" w:rsidRDefault="00100B4D" w:rsidP="00324278">
      <w:pPr>
        <w:spacing w:after="0" w:line="360" w:lineRule="auto"/>
        <w:jc w:val="both"/>
        <w:rPr>
          <w:szCs w:val="24"/>
        </w:rPr>
      </w:pPr>
    </w:p>
    <w:p w14:paraId="765F57DF" w14:textId="74F217A3" w:rsidR="00100B4D" w:rsidRPr="00756D71" w:rsidRDefault="00CB4499" w:rsidP="00324278">
      <w:pPr>
        <w:pStyle w:val="Heading2"/>
        <w:jc w:val="both"/>
      </w:pPr>
      <w:bookmarkStart w:id="85" w:name="_Toc386145385"/>
      <w:r w:rsidRPr="00756D71">
        <w:lastRenderedPageBreak/>
        <w:t>Features and capabilities</w:t>
      </w:r>
      <w:bookmarkEnd w:id="85"/>
    </w:p>
    <w:p w14:paraId="090EE203" w14:textId="18873E54" w:rsidR="006824B2" w:rsidRPr="00756D71" w:rsidRDefault="006824B2" w:rsidP="00324278">
      <w:pPr>
        <w:pStyle w:val="Heading3"/>
        <w:jc w:val="both"/>
      </w:pPr>
      <w:bookmarkStart w:id="86" w:name="_Toc386145386"/>
      <w:r w:rsidRPr="00756D71">
        <w:t>Multiple input options</w:t>
      </w:r>
      <w:bookmarkEnd w:id="86"/>
    </w:p>
    <w:p w14:paraId="144E3E09" w14:textId="06521770" w:rsidR="00810050" w:rsidRDefault="00B354A6" w:rsidP="00324278">
      <w:pPr>
        <w:spacing w:after="0" w:line="360" w:lineRule="auto"/>
        <w:jc w:val="both"/>
        <w:rPr>
          <w:szCs w:val="24"/>
        </w:rPr>
      </w:pPr>
      <w:r>
        <w:rPr>
          <w:szCs w:val="24"/>
        </w:rPr>
        <w:t>Main input file for PhyloProfile is the phylogenetic distribution of orthologs</w:t>
      </w:r>
      <w:r w:rsidR="00FB4172">
        <w:rPr>
          <w:szCs w:val="24"/>
        </w:rPr>
        <w:t xml:space="preserve"> or</w:t>
      </w:r>
      <w:r>
        <w:rPr>
          <w:szCs w:val="24"/>
        </w:rPr>
        <w:t xml:space="preserve"> homologs.</w:t>
      </w:r>
      <w:r w:rsidR="00D537DE">
        <w:rPr>
          <w:szCs w:val="24"/>
        </w:rPr>
        <w:t xml:space="preserve"> </w:t>
      </w:r>
      <w:r w:rsidR="00B37751">
        <w:rPr>
          <w:szCs w:val="24"/>
        </w:rPr>
        <w:t>The regular profile can be complemented with up to two additional information layers, such as proteins domain architecture similarity</w:t>
      </w:r>
      <w:r w:rsidR="007C411F">
        <w:rPr>
          <w:szCs w:val="24"/>
        </w:rPr>
        <w:t>,</w:t>
      </w:r>
      <w:r w:rsidR="00B37751">
        <w:rPr>
          <w:szCs w:val="24"/>
        </w:rPr>
        <w:t xml:space="preserve"> sequence similarity</w:t>
      </w:r>
      <w:r w:rsidR="007C411F">
        <w:rPr>
          <w:szCs w:val="24"/>
        </w:rPr>
        <w:t xml:space="preserve"> or evolutionary distances</w:t>
      </w:r>
      <w:r w:rsidR="00B37751">
        <w:rPr>
          <w:szCs w:val="24"/>
        </w:rPr>
        <w:t xml:space="preserve"> between the seed proteins and their orthologs.</w:t>
      </w:r>
      <w:r w:rsidR="007C411F">
        <w:rPr>
          <w:szCs w:val="24"/>
        </w:rPr>
        <w:t xml:space="preserve"> </w:t>
      </w:r>
      <w:r w:rsidR="00810050">
        <w:rPr>
          <w:szCs w:val="24"/>
        </w:rPr>
        <w:t xml:space="preserve">The main input file can be in tab-delimited tab or multiple FASTA format. </w:t>
      </w:r>
      <w:r w:rsidR="00626FEC">
        <w:rPr>
          <w:szCs w:val="24"/>
        </w:rPr>
        <w:t>OrthoXML format</w:t>
      </w:r>
      <w:r w:rsidR="00730DBF">
        <w:rPr>
          <w:szCs w:val="24"/>
        </w:rPr>
        <w:t xml:space="preserve"> </w:t>
      </w:r>
      <w:r w:rsidR="00730DBF">
        <w:rPr>
          <w:szCs w:val="24"/>
        </w:rPr>
        <w:fldChar w:fldCharType="begin"/>
      </w:r>
      <w:r w:rsidR="00730DBF">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30DBF">
        <w:rPr>
          <w:szCs w:val="24"/>
        </w:rPr>
        <w:fldChar w:fldCharType="separate"/>
      </w:r>
      <w:r w:rsidR="00730DBF">
        <w:rPr>
          <w:noProof/>
          <w:szCs w:val="24"/>
        </w:rPr>
        <w:t>(Schmitt et al. 2011)</w:t>
      </w:r>
      <w:r w:rsidR="00730DBF">
        <w:rPr>
          <w:szCs w:val="24"/>
        </w:rPr>
        <w:fldChar w:fldCharType="end"/>
      </w:r>
      <w:r w:rsidR="00626FEC">
        <w:rPr>
          <w:szCs w:val="24"/>
        </w:rPr>
        <w:t xml:space="preserve"> is also suppo</w:t>
      </w:r>
      <w:r w:rsidR="00B7708D">
        <w:rPr>
          <w:szCs w:val="24"/>
        </w:rPr>
        <w:t>rted by the standalone version.</w:t>
      </w:r>
    </w:p>
    <w:p w14:paraId="1B013627" w14:textId="4C7C2AB5" w:rsidR="006824B2" w:rsidRDefault="00810050" w:rsidP="00324278">
      <w:pPr>
        <w:spacing w:after="0" w:line="360" w:lineRule="auto"/>
        <w:jc w:val="both"/>
        <w:rPr>
          <w:szCs w:val="24"/>
        </w:rPr>
      </w:pPr>
      <w:r>
        <w:rPr>
          <w:szCs w:val="24"/>
        </w:rPr>
        <w:t>Beside the presence/absence of genes a</w:t>
      </w:r>
      <w:r w:rsidR="00B7708D">
        <w:rPr>
          <w:szCs w:val="24"/>
        </w:rPr>
        <w:t>cross species, PhyloProfile is able to visualize the domain architecture annotation</w:t>
      </w:r>
      <w:r w:rsidR="00FB2694">
        <w:rPr>
          <w:szCs w:val="24"/>
        </w:rPr>
        <w:t xml:space="preserve"> of </w:t>
      </w:r>
      <w:r w:rsidR="00FC0B9A">
        <w:rPr>
          <w:szCs w:val="24"/>
        </w:rPr>
        <w:t>the</w:t>
      </w:r>
      <w:r w:rsidR="00FB2694">
        <w:rPr>
          <w:szCs w:val="24"/>
        </w:rPr>
        <w:t xml:space="preserve"> seed and orthologs proteins for a comparison purpose. </w:t>
      </w:r>
      <w:r w:rsidR="00944277">
        <w:rPr>
          <w:szCs w:val="24"/>
        </w:rPr>
        <w:t>This information can be optionally uploaded into PhyloProfile.</w:t>
      </w:r>
    </w:p>
    <w:p w14:paraId="12EDEBCF" w14:textId="586444C9" w:rsidR="00944277" w:rsidRDefault="006716DF" w:rsidP="00324278">
      <w:pPr>
        <w:spacing w:after="0" w:line="360" w:lineRule="auto"/>
        <w:jc w:val="both"/>
        <w:rPr>
          <w:szCs w:val="24"/>
        </w:rPr>
      </w:pPr>
      <w:r>
        <w:rPr>
          <w:szCs w:val="24"/>
        </w:rPr>
        <w:t xml:space="preserve">The FASTA sequences can be </w:t>
      </w:r>
      <w:r w:rsidR="00377785">
        <w:rPr>
          <w:szCs w:val="24"/>
        </w:rPr>
        <w:t xml:space="preserve">either </w:t>
      </w:r>
      <w:r>
        <w:rPr>
          <w:szCs w:val="24"/>
        </w:rPr>
        <w:t>obtained directly from the multi-FASTA main input, or optionally added to the tool.</w:t>
      </w:r>
    </w:p>
    <w:p w14:paraId="1F6F896B" w14:textId="77777777" w:rsidR="00876AC0" w:rsidRDefault="00876AC0" w:rsidP="00324278">
      <w:pPr>
        <w:keepNext/>
        <w:spacing w:after="0" w:line="360" w:lineRule="auto"/>
        <w:jc w:val="both"/>
      </w:pPr>
      <w:r>
        <w:rPr>
          <w:noProof/>
          <w:szCs w:val="24"/>
        </w:rPr>
        <w:drawing>
          <wp:inline distT="0" distB="0" distL="0" distR="0" wp14:anchorId="050A4E4E" wp14:editId="70C40E15">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208D870" w14:textId="5051436A" w:rsidR="00377785" w:rsidRDefault="00876AC0" w:rsidP="00324278">
      <w:pPr>
        <w:pStyle w:val="Caption"/>
        <w:jc w:val="both"/>
        <w:rPr>
          <w:szCs w:val="24"/>
        </w:rPr>
      </w:pPr>
      <w:bookmarkStart w:id="87" w:name="_Ref384072234"/>
      <w:bookmarkStart w:id="88" w:name="_Toc386145450"/>
      <w:r>
        <w:t xml:space="preserve">Figure </w:t>
      </w:r>
      <w:r w:rsidR="00FF05FE">
        <w:fldChar w:fldCharType="begin"/>
      </w:r>
      <w:r w:rsidR="00FF05FE">
        <w:instrText xml:space="preserve"> STYLEREF 1 \s </w:instrText>
      </w:r>
      <w:r w:rsidR="00FF05FE">
        <w:fldChar w:fldCharType="separate"/>
      </w:r>
      <w:r w:rsidR="00F01705">
        <w:rPr>
          <w:noProof/>
        </w:rPr>
        <w:t>3</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w:t>
      </w:r>
      <w:r w:rsidR="00FF05FE">
        <w:fldChar w:fldCharType="end"/>
      </w:r>
      <w:bookmarkEnd w:id="87"/>
      <w:r>
        <w:t>: Input &amp; Settings page</w:t>
      </w:r>
      <w:r w:rsidR="009E10B1">
        <w:t>, where users</w:t>
      </w:r>
      <w:r>
        <w:t xml:space="preserve"> can upload the main</w:t>
      </w:r>
      <w:r w:rsidR="00633120">
        <w:t xml:space="preserve"> phylogenetic profiles, domain annotation file and FASTA sequences.</w:t>
      </w:r>
      <w:r w:rsidR="009E10B1">
        <w:t xml:space="preserve"> If the two additional information layers</w:t>
      </w:r>
      <w:r w:rsidR="00A7262C">
        <w:t xml:space="preserve"> (variables)</w:t>
      </w:r>
      <w:r w:rsidR="009E10B1">
        <w:t xml:space="preserve"> are not identified in the main input file, users can name them manually.</w:t>
      </w:r>
      <w:r w:rsidR="00633120">
        <w:t xml:space="preserve"> In this page, user</w:t>
      </w:r>
      <w:r w:rsidR="00175A56">
        <w:t>s</w:t>
      </w:r>
      <w:r w:rsidR="00633120">
        <w:t xml:space="preserve"> have options to analyze the full list of genes from the main input or just a set of selected genes from a separated file. </w:t>
      </w:r>
      <w:r w:rsidR="009E10B1">
        <w:t xml:space="preserve">Besides, they can choose ordering the taxa automatically based on their taxonomy tree or according to a user-defined species tree in newick format. </w:t>
      </w:r>
      <w:r w:rsidR="00D20F39">
        <w:t xml:space="preserve">After modifying the default colors of the profile plots (if </w:t>
      </w:r>
      <w:r w:rsidR="00D20F39">
        <w:lastRenderedPageBreak/>
        <w:t>needed), users can select the taxonomy rank for their analysis as well as the corresponding taxon of interest.</w:t>
      </w:r>
      <w:bookmarkEnd w:id="88"/>
    </w:p>
    <w:p w14:paraId="176ECCEC" w14:textId="4A8DB736" w:rsidR="006824B2" w:rsidRDefault="004C666A" w:rsidP="00324278">
      <w:pPr>
        <w:spacing w:after="0" w:line="360" w:lineRule="auto"/>
        <w:jc w:val="both"/>
        <w:rPr>
          <w:szCs w:val="24"/>
        </w:rPr>
      </w:pPr>
      <w:r>
        <w:rPr>
          <w:szCs w:val="24"/>
        </w:rPr>
        <w:t xml:space="preserve">PhyloProfile offers </w:t>
      </w:r>
      <w:r w:rsidR="007310FA">
        <w:rPr>
          <w:szCs w:val="24"/>
        </w:rPr>
        <w:t xml:space="preserve">some scripts for </w:t>
      </w:r>
      <w:r w:rsidR="009812D3">
        <w:rPr>
          <w:szCs w:val="24"/>
        </w:rPr>
        <w:t xml:space="preserve">directly </w:t>
      </w:r>
      <w:r w:rsidR="00AA3071">
        <w:rPr>
          <w:szCs w:val="24"/>
        </w:rPr>
        <w:t>retrieving the orthologous proteins together with their sequences and domain annotation from OMA Database using their REST-API</w:t>
      </w:r>
      <w:r w:rsidR="005713B7">
        <w:rPr>
          <w:szCs w:val="24"/>
        </w:rPr>
        <w:t xml:space="preserve"> </w:t>
      </w:r>
      <w:r w:rsidR="005713B7">
        <w:rPr>
          <w:szCs w:val="24"/>
        </w:rPr>
        <w:fldChar w:fldCharType="begin"/>
      </w:r>
      <w:r w:rsidR="005713B7">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5713B7">
        <w:rPr>
          <w:szCs w:val="24"/>
        </w:rPr>
        <w:fldChar w:fldCharType="separate"/>
      </w:r>
      <w:r w:rsidR="005713B7">
        <w:rPr>
          <w:noProof/>
          <w:szCs w:val="24"/>
        </w:rPr>
        <w:t>(Altenhoff et al. 2015)</w:t>
      </w:r>
      <w:r w:rsidR="005713B7">
        <w:rPr>
          <w:szCs w:val="24"/>
        </w:rPr>
        <w:fldChar w:fldCharType="end"/>
      </w:r>
      <w:r w:rsidR="00FE382B">
        <w:rPr>
          <w:szCs w:val="24"/>
        </w:rPr>
        <w:t>; likewise parsing the outputs from OMA standalone</w:t>
      </w:r>
      <w:r w:rsidR="005713B7">
        <w:rPr>
          <w:szCs w:val="24"/>
        </w:rPr>
        <w:t xml:space="preserve"> </w:t>
      </w:r>
      <w:r w:rsidR="005713B7">
        <w:rPr>
          <w:szCs w:val="24"/>
        </w:rPr>
        <w:fldChar w:fldCharType="begin"/>
      </w:r>
      <w:r w:rsidR="005713B7">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5713B7">
        <w:rPr>
          <w:szCs w:val="24"/>
        </w:rPr>
        <w:fldChar w:fldCharType="separate"/>
      </w:r>
      <w:r w:rsidR="005713B7">
        <w:rPr>
          <w:noProof/>
          <w:szCs w:val="24"/>
        </w:rPr>
        <w:t>(Train et al. 2017)</w:t>
      </w:r>
      <w:r w:rsidR="005713B7">
        <w:rPr>
          <w:szCs w:val="24"/>
        </w:rPr>
        <w:fldChar w:fldCharType="end"/>
      </w:r>
      <w:r w:rsidR="00FE382B">
        <w:rPr>
          <w:szCs w:val="24"/>
        </w:rPr>
        <w:t>, hmmscan</w:t>
      </w:r>
      <w:r w:rsidR="00DE0296">
        <w:rPr>
          <w:szCs w:val="24"/>
        </w:rPr>
        <w:t xml:space="preserve"> (hmmer.org)</w:t>
      </w:r>
      <w:r w:rsidR="00FE382B">
        <w:rPr>
          <w:szCs w:val="24"/>
        </w:rPr>
        <w:t xml:space="preserve"> and pfamscan</w:t>
      </w:r>
      <w:r w:rsidR="005713B7">
        <w:rPr>
          <w:szCs w:val="24"/>
        </w:rPr>
        <w:t xml:space="preserve"> </w:t>
      </w:r>
      <w:r w:rsidR="005713B7">
        <w:rPr>
          <w:szCs w:val="24"/>
        </w:rPr>
        <w:fldChar w:fldCharType="begin"/>
      </w:r>
      <w:r w:rsidR="005713B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5713B7">
        <w:rPr>
          <w:szCs w:val="24"/>
        </w:rPr>
        <w:fldChar w:fldCharType="separate"/>
      </w:r>
      <w:r w:rsidR="005713B7">
        <w:rPr>
          <w:noProof/>
          <w:szCs w:val="24"/>
        </w:rPr>
        <w:t>(Finn et al. 2014)</w:t>
      </w:r>
      <w:r w:rsidR="005713B7">
        <w:rPr>
          <w:szCs w:val="24"/>
        </w:rPr>
        <w:fldChar w:fldCharType="end"/>
      </w:r>
      <w:r w:rsidR="00FE382B">
        <w:rPr>
          <w:szCs w:val="24"/>
        </w:rPr>
        <w:t xml:space="preserve"> to generate the compatible inputs for PhyloProfile</w:t>
      </w:r>
      <w:r w:rsidR="00475B8E">
        <w:rPr>
          <w:szCs w:val="24"/>
        </w:rPr>
        <w:t xml:space="preserve"> tool.</w:t>
      </w:r>
    </w:p>
    <w:p w14:paraId="7CD6819D" w14:textId="25148623" w:rsidR="00AC08FD" w:rsidRDefault="00AC08FD" w:rsidP="00324278">
      <w:pPr>
        <w:spacing w:after="0" w:line="360" w:lineRule="auto"/>
        <w:jc w:val="both"/>
        <w:rPr>
          <w:szCs w:val="24"/>
        </w:rPr>
      </w:pPr>
      <w:r>
        <w:rPr>
          <w:szCs w:val="24"/>
        </w:rPr>
        <w:t>The last</w:t>
      </w:r>
      <w:r w:rsidR="000E2806">
        <w:rPr>
          <w:szCs w:val="24"/>
        </w:rPr>
        <w:t xml:space="preserve"> required</w:t>
      </w:r>
      <w:r w:rsidR="00F43E79">
        <w:rPr>
          <w:szCs w:val="24"/>
        </w:rPr>
        <w:t xml:space="preserve"> input information </w:t>
      </w:r>
      <w:r w:rsidR="00A7262C">
        <w:rPr>
          <w:szCs w:val="24"/>
        </w:rPr>
        <w:t>is</w:t>
      </w:r>
      <w:r>
        <w:rPr>
          <w:szCs w:val="24"/>
        </w:rPr>
        <w:t xml:space="preserve"> the systematic taxonomy rank for the analysis and the corresponding reference taxon, which can be selected from the Input &amp; Setting page of the tool (</w:t>
      </w:r>
      <w:r w:rsidR="00C3011B">
        <w:rPr>
          <w:szCs w:val="24"/>
        </w:rPr>
        <w:fldChar w:fldCharType="begin"/>
      </w:r>
      <w:r w:rsidR="00C3011B">
        <w:rPr>
          <w:szCs w:val="24"/>
        </w:rPr>
        <w:instrText xml:space="preserve"> REF _Ref384072234 \h </w:instrText>
      </w:r>
      <w:r w:rsidR="00C3011B">
        <w:rPr>
          <w:szCs w:val="24"/>
        </w:rPr>
      </w:r>
      <w:r w:rsidR="00C3011B">
        <w:rPr>
          <w:szCs w:val="24"/>
        </w:rPr>
        <w:fldChar w:fldCharType="separate"/>
      </w:r>
      <w:r w:rsidR="00F01705">
        <w:t xml:space="preserve">Figure </w:t>
      </w:r>
      <w:r w:rsidR="00F01705">
        <w:rPr>
          <w:noProof/>
        </w:rPr>
        <w:t>3</w:t>
      </w:r>
      <w:r w:rsidR="00F01705">
        <w:noBreakHyphen/>
      </w:r>
      <w:r w:rsidR="00F01705">
        <w:rPr>
          <w:noProof/>
        </w:rPr>
        <w:t>1</w:t>
      </w:r>
      <w:r w:rsidR="00C3011B">
        <w:rPr>
          <w:szCs w:val="24"/>
        </w:rPr>
        <w:fldChar w:fldCharType="end"/>
      </w:r>
      <w:r w:rsidR="00C3011B">
        <w:rPr>
          <w:szCs w:val="24"/>
        </w:rPr>
        <w:t>).</w:t>
      </w:r>
      <w:r w:rsidR="008E4EA9">
        <w:rPr>
          <w:szCs w:val="24"/>
        </w:rPr>
        <w:t xml:space="preserve"> The </w:t>
      </w:r>
      <w:r w:rsidR="00DC0617">
        <w:rPr>
          <w:szCs w:val="24"/>
        </w:rPr>
        <w:t xml:space="preserve">co-orthologs can also be represented, if the working </w:t>
      </w:r>
      <w:r w:rsidR="00BA42EC">
        <w:rPr>
          <w:szCs w:val="24"/>
        </w:rPr>
        <w:t>taxonomy rank is the most specific one from the input data, namely species or strain</w:t>
      </w:r>
      <w:r w:rsidR="00374D9C">
        <w:rPr>
          <w:szCs w:val="24"/>
        </w:rPr>
        <w:t xml:space="preserve"> in the most cases</w:t>
      </w:r>
      <w:r w:rsidR="00BA42EC">
        <w:rPr>
          <w:szCs w:val="24"/>
        </w:rPr>
        <w:t>.</w:t>
      </w:r>
    </w:p>
    <w:p w14:paraId="625E77AC" w14:textId="3899E928" w:rsidR="007B4ABC" w:rsidRPr="00756D71" w:rsidRDefault="00882E32" w:rsidP="00324278">
      <w:pPr>
        <w:pStyle w:val="Heading3"/>
        <w:jc w:val="both"/>
      </w:pPr>
      <w:bookmarkStart w:id="89" w:name="_Toc386145387"/>
      <w:r w:rsidRPr="00756D71">
        <w:t>I</w:t>
      </w:r>
      <w:r w:rsidR="00681A01" w:rsidRPr="00756D71">
        <w:t xml:space="preserve">nteractive </w:t>
      </w:r>
      <w:r w:rsidR="00785A94" w:rsidRPr="00756D71">
        <w:t>visualization</w:t>
      </w:r>
      <w:bookmarkEnd w:id="89"/>
    </w:p>
    <w:p w14:paraId="640E3A83" w14:textId="58539F5F" w:rsidR="00E03B6A" w:rsidRDefault="00CD3898" w:rsidP="00324278">
      <w:pPr>
        <w:spacing w:after="0" w:line="360" w:lineRule="auto"/>
        <w:jc w:val="both"/>
        <w:rPr>
          <w:szCs w:val="24"/>
        </w:rPr>
      </w:pPr>
      <w:r>
        <w:rPr>
          <w:szCs w:val="24"/>
        </w:rPr>
        <w:t xml:space="preserve">PhyloProfile was written mainly in R </w:t>
      </w:r>
      <w:r w:rsidR="003F002F">
        <w:rPr>
          <w:szCs w:val="24"/>
        </w:rPr>
        <w:t>(R Development Core Team 2011)</w:t>
      </w:r>
      <w:r>
        <w:rPr>
          <w:szCs w:val="24"/>
        </w:rPr>
        <w:t xml:space="preserve">. </w:t>
      </w:r>
      <w:r w:rsidR="00947C67">
        <w:rPr>
          <w:szCs w:val="24"/>
        </w:rPr>
        <w:t>Because of the robust ability of i</w:t>
      </w:r>
      <w:r w:rsidR="00124D24" w:rsidRPr="00124D24">
        <w:rPr>
          <w:szCs w:val="24"/>
        </w:rPr>
        <w:t>nteractive vis</w:t>
      </w:r>
      <w:r w:rsidR="00124D24">
        <w:rPr>
          <w:szCs w:val="24"/>
        </w:rPr>
        <w:t xml:space="preserve">ualization in </w:t>
      </w:r>
      <w:r w:rsidR="000F1AA1">
        <w:rPr>
          <w:szCs w:val="24"/>
        </w:rPr>
        <w:t>analyzing</w:t>
      </w:r>
      <w:r w:rsidR="00124D24">
        <w:rPr>
          <w:szCs w:val="24"/>
        </w:rPr>
        <w:t xml:space="preserve"> informa</w:t>
      </w:r>
      <w:r w:rsidR="00124D24" w:rsidRPr="00124D24">
        <w:rPr>
          <w:szCs w:val="24"/>
        </w:rPr>
        <w:t>tive data</w:t>
      </w:r>
      <w:r w:rsidR="00295DFF">
        <w:rPr>
          <w:szCs w:val="24"/>
        </w:rPr>
        <w:t xml:space="preserve"> </w:t>
      </w:r>
      <w:r w:rsidR="00295DFF">
        <w:rPr>
          <w:szCs w:val="24"/>
        </w:rPr>
        <w:fldChar w:fldCharType="begin"/>
      </w:r>
      <w:r w:rsidR="00295DFF">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295DFF">
        <w:rPr>
          <w:szCs w:val="24"/>
        </w:rPr>
        <w:fldChar w:fldCharType="separate"/>
      </w:r>
      <w:r w:rsidR="00295DFF">
        <w:rPr>
          <w:noProof/>
          <w:szCs w:val="24"/>
        </w:rPr>
        <w:t>(Zudilova-Seinstra, Adriaansen, and van Liere 2009)</w:t>
      </w:r>
      <w:r w:rsidR="00295DFF">
        <w:rPr>
          <w:szCs w:val="24"/>
        </w:rPr>
        <w:fldChar w:fldCharType="end"/>
      </w:r>
      <w:r w:rsidR="000F1AA1">
        <w:rPr>
          <w:szCs w:val="24"/>
        </w:rPr>
        <w:t>,</w:t>
      </w:r>
      <w:r w:rsidR="00BD27D0">
        <w:rPr>
          <w:szCs w:val="24"/>
        </w:rPr>
        <w:t xml:space="preserve"> </w:t>
      </w:r>
      <w:r w:rsidR="000F1AA1">
        <w:rPr>
          <w:szCs w:val="24"/>
        </w:rPr>
        <w:t>w</w:t>
      </w:r>
      <w:r w:rsidR="00BD27D0">
        <w:rPr>
          <w:szCs w:val="24"/>
        </w:rPr>
        <w:t>e</w:t>
      </w:r>
      <w:r w:rsidR="000F1AA1">
        <w:rPr>
          <w:szCs w:val="24"/>
        </w:rPr>
        <w:t xml:space="preserve"> intensively used </w:t>
      </w:r>
      <w:r w:rsidR="000F1AA1" w:rsidRPr="00076E91">
        <w:rPr>
          <w:szCs w:val="24"/>
        </w:rPr>
        <w:t>the Shiny library (https://CRAN.R-project.org/package=shiny)</w:t>
      </w:r>
      <w:r w:rsidR="00BD27D0">
        <w:rPr>
          <w:szCs w:val="24"/>
        </w:rPr>
        <w:t xml:space="preserve"> </w:t>
      </w:r>
      <w:r w:rsidR="000F1AA1">
        <w:rPr>
          <w:szCs w:val="24"/>
        </w:rPr>
        <w:t>to</w:t>
      </w:r>
      <w:r w:rsidR="00BD27D0">
        <w:rPr>
          <w:szCs w:val="24"/>
        </w:rPr>
        <w:t xml:space="preserve"> </w:t>
      </w:r>
      <w:r w:rsidR="00EF3013">
        <w:rPr>
          <w:szCs w:val="24"/>
        </w:rPr>
        <w:t xml:space="preserve">brought this </w:t>
      </w:r>
      <w:r w:rsidR="009B63F4">
        <w:rPr>
          <w:szCs w:val="24"/>
        </w:rPr>
        <w:t>feature into PhyloProfile tool</w:t>
      </w:r>
      <w:r w:rsidR="00785A94">
        <w:rPr>
          <w:szCs w:val="24"/>
        </w:rPr>
        <w:t>.</w:t>
      </w:r>
    </w:p>
    <w:p w14:paraId="62C2FAC8" w14:textId="77777777" w:rsidR="00815D06" w:rsidRDefault="00815D06" w:rsidP="00324278">
      <w:pPr>
        <w:keepNext/>
        <w:spacing w:after="0" w:line="360" w:lineRule="auto"/>
        <w:jc w:val="both"/>
      </w:pPr>
      <w:r>
        <w:rPr>
          <w:noProof/>
          <w:szCs w:val="24"/>
        </w:rPr>
        <w:lastRenderedPageBreak/>
        <w:drawing>
          <wp:inline distT="0" distB="0" distL="0" distR="0" wp14:anchorId="67F216D4" wp14:editId="7361D4A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47756B3" w14:textId="3B27DF8D" w:rsidR="007B4ABC" w:rsidRDefault="00815D06" w:rsidP="00324278">
      <w:pPr>
        <w:pStyle w:val="Caption"/>
        <w:jc w:val="both"/>
      </w:pPr>
      <w:bookmarkStart w:id="90" w:name="_Ref384073005"/>
      <w:bookmarkStart w:id="91" w:name="_Toc386145451"/>
      <w:r>
        <w:t xml:space="preserve">Figure </w:t>
      </w:r>
      <w:r w:rsidR="00FF05FE">
        <w:fldChar w:fldCharType="begin"/>
      </w:r>
      <w:r w:rsidR="00FF05FE">
        <w:instrText xml:space="preserve"> STYLEREF 1 \s </w:instrText>
      </w:r>
      <w:r w:rsidR="00FF05FE">
        <w:fldChar w:fldCharType="separate"/>
      </w:r>
      <w:r w:rsidR="00F01705">
        <w:rPr>
          <w:noProof/>
        </w:rPr>
        <w:t>3</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2</w:t>
      </w:r>
      <w:r w:rsidR="00FF05FE">
        <w:fldChar w:fldCharType="end"/>
      </w:r>
      <w:bookmarkEnd w:id="90"/>
      <w:r>
        <w:t xml:space="preserve">: Screenshot for the Main profile page. </w:t>
      </w:r>
      <w:r w:rsidR="00FC0CEF" w:rsidRPr="00FC0CEF">
        <w:t>The phylogenetic profile is repr</w:t>
      </w:r>
      <w:r w:rsidR="00FC0CEF">
        <w:t>esented by a dot matrix</w:t>
      </w:r>
      <w:r w:rsidR="00FC0CEF" w:rsidRPr="00FC0CEF">
        <w:t>. Cell color and dot color</w:t>
      </w:r>
      <w:r w:rsidR="007F0ED4">
        <w:t xml:space="preserve"> denote values of two additional information layers. Dot size is corresponding for the number of species that are present</w:t>
      </w:r>
      <w:r w:rsidR="00FC0CEF" w:rsidRPr="00FC0CEF">
        <w:t xml:space="preserve"> </w:t>
      </w:r>
      <w:r w:rsidR="007F0ED4">
        <w:t xml:space="preserve">in the supertaxa. List of </w:t>
      </w:r>
      <w:r w:rsidR="004F4626">
        <w:t>taxa</w:t>
      </w:r>
      <w:r w:rsidR="007F0ED4">
        <w:t xml:space="preserve"> and </w:t>
      </w:r>
      <w:r w:rsidR="004F4626">
        <w:t>genes</w:t>
      </w:r>
      <w:r w:rsidR="007F0ED4">
        <w:t xml:space="preserve"> on the x and y-axis can be switched. </w:t>
      </w:r>
      <w:r w:rsidR="003C43A6">
        <w:t>The co-orthologs, if present, will be represented as a small green dot inside the main dot.</w:t>
      </w:r>
      <w:r w:rsidR="000B0ED0">
        <w:t xml:space="preserve"> </w:t>
      </w:r>
      <w:r w:rsidR="00FC0CEF" w:rsidRPr="00FC0CEF">
        <w:t xml:space="preserve">The </w:t>
      </w:r>
      <w:r w:rsidR="001402F9">
        <w:t>detailed</w:t>
      </w:r>
      <w:r w:rsidR="00FC0CEF">
        <w:t xml:space="preserve"> information can be accessed upon a click on the dot.</w:t>
      </w:r>
      <w:bookmarkEnd w:id="91"/>
    </w:p>
    <w:p w14:paraId="34CD25FD" w14:textId="7992685A" w:rsidR="00081538" w:rsidRDefault="000965B1" w:rsidP="00324278">
      <w:pPr>
        <w:jc w:val="both"/>
      </w:pPr>
      <w:r>
        <w:t>As</w:t>
      </w:r>
      <w:r w:rsidR="00F86AB1">
        <w:t xml:space="preserve"> </w:t>
      </w:r>
      <w:r w:rsidR="00874860">
        <w:t>can be</w:t>
      </w:r>
      <w:r w:rsidR="00F86AB1">
        <w:t xml:space="preserve"> seen in </w:t>
      </w:r>
      <w:r w:rsidR="001D5327">
        <w:fldChar w:fldCharType="begin"/>
      </w:r>
      <w:r w:rsidR="001D5327">
        <w:instrText xml:space="preserve"> REF _Ref384073005 \h </w:instrText>
      </w:r>
      <w:r w:rsidR="001D5327">
        <w:fldChar w:fldCharType="separate"/>
      </w:r>
      <w:proofErr w:type="gramStart"/>
      <w:r w:rsidR="00F01705">
        <w:t xml:space="preserve">Figure </w:t>
      </w:r>
      <w:r w:rsidR="00F01705">
        <w:rPr>
          <w:noProof/>
        </w:rPr>
        <w:t>3</w:t>
      </w:r>
      <w:r w:rsidR="00F01705">
        <w:noBreakHyphen/>
      </w:r>
      <w:r w:rsidR="00F01705">
        <w:rPr>
          <w:noProof/>
        </w:rPr>
        <w:t>2</w:t>
      </w:r>
      <w:r w:rsidR="001D5327">
        <w:fldChar w:fldCharType="end"/>
      </w:r>
      <w:r w:rsidR="00374F32">
        <w:t>, the detailed information of a dot in the profile matrix can be approached by clicking on that dot</w:t>
      </w:r>
      <w:proofErr w:type="gramEnd"/>
      <w:r w:rsidR="00374F32">
        <w:t xml:space="preserve">. </w:t>
      </w:r>
      <w:r w:rsidR="004E223A">
        <w:t xml:space="preserve">Beside the main profile, almost all </w:t>
      </w:r>
      <w:r w:rsidR="00D626CA">
        <w:t>plots generated in PhyloProfile are interactable in order to represent further data or to link between different functions</w:t>
      </w:r>
      <w:r w:rsidR="006A0ABF">
        <w:t xml:space="preserve"> (</w:t>
      </w:r>
      <w:r w:rsidR="006A0ABF">
        <w:fldChar w:fldCharType="begin"/>
      </w:r>
      <w:r w:rsidR="006A0ABF">
        <w:instrText xml:space="preserve"> REF _Ref384081133 \h </w:instrText>
      </w:r>
      <w:r w:rsidR="006A0ABF">
        <w:fldChar w:fldCharType="separate"/>
      </w:r>
      <w:r w:rsidR="00F01705">
        <w:t xml:space="preserve">Figure </w:t>
      </w:r>
      <w:r w:rsidR="00F01705">
        <w:rPr>
          <w:noProof/>
        </w:rPr>
        <w:t>3</w:t>
      </w:r>
      <w:r w:rsidR="00F01705">
        <w:noBreakHyphen/>
      </w:r>
      <w:r w:rsidR="00F01705">
        <w:rPr>
          <w:noProof/>
        </w:rPr>
        <w:t>3</w:t>
      </w:r>
      <w:r w:rsidR="006A0ABF">
        <w:fldChar w:fldCharType="end"/>
      </w:r>
      <w:r w:rsidR="006A0ABF">
        <w:t>)</w:t>
      </w:r>
      <w:r w:rsidR="00D626CA">
        <w:t>.</w:t>
      </w:r>
      <w:r w:rsidR="00081538">
        <w:t xml:space="preserve"> </w:t>
      </w:r>
    </w:p>
    <w:p w14:paraId="6EE3D36F" w14:textId="77777777" w:rsidR="008171E2" w:rsidRDefault="008171E2" w:rsidP="00324278">
      <w:pPr>
        <w:keepNext/>
        <w:jc w:val="both"/>
      </w:pPr>
      <w:r>
        <w:rPr>
          <w:noProof/>
        </w:rPr>
        <w:drawing>
          <wp:inline distT="0" distB="0" distL="0" distR="0" wp14:anchorId="5A0AEC97" wp14:editId="0BAD2E8B">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0B99131" w14:textId="66110B35" w:rsidR="009D6CC3" w:rsidRDefault="008171E2" w:rsidP="00324278">
      <w:pPr>
        <w:pStyle w:val="Caption"/>
        <w:jc w:val="both"/>
      </w:pPr>
      <w:bookmarkStart w:id="92" w:name="_Ref384081133"/>
      <w:bookmarkStart w:id="93" w:name="_Toc386145452"/>
      <w:r>
        <w:t xml:space="preserve">Figure </w:t>
      </w:r>
      <w:r w:rsidR="00FF05FE">
        <w:fldChar w:fldCharType="begin"/>
      </w:r>
      <w:r w:rsidR="00FF05FE">
        <w:instrText xml:space="preserve"> STYLEREF 1 \s </w:instrText>
      </w:r>
      <w:r w:rsidR="00FF05FE">
        <w:fldChar w:fldCharType="separate"/>
      </w:r>
      <w:r w:rsidR="00F01705">
        <w:rPr>
          <w:noProof/>
        </w:rPr>
        <w:t>3</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3</w:t>
      </w:r>
      <w:r w:rsidR="00FF05FE">
        <w:fldChar w:fldCharType="end"/>
      </w:r>
      <w:bookmarkEnd w:id="92"/>
      <w:r>
        <w:t xml:space="preserve">: The interactive visualization enables </w:t>
      </w:r>
      <w:r w:rsidR="00EC1F27">
        <w:t>linking between different data.</w:t>
      </w:r>
      <w:bookmarkEnd w:id="93"/>
    </w:p>
    <w:p w14:paraId="43F38A58" w14:textId="1F6AA836" w:rsidR="00B917E3" w:rsidRDefault="00081538" w:rsidP="00324278">
      <w:pPr>
        <w:jc w:val="both"/>
      </w:pPr>
      <w:r>
        <w:lastRenderedPageBreak/>
        <w:t>Furthermore, many components of the user-interface can be automatically adapted to the input data or</w:t>
      </w:r>
      <w:r w:rsidR="007010B6">
        <w:t xml:space="preserve"> the</w:t>
      </w:r>
      <w:r>
        <w:t xml:space="preserve"> parameter settings</w:t>
      </w:r>
      <w:r w:rsidR="00EB10F5">
        <w:t>, such as the name of two additional information layers or the taxa l</w:t>
      </w:r>
      <w:r w:rsidR="00136EA5">
        <w:t>ist of selected taxonomy rank.</w:t>
      </w:r>
    </w:p>
    <w:p w14:paraId="179AD374" w14:textId="29AEC157" w:rsidR="007B5AA4" w:rsidRPr="00756D71" w:rsidRDefault="007B5AA4" w:rsidP="00324278">
      <w:pPr>
        <w:pStyle w:val="Heading3"/>
        <w:jc w:val="both"/>
      </w:pPr>
      <w:bookmarkStart w:id="94" w:name="_Toc386145388"/>
      <w:r w:rsidRPr="00756D71">
        <w:t>The use of NCBI taxonomy information in PhyloProfile</w:t>
      </w:r>
      <w:bookmarkEnd w:id="94"/>
    </w:p>
    <w:p w14:paraId="56D26ABE" w14:textId="7FDD932E" w:rsidR="00FC579E" w:rsidRDefault="007B5AA4" w:rsidP="00324278">
      <w:pPr>
        <w:jc w:val="both"/>
        <w:rPr>
          <w:szCs w:val="24"/>
        </w:rPr>
      </w:pPr>
      <w:r>
        <w:rPr>
          <w:szCs w:val="24"/>
        </w:rPr>
        <w:t xml:space="preserve">The </w:t>
      </w:r>
      <w:r w:rsidR="00745C7F">
        <w:rPr>
          <w:szCs w:val="24"/>
        </w:rPr>
        <w:t>species</w:t>
      </w:r>
      <w:r>
        <w:rPr>
          <w:szCs w:val="24"/>
        </w:rPr>
        <w:t xml:space="preserve"> information in the phylogenetic profile loaded into PhyloProfile has to be represented by NCBI taxonomy IDs</w:t>
      </w:r>
      <w:r w:rsidR="00F338CC">
        <w:rPr>
          <w:szCs w:val="24"/>
        </w:rPr>
        <w:t xml:space="preserve"> </w:t>
      </w:r>
      <w:r w:rsidR="00F338CC">
        <w:rPr>
          <w:szCs w:val="24"/>
        </w:rPr>
        <w:fldChar w:fldCharType="begin"/>
      </w:r>
      <w:r w:rsidR="00F338CC">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F338CC">
        <w:rPr>
          <w:szCs w:val="24"/>
        </w:rPr>
        <w:fldChar w:fldCharType="separate"/>
      </w:r>
      <w:r w:rsidR="00F338CC">
        <w:rPr>
          <w:noProof/>
          <w:szCs w:val="24"/>
        </w:rPr>
        <w:t>(Federhen 2012)</w:t>
      </w:r>
      <w:r w:rsidR="00F338CC">
        <w:rPr>
          <w:szCs w:val="24"/>
        </w:rPr>
        <w:fldChar w:fldCharType="end"/>
      </w:r>
      <w:r>
        <w:rPr>
          <w:szCs w:val="24"/>
        </w:rPr>
        <w:t>.</w:t>
      </w:r>
      <w:r w:rsidR="00547A69">
        <w:rPr>
          <w:szCs w:val="24"/>
        </w:rPr>
        <w:t xml:space="preserve"> We collect the full taxonomy information for a list of </w:t>
      </w:r>
      <w:r w:rsidR="008C6F07">
        <w:rPr>
          <w:szCs w:val="24"/>
        </w:rPr>
        <w:t xml:space="preserve">input </w:t>
      </w:r>
      <w:r w:rsidR="00547A69">
        <w:rPr>
          <w:szCs w:val="24"/>
        </w:rPr>
        <w:t xml:space="preserve">taxa </w:t>
      </w:r>
      <w:r w:rsidR="00FC579E">
        <w:rPr>
          <w:szCs w:val="24"/>
        </w:rPr>
        <w:t>including both defined rank</w:t>
      </w:r>
      <w:r w:rsidR="00C32852">
        <w:rPr>
          <w:szCs w:val="24"/>
        </w:rPr>
        <w:t>s</w:t>
      </w:r>
      <w:r w:rsidR="00FC579E">
        <w:rPr>
          <w:szCs w:val="24"/>
        </w:rPr>
        <w:t>, such as strai</w:t>
      </w:r>
      <w:r w:rsidR="002F58BC">
        <w:rPr>
          <w:szCs w:val="24"/>
        </w:rPr>
        <w:t>n, species, genus, ... to super</w:t>
      </w:r>
      <w:r w:rsidR="00FC579E">
        <w:rPr>
          <w:szCs w:val="24"/>
        </w:rPr>
        <w:t>kingdom and undefined rank</w:t>
      </w:r>
      <w:r w:rsidR="00C32852">
        <w:rPr>
          <w:szCs w:val="24"/>
        </w:rPr>
        <w:t>s</w:t>
      </w:r>
      <w:r w:rsidR="00FC579E">
        <w:rPr>
          <w:szCs w:val="24"/>
        </w:rPr>
        <w:t xml:space="preserve">, which are named as "norank" by NCBI. </w:t>
      </w:r>
      <w:r w:rsidR="0005344A">
        <w:rPr>
          <w:szCs w:val="24"/>
        </w:rPr>
        <w:t>Those taxonomy vectors with unequal lengths are aligned to create a</w:t>
      </w:r>
      <w:r w:rsidR="004B40DF">
        <w:rPr>
          <w:szCs w:val="24"/>
        </w:rPr>
        <w:t xml:space="preserve"> taxonomy matrix, in which its rows are the taxonomy IDs and its columns are </w:t>
      </w:r>
      <w:r w:rsidR="002D43F9">
        <w:rPr>
          <w:szCs w:val="24"/>
        </w:rPr>
        <w:t>all</w:t>
      </w:r>
      <w:r w:rsidR="004B40DF">
        <w:rPr>
          <w:szCs w:val="24"/>
        </w:rPr>
        <w:t xml:space="preserve"> </w:t>
      </w:r>
      <w:r w:rsidR="00FD3927">
        <w:rPr>
          <w:szCs w:val="24"/>
        </w:rPr>
        <w:t xml:space="preserve">available systematic ranks that can be found in </w:t>
      </w:r>
      <w:r w:rsidR="002D43F9">
        <w:rPr>
          <w:szCs w:val="24"/>
        </w:rPr>
        <w:t>the given taxon list</w:t>
      </w:r>
      <w:r w:rsidR="00FD3927">
        <w:rPr>
          <w:szCs w:val="24"/>
        </w:rPr>
        <w:t>.</w:t>
      </w:r>
      <w:r w:rsidR="00854D03">
        <w:rPr>
          <w:szCs w:val="24"/>
        </w:rPr>
        <w:t xml:space="preserve"> The taxonomy matrix is</w:t>
      </w:r>
      <w:r w:rsidR="00107139">
        <w:rPr>
          <w:szCs w:val="24"/>
        </w:rPr>
        <w:t xml:space="preserve"> then</w:t>
      </w:r>
      <w:r w:rsidR="00854D03">
        <w:rPr>
          <w:szCs w:val="24"/>
        </w:rPr>
        <w:t xml:space="preserve"> used to generate a taxonomy tree. </w:t>
      </w:r>
      <w:r w:rsidR="00954237">
        <w:rPr>
          <w:szCs w:val="24"/>
        </w:rPr>
        <w:t>Thereafter, w</w:t>
      </w:r>
      <w:r w:rsidR="00854D03">
        <w:rPr>
          <w:szCs w:val="24"/>
        </w:rPr>
        <w:t xml:space="preserve">e root the tree based on the </w:t>
      </w:r>
      <w:r w:rsidR="00AB60E6">
        <w:rPr>
          <w:szCs w:val="24"/>
        </w:rPr>
        <w:t>user-</w:t>
      </w:r>
      <w:r w:rsidR="00854D03">
        <w:rPr>
          <w:szCs w:val="24"/>
        </w:rPr>
        <w:t xml:space="preserve">selected reference taxon and return a list of sorted taxa </w:t>
      </w:r>
      <w:r w:rsidR="00EC7080">
        <w:rPr>
          <w:szCs w:val="24"/>
        </w:rPr>
        <w:t>from the rooted tree.</w:t>
      </w:r>
    </w:p>
    <w:p w14:paraId="67551D67" w14:textId="00B647B7" w:rsidR="007B5AA4" w:rsidRDefault="001D6B3F" w:rsidP="00324278">
      <w:pPr>
        <w:jc w:val="both"/>
        <w:rPr>
          <w:szCs w:val="24"/>
        </w:rPr>
      </w:pPr>
      <w:r>
        <w:rPr>
          <w:szCs w:val="24"/>
        </w:rPr>
        <w:t xml:space="preserve">This </w:t>
      </w:r>
      <w:r w:rsidR="00845037">
        <w:rPr>
          <w:szCs w:val="24"/>
        </w:rPr>
        <w:t>feature</w:t>
      </w:r>
      <w:r>
        <w:rPr>
          <w:szCs w:val="24"/>
        </w:rPr>
        <w:t xml:space="preserve"> </w:t>
      </w:r>
      <w:r w:rsidR="00BD2158" w:rsidRPr="00BD2158">
        <w:rPr>
          <w:szCs w:val="24"/>
        </w:rPr>
        <w:t>facilitate</w:t>
      </w:r>
      <w:r w:rsidR="00113AC4">
        <w:rPr>
          <w:szCs w:val="24"/>
        </w:rPr>
        <w:t>s</w:t>
      </w:r>
      <w:r w:rsidR="00BD2158" w:rsidRPr="00BD2158">
        <w:rPr>
          <w:szCs w:val="24"/>
        </w:rPr>
        <w:t xml:space="preserve"> </w:t>
      </w:r>
      <w:r w:rsidR="002A7F54">
        <w:rPr>
          <w:szCs w:val="24"/>
        </w:rPr>
        <w:t>the scaling of the analysis from</w:t>
      </w:r>
      <w:r w:rsidR="00F94F92">
        <w:rPr>
          <w:szCs w:val="24"/>
        </w:rPr>
        <w:t xml:space="preserve"> individual species to classes, phyla or entire kingdoms.</w:t>
      </w:r>
    </w:p>
    <w:p w14:paraId="705960B5" w14:textId="59C3DBA2" w:rsidR="00861630" w:rsidRPr="00861630" w:rsidRDefault="005F3897" w:rsidP="00324278">
      <w:pPr>
        <w:jc w:val="both"/>
        <w:rPr>
          <w:szCs w:val="24"/>
        </w:rPr>
      </w:pPr>
      <w:r>
        <w:rPr>
          <w:szCs w:val="24"/>
        </w:rPr>
        <w:t xml:space="preserve">Moreover, novel </w:t>
      </w:r>
      <w:r w:rsidR="009F1714">
        <w:rPr>
          <w:szCs w:val="24"/>
        </w:rPr>
        <w:t>taxa, which do</w:t>
      </w:r>
      <w:r>
        <w:rPr>
          <w:szCs w:val="24"/>
        </w:rPr>
        <w:t xml:space="preserve"> not exist in NCBI taxonomy database, can be manually added into </w:t>
      </w:r>
      <w:r w:rsidR="000E4666">
        <w:rPr>
          <w:szCs w:val="24"/>
        </w:rPr>
        <w:t>this process.</w:t>
      </w:r>
    </w:p>
    <w:p w14:paraId="797FD2F2" w14:textId="416FDFD1" w:rsidR="007B4ABC" w:rsidRPr="00756D71" w:rsidRDefault="00972410" w:rsidP="00324278">
      <w:pPr>
        <w:pStyle w:val="Heading3"/>
        <w:jc w:val="both"/>
      </w:pPr>
      <w:bookmarkStart w:id="95" w:name="_Toc386145389"/>
      <w:r w:rsidRPr="00756D71">
        <w:t>D</w:t>
      </w:r>
      <w:r w:rsidR="00681A01" w:rsidRPr="00756D71">
        <w:t xml:space="preserve">ynamic </w:t>
      </w:r>
      <w:r w:rsidR="00785A94" w:rsidRPr="00756D71">
        <w:t xml:space="preserve">data </w:t>
      </w:r>
      <w:r w:rsidR="00272707" w:rsidRPr="00756D71">
        <w:t>filtering</w:t>
      </w:r>
      <w:bookmarkEnd w:id="95"/>
    </w:p>
    <w:p w14:paraId="62AD44C5" w14:textId="4EACC760" w:rsidR="008D5115" w:rsidRDefault="00F00F73" w:rsidP="00324278">
      <w:pPr>
        <w:spacing w:after="0" w:line="360" w:lineRule="auto"/>
        <w:jc w:val="both"/>
        <w:rPr>
          <w:szCs w:val="24"/>
        </w:rPr>
      </w:pPr>
      <w:r>
        <w:rPr>
          <w:szCs w:val="24"/>
        </w:rPr>
        <w:t>In contrary to the main profile plot</w:t>
      </w:r>
      <w:r w:rsidR="0046301F">
        <w:rPr>
          <w:szCs w:val="24"/>
        </w:rPr>
        <w:t xml:space="preserve"> in </w:t>
      </w:r>
      <w:r w:rsidR="0046301F">
        <w:fldChar w:fldCharType="begin"/>
      </w:r>
      <w:r w:rsidR="0046301F">
        <w:instrText xml:space="preserve"> REF _Ref384073005 \h </w:instrText>
      </w:r>
      <w:r w:rsidR="0046301F">
        <w:fldChar w:fldCharType="separate"/>
      </w:r>
      <w:r w:rsidR="00F01705">
        <w:t xml:space="preserve">Figure </w:t>
      </w:r>
      <w:r w:rsidR="00F01705">
        <w:rPr>
          <w:noProof/>
        </w:rPr>
        <w:t>3</w:t>
      </w:r>
      <w:r w:rsidR="00F01705">
        <w:noBreakHyphen/>
      </w:r>
      <w:r w:rsidR="00F01705">
        <w:rPr>
          <w:noProof/>
        </w:rPr>
        <w:t>2</w:t>
      </w:r>
      <w:r w:rsidR="0046301F">
        <w:fldChar w:fldCharType="end"/>
      </w:r>
      <w:r>
        <w:rPr>
          <w:szCs w:val="24"/>
        </w:rPr>
        <w:t xml:space="preserve">, </w:t>
      </w:r>
      <w:r w:rsidR="00E060D9">
        <w:rPr>
          <w:szCs w:val="24"/>
        </w:rPr>
        <w:t xml:space="preserve">the customized profile of PhyloProfile </w:t>
      </w:r>
      <w:r w:rsidR="00272707">
        <w:rPr>
          <w:szCs w:val="24"/>
        </w:rPr>
        <w:t>allows a detailed analysis of a subset of genes and taxa, without the need of modifying the input data.</w:t>
      </w:r>
      <w:r w:rsidR="00B550CF">
        <w:rPr>
          <w:szCs w:val="24"/>
        </w:rPr>
        <w:t xml:space="preserve"> The genes and taxa used in customized profile can be manually selected from a pre-defined list or taken from the results of the analysis functions</w:t>
      </w:r>
      <w:r w:rsidR="003B7627">
        <w:rPr>
          <w:szCs w:val="24"/>
        </w:rPr>
        <w:t xml:space="preserve"> (</w:t>
      </w:r>
      <w:r w:rsidR="003B7627">
        <w:rPr>
          <w:szCs w:val="24"/>
        </w:rPr>
        <w:fldChar w:fldCharType="begin"/>
      </w:r>
      <w:r w:rsidR="003B7627">
        <w:rPr>
          <w:szCs w:val="24"/>
        </w:rPr>
        <w:instrText xml:space="preserve"> REF _Ref384081559 \h </w:instrText>
      </w:r>
      <w:r w:rsidR="003B7627">
        <w:rPr>
          <w:szCs w:val="24"/>
        </w:rPr>
      </w:r>
      <w:r w:rsidR="003B7627">
        <w:rPr>
          <w:szCs w:val="24"/>
        </w:rPr>
        <w:fldChar w:fldCharType="separate"/>
      </w:r>
      <w:r w:rsidR="00F01705">
        <w:t xml:space="preserve">Figure </w:t>
      </w:r>
      <w:r w:rsidR="00F01705">
        <w:rPr>
          <w:noProof/>
        </w:rPr>
        <w:t>3</w:t>
      </w:r>
      <w:r w:rsidR="00F01705">
        <w:noBreakHyphen/>
      </w:r>
      <w:r w:rsidR="00F01705">
        <w:rPr>
          <w:noProof/>
        </w:rPr>
        <w:t>4</w:t>
      </w:r>
      <w:r w:rsidR="003B7627">
        <w:rPr>
          <w:szCs w:val="24"/>
        </w:rPr>
        <w:fldChar w:fldCharType="end"/>
      </w:r>
      <w:r w:rsidR="003B7627">
        <w:rPr>
          <w:szCs w:val="24"/>
        </w:rPr>
        <w:t>)</w:t>
      </w:r>
      <w:r w:rsidR="00B550CF">
        <w:rPr>
          <w:szCs w:val="24"/>
        </w:rPr>
        <w:t>.</w:t>
      </w:r>
    </w:p>
    <w:p w14:paraId="6CE88269" w14:textId="77777777" w:rsidR="00E02AD8" w:rsidRDefault="00E02AD8" w:rsidP="00324278">
      <w:pPr>
        <w:keepNext/>
        <w:spacing w:after="0" w:line="360" w:lineRule="auto"/>
        <w:jc w:val="both"/>
      </w:pPr>
      <w:r>
        <w:rPr>
          <w:noProof/>
          <w:szCs w:val="24"/>
        </w:rPr>
        <w:lastRenderedPageBreak/>
        <w:drawing>
          <wp:inline distT="0" distB="0" distL="0" distR="0" wp14:anchorId="114D4BCB" wp14:editId="7E178377">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8">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D729011" w14:textId="47325E50" w:rsidR="00E02AD8" w:rsidRDefault="00E02AD8" w:rsidP="00324278">
      <w:pPr>
        <w:pStyle w:val="Caption"/>
        <w:jc w:val="both"/>
        <w:rPr>
          <w:szCs w:val="24"/>
        </w:rPr>
      </w:pPr>
      <w:bookmarkStart w:id="96" w:name="_Ref384081559"/>
      <w:bookmarkStart w:id="97" w:name="_Toc386145453"/>
      <w:r>
        <w:t xml:space="preserve">Figure </w:t>
      </w:r>
      <w:r w:rsidR="00FF05FE">
        <w:fldChar w:fldCharType="begin"/>
      </w:r>
      <w:r w:rsidR="00FF05FE">
        <w:instrText xml:space="preserve"> STYLEREF 1 \s </w:instrText>
      </w:r>
      <w:r w:rsidR="00FF05FE">
        <w:fldChar w:fldCharType="separate"/>
      </w:r>
      <w:r w:rsidR="00F01705">
        <w:rPr>
          <w:noProof/>
        </w:rPr>
        <w:t>3</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4</w:t>
      </w:r>
      <w:r w:rsidR="00FF05FE">
        <w:fldChar w:fldCharType="end"/>
      </w:r>
      <w:bookmarkEnd w:id="96"/>
      <w:r>
        <w:t>: List of genes resulting from the Core gene identification function can be directly input to the c</w:t>
      </w:r>
      <w:r w:rsidR="007200FF">
        <w:t>ustomized profile for further investigating.</w:t>
      </w:r>
      <w:bookmarkEnd w:id="97"/>
    </w:p>
    <w:p w14:paraId="6C2D4707" w14:textId="49CDC2A6" w:rsidR="007B4ABC" w:rsidRDefault="009B14AE" w:rsidP="00324278">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sidR="00276426">
        <w:rPr>
          <w:szCs w:val="24"/>
        </w:rPr>
        <w:t xml:space="preserve"> depending to the additional information layers (variables) and the selected taxonomy rank</w:t>
      </w:r>
      <w:r w:rsidRPr="009B14AE">
        <w:rPr>
          <w:szCs w:val="24"/>
        </w:rPr>
        <w:t xml:space="preserve">. </w:t>
      </w:r>
      <w:r w:rsidR="005D7242" w:rsidRPr="0000407E">
        <w:rPr>
          <w:szCs w:val="24"/>
        </w:rPr>
        <w:t>For example, minimizing the fraction of species required in a systematic group having a particular ortholog present can reduce the impact of spurious ortholog identification on evolutionary interpretations.</w:t>
      </w:r>
      <w:r w:rsidR="005D7242">
        <w:rPr>
          <w:szCs w:val="24"/>
        </w:rPr>
        <w:t xml:space="preserve"> Similarly, </w:t>
      </w:r>
      <w:r w:rsidR="00653D5A">
        <w:rPr>
          <w:szCs w:val="24"/>
        </w:rPr>
        <w:t>increasing</w:t>
      </w:r>
      <w:r w:rsidR="006728FB">
        <w:rPr>
          <w:szCs w:val="24"/>
        </w:rPr>
        <w:t xml:space="preserve"> the similarity cutoff for the protein </w:t>
      </w:r>
      <w:r w:rsidR="00C36178">
        <w:rPr>
          <w:szCs w:val="24"/>
        </w:rPr>
        <w:t>feature</w:t>
      </w:r>
      <w:r w:rsidR="006728FB">
        <w:rPr>
          <w:szCs w:val="24"/>
        </w:rPr>
        <w:t xml:space="preserve"> architecture </w:t>
      </w:r>
      <w:r w:rsidR="0012667D">
        <w:rPr>
          <w:szCs w:val="24"/>
        </w:rPr>
        <w:fldChar w:fldCharType="begin"/>
      </w:r>
      <w:r w:rsidR="0012667D">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12667D">
        <w:rPr>
          <w:szCs w:val="24"/>
        </w:rPr>
        <w:fldChar w:fldCharType="separate"/>
      </w:r>
      <w:r w:rsidR="0012667D">
        <w:rPr>
          <w:noProof/>
          <w:szCs w:val="24"/>
        </w:rPr>
        <w:t>(Koestler, von Haeseler, and Ebersberger 2010)</w:t>
      </w:r>
      <w:r w:rsidR="0012667D">
        <w:rPr>
          <w:szCs w:val="24"/>
        </w:rPr>
        <w:fldChar w:fldCharType="end"/>
      </w:r>
      <w:r w:rsidR="0016340B">
        <w:rPr>
          <w:szCs w:val="24"/>
        </w:rPr>
        <w:t xml:space="preserve"> </w:t>
      </w:r>
      <w:r w:rsidR="00653D5A">
        <w:rPr>
          <w:szCs w:val="24"/>
        </w:rPr>
        <w:t>can help to</w:t>
      </w:r>
      <w:r w:rsidR="0016340B">
        <w:rPr>
          <w:szCs w:val="24"/>
        </w:rPr>
        <w:t xml:space="preserve"> filter genes that having </w:t>
      </w:r>
      <w:r w:rsidR="00C36178">
        <w:rPr>
          <w:szCs w:val="24"/>
        </w:rPr>
        <w:t xml:space="preserve">divergent </w:t>
      </w:r>
      <w:r w:rsidR="00CC4627">
        <w:rPr>
          <w:szCs w:val="24"/>
        </w:rPr>
        <w:t>domain annotations.</w:t>
      </w:r>
    </w:p>
    <w:p w14:paraId="5F775777" w14:textId="252718D7" w:rsidR="007B4ABC" w:rsidRPr="00756D71" w:rsidRDefault="00AA01AB" w:rsidP="00324278">
      <w:pPr>
        <w:pStyle w:val="Heading3"/>
        <w:jc w:val="both"/>
      </w:pPr>
      <w:bookmarkStart w:id="98" w:name="_Toc386145390"/>
      <w:r w:rsidRPr="00756D71">
        <w:t>Phylogenetic profiling</w:t>
      </w:r>
      <w:bookmarkEnd w:id="98"/>
    </w:p>
    <w:p w14:paraId="5EB127D2" w14:textId="75B12A40" w:rsidR="00C4723C" w:rsidRDefault="007256CF" w:rsidP="00324278">
      <w:pPr>
        <w:spacing w:after="0" w:line="360" w:lineRule="auto"/>
        <w:jc w:val="both"/>
        <w:rPr>
          <w:szCs w:val="24"/>
        </w:rPr>
      </w:pPr>
      <w:r>
        <w:rPr>
          <w:szCs w:val="24"/>
        </w:rPr>
        <w:t>In addition to</w:t>
      </w:r>
      <w:r w:rsidR="00FE7375">
        <w:rPr>
          <w:szCs w:val="24"/>
        </w:rPr>
        <w:t xml:space="preserve"> the interactive visualization, PhyloProfile further provides several functions for dynamic analyzing </w:t>
      </w:r>
      <w:r w:rsidR="008265D0">
        <w:rPr>
          <w:szCs w:val="24"/>
        </w:rPr>
        <w:t>the</w:t>
      </w:r>
      <w:r w:rsidR="00FE7375">
        <w:rPr>
          <w:szCs w:val="24"/>
        </w:rPr>
        <w:t xml:space="preserve"> phylogenetic profile</w:t>
      </w:r>
      <w:r w:rsidR="008265D0">
        <w:rPr>
          <w:szCs w:val="24"/>
        </w:rPr>
        <w:t>s.</w:t>
      </w:r>
    </w:p>
    <w:p w14:paraId="28AED230" w14:textId="77777777" w:rsidR="009C2362" w:rsidRDefault="009C2362" w:rsidP="00324278">
      <w:pPr>
        <w:spacing w:after="0" w:line="360" w:lineRule="auto"/>
        <w:jc w:val="both"/>
        <w:rPr>
          <w:szCs w:val="24"/>
        </w:rPr>
      </w:pPr>
    </w:p>
    <w:p w14:paraId="2BB22A07" w14:textId="77777777" w:rsidR="00756D71" w:rsidRPr="00756D71" w:rsidRDefault="00756D71" w:rsidP="00324278">
      <w:pPr>
        <w:spacing w:after="0" w:line="360" w:lineRule="auto"/>
        <w:jc w:val="both"/>
        <w:rPr>
          <w:rStyle w:val="IntenseEmphasis"/>
        </w:rPr>
      </w:pPr>
      <w:r w:rsidRPr="00756D71">
        <w:rPr>
          <w:rStyle w:val="IntenseEmphasis"/>
        </w:rPr>
        <w:t>Profile clustering</w:t>
      </w:r>
    </w:p>
    <w:p w14:paraId="14D3E85D" w14:textId="6D03248F" w:rsidR="00F44068" w:rsidRDefault="00653518" w:rsidP="00324278">
      <w:pPr>
        <w:spacing w:after="0" w:line="360" w:lineRule="auto"/>
        <w:jc w:val="both"/>
        <w:rPr>
          <w:szCs w:val="24"/>
        </w:rPr>
      </w:pPr>
      <w:r>
        <w:rPr>
          <w:szCs w:val="24"/>
        </w:rPr>
        <w:t>T</w:t>
      </w:r>
      <w:r w:rsidR="006179FF">
        <w:rPr>
          <w:szCs w:val="24"/>
        </w:rPr>
        <w:t xml:space="preserve">his function </w:t>
      </w:r>
      <w:r w:rsidR="00241516" w:rsidRPr="00241516">
        <w:rPr>
          <w:szCs w:val="24"/>
        </w:rPr>
        <w:t>cluster</w:t>
      </w:r>
      <w:r w:rsidR="00327BCD">
        <w:rPr>
          <w:szCs w:val="24"/>
        </w:rPr>
        <w:t>s</w:t>
      </w:r>
      <w:r w:rsidR="00241516" w:rsidRPr="00241516">
        <w:rPr>
          <w:szCs w:val="24"/>
        </w:rPr>
        <w:t xml:space="preserve"> genes </w:t>
      </w:r>
      <w:r w:rsidR="002A7C3C" w:rsidRPr="00241516">
        <w:rPr>
          <w:szCs w:val="24"/>
        </w:rPr>
        <w:t>according</w:t>
      </w:r>
      <w:r w:rsidR="00241516" w:rsidRPr="00241516">
        <w:rPr>
          <w:szCs w:val="24"/>
        </w:rPr>
        <w:t xml:space="preserve"> to the distance of their phylogenetic profiles</w:t>
      </w:r>
      <w:r w:rsidR="00A150D3">
        <w:rPr>
          <w:szCs w:val="24"/>
        </w:rPr>
        <w:t xml:space="preserve"> (</w:t>
      </w:r>
      <w:r w:rsidR="00A150D3">
        <w:rPr>
          <w:szCs w:val="24"/>
        </w:rPr>
        <w:fldChar w:fldCharType="begin"/>
      </w:r>
      <w:r w:rsidR="00A150D3">
        <w:rPr>
          <w:szCs w:val="24"/>
        </w:rPr>
        <w:instrText xml:space="preserve"> REF _Ref384080616 \h </w:instrText>
      </w:r>
      <w:r w:rsidR="00A150D3">
        <w:rPr>
          <w:szCs w:val="24"/>
        </w:rPr>
      </w:r>
      <w:r w:rsidR="00A150D3">
        <w:rPr>
          <w:szCs w:val="24"/>
        </w:rPr>
        <w:fldChar w:fldCharType="separate"/>
      </w:r>
      <w:r w:rsidR="00F01705">
        <w:t xml:space="preserve">Figure </w:t>
      </w:r>
      <w:r w:rsidR="00F01705">
        <w:rPr>
          <w:noProof/>
        </w:rPr>
        <w:t>3</w:t>
      </w:r>
      <w:r w:rsidR="00F01705">
        <w:noBreakHyphen/>
      </w:r>
      <w:r w:rsidR="00F01705">
        <w:rPr>
          <w:noProof/>
        </w:rPr>
        <w:t>5</w:t>
      </w:r>
      <w:r w:rsidR="00A150D3">
        <w:rPr>
          <w:szCs w:val="24"/>
        </w:rPr>
        <w:fldChar w:fldCharType="end"/>
      </w:r>
      <w:r w:rsidR="00A150D3">
        <w:rPr>
          <w:szCs w:val="24"/>
        </w:rPr>
        <w:t>)</w:t>
      </w:r>
      <w:r w:rsidR="00241516" w:rsidRPr="00241516">
        <w:rPr>
          <w:szCs w:val="24"/>
        </w:rPr>
        <w:t>. The similarity of</w:t>
      </w:r>
      <w:r w:rsidR="00AA58FA">
        <w:rPr>
          <w:szCs w:val="24"/>
        </w:rPr>
        <w:t xml:space="preserve"> phylogenetic</w:t>
      </w:r>
      <w:r w:rsidR="00241516" w:rsidRPr="00241516">
        <w:rPr>
          <w:szCs w:val="24"/>
        </w:rPr>
        <w:t xml:space="preserve"> profiles can </w:t>
      </w:r>
      <w:r w:rsidR="0094408A">
        <w:rPr>
          <w:szCs w:val="24"/>
        </w:rPr>
        <w:t xml:space="preserve">be an evidence </w:t>
      </w:r>
      <w:r w:rsidR="00420FD7">
        <w:rPr>
          <w:szCs w:val="24"/>
        </w:rPr>
        <w:lastRenderedPageBreak/>
        <w:t>for the</w:t>
      </w:r>
      <w:r w:rsidR="00241516" w:rsidRPr="00241516">
        <w:rPr>
          <w:szCs w:val="24"/>
        </w:rPr>
        <w:t xml:space="preserve"> funct</w:t>
      </w:r>
      <w:r w:rsidR="00890532">
        <w:rPr>
          <w:szCs w:val="24"/>
        </w:rPr>
        <w:t>ional relation between proteins</w:t>
      </w:r>
      <w:r w:rsidR="0012667D">
        <w:rPr>
          <w:szCs w:val="24"/>
        </w:rPr>
        <w:t xml:space="preserve"> </w: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 </w:instrTex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EN.CITE.DATA </w:instrText>
      </w:r>
      <w:r w:rsidR="0012667D">
        <w:rPr>
          <w:szCs w:val="24"/>
        </w:rPr>
      </w:r>
      <w:r w:rsidR="0012667D">
        <w:rPr>
          <w:szCs w:val="24"/>
        </w:rPr>
        <w:fldChar w:fldCharType="end"/>
      </w:r>
      <w:r w:rsidR="0012667D">
        <w:rPr>
          <w:szCs w:val="24"/>
        </w:rPr>
      </w:r>
      <w:r w:rsidR="0012667D">
        <w:rPr>
          <w:szCs w:val="24"/>
        </w:rPr>
        <w:fldChar w:fldCharType="separate"/>
      </w:r>
      <w:r w:rsidR="0012667D">
        <w:rPr>
          <w:noProof/>
          <w:szCs w:val="24"/>
        </w:rPr>
        <w:t>(Pellegrini et al. 1999; Jothi, Przytycka, and Aravind 2007; Date and Peregrín-Alvarez 2008)</w:t>
      </w:r>
      <w:r w:rsidR="0012667D">
        <w:rPr>
          <w:szCs w:val="24"/>
        </w:rPr>
        <w:fldChar w:fldCharType="end"/>
      </w:r>
      <w:r>
        <w:rPr>
          <w:szCs w:val="24"/>
        </w:rPr>
        <w:t>.</w:t>
      </w:r>
    </w:p>
    <w:p w14:paraId="728127BC" w14:textId="77777777" w:rsidR="00C116E7" w:rsidRDefault="00653518" w:rsidP="00324278">
      <w:pPr>
        <w:keepNext/>
        <w:spacing w:after="0" w:line="360" w:lineRule="auto"/>
        <w:jc w:val="both"/>
      </w:pPr>
      <w:r>
        <w:rPr>
          <w:noProof/>
          <w:szCs w:val="24"/>
        </w:rPr>
        <w:drawing>
          <wp:inline distT="0" distB="0" distL="0" distR="0" wp14:anchorId="6226C97F" wp14:editId="6209757D">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9">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416BC6A9" w14:textId="2DBF5475" w:rsidR="00C4723C" w:rsidRDefault="00C116E7" w:rsidP="00324278">
      <w:pPr>
        <w:pStyle w:val="Caption"/>
        <w:jc w:val="both"/>
        <w:rPr>
          <w:szCs w:val="24"/>
        </w:rPr>
      </w:pPr>
      <w:bookmarkStart w:id="99" w:name="_Ref384080616"/>
      <w:bookmarkStart w:id="100" w:name="_Toc386145454"/>
      <w:r>
        <w:t xml:space="preserve">Figure </w:t>
      </w:r>
      <w:r w:rsidR="00FF05FE">
        <w:fldChar w:fldCharType="begin"/>
      </w:r>
      <w:r w:rsidR="00FF05FE">
        <w:instrText xml:space="preserve"> STYLEREF 1 \s </w:instrText>
      </w:r>
      <w:r w:rsidR="00FF05FE">
        <w:fldChar w:fldCharType="separate"/>
      </w:r>
      <w:r w:rsidR="00F01705">
        <w:rPr>
          <w:noProof/>
        </w:rPr>
        <w:t>3</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5</w:t>
      </w:r>
      <w:r w:rsidR="00FF05FE">
        <w:fldChar w:fldCharType="end"/>
      </w:r>
      <w:bookmarkEnd w:id="99"/>
      <w:r>
        <w:t>: Phylogenetic profile dot matrix before (left) and after (right) clustering.</w:t>
      </w:r>
      <w:bookmarkEnd w:id="100"/>
    </w:p>
    <w:p w14:paraId="06794BB6" w14:textId="77777777" w:rsidR="00756D71" w:rsidRDefault="00756D71" w:rsidP="00324278">
      <w:pPr>
        <w:spacing w:after="0" w:line="360" w:lineRule="auto"/>
        <w:jc w:val="both"/>
        <w:rPr>
          <w:rStyle w:val="IntenseEmphasis"/>
        </w:rPr>
      </w:pPr>
    </w:p>
    <w:p w14:paraId="2C9E6FDF" w14:textId="6EA336C6" w:rsidR="00756D71" w:rsidRPr="00756D71" w:rsidRDefault="00756D71" w:rsidP="00324278">
      <w:pPr>
        <w:spacing w:after="0" w:line="360" w:lineRule="auto"/>
        <w:jc w:val="both"/>
        <w:rPr>
          <w:rStyle w:val="IntenseEmphasis"/>
        </w:rPr>
      </w:pPr>
      <w:r>
        <w:rPr>
          <w:rStyle w:val="IntenseEmphasis"/>
        </w:rPr>
        <w:t>Gene age estimation</w:t>
      </w:r>
    </w:p>
    <w:p w14:paraId="5A8489F7" w14:textId="55368378" w:rsidR="00241516" w:rsidRDefault="00653518" w:rsidP="00324278">
      <w:pPr>
        <w:spacing w:after="0" w:line="360" w:lineRule="auto"/>
        <w:jc w:val="both"/>
        <w:rPr>
          <w:szCs w:val="24"/>
        </w:rPr>
      </w:pPr>
      <w:r>
        <w:rPr>
          <w:szCs w:val="24"/>
        </w:rPr>
        <w:t>T</w:t>
      </w:r>
      <w:r w:rsidR="00241516" w:rsidRPr="00241516">
        <w:rPr>
          <w:szCs w:val="24"/>
        </w:rPr>
        <w:t xml:space="preserve">he evolutionary age of </w:t>
      </w:r>
      <w:r>
        <w:rPr>
          <w:szCs w:val="24"/>
        </w:rPr>
        <w:t xml:space="preserve">a </w:t>
      </w:r>
      <w:r w:rsidR="00241516" w:rsidRPr="00241516">
        <w:rPr>
          <w:szCs w:val="24"/>
        </w:rPr>
        <w:t>gen</w:t>
      </w:r>
      <w:r w:rsidR="00994CE1">
        <w:rPr>
          <w:szCs w:val="24"/>
        </w:rPr>
        <w:t>e</w:t>
      </w:r>
      <w:r>
        <w:rPr>
          <w:szCs w:val="24"/>
        </w:rPr>
        <w:t xml:space="preserve"> is </w:t>
      </w:r>
      <w:r w:rsidR="00D71D92">
        <w:rPr>
          <w:szCs w:val="24"/>
        </w:rPr>
        <w:t>estimated</w:t>
      </w:r>
      <w:r w:rsidR="00994CE1">
        <w:rPr>
          <w:szCs w:val="24"/>
        </w:rPr>
        <w:t xml:space="preserve"> using an LCA algorithm</w:t>
      </w:r>
      <w:r w:rsidR="00D015D7">
        <w:rPr>
          <w:szCs w:val="24"/>
        </w:rPr>
        <w:t xml:space="preserve"> </w:t>
      </w:r>
      <w:r w:rsidR="00D015D7">
        <w:rPr>
          <w:szCs w:val="24"/>
        </w:rPr>
        <w:fldChar w:fldCharType="begin"/>
      </w:r>
      <w:r w:rsidR="00D015D7">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D015D7">
        <w:rPr>
          <w:szCs w:val="24"/>
        </w:rPr>
        <w:fldChar w:fldCharType="separate"/>
      </w:r>
      <w:r w:rsidR="00D015D7">
        <w:rPr>
          <w:noProof/>
          <w:szCs w:val="24"/>
        </w:rPr>
        <w:t>(Capra et al. 2013)</w:t>
      </w:r>
      <w:r w:rsidR="00D015D7">
        <w:rPr>
          <w:szCs w:val="24"/>
        </w:rPr>
        <w:fldChar w:fldCharType="end"/>
      </w:r>
      <w:r w:rsidR="00994CE1">
        <w:rPr>
          <w:szCs w:val="24"/>
        </w:rPr>
        <w:t xml:space="preserve">. Namely, </w:t>
      </w:r>
      <w:r w:rsidR="00241516" w:rsidRPr="00241516">
        <w:rPr>
          <w:szCs w:val="24"/>
        </w:rPr>
        <w:t>the last common ancestor of the two most distantly related species in the ortholog group serves as the minimal gene age of that group</w:t>
      </w:r>
      <w:r w:rsidR="007955FC">
        <w:rPr>
          <w:szCs w:val="24"/>
        </w:rPr>
        <w:t xml:space="preserve"> (</w:t>
      </w:r>
      <w:r w:rsidR="00C5680B">
        <w:rPr>
          <w:szCs w:val="24"/>
        </w:rPr>
        <w:fldChar w:fldCharType="begin"/>
      </w:r>
      <w:r w:rsidR="00C5680B">
        <w:rPr>
          <w:szCs w:val="24"/>
        </w:rPr>
        <w:instrText xml:space="preserve"> REF _Ref384080679 \h </w:instrText>
      </w:r>
      <w:r w:rsidR="00C5680B">
        <w:rPr>
          <w:szCs w:val="24"/>
        </w:rPr>
      </w:r>
      <w:r w:rsidR="00C5680B">
        <w:rPr>
          <w:szCs w:val="24"/>
        </w:rPr>
        <w:fldChar w:fldCharType="separate"/>
      </w:r>
      <w:r w:rsidR="00F01705">
        <w:t xml:space="preserve">Figure </w:t>
      </w:r>
      <w:r w:rsidR="00F01705">
        <w:rPr>
          <w:noProof/>
        </w:rPr>
        <w:t>3</w:t>
      </w:r>
      <w:r w:rsidR="00F01705">
        <w:noBreakHyphen/>
      </w:r>
      <w:r w:rsidR="00F01705">
        <w:rPr>
          <w:noProof/>
        </w:rPr>
        <w:t>6</w:t>
      </w:r>
      <w:r w:rsidR="00C5680B">
        <w:rPr>
          <w:szCs w:val="24"/>
        </w:rPr>
        <w:fldChar w:fldCharType="end"/>
      </w:r>
      <w:r w:rsidR="007955FC">
        <w:rPr>
          <w:szCs w:val="24"/>
        </w:rPr>
        <w:t>)</w:t>
      </w:r>
      <w:r w:rsidR="00241516" w:rsidRPr="00241516">
        <w:rPr>
          <w:szCs w:val="24"/>
        </w:rPr>
        <w:t>.</w:t>
      </w:r>
    </w:p>
    <w:p w14:paraId="2DCBC556" w14:textId="77777777" w:rsidR="00893A5A" w:rsidRDefault="00D71D92" w:rsidP="00324278">
      <w:pPr>
        <w:keepNext/>
        <w:spacing w:after="0" w:line="360" w:lineRule="auto"/>
        <w:jc w:val="both"/>
      </w:pPr>
      <w:r>
        <w:rPr>
          <w:noProof/>
          <w:szCs w:val="24"/>
        </w:rPr>
        <w:drawing>
          <wp:inline distT="0" distB="0" distL="0" distR="0" wp14:anchorId="38298D43" wp14:editId="0F3ED26D">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4A1E469F" w14:textId="2BFE99D0" w:rsidR="00D71D92" w:rsidRDefault="00893A5A" w:rsidP="00324278">
      <w:pPr>
        <w:pStyle w:val="Caption"/>
        <w:jc w:val="both"/>
        <w:rPr>
          <w:szCs w:val="24"/>
        </w:rPr>
      </w:pPr>
      <w:bookmarkStart w:id="101" w:name="_Ref384080679"/>
      <w:bookmarkStart w:id="102" w:name="_Toc386145455"/>
      <w:r>
        <w:t xml:space="preserve">Figure </w:t>
      </w:r>
      <w:r w:rsidR="00FF05FE">
        <w:fldChar w:fldCharType="begin"/>
      </w:r>
      <w:r w:rsidR="00FF05FE">
        <w:instrText xml:space="preserve"> STYLEREF 1 \s </w:instrText>
      </w:r>
      <w:r w:rsidR="00FF05FE">
        <w:fldChar w:fldCharType="separate"/>
      </w:r>
      <w:r w:rsidR="00F01705">
        <w:rPr>
          <w:noProof/>
        </w:rPr>
        <w:t>3</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6</w:t>
      </w:r>
      <w:r w:rsidR="00FF05FE">
        <w:fldChar w:fldCharType="end"/>
      </w:r>
      <w:bookmarkEnd w:id="101"/>
      <w:r>
        <w:t>: Gene age estimation based on LCA algorithm.</w:t>
      </w:r>
      <w:bookmarkEnd w:id="102"/>
      <w:r>
        <w:t xml:space="preserve"> </w:t>
      </w:r>
    </w:p>
    <w:p w14:paraId="593623E8" w14:textId="77777777" w:rsidR="00712FED" w:rsidRDefault="00712FED" w:rsidP="00324278">
      <w:pPr>
        <w:spacing w:after="0" w:line="360" w:lineRule="auto"/>
        <w:jc w:val="both"/>
        <w:rPr>
          <w:szCs w:val="24"/>
        </w:rPr>
      </w:pPr>
    </w:p>
    <w:p w14:paraId="7BEF8B45" w14:textId="77777777" w:rsidR="00756D71" w:rsidRPr="00756D71" w:rsidRDefault="00241516" w:rsidP="00324278">
      <w:pPr>
        <w:spacing w:after="0" w:line="360" w:lineRule="auto"/>
        <w:jc w:val="both"/>
        <w:rPr>
          <w:rStyle w:val="IntenseEmphasis"/>
        </w:rPr>
      </w:pPr>
      <w:r w:rsidRPr="00756D71">
        <w:rPr>
          <w:rStyle w:val="IntenseEmphasis"/>
        </w:rPr>
        <w:t>Core gene identification</w:t>
      </w:r>
    </w:p>
    <w:p w14:paraId="17298350" w14:textId="2FBED2AC" w:rsidR="00241516" w:rsidRDefault="00D71D92" w:rsidP="00324278">
      <w:pPr>
        <w:spacing w:after="0" w:line="360" w:lineRule="auto"/>
        <w:jc w:val="both"/>
        <w:rPr>
          <w:szCs w:val="24"/>
        </w:rPr>
      </w:pPr>
      <w:r>
        <w:rPr>
          <w:szCs w:val="24"/>
        </w:rPr>
        <w:t>Core</w:t>
      </w:r>
      <w:r w:rsidR="00241516" w:rsidRPr="00241516">
        <w:rPr>
          <w:szCs w:val="24"/>
        </w:rPr>
        <w:t xml:space="preserve"> genes are </w:t>
      </w:r>
      <w:r>
        <w:rPr>
          <w:szCs w:val="24"/>
        </w:rPr>
        <w:t xml:space="preserve">genes that are </w:t>
      </w:r>
      <w:r w:rsidR="004E09D9">
        <w:rPr>
          <w:szCs w:val="24"/>
        </w:rPr>
        <w:t xml:space="preserve">shared in all selected </w:t>
      </w:r>
      <w:r w:rsidR="00241516" w:rsidRPr="00241516">
        <w:rPr>
          <w:szCs w:val="24"/>
        </w:rPr>
        <w:t>taxa. The core gene set can be used</w:t>
      </w:r>
      <w:r w:rsidR="00552AF5">
        <w:rPr>
          <w:szCs w:val="24"/>
        </w:rPr>
        <w:t xml:space="preserve"> typically for</w:t>
      </w:r>
      <w:r w:rsidR="0060768B">
        <w:rPr>
          <w:szCs w:val="24"/>
        </w:rPr>
        <w:t xml:space="preserve"> the</w:t>
      </w:r>
      <w:r w:rsidR="00241516" w:rsidRPr="00241516">
        <w:rPr>
          <w:szCs w:val="24"/>
        </w:rPr>
        <w:t xml:space="preserve"> ph</w:t>
      </w:r>
      <w:r w:rsidR="00241516">
        <w:rPr>
          <w:szCs w:val="24"/>
        </w:rPr>
        <w:t>ylogenetic tree reconstruction</w:t>
      </w:r>
      <w:r w:rsidR="00757D1E">
        <w:rPr>
          <w:szCs w:val="24"/>
        </w:rPr>
        <w:t xml:space="preserve"> </w:t>
      </w:r>
      <w:r w:rsidR="00757D1E">
        <w:rPr>
          <w:szCs w:val="24"/>
        </w:rPr>
        <w:fldChar w:fldCharType="begin"/>
      </w:r>
      <w:r w:rsidR="00757D1E">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sidR="00757D1E">
        <w:rPr>
          <w:szCs w:val="24"/>
        </w:rPr>
        <w:fldChar w:fldCharType="separate"/>
      </w:r>
      <w:r w:rsidR="00757D1E">
        <w:rPr>
          <w:noProof/>
          <w:szCs w:val="24"/>
        </w:rPr>
        <w:t>(Daubin, Gouy, and Perrière 2002)</w:t>
      </w:r>
      <w:r w:rsidR="00757D1E">
        <w:rPr>
          <w:szCs w:val="24"/>
        </w:rPr>
        <w:fldChar w:fldCharType="end"/>
      </w:r>
      <w:r w:rsidR="00241516">
        <w:rPr>
          <w:szCs w:val="24"/>
        </w:rPr>
        <w:t>.</w:t>
      </w:r>
    </w:p>
    <w:p w14:paraId="0D0C6AEE" w14:textId="77777777" w:rsidR="00712FED" w:rsidRPr="00241516" w:rsidRDefault="00712FED" w:rsidP="00324278">
      <w:pPr>
        <w:spacing w:after="0" w:line="360" w:lineRule="auto"/>
        <w:jc w:val="both"/>
        <w:rPr>
          <w:szCs w:val="24"/>
        </w:rPr>
      </w:pPr>
    </w:p>
    <w:p w14:paraId="46A4ED05" w14:textId="0B9AEE86" w:rsidR="00756D71" w:rsidRPr="00756D71" w:rsidRDefault="00756D71" w:rsidP="00324278">
      <w:pPr>
        <w:spacing w:after="0" w:line="360" w:lineRule="auto"/>
        <w:jc w:val="both"/>
        <w:rPr>
          <w:rStyle w:val="IntenseEmphasis"/>
        </w:rPr>
      </w:pPr>
      <w:r w:rsidRPr="00756D71">
        <w:rPr>
          <w:rStyle w:val="IntenseEmphasis"/>
        </w:rPr>
        <w:t>Distribution analysis</w:t>
      </w:r>
    </w:p>
    <w:p w14:paraId="101F125D" w14:textId="4025BF2B" w:rsidR="00241516" w:rsidRDefault="00C455F8" w:rsidP="00324278">
      <w:pPr>
        <w:spacing w:after="0" w:line="360" w:lineRule="auto"/>
        <w:jc w:val="both"/>
        <w:rPr>
          <w:szCs w:val="24"/>
        </w:rPr>
      </w:pPr>
      <w:r>
        <w:rPr>
          <w:szCs w:val="24"/>
        </w:rPr>
        <w:t>T</w:t>
      </w:r>
      <w:r w:rsidR="00241516" w:rsidRPr="00241516">
        <w:rPr>
          <w:szCs w:val="24"/>
        </w:rPr>
        <w:t>he distribution of the values of two integrated information layers and the percentage taxa summarize</w:t>
      </w:r>
      <w:r w:rsidR="00AC1B7B">
        <w:rPr>
          <w:szCs w:val="24"/>
        </w:rPr>
        <w:t>d</w:t>
      </w:r>
      <w:r w:rsidR="00241516" w:rsidRPr="00241516">
        <w:rPr>
          <w:szCs w:val="24"/>
        </w:rPr>
        <w:t xml:space="preserve"> at the chosen taxonomic rank can </w:t>
      </w:r>
      <w:r w:rsidR="000507AF">
        <w:rPr>
          <w:szCs w:val="24"/>
        </w:rPr>
        <w:t>reveal</w:t>
      </w:r>
      <w:r w:rsidR="00241516" w:rsidRPr="00241516">
        <w:rPr>
          <w:szCs w:val="24"/>
        </w:rPr>
        <w:t xml:space="preserve"> a</w:t>
      </w:r>
      <w:r w:rsidR="000507AF">
        <w:rPr>
          <w:szCs w:val="24"/>
        </w:rPr>
        <w:t xml:space="preserve"> reasonable filtering threshold for those variables</w:t>
      </w:r>
      <w:r w:rsidR="00EB7D46">
        <w:rPr>
          <w:szCs w:val="24"/>
        </w:rPr>
        <w:t xml:space="preserve"> </w:t>
      </w:r>
      <w:r w:rsidR="008A4858">
        <w:rPr>
          <w:szCs w:val="24"/>
        </w:rPr>
        <w:t>(</w:t>
      </w:r>
      <w:r w:rsidR="00C2752D">
        <w:rPr>
          <w:szCs w:val="24"/>
        </w:rPr>
        <w:fldChar w:fldCharType="begin"/>
      </w:r>
      <w:r w:rsidR="00C2752D">
        <w:rPr>
          <w:szCs w:val="24"/>
        </w:rPr>
        <w:instrText xml:space="preserve"> REF _Ref384080896 \h </w:instrText>
      </w:r>
      <w:r w:rsidR="00C2752D">
        <w:rPr>
          <w:szCs w:val="24"/>
        </w:rPr>
      </w:r>
      <w:r w:rsidR="00C2752D">
        <w:rPr>
          <w:szCs w:val="24"/>
        </w:rPr>
        <w:fldChar w:fldCharType="separate"/>
      </w:r>
      <w:r w:rsidR="00F01705">
        <w:t xml:space="preserve">Figure </w:t>
      </w:r>
      <w:r w:rsidR="00F01705">
        <w:rPr>
          <w:noProof/>
        </w:rPr>
        <w:t>3</w:t>
      </w:r>
      <w:r w:rsidR="00F01705">
        <w:noBreakHyphen/>
      </w:r>
      <w:r w:rsidR="00F01705">
        <w:rPr>
          <w:noProof/>
        </w:rPr>
        <w:t>7</w:t>
      </w:r>
      <w:r w:rsidR="00C2752D">
        <w:rPr>
          <w:szCs w:val="24"/>
        </w:rPr>
        <w:fldChar w:fldCharType="end"/>
      </w:r>
      <w:r w:rsidR="008A4858">
        <w:rPr>
          <w:szCs w:val="24"/>
        </w:rPr>
        <w:t>)</w:t>
      </w:r>
      <w:r w:rsidR="000507AF">
        <w:rPr>
          <w:szCs w:val="24"/>
        </w:rPr>
        <w:t>.</w:t>
      </w:r>
    </w:p>
    <w:p w14:paraId="0669F361" w14:textId="77777777" w:rsidR="005C6B2B" w:rsidRDefault="003618AB" w:rsidP="00324278">
      <w:pPr>
        <w:keepNext/>
        <w:spacing w:after="0" w:line="360" w:lineRule="auto"/>
        <w:jc w:val="both"/>
      </w:pPr>
      <w:r>
        <w:rPr>
          <w:noProof/>
          <w:szCs w:val="24"/>
        </w:rPr>
        <w:drawing>
          <wp:inline distT="0" distB="0" distL="0" distR="0" wp14:anchorId="21858246" wp14:editId="47E4914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31">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42BAFAD3" w14:textId="7F0D4115" w:rsidR="00100B4D" w:rsidRDefault="005C6B2B" w:rsidP="00324278">
      <w:pPr>
        <w:pStyle w:val="Caption"/>
        <w:jc w:val="both"/>
        <w:rPr>
          <w:szCs w:val="24"/>
        </w:rPr>
      </w:pPr>
      <w:bookmarkStart w:id="103" w:name="_Ref384080896"/>
      <w:bookmarkStart w:id="104" w:name="_Toc386145456"/>
      <w:r>
        <w:t xml:space="preserve">Figure </w:t>
      </w:r>
      <w:r w:rsidR="00FF05FE">
        <w:fldChar w:fldCharType="begin"/>
      </w:r>
      <w:r w:rsidR="00FF05FE">
        <w:instrText xml:space="preserve"> STYLEREF 1 \s </w:instrText>
      </w:r>
      <w:r w:rsidR="00FF05FE">
        <w:fldChar w:fldCharType="separate"/>
      </w:r>
      <w:r w:rsidR="00F01705">
        <w:rPr>
          <w:noProof/>
        </w:rPr>
        <w:t>3</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7</w:t>
      </w:r>
      <w:r w:rsidR="00FF05FE">
        <w:fldChar w:fldCharType="end"/>
      </w:r>
      <w:bookmarkEnd w:id="103"/>
      <w:r>
        <w:t>: Distribution analysis of two integrated data and the fraction of species in the systematic group. Those distributions can be dynamically changed depending on the defined thresholds of those variables.</w:t>
      </w:r>
      <w:bookmarkEnd w:id="104"/>
    </w:p>
    <w:p w14:paraId="17E344E4" w14:textId="66CA44D5" w:rsidR="002B62C3" w:rsidRPr="00756D71" w:rsidRDefault="00C87DA9" w:rsidP="00324278">
      <w:pPr>
        <w:pStyle w:val="Heading3"/>
        <w:jc w:val="both"/>
      </w:pPr>
      <w:bookmarkStart w:id="105" w:name="_Toc386145391"/>
      <w:r w:rsidRPr="00756D71">
        <w:t xml:space="preserve">Interoperable </w:t>
      </w:r>
      <w:r w:rsidR="002B62C3" w:rsidRPr="00756D71">
        <w:t>output</w:t>
      </w:r>
      <w:bookmarkEnd w:id="105"/>
    </w:p>
    <w:p w14:paraId="78BF7DB6" w14:textId="4B15DF89" w:rsidR="00C87DA9" w:rsidRDefault="0082108D" w:rsidP="00324278">
      <w:pPr>
        <w:spacing w:after="0" w:line="360" w:lineRule="auto"/>
        <w:jc w:val="both"/>
        <w:rPr>
          <w:szCs w:val="24"/>
        </w:rPr>
      </w:pPr>
      <w:r w:rsidRPr="0082108D">
        <w:rPr>
          <w:szCs w:val="24"/>
        </w:rPr>
        <w:t>All plots generated in PhyloProfil</w:t>
      </w:r>
      <w:r>
        <w:rPr>
          <w:szCs w:val="24"/>
        </w:rPr>
        <w:t>e can be exported as PDF files.</w:t>
      </w:r>
      <w:r w:rsidR="00DD7887">
        <w:rPr>
          <w:szCs w:val="24"/>
        </w:rPr>
        <w:t xml:space="preserve"> Filtered </w:t>
      </w:r>
      <w:r w:rsidR="00E8704B">
        <w:rPr>
          <w:szCs w:val="24"/>
        </w:rPr>
        <w:t>profiles</w:t>
      </w:r>
      <w:r w:rsidR="00DD7887">
        <w:rPr>
          <w:szCs w:val="24"/>
        </w:rPr>
        <w:t xml:space="preserve"> as well as their sequences </w:t>
      </w:r>
      <w:r w:rsidRPr="0082108D">
        <w:rPr>
          <w:szCs w:val="24"/>
        </w:rPr>
        <w:t>can be down</w:t>
      </w:r>
      <w:r w:rsidR="008011A0">
        <w:rPr>
          <w:szCs w:val="24"/>
        </w:rPr>
        <w:t>loaded as a list and multi-FASTA</w:t>
      </w:r>
      <w:r w:rsidRPr="0082108D">
        <w:rPr>
          <w:szCs w:val="24"/>
        </w:rPr>
        <w:t xml:space="preserve"> file for f</w:t>
      </w:r>
      <w:r w:rsidR="003C5D39">
        <w:rPr>
          <w:szCs w:val="24"/>
        </w:rPr>
        <w:t xml:space="preserve">urther downstream </w:t>
      </w:r>
      <w:r w:rsidR="00502DCB">
        <w:rPr>
          <w:szCs w:val="24"/>
        </w:rPr>
        <w:t>study</w:t>
      </w:r>
      <w:r w:rsidR="003C5D39">
        <w:rPr>
          <w:szCs w:val="24"/>
        </w:rPr>
        <w:t>, such as</w:t>
      </w:r>
      <w:r w:rsidRPr="0082108D">
        <w:rPr>
          <w:szCs w:val="24"/>
        </w:rPr>
        <w:t xml:space="preserve"> </w:t>
      </w:r>
      <w:r w:rsidR="008473DC">
        <w:rPr>
          <w:szCs w:val="24"/>
        </w:rPr>
        <w:t>phylogenetic</w:t>
      </w:r>
      <w:r w:rsidRPr="0082108D">
        <w:rPr>
          <w:szCs w:val="24"/>
        </w:rPr>
        <w:t xml:space="preserve"> tree reconstruction or metabolic pathway </w:t>
      </w:r>
      <w:r w:rsidR="00EF1EA8">
        <w:rPr>
          <w:szCs w:val="24"/>
        </w:rPr>
        <w:t>analysis</w:t>
      </w:r>
      <w:r w:rsidRPr="0082108D">
        <w:rPr>
          <w:szCs w:val="24"/>
        </w:rPr>
        <w:t>.</w:t>
      </w:r>
    </w:p>
    <w:p w14:paraId="3D773EBC" w14:textId="77777777" w:rsidR="0082108D" w:rsidRDefault="0082108D" w:rsidP="00324278">
      <w:pPr>
        <w:spacing w:after="0" w:line="360" w:lineRule="auto"/>
        <w:jc w:val="both"/>
        <w:rPr>
          <w:szCs w:val="24"/>
        </w:rPr>
      </w:pPr>
    </w:p>
    <w:p w14:paraId="0A80098D" w14:textId="05249CD3" w:rsidR="00100B4D" w:rsidRPr="00756D71" w:rsidRDefault="00100B4D" w:rsidP="00324278">
      <w:pPr>
        <w:pStyle w:val="Heading2"/>
        <w:jc w:val="both"/>
      </w:pPr>
      <w:bookmarkStart w:id="106" w:name="_Toc386145392"/>
      <w:r w:rsidRPr="00756D71">
        <w:t>Result</w:t>
      </w:r>
      <w:bookmarkEnd w:id="106"/>
      <w:r w:rsidR="00CB4499" w:rsidRPr="00756D71">
        <w:t xml:space="preserve"> </w:t>
      </w:r>
    </w:p>
    <w:p w14:paraId="323882AD" w14:textId="3CF9FE4A" w:rsidR="00842AB7" w:rsidRPr="00756D71" w:rsidRDefault="00842AB7" w:rsidP="00324278">
      <w:pPr>
        <w:pStyle w:val="Heading3"/>
        <w:jc w:val="both"/>
      </w:pPr>
      <w:bookmarkStart w:id="107" w:name="_Toc386145393"/>
      <w:r w:rsidRPr="00756D71">
        <w:t>The availability</w:t>
      </w:r>
      <w:bookmarkEnd w:id="107"/>
    </w:p>
    <w:p w14:paraId="24C1B282" w14:textId="168B8D4D" w:rsidR="00656266" w:rsidRPr="009C2362" w:rsidRDefault="00AE2BAA" w:rsidP="00324278">
      <w:pPr>
        <w:spacing w:after="0" w:line="360" w:lineRule="auto"/>
        <w:jc w:val="both"/>
        <w:rPr>
          <w:szCs w:val="24"/>
        </w:rPr>
      </w:pPr>
      <w:r>
        <w:rPr>
          <w:szCs w:val="24"/>
        </w:rPr>
        <w:t xml:space="preserve">PhyloProfile </w:t>
      </w:r>
      <w:r w:rsidR="00D745D7">
        <w:rPr>
          <w:szCs w:val="24"/>
        </w:rPr>
        <w:t>is distributed</w:t>
      </w:r>
      <w:r w:rsidR="0065160D">
        <w:rPr>
          <w:szCs w:val="24"/>
        </w:rPr>
        <w:t xml:space="preserve"> </w:t>
      </w:r>
      <w:r w:rsidR="00427066">
        <w:rPr>
          <w:szCs w:val="24"/>
        </w:rPr>
        <w:t xml:space="preserve">with an </w:t>
      </w:r>
      <w:r w:rsidR="009E0419">
        <w:rPr>
          <w:szCs w:val="24"/>
        </w:rPr>
        <w:t>exhaustive documentation</w:t>
      </w:r>
      <w:r w:rsidR="00CC16F2">
        <w:rPr>
          <w:szCs w:val="24"/>
        </w:rPr>
        <w:t xml:space="preserve"> (</w:t>
      </w:r>
      <w:r w:rsidR="00CC16F2" w:rsidRPr="00CC16F2">
        <w:rPr>
          <w:szCs w:val="24"/>
        </w:rPr>
        <w:t>https://github.com/BIONF/PhyloProfile/wiki</w:t>
      </w:r>
      <w:r w:rsidR="00CC16F2">
        <w:rPr>
          <w:szCs w:val="24"/>
        </w:rPr>
        <w:t>)</w:t>
      </w:r>
      <w:r w:rsidR="009E0419">
        <w:rPr>
          <w:szCs w:val="24"/>
        </w:rPr>
        <w:t xml:space="preserve"> </w:t>
      </w:r>
      <w:r w:rsidR="005C55AE">
        <w:rPr>
          <w:szCs w:val="24"/>
        </w:rPr>
        <w:t>and</w:t>
      </w:r>
      <w:r w:rsidR="009E0419">
        <w:rPr>
          <w:szCs w:val="24"/>
        </w:rPr>
        <w:t xml:space="preserve"> </w:t>
      </w:r>
      <w:r w:rsidR="001850AF">
        <w:rPr>
          <w:szCs w:val="24"/>
        </w:rPr>
        <w:t>several testing data sets</w:t>
      </w:r>
      <w:r w:rsidR="00CC16F2">
        <w:rPr>
          <w:szCs w:val="24"/>
        </w:rPr>
        <w:t xml:space="preserve"> (</w:t>
      </w:r>
      <w:r w:rsidR="00CC16F2" w:rsidRPr="00CC16F2">
        <w:rPr>
          <w:szCs w:val="24"/>
        </w:rPr>
        <w:t>https://github.com/BIONF/phyloprofile-data/tree/master/expTestData</w:t>
      </w:r>
      <w:r w:rsidR="00CC16F2">
        <w:rPr>
          <w:szCs w:val="24"/>
        </w:rPr>
        <w:t>)</w:t>
      </w:r>
      <w:r w:rsidR="00AC6C01">
        <w:rPr>
          <w:szCs w:val="24"/>
        </w:rPr>
        <w:t xml:space="preserve">. </w:t>
      </w:r>
      <w:r w:rsidR="005C55AE">
        <w:rPr>
          <w:szCs w:val="24"/>
        </w:rPr>
        <w:t>T</w:t>
      </w:r>
      <w:r w:rsidR="00860A22">
        <w:rPr>
          <w:szCs w:val="24"/>
        </w:rPr>
        <w:t xml:space="preserve">he standalone </w:t>
      </w:r>
      <w:r w:rsidR="00E271D7">
        <w:rPr>
          <w:szCs w:val="24"/>
        </w:rPr>
        <w:t>version</w:t>
      </w:r>
      <w:r w:rsidR="005C55AE">
        <w:rPr>
          <w:szCs w:val="24"/>
        </w:rPr>
        <w:t xml:space="preserve"> as well as the open source code</w:t>
      </w:r>
      <w:r w:rsidR="00E271D7">
        <w:rPr>
          <w:szCs w:val="24"/>
        </w:rPr>
        <w:t xml:space="preserve"> of PhyloProfile can be found </w:t>
      </w:r>
      <w:r w:rsidR="00E271D7">
        <w:rPr>
          <w:szCs w:val="24"/>
        </w:rPr>
        <w:lastRenderedPageBreak/>
        <w:t xml:space="preserve">at </w:t>
      </w:r>
      <w:r w:rsidR="00E271D7" w:rsidRPr="00E271D7">
        <w:rPr>
          <w:szCs w:val="24"/>
        </w:rPr>
        <w:t>https://github.com/BIONF/PhyloProfile/releases</w:t>
      </w:r>
      <w:r w:rsidR="00AE2929">
        <w:rPr>
          <w:szCs w:val="24"/>
        </w:rPr>
        <w:t>. Besides,</w:t>
      </w:r>
      <w:r w:rsidR="00C370E0">
        <w:rPr>
          <w:szCs w:val="24"/>
        </w:rPr>
        <w:t xml:space="preserve"> we also offer</w:t>
      </w:r>
      <w:r w:rsidR="00860A22">
        <w:rPr>
          <w:szCs w:val="24"/>
        </w:rPr>
        <w:t xml:space="preserve"> </w:t>
      </w:r>
      <w:r w:rsidR="00C370E0">
        <w:rPr>
          <w:szCs w:val="24"/>
        </w:rPr>
        <w:t xml:space="preserve">an </w:t>
      </w:r>
      <w:r w:rsidR="00C370E0" w:rsidRPr="000F37EC">
        <w:rPr>
          <w:szCs w:val="24"/>
        </w:rPr>
        <w:t xml:space="preserve">online version at </w:t>
      </w:r>
      <w:r w:rsidR="00FE442F" w:rsidRPr="000F37EC">
        <w:rPr>
          <w:szCs w:val="24"/>
        </w:rPr>
        <w:t>http://applbio.biologie.uni-frankfurt.de/phyloprofile/</w:t>
      </w:r>
      <w:r w:rsidR="00C370E0" w:rsidRPr="000F37EC">
        <w:rPr>
          <w:szCs w:val="24"/>
        </w:rPr>
        <w:t>, which</w:t>
      </w:r>
      <w:r w:rsidR="00C370E0">
        <w:rPr>
          <w:szCs w:val="24"/>
        </w:rPr>
        <w:t xml:space="preserve"> </w:t>
      </w:r>
      <w:r w:rsidR="005F4365">
        <w:rPr>
          <w:szCs w:val="24"/>
        </w:rPr>
        <w:t>can run directly on the web browser</w:t>
      </w:r>
      <w:r w:rsidR="002243D1">
        <w:rPr>
          <w:szCs w:val="24"/>
        </w:rPr>
        <w:t xml:space="preserve"> without any installation</w:t>
      </w:r>
      <w:r w:rsidR="00C370E0">
        <w:rPr>
          <w:szCs w:val="24"/>
        </w:rPr>
        <w:t>.</w:t>
      </w:r>
    </w:p>
    <w:p w14:paraId="5628A86E" w14:textId="72A1F522" w:rsidR="00AE2BAA" w:rsidRPr="00756D71" w:rsidRDefault="00842AB7" w:rsidP="00324278">
      <w:pPr>
        <w:pStyle w:val="Heading3"/>
        <w:jc w:val="both"/>
      </w:pPr>
      <w:bookmarkStart w:id="108" w:name="_Toc386145394"/>
      <w:r w:rsidRPr="00756D71">
        <w:t>Performance test</w:t>
      </w:r>
      <w:bookmarkEnd w:id="108"/>
    </w:p>
    <w:p w14:paraId="37DE8EF9" w14:textId="6DE8792A" w:rsidR="007A2C8C" w:rsidRDefault="00842AB7" w:rsidP="00324278">
      <w:pPr>
        <w:spacing w:after="0" w:line="360" w:lineRule="auto"/>
        <w:jc w:val="both"/>
        <w:rPr>
          <w:szCs w:val="24"/>
        </w:rPr>
      </w:pPr>
      <w:r w:rsidRPr="00842AB7">
        <w:rPr>
          <w:szCs w:val="24"/>
        </w:rPr>
        <w:t xml:space="preserve">We checked the performance of PhyloProfile </w:t>
      </w:r>
      <w:r w:rsidR="00384E53">
        <w:rPr>
          <w:szCs w:val="24"/>
        </w:rPr>
        <w:t>by assessing the</w:t>
      </w:r>
      <w:r w:rsidRPr="00842AB7">
        <w:rPr>
          <w:szCs w:val="24"/>
        </w:rPr>
        <w:t xml:space="preserve"> time required for both importing and </w:t>
      </w:r>
      <w:r w:rsidR="004B135F">
        <w:rPr>
          <w:szCs w:val="24"/>
        </w:rPr>
        <w:t>plotting the full data (</w:t>
      </w:r>
      <w:r w:rsidR="004B135F">
        <w:rPr>
          <w:szCs w:val="24"/>
        </w:rPr>
        <w:fldChar w:fldCharType="begin"/>
      </w:r>
      <w:r w:rsidR="004B135F">
        <w:rPr>
          <w:szCs w:val="24"/>
        </w:rPr>
        <w:instrText xml:space="preserve"> REF _Ref384067296 \h </w:instrText>
      </w:r>
      <w:r w:rsidR="004B135F">
        <w:rPr>
          <w:szCs w:val="24"/>
        </w:rPr>
      </w:r>
      <w:r w:rsidR="004B135F">
        <w:rPr>
          <w:szCs w:val="24"/>
        </w:rPr>
        <w:fldChar w:fldCharType="separate"/>
      </w:r>
      <w:r w:rsidR="00F01705">
        <w:t xml:space="preserve">Figure </w:t>
      </w:r>
      <w:r w:rsidR="00F01705">
        <w:rPr>
          <w:noProof/>
        </w:rPr>
        <w:t>3</w:t>
      </w:r>
      <w:r w:rsidR="00F01705">
        <w:noBreakHyphen/>
      </w:r>
      <w:r w:rsidR="00F01705">
        <w:rPr>
          <w:noProof/>
        </w:rPr>
        <w:t>8</w:t>
      </w:r>
      <w:r w:rsidR="004B135F">
        <w:rPr>
          <w:szCs w:val="24"/>
        </w:rPr>
        <w:fldChar w:fldCharType="end"/>
      </w:r>
      <w:r w:rsidRPr="00842AB7">
        <w:rPr>
          <w:szCs w:val="24"/>
        </w:rPr>
        <w:t>), and RAM usage (</w:t>
      </w:r>
      <w:r w:rsidR="007D030A">
        <w:rPr>
          <w:szCs w:val="24"/>
        </w:rPr>
        <w:fldChar w:fldCharType="begin"/>
      </w:r>
      <w:r w:rsidR="007D030A">
        <w:rPr>
          <w:szCs w:val="24"/>
        </w:rPr>
        <w:instrText xml:space="preserve"> REF _Ref384080946 \h </w:instrText>
      </w:r>
      <w:r w:rsidR="007D030A">
        <w:rPr>
          <w:szCs w:val="24"/>
        </w:rPr>
      </w:r>
      <w:r w:rsidR="007D030A">
        <w:rPr>
          <w:szCs w:val="24"/>
        </w:rPr>
        <w:fldChar w:fldCharType="separate"/>
      </w:r>
      <w:r w:rsidR="00F01705">
        <w:t xml:space="preserve">Figure </w:t>
      </w:r>
      <w:r w:rsidR="00F01705">
        <w:rPr>
          <w:noProof/>
        </w:rPr>
        <w:t>3</w:t>
      </w:r>
      <w:r w:rsidR="00F01705">
        <w:noBreakHyphen/>
      </w:r>
      <w:r w:rsidR="00F01705">
        <w:rPr>
          <w:noProof/>
        </w:rPr>
        <w:t>9</w:t>
      </w:r>
      <w:r w:rsidR="007D030A">
        <w:rPr>
          <w:szCs w:val="24"/>
        </w:rPr>
        <w:fldChar w:fldCharType="end"/>
      </w:r>
      <w:r w:rsidRPr="00842AB7">
        <w:rPr>
          <w:szCs w:val="24"/>
        </w:rPr>
        <w:t xml:space="preserve">) </w:t>
      </w:r>
      <w:r w:rsidR="007A2C8C">
        <w:rPr>
          <w:szCs w:val="24"/>
        </w:rPr>
        <w:t>with different data size</w:t>
      </w:r>
      <w:r w:rsidRPr="00842AB7">
        <w:rPr>
          <w:szCs w:val="24"/>
        </w:rPr>
        <w:t xml:space="preserve">. </w:t>
      </w:r>
      <w:r w:rsidR="0059399C" w:rsidRPr="00842AB7">
        <w:rPr>
          <w:szCs w:val="24"/>
        </w:rPr>
        <w:t>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F01705">
        <w:t xml:space="preserve">Figure </w:t>
      </w:r>
      <w:r w:rsidR="00F01705">
        <w:rPr>
          <w:noProof/>
        </w:rPr>
        <w:t>3</w:t>
      </w:r>
      <w:r w:rsidR="00F01705">
        <w:noBreakHyphen/>
      </w:r>
      <w:r w:rsidR="00F01705">
        <w:rPr>
          <w:noProof/>
        </w:rPr>
        <w:t>8</w:t>
      </w:r>
      <w:r w:rsidR="001E3047">
        <w:rPr>
          <w:szCs w:val="24"/>
        </w:rPr>
        <w:fldChar w:fldCharType="end"/>
      </w:r>
      <w:r w:rsidR="001E3047">
        <w:rPr>
          <w:szCs w:val="24"/>
        </w:rPr>
        <w:t xml:space="preserve"> a</w:t>
      </w:r>
      <w:r w:rsidR="0059399C" w:rsidRPr="00842AB7">
        <w:rPr>
          <w:szCs w:val="24"/>
        </w:rPr>
        <w:t>) or fewer taxa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F01705">
        <w:t xml:space="preserve">Figure </w:t>
      </w:r>
      <w:r w:rsidR="00F01705">
        <w:rPr>
          <w:noProof/>
        </w:rPr>
        <w:t>3</w:t>
      </w:r>
      <w:r w:rsidR="00F01705">
        <w:noBreakHyphen/>
      </w:r>
      <w:r w:rsidR="00F01705">
        <w:rPr>
          <w:noProof/>
        </w:rPr>
        <w:t>8</w:t>
      </w:r>
      <w:r w:rsidR="001E3047">
        <w:rPr>
          <w:szCs w:val="24"/>
        </w:rPr>
        <w:fldChar w:fldCharType="end"/>
      </w:r>
      <w:r w:rsidR="001E3047">
        <w:rPr>
          <w:szCs w:val="24"/>
        </w:rPr>
        <w:t xml:space="preserve"> b</w:t>
      </w:r>
      <w:r w:rsidR="0059399C" w:rsidRPr="00842AB7">
        <w:rPr>
          <w:szCs w:val="24"/>
        </w:rPr>
        <w:t>), and measured the time to upload and plot the data.</w:t>
      </w:r>
    </w:p>
    <w:p w14:paraId="4C475600" w14:textId="77777777" w:rsidR="0059399C" w:rsidRDefault="0059399C" w:rsidP="00324278">
      <w:pPr>
        <w:spacing w:after="0" w:line="360" w:lineRule="auto"/>
        <w:jc w:val="both"/>
        <w:rPr>
          <w:szCs w:val="24"/>
        </w:rPr>
      </w:pPr>
    </w:p>
    <w:p w14:paraId="25EE6785" w14:textId="77777777" w:rsidR="001E3047" w:rsidRDefault="001E3047" w:rsidP="00324278">
      <w:pPr>
        <w:keepNext/>
        <w:spacing w:after="0" w:line="360" w:lineRule="auto"/>
        <w:jc w:val="both"/>
      </w:pPr>
      <w:r>
        <w:rPr>
          <w:noProof/>
          <w:szCs w:val="24"/>
        </w:rPr>
        <w:drawing>
          <wp:inline distT="0" distB="0" distL="0" distR="0" wp14:anchorId="46E7588E" wp14:editId="6B1578EA">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32">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0E23A9A5" w14:textId="43B09F10" w:rsidR="007A2C8C" w:rsidRDefault="001E3047" w:rsidP="00324278">
      <w:pPr>
        <w:pStyle w:val="Caption"/>
        <w:jc w:val="both"/>
        <w:rPr>
          <w:szCs w:val="24"/>
        </w:rPr>
      </w:pPr>
      <w:bookmarkStart w:id="109" w:name="_Ref384067296"/>
      <w:bookmarkStart w:id="110" w:name="_Toc386145457"/>
      <w:r>
        <w:t xml:space="preserve">Figure </w:t>
      </w:r>
      <w:r w:rsidR="00FF05FE">
        <w:fldChar w:fldCharType="begin"/>
      </w:r>
      <w:r w:rsidR="00FF05FE">
        <w:instrText xml:space="preserve"> STYLEREF 1 \s </w:instrText>
      </w:r>
      <w:r w:rsidR="00FF05FE">
        <w:fldChar w:fldCharType="separate"/>
      </w:r>
      <w:r w:rsidR="00F01705">
        <w:rPr>
          <w:noProof/>
        </w:rPr>
        <w:t>3</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8</w:t>
      </w:r>
      <w:r w:rsidR="00FF05FE">
        <w:fldChar w:fldCharType="end"/>
      </w:r>
      <w:bookmarkEnd w:id="109"/>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110"/>
    </w:p>
    <w:p w14:paraId="3B9A42EB" w14:textId="0ADF377F" w:rsidR="00842AB7" w:rsidRDefault="007330C0" w:rsidP="00324278">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004B135F"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004B135F" w:rsidRPr="004B135F">
        <w:rPr>
          <w:szCs w:val="24"/>
        </w:rPr>
        <w:lastRenderedPageBreak/>
        <w:t>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6BFB935A" w14:textId="77777777" w:rsidR="00A87C41" w:rsidRDefault="00A87C41" w:rsidP="00324278">
      <w:pPr>
        <w:keepNext/>
        <w:spacing w:after="0" w:line="360" w:lineRule="auto"/>
        <w:jc w:val="both"/>
      </w:pPr>
      <w:r>
        <w:rPr>
          <w:noProof/>
          <w:szCs w:val="24"/>
        </w:rPr>
        <w:drawing>
          <wp:inline distT="0" distB="0" distL="0" distR="0" wp14:anchorId="24BD5AF6" wp14:editId="180041A1">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33">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5BA9A0D9" w14:textId="27F573CD" w:rsidR="004B135F" w:rsidRPr="00842AB7" w:rsidRDefault="00A87C41" w:rsidP="00324278">
      <w:pPr>
        <w:pStyle w:val="Caption"/>
        <w:jc w:val="both"/>
        <w:rPr>
          <w:szCs w:val="24"/>
        </w:rPr>
      </w:pPr>
      <w:bookmarkStart w:id="111" w:name="_Ref384080946"/>
      <w:bookmarkStart w:id="112" w:name="_Toc386145458"/>
      <w:r>
        <w:t xml:space="preserve">Figure </w:t>
      </w:r>
      <w:r w:rsidR="00FF05FE">
        <w:fldChar w:fldCharType="begin"/>
      </w:r>
      <w:r w:rsidR="00FF05FE">
        <w:instrText xml:space="preserve"> STYLEREF 1 \s </w:instrText>
      </w:r>
      <w:r w:rsidR="00FF05FE">
        <w:fldChar w:fldCharType="separate"/>
      </w:r>
      <w:r w:rsidR="00F01705">
        <w:rPr>
          <w:noProof/>
        </w:rPr>
        <w:t>3</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9</w:t>
      </w:r>
      <w:r w:rsidR="00FF05FE">
        <w:fldChar w:fldCharType="end"/>
      </w:r>
      <w:bookmarkEnd w:id="111"/>
      <w:r>
        <w:t xml:space="preserve">: </w:t>
      </w:r>
      <w:r w:rsidR="00001AD8" w:rsidRPr="00001AD8">
        <w:t>RAM usage during data display increases linearly as the data matrix grows. (a) RAM usage as a function of number of genes analyzed, and (b) as a function of the number of taxa analyzed.</w:t>
      </w:r>
      <w:bookmarkEnd w:id="112"/>
    </w:p>
    <w:p w14:paraId="5D9D35BF" w14:textId="34FB38E0" w:rsidR="00842AB7" w:rsidRDefault="00842AB7" w:rsidP="00324278">
      <w:pPr>
        <w:spacing w:after="0" w:line="360" w:lineRule="auto"/>
        <w:jc w:val="both"/>
        <w:rPr>
          <w:szCs w:val="24"/>
        </w:rPr>
      </w:pPr>
    </w:p>
    <w:p w14:paraId="0C1C7A74" w14:textId="7B5F3AB6" w:rsidR="00842AB7" w:rsidRDefault="00001AD8" w:rsidP="00324278">
      <w:pPr>
        <w:spacing w:after="0" w:line="360" w:lineRule="auto"/>
        <w:jc w:val="both"/>
        <w:rPr>
          <w:szCs w:val="24"/>
        </w:rPr>
      </w:pPr>
      <w:r w:rsidRPr="00033638">
        <w:rPr>
          <w:szCs w:val="24"/>
        </w:rPr>
        <w:t>The online version o</w:t>
      </w:r>
      <w:r w:rsidR="00B14065" w:rsidRPr="00033638">
        <w:rPr>
          <w:szCs w:val="24"/>
        </w:rPr>
        <w:t>f PhyloProfile currently runs on our webserver at http://applbio.biologie.uni-frankfurt.de/phyloprofile/ using</w:t>
      </w:r>
      <w:r w:rsidRPr="00033638">
        <w:rPr>
          <w:szCs w:val="24"/>
        </w:rPr>
        <w:t xml:space="preserve"> the shiny</w:t>
      </w:r>
      <w:r w:rsidR="00B14065" w:rsidRPr="00033638">
        <w:rPr>
          <w:szCs w:val="24"/>
        </w:rPr>
        <w:t xml:space="preserve"> </w:t>
      </w:r>
      <w:r w:rsidRPr="00033638">
        <w:rPr>
          <w:szCs w:val="24"/>
        </w:rPr>
        <w:t xml:space="preserve">server that is provided as a service to the community by RStudio Inc. The performance of the online version is comparable to the standalone version with respect to speed of data upload and plotting of the profiles. </w:t>
      </w:r>
      <w:r w:rsidR="00B270D9">
        <w:rPr>
          <w:szCs w:val="24"/>
        </w:rPr>
        <w:t>The only difference is</w:t>
      </w:r>
      <w:r w:rsidRPr="00033638">
        <w:rPr>
          <w:szCs w:val="24"/>
        </w:rPr>
        <w:t>,</w:t>
      </w:r>
      <w:r w:rsidR="00B270D9">
        <w:rPr>
          <w:szCs w:val="24"/>
        </w:rPr>
        <w:t xml:space="preserve"> that</w:t>
      </w:r>
      <w:r w:rsidR="00033638">
        <w:rPr>
          <w:szCs w:val="24"/>
        </w:rPr>
        <w:t xml:space="preserve"> the online version currently does not support orthoXML format as input</w:t>
      </w:r>
      <w:r w:rsidRPr="00033638">
        <w:rPr>
          <w:szCs w:val="24"/>
        </w:rPr>
        <w:t>.</w:t>
      </w:r>
    </w:p>
    <w:p w14:paraId="053ED2C6" w14:textId="77777777" w:rsidR="00AE2BAA" w:rsidRDefault="00AE2BAA" w:rsidP="00324278">
      <w:pPr>
        <w:spacing w:after="0" w:line="360" w:lineRule="auto"/>
        <w:jc w:val="both"/>
        <w:rPr>
          <w:szCs w:val="24"/>
        </w:rPr>
      </w:pPr>
    </w:p>
    <w:p w14:paraId="4734BA8F" w14:textId="4CE5D345" w:rsidR="00100B4D" w:rsidRPr="00756D71" w:rsidRDefault="00100B4D" w:rsidP="00324278">
      <w:pPr>
        <w:pStyle w:val="Heading2"/>
        <w:jc w:val="both"/>
      </w:pPr>
      <w:bookmarkStart w:id="113" w:name="_Toc386145395"/>
      <w:r w:rsidRPr="00756D71">
        <w:t>Conclusion</w:t>
      </w:r>
      <w:bookmarkEnd w:id="113"/>
    </w:p>
    <w:p w14:paraId="3108DBE5" w14:textId="72302C12" w:rsidR="00100B4D" w:rsidRDefault="00B30EA3" w:rsidP="00324278">
      <w:pPr>
        <w:spacing w:after="0" w:line="360" w:lineRule="auto"/>
        <w:jc w:val="both"/>
        <w:rPr>
          <w:szCs w:val="24"/>
        </w:rPr>
      </w:pPr>
      <w:r>
        <w:rPr>
          <w:szCs w:val="24"/>
        </w:rPr>
        <w:t>Beside</w:t>
      </w:r>
      <w:r w:rsidR="00EE578A">
        <w:rPr>
          <w:szCs w:val="24"/>
        </w:rPr>
        <w:t xml:space="preserve"> the presence/</w:t>
      </w:r>
      <w:r w:rsidR="00622120" w:rsidRPr="00076E91">
        <w:rPr>
          <w:szCs w:val="24"/>
        </w:rPr>
        <w:t xml:space="preserve">absence pattern of genes across species, PhyloProfile is able to display two additional layers of information. In particularly, </w:t>
      </w:r>
      <w:r w:rsidR="00EE578A">
        <w:rPr>
          <w:szCs w:val="24"/>
        </w:rPr>
        <w:t>the tool</w:t>
      </w:r>
      <w:r w:rsidR="00622120" w:rsidRPr="00076E91">
        <w:rPr>
          <w:szCs w:val="24"/>
        </w:rPr>
        <w:t xml:space="preserve"> </w:t>
      </w:r>
      <w:r w:rsidR="00893DFE">
        <w:rPr>
          <w:szCs w:val="24"/>
        </w:rPr>
        <w:t>facilitates</w:t>
      </w:r>
      <w:r w:rsidR="00622120" w:rsidRPr="00076E91">
        <w:rPr>
          <w:szCs w:val="24"/>
        </w:rPr>
        <w:t xml:space="preserve"> the visualization and exploration of phylogenetic profiles together with the protein feature architectures in an interactive </w:t>
      </w:r>
      <w:r w:rsidR="00702173">
        <w:rPr>
          <w:szCs w:val="24"/>
        </w:rPr>
        <w:t xml:space="preserve">and </w:t>
      </w:r>
      <w:r w:rsidR="00785DF3">
        <w:rPr>
          <w:szCs w:val="24"/>
        </w:rPr>
        <w:t>effective</w:t>
      </w:r>
      <w:r w:rsidR="00434E18">
        <w:rPr>
          <w:szCs w:val="24"/>
        </w:rPr>
        <w:t xml:space="preserve"> </w:t>
      </w:r>
      <w:r w:rsidR="00622120" w:rsidRPr="00076E91">
        <w:rPr>
          <w:szCs w:val="24"/>
        </w:rPr>
        <w:t xml:space="preserve">way. Implemented with the </w:t>
      </w:r>
      <w:r w:rsidR="00785DF3">
        <w:rPr>
          <w:szCs w:val="24"/>
        </w:rPr>
        <w:t>dynamic</w:t>
      </w:r>
      <w:r w:rsidR="00622120" w:rsidRPr="00076E91">
        <w:rPr>
          <w:szCs w:val="24"/>
        </w:rPr>
        <w:t xml:space="preserve"> </w:t>
      </w:r>
      <w:r w:rsidR="00785DF3" w:rsidRPr="00076E91">
        <w:rPr>
          <w:szCs w:val="24"/>
        </w:rPr>
        <w:t>analysis functions</w:t>
      </w:r>
      <w:r w:rsidR="00622120" w:rsidRPr="00076E91">
        <w:rPr>
          <w:szCs w:val="24"/>
        </w:rPr>
        <w:t xml:space="preserve">, PhyloProfile can offer a reliable analysis of </w:t>
      </w:r>
      <w:r w:rsidR="0055107B">
        <w:rPr>
          <w:szCs w:val="24"/>
        </w:rPr>
        <w:t xml:space="preserve">complex </w:t>
      </w:r>
      <w:r w:rsidR="00622120" w:rsidRPr="00076E91">
        <w:rPr>
          <w:szCs w:val="24"/>
        </w:rPr>
        <w:t>phylogenetic profiles</w:t>
      </w:r>
      <w:r w:rsidR="0055107B">
        <w:rPr>
          <w:szCs w:val="24"/>
        </w:rPr>
        <w:t>.</w:t>
      </w:r>
    </w:p>
    <w:p w14:paraId="2BC720BA" w14:textId="77777777" w:rsidR="00A2632C" w:rsidRPr="00076E91" w:rsidRDefault="00A2632C" w:rsidP="00324278">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914017C" w14:textId="081B06C1" w:rsidR="00D53950" w:rsidRDefault="00AD08DF" w:rsidP="00324278">
      <w:pPr>
        <w:pStyle w:val="Heading1"/>
        <w:jc w:val="both"/>
      </w:pPr>
      <w:bookmarkStart w:id="114" w:name="_Toc386145396"/>
      <w:r w:rsidRPr="00CC3D21">
        <w:lastRenderedPageBreak/>
        <w:t xml:space="preserve">Distribution analysis of the </w:t>
      </w:r>
      <w:r w:rsidR="000975BB" w:rsidRPr="00CC3D21">
        <w:t>microsporidian LCA</w:t>
      </w:r>
      <w:r w:rsidRPr="00CC3D21">
        <w:t xml:space="preserve"> proteins</w:t>
      </w:r>
      <w:bookmarkEnd w:id="114"/>
    </w:p>
    <w:p w14:paraId="02B88AFC" w14:textId="77777777" w:rsidR="009C2362" w:rsidRPr="009C2362" w:rsidRDefault="009C2362" w:rsidP="00324278">
      <w:pPr>
        <w:jc w:val="both"/>
      </w:pPr>
    </w:p>
    <w:p w14:paraId="13991F1A" w14:textId="744AECDA" w:rsidR="007605EC" w:rsidRPr="00CC3D21" w:rsidRDefault="00AD08DF" w:rsidP="00324278">
      <w:pPr>
        <w:pStyle w:val="Heading2"/>
        <w:jc w:val="both"/>
      </w:pPr>
      <w:bookmarkStart w:id="115" w:name="_Toc386145397"/>
      <w:r w:rsidRPr="00CC3D21">
        <w:t>Introduction</w:t>
      </w:r>
      <w:bookmarkEnd w:id="115"/>
    </w:p>
    <w:p w14:paraId="17E65444" w14:textId="2A8C18BB" w:rsidR="00DF0053" w:rsidRDefault="00346655" w:rsidP="00324278">
      <w:pPr>
        <w:spacing w:after="0" w:line="360" w:lineRule="auto"/>
        <w:jc w:val="both"/>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324278">
      <w:pPr>
        <w:spacing w:after="0" w:line="360" w:lineRule="auto"/>
        <w:jc w:val="both"/>
        <w:rPr>
          <w:szCs w:val="24"/>
        </w:rPr>
      </w:pPr>
    </w:p>
    <w:p w14:paraId="291C753C" w14:textId="34E7B2AA" w:rsidR="00AD08DF" w:rsidRPr="00CC3D21" w:rsidRDefault="00AD08DF" w:rsidP="00324278">
      <w:pPr>
        <w:pStyle w:val="Heading2"/>
        <w:jc w:val="both"/>
      </w:pPr>
      <w:bookmarkStart w:id="116" w:name="_Toc386145398"/>
      <w:r w:rsidRPr="00CC3D21">
        <w:t>Methods</w:t>
      </w:r>
      <w:bookmarkEnd w:id="116"/>
    </w:p>
    <w:p w14:paraId="10667284" w14:textId="4543EEB8" w:rsidR="00B41BE3" w:rsidRPr="00CC3D21" w:rsidRDefault="00B41BE3" w:rsidP="00324278">
      <w:pPr>
        <w:pStyle w:val="Heading3"/>
        <w:jc w:val="both"/>
      </w:pPr>
      <w:bookmarkStart w:id="117" w:name="_Toc386145399"/>
      <w:r w:rsidRPr="00CC3D21">
        <w:t>Orthology prediction</w:t>
      </w:r>
      <w:bookmarkEnd w:id="117"/>
    </w:p>
    <w:p w14:paraId="4267C655" w14:textId="12736169" w:rsidR="00F80F54" w:rsidRPr="00076E91" w:rsidRDefault="007B4E0F" w:rsidP="00324278">
      <w:pPr>
        <w:spacing w:after="0" w:line="360" w:lineRule="auto"/>
        <w:jc w:val="both"/>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F01705" w:rsidRPr="00076E91">
        <w:t xml:space="preserve">Figure </w:t>
      </w:r>
      <w:r w:rsidR="00F01705">
        <w:rPr>
          <w:noProof/>
        </w:rPr>
        <w:t>4</w:t>
      </w:r>
      <w:r w:rsidR="00F01705">
        <w:noBreakHyphen/>
      </w:r>
      <w:r w:rsidR="00F01705">
        <w:rPr>
          <w:noProof/>
        </w:rPr>
        <w:t>1</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in</w:t>
      </w:r>
      <w:r w:rsidR="00F60835">
        <w:rPr>
          <w:szCs w:val="24"/>
        </w:rPr>
        <w:t xml:space="preserve"> Appendix,</w:t>
      </w:r>
      <w:r w:rsidR="005C5E3D" w:rsidRPr="00076E91">
        <w:rPr>
          <w:szCs w:val="24"/>
        </w:rPr>
        <w:t xml:space="preserve">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F01705" w:rsidRPr="00076E91">
        <w:t xml:space="preserve">Table </w:t>
      </w:r>
      <w:r w:rsidR="00F01705">
        <w:rPr>
          <w:noProof/>
        </w:rPr>
        <w:t>A</w:t>
      </w:r>
      <w:r w:rsidR="00F01705">
        <w:noBreakHyphen/>
      </w:r>
      <w:r w:rsidR="00F01705">
        <w:rPr>
          <w:noProof/>
        </w:rPr>
        <w:t>2</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sidRPr="000D3309">
        <w:rPr>
          <w:szCs w:val="24"/>
        </w:rPr>
        <w:t xml:space="preserve">Chapter </w:t>
      </w:r>
      <w:r w:rsidR="00D72299" w:rsidRPr="000D3309">
        <w:rPr>
          <w:szCs w:val="24"/>
        </w:rPr>
        <w:t xml:space="preserve">2, point </w:t>
      </w:r>
      <w:r w:rsidR="00D72299" w:rsidRPr="000D3309">
        <w:rPr>
          <w:szCs w:val="24"/>
        </w:rPr>
        <w:fldChar w:fldCharType="begin"/>
      </w:r>
      <w:r w:rsidR="00D72299" w:rsidRPr="000D3309">
        <w:rPr>
          <w:szCs w:val="24"/>
        </w:rPr>
        <w:instrText xml:space="preserve"> REF _Ref384631038 \r \h </w:instrText>
      </w:r>
      <w:r w:rsidR="00D72299" w:rsidRPr="000D3309">
        <w:rPr>
          <w:szCs w:val="24"/>
        </w:rPr>
      </w:r>
      <w:r w:rsidR="00D72299" w:rsidRPr="000D3309">
        <w:rPr>
          <w:szCs w:val="24"/>
        </w:rPr>
        <w:fldChar w:fldCharType="separate"/>
      </w:r>
      <w:r w:rsidR="00F01705">
        <w:rPr>
          <w:szCs w:val="24"/>
        </w:rPr>
        <w:t>2.2.2</w:t>
      </w:r>
      <w:r w:rsidR="00D72299" w:rsidRPr="000D3309">
        <w:rPr>
          <w:szCs w:val="24"/>
        </w:rPr>
        <w:fldChar w:fldCharType="end"/>
      </w:r>
      <w:r w:rsidR="00572026" w:rsidRPr="000D3309">
        <w:rPr>
          <w:szCs w:val="24"/>
        </w:rPr>
        <w:t>.</w:t>
      </w:r>
    </w:p>
    <w:p w14:paraId="5616CA30" w14:textId="4A008C3D" w:rsidR="00E959B2" w:rsidRPr="00076E91" w:rsidRDefault="00E959B2" w:rsidP="00324278">
      <w:pPr>
        <w:keepNext/>
        <w:spacing w:after="0" w:line="360" w:lineRule="auto"/>
        <w:jc w:val="both"/>
        <w:rPr>
          <w:szCs w:val="24"/>
        </w:rPr>
      </w:pPr>
      <w:r w:rsidRPr="00076E91">
        <w:rPr>
          <w:noProof/>
          <w:szCs w:val="24"/>
        </w:rPr>
        <w:lastRenderedPageBreak/>
        <w:drawing>
          <wp:inline distT="0" distB="0" distL="0" distR="0" wp14:anchorId="12915180" wp14:editId="3EC49667">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67AC70DB" w14:textId="1710F2A3" w:rsidR="003259EB" w:rsidRPr="00C87C0D" w:rsidRDefault="00E959B2" w:rsidP="00324278">
      <w:pPr>
        <w:pStyle w:val="Caption"/>
        <w:spacing w:after="0" w:line="360" w:lineRule="auto"/>
        <w:jc w:val="both"/>
      </w:pPr>
      <w:bookmarkStart w:id="118" w:name="_Ref381452921"/>
      <w:bookmarkStart w:id="119" w:name="_Toc386145459"/>
      <w:r w:rsidRPr="00076E91">
        <w:t xml:space="preserve">Figure </w:t>
      </w:r>
      <w:r w:rsidR="00FF05FE">
        <w:fldChar w:fldCharType="begin"/>
      </w:r>
      <w:r w:rsidR="00FF05FE">
        <w:instrText xml:space="preserve"> STYLEREF 1 \s </w:instrText>
      </w:r>
      <w:r w:rsidR="00FF05FE">
        <w:fldChar w:fldCharType="separate"/>
      </w:r>
      <w:r w:rsidR="00F01705">
        <w:rPr>
          <w:noProof/>
        </w:rPr>
        <w:t>4</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w:t>
      </w:r>
      <w:r w:rsidR="00FF05FE">
        <w:fldChar w:fldCharType="end"/>
      </w:r>
      <w:bookmarkEnd w:id="118"/>
      <w:r w:rsidR="009708BB" w:rsidRPr="00076E91">
        <w:t>:</w:t>
      </w:r>
      <w:r w:rsidR="00FC2899">
        <w:t xml:space="preserve"> </w:t>
      </w:r>
      <w:r w:rsidRPr="00076E91">
        <w:t xml:space="preserve">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w:t>
      </w:r>
      <w:r w:rsidR="008A426E">
        <w:t>(</w:t>
      </w:r>
      <w:proofErr w:type="gramStart"/>
      <w:r w:rsidR="008F5883" w:rsidRPr="00076E91">
        <w:t>super</w:t>
      </w:r>
      <w:r w:rsidR="008A426E">
        <w:t>)</w:t>
      </w:r>
      <w:r w:rsidR="008F5883" w:rsidRPr="00076E91">
        <w:t>taxon</w:t>
      </w:r>
      <w:proofErr w:type="gramEnd"/>
      <w:r w:rsidR="008F5883" w:rsidRPr="00076E91">
        <w:t>.</w:t>
      </w:r>
      <w:bookmarkEnd w:id="119"/>
      <w:r w:rsidR="008F5883" w:rsidRPr="00076E91">
        <w:t xml:space="preserve"> </w:t>
      </w:r>
    </w:p>
    <w:p w14:paraId="56CA872D" w14:textId="32B0AE21" w:rsidR="00171003" w:rsidRPr="00CC3D21" w:rsidRDefault="00171003" w:rsidP="00324278">
      <w:pPr>
        <w:pStyle w:val="Heading3"/>
        <w:jc w:val="both"/>
      </w:pPr>
      <w:bookmarkStart w:id="120" w:name="_Toc386145400"/>
      <w:r w:rsidRPr="00CC3D21">
        <w:t>Feature architecture similarity score calculation</w:t>
      </w:r>
      <w:bookmarkEnd w:id="120"/>
    </w:p>
    <w:p w14:paraId="5AED2752" w14:textId="1B686353" w:rsidR="0014076C" w:rsidRDefault="00FE532B" w:rsidP="00324278">
      <w:pPr>
        <w:spacing w:after="0" w:line="360" w:lineRule="auto"/>
        <w:jc w:val="both"/>
        <w:rPr>
          <w:szCs w:val="24"/>
        </w:rPr>
      </w:pPr>
      <w:r w:rsidRPr="00076E91">
        <w:rPr>
          <w:szCs w:val="24"/>
        </w:rPr>
        <w:t>For a comprehensive analysis and to complement the orthology assignment, we calculated the feature architecture similarity</w:t>
      </w:r>
      <w:r w:rsidR="00EF22EA">
        <w:rPr>
          <w:szCs w:val="24"/>
        </w:rPr>
        <w:t xml:space="preserve"> </w:t>
      </w:r>
      <w:r w:rsidR="00EF22EA">
        <w:rPr>
          <w:szCs w:val="24"/>
        </w:rPr>
        <w:fldChar w:fldCharType="begin"/>
      </w:r>
      <w:r w:rsidR="00EF22EA">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F22EA">
        <w:rPr>
          <w:szCs w:val="24"/>
        </w:rPr>
        <w:fldChar w:fldCharType="separate"/>
      </w:r>
      <w:r w:rsidR="00EF22EA">
        <w:rPr>
          <w:noProof/>
          <w:szCs w:val="24"/>
        </w:rPr>
        <w:t>(Koestler, von Haeseler, and Ebersberger 2010)</w:t>
      </w:r>
      <w:r w:rsidR="00EF22EA">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902AA">
        <w:rPr>
          <w:szCs w:val="24"/>
        </w:rPr>
        <w:fldChar w:fldCharType="begin"/>
      </w:r>
      <w:r w:rsidR="002902AA">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902AA">
        <w:rPr>
          <w:szCs w:val="24"/>
        </w:rPr>
        <w:fldChar w:fldCharType="separate"/>
      </w:r>
      <w:r w:rsidR="002902AA">
        <w:rPr>
          <w:noProof/>
          <w:szCs w:val="24"/>
        </w:rPr>
        <w:t>(Finn et al. 2014)</w:t>
      </w:r>
      <w:r w:rsidR="002902AA">
        <w:rPr>
          <w:szCs w:val="24"/>
        </w:rPr>
        <w:fldChar w:fldCharType="end"/>
      </w:r>
      <w:r w:rsidR="00222066" w:rsidRPr="00076E91">
        <w:rPr>
          <w:rStyle w:val="FootnoteReference"/>
          <w:szCs w:val="24"/>
        </w:rPr>
        <w:t xml:space="preserve"> </w:t>
      </w:r>
      <w:r w:rsidR="00764A6B" w:rsidRPr="00076E91">
        <w:rPr>
          <w:szCs w:val="24"/>
        </w:rPr>
        <w:t>or SMART</w:t>
      </w:r>
      <w:r w:rsidR="00F93EC0">
        <w:rPr>
          <w:szCs w:val="24"/>
        </w:rPr>
        <w:t xml:space="preserve"> </w:t>
      </w:r>
      <w:r w:rsidR="00F93EC0">
        <w:rPr>
          <w:szCs w:val="24"/>
        </w:rPr>
        <w:fldChar w:fldCharType="begin"/>
      </w:r>
      <w:r w:rsidR="00F93EC0">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F93EC0">
        <w:rPr>
          <w:szCs w:val="24"/>
        </w:rPr>
        <w:fldChar w:fldCharType="separate"/>
      </w:r>
      <w:r w:rsidR="00F93EC0">
        <w:rPr>
          <w:noProof/>
          <w:szCs w:val="24"/>
        </w:rPr>
        <w:t>(Letunic, Doerks, and Bork 2012)</w:t>
      </w:r>
      <w:r w:rsidR="00F93EC0">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w:t>
      </w:r>
      <w:r w:rsidR="00F6485D" w:rsidRPr="00076E91">
        <w:rPr>
          <w:szCs w:val="24"/>
        </w:rPr>
        <w:lastRenderedPageBreak/>
        <w:t>between 0 and 1. The higher the FAS score, the more similar those 2 proteins are in term of functional equivalence</w:t>
      </w:r>
      <w:r w:rsidR="002D4809" w:rsidRPr="00076E91">
        <w:rPr>
          <w:szCs w:val="24"/>
        </w:rPr>
        <w:t>.</w:t>
      </w:r>
    </w:p>
    <w:p w14:paraId="7951A88D" w14:textId="00B4B90C" w:rsidR="002D4809" w:rsidRPr="00CC3D21" w:rsidRDefault="0014076C" w:rsidP="00324278">
      <w:pPr>
        <w:pStyle w:val="Heading3"/>
        <w:jc w:val="both"/>
      </w:pPr>
      <w:bookmarkStart w:id="121" w:name="_Toc386145401"/>
      <w:r w:rsidRPr="00CC3D21">
        <w:t>Phylogenetic profile analysis</w:t>
      </w:r>
      <w:bookmarkEnd w:id="121"/>
    </w:p>
    <w:p w14:paraId="3DFE775B" w14:textId="1E1B363D" w:rsidR="00EE1D50" w:rsidRDefault="00E12195" w:rsidP="00324278">
      <w:pPr>
        <w:spacing w:after="0" w:line="360" w:lineRule="auto"/>
        <w:jc w:val="both"/>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324278">
      <w:pPr>
        <w:spacing w:after="0" w:line="360" w:lineRule="auto"/>
        <w:jc w:val="both"/>
        <w:rPr>
          <w:szCs w:val="24"/>
        </w:rPr>
      </w:pPr>
    </w:p>
    <w:p w14:paraId="65F7F2A6" w14:textId="5FA5291D" w:rsidR="00F646C0" w:rsidRPr="00CC3D21" w:rsidRDefault="00AD08DF" w:rsidP="00324278">
      <w:pPr>
        <w:pStyle w:val="Heading2"/>
        <w:jc w:val="both"/>
      </w:pPr>
      <w:bookmarkStart w:id="122" w:name="_Toc386145402"/>
      <w:r w:rsidRPr="00CC3D21">
        <w:t>Results</w:t>
      </w:r>
      <w:bookmarkEnd w:id="122"/>
    </w:p>
    <w:p w14:paraId="74F233CE" w14:textId="3B57F257" w:rsidR="009F3917" w:rsidRDefault="00E46F9A" w:rsidP="00324278">
      <w:pPr>
        <w:spacing w:after="0" w:line="360" w:lineRule="auto"/>
        <w:jc w:val="both"/>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324278">
      <w:pPr>
        <w:keepNext/>
        <w:spacing w:after="0" w:line="360" w:lineRule="auto"/>
        <w:jc w:val="both"/>
        <w:rPr>
          <w:szCs w:val="24"/>
        </w:rPr>
      </w:pPr>
      <w:r w:rsidRPr="00076E91">
        <w:rPr>
          <w:noProof/>
          <w:szCs w:val="24"/>
        </w:rPr>
        <w:drawing>
          <wp:inline distT="0" distB="0" distL="0" distR="0" wp14:anchorId="05030915" wp14:editId="567378A0">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35">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515E3F0B" w14:textId="6BA7F111" w:rsidR="00EB18BA" w:rsidRPr="00076E91" w:rsidRDefault="003F7481" w:rsidP="00324278">
      <w:pPr>
        <w:pStyle w:val="Caption"/>
        <w:spacing w:after="0" w:line="360" w:lineRule="auto"/>
        <w:jc w:val="both"/>
      </w:pPr>
      <w:bookmarkStart w:id="123" w:name="_Ref381546097"/>
      <w:bookmarkStart w:id="124" w:name="_Toc386145460"/>
      <w:r w:rsidRPr="00076E91">
        <w:t xml:space="preserve">Figure </w:t>
      </w:r>
      <w:r w:rsidR="00FF05FE">
        <w:fldChar w:fldCharType="begin"/>
      </w:r>
      <w:r w:rsidR="00FF05FE">
        <w:instrText xml:space="preserve"> STYLEREF 1 \s </w:instrText>
      </w:r>
      <w:r w:rsidR="00FF05FE">
        <w:fldChar w:fldCharType="separate"/>
      </w:r>
      <w:r w:rsidR="00F01705">
        <w:rPr>
          <w:noProof/>
        </w:rPr>
        <w:t>4</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2</w:t>
      </w:r>
      <w:r w:rsidR="00FF05FE">
        <w:fldChar w:fldCharType="end"/>
      </w:r>
      <w:bookmarkEnd w:id="123"/>
      <w:r w:rsidRPr="00076E91">
        <w:t xml:space="preserve">: The distribution of FAS scores for all orthologs of 1605 </w:t>
      </w:r>
      <w:r w:rsidR="000975BB" w:rsidRPr="00076E91">
        <w:t>microsporidian LCA</w:t>
      </w:r>
      <w:r w:rsidRPr="00076E91">
        <w:t xml:space="preserve"> proteins.</w:t>
      </w:r>
      <w:bookmarkEnd w:id="124"/>
    </w:p>
    <w:p w14:paraId="278FF358" w14:textId="21463CBE" w:rsidR="004B3AF4" w:rsidRPr="00076E91" w:rsidRDefault="00A95E29" w:rsidP="00324278">
      <w:pPr>
        <w:spacing w:after="0" w:line="360" w:lineRule="auto"/>
        <w:jc w:val="both"/>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F01705" w:rsidRPr="00076E91">
        <w:t xml:space="preserve">Figure </w:t>
      </w:r>
      <w:r w:rsidR="00F01705">
        <w:rPr>
          <w:noProof/>
        </w:rPr>
        <w:t>4</w:t>
      </w:r>
      <w:r w:rsidR="00F01705">
        <w:noBreakHyphen/>
      </w:r>
      <w:r w:rsidR="00F01705">
        <w:rPr>
          <w:noProof/>
        </w:rPr>
        <w:t>2</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324278">
      <w:pPr>
        <w:spacing w:after="0" w:line="360" w:lineRule="auto"/>
        <w:jc w:val="both"/>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F01705" w:rsidRPr="00076E91">
        <w:t xml:space="preserve">Figure </w:t>
      </w:r>
      <w:r w:rsidR="00F01705">
        <w:rPr>
          <w:noProof/>
        </w:rPr>
        <w:t>4</w:t>
      </w:r>
      <w:r w:rsidR="00F01705">
        <w:noBreakHyphen/>
      </w:r>
      <w:r w:rsidR="00F01705">
        <w:rPr>
          <w:noProof/>
        </w:rPr>
        <w:t>3</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w:t>
      </w:r>
      <w:r w:rsidR="004A4204" w:rsidRPr="00076E91">
        <w:rPr>
          <w:szCs w:val="24"/>
        </w:rPr>
        <w:lastRenderedPageBreak/>
        <w:t xml:space="preserve">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324278">
      <w:pPr>
        <w:keepNext/>
        <w:spacing w:after="0" w:line="360" w:lineRule="auto"/>
        <w:jc w:val="both"/>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36">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4D5250F6" w:rsidR="00EB18BA" w:rsidRPr="00076E91" w:rsidRDefault="009708BB" w:rsidP="00324278">
      <w:pPr>
        <w:pStyle w:val="Caption"/>
        <w:spacing w:after="0" w:line="360" w:lineRule="auto"/>
        <w:jc w:val="both"/>
      </w:pPr>
      <w:bookmarkStart w:id="125" w:name="_Ref381546185"/>
      <w:bookmarkStart w:id="126" w:name="_Toc386145461"/>
      <w:r w:rsidRPr="00076E91">
        <w:t xml:space="preserve">Figure </w:t>
      </w:r>
      <w:r w:rsidR="00FF05FE">
        <w:fldChar w:fldCharType="begin"/>
      </w:r>
      <w:r w:rsidR="00FF05FE">
        <w:instrText xml:space="preserve"> STYLEREF 1 \s </w:instrText>
      </w:r>
      <w:r w:rsidR="00FF05FE">
        <w:fldChar w:fldCharType="separate"/>
      </w:r>
      <w:r w:rsidR="00F01705">
        <w:rPr>
          <w:noProof/>
        </w:rPr>
        <w:t>4</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3</w:t>
      </w:r>
      <w:r w:rsidR="00FF05FE">
        <w:fldChar w:fldCharType="end"/>
      </w:r>
      <w:bookmarkEnd w:id="125"/>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bookmarkEnd w:id="126"/>
    </w:p>
    <w:p w14:paraId="10DFFFD9" w14:textId="77777777" w:rsidR="00225DB4" w:rsidRDefault="00225DB4" w:rsidP="00324278">
      <w:pPr>
        <w:spacing w:after="0" w:line="360" w:lineRule="auto"/>
        <w:jc w:val="both"/>
        <w:rPr>
          <w:szCs w:val="24"/>
        </w:rPr>
      </w:pPr>
    </w:p>
    <w:p w14:paraId="4AABF204" w14:textId="6E7B5C8A" w:rsidR="00883209" w:rsidRPr="00076E91" w:rsidRDefault="00225DB4" w:rsidP="00324278">
      <w:pPr>
        <w:spacing w:after="0" w:line="360" w:lineRule="auto"/>
        <w:jc w:val="both"/>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F01705" w:rsidRPr="00076E91">
        <w:t xml:space="preserve">Figure </w:t>
      </w:r>
      <w:r w:rsidR="00F01705">
        <w:rPr>
          <w:noProof/>
        </w:rPr>
        <w:t>4</w:t>
      </w:r>
      <w:r w:rsidR="00F01705">
        <w:noBreakHyphen/>
      </w:r>
      <w:r w:rsidR="00F01705">
        <w:rPr>
          <w:noProof/>
        </w:rPr>
        <w:t>3</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F01705" w:rsidRPr="00076E91">
        <w:t xml:space="preserve">Figure </w:t>
      </w:r>
      <w:r w:rsidR="00F01705">
        <w:rPr>
          <w:noProof/>
        </w:rPr>
        <w:t>4</w:t>
      </w:r>
      <w:r w:rsidR="00F01705">
        <w:noBreakHyphen/>
      </w:r>
      <w:r w:rsidR="00F01705">
        <w:rPr>
          <w:noProof/>
        </w:rPr>
        <w:t>4</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324278">
      <w:pPr>
        <w:keepNext/>
        <w:spacing w:after="0" w:line="360" w:lineRule="auto"/>
        <w:jc w:val="both"/>
        <w:rPr>
          <w:szCs w:val="24"/>
        </w:rPr>
      </w:pPr>
      <w:r w:rsidRPr="00076E91">
        <w:rPr>
          <w:noProof/>
          <w:szCs w:val="24"/>
        </w:rPr>
        <w:lastRenderedPageBreak/>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62ACB8FA" w:rsidR="00883209" w:rsidRPr="00076E91" w:rsidRDefault="00883209" w:rsidP="00324278">
      <w:pPr>
        <w:pStyle w:val="Caption"/>
        <w:spacing w:after="0" w:line="360" w:lineRule="auto"/>
        <w:jc w:val="both"/>
      </w:pPr>
      <w:bookmarkStart w:id="127" w:name="_Ref381546769"/>
      <w:bookmarkStart w:id="128" w:name="_Toc386145462"/>
      <w:r w:rsidRPr="00076E91">
        <w:t xml:space="preserve">Figure </w:t>
      </w:r>
      <w:r w:rsidR="00FF05FE">
        <w:fldChar w:fldCharType="begin"/>
      </w:r>
      <w:r w:rsidR="00FF05FE">
        <w:instrText xml:space="preserve"> STYLEREF 1 \s </w:instrText>
      </w:r>
      <w:r w:rsidR="00FF05FE">
        <w:fldChar w:fldCharType="separate"/>
      </w:r>
      <w:r w:rsidR="00F01705">
        <w:rPr>
          <w:noProof/>
        </w:rPr>
        <w:t>4</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4</w:t>
      </w:r>
      <w:r w:rsidR="00FF05FE">
        <w:fldChar w:fldCharType="end"/>
      </w:r>
      <w:bookmarkEnd w:id="127"/>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bookmarkEnd w:id="128"/>
    </w:p>
    <w:p w14:paraId="0D99FCBE" w14:textId="77777777" w:rsidR="00F0345C" w:rsidRDefault="00F0345C" w:rsidP="00324278">
      <w:pPr>
        <w:spacing w:after="0" w:line="360" w:lineRule="auto"/>
        <w:jc w:val="both"/>
        <w:rPr>
          <w:szCs w:val="24"/>
        </w:rPr>
      </w:pPr>
    </w:p>
    <w:p w14:paraId="417061A3" w14:textId="34AF7CDC" w:rsidR="00883209" w:rsidRPr="00076E91" w:rsidRDefault="000A7134" w:rsidP="00324278">
      <w:pPr>
        <w:spacing w:after="0" w:line="360" w:lineRule="auto"/>
        <w:jc w:val="both"/>
        <w:rPr>
          <w:szCs w:val="24"/>
        </w:rPr>
      </w:pPr>
      <w:r>
        <w:rPr>
          <w:szCs w:val="24"/>
        </w:rPr>
        <w:t>To investigate the functionality of the 42 microsporidia specific proteins, we used BlastKOALA</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99117B">
        <w:rPr>
          <w:szCs w:val="24"/>
        </w:rPr>
        <w:fldChar w:fldCharType="separate"/>
      </w:r>
      <w:r w:rsidR="0099117B">
        <w:rPr>
          <w:noProof/>
          <w:szCs w:val="24"/>
        </w:rPr>
        <w:t>(Kanehisa, Sato, and Morishima 2016)</w:t>
      </w:r>
      <w:r w:rsidR="0099117B">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identifiers</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99117B">
        <w:rPr>
          <w:szCs w:val="24"/>
        </w:rPr>
        <w:fldChar w:fldCharType="separate"/>
      </w:r>
      <w:r w:rsidR="0099117B">
        <w:rPr>
          <w:noProof/>
          <w:szCs w:val="24"/>
        </w:rPr>
        <w:t>(Kanehisa et al. 2016)</w:t>
      </w:r>
      <w:r w:rsidR="0099117B">
        <w:rPr>
          <w:szCs w:val="24"/>
        </w:rPr>
        <w:fldChar w:fldCharType="end"/>
      </w:r>
      <w:r w:rsidR="0099117B">
        <w:rPr>
          <w:szCs w:val="24"/>
        </w:rPr>
        <w:t xml:space="preserve"> </w:t>
      </w:r>
      <w:r>
        <w:rPr>
          <w:szCs w:val="24"/>
        </w:rPr>
        <w:t>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F01705" w:rsidRPr="00076E91">
        <w:t xml:space="preserve">Table </w:t>
      </w:r>
      <w:r w:rsidR="00F01705">
        <w:rPr>
          <w:noProof/>
        </w:rPr>
        <w:t>4</w:t>
      </w:r>
      <w:r w:rsidR="00F01705">
        <w:noBreakHyphen/>
      </w:r>
      <w:r w:rsidR="00F01705">
        <w:rPr>
          <w:noProof/>
        </w:rPr>
        <w:t>1</w:t>
      </w:r>
      <w:r w:rsidR="00AC7341">
        <w:rPr>
          <w:szCs w:val="24"/>
        </w:rPr>
        <w:fldChar w:fldCharType="end"/>
      </w:r>
      <w:r w:rsidR="00AC7341">
        <w:rPr>
          <w:szCs w:val="24"/>
        </w:rPr>
        <w:t>)</w:t>
      </w:r>
      <w:r w:rsidR="00BC426B">
        <w:rPr>
          <w:szCs w:val="24"/>
        </w:rPr>
        <w:t>.</w:t>
      </w:r>
    </w:p>
    <w:p w14:paraId="7C86F802" w14:textId="7F839E79" w:rsidR="0048194A" w:rsidRPr="00076E91" w:rsidRDefault="0048194A" w:rsidP="00324278">
      <w:pPr>
        <w:pStyle w:val="Caption"/>
        <w:keepNext/>
        <w:spacing w:after="0" w:line="360" w:lineRule="auto"/>
        <w:jc w:val="both"/>
      </w:pPr>
      <w:bookmarkStart w:id="129" w:name="_Ref383849425"/>
      <w:bookmarkStart w:id="130" w:name="_Toc386145500"/>
      <w:r w:rsidRPr="00076E91">
        <w:t xml:space="preserve">Table </w:t>
      </w:r>
      <w:r w:rsidR="009F5610">
        <w:fldChar w:fldCharType="begin"/>
      </w:r>
      <w:r w:rsidR="009F5610">
        <w:instrText xml:space="preserve"> STYLEREF 1 \s </w:instrText>
      </w:r>
      <w:r w:rsidR="009F5610">
        <w:fldChar w:fldCharType="separate"/>
      </w:r>
      <w:r w:rsidR="00F01705">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01705">
        <w:rPr>
          <w:noProof/>
        </w:rPr>
        <w:t>1</w:t>
      </w:r>
      <w:r w:rsidR="009F5610">
        <w:fldChar w:fldCharType="end"/>
      </w:r>
      <w:bookmarkEnd w:id="129"/>
      <w:r w:rsidRPr="00076E91">
        <w:t xml:space="preserve">: KO annotation for 42 </w:t>
      </w:r>
      <w:r w:rsidR="0057765D" w:rsidRPr="00076E91">
        <w:t>microsporidia</w:t>
      </w:r>
      <w:r w:rsidRPr="00076E91">
        <w:t xml:space="preserve"> specific proteins using BlastKOALA</w:t>
      </w:r>
      <w:bookmarkEnd w:id="130"/>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D80810" w:rsidRDefault="002F205E" w:rsidP="008D799A">
            <w:pPr>
              <w:spacing w:line="360" w:lineRule="auto"/>
              <w:rPr>
                <w:szCs w:val="24"/>
              </w:rPr>
            </w:pPr>
            <w:r w:rsidRPr="00D80810">
              <w:rPr>
                <w:szCs w:val="24"/>
              </w:rPr>
              <w:t>OG_1378</w:t>
            </w:r>
          </w:p>
        </w:tc>
        <w:tc>
          <w:tcPr>
            <w:tcW w:w="1843" w:type="dxa"/>
          </w:tcPr>
          <w:p w14:paraId="287D25DF" w14:textId="5D09AEBF" w:rsidR="002F205E" w:rsidRPr="00D80810" w:rsidRDefault="002F205E" w:rsidP="008D799A">
            <w:pPr>
              <w:spacing w:line="360" w:lineRule="auto"/>
              <w:rPr>
                <w:szCs w:val="24"/>
              </w:rPr>
            </w:pPr>
            <w:r w:rsidRPr="00D80810">
              <w:rPr>
                <w:szCs w:val="24"/>
              </w:rPr>
              <w:t>K09485</w:t>
            </w:r>
          </w:p>
        </w:tc>
        <w:tc>
          <w:tcPr>
            <w:tcW w:w="5068" w:type="dxa"/>
          </w:tcPr>
          <w:p w14:paraId="642296AE" w14:textId="3ED4B72A" w:rsidR="002F205E" w:rsidRPr="00D80810" w:rsidRDefault="00AA7190" w:rsidP="008D799A">
            <w:pPr>
              <w:spacing w:line="360" w:lineRule="auto"/>
              <w:rPr>
                <w:szCs w:val="24"/>
              </w:rPr>
            </w:pPr>
            <w:r w:rsidRPr="00D80810">
              <w:rPr>
                <w:szCs w:val="24"/>
              </w:rPr>
              <w:t>H</w:t>
            </w:r>
            <w:r w:rsidR="00500113" w:rsidRPr="00D80810">
              <w:rPr>
                <w:szCs w:val="24"/>
              </w:rPr>
              <w:t>eat shock protein 110kDa</w:t>
            </w:r>
          </w:p>
        </w:tc>
      </w:tr>
      <w:tr w:rsidR="002F205E" w:rsidRPr="00076E91" w14:paraId="141C7D1B" w14:textId="77777777" w:rsidTr="000C378B">
        <w:tc>
          <w:tcPr>
            <w:tcW w:w="1809" w:type="dxa"/>
          </w:tcPr>
          <w:p w14:paraId="1B542B0E" w14:textId="23F8219E" w:rsidR="002F205E" w:rsidRPr="00D80810" w:rsidRDefault="002F205E" w:rsidP="008D799A">
            <w:pPr>
              <w:spacing w:line="360" w:lineRule="auto"/>
              <w:rPr>
                <w:szCs w:val="24"/>
              </w:rPr>
            </w:pPr>
            <w:r w:rsidRPr="00D80810">
              <w:rPr>
                <w:szCs w:val="24"/>
              </w:rPr>
              <w:t>OG_1378</w:t>
            </w:r>
          </w:p>
        </w:tc>
        <w:tc>
          <w:tcPr>
            <w:tcW w:w="1843" w:type="dxa"/>
          </w:tcPr>
          <w:p w14:paraId="07047BE6" w14:textId="3923A6A1" w:rsidR="002F205E" w:rsidRPr="00D80810" w:rsidRDefault="002F205E" w:rsidP="008D799A">
            <w:pPr>
              <w:spacing w:line="360" w:lineRule="auto"/>
              <w:rPr>
                <w:szCs w:val="24"/>
              </w:rPr>
            </w:pPr>
            <w:r w:rsidRPr="00D80810">
              <w:rPr>
                <w:szCs w:val="24"/>
              </w:rPr>
              <w:t>K09489</w:t>
            </w:r>
          </w:p>
        </w:tc>
        <w:tc>
          <w:tcPr>
            <w:tcW w:w="5068" w:type="dxa"/>
          </w:tcPr>
          <w:p w14:paraId="5211E8CA" w14:textId="30A79C02" w:rsidR="002F205E" w:rsidRPr="00D80810" w:rsidRDefault="00AA7190" w:rsidP="008D799A">
            <w:pPr>
              <w:spacing w:line="360" w:lineRule="auto"/>
              <w:rPr>
                <w:szCs w:val="24"/>
              </w:rPr>
            </w:pPr>
            <w:r w:rsidRPr="00D80810">
              <w:rPr>
                <w:szCs w:val="24"/>
              </w:rPr>
              <w:t>H</w:t>
            </w:r>
            <w:r w:rsidR="0048194A" w:rsidRPr="00D80810">
              <w:rPr>
                <w:szCs w:val="24"/>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5A186219" w:rsidR="00B021CA" w:rsidRDefault="0098628C" w:rsidP="00560D81">
      <w:pPr>
        <w:spacing w:after="0" w:line="360" w:lineRule="auto"/>
        <w:jc w:val="both"/>
        <w:rPr>
          <w:szCs w:val="24"/>
        </w:rPr>
      </w:pPr>
      <w:r>
        <w:rPr>
          <w:szCs w:val="24"/>
        </w:rPr>
        <w:t>Beside KO annotation</w:t>
      </w:r>
      <w:r w:rsidR="0065182B">
        <w:rPr>
          <w:szCs w:val="24"/>
        </w:rPr>
        <w:t xml:space="preserve">, </w:t>
      </w:r>
      <w:r w:rsidR="00D80810">
        <w:rPr>
          <w:szCs w:val="24"/>
        </w:rPr>
        <w:t>we</w:t>
      </w:r>
      <w:r w:rsidR="00EE1D50" w:rsidRPr="00076E91">
        <w:rPr>
          <w:szCs w:val="24"/>
        </w:rPr>
        <w:t xml:space="preserve"> </w:t>
      </w:r>
      <w:r w:rsidR="00D80810">
        <w:rPr>
          <w:szCs w:val="24"/>
        </w:rPr>
        <w:t>classified</w:t>
      </w:r>
      <w:r>
        <w:rPr>
          <w:szCs w:val="24"/>
        </w:rPr>
        <w:t xml:space="preserve"> the</w:t>
      </w:r>
      <w:r w:rsidR="0065182B">
        <w:rPr>
          <w:szCs w:val="24"/>
        </w:rPr>
        <w:t xml:space="preserve"> microsporidia specific proteins</w:t>
      </w:r>
      <w:r>
        <w:rPr>
          <w:szCs w:val="24"/>
        </w:rPr>
        <w:t xml:space="preserve"> based on </w:t>
      </w:r>
      <w:r w:rsidRPr="00076E91">
        <w:rPr>
          <w:szCs w:val="24"/>
        </w:rPr>
        <w:t>Gene Ontology terms</w:t>
      </w:r>
      <w:r w:rsidR="00E7779A">
        <w:rPr>
          <w:szCs w:val="24"/>
        </w:rPr>
        <w:t xml:space="preserve"> </w:t>
      </w:r>
      <w:r w:rsidR="00E7779A">
        <w:rPr>
          <w:szCs w:val="24"/>
        </w:rPr>
        <w:fldChar w:fldCharType="begin"/>
      </w:r>
      <w:r w:rsidR="00E7779A">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E7779A">
        <w:rPr>
          <w:szCs w:val="24"/>
        </w:rPr>
        <w:fldChar w:fldCharType="separate"/>
      </w:r>
      <w:r w:rsidR="00E7779A">
        <w:rPr>
          <w:noProof/>
          <w:szCs w:val="24"/>
        </w:rPr>
        <w:t>(Ashburner et al. 2000)</w:t>
      </w:r>
      <w:r w:rsidR="00E7779A">
        <w:rPr>
          <w:szCs w:val="24"/>
        </w:rPr>
        <w:fldChar w:fldCharType="end"/>
      </w:r>
      <w:r w:rsidRPr="00076E91">
        <w:rPr>
          <w:szCs w:val="24"/>
        </w:rPr>
        <w:t xml:space="preserve"> </w:t>
      </w:r>
      <w:r w:rsidR="000E1722">
        <w:rPr>
          <w:szCs w:val="24"/>
        </w:rPr>
        <w:t xml:space="preserve">using </w:t>
      </w:r>
      <w:r w:rsidR="00EE1D50" w:rsidRPr="00076E91">
        <w:rPr>
          <w:szCs w:val="24"/>
        </w:rPr>
        <w:t>Blast2GO v5.0.13</w:t>
      </w:r>
      <w:r w:rsidR="00E7779A">
        <w:rPr>
          <w:szCs w:val="24"/>
        </w:rPr>
        <w:t xml:space="preserve"> </w:t>
      </w:r>
      <w:r w:rsidR="00E7779A">
        <w:rPr>
          <w:szCs w:val="24"/>
        </w:rPr>
        <w:fldChar w:fldCharType="begin"/>
      </w:r>
      <w:r w:rsidR="00E7779A">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sidR="00E7779A">
        <w:rPr>
          <w:szCs w:val="24"/>
        </w:rPr>
        <w:fldChar w:fldCharType="separate"/>
      </w:r>
      <w:r w:rsidR="00E7779A">
        <w:rPr>
          <w:noProof/>
          <w:szCs w:val="24"/>
        </w:rPr>
        <w:t>(Götz et al. 2008)</w:t>
      </w:r>
      <w:r w:rsidR="00E7779A">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136400">
        <w:rPr>
          <w:szCs w:val="24"/>
          <w:highlight w:val="yellow"/>
        </w:rPr>
        <w:fldChar w:fldCharType="begin"/>
      </w:r>
      <w:r w:rsidR="00136400">
        <w:rPr>
          <w:szCs w:val="24"/>
        </w:rPr>
        <w:instrText xml:space="preserve"> REF _Ref384468516 \h </w:instrText>
      </w:r>
      <w:r w:rsidR="00136400">
        <w:rPr>
          <w:szCs w:val="24"/>
          <w:highlight w:val="yellow"/>
        </w:rPr>
      </w:r>
      <w:r w:rsidR="00136400">
        <w:rPr>
          <w:szCs w:val="24"/>
          <w:highlight w:val="yellow"/>
        </w:rPr>
        <w:fldChar w:fldCharType="separate"/>
      </w:r>
      <w:r w:rsidR="00F01705">
        <w:t xml:space="preserve">Figure </w:t>
      </w:r>
      <w:r w:rsidR="00F01705">
        <w:rPr>
          <w:noProof/>
        </w:rPr>
        <w:t>4</w:t>
      </w:r>
      <w:r w:rsidR="00F01705">
        <w:noBreakHyphen/>
      </w:r>
      <w:r w:rsidR="00F01705">
        <w:rPr>
          <w:noProof/>
        </w:rPr>
        <w:t>5</w:t>
      </w:r>
      <w:r w:rsidR="00136400">
        <w:rPr>
          <w:szCs w:val="24"/>
          <w:highlight w:val="yellow"/>
        </w:rPr>
        <w:fldChar w:fldCharType="end"/>
      </w:r>
      <w:r w:rsidR="00136400">
        <w:rPr>
          <w:szCs w:val="24"/>
        </w:rPr>
        <w:t xml:space="preserve">, or </w:t>
      </w:r>
      <w:r w:rsidR="00074F09">
        <w:rPr>
          <w:szCs w:val="24"/>
        </w:rPr>
        <w:t xml:space="preserve">more </w:t>
      </w:r>
      <w:r w:rsidR="00D21F61">
        <w:rPr>
          <w:szCs w:val="24"/>
        </w:rPr>
        <w:t xml:space="preserve">detail in Appendix,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F01705">
        <w:t xml:space="preserve">Table </w:t>
      </w:r>
      <w:r w:rsidR="00F01705">
        <w:rPr>
          <w:noProof/>
        </w:rPr>
        <w:t>A</w:t>
      </w:r>
      <w:r w:rsidR="00F01705">
        <w:noBreakHyphen/>
      </w:r>
      <w:r w:rsidR="00F01705">
        <w:rPr>
          <w:noProof/>
        </w:rPr>
        <w:t>5</w:t>
      </w:r>
      <w:r w:rsidR="00222C56">
        <w:rPr>
          <w:szCs w:val="24"/>
        </w:rPr>
        <w:fldChar w:fldCharType="end"/>
      </w:r>
      <w:r w:rsidR="00222C56">
        <w:rPr>
          <w:szCs w:val="24"/>
        </w:rPr>
        <w:t>)</w:t>
      </w:r>
      <w:r w:rsidR="00202954">
        <w:rPr>
          <w:szCs w:val="24"/>
        </w:rPr>
        <w:t>.</w:t>
      </w:r>
    </w:p>
    <w:p w14:paraId="47C014D8" w14:textId="77777777" w:rsidR="00DC6FC3" w:rsidRDefault="00DC6FC3" w:rsidP="00560D81">
      <w:pPr>
        <w:keepNext/>
        <w:spacing w:after="0" w:line="360" w:lineRule="auto"/>
        <w:jc w:val="both"/>
      </w:pPr>
      <w:r>
        <w:rPr>
          <w:noProof/>
          <w:szCs w:val="24"/>
        </w:rPr>
        <w:lastRenderedPageBreak/>
        <w:drawing>
          <wp:inline distT="0" distB="0" distL="0" distR="0" wp14:anchorId="61D80169" wp14:editId="0CB16D03">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55516A60" w14:textId="4C80F522" w:rsidR="00DC6FC3" w:rsidRPr="00076E91" w:rsidRDefault="00DC6FC3" w:rsidP="00560D81">
      <w:pPr>
        <w:pStyle w:val="Caption"/>
        <w:jc w:val="both"/>
        <w:rPr>
          <w:szCs w:val="24"/>
        </w:rPr>
      </w:pPr>
      <w:bookmarkStart w:id="131" w:name="_Ref384468516"/>
      <w:bookmarkStart w:id="132" w:name="_Toc386145463"/>
      <w:r>
        <w:t xml:space="preserve">Figure </w:t>
      </w:r>
      <w:r w:rsidR="00FF05FE">
        <w:fldChar w:fldCharType="begin"/>
      </w:r>
      <w:r w:rsidR="00FF05FE">
        <w:instrText xml:space="preserve"> STYLEREF 1 \s </w:instrText>
      </w:r>
      <w:r w:rsidR="00FF05FE">
        <w:fldChar w:fldCharType="separate"/>
      </w:r>
      <w:r w:rsidR="00F01705">
        <w:rPr>
          <w:noProof/>
        </w:rPr>
        <w:t>4</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5</w:t>
      </w:r>
      <w:r w:rsidR="00FF05FE">
        <w:fldChar w:fldCharType="end"/>
      </w:r>
      <w:bookmarkEnd w:id="131"/>
      <w:r>
        <w:t>: GO annotation for microsporidia specific proteins.</w:t>
      </w:r>
      <w:bookmarkEnd w:id="132"/>
    </w:p>
    <w:p w14:paraId="3D72BD2B" w14:textId="77777777" w:rsidR="00021B9B" w:rsidRDefault="00021B9B" w:rsidP="00560D81">
      <w:pPr>
        <w:spacing w:after="0" w:line="360" w:lineRule="auto"/>
        <w:jc w:val="both"/>
        <w:rPr>
          <w:szCs w:val="24"/>
        </w:rPr>
      </w:pPr>
    </w:p>
    <w:p w14:paraId="37BDFCD9" w14:textId="6B22958F" w:rsidR="00AD08DF" w:rsidRPr="00CC3D21" w:rsidRDefault="00AD08DF" w:rsidP="00560D81">
      <w:pPr>
        <w:pStyle w:val="Heading2"/>
        <w:jc w:val="both"/>
      </w:pPr>
      <w:bookmarkStart w:id="133" w:name="_Toc386145403"/>
      <w:r w:rsidRPr="00CC3D21">
        <w:t>Discussion</w:t>
      </w:r>
      <w:bookmarkEnd w:id="133"/>
    </w:p>
    <w:p w14:paraId="615E3DA3" w14:textId="08AA7568" w:rsidR="00AA4B99" w:rsidRDefault="00564E15" w:rsidP="00560D81">
      <w:pPr>
        <w:spacing w:after="0" w:line="360" w:lineRule="auto"/>
        <w:jc w:val="both"/>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F01705">
        <w:t xml:space="preserve">Table </w:t>
      </w:r>
      <w:r w:rsidR="00F01705">
        <w:rPr>
          <w:noProof/>
        </w:rPr>
        <w:t>4</w:t>
      </w:r>
      <w:r w:rsidR="00F01705">
        <w:noBreakHyphen/>
      </w:r>
      <w:r w:rsidR="00F01705">
        <w:rPr>
          <w:noProof/>
        </w:rPr>
        <w:t>2</w:t>
      </w:r>
      <w:r w:rsidR="00F53DBF">
        <w:rPr>
          <w:szCs w:val="24"/>
        </w:rPr>
        <w:fldChar w:fldCharType="end"/>
      </w:r>
      <w:r w:rsidR="00F53DBF">
        <w:rPr>
          <w:szCs w:val="24"/>
        </w:rPr>
        <w:t>)</w:t>
      </w:r>
      <w:r w:rsidR="00394DA0">
        <w:rPr>
          <w:szCs w:val="24"/>
        </w:rPr>
        <w:t>.</w:t>
      </w:r>
    </w:p>
    <w:p w14:paraId="2F24AAEC" w14:textId="0C56EF94" w:rsidR="00F53DBF" w:rsidRDefault="00F53DBF" w:rsidP="00560D81">
      <w:pPr>
        <w:pStyle w:val="Caption"/>
        <w:keepNext/>
        <w:jc w:val="both"/>
      </w:pPr>
      <w:bookmarkStart w:id="134" w:name="_Ref383866029"/>
      <w:bookmarkStart w:id="135" w:name="_Toc386145501"/>
      <w:r>
        <w:t xml:space="preserve">Table </w:t>
      </w:r>
      <w:r w:rsidR="009F5610">
        <w:fldChar w:fldCharType="begin"/>
      </w:r>
      <w:r w:rsidR="009F5610">
        <w:instrText xml:space="preserve"> STYLEREF 1 \s </w:instrText>
      </w:r>
      <w:r w:rsidR="009F5610">
        <w:fldChar w:fldCharType="separate"/>
      </w:r>
      <w:r w:rsidR="00F01705">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01705">
        <w:rPr>
          <w:noProof/>
        </w:rPr>
        <w:t>2</w:t>
      </w:r>
      <w:r w:rsidR="009F5610">
        <w:fldChar w:fldCharType="end"/>
      </w:r>
      <w:bookmarkEnd w:id="134"/>
      <w:r>
        <w:t>: Estimated microsporidia specific proteins by applying different FAS cutoffs.</w:t>
      </w:r>
      <w:bookmarkEnd w:id="135"/>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484E432" w:rsidR="008B7290" w:rsidRDefault="008B7290" w:rsidP="008D799A">
            <w:pPr>
              <w:spacing w:line="360" w:lineRule="auto"/>
              <w:rPr>
                <w:szCs w:val="24"/>
              </w:rPr>
            </w:pPr>
            <w:r>
              <w:rPr>
                <w:szCs w:val="24"/>
              </w:rPr>
              <w:t xml:space="preserve">Last eukaryotic common </w:t>
            </w:r>
            <w:r w:rsidR="00B8603A">
              <w:rPr>
                <w:szCs w:val="24"/>
              </w:rPr>
              <w:t>ancestor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CC3D21" w:rsidRDefault="00AD08DF" w:rsidP="00560D81">
      <w:pPr>
        <w:pStyle w:val="Heading2"/>
        <w:jc w:val="both"/>
      </w:pPr>
      <w:bookmarkStart w:id="136" w:name="_Toc386145404"/>
      <w:r w:rsidRPr="00CC3D21">
        <w:lastRenderedPageBreak/>
        <w:t>Conclusion</w:t>
      </w:r>
      <w:bookmarkEnd w:id="136"/>
    </w:p>
    <w:p w14:paraId="2FDA2A35" w14:textId="6E0CD9D1" w:rsidR="009F5C54" w:rsidRDefault="00C90E9E" w:rsidP="00560D81">
      <w:pPr>
        <w:spacing w:after="0" w:line="360" w:lineRule="auto"/>
        <w:jc w:val="both"/>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outcome of</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C47AC0">
        <w:rPr>
          <w:szCs w:val="24"/>
        </w:rPr>
        <w:t>the authors</w:t>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060600AE" w:rsidR="00E34833" w:rsidRPr="00076E91" w:rsidRDefault="009F5C54" w:rsidP="00560D81">
      <w:pPr>
        <w:spacing w:after="0" w:line="360" w:lineRule="auto"/>
        <w:jc w:val="both"/>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765F40">
        <w:rPr>
          <w:szCs w:val="24"/>
        </w:rPr>
        <w:t>.</w:t>
      </w:r>
    </w:p>
    <w:p w14:paraId="27D131F2" w14:textId="050F223D" w:rsidR="0033311C" w:rsidRPr="00076E91" w:rsidRDefault="0033311C" w:rsidP="00560D81">
      <w:pPr>
        <w:spacing w:after="0" w:line="360" w:lineRule="auto"/>
        <w:jc w:val="both"/>
        <w:rPr>
          <w:szCs w:val="24"/>
        </w:rPr>
      </w:pPr>
    </w:p>
    <w:p w14:paraId="1F75DF84" w14:textId="77777777" w:rsidR="0033311C" w:rsidRPr="00076E91" w:rsidRDefault="0033311C" w:rsidP="00560D81">
      <w:pPr>
        <w:spacing w:after="0" w:line="360" w:lineRule="auto"/>
        <w:jc w:val="both"/>
        <w:rPr>
          <w:szCs w:val="24"/>
        </w:rPr>
      </w:pPr>
    </w:p>
    <w:p w14:paraId="080C9330" w14:textId="2D3D9AF5" w:rsidR="0033311C" w:rsidRPr="00076E91" w:rsidRDefault="0033311C" w:rsidP="00560D81">
      <w:pPr>
        <w:spacing w:after="0" w:line="360" w:lineRule="auto"/>
        <w:jc w:val="both"/>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2F4280C" w14:textId="1498996B" w:rsidR="00743D43" w:rsidRDefault="00AA39B5" w:rsidP="00560D81">
      <w:pPr>
        <w:pStyle w:val="Heading1"/>
        <w:jc w:val="both"/>
      </w:pPr>
      <w:bookmarkStart w:id="137" w:name="_Toc386145405"/>
      <w:r w:rsidRPr="00A115AD">
        <w:lastRenderedPageBreak/>
        <w:t>HamFAS: a novel f</w:t>
      </w:r>
      <w:r w:rsidR="00AD08DF" w:rsidRPr="00A115AD">
        <w:t>unctional annotation</w:t>
      </w:r>
      <w:r w:rsidRPr="00A115AD">
        <w:t xml:space="preserve"> approach based on feature-aware orthology inference</w:t>
      </w:r>
      <w:bookmarkEnd w:id="137"/>
    </w:p>
    <w:p w14:paraId="79E4859E" w14:textId="77777777" w:rsidR="005E2368" w:rsidRPr="005E2368" w:rsidRDefault="005E2368" w:rsidP="00560D81">
      <w:pPr>
        <w:jc w:val="both"/>
      </w:pPr>
    </w:p>
    <w:p w14:paraId="54552F6D" w14:textId="0700579B" w:rsidR="0077201E" w:rsidRPr="00A115AD" w:rsidRDefault="00AD08DF" w:rsidP="00560D81">
      <w:pPr>
        <w:pStyle w:val="Heading2"/>
        <w:jc w:val="both"/>
      </w:pPr>
      <w:bookmarkStart w:id="138" w:name="_Toc386145406"/>
      <w:r w:rsidRPr="00A115AD">
        <w:t>Introduction</w:t>
      </w:r>
      <w:bookmarkEnd w:id="138"/>
    </w:p>
    <w:p w14:paraId="278C0181" w14:textId="78D31B63" w:rsidR="00313F90" w:rsidRDefault="003E1DD6" w:rsidP="00560D81">
      <w:pPr>
        <w:spacing w:after="0" w:line="360" w:lineRule="auto"/>
        <w:jc w:val="both"/>
        <w:rPr>
          <w:szCs w:val="24"/>
        </w:rPr>
      </w:pPr>
      <w:r>
        <w:rPr>
          <w:szCs w:val="24"/>
        </w:rPr>
        <w:t>Function assignment is o</w:t>
      </w:r>
      <w:r w:rsidR="000C7B6C">
        <w:rPr>
          <w:szCs w:val="24"/>
        </w:rPr>
        <w:t xml:space="preserve">ne of the </w:t>
      </w:r>
      <w:r w:rsidR="00605539">
        <w:rPr>
          <w:szCs w:val="24"/>
        </w:rPr>
        <w:t>crucial</w:t>
      </w:r>
      <w:r w:rsidR="001350BA">
        <w:rPr>
          <w:szCs w:val="24"/>
        </w:rPr>
        <w:t xml:space="preserve"> steps in every</w:t>
      </w:r>
      <w:r w:rsidR="000C7B6C">
        <w:rPr>
          <w:szCs w:val="24"/>
        </w:rPr>
        <w:t xml:space="preserve">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2220ED">
        <w:rPr>
          <w:szCs w:val="24"/>
        </w:rPr>
        <w:t xml:space="preserve"> </w:t>
      </w:r>
      <w:r w:rsidR="002220ED">
        <w:rPr>
          <w:szCs w:val="24"/>
        </w:rPr>
        <w:fldChar w:fldCharType="begin"/>
      </w:r>
      <w:r w:rsidR="002220ED">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sidR="002220ED">
        <w:rPr>
          <w:szCs w:val="24"/>
        </w:rPr>
        <w:fldChar w:fldCharType="separate"/>
      </w:r>
      <w:r w:rsidR="002220ED">
        <w:rPr>
          <w:noProof/>
          <w:szCs w:val="24"/>
        </w:rPr>
        <w:t>(Gabaldón and Huynen 2004)</w:t>
      </w:r>
      <w:r w:rsidR="002220ED">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Because protein structures evolve exponentially slower than their amino acid sequences</w:t>
      </w:r>
      <w:r w:rsidR="002C4B7B">
        <w:rPr>
          <w:szCs w:val="24"/>
        </w:rPr>
        <w:t xml:space="preserve"> </w:t>
      </w:r>
      <w:r w:rsidR="002C4B7B">
        <w:rPr>
          <w:szCs w:val="24"/>
        </w:rPr>
        <w:fldChar w:fldCharType="begin"/>
      </w:r>
      <w:r w:rsidR="002C4B7B">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2C4B7B">
        <w:rPr>
          <w:szCs w:val="24"/>
        </w:rPr>
        <w:fldChar w:fldCharType="separate"/>
      </w:r>
      <w:r w:rsidR="002C4B7B">
        <w:rPr>
          <w:noProof/>
          <w:szCs w:val="24"/>
        </w:rPr>
        <w:t>(Chothia and Lesk 1986; Williams and Lovell 2009)</w:t>
      </w:r>
      <w:r w:rsidR="002C4B7B">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2C4B7B">
        <w:rPr>
          <w:szCs w:val="24"/>
        </w:rPr>
        <w:t xml:space="preserve"> </w:t>
      </w:r>
      <w:r w:rsidR="002C4B7B">
        <w:rPr>
          <w:szCs w:val="24"/>
        </w:rPr>
        <w:fldChar w:fldCharType="begin"/>
      </w:r>
      <w:r w:rsidR="002C4B7B">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2C4B7B">
        <w:rPr>
          <w:szCs w:val="24"/>
        </w:rPr>
        <w:fldChar w:fldCharType="separate"/>
      </w:r>
      <w:r w:rsidR="002C4B7B">
        <w:rPr>
          <w:noProof/>
          <w:szCs w:val="24"/>
        </w:rPr>
        <w:t>(Adams et al. 2007)</w:t>
      </w:r>
      <w:r w:rsidR="002C4B7B">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time consuming and complicated</w:t>
      </w:r>
      <w:r w:rsidR="002C4B7B">
        <w:rPr>
          <w:szCs w:val="24"/>
        </w:rPr>
        <w:t xml:space="preserve"> </w:t>
      </w:r>
      <w:r w:rsidR="002C4B7B">
        <w:rPr>
          <w:szCs w:val="24"/>
        </w:rPr>
        <w:fldChar w:fldCharType="begin"/>
      </w:r>
      <w:r w:rsidR="002C4B7B">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2C4B7B">
        <w:rPr>
          <w:szCs w:val="24"/>
        </w:rPr>
        <w:fldChar w:fldCharType="separate"/>
      </w:r>
      <w:r w:rsidR="002C4B7B">
        <w:rPr>
          <w:noProof/>
          <w:szCs w:val="24"/>
        </w:rPr>
        <w:t>(Baker 2001)</w:t>
      </w:r>
      <w:r w:rsidR="002C4B7B">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2C4B7B">
        <w:rPr>
          <w:szCs w:val="24"/>
        </w:rPr>
        <w:t xml:space="preserve"> </w:t>
      </w:r>
      <w:r w:rsidR="002C4B7B">
        <w:rPr>
          <w:szCs w:val="24"/>
        </w:rPr>
        <w:fldChar w:fldCharType="begin"/>
      </w:r>
      <w:r w:rsidR="002C4B7B">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2C4B7B">
        <w:rPr>
          <w:szCs w:val="24"/>
        </w:rPr>
        <w:fldChar w:fldCharType="separate"/>
      </w:r>
      <w:r w:rsidR="002C4B7B">
        <w:rPr>
          <w:noProof/>
          <w:szCs w:val="24"/>
        </w:rPr>
        <w:t>(Loewenstein et al. 2009)</w:t>
      </w:r>
      <w:r w:rsidR="002C4B7B">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2C4B7B">
        <w:rPr>
          <w:szCs w:val="24"/>
        </w:rPr>
        <w:t xml:space="preserve"> </w:t>
      </w:r>
      <w:r w:rsidR="002C4B7B">
        <w:rPr>
          <w:szCs w:val="24"/>
        </w:rPr>
        <w:fldChar w:fldCharType="begin"/>
      </w:r>
      <w:r w:rsidR="002C4B7B">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2C4B7B">
        <w:rPr>
          <w:szCs w:val="24"/>
        </w:rPr>
        <w:fldChar w:fldCharType="separate"/>
      </w:r>
      <w:r w:rsidR="002C4B7B">
        <w:rPr>
          <w:noProof/>
          <w:szCs w:val="24"/>
        </w:rPr>
        <w:t>(Sael, Chitale, and Kihara 2012)</w:t>
      </w:r>
      <w:r w:rsidR="002C4B7B">
        <w:rPr>
          <w:szCs w:val="24"/>
        </w:rPr>
        <w:fldChar w:fldCharType="end"/>
      </w:r>
      <w:r w:rsidR="00346D5F">
        <w:rPr>
          <w:szCs w:val="24"/>
        </w:rPr>
        <w:t>.</w:t>
      </w:r>
    </w:p>
    <w:p w14:paraId="5E5FFDC1" w14:textId="08F60290" w:rsidR="001521DE" w:rsidRDefault="00B01FCE" w:rsidP="00560D81">
      <w:pPr>
        <w:spacing w:after="0" w:line="360" w:lineRule="auto"/>
        <w:jc w:val="both"/>
        <w:rPr>
          <w:szCs w:val="24"/>
        </w:rPr>
      </w:pPr>
      <w:r w:rsidRPr="00076E91">
        <w:rPr>
          <w:szCs w:val="24"/>
        </w:rPr>
        <w:t>Proteins that are orthologous to each other are likely to have similar functions</w:t>
      </w:r>
      <w:r w:rsidR="00267855">
        <w:rPr>
          <w:szCs w:val="24"/>
        </w:rPr>
        <w:t xml:space="preserve"> or retain the key properties </w:t>
      </w:r>
      <w:r w:rsidR="004068FC">
        <w:rPr>
          <w:szCs w:val="24"/>
        </w:rPr>
        <w:fldChar w:fldCharType="begin"/>
      </w:r>
      <w:r w:rsidR="004068FC">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sidR="004068FC">
        <w:rPr>
          <w:szCs w:val="24"/>
        </w:rPr>
        <w:fldChar w:fldCharType="separate"/>
      </w:r>
      <w:r w:rsidR="004068FC">
        <w:rPr>
          <w:noProof/>
          <w:szCs w:val="24"/>
        </w:rPr>
        <w:t>(Gabaldón and Koonin 2013)</w:t>
      </w:r>
      <w:r w:rsidR="004068FC">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4068FC">
        <w:rPr>
          <w:szCs w:val="24"/>
        </w:rPr>
        <w:t xml:space="preserve"> </w: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 </w:instrTex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EN.CITE.DATA </w:instrText>
      </w:r>
      <w:r w:rsidR="004068FC">
        <w:rPr>
          <w:szCs w:val="24"/>
        </w:rPr>
      </w:r>
      <w:r w:rsidR="004068FC">
        <w:rPr>
          <w:szCs w:val="24"/>
        </w:rPr>
        <w:fldChar w:fldCharType="end"/>
      </w:r>
      <w:r w:rsidR="004068FC">
        <w:rPr>
          <w:szCs w:val="24"/>
        </w:rPr>
      </w:r>
      <w:r w:rsidR="004068FC">
        <w:rPr>
          <w:szCs w:val="24"/>
        </w:rPr>
        <w:fldChar w:fldCharType="separate"/>
      </w:r>
      <w:r w:rsidR="004068FC">
        <w:rPr>
          <w:noProof/>
          <w:szCs w:val="24"/>
        </w:rPr>
        <w:t>(Altenhoff et al. 2016)</w:t>
      </w:r>
      <w:r w:rsidR="004068FC">
        <w:rPr>
          <w:szCs w:val="24"/>
        </w:rPr>
        <w:fldChar w:fldCharType="end"/>
      </w:r>
      <w:r w:rsidR="008E009C" w:rsidRPr="00A40CF6">
        <w:rPr>
          <w:szCs w:val="24"/>
        </w:rPr>
        <w:t>.</w:t>
      </w:r>
      <w:r w:rsidR="0032219C" w:rsidRPr="00A40CF6">
        <w:rPr>
          <w:szCs w:val="24"/>
        </w:rPr>
        <w:t xml:space="preserve"> </w:t>
      </w:r>
      <w:r w:rsidR="00CE3F60" w:rsidRPr="00340C30">
        <w:rPr>
          <w:szCs w:val="24"/>
        </w:rPr>
        <w:t>Furthermore,</w:t>
      </w:r>
      <w:r w:rsidR="009E3CF6" w:rsidRPr="00340C30">
        <w:rPr>
          <w:szCs w:val="24"/>
        </w:rPr>
        <w:t xml:space="preserve"> </w:t>
      </w:r>
      <w:r w:rsidR="00340C30" w:rsidRPr="00340C30">
        <w:rPr>
          <w:szCs w:val="24"/>
        </w:rPr>
        <w:t xml:space="preserve">the functional similarity </w:t>
      </w:r>
      <w:r w:rsidR="000B24F0">
        <w:rPr>
          <w:szCs w:val="24"/>
        </w:rPr>
        <w:t>can</w:t>
      </w:r>
      <w:r w:rsidR="000B24F0" w:rsidRPr="00340C30">
        <w:rPr>
          <w:szCs w:val="24"/>
        </w:rPr>
        <w:t>not</w:t>
      </w:r>
      <w:r w:rsidR="00340C30" w:rsidRPr="00340C30">
        <w:rPr>
          <w:szCs w:val="24"/>
        </w:rPr>
        <w:t xml:space="preserve"> always be </w:t>
      </w:r>
      <w:r w:rsidR="00D34020">
        <w:rPr>
          <w:szCs w:val="24"/>
        </w:rPr>
        <w:t>assured</w:t>
      </w:r>
      <w:r w:rsidR="00340C30" w:rsidRPr="00340C30">
        <w:rPr>
          <w:szCs w:val="24"/>
        </w:rPr>
        <w:t xml:space="preserve"> by orthology relationship</w:t>
      </w:r>
      <w:r w:rsidR="006240D0">
        <w:rPr>
          <w:szCs w:val="24"/>
        </w:rPr>
        <w:t xml:space="preserve"> between proteins</w:t>
      </w:r>
      <w:r w:rsidR="004068FC">
        <w:rPr>
          <w:szCs w:val="24"/>
        </w:rPr>
        <w:t xml:space="preserve"> </w:t>
      </w:r>
      <w:r w:rsidR="004068FC">
        <w:rPr>
          <w:szCs w:val="24"/>
        </w:rPr>
        <w:fldChar w:fldCharType="begin"/>
      </w:r>
      <w:r w:rsidR="004068FC">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4068FC">
        <w:rPr>
          <w:szCs w:val="24"/>
        </w:rPr>
        <w:fldChar w:fldCharType="separate"/>
      </w:r>
      <w:r w:rsidR="004068FC">
        <w:rPr>
          <w:noProof/>
          <w:szCs w:val="24"/>
        </w:rPr>
        <w:t>(Studer and Robinson-Rechavi 2009)</w:t>
      </w:r>
      <w:r w:rsidR="004068FC">
        <w:rPr>
          <w:szCs w:val="24"/>
        </w:rPr>
        <w:fldChar w:fldCharType="end"/>
      </w:r>
      <w:r w:rsidR="00D44552" w:rsidRPr="00340C30">
        <w:rPr>
          <w:szCs w:val="24"/>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w:t>
      </w:r>
      <w:r w:rsidR="00F141AD">
        <w:rPr>
          <w:szCs w:val="24"/>
        </w:rPr>
        <w:lastRenderedPageBreak/>
        <w:t>related species</w:t>
      </w:r>
      <w:r w:rsidR="000362A1">
        <w:rPr>
          <w:szCs w:val="24"/>
        </w:rPr>
        <w:t xml:space="preserve"> </w: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 </w:instrTex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EN.CITE.DATA </w:instrText>
      </w:r>
      <w:r w:rsidR="000362A1">
        <w:rPr>
          <w:szCs w:val="24"/>
        </w:rPr>
      </w:r>
      <w:r w:rsidR="000362A1">
        <w:rPr>
          <w:szCs w:val="24"/>
        </w:rPr>
        <w:fldChar w:fldCharType="end"/>
      </w:r>
      <w:r w:rsidR="000362A1">
        <w:rPr>
          <w:szCs w:val="24"/>
        </w:rPr>
      </w:r>
      <w:r w:rsidR="000362A1">
        <w:rPr>
          <w:szCs w:val="24"/>
        </w:rPr>
        <w:fldChar w:fldCharType="separate"/>
      </w:r>
      <w:r w:rsidR="000362A1">
        <w:rPr>
          <w:noProof/>
          <w:szCs w:val="24"/>
        </w:rPr>
        <w:t>(Apic, Gough, and Teichmann 2001; Reid, Yeats, and Orengo 2007)</w:t>
      </w:r>
      <w:r w:rsidR="000362A1">
        <w:rPr>
          <w:szCs w:val="24"/>
        </w:rPr>
        <w:fldChar w:fldCharType="end"/>
      </w:r>
      <w:r w:rsidR="00F141AD">
        <w:rPr>
          <w:szCs w:val="24"/>
        </w:rPr>
        <w:t>.</w:t>
      </w:r>
    </w:p>
    <w:p w14:paraId="7A894535" w14:textId="4B258584" w:rsidR="00D850D3" w:rsidRDefault="003B51B8" w:rsidP="00560D81">
      <w:pPr>
        <w:spacing w:after="0" w:line="360" w:lineRule="auto"/>
        <w:jc w:val="both"/>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B63441">
        <w:rPr>
          <w:szCs w:val="24"/>
        </w:rPr>
        <w:t xml:space="preserve"> </w: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 </w:instrTex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EN.CITE.DATA </w:instrText>
      </w:r>
      <w:r w:rsidR="00B63441">
        <w:rPr>
          <w:szCs w:val="24"/>
        </w:rPr>
      </w:r>
      <w:r w:rsidR="00B63441">
        <w:rPr>
          <w:szCs w:val="24"/>
        </w:rPr>
        <w:fldChar w:fldCharType="end"/>
      </w:r>
      <w:r w:rsidR="00B63441">
        <w:rPr>
          <w:szCs w:val="24"/>
        </w:rPr>
      </w:r>
      <w:r w:rsidR="00B63441">
        <w:rPr>
          <w:szCs w:val="24"/>
        </w:rPr>
        <w:fldChar w:fldCharType="separate"/>
      </w:r>
      <w:r w:rsidR="00B63441">
        <w:rPr>
          <w:noProof/>
          <w:szCs w:val="24"/>
        </w:rPr>
        <w:t>(Kanehisa and Goto 2000; Kanehisa et al. 2016)</w:t>
      </w:r>
      <w:r w:rsidR="00B63441">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link proteins with their genomic information including sequences and functional annotations; chemical information such as compound, glycan or reaction; and also their biological metabolic pathways</w:t>
      </w:r>
      <w:r w:rsidR="00B63441">
        <w:rPr>
          <w:szCs w:val="24"/>
        </w:rPr>
        <w:t xml:space="preserve"> </w:t>
      </w:r>
      <w:r w:rsidR="00B63441">
        <w:rPr>
          <w:szCs w:val="24"/>
        </w:rPr>
        <w:fldChar w:fldCharType="begin"/>
      </w:r>
      <w:r w:rsidR="00B63441">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B63441">
        <w:rPr>
          <w:szCs w:val="24"/>
        </w:rPr>
        <w:fldChar w:fldCharType="separate"/>
      </w:r>
      <w:r w:rsidR="00B63441">
        <w:rPr>
          <w:noProof/>
          <w:szCs w:val="24"/>
        </w:rPr>
        <w:t>(Kanehisa et al. 2014)</w:t>
      </w:r>
      <w:r w:rsidR="00B63441">
        <w:rPr>
          <w:szCs w:val="24"/>
        </w:rPr>
        <w:fldChar w:fldCharType="end"/>
      </w:r>
      <w:r w:rsidR="00BD4F02">
        <w:rPr>
          <w:szCs w:val="24"/>
        </w:rPr>
        <w:t>.</w:t>
      </w:r>
    </w:p>
    <w:p w14:paraId="6C4F69B1" w14:textId="77777777" w:rsidR="00E85F58" w:rsidRDefault="00E85F58" w:rsidP="00560D81">
      <w:pPr>
        <w:spacing w:after="0" w:line="360" w:lineRule="auto"/>
        <w:jc w:val="both"/>
        <w:rPr>
          <w:szCs w:val="24"/>
        </w:rPr>
      </w:pPr>
    </w:p>
    <w:p w14:paraId="1461D92F" w14:textId="73E8D281" w:rsidR="006F071A" w:rsidRPr="00A115AD" w:rsidRDefault="00AD08DF" w:rsidP="00560D81">
      <w:pPr>
        <w:pStyle w:val="Heading2"/>
        <w:spacing w:line="276" w:lineRule="auto"/>
        <w:jc w:val="both"/>
      </w:pPr>
      <w:bookmarkStart w:id="139" w:name="_Toc386145407"/>
      <w:r w:rsidRPr="00A115AD">
        <w:t>Methods</w:t>
      </w:r>
      <w:bookmarkEnd w:id="139"/>
    </w:p>
    <w:p w14:paraId="2FAC3F1D" w14:textId="072634A5" w:rsidR="00F31F1F" w:rsidRPr="00A115AD" w:rsidRDefault="00343CC4" w:rsidP="00560D81">
      <w:pPr>
        <w:pStyle w:val="Heading3"/>
        <w:jc w:val="both"/>
      </w:pPr>
      <w:bookmarkStart w:id="140" w:name="_Toc386145408"/>
      <w:r w:rsidRPr="00A115AD">
        <w:t xml:space="preserve">HamFAS </w:t>
      </w:r>
      <w:r w:rsidR="00AA51C4" w:rsidRPr="00A115AD">
        <w:t>approach</w:t>
      </w:r>
      <w:bookmarkEnd w:id="140"/>
    </w:p>
    <w:p w14:paraId="14278F0C" w14:textId="13363E7F" w:rsidR="000E0EEC" w:rsidRPr="00076E91" w:rsidRDefault="00F31F1F" w:rsidP="00560D81">
      <w:pPr>
        <w:spacing w:after="0" w:line="360" w:lineRule="auto"/>
        <w:jc w:val="both"/>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F01705" w:rsidRPr="00076E91">
        <w:t xml:space="preserve">Figure </w:t>
      </w:r>
      <w:r w:rsidR="00F01705">
        <w:rPr>
          <w:noProof/>
        </w:rPr>
        <w:t>5</w:t>
      </w:r>
      <w:r w:rsidR="00F01705">
        <w:noBreakHyphen/>
      </w:r>
      <w:r w:rsidR="00F01705">
        <w:rPr>
          <w:noProof/>
        </w:rPr>
        <w:t>1</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560D81">
      <w:pPr>
        <w:keepNext/>
        <w:spacing w:after="0" w:line="360" w:lineRule="auto"/>
        <w:jc w:val="both"/>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3679BD07" w:rsidR="000E0EEC" w:rsidRPr="00076E91" w:rsidRDefault="00B01FCE" w:rsidP="00560D81">
      <w:pPr>
        <w:pStyle w:val="Caption"/>
        <w:spacing w:after="0" w:line="360" w:lineRule="auto"/>
        <w:jc w:val="both"/>
      </w:pPr>
      <w:bookmarkStart w:id="141" w:name="_Ref381605755"/>
      <w:bookmarkStart w:id="142" w:name="_Toc386145464"/>
      <w:r w:rsidRPr="00076E91">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w:t>
      </w:r>
      <w:r w:rsidR="00FF05FE">
        <w:fldChar w:fldCharType="end"/>
      </w:r>
      <w:bookmarkEnd w:id="141"/>
      <w:r w:rsidRPr="00076E91">
        <w:t>: KO annotation transfer using HamFAS approach.</w:t>
      </w:r>
      <w:bookmarkEnd w:id="142"/>
    </w:p>
    <w:p w14:paraId="52C6C072" w14:textId="3FE6A3D7" w:rsidR="00B01FCE" w:rsidRPr="00076E91" w:rsidRDefault="00C22FAE" w:rsidP="00560D81">
      <w:pPr>
        <w:spacing w:after="0" w:line="360" w:lineRule="auto"/>
        <w:jc w:val="both"/>
        <w:rPr>
          <w:szCs w:val="24"/>
        </w:rPr>
      </w:pPr>
      <w:r>
        <w:rPr>
          <w:szCs w:val="24"/>
        </w:rPr>
        <w:lastRenderedPageBreak/>
        <w:t>First, p</w:t>
      </w:r>
      <w:r w:rsidR="00B01FCE" w:rsidRPr="00076E91">
        <w:rPr>
          <w:szCs w:val="24"/>
        </w:rPr>
        <w:t>rotein sets of 30 manually KO-annotated reference species (</w:t>
      </w:r>
      <w:r w:rsidR="00442F68">
        <w:rPr>
          <w:szCs w:val="24"/>
        </w:rPr>
        <w:t>Appendix,</w:t>
      </w:r>
      <w:r w:rsidR="00B9236C">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F01705">
        <w:t xml:space="preserve">Table </w:t>
      </w:r>
      <w:r w:rsidR="00F01705">
        <w:rPr>
          <w:noProof/>
        </w:rPr>
        <w:t>A</w:t>
      </w:r>
      <w:r w:rsidR="00F01705">
        <w:noBreakHyphen/>
      </w:r>
      <w:r w:rsidR="00F01705">
        <w:rPr>
          <w:noProof/>
        </w:rPr>
        <w:t>3</w:t>
      </w:r>
      <w:r w:rsidR="00B9236C">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08D59C3F" w14:textId="5DE9A7A9" w:rsidR="006F071A" w:rsidRPr="00076E91" w:rsidRDefault="00B01FCE" w:rsidP="00560D81">
      <w:pPr>
        <w:spacing w:after="0" w:line="360" w:lineRule="auto"/>
        <w:jc w:val="both"/>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196AC24A" w14:textId="5AC244FE" w:rsidR="00F31F1F" w:rsidRPr="00C3276D" w:rsidRDefault="006D12A5" w:rsidP="00560D81">
      <w:pPr>
        <w:pStyle w:val="Heading3"/>
        <w:jc w:val="both"/>
      </w:pPr>
      <w:bookmarkStart w:id="143" w:name="_Toc386145409"/>
      <w:r w:rsidRPr="00C3276D">
        <w:t>Benchmarking HamFAS</w:t>
      </w:r>
      <w:bookmarkEnd w:id="143"/>
    </w:p>
    <w:p w14:paraId="4C7D5CF2" w14:textId="188FA232" w:rsidR="006D12A5" w:rsidRPr="00076E91" w:rsidRDefault="006D12A5" w:rsidP="00560D8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FF509E">
        <w:rPr>
          <w:szCs w:val="24"/>
        </w:rPr>
        <w:t xml:space="preserve"> </w:t>
      </w:r>
      <w:r w:rsidR="00FF509E">
        <w:rPr>
          <w:szCs w:val="24"/>
        </w:rPr>
        <w:fldChar w:fldCharType="begin"/>
      </w:r>
      <w:r w:rsidR="00FF509E">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FF509E">
        <w:rPr>
          <w:szCs w:val="24"/>
        </w:rPr>
        <w:fldChar w:fldCharType="separate"/>
      </w:r>
      <w:r w:rsidR="00FF509E">
        <w:rPr>
          <w:noProof/>
          <w:szCs w:val="24"/>
        </w:rPr>
        <w:t>(Moriya et al. 2007)</w:t>
      </w:r>
      <w:r w:rsidR="00FF509E">
        <w:rPr>
          <w:szCs w:val="24"/>
        </w:rPr>
        <w:fldChar w:fldCharType="end"/>
      </w:r>
      <w:r w:rsidRPr="00076E91">
        <w:rPr>
          <w:szCs w:val="24"/>
        </w:rPr>
        <w:t xml:space="preserve"> and BlastKOALA</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F509E">
        <w:rPr>
          <w:szCs w:val="24"/>
        </w:rPr>
        <w:fldChar w:fldCharType="separate"/>
      </w:r>
      <w:r w:rsidR="00FF509E">
        <w:rPr>
          <w:noProof/>
          <w:szCs w:val="24"/>
        </w:rPr>
        <w:t>(Kanehisa, Sato, and Morishima 2016)</w:t>
      </w:r>
      <w:r w:rsidR="00FF509E">
        <w:rPr>
          <w:szCs w:val="24"/>
        </w:rPr>
        <w:fldChar w:fldCharType="end"/>
      </w:r>
      <w:r w:rsidR="00346973">
        <w:rPr>
          <w:szCs w:val="24"/>
        </w:rPr>
        <w:t xml:space="preserve"> from KEGG</w:t>
      </w:r>
      <w:r w:rsidRPr="00076E91">
        <w:rPr>
          <w:szCs w:val="24"/>
        </w:rPr>
        <w:t>.</w:t>
      </w:r>
    </w:p>
    <w:p w14:paraId="46984600" w14:textId="463A0977" w:rsidR="006D12A5" w:rsidRPr="001A3E4F" w:rsidRDefault="004E0D5E" w:rsidP="00560D81">
      <w:pPr>
        <w:spacing w:after="0" w:line="360" w:lineRule="auto"/>
        <w:jc w:val="both"/>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w:t>
      </w:r>
      <w:r w:rsidR="006D12A5" w:rsidRPr="00076E91">
        <w:rPr>
          <w:szCs w:val="24"/>
        </w:rPr>
        <w:lastRenderedPageBreak/>
        <w:t>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established from the whole KEGG's GENES database</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FF509E">
        <w:rPr>
          <w:szCs w:val="24"/>
        </w:rPr>
        <w:fldChar w:fldCharType="separate"/>
      </w:r>
      <w:r w:rsidR="00FF509E">
        <w:rPr>
          <w:noProof/>
          <w:szCs w:val="24"/>
        </w:rPr>
        <w:t>(Kanehisa et al. 2016)</w:t>
      </w:r>
      <w:r w:rsidR="00FF509E">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560D81">
      <w:pPr>
        <w:spacing w:after="0" w:line="360" w:lineRule="auto"/>
        <w:jc w:val="both"/>
        <w:rPr>
          <w:szCs w:val="24"/>
        </w:rPr>
      </w:pPr>
    </w:p>
    <w:p w14:paraId="2D24063F" w14:textId="0896A5BD" w:rsidR="00272471" w:rsidRPr="00A115AD" w:rsidRDefault="00AD08DF" w:rsidP="00560D81">
      <w:pPr>
        <w:pStyle w:val="Heading2"/>
        <w:spacing w:line="276" w:lineRule="auto"/>
        <w:jc w:val="both"/>
      </w:pPr>
      <w:bookmarkStart w:id="144" w:name="_Toc386145410"/>
      <w:r w:rsidRPr="00A115AD">
        <w:t>Results</w:t>
      </w:r>
      <w:bookmarkEnd w:id="144"/>
    </w:p>
    <w:p w14:paraId="390FA781" w14:textId="389EBED4" w:rsidR="00E33B6B" w:rsidRPr="00A115AD" w:rsidRDefault="00E33B6B" w:rsidP="00560D81">
      <w:pPr>
        <w:pStyle w:val="Heading3"/>
        <w:jc w:val="both"/>
      </w:pPr>
      <w:bookmarkStart w:id="145" w:name="_Toc386145411"/>
      <w:r w:rsidRPr="00A115AD">
        <w:t xml:space="preserve">The establishment of the reference </w:t>
      </w:r>
      <w:r w:rsidR="00D74ED0" w:rsidRPr="00A115AD">
        <w:t xml:space="preserve">species and </w:t>
      </w:r>
      <w:r w:rsidRPr="00A115AD">
        <w:t>annotations</w:t>
      </w:r>
      <w:bookmarkEnd w:id="145"/>
    </w:p>
    <w:p w14:paraId="3F1C5B2E" w14:textId="4792CECE" w:rsidR="00814A0A" w:rsidRDefault="00E472B4" w:rsidP="00560D81">
      <w:pPr>
        <w:spacing w:after="0" w:line="360" w:lineRule="auto"/>
        <w:jc w:val="both"/>
        <w:rPr>
          <w:szCs w:val="24"/>
        </w:rPr>
      </w:pPr>
      <w:r>
        <w:rPr>
          <w:szCs w:val="24"/>
        </w:rPr>
        <w:t xml:space="preserve">We yielded in total 12,748 different KO groups from 30 KEGG reference species. </w:t>
      </w:r>
      <w:r w:rsidR="002F3B7E">
        <w:rPr>
          <w:szCs w:val="24"/>
        </w:rPr>
        <w:t>The proteins in each group are very similar with each other in term of feature architecture, which can be accounted from the FAS score distribution in</w:t>
      </w:r>
      <w:r w:rsidR="00E15A39">
        <w:rPr>
          <w:szCs w:val="24"/>
        </w:rPr>
        <w:fldChar w:fldCharType="begin"/>
      </w:r>
      <w:r w:rsidR="00E15A39">
        <w:rPr>
          <w:szCs w:val="24"/>
        </w:rPr>
        <w:instrText xml:space="preserve"> REF _Ref384434851 \h </w:instrText>
      </w:r>
      <w:r w:rsidR="00E15A39">
        <w:rPr>
          <w:szCs w:val="24"/>
        </w:rPr>
      </w:r>
      <w:r w:rsidR="00E15A39">
        <w:rPr>
          <w:szCs w:val="24"/>
        </w:rPr>
        <w:fldChar w:fldCharType="separate"/>
      </w:r>
      <w:r w:rsidR="00F01705">
        <w:t xml:space="preserve">Figure </w:t>
      </w:r>
      <w:r w:rsidR="00F01705">
        <w:rPr>
          <w:noProof/>
        </w:rPr>
        <w:t>5</w:t>
      </w:r>
      <w:r w:rsidR="00F01705">
        <w:noBreakHyphen/>
      </w:r>
      <w:r w:rsidR="00F01705">
        <w:rPr>
          <w:noProof/>
        </w:rPr>
        <w:t>2</w:t>
      </w:r>
      <w:r w:rsidR="00E15A39">
        <w:rPr>
          <w:szCs w:val="24"/>
        </w:rPr>
        <w:fldChar w:fldCharType="end"/>
      </w:r>
      <w:r w:rsidR="002F3B7E">
        <w:rPr>
          <w:szCs w:val="24"/>
        </w:rPr>
        <w:t xml:space="preserve">. </w:t>
      </w:r>
    </w:p>
    <w:p w14:paraId="4B85B210" w14:textId="77777777" w:rsidR="00E15A39" w:rsidRDefault="00E15A39" w:rsidP="00560D81">
      <w:pPr>
        <w:keepNext/>
        <w:spacing w:after="0" w:line="360" w:lineRule="auto"/>
        <w:jc w:val="both"/>
      </w:pPr>
      <w:r>
        <w:rPr>
          <w:noProof/>
          <w:szCs w:val="24"/>
        </w:rPr>
        <w:drawing>
          <wp:inline distT="0" distB="0" distL="0" distR="0" wp14:anchorId="72DCBAF6" wp14:editId="1C6C88BB">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216AE880" w14:textId="7B2FC91F" w:rsidR="00E15A39" w:rsidRPr="00076E91" w:rsidRDefault="00E15A39" w:rsidP="00560D81">
      <w:pPr>
        <w:pStyle w:val="Caption"/>
        <w:jc w:val="both"/>
        <w:rPr>
          <w:szCs w:val="24"/>
        </w:rPr>
      </w:pPr>
      <w:bookmarkStart w:id="146" w:name="_Ref384434851"/>
      <w:bookmarkStart w:id="147" w:name="_Toc386145465"/>
      <w:r>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2</w:t>
      </w:r>
      <w:r w:rsidR="00FF05FE">
        <w:fldChar w:fldCharType="end"/>
      </w:r>
      <w:bookmarkEnd w:id="146"/>
      <w:r>
        <w:t xml:space="preserve">: </w:t>
      </w:r>
      <w:r w:rsidRPr="00076E91">
        <w:t>Distribution of T</w:t>
      </w:r>
      <w:r w:rsidRPr="00076E91">
        <w:rPr>
          <w:vertAlign w:val="subscript"/>
        </w:rPr>
        <w:t>FAS_KO</w:t>
      </w:r>
      <w:r w:rsidRPr="00076E91">
        <w:t xml:space="preserve"> for 12,748 KO groups</w:t>
      </w:r>
      <w:bookmarkEnd w:id="147"/>
    </w:p>
    <w:p w14:paraId="687C9283" w14:textId="332CEE21" w:rsidR="00814A0A" w:rsidRPr="00076E91" w:rsidRDefault="00814A0A" w:rsidP="00560D8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sidR="00CA115D">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F01705" w:rsidRPr="00076E91">
        <w:t xml:space="preserve">Figure </w:t>
      </w:r>
      <w:r w:rsidR="00F01705">
        <w:rPr>
          <w:noProof/>
        </w:rPr>
        <w:t>5</w:t>
      </w:r>
      <w:r w:rsidR="00F01705">
        <w:noBreakHyphen/>
      </w:r>
      <w:r w:rsidR="00F01705">
        <w:rPr>
          <w:noProof/>
        </w:rPr>
        <w:t>3</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560D81">
      <w:pPr>
        <w:spacing w:after="0" w:line="360" w:lineRule="auto"/>
        <w:jc w:val="both"/>
        <w:rPr>
          <w:szCs w:val="24"/>
        </w:rPr>
      </w:pPr>
      <w:r w:rsidRPr="00076E91">
        <w:rPr>
          <w:noProof/>
          <w:szCs w:val="24"/>
        </w:rPr>
        <w:lastRenderedPageBreak/>
        <w:drawing>
          <wp:inline distT="0" distB="0" distL="0" distR="0" wp14:anchorId="4A1FF7B1" wp14:editId="0CB3D4A1">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39F2458B" w14:textId="65FCA462" w:rsidR="00814A0A" w:rsidRPr="00076E91" w:rsidRDefault="00814A0A" w:rsidP="00560D81">
      <w:pPr>
        <w:pStyle w:val="Caption"/>
        <w:spacing w:after="0" w:line="360" w:lineRule="auto"/>
        <w:jc w:val="both"/>
      </w:pPr>
      <w:bookmarkStart w:id="148" w:name="_Ref339564538"/>
      <w:bookmarkStart w:id="149" w:name="_Toc386145466"/>
      <w:r w:rsidRPr="00076E91">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3</w:t>
      </w:r>
      <w:r w:rsidR="00FF05FE">
        <w:fldChar w:fldCharType="end"/>
      </w:r>
      <w:bookmarkEnd w:id="148"/>
      <w:r w:rsidRPr="00076E91">
        <w:t>: FAS score density of KO group K00542 (left) and K07888 (right)</w:t>
      </w:r>
      <w:bookmarkEnd w:id="149"/>
    </w:p>
    <w:p w14:paraId="646F9F2C" w14:textId="135B35C8" w:rsidR="0036245E" w:rsidRPr="004F12DB" w:rsidRDefault="00814A0A" w:rsidP="00560D81">
      <w:pPr>
        <w:spacing w:after="0" w:line="360" w:lineRule="auto"/>
        <w:jc w:val="both"/>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xml:space="preserve">) has </w:t>
      </w:r>
      <w:r w:rsidR="006A2535">
        <w:rPr>
          <w:szCs w:val="24"/>
        </w:rPr>
        <w:t>a single</w:t>
      </w:r>
      <w:r w:rsidRPr="00076E91">
        <w:rPr>
          <w:szCs w:val="24"/>
        </w:rPr>
        <w:t xml:space="preserv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024F7E9C" w14:textId="20F97BA6" w:rsidR="00C76CCB" w:rsidRPr="00C3276D" w:rsidRDefault="006D12A5" w:rsidP="00560D81">
      <w:pPr>
        <w:pStyle w:val="Heading3"/>
        <w:spacing w:line="276" w:lineRule="auto"/>
        <w:jc w:val="both"/>
      </w:pPr>
      <w:bookmarkStart w:id="150" w:name="_Toc386145412"/>
      <w:r w:rsidRPr="00C3276D">
        <w:t>Benchmarking result</w:t>
      </w:r>
      <w:bookmarkEnd w:id="150"/>
    </w:p>
    <w:p w14:paraId="01C258A6" w14:textId="5BB5C3C3" w:rsidR="006D12A5" w:rsidRPr="00C3276D" w:rsidRDefault="00C76CCB" w:rsidP="00560D81">
      <w:pPr>
        <w:pStyle w:val="Heading4"/>
        <w:jc w:val="both"/>
      </w:pPr>
      <w:r w:rsidRPr="00C3276D">
        <w:t>The specificity of HamFAS approach</w:t>
      </w:r>
    </w:p>
    <w:p w14:paraId="6C45743A" w14:textId="0731D635" w:rsidR="006D12A5" w:rsidRPr="00076E91" w:rsidRDefault="004A1BA9" w:rsidP="00560D81">
      <w:pPr>
        <w:spacing w:after="0" w:line="360" w:lineRule="auto"/>
        <w:jc w:val="both"/>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sidR="00B55CB8">
        <w:rPr>
          <w:szCs w:val="24"/>
        </w:rPr>
        <w:t xml:space="preserve"> (equations 1)</w:t>
      </w:r>
      <w:r>
        <w:rPr>
          <w:szCs w:val="24"/>
        </w:rPr>
        <w:t xml:space="preserve"> for HamFAS and compared them with the one of BlastKOALA and KAAS.</w:t>
      </w:r>
    </w:p>
    <w:p w14:paraId="2BFCBE0C" w14:textId="2CC39502" w:rsidR="00A144F5" w:rsidRPr="00A144F5" w:rsidRDefault="00A144F5" w:rsidP="00560D8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m:t>
            </m:r>
            <m:r>
              <w:rPr>
                <w:rFonts w:ascii="Cambria Math" w:eastAsiaTheme="minorEastAsia" w:hAnsi="Cambria Math"/>
                <w:szCs w:val="24"/>
              </w:rPr>
              <m:t>ecall</m:t>
            </m:r>
          </m:den>
        </m:f>
        <m:r>
          <w:rPr>
            <w:rFonts w:ascii="Cambria Math" w:eastAsiaTheme="minorEastAsia" w:hAnsi="Cambria Math"/>
            <w:szCs w:val="24"/>
          </w:rPr>
          <m:t xml:space="preserve"> </m:t>
        </m:r>
      </m:oMath>
      <w:r>
        <w:rPr>
          <w:rFonts w:eastAsiaTheme="minorEastAsia"/>
          <w:szCs w:val="24"/>
        </w:rPr>
        <w:t xml:space="preserve"> (1)</w:t>
      </w:r>
    </w:p>
    <w:p w14:paraId="0ACFDFF0" w14:textId="77777777" w:rsidR="00A144F5" w:rsidRPr="00A144F5" w:rsidRDefault="00A144F5" w:rsidP="00560D81">
      <w:pPr>
        <w:spacing w:after="0" w:line="360" w:lineRule="auto"/>
        <w:jc w:val="both"/>
        <w:rPr>
          <w:rFonts w:eastAsiaTheme="minorEastAsia"/>
          <w:szCs w:val="24"/>
        </w:rPr>
      </w:pPr>
    </w:p>
    <w:p w14:paraId="56EBA168" w14:textId="5A2CBE78" w:rsidR="006D12A5" w:rsidRPr="00076E91" w:rsidRDefault="00C93EAE" w:rsidP="00560D8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F01705">
        <w:t xml:space="preserve">Table </w:t>
      </w:r>
      <w:r w:rsidR="00F01705">
        <w:rPr>
          <w:noProof/>
        </w:rPr>
        <w:t>5</w:t>
      </w:r>
      <w:r w:rsidR="00F01705">
        <w:noBreakHyphen/>
      </w:r>
      <w:r w:rsidR="00F01705">
        <w:rPr>
          <w:noProof/>
        </w:rPr>
        <w:t>1</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2791B376" w:rsidR="00D41C46" w:rsidRDefault="00D41C46" w:rsidP="00560D81">
      <w:pPr>
        <w:pStyle w:val="Caption"/>
        <w:keepNext/>
        <w:jc w:val="both"/>
      </w:pPr>
      <w:bookmarkStart w:id="151" w:name="_Ref383951269"/>
      <w:bookmarkStart w:id="152" w:name="_Toc386145502"/>
      <w:r>
        <w:lastRenderedPageBreak/>
        <w:t xml:space="preserve">Table </w:t>
      </w:r>
      <w:r w:rsidR="009F5610">
        <w:fldChar w:fldCharType="begin"/>
      </w:r>
      <w:r w:rsidR="009F5610">
        <w:instrText xml:space="preserve"> STYLEREF 1 \s </w:instrText>
      </w:r>
      <w:r w:rsidR="009F5610">
        <w:fldChar w:fldCharType="separate"/>
      </w:r>
      <w:r w:rsidR="00F01705">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01705">
        <w:rPr>
          <w:noProof/>
        </w:rPr>
        <w:t>1</w:t>
      </w:r>
      <w:r w:rsidR="009F5610">
        <w:fldChar w:fldCharType="end"/>
      </w:r>
      <w:bookmarkEnd w:id="151"/>
      <w:r>
        <w:t xml:space="preserve">: </w:t>
      </w:r>
      <w:r w:rsidRPr="00076E91">
        <w:t>Recall, precision and F1-score of HamFAS in comparison to BlastKOALA and KAAS. Second column shows values of HamFAS after filtering the orthology assignment with InParanoid's orthologs.</w:t>
      </w:r>
      <w:bookmarkEnd w:id="152"/>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Pr="0061586B" w:rsidRDefault="00270618" w:rsidP="008D799A">
            <w:pPr>
              <w:spacing w:line="360" w:lineRule="auto"/>
              <w:rPr>
                <w:szCs w:val="24"/>
              </w:rPr>
            </w:pPr>
            <w:proofErr w:type="gramStart"/>
            <w:r w:rsidRPr="0061586B">
              <w:rPr>
                <w:rFonts w:cs="Times New Roman"/>
                <w:b/>
                <w:bCs/>
                <w:szCs w:val="24"/>
              </w:rPr>
              <w:t>supported</w:t>
            </w:r>
            <w:proofErr w:type="gramEnd"/>
            <w:r w:rsidRPr="0061586B">
              <w:rPr>
                <w:rFonts w:cs="Times New Roman"/>
                <w:b/>
                <w:bCs/>
                <w:szCs w:val="24"/>
              </w:rPr>
              <w:t>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Pr="0061586B" w:rsidRDefault="00270618" w:rsidP="008D799A">
            <w:pPr>
              <w:spacing w:line="360" w:lineRule="auto"/>
              <w:rPr>
                <w:szCs w:val="24"/>
              </w:rPr>
            </w:pPr>
            <w:r w:rsidRPr="0061586B">
              <w:rPr>
                <w:rFonts w:cs="Times New Roman"/>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61586B" w:rsidRDefault="00270618" w:rsidP="008D799A">
            <w:pPr>
              <w:spacing w:line="360" w:lineRule="auto"/>
              <w:rPr>
                <w:szCs w:val="24"/>
                <w:u w:val="single"/>
              </w:rPr>
            </w:pPr>
            <w:r w:rsidRPr="0061586B">
              <w:rPr>
                <w:rFonts w:cs="Times New Roman"/>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Pr="0061586B" w:rsidRDefault="00270618" w:rsidP="008D799A">
            <w:pPr>
              <w:spacing w:line="360" w:lineRule="auto"/>
              <w:rPr>
                <w:szCs w:val="24"/>
              </w:rPr>
            </w:pPr>
            <w:r w:rsidRPr="0061586B">
              <w:rPr>
                <w:rFonts w:cs="Times New Roman"/>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560D81">
      <w:pPr>
        <w:spacing w:after="0" w:line="360" w:lineRule="auto"/>
        <w:jc w:val="both"/>
        <w:rPr>
          <w:szCs w:val="24"/>
        </w:rPr>
      </w:pPr>
    </w:p>
    <w:p w14:paraId="6B0E8E90" w14:textId="3477E393" w:rsidR="006D12A5" w:rsidRDefault="006D12A5" w:rsidP="00560D81">
      <w:pPr>
        <w:spacing w:after="0" w:line="360" w:lineRule="auto"/>
        <w:jc w:val="both"/>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E376EE">
        <w:rPr>
          <w:szCs w:val="24"/>
        </w:rPr>
        <w:t xml:space="preserve"> </w:t>
      </w:r>
      <w:r w:rsidR="00E376EE">
        <w:rPr>
          <w:szCs w:val="24"/>
        </w:rPr>
        <w:fldChar w:fldCharType="begin"/>
      </w:r>
      <w:r w:rsidR="00E376EE">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sidR="00E376EE">
        <w:rPr>
          <w:szCs w:val="24"/>
        </w:rPr>
        <w:fldChar w:fldCharType="separate"/>
      </w:r>
      <w:r w:rsidR="00E376EE">
        <w:rPr>
          <w:noProof/>
          <w:szCs w:val="24"/>
        </w:rPr>
        <w:t>(O'Brien, Remm, and Sonnhammer 2005)</w:t>
      </w:r>
      <w:r w:rsidR="00E376E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F01705">
        <w:t xml:space="preserve">Table </w:t>
      </w:r>
      <w:r w:rsidR="00F01705">
        <w:rPr>
          <w:noProof/>
        </w:rPr>
        <w:t>5</w:t>
      </w:r>
      <w:r w:rsidR="00F01705">
        <w:noBreakHyphen/>
      </w:r>
      <w:r w:rsidR="00F01705">
        <w:rPr>
          <w:noProof/>
        </w:rPr>
        <w:t>1</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895413" w:rsidRPr="00895413">
        <w:rPr>
          <w:szCs w:val="24"/>
        </w:rPr>
        <w:t>Mann-Whitney-Wilcoxon</w:t>
      </w:r>
      <w:r w:rsidR="00895413">
        <w:rPr>
          <w:szCs w:val="24"/>
        </w:rPr>
        <w:t xml:space="preserve">'s </w:t>
      </w:r>
      <w:r w:rsidR="00895413" w:rsidRPr="00895413">
        <w:rPr>
          <w:szCs w:val="24"/>
        </w:rPr>
        <w:t>p-value &lt; 2.2e-16</w:t>
      </w:r>
      <w:r w:rsidR="00895413">
        <w:rPr>
          <w:szCs w:val="24"/>
        </w:rPr>
        <w:t>)</w:t>
      </w:r>
      <w:r w:rsidRPr="00076E91">
        <w:rPr>
          <w:szCs w:val="24"/>
        </w:rPr>
        <w:t>, with</w:t>
      </w:r>
      <w:r w:rsidR="00C91DB1">
        <w:rPr>
          <w:szCs w:val="24"/>
        </w:rPr>
        <w:t xml:space="preserve"> the</w:t>
      </w:r>
      <w:r w:rsidR="001B1B7E">
        <w:rPr>
          <w:szCs w:val="24"/>
        </w:rPr>
        <w:t xml:space="preserve"> mean score of 0.918 and 0.</w:t>
      </w:r>
      <w:r w:rsidRPr="00076E91">
        <w:rPr>
          <w:szCs w:val="24"/>
        </w:rPr>
        <w:t>988 respectively (see</w:t>
      </w:r>
      <w:r w:rsidR="00C63909">
        <w:rPr>
          <w:szCs w:val="24"/>
        </w:rPr>
        <w:t xml:space="preserve"> </w:t>
      </w:r>
      <w:r w:rsidR="00C63909">
        <w:rPr>
          <w:szCs w:val="24"/>
        </w:rPr>
        <w:fldChar w:fldCharType="begin"/>
      </w:r>
      <w:r w:rsidR="00C63909">
        <w:rPr>
          <w:szCs w:val="24"/>
        </w:rPr>
        <w:instrText xml:space="preserve"> REF _Ref384435233 \h </w:instrText>
      </w:r>
      <w:r w:rsidR="00C63909">
        <w:rPr>
          <w:szCs w:val="24"/>
        </w:rPr>
      </w:r>
      <w:r w:rsidR="00C63909">
        <w:rPr>
          <w:szCs w:val="24"/>
        </w:rPr>
        <w:fldChar w:fldCharType="separate"/>
      </w:r>
      <w:r w:rsidR="00F01705">
        <w:t xml:space="preserve">Figure </w:t>
      </w:r>
      <w:r w:rsidR="00F01705">
        <w:rPr>
          <w:noProof/>
        </w:rPr>
        <w:t>5</w:t>
      </w:r>
      <w:r w:rsidR="00F01705">
        <w:noBreakHyphen/>
      </w:r>
      <w:r w:rsidR="00F01705">
        <w:rPr>
          <w:noProof/>
        </w:rPr>
        <w:t>4</w:t>
      </w:r>
      <w:r w:rsidR="00C63909">
        <w:rPr>
          <w:szCs w:val="24"/>
        </w:rPr>
        <w:fldChar w:fldCharType="end"/>
      </w:r>
      <w:r w:rsidRPr="00076E91">
        <w:rPr>
          <w:szCs w:val="24"/>
        </w:rPr>
        <w:t>).</w:t>
      </w:r>
    </w:p>
    <w:p w14:paraId="74E5F2A3" w14:textId="77777777" w:rsidR="00442150" w:rsidRDefault="00442150" w:rsidP="00560D81">
      <w:pPr>
        <w:keepNext/>
        <w:spacing w:after="0" w:line="360" w:lineRule="auto"/>
        <w:jc w:val="both"/>
      </w:pPr>
      <w:r>
        <w:rPr>
          <w:noProof/>
          <w:szCs w:val="24"/>
        </w:rPr>
        <w:drawing>
          <wp:inline distT="0" distB="0" distL="0" distR="0" wp14:anchorId="1D7B93C5" wp14:editId="500AF86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A0CE985" w14:textId="72950715" w:rsidR="006A0E3B" w:rsidRPr="00076E91" w:rsidRDefault="00442150" w:rsidP="00560D81">
      <w:pPr>
        <w:pStyle w:val="Caption"/>
        <w:jc w:val="both"/>
        <w:rPr>
          <w:szCs w:val="24"/>
        </w:rPr>
      </w:pPr>
      <w:bookmarkStart w:id="153" w:name="_Ref384435233"/>
      <w:bookmarkStart w:id="154" w:name="_Toc386145467"/>
      <w:r>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4</w:t>
      </w:r>
      <w:r w:rsidR="00FF05FE">
        <w:fldChar w:fldCharType="end"/>
      </w:r>
      <w:bookmarkEnd w:id="153"/>
      <w:r>
        <w:t xml:space="preserve">: </w:t>
      </w:r>
      <w:r w:rsidRPr="00076E91">
        <w:t>FAS score distribution of all HamFAS orthologs, only supported orthologs and unsupported orthologs</w:t>
      </w:r>
      <w:r>
        <w:t>. The red dashed vertical lines identify the mean score for each set.</w:t>
      </w:r>
      <w:bookmarkEnd w:id="154"/>
    </w:p>
    <w:p w14:paraId="54A1A1AB" w14:textId="6275132B" w:rsidR="006D12A5" w:rsidRPr="00076E91" w:rsidRDefault="006D12A5" w:rsidP="00560D81">
      <w:pPr>
        <w:pStyle w:val="Caption"/>
        <w:spacing w:after="0" w:line="360" w:lineRule="auto"/>
        <w:jc w:val="both"/>
      </w:pPr>
    </w:p>
    <w:p w14:paraId="57C3F04A" w14:textId="2F2BC86C" w:rsidR="006D12A5" w:rsidRPr="00076E91" w:rsidRDefault="00895370" w:rsidP="00560D81">
      <w:pPr>
        <w:spacing w:after="0" w:line="360" w:lineRule="auto"/>
        <w:jc w:val="both"/>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F01705" w:rsidRPr="00076E91">
        <w:t xml:space="preserve">Figure </w:t>
      </w:r>
      <w:r w:rsidR="00F01705">
        <w:rPr>
          <w:noProof/>
        </w:rPr>
        <w:t>5</w:t>
      </w:r>
      <w:r w:rsidR="00F01705">
        <w:noBreakHyphen/>
      </w:r>
      <w:r w:rsidR="00F01705">
        <w:rPr>
          <w:noProof/>
        </w:rPr>
        <w:t>5</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560D81">
      <w:pPr>
        <w:keepNext/>
        <w:spacing w:after="0" w:line="360" w:lineRule="auto"/>
        <w:jc w:val="both"/>
        <w:rPr>
          <w:szCs w:val="24"/>
        </w:rPr>
      </w:pPr>
      <w:r w:rsidRPr="00076E91">
        <w:rPr>
          <w:noProof/>
          <w:szCs w:val="24"/>
        </w:rPr>
        <w:drawing>
          <wp:inline distT="0" distB="0" distL="0" distR="0" wp14:anchorId="0AF9DA3C" wp14:editId="2482D9FC">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251441C1" w14:textId="4F6F2BFF" w:rsidR="006D12A5" w:rsidRPr="00076E91" w:rsidRDefault="006D12A5" w:rsidP="00560D81">
      <w:pPr>
        <w:pStyle w:val="Caption"/>
        <w:spacing w:after="0" w:line="360" w:lineRule="auto"/>
        <w:jc w:val="both"/>
      </w:pPr>
      <w:bookmarkStart w:id="155" w:name="_Ref371840694"/>
      <w:bookmarkStart w:id="156" w:name="_Toc386145468"/>
      <w:r w:rsidRPr="00076E91">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5</w:t>
      </w:r>
      <w:r w:rsidR="00FF05FE">
        <w:fldChar w:fldCharType="end"/>
      </w:r>
      <w:bookmarkEnd w:id="155"/>
      <w:r w:rsidR="001054B0" w:rsidRPr="00076E91">
        <w:t>:</w:t>
      </w:r>
      <w:r w:rsidRPr="00076E91">
        <w:t xml:space="preserve"> Fraction of proteins annotated by HamFAS, BlastKOALA and KAAS</w:t>
      </w:r>
      <w:bookmarkEnd w:id="156"/>
    </w:p>
    <w:p w14:paraId="592308C8" w14:textId="77777777" w:rsidR="00276974" w:rsidRDefault="00276974" w:rsidP="00560D81">
      <w:pPr>
        <w:spacing w:after="0" w:line="360" w:lineRule="auto"/>
        <w:jc w:val="both"/>
        <w:rPr>
          <w:szCs w:val="24"/>
        </w:rPr>
      </w:pPr>
    </w:p>
    <w:p w14:paraId="71B3376E" w14:textId="50BFFFB9" w:rsidR="006534D5" w:rsidRDefault="009D59F5" w:rsidP="00560D81">
      <w:pPr>
        <w:spacing w:after="0" w:line="360" w:lineRule="auto"/>
        <w:jc w:val="both"/>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F01705">
        <w:t xml:space="preserve">Table </w:t>
      </w:r>
      <w:r w:rsidR="00F01705">
        <w:rPr>
          <w:noProof/>
        </w:rPr>
        <w:t>5</w:t>
      </w:r>
      <w:r w:rsidR="00F01705">
        <w:noBreakHyphen/>
      </w:r>
      <w:r w:rsidR="00F01705">
        <w:rPr>
          <w:noProof/>
        </w:rPr>
        <w:t>2</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560D81">
      <w:pPr>
        <w:spacing w:after="0" w:line="360" w:lineRule="auto"/>
        <w:jc w:val="both"/>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1A564FA5" w:rsidR="006D12A5" w:rsidRPr="00076E91" w:rsidRDefault="006D12A5" w:rsidP="00560D81">
      <w:pPr>
        <w:spacing w:after="0" w:line="360" w:lineRule="auto"/>
        <w:jc w:val="both"/>
        <w:rPr>
          <w:szCs w:val="24"/>
        </w:rPr>
      </w:pPr>
      <w:r w:rsidRPr="00076E91">
        <w:rPr>
          <w:szCs w:val="24"/>
        </w:rPr>
        <w:t>Some examples of synonymous KOs:</w:t>
      </w:r>
    </w:p>
    <w:p w14:paraId="15F5363F" w14:textId="6AEB9F10" w:rsidR="006D12A5" w:rsidRPr="00076E91" w:rsidRDefault="006D12A5" w:rsidP="00560D81">
      <w:pPr>
        <w:spacing w:after="0" w:line="360" w:lineRule="auto"/>
        <w:jc w:val="both"/>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560D81">
      <w:pPr>
        <w:spacing w:after="0" w:line="360" w:lineRule="auto"/>
        <w:jc w:val="both"/>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560D81">
      <w:pPr>
        <w:spacing w:after="0" w:line="360" w:lineRule="auto"/>
        <w:jc w:val="both"/>
        <w:rPr>
          <w:szCs w:val="24"/>
        </w:rPr>
      </w:pPr>
      <w:r>
        <w:rPr>
          <w:szCs w:val="24"/>
        </w:rPr>
        <w:lastRenderedPageBreak/>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01FB68BF" w:rsidR="00577C9B" w:rsidRDefault="00577C9B" w:rsidP="00560D81">
      <w:pPr>
        <w:pStyle w:val="Caption"/>
        <w:keepNext/>
        <w:jc w:val="both"/>
      </w:pPr>
      <w:bookmarkStart w:id="157" w:name="_Ref383957002"/>
      <w:bookmarkStart w:id="158" w:name="_Toc386145503"/>
      <w:r>
        <w:t xml:space="preserve">Table </w:t>
      </w:r>
      <w:r w:rsidR="009F5610">
        <w:fldChar w:fldCharType="begin"/>
      </w:r>
      <w:r w:rsidR="009F5610">
        <w:instrText xml:space="preserve"> STYLEREF 1 \s </w:instrText>
      </w:r>
      <w:r w:rsidR="009F5610">
        <w:fldChar w:fldCharType="separate"/>
      </w:r>
      <w:r w:rsidR="00F01705">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01705">
        <w:rPr>
          <w:noProof/>
        </w:rPr>
        <w:t>2</w:t>
      </w:r>
      <w:r w:rsidR="009F5610">
        <w:fldChar w:fldCharType="end"/>
      </w:r>
      <w:bookmarkEnd w:id="157"/>
      <w:r>
        <w:t xml:space="preserve">: Compare </w:t>
      </w:r>
      <w:r w:rsidRPr="00076E91">
        <w:t>KEGG identifiers annotated by HamFAS, BlastKOALA and KAAS. Numbers in parentheses are the different KOs after filtered by synonymous KOs.</w:t>
      </w:r>
      <w:bookmarkEnd w:id="158"/>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427A6A8C" w14:textId="77777777" w:rsidR="00007CFE" w:rsidRDefault="00007CFE" w:rsidP="00560D81">
      <w:pPr>
        <w:spacing w:after="0" w:line="360" w:lineRule="auto"/>
        <w:jc w:val="both"/>
        <w:rPr>
          <w:szCs w:val="24"/>
        </w:rPr>
      </w:pPr>
    </w:p>
    <w:p w14:paraId="0A71B2E4" w14:textId="02D489DF" w:rsidR="00AD18AB" w:rsidRDefault="00AD18AB" w:rsidP="00560D81">
      <w:pPr>
        <w:pStyle w:val="Heading4"/>
        <w:jc w:val="both"/>
      </w:pPr>
      <w:r w:rsidRPr="003F06CE">
        <w:t>The sensitivity of HamFAS approach</w:t>
      </w:r>
    </w:p>
    <w:p w14:paraId="7A90A6F0" w14:textId="14B807A6" w:rsidR="006D12A5" w:rsidRPr="00076E91" w:rsidRDefault="005A51F3" w:rsidP="00560D81">
      <w:pPr>
        <w:spacing w:after="0" w:line="360" w:lineRule="auto"/>
        <w:jc w:val="both"/>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F01705" w:rsidRPr="00076E91">
        <w:t xml:space="preserve">Figure </w:t>
      </w:r>
      <w:r w:rsidR="00F01705">
        <w:rPr>
          <w:noProof/>
        </w:rPr>
        <w:t>5</w:t>
      </w:r>
      <w:r w:rsidR="00F01705">
        <w:noBreakHyphen/>
      </w:r>
      <w:r w:rsidR="00F01705">
        <w:rPr>
          <w:noProof/>
        </w:rPr>
        <w:t>6</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560D81">
      <w:pPr>
        <w:keepNext/>
        <w:spacing w:after="0" w:line="360" w:lineRule="auto"/>
        <w:jc w:val="both"/>
        <w:rPr>
          <w:szCs w:val="24"/>
        </w:rPr>
      </w:pPr>
      <w:r w:rsidRPr="00076E91">
        <w:rPr>
          <w:noProof/>
          <w:szCs w:val="24"/>
        </w:rPr>
        <w:drawing>
          <wp:inline distT="0" distB="0" distL="0" distR="0" wp14:anchorId="2414030E" wp14:editId="56410807">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212B7997" w14:textId="1764423F" w:rsidR="006D12A5" w:rsidRPr="00076E91" w:rsidRDefault="006D12A5" w:rsidP="00560D81">
      <w:pPr>
        <w:pStyle w:val="Caption"/>
        <w:spacing w:after="0" w:line="360" w:lineRule="auto"/>
        <w:jc w:val="both"/>
      </w:pPr>
      <w:bookmarkStart w:id="159" w:name="_Ref371841357"/>
      <w:bookmarkStart w:id="160" w:name="_Toc386145469"/>
      <w:r w:rsidRPr="00076E91">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6</w:t>
      </w:r>
      <w:r w:rsidR="00FF05FE">
        <w:fldChar w:fldCharType="end"/>
      </w:r>
      <w:bookmarkEnd w:id="159"/>
      <w:r w:rsidRPr="00076E91">
        <w:t>: Fraction of proteins annotated by HamFAS, BlastKOALA and KAAS</w:t>
      </w:r>
      <w:bookmarkEnd w:id="160"/>
    </w:p>
    <w:p w14:paraId="70C88AD5" w14:textId="77777777" w:rsidR="00EC3E6E" w:rsidRDefault="00EC3E6E" w:rsidP="00560D81">
      <w:pPr>
        <w:spacing w:after="0" w:line="360" w:lineRule="auto"/>
        <w:jc w:val="both"/>
        <w:rPr>
          <w:szCs w:val="24"/>
        </w:rPr>
      </w:pPr>
    </w:p>
    <w:p w14:paraId="52462E47" w14:textId="3BEFA4F9" w:rsidR="001E3ED2" w:rsidRPr="003F06CE" w:rsidRDefault="00AD08DF" w:rsidP="00560D81">
      <w:pPr>
        <w:pStyle w:val="Heading2"/>
        <w:spacing w:line="276" w:lineRule="auto"/>
        <w:jc w:val="both"/>
      </w:pPr>
      <w:bookmarkStart w:id="161" w:name="_Toc386145413"/>
      <w:r w:rsidRPr="003F06CE">
        <w:lastRenderedPageBreak/>
        <w:t>Discussion</w:t>
      </w:r>
      <w:bookmarkEnd w:id="161"/>
    </w:p>
    <w:p w14:paraId="502046C3" w14:textId="7FC1DBB2" w:rsidR="006D12A5" w:rsidRPr="003F06CE" w:rsidRDefault="006D12A5" w:rsidP="00560D81">
      <w:pPr>
        <w:pStyle w:val="Heading3"/>
        <w:jc w:val="both"/>
      </w:pPr>
      <w:bookmarkStart w:id="162" w:name="_Toc386145414"/>
      <w:r w:rsidRPr="003F06CE">
        <w:t>The specificity of HamFAS</w:t>
      </w:r>
      <w:bookmarkEnd w:id="162"/>
    </w:p>
    <w:p w14:paraId="696A4B4F" w14:textId="78A69EE9" w:rsidR="001E3ED2" w:rsidRPr="00076E91" w:rsidRDefault="006D12A5" w:rsidP="00560D81">
      <w:pPr>
        <w:spacing w:after="0" w:line="360" w:lineRule="auto"/>
        <w:jc w:val="both"/>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2E4E8E53" w14:textId="2D61482D" w:rsidR="006D12A5" w:rsidRPr="001E3BE3" w:rsidRDefault="006D12A5" w:rsidP="00560D81">
      <w:pPr>
        <w:pStyle w:val="Heading3"/>
        <w:jc w:val="both"/>
      </w:pPr>
      <w:bookmarkStart w:id="163" w:name="_Toc386145415"/>
      <w:r w:rsidRPr="001E3BE3">
        <w:t>The sensitivity of HamFAS</w:t>
      </w:r>
      <w:bookmarkEnd w:id="163"/>
    </w:p>
    <w:p w14:paraId="4B1630F7" w14:textId="50F6F681" w:rsidR="006D12A5" w:rsidRPr="00076E91" w:rsidRDefault="00FD43E0" w:rsidP="00560D81">
      <w:pPr>
        <w:spacing w:after="0" w:line="360" w:lineRule="auto"/>
        <w:jc w:val="both"/>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1D4A55D4" w14:textId="77777777" w:rsidR="00E80647" w:rsidRDefault="00E80647" w:rsidP="00560D81">
      <w:pPr>
        <w:spacing w:after="0" w:line="360" w:lineRule="auto"/>
        <w:jc w:val="both"/>
        <w:rPr>
          <w:szCs w:val="24"/>
        </w:rPr>
      </w:pPr>
    </w:p>
    <w:p w14:paraId="7C540746" w14:textId="53A78CD1" w:rsidR="00FD43E0" w:rsidRPr="00076E91" w:rsidRDefault="00174D67" w:rsidP="00560D81">
      <w:pPr>
        <w:spacing w:after="0" w:line="360" w:lineRule="auto"/>
        <w:jc w:val="both"/>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560D81">
      <w:pPr>
        <w:keepNext/>
        <w:spacing w:after="0" w:line="360" w:lineRule="auto"/>
        <w:jc w:val="both"/>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1B9CCADC" w:rsidR="00FD43E0" w:rsidRPr="00076E91" w:rsidRDefault="00FD43E0" w:rsidP="00560D81">
      <w:pPr>
        <w:pStyle w:val="Caption"/>
        <w:spacing w:after="0" w:line="360" w:lineRule="auto"/>
        <w:jc w:val="both"/>
      </w:pPr>
      <w:bookmarkStart w:id="164" w:name="_Ref371842424"/>
      <w:bookmarkStart w:id="165" w:name="_Toc386145470"/>
      <w:r w:rsidRPr="00076E91">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7</w:t>
      </w:r>
      <w:r w:rsidR="00FF05FE">
        <w:fldChar w:fldCharType="end"/>
      </w:r>
      <w:bookmarkEnd w:id="164"/>
      <w:r w:rsidRPr="00076E91">
        <w:t xml:space="preserve">: Length distribution of HamFAS-only proteins and </w:t>
      </w:r>
      <w:r w:rsidR="000935DA">
        <w:t xml:space="preserve">the </w:t>
      </w:r>
      <w:r w:rsidRPr="00076E91">
        <w:t>others</w:t>
      </w:r>
      <w:bookmarkEnd w:id="165"/>
    </w:p>
    <w:p w14:paraId="290DC63C" w14:textId="7D32E272" w:rsidR="00FD43E0" w:rsidRDefault="00FD43E0" w:rsidP="00560D81">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F01705" w:rsidRPr="00076E91">
        <w:t xml:space="preserve">Figure </w:t>
      </w:r>
      <w:r w:rsidR="00F01705">
        <w:rPr>
          <w:noProof/>
        </w:rPr>
        <w:t>5</w:t>
      </w:r>
      <w:r w:rsidR="00F01705">
        <w:noBreakHyphen/>
      </w:r>
      <w:r w:rsidR="00F01705">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F01705" w:rsidRPr="00076E91">
        <w:t xml:space="preserve">Figure </w:t>
      </w:r>
      <w:r w:rsidR="00F01705">
        <w:rPr>
          <w:noProof/>
        </w:rPr>
        <w:t>5</w:t>
      </w:r>
      <w:r w:rsidR="00F01705">
        <w:noBreakHyphen/>
      </w:r>
      <w:r w:rsidR="00F01705">
        <w:rPr>
          <w:noProof/>
        </w:rPr>
        <w:t>8</w:t>
      </w:r>
      <w:r w:rsidRPr="00076E91">
        <w:rPr>
          <w:szCs w:val="24"/>
        </w:rPr>
        <w:fldChar w:fldCharType="end"/>
      </w:r>
      <w:r w:rsidRPr="00076E91">
        <w:rPr>
          <w:szCs w:val="24"/>
        </w:rPr>
        <w:t xml:space="preserve"> show no clear difference between those 2 </w:t>
      </w:r>
      <w:proofErr w:type="gramStart"/>
      <w:r w:rsidRPr="00076E91">
        <w:rPr>
          <w:szCs w:val="24"/>
        </w:rPr>
        <w:t>protein</w:t>
      </w:r>
      <w:proofErr w:type="gramEnd"/>
      <w:r w:rsidRPr="00076E91">
        <w:rPr>
          <w:szCs w:val="24"/>
        </w:rPr>
        <w:t xml:space="preserve"> sets</w:t>
      </w:r>
      <w:r w:rsidR="005B1A41">
        <w:rPr>
          <w:szCs w:val="24"/>
        </w:rPr>
        <w:t xml:space="preserve"> </w:t>
      </w:r>
      <w:r w:rsidR="005B2DBC">
        <w:rPr>
          <w:szCs w:val="24"/>
        </w:rPr>
        <w:t xml:space="preserve">in the sequence length as well as the number of annotated PFAM domains </w:t>
      </w:r>
      <w:r w:rsidR="005B1A41">
        <w:rPr>
          <w:szCs w:val="24"/>
        </w:rPr>
        <w:t>(</w:t>
      </w:r>
      <w:r w:rsidR="005B1A41" w:rsidRPr="005B1A41">
        <w:rPr>
          <w:szCs w:val="24"/>
        </w:rPr>
        <w:t>Mann-Whitney-Wilcoxon</w:t>
      </w:r>
      <w:r w:rsidR="005B1A41">
        <w:rPr>
          <w:szCs w:val="24"/>
        </w:rPr>
        <w:t xml:space="preserve">'s </w:t>
      </w:r>
      <w:r w:rsidR="005B1A41" w:rsidRPr="005B1A41">
        <w:rPr>
          <w:szCs w:val="24"/>
        </w:rPr>
        <w:t>p-value = 0.7833</w:t>
      </w:r>
      <w:r w:rsidR="007E3AB7">
        <w:rPr>
          <w:szCs w:val="24"/>
        </w:rPr>
        <w:t xml:space="preserve"> and </w:t>
      </w:r>
      <w:r w:rsidR="007E3AB7" w:rsidRPr="007E3AB7">
        <w:rPr>
          <w:szCs w:val="24"/>
        </w:rPr>
        <w:t>p-value = 0.3812</w:t>
      </w:r>
      <w:r w:rsidR="007E3AB7">
        <w:rPr>
          <w:szCs w:val="24"/>
        </w:rPr>
        <w:t>, respectively</w:t>
      </w:r>
      <w:r w:rsidR="005B1A41">
        <w:rPr>
          <w:szCs w:val="24"/>
        </w:rPr>
        <w:t>)</w:t>
      </w:r>
      <w:r w:rsidRPr="00076E91">
        <w:rPr>
          <w:szCs w:val="24"/>
        </w:rPr>
        <w:t xml:space="preserve">. HamFAS-only proteins are not either extremely shorter or longer than other proteins. And the annotation transfer result was not driven by the </w:t>
      </w:r>
      <w:r w:rsidRPr="00076E91">
        <w:rPr>
          <w:szCs w:val="24"/>
        </w:rPr>
        <w:lastRenderedPageBreak/>
        <w:t>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2D8E24C0" w14:textId="77777777" w:rsidR="009767CF" w:rsidRPr="00076E91" w:rsidRDefault="009767CF" w:rsidP="00560D81">
      <w:pPr>
        <w:spacing w:after="0" w:line="360" w:lineRule="auto"/>
        <w:jc w:val="both"/>
        <w:rPr>
          <w:szCs w:val="24"/>
        </w:rPr>
      </w:pPr>
    </w:p>
    <w:p w14:paraId="107AC4E4" w14:textId="77777777" w:rsidR="00FD43E0" w:rsidRPr="00076E91" w:rsidRDefault="00FD43E0" w:rsidP="00560D81">
      <w:pPr>
        <w:keepNext/>
        <w:spacing w:after="0" w:line="360" w:lineRule="auto"/>
        <w:jc w:val="both"/>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277AED3B" w:rsidR="00FD43E0" w:rsidRPr="00076E91" w:rsidRDefault="00FD43E0" w:rsidP="00560D81">
      <w:pPr>
        <w:pStyle w:val="Caption"/>
        <w:spacing w:after="0" w:line="360" w:lineRule="auto"/>
        <w:jc w:val="both"/>
      </w:pPr>
      <w:bookmarkStart w:id="166" w:name="_Ref371842426"/>
      <w:bookmarkStart w:id="167" w:name="_Toc386145471"/>
      <w:r w:rsidRPr="00076E91">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8</w:t>
      </w:r>
      <w:r w:rsidR="00FF05FE">
        <w:fldChar w:fldCharType="end"/>
      </w:r>
      <w:bookmarkEnd w:id="166"/>
      <w:r w:rsidRPr="00076E91">
        <w:t>: Number of Pfam domains distribution of HamFAS-only proteins and</w:t>
      </w:r>
      <w:r w:rsidR="000935DA">
        <w:t xml:space="preserve"> the</w:t>
      </w:r>
      <w:r w:rsidRPr="00076E91">
        <w:t xml:space="preserve"> others</w:t>
      </w:r>
      <w:bookmarkEnd w:id="167"/>
    </w:p>
    <w:p w14:paraId="50CCD7F3" w14:textId="77777777" w:rsidR="00E26B58" w:rsidRDefault="00E26B58" w:rsidP="00560D81">
      <w:pPr>
        <w:spacing w:after="0" w:line="360" w:lineRule="auto"/>
        <w:jc w:val="both"/>
        <w:rPr>
          <w:szCs w:val="24"/>
        </w:rPr>
      </w:pPr>
    </w:p>
    <w:p w14:paraId="5D856AA7" w14:textId="7D82289F" w:rsidR="00E26B58" w:rsidRDefault="00B962FC" w:rsidP="00560D81">
      <w:pPr>
        <w:spacing w:after="0" w:line="360" w:lineRule="auto"/>
        <w:jc w:val="both"/>
        <w:rPr>
          <w:szCs w:val="24"/>
        </w:rPr>
      </w:pPr>
      <w:r>
        <w:rPr>
          <w:szCs w:val="24"/>
        </w:rPr>
        <w:t>Additionally, t</w:t>
      </w:r>
      <w:r w:rsidR="00FD43E0" w:rsidRPr="00076E91">
        <w:rPr>
          <w:szCs w:val="24"/>
        </w:rPr>
        <w:t>he distribution</w:t>
      </w:r>
      <w:r w:rsidR="007406C0">
        <w:rPr>
          <w:szCs w:val="24"/>
        </w:rPr>
        <w:t>s</w:t>
      </w:r>
      <w:r w:rsidR="00FD43E0" w:rsidRPr="00076E91">
        <w:rPr>
          <w:szCs w:val="24"/>
        </w:rPr>
        <w:t xml:space="preserve"> of FAS scores of</w:t>
      </w:r>
      <w:r w:rsidR="00CC72BF">
        <w:rPr>
          <w:szCs w:val="24"/>
        </w:rPr>
        <w:t xml:space="preserve"> the HamFAS-only orthologs and the other </w:t>
      </w:r>
      <w:r w:rsidR="006D4F9B">
        <w:rPr>
          <w:szCs w:val="24"/>
        </w:rPr>
        <w:t xml:space="preserve">protein </w:t>
      </w:r>
      <w:r w:rsidR="00CC72BF">
        <w:rPr>
          <w:szCs w:val="24"/>
        </w:rPr>
        <w:t>group</w:t>
      </w:r>
      <w:r w:rsidR="00FD43E0" w:rsidRPr="00076E91">
        <w:rPr>
          <w:szCs w:val="24"/>
        </w:rPr>
        <w:t xml:space="preserve"> shown in</w:t>
      </w:r>
      <w:r w:rsidR="00411104">
        <w:rPr>
          <w:szCs w:val="24"/>
        </w:rPr>
        <w:t xml:space="preserve"> </w:t>
      </w:r>
      <w:r w:rsidR="00411104">
        <w:rPr>
          <w:szCs w:val="24"/>
        </w:rPr>
        <w:fldChar w:fldCharType="begin"/>
      </w:r>
      <w:r w:rsidR="00411104">
        <w:rPr>
          <w:szCs w:val="24"/>
        </w:rPr>
        <w:instrText xml:space="preserve"> REF _Ref384436828 \h </w:instrText>
      </w:r>
      <w:r w:rsidR="00411104">
        <w:rPr>
          <w:szCs w:val="24"/>
        </w:rPr>
      </w:r>
      <w:r w:rsidR="00411104">
        <w:rPr>
          <w:szCs w:val="24"/>
        </w:rPr>
        <w:fldChar w:fldCharType="separate"/>
      </w:r>
      <w:r w:rsidR="00F01705">
        <w:t xml:space="preserve">Figure </w:t>
      </w:r>
      <w:r w:rsidR="00F01705">
        <w:rPr>
          <w:noProof/>
        </w:rPr>
        <w:t>5</w:t>
      </w:r>
      <w:r w:rsidR="00F01705">
        <w:noBreakHyphen/>
      </w:r>
      <w:r w:rsidR="00F01705">
        <w:rPr>
          <w:noProof/>
        </w:rPr>
        <w:t>9</w:t>
      </w:r>
      <w:r w:rsidR="00411104">
        <w:rPr>
          <w:szCs w:val="24"/>
        </w:rPr>
        <w:fldChar w:fldCharType="end"/>
      </w:r>
      <w:r w:rsidR="00411104">
        <w:rPr>
          <w:szCs w:val="24"/>
        </w:rPr>
        <w:t xml:space="preserve"> </w:t>
      </w:r>
      <w:r w:rsidR="00FD43E0" w:rsidRPr="00076E91">
        <w:rPr>
          <w:szCs w:val="24"/>
        </w:rPr>
        <w:t xml:space="preserve">also confirms the </w:t>
      </w:r>
      <w:r>
        <w:rPr>
          <w:szCs w:val="24"/>
        </w:rPr>
        <w:t>comparable similarity</w:t>
      </w:r>
      <w:r w:rsidR="00C776B8">
        <w:rPr>
          <w:szCs w:val="24"/>
        </w:rPr>
        <w:t xml:space="preserve"> </w:t>
      </w:r>
      <w:r>
        <w:rPr>
          <w:szCs w:val="24"/>
        </w:rPr>
        <w:t>between proteins</w:t>
      </w:r>
      <w:r w:rsidR="002D0178">
        <w:rPr>
          <w:szCs w:val="24"/>
        </w:rPr>
        <w:t xml:space="preserve"> and their orthologs</w:t>
      </w:r>
      <w:r w:rsidR="00FD5D6A">
        <w:rPr>
          <w:szCs w:val="24"/>
        </w:rPr>
        <w:t xml:space="preserve"> of those two groups</w:t>
      </w:r>
      <w:r w:rsidR="00B91A0D">
        <w:rPr>
          <w:szCs w:val="24"/>
        </w:rPr>
        <w:t xml:space="preserve"> in term of </w:t>
      </w:r>
      <w:r w:rsidR="00582B80">
        <w:rPr>
          <w:szCs w:val="24"/>
        </w:rPr>
        <w:t>functional equivalence</w:t>
      </w:r>
      <w:r w:rsidR="001B1B7E">
        <w:rPr>
          <w:szCs w:val="24"/>
        </w:rPr>
        <w:t xml:space="preserve"> (mean scores are 0.936 and 0.947, respectively)</w:t>
      </w:r>
      <w:r w:rsidR="00582B80">
        <w:rPr>
          <w:szCs w:val="24"/>
        </w:rPr>
        <w:t xml:space="preserve">. </w:t>
      </w:r>
      <w:r w:rsidR="006E16F8">
        <w:rPr>
          <w:szCs w:val="24"/>
        </w:rPr>
        <w:t xml:space="preserve">Although </w:t>
      </w:r>
      <w:r w:rsidR="009E3ABA">
        <w:rPr>
          <w:szCs w:val="24"/>
        </w:rPr>
        <w:t>those</w:t>
      </w:r>
      <w:r w:rsidR="00C776B8">
        <w:rPr>
          <w:szCs w:val="24"/>
        </w:rPr>
        <w:t xml:space="preserve"> two distributions are slightly different with </w:t>
      </w:r>
      <w:r w:rsidR="00C776B8" w:rsidRPr="005B1A41">
        <w:rPr>
          <w:szCs w:val="24"/>
        </w:rPr>
        <w:t>Mann-Whitney-Wilcoxon</w:t>
      </w:r>
      <w:r w:rsidR="00C776B8">
        <w:rPr>
          <w:szCs w:val="24"/>
        </w:rPr>
        <w:t xml:space="preserve">'s </w:t>
      </w:r>
      <w:r w:rsidR="00C776B8" w:rsidRPr="005B1A41">
        <w:rPr>
          <w:szCs w:val="24"/>
        </w:rPr>
        <w:t>p-value</w:t>
      </w:r>
      <w:r w:rsidR="00C776B8">
        <w:rPr>
          <w:szCs w:val="24"/>
        </w:rPr>
        <w:t xml:space="preserve"> = </w:t>
      </w:r>
      <w:r w:rsidR="00C776B8" w:rsidRPr="00C776B8">
        <w:rPr>
          <w:szCs w:val="24"/>
        </w:rPr>
        <w:t>0.00102</w:t>
      </w:r>
      <w:r w:rsidR="00C776B8">
        <w:rPr>
          <w:szCs w:val="24"/>
        </w:rPr>
        <w:t>.</w:t>
      </w:r>
    </w:p>
    <w:p w14:paraId="63997E2D" w14:textId="77777777" w:rsidR="00966BA4" w:rsidRDefault="00966BA4" w:rsidP="00560D81">
      <w:pPr>
        <w:keepNext/>
        <w:spacing w:after="0" w:line="360" w:lineRule="auto"/>
        <w:jc w:val="both"/>
      </w:pPr>
      <w:r>
        <w:rPr>
          <w:noProof/>
          <w:szCs w:val="24"/>
        </w:rPr>
        <w:drawing>
          <wp:inline distT="0" distB="0" distL="0" distR="0" wp14:anchorId="2123F213" wp14:editId="01B170F3">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35974B5F" w14:textId="056E3E86" w:rsidR="00B962FC" w:rsidRDefault="00966BA4" w:rsidP="00560D81">
      <w:pPr>
        <w:pStyle w:val="Caption"/>
        <w:jc w:val="both"/>
        <w:rPr>
          <w:szCs w:val="24"/>
        </w:rPr>
      </w:pPr>
      <w:bookmarkStart w:id="168" w:name="_Ref384436828"/>
      <w:bookmarkStart w:id="169" w:name="_Toc386145472"/>
      <w:r>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9</w:t>
      </w:r>
      <w:r w:rsidR="00FF05FE">
        <w:fldChar w:fldCharType="end"/>
      </w:r>
      <w:bookmarkEnd w:id="168"/>
      <w:r>
        <w:t xml:space="preserve">: </w:t>
      </w:r>
      <w:r w:rsidRPr="00076E91">
        <w:t>FAS score distribution of HamFAS</w:t>
      </w:r>
      <w:r>
        <w:t>-only</w:t>
      </w:r>
      <w:r w:rsidRPr="00076E91">
        <w:t xml:space="preserve"> </w:t>
      </w:r>
      <w:r w:rsidR="00C56C19">
        <w:t>proteins</w:t>
      </w:r>
      <w:r w:rsidRPr="00076E91">
        <w:t xml:space="preserve"> and </w:t>
      </w:r>
      <w:r>
        <w:t>the others.</w:t>
      </w:r>
      <w:r w:rsidR="00C56C19">
        <w:t xml:space="preserve"> . </w:t>
      </w:r>
      <w:r w:rsidR="006833B6">
        <w:t xml:space="preserve">The </w:t>
      </w:r>
      <w:r w:rsidR="00C56C19">
        <w:t xml:space="preserve">red dashed vertical lines </w:t>
      </w:r>
      <w:r w:rsidR="00E3608F">
        <w:t>denode</w:t>
      </w:r>
      <w:r w:rsidR="00C56C19">
        <w:t xml:space="preserve"> the mean score for each set.</w:t>
      </w:r>
      <w:bookmarkEnd w:id="169"/>
    </w:p>
    <w:p w14:paraId="5353F862" w14:textId="3C6BAD3D" w:rsidR="008F5818" w:rsidRPr="00076E91" w:rsidRDefault="004C27C8" w:rsidP="00560D81">
      <w:pPr>
        <w:spacing w:after="0" w:line="360" w:lineRule="auto"/>
        <w:jc w:val="both"/>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F01705" w:rsidRPr="00076E91">
        <w:t xml:space="preserve">Figure </w:t>
      </w:r>
      <w:r w:rsidR="00F01705">
        <w:rPr>
          <w:noProof/>
        </w:rPr>
        <w:t>5</w:t>
      </w:r>
      <w:r w:rsidR="00F01705">
        <w:noBreakHyphen/>
      </w:r>
      <w:r w:rsidR="00F01705">
        <w:rPr>
          <w:noProof/>
        </w:rPr>
        <w:t>10</w:t>
      </w:r>
      <w:r w:rsidR="008F5818" w:rsidRPr="00076E91">
        <w:rPr>
          <w:szCs w:val="24"/>
        </w:rPr>
        <w:fldChar w:fldCharType="end"/>
      </w:r>
      <w:r w:rsidR="008F5818" w:rsidRPr="00076E91">
        <w:rPr>
          <w:szCs w:val="24"/>
        </w:rPr>
        <w:t>).</w:t>
      </w:r>
    </w:p>
    <w:p w14:paraId="576C97D9" w14:textId="77777777" w:rsidR="008F5818" w:rsidRPr="00076E91" w:rsidRDefault="008F5818" w:rsidP="00560D81">
      <w:pPr>
        <w:keepNext/>
        <w:spacing w:after="0" w:line="360" w:lineRule="auto"/>
        <w:jc w:val="both"/>
        <w:rPr>
          <w:szCs w:val="24"/>
        </w:rPr>
      </w:pPr>
      <w:r w:rsidRPr="00076E91">
        <w:rPr>
          <w:noProof/>
          <w:szCs w:val="24"/>
        </w:rPr>
        <w:lastRenderedPageBreak/>
        <w:drawing>
          <wp:inline distT="0" distB="0" distL="0" distR="0" wp14:anchorId="7AD00146" wp14:editId="5EE54FBE">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7C0A4E46" w14:textId="1529F2AC" w:rsidR="008F5818" w:rsidRPr="00076E91" w:rsidRDefault="008F5818" w:rsidP="00560D81">
      <w:pPr>
        <w:pStyle w:val="Caption"/>
        <w:spacing w:after="0" w:line="360" w:lineRule="auto"/>
        <w:jc w:val="both"/>
      </w:pPr>
      <w:bookmarkStart w:id="170" w:name="_Ref374250297"/>
      <w:bookmarkStart w:id="171" w:name="_Toc386145473"/>
      <w:r w:rsidRPr="00076E91">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10</w:t>
      </w:r>
      <w:r w:rsidR="00FF05FE">
        <w:fldChar w:fldCharType="end"/>
      </w:r>
      <w:bookmarkEnd w:id="170"/>
      <w:r w:rsidRPr="00076E91">
        <w:t xml:space="preserve">: </w:t>
      </w:r>
      <w:r w:rsidR="00323C15">
        <w:t>The fractions of annotations from fungi, mammals, other eukaryotes, archaea or bacteria for</w:t>
      </w:r>
      <w:r w:rsidRPr="00076E91">
        <w:t xml:space="preserve"> </w:t>
      </w:r>
      <w:r w:rsidR="00323C15">
        <w:t>KO-</w:t>
      </w:r>
      <w:r w:rsidRPr="00076E91">
        <w:t>annotated, un-annotated proteins and HamFAS-only proteins of un-annotated set</w:t>
      </w:r>
      <w:r w:rsidR="00AA76C7">
        <w:t>.</w:t>
      </w:r>
      <w:bookmarkEnd w:id="171"/>
    </w:p>
    <w:p w14:paraId="3269C998" w14:textId="6D2F7CE1" w:rsidR="008F5818" w:rsidRPr="00076E91" w:rsidRDefault="0028651D" w:rsidP="00560D81">
      <w:pPr>
        <w:spacing w:after="0" w:line="360" w:lineRule="auto"/>
        <w:jc w:val="both"/>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289237E4" w:rsidR="008F5818" w:rsidRDefault="00A5043E" w:rsidP="00560D81">
      <w:pPr>
        <w:spacing w:after="0" w:line="360" w:lineRule="auto"/>
        <w:jc w:val="both"/>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3C2740">
        <w:rPr>
          <w:szCs w:val="24"/>
        </w:rPr>
        <w:t xml:space="preserve">Appendix,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F01705">
        <w:t xml:space="preserve">Table </w:t>
      </w:r>
      <w:r w:rsidR="00F01705">
        <w:rPr>
          <w:noProof/>
        </w:rPr>
        <w:t>A</w:t>
      </w:r>
      <w:r w:rsidR="00F01705">
        <w:noBreakHyphen/>
      </w:r>
      <w:r w:rsidR="00F01705">
        <w:rPr>
          <w:noProof/>
        </w:rPr>
        <w:t>6</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F01705" w:rsidRPr="00076E91">
        <w:t xml:space="preserve">Figure </w:t>
      </w:r>
      <w:r w:rsidR="00F01705">
        <w:rPr>
          <w:noProof/>
        </w:rPr>
        <w:t>A</w:t>
      </w:r>
      <w:r w:rsidR="00F01705">
        <w:noBreakHyphen/>
      </w:r>
      <w:r w:rsidR="00F01705">
        <w:rPr>
          <w:noProof/>
        </w:rPr>
        <w:t>1</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see</w:t>
      </w:r>
      <w:r w:rsidR="00017944">
        <w:rPr>
          <w:szCs w:val="24"/>
        </w:rPr>
        <w:t xml:space="preserve"> Appendix,</w:t>
      </w:r>
      <w:r w:rsidR="00BC1D54">
        <w:rPr>
          <w:szCs w:val="24"/>
        </w:rPr>
        <w:t xml:space="preserv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F01705" w:rsidRPr="00076E91">
        <w:t xml:space="preserve">Figure </w:t>
      </w:r>
      <w:r w:rsidR="00F01705">
        <w:rPr>
          <w:noProof/>
        </w:rPr>
        <w:t>A</w:t>
      </w:r>
      <w:r w:rsidR="00F01705">
        <w:noBreakHyphen/>
      </w:r>
      <w:r w:rsidR="00F01705">
        <w:rPr>
          <w:noProof/>
        </w:rPr>
        <w:t>2</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F01705" w:rsidRPr="00076E91">
        <w:t xml:space="preserve">Figure </w:t>
      </w:r>
      <w:r w:rsidR="00F01705">
        <w:rPr>
          <w:noProof/>
        </w:rPr>
        <w:t>A</w:t>
      </w:r>
      <w:r w:rsidR="00F01705">
        <w:noBreakHyphen/>
      </w:r>
      <w:r w:rsidR="00F01705">
        <w:rPr>
          <w:noProof/>
        </w:rPr>
        <w:t>3</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560D81">
      <w:pPr>
        <w:spacing w:after="0" w:line="360" w:lineRule="auto"/>
        <w:jc w:val="both"/>
        <w:rPr>
          <w:szCs w:val="24"/>
        </w:rPr>
      </w:pPr>
    </w:p>
    <w:p w14:paraId="2ACF3A1B" w14:textId="3B2BA8D5" w:rsidR="0002339D" w:rsidRDefault="000B4CCB" w:rsidP="00560D81">
      <w:pPr>
        <w:spacing w:after="0" w:line="360" w:lineRule="auto"/>
        <w:jc w:val="both"/>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 xml:space="preserve">retrieved from Yeast Interactome Project </w:t>
      </w:r>
      <w:r w:rsidR="0002339D" w:rsidRPr="00076E91">
        <w:rPr>
          <w:szCs w:val="24"/>
        </w:rPr>
        <w:lastRenderedPageBreak/>
        <w:t>(http://interactome.dfci.harvard.edu/S_cerevisiae/</w:t>
      </w:r>
      <w:r w:rsidR="0023444F">
        <w:rPr>
          <w:szCs w:val="24"/>
        </w:rPr>
        <w:t xml:space="preserve">, </w:t>
      </w:r>
      <w:r w:rsidR="00E376EE">
        <w:rPr>
          <w:szCs w:val="24"/>
        </w:rPr>
        <w:fldChar w:fldCharType="begin"/>
      </w:r>
      <w:r w:rsidR="00E376EE">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sidR="00E376EE">
        <w:rPr>
          <w:szCs w:val="24"/>
        </w:rPr>
        <w:fldChar w:fldCharType="separate"/>
      </w:r>
      <w:r w:rsidR="00E376EE">
        <w:rPr>
          <w:noProof/>
          <w:szCs w:val="24"/>
        </w:rPr>
        <w:t>(Yu et al. 2008)</w:t>
      </w:r>
      <w:r w:rsidR="00E376EE">
        <w:rPr>
          <w:szCs w:val="24"/>
        </w:rPr>
        <w:fldChar w:fldCharType="end"/>
      </w:r>
      <w:r w:rsidR="0002339D" w:rsidRPr="00076E91">
        <w:rPr>
          <w:szCs w:val="24"/>
        </w:rPr>
        <w:t>) and STRING database (https://string-db.org</w:t>
      </w:r>
      <w:r w:rsidR="0023444F">
        <w:rPr>
          <w:szCs w:val="24"/>
        </w:rPr>
        <w:t xml:space="preserve">, </w:t>
      </w:r>
      <w:r w:rsidR="00CD1EBE">
        <w:rPr>
          <w:szCs w:val="24"/>
        </w:rPr>
        <w:fldChar w:fldCharType="begin"/>
      </w:r>
      <w:r w:rsidR="00CD1EBE">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sidR="00CD1EBE">
        <w:rPr>
          <w:szCs w:val="24"/>
        </w:rPr>
        <w:fldChar w:fldCharType="separate"/>
      </w:r>
      <w:r w:rsidR="00CD1EBE">
        <w:rPr>
          <w:noProof/>
          <w:szCs w:val="24"/>
        </w:rPr>
        <w:t>(Szklarczyk et al. 2015)</w:t>
      </w:r>
      <w:r w:rsidR="00CD1EBE">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560D81">
      <w:pPr>
        <w:keepNext/>
        <w:spacing w:after="0" w:line="360" w:lineRule="auto"/>
        <w:jc w:val="both"/>
        <w:rPr>
          <w:szCs w:val="24"/>
        </w:rPr>
      </w:pPr>
      <w:r w:rsidRPr="00076E91">
        <w:rPr>
          <w:bCs/>
          <w:iCs/>
          <w:noProof/>
          <w:color w:val="4F81BD" w:themeColor="accent1"/>
          <w:szCs w:val="24"/>
        </w:rPr>
        <w:drawing>
          <wp:inline distT="0" distB="0" distL="0" distR="0" wp14:anchorId="3DDF88FA" wp14:editId="7985C568">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56674D7F" w14:textId="6F08937D" w:rsidR="00515665" w:rsidRPr="00076E91" w:rsidRDefault="00515665" w:rsidP="00560D81">
      <w:pPr>
        <w:pStyle w:val="Caption"/>
        <w:spacing w:after="0" w:line="360" w:lineRule="auto"/>
        <w:jc w:val="both"/>
      </w:pPr>
      <w:bookmarkStart w:id="172" w:name="_Ref374253766"/>
      <w:bookmarkStart w:id="173" w:name="_Toc386145474"/>
      <w:r w:rsidRPr="00076E91">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11</w:t>
      </w:r>
      <w:r w:rsidR="00FF05FE">
        <w:fldChar w:fldCharType="end"/>
      </w:r>
      <w:bookmarkEnd w:id="172"/>
      <w:r w:rsidRPr="00076E91">
        <w:t>: The PPI degree distribution of 3 protein sets</w:t>
      </w:r>
      <w:bookmarkEnd w:id="173"/>
    </w:p>
    <w:p w14:paraId="5414D295" w14:textId="5FA1A975" w:rsidR="00515665" w:rsidRDefault="00515665" w:rsidP="00560D81">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F01705" w:rsidRPr="00076E91">
        <w:t xml:space="preserve">Figure </w:t>
      </w:r>
      <w:r w:rsidR="00F01705">
        <w:rPr>
          <w:noProof/>
        </w:rPr>
        <w:t>5</w:t>
      </w:r>
      <w:r w:rsidR="00F01705">
        <w:noBreakHyphen/>
      </w:r>
      <w:r w:rsidR="00F01705">
        <w:rPr>
          <w:noProof/>
        </w:rPr>
        <w:t>11</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0E15F8">
        <w:rPr>
          <w:szCs w:val="24"/>
        </w:rPr>
        <w:t xml:space="preserve">. However, the </w:t>
      </w:r>
      <w:r w:rsidR="00977B27" w:rsidRPr="00977B27">
        <w:rPr>
          <w:szCs w:val="24"/>
        </w:rPr>
        <w:t>Mann-Whitney-Wilcoxon</w:t>
      </w:r>
      <w:r w:rsidR="00977B27">
        <w:rPr>
          <w:szCs w:val="24"/>
        </w:rPr>
        <w:t xml:space="preserve"> test resulted no significant difference between annotated proteins and the two other data sets, with p-value &lt; </w:t>
      </w:r>
      <w:r w:rsidR="00977B27" w:rsidRPr="00977B27">
        <w:rPr>
          <w:szCs w:val="24"/>
        </w:rPr>
        <w:t>2.2e-16</w:t>
      </w:r>
      <w:r w:rsidR="00977B27">
        <w:rPr>
          <w:szCs w:val="24"/>
        </w:rPr>
        <w:t>.</w:t>
      </w:r>
      <w:r w:rsidRPr="00076E91">
        <w:rPr>
          <w:szCs w:val="24"/>
        </w:rPr>
        <w:t xml:space="preserve"> </w:t>
      </w:r>
      <w:r w:rsidR="007A4BDD">
        <w:rPr>
          <w:szCs w:val="24"/>
        </w:rPr>
        <w:t>Besides</w:t>
      </w:r>
      <w:r w:rsidR="00977B27">
        <w:rPr>
          <w:szCs w:val="24"/>
        </w:rPr>
        <w:t>,</w:t>
      </w:r>
      <w:r w:rsidRPr="00076E91">
        <w:rPr>
          <w:szCs w:val="24"/>
        </w:rPr>
        <w:t xml:space="preserve"> 99% of the proteins of un-annotated set have the PPI degree more than 10, while only 2 proteins don't have any interacting partner.</w:t>
      </w:r>
    </w:p>
    <w:p w14:paraId="01855168" w14:textId="77777777" w:rsidR="002620FE" w:rsidRPr="00076E91" w:rsidRDefault="002620FE" w:rsidP="00560D81">
      <w:pPr>
        <w:spacing w:after="0" w:line="360" w:lineRule="auto"/>
        <w:jc w:val="both"/>
        <w:rPr>
          <w:rStyle w:val="IntenseEmphasis"/>
          <w:b w:val="0"/>
          <w:i w:val="0"/>
          <w:szCs w:val="24"/>
        </w:rPr>
      </w:pPr>
    </w:p>
    <w:p w14:paraId="02760BF9" w14:textId="77777777" w:rsidR="00515665" w:rsidRPr="00076E91" w:rsidRDefault="00515665" w:rsidP="00560D81">
      <w:pPr>
        <w:keepNext/>
        <w:spacing w:after="0" w:line="360" w:lineRule="auto"/>
        <w:jc w:val="both"/>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04203EAD" w:rsidR="00515665" w:rsidRPr="00076E91" w:rsidRDefault="00515665" w:rsidP="00560D81">
      <w:pPr>
        <w:pStyle w:val="Caption"/>
        <w:spacing w:after="0" w:line="360" w:lineRule="auto"/>
        <w:jc w:val="both"/>
        <w:rPr>
          <w:rStyle w:val="IntenseEmphasis"/>
          <w:b/>
          <w:i w:val="0"/>
        </w:rPr>
      </w:pPr>
      <w:bookmarkStart w:id="174" w:name="_Ref374264459"/>
      <w:bookmarkStart w:id="175" w:name="_Toc386145475"/>
      <w:r w:rsidRPr="00076E91">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12</w:t>
      </w:r>
      <w:r w:rsidR="00FF05FE">
        <w:fldChar w:fldCharType="end"/>
      </w:r>
      <w:bookmarkEnd w:id="174"/>
      <w:r w:rsidRPr="00076E91">
        <w:t>: Distribution of the number of pathways in which annotated KOs are involved</w:t>
      </w:r>
      <w:bookmarkEnd w:id="175"/>
    </w:p>
    <w:p w14:paraId="1B1FE250" w14:textId="77777777" w:rsidR="002620FE" w:rsidRDefault="002620FE" w:rsidP="00560D81">
      <w:pPr>
        <w:spacing w:after="0" w:line="360" w:lineRule="auto"/>
        <w:jc w:val="both"/>
        <w:rPr>
          <w:szCs w:val="24"/>
        </w:rPr>
      </w:pPr>
    </w:p>
    <w:p w14:paraId="649CF23A" w14:textId="4B60A817" w:rsidR="00515665" w:rsidRPr="00076E91" w:rsidRDefault="002620FE" w:rsidP="00560D81">
      <w:pPr>
        <w:spacing w:after="0" w:line="360" w:lineRule="auto"/>
        <w:jc w:val="both"/>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F01705" w:rsidRPr="00076E91">
        <w:t xml:space="preserve">Figure </w:t>
      </w:r>
      <w:r w:rsidR="00F01705">
        <w:rPr>
          <w:noProof/>
        </w:rPr>
        <w:t>5</w:t>
      </w:r>
      <w:r w:rsidR="00F01705">
        <w:noBreakHyphen/>
      </w:r>
      <w:r w:rsidR="00F01705">
        <w:rPr>
          <w:noProof/>
        </w:rPr>
        <w:t>12</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4D183D01" w:rsidR="0007725F" w:rsidRPr="00076E91" w:rsidRDefault="006E3845" w:rsidP="00560D81">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F01705" w:rsidRPr="00076E91">
        <w:t xml:space="preserve">Figure </w:t>
      </w:r>
      <w:r w:rsidR="00F01705">
        <w:rPr>
          <w:noProof/>
        </w:rPr>
        <w:t>5</w:t>
      </w:r>
      <w:r w:rsidR="00F01705">
        <w:noBreakHyphen/>
      </w:r>
      <w:r w:rsidR="00F01705">
        <w:rPr>
          <w:noProof/>
        </w:rPr>
        <w:t>13</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53090B" w:rsidRPr="00DF133A">
        <w:rPr>
          <w:i/>
          <w:szCs w:val="24"/>
        </w:rPr>
        <w:t>S.cerevisiae</w:t>
      </w:r>
      <w:r w:rsidR="009E1F58">
        <w:rPr>
          <w:szCs w:val="24"/>
        </w:rPr>
        <w:t xml:space="preserve"> </w:t>
      </w:r>
      <w:r>
        <w:rPr>
          <w:szCs w:val="24"/>
        </w:rPr>
        <w:t>could be</w:t>
      </w:r>
      <w:r w:rsidRPr="00076E91">
        <w:rPr>
          <w:szCs w:val="24"/>
        </w:rPr>
        <w:t xml:space="preserve"> further complemented by new KOs from HamFAS. (See</w:t>
      </w:r>
      <w:r w:rsidR="00837C67">
        <w:rPr>
          <w:szCs w:val="24"/>
        </w:rPr>
        <w:t xml:space="preserve"> examples in</w:t>
      </w:r>
      <w:r w:rsidRPr="00076E91">
        <w:rPr>
          <w:szCs w:val="24"/>
        </w:rPr>
        <w:t xml:space="preserve"> </w:t>
      </w:r>
      <w:r w:rsidR="00281ADC" w:rsidRPr="00C32936">
        <w:rPr>
          <w:szCs w:val="24"/>
        </w:rPr>
        <w:t>A</w:t>
      </w:r>
      <w:r w:rsidRPr="00C32936">
        <w:rPr>
          <w:szCs w:val="24"/>
        </w:rPr>
        <w:t>ppendix</w:t>
      </w:r>
      <w:r w:rsidR="00581162" w:rsidRPr="00C32936">
        <w:rPr>
          <w:szCs w:val="24"/>
        </w:rPr>
        <w:t>,</w:t>
      </w:r>
      <w:r w:rsidR="00581162">
        <w:rPr>
          <w:szCs w:val="24"/>
        </w:rPr>
        <w:t xml:space="preserve"> </w:t>
      </w:r>
      <w:r w:rsidR="00B0051C">
        <w:rPr>
          <w:szCs w:val="24"/>
        </w:rPr>
        <w:fldChar w:fldCharType="begin"/>
      </w:r>
      <w:r w:rsidR="00B0051C">
        <w:rPr>
          <w:szCs w:val="24"/>
        </w:rPr>
        <w:instrText xml:space="preserve"> REF _Ref384395857 \h </w:instrText>
      </w:r>
      <w:r w:rsidR="00B0051C">
        <w:rPr>
          <w:szCs w:val="24"/>
        </w:rPr>
      </w:r>
      <w:r w:rsidR="00B0051C">
        <w:rPr>
          <w:szCs w:val="24"/>
        </w:rPr>
        <w:fldChar w:fldCharType="separate"/>
      </w:r>
      <w:r w:rsidR="00F01705">
        <w:t xml:space="preserve">Figure </w:t>
      </w:r>
      <w:r w:rsidR="00F01705">
        <w:rPr>
          <w:noProof/>
        </w:rPr>
        <w:t>A</w:t>
      </w:r>
      <w:r w:rsidR="00F01705">
        <w:noBreakHyphen/>
      </w:r>
      <w:r w:rsidR="00F01705">
        <w:rPr>
          <w:noProof/>
        </w:rPr>
        <w:t>4</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_Ref384395862 \h </w:instrText>
      </w:r>
      <w:r w:rsidR="00B0051C">
        <w:rPr>
          <w:szCs w:val="24"/>
        </w:rPr>
      </w:r>
      <w:r w:rsidR="00B0051C">
        <w:rPr>
          <w:szCs w:val="24"/>
        </w:rPr>
        <w:fldChar w:fldCharType="separate"/>
      </w:r>
      <w:r w:rsidR="00F01705">
        <w:t xml:space="preserve">Figure </w:t>
      </w:r>
      <w:r w:rsidR="00F01705">
        <w:rPr>
          <w:noProof/>
        </w:rPr>
        <w:t>A</w:t>
      </w:r>
      <w:r w:rsidR="00F01705">
        <w:noBreakHyphen/>
      </w:r>
      <w:r w:rsidR="00F01705">
        <w:rPr>
          <w:noProof/>
        </w:rPr>
        <w:t>5</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_Ref384395863 \h </w:instrText>
      </w:r>
      <w:r w:rsidR="00B0051C">
        <w:rPr>
          <w:szCs w:val="24"/>
        </w:rPr>
      </w:r>
      <w:r w:rsidR="00B0051C">
        <w:rPr>
          <w:szCs w:val="24"/>
        </w:rPr>
        <w:fldChar w:fldCharType="separate"/>
      </w:r>
      <w:r w:rsidR="00F01705">
        <w:t xml:space="preserve">Figure </w:t>
      </w:r>
      <w:r w:rsidR="00F01705">
        <w:rPr>
          <w:noProof/>
        </w:rPr>
        <w:t>A</w:t>
      </w:r>
      <w:r w:rsidR="00F01705">
        <w:noBreakHyphen/>
      </w:r>
      <w:r w:rsidR="00F01705">
        <w:rPr>
          <w:noProof/>
        </w:rPr>
        <w:t>6</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_Ref384395865 \h </w:instrText>
      </w:r>
      <w:r w:rsidR="00B0051C">
        <w:rPr>
          <w:szCs w:val="24"/>
        </w:rPr>
      </w:r>
      <w:r w:rsidR="00B0051C">
        <w:rPr>
          <w:szCs w:val="24"/>
        </w:rPr>
        <w:fldChar w:fldCharType="separate"/>
      </w:r>
      <w:proofErr w:type="gramStart"/>
      <w:r w:rsidR="00F01705">
        <w:t>Figure</w:t>
      </w:r>
      <w:proofErr w:type="gramEnd"/>
      <w:r w:rsidR="00F01705">
        <w:t xml:space="preserve"> </w:t>
      </w:r>
      <w:r w:rsidR="00F01705">
        <w:rPr>
          <w:noProof/>
        </w:rPr>
        <w:t>A</w:t>
      </w:r>
      <w:r w:rsidR="00F01705">
        <w:noBreakHyphen/>
      </w:r>
      <w:r w:rsidR="00F01705">
        <w:rPr>
          <w:noProof/>
        </w:rPr>
        <w:t>7</w:t>
      </w:r>
      <w:r w:rsidR="00B0051C">
        <w:rPr>
          <w:szCs w:val="24"/>
        </w:rPr>
        <w:fldChar w:fldCharType="end"/>
      </w:r>
      <w:r w:rsidRPr="00076E91">
        <w:rPr>
          <w:szCs w:val="24"/>
        </w:rPr>
        <w:t>)</w:t>
      </w:r>
      <w:r w:rsidR="00837C67">
        <w:rPr>
          <w:szCs w:val="24"/>
        </w:rPr>
        <w:t>.</w:t>
      </w:r>
    </w:p>
    <w:p w14:paraId="3C42B8CE" w14:textId="77777777" w:rsidR="0007725F" w:rsidRPr="00076E91" w:rsidRDefault="0007725F" w:rsidP="00560D81">
      <w:pPr>
        <w:keepNext/>
        <w:spacing w:after="0" w:line="360" w:lineRule="auto"/>
        <w:jc w:val="both"/>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51">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6EBF6838" w:rsidR="0007725F" w:rsidRPr="00076E91" w:rsidRDefault="0007725F" w:rsidP="00560D81">
      <w:pPr>
        <w:pStyle w:val="Caption"/>
        <w:spacing w:after="0" w:line="360" w:lineRule="auto"/>
        <w:jc w:val="both"/>
      </w:pPr>
      <w:bookmarkStart w:id="176" w:name="_Ref371843960"/>
      <w:bookmarkStart w:id="177" w:name="_Toc386145476"/>
      <w:r w:rsidRPr="00076E91">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13</w:t>
      </w:r>
      <w:r w:rsidR="00FF05FE">
        <w:fldChar w:fldCharType="end"/>
      </w:r>
      <w:bookmarkEnd w:id="176"/>
      <w:r w:rsidRPr="00076E91">
        <w:t>: The numbers of HamFAS-only KOs distributed into different pathway categories</w:t>
      </w:r>
      <w:bookmarkEnd w:id="177"/>
    </w:p>
    <w:p w14:paraId="1F11DF03" w14:textId="77777777" w:rsidR="00DE6232" w:rsidRDefault="00DE6232" w:rsidP="00560D81">
      <w:pPr>
        <w:spacing w:after="0" w:line="360" w:lineRule="auto"/>
        <w:jc w:val="both"/>
        <w:rPr>
          <w:szCs w:val="24"/>
        </w:rPr>
      </w:pPr>
    </w:p>
    <w:p w14:paraId="7725EB5F" w14:textId="5BD89F0B" w:rsidR="00AD08DF" w:rsidRPr="001E3BE3" w:rsidRDefault="00BD3D33" w:rsidP="00560D81">
      <w:pPr>
        <w:pStyle w:val="Heading2"/>
        <w:jc w:val="both"/>
      </w:pPr>
      <w:bookmarkStart w:id="178" w:name="_Toc386145416"/>
      <w:r w:rsidRPr="001E3BE3">
        <w:t>Conclusion</w:t>
      </w:r>
      <w:bookmarkEnd w:id="178"/>
    </w:p>
    <w:p w14:paraId="3BB48CE0" w14:textId="0CBA94E1" w:rsidR="00D73604" w:rsidRDefault="00C1242B" w:rsidP="00560D81">
      <w:pPr>
        <w:spacing w:after="0" w:line="360" w:lineRule="auto"/>
        <w:jc w:val="both"/>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w:t>
      </w:r>
      <w:r w:rsidR="005834C1">
        <w:rPr>
          <w:szCs w:val="24"/>
        </w:rPr>
        <w:lastRenderedPageBreak/>
        <w:t xml:space="preserve">BLAST with an additional weighting scheme in BlastKOALA </w:t>
      </w:r>
      <w:r w:rsidR="004C746A">
        <w:rPr>
          <w:szCs w:val="24"/>
        </w:rPr>
        <w:t>(Minoru Kanehisa, Sato, and Morishima 2016)</w:t>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4B7793">
        <w:rPr>
          <w:szCs w:val="24"/>
        </w:rPr>
        <w:t xml:space="preserve"> </w:t>
      </w:r>
      <w:r w:rsidR="004B7793">
        <w:rPr>
          <w:szCs w:val="24"/>
        </w:rPr>
        <w:fldChar w:fldCharType="begin"/>
      </w:r>
      <w:r w:rsidR="004B7793">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4B7793">
        <w:rPr>
          <w:szCs w:val="24"/>
        </w:rPr>
        <w:fldChar w:fldCharType="separate"/>
      </w:r>
      <w:r w:rsidR="004B7793">
        <w:rPr>
          <w:noProof/>
          <w:szCs w:val="24"/>
        </w:rPr>
        <w:t>(Ebersberger, Strauss, and von Haeseler 2009)</w:t>
      </w:r>
      <w:r w:rsidR="004B7793">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w:t>
      </w:r>
      <w:r w:rsidR="004B7793">
        <w:rPr>
          <w:szCs w:val="24"/>
        </w:rPr>
        <w:t xml:space="preserve"> </w: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 </w:instrTex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EN.CITE.DATA </w:instrText>
      </w:r>
      <w:r w:rsidR="004B7793">
        <w:rPr>
          <w:szCs w:val="24"/>
        </w:rPr>
      </w:r>
      <w:r w:rsidR="004B7793">
        <w:rPr>
          <w:szCs w:val="24"/>
        </w:rPr>
        <w:fldChar w:fldCharType="end"/>
      </w:r>
      <w:r w:rsidR="004B7793">
        <w:rPr>
          <w:szCs w:val="24"/>
        </w:rPr>
      </w:r>
      <w:r w:rsidR="004B7793">
        <w:rPr>
          <w:szCs w:val="24"/>
        </w:rPr>
        <w:fldChar w:fldCharType="separate"/>
      </w:r>
      <w:r w:rsidR="004B7793">
        <w:rPr>
          <w:noProof/>
          <w:szCs w:val="24"/>
        </w:rPr>
        <w:t>(Madera and Gough 2002; Alam et al. 2004)</w:t>
      </w:r>
      <w:r w:rsidR="004B7793">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 xml:space="preserve">The reliability of orthology assignment from HamFAS, or in particularly HaMStR, was confirmed by </w:t>
      </w:r>
      <w:proofErr w:type="gramStart"/>
      <w:r w:rsidR="0064717F">
        <w:rPr>
          <w:szCs w:val="24"/>
        </w:rPr>
        <w:t>InParanoid</w:t>
      </w:r>
      <w:proofErr w:type="gramEnd"/>
      <w:r w:rsidR="0064717F">
        <w:rPr>
          <w:szCs w:val="24"/>
        </w:rPr>
        <w:t xml:space="preserve">, one of the </w:t>
      </w:r>
      <w:r w:rsidR="00966551">
        <w:rPr>
          <w:szCs w:val="24"/>
        </w:rPr>
        <w:t xml:space="preserve">best </w:t>
      </w:r>
      <w:r w:rsidR="00D0501B">
        <w:rPr>
          <w:szCs w:val="24"/>
        </w:rPr>
        <w:t>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 </w:instrTex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EN.CITE.DATA </w:instrText>
      </w:r>
      <w:r w:rsidR="00AC6BCC">
        <w:rPr>
          <w:szCs w:val="24"/>
        </w:rPr>
      </w:r>
      <w:r w:rsidR="00AC6BCC">
        <w:rPr>
          <w:szCs w:val="24"/>
        </w:rPr>
        <w:fldChar w:fldCharType="end"/>
      </w:r>
      <w:r w:rsidR="00AC6BCC">
        <w:rPr>
          <w:szCs w:val="24"/>
        </w:rPr>
      </w:r>
      <w:r w:rsidR="00AC6BCC">
        <w:rPr>
          <w:szCs w:val="24"/>
        </w:rPr>
        <w:fldChar w:fldCharType="separate"/>
      </w:r>
      <w:r w:rsidR="00AC6BCC">
        <w:rPr>
          <w:noProof/>
          <w:szCs w:val="24"/>
        </w:rPr>
        <w:t>(Altenhoff et al. 2016)</w:t>
      </w:r>
      <w:r w:rsidR="00AC6BCC">
        <w:rPr>
          <w:szCs w:val="24"/>
        </w:rPr>
        <w:fldChar w:fldCharType="end"/>
      </w:r>
      <w:r w:rsidR="0064717F">
        <w:rPr>
          <w:szCs w:val="24"/>
        </w:rPr>
        <w:t xml:space="preserve">. </w:t>
      </w:r>
    </w:p>
    <w:p w14:paraId="39B466A1" w14:textId="21139554" w:rsidR="00C1242B" w:rsidRDefault="003C4398" w:rsidP="00560D81">
      <w:pPr>
        <w:spacing w:after="0" w:line="360" w:lineRule="auto"/>
        <w:jc w:val="both"/>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560D81">
      <w:pPr>
        <w:spacing w:after="0" w:line="360" w:lineRule="auto"/>
        <w:jc w:val="both"/>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18B589FF" w14:textId="465C6145" w:rsidR="00816521" w:rsidRPr="00076E91" w:rsidRDefault="00816521" w:rsidP="00560D81">
      <w:pPr>
        <w:spacing w:after="0" w:line="360" w:lineRule="auto"/>
        <w:jc w:val="both"/>
        <w:rPr>
          <w:szCs w:val="24"/>
        </w:rPr>
      </w:pPr>
    </w:p>
    <w:p w14:paraId="0A812D5A" w14:textId="77777777" w:rsidR="00816521" w:rsidRPr="00076E91" w:rsidRDefault="00816521" w:rsidP="00560D81">
      <w:pPr>
        <w:spacing w:after="0" w:line="360" w:lineRule="auto"/>
        <w:jc w:val="both"/>
        <w:rPr>
          <w:szCs w:val="24"/>
        </w:rPr>
      </w:pPr>
    </w:p>
    <w:p w14:paraId="6287F599" w14:textId="77777777" w:rsidR="00A2632C" w:rsidRPr="00076E91" w:rsidRDefault="00A2632C" w:rsidP="00560D81">
      <w:pPr>
        <w:spacing w:after="0" w:line="360" w:lineRule="auto"/>
        <w:jc w:val="both"/>
        <w:rPr>
          <w:szCs w:val="24"/>
        </w:rPr>
      </w:pPr>
    </w:p>
    <w:p w14:paraId="513D86C3" w14:textId="77777777" w:rsidR="00A2632C" w:rsidRPr="00076E91" w:rsidRDefault="00A2632C" w:rsidP="00560D81">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79B0CF9" w14:textId="60F797A0" w:rsidR="00756100" w:rsidRDefault="00AD08DF" w:rsidP="00560D81">
      <w:pPr>
        <w:pStyle w:val="Heading1"/>
        <w:jc w:val="both"/>
      </w:pPr>
      <w:bookmarkStart w:id="179" w:name="_Toc386145417"/>
      <w:r w:rsidRPr="00ED70D1">
        <w:lastRenderedPageBreak/>
        <w:t>Metabolic pathway analysis</w:t>
      </w:r>
      <w:r w:rsidR="002F7AE1" w:rsidRPr="00ED70D1">
        <w:t xml:space="preserve"> of </w:t>
      </w:r>
      <w:r w:rsidR="007C4F22" w:rsidRPr="00ED70D1">
        <w:t xml:space="preserve">the </w:t>
      </w:r>
      <w:r w:rsidR="000975BB" w:rsidRPr="00ED70D1">
        <w:t>microsporidian LCA</w:t>
      </w:r>
      <w:r w:rsidR="002F7AE1" w:rsidRPr="00ED70D1">
        <w:t xml:space="preserve"> proteins</w:t>
      </w:r>
      <w:bookmarkEnd w:id="179"/>
    </w:p>
    <w:p w14:paraId="7B5A8052" w14:textId="77777777" w:rsidR="007A54DD" w:rsidRPr="007A54DD" w:rsidRDefault="007A54DD" w:rsidP="00560D81">
      <w:pPr>
        <w:jc w:val="both"/>
      </w:pPr>
    </w:p>
    <w:p w14:paraId="3CA8A2DC" w14:textId="77777777" w:rsidR="00AD08DF" w:rsidRPr="00ED70D1" w:rsidRDefault="00AD08DF" w:rsidP="00560D81">
      <w:pPr>
        <w:pStyle w:val="Heading2"/>
        <w:jc w:val="both"/>
      </w:pPr>
      <w:bookmarkStart w:id="180" w:name="_Toc386145418"/>
      <w:r w:rsidRPr="00ED70D1">
        <w:t>Introduction</w:t>
      </w:r>
      <w:bookmarkEnd w:id="180"/>
    </w:p>
    <w:p w14:paraId="56AB44A8" w14:textId="6A393952" w:rsidR="00F0305B" w:rsidRPr="00076E91" w:rsidRDefault="00EB0097" w:rsidP="00560D81">
      <w:pPr>
        <w:spacing w:after="0" w:line="360" w:lineRule="auto"/>
        <w:jc w:val="both"/>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560D81">
      <w:pPr>
        <w:spacing w:after="0" w:line="360" w:lineRule="auto"/>
        <w:jc w:val="both"/>
        <w:rPr>
          <w:szCs w:val="24"/>
        </w:rPr>
      </w:pPr>
    </w:p>
    <w:p w14:paraId="2C7CAEFC" w14:textId="77777777" w:rsidR="00AD08DF" w:rsidRPr="00ED70D1" w:rsidRDefault="00AD08DF" w:rsidP="00560D81">
      <w:pPr>
        <w:pStyle w:val="Heading2"/>
        <w:jc w:val="both"/>
      </w:pPr>
      <w:bookmarkStart w:id="181" w:name="_Toc386145419"/>
      <w:r w:rsidRPr="00ED70D1">
        <w:t>Methods</w:t>
      </w:r>
      <w:bookmarkEnd w:id="181"/>
    </w:p>
    <w:p w14:paraId="323AA48B" w14:textId="0EC7438A" w:rsidR="004972DD" w:rsidRDefault="004972DD" w:rsidP="00560D81">
      <w:pPr>
        <w:pStyle w:val="Heading3"/>
        <w:jc w:val="both"/>
      </w:pPr>
      <w:bookmarkStart w:id="182" w:name="_Toc386145420"/>
      <w:r w:rsidRPr="00ED70D1">
        <w:t>KEGG Orthology annotation</w:t>
      </w:r>
      <w:bookmarkEnd w:id="182"/>
    </w:p>
    <w:p w14:paraId="08DA4636" w14:textId="20876C8A" w:rsidR="00E85181" w:rsidRPr="00076E91" w:rsidRDefault="00E85181" w:rsidP="00560D81">
      <w:pPr>
        <w:spacing w:after="0" w:line="360" w:lineRule="auto"/>
        <w:jc w:val="both"/>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F01705">
        <w:t xml:space="preserve">Table </w:t>
      </w:r>
      <w:r w:rsidR="00F01705">
        <w:rPr>
          <w:noProof/>
        </w:rPr>
        <w:t>A</w:t>
      </w:r>
      <w:r w:rsidR="00F01705">
        <w:noBreakHyphen/>
      </w:r>
      <w:r w:rsidR="00F01705">
        <w:rPr>
          <w:noProof/>
        </w:rPr>
        <w:t>3</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560D81">
      <w:pPr>
        <w:spacing w:after="0" w:line="360" w:lineRule="auto"/>
        <w:jc w:val="both"/>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w:t>
      </w:r>
      <w:r w:rsidR="0063307E" w:rsidRPr="00076E91">
        <w:rPr>
          <w:szCs w:val="24"/>
        </w:rPr>
        <w:lastRenderedPageBreak/>
        <w:t>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560D81">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560D81">
      <w:pPr>
        <w:spacing w:after="0" w:line="360" w:lineRule="auto"/>
        <w:jc w:val="both"/>
        <w:rPr>
          <w:rFonts w:eastAsiaTheme="minorEastAsia"/>
          <w:szCs w:val="24"/>
        </w:rPr>
      </w:pPr>
      <w:proofErr w:type="gramStart"/>
      <w:r>
        <w:rPr>
          <w:rFonts w:eastAsiaTheme="minorEastAsia"/>
          <w:szCs w:val="24"/>
        </w:rPr>
        <w:t>in</w:t>
      </w:r>
      <w:proofErr w:type="gramEnd"/>
      <w:r>
        <w:rPr>
          <w:rFonts w:eastAsiaTheme="minorEastAsia"/>
          <w:szCs w:val="24"/>
        </w:rPr>
        <w:t xml:space="preserve">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7B03F5EC" w14:textId="1580B1E4" w:rsidR="00743C9C" w:rsidRPr="00ED70D1" w:rsidRDefault="00B82624" w:rsidP="00560D81">
      <w:pPr>
        <w:spacing w:after="0" w:line="360" w:lineRule="auto"/>
        <w:jc w:val="both"/>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30A3953B" w14:textId="1CD1BEA6" w:rsidR="00CF22CE" w:rsidRPr="00ED70D1" w:rsidRDefault="004972DD" w:rsidP="00560D81">
      <w:pPr>
        <w:pStyle w:val="Heading3"/>
        <w:jc w:val="both"/>
      </w:pPr>
      <w:bookmarkStart w:id="183" w:name="_Toc386145421"/>
      <w:r w:rsidRPr="00ED70D1">
        <w:t>Metabolic pathway analysis</w:t>
      </w:r>
      <w:bookmarkEnd w:id="183"/>
    </w:p>
    <w:p w14:paraId="1F20B9C0" w14:textId="363AA85B" w:rsidR="00E050C2" w:rsidRDefault="001C5459" w:rsidP="00560D81">
      <w:pPr>
        <w:spacing w:after="0" w:line="360" w:lineRule="auto"/>
        <w:jc w:val="both"/>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560D81">
      <w:pPr>
        <w:spacing w:after="0" w:line="360" w:lineRule="auto"/>
        <w:jc w:val="both"/>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560D81">
      <w:pPr>
        <w:spacing w:after="0" w:line="360" w:lineRule="auto"/>
        <w:jc w:val="both"/>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560D81">
      <w:pPr>
        <w:spacing w:after="0" w:line="360" w:lineRule="auto"/>
        <w:jc w:val="both"/>
        <w:rPr>
          <w:szCs w:val="24"/>
        </w:rPr>
      </w:pPr>
    </w:p>
    <w:p w14:paraId="5CF589B3" w14:textId="4E091477" w:rsidR="005E57C5" w:rsidRPr="00ED70D1" w:rsidRDefault="00AD08DF" w:rsidP="00560D81">
      <w:pPr>
        <w:pStyle w:val="Heading2"/>
        <w:spacing w:line="276" w:lineRule="auto"/>
        <w:jc w:val="both"/>
      </w:pPr>
      <w:bookmarkStart w:id="184" w:name="_Toc386145422"/>
      <w:r w:rsidRPr="00ED70D1">
        <w:lastRenderedPageBreak/>
        <w:t>Results</w:t>
      </w:r>
      <w:bookmarkEnd w:id="184"/>
    </w:p>
    <w:p w14:paraId="30D5A3EF" w14:textId="0EFEC44B" w:rsidR="00823CB2" w:rsidRPr="00ED70D1" w:rsidRDefault="00823CB2" w:rsidP="00560D81">
      <w:pPr>
        <w:pStyle w:val="Heading3"/>
        <w:jc w:val="both"/>
      </w:pPr>
      <w:bookmarkStart w:id="185" w:name="_Toc386145423"/>
      <w:r w:rsidRPr="00ED70D1">
        <w:t>KO annotation for microsporidian LCA proteins</w:t>
      </w:r>
      <w:bookmarkEnd w:id="185"/>
    </w:p>
    <w:p w14:paraId="2D5B53F1" w14:textId="6230DAFB" w:rsidR="009A63CE" w:rsidRPr="00076E91" w:rsidRDefault="00B30847" w:rsidP="00560D81">
      <w:pPr>
        <w:spacing w:after="0" w:line="360" w:lineRule="auto"/>
        <w:jc w:val="both"/>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560D81">
      <w:pPr>
        <w:keepNext/>
        <w:spacing w:after="0" w:line="360" w:lineRule="auto"/>
        <w:jc w:val="both"/>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451FE78D" w:rsidR="00B73F2B" w:rsidRPr="00B73F2B" w:rsidRDefault="009A63CE" w:rsidP="00560D81">
      <w:pPr>
        <w:pStyle w:val="Caption"/>
        <w:spacing w:after="0" w:line="360" w:lineRule="auto"/>
        <w:jc w:val="both"/>
      </w:pPr>
      <w:bookmarkStart w:id="186" w:name="_Ref383262809"/>
      <w:bookmarkStart w:id="187" w:name="_Toc386145477"/>
      <w:r w:rsidRPr="00076E91">
        <w:t xml:space="preserve">Figure </w:t>
      </w:r>
      <w:r w:rsidR="00FF05FE">
        <w:fldChar w:fldCharType="begin"/>
      </w:r>
      <w:r w:rsidR="00FF05FE">
        <w:instrText xml:space="preserve"> STYLEREF 1 \s </w:instrText>
      </w:r>
      <w:r w:rsidR="00FF05FE">
        <w:fldChar w:fldCharType="separate"/>
      </w:r>
      <w:r w:rsidR="00F01705">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w:t>
      </w:r>
      <w:r w:rsidR="00FF05FE">
        <w:fldChar w:fldCharType="end"/>
      </w:r>
      <w:bookmarkEnd w:id="186"/>
      <w:r w:rsidRPr="00076E91">
        <w:t xml:space="preserve">: Distribution of FAS scores and patristic distances of KO-annotated microsporidian </w:t>
      </w:r>
      <w:r w:rsidR="000975BB" w:rsidRPr="00076E91">
        <w:t>LCA</w:t>
      </w:r>
      <w:r w:rsidRPr="00076E91">
        <w:t xml:space="preserve"> proteins.</w:t>
      </w:r>
      <w:bookmarkEnd w:id="187"/>
    </w:p>
    <w:p w14:paraId="23A2724D" w14:textId="59F9C412" w:rsidR="001D5330" w:rsidRDefault="00B73F2B" w:rsidP="00560D81">
      <w:pPr>
        <w:spacing w:after="0" w:line="360" w:lineRule="auto"/>
        <w:jc w:val="both"/>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F01705" w:rsidRPr="00076E91">
        <w:t xml:space="preserve">Figure </w:t>
      </w:r>
      <w:r w:rsidR="00F01705">
        <w:rPr>
          <w:noProof/>
        </w:rPr>
        <w:t>6</w:t>
      </w:r>
      <w:r w:rsidR="00F01705">
        <w:noBreakHyphen/>
      </w:r>
      <w:r w:rsidR="00F01705">
        <w:rPr>
          <w:noProof/>
        </w:rPr>
        <w:t>1</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A07B337" w14:textId="435F5ECD" w:rsidR="001D5330" w:rsidRPr="00ED70D1" w:rsidRDefault="001D5330" w:rsidP="00560D81">
      <w:pPr>
        <w:pStyle w:val="Heading3"/>
        <w:jc w:val="both"/>
      </w:pPr>
      <w:bookmarkStart w:id="188" w:name="_Toc386145424"/>
      <w:r w:rsidRPr="00ED70D1">
        <w:t xml:space="preserve">The </w:t>
      </w:r>
      <w:r w:rsidR="001C28A5" w:rsidRPr="00ED70D1">
        <w:t xml:space="preserve">metabolic pathway analysis </w:t>
      </w:r>
      <w:r w:rsidRPr="00ED70D1">
        <w:t xml:space="preserve">of </w:t>
      </w:r>
      <w:r w:rsidR="001C28A5" w:rsidRPr="00ED70D1">
        <w:t xml:space="preserve">the </w:t>
      </w:r>
      <w:r w:rsidRPr="00ED70D1">
        <w:t>microsporidian L</w:t>
      </w:r>
      <w:r w:rsidR="00774F4A" w:rsidRPr="00ED70D1">
        <w:t>CA</w:t>
      </w:r>
      <w:bookmarkEnd w:id="188"/>
    </w:p>
    <w:p w14:paraId="11EB8944" w14:textId="7CA39E98" w:rsidR="00876518" w:rsidRDefault="00B001B9" w:rsidP="00560D81">
      <w:pPr>
        <w:spacing w:after="0" w:line="360" w:lineRule="auto"/>
        <w:jc w:val="both"/>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560D81">
      <w:pPr>
        <w:spacing w:after="0" w:line="360" w:lineRule="auto"/>
        <w:jc w:val="both"/>
        <w:rPr>
          <w:szCs w:val="24"/>
        </w:rPr>
      </w:pPr>
    </w:p>
    <w:p w14:paraId="17B637E8" w14:textId="77777777" w:rsidR="004028D8" w:rsidRPr="00076E91" w:rsidRDefault="004028D8" w:rsidP="00560D81">
      <w:pPr>
        <w:keepNext/>
        <w:spacing w:after="0" w:line="360" w:lineRule="auto"/>
        <w:jc w:val="both"/>
        <w:rPr>
          <w:szCs w:val="24"/>
        </w:rPr>
      </w:pPr>
      <w:r w:rsidRPr="00076E91">
        <w:rPr>
          <w:noProof/>
          <w:szCs w:val="24"/>
        </w:rPr>
        <w:lastRenderedPageBreak/>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3">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151FD79E" w:rsidR="004028D8" w:rsidRPr="00076E91" w:rsidRDefault="004028D8" w:rsidP="00560D81">
      <w:pPr>
        <w:pStyle w:val="Caption"/>
        <w:spacing w:after="0" w:line="360" w:lineRule="auto"/>
        <w:jc w:val="both"/>
      </w:pPr>
      <w:bookmarkStart w:id="189" w:name="_Ref381618468"/>
      <w:bookmarkStart w:id="190" w:name="_Toc386145478"/>
      <w:r w:rsidRPr="00076E91">
        <w:t xml:space="preserve">Figure </w:t>
      </w:r>
      <w:r w:rsidR="00FF05FE">
        <w:fldChar w:fldCharType="begin"/>
      </w:r>
      <w:r w:rsidR="00FF05FE">
        <w:instrText xml:space="preserve"> STYLEREF 1 \s </w:instrText>
      </w:r>
      <w:r w:rsidR="00FF05FE">
        <w:fldChar w:fldCharType="separate"/>
      </w:r>
      <w:r w:rsidR="00F01705">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2</w:t>
      </w:r>
      <w:r w:rsidR="00FF05FE">
        <w:fldChar w:fldCharType="end"/>
      </w:r>
      <w:bookmarkEnd w:id="189"/>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bookmarkEnd w:id="190"/>
    </w:p>
    <w:p w14:paraId="099160B6" w14:textId="1AAD137B" w:rsidR="004028D8" w:rsidRDefault="0003644C" w:rsidP="00560D81">
      <w:pPr>
        <w:spacing w:after="0" w:line="360" w:lineRule="auto"/>
        <w:jc w:val="both"/>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F01705" w:rsidRPr="00076E91">
        <w:t xml:space="preserve">Figure </w:t>
      </w:r>
      <w:r w:rsidR="00F01705">
        <w:rPr>
          <w:noProof/>
        </w:rPr>
        <w:t>6</w:t>
      </w:r>
      <w:r w:rsidR="00F01705">
        <w:noBreakHyphen/>
      </w:r>
      <w:r w:rsidR="00F01705">
        <w:rPr>
          <w:noProof/>
        </w:rPr>
        <w:t>2</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F01705" w:rsidRPr="00076E91">
        <w:t xml:space="preserve">Figure </w:t>
      </w:r>
      <w:r w:rsidR="00F01705">
        <w:rPr>
          <w:noProof/>
        </w:rPr>
        <w:t>A</w:t>
      </w:r>
      <w:r w:rsidR="00F01705">
        <w:noBreakHyphen/>
      </w:r>
      <w:r w:rsidR="00F01705">
        <w:rPr>
          <w:noProof/>
        </w:rPr>
        <w:t>8</w:t>
      </w:r>
      <w:r w:rsidR="001A0A20">
        <w:rPr>
          <w:szCs w:val="24"/>
        </w:rPr>
        <w:fldChar w:fldCharType="end"/>
      </w:r>
      <w:r w:rsidR="001A0A20">
        <w:rPr>
          <w:szCs w:val="24"/>
        </w:rPr>
        <w:t>).</w:t>
      </w:r>
    </w:p>
    <w:p w14:paraId="6DAE79EB" w14:textId="77777777" w:rsidR="00D60C9E" w:rsidRDefault="00D60C9E" w:rsidP="00560D81">
      <w:pPr>
        <w:keepNext/>
        <w:spacing w:after="0" w:line="360" w:lineRule="auto"/>
        <w:jc w:val="both"/>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4">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4C7D46A0" w:rsidR="00D60C9E" w:rsidRDefault="00D60C9E" w:rsidP="00560D81">
      <w:pPr>
        <w:pStyle w:val="Caption"/>
        <w:jc w:val="both"/>
        <w:rPr>
          <w:szCs w:val="24"/>
        </w:rPr>
      </w:pPr>
      <w:bookmarkStart w:id="191" w:name="_Ref384219482"/>
      <w:bookmarkStart w:id="192" w:name="_Toc386145479"/>
      <w:r>
        <w:t xml:space="preserve">Figure </w:t>
      </w:r>
      <w:r w:rsidR="00FF05FE">
        <w:fldChar w:fldCharType="begin"/>
      </w:r>
      <w:r w:rsidR="00FF05FE">
        <w:instrText xml:space="preserve"> STYLEREF 1 \s </w:instrText>
      </w:r>
      <w:r w:rsidR="00FF05FE">
        <w:fldChar w:fldCharType="separate"/>
      </w:r>
      <w:r w:rsidR="00F01705">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3</w:t>
      </w:r>
      <w:r w:rsidR="00FF05FE">
        <w:fldChar w:fldCharType="end"/>
      </w:r>
      <w:bookmarkEnd w:id="191"/>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192"/>
    </w:p>
    <w:p w14:paraId="544B7403" w14:textId="77777777" w:rsidR="00D60C9E" w:rsidRPr="00076E91" w:rsidRDefault="00D60C9E" w:rsidP="00560D81">
      <w:pPr>
        <w:spacing w:after="0" w:line="360" w:lineRule="auto"/>
        <w:jc w:val="both"/>
        <w:rPr>
          <w:szCs w:val="24"/>
        </w:rPr>
      </w:pPr>
    </w:p>
    <w:p w14:paraId="7236EE28" w14:textId="29A30AFB" w:rsidR="00AC6568" w:rsidRDefault="0095475D" w:rsidP="00560D81">
      <w:pPr>
        <w:spacing w:after="0" w:line="360" w:lineRule="auto"/>
        <w:jc w:val="both"/>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F01705">
        <w:t xml:space="preserve">Figure </w:t>
      </w:r>
      <w:r w:rsidR="00F01705">
        <w:rPr>
          <w:noProof/>
        </w:rPr>
        <w:t>6</w:t>
      </w:r>
      <w:r w:rsidR="00F01705">
        <w:noBreakHyphen/>
      </w:r>
      <w:r w:rsidR="00F01705">
        <w:rPr>
          <w:noProof/>
        </w:rPr>
        <w:t>3</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F01705">
        <w:t xml:space="preserve">Figure </w:t>
      </w:r>
      <w:r w:rsidR="00F01705">
        <w:rPr>
          <w:noProof/>
        </w:rPr>
        <w:t>6</w:t>
      </w:r>
      <w:r w:rsidR="00F01705">
        <w:noBreakHyphen/>
      </w:r>
      <w:r w:rsidR="00F01705">
        <w:rPr>
          <w:noProof/>
        </w:rPr>
        <w:t>4</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560D81">
      <w:pPr>
        <w:keepNext/>
        <w:spacing w:after="0" w:line="360" w:lineRule="auto"/>
        <w:jc w:val="both"/>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5">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2135858" w14:textId="379EEDC6" w:rsidR="0046335D" w:rsidRDefault="008838B6" w:rsidP="00560D81">
      <w:pPr>
        <w:pStyle w:val="Caption"/>
        <w:jc w:val="both"/>
        <w:rPr>
          <w:szCs w:val="24"/>
        </w:rPr>
      </w:pPr>
      <w:bookmarkStart w:id="193" w:name="_Ref384219574"/>
      <w:bookmarkStart w:id="194" w:name="_Toc386145480"/>
      <w:r>
        <w:t xml:space="preserve">Figure </w:t>
      </w:r>
      <w:r w:rsidR="00FF05FE">
        <w:fldChar w:fldCharType="begin"/>
      </w:r>
      <w:r w:rsidR="00FF05FE">
        <w:instrText xml:space="preserve"> STYLEREF 1 \s </w:instrText>
      </w:r>
      <w:r w:rsidR="00FF05FE">
        <w:fldChar w:fldCharType="separate"/>
      </w:r>
      <w:r w:rsidR="00F01705">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4</w:t>
      </w:r>
      <w:r w:rsidR="00FF05FE">
        <w:fldChar w:fldCharType="end"/>
      </w:r>
      <w:bookmarkEnd w:id="193"/>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194"/>
    </w:p>
    <w:p w14:paraId="1FD3C11D" w14:textId="0B18E0DD" w:rsidR="000E1076" w:rsidRPr="00ED70D1" w:rsidRDefault="001C28A5" w:rsidP="00560D81">
      <w:pPr>
        <w:pStyle w:val="Heading3"/>
        <w:jc w:val="both"/>
      </w:pPr>
      <w:bookmarkStart w:id="195" w:name="_Toc386145425"/>
      <w:r w:rsidRPr="00ED70D1">
        <w:t xml:space="preserve">The </w:t>
      </w:r>
      <w:r w:rsidR="003A75ED" w:rsidRPr="00ED70D1">
        <w:t xml:space="preserve">mitochondria </w:t>
      </w:r>
      <w:r w:rsidR="002C4B17" w:rsidRPr="00ED70D1">
        <w:t>evidence</w:t>
      </w:r>
      <w:r w:rsidRPr="00ED70D1">
        <w:t xml:space="preserve"> of</w:t>
      </w:r>
      <w:r w:rsidR="00A35C63" w:rsidRPr="00ED70D1">
        <w:t xml:space="preserve"> the</w:t>
      </w:r>
      <w:r w:rsidRPr="00ED70D1">
        <w:t xml:space="preserve"> microsporidian LCA</w:t>
      </w:r>
      <w:bookmarkEnd w:id="195"/>
    </w:p>
    <w:p w14:paraId="4DDC30FE" w14:textId="46A2191E" w:rsidR="00FF4EEF" w:rsidRPr="00076E91" w:rsidRDefault="00347107" w:rsidP="00560D81">
      <w:pPr>
        <w:spacing w:after="0" w:line="360" w:lineRule="auto"/>
        <w:jc w:val="both"/>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3C3FEA">
        <w:rPr>
          <w:szCs w:val="24"/>
        </w:rPr>
        <w:t xml:space="preserve"> </w:t>
      </w:r>
      <w:r w:rsidR="003C3FE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 </w:instrText>
      </w:r>
      <w:r w:rsidR="00635973">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EN.CITE.DATA </w:instrText>
      </w:r>
      <w:r w:rsidR="00635973">
        <w:rPr>
          <w:szCs w:val="24"/>
        </w:rPr>
      </w:r>
      <w:r w:rsidR="00635973">
        <w:rPr>
          <w:szCs w:val="24"/>
        </w:rPr>
        <w:fldChar w:fldCharType="end"/>
      </w:r>
      <w:r w:rsidR="003C3FEA">
        <w:rPr>
          <w:szCs w:val="24"/>
        </w:rPr>
      </w:r>
      <w:r w:rsidR="003C3FEA">
        <w:rPr>
          <w:szCs w:val="24"/>
        </w:rPr>
        <w:fldChar w:fldCharType="separate"/>
      </w:r>
      <w:r w:rsidR="00635973">
        <w:rPr>
          <w:noProof/>
          <w:szCs w:val="24"/>
        </w:rPr>
        <w:t>(Germot, Philippe, and Guyader 1997; Hirt et al. 1997)</w:t>
      </w:r>
      <w:r w:rsidR="003C3FEA">
        <w:rPr>
          <w:szCs w:val="24"/>
        </w:rPr>
        <w:fldChar w:fldCharType="end"/>
      </w:r>
      <w:r w:rsidR="00F917FC" w:rsidRPr="00076E91">
        <w:rPr>
          <w:szCs w:val="24"/>
        </w:rPr>
        <w:t>.</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w:t>
      </w:r>
      <w:r w:rsidRPr="00076E91">
        <w:rPr>
          <w:szCs w:val="24"/>
        </w:rPr>
        <w:lastRenderedPageBreak/>
        <w:t xml:space="preserve">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F01705">
        <w:t xml:space="preserve">Table </w:t>
      </w:r>
      <w:r w:rsidR="00F01705">
        <w:rPr>
          <w:noProof/>
        </w:rPr>
        <w:t>A</w:t>
      </w:r>
      <w:r w:rsidR="00F01705">
        <w:noBreakHyphen/>
      </w:r>
      <w:r w:rsidR="00F01705">
        <w:rPr>
          <w:noProof/>
        </w:rPr>
        <w:t>7</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F01705" w:rsidRPr="00076E91">
        <w:t xml:space="preserve">Figure </w:t>
      </w:r>
      <w:r w:rsidR="00F01705">
        <w:rPr>
          <w:noProof/>
        </w:rPr>
        <w:t>6</w:t>
      </w:r>
      <w:r w:rsidR="00F01705">
        <w:noBreakHyphen/>
      </w:r>
      <w:r w:rsidR="00F01705">
        <w:rPr>
          <w:noProof/>
        </w:rPr>
        <w:t>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560D81">
      <w:pPr>
        <w:keepNext/>
        <w:spacing w:after="0" w:line="360" w:lineRule="auto"/>
        <w:jc w:val="both"/>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6A5BF43A" w14:textId="7B185A1D" w:rsidR="00A21626" w:rsidRPr="0033169A" w:rsidRDefault="004E1AA9" w:rsidP="00560D81">
      <w:pPr>
        <w:pStyle w:val="Caption"/>
        <w:spacing w:after="0" w:line="360" w:lineRule="auto"/>
        <w:jc w:val="both"/>
      </w:pPr>
      <w:bookmarkStart w:id="196" w:name="_Ref381890854"/>
      <w:bookmarkStart w:id="197" w:name="_Toc386145481"/>
      <w:r w:rsidRPr="00076E91">
        <w:t xml:space="preserve">Figure </w:t>
      </w:r>
      <w:r w:rsidR="00FF05FE">
        <w:fldChar w:fldCharType="begin"/>
      </w:r>
      <w:r w:rsidR="00FF05FE">
        <w:instrText xml:space="preserve"> STYLEREF 1 \s </w:instrText>
      </w:r>
      <w:r w:rsidR="00FF05FE">
        <w:fldChar w:fldCharType="separate"/>
      </w:r>
      <w:r w:rsidR="00F01705">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5</w:t>
      </w:r>
      <w:r w:rsidR="00FF05FE">
        <w:fldChar w:fldCharType="end"/>
      </w:r>
      <w:bookmarkEnd w:id="196"/>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bookmarkEnd w:id="197"/>
    </w:p>
    <w:p w14:paraId="6949B344" w14:textId="4D2F4BF6" w:rsidR="008421CC" w:rsidRPr="00ED70D1" w:rsidRDefault="00AC7AFF" w:rsidP="00560D81">
      <w:pPr>
        <w:pStyle w:val="Heading3"/>
        <w:jc w:val="both"/>
      </w:pPr>
      <w:bookmarkStart w:id="198" w:name="_Toc386145426"/>
      <w:r w:rsidRPr="00ED70D1">
        <w:t xml:space="preserve">The </w:t>
      </w:r>
      <w:r w:rsidR="00AE2957" w:rsidRPr="00ED70D1">
        <w:t xml:space="preserve">lack </w:t>
      </w:r>
      <w:r w:rsidR="00326F23" w:rsidRPr="00ED70D1">
        <w:t>of TCA cycle and its replacement</w:t>
      </w:r>
      <w:bookmarkEnd w:id="198"/>
    </w:p>
    <w:p w14:paraId="2436DB04" w14:textId="57E9BEDB" w:rsidR="007D456A" w:rsidRDefault="00311919" w:rsidP="00560D81">
      <w:pPr>
        <w:spacing w:after="0" w:line="360" w:lineRule="auto"/>
        <w:jc w:val="both"/>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560D81">
      <w:pPr>
        <w:spacing w:after="0" w:line="360" w:lineRule="auto"/>
        <w:jc w:val="both"/>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560D81">
      <w:pPr>
        <w:spacing w:after="0" w:line="360" w:lineRule="auto"/>
        <w:jc w:val="both"/>
        <w:rPr>
          <w:szCs w:val="24"/>
        </w:rPr>
      </w:pPr>
    </w:p>
    <w:p w14:paraId="58110533" w14:textId="417972DD" w:rsidR="00A52A46" w:rsidRPr="00076E91" w:rsidRDefault="00763301" w:rsidP="00560D81">
      <w:pPr>
        <w:spacing w:after="0" w:line="360" w:lineRule="auto"/>
        <w:jc w:val="both"/>
        <w:rPr>
          <w:szCs w:val="24"/>
        </w:rPr>
      </w:pPr>
      <w:proofErr w:type="gramStart"/>
      <w:r w:rsidRPr="00076E91">
        <w:rPr>
          <w:szCs w:val="24"/>
        </w:rPr>
        <w:lastRenderedPageBreak/>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w:t>
      </w:r>
      <w:proofErr w:type="gramEnd"/>
      <w:r w:rsidRPr="00076E91">
        <w:rPr>
          <w:szCs w:val="24"/>
        </w:rPr>
        <w:t xml:space="preserve">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F01705" w:rsidRPr="00076E91">
        <w:t xml:space="preserve">Table </w:t>
      </w:r>
      <w:r w:rsidR="00F01705">
        <w:rPr>
          <w:noProof/>
        </w:rPr>
        <w:t>6</w:t>
      </w:r>
      <w:r w:rsidR="00F01705">
        <w:noBreakHyphen/>
      </w:r>
      <w:r w:rsidR="00F01705">
        <w:rPr>
          <w:noProof/>
        </w:rPr>
        <w:t>1</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560D81">
      <w:pPr>
        <w:pStyle w:val="Caption"/>
        <w:keepNext/>
        <w:spacing w:after="0" w:line="360" w:lineRule="auto"/>
        <w:jc w:val="both"/>
      </w:pPr>
      <w:bookmarkStart w:id="199" w:name="_Ref382643410"/>
      <w:bookmarkStart w:id="200" w:name="_Toc386145504"/>
      <w:r w:rsidRPr="00076E91">
        <w:t xml:space="preserve">Table </w:t>
      </w:r>
      <w:r w:rsidR="009F5610">
        <w:fldChar w:fldCharType="begin"/>
      </w:r>
      <w:r w:rsidR="009F5610">
        <w:instrText xml:space="preserve"> STYLEREF 1 \s </w:instrText>
      </w:r>
      <w:r w:rsidR="009F5610">
        <w:fldChar w:fldCharType="separate"/>
      </w:r>
      <w:r w:rsidR="00F01705">
        <w:rPr>
          <w:noProof/>
        </w:rPr>
        <w:t>6</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01705">
        <w:rPr>
          <w:noProof/>
        </w:rPr>
        <w:t>1</w:t>
      </w:r>
      <w:r w:rsidR="009F5610">
        <w:fldChar w:fldCharType="end"/>
      </w:r>
      <w:bookmarkEnd w:id="199"/>
      <w:r w:rsidRPr="00076E91">
        <w:t xml:space="preserve">: Microsporidian </w:t>
      </w:r>
      <w:r w:rsidR="000975BB" w:rsidRPr="00076E91">
        <w:t>LCA</w:t>
      </w:r>
      <w:r w:rsidRPr="00076E91">
        <w:t xml:space="preserve"> MFS and ABC transporters.</w:t>
      </w:r>
      <w:bookmarkEnd w:id="200"/>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560D81">
      <w:pPr>
        <w:spacing w:after="0" w:line="360" w:lineRule="auto"/>
        <w:jc w:val="both"/>
        <w:rPr>
          <w:szCs w:val="24"/>
        </w:rPr>
      </w:pPr>
    </w:p>
    <w:p w14:paraId="2D246F95" w14:textId="69D97DAB" w:rsidR="004C507A" w:rsidRPr="00ED70D1" w:rsidRDefault="004C507A" w:rsidP="00560D81">
      <w:pPr>
        <w:pStyle w:val="Heading3"/>
        <w:jc w:val="both"/>
      </w:pPr>
      <w:bookmarkStart w:id="201" w:name="_Toc386145427"/>
      <w:r w:rsidRPr="00ED70D1">
        <w:t>The microsporidian LCA's carbohydrate metabolism</w:t>
      </w:r>
      <w:bookmarkEnd w:id="201"/>
    </w:p>
    <w:p w14:paraId="6AAE433B" w14:textId="4D5CF92E" w:rsidR="00FB0C41" w:rsidRPr="00AE6A4A" w:rsidRDefault="002007C3" w:rsidP="00560D81">
      <w:pPr>
        <w:spacing w:after="0" w:line="360" w:lineRule="auto"/>
        <w:jc w:val="both"/>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560D81">
      <w:pPr>
        <w:spacing w:after="0" w:line="360" w:lineRule="auto"/>
        <w:jc w:val="both"/>
        <w:rPr>
          <w:szCs w:val="24"/>
        </w:rPr>
      </w:pPr>
    </w:p>
    <w:p w14:paraId="0CC237F3" w14:textId="546F48AA" w:rsidR="00ED0077" w:rsidRDefault="00ED0077" w:rsidP="00560D81">
      <w:pPr>
        <w:spacing w:after="0" w:line="360" w:lineRule="auto"/>
        <w:jc w:val="both"/>
        <w:rPr>
          <w:szCs w:val="24"/>
        </w:rPr>
      </w:pPr>
      <w:r w:rsidRPr="00076E91">
        <w:rPr>
          <w:szCs w:val="24"/>
        </w:rPr>
        <w:lastRenderedPageBreak/>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F01705">
        <w:t xml:space="preserve">Table </w:t>
      </w:r>
      <w:r w:rsidR="00F01705">
        <w:rPr>
          <w:noProof/>
        </w:rPr>
        <w:t>A</w:t>
      </w:r>
      <w:r w:rsidR="00F01705">
        <w:noBreakHyphen/>
      </w:r>
      <w:r w:rsidR="00F01705">
        <w:rPr>
          <w:noProof/>
        </w:rPr>
        <w:t>7</w:t>
      </w:r>
      <w:r w:rsidR="007B27CC">
        <w:rPr>
          <w:szCs w:val="24"/>
        </w:rPr>
        <w:fldChar w:fldCharType="end"/>
      </w:r>
      <w:r w:rsidR="007B27CC">
        <w:rPr>
          <w:szCs w:val="24"/>
        </w:rPr>
        <w:t>).</w:t>
      </w:r>
    </w:p>
    <w:p w14:paraId="6935AF40" w14:textId="48AA3B05" w:rsidR="00285BEA" w:rsidRPr="00F52C5E" w:rsidRDefault="00553E9F" w:rsidP="00560D81">
      <w:pPr>
        <w:spacing w:after="0" w:line="360" w:lineRule="auto"/>
        <w:jc w:val="both"/>
      </w:pPr>
      <w:r>
        <w:rPr>
          <w:szCs w:val="24"/>
        </w:rPr>
        <w:fldChar w:fldCharType="begin"/>
      </w:r>
      <w:r>
        <w:rPr>
          <w:szCs w:val="24"/>
        </w:rPr>
        <w:instrText xml:space="preserve"> REF _Ref384229265 \h </w:instrText>
      </w:r>
      <w:r>
        <w:rPr>
          <w:szCs w:val="24"/>
        </w:rPr>
      </w:r>
      <w:r>
        <w:rPr>
          <w:szCs w:val="24"/>
        </w:rPr>
        <w:fldChar w:fldCharType="separate"/>
      </w:r>
      <w:r w:rsidR="00F01705">
        <w:t xml:space="preserve">Figure </w:t>
      </w:r>
      <w:r w:rsidR="00F01705">
        <w:rPr>
          <w:noProof/>
        </w:rPr>
        <w:t>6</w:t>
      </w:r>
      <w:r w:rsidR="00F01705">
        <w:noBreakHyphen/>
      </w:r>
      <w:r w:rsidR="00F01705">
        <w:rPr>
          <w:noProof/>
        </w:rPr>
        <w:t>6</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560D81">
      <w:pPr>
        <w:keepNext/>
        <w:spacing w:after="0" w:line="360" w:lineRule="auto"/>
        <w:jc w:val="both"/>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7">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6D1C5768" w:rsidR="0054572C" w:rsidRDefault="004246C6" w:rsidP="00560D81">
      <w:pPr>
        <w:pStyle w:val="Caption"/>
        <w:jc w:val="both"/>
        <w:rPr>
          <w:szCs w:val="24"/>
        </w:rPr>
      </w:pPr>
      <w:bookmarkStart w:id="202" w:name="_Ref384229265"/>
      <w:bookmarkStart w:id="203" w:name="_Toc386145482"/>
      <w:r>
        <w:t xml:space="preserve">Figure </w:t>
      </w:r>
      <w:r w:rsidR="00FF05FE">
        <w:fldChar w:fldCharType="begin"/>
      </w:r>
      <w:r w:rsidR="00FF05FE">
        <w:instrText xml:space="preserve"> STYLEREF 1 \s </w:instrText>
      </w:r>
      <w:r w:rsidR="00FF05FE">
        <w:fldChar w:fldCharType="separate"/>
      </w:r>
      <w:r w:rsidR="00F01705">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6</w:t>
      </w:r>
      <w:r w:rsidR="00FF05FE">
        <w:fldChar w:fldCharType="end"/>
      </w:r>
      <w:bookmarkEnd w:id="202"/>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bookmarkEnd w:id="203"/>
    </w:p>
    <w:p w14:paraId="58BB47DE" w14:textId="4AD5BCAE" w:rsidR="00DA0BDA" w:rsidRPr="00ED70D1" w:rsidRDefault="00E132E6" w:rsidP="00560D81">
      <w:pPr>
        <w:pStyle w:val="Heading3"/>
        <w:jc w:val="both"/>
      </w:pPr>
      <w:bookmarkStart w:id="204" w:name="_Toc386145428"/>
      <w:r w:rsidRPr="00ED70D1">
        <w:lastRenderedPageBreak/>
        <w:t>The</w:t>
      </w:r>
      <w:r w:rsidR="000E4C2C" w:rsidRPr="00ED70D1">
        <w:t xml:space="preserve"> inability of nucleotide production in microsporidia</w:t>
      </w:r>
      <w:bookmarkEnd w:id="204"/>
      <w:r w:rsidR="000E4C2C" w:rsidRPr="00ED70D1">
        <w:t xml:space="preserve"> </w:t>
      </w:r>
    </w:p>
    <w:p w14:paraId="31371DA2" w14:textId="15231F8F" w:rsidR="00F20EDD" w:rsidRDefault="00A75CC9" w:rsidP="00560D81">
      <w:pPr>
        <w:spacing w:after="0" w:line="360" w:lineRule="auto"/>
        <w:jc w:val="both"/>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F01705">
        <w:t xml:space="preserve">Figure </w:t>
      </w:r>
      <w:r w:rsidR="00F01705">
        <w:rPr>
          <w:noProof/>
        </w:rPr>
        <w:t>6</w:t>
      </w:r>
      <w:r w:rsidR="00F01705">
        <w:noBreakHyphen/>
      </w:r>
      <w:r w:rsidR="00F01705">
        <w:rPr>
          <w:noProof/>
        </w:rPr>
        <w:t>7</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560D81">
      <w:pPr>
        <w:spacing w:after="0" w:line="360" w:lineRule="auto"/>
        <w:jc w:val="both"/>
        <w:rPr>
          <w:szCs w:val="24"/>
        </w:rPr>
      </w:pPr>
    </w:p>
    <w:p w14:paraId="79A7A0E7" w14:textId="77777777" w:rsidR="00B15988" w:rsidRDefault="00B15988" w:rsidP="00560D81">
      <w:pPr>
        <w:keepNext/>
        <w:spacing w:after="0" w:line="360" w:lineRule="auto"/>
        <w:jc w:val="both"/>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8">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29111C6F" w14:textId="00AFBA04" w:rsidR="001772E1" w:rsidRPr="00076E91" w:rsidRDefault="00B15988" w:rsidP="00560D81">
      <w:pPr>
        <w:pStyle w:val="Caption"/>
        <w:jc w:val="both"/>
        <w:rPr>
          <w:szCs w:val="24"/>
        </w:rPr>
      </w:pPr>
      <w:bookmarkStart w:id="205" w:name="_Ref384375467"/>
      <w:bookmarkStart w:id="206" w:name="_Toc386145483"/>
      <w:r>
        <w:t xml:space="preserve">Figure </w:t>
      </w:r>
      <w:r w:rsidR="00FF05FE">
        <w:fldChar w:fldCharType="begin"/>
      </w:r>
      <w:r w:rsidR="00FF05FE">
        <w:instrText xml:space="preserve"> STYLEREF 1 \s </w:instrText>
      </w:r>
      <w:r w:rsidR="00FF05FE">
        <w:fldChar w:fldCharType="separate"/>
      </w:r>
      <w:r w:rsidR="00F01705">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7</w:t>
      </w:r>
      <w:r w:rsidR="00FF05FE">
        <w:fldChar w:fldCharType="end"/>
      </w:r>
      <w:bookmarkEnd w:id="205"/>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bookmarkEnd w:id="206"/>
    </w:p>
    <w:p w14:paraId="1A5B8659" w14:textId="376E7A96" w:rsidR="00226506" w:rsidRPr="00076E91" w:rsidRDefault="00CE7E61" w:rsidP="00560D81">
      <w:pPr>
        <w:spacing w:after="0" w:line="360" w:lineRule="auto"/>
        <w:jc w:val="both"/>
        <w:rPr>
          <w:szCs w:val="24"/>
        </w:rPr>
      </w:pPr>
      <w:r>
        <w:rPr>
          <w:szCs w:val="24"/>
        </w:rPr>
        <w:lastRenderedPageBreak/>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F01705">
        <w:t xml:space="preserve">Table </w:t>
      </w:r>
      <w:r w:rsidR="00F01705">
        <w:rPr>
          <w:noProof/>
        </w:rPr>
        <w:t>A</w:t>
      </w:r>
      <w:r w:rsidR="00F01705">
        <w:noBreakHyphen/>
      </w:r>
      <w:r w:rsidR="00F01705">
        <w:rPr>
          <w:noProof/>
        </w:rPr>
        <w:t>7</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560D81">
      <w:pPr>
        <w:keepNext/>
        <w:spacing w:after="0" w:line="360" w:lineRule="auto"/>
        <w:jc w:val="both"/>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9">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0C8C50D9" w:rsidR="002D2C0B" w:rsidRPr="00076E91" w:rsidRDefault="00FF0408" w:rsidP="00560D81">
      <w:pPr>
        <w:pStyle w:val="Caption"/>
        <w:spacing w:after="0" w:line="360" w:lineRule="auto"/>
        <w:jc w:val="both"/>
      </w:pPr>
      <w:bookmarkStart w:id="207" w:name="_Ref382669565"/>
      <w:bookmarkStart w:id="208" w:name="_Toc386145484"/>
      <w:r w:rsidRPr="00076E91">
        <w:t xml:space="preserve">Figure </w:t>
      </w:r>
      <w:r w:rsidR="00FF05FE">
        <w:fldChar w:fldCharType="begin"/>
      </w:r>
      <w:r w:rsidR="00FF05FE">
        <w:instrText xml:space="preserve"> STYLEREF 1 \s </w:instrText>
      </w:r>
      <w:r w:rsidR="00FF05FE">
        <w:fldChar w:fldCharType="separate"/>
      </w:r>
      <w:r w:rsidR="00F01705">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8</w:t>
      </w:r>
      <w:r w:rsidR="00FF05FE">
        <w:fldChar w:fldCharType="end"/>
      </w:r>
      <w:bookmarkEnd w:id="207"/>
      <w:r w:rsidRPr="00076E91">
        <w:t xml:space="preserve">: Phylogenetic profile of 3 </w:t>
      </w:r>
      <w:r w:rsidR="000975BB" w:rsidRPr="00076E91">
        <w:t>microsporidian LCA</w:t>
      </w:r>
      <w:r w:rsidRPr="00076E91">
        <w:t xml:space="preserve"> NTT proteins</w:t>
      </w:r>
      <w:bookmarkEnd w:id="208"/>
    </w:p>
    <w:p w14:paraId="666A53B1" w14:textId="04C5C5C7" w:rsidR="00D169CE" w:rsidRPr="00076E91" w:rsidRDefault="00FF0408" w:rsidP="00560D81">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F01705" w:rsidRPr="00076E91">
        <w:t xml:space="preserve">Figure </w:t>
      </w:r>
      <w:r w:rsidR="00F01705">
        <w:rPr>
          <w:noProof/>
        </w:rPr>
        <w:t>6</w:t>
      </w:r>
      <w:r w:rsidR="00F01705">
        <w:noBreakHyphen/>
      </w:r>
      <w:r w:rsidR="00F01705">
        <w:rPr>
          <w:noProof/>
        </w:rPr>
        <w:t>8</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F01705" w:rsidRPr="00076E91">
        <w:t xml:space="preserve">Figure </w:t>
      </w:r>
      <w:r w:rsidR="00F01705">
        <w:rPr>
          <w:noProof/>
        </w:rPr>
        <w:t>6</w:t>
      </w:r>
      <w:r w:rsidR="00F01705">
        <w:noBreakHyphen/>
      </w:r>
      <w:r w:rsidR="00F01705">
        <w:rPr>
          <w:noProof/>
        </w:rPr>
        <w:t>9</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560D81">
      <w:pPr>
        <w:keepNext/>
        <w:spacing w:after="0" w:line="360" w:lineRule="auto"/>
        <w:jc w:val="both"/>
        <w:rPr>
          <w:szCs w:val="24"/>
        </w:rPr>
      </w:pPr>
      <w:r w:rsidRPr="00076E91">
        <w:rPr>
          <w:noProof/>
          <w:szCs w:val="24"/>
        </w:rPr>
        <w:lastRenderedPageBreak/>
        <w:drawing>
          <wp:inline distT="0" distB="0" distL="0" distR="0" wp14:anchorId="6AC8DEA2" wp14:editId="7C111BF4">
            <wp:extent cx="5374549" cy="2013853"/>
            <wp:effectExtent l="0" t="0" r="1079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0">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4953A56D" w14:textId="5F3B46BC" w:rsidR="00FF0408" w:rsidRPr="00076E91" w:rsidRDefault="00FF0408" w:rsidP="00560D81">
      <w:pPr>
        <w:pStyle w:val="Caption"/>
        <w:spacing w:after="0" w:line="360" w:lineRule="auto"/>
        <w:jc w:val="both"/>
      </w:pPr>
      <w:bookmarkStart w:id="209" w:name="_Ref382670116"/>
      <w:bookmarkStart w:id="210" w:name="_Toc386145485"/>
      <w:r w:rsidRPr="00076E91">
        <w:t xml:space="preserve">Figure </w:t>
      </w:r>
      <w:r w:rsidR="00FF05FE">
        <w:fldChar w:fldCharType="begin"/>
      </w:r>
      <w:r w:rsidR="00FF05FE">
        <w:instrText xml:space="preserve"> STYLEREF 1 \s </w:instrText>
      </w:r>
      <w:r w:rsidR="00FF05FE">
        <w:fldChar w:fldCharType="separate"/>
      </w:r>
      <w:r w:rsidR="00F01705">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9</w:t>
      </w:r>
      <w:r w:rsidR="00FF05FE">
        <w:fldChar w:fldCharType="end"/>
      </w:r>
      <w:bookmarkEnd w:id="209"/>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10"/>
    </w:p>
    <w:p w14:paraId="1819AC9B" w14:textId="77777777" w:rsidR="00D169CE" w:rsidRPr="00076E91" w:rsidRDefault="00D169CE" w:rsidP="00560D81">
      <w:pPr>
        <w:spacing w:after="0" w:line="360" w:lineRule="auto"/>
        <w:jc w:val="both"/>
        <w:rPr>
          <w:szCs w:val="24"/>
        </w:rPr>
      </w:pPr>
    </w:p>
    <w:p w14:paraId="49D72947" w14:textId="77777777" w:rsidR="00AD08DF" w:rsidRPr="00ED70D1" w:rsidRDefault="00AD08DF" w:rsidP="00560D81">
      <w:pPr>
        <w:pStyle w:val="Heading2"/>
        <w:jc w:val="both"/>
      </w:pPr>
      <w:bookmarkStart w:id="211" w:name="_Toc386145429"/>
      <w:r w:rsidRPr="00ED70D1">
        <w:t>Discussion</w:t>
      </w:r>
      <w:bookmarkEnd w:id="211"/>
    </w:p>
    <w:p w14:paraId="3EF5DD8A" w14:textId="159E7EF1" w:rsidR="00ED7C88" w:rsidRDefault="00D0246B" w:rsidP="00560D81">
      <w:pPr>
        <w:spacing w:after="0" w:line="360" w:lineRule="auto"/>
        <w:jc w:val="both"/>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70629EF1" w14:textId="47FD562D" w:rsidR="009451B6" w:rsidRDefault="00150B56" w:rsidP="00560D81">
      <w:pPr>
        <w:spacing w:after="0" w:line="360" w:lineRule="auto"/>
        <w:jc w:val="both"/>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F01705" w:rsidRPr="00076E91">
        <w:t xml:space="preserve">Figure </w:t>
      </w:r>
      <w:r w:rsidR="00F01705">
        <w:rPr>
          <w:noProof/>
        </w:rPr>
        <w:t>A</w:t>
      </w:r>
      <w:r w:rsidR="00F01705">
        <w:noBreakHyphen/>
      </w:r>
      <w:r w:rsidR="00F01705">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see</w:t>
      </w:r>
      <w:r w:rsidR="00A162EF">
        <w:rPr>
          <w:szCs w:val="24"/>
        </w:rPr>
        <w:t xml:space="preserve"> Introduction, </w:t>
      </w:r>
      <w:r w:rsidR="00A162EF">
        <w:rPr>
          <w:szCs w:val="24"/>
        </w:rPr>
        <w:fldChar w:fldCharType="begin"/>
      </w:r>
      <w:r w:rsidR="00A162EF">
        <w:rPr>
          <w:szCs w:val="24"/>
        </w:rPr>
        <w:instrText xml:space="preserve"> REF _Ref384630816 \r \h </w:instrText>
      </w:r>
      <w:r w:rsidR="00A162EF">
        <w:rPr>
          <w:szCs w:val="24"/>
        </w:rPr>
      </w:r>
      <w:r w:rsidR="00A162EF">
        <w:rPr>
          <w:szCs w:val="24"/>
        </w:rPr>
        <w:fldChar w:fldCharType="separate"/>
      </w:r>
      <w:r w:rsidR="00F01705">
        <w:rPr>
          <w:szCs w:val="24"/>
        </w:rPr>
        <w:t>1.4</w:t>
      </w:r>
      <w:r w:rsidR="00A162EF">
        <w:rPr>
          <w:szCs w:val="24"/>
        </w:rPr>
        <w:fldChar w:fldCharType="end"/>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2F5427B" w14:textId="09D5EA2E" w:rsidR="00CF6939" w:rsidRDefault="006C48F2" w:rsidP="00560D81">
      <w:pPr>
        <w:spacing w:after="0" w:line="360" w:lineRule="auto"/>
        <w:jc w:val="both"/>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19369E7" w14:textId="6C53ECFD" w:rsidR="00941397" w:rsidRDefault="00875DB2" w:rsidP="00560D81">
      <w:pPr>
        <w:spacing w:after="0" w:line="360" w:lineRule="auto"/>
        <w:jc w:val="both"/>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w:t>
      </w:r>
      <w:r w:rsidR="0053276F">
        <w:rPr>
          <w:szCs w:val="24"/>
        </w:rPr>
        <w:lastRenderedPageBreak/>
        <w:t xml:space="preserve">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560D81">
      <w:pPr>
        <w:spacing w:after="0" w:line="360" w:lineRule="auto"/>
        <w:jc w:val="both"/>
        <w:rPr>
          <w:szCs w:val="24"/>
        </w:rPr>
      </w:pPr>
    </w:p>
    <w:p w14:paraId="5E576720" w14:textId="77777777" w:rsidR="00AD08DF" w:rsidRPr="00ED70D1" w:rsidRDefault="00AD08DF" w:rsidP="00560D81">
      <w:pPr>
        <w:pStyle w:val="Heading2"/>
        <w:jc w:val="both"/>
      </w:pPr>
      <w:bookmarkStart w:id="212" w:name="_Toc386145430"/>
      <w:r w:rsidRPr="00ED70D1">
        <w:t>Conclusion</w:t>
      </w:r>
      <w:bookmarkEnd w:id="212"/>
    </w:p>
    <w:p w14:paraId="2DE59A9B" w14:textId="77777777" w:rsidR="00BC03FC" w:rsidRDefault="00562ACA" w:rsidP="00560D81">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560D81">
      <w:pPr>
        <w:spacing w:after="0" w:line="360" w:lineRule="auto"/>
        <w:jc w:val="both"/>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F01705">
        <w:t xml:space="preserve">Figure </w:t>
      </w:r>
      <w:r w:rsidR="00F01705">
        <w:rPr>
          <w:noProof/>
        </w:rPr>
        <w:t>6</w:t>
      </w:r>
      <w:r w:rsidR="00F01705">
        <w:noBreakHyphen/>
      </w:r>
      <w:r w:rsidR="00F01705">
        <w:rPr>
          <w:noProof/>
        </w:rPr>
        <w:t>6</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F01705">
        <w:t xml:space="preserve">Figure </w:t>
      </w:r>
      <w:r w:rsidR="00F01705">
        <w:rPr>
          <w:noProof/>
        </w:rPr>
        <w:t>A</w:t>
      </w:r>
      <w:r w:rsidR="00F01705">
        <w:noBreakHyphen/>
      </w:r>
      <w:r w:rsidR="00F01705">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F01705">
        <w:t xml:space="preserve">Figure </w:t>
      </w:r>
      <w:r w:rsidR="00F01705">
        <w:rPr>
          <w:noProof/>
        </w:rPr>
        <w:t>A</w:t>
      </w:r>
      <w:r w:rsidR="00F01705">
        <w:noBreakHyphen/>
      </w:r>
      <w:r w:rsidR="00F01705">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F01705">
        <w:t xml:space="preserve">Figure </w:t>
      </w:r>
      <w:r w:rsidR="00F01705">
        <w:rPr>
          <w:noProof/>
        </w:rPr>
        <w:t>6</w:t>
      </w:r>
      <w:r w:rsidR="00F01705">
        <w:noBreakHyphen/>
      </w:r>
      <w:r w:rsidR="00F01705">
        <w:rPr>
          <w:noProof/>
        </w:rPr>
        <w:t>7</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F01705">
        <w:t xml:space="preserve">Figure </w:t>
      </w:r>
      <w:r w:rsidR="00F01705">
        <w:rPr>
          <w:noProof/>
        </w:rPr>
        <w:t>A</w:t>
      </w:r>
      <w:r w:rsidR="00F01705">
        <w:noBreakHyphen/>
      </w:r>
      <w:r w:rsidR="00F01705">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F01705">
        <w:t xml:space="preserve">Figure </w:t>
      </w:r>
      <w:r w:rsidR="00F01705">
        <w:rPr>
          <w:noProof/>
        </w:rPr>
        <w:t>A</w:t>
      </w:r>
      <w:r w:rsidR="00F01705">
        <w:noBreakHyphen/>
      </w:r>
      <w:r w:rsidR="00F01705">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F01705">
        <w:t xml:space="preserve">Figure </w:t>
      </w:r>
      <w:r w:rsidR="00F01705">
        <w:rPr>
          <w:noProof/>
        </w:rPr>
        <w:t>A</w:t>
      </w:r>
      <w:r w:rsidR="00F01705">
        <w:noBreakHyphen/>
      </w:r>
      <w:r w:rsidR="00F01705">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560D81">
      <w:pPr>
        <w:spacing w:after="0" w:line="360" w:lineRule="auto"/>
        <w:jc w:val="both"/>
        <w:rPr>
          <w:szCs w:val="24"/>
        </w:rPr>
      </w:pPr>
      <w:r w:rsidRPr="00076E91">
        <w:rPr>
          <w:szCs w:val="24"/>
        </w:rPr>
        <w:lastRenderedPageBreak/>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560D81">
      <w:pPr>
        <w:spacing w:after="0" w:line="360" w:lineRule="auto"/>
        <w:jc w:val="both"/>
        <w:rPr>
          <w:szCs w:val="24"/>
        </w:rPr>
      </w:pPr>
    </w:p>
    <w:p w14:paraId="01B063F5" w14:textId="77777777" w:rsidR="00A779FE" w:rsidRPr="00076E91" w:rsidRDefault="00A779FE" w:rsidP="00560D81">
      <w:pPr>
        <w:spacing w:after="0" w:line="360" w:lineRule="auto"/>
        <w:jc w:val="both"/>
        <w:rPr>
          <w:szCs w:val="24"/>
        </w:rPr>
      </w:pPr>
    </w:p>
    <w:p w14:paraId="526854B7" w14:textId="77777777" w:rsidR="0072550A" w:rsidRDefault="0072550A" w:rsidP="00560D81">
      <w:pPr>
        <w:spacing w:after="0" w:line="360" w:lineRule="auto"/>
        <w:jc w:val="both"/>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13" w:name="_Toc386145431"/>
      <w:r w:rsidRPr="00C14AE6">
        <w:lastRenderedPageBreak/>
        <w:t>Discussion &amp; Outlook</w:t>
      </w:r>
      <w:bookmarkEnd w:id="213"/>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14" w:name="_Toc386145432"/>
      <w:r w:rsidRPr="00C14AE6">
        <w:t>Microsporidia</w:t>
      </w:r>
      <w:r w:rsidR="00CE1876" w:rsidRPr="00C14AE6">
        <w:t xml:space="preserve"> evolutionary history and their fungal related origin</w:t>
      </w:r>
      <w:bookmarkEnd w:id="214"/>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 xml:space="preserve">However, since some key enzymes were missing, which hinder the in vivo synthesis of critical metabolites such as </w:t>
      </w:r>
      <w:r w:rsidR="003B2947">
        <w:rPr>
          <w:szCs w:val="24"/>
        </w:rPr>
        <w:lastRenderedPageBreak/>
        <w:t>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Pr="00CC3A53" w:rsidRDefault="002256DE" w:rsidP="00560D81">
      <w:pPr>
        <w:spacing w:after="0" w:line="360" w:lineRule="auto"/>
        <w:jc w:val="both"/>
        <w:rPr>
          <w:szCs w:val="24"/>
        </w:rPr>
      </w:pPr>
    </w:p>
    <w:p w14:paraId="68386839" w14:textId="69C93765" w:rsidR="0072550A" w:rsidRPr="00C14AE6" w:rsidRDefault="004764F8" w:rsidP="00560D81">
      <w:pPr>
        <w:pStyle w:val="Heading2"/>
        <w:jc w:val="both"/>
      </w:pPr>
      <w:bookmarkStart w:id="215" w:name="_Toc386145433"/>
      <w:r w:rsidRPr="00C14AE6">
        <w:t>Methodology for phylogenetic profiling and functional annotation</w:t>
      </w:r>
      <w:bookmarkEnd w:id="215"/>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216" w:name="_Toc386145434"/>
      <w:r>
        <w:t>PhyloProfile</w:t>
      </w:r>
      <w:bookmarkEnd w:id="216"/>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lastRenderedPageBreak/>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217" w:name="_Toc386145435"/>
      <w:r>
        <w:t>HamFAS</w:t>
      </w:r>
      <w:bookmarkEnd w:id="217"/>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218" w:name="_Toc386145436"/>
      <w:r>
        <w:lastRenderedPageBreak/>
        <w:t>References</w:t>
      </w:r>
      <w:bookmarkEnd w:id="218"/>
    </w:p>
    <w:p w14:paraId="2A5D6790" w14:textId="77777777" w:rsidR="00785690" w:rsidRPr="00785690" w:rsidRDefault="00785690" w:rsidP="000448FA">
      <w:pPr>
        <w:jc w:val="both"/>
      </w:pPr>
    </w:p>
    <w:p w14:paraId="1B5639B8" w14:textId="77777777" w:rsidR="00042C31" w:rsidRPr="00042C31" w:rsidRDefault="00785690" w:rsidP="00042C31">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042C31" w:rsidRPr="00042C31">
        <w:rPr>
          <w:noProof/>
        </w:rPr>
        <w:t xml:space="preserve">Abascal, Federico, Rafael Zardoya, and David Posada. 2005. "ProtTest: Selection of best-fit models of protein evolution."  </w:t>
      </w:r>
      <w:r w:rsidR="00042C31" w:rsidRPr="00042C31">
        <w:rPr>
          <w:i/>
          <w:noProof/>
        </w:rPr>
        <w:t>Bioinformatics</w:t>
      </w:r>
      <w:r w:rsidR="00042C31" w:rsidRPr="00042C31">
        <w:rPr>
          <w:noProof/>
        </w:rPr>
        <w:t xml:space="preserve"> 21:2104-2105. doi: 10.1093/bioinformatics/bti263.</w:t>
      </w:r>
    </w:p>
    <w:p w14:paraId="122E6586" w14:textId="77777777" w:rsidR="00042C31" w:rsidRPr="00042C31" w:rsidRDefault="00042C31" w:rsidP="00042C31">
      <w:pPr>
        <w:pStyle w:val="EndNoteBibliography"/>
        <w:spacing w:after="0"/>
        <w:ind w:left="720" w:hanging="720"/>
        <w:rPr>
          <w:noProof/>
        </w:rPr>
      </w:pPr>
      <w:r w:rsidRPr="00042C31">
        <w:rPr>
          <w:noProof/>
        </w:rPr>
        <w:t xml:space="preserve">Adams, Melanie A., Michael D. L. Suits, Jimin Zheng, and Zongchao Jia. 2007. "Piecing together the structure–function puzzle: Experiences in structure‐based functional annotation of hypothetical proteins."  </w:t>
      </w:r>
      <w:r w:rsidRPr="00042C31">
        <w:rPr>
          <w:i/>
          <w:noProof/>
        </w:rPr>
        <w:t>PROTEOMICS</w:t>
      </w:r>
      <w:r w:rsidRPr="00042C31">
        <w:rPr>
          <w:noProof/>
        </w:rPr>
        <w:t xml:space="preserve"> 7:2920-2932. doi: 10.1002/pmic.200700099.</w:t>
      </w:r>
    </w:p>
    <w:p w14:paraId="0FF8A87C" w14:textId="77777777" w:rsidR="00042C31" w:rsidRPr="00042C31" w:rsidRDefault="00042C31" w:rsidP="00042C31">
      <w:pPr>
        <w:pStyle w:val="EndNoteBibliography"/>
        <w:spacing w:after="0"/>
        <w:ind w:left="720" w:hanging="720"/>
        <w:rPr>
          <w:noProof/>
        </w:rPr>
      </w:pPr>
      <w:r w:rsidRPr="00042C31">
        <w:rPr>
          <w:noProof/>
        </w:rPr>
        <w:t xml:space="preserve">Adebali, Ogun, and Igor B. Zhulin. 2017. "Aquerium: a web application for comparative exploration of domain-based protein occurrences on the taxonomically clustered genome tree."  </w:t>
      </w:r>
      <w:r w:rsidRPr="00042C31">
        <w:rPr>
          <w:i/>
          <w:noProof/>
        </w:rPr>
        <w:t>Proteins</w:t>
      </w:r>
      <w:r w:rsidRPr="00042C31">
        <w:rPr>
          <w:noProof/>
        </w:rPr>
        <w:t xml:space="preserve"> 85:72-77. doi: 10.1002/prot.25199.</w:t>
      </w:r>
    </w:p>
    <w:p w14:paraId="16159F11" w14:textId="77777777" w:rsidR="00042C31" w:rsidRPr="00042C31" w:rsidRDefault="00042C31" w:rsidP="00042C31">
      <w:pPr>
        <w:pStyle w:val="EndNoteBibliography"/>
        <w:spacing w:after="0"/>
        <w:ind w:left="720" w:hanging="720"/>
        <w:rPr>
          <w:noProof/>
        </w:rPr>
      </w:pPr>
      <w:r w:rsidRPr="00042C31">
        <w:rPr>
          <w:noProof/>
        </w:rPr>
        <w:t xml:space="preserve">Agnew, Philip, JJ Becnel, Dieter Ebert, and Y Michalakis. 2003. "Symbiosis of microsporidia and insects."  </w:t>
      </w:r>
      <w:r w:rsidRPr="00042C31">
        <w:rPr>
          <w:i/>
          <w:noProof/>
        </w:rPr>
        <w:t>Insect Symbiosis. Volume</w:t>
      </w:r>
      <w:r w:rsidRPr="00042C31">
        <w:rPr>
          <w:noProof/>
        </w:rPr>
        <w:t>:145-164.</w:t>
      </w:r>
    </w:p>
    <w:p w14:paraId="0C13D6CF" w14:textId="77777777" w:rsidR="00042C31" w:rsidRPr="00042C31" w:rsidRDefault="00042C31" w:rsidP="00042C31">
      <w:pPr>
        <w:pStyle w:val="EndNoteBibliography"/>
        <w:spacing w:after="0"/>
        <w:ind w:left="720" w:hanging="720"/>
        <w:rPr>
          <w:noProof/>
        </w:rPr>
      </w:pPr>
      <w:r w:rsidRPr="00042C31">
        <w:rPr>
          <w:noProof/>
        </w:rPr>
        <w:t xml:space="preserve">Alam, I., A. Dress, M. Rehmsmeier, and G. Fuellen. 2004. "Comparative homology agreement search: An effective combination of homology-search methods."  </w:t>
      </w:r>
      <w:r w:rsidRPr="00042C31">
        <w:rPr>
          <w:i/>
          <w:noProof/>
        </w:rPr>
        <w:t>Proceedings of the National Academy of Sciences</w:t>
      </w:r>
      <w:r w:rsidRPr="00042C31">
        <w:rPr>
          <w:noProof/>
        </w:rPr>
        <w:t xml:space="preserve"> 101:13814-13819. doi: 10.1073/pnas.0405612101.</w:t>
      </w:r>
    </w:p>
    <w:p w14:paraId="65121703" w14:textId="77777777" w:rsidR="00042C31" w:rsidRPr="00042C31" w:rsidRDefault="00042C31" w:rsidP="00042C31">
      <w:pPr>
        <w:pStyle w:val="EndNoteBibliography"/>
        <w:spacing w:after="0"/>
        <w:ind w:left="720" w:hanging="720"/>
        <w:rPr>
          <w:noProof/>
        </w:rPr>
      </w:pPr>
      <w:r w:rsidRPr="00042C31">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042C31">
        <w:rPr>
          <w:i/>
          <w:noProof/>
        </w:rPr>
        <w:t>Nature Methods</w:t>
      </w:r>
      <w:r w:rsidRPr="00042C31">
        <w:rPr>
          <w:noProof/>
        </w:rPr>
        <w:t xml:space="preserve"> 13:425-430. doi: 10.1038/nmeth.3830.</w:t>
      </w:r>
    </w:p>
    <w:p w14:paraId="7AA5DF04" w14:textId="77777777" w:rsidR="00042C31" w:rsidRPr="00042C31" w:rsidRDefault="00042C31" w:rsidP="00042C31">
      <w:pPr>
        <w:pStyle w:val="EndNoteBibliography"/>
        <w:spacing w:after="0"/>
        <w:ind w:left="720" w:hanging="720"/>
        <w:rPr>
          <w:noProof/>
        </w:rPr>
      </w:pPr>
      <w:r w:rsidRPr="00042C31">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w:t>
      </w:r>
      <w:r w:rsidRPr="00042C31">
        <w:rPr>
          <w:noProof/>
        </w:rPr>
        <w:lastRenderedPageBreak/>
        <w:t xml:space="preserve">plant support, synteny view and other improvements."  </w:t>
      </w:r>
      <w:r w:rsidRPr="00042C31">
        <w:rPr>
          <w:i/>
          <w:noProof/>
        </w:rPr>
        <w:t>Nucleic Acids Research</w:t>
      </w:r>
      <w:r w:rsidRPr="00042C31">
        <w:rPr>
          <w:noProof/>
        </w:rPr>
        <w:t xml:space="preserve"> 43:D240-D249. doi: 10.1093/nar/gku1158.</w:t>
      </w:r>
    </w:p>
    <w:p w14:paraId="0682E77A" w14:textId="77777777" w:rsidR="00042C31" w:rsidRPr="00042C31" w:rsidRDefault="00042C31" w:rsidP="00042C31">
      <w:pPr>
        <w:pStyle w:val="EndNoteBibliography"/>
        <w:spacing w:after="0"/>
        <w:ind w:left="720" w:hanging="720"/>
        <w:rPr>
          <w:noProof/>
        </w:rPr>
      </w:pPr>
      <w:r w:rsidRPr="00042C31">
        <w:rPr>
          <w:noProof/>
        </w:rPr>
        <w:t xml:space="preserve">Altschul, S. F., W. Gish, W. Miller, E. W. Myers, and D. J. Lipman. 1990. "Basic local alignment search tool."  </w:t>
      </w:r>
      <w:r w:rsidRPr="00042C31">
        <w:rPr>
          <w:i/>
          <w:noProof/>
        </w:rPr>
        <w:t>Journal of Molecular Biology</w:t>
      </w:r>
      <w:r w:rsidRPr="00042C31">
        <w:rPr>
          <w:noProof/>
        </w:rPr>
        <w:t xml:space="preserve"> 215:403-410. doi: 10.1016/S0022-2836(05)80360-2.</w:t>
      </w:r>
    </w:p>
    <w:p w14:paraId="08ED3784" w14:textId="77777777" w:rsidR="00042C31" w:rsidRPr="00042C31" w:rsidRDefault="00042C31" w:rsidP="00042C31">
      <w:pPr>
        <w:pStyle w:val="EndNoteBibliography"/>
        <w:spacing w:after="0"/>
        <w:ind w:left="720" w:hanging="720"/>
        <w:rPr>
          <w:noProof/>
        </w:rPr>
      </w:pPr>
      <w:r w:rsidRPr="00042C31">
        <w:rPr>
          <w:noProof/>
        </w:rPr>
        <w:t xml:space="preserve">Apic, Gordana, Julian Gough, and Sarah A Teichmann. 2001. "Domain combinations in archaeal, eubacterial and eukaryotic proteomes."  </w:t>
      </w:r>
      <w:r w:rsidRPr="00042C31">
        <w:rPr>
          <w:i/>
          <w:noProof/>
        </w:rPr>
        <w:t>Journal of Molecular Biology</w:t>
      </w:r>
      <w:r w:rsidRPr="00042C31">
        <w:rPr>
          <w:noProof/>
        </w:rPr>
        <w:t xml:space="preserve"> 310:311-325. doi: 10.1006/jmbi.2001.4776.</w:t>
      </w:r>
    </w:p>
    <w:p w14:paraId="7E33C08E" w14:textId="77777777" w:rsidR="00042C31" w:rsidRPr="00042C31" w:rsidRDefault="00042C31" w:rsidP="00042C31">
      <w:pPr>
        <w:pStyle w:val="EndNoteBibliography"/>
        <w:spacing w:after="0"/>
        <w:ind w:left="720" w:hanging="720"/>
        <w:rPr>
          <w:noProof/>
        </w:rPr>
      </w:pPr>
      <w:r w:rsidRPr="00042C31">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042C31">
        <w:rPr>
          <w:i/>
          <w:noProof/>
        </w:rPr>
        <w:t>Nature Genetics</w:t>
      </w:r>
      <w:r w:rsidRPr="00042C31">
        <w:rPr>
          <w:noProof/>
        </w:rPr>
        <w:t xml:space="preserve"> 25:25-29. doi: 10.1038/75556.</w:t>
      </w:r>
    </w:p>
    <w:p w14:paraId="4ED0AFE7" w14:textId="77777777" w:rsidR="00042C31" w:rsidRPr="00042C31" w:rsidRDefault="00042C31" w:rsidP="00042C31">
      <w:pPr>
        <w:pStyle w:val="EndNoteBibliography"/>
        <w:spacing w:after="0"/>
        <w:ind w:left="720" w:hanging="720"/>
        <w:rPr>
          <w:noProof/>
        </w:rPr>
      </w:pPr>
      <w:r w:rsidRPr="00042C31">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042C31">
        <w:rPr>
          <w:i/>
          <w:noProof/>
        </w:rPr>
        <w:t>Nucleic acids research</w:t>
      </w:r>
      <w:r w:rsidRPr="00042C31">
        <w:rPr>
          <w:noProof/>
        </w:rPr>
        <w:t xml:space="preserve"> 39:D612-9. doi: 10.1093/nar/gkq1006.</w:t>
      </w:r>
    </w:p>
    <w:p w14:paraId="0A275146" w14:textId="77777777" w:rsidR="00042C31" w:rsidRPr="00042C31" w:rsidRDefault="00042C31" w:rsidP="00042C31">
      <w:pPr>
        <w:pStyle w:val="EndNoteBibliography"/>
        <w:spacing w:after="0"/>
        <w:ind w:left="720" w:hanging="720"/>
        <w:rPr>
          <w:noProof/>
        </w:rPr>
      </w:pPr>
      <w:r w:rsidRPr="00042C31">
        <w:rPr>
          <w:noProof/>
        </w:rPr>
        <w:t xml:space="preserve">Baker, D. 2001. "Protein Structure Prediction and Structural Genomics."  </w:t>
      </w:r>
      <w:r w:rsidRPr="00042C31">
        <w:rPr>
          <w:i/>
          <w:noProof/>
        </w:rPr>
        <w:t>Science</w:t>
      </w:r>
      <w:r w:rsidRPr="00042C31">
        <w:rPr>
          <w:noProof/>
        </w:rPr>
        <w:t xml:space="preserve"> 294:93-96. doi: 10.1126/science.1065659.</w:t>
      </w:r>
    </w:p>
    <w:p w14:paraId="6431CB58" w14:textId="77777777" w:rsidR="00042C31" w:rsidRPr="00042C31" w:rsidRDefault="00042C31" w:rsidP="00042C31">
      <w:pPr>
        <w:pStyle w:val="EndNoteBibliography"/>
        <w:spacing w:after="0"/>
        <w:ind w:left="720" w:hanging="720"/>
        <w:rPr>
          <w:noProof/>
        </w:rPr>
      </w:pPr>
      <w:r w:rsidRPr="00042C31">
        <w:rPr>
          <w:noProof/>
        </w:rPr>
        <w:t xml:space="preserve">Bakowski, Malina A., Margaret Priest, Sarah Young, Christina A. Cuomo, and Emily R. Troemel. 2014. "Genome Sequence of the Microsporidian Species Nematocida sp1 Strain ERTm6 (ATCC PRA-372)."  </w:t>
      </w:r>
      <w:r w:rsidRPr="00042C31">
        <w:rPr>
          <w:i/>
          <w:noProof/>
        </w:rPr>
        <w:t>Genome Announcements</w:t>
      </w:r>
      <w:r w:rsidRPr="00042C31">
        <w:rPr>
          <w:noProof/>
        </w:rPr>
        <w:t xml:space="preserve"> 2:e00905-14. doi: 10.1128/genomeA.00905-14.</w:t>
      </w:r>
    </w:p>
    <w:p w14:paraId="726BD5EE" w14:textId="77777777" w:rsidR="00042C31" w:rsidRPr="00042C31" w:rsidRDefault="00042C31" w:rsidP="00042C31">
      <w:pPr>
        <w:pStyle w:val="EndNoteBibliography"/>
        <w:spacing w:after="0"/>
        <w:ind w:left="720" w:hanging="720"/>
        <w:rPr>
          <w:noProof/>
        </w:rPr>
      </w:pPr>
      <w:r w:rsidRPr="00042C31">
        <w:rPr>
          <w:noProof/>
        </w:rPr>
        <w:t xml:space="preserve">Baum, David A., Stacey DeWitt Smith, and Samuel S. S. Donovan. 2005. "The Tree-Thinking Challenge."  </w:t>
      </w:r>
      <w:r w:rsidRPr="00042C31">
        <w:rPr>
          <w:i/>
          <w:noProof/>
        </w:rPr>
        <w:t>Science</w:t>
      </w:r>
      <w:r w:rsidRPr="00042C31">
        <w:rPr>
          <w:noProof/>
        </w:rPr>
        <w:t xml:space="preserve"> 310:979-980. doi: 10.1126/science.1117727.</w:t>
      </w:r>
    </w:p>
    <w:p w14:paraId="5F553FFE" w14:textId="77777777" w:rsidR="00042C31" w:rsidRPr="00042C31" w:rsidRDefault="00042C31" w:rsidP="00042C31">
      <w:pPr>
        <w:pStyle w:val="EndNoteBibliography"/>
        <w:spacing w:after="0"/>
        <w:ind w:left="720" w:hanging="720"/>
        <w:rPr>
          <w:noProof/>
        </w:rPr>
      </w:pPr>
      <w:r w:rsidRPr="00042C31">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042C31">
        <w:rPr>
          <w:i/>
          <w:noProof/>
        </w:rPr>
        <w:t>Parasitology International</w:t>
      </w:r>
      <w:r w:rsidRPr="00042C31">
        <w:rPr>
          <w:noProof/>
        </w:rPr>
        <w:t xml:space="preserve"> 57:62-71. doi: 10.1016/j.parint.2007.09.002.</w:t>
      </w:r>
    </w:p>
    <w:p w14:paraId="5A5B0E0E" w14:textId="77777777" w:rsidR="00042C31" w:rsidRPr="00042C31" w:rsidRDefault="00042C31" w:rsidP="00042C31">
      <w:pPr>
        <w:pStyle w:val="EndNoteBibliography"/>
        <w:spacing w:after="0"/>
        <w:ind w:left="720" w:hanging="720"/>
        <w:rPr>
          <w:noProof/>
        </w:rPr>
      </w:pPr>
      <w:r w:rsidRPr="00042C31">
        <w:rPr>
          <w:noProof/>
        </w:rPr>
        <w:t xml:space="preserve">Bjørnson, Susan, and David Oi. 2014. "Microsporidia Biological Control Agents and Pathogens of Beneficial Insects." In </w:t>
      </w:r>
      <w:r w:rsidRPr="00042C31">
        <w:rPr>
          <w:i/>
          <w:noProof/>
        </w:rPr>
        <w:t>Microsporidia</w:t>
      </w:r>
      <w:r w:rsidRPr="00042C31">
        <w:rPr>
          <w:noProof/>
        </w:rPr>
        <w:t>, edited by Louis M. Weiss and James J. Becnel, 635-670. Chichester, UK: John Wiley &amp; Sons, Inc.</w:t>
      </w:r>
    </w:p>
    <w:p w14:paraId="75D56F44" w14:textId="77777777" w:rsidR="00042C31" w:rsidRPr="00042C31" w:rsidRDefault="00042C31" w:rsidP="00042C31">
      <w:pPr>
        <w:pStyle w:val="EndNoteBibliography"/>
        <w:spacing w:after="0"/>
        <w:ind w:left="720" w:hanging="720"/>
        <w:rPr>
          <w:noProof/>
        </w:rPr>
      </w:pPr>
      <w:r w:rsidRPr="00042C31">
        <w:rPr>
          <w:noProof/>
        </w:rPr>
        <w:lastRenderedPageBreak/>
        <w:t xml:space="preserve">Bretagne, S., F. Foulet, W. Alkassoum, J. Fleury-Feith, and M. Develoux. 1993. "Prevalence of Enterocytozoon bieneusi spores in the stool of AIDS patients and African children not infected by HIV."  </w:t>
      </w:r>
      <w:r w:rsidRPr="00042C31">
        <w:rPr>
          <w:i/>
          <w:noProof/>
        </w:rPr>
        <w:t>Bulletin De La Societe De Pathologie Exotique (1990)</w:t>
      </w:r>
      <w:r w:rsidRPr="00042C31">
        <w:rPr>
          <w:noProof/>
        </w:rPr>
        <w:t xml:space="preserve"> 86:351-357.</w:t>
      </w:r>
    </w:p>
    <w:p w14:paraId="4D17E375" w14:textId="77777777" w:rsidR="00042C31" w:rsidRPr="00042C31" w:rsidRDefault="00042C31" w:rsidP="00042C31">
      <w:pPr>
        <w:pStyle w:val="EndNoteBibliography"/>
        <w:spacing w:after="0"/>
        <w:ind w:left="720" w:hanging="720"/>
        <w:rPr>
          <w:noProof/>
        </w:rPr>
      </w:pPr>
      <w:r w:rsidRPr="00042C31">
        <w:rPr>
          <w:noProof/>
        </w:rPr>
        <w:t xml:space="preserve">Brown, J. R., and W. F. Doolittle. 1995. "Root of the universal tree of life based on ancient aminoacyl-tRNA synthetase gene duplications."  </w:t>
      </w:r>
      <w:r w:rsidRPr="00042C31">
        <w:rPr>
          <w:i/>
          <w:noProof/>
        </w:rPr>
        <w:t>Proceedings of the National Academy of Sciences</w:t>
      </w:r>
      <w:r w:rsidRPr="00042C31">
        <w:rPr>
          <w:noProof/>
        </w:rPr>
        <w:t xml:space="preserve"> 92:2441-2445. doi: 10.1073/pnas.92.7.2441.</w:t>
      </w:r>
    </w:p>
    <w:p w14:paraId="17D6E89E" w14:textId="77777777" w:rsidR="00042C31" w:rsidRPr="00042C31" w:rsidRDefault="00042C31" w:rsidP="00042C31">
      <w:pPr>
        <w:pStyle w:val="EndNoteBibliography"/>
        <w:spacing w:after="0"/>
        <w:ind w:left="720" w:hanging="720"/>
        <w:rPr>
          <w:noProof/>
        </w:rPr>
      </w:pPr>
      <w:r w:rsidRPr="00042C31">
        <w:rPr>
          <w:noProof/>
        </w:rPr>
        <w:t xml:space="preserve">Canning, Elizabeth U. 1986. </w:t>
      </w:r>
      <w:r w:rsidRPr="00042C31">
        <w:rPr>
          <w:i/>
          <w:noProof/>
        </w:rPr>
        <w:t>The microsporidia of vertebrates</w:t>
      </w:r>
      <w:r w:rsidRPr="00042C31">
        <w:rPr>
          <w:noProof/>
        </w:rPr>
        <w:t>: Academic Press.</w:t>
      </w:r>
    </w:p>
    <w:p w14:paraId="4E95831F" w14:textId="77777777" w:rsidR="00042C31" w:rsidRPr="00042C31" w:rsidRDefault="00042C31" w:rsidP="00042C31">
      <w:pPr>
        <w:pStyle w:val="EndNoteBibliography"/>
        <w:spacing w:after="0"/>
        <w:ind w:left="720" w:hanging="720"/>
        <w:rPr>
          <w:noProof/>
        </w:rPr>
      </w:pPr>
      <w:r w:rsidRPr="00042C31">
        <w:rPr>
          <w:noProof/>
        </w:rPr>
        <w:t xml:space="preserve">Capella-Gutiérrez, Salvador, Marina Marcet-Houben, and Toni Gabaldón. 2012. "Phylogenomics supports microsporidia as the earliest diverging clade of sequenced fungi."  </w:t>
      </w:r>
      <w:r w:rsidRPr="00042C31">
        <w:rPr>
          <w:i/>
          <w:noProof/>
        </w:rPr>
        <w:t>BMC biology</w:t>
      </w:r>
      <w:r w:rsidRPr="00042C31">
        <w:rPr>
          <w:noProof/>
        </w:rPr>
        <w:t xml:space="preserve"> 10:47-47. doi: 10.1186/1741-7007-10-47.</w:t>
      </w:r>
    </w:p>
    <w:p w14:paraId="5C3B2B49" w14:textId="77777777" w:rsidR="00042C31" w:rsidRPr="00042C31" w:rsidRDefault="00042C31" w:rsidP="00042C31">
      <w:pPr>
        <w:pStyle w:val="EndNoteBibliography"/>
        <w:spacing w:after="0"/>
        <w:ind w:left="720" w:hanging="720"/>
        <w:rPr>
          <w:noProof/>
        </w:rPr>
      </w:pPr>
      <w:r w:rsidRPr="00042C31">
        <w:rPr>
          <w:noProof/>
        </w:rPr>
        <w:t xml:space="preserve">Capra, John A., Maureen Stolzer, Dannie Durand, and Katherine S. Pollard. 2013. "How old is my gene?"  </w:t>
      </w:r>
      <w:r w:rsidRPr="00042C31">
        <w:rPr>
          <w:i/>
          <w:noProof/>
        </w:rPr>
        <w:t>Trends in Genetics</w:t>
      </w:r>
      <w:r w:rsidRPr="00042C31">
        <w:rPr>
          <w:noProof/>
        </w:rPr>
        <w:t xml:space="preserve"> 29:659-668. doi: 10.1016/j.tig.2013.07.001.</w:t>
      </w:r>
    </w:p>
    <w:p w14:paraId="325EBFF8" w14:textId="77777777" w:rsidR="00042C31" w:rsidRPr="00042C31" w:rsidRDefault="00042C31" w:rsidP="00042C31">
      <w:pPr>
        <w:pStyle w:val="EndNoteBibliography"/>
        <w:spacing w:after="0"/>
        <w:ind w:left="720" w:hanging="720"/>
        <w:rPr>
          <w:noProof/>
        </w:rPr>
      </w:pPr>
      <w:r w:rsidRPr="00042C31">
        <w:rPr>
          <w:noProof/>
        </w:rPr>
        <w:t xml:space="preserve">Cavalier-Smith, T. 1989. "Archaebacteria and Archezoa."  </w:t>
      </w:r>
      <w:r w:rsidRPr="00042C31">
        <w:rPr>
          <w:i/>
          <w:noProof/>
        </w:rPr>
        <w:t>Nature</w:t>
      </w:r>
      <w:r w:rsidRPr="00042C31">
        <w:rPr>
          <w:noProof/>
        </w:rPr>
        <w:t xml:space="preserve"> 339:100-101. doi: 10.1038/339100a0.</w:t>
      </w:r>
    </w:p>
    <w:p w14:paraId="68295C85" w14:textId="77777777" w:rsidR="00042C31" w:rsidRPr="00042C31" w:rsidRDefault="00042C31" w:rsidP="00042C31">
      <w:pPr>
        <w:pStyle w:val="EndNoteBibliography"/>
        <w:spacing w:after="0"/>
        <w:ind w:left="720" w:hanging="720"/>
        <w:rPr>
          <w:noProof/>
        </w:rPr>
      </w:pPr>
      <w:r w:rsidRPr="00042C31">
        <w:rPr>
          <w:noProof/>
        </w:rPr>
        <w:t xml:space="preserve">Cavalier-Smith, T. 2004. "Only six kingdoms of life."  </w:t>
      </w:r>
      <w:r w:rsidRPr="00042C31">
        <w:rPr>
          <w:i/>
          <w:noProof/>
        </w:rPr>
        <w:t>Proceedings of the Royal Society B: Biological Sciences</w:t>
      </w:r>
      <w:r w:rsidRPr="00042C31">
        <w:rPr>
          <w:noProof/>
        </w:rPr>
        <w:t xml:space="preserve"> 271:1251-1262. doi: 10.1098/rspb.2004.2705.</w:t>
      </w:r>
    </w:p>
    <w:p w14:paraId="5EF1AD64" w14:textId="77777777" w:rsidR="00042C31" w:rsidRPr="00042C31" w:rsidRDefault="00042C31" w:rsidP="00042C31">
      <w:pPr>
        <w:pStyle w:val="EndNoteBibliography"/>
        <w:spacing w:after="0"/>
        <w:ind w:left="720" w:hanging="720"/>
        <w:rPr>
          <w:noProof/>
        </w:rPr>
      </w:pPr>
      <w:r w:rsidRPr="00042C31">
        <w:rPr>
          <w:noProof/>
        </w:rPr>
        <w:t xml:space="preserve">Charbonneau, Lise R., Neil Kirk Hillier, Richard E. L. Rogers, Geoffrey R. Williams, and Dave Shutler. 2016. "Effects of Nosema apis, N. ceranae, and coinfections on honey bee (Apis mellifera) learning and memory."  </w:t>
      </w:r>
      <w:r w:rsidRPr="00042C31">
        <w:rPr>
          <w:i/>
          <w:noProof/>
        </w:rPr>
        <w:t>Scientific Reports</w:t>
      </w:r>
      <w:r w:rsidRPr="00042C31">
        <w:rPr>
          <w:noProof/>
        </w:rPr>
        <w:t xml:space="preserve"> 6. doi: 10.1038/srep22626.</w:t>
      </w:r>
    </w:p>
    <w:p w14:paraId="4C33D125" w14:textId="77777777" w:rsidR="00042C31" w:rsidRPr="00042C31" w:rsidRDefault="00042C31" w:rsidP="00042C31">
      <w:pPr>
        <w:pStyle w:val="EndNoteBibliography"/>
        <w:spacing w:after="0"/>
        <w:ind w:left="720" w:hanging="720"/>
        <w:rPr>
          <w:noProof/>
        </w:rPr>
      </w:pPr>
      <w:r w:rsidRPr="00042C31">
        <w:rPr>
          <w:noProof/>
        </w:rPr>
        <w:t xml:space="preserve">Cheng, Hui-Wen A., Frances E. Lucy, Thaddeus K. Graczyk, Michael A. Broaders, and Sergey E. Mastitsky. 2011. "Municipal wastewater treatment plants as removal systems and environmental sources of human-virulent microsporidian spores."  </w:t>
      </w:r>
      <w:r w:rsidRPr="00042C31">
        <w:rPr>
          <w:i/>
          <w:noProof/>
        </w:rPr>
        <w:t>Parasitology Research</w:t>
      </w:r>
      <w:r w:rsidRPr="00042C31">
        <w:rPr>
          <w:noProof/>
        </w:rPr>
        <w:t xml:space="preserve"> 109:595-603. doi: 10.1007/s00436-011-2291-x.</w:t>
      </w:r>
    </w:p>
    <w:p w14:paraId="3CBB405E" w14:textId="77777777" w:rsidR="00042C31" w:rsidRPr="00042C31" w:rsidRDefault="00042C31" w:rsidP="00042C31">
      <w:pPr>
        <w:pStyle w:val="EndNoteBibliography"/>
        <w:spacing w:after="0"/>
        <w:ind w:left="720" w:hanging="720"/>
        <w:rPr>
          <w:noProof/>
        </w:rPr>
      </w:pPr>
      <w:r w:rsidRPr="00042C31">
        <w:rPr>
          <w:noProof/>
        </w:rPr>
        <w:t xml:space="preserve">Chothia, C, and A M Lesk. 1986. "The relation between the divergence of sequence and structure in proteins."  </w:t>
      </w:r>
      <w:r w:rsidRPr="00042C31">
        <w:rPr>
          <w:i/>
          <w:noProof/>
        </w:rPr>
        <w:t>The EMBO Journal</w:t>
      </w:r>
      <w:r w:rsidRPr="00042C31">
        <w:rPr>
          <w:noProof/>
        </w:rPr>
        <w:t xml:space="preserve"> 5:823-826.</w:t>
      </w:r>
    </w:p>
    <w:p w14:paraId="60B5DAD5" w14:textId="77777777" w:rsidR="00042C31" w:rsidRPr="00042C31" w:rsidRDefault="00042C31" w:rsidP="00042C31">
      <w:pPr>
        <w:pStyle w:val="EndNoteBibliography"/>
        <w:spacing w:after="0"/>
        <w:ind w:left="720" w:hanging="720"/>
        <w:rPr>
          <w:noProof/>
        </w:rPr>
      </w:pPr>
      <w:r w:rsidRPr="00042C31">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042C31">
        <w:rPr>
          <w:i/>
          <w:noProof/>
        </w:rPr>
        <w:t>Emerging Infectious Diseases</w:t>
      </w:r>
      <w:r w:rsidRPr="00042C31">
        <w:rPr>
          <w:noProof/>
        </w:rPr>
        <w:t xml:space="preserve"> 17:1727-1730. doi: 10.3201/eid1709.101926.</w:t>
      </w:r>
    </w:p>
    <w:p w14:paraId="1C02C6CD" w14:textId="77777777" w:rsidR="00042C31" w:rsidRPr="00042C31" w:rsidRDefault="00042C31" w:rsidP="00042C31">
      <w:pPr>
        <w:pStyle w:val="EndNoteBibliography"/>
        <w:spacing w:after="0"/>
        <w:ind w:left="720" w:hanging="720"/>
        <w:rPr>
          <w:noProof/>
        </w:rPr>
      </w:pPr>
      <w:r w:rsidRPr="00042C31">
        <w:rPr>
          <w:noProof/>
        </w:rPr>
        <w:t xml:space="preserve">Choudhuri, Supratim. 2014. "Phylogenetic Analysis." In </w:t>
      </w:r>
      <w:r w:rsidRPr="00042C31">
        <w:rPr>
          <w:i/>
          <w:noProof/>
        </w:rPr>
        <w:t>Bioinformatics for Beginners</w:t>
      </w:r>
      <w:r w:rsidRPr="00042C31">
        <w:rPr>
          <w:noProof/>
        </w:rPr>
        <w:t>, 209-218. Oxford: Academic Press.</w:t>
      </w:r>
    </w:p>
    <w:p w14:paraId="0C7B2D2F" w14:textId="77777777" w:rsidR="00042C31" w:rsidRPr="00042C31" w:rsidRDefault="00042C31" w:rsidP="00042C31">
      <w:pPr>
        <w:pStyle w:val="EndNoteBibliography"/>
        <w:spacing w:after="0"/>
        <w:ind w:left="720" w:hanging="720"/>
        <w:rPr>
          <w:noProof/>
        </w:rPr>
      </w:pPr>
      <w:r w:rsidRPr="00042C31">
        <w:rPr>
          <w:noProof/>
        </w:rPr>
        <w:t xml:space="preserve">Corradi, Nicolas, and Patrick J. Keeling. 2009. "Microsporidia: a journey through radical taxonomical revisions."  </w:t>
      </w:r>
      <w:r w:rsidRPr="00042C31">
        <w:rPr>
          <w:i/>
          <w:noProof/>
        </w:rPr>
        <w:t>Fungal Biology Reviews</w:t>
      </w:r>
      <w:r w:rsidRPr="00042C31">
        <w:rPr>
          <w:noProof/>
        </w:rPr>
        <w:t xml:space="preserve"> 23:1-8. doi: 10.1016/j.fbr.2009.05.001.</w:t>
      </w:r>
    </w:p>
    <w:p w14:paraId="61C0AE1C" w14:textId="77777777" w:rsidR="00042C31" w:rsidRPr="00042C31" w:rsidRDefault="00042C31" w:rsidP="00042C31">
      <w:pPr>
        <w:pStyle w:val="EndNoteBibliography"/>
        <w:spacing w:after="0"/>
        <w:ind w:left="720" w:hanging="720"/>
        <w:rPr>
          <w:noProof/>
        </w:rPr>
      </w:pPr>
      <w:r w:rsidRPr="00042C31">
        <w:rPr>
          <w:noProof/>
        </w:rPr>
        <w:t xml:space="preserve">Corradi, Nicolas, Jean-François Pombert, Laurent Farinelli, Elizabeth S. Didier, and Patrick J. Keeling. 2010. "The complete sequence of the smallest </w:t>
      </w:r>
      <w:r w:rsidRPr="00042C31">
        <w:rPr>
          <w:noProof/>
        </w:rPr>
        <w:lastRenderedPageBreak/>
        <w:t xml:space="preserve">known nuclear genome from the microsporidian Encephalitozoon intestinalis."  </w:t>
      </w:r>
      <w:r w:rsidRPr="00042C31">
        <w:rPr>
          <w:i/>
          <w:noProof/>
        </w:rPr>
        <w:t>Nature Communications</w:t>
      </w:r>
      <w:r w:rsidRPr="00042C31">
        <w:rPr>
          <w:noProof/>
        </w:rPr>
        <w:t xml:space="preserve"> 1:77. doi: 10.1038/ncomms1082.</w:t>
      </w:r>
    </w:p>
    <w:p w14:paraId="73DCA749" w14:textId="77777777" w:rsidR="00042C31" w:rsidRPr="00042C31" w:rsidRDefault="00042C31" w:rsidP="00042C31">
      <w:pPr>
        <w:pStyle w:val="EndNoteBibliography"/>
        <w:spacing w:after="0"/>
        <w:ind w:left="720" w:hanging="720"/>
        <w:rPr>
          <w:noProof/>
        </w:rPr>
      </w:pPr>
      <w:r w:rsidRPr="00042C31">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042C31">
        <w:rPr>
          <w:i/>
          <w:noProof/>
        </w:rPr>
        <w:t>The New England journal of medicine</w:t>
      </w:r>
      <w:r w:rsidRPr="00042C31">
        <w:rPr>
          <w:noProof/>
        </w:rPr>
        <w:t xml:space="preserve"> 351:42-47. doi: 10.1056/NEJMoa032655.</w:t>
      </w:r>
    </w:p>
    <w:p w14:paraId="4488A016" w14:textId="77777777" w:rsidR="00042C31" w:rsidRPr="00042C31" w:rsidRDefault="00042C31" w:rsidP="00042C31">
      <w:pPr>
        <w:pStyle w:val="EndNoteBibliography"/>
        <w:spacing w:after="0"/>
        <w:ind w:left="720" w:hanging="720"/>
        <w:rPr>
          <w:noProof/>
        </w:rPr>
      </w:pPr>
      <w:r w:rsidRPr="00042C31">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042C31">
        <w:rPr>
          <w:i/>
          <w:noProof/>
        </w:rPr>
        <w:t>Genome Research</w:t>
      </w:r>
      <w:r w:rsidRPr="00042C31">
        <w:rPr>
          <w:noProof/>
        </w:rPr>
        <w:t xml:space="preserve"> 22:2478-2488. doi: 10.1101/gr.142802.112.</w:t>
      </w:r>
    </w:p>
    <w:p w14:paraId="633B6A8F" w14:textId="77777777" w:rsidR="00042C31" w:rsidRPr="00042C31" w:rsidRDefault="00042C31" w:rsidP="00042C31">
      <w:pPr>
        <w:pStyle w:val="EndNoteBibliography"/>
        <w:spacing w:after="0"/>
        <w:ind w:left="720" w:hanging="720"/>
        <w:rPr>
          <w:noProof/>
        </w:rPr>
      </w:pPr>
      <w:r w:rsidRPr="00042C31">
        <w:rPr>
          <w:noProof/>
        </w:rPr>
        <w:t xml:space="preserve">Date, Shailesh V., and José M. Peregrín-Alvarez. 2008. "Phylogenetic profiling."  </w:t>
      </w:r>
      <w:r w:rsidRPr="00042C31">
        <w:rPr>
          <w:i/>
          <w:noProof/>
        </w:rPr>
        <w:t>Methods in Molecular Biology</w:t>
      </w:r>
      <w:r w:rsidRPr="00042C31">
        <w:rPr>
          <w:noProof/>
        </w:rPr>
        <w:t xml:space="preserve"> 453:201-216. doi: 10.1007/978-1-60327-429-6-9.</w:t>
      </w:r>
    </w:p>
    <w:p w14:paraId="0FCEBBA2" w14:textId="77777777" w:rsidR="00042C31" w:rsidRPr="00042C31" w:rsidRDefault="00042C31" w:rsidP="00042C31">
      <w:pPr>
        <w:pStyle w:val="EndNoteBibliography"/>
        <w:spacing w:after="0"/>
        <w:ind w:left="720" w:hanging="720"/>
        <w:rPr>
          <w:noProof/>
        </w:rPr>
      </w:pPr>
      <w:r w:rsidRPr="00042C31">
        <w:rPr>
          <w:noProof/>
        </w:rPr>
        <w:t xml:space="preserve">Daubin, Vincent, Manolo Gouy, and Guy Perrière. 2002. "A phylogenomic approach to bacterial phylogeny: Evidence of a core of genes sharing a common history."  </w:t>
      </w:r>
      <w:r w:rsidRPr="00042C31">
        <w:rPr>
          <w:i/>
          <w:noProof/>
        </w:rPr>
        <w:t>Genome Research</w:t>
      </w:r>
      <w:r w:rsidRPr="00042C31">
        <w:rPr>
          <w:noProof/>
        </w:rPr>
        <w:t xml:space="preserve"> 12:1080-1090. doi: 10.1101/gr.187002.</w:t>
      </w:r>
    </w:p>
    <w:p w14:paraId="04503002" w14:textId="77777777" w:rsidR="00042C31" w:rsidRPr="00042C31" w:rsidRDefault="00042C31" w:rsidP="00042C31">
      <w:pPr>
        <w:pStyle w:val="EndNoteBibliography"/>
        <w:spacing w:after="0"/>
        <w:ind w:left="720" w:hanging="720"/>
        <w:rPr>
          <w:noProof/>
        </w:rPr>
      </w:pPr>
      <w:r w:rsidRPr="00042C31">
        <w:rPr>
          <w:noProof/>
        </w:rPr>
        <w:t xml:space="preserve">Dean, Paul, Robert P. Hirt, and T. Martin Embley. 2016. "Microsporidia: Why Make Nucleotides if You Can Steal Them?"  </w:t>
      </w:r>
      <w:r w:rsidRPr="00042C31">
        <w:rPr>
          <w:i/>
          <w:noProof/>
        </w:rPr>
        <w:t>PLoS Pathogens</w:t>
      </w:r>
      <w:r w:rsidRPr="00042C31">
        <w:rPr>
          <w:noProof/>
        </w:rPr>
        <w:t xml:space="preserve"> 12. doi: 10.1371/journal.ppat.1005870.</w:t>
      </w:r>
    </w:p>
    <w:p w14:paraId="62C24185" w14:textId="77777777" w:rsidR="00042C31" w:rsidRPr="00042C31" w:rsidRDefault="00042C31" w:rsidP="00042C31">
      <w:pPr>
        <w:pStyle w:val="EndNoteBibliography"/>
        <w:spacing w:after="0"/>
        <w:ind w:left="720" w:hanging="720"/>
        <w:rPr>
          <w:noProof/>
        </w:rPr>
      </w:pPr>
      <w:r w:rsidRPr="00042C31">
        <w:rPr>
          <w:noProof/>
        </w:rPr>
        <w:t xml:space="preserve">Decraene, V., M. Lebbad, S. Botero-Kleiven, A.-M. Gustavsson, and M. Löfdahl. 2012. "First reported foodborne outbreak associated with microsporidia, Sweden, October 2009."  </w:t>
      </w:r>
      <w:r w:rsidRPr="00042C31">
        <w:rPr>
          <w:i/>
          <w:noProof/>
        </w:rPr>
        <w:t>Epidemiology and Infection</w:t>
      </w:r>
      <w:r w:rsidRPr="00042C31">
        <w:rPr>
          <w:noProof/>
        </w:rPr>
        <w:t xml:space="preserve"> 140:519-527. doi: 10.1017/S095026881100077X.</w:t>
      </w:r>
    </w:p>
    <w:p w14:paraId="29D6B34D" w14:textId="77777777" w:rsidR="00042C31" w:rsidRPr="00042C31" w:rsidRDefault="00042C31" w:rsidP="00042C31">
      <w:pPr>
        <w:pStyle w:val="EndNoteBibliography"/>
        <w:spacing w:after="0"/>
        <w:ind w:left="720" w:hanging="720"/>
        <w:rPr>
          <w:noProof/>
        </w:rPr>
      </w:pPr>
      <w:r w:rsidRPr="00042C31">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042C31">
        <w:rPr>
          <w:i/>
          <w:noProof/>
        </w:rPr>
        <w:t>Nature Communications</w:t>
      </w:r>
      <w:r w:rsidRPr="00042C31">
        <w:rPr>
          <w:noProof/>
        </w:rPr>
        <w:t xml:space="preserve"> 6:7121. doi: 10.1038/ncomms8121.</w:t>
      </w:r>
    </w:p>
    <w:p w14:paraId="24D40F35" w14:textId="77777777" w:rsidR="00042C31" w:rsidRPr="00042C31" w:rsidRDefault="00042C31" w:rsidP="00042C31">
      <w:pPr>
        <w:pStyle w:val="EndNoteBibliography"/>
        <w:spacing w:after="0"/>
        <w:ind w:left="720" w:hanging="720"/>
        <w:rPr>
          <w:noProof/>
        </w:rPr>
      </w:pPr>
      <w:r w:rsidRPr="00042C31">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042C31">
        <w:rPr>
          <w:i/>
          <w:noProof/>
        </w:rPr>
        <w:t>The Journal of Protozoology</w:t>
      </w:r>
      <w:r w:rsidRPr="00042C31">
        <w:rPr>
          <w:noProof/>
        </w:rPr>
        <w:t xml:space="preserve"> 32:250-254.</w:t>
      </w:r>
    </w:p>
    <w:p w14:paraId="0FA813DE" w14:textId="77777777" w:rsidR="00042C31" w:rsidRPr="00042C31" w:rsidRDefault="00042C31" w:rsidP="00042C31">
      <w:pPr>
        <w:pStyle w:val="EndNoteBibliography"/>
        <w:spacing w:after="0"/>
        <w:ind w:left="720" w:hanging="720"/>
        <w:rPr>
          <w:noProof/>
        </w:rPr>
      </w:pPr>
      <w:r w:rsidRPr="00042C31">
        <w:rPr>
          <w:noProof/>
        </w:rPr>
        <w:t xml:space="preserve">Dey, Gautam, Ariel Jaimovich, Sean R. Collins, Akiko Seki, and Tobias Meyer. 2015. "Systematic Discovery of Human Gene Function and Principles of Modular Organization through Phylogenetic Profiling."  </w:t>
      </w:r>
      <w:r w:rsidRPr="00042C31">
        <w:rPr>
          <w:i/>
          <w:noProof/>
        </w:rPr>
        <w:t>Cell Reports</w:t>
      </w:r>
      <w:r w:rsidRPr="00042C31">
        <w:rPr>
          <w:noProof/>
        </w:rPr>
        <w:t xml:space="preserve"> 10:993-1006. doi: 10.1016/j.celrep.2015.01.025.</w:t>
      </w:r>
    </w:p>
    <w:p w14:paraId="5A7BCCD7" w14:textId="77777777" w:rsidR="00042C31" w:rsidRPr="00042C31" w:rsidRDefault="00042C31" w:rsidP="00042C31">
      <w:pPr>
        <w:pStyle w:val="EndNoteBibliography"/>
        <w:spacing w:after="0"/>
        <w:ind w:left="720" w:hanging="720"/>
        <w:rPr>
          <w:noProof/>
        </w:rPr>
      </w:pPr>
      <w:r w:rsidRPr="00042C31">
        <w:rPr>
          <w:noProof/>
        </w:rPr>
        <w:t xml:space="preserve">Didier, Elizabeth S, and Louis M Weiss. 2008. "Overview of microsporidia and microsporidiosis."  </w:t>
      </w:r>
      <w:r w:rsidRPr="00042C31">
        <w:rPr>
          <w:i/>
          <w:noProof/>
        </w:rPr>
        <w:t>Protistology</w:t>
      </w:r>
      <w:r w:rsidRPr="00042C31">
        <w:rPr>
          <w:noProof/>
        </w:rPr>
        <w:t xml:space="preserve"> 4 (5):243–255.</w:t>
      </w:r>
    </w:p>
    <w:p w14:paraId="374CBD08" w14:textId="77777777" w:rsidR="00042C31" w:rsidRPr="00042C31" w:rsidRDefault="00042C31" w:rsidP="00042C31">
      <w:pPr>
        <w:pStyle w:val="EndNoteBibliography"/>
        <w:spacing w:after="0"/>
        <w:ind w:left="720" w:hanging="720"/>
        <w:rPr>
          <w:noProof/>
        </w:rPr>
      </w:pPr>
      <w:r w:rsidRPr="00042C31">
        <w:rPr>
          <w:noProof/>
        </w:rPr>
        <w:lastRenderedPageBreak/>
        <w:t xml:space="preserve">Didier, Elizabeth S., and Louis M. Weiss. 2011. "Microsporidiosis: Not just in AIDS patients."  </w:t>
      </w:r>
      <w:r w:rsidRPr="00042C31">
        <w:rPr>
          <w:i/>
          <w:noProof/>
        </w:rPr>
        <w:t>Current opinion in infectious diseases</w:t>
      </w:r>
      <w:r w:rsidRPr="00042C31">
        <w:rPr>
          <w:noProof/>
        </w:rPr>
        <w:t xml:space="preserve"> 24:490-495. doi: 10.1097/QCO.0b013e32834aa152.</w:t>
      </w:r>
    </w:p>
    <w:p w14:paraId="19540364" w14:textId="77777777" w:rsidR="00042C31" w:rsidRPr="00042C31" w:rsidRDefault="00042C31" w:rsidP="00042C31">
      <w:pPr>
        <w:pStyle w:val="EndNoteBibliography"/>
        <w:spacing w:after="0"/>
        <w:ind w:left="720" w:hanging="720"/>
        <w:rPr>
          <w:noProof/>
        </w:rPr>
      </w:pPr>
      <w:r w:rsidRPr="00042C31">
        <w:rPr>
          <w:noProof/>
        </w:rPr>
        <w:t xml:space="preserve">Dolgikh, Viacheslav V. 2000. "Activities of enzymes of carbohydrate and energy metabolism of the intracellular stages of the microsporidian, Nosema grylli."  </w:t>
      </w:r>
      <w:r w:rsidRPr="00042C31">
        <w:rPr>
          <w:i/>
          <w:noProof/>
        </w:rPr>
        <w:t>Protistology</w:t>
      </w:r>
      <w:r w:rsidRPr="00042C31">
        <w:rPr>
          <w:noProof/>
        </w:rPr>
        <w:t xml:space="preserve"> 1:87-91.</w:t>
      </w:r>
    </w:p>
    <w:p w14:paraId="47F3CD30" w14:textId="77777777" w:rsidR="00042C31" w:rsidRPr="00042C31" w:rsidRDefault="00042C31" w:rsidP="00042C31">
      <w:pPr>
        <w:pStyle w:val="EndNoteBibliography"/>
        <w:spacing w:after="0"/>
        <w:ind w:left="720" w:hanging="720"/>
        <w:rPr>
          <w:noProof/>
        </w:rPr>
      </w:pPr>
      <w:r w:rsidRPr="00042C31">
        <w:rPr>
          <w:noProof/>
        </w:rPr>
        <w:t xml:space="preserve">Dolgikh, Viacheslav V., Julia J. Sokolova, and Irma V. Issi. 1997. "Activities of enzymes of carbohydrate and energy metabolism of the spores of the microsporidian, Nosema grylli."  </w:t>
      </w:r>
      <w:r w:rsidRPr="00042C31">
        <w:rPr>
          <w:i/>
          <w:noProof/>
        </w:rPr>
        <w:t>Journal of Eukaryotic Microbiology</w:t>
      </w:r>
      <w:r w:rsidRPr="00042C31">
        <w:rPr>
          <w:noProof/>
        </w:rPr>
        <w:t xml:space="preserve"> 44:246-249. doi: 10.1111/j.1550-7408.1997.tb05707.x.</w:t>
      </w:r>
    </w:p>
    <w:p w14:paraId="500C8374" w14:textId="77777777" w:rsidR="00042C31" w:rsidRPr="00042C31" w:rsidRDefault="00042C31" w:rsidP="00042C31">
      <w:pPr>
        <w:pStyle w:val="EndNoteBibliography"/>
        <w:spacing w:after="0"/>
        <w:ind w:left="720" w:hanging="720"/>
        <w:rPr>
          <w:noProof/>
        </w:rPr>
      </w:pPr>
      <w:r w:rsidRPr="00042C31">
        <w:rPr>
          <w:noProof/>
        </w:rPr>
        <w:t xml:space="preserve">Ebersberger, Ingo, Sascha Strauss, and Arndt von Haeseler. 2009. "HaMStR: profile hidden markov model based search for orthologs in ESTs."  </w:t>
      </w:r>
      <w:r w:rsidRPr="00042C31">
        <w:rPr>
          <w:i/>
          <w:noProof/>
        </w:rPr>
        <w:t>BMC evolutionary biology</w:t>
      </w:r>
      <w:r w:rsidRPr="00042C31">
        <w:rPr>
          <w:noProof/>
        </w:rPr>
        <w:t xml:space="preserve"> 9:157-157. doi: 10.1186/1471-2148-9-157.</w:t>
      </w:r>
    </w:p>
    <w:p w14:paraId="32A1DC8F" w14:textId="77777777" w:rsidR="00042C31" w:rsidRPr="00042C31" w:rsidRDefault="00042C31" w:rsidP="00042C31">
      <w:pPr>
        <w:pStyle w:val="EndNoteBibliography"/>
        <w:spacing w:after="0"/>
        <w:ind w:left="720" w:hanging="720"/>
        <w:rPr>
          <w:noProof/>
        </w:rPr>
      </w:pPr>
      <w:r w:rsidRPr="00042C31">
        <w:rPr>
          <w:noProof/>
        </w:rPr>
        <w:t xml:space="preserve">Eddy, S. R. 1998. "Profile hidden Markov models."  </w:t>
      </w:r>
      <w:r w:rsidRPr="00042C31">
        <w:rPr>
          <w:i/>
          <w:noProof/>
        </w:rPr>
        <w:t>Bioinformatics (Oxford, England)</w:t>
      </w:r>
      <w:r w:rsidRPr="00042C31">
        <w:rPr>
          <w:noProof/>
        </w:rPr>
        <w:t xml:space="preserve"> 14:755-763.</w:t>
      </w:r>
    </w:p>
    <w:p w14:paraId="6179FB76" w14:textId="77777777" w:rsidR="00042C31" w:rsidRPr="00042C31" w:rsidRDefault="00042C31" w:rsidP="00042C31">
      <w:pPr>
        <w:pStyle w:val="EndNoteBibliography"/>
        <w:spacing w:after="0"/>
        <w:ind w:left="720" w:hanging="720"/>
        <w:rPr>
          <w:noProof/>
        </w:rPr>
      </w:pPr>
      <w:r w:rsidRPr="00042C31">
        <w:rPr>
          <w:noProof/>
        </w:rPr>
        <w:t xml:space="preserve">Edlind, Thomas D, Jing Li, Govinda S Visvesvara, Michael H Vodkin, Gerald L McLaughlin, and Santosh K Katiyar. 1996. "Phylogenetic Analysis of β-Tubulin Sequences from Amitochondrial Protozoa."  </w:t>
      </w:r>
      <w:r w:rsidRPr="00042C31">
        <w:rPr>
          <w:i/>
          <w:noProof/>
        </w:rPr>
        <w:t>Molecular Phylogenetics and Evolution</w:t>
      </w:r>
      <w:r w:rsidRPr="00042C31">
        <w:rPr>
          <w:noProof/>
        </w:rPr>
        <w:t xml:space="preserve"> 5:359-367. doi: 10.1006/mpev.1996.0031.</w:t>
      </w:r>
    </w:p>
    <w:p w14:paraId="5CD18667" w14:textId="77777777" w:rsidR="00042C31" w:rsidRPr="00042C31" w:rsidRDefault="00042C31" w:rsidP="00042C31">
      <w:pPr>
        <w:pStyle w:val="EndNoteBibliography"/>
        <w:spacing w:after="0"/>
        <w:ind w:left="720" w:hanging="720"/>
        <w:rPr>
          <w:noProof/>
        </w:rPr>
      </w:pPr>
      <w:r w:rsidRPr="00042C31">
        <w:rPr>
          <w:noProof/>
        </w:rPr>
        <w:t xml:space="preserve">Edwards, A W F. 1996. "The Origin and Early Development of the Method of Minimum Evolution for the Reconstruction of …."  </w:t>
      </w:r>
      <w:r w:rsidRPr="00042C31">
        <w:rPr>
          <w:i/>
          <w:noProof/>
        </w:rPr>
        <w:t>Systematic Biology</w:t>
      </w:r>
      <w:r w:rsidRPr="00042C31">
        <w:rPr>
          <w:noProof/>
        </w:rPr>
        <w:t>.</w:t>
      </w:r>
    </w:p>
    <w:p w14:paraId="7F5B7319" w14:textId="77777777" w:rsidR="00042C31" w:rsidRPr="00042C31" w:rsidRDefault="00042C31" w:rsidP="00042C31">
      <w:pPr>
        <w:pStyle w:val="EndNoteBibliography"/>
        <w:spacing w:after="0"/>
        <w:ind w:left="720" w:hanging="720"/>
        <w:rPr>
          <w:noProof/>
        </w:rPr>
      </w:pPr>
      <w:r w:rsidRPr="00042C31">
        <w:rPr>
          <w:noProof/>
        </w:rPr>
        <w:t xml:space="preserve">Fast, N M, and P J Keeling. 2001. "Alpha and beta subunits of pyruvate dehydrogenase E1 from the microsporidian Nosema locustae: mitochondrion-derived carbon metabolism in microsporidia."  </w:t>
      </w:r>
      <w:r w:rsidRPr="00042C31">
        <w:rPr>
          <w:i/>
          <w:noProof/>
        </w:rPr>
        <w:t>Molecular and biochemical parasitology</w:t>
      </w:r>
      <w:r w:rsidRPr="00042C31">
        <w:rPr>
          <w:noProof/>
        </w:rPr>
        <w:t xml:space="preserve"> 117:201-9.</w:t>
      </w:r>
    </w:p>
    <w:p w14:paraId="0E3F11DF" w14:textId="77777777" w:rsidR="00042C31" w:rsidRPr="00042C31" w:rsidRDefault="00042C31" w:rsidP="00042C31">
      <w:pPr>
        <w:pStyle w:val="EndNoteBibliography"/>
        <w:spacing w:after="0"/>
        <w:ind w:left="720" w:hanging="720"/>
        <w:rPr>
          <w:noProof/>
        </w:rPr>
      </w:pPr>
      <w:r w:rsidRPr="00042C31">
        <w:rPr>
          <w:noProof/>
        </w:rPr>
        <w:t xml:space="preserve">Federhen, Scott. 2012. "The NCBI Taxonomy."  </w:t>
      </w:r>
      <w:r w:rsidRPr="00042C31">
        <w:rPr>
          <w:i/>
          <w:noProof/>
        </w:rPr>
        <w:t>Nucleic Acids Res.</w:t>
      </w:r>
      <w:r w:rsidRPr="00042C31">
        <w:rPr>
          <w:noProof/>
        </w:rPr>
        <w:t xml:space="preserve"> 40:D136-D143. doi: 10.1093/nar/gkr1178.</w:t>
      </w:r>
    </w:p>
    <w:p w14:paraId="421AE3EF" w14:textId="77777777" w:rsidR="00042C31" w:rsidRPr="00042C31" w:rsidRDefault="00042C31" w:rsidP="00042C31">
      <w:pPr>
        <w:pStyle w:val="EndNoteBibliography"/>
        <w:spacing w:after="0"/>
        <w:ind w:left="720" w:hanging="720"/>
        <w:rPr>
          <w:noProof/>
        </w:rPr>
      </w:pPr>
      <w:r w:rsidRPr="00042C31">
        <w:rPr>
          <w:noProof/>
        </w:rPr>
        <w:t xml:space="preserve">Felsenstein, Joseph. 1978. "Cases in which Parsimony or Compatibility Methods Will be Positively Misleading."  </w:t>
      </w:r>
      <w:r w:rsidRPr="00042C31">
        <w:rPr>
          <w:i/>
          <w:noProof/>
        </w:rPr>
        <w:t>Systematic Zoology</w:t>
      </w:r>
      <w:r w:rsidRPr="00042C31">
        <w:rPr>
          <w:noProof/>
        </w:rPr>
        <w:t xml:space="preserve"> 27:401-410. doi: 10.2307/2412923.</w:t>
      </w:r>
    </w:p>
    <w:p w14:paraId="55D33AFF" w14:textId="77777777" w:rsidR="00042C31" w:rsidRPr="00042C31" w:rsidRDefault="00042C31" w:rsidP="00042C31">
      <w:pPr>
        <w:pStyle w:val="EndNoteBibliography"/>
        <w:spacing w:after="0"/>
        <w:ind w:left="720" w:hanging="720"/>
        <w:rPr>
          <w:noProof/>
        </w:rPr>
      </w:pPr>
      <w:r w:rsidRPr="00042C31">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042C31">
        <w:rPr>
          <w:i/>
          <w:noProof/>
        </w:rPr>
        <w:t>Nucleic Acids Research</w:t>
      </w:r>
      <w:r w:rsidRPr="00042C31">
        <w:rPr>
          <w:noProof/>
        </w:rPr>
        <w:t xml:space="preserve"> 42. doi: 10.1093/nar/gkt1223.</w:t>
      </w:r>
    </w:p>
    <w:p w14:paraId="217E7FD1" w14:textId="77777777" w:rsidR="00042C31" w:rsidRPr="00042C31" w:rsidRDefault="00042C31" w:rsidP="00042C31">
      <w:pPr>
        <w:pStyle w:val="EndNoteBibliography"/>
        <w:spacing w:after="0"/>
        <w:ind w:left="720" w:hanging="720"/>
        <w:rPr>
          <w:noProof/>
        </w:rPr>
      </w:pPr>
      <w:r w:rsidRPr="00042C31">
        <w:rPr>
          <w:noProof/>
        </w:rPr>
        <w:t xml:space="preserve">Fitch, Walter M. 1970. "Distinguishing Homologous from Analogous Proteins."  </w:t>
      </w:r>
      <w:r w:rsidRPr="00042C31">
        <w:rPr>
          <w:i/>
          <w:noProof/>
        </w:rPr>
        <w:t>Systematic Zoology</w:t>
      </w:r>
      <w:r w:rsidRPr="00042C31">
        <w:rPr>
          <w:noProof/>
        </w:rPr>
        <w:t xml:space="preserve"> 19:99. doi: 10.2307/2412448.</w:t>
      </w:r>
    </w:p>
    <w:p w14:paraId="02A9CF7F" w14:textId="77777777" w:rsidR="00042C31" w:rsidRPr="00042C31" w:rsidRDefault="00042C31" w:rsidP="00042C31">
      <w:pPr>
        <w:pStyle w:val="EndNoteBibliography"/>
        <w:spacing w:after="0"/>
        <w:ind w:left="720" w:hanging="720"/>
        <w:rPr>
          <w:noProof/>
        </w:rPr>
      </w:pPr>
      <w:r w:rsidRPr="00042C31">
        <w:rPr>
          <w:noProof/>
        </w:rPr>
        <w:t xml:space="preserve">Fourment, Mathieu, and Mark J Gibbs. 2006. "PATRISTIC: a program for calculating patristic distances and graphically comparing the components of genetic change."  </w:t>
      </w:r>
      <w:r w:rsidRPr="00042C31">
        <w:rPr>
          <w:i/>
          <w:noProof/>
        </w:rPr>
        <w:t>BMC Evolutionary Biology</w:t>
      </w:r>
      <w:r w:rsidRPr="00042C31">
        <w:rPr>
          <w:noProof/>
        </w:rPr>
        <w:t xml:space="preserve"> 6:1. doi: 10.1186/1471-2148-6-1.</w:t>
      </w:r>
    </w:p>
    <w:p w14:paraId="12BEC143" w14:textId="77777777" w:rsidR="00042C31" w:rsidRPr="00042C31" w:rsidRDefault="00042C31" w:rsidP="00042C31">
      <w:pPr>
        <w:pStyle w:val="EndNoteBibliography"/>
        <w:spacing w:after="0"/>
        <w:ind w:left="720" w:hanging="720"/>
        <w:rPr>
          <w:noProof/>
        </w:rPr>
      </w:pPr>
      <w:r w:rsidRPr="00042C31">
        <w:rPr>
          <w:noProof/>
        </w:rPr>
        <w:t xml:space="preserve">Futuyma, Douglas J. 2005. </w:t>
      </w:r>
      <w:r w:rsidRPr="00042C31">
        <w:rPr>
          <w:i/>
          <w:noProof/>
        </w:rPr>
        <w:t>Evolution</w:t>
      </w:r>
      <w:r w:rsidRPr="00042C31">
        <w:rPr>
          <w:noProof/>
        </w:rPr>
        <w:t>: Sinauer Associates Inc.</w:t>
      </w:r>
    </w:p>
    <w:p w14:paraId="50D9C2AF" w14:textId="77777777" w:rsidR="00042C31" w:rsidRPr="00042C31" w:rsidRDefault="00042C31" w:rsidP="00042C31">
      <w:pPr>
        <w:pStyle w:val="EndNoteBibliography"/>
        <w:spacing w:after="0"/>
        <w:ind w:left="720" w:hanging="720"/>
        <w:rPr>
          <w:noProof/>
        </w:rPr>
      </w:pPr>
      <w:r w:rsidRPr="00042C31">
        <w:rPr>
          <w:noProof/>
        </w:rPr>
        <w:lastRenderedPageBreak/>
        <w:t xml:space="preserve">Gabaldón, T., and M. A. Huynen. 2004. "Prediction of protein function and pathways in the genome era."  </w:t>
      </w:r>
      <w:r w:rsidRPr="00042C31">
        <w:rPr>
          <w:i/>
          <w:noProof/>
        </w:rPr>
        <w:t>Cellular and Molecular Life Sciences (CMLS)</w:t>
      </w:r>
      <w:r w:rsidRPr="00042C31">
        <w:rPr>
          <w:noProof/>
        </w:rPr>
        <w:t xml:space="preserve"> 61:930-944. doi: 10.1007/s00018-003-3387-y.</w:t>
      </w:r>
    </w:p>
    <w:p w14:paraId="410C3BEC" w14:textId="77777777" w:rsidR="00042C31" w:rsidRPr="00042C31" w:rsidRDefault="00042C31" w:rsidP="00042C31">
      <w:pPr>
        <w:pStyle w:val="EndNoteBibliography"/>
        <w:spacing w:after="0"/>
        <w:ind w:left="720" w:hanging="720"/>
        <w:rPr>
          <w:noProof/>
        </w:rPr>
      </w:pPr>
      <w:r w:rsidRPr="00042C31">
        <w:rPr>
          <w:noProof/>
        </w:rPr>
        <w:t xml:space="preserve">Gabaldón, Toni. 2007. "Evolution of proteins and proteomes: a phylogenetics approach."  </w:t>
      </w:r>
      <w:r w:rsidRPr="00042C31">
        <w:rPr>
          <w:i/>
          <w:noProof/>
        </w:rPr>
        <w:t>Evolutionary Bioinformatics Online</w:t>
      </w:r>
      <w:r w:rsidRPr="00042C31">
        <w:rPr>
          <w:noProof/>
        </w:rPr>
        <w:t xml:space="preserve"> 1:51-61.</w:t>
      </w:r>
    </w:p>
    <w:p w14:paraId="42BB802C" w14:textId="77777777" w:rsidR="00042C31" w:rsidRPr="00042C31" w:rsidRDefault="00042C31" w:rsidP="00042C31">
      <w:pPr>
        <w:pStyle w:val="EndNoteBibliography"/>
        <w:spacing w:after="0"/>
        <w:ind w:left="720" w:hanging="720"/>
        <w:rPr>
          <w:noProof/>
        </w:rPr>
      </w:pPr>
      <w:r w:rsidRPr="00042C31">
        <w:rPr>
          <w:noProof/>
        </w:rPr>
        <w:t xml:space="preserve">Gabaldón, Toni. 2008. "Large-scale assignment of orthology: back to phylogenetics?"  </w:t>
      </w:r>
      <w:r w:rsidRPr="00042C31">
        <w:rPr>
          <w:i/>
          <w:noProof/>
        </w:rPr>
        <w:t>Genome Biology</w:t>
      </w:r>
      <w:r w:rsidRPr="00042C31">
        <w:rPr>
          <w:noProof/>
        </w:rPr>
        <w:t xml:space="preserve"> 9:235. doi: 10.1186/gb-2008-9-10-235.</w:t>
      </w:r>
    </w:p>
    <w:p w14:paraId="6BCA7BDD" w14:textId="77777777" w:rsidR="00042C31" w:rsidRPr="00042C31" w:rsidRDefault="00042C31" w:rsidP="00042C31">
      <w:pPr>
        <w:pStyle w:val="EndNoteBibliography"/>
        <w:spacing w:after="0"/>
        <w:ind w:left="720" w:hanging="720"/>
        <w:rPr>
          <w:noProof/>
        </w:rPr>
      </w:pPr>
      <w:r w:rsidRPr="00042C31">
        <w:rPr>
          <w:noProof/>
        </w:rPr>
        <w:t xml:space="preserve">Gabaldón, Toni, and Eugene V. Koonin. 2013. "Functional and evolutionary implications of gene orthology."  </w:t>
      </w:r>
      <w:r w:rsidRPr="00042C31">
        <w:rPr>
          <w:i/>
          <w:noProof/>
        </w:rPr>
        <w:t>Nature Reviews Genetics</w:t>
      </w:r>
      <w:r w:rsidRPr="00042C31">
        <w:rPr>
          <w:noProof/>
        </w:rPr>
        <w:t xml:space="preserve"> 14:360-366. doi: 10.1038/nrg3456.</w:t>
      </w:r>
    </w:p>
    <w:p w14:paraId="375D4350" w14:textId="77777777" w:rsidR="00042C31" w:rsidRPr="00042C31" w:rsidRDefault="00042C31" w:rsidP="00042C31">
      <w:pPr>
        <w:pStyle w:val="EndNoteBibliography"/>
        <w:spacing w:after="0"/>
        <w:ind w:left="720" w:hanging="720"/>
        <w:rPr>
          <w:noProof/>
        </w:rPr>
      </w:pPr>
      <w:r w:rsidRPr="00042C31">
        <w:rPr>
          <w:noProof/>
        </w:rPr>
        <w:t xml:space="preserve">Gaucher, Eric A., James T. Kratzer, and Ryan N. Randall. 2010. "Deep Phylogeny—How a Tree Can Help Characterize Early Life on Earth."  </w:t>
      </w:r>
      <w:r w:rsidRPr="00042C31">
        <w:rPr>
          <w:i/>
          <w:noProof/>
        </w:rPr>
        <w:t>Cold Spring Harbor Perspectives in Biology</w:t>
      </w:r>
      <w:r w:rsidRPr="00042C31">
        <w:rPr>
          <w:noProof/>
        </w:rPr>
        <w:t xml:space="preserve"> 2. doi: 10.1101/cshperspect.a002238.</w:t>
      </w:r>
    </w:p>
    <w:p w14:paraId="51462F12" w14:textId="77777777" w:rsidR="00042C31" w:rsidRPr="00042C31" w:rsidRDefault="00042C31" w:rsidP="00042C31">
      <w:pPr>
        <w:pStyle w:val="EndNoteBibliography"/>
        <w:spacing w:after="0"/>
        <w:ind w:left="720" w:hanging="720"/>
        <w:rPr>
          <w:noProof/>
        </w:rPr>
      </w:pPr>
      <w:r w:rsidRPr="00042C31">
        <w:rPr>
          <w:noProof/>
        </w:rPr>
        <w:t xml:space="preserve">Germot, Agnes, Herve Philippe, and Herve Le Guyader. 1997. "Evidence for loss of mitochondria in Microsporidia from a mitochondrial-type HSP70 in Nosema locustae."  </w:t>
      </w:r>
      <w:r w:rsidRPr="00042C31">
        <w:rPr>
          <w:i/>
          <w:noProof/>
        </w:rPr>
        <w:t>Molecular and Biochemical Parasitology</w:t>
      </w:r>
      <w:r w:rsidRPr="00042C31">
        <w:rPr>
          <w:noProof/>
        </w:rPr>
        <w:t>:10.</w:t>
      </w:r>
    </w:p>
    <w:p w14:paraId="43BB0BE7" w14:textId="77777777" w:rsidR="00042C31" w:rsidRPr="00042C31" w:rsidRDefault="00042C31" w:rsidP="00042C31">
      <w:pPr>
        <w:pStyle w:val="EndNoteBibliography"/>
        <w:spacing w:after="0"/>
        <w:ind w:left="720" w:hanging="720"/>
        <w:rPr>
          <w:noProof/>
        </w:rPr>
      </w:pPr>
      <w:r w:rsidRPr="00042C31">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042C31">
        <w:rPr>
          <w:i/>
          <w:noProof/>
        </w:rPr>
        <w:t>Nucleic Acids Research</w:t>
      </w:r>
      <w:r w:rsidRPr="00042C31">
        <w:rPr>
          <w:noProof/>
        </w:rPr>
        <w:t xml:space="preserve"> 36:3420-3435. doi: 10.1093/nar/gkn176.</w:t>
      </w:r>
    </w:p>
    <w:p w14:paraId="39C39C6C" w14:textId="77777777" w:rsidR="00042C31" w:rsidRPr="00042C31" w:rsidRDefault="00042C31" w:rsidP="00042C31">
      <w:pPr>
        <w:pStyle w:val="EndNoteBibliography"/>
        <w:spacing w:after="0"/>
        <w:ind w:left="720" w:hanging="720"/>
        <w:rPr>
          <w:noProof/>
        </w:rPr>
      </w:pPr>
      <w:r w:rsidRPr="00042C31">
        <w:rPr>
          <w:noProof/>
        </w:rPr>
        <w:t xml:space="preserve">Gregory, T. Ryan. 2008. "Understanding Evolutionary Trees."  </w:t>
      </w:r>
      <w:r w:rsidRPr="00042C31">
        <w:rPr>
          <w:i/>
          <w:noProof/>
        </w:rPr>
        <w:t>Evolution: Education and Outreach</w:t>
      </w:r>
      <w:r w:rsidRPr="00042C31">
        <w:rPr>
          <w:noProof/>
        </w:rPr>
        <w:t xml:space="preserve"> 1:121-137. doi: 10.1007/s12052-008-0035-x.</w:t>
      </w:r>
    </w:p>
    <w:p w14:paraId="1321DAF9" w14:textId="77777777" w:rsidR="00042C31" w:rsidRPr="00042C31" w:rsidRDefault="00042C31" w:rsidP="00042C31">
      <w:pPr>
        <w:pStyle w:val="EndNoteBibliography"/>
        <w:spacing w:after="0"/>
        <w:ind w:left="720" w:hanging="720"/>
        <w:rPr>
          <w:noProof/>
        </w:rPr>
      </w:pPr>
      <w:r w:rsidRPr="00042C31">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042C31">
        <w:rPr>
          <w:i/>
          <w:noProof/>
        </w:rPr>
        <w:t>PLoS Pathogens</w:t>
      </w:r>
      <w:r w:rsidRPr="00042C31">
        <w:rPr>
          <w:noProof/>
        </w:rPr>
        <w:t xml:space="preserve"> 10. doi: 10.1371/journal.ppat.1004547.</w:t>
      </w:r>
    </w:p>
    <w:p w14:paraId="2E20A4FE" w14:textId="77777777" w:rsidR="00042C31" w:rsidRPr="00042C31" w:rsidRDefault="00042C31" w:rsidP="00042C31">
      <w:pPr>
        <w:pStyle w:val="EndNoteBibliography"/>
        <w:spacing w:after="0"/>
        <w:ind w:left="720" w:hanging="720"/>
        <w:rPr>
          <w:noProof/>
        </w:rPr>
      </w:pPr>
      <w:r w:rsidRPr="00042C31">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042C31">
        <w:rPr>
          <w:i/>
          <w:noProof/>
        </w:rPr>
        <w:t>PLoS pathogens</w:t>
      </w:r>
      <w:r w:rsidRPr="00042C31">
        <w:rPr>
          <w:noProof/>
        </w:rPr>
        <w:t xml:space="preserve"> 8:e1002979-e1002979. doi: 10.1371/journal.ppat.1002979.</w:t>
      </w:r>
    </w:p>
    <w:p w14:paraId="0F32302D" w14:textId="77777777" w:rsidR="00042C31" w:rsidRPr="00042C31" w:rsidRDefault="00042C31" w:rsidP="00042C31">
      <w:pPr>
        <w:pStyle w:val="EndNoteBibliography"/>
        <w:spacing w:after="0"/>
        <w:ind w:left="720" w:hanging="720"/>
        <w:rPr>
          <w:noProof/>
        </w:rPr>
      </w:pPr>
      <w:r w:rsidRPr="00042C31">
        <w:rPr>
          <w:noProof/>
        </w:rPr>
        <w:t xml:space="preserve">Hirt, R. P., J. M. Logsdon, B. Healy, M. W. Dorey, W. F. Doolittle, and T. M. Embley. 1999. "Microsporidia are related to Fungi: Evidence from the largest subunit of RNA polymerase II and other proteins."  </w:t>
      </w:r>
      <w:r w:rsidRPr="00042C31">
        <w:rPr>
          <w:i/>
          <w:noProof/>
        </w:rPr>
        <w:t>Proceedings of the National Academy of Sciences</w:t>
      </w:r>
      <w:r w:rsidRPr="00042C31">
        <w:rPr>
          <w:noProof/>
        </w:rPr>
        <w:t xml:space="preserve"> 96:580-585. doi: 10.1073/pnas.96.2.580.</w:t>
      </w:r>
    </w:p>
    <w:p w14:paraId="30FA592A" w14:textId="77777777" w:rsidR="00042C31" w:rsidRPr="00042C31" w:rsidRDefault="00042C31" w:rsidP="00042C31">
      <w:pPr>
        <w:pStyle w:val="EndNoteBibliography"/>
        <w:spacing w:after="0"/>
        <w:ind w:left="720" w:hanging="720"/>
        <w:rPr>
          <w:noProof/>
        </w:rPr>
      </w:pPr>
      <w:r w:rsidRPr="00042C31">
        <w:rPr>
          <w:noProof/>
        </w:rPr>
        <w:lastRenderedPageBreak/>
        <w:t xml:space="preserve">Hirt, Robert P., Bryan Healy, Charles R. Vossbrinck, Elizabeth U. Canning, and T. Martin Embley. 1997. "A mitochondrial Hsp70 orthologue in Vairimorpha necatrix: molecular evidence that microsporidia once contained mitochondria."  </w:t>
      </w:r>
      <w:r w:rsidRPr="00042C31">
        <w:rPr>
          <w:i/>
          <w:noProof/>
        </w:rPr>
        <w:t>Current Biology</w:t>
      </w:r>
      <w:r w:rsidRPr="00042C31">
        <w:rPr>
          <w:noProof/>
        </w:rPr>
        <w:t xml:space="preserve"> 7:995-998. doi: 10.1016/S0960-9822(06)00420-9.</w:t>
      </w:r>
    </w:p>
    <w:p w14:paraId="03E8FB7F" w14:textId="77777777" w:rsidR="00042C31" w:rsidRPr="00042C31" w:rsidRDefault="00042C31" w:rsidP="00042C31">
      <w:pPr>
        <w:pStyle w:val="EndNoteBibliography"/>
        <w:spacing w:after="0"/>
        <w:ind w:left="720" w:hanging="720"/>
        <w:rPr>
          <w:noProof/>
        </w:rPr>
      </w:pPr>
      <w:r w:rsidRPr="00042C31">
        <w:rPr>
          <w:noProof/>
        </w:rPr>
        <w:t xml:space="preserve">Huerta-Cepas, Jaime, François Serra, and Peer Bork. 2016. "ETE 3: Reconstruction, Analysis, and Visualization of Phylogenomic Data."  </w:t>
      </w:r>
      <w:r w:rsidRPr="00042C31">
        <w:rPr>
          <w:i/>
          <w:noProof/>
        </w:rPr>
        <w:t>Molecular Biology and Evolution</w:t>
      </w:r>
      <w:r w:rsidRPr="00042C31">
        <w:rPr>
          <w:noProof/>
        </w:rPr>
        <w:t xml:space="preserve"> 33:1635-1638. doi: 10.1093/molbev/msw046.</w:t>
      </w:r>
    </w:p>
    <w:p w14:paraId="0317DBFF" w14:textId="77777777" w:rsidR="00042C31" w:rsidRPr="00042C31" w:rsidRDefault="00042C31" w:rsidP="00042C31">
      <w:pPr>
        <w:pStyle w:val="EndNoteBibliography"/>
        <w:spacing w:after="0"/>
        <w:ind w:left="720" w:hanging="720"/>
        <w:rPr>
          <w:noProof/>
        </w:rPr>
      </w:pPr>
      <w:r w:rsidRPr="00042C31">
        <w:rPr>
          <w:noProof/>
        </w:rPr>
        <w:t xml:space="preserve">James, Timothy Y, Adrian Pelin, Linda Bonen, Steven Ahrendt, Divya Sain, Nicolas Corradi, and Jason E Stajich. 2013. "Shared signatures of parasitism and phylogenomics unite Cryptomycota and microsporidia."  </w:t>
      </w:r>
      <w:r w:rsidRPr="00042C31">
        <w:rPr>
          <w:i/>
          <w:noProof/>
        </w:rPr>
        <w:t>Current biology : CB</w:t>
      </w:r>
      <w:r w:rsidRPr="00042C31">
        <w:rPr>
          <w:noProof/>
        </w:rPr>
        <w:t xml:space="preserve"> 23:1548-53. doi: 10.1016/j.cub.2013.06.057.</w:t>
      </w:r>
    </w:p>
    <w:p w14:paraId="16A933D1" w14:textId="77777777" w:rsidR="00042C31" w:rsidRPr="00042C31" w:rsidRDefault="00042C31" w:rsidP="00042C31">
      <w:pPr>
        <w:pStyle w:val="EndNoteBibliography"/>
        <w:spacing w:after="0"/>
        <w:ind w:left="720" w:hanging="720"/>
        <w:rPr>
          <w:noProof/>
        </w:rPr>
      </w:pPr>
      <w:r w:rsidRPr="00042C31">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042C31">
        <w:rPr>
          <w:i/>
          <w:noProof/>
        </w:rPr>
        <w:t>Applied and Environmental Microbiology</w:t>
      </w:r>
      <w:r w:rsidRPr="00042C31">
        <w:rPr>
          <w:noProof/>
        </w:rPr>
        <w:t xml:space="preserve"> 73:4071-4073. doi: 10.1128/AEM.00477-07.</w:t>
      </w:r>
    </w:p>
    <w:p w14:paraId="0718EA0F" w14:textId="77777777" w:rsidR="00042C31" w:rsidRPr="00042C31" w:rsidRDefault="00042C31" w:rsidP="00042C31">
      <w:pPr>
        <w:pStyle w:val="EndNoteBibliography"/>
        <w:spacing w:after="0"/>
        <w:ind w:left="720" w:hanging="720"/>
        <w:rPr>
          <w:noProof/>
        </w:rPr>
      </w:pPr>
      <w:r w:rsidRPr="00042C31">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042C31">
        <w:rPr>
          <w:i/>
          <w:noProof/>
        </w:rPr>
        <w:t>Journal of Eukaryotic Microbiology</w:t>
      </w:r>
      <w:r w:rsidRPr="00042C31">
        <w:rPr>
          <w:noProof/>
        </w:rPr>
        <w:t xml:space="preserve"> 45:273-283. doi: 10.1111/j.1550-7408.1998.tb04536.x.</w:t>
      </w:r>
    </w:p>
    <w:p w14:paraId="4AFB177B" w14:textId="77777777" w:rsidR="00042C31" w:rsidRPr="00042C31" w:rsidRDefault="00042C31" w:rsidP="00042C31">
      <w:pPr>
        <w:pStyle w:val="EndNoteBibliography"/>
        <w:spacing w:after="0"/>
        <w:ind w:left="720" w:hanging="720"/>
        <w:rPr>
          <w:noProof/>
        </w:rPr>
      </w:pPr>
      <w:r w:rsidRPr="00042C31">
        <w:rPr>
          <w:noProof/>
        </w:rPr>
        <w:t xml:space="preserve">Jothi, Raja, Teresa M Przytycka, and L Aravind. 2007. "Discovering functional linkages and uncharacterized cellular pathways using phylogenetic profile comparisons: a comprehensive assessment."  </w:t>
      </w:r>
      <w:r w:rsidRPr="00042C31">
        <w:rPr>
          <w:i/>
          <w:noProof/>
        </w:rPr>
        <w:t>BMC bioinformatics</w:t>
      </w:r>
      <w:r w:rsidRPr="00042C31">
        <w:rPr>
          <w:noProof/>
        </w:rPr>
        <w:t xml:space="preserve"> 8:173-173. doi: 10.1186/1471-2105-8-173.</w:t>
      </w:r>
    </w:p>
    <w:p w14:paraId="0784A3B4" w14:textId="77777777" w:rsidR="00042C31" w:rsidRPr="00042C31" w:rsidRDefault="00042C31" w:rsidP="00042C31">
      <w:pPr>
        <w:pStyle w:val="EndNoteBibliography"/>
        <w:spacing w:after="0"/>
        <w:ind w:left="720" w:hanging="720"/>
        <w:rPr>
          <w:noProof/>
        </w:rPr>
      </w:pPr>
      <w:r w:rsidRPr="00042C31">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042C31">
        <w:rPr>
          <w:i/>
          <w:noProof/>
        </w:rPr>
        <w:t>The Journal of Biochemistry</w:t>
      </w:r>
      <w:r w:rsidRPr="00042C31">
        <w:rPr>
          <w:noProof/>
        </w:rPr>
        <w:t xml:space="preserve"> 120:1095-1103.</w:t>
      </w:r>
    </w:p>
    <w:p w14:paraId="03614E30" w14:textId="77777777" w:rsidR="00042C31" w:rsidRPr="00042C31" w:rsidRDefault="00042C31" w:rsidP="00042C31">
      <w:pPr>
        <w:pStyle w:val="EndNoteBibliography"/>
        <w:spacing w:after="0"/>
        <w:ind w:left="720" w:hanging="720"/>
        <w:rPr>
          <w:noProof/>
        </w:rPr>
      </w:pPr>
      <w:r w:rsidRPr="00042C31">
        <w:rPr>
          <w:noProof/>
        </w:rPr>
        <w:t xml:space="preserve">Kanehisa, M, and S Goto. 2000. "KEGG: kyoto encyclopedia of genes and genomes."  </w:t>
      </w:r>
      <w:r w:rsidRPr="00042C31">
        <w:rPr>
          <w:i/>
          <w:noProof/>
        </w:rPr>
        <w:t>Nucleic acids research</w:t>
      </w:r>
      <w:r w:rsidRPr="00042C31">
        <w:rPr>
          <w:noProof/>
        </w:rPr>
        <w:t xml:space="preserve"> 28:27-30.</w:t>
      </w:r>
    </w:p>
    <w:p w14:paraId="14F0582D" w14:textId="77777777" w:rsidR="00042C31" w:rsidRPr="00042C31" w:rsidRDefault="00042C31" w:rsidP="00042C31">
      <w:pPr>
        <w:pStyle w:val="EndNoteBibliography"/>
        <w:spacing w:after="0"/>
        <w:ind w:left="720" w:hanging="720"/>
        <w:rPr>
          <w:noProof/>
        </w:rPr>
      </w:pPr>
      <w:r w:rsidRPr="00042C31">
        <w:rPr>
          <w:noProof/>
        </w:rPr>
        <w:t xml:space="preserve">Kanehisa, Minoru, Susumu Goto, Yoko Sato, Masayuki Kawashima, Miho Furumichi, and Mao Tanabe. 2014. "Data, information, knowledge and principle: Back to metabolism in KEGG."  </w:t>
      </w:r>
      <w:r w:rsidRPr="00042C31">
        <w:rPr>
          <w:i/>
          <w:noProof/>
        </w:rPr>
        <w:t>Nucleic Acids Research</w:t>
      </w:r>
      <w:r w:rsidRPr="00042C31">
        <w:rPr>
          <w:noProof/>
        </w:rPr>
        <w:t xml:space="preserve"> 42. doi: 10.1093/nar/gkt1076.</w:t>
      </w:r>
    </w:p>
    <w:p w14:paraId="2652D6C7" w14:textId="77777777" w:rsidR="00042C31" w:rsidRPr="00042C31" w:rsidRDefault="00042C31" w:rsidP="00042C31">
      <w:pPr>
        <w:pStyle w:val="EndNoteBibliography"/>
        <w:spacing w:after="0"/>
        <w:ind w:left="720" w:hanging="720"/>
        <w:rPr>
          <w:noProof/>
        </w:rPr>
      </w:pPr>
      <w:r w:rsidRPr="00042C31">
        <w:rPr>
          <w:noProof/>
        </w:rPr>
        <w:t xml:space="preserve">Kanehisa, Minoru, Yoko Sato, Masayuki Kawashima, Miho Furumichi, and Mao Tanabe. 2016. "KEGG as a reference resource for gene and protein annotation."  </w:t>
      </w:r>
      <w:r w:rsidRPr="00042C31">
        <w:rPr>
          <w:i/>
          <w:noProof/>
        </w:rPr>
        <w:t>Nucleic Acids Research</w:t>
      </w:r>
      <w:r w:rsidRPr="00042C31">
        <w:rPr>
          <w:noProof/>
        </w:rPr>
        <w:t xml:space="preserve"> 44:D457-D462. doi: 10.1093/nar/gkv1070.</w:t>
      </w:r>
    </w:p>
    <w:p w14:paraId="1290FBAE" w14:textId="77777777" w:rsidR="00042C31" w:rsidRPr="00042C31" w:rsidRDefault="00042C31" w:rsidP="00042C31">
      <w:pPr>
        <w:pStyle w:val="EndNoteBibliography"/>
        <w:spacing w:after="0"/>
        <w:ind w:left="720" w:hanging="720"/>
        <w:rPr>
          <w:noProof/>
        </w:rPr>
      </w:pPr>
      <w:r w:rsidRPr="00042C31">
        <w:rPr>
          <w:noProof/>
        </w:rPr>
        <w:lastRenderedPageBreak/>
        <w:t xml:space="preserve">Kanehisa, Minoru, Yoko Sato, and Kanae Morishima. 2016. "BlastKOALA and GhostKOALA: KEGG Tools for Functional Characterization of Genome and Metagenome Sequences."  </w:t>
      </w:r>
      <w:r w:rsidRPr="00042C31">
        <w:rPr>
          <w:i/>
          <w:noProof/>
        </w:rPr>
        <w:t>Journal of Molecular Biology</w:t>
      </w:r>
      <w:r w:rsidRPr="00042C31">
        <w:rPr>
          <w:noProof/>
        </w:rPr>
        <w:t xml:space="preserve"> 428:726-731. doi: 10.1016/j.jmb.2015.11.006.</w:t>
      </w:r>
    </w:p>
    <w:p w14:paraId="2DAEC19B" w14:textId="77777777" w:rsidR="00042C31" w:rsidRPr="00042C31" w:rsidRDefault="00042C31" w:rsidP="00042C31">
      <w:pPr>
        <w:pStyle w:val="EndNoteBibliography"/>
        <w:spacing w:after="0"/>
        <w:ind w:left="720" w:hanging="720"/>
        <w:rPr>
          <w:noProof/>
        </w:rPr>
      </w:pPr>
      <w:r w:rsidRPr="00042C31">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042C31">
        <w:rPr>
          <w:i/>
          <w:noProof/>
        </w:rPr>
        <w:t>Nature</w:t>
      </w:r>
      <w:r w:rsidRPr="00042C31">
        <w:rPr>
          <w:noProof/>
        </w:rPr>
        <w:t xml:space="preserve"> 414:450-453. doi: 10.1038/35106579.</w:t>
      </w:r>
    </w:p>
    <w:p w14:paraId="32C73CC3" w14:textId="77777777" w:rsidR="00042C31" w:rsidRPr="00042C31" w:rsidRDefault="00042C31" w:rsidP="00042C31">
      <w:pPr>
        <w:pStyle w:val="EndNoteBibliography"/>
        <w:spacing w:after="0"/>
        <w:ind w:left="720" w:hanging="720"/>
        <w:rPr>
          <w:noProof/>
        </w:rPr>
      </w:pPr>
      <w:r w:rsidRPr="00042C31">
        <w:rPr>
          <w:noProof/>
        </w:rPr>
        <w:t xml:space="preserve">Kaya, Ghosh, and Weiss Louis M. 2012. "T cell response and persistence of the microsporidia."  </w:t>
      </w:r>
      <w:r w:rsidRPr="00042C31">
        <w:rPr>
          <w:i/>
          <w:noProof/>
        </w:rPr>
        <w:t>FEMS Microbiology Reviews</w:t>
      </w:r>
      <w:r w:rsidRPr="00042C31">
        <w:rPr>
          <w:noProof/>
        </w:rPr>
        <w:t xml:space="preserve"> 36:748-760. doi: 10.1111/j.1574-6976.2011.00318.x.</w:t>
      </w:r>
    </w:p>
    <w:p w14:paraId="4D78CCAB" w14:textId="77777777" w:rsidR="00042C31" w:rsidRPr="00042C31" w:rsidRDefault="00042C31" w:rsidP="00042C31">
      <w:pPr>
        <w:pStyle w:val="EndNoteBibliography"/>
        <w:spacing w:after="0"/>
        <w:ind w:left="720" w:hanging="720"/>
        <w:rPr>
          <w:noProof/>
        </w:rPr>
      </w:pPr>
      <w:r w:rsidRPr="00042C31">
        <w:rPr>
          <w:noProof/>
        </w:rPr>
        <w:t xml:space="preserve">Keeling, P. J., and W. F. Doolittle. 1996. "Alpha-tubulin from early-diverging eukaryotic lineages and the evolution of the tubulin family."  </w:t>
      </w:r>
      <w:r w:rsidRPr="00042C31">
        <w:rPr>
          <w:i/>
          <w:noProof/>
        </w:rPr>
        <w:t>Molecular Biology and Evolution</w:t>
      </w:r>
      <w:r w:rsidRPr="00042C31">
        <w:rPr>
          <w:noProof/>
        </w:rPr>
        <w:t xml:space="preserve"> 13:1297-1305. doi: 10.1093/oxfordjournals.molbev.a025576.</w:t>
      </w:r>
    </w:p>
    <w:p w14:paraId="4B0BC3D4" w14:textId="77777777" w:rsidR="00042C31" w:rsidRPr="00042C31" w:rsidRDefault="00042C31" w:rsidP="00042C31">
      <w:pPr>
        <w:pStyle w:val="EndNoteBibliography"/>
        <w:spacing w:after="0"/>
        <w:ind w:left="720" w:hanging="720"/>
        <w:rPr>
          <w:noProof/>
        </w:rPr>
      </w:pPr>
      <w:r w:rsidRPr="00042C31">
        <w:rPr>
          <w:noProof/>
        </w:rPr>
        <w:t xml:space="preserve">Keeling, Patrick. 2009. "Five questions about microsporidia."  </w:t>
      </w:r>
      <w:r w:rsidRPr="00042C31">
        <w:rPr>
          <w:i/>
          <w:noProof/>
        </w:rPr>
        <w:t>PLoS pathogens</w:t>
      </w:r>
      <w:r w:rsidRPr="00042C31">
        <w:rPr>
          <w:noProof/>
        </w:rPr>
        <w:t xml:space="preserve"> 5:e1000489-e1000489. doi: 10.1371/journal.ppat.1000489.</w:t>
      </w:r>
    </w:p>
    <w:p w14:paraId="32240311" w14:textId="77777777" w:rsidR="00042C31" w:rsidRPr="00042C31" w:rsidRDefault="00042C31" w:rsidP="00042C31">
      <w:pPr>
        <w:pStyle w:val="EndNoteBibliography"/>
        <w:spacing w:after="0"/>
        <w:ind w:left="720" w:hanging="720"/>
        <w:rPr>
          <w:noProof/>
        </w:rPr>
      </w:pPr>
      <w:r w:rsidRPr="00042C31">
        <w:rPr>
          <w:noProof/>
        </w:rPr>
        <w:t xml:space="preserve">Keeling, Patrick J, and Nicolas Corradi. 2011. "Shrink it or lose it: balancing loss of function with shrinking genomes in the microsporidia."  </w:t>
      </w:r>
      <w:r w:rsidRPr="00042C31">
        <w:rPr>
          <w:i/>
          <w:noProof/>
        </w:rPr>
        <w:t>Virulence</w:t>
      </w:r>
      <w:r w:rsidRPr="00042C31">
        <w:rPr>
          <w:noProof/>
        </w:rPr>
        <w:t xml:space="preserve"> 2:67-70. doi: 10.4161/viru.2.1.14606.</w:t>
      </w:r>
    </w:p>
    <w:p w14:paraId="774B35CF" w14:textId="77777777" w:rsidR="00042C31" w:rsidRPr="00042C31" w:rsidRDefault="00042C31" w:rsidP="00042C31">
      <w:pPr>
        <w:pStyle w:val="EndNoteBibliography"/>
        <w:spacing w:after="0"/>
        <w:ind w:left="720" w:hanging="720"/>
        <w:rPr>
          <w:noProof/>
        </w:rPr>
      </w:pPr>
      <w:r w:rsidRPr="00042C31">
        <w:rPr>
          <w:noProof/>
        </w:rPr>
        <w:t xml:space="preserve">Keeling, Patrick J, and Naomi M Fast. 2002. "Microsporidia: biology and evolution of highly reduced intracellular parasites."  </w:t>
      </w:r>
      <w:r w:rsidRPr="00042C31">
        <w:rPr>
          <w:i/>
          <w:noProof/>
        </w:rPr>
        <w:t>Annual review of microbiology</w:t>
      </w:r>
      <w:r w:rsidRPr="00042C31">
        <w:rPr>
          <w:noProof/>
        </w:rPr>
        <w:t xml:space="preserve"> 56:93-116. doi: 10.1146/annurev.micro.56.012302.160854.</w:t>
      </w:r>
    </w:p>
    <w:p w14:paraId="679C618C" w14:textId="77777777" w:rsidR="00042C31" w:rsidRPr="00042C31" w:rsidRDefault="00042C31" w:rsidP="00042C31">
      <w:pPr>
        <w:pStyle w:val="EndNoteBibliography"/>
        <w:spacing w:after="0"/>
        <w:ind w:left="720" w:hanging="720"/>
        <w:rPr>
          <w:noProof/>
        </w:rPr>
      </w:pPr>
      <w:r w:rsidRPr="00042C31">
        <w:rPr>
          <w:noProof/>
        </w:rPr>
        <w:t xml:space="preserve">Keeling, Patrick J., Melissa A. Luker, and Jeffrey D. Palmer. 2000. "Evidence from beta-tubulin phylogeny that microsporidia evolved from within the fungi."  </w:t>
      </w:r>
      <w:r w:rsidRPr="00042C31">
        <w:rPr>
          <w:i/>
          <w:noProof/>
        </w:rPr>
        <w:t>Molecular Biology and Evolution</w:t>
      </w:r>
      <w:r w:rsidRPr="00042C31">
        <w:rPr>
          <w:noProof/>
        </w:rPr>
        <w:t xml:space="preserve"> 17:23-31. doi: 10.1093/oxfordjournals.molbev.a026235.</w:t>
      </w:r>
    </w:p>
    <w:p w14:paraId="352D7B16" w14:textId="77777777" w:rsidR="00042C31" w:rsidRPr="00042C31" w:rsidRDefault="00042C31" w:rsidP="00042C31">
      <w:pPr>
        <w:pStyle w:val="EndNoteBibliography"/>
        <w:spacing w:after="0"/>
        <w:ind w:left="720" w:hanging="720"/>
        <w:rPr>
          <w:noProof/>
        </w:rPr>
      </w:pPr>
      <w:r w:rsidRPr="00042C31">
        <w:rPr>
          <w:noProof/>
        </w:rPr>
        <w:t xml:space="preserve">Kensche, Philip R, Vera van Noort, Bas E Dutilh, and Martijn A Huynen. 2008. "Practical and theoretical advances in predicting the function of a protein by its phylogenetic distribution."  </w:t>
      </w:r>
      <w:r w:rsidRPr="00042C31">
        <w:rPr>
          <w:i/>
          <w:noProof/>
        </w:rPr>
        <w:t>Journal of the Royal Society, Interface / the Royal Society</w:t>
      </w:r>
      <w:r w:rsidRPr="00042C31">
        <w:rPr>
          <w:noProof/>
        </w:rPr>
        <w:t xml:space="preserve"> 5:151-70. doi: 10.1098/rsif.2007.1047.</w:t>
      </w:r>
    </w:p>
    <w:p w14:paraId="380EDC58" w14:textId="77777777" w:rsidR="00042C31" w:rsidRPr="00042C31" w:rsidRDefault="00042C31" w:rsidP="00042C31">
      <w:pPr>
        <w:pStyle w:val="EndNoteBibliography"/>
        <w:spacing w:after="0"/>
        <w:ind w:left="720" w:hanging="720"/>
        <w:rPr>
          <w:noProof/>
        </w:rPr>
      </w:pPr>
      <w:r w:rsidRPr="00042C31">
        <w:rPr>
          <w:noProof/>
        </w:rPr>
        <w:t xml:space="preserve">Kmmari, Suresh, Srinu Rathlavath, Devika Pillai, and Gadasu Rajesh. 2018. "Hepatopancreatic Microsporidiasis (HPM) in Shrimp Culture: A Review."  </w:t>
      </w:r>
      <w:r w:rsidRPr="00042C31">
        <w:rPr>
          <w:i/>
          <w:noProof/>
        </w:rPr>
        <w:t>International Journal of Current Microbiology and Applied Sciences</w:t>
      </w:r>
      <w:r w:rsidRPr="00042C31">
        <w:rPr>
          <w:noProof/>
        </w:rPr>
        <w:t xml:space="preserve"> 7:3208-3215. doi: 10.20546/ijcmas.2018.701.383.</w:t>
      </w:r>
    </w:p>
    <w:p w14:paraId="66E8CA84" w14:textId="77777777" w:rsidR="00042C31" w:rsidRPr="00042C31" w:rsidRDefault="00042C31" w:rsidP="00042C31">
      <w:pPr>
        <w:pStyle w:val="EndNoteBibliography"/>
        <w:spacing w:after="0"/>
        <w:ind w:left="720" w:hanging="720"/>
        <w:rPr>
          <w:noProof/>
        </w:rPr>
      </w:pPr>
      <w:r w:rsidRPr="00042C31">
        <w:rPr>
          <w:noProof/>
        </w:rPr>
        <w:t xml:space="preserve">Koestler, Tina, and Ingo Ebersberger. 2011. "Zygomycetes, Microsporidia, and the Evolutionary Ancestry of Sex Determination."  </w:t>
      </w:r>
      <w:r w:rsidRPr="00042C31">
        <w:rPr>
          <w:i/>
          <w:noProof/>
        </w:rPr>
        <w:t>Genome Biology and Evolution</w:t>
      </w:r>
      <w:r w:rsidRPr="00042C31">
        <w:rPr>
          <w:noProof/>
        </w:rPr>
        <w:t xml:space="preserve"> 3:186-194. doi: 10.1093/gbe/evr009.</w:t>
      </w:r>
    </w:p>
    <w:p w14:paraId="70C622BB" w14:textId="77777777" w:rsidR="00042C31" w:rsidRPr="00042C31" w:rsidRDefault="00042C31" w:rsidP="00042C31">
      <w:pPr>
        <w:pStyle w:val="EndNoteBibliography"/>
        <w:spacing w:after="0"/>
        <w:ind w:left="720" w:hanging="720"/>
        <w:rPr>
          <w:noProof/>
        </w:rPr>
      </w:pPr>
      <w:r w:rsidRPr="00042C31">
        <w:rPr>
          <w:noProof/>
        </w:rPr>
        <w:t xml:space="preserve">Koestler, Tina, Arndt von Haeseler, and Ingo Ebersberger. 2010. "FACT: functional annotation transfer between proteins with similar feature architectures."  </w:t>
      </w:r>
      <w:r w:rsidRPr="00042C31">
        <w:rPr>
          <w:i/>
          <w:noProof/>
        </w:rPr>
        <w:t>BMC bioinformatics</w:t>
      </w:r>
      <w:r w:rsidRPr="00042C31">
        <w:rPr>
          <w:noProof/>
        </w:rPr>
        <w:t xml:space="preserve"> 11:417-417. doi: 10.1186/1471-2105-11-417.</w:t>
      </w:r>
    </w:p>
    <w:p w14:paraId="3FF76878" w14:textId="77777777" w:rsidR="00042C31" w:rsidRPr="00042C31" w:rsidRDefault="00042C31" w:rsidP="00042C31">
      <w:pPr>
        <w:pStyle w:val="EndNoteBibliography"/>
        <w:spacing w:after="0"/>
        <w:ind w:left="720" w:hanging="720"/>
        <w:rPr>
          <w:noProof/>
        </w:rPr>
      </w:pPr>
      <w:r w:rsidRPr="00042C31">
        <w:rPr>
          <w:noProof/>
        </w:rPr>
        <w:lastRenderedPageBreak/>
        <w:t xml:space="preserve">Kolaczkowski, Bryan, and Joseph W Thornton. 2009. "Long-Branch Attraction Bias and Inconsistency in Bayesian Phylogenetics."  </w:t>
      </w:r>
      <w:r w:rsidRPr="00042C31">
        <w:rPr>
          <w:i/>
          <w:noProof/>
        </w:rPr>
        <w:t>PLoS ONE</w:t>
      </w:r>
      <w:r w:rsidRPr="00042C31">
        <w:rPr>
          <w:noProof/>
        </w:rPr>
        <w:t xml:space="preserve"> 4:12.</w:t>
      </w:r>
    </w:p>
    <w:p w14:paraId="02731770" w14:textId="77777777" w:rsidR="00042C31" w:rsidRPr="00042C31" w:rsidRDefault="00042C31" w:rsidP="00042C31">
      <w:pPr>
        <w:pStyle w:val="EndNoteBibliography"/>
        <w:spacing w:after="0"/>
        <w:ind w:left="720" w:hanging="720"/>
        <w:rPr>
          <w:noProof/>
        </w:rPr>
      </w:pPr>
      <w:r w:rsidRPr="00042C31">
        <w:rPr>
          <w:noProof/>
        </w:rPr>
        <w:t xml:space="preserve">Kristensen, D. M., Y. I. Wolf, A. R. Mushegian, and E. V. Koonin. 2011. "Computational methods for Gene Orthology inference."  </w:t>
      </w:r>
      <w:r w:rsidRPr="00042C31">
        <w:rPr>
          <w:i/>
          <w:noProof/>
        </w:rPr>
        <w:t>Briefings in Bioinformatics</w:t>
      </w:r>
      <w:r w:rsidRPr="00042C31">
        <w:rPr>
          <w:noProof/>
        </w:rPr>
        <w:t xml:space="preserve"> 12:379-391. doi: 10.1093/bib/bbr030.</w:t>
      </w:r>
    </w:p>
    <w:p w14:paraId="2F2FC331" w14:textId="77777777" w:rsidR="00042C31" w:rsidRPr="00042C31" w:rsidRDefault="00042C31" w:rsidP="00042C31">
      <w:pPr>
        <w:pStyle w:val="EndNoteBibliography"/>
        <w:spacing w:after="0"/>
        <w:ind w:left="720" w:hanging="720"/>
        <w:rPr>
          <w:noProof/>
        </w:rPr>
      </w:pPr>
      <w:r w:rsidRPr="00042C31">
        <w:rPr>
          <w:noProof/>
        </w:rPr>
        <w:t xml:space="preserve">Kück, Patrick, Christoph Mayer, Johann-Wolfgang Wägele, and Bernhard Misof. 2012. "Long Branch Effects Distort Maximum Likelihood Phylogenies in Simulations Despite Selection of the Correct Model."  </w:t>
      </w:r>
      <w:r w:rsidRPr="00042C31">
        <w:rPr>
          <w:i/>
          <w:noProof/>
        </w:rPr>
        <w:t>PLoS ONE</w:t>
      </w:r>
      <w:r w:rsidRPr="00042C31">
        <w:rPr>
          <w:noProof/>
        </w:rPr>
        <w:t xml:space="preserve"> 7:e36593. doi: 10.1371/journal.pone.0036593.</w:t>
      </w:r>
    </w:p>
    <w:p w14:paraId="48539274" w14:textId="77777777" w:rsidR="00042C31" w:rsidRPr="00042C31" w:rsidRDefault="00042C31" w:rsidP="00042C31">
      <w:pPr>
        <w:pStyle w:val="EndNoteBibliography"/>
        <w:spacing w:after="0"/>
        <w:ind w:left="720" w:hanging="720"/>
        <w:rPr>
          <w:noProof/>
        </w:rPr>
      </w:pPr>
      <w:r w:rsidRPr="00042C31">
        <w:rPr>
          <w:noProof/>
        </w:rPr>
        <w:t xml:space="preserve">Kudo, R. R., and E. W. Daniels. 1963. "An Electron Microscope Study of the Spore of a Microsporidian, Thelohania californica*."  </w:t>
      </w:r>
      <w:r w:rsidRPr="00042C31">
        <w:rPr>
          <w:i/>
          <w:noProof/>
        </w:rPr>
        <w:t>The Journal of Protozoology</w:t>
      </w:r>
      <w:r w:rsidRPr="00042C31">
        <w:rPr>
          <w:noProof/>
        </w:rPr>
        <w:t xml:space="preserve"> 10:112-120. doi: 10.1111/j.1550-7408.1963.tb01645.x.</w:t>
      </w:r>
    </w:p>
    <w:p w14:paraId="78459D0B" w14:textId="77777777" w:rsidR="00042C31" w:rsidRPr="00042C31" w:rsidRDefault="00042C31" w:rsidP="00042C31">
      <w:pPr>
        <w:pStyle w:val="EndNoteBibliography"/>
        <w:spacing w:after="0"/>
        <w:ind w:left="720" w:hanging="720"/>
        <w:rPr>
          <w:noProof/>
        </w:rPr>
      </w:pPr>
      <w:r w:rsidRPr="00042C31">
        <w:rPr>
          <w:noProof/>
        </w:rPr>
        <w:t xml:space="preserve">Larkin, M. A., G. Blackshields, N. P. Brown, R. Chenna, P. A. McGettigan, H. McWilliam, F. Valentin, I. M. Wallace, A. Wilm, R. Lopez, J. D. Thompson, T. J. Gibson, and D. G. Higgins. 2007. "Clustal W and Clustal X version 2.0."  </w:t>
      </w:r>
      <w:r w:rsidRPr="00042C31">
        <w:rPr>
          <w:i/>
          <w:noProof/>
        </w:rPr>
        <w:t>Bioinformatics</w:t>
      </w:r>
      <w:r w:rsidRPr="00042C31">
        <w:rPr>
          <w:noProof/>
        </w:rPr>
        <w:t xml:space="preserve"> 23:2947-2948. doi: 10.1093/bioinformatics/btm404.</w:t>
      </w:r>
    </w:p>
    <w:p w14:paraId="5BF1A913" w14:textId="77777777" w:rsidR="00042C31" w:rsidRPr="00042C31" w:rsidRDefault="00042C31" w:rsidP="00042C31">
      <w:pPr>
        <w:pStyle w:val="EndNoteBibliography"/>
        <w:spacing w:after="0"/>
        <w:ind w:left="720" w:hanging="720"/>
        <w:rPr>
          <w:noProof/>
        </w:rPr>
      </w:pPr>
      <w:r w:rsidRPr="00042C31">
        <w:rPr>
          <w:noProof/>
        </w:rPr>
        <w:t xml:space="preserve">Le, Si Quang, and Olivier Gascuel. 2008. "An improved general amino acid replacement matrix."  </w:t>
      </w:r>
      <w:r w:rsidRPr="00042C31">
        <w:rPr>
          <w:i/>
          <w:noProof/>
        </w:rPr>
        <w:t>Molecular Biology and Evolution</w:t>
      </w:r>
      <w:r w:rsidRPr="00042C31">
        <w:rPr>
          <w:noProof/>
        </w:rPr>
        <w:t xml:space="preserve"> 25:1307-1320. doi: 10.1093/molbev/msn067.</w:t>
      </w:r>
    </w:p>
    <w:p w14:paraId="3B7F2A2A" w14:textId="77777777" w:rsidR="00042C31" w:rsidRPr="00042C31" w:rsidRDefault="00042C31" w:rsidP="00042C31">
      <w:pPr>
        <w:pStyle w:val="EndNoteBibliography"/>
        <w:spacing w:after="0"/>
        <w:ind w:left="720" w:hanging="720"/>
        <w:rPr>
          <w:noProof/>
        </w:rPr>
      </w:pPr>
      <w:r w:rsidRPr="00042C31">
        <w:rPr>
          <w:noProof/>
        </w:rPr>
        <w:t xml:space="preserve">Lee, John Hwa. 2008. "Molecular Detection of Enterocytozoon bieneusi and Identification of a Potentially Human-Pathogenic Genotype in Milk."  </w:t>
      </w:r>
      <w:r w:rsidRPr="00042C31">
        <w:rPr>
          <w:i/>
          <w:noProof/>
        </w:rPr>
        <w:t>Applied and Environmental Microbiology</w:t>
      </w:r>
      <w:r w:rsidRPr="00042C31">
        <w:rPr>
          <w:noProof/>
        </w:rPr>
        <w:t xml:space="preserve"> 74:1664-1666. doi: 10.1128/AEM.02110-07.</w:t>
      </w:r>
    </w:p>
    <w:p w14:paraId="01E1A0CF" w14:textId="77777777" w:rsidR="00042C31" w:rsidRPr="00042C31" w:rsidRDefault="00042C31" w:rsidP="00042C31">
      <w:pPr>
        <w:pStyle w:val="EndNoteBibliography"/>
        <w:spacing w:after="0"/>
        <w:ind w:left="720" w:hanging="720"/>
        <w:rPr>
          <w:noProof/>
        </w:rPr>
      </w:pPr>
      <w:r w:rsidRPr="00042C31">
        <w:rPr>
          <w:noProof/>
        </w:rPr>
        <w:t xml:space="preserve">Lee, Soo Chan, Nicolas Corradi, Edmond J. Byrnes, Santiago Torres-Martinez, Fred S. Dietrich, Patrick J. Keeling, and Joseph Heitman. 2008. "Microsporidia evolved from ancestral sexual fungi."  </w:t>
      </w:r>
      <w:r w:rsidRPr="00042C31">
        <w:rPr>
          <w:i/>
          <w:noProof/>
        </w:rPr>
        <w:t>Current biology : CB</w:t>
      </w:r>
      <w:r w:rsidRPr="00042C31">
        <w:rPr>
          <w:noProof/>
        </w:rPr>
        <w:t xml:space="preserve"> 18:1675-1679. doi: 10.1016/j.cub.2008.09.030.</w:t>
      </w:r>
    </w:p>
    <w:p w14:paraId="617D3A9A" w14:textId="77777777" w:rsidR="00042C31" w:rsidRPr="00042C31" w:rsidRDefault="00042C31" w:rsidP="00042C31">
      <w:pPr>
        <w:pStyle w:val="EndNoteBibliography"/>
        <w:spacing w:after="0"/>
        <w:ind w:left="720" w:hanging="720"/>
        <w:rPr>
          <w:noProof/>
        </w:rPr>
      </w:pPr>
      <w:r w:rsidRPr="00042C31">
        <w:rPr>
          <w:noProof/>
        </w:rPr>
        <w:t xml:space="preserve">Letunic, Ivica, Tobias Doerks, and Peer Bork. 2012. "SMART 7: Recent updates to the protein domain annotation resource."  </w:t>
      </w:r>
      <w:r w:rsidRPr="00042C31">
        <w:rPr>
          <w:i/>
          <w:noProof/>
        </w:rPr>
        <w:t>Nucleic Acids Research</w:t>
      </w:r>
      <w:r w:rsidRPr="00042C31">
        <w:rPr>
          <w:noProof/>
        </w:rPr>
        <w:t xml:space="preserve"> 40. doi: 10.1093/nar/gkr931.</w:t>
      </w:r>
    </w:p>
    <w:p w14:paraId="3EFB136C" w14:textId="77777777" w:rsidR="00042C31" w:rsidRPr="00042C31" w:rsidRDefault="00042C31" w:rsidP="00042C31">
      <w:pPr>
        <w:pStyle w:val="EndNoteBibliography"/>
        <w:spacing w:after="0"/>
        <w:ind w:left="720" w:hanging="720"/>
        <w:rPr>
          <w:noProof/>
        </w:rPr>
      </w:pPr>
      <w:r w:rsidRPr="00042C31">
        <w:rPr>
          <w:noProof/>
        </w:rPr>
        <w:t xml:space="preserve">Li, Li, Christian J Stoeckert, and David S Roos. 2003. "OrthoMCL: identification of ortholog groups for eukaryotic genomes."  </w:t>
      </w:r>
      <w:r w:rsidRPr="00042C31">
        <w:rPr>
          <w:i/>
          <w:noProof/>
        </w:rPr>
        <w:t>Genome research</w:t>
      </w:r>
      <w:r w:rsidRPr="00042C31">
        <w:rPr>
          <w:noProof/>
        </w:rPr>
        <w:t xml:space="preserve"> 13:2178-89. doi: 10.1101/gr.1224503.</w:t>
      </w:r>
    </w:p>
    <w:p w14:paraId="50761D54" w14:textId="77777777" w:rsidR="00042C31" w:rsidRPr="00042C31" w:rsidRDefault="00042C31" w:rsidP="00042C31">
      <w:pPr>
        <w:pStyle w:val="EndNoteBibliography"/>
        <w:spacing w:after="0"/>
        <w:ind w:left="720" w:hanging="720"/>
        <w:rPr>
          <w:noProof/>
        </w:rPr>
      </w:pPr>
      <w:r w:rsidRPr="00042C31">
        <w:rPr>
          <w:noProof/>
        </w:rPr>
        <w:t xml:space="preserve">Li, Teng, Jimeng Hua, April M Wright, Ying Cui, Qiang Xie, Wenjun Bu, and David M Hillis. 2014. "Long-branch attraction and the phylogeny of true water bugs (Hemiptera: Nepomorpha) as estimated from mitochondrial genomes."  </w:t>
      </w:r>
      <w:r w:rsidRPr="00042C31">
        <w:rPr>
          <w:i/>
          <w:noProof/>
        </w:rPr>
        <w:t>BMC Evolutionary Biology</w:t>
      </w:r>
      <w:r w:rsidRPr="00042C31">
        <w:rPr>
          <w:noProof/>
        </w:rPr>
        <w:t xml:space="preserve"> 14:99. doi: 10.1186/1471-2148-14-99.</w:t>
      </w:r>
    </w:p>
    <w:p w14:paraId="7C83F403" w14:textId="77777777" w:rsidR="00042C31" w:rsidRPr="00042C31" w:rsidRDefault="00042C31" w:rsidP="00042C31">
      <w:pPr>
        <w:pStyle w:val="EndNoteBibliography"/>
        <w:spacing w:after="0"/>
        <w:ind w:left="720" w:hanging="720"/>
        <w:rPr>
          <w:noProof/>
        </w:rPr>
      </w:pPr>
      <w:r w:rsidRPr="00042C31">
        <w:rPr>
          <w:noProof/>
        </w:rPr>
        <w:t xml:space="preserve">Li, Wei, Yijing Li, Weizhi Li, Jinping Yang, Mingxin Song, Ruinan Diao, Honglin Jia, Yixin Lu, Jun Zheng, Xichen Zhang, and Lihua Xiao. 2014. "Genotypes of Enterocytozoon bieneusi in Livestock in China: High Prevalence and Zoonotic Potential."  </w:t>
      </w:r>
      <w:r w:rsidRPr="00042C31">
        <w:rPr>
          <w:i/>
          <w:noProof/>
        </w:rPr>
        <w:t>PLoS ONE</w:t>
      </w:r>
      <w:r w:rsidRPr="00042C31">
        <w:rPr>
          <w:noProof/>
        </w:rPr>
        <w:t xml:space="preserve"> 9:e97623. doi: 10.1371/journal.pone.0097623.</w:t>
      </w:r>
    </w:p>
    <w:p w14:paraId="7DBA7F36" w14:textId="77777777" w:rsidR="00042C31" w:rsidRPr="00042C31" w:rsidRDefault="00042C31" w:rsidP="00042C31">
      <w:pPr>
        <w:pStyle w:val="EndNoteBibliography"/>
        <w:spacing w:after="0"/>
        <w:ind w:left="720" w:hanging="720"/>
        <w:rPr>
          <w:noProof/>
        </w:rPr>
      </w:pPr>
      <w:r w:rsidRPr="00042C31">
        <w:rPr>
          <w:noProof/>
        </w:rPr>
        <w:lastRenderedPageBreak/>
        <w:t xml:space="preserve">Li, Yang, Sarah E. Calvo, Roee Gutman, Jun S. Liu, and Vamsi K. Mootha. 2014. "Expansion of Biological Pathways Based on Evolutionary Inference."  </w:t>
      </w:r>
      <w:r w:rsidRPr="00042C31">
        <w:rPr>
          <w:i/>
          <w:noProof/>
        </w:rPr>
        <w:t>Cell</w:t>
      </w:r>
      <w:r w:rsidRPr="00042C31">
        <w:rPr>
          <w:noProof/>
        </w:rPr>
        <w:t xml:space="preserve"> 158:213-225. doi: 10.1016/j.cell.2014.05.034.</w:t>
      </w:r>
    </w:p>
    <w:p w14:paraId="2D44A74F" w14:textId="77777777" w:rsidR="00042C31" w:rsidRPr="00042C31" w:rsidRDefault="00042C31" w:rsidP="00042C31">
      <w:pPr>
        <w:pStyle w:val="EndNoteBibliography"/>
        <w:spacing w:after="0"/>
        <w:ind w:left="720" w:hanging="720"/>
        <w:rPr>
          <w:noProof/>
        </w:rPr>
      </w:pPr>
      <w:r w:rsidRPr="00042C31">
        <w:rPr>
          <w:noProof/>
        </w:rPr>
        <w:t xml:space="preserve">Loewenstein, Yaniv, Domenico Raimondo, Oliver C Redfern, James Watson, Dmitrij Frishman, Michal Linial, Christine Orengo, Janet Thornton, and Anna Tramontano. 2009. "Protein function annotation by homology-based inference."  </w:t>
      </w:r>
      <w:r w:rsidRPr="00042C31">
        <w:rPr>
          <w:i/>
          <w:noProof/>
        </w:rPr>
        <w:t>Genome Biology</w:t>
      </w:r>
      <w:r w:rsidRPr="00042C31">
        <w:rPr>
          <w:noProof/>
        </w:rPr>
        <w:t xml:space="preserve"> 10:207. doi: 10.1186/gb-2009-10-2-207.</w:t>
      </w:r>
    </w:p>
    <w:p w14:paraId="616B09F5" w14:textId="77777777" w:rsidR="00042C31" w:rsidRPr="00042C31" w:rsidRDefault="00042C31" w:rsidP="00042C31">
      <w:pPr>
        <w:pStyle w:val="EndNoteBibliography"/>
        <w:spacing w:after="0"/>
        <w:ind w:left="720" w:hanging="720"/>
        <w:rPr>
          <w:noProof/>
        </w:rPr>
      </w:pPr>
      <w:r w:rsidRPr="00042C31">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042C31">
        <w:rPr>
          <w:i/>
          <w:noProof/>
        </w:rPr>
        <w:t>Clinical Infectious Diseases</w:t>
      </w:r>
      <w:r w:rsidRPr="00042C31">
        <w:rPr>
          <w:noProof/>
        </w:rPr>
        <w:t xml:space="preserve"> 34:918-921. doi: 10.1086/339205.</w:t>
      </w:r>
    </w:p>
    <w:p w14:paraId="143D0E9D" w14:textId="77777777" w:rsidR="00042C31" w:rsidRPr="00042C31" w:rsidRDefault="00042C31" w:rsidP="00042C31">
      <w:pPr>
        <w:pStyle w:val="EndNoteBibliography"/>
        <w:spacing w:after="0"/>
        <w:ind w:left="720" w:hanging="720"/>
        <w:rPr>
          <w:noProof/>
        </w:rPr>
      </w:pPr>
      <w:r w:rsidRPr="00042C31">
        <w:rPr>
          <w:noProof/>
        </w:rPr>
        <w:t xml:space="preserve">Luallen, Robert J, Aaron W Reinke, Linda Tong, Michael R Botts, Marie-Anne Félix, and Emily R Troemel. 2016. "Discovery of a Natural Microsporidian Pathogen with a Broad Tissue Tropism in Caenorhabditis elegans."  </w:t>
      </w:r>
      <w:r w:rsidRPr="00042C31">
        <w:rPr>
          <w:i/>
          <w:noProof/>
        </w:rPr>
        <w:t>PLOS Pathogens</w:t>
      </w:r>
      <w:r w:rsidRPr="00042C31">
        <w:rPr>
          <w:noProof/>
        </w:rPr>
        <w:t>:28.</w:t>
      </w:r>
    </w:p>
    <w:p w14:paraId="5E866B90" w14:textId="77777777" w:rsidR="00042C31" w:rsidRPr="00042C31" w:rsidRDefault="00042C31" w:rsidP="00042C31">
      <w:pPr>
        <w:pStyle w:val="EndNoteBibliography"/>
        <w:spacing w:after="0"/>
        <w:ind w:left="720" w:hanging="720"/>
        <w:rPr>
          <w:noProof/>
        </w:rPr>
      </w:pPr>
      <w:r w:rsidRPr="00042C31">
        <w:rPr>
          <w:noProof/>
        </w:rPr>
        <w:t xml:space="preserve">Madera, Martin, and Julian Gough. 2002. "A comparison of profile hidden Markov model procedures for remote homology detection."  </w:t>
      </w:r>
      <w:r w:rsidRPr="00042C31">
        <w:rPr>
          <w:i/>
          <w:noProof/>
        </w:rPr>
        <w:t>Nucleic Acids Research</w:t>
      </w:r>
      <w:r w:rsidRPr="00042C31">
        <w:rPr>
          <w:noProof/>
        </w:rPr>
        <w:t xml:space="preserve"> 30:4321-4328.</w:t>
      </w:r>
    </w:p>
    <w:p w14:paraId="62F5BA97" w14:textId="77777777" w:rsidR="00042C31" w:rsidRPr="00042C31" w:rsidRDefault="00042C31" w:rsidP="00042C31">
      <w:pPr>
        <w:pStyle w:val="EndNoteBibliography"/>
        <w:spacing w:after="0"/>
        <w:ind w:left="720" w:hanging="720"/>
        <w:rPr>
          <w:noProof/>
        </w:rPr>
      </w:pPr>
      <w:r w:rsidRPr="00042C31">
        <w:rPr>
          <w:noProof/>
        </w:rPr>
        <w:t xml:space="preserve">Mann, H. B., and D. R. Whitney. 1947. "On a Test of Whether one of Two Random Variables is Stochastically Larger than the Other."  </w:t>
      </w:r>
      <w:r w:rsidRPr="00042C31">
        <w:rPr>
          <w:i/>
          <w:noProof/>
        </w:rPr>
        <w:t>The Annals of Mathematical Statistics</w:t>
      </w:r>
      <w:r w:rsidRPr="00042C31">
        <w:rPr>
          <w:noProof/>
        </w:rPr>
        <w:t xml:space="preserve"> 18:50-60.</w:t>
      </w:r>
    </w:p>
    <w:p w14:paraId="72D5DD11" w14:textId="77777777" w:rsidR="00042C31" w:rsidRPr="00042C31" w:rsidRDefault="00042C31" w:rsidP="00042C31">
      <w:pPr>
        <w:pStyle w:val="EndNoteBibliography"/>
        <w:spacing w:after="0"/>
        <w:ind w:left="720" w:hanging="720"/>
        <w:rPr>
          <w:noProof/>
        </w:rPr>
      </w:pPr>
      <w:r w:rsidRPr="00042C31">
        <w:rPr>
          <w:noProof/>
        </w:rPr>
        <w:t xml:space="preserve">Mathis, Alexander, Rainer Weber, and Peter Deplazes. 2005. "Zoonotic Potential of the Microsporidia."  </w:t>
      </w:r>
      <w:r w:rsidRPr="00042C31">
        <w:rPr>
          <w:i/>
          <w:noProof/>
        </w:rPr>
        <w:t>Clinical Microbiology Reviews</w:t>
      </w:r>
      <w:r w:rsidRPr="00042C31">
        <w:rPr>
          <w:noProof/>
        </w:rPr>
        <w:t xml:space="preserve"> 18:423-445. doi: 10.1128/CMR.18.3.423-445.2005.</w:t>
      </w:r>
    </w:p>
    <w:p w14:paraId="2F4C3F9C" w14:textId="77777777" w:rsidR="00042C31" w:rsidRPr="00042C31" w:rsidRDefault="00042C31" w:rsidP="00042C31">
      <w:pPr>
        <w:pStyle w:val="EndNoteBibliography"/>
        <w:spacing w:after="0"/>
        <w:ind w:left="720" w:hanging="720"/>
        <w:rPr>
          <w:noProof/>
        </w:rPr>
      </w:pPr>
      <w:r w:rsidRPr="00042C31">
        <w:rPr>
          <w:noProof/>
        </w:rPr>
        <w:t>Matos, Olga, Maria Luisa Lobo, and Lihua Xiao. 2012. "Epidemiology of Enterocytozoon bieneusi Infection in Humans." [Research article], Last Modified 2012.</w:t>
      </w:r>
    </w:p>
    <w:p w14:paraId="2C1F4BC3" w14:textId="77777777" w:rsidR="00042C31" w:rsidRPr="00042C31" w:rsidRDefault="00042C31" w:rsidP="00042C31">
      <w:pPr>
        <w:pStyle w:val="EndNoteBibliography"/>
        <w:spacing w:after="0"/>
        <w:ind w:left="720" w:hanging="720"/>
        <w:rPr>
          <w:noProof/>
        </w:rPr>
      </w:pPr>
      <w:r w:rsidRPr="00042C31">
        <w:rPr>
          <w:noProof/>
        </w:rPr>
        <w:t xml:space="preserve">McLaughlin, David J., David S. Hibbett, François Lutzoni, Joseph W. Spatafora, and Rytas Vilgalys. 2009. "The search for the fungal tree of life."  </w:t>
      </w:r>
      <w:r w:rsidRPr="00042C31">
        <w:rPr>
          <w:i/>
          <w:noProof/>
        </w:rPr>
        <w:t>Trends in Microbiology</w:t>
      </w:r>
      <w:r w:rsidRPr="00042C31">
        <w:rPr>
          <w:noProof/>
        </w:rPr>
        <w:t xml:space="preserve"> 17:488-497. doi: 10.1016/j.tim.2009.08.001.</w:t>
      </w:r>
    </w:p>
    <w:p w14:paraId="5D5E73AB" w14:textId="77777777" w:rsidR="00042C31" w:rsidRPr="00042C31" w:rsidRDefault="00042C31" w:rsidP="00042C31">
      <w:pPr>
        <w:pStyle w:val="EndNoteBibliography"/>
        <w:spacing w:after="0"/>
        <w:ind w:left="720" w:hanging="720"/>
        <w:rPr>
          <w:noProof/>
        </w:rPr>
      </w:pPr>
      <w:r w:rsidRPr="00042C31">
        <w:rPr>
          <w:noProof/>
        </w:rPr>
        <w:t xml:space="preserve">Méténier, Guy, and Christian P. Vivarès. 2001. "Molecular characteristics and physiology of microsporidia."  </w:t>
      </w:r>
      <w:r w:rsidRPr="00042C31">
        <w:rPr>
          <w:i/>
          <w:noProof/>
        </w:rPr>
        <w:t>Microbes and Infection</w:t>
      </w:r>
      <w:r w:rsidRPr="00042C31">
        <w:rPr>
          <w:noProof/>
        </w:rPr>
        <w:t xml:space="preserve"> 3:407-415. doi: 10.1016/S1286-4579(01)01398-3.</w:t>
      </w:r>
    </w:p>
    <w:p w14:paraId="0799F2EE" w14:textId="77777777" w:rsidR="00042C31" w:rsidRPr="00042C31" w:rsidRDefault="00042C31" w:rsidP="00042C31">
      <w:pPr>
        <w:pStyle w:val="EndNoteBibliography"/>
        <w:spacing w:after="0"/>
        <w:ind w:left="720" w:hanging="720"/>
        <w:rPr>
          <w:noProof/>
        </w:rPr>
      </w:pPr>
      <w:r w:rsidRPr="00042C31">
        <w:rPr>
          <w:noProof/>
        </w:rPr>
        <w:t xml:space="preserve">Moore, A. D., A. Held, N. Terrapon, J. Weiner, and E. Bornberg-Bauer. 2014. "DoMosaics: software for domain arrangement visualization and domain-centric analysis of proteins."  </w:t>
      </w:r>
      <w:r w:rsidRPr="00042C31">
        <w:rPr>
          <w:i/>
          <w:noProof/>
        </w:rPr>
        <w:t>Bioinformatics</w:t>
      </w:r>
      <w:r w:rsidRPr="00042C31">
        <w:rPr>
          <w:noProof/>
        </w:rPr>
        <w:t xml:space="preserve"> 30:282-283. doi: 10.1093/bioinformatics/btt640.</w:t>
      </w:r>
    </w:p>
    <w:p w14:paraId="7FA2A5B6" w14:textId="77777777" w:rsidR="00042C31" w:rsidRPr="00042C31" w:rsidRDefault="00042C31" w:rsidP="00042C31">
      <w:pPr>
        <w:pStyle w:val="EndNoteBibliography"/>
        <w:spacing w:after="0"/>
        <w:ind w:left="720" w:hanging="720"/>
        <w:rPr>
          <w:noProof/>
        </w:rPr>
      </w:pPr>
      <w:r w:rsidRPr="00042C31">
        <w:rPr>
          <w:noProof/>
        </w:rPr>
        <w:t xml:space="preserve">Moreira, David, and Purificación López-García. 2007. "The Last Common Ancestor of Modern Cells." In </w:t>
      </w:r>
      <w:r w:rsidRPr="00042C31">
        <w:rPr>
          <w:i/>
          <w:noProof/>
        </w:rPr>
        <w:t>Lectures in Astrobiology</w:t>
      </w:r>
      <w:r w:rsidRPr="00042C31">
        <w:rPr>
          <w:noProof/>
        </w:rPr>
        <w:t>, edited by Muriel Gargaud, Hervé Martin and Philippe Claeys, 305-317. Berlin, Heidelberg: Springer Berlin Heidelberg.</w:t>
      </w:r>
    </w:p>
    <w:p w14:paraId="5272552E" w14:textId="77777777" w:rsidR="00042C31" w:rsidRPr="00042C31" w:rsidRDefault="00042C31" w:rsidP="00042C31">
      <w:pPr>
        <w:pStyle w:val="EndNoteBibliography"/>
        <w:spacing w:after="0"/>
        <w:ind w:left="720" w:hanging="720"/>
        <w:rPr>
          <w:noProof/>
        </w:rPr>
      </w:pPr>
      <w:r w:rsidRPr="00042C31">
        <w:rPr>
          <w:noProof/>
        </w:rPr>
        <w:lastRenderedPageBreak/>
        <w:t xml:space="preserve">Moretti, Ana I.S., Jessyca C. Pavanelli, Patrícia Nolasco, Matthias S. Leisegang, Leonardo Y. Tanaka, Carolina G. Fernandes, João Wosniak, Daniela Kajihara, Matheus H. DIas, Denise C. Fernandes, Hanjoong Jo, Ngoc Vinh Tran, Ingo Ebersberger, Ralf P. Brandes, Diego Bonatto, and Francisco R.M. Laurindo. 2017. "Conserved Gene Microsynteny Unveils Functional Interaction between Protein Disulfide Isomerase and Rho Guanine-Dissociation Inhibitor Families."  </w:t>
      </w:r>
      <w:r w:rsidRPr="00042C31">
        <w:rPr>
          <w:i/>
          <w:noProof/>
        </w:rPr>
        <w:t>Scientific Reports</w:t>
      </w:r>
      <w:r w:rsidRPr="00042C31">
        <w:rPr>
          <w:noProof/>
        </w:rPr>
        <w:t xml:space="preserve"> 7. doi: 10.1038/s41598-017-16947-5.</w:t>
      </w:r>
    </w:p>
    <w:p w14:paraId="710FFE7C" w14:textId="77777777" w:rsidR="00042C31" w:rsidRPr="00042C31" w:rsidRDefault="00042C31" w:rsidP="00042C31">
      <w:pPr>
        <w:pStyle w:val="EndNoteBibliography"/>
        <w:spacing w:after="0"/>
        <w:ind w:left="720" w:hanging="720"/>
        <w:rPr>
          <w:noProof/>
        </w:rPr>
      </w:pPr>
      <w:r w:rsidRPr="00042C31">
        <w:rPr>
          <w:noProof/>
        </w:rPr>
        <w:t xml:space="preserve">Moriya, Yuki, Masumi Itoh, Shujiro Okuda, Akiyasu C Yoshizawa, and Minoru Kanehisa. 2007. "KAAS: an automatic genome annotation and pathway reconstruction server."  </w:t>
      </w:r>
      <w:r w:rsidRPr="00042C31">
        <w:rPr>
          <w:i/>
          <w:noProof/>
        </w:rPr>
        <w:t>Nucleic acids research</w:t>
      </w:r>
      <w:r w:rsidRPr="00042C31">
        <w:rPr>
          <w:noProof/>
        </w:rPr>
        <w:t xml:space="preserve"> 35:W182-5. doi: 10.1093/nar/gkm321.</w:t>
      </w:r>
    </w:p>
    <w:p w14:paraId="677D5863" w14:textId="77777777" w:rsidR="00042C31" w:rsidRPr="00042C31" w:rsidRDefault="00042C31" w:rsidP="00042C31">
      <w:pPr>
        <w:pStyle w:val="EndNoteBibliography"/>
        <w:spacing w:after="0"/>
        <w:ind w:left="720" w:hanging="720"/>
        <w:rPr>
          <w:noProof/>
        </w:rPr>
      </w:pPr>
      <w:r w:rsidRPr="00042C31">
        <w:rPr>
          <w:noProof/>
        </w:rPr>
        <w:t xml:space="preserve">Mungthin, Mathirut, Ravis Suwannasaeng, Tawee Naaglor, Wirote Areekul, and Saovanee Leelayoova. 2001. "Asymptomatic intestinal microsporidiosis in Thai orphans and child-care workers."  </w:t>
      </w:r>
      <w:r w:rsidRPr="00042C31">
        <w:rPr>
          <w:i/>
          <w:noProof/>
        </w:rPr>
        <w:t>Transactions of the Royal Society of Tropical Medicine and Hygiene</w:t>
      </w:r>
      <w:r w:rsidRPr="00042C31">
        <w:rPr>
          <w:noProof/>
        </w:rPr>
        <w:t xml:space="preserve"> 95:304-306. doi: 10.1016/S0035-9203(01)90243-3.</w:t>
      </w:r>
    </w:p>
    <w:p w14:paraId="03D2B8CC" w14:textId="77777777" w:rsidR="00042C31" w:rsidRPr="00042C31" w:rsidRDefault="00042C31" w:rsidP="00042C31">
      <w:pPr>
        <w:pStyle w:val="EndNoteBibliography"/>
        <w:spacing w:after="0"/>
        <w:ind w:left="720" w:hanging="720"/>
        <w:rPr>
          <w:noProof/>
        </w:rPr>
      </w:pPr>
      <w:r w:rsidRPr="00042C31">
        <w:rPr>
          <w:noProof/>
        </w:rPr>
        <w:t xml:space="preserve">Naegeli, K. 1857. "Über die neue Krankheit der Seidenraupe und verwandte Organismen." </w:t>
      </w:r>
      <w:r w:rsidRPr="00042C31">
        <w:rPr>
          <w:i/>
          <w:noProof/>
        </w:rPr>
        <w:t>Botanische Zeitung</w:t>
      </w:r>
      <w:r w:rsidRPr="00042C31">
        <w:rPr>
          <w:noProof/>
        </w:rPr>
        <w:t>, 1857, 760-761. Accessed 2018-03-25 20:33:39.</w:t>
      </w:r>
    </w:p>
    <w:p w14:paraId="323E13C1" w14:textId="77777777" w:rsidR="00042C31" w:rsidRPr="00042C31" w:rsidRDefault="00042C31" w:rsidP="00042C31">
      <w:pPr>
        <w:pStyle w:val="EndNoteBibliography"/>
        <w:spacing w:after="0"/>
        <w:ind w:left="720" w:hanging="720"/>
        <w:rPr>
          <w:noProof/>
        </w:rPr>
      </w:pPr>
      <w:r w:rsidRPr="00042C31">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042C31">
        <w:rPr>
          <w:i/>
          <w:noProof/>
        </w:rPr>
        <w:t>Genome biology and evolution</w:t>
      </w:r>
      <w:r w:rsidRPr="00042C31">
        <w:rPr>
          <w:noProof/>
        </w:rPr>
        <w:t xml:space="preserve"> 5:2285-303. doi: 10.1093/gbe/evt184.</w:t>
      </w:r>
    </w:p>
    <w:p w14:paraId="1BD3B2B1" w14:textId="77777777" w:rsidR="00042C31" w:rsidRPr="00042C31" w:rsidRDefault="00042C31" w:rsidP="00042C31">
      <w:pPr>
        <w:pStyle w:val="EndNoteBibliography"/>
        <w:spacing w:after="0"/>
        <w:ind w:left="720" w:hanging="720"/>
        <w:rPr>
          <w:noProof/>
        </w:rPr>
      </w:pPr>
      <w:r w:rsidRPr="00042C31">
        <w:rPr>
          <w:noProof/>
        </w:rPr>
        <w:t xml:space="preserve">Neumann, Peter, and Norman L Carreck. 2010. "Honey bee colony losses."  </w:t>
      </w:r>
      <w:r w:rsidRPr="00042C31">
        <w:rPr>
          <w:i/>
          <w:noProof/>
        </w:rPr>
        <w:t>Journal of Apicultural Research</w:t>
      </w:r>
      <w:r w:rsidRPr="00042C31">
        <w:rPr>
          <w:noProof/>
        </w:rPr>
        <w:t xml:space="preserve"> 49:1-6. doi: 10.3896/IBRA.1.49.1.01.</w:t>
      </w:r>
    </w:p>
    <w:p w14:paraId="3B8AF575" w14:textId="77777777" w:rsidR="00042C31" w:rsidRPr="00042C31" w:rsidRDefault="00042C31" w:rsidP="00042C31">
      <w:pPr>
        <w:pStyle w:val="EndNoteBibliography"/>
        <w:spacing w:after="0"/>
        <w:ind w:left="720" w:hanging="720"/>
        <w:rPr>
          <w:noProof/>
        </w:rPr>
      </w:pPr>
      <w:r w:rsidRPr="00042C31">
        <w:rPr>
          <w:noProof/>
        </w:rPr>
        <w:t xml:space="preserve">Noether, Gottfried E. 1987. "Sample Size Determination for Some Common Nonparametric Tests."  </w:t>
      </w:r>
      <w:r w:rsidRPr="00042C31">
        <w:rPr>
          <w:i/>
          <w:noProof/>
        </w:rPr>
        <w:t>Journal of the American Statistical Association</w:t>
      </w:r>
      <w:r w:rsidRPr="00042C31">
        <w:rPr>
          <w:noProof/>
        </w:rPr>
        <w:t xml:space="preserve"> 82:645-647. doi: 10.2307/2289477.</w:t>
      </w:r>
    </w:p>
    <w:p w14:paraId="5AB91790" w14:textId="77777777" w:rsidR="00042C31" w:rsidRPr="00042C31" w:rsidRDefault="00042C31" w:rsidP="00042C31">
      <w:pPr>
        <w:pStyle w:val="EndNoteBibliography"/>
        <w:spacing w:after="0"/>
        <w:ind w:left="720" w:hanging="720"/>
        <w:rPr>
          <w:noProof/>
        </w:rPr>
      </w:pPr>
      <w:r w:rsidRPr="00042C31">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042C31">
        <w:rPr>
          <w:i/>
          <w:noProof/>
        </w:rPr>
        <w:t>Nucleic Acids Research</w:t>
      </w:r>
      <w:r w:rsidRPr="00042C31">
        <w:rPr>
          <w:noProof/>
        </w:rPr>
        <w:t xml:space="preserve"> 42:D26-D31. doi: 10.1093/nar/gkt1069.</w:t>
      </w:r>
    </w:p>
    <w:p w14:paraId="4B82076D" w14:textId="77777777" w:rsidR="00042C31" w:rsidRPr="00042C31" w:rsidRDefault="00042C31" w:rsidP="00042C31">
      <w:pPr>
        <w:pStyle w:val="EndNoteBibliography"/>
        <w:spacing w:after="0"/>
        <w:ind w:left="720" w:hanging="720"/>
        <w:rPr>
          <w:noProof/>
        </w:rPr>
      </w:pPr>
      <w:r w:rsidRPr="00042C31">
        <w:rPr>
          <w:noProof/>
        </w:rPr>
        <w:t xml:space="preserve">O'Brien, Kevin P, Maido Remm, and Erik L L Sonnhammer. 2005. "Inparanoid: a comprehensive database of eukaryotic orthologs."  </w:t>
      </w:r>
      <w:r w:rsidRPr="00042C31">
        <w:rPr>
          <w:i/>
          <w:noProof/>
        </w:rPr>
        <w:t>Nucleic acids research</w:t>
      </w:r>
      <w:r w:rsidRPr="00042C31">
        <w:rPr>
          <w:noProof/>
        </w:rPr>
        <w:t xml:space="preserve"> 33:D476-80. doi: 10.1093/nar/gki107.</w:t>
      </w:r>
    </w:p>
    <w:p w14:paraId="4D279303" w14:textId="77777777" w:rsidR="00042C31" w:rsidRPr="00042C31" w:rsidRDefault="00042C31" w:rsidP="00042C31">
      <w:pPr>
        <w:pStyle w:val="EndNoteBibliography"/>
        <w:spacing w:after="0"/>
        <w:ind w:left="720" w:hanging="720"/>
        <w:rPr>
          <w:noProof/>
        </w:rPr>
      </w:pPr>
      <w:r w:rsidRPr="00042C31">
        <w:rPr>
          <w:noProof/>
        </w:rPr>
        <w:t xml:space="preserve">Paracer, Surindar, and Vernon Ahmadjian. 2000. </w:t>
      </w:r>
      <w:r w:rsidRPr="00042C31">
        <w:rPr>
          <w:i/>
          <w:noProof/>
        </w:rPr>
        <w:t>Symbiosis: An Introduction to Biological Associations</w:t>
      </w:r>
      <w:r w:rsidRPr="00042C31">
        <w:rPr>
          <w:noProof/>
        </w:rPr>
        <w:t>: Oxford University Press.</w:t>
      </w:r>
    </w:p>
    <w:p w14:paraId="60E77876" w14:textId="77777777" w:rsidR="00042C31" w:rsidRPr="00042C31" w:rsidRDefault="00042C31" w:rsidP="00042C31">
      <w:pPr>
        <w:pStyle w:val="EndNoteBibliography"/>
        <w:spacing w:after="0"/>
        <w:ind w:left="720" w:hanging="720"/>
        <w:rPr>
          <w:noProof/>
        </w:rPr>
      </w:pPr>
      <w:r w:rsidRPr="00042C31">
        <w:rPr>
          <w:noProof/>
        </w:rPr>
        <w:t xml:space="preserve">Parks, Sarah L., and Nick Goldman. 2014. "Maximum likelihood inference of small trees in the presence of long branches."  </w:t>
      </w:r>
      <w:r w:rsidRPr="00042C31">
        <w:rPr>
          <w:i/>
          <w:noProof/>
        </w:rPr>
        <w:t>Systematic Biology</w:t>
      </w:r>
      <w:r w:rsidRPr="00042C31">
        <w:rPr>
          <w:noProof/>
        </w:rPr>
        <w:t xml:space="preserve"> 63:798-811. doi: 10.1093/sysbio/syu044.</w:t>
      </w:r>
    </w:p>
    <w:p w14:paraId="151869F5" w14:textId="77777777" w:rsidR="00042C31" w:rsidRPr="00042C31" w:rsidRDefault="00042C31" w:rsidP="00042C31">
      <w:pPr>
        <w:pStyle w:val="EndNoteBibliography"/>
        <w:spacing w:after="0"/>
        <w:ind w:left="720" w:hanging="720"/>
        <w:rPr>
          <w:noProof/>
        </w:rPr>
      </w:pPr>
      <w:r w:rsidRPr="00042C31">
        <w:rPr>
          <w:noProof/>
        </w:rPr>
        <w:lastRenderedPageBreak/>
        <w:t xml:space="preserve">Pellegrini, M., E. M. Marcotte, M. J. Thompson, D. Eisenberg, and T. O. Yeates. 1999. "Assigning protein functions by comparative genome analysis: Protein phylogenetic profiles."  </w:t>
      </w:r>
      <w:r w:rsidRPr="00042C31">
        <w:rPr>
          <w:i/>
          <w:noProof/>
        </w:rPr>
        <w:t>Proceedings of the National Academy of Sciences</w:t>
      </w:r>
      <w:r w:rsidRPr="00042C31">
        <w:rPr>
          <w:noProof/>
        </w:rPr>
        <w:t xml:space="preserve"> 96:4285-4288. doi: 10.1073/pnas.96.8.4285.</w:t>
      </w:r>
    </w:p>
    <w:p w14:paraId="1FC61759" w14:textId="77777777" w:rsidR="00042C31" w:rsidRPr="00042C31" w:rsidRDefault="00042C31" w:rsidP="00042C31">
      <w:pPr>
        <w:pStyle w:val="EndNoteBibliography"/>
        <w:spacing w:after="0"/>
        <w:ind w:left="720" w:hanging="720"/>
        <w:rPr>
          <w:noProof/>
        </w:rPr>
      </w:pPr>
      <w:r w:rsidRPr="00042C31">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042C31">
        <w:rPr>
          <w:i/>
          <w:noProof/>
        </w:rPr>
        <w:t>Nature Communications</w:t>
      </w:r>
      <w:r w:rsidRPr="00042C31">
        <w:rPr>
          <w:noProof/>
        </w:rPr>
        <w:t xml:space="preserve"> 3:1137. doi: 10.1038/ncomms2156.</w:t>
      </w:r>
    </w:p>
    <w:p w14:paraId="2BA828CE" w14:textId="77777777" w:rsidR="00042C31" w:rsidRPr="00042C31" w:rsidRDefault="00042C31" w:rsidP="00042C31">
      <w:pPr>
        <w:pStyle w:val="EndNoteBibliography"/>
        <w:spacing w:after="0"/>
        <w:ind w:left="720" w:hanging="720"/>
        <w:rPr>
          <w:noProof/>
        </w:rPr>
      </w:pPr>
      <w:r w:rsidRPr="00042C31">
        <w:rPr>
          <w:noProof/>
        </w:rPr>
        <w:t xml:space="preserve">Philippe, H. 2000. "Opinion: long branch attraction and protist phylogeny."  </w:t>
      </w:r>
      <w:r w:rsidRPr="00042C31">
        <w:rPr>
          <w:i/>
          <w:noProof/>
        </w:rPr>
        <w:t>Protist</w:t>
      </w:r>
      <w:r w:rsidRPr="00042C31">
        <w:rPr>
          <w:noProof/>
        </w:rPr>
        <w:t xml:space="preserve"> 151:307-316. doi: 10.1078/S1434-4610(04)70029-2.</w:t>
      </w:r>
    </w:p>
    <w:p w14:paraId="333D5A99" w14:textId="77777777" w:rsidR="00042C31" w:rsidRPr="00042C31" w:rsidRDefault="00042C31" w:rsidP="00042C31">
      <w:pPr>
        <w:pStyle w:val="EndNoteBibliography"/>
        <w:spacing w:after="0"/>
        <w:ind w:left="720" w:hanging="720"/>
        <w:rPr>
          <w:noProof/>
        </w:rPr>
      </w:pPr>
      <w:r w:rsidRPr="00042C31">
        <w:rPr>
          <w:noProof/>
        </w:rPr>
        <w:t xml:space="preserve">Philippe, Hervé, Yan Zhou, Henner Brinkmann, Nicolas Rodrigue, and Frédéric Delsuc. 2005. "Heterotachy and long-branch attraction in phylogenetics."  </w:t>
      </w:r>
      <w:r w:rsidRPr="00042C31">
        <w:rPr>
          <w:i/>
          <w:noProof/>
        </w:rPr>
        <w:t>BMC Evolutionary Biology</w:t>
      </w:r>
      <w:r w:rsidRPr="00042C31">
        <w:rPr>
          <w:noProof/>
        </w:rPr>
        <w:t xml:space="preserve"> 5:50. doi: 10.1186/1471-2148-5-50.</w:t>
      </w:r>
    </w:p>
    <w:p w14:paraId="4FD82F5F" w14:textId="77777777" w:rsidR="00042C31" w:rsidRPr="00042C31" w:rsidRDefault="00042C31" w:rsidP="00042C31">
      <w:pPr>
        <w:pStyle w:val="EndNoteBibliography"/>
        <w:spacing w:after="0"/>
        <w:ind w:left="720" w:hanging="720"/>
        <w:rPr>
          <w:noProof/>
        </w:rPr>
      </w:pPr>
      <w:r w:rsidRPr="00042C31">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042C31">
        <w:rPr>
          <w:i/>
          <w:noProof/>
        </w:rPr>
        <w:t>Eukaryotic Cell</w:t>
      </w:r>
      <w:r w:rsidRPr="00042C31">
        <w:rPr>
          <w:noProof/>
        </w:rPr>
        <w:t xml:space="preserve"> 12:503-511. doi: 10.1128/EC.00312-12.</w:t>
      </w:r>
    </w:p>
    <w:p w14:paraId="58A790B5" w14:textId="77777777" w:rsidR="00042C31" w:rsidRPr="00042C31" w:rsidRDefault="00042C31" w:rsidP="00042C31">
      <w:pPr>
        <w:pStyle w:val="EndNoteBibliography"/>
        <w:spacing w:after="0"/>
        <w:ind w:left="720" w:hanging="720"/>
        <w:rPr>
          <w:noProof/>
        </w:rPr>
      </w:pPr>
      <w:r w:rsidRPr="00042C31">
        <w:rPr>
          <w:noProof/>
        </w:rPr>
        <w:t xml:space="preserve">Ramanan, P., and B. S. Pritt. 2014. "Extraintestinal Microsporidiosis."  </w:t>
      </w:r>
      <w:r w:rsidRPr="00042C31">
        <w:rPr>
          <w:i/>
          <w:noProof/>
        </w:rPr>
        <w:t>Journal of Clinical Microbiology</w:t>
      </w:r>
      <w:r w:rsidRPr="00042C31">
        <w:rPr>
          <w:noProof/>
        </w:rPr>
        <w:t xml:space="preserve"> 52:3839-3844. doi: 10.1128/JCM.00971-14.</w:t>
      </w:r>
    </w:p>
    <w:p w14:paraId="1FB8BE11" w14:textId="77777777" w:rsidR="00042C31" w:rsidRPr="00042C31" w:rsidRDefault="00042C31" w:rsidP="00042C31">
      <w:pPr>
        <w:pStyle w:val="EndNoteBibliography"/>
        <w:spacing w:after="0"/>
        <w:ind w:left="720" w:hanging="720"/>
        <w:rPr>
          <w:noProof/>
        </w:rPr>
      </w:pPr>
      <w:r w:rsidRPr="00042C31">
        <w:rPr>
          <w:noProof/>
        </w:rPr>
        <w:t xml:space="preserve">Ramsay, Jennifer M., Virginia Watral, Carl B. Schreck, and Michael L. Kent. 2009. "Pseudoloma neurophilia (Microsporidia) infections in zebrafish (Danio rerio): effects of stress on survival, growth and reproduction."  </w:t>
      </w:r>
      <w:r w:rsidRPr="00042C31">
        <w:rPr>
          <w:i/>
          <w:noProof/>
        </w:rPr>
        <w:t>Diseases of aquatic organisms</w:t>
      </w:r>
      <w:r w:rsidRPr="00042C31">
        <w:rPr>
          <w:noProof/>
        </w:rPr>
        <w:t xml:space="preserve"> 88:69-84. doi: 10.3354/dao02145.</w:t>
      </w:r>
    </w:p>
    <w:p w14:paraId="10155F2F" w14:textId="77777777" w:rsidR="00042C31" w:rsidRPr="00042C31" w:rsidRDefault="00042C31" w:rsidP="00042C31">
      <w:pPr>
        <w:pStyle w:val="EndNoteBibliography"/>
        <w:spacing w:after="0"/>
        <w:ind w:left="720" w:hanging="720"/>
        <w:rPr>
          <w:noProof/>
        </w:rPr>
      </w:pPr>
      <w:r w:rsidRPr="00042C31">
        <w:rPr>
          <w:noProof/>
        </w:rPr>
        <w:t xml:space="preserve">Reid, Adam James, Corin Yeats, and Christine Anne Orengo. 2007. "Methods of remote homology detection can be combined to increase coverage by 10% in the midnight zone."  </w:t>
      </w:r>
      <w:r w:rsidRPr="00042C31">
        <w:rPr>
          <w:i/>
          <w:noProof/>
        </w:rPr>
        <w:t>Bioinformatics</w:t>
      </w:r>
      <w:r w:rsidRPr="00042C31">
        <w:rPr>
          <w:noProof/>
        </w:rPr>
        <w:t xml:space="preserve"> 23:2353-2360. doi: 10.1093/bioinformatics/btm355.</w:t>
      </w:r>
    </w:p>
    <w:p w14:paraId="16F3DC66" w14:textId="77777777" w:rsidR="00042C31" w:rsidRPr="00042C31" w:rsidRDefault="00042C31" w:rsidP="00042C31">
      <w:pPr>
        <w:pStyle w:val="EndNoteBibliography"/>
        <w:spacing w:after="0"/>
        <w:ind w:left="720" w:hanging="720"/>
        <w:rPr>
          <w:noProof/>
        </w:rPr>
      </w:pPr>
      <w:r w:rsidRPr="00042C31">
        <w:rPr>
          <w:noProof/>
        </w:rPr>
        <w:t xml:space="preserve">Rogelio, López‐Vélez, Turrientes M. Carmen, Garrón Carla, Montilla Pedro, Navajas Raquel, Fenoy Soledad, and Aguila Carmen. 2006. "Microsporidiosis in Travelers with Diarrhea from the Tropics."  </w:t>
      </w:r>
      <w:r w:rsidRPr="00042C31">
        <w:rPr>
          <w:i/>
          <w:noProof/>
        </w:rPr>
        <w:t>Journal of Travel Medicine</w:t>
      </w:r>
      <w:r w:rsidRPr="00042C31">
        <w:rPr>
          <w:noProof/>
        </w:rPr>
        <w:t xml:space="preserve"> 6:223-227. doi: 10.1111/j.1708-8305.1999.tb00522.x.</w:t>
      </w:r>
    </w:p>
    <w:p w14:paraId="4B3D24AE" w14:textId="77777777" w:rsidR="00042C31" w:rsidRPr="00042C31" w:rsidRDefault="00042C31" w:rsidP="00042C31">
      <w:pPr>
        <w:pStyle w:val="EndNoteBibliography"/>
        <w:spacing w:after="0"/>
        <w:ind w:left="720" w:hanging="720"/>
        <w:rPr>
          <w:noProof/>
        </w:rPr>
      </w:pPr>
      <w:r w:rsidRPr="00042C31">
        <w:rPr>
          <w:noProof/>
        </w:rPr>
        <w:t xml:space="preserve">Ryan, Ja, and Sl Kohler. 2016. "Distribution, prevalence, and pathology of a microsporidian infecting freshwater sculpins."  </w:t>
      </w:r>
      <w:r w:rsidRPr="00042C31">
        <w:rPr>
          <w:i/>
          <w:noProof/>
        </w:rPr>
        <w:t>Diseases of Aquatic Organisms</w:t>
      </w:r>
      <w:r w:rsidRPr="00042C31">
        <w:rPr>
          <w:noProof/>
        </w:rPr>
        <w:t xml:space="preserve"> 118:195-206. doi: 10.3354/dao02974.</w:t>
      </w:r>
    </w:p>
    <w:p w14:paraId="4E945D1E" w14:textId="77777777" w:rsidR="00042C31" w:rsidRPr="00042C31" w:rsidRDefault="00042C31" w:rsidP="00042C31">
      <w:pPr>
        <w:pStyle w:val="EndNoteBibliography"/>
        <w:spacing w:after="0"/>
        <w:ind w:left="720" w:hanging="720"/>
        <w:rPr>
          <w:noProof/>
        </w:rPr>
      </w:pPr>
      <w:r w:rsidRPr="00042C31">
        <w:rPr>
          <w:noProof/>
        </w:rPr>
        <w:t xml:space="preserve">Sael, Lee, Meghana Chitale, and Daisuke Kihara. 2012. "Structure- and Sequence-Based Function Prediction for Non-Homologous Proteins."  </w:t>
      </w:r>
      <w:r w:rsidRPr="00042C31">
        <w:rPr>
          <w:i/>
          <w:noProof/>
        </w:rPr>
        <w:t>Journal of Structural and Functional Genomics</w:t>
      </w:r>
      <w:r w:rsidRPr="00042C31">
        <w:rPr>
          <w:noProof/>
        </w:rPr>
        <w:t xml:space="preserve"> 13:111-123. doi: 10.1007/s10969-012-9126-6.</w:t>
      </w:r>
    </w:p>
    <w:p w14:paraId="06DBA262" w14:textId="77777777" w:rsidR="00042C31" w:rsidRPr="00042C31" w:rsidRDefault="00042C31" w:rsidP="00042C31">
      <w:pPr>
        <w:pStyle w:val="EndNoteBibliography"/>
        <w:spacing w:after="0"/>
        <w:ind w:left="720" w:hanging="720"/>
        <w:rPr>
          <w:noProof/>
        </w:rPr>
      </w:pPr>
      <w:r w:rsidRPr="00042C31">
        <w:rPr>
          <w:noProof/>
        </w:rPr>
        <w:lastRenderedPageBreak/>
        <w:t xml:space="preserve">Santín, Mónica, and Ronald Fayer. 2011. "Microsporidiosis: Enterocytozoon bieneusi in domesticated and wild animals."  </w:t>
      </w:r>
      <w:r w:rsidRPr="00042C31">
        <w:rPr>
          <w:i/>
          <w:noProof/>
        </w:rPr>
        <w:t>Research in Veterinary Science</w:t>
      </w:r>
      <w:r w:rsidRPr="00042C31">
        <w:rPr>
          <w:noProof/>
        </w:rPr>
        <w:t xml:space="preserve"> 90:363-371. doi: 10.1016/j.rvsc.2010.07.014.</w:t>
      </w:r>
    </w:p>
    <w:p w14:paraId="51437415" w14:textId="77777777" w:rsidR="00042C31" w:rsidRPr="00042C31" w:rsidRDefault="00042C31" w:rsidP="00042C31">
      <w:pPr>
        <w:pStyle w:val="EndNoteBibliography"/>
        <w:spacing w:after="0"/>
        <w:ind w:left="720" w:hanging="720"/>
        <w:rPr>
          <w:noProof/>
        </w:rPr>
      </w:pPr>
      <w:r w:rsidRPr="00042C31">
        <w:rPr>
          <w:noProof/>
        </w:rPr>
        <w:t xml:space="preserve">Scanlon, Mary, Andrew P. Shaw, Cheng J. Zhou, Govinda S. Visvesvara, and Gordon J. Leitch. 2000. "Infection by microsporidia disrupts the host cell cycle."  </w:t>
      </w:r>
      <w:r w:rsidRPr="00042C31">
        <w:rPr>
          <w:i/>
          <w:noProof/>
        </w:rPr>
        <w:t>Journal of Eukaryotic Microbiology</w:t>
      </w:r>
      <w:r w:rsidRPr="00042C31">
        <w:rPr>
          <w:noProof/>
        </w:rPr>
        <w:t xml:space="preserve"> 47:525-531. doi: 10.1111/j.1550-7408.2000.tb00085.x.</w:t>
      </w:r>
    </w:p>
    <w:p w14:paraId="75546B70" w14:textId="77777777" w:rsidR="00042C31" w:rsidRPr="00042C31" w:rsidRDefault="00042C31" w:rsidP="00042C31">
      <w:pPr>
        <w:pStyle w:val="EndNoteBibliography"/>
        <w:spacing w:after="0"/>
        <w:ind w:left="720" w:hanging="720"/>
        <w:rPr>
          <w:noProof/>
        </w:rPr>
      </w:pPr>
      <w:r w:rsidRPr="00042C31">
        <w:rPr>
          <w:noProof/>
        </w:rPr>
        <w:t xml:space="preserve">Schmidt, H.A., E. Petzold, M. Vingron, and A. von Haeseler. 2003. "Molecular phylogenetics: parallelized parameter estimation and quartet puzzling."  </w:t>
      </w:r>
      <w:r w:rsidRPr="00042C31">
        <w:rPr>
          <w:i/>
          <w:noProof/>
        </w:rPr>
        <w:t>Journal of Parallel and Distributed Computing</w:t>
      </w:r>
      <w:r w:rsidRPr="00042C31">
        <w:rPr>
          <w:noProof/>
        </w:rPr>
        <w:t xml:space="preserve"> 63:719-727. doi: 10.1016/S0743-7315(03)00129-1.</w:t>
      </w:r>
    </w:p>
    <w:p w14:paraId="1BFE3A53" w14:textId="77777777" w:rsidR="00042C31" w:rsidRPr="00042C31" w:rsidRDefault="00042C31" w:rsidP="00042C31">
      <w:pPr>
        <w:pStyle w:val="EndNoteBibliography"/>
        <w:spacing w:after="0"/>
        <w:ind w:left="720" w:hanging="720"/>
        <w:rPr>
          <w:noProof/>
        </w:rPr>
      </w:pPr>
      <w:r w:rsidRPr="00042C31">
        <w:rPr>
          <w:noProof/>
        </w:rPr>
        <w:t xml:space="preserve">Schmitt, Thomas, David N. Messina, Fabian Schreiber, and Erik L L Sonnhammer. 2011. "Letter to the Editor: SeqXML and orthoXML: Standards for sequence and orthology information."  </w:t>
      </w:r>
      <w:r w:rsidRPr="00042C31">
        <w:rPr>
          <w:i/>
          <w:noProof/>
        </w:rPr>
        <w:t>Briefings in Bioinformatics</w:t>
      </w:r>
      <w:r w:rsidRPr="00042C31">
        <w:rPr>
          <w:noProof/>
        </w:rPr>
        <w:t xml:space="preserve"> 12:485-488. doi: 10.1093/bib/bbr025.</w:t>
      </w:r>
    </w:p>
    <w:p w14:paraId="2383C985" w14:textId="77777777" w:rsidR="00042C31" w:rsidRPr="00042C31" w:rsidRDefault="00042C31" w:rsidP="00042C31">
      <w:pPr>
        <w:pStyle w:val="EndNoteBibliography"/>
        <w:spacing w:after="0"/>
        <w:ind w:left="720" w:hanging="720"/>
        <w:rPr>
          <w:noProof/>
        </w:rPr>
      </w:pPr>
      <w:r w:rsidRPr="00042C31">
        <w:rPr>
          <w:noProof/>
        </w:rPr>
        <w:t xml:space="preserve">Slamovits, Claudio H, Naomi M Fast, Joyce S Law, and Patrick J Keeling. 2004. "Genome Compaction and Stability in Microsporidian Intracellular Parasites."  </w:t>
      </w:r>
      <w:r w:rsidRPr="00042C31">
        <w:rPr>
          <w:i/>
          <w:noProof/>
        </w:rPr>
        <w:t>Current Biology</w:t>
      </w:r>
      <w:r w:rsidRPr="00042C31">
        <w:rPr>
          <w:noProof/>
        </w:rPr>
        <w:t xml:space="preserve"> 14:891-896. doi: 10.1016/j.cub.2004.04.041.</w:t>
      </w:r>
    </w:p>
    <w:p w14:paraId="1C853B41" w14:textId="77777777" w:rsidR="00042C31" w:rsidRPr="00042C31" w:rsidRDefault="00042C31" w:rsidP="00042C31">
      <w:pPr>
        <w:pStyle w:val="EndNoteBibliography"/>
        <w:spacing w:after="0"/>
        <w:ind w:left="720" w:hanging="720"/>
        <w:rPr>
          <w:noProof/>
        </w:rPr>
      </w:pPr>
      <w:r w:rsidRPr="00042C31">
        <w:rPr>
          <w:noProof/>
        </w:rPr>
        <w:t xml:space="preserve">Soltis, Douglas E., and Pamela S. Soltis. 2003. "The Role of Phylogenetics in Comparative  Genetics."  </w:t>
      </w:r>
      <w:r w:rsidRPr="00042C31">
        <w:rPr>
          <w:i/>
          <w:noProof/>
        </w:rPr>
        <w:t>Plant Physiology</w:t>
      </w:r>
      <w:r w:rsidRPr="00042C31">
        <w:rPr>
          <w:noProof/>
        </w:rPr>
        <w:t xml:space="preserve"> 132:1790-1800. doi: 10.1104/pp.103.022509.</w:t>
      </w:r>
    </w:p>
    <w:p w14:paraId="10EB0A23" w14:textId="77777777" w:rsidR="00042C31" w:rsidRPr="00042C31" w:rsidRDefault="00042C31" w:rsidP="00042C31">
      <w:pPr>
        <w:pStyle w:val="EndNoteBibliography"/>
        <w:spacing w:after="0"/>
        <w:ind w:left="720" w:hanging="720"/>
        <w:rPr>
          <w:noProof/>
        </w:rPr>
      </w:pPr>
      <w:r w:rsidRPr="00042C31">
        <w:rPr>
          <w:noProof/>
        </w:rPr>
        <w:t xml:space="preserve">Stamatakis, Alexandros. 2014. "RAxML version 8: A tool for phylogenetic analysis and post-analysis of large phylogenies."  </w:t>
      </w:r>
      <w:r w:rsidRPr="00042C31">
        <w:rPr>
          <w:i/>
          <w:noProof/>
        </w:rPr>
        <w:t>Bioinformatics</w:t>
      </w:r>
      <w:r w:rsidRPr="00042C31">
        <w:rPr>
          <w:noProof/>
        </w:rPr>
        <w:t xml:space="preserve"> 30:1312-1313. doi: 10.1093/bioinformatics/btu033.</w:t>
      </w:r>
    </w:p>
    <w:p w14:paraId="60E4BCCA" w14:textId="77777777" w:rsidR="00042C31" w:rsidRPr="00042C31" w:rsidRDefault="00042C31" w:rsidP="00042C31">
      <w:pPr>
        <w:pStyle w:val="EndNoteBibliography"/>
        <w:spacing w:after="0"/>
        <w:ind w:left="720" w:hanging="720"/>
        <w:rPr>
          <w:noProof/>
        </w:rPr>
      </w:pPr>
      <w:r w:rsidRPr="00042C31">
        <w:rPr>
          <w:noProof/>
        </w:rPr>
        <w:t xml:space="preserve">Steel, Mike, Daniel Huson, and Peter J Lockhart. 2000. "Invariable Sites Models and Their Use in Phylogeny Reconstruction."  </w:t>
      </w:r>
      <w:r w:rsidRPr="00042C31">
        <w:rPr>
          <w:i/>
          <w:noProof/>
        </w:rPr>
        <w:t>Systematic Biology</w:t>
      </w:r>
      <w:r w:rsidRPr="00042C31">
        <w:rPr>
          <w:noProof/>
        </w:rPr>
        <w:t>:8.</w:t>
      </w:r>
    </w:p>
    <w:p w14:paraId="75BED94C" w14:textId="77777777" w:rsidR="00042C31" w:rsidRPr="00042C31" w:rsidRDefault="00042C31" w:rsidP="00042C31">
      <w:pPr>
        <w:pStyle w:val="EndNoteBibliography"/>
        <w:spacing w:after="0"/>
        <w:ind w:left="720" w:hanging="720"/>
        <w:rPr>
          <w:noProof/>
        </w:rPr>
      </w:pPr>
      <w:r w:rsidRPr="00042C31">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042C31">
        <w:rPr>
          <w:i/>
          <w:noProof/>
        </w:rPr>
        <w:t>Trends in parasitology</w:t>
      </w:r>
      <w:r w:rsidRPr="00042C31">
        <w:rPr>
          <w:noProof/>
        </w:rPr>
        <w:t xml:space="preserve"> 32:336-348. doi: 10.1016/j.pt.2015.12.004.</w:t>
      </w:r>
    </w:p>
    <w:p w14:paraId="4ECD97A8" w14:textId="77777777" w:rsidR="00042C31" w:rsidRPr="00042C31" w:rsidRDefault="00042C31" w:rsidP="00042C31">
      <w:pPr>
        <w:pStyle w:val="EndNoteBibliography"/>
        <w:spacing w:after="0"/>
        <w:ind w:left="720" w:hanging="720"/>
        <w:rPr>
          <w:noProof/>
        </w:rPr>
      </w:pPr>
      <w:r w:rsidRPr="00042C31">
        <w:rPr>
          <w:noProof/>
        </w:rPr>
        <w:t xml:space="preserve">Studer, Romain A., and Marc Robinson-Rechavi. 2009. "How confident can we be that orthologs are similar, but paralogs differ?"  </w:t>
      </w:r>
      <w:r w:rsidRPr="00042C31">
        <w:rPr>
          <w:i/>
          <w:noProof/>
        </w:rPr>
        <w:t>Trends in Genetics</w:t>
      </w:r>
      <w:r w:rsidRPr="00042C31">
        <w:rPr>
          <w:noProof/>
        </w:rPr>
        <w:t xml:space="preserve"> 25:210-216. doi: 10.1016/j.tig.2009.03.004.</w:t>
      </w:r>
    </w:p>
    <w:p w14:paraId="428B1022" w14:textId="77777777" w:rsidR="00042C31" w:rsidRPr="00042C31" w:rsidRDefault="00042C31" w:rsidP="00042C31">
      <w:pPr>
        <w:pStyle w:val="EndNoteBibliography"/>
        <w:spacing w:after="0"/>
        <w:ind w:left="720" w:hanging="720"/>
        <w:rPr>
          <w:noProof/>
        </w:rPr>
      </w:pPr>
      <w:r w:rsidRPr="00042C31">
        <w:rPr>
          <w:noProof/>
        </w:rPr>
        <w:t xml:space="preserve">Sukumaran, Jeet, and Mark T. Holder. 2010. "DendroPy: a Python library for phylogenetic computing."  </w:t>
      </w:r>
      <w:r w:rsidRPr="00042C31">
        <w:rPr>
          <w:i/>
          <w:noProof/>
        </w:rPr>
        <w:t>Bioinformatics</w:t>
      </w:r>
      <w:r w:rsidRPr="00042C31">
        <w:rPr>
          <w:noProof/>
        </w:rPr>
        <w:t xml:space="preserve"> 26:1569-1571. doi: 10.1093/bioinformatics/btq228.</w:t>
      </w:r>
    </w:p>
    <w:p w14:paraId="2FEC387A" w14:textId="77777777" w:rsidR="00042C31" w:rsidRPr="00042C31" w:rsidRDefault="00042C31" w:rsidP="00042C31">
      <w:pPr>
        <w:pStyle w:val="EndNoteBibliography"/>
        <w:spacing w:after="0"/>
        <w:ind w:left="720" w:hanging="720"/>
        <w:rPr>
          <w:noProof/>
        </w:rPr>
      </w:pPr>
      <w:r w:rsidRPr="00042C31">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042C31">
        <w:rPr>
          <w:i/>
          <w:noProof/>
        </w:rPr>
        <w:t>Nucleic Acids Research</w:t>
      </w:r>
      <w:r w:rsidRPr="00042C31">
        <w:rPr>
          <w:noProof/>
        </w:rPr>
        <w:t xml:space="preserve"> 43:D447-D452. doi: 10.1093/nar/gku1003.</w:t>
      </w:r>
    </w:p>
    <w:p w14:paraId="47F5BD4A" w14:textId="77777777" w:rsidR="00042C31" w:rsidRPr="00042C31" w:rsidRDefault="00042C31" w:rsidP="00042C31">
      <w:pPr>
        <w:pStyle w:val="EndNoteBibliography"/>
        <w:spacing w:after="0"/>
        <w:ind w:left="720" w:hanging="720"/>
        <w:rPr>
          <w:noProof/>
        </w:rPr>
      </w:pPr>
      <w:r w:rsidRPr="00042C31">
        <w:rPr>
          <w:noProof/>
        </w:rPr>
        <w:lastRenderedPageBreak/>
        <w:t xml:space="preserve">Tanabe, Yuuhiko, Makoto M. Watanabe, and Junta Sugiyama. 2002. "Are Microsporidia really related to Fungi?: a reappraisal based on additional gene sequences from basal fungi."  </w:t>
      </w:r>
      <w:r w:rsidRPr="00042C31">
        <w:rPr>
          <w:i/>
          <w:noProof/>
        </w:rPr>
        <w:t>Mycological Research</w:t>
      </w:r>
      <w:r w:rsidRPr="00042C31">
        <w:rPr>
          <w:noProof/>
        </w:rPr>
        <w:t xml:space="preserve"> 106:1380-1391. doi: 10.1017/S095375620200686X.</w:t>
      </w:r>
    </w:p>
    <w:p w14:paraId="3F3D1542" w14:textId="77777777" w:rsidR="00042C31" w:rsidRPr="00042C31" w:rsidRDefault="00042C31" w:rsidP="00042C31">
      <w:pPr>
        <w:pStyle w:val="EndNoteBibliography"/>
        <w:spacing w:after="0"/>
        <w:ind w:left="720" w:hanging="720"/>
        <w:rPr>
          <w:noProof/>
        </w:rPr>
      </w:pPr>
      <w:r w:rsidRPr="00042C31">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042C31">
        <w:rPr>
          <w:i/>
          <w:noProof/>
        </w:rPr>
        <w:t>Journal of Molecular Evolution</w:t>
      </w:r>
      <w:r w:rsidRPr="00042C31">
        <w:rPr>
          <w:noProof/>
        </w:rPr>
        <w:t xml:space="preserve"> 59:780-791. doi: 10.1007/s00239-004-2673-0.</w:t>
      </w:r>
    </w:p>
    <w:p w14:paraId="64351670" w14:textId="77777777" w:rsidR="00042C31" w:rsidRPr="00042C31" w:rsidRDefault="00042C31" w:rsidP="00042C31">
      <w:pPr>
        <w:pStyle w:val="EndNoteBibliography"/>
        <w:spacing w:after="0"/>
        <w:ind w:left="720" w:hanging="720"/>
        <w:rPr>
          <w:noProof/>
        </w:rPr>
      </w:pPr>
      <w:r w:rsidRPr="00042C31">
        <w:rPr>
          <w:noProof/>
        </w:rPr>
        <w:t xml:space="preserve">Trachana, Kalliopi, Tomas a Larsson, Sean Powell, Wei-Hua Chen, Tobias Doerks, Jean Muller, and Peer Bork. 2011. "Orthology prediction methods: a quality assessment using curated protein families."  </w:t>
      </w:r>
      <w:r w:rsidRPr="00042C31">
        <w:rPr>
          <w:i/>
          <w:noProof/>
        </w:rPr>
        <w:t>BioEssays : news and reviews in molecular, cellular and developmental biology</w:t>
      </w:r>
      <w:r w:rsidRPr="00042C31">
        <w:rPr>
          <w:noProof/>
        </w:rPr>
        <w:t xml:space="preserve"> 33:769-80. doi: 10.1002/bies.201100062.</w:t>
      </w:r>
    </w:p>
    <w:p w14:paraId="667BE12E" w14:textId="77777777" w:rsidR="00042C31" w:rsidRPr="00042C31" w:rsidRDefault="00042C31" w:rsidP="00042C31">
      <w:pPr>
        <w:pStyle w:val="EndNoteBibliography"/>
        <w:spacing w:after="0"/>
        <w:ind w:left="720" w:hanging="720"/>
        <w:rPr>
          <w:noProof/>
        </w:rPr>
      </w:pPr>
      <w:r w:rsidRPr="00042C31">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042C31">
        <w:rPr>
          <w:i/>
          <w:noProof/>
        </w:rPr>
        <w:t>Bioinformatics</w:t>
      </w:r>
      <w:r w:rsidRPr="00042C31">
        <w:rPr>
          <w:noProof/>
        </w:rPr>
        <w:t xml:space="preserve"> 33:i75-i82. doi: 10.1093/bioinformatics/btx229.</w:t>
      </w:r>
    </w:p>
    <w:p w14:paraId="15894F0A" w14:textId="77777777" w:rsidR="00042C31" w:rsidRPr="00042C31" w:rsidRDefault="00042C31" w:rsidP="00042C31">
      <w:pPr>
        <w:pStyle w:val="EndNoteBibliography"/>
        <w:spacing w:after="0"/>
        <w:ind w:left="720" w:hanging="720"/>
        <w:rPr>
          <w:noProof/>
        </w:rPr>
      </w:pPr>
      <w:r w:rsidRPr="00042C31">
        <w:rPr>
          <w:noProof/>
        </w:rPr>
        <w:t xml:space="preserve">Tsaousis, Anastasios D., Edmund R S Kunji, Alina V. Goldberg, John M. Lucocq, Robert P. Hirt, and T. Martin Embley. 2008. "A novel route for ATP acquisition by the remnant mitochondria of Encephalitozoon cuniculi."  </w:t>
      </w:r>
      <w:r w:rsidRPr="00042C31">
        <w:rPr>
          <w:i/>
          <w:noProof/>
        </w:rPr>
        <w:t>Nature</w:t>
      </w:r>
      <w:r w:rsidRPr="00042C31">
        <w:rPr>
          <w:noProof/>
        </w:rPr>
        <w:t xml:space="preserve"> 453:553-556. doi: 10.1038/nature06903.</w:t>
      </w:r>
    </w:p>
    <w:p w14:paraId="5EADECFF" w14:textId="77777777" w:rsidR="00042C31" w:rsidRPr="00042C31" w:rsidRDefault="00042C31" w:rsidP="00042C31">
      <w:pPr>
        <w:pStyle w:val="EndNoteBibliography"/>
        <w:spacing w:after="0"/>
        <w:ind w:left="720" w:hanging="720"/>
        <w:rPr>
          <w:noProof/>
        </w:rPr>
      </w:pPr>
      <w:r w:rsidRPr="00042C31">
        <w:rPr>
          <w:noProof/>
        </w:rPr>
        <w:t xml:space="preserve">van Dongen, Stjin. 2000. "Graph clustering by flow simulation."  </w:t>
      </w:r>
      <w:r w:rsidRPr="00042C31">
        <w:rPr>
          <w:i/>
          <w:noProof/>
        </w:rPr>
        <w:t>Graph stimulation by flow clustering</w:t>
      </w:r>
      <w:r w:rsidRPr="00042C31">
        <w:rPr>
          <w:noProof/>
        </w:rPr>
        <w:t xml:space="preserve"> PhD thesis:University of Utrecht-University of Utrecht. doi: 10.1016/j.cosrev.2007.05.001.</w:t>
      </w:r>
    </w:p>
    <w:p w14:paraId="3474FE56" w14:textId="77777777" w:rsidR="00042C31" w:rsidRPr="00042C31" w:rsidRDefault="00042C31" w:rsidP="00042C31">
      <w:pPr>
        <w:pStyle w:val="EndNoteBibliography"/>
        <w:spacing w:after="0"/>
        <w:ind w:left="720" w:hanging="720"/>
        <w:rPr>
          <w:noProof/>
        </w:rPr>
      </w:pPr>
      <w:r w:rsidRPr="00042C31">
        <w:rPr>
          <w:noProof/>
        </w:rPr>
        <w:t xml:space="preserve">Vandermeer, J. W., and T. A. Gochnauer. 1971. "Trehalase activity associated with spores of Nosema apis."  </w:t>
      </w:r>
      <w:r w:rsidRPr="00042C31">
        <w:rPr>
          <w:i/>
          <w:noProof/>
        </w:rPr>
        <w:t>Journal of Invertebrate Pathology</w:t>
      </w:r>
      <w:r w:rsidRPr="00042C31">
        <w:rPr>
          <w:noProof/>
        </w:rPr>
        <w:t xml:space="preserve"> 17:38-41. doi: 10.1016/0022-2011(71)90122-4.</w:t>
      </w:r>
    </w:p>
    <w:p w14:paraId="56ED2D65" w14:textId="77777777" w:rsidR="00042C31" w:rsidRPr="00042C31" w:rsidRDefault="00042C31" w:rsidP="00042C31">
      <w:pPr>
        <w:pStyle w:val="EndNoteBibliography"/>
        <w:spacing w:after="0"/>
        <w:ind w:left="720" w:hanging="720"/>
        <w:rPr>
          <w:noProof/>
        </w:rPr>
      </w:pPr>
      <w:r w:rsidRPr="00042C31">
        <w:rPr>
          <w:noProof/>
        </w:rPr>
        <w:t xml:space="preserve">Vivarès, CP, and G Méténier. 2001. "The microsporidian Encephalitozoon."  </w:t>
      </w:r>
      <w:r w:rsidRPr="00042C31">
        <w:rPr>
          <w:i/>
          <w:noProof/>
        </w:rPr>
        <w:t>Bioessays</w:t>
      </w:r>
      <w:r w:rsidRPr="00042C31">
        <w:rPr>
          <w:noProof/>
        </w:rPr>
        <w:t>:194-202.</w:t>
      </w:r>
    </w:p>
    <w:p w14:paraId="0DC8296E" w14:textId="77777777" w:rsidR="00042C31" w:rsidRPr="00042C31" w:rsidRDefault="00042C31" w:rsidP="00042C31">
      <w:pPr>
        <w:pStyle w:val="EndNoteBibliography"/>
        <w:spacing w:after="0"/>
        <w:ind w:left="720" w:hanging="720"/>
        <w:rPr>
          <w:noProof/>
        </w:rPr>
      </w:pPr>
      <w:r w:rsidRPr="00042C31">
        <w:rPr>
          <w:noProof/>
        </w:rPr>
        <w:t xml:space="preserve">Vossbrinck, C. R., J. V. Maddox, S. Friedman, B. A. Debrunner-Vossbrinck, and C. R. Woese. 1987. "Ribosomal RNA sequence suggests microsporidia are extremely ancient eukaryotes."  </w:t>
      </w:r>
      <w:r w:rsidRPr="00042C31">
        <w:rPr>
          <w:i/>
          <w:noProof/>
        </w:rPr>
        <w:t>Nature</w:t>
      </w:r>
      <w:r w:rsidRPr="00042C31">
        <w:rPr>
          <w:noProof/>
        </w:rPr>
        <w:t xml:space="preserve"> 326:411-414. doi: 10.1038/326411a0.</w:t>
      </w:r>
    </w:p>
    <w:p w14:paraId="7B37A396" w14:textId="77777777" w:rsidR="00042C31" w:rsidRPr="00042C31" w:rsidRDefault="00042C31" w:rsidP="00042C31">
      <w:pPr>
        <w:pStyle w:val="EndNoteBibliography"/>
        <w:spacing w:after="0"/>
        <w:ind w:left="720" w:hanging="720"/>
        <w:rPr>
          <w:noProof/>
        </w:rPr>
      </w:pPr>
      <w:r w:rsidRPr="00042C31">
        <w:rPr>
          <w:noProof/>
        </w:rPr>
        <w:t xml:space="preserve">Vossbrinck, Charles R., Bettina A. Debrunner‐Vossbrinck, and Louis M. Weiss. 2014. "Phylogeny of the Microsporidia."  </w:t>
      </w:r>
      <w:r w:rsidRPr="00042C31">
        <w:rPr>
          <w:i/>
          <w:noProof/>
        </w:rPr>
        <w:t>Microsporidia</w:t>
      </w:r>
      <w:r w:rsidRPr="00042C31">
        <w:rPr>
          <w:noProof/>
        </w:rPr>
        <w:t>. doi: 10.1002/9781118395264.ch6.</w:t>
      </w:r>
    </w:p>
    <w:p w14:paraId="40B83641" w14:textId="77777777" w:rsidR="00042C31" w:rsidRPr="00042C31" w:rsidRDefault="00042C31" w:rsidP="00042C31">
      <w:pPr>
        <w:pStyle w:val="EndNoteBibliography"/>
        <w:spacing w:after="0"/>
        <w:ind w:left="720" w:hanging="720"/>
        <w:rPr>
          <w:noProof/>
        </w:rPr>
      </w:pPr>
      <w:r w:rsidRPr="00042C31">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042C31">
        <w:rPr>
          <w:i/>
          <w:noProof/>
        </w:rPr>
        <w:t>Cell</w:t>
      </w:r>
      <w:r w:rsidRPr="00042C31">
        <w:rPr>
          <w:noProof/>
        </w:rPr>
        <w:t xml:space="preserve"> 168:890-903.e15. doi: 10.1016/j.cell.2017.01.013.</w:t>
      </w:r>
    </w:p>
    <w:p w14:paraId="27F791AC" w14:textId="77777777" w:rsidR="00042C31" w:rsidRPr="00042C31" w:rsidRDefault="00042C31" w:rsidP="00042C31">
      <w:pPr>
        <w:pStyle w:val="EndNoteBibliography"/>
        <w:spacing w:after="0"/>
        <w:ind w:left="720" w:hanging="720"/>
        <w:rPr>
          <w:noProof/>
        </w:rPr>
      </w:pPr>
      <w:r w:rsidRPr="00042C31">
        <w:rPr>
          <w:noProof/>
        </w:rPr>
        <w:lastRenderedPageBreak/>
        <w:t xml:space="preserve">Weiser, Jaroslav. 1976. "Microsporidia in Invertebrates: Host-Parasite Relations at the Organismal Level." In </w:t>
      </w:r>
      <w:r w:rsidRPr="00042C31">
        <w:rPr>
          <w:i/>
          <w:noProof/>
        </w:rPr>
        <w:t>Biology of the Microsporidia</w:t>
      </w:r>
      <w:r w:rsidRPr="00042C31">
        <w:rPr>
          <w:noProof/>
        </w:rPr>
        <w:t>, 163-201. Springer, Boston, MA.</w:t>
      </w:r>
    </w:p>
    <w:p w14:paraId="0A40DB79" w14:textId="77777777" w:rsidR="00042C31" w:rsidRPr="00042C31" w:rsidRDefault="00042C31" w:rsidP="00042C31">
      <w:pPr>
        <w:pStyle w:val="EndNoteBibliography"/>
        <w:spacing w:after="0"/>
        <w:ind w:left="720" w:hanging="720"/>
        <w:rPr>
          <w:noProof/>
        </w:rPr>
      </w:pPr>
      <w:r w:rsidRPr="00042C31">
        <w:rPr>
          <w:noProof/>
        </w:rPr>
        <w:t xml:space="preserve">Williams, Bryony A. P. 2009. "Unique physiology of host–parasite interactions in microsporidia infections."  </w:t>
      </w:r>
      <w:r w:rsidRPr="00042C31">
        <w:rPr>
          <w:i/>
          <w:noProof/>
        </w:rPr>
        <w:t>Cellular Microbiology</w:t>
      </w:r>
      <w:r w:rsidRPr="00042C31">
        <w:rPr>
          <w:noProof/>
        </w:rPr>
        <w:t xml:space="preserve"> 11:1551-1560. doi: 10.1111/j.1462-5822.2009.01362.x.</w:t>
      </w:r>
    </w:p>
    <w:p w14:paraId="0CC79FB1" w14:textId="77777777" w:rsidR="00042C31" w:rsidRPr="00042C31" w:rsidRDefault="00042C31" w:rsidP="00042C31">
      <w:pPr>
        <w:pStyle w:val="EndNoteBibliography"/>
        <w:spacing w:after="0"/>
        <w:ind w:left="720" w:hanging="720"/>
        <w:rPr>
          <w:noProof/>
        </w:rPr>
      </w:pPr>
      <w:r w:rsidRPr="00042C31">
        <w:rPr>
          <w:noProof/>
        </w:rPr>
        <w:t xml:space="preserve">Williams, Bryony A. P., and Patrick J. Keeling. 2011. "Microsporidia – Highly Reduced and Derived Relatives of Fungi." In </w:t>
      </w:r>
      <w:r w:rsidRPr="00042C31">
        <w:rPr>
          <w:i/>
          <w:noProof/>
        </w:rPr>
        <w:t>Evolution of Fungi and Fungal-Like Organisms</w:t>
      </w:r>
      <w:r w:rsidRPr="00042C31">
        <w:rPr>
          <w:noProof/>
        </w:rPr>
        <w:t>, 25-36. Springer, Berlin, Heidelberg.</w:t>
      </w:r>
    </w:p>
    <w:p w14:paraId="6E1D11CD" w14:textId="77777777" w:rsidR="00042C31" w:rsidRPr="00042C31" w:rsidRDefault="00042C31" w:rsidP="00042C31">
      <w:pPr>
        <w:pStyle w:val="EndNoteBibliography"/>
        <w:spacing w:after="0"/>
        <w:ind w:left="720" w:hanging="720"/>
        <w:rPr>
          <w:noProof/>
        </w:rPr>
      </w:pPr>
      <w:r w:rsidRPr="00042C31">
        <w:rPr>
          <w:noProof/>
        </w:rPr>
        <w:t xml:space="preserve">Williams, Simon G., and Simon C. Lovell. 2009. "The Effect of Sequence Evolution on Protein Structural Divergence."  </w:t>
      </w:r>
      <w:r w:rsidRPr="00042C31">
        <w:rPr>
          <w:i/>
          <w:noProof/>
        </w:rPr>
        <w:t>Molecular Biology and Evolution</w:t>
      </w:r>
      <w:r w:rsidRPr="00042C31">
        <w:rPr>
          <w:noProof/>
        </w:rPr>
        <w:t xml:space="preserve"> 26:1055-1065. doi: 10.1093/molbev/msp020.</w:t>
      </w:r>
    </w:p>
    <w:p w14:paraId="6683ADF2" w14:textId="77777777" w:rsidR="00042C31" w:rsidRPr="00042C31" w:rsidRDefault="00042C31" w:rsidP="00042C31">
      <w:pPr>
        <w:pStyle w:val="EndNoteBibliography"/>
        <w:spacing w:after="0"/>
        <w:ind w:left="720" w:hanging="720"/>
        <w:rPr>
          <w:noProof/>
        </w:rPr>
      </w:pPr>
      <w:r w:rsidRPr="00042C31">
        <w:rPr>
          <w:noProof/>
        </w:rPr>
        <w:t xml:space="preserve">Winkler, Herbert H., and H. Ekkehard Neuhaus. 1999. "Non-mitochondrial ATP transport."  </w:t>
      </w:r>
      <w:r w:rsidRPr="00042C31">
        <w:rPr>
          <w:i/>
          <w:noProof/>
        </w:rPr>
        <w:t>Trends in Biochemical Sciences</w:t>
      </w:r>
      <w:r w:rsidRPr="00042C31">
        <w:rPr>
          <w:noProof/>
        </w:rPr>
        <w:t xml:space="preserve"> 24:64-68. doi: 10.1016/S0968-0004(98)01334-6.</w:t>
      </w:r>
    </w:p>
    <w:p w14:paraId="526F4AC9" w14:textId="77777777" w:rsidR="00042C31" w:rsidRPr="00042C31" w:rsidRDefault="00042C31" w:rsidP="00042C31">
      <w:pPr>
        <w:pStyle w:val="EndNoteBibliography"/>
        <w:spacing w:after="0"/>
        <w:ind w:left="720" w:hanging="720"/>
        <w:rPr>
          <w:noProof/>
        </w:rPr>
      </w:pPr>
      <w:r w:rsidRPr="00042C31">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042C31">
        <w:rPr>
          <w:i/>
          <w:noProof/>
        </w:rPr>
        <w:t>Environmental Microbiology</w:t>
      </w:r>
      <w:r w:rsidRPr="00042C31">
        <w:rPr>
          <w:noProof/>
        </w:rPr>
        <w:t xml:space="preserve"> 19:2077-2089. doi: 10.1111/1462-2920.13734.</w:t>
      </w:r>
    </w:p>
    <w:p w14:paraId="22C878AF" w14:textId="77777777" w:rsidR="00042C31" w:rsidRPr="00042C31" w:rsidRDefault="00042C31" w:rsidP="00042C31">
      <w:pPr>
        <w:pStyle w:val="EndNoteBibliography"/>
        <w:spacing w:after="0"/>
        <w:ind w:left="720" w:hanging="720"/>
        <w:rPr>
          <w:noProof/>
        </w:rPr>
      </w:pPr>
      <w:r w:rsidRPr="00042C31">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042C31">
        <w:rPr>
          <w:i/>
          <w:noProof/>
        </w:rPr>
        <w:t>Science</w:t>
      </w:r>
      <w:r w:rsidRPr="00042C31">
        <w:rPr>
          <w:noProof/>
        </w:rPr>
        <w:t xml:space="preserve"> 322:104-110. doi: 10.1126/science.1158684.</w:t>
      </w:r>
    </w:p>
    <w:p w14:paraId="4EDB894E" w14:textId="77777777" w:rsidR="00042C31" w:rsidRPr="00042C31" w:rsidRDefault="00042C31" w:rsidP="00042C31">
      <w:pPr>
        <w:pStyle w:val="EndNoteBibliography"/>
        <w:ind w:left="720" w:hanging="720"/>
        <w:rPr>
          <w:noProof/>
        </w:rPr>
      </w:pPr>
      <w:r w:rsidRPr="00042C31">
        <w:rPr>
          <w:noProof/>
        </w:rPr>
        <w:t xml:space="preserve">Zudilova-Seinstra, Elena, Tony Adriaansen, and Robert van Liere. 2009. "Overview of Interactive Visualization." In </w:t>
      </w:r>
      <w:r w:rsidRPr="00042C31">
        <w:rPr>
          <w:i/>
          <w:noProof/>
        </w:rPr>
        <w:t>Advanced Information and Knowledge Processing</w:t>
      </w:r>
      <w:r w:rsidRPr="00042C31">
        <w:rPr>
          <w:noProof/>
        </w:rPr>
        <w:t>, 3-15.</w:t>
      </w:r>
    </w:p>
    <w:p w14:paraId="592BE48D" w14:textId="1A6FD217"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19" w:name="_Toc384627480"/>
      <w:bookmarkStart w:id="220" w:name="_Toc386145437"/>
      <w:r w:rsidRPr="00076E91">
        <w:rPr>
          <w:rFonts w:ascii="Palatino Linotype" w:hAnsi="Palatino Linotype"/>
          <w:sz w:val="24"/>
          <w:szCs w:val="24"/>
        </w:rPr>
        <w:lastRenderedPageBreak/>
        <w:t>Appendix</w:t>
      </w:r>
      <w:bookmarkEnd w:id="219"/>
      <w:bookmarkEnd w:id="220"/>
    </w:p>
    <w:p w14:paraId="3845406E" w14:textId="5EB483C5" w:rsidR="003955E8" w:rsidRDefault="003955E8" w:rsidP="00785690">
      <w:pPr>
        <w:pStyle w:val="Heading2"/>
        <w:numPr>
          <w:ilvl w:val="0"/>
          <w:numId w:val="0"/>
        </w:numPr>
      </w:pPr>
      <w:bookmarkStart w:id="221" w:name="_Toc386145438"/>
      <w:r w:rsidRPr="00785690">
        <w:t>Tables</w:t>
      </w:r>
      <w:bookmarkEnd w:id="221"/>
    </w:p>
    <w:p w14:paraId="328D328F" w14:textId="77777777" w:rsidR="002C44D0" w:rsidRDefault="002C44D0" w:rsidP="008D799A">
      <w:pPr>
        <w:spacing w:after="0" w:line="360" w:lineRule="auto"/>
        <w:rPr>
          <w:szCs w:val="24"/>
        </w:rPr>
      </w:pPr>
    </w:p>
    <w:p w14:paraId="3AF1065B" w14:textId="33E0CB04" w:rsidR="00A1533F" w:rsidRDefault="00A1533F" w:rsidP="00116F47">
      <w:pPr>
        <w:pStyle w:val="Caption"/>
        <w:keepNext/>
      </w:pPr>
      <w:bookmarkStart w:id="222" w:name="_Ref384422965"/>
      <w:bookmarkStart w:id="223" w:name="_Toc386145505"/>
      <w:r>
        <w:t xml:space="preserve">Table </w:t>
      </w:r>
      <w:r w:rsidR="009F5610">
        <w:fldChar w:fldCharType="begin"/>
      </w:r>
      <w:r w:rsidR="009F5610">
        <w:instrText xml:space="preserve"> STYLEREF 1 \s </w:instrText>
      </w:r>
      <w:r w:rsidR="009F5610">
        <w:fldChar w:fldCharType="separate"/>
      </w:r>
      <w:r w:rsidR="00F01705">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01705">
        <w:rPr>
          <w:noProof/>
        </w:rPr>
        <w:t>1</w:t>
      </w:r>
      <w:r w:rsidR="009F5610">
        <w:fldChar w:fldCharType="end"/>
      </w:r>
      <w:bookmarkEnd w:id="222"/>
      <w:r>
        <w:t xml:space="preserve">: </w:t>
      </w:r>
      <w:r w:rsidRPr="00076E91">
        <w:t>24 taxa used for extent the initial homologous groups</w:t>
      </w:r>
      <w:r>
        <w:t xml:space="preserve"> including 17 non-microsporidia species used in the phylogenetic study </w:t>
      </w:r>
      <w:r w:rsidRPr="002A7762">
        <w:t>of</w:t>
      </w:r>
      <w:r w:rsidR="00E1078A">
        <w:t xml:space="preserve"> </w:t>
      </w:r>
      <w:r w:rsidR="00E1078A">
        <w:fldChar w:fldCharType="begin"/>
      </w:r>
      <w:r w:rsidR="00E1078A">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1078A">
        <w:fldChar w:fldCharType="separate"/>
      </w:r>
      <w:r w:rsidR="00E1078A">
        <w:rPr>
          <w:noProof/>
        </w:rPr>
        <w:t>(Capella-Gutiérrez, Marcet-Houben, and Gabaldón 2012)</w:t>
      </w:r>
      <w:r w:rsidR="00E1078A">
        <w:fldChar w:fldCharType="end"/>
      </w:r>
      <w:r w:rsidRPr="002A7762">
        <w:t xml:space="preserve"> </w:t>
      </w:r>
      <w:r>
        <w:t>and other 7 out-group taxa (highlighted in red).</w:t>
      </w:r>
      <w:r w:rsidR="000F4EC9">
        <w:t xml:space="preserve"> </w:t>
      </w:r>
      <w:r w:rsidR="00F157A7">
        <w:t xml:space="preserve">Columns indicate NCBI taxonomy ID, taxon name, phylum, kingdom and </w:t>
      </w:r>
      <w:r w:rsidR="003161DA">
        <w:t xml:space="preserve">the source where the proteomes were downloaded. </w:t>
      </w:r>
      <w:r w:rsidR="00DF7CF1">
        <w:t>The sources for those proteomes are JGI</w:t>
      </w:r>
      <w:r w:rsidR="0092384A">
        <w:t xml:space="preserve"> (</w:t>
      </w:r>
      <w:r w:rsidR="0092384A" w:rsidRPr="0092384A">
        <w:t>https://jgi.doe.gov</w:t>
      </w:r>
      <w:r w:rsidR="0092384A">
        <w:t>)</w:t>
      </w:r>
      <w:r w:rsidR="00DF7CF1">
        <w:t>, Broad Institute</w:t>
      </w:r>
      <w:r w:rsidR="00F265E6">
        <w:t xml:space="preserve"> (</w:t>
      </w:r>
      <w:r w:rsidR="00F265E6" w:rsidRPr="00F265E6">
        <w:t>https://www.broadinstitute.org</w:t>
      </w:r>
      <w:r w:rsidR="00F265E6">
        <w:t>)</w:t>
      </w:r>
      <w:r w:rsidR="00DF7CF1">
        <w:t>, UniProt</w:t>
      </w:r>
      <w:r w:rsidR="00782768">
        <w:t xml:space="preserve"> (</w:t>
      </w:r>
      <w:r w:rsidR="00782768" w:rsidRPr="00782768">
        <w:t>http://www.uniprot.org</w:t>
      </w:r>
      <w:r w:rsidR="00782768">
        <w:t>)</w:t>
      </w:r>
      <w:r w:rsidR="00DF7CF1">
        <w:t>, Ensembl</w:t>
      </w:r>
      <w:r w:rsidR="004830C1">
        <w:t xml:space="preserve"> (</w:t>
      </w:r>
      <w:r w:rsidR="004830C1" w:rsidRPr="004830C1">
        <w:t>https://www.ensembl.org/index.html</w:t>
      </w:r>
      <w:r w:rsidR="004830C1">
        <w:t>)</w:t>
      </w:r>
      <w:r w:rsidR="00DF7CF1">
        <w:t>, NCBI</w:t>
      </w:r>
      <w:r w:rsidR="000329B1">
        <w:t xml:space="preserve"> (</w:t>
      </w:r>
      <w:r w:rsidR="000329B1" w:rsidRPr="000329B1">
        <w:t>https://www.ncbi.nlm.nih.gov</w:t>
      </w:r>
      <w:r w:rsidR="000329B1">
        <w:t>)</w:t>
      </w:r>
      <w:r w:rsidR="00DF7CF1">
        <w:t xml:space="preserve">, </w:t>
      </w:r>
      <w:r w:rsidR="00116F47">
        <w:t>Candida Genome Database (</w:t>
      </w:r>
      <w:r w:rsidR="00DF7CF1">
        <w:t>CGD</w:t>
      </w:r>
      <w:r w:rsidR="00116F47">
        <w:t xml:space="preserve">, </w:t>
      </w:r>
      <w:r w:rsidR="00116F47" w:rsidRPr="00116F47">
        <w:t>http://www.candidagenome.org</w:t>
      </w:r>
      <w:r w:rsidR="00116F47">
        <w:t>)</w:t>
      </w:r>
      <w:r w:rsidR="00D52A3F">
        <w:t xml:space="preserve">, </w:t>
      </w:r>
      <w:r w:rsidR="00116F47">
        <w:t>PlasmoDB (</w:t>
      </w:r>
      <w:r w:rsidR="00116F47" w:rsidRPr="00116F47">
        <w:t>http://plasmodb.org/plasmo/</w:t>
      </w:r>
      <w:r w:rsidR="00116F47">
        <w:t>)</w:t>
      </w:r>
      <w:r w:rsidR="0020488C">
        <w:t xml:space="preserve"> and</w:t>
      </w:r>
      <w:r w:rsidR="00DF7CF1">
        <w:t xml:space="preserve"> Sanger</w:t>
      </w:r>
      <w:r w:rsidR="0020488C">
        <w:t xml:space="preserve"> Institute</w:t>
      </w:r>
      <w:r w:rsidR="009F1D7C">
        <w:t xml:space="preserve"> (</w:t>
      </w:r>
      <w:r w:rsidR="009F1D7C" w:rsidRPr="009F1D7C">
        <w:t>http://www.sanger.ac.uk/science/data</w:t>
      </w:r>
      <w:r w:rsidR="009F1D7C">
        <w:t>)</w:t>
      </w:r>
      <w:r w:rsidR="00DF7CF1">
        <w:t>.</w:t>
      </w:r>
      <w:bookmarkEnd w:id="223"/>
      <w:r w:rsidR="00DF7CF1">
        <w:t xml:space="preserve"> </w:t>
      </w:r>
    </w:p>
    <w:tbl>
      <w:tblPr>
        <w:tblStyle w:val="TableGrid"/>
        <w:tblW w:w="5000" w:type="pct"/>
        <w:tblLayout w:type="fixed"/>
        <w:tblLook w:val="04A0" w:firstRow="1" w:lastRow="0" w:firstColumn="1" w:lastColumn="0" w:noHBand="0" w:noVBand="1"/>
      </w:tblPr>
      <w:tblGrid>
        <w:gridCol w:w="959"/>
        <w:gridCol w:w="2771"/>
        <w:gridCol w:w="2081"/>
        <w:gridCol w:w="1427"/>
        <w:gridCol w:w="1482"/>
      </w:tblGrid>
      <w:tr w:rsidR="006C1493" w:rsidRPr="002C44D0" w14:paraId="17D453B5" w14:textId="2B09A489" w:rsidTr="00AF5709">
        <w:trPr>
          <w:trHeight w:val="300"/>
        </w:trPr>
        <w:tc>
          <w:tcPr>
            <w:tcW w:w="550" w:type="pct"/>
            <w:noWrap/>
            <w:hideMark/>
          </w:tcPr>
          <w:p w14:paraId="250751B9" w14:textId="0C0144C4" w:rsidR="006C1493" w:rsidRPr="002C44D0" w:rsidRDefault="006C1493" w:rsidP="002C44D0">
            <w:pPr>
              <w:spacing w:line="360" w:lineRule="auto"/>
              <w:rPr>
                <w:szCs w:val="24"/>
              </w:rPr>
            </w:pPr>
            <w:r w:rsidRPr="002C44D0">
              <w:rPr>
                <w:szCs w:val="24"/>
              </w:rPr>
              <w:t>ID</w:t>
            </w:r>
          </w:p>
        </w:tc>
        <w:tc>
          <w:tcPr>
            <w:tcW w:w="1589" w:type="pct"/>
            <w:noWrap/>
            <w:hideMark/>
          </w:tcPr>
          <w:p w14:paraId="24D6F722" w14:textId="77777777" w:rsidR="006C1493" w:rsidRPr="002C44D0" w:rsidRDefault="006C1493" w:rsidP="002C44D0">
            <w:pPr>
              <w:spacing w:line="360" w:lineRule="auto"/>
              <w:rPr>
                <w:szCs w:val="24"/>
              </w:rPr>
            </w:pPr>
            <w:r w:rsidRPr="002C44D0">
              <w:rPr>
                <w:szCs w:val="24"/>
              </w:rPr>
              <w:t>Taxon name</w:t>
            </w:r>
          </w:p>
        </w:tc>
        <w:tc>
          <w:tcPr>
            <w:tcW w:w="1193" w:type="pct"/>
            <w:noWrap/>
            <w:hideMark/>
          </w:tcPr>
          <w:p w14:paraId="65D38D6B" w14:textId="4F7EDC32" w:rsidR="006C1493" w:rsidRPr="002C44D0" w:rsidRDefault="006C1493" w:rsidP="002C44D0">
            <w:pPr>
              <w:spacing w:line="360" w:lineRule="auto"/>
              <w:rPr>
                <w:szCs w:val="24"/>
              </w:rPr>
            </w:pPr>
            <w:r>
              <w:rPr>
                <w:szCs w:val="24"/>
              </w:rPr>
              <w:t>P</w:t>
            </w:r>
            <w:r w:rsidRPr="002C44D0">
              <w:rPr>
                <w:szCs w:val="24"/>
              </w:rPr>
              <w:t>hylum</w:t>
            </w:r>
          </w:p>
        </w:tc>
        <w:tc>
          <w:tcPr>
            <w:tcW w:w="818" w:type="pct"/>
            <w:noWrap/>
            <w:hideMark/>
          </w:tcPr>
          <w:p w14:paraId="7FE5394E" w14:textId="2BEF7E67" w:rsidR="006C1493" w:rsidRPr="002C44D0" w:rsidRDefault="006C1493" w:rsidP="002C44D0">
            <w:pPr>
              <w:spacing w:line="360" w:lineRule="auto"/>
              <w:rPr>
                <w:szCs w:val="24"/>
              </w:rPr>
            </w:pPr>
            <w:r>
              <w:rPr>
                <w:szCs w:val="24"/>
              </w:rPr>
              <w:t>K</w:t>
            </w:r>
            <w:r w:rsidRPr="002C44D0">
              <w:rPr>
                <w:szCs w:val="24"/>
              </w:rPr>
              <w:t>ingdom</w:t>
            </w:r>
          </w:p>
        </w:tc>
        <w:tc>
          <w:tcPr>
            <w:tcW w:w="850" w:type="pct"/>
          </w:tcPr>
          <w:p w14:paraId="2BF9D6AA" w14:textId="0A223151" w:rsidR="006C1493" w:rsidRDefault="006C1493" w:rsidP="002C44D0">
            <w:pPr>
              <w:spacing w:line="360" w:lineRule="auto"/>
              <w:rPr>
                <w:szCs w:val="24"/>
              </w:rPr>
            </w:pPr>
            <w:r>
              <w:rPr>
                <w:szCs w:val="24"/>
              </w:rPr>
              <w:t>Source</w:t>
            </w:r>
          </w:p>
        </w:tc>
      </w:tr>
      <w:tr w:rsidR="006C1493" w:rsidRPr="002C44D0" w14:paraId="2CE9F166" w14:textId="2AAD08C2" w:rsidTr="00AF5709">
        <w:trPr>
          <w:trHeight w:val="300"/>
        </w:trPr>
        <w:tc>
          <w:tcPr>
            <w:tcW w:w="550" w:type="pct"/>
            <w:noWrap/>
            <w:hideMark/>
          </w:tcPr>
          <w:p w14:paraId="479C0FA9" w14:textId="77777777" w:rsidR="006C1493" w:rsidRPr="002C44D0" w:rsidRDefault="006C1493" w:rsidP="002C44D0">
            <w:pPr>
              <w:spacing w:line="360" w:lineRule="auto"/>
              <w:rPr>
                <w:szCs w:val="24"/>
              </w:rPr>
            </w:pPr>
            <w:r w:rsidRPr="002C44D0">
              <w:rPr>
                <w:szCs w:val="24"/>
              </w:rPr>
              <w:t>4932</w:t>
            </w:r>
          </w:p>
        </w:tc>
        <w:tc>
          <w:tcPr>
            <w:tcW w:w="1589" w:type="pct"/>
            <w:noWrap/>
            <w:hideMark/>
          </w:tcPr>
          <w:p w14:paraId="4911961E" w14:textId="77777777" w:rsidR="006C1493" w:rsidRPr="002C44D0" w:rsidRDefault="006C1493" w:rsidP="002C44D0">
            <w:pPr>
              <w:spacing w:line="360" w:lineRule="auto"/>
              <w:rPr>
                <w:i/>
                <w:szCs w:val="24"/>
              </w:rPr>
            </w:pPr>
            <w:r w:rsidRPr="002C44D0">
              <w:rPr>
                <w:i/>
                <w:szCs w:val="24"/>
              </w:rPr>
              <w:t>Saccharomyces cerevisiae</w:t>
            </w:r>
          </w:p>
        </w:tc>
        <w:tc>
          <w:tcPr>
            <w:tcW w:w="1193" w:type="pct"/>
            <w:noWrap/>
            <w:hideMark/>
          </w:tcPr>
          <w:p w14:paraId="42B8E0EE"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4999D0BE" w14:textId="77777777" w:rsidR="006C1493" w:rsidRPr="002C44D0" w:rsidRDefault="006C1493" w:rsidP="002C44D0">
            <w:pPr>
              <w:spacing w:line="360" w:lineRule="auto"/>
              <w:rPr>
                <w:szCs w:val="24"/>
              </w:rPr>
            </w:pPr>
            <w:r w:rsidRPr="002C44D0">
              <w:rPr>
                <w:szCs w:val="24"/>
              </w:rPr>
              <w:t>Fungi</w:t>
            </w:r>
          </w:p>
        </w:tc>
        <w:tc>
          <w:tcPr>
            <w:tcW w:w="850" w:type="pct"/>
          </w:tcPr>
          <w:p w14:paraId="4B35BB84" w14:textId="5CCAB9C7" w:rsidR="006C1493" w:rsidRPr="006C1493" w:rsidRDefault="006C1493" w:rsidP="002C44D0">
            <w:pPr>
              <w:spacing w:line="360" w:lineRule="auto"/>
              <w:rPr>
                <w:szCs w:val="24"/>
                <w:lang w:val="de-DE"/>
              </w:rPr>
            </w:pPr>
            <w:r>
              <w:rPr>
                <w:szCs w:val="24"/>
              </w:rPr>
              <w:t>Ensembl</w:t>
            </w:r>
          </w:p>
        </w:tc>
      </w:tr>
      <w:tr w:rsidR="006C1493" w:rsidRPr="002C44D0" w14:paraId="6137BB31" w14:textId="676783E7" w:rsidTr="00AF5709">
        <w:trPr>
          <w:trHeight w:val="300"/>
        </w:trPr>
        <w:tc>
          <w:tcPr>
            <w:tcW w:w="550" w:type="pct"/>
            <w:noWrap/>
            <w:hideMark/>
          </w:tcPr>
          <w:p w14:paraId="25DEB0DF" w14:textId="77777777" w:rsidR="006C1493" w:rsidRPr="002C44D0" w:rsidRDefault="006C1493" w:rsidP="002C44D0">
            <w:pPr>
              <w:spacing w:line="360" w:lineRule="auto"/>
              <w:rPr>
                <w:szCs w:val="24"/>
              </w:rPr>
            </w:pPr>
            <w:r w:rsidRPr="002C44D0">
              <w:rPr>
                <w:szCs w:val="24"/>
              </w:rPr>
              <w:t>5476</w:t>
            </w:r>
          </w:p>
        </w:tc>
        <w:tc>
          <w:tcPr>
            <w:tcW w:w="1589" w:type="pct"/>
            <w:noWrap/>
            <w:hideMark/>
          </w:tcPr>
          <w:p w14:paraId="6B34142E" w14:textId="77777777" w:rsidR="006C1493" w:rsidRPr="002C44D0" w:rsidRDefault="006C1493" w:rsidP="002C44D0">
            <w:pPr>
              <w:spacing w:line="360" w:lineRule="auto"/>
              <w:rPr>
                <w:i/>
                <w:szCs w:val="24"/>
              </w:rPr>
            </w:pPr>
            <w:r w:rsidRPr="002C44D0">
              <w:rPr>
                <w:i/>
                <w:szCs w:val="24"/>
              </w:rPr>
              <w:t>Candida albicans</w:t>
            </w:r>
          </w:p>
        </w:tc>
        <w:tc>
          <w:tcPr>
            <w:tcW w:w="1193" w:type="pct"/>
            <w:noWrap/>
            <w:hideMark/>
          </w:tcPr>
          <w:p w14:paraId="47F71941"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6D90A5DB" w14:textId="77777777" w:rsidR="006C1493" w:rsidRPr="002C44D0" w:rsidRDefault="006C1493" w:rsidP="002C44D0">
            <w:pPr>
              <w:spacing w:line="360" w:lineRule="auto"/>
              <w:rPr>
                <w:szCs w:val="24"/>
              </w:rPr>
            </w:pPr>
            <w:r w:rsidRPr="002C44D0">
              <w:rPr>
                <w:szCs w:val="24"/>
              </w:rPr>
              <w:t>Fungi</w:t>
            </w:r>
          </w:p>
        </w:tc>
        <w:tc>
          <w:tcPr>
            <w:tcW w:w="850" w:type="pct"/>
          </w:tcPr>
          <w:p w14:paraId="093C23AA" w14:textId="684600D3" w:rsidR="006C1493" w:rsidRPr="002C44D0" w:rsidRDefault="006C1493" w:rsidP="002C44D0">
            <w:pPr>
              <w:spacing w:line="360" w:lineRule="auto"/>
              <w:rPr>
                <w:szCs w:val="24"/>
              </w:rPr>
            </w:pPr>
            <w:r>
              <w:rPr>
                <w:szCs w:val="24"/>
              </w:rPr>
              <w:t>CGD</w:t>
            </w:r>
          </w:p>
        </w:tc>
      </w:tr>
      <w:tr w:rsidR="006C1493" w:rsidRPr="002C44D0" w14:paraId="3178A097" w14:textId="6330F611" w:rsidTr="00AF5709">
        <w:trPr>
          <w:trHeight w:val="300"/>
        </w:trPr>
        <w:tc>
          <w:tcPr>
            <w:tcW w:w="550" w:type="pct"/>
            <w:noWrap/>
            <w:hideMark/>
          </w:tcPr>
          <w:p w14:paraId="321531BA" w14:textId="77777777" w:rsidR="006C1493" w:rsidRPr="002C44D0" w:rsidRDefault="006C1493" w:rsidP="002C44D0">
            <w:pPr>
              <w:spacing w:line="360" w:lineRule="auto"/>
              <w:rPr>
                <w:szCs w:val="24"/>
              </w:rPr>
            </w:pPr>
            <w:r w:rsidRPr="002C44D0">
              <w:rPr>
                <w:szCs w:val="24"/>
              </w:rPr>
              <w:t>5141</w:t>
            </w:r>
          </w:p>
        </w:tc>
        <w:tc>
          <w:tcPr>
            <w:tcW w:w="1589" w:type="pct"/>
            <w:noWrap/>
            <w:hideMark/>
          </w:tcPr>
          <w:p w14:paraId="722167C3" w14:textId="77777777" w:rsidR="006C1493" w:rsidRPr="002C44D0" w:rsidRDefault="006C1493" w:rsidP="002C44D0">
            <w:pPr>
              <w:spacing w:line="360" w:lineRule="auto"/>
              <w:rPr>
                <w:i/>
                <w:szCs w:val="24"/>
              </w:rPr>
            </w:pPr>
            <w:r w:rsidRPr="002C44D0">
              <w:rPr>
                <w:i/>
                <w:szCs w:val="24"/>
              </w:rPr>
              <w:t>Neurospora crassa</w:t>
            </w:r>
          </w:p>
        </w:tc>
        <w:tc>
          <w:tcPr>
            <w:tcW w:w="1193" w:type="pct"/>
            <w:noWrap/>
            <w:hideMark/>
          </w:tcPr>
          <w:p w14:paraId="069690B7"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593A6D1C" w14:textId="77777777" w:rsidR="006C1493" w:rsidRPr="002C44D0" w:rsidRDefault="006C1493" w:rsidP="002C44D0">
            <w:pPr>
              <w:spacing w:line="360" w:lineRule="auto"/>
              <w:rPr>
                <w:szCs w:val="24"/>
              </w:rPr>
            </w:pPr>
            <w:r w:rsidRPr="002C44D0">
              <w:rPr>
                <w:szCs w:val="24"/>
              </w:rPr>
              <w:t>Fungi</w:t>
            </w:r>
          </w:p>
        </w:tc>
        <w:tc>
          <w:tcPr>
            <w:tcW w:w="850" w:type="pct"/>
          </w:tcPr>
          <w:p w14:paraId="685CC4B0" w14:textId="7F76E6E7" w:rsidR="006C1493" w:rsidRPr="002C44D0" w:rsidRDefault="008B37F9" w:rsidP="002C44D0">
            <w:pPr>
              <w:spacing w:line="360" w:lineRule="auto"/>
              <w:rPr>
                <w:szCs w:val="24"/>
              </w:rPr>
            </w:pPr>
            <w:r>
              <w:rPr>
                <w:szCs w:val="24"/>
              </w:rPr>
              <w:t>UniProt</w:t>
            </w:r>
          </w:p>
        </w:tc>
      </w:tr>
      <w:tr w:rsidR="006C1493" w:rsidRPr="002C44D0" w14:paraId="5B40609F" w14:textId="49F27DF6" w:rsidTr="00AF5709">
        <w:trPr>
          <w:trHeight w:val="300"/>
        </w:trPr>
        <w:tc>
          <w:tcPr>
            <w:tcW w:w="550" w:type="pct"/>
            <w:noWrap/>
            <w:hideMark/>
          </w:tcPr>
          <w:p w14:paraId="7BB59D63" w14:textId="77777777" w:rsidR="006C1493" w:rsidRPr="002C44D0" w:rsidRDefault="006C1493" w:rsidP="002C44D0">
            <w:pPr>
              <w:spacing w:line="360" w:lineRule="auto"/>
              <w:rPr>
                <w:szCs w:val="24"/>
              </w:rPr>
            </w:pPr>
            <w:r w:rsidRPr="002C44D0">
              <w:rPr>
                <w:szCs w:val="24"/>
              </w:rPr>
              <w:t>162425</w:t>
            </w:r>
          </w:p>
        </w:tc>
        <w:tc>
          <w:tcPr>
            <w:tcW w:w="1589" w:type="pct"/>
            <w:noWrap/>
            <w:hideMark/>
          </w:tcPr>
          <w:p w14:paraId="0163EBAF" w14:textId="77777777" w:rsidR="006C1493" w:rsidRPr="002C44D0" w:rsidRDefault="006C1493" w:rsidP="002C44D0">
            <w:pPr>
              <w:spacing w:line="360" w:lineRule="auto"/>
              <w:rPr>
                <w:i/>
                <w:szCs w:val="24"/>
              </w:rPr>
            </w:pPr>
            <w:r w:rsidRPr="002C44D0">
              <w:rPr>
                <w:i/>
                <w:szCs w:val="24"/>
              </w:rPr>
              <w:t>Aspergillus nidulans</w:t>
            </w:r>
          </w:p>
        </w:tc>
        <w:tc>
          <w:tcPr>
            <w:tcW w:w="1193" w:type="pct"/>
            <w:noWrap/>
            <w:hideMark/>
          </w:tcPr>
          <w:p w14:paraId="715550D8"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710B581E" w14:textId="77777777" w:rsidR="006C1493" w:rsidRPr="002C44D0" w:rsidRDefault="006C1493" w:rsidP="002C44D0">
            <w:pPr>
              <w:spacing w:line="360" w:lineRule="auto"/>
              <w:rPr>
                <w:szCs w:val="24"/>
              </w:rPr>
            </w:pPr>
            <w:r w:rsidRPr="002C44D0">
              <w:rPr>
                <w:szCs w:val="24"/>
              </w:rPr>
              <w:t>Fungi</w:t>
            </w:r>
          </w:p>
        </w:tc>
        <w:tc>
          <w:tcPr>
            <w:tcW w:w="850" w:type="pct"/>
          </w:tcPr>
          <w:p w14:paraId="76D72107" w14:textId="020BDDAC" w:rsidR="006C1493" w:rsidRPr="002C44D0" w:rsidRDefault="008B37F9" w:rsidP="002C44D0">
            <w:pPr>
              <w:spacing w:line="360" w:lineRule="auto"/>
              <w:rPr>
                <w:szCs w:val="24"/>
              </w:rPr>
            </w:pPr>
            <w:r>
              <w:rPr>
                <w:szCs w:val="24"/>
              </w:rPr>
              <w:t>Broad Inst</w:t>
            </w:r>
          </w:p>
        </w:tc>
      </w:tr>
      <w:tr w:rsidR="006C1493" w:rsidRPr="002C44D0" w14:paraId="6BF7BF82" w14:textId="361B0181" w:rsidTr="00AF5709">
        <w:trPr>
          <w:trHeight w:val="300"/>
        </w:trPr>
        <w:tc>
          <w:tcPr>
            <w:tcW w:w="550" w:type="pct"/>
            <w:noWrap/>
            <w:hideMark/>
          </w:tcPr>
          <w:p w14:paraId="4FC798FD" w14:textId="77777777" w:rsidR="006C1493" w:rsidRPr="002C44D0" w:rsidRDefault="006C1493" w:rsidP="002C44D0">
            <w:pPr>
              <w:spacing w:line="360" w:lineRule="auto"/>
              <w:rPr>
                <w:szCs w:val="24"/>
              </w:rPr>
            </w:pPr>
            <w:r w:rsidRPr="002C44D0">
              <w:rPr>
                <w:szCs w:val="24"/>
              </w:rPr>
              <w:t>4896</w:t>
            </w:r>
          </w:p>
        </w:tc>
        <w:tc>
          <w:tcPr>
            <w:tcW w:w="1589" w:type="pct"/>
            <w:noWrap/>
            <w:hideMark/>
          </w:tcPr>
          <w:p w14:paraId="37450AF6" w14:textId="77777777" w:rsidR="006C1493" w:rsidRPr="002C44D0" w:rsidRDefault="006C1493" w:rsidP="002C44D0">
            <w:pPr>
              <w:spacing w:line="360" w:lineRule="auto"/>
              <w:rPr>
                <w:i/>
                <w:szCs w:val="24"/>
              </w:rPr>
            </w:pPr>
            <w:r w:rsidRPr="002C44D0">
              <w:rPr>
                <w:i/>
                <w:szCs w:val="24"/>
              </w:rPr>
              <w:t>Schizosaccharomyces pombe</w:t>
            </w:r>
          </w:p>
        </w:tc>
        <w:tc>
          <w:tcPr>
            <w:tcW w:w="1193" w:type="pct"/>
            <w:noWrap/>
            <w:hideMark/>
          </w:tcPr>
          <w:p w14:paraId="6EC24C2B"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2EF0EE6E" w14:textId="77777777" w:rsidR="006C1493" w:rsidRPr="002C44D0" w:rsidRDefault="006C1493" w:rsidP="002C44D0">
            <w:pPr>
              <w:spacing w:line="360" w:lineRule="auto"/>
              <w:rPr>
                <w:szCs w:val="24"/>
              </w:rPr>
            </w:pPr>
            <w:r w:rsidRPr="002C44D0">
              <w:rPr>
                <w:szCs w:val="24"/>
              </w:rPr>
              <w:t>Fungi</w:t>
            </w:r>
          </w:p>
        </w:tc>
        <w:tc>
          <w:tcPr>
            <w:tcW w:w="850" w:type="pct"/>
          </w:tcPr>
          <w:p w14:paraId="4515845C" w14:textId="5A8216C2" w:rsidR="006C1493" w:rsidRPr="002C44D0" w:rsidRDefault="00076E68" w:rsidP="002C44D0">
            <w:pPr>
              <w:spacing w:line="360" w:lineRule="auto"/>
              <w:rPr>
                <w:szCs w:val="24"/>
              </w:rPr>
            </w:pPr>
            <w:r>
              <w:rPr>
                <w:szCs w:val="24"/>
              </w:rPr>
              <w:t>UniProt</w:t>
            </w:r>
          </w:p>
        </w:tc>
      </w:tr>
      <w:tr w:rsidR="006C1493" w:rsidRPr="002C44D0" w14:paraId="02DFB149" w14:textId="658396BC" w:rsidTr="00AF5709">
        <w:trPr>
          <w:trHeight w:val="300"/>
        </w:trPr>
        <w:tc>
          <w:tcPr>
            <w:tcW w:w="550" w:type="pct"/>
            <w:noWrap/>
            <w:hideMark/>
          </w:tcPr>
          <w:p w14:paraId="1A7ADE5B" w14:textId="77777777" w:rsidR="006C1493" w:rsidRPr="002C44D0" w:rsidRDefault="006C1493" w:rsidP="002C44D0">
            <w:pPr>
              <w:spacing w:line="360" w:lineRule="auto"/>
              <w:rPr>
                <w:szCs w:val="24"/>
              </w:rPr>
            </w:pPr>
            <w:r w:rsidRPr="002C44D0">
              <w:rPr>
                <w:szCs w:val="24"/>
              </w:rPr>
              <w:t>29883</w:t>
            </w:r>
          </w:p>
        </w:tc>
        <w:tc>
          <w:tcPr>
            <w:tcW w:w="1589" w:type="pct"/>
            <w:noWrap/>
            <w:hideMark/>
          </w:tcPr>
          <w:p w14:paraId="76B113E9" w14:textId="77777777" w:rsidR="006C1493" w:rsidRPr="002C44D0" w:rsidRDefault="006C1493" w:rsidP="002C44D0">
            <w:pPr>
              <w:spacing w:line="360" w:lineRule="auto"/>
              <w:rPr>
                <w:i/>
                <w:szCs w:val="24"/>
              </w:rPr>
            </w:pPr>
            <w:r w:rsidRPr="002C44D0">
              <w:rPr>
                <w:i/>
                <w:szCs w:val="24"/>
              </w:rPr>
              <w:t>Laccaria bicolor</w:t>
            </w:r>
          </w:p>
        </w:tc>
        <w:tc>
          <w:tcPr>
            <w:tcW w:w="1193" w:type="pct"/>
            <w:noWrap/>
            <w:hideMark/>
          </w:tcPr>
          <w:p w14:paraId="0255BD19" w14:textId="77777777" w:rsidR="006C1493" w:rsidRPr="002C44D0" w:rsidRDefault="006C1493" w:rsidP="002C44D0">
            <w:pPr>
              <w:spacing w:line="360" w:lineRule="auto"/>
              <w:rPr>
                <w:szCs w:val="24"/>
              </w:rPr>
            </w:pPr>
            <w:r w:rsidRPr="002C44D0">
              <w:rPr>
                <w:szCs w:val="24"/>
              </w:rPr>
              <w:t>Basidiomycota</w:t>
            </w:r>
          </w:p>
        </w:tc>
        <w:tc>
          <w:tcPr>
            <w:tcW w:w="818" w:type="pct"/>
            <w:noWrap/>
            <w:hideMark/>
          </w:tcPr>
          <w:p w14:paraId="2E44077A" w14:textId="77777777" w:rsidR="006C1493" w:rsidRPr="002C44D0" w:rsidRDefault="006C1493" w:rsidP="002C44D0">
            <w:pPr>
              <w:spacing w:line="360" w:lineRule="auto"/>
              <w:rPr>
                <w:szCs w:val="24"/>
              </w:rPr>
            </w:pPr>
            <w:r w:rsidRPr="002C44D0">
              <w:rPr>
                <w:szCs w:val="24"/>
              </w:rPr>
              <w:t>Fungi</w:t>
            </w:r>
          </w:p>
        </w:tc>
        <w:tc>
          <w:tcPr>
            <w:tcW w:w="850" w:type="pct"/>
          </w:tcPr>
          <w:p w14:paraId="043A97EC" w14:textId="451941C8" w:rsidR="006C1493" w:rsidRPr="002C44D0" w:rsidRDefault="007831C6" w:rsidP="002C44D0">
            <w:pPr>
              <w:spacing w:line="360" w:lineRule="auto"/>
              <w:rPr>
                <w:szCs w:val="24"/>
              </w:rPr>
            </w:pPr>
            <w:r>
              <w:rPr>
                <w:szCs w:val="24"/>
              </w:rPr>
              <w:t>JGI</w:t>
            </w:r>
          </w:p>
        </w:tc>
      </w:tr>
      <w:tr w:rsidR="006C1493" w:rsidRPr="002C44D0" w14:paraId="23C5E267" w14:textId="56E2E23E" w:rsidTr="00AF5709">
        <w:trPr>
          <w:trHeight w:val="300"/>
        </w:trPr>
        <w:tc>
          <w:tcPr>
            <w:tcW w:w="550" w:type="pct"/>
            <w:noWrap/>
            <w:hideMark/>
          </w:tcPr>
          <w:p w14:paraId="5AA0FF75" w14:textId="77777777" w:rsidR="006C1493" w:rsidRPr="002C44D0" w:rsidRDefault="006C1493" w:rsidP="002C44D0">
            <w:pPr>
              <w:spacing w:line="360" w:lineRule="auto"/>
              <w:rPr>
                <w:szCs w:val="24"/>
              </w:rPr>
            </w:pPr>
            <w:r w:rsidRPr="002C44D0">
              <w:rPr>
                <w:szCs w:val="24"/>
              </w:rPr>
              <w:t>5297</w:t>
            </w:r>
          </w:p>
        </w:tc>
        <w:tc>
          <w:tcPr>
            <w:tcW w:w="1589" w:type="pct"/>
            <w:noWrap/>
            <w:hideMark/>
          </w:tcPr>
          <w:p w14:paraId="6D74FF59" w14:textId="77777777" w:rsidR="006C1493" w:rsidRPr="002C44D0" w:rsidRDefault="006C1493" w:rsidP="002C44D0">
            <w:pPr>
              <w:spacing w:line="360" w:lineRule="auto"/>
              <w:rPr>
                <w:i/>
                <w:szCs w:val="24"/>
              </w:rPr>
            </w:pPr>
            <w:r w:rsidRPr="002C44D0">
              <w:rPr>
                <w:i/>
                <w:szCs w:val="24"/>
              </w:rPr>
              <w:t>Puccinia graminis</w:t>
            </w:r>
          </w:p>
        </w:tc>
        <w:tc>
          <w:tcPr>
            <w:tcW w:w="1193" w:type="pct"/>
            <w:noWrap/>
            <w:hideMark/>
          </w:tcPr>
          <w:p w14:paraId="3C74F3FD" w14:textId="77777777" w:rsidR="006C1493" w:rsidRPr="002C44D0" w:rsidRDefault="006C1493" w:rsidP="002C44D0">
            <w:pPr>
              <w:spacing w:line="360" w:lineRule="auto"/>
              <w:rPr>
                <w:szCs w:val="24"/>
              </w:rPr>
            </w:pPr>
            <w:r w:rsidRPr="002C44D0">
              <w:rPr>
                <w:szCs w:val="24"/>
              </w:rPr>
              <w:t>Basidiomycota</w:t>
            </w:r>
          </w:p>
        </w:tc>
        <w:tc>
          <w:tcPr>
            <w:tcW w:w="818" w:type="pct"/>
            <w:noWrap/>
            <w:hideMark/>
          </w:tcPr>
          <w:p w14:paraId="6DC11815" w14:textId="77777777" w:rsidR="006C1493" w:rsidRPr="002C44D0" w:rsidRDefault="006C1493" w:rsidP="002C44D0">
            <w:pPr>
              <w:spacing w:line="360" w:lineRule="auto"/>
              <w:rPr>
                <w:szCs w:val="24"/>
              </w:rPr>
            </w:pPr>
            <w:r w:rsidRPr="002C44D0">
              <w:rPr>
                <w:szCs w:val="24"/>
              </w:rPr>
              <w:t>Fungi</w:t>
            </w:r>
          </w:p>
        </w:tc>
        <w:tc>
          <w:tcPr>
            <w:tcW w:w="850" w:type="pct"/>
          </w:tcPr>
          <w:p w14:paraId="590E567D" w14:textId="74FD811A" w:rsidR="006C1493" w:rsidRPr="002C44D0" w:rsidRDefault="007831C6" w:rsidP="002C44D0">
            <w:pPr>
              <w:spacing w:line="360" w:lineRule="auto"/>
              <w:rPr>
                <w:szCs w:val="24"/>
              </w:rPr>
            </w:pPr>
            <w:r>
              <w:rPr>
                <w:szCs w:val="24"/>
              </w:rPr>
              <w:t>Broad</w:t>
            </w:r>
          </w:p>
        </w:tc>
      </w:tr>
      <w:tr w:rsidR="006C1493" w:rsidRPr="002C44D0" w14:paraId="43266424" w14:textId="1618DDD1" w:rsidTr="00AF5709">
        <w:trPr>
          <w:trHeight w:val="300"/>
        </w:trPr>
        <w:tc>
          <w:tcPr>
            <w:tcW w:w="550" w:type="pct"/>
            <w:noWrap/>
            <w:hideMark/>
          </w:tcPr>
          <w:p w14:paraId="798B5E29" w14:textId="77777777" w:rsidR="006C1493" w:rsidRPr="002C44D0" w:rsidRDefault="006C1493" w:rsidP="002C44D0">
            <w:pPr>
              <w:spacing w:line="360" w:lineRule="auto"/>
              <w:rPr>
                <w:szCs w:val="24"/>
              </w:rPr>
            </w:pPr>
            <w:r w:rsidRPr="002C44D0">
              <w:rPr>
                <w:szCs w:val="24"/>
              </w:rPr>
              <w:t>36080</w:t>
            </w:r>
          </w:p>
        </w:tc>
        <w:tc>
          <w:tcPr>
            <w:tcW w:w="1589" w:type="pct"/>
            <w:noWrap/>
            <w:hideMark/>
          </w:tcPr>
          <w:p w14:paraId="72A83571" w14:textId="77777777" w:rsidR="006C1493" w:rsidRPr="002C44D0" w:rsidRDefault="006C1493" w:rsidP="002C44D0">
            <w:pPr>
              <w:spacing w:line="360" w:lineRule="auto"/>
              <w:rPr>
                <w:i/>
                <w:szCs w:val="24"/>
              </w:rPr>
            </w:pPr>
            <w:r w:rsidRPr="002C44D0">
              <w:rPr>
                <w:i/>
                <w:szCs w:val="24"/>
              </w:rPr>
              <w:t>Mucor circinelloides</w:t>
            </w:r>
          </w:p>
        </w:tc>
        <w:tc>
          <w:tcPr>
            <w:tcW w:w="1193" w:type="pct"/>
            <w:noWrap/>
            <w:hideMark/>
          </w:tcPr>
          <w:p w14:paraId="3A171548" w14:textId="77777777" w:rsidR="006C1493" w:rsidRPr="002C44D0" w:rsidRDefault="006C1493" w:rsidP="002C44D0">
            <w:pPr>
              <w:spacing w:line="360" w:lineRule="auto"/>
              <w:rPr>
                <w:szCs w:val="24"/>
              </w:rPr>
            </w:pPr>
            <w:r w:rsidRPr="002C44D0">
              <w:rPr>
                <w:szCs w:val="24"/>
              </w:rPr>
              <w:t>Mucoromycota</w:t>
            </w:r>
          </w:p>
        </w:tc>
        <w:tc>
          <w:tcPr>
            <w:tcW w:w="818" w:type="pct"/>
            <w:noWrap/>
            <w:hideMark/>
          </w:tcPr>
          <w:p w14:paraId="22982DEB" w14:textId="77777777" w:rsidR="006C1493" w:rsidRPr="002C44D0" w:rsidRDefault="006C1493" w:rsidP="002C44D0">
            <w:pPr>
              <w:spacing w:line="360" w:lineRule="auto"/>
              <w:rPr>
                <w:szCs w:val="24"/>
              </w:rPr>
            </w:pPr>
            <w:r w:rsidRPr="002C44D0">
              <w:rPr>
                <w:szCs w:val="24"/>
              </w:rPr>
              <w:t>Fungi</w:t>
            </w:r>
          </w:p>
        </w:tc>
        <w:tc>
          <w:tcPr>
            <w:tcW w:w="850" w:type="pct"/>
          </w:tcPr>
          <w:p w14:paraId="53025DB0" w14:textId="4A5B2CDF" w:rsidR="006C1493" w:rsidRPr="002C44D0" w:rsidRDefault="00F83664" w:rsidP="002C44D0">
            <w:pPr>
              <w:spacing w:line="360" w:lineRule="auto"/>
              <w:rPr>
                <w:szCs w:val="24"/>
              </w:rPr>
            </w:pPr>
            <w:r>
              <w:rPr>
                <w:szCs w:val="24"/>
              </w:rPr>
              <w:t>JGI</w:t>
            </w:r>
          </w:p>
        </w:tc>
      </w:tr>
      <w:tr w:rsidR="006C1493" w:rsidRPr="002C44D0" w14:paraId="3C44C593" w14:textId="1CD0FCB6" w:rsidTr="00AF5709">
        <w:trPr>
          <w:trHeight w:val="300"/>
        </w:trPr>
        <w:tc>
          <w:tcPr>
            <w:tcW w:w="550" w:type="pct"/>
            <w:noWrap/>
            <w:hideMark/>
          </w:tcPr>
          <w:p w14:paraId="32DC95C4" w14:textId="77777777" w:rsidR="006C1493" w:rsidRPr="002C44D0" w:rsidRDefault="006C1493" w:rsidP="002C44D0">
            <w:pPr>
              <w:spacing w:line="360" w:lineRule="auto"/>
              <w:rPr>
                <w:szCs w:val="24"/>
              </w:rPr>
            </w:pPr>
            <w:r w:rsidRPr="002C44D0">
              <w:rPr>
                <w:szCs w:val="24"/>
              </w:rPr>
              <w:t>64495</w:t>
            </w:r>
          </w:p>
        </w:tc>
        <w:tc>
          <w:tcPr>
            <w:tcW w:w="1589" w:type="pct"/>
            <w:noWrap/>
            <w:hideMark/>
          </w:tcPr>
          <w:p w14:paraId="536A4E21" w14:textId="77777777" w:rsidR="006C1493" w:rsidRPr="002C44D0" w:rsidRDefault="006C1493" w:rsidP="002C44D0">
            <w:pPr>
              <w:spacing w:line="360" w:lineRule="auto"/>
              <w:rPr>
                <w:i/>
                <w:szCs w:val="24"/>
              </w:rPr>
            </w:pPr>
            <w:r w:rsidRPr="002C44D0">
              <w:rPr>
                <w:i/>
                <w:szCs w:val="24"/>
              </w:rPr>
              <w:t>Rhizopus oryzae</w:t>
            </w:r>
          </w:p>
        </w:tc>
        <w:tc>
          <w:tcPr>
            <w:tcW w:w="1193" w:type="pct"/>
            <w:noWrap/>
            <w:hideMark/>
          </w:tcPr>
          <w:p w14:paraId="30441E3B" w14:textId="77777777" w:rsidR="006C1493" w:rsidRPr="002C44D0" w:rsidRDefault="006C1493" w:rsidP="002C44D0">
            <w:pPr>
              <w:spacing w:line="360" w:lineRule="auto"/>
              <w:rPr>
                <w:szCs w:val="24"/>
              </w:rPr>
            </w:pPr>
            <w:r w:rsidRPr="002C44D0">
              <w:rPr>
                <w:szCs w:val="24"/>
              </w:rPr>
              <w:t>Mucoromycota</w:t>
            </w:r>
          </w:p>
        </w:tc>
        <w:tc>
          <w:tcPr>
            <w:tcW w:w="818" w:type="pct"/>
            <w:noWrap/>
            <w:hideMark/>
          </w:tcPr>
          <w:p w14:paraId="404899E5" w14:textId="77777777" w:rsidR="006C1493" w:rsidRPr="002C44D0" w:rsidRDefault="006C1493" w:rsidP="002C44D0">
            <w:pPr>
              <w:spacing w:line="360" w:lineRule="auto"/>
              <w:rPr>
                <w:szCs w:val="24"/>
              </w:rPr>
            </w:pPr>
            <w:r w:rsidRPr="002C44D0">
              <w:rPr>
                <w:szCs w:val="24"/>
              </w:rPr>
              <w:t>Fungi</w:t>
            </w:r>
          </w:p>
        </w:tc>
        <w:tc>
          <w:tcPr>
            <w:tcW w:w="850" w:type="pct"/>
          </w:tcPr>
          <w:p w14:paraId="187B8871" w14:textId="42B97013" w:rsidR="006C1493" w:rsidRPr="002C44D0" w:rsidRDefault="004F353A" w:rsidP="002C44D0">
            <w:pPr>
              <w:spacing w:line="360" w:lineRule="auto"/>
              <w:rPr>
                <w:szCs w:val="24"/>
              </w:rPr>
            </w:pPr>
            <w:r>
              <w:rPr>
                <w:szCs w:val="24"/>
              </w:rPr>
              <w:t>Broad Inst</w:t>
            </w:r>
          </w:p>
        </w:tc>
      </w:tr>
      <w:tr w:rsidR="006C1493" w:rsidRPr="002C44D0" w14:paraId="2106F37D" w14:textId="562E24FA" w:rsidTr="00AF5709">
        <w:trPr>
          <w:trHeight w:val="300"/>
        </w:trPr>
        <w:tc>
          <w:tcPr>
            <w:tcW w:w="550" w:type="pct"/>
            <w:noWrap/>
            <w:hideMark/>
          </w:tcPr>
          <w:p w14:paraId="355C7B02" w14:textId="77777777" w:rsidR="006C1493" w:rsidRPr="002C44D0" w:rsidRDefault="006C1493" w:rsidP="002C44D0">
            <w:pPr>
              <w:spacing w:line="360" w:lineRule="auto"/>
              <w:rPr>
                <w:szCs w:val="24"/>
              </w:rPr>
            </w:pPr>
            <w:r w:rsidRPr="002C44D0">
              <w:rPr>
                <w:szCs w:val="24"/>
              </w:rPr>
              <w:t>4837</w:t>
            </w:r>
          </w:p>
        </w:tc>
        <w:tc>
          <w:tcPr>
            <w:tcW w:w="1589" w:type="pct"/>
            <w:noWrap/>
            <w:hideMark/>
          </w:tcPr>
          <w:p w14:paraId="37E7D711" w14:textId="77777777" w:rsidR="006C1493" w:rsidRPr="002C44D0" w:rsidRDefault="006C1493" w:rsidP="002C44D0">
            <w:pPr>
              <w:spacing w:line="360" w:lineRule="auto"/>
              <w:rPr>
                <w:i/>
                <w:szCs w:val="24"/>
              </w:rPr>
            </w:pPr>
            <w:r w:rsidRPr="002C44D0">
              <w:rPr>
                <w:i/>
                <w:szCs w:val="24"/>
              </w:rPr>
              <w:t>Phycomyces blakesleeanus</w:t>
            </w:r>
          </w:p>
        </w:tc>
        <w:tc>
          <w:tcPr>
            <w:tcW w:w="1193" w:type="pct"/>
            <w:noWrap/>
            <w:hideMark/>
          </w:tcPr>
          <w:p w14:paraId="54326AC3" w14:textId="77777777" w:rsidR="006C1493" w:rsidRPr="002C44D0" w:rsidRDefault="006C1493" w:rsidP="002C44D0">
            <w:pPr>
              <w:spacing w:line="360" w:lineRule="auto"/>
              <w:rPr>
                <w:szCs w:val="24"/>
              </w:rPr>
            </w:pPr>
            <w:r w:rsidRPr="002C44D0">
              <w:rPr>
                <w:szCs w:val="24"/>
              </w:rPr>
              <w:t>Mucoromycota</w:t>
            </w:r>
          </w:p>
        </w:tc>
        <w:tc>
          <w:tcPr>
            <w:tcW w:w="818" w:type="pct"/>
            <w:noWrap/>
            <w:hideMark/>
          </w:tcPr>
          <w:p w14:paraId="2D368E89" w14:textId="77777777" w:rsidR="006C1493" w:rsidRPr="002C44D0" w:rsidRDefault="006C1493" w:rsidP="002C44D0">
            <w:pPr>
              <w:spacing w:line="360" w:lineRule="auto"/>
              <w:rPr>
                <w:szCs w:val="24"/>
              </w:rPr>
            </w:pPr>
            <w:r w:rsidRPr="002C44D0">
              <w:rPr>
                <w:szCs w:val="24"/>
              </w:rPr>
              <w:t>Fungi</w:t>
            </w:r>
          </w:p>
        </w:tc>
        <w:tc>
          <w:tcPr>
            <w:tcW w:w="850" w:type="pct"/>
          </w:tcPr>
          <w:p w14:paraId="434D6110" w14:textId="440066CD" w:rsidR="006C1493" w:rsidRPr="002C44D0" w:rsidRDefault="00DC4D39" w:rsidP="002C44D0">
            <w:pPr>
              <w:spacing w:line="360" w:lineRule="auto"/>
              <w:rPr>
                <w:szCs w:val="24"/>
              </w:rPr>
            </w:pPr>
            <w:r>
              <w:rPr>
                <w:szCs w:val="24"/>
              </w:rPr>
              <w:t>JGI</w:t>
            </w:r>
          </w:p>
        </w:tc>
      </w:tr>
      <w:tr w:rsidR="006C1493" w:rsidRPr="002C44D0" w14:paraId="68B56C12" w14:textId="0A917F47" w:rsidTr="00AF5709">
        <w:trPr>
          <w:trHeight w:val="300"/>
        </w:trPr>
        <w:tc>
          <w:tcPr>
            <w:tcW w:w="550" w:type="pct"/>
            <w:noWrap/>
            <w:hideMark/>
          </w:tcPr>
          <w:p w14:paraId="22B7D475" w14:textId="77777777" w:rsidR="006C1493" w:rsidRPr="002C44D0" w:rsidRDefault="006C1493" w:rsidP="002C44D0">
            <w:pPr>
              <w:spacing w:line="360" w:lineRule="auto"/>
              <w:rPr>
                <w:szCs w:val="24"/>
              </w:rPr>
            </w:pPr>
            <w:r w:rsidRPr="002C44D0">
              <w:rPr>
                <w:szCs w:val="24"/>
              </w:rPr>
              <w:t>109871</w:t>
            </w:r>
          </w:p>
        </w:tc>
        <w:tc>
          <w:tcPr>
            <w:tcW w:w="1589" w:type="pct"/>
            <w:noWrap/>
            <w:hideMark/>
          </w:tcPr>
          <w:p w14:paraId="015E6260" w14:textId="77777777" w:rsidR="006C1493" w:rsidRPr="002C44D0" w:rsidRDefault="006C1493" w:rsidP="002C44D0">
            <w:pPr>
              <w:spacing w:line="360" w:lineRule="auto"/>
              <w:rPr>
                <w:i/>
                <w:szCs w:val="24"/>
              </w:rPr>
            </w:pPr>
            <w:r w:rsidRPr="002C44D0">
              <w:rPr>
                <w:i/>
                <w:szCs w:val="24"/>
              </w:rPr>
              <w:t>Batrachochytrium dendrobatidis</w:t>
            </w:r>
          </w:p>
        </w:tc>
        <w:tc>
          <w:tcPr>
            <w:tcW w:w="1193" w:type="pct"/>
            <w:noWrap/>
            <w:hideMark/>
          </w:tcPr>
          <w:p w14:paraId="1CF0B67F" w14:textId="77777777" w:rsidR="006C1493" w:rsidRPr="002C44D0" w:rsidRDefault="006C1493" w:rsidP="002C44D0">
            <w:pPr>
              <w:spacing w:line="360" w:lineRule="auto"/>
              <w:rPr>
                <w:szCs w:val="24"/>
              </w:rPr>
            </w:pPr>
            <w:r w:rsidRPr="002C44D0">
              <w:rPr>
                <w:szCs w:val="24"/>
              </w:rPr>
              <w:t>Chytridiomycota</w:t>
            </w:r>
          </w:p>
        </w:tc>
        <w:tc>
          <w:tcPr>
            <w:tcW w:w="818" w:type="pct"/>
            <w:noWrap/>
            <w:hideMark/>
          </w:tcPr>
          <w:p w14:paraId="5995F3C3" w14:textId="77777777" w:rsidR="006C1493" w:rsidRPr="002C44D0" w:rsidRDefault="006C1493" w:rsidP="002C44D0">
            <w:pPr>
              <w:spacing w:line="360" w:lineRule="auto"/>
              <w:rPr>
                <w:szCs w:val="24"/>
              </w:rPr>
            </w:pPr>
            <w:r w:rsidRPr="002C44D0">
              <w:rPr>
                <w:szCs w:val="24"/>
              </w:rPr>
              <w:t>Fungi</w:t>
            </w:r>
          </w:p>
        </w:tc>
        <w:tc>
          <w:tcPr>
            <w:tcW w:w="850" w:type="pct"/>
          </w:tcPr>
          <w:p w14:paraId="0ACC7FD1" w14:textId="5E74A7CE" w:rsidR="006C1493" w:rsidRPr="002C44D0" w:rsidRDefault="00DC4D39" w:rsidP="002C44D0">
            <w:pPr>
              <w:spacing w:line="360" w:lineRule="auto"/>
              <w:rPr>
                <w:szCs w:val="24"/>
              </w:rPr>
            </w:pPr>
            <w:r>
              <w:rPr>
                <w:szCs w:val="24"/>
              </w:rPr>
              <w:t>JGI</w:t>
            </w:r>
          </w:p>
        </w:tc>
      </w:tr>
      <w:tr w:rsidR="006C1493" w:rsidRPr="002C44D0" w14:paraId="0EC1584F" w14:textId="6250312B" w:rsidTr="00AF5709">
        <w:trPr>
          <w:trHeight w:val="300"/>
        </w:trPr>
        <w:tc>
          <w:tcPr>
            <w:tcW w:w="550" w:type="pct"/>
            <w:noWrap/>
            <w:hideMark/>
          </w:tcPr>
          <w:p w14:paraId="12FFEA2C" w14:textId="77777777" w:rsidR="006C1493" w:rsidRPr="002C44D0" w:rsidRDefault="006C1493" w:rsidP="002C44D0">
            <w:pPr>
              <w:spacing w:line="360" w:lineRule="auto"/>
              <w:rPr>
                <w:szCs w:val="24"/>
              </w:rPr>
            </w:pPr>
            <w:r w:rsidRPr="002C44D0">
              <w:rPr>
                <w:szCs w:val="24"/>
              </w:rPr>
              <w:t>109760</w:t>
            </w:r>
          </w:p>
        </w:tc>
        <w:tc>
          <w:tcPr>
            <w:tcW w:w="1589" w:type="pct"/>
            <w:noWrap/>
            <w:hideMark/>
          </w:tcPr>
          <w:p w14:paraId="7EC76895" w14:textId="77777777" w:rsidR="006C1493" w:rsidRPr="002C44D0" w:rsidRDefault="006C1493" w:rsidP="002C44D0">
            <w:pPr>
              <w:spacing w:line="360" w:lineRule="auto"/>
              <w:rPr>
                <w:i/>
                <w:szCs w:val="24"/>
              </w:rPr>
            </w:pPr>
            <w:r w:rsidRPr="002C44D0">
              <w:rPr>
                <w:i/>
                <w:szCs w:val="24"/>
              </w:rPr>
              <w:t>Spizellomyces punctatus</w:t>
            </w:r>
          </w:p>
        </w:tc>
        <w:tc>
          <w:tcPr>
            <w:tcW w:w="1193" w:type="pct"/>
            <w:noWrap/>
            <w:hideMark/>
          </w:tcPr>
          <w:p w14:paraId="43040AB9" w14:textId="77777777" w:rsidR="006C1493" w:rsidRPr="002C44D0" w:rsidRDefault="006C1493" w:rsidP="002C44D0">
            <w:pPr>
              <w:spacing w:line="360" w:lineRule="auto"/>
              <w:rPr>
                <w:szCs w:val="24"/>
              </w:rPr>
            </w:pPr>
            <w:r w:rsidRPr="002C44D0">
              <w:rPr>
                <w:szCs w:val="24"/>
              </w:rPr>
              <w:t>Chytridiomycota</w:t>
            </w:r>
          </w:p>
        </w:tc>
        <w:tc>
          <w:tcPr>
            <w:tcW w:w="818" w:type="pct"/>
            <w:noWrap/>
            <w:hideMark/>
          </w:tcPr>
          <w:p w14:paraId="0D1C38F2" w14:textId="77777777" w:rsidR="006C1493" w:rsidRPr="002C44D0" w:rsidRDefault="006C1493" w:rsidP="002C44D0">
            <w:pPr>
              <w:spacing w:line="360" w:lineRule="auto"/>
              <w:rPr>
                <w:szCs w:val="24"/>
              </w:rPr>
            </w:pPr>
            <w:r w:rsidRPr="002C44D0">
              <w:rPr>
                <w:szCs w:val="24"/>
              </w:rPr>
              <w:t>Fungi</w:t>
            </w:r>
          </w:p>
        </w:tc>
        <w:tc>
          <w:tcPr>
            <w:tcW w:w="850" w:type="pct"/>
          </w:tcPr>
          <w:p w14:paraId="397B19F6" w14:textId="036141CA" w:rsidR="006C1493" w:rsidRPr="002C44D0" w:rsidRDefault="007172DE" w:rsidP="002C44D0">
            <w:pPr>
              <w:spacing w:line="360" w:lineRule="auto"/>
              <w:rPr>
                <w:szCs w:val="24"/>
              </w:rPr>
            </w:pPr>
            <w:r>
              <w:rPr>
                <w:szCs w:val="24"/>
              </w:rPr>
              <w:t>Broad Inst</w:t>
            </w:r>
          </w:p>
        </w:tc>
      </w:tr>
      <w:tr w:rsidR="006C1493" w:rsidRPr="002C44D0" w14:paraId="7E20FE72" w14:textId="429FB5F4" w:rsidTr="00AF5709">
        <w:trPr>
          <w:trHeight w:val="320"/>
        </w:trPr>
        <w:tc>
          <w:tcPr>
            <w:tcW w:w="550" w:type="pct"/>
            <w:noWrap/>
            <w:hideMark/>
          </w:tcPr>
          <w:p w14:paraId="2A65919D" w14:textId="77777777" w:rsidR="006C1493" w:rsidRPr="002C44D0" w:rsidRDefault="006C1493" w:rsidP="002C44D0">
            <w:pPr>
              <w:spacing w:line="360" w:lineRule="auto"/>
              <w:rPr>
                <w:szCs w:val="24"/>
              </w:rPr>
            </w:pPr>
            <w:r w:rsidRPr="002C44D0">
              <w:rPr>
                <w:szCs w:val="24"/>
              </w:rPr>
              <w:t>281847</w:t>
            </w:r>
          </w:p>
        </w:tc>
        <w:tc>
          <w:tcPr>
            <w:tcW w:w="1589" w:type="pct"/>
            <w:noWrap/>
            <w:hideMark/>
          </w:tcPr>
          <w:p w14:paraId="158FEF62" w14:textId="77777777" w:rsidR="006C1493" w:rsidRPr="002C44D0" w:rsidRDefault="006C1493" w:rsidP="002C44D0">
            <w:pPr>
              <w:spacing w:line="360" w:lineRule="auto"/>
              <w:rPr>
                <w:bCs/>
                <w:i/>
                <w:szCs w:val="24"/>
              </w:rPr>
            </w:pPr>
            <w:r w:rsidRPr="002C44D0">
              <w:rPr>
                <w:bCs/>
                <w:i/>
                <w:szCs w:val="24"/>
              </w:rPr>
              <w:t>Rozella allomycis</w:t>
            </w:r>
          </w:p>
        </w:tc>
        <w:tc>
          <w:tcPr>
            <w:tcW w:w="1193" w:type="pct"/>
            <w:noWrap/>
            <w:hideMark/>
          </w:tcPr>
          <w:p w14:paraId="4DDF30AF" w14:textId="77777777" w:rsidR="006C1493" w:rsidRPr="002C44D0" w:rsidRDefault="006C1493" w:rsidP="002C44D0">
            <w:pPr>
              <w:spacing w:line="360" w:lineRule="auto"/>
              <w:rPr>
                <w:szCs w:val="24"/>
              </w:rPr>
            </w:pPr>
            <w:r w:rsidRPr="002C44D0">
              <w:rPr>
                <w:szCs w:val="24"/>
              </w:rPr>
              <w:t>Cryptomycota</w:t>
            </w:r>
          </w:p>
        </w:tc>
        <w:tc>
          <w:tcPr>
            <w:tcW w:w="818" w:type="pct"/>
            <w:noWrap/>
            <w:hideMark/>
          </w:tcPr>
          <w:p w14:paraId="065B7841" w14:textId="77777777" w:rsidR="006C1493" w:rsidRPr="002C44D0" w:rsidRDefault="006C1493" w:rsidP="002C44D0">
            <w:pPr>
              <w:spacing w:line="360" w:lineRule="auto"/>
              <w:rPr>
                <w:szCs w:val="24"/>
              </w:rPr>
            </w:pPr>
            <w:r w:rsidRPr="002C44D0">
              <w:rPr>
                <w:szCs w:val="24"/>
              </w:rPr>
              <w:t>Fungi</w:t>
            </w:r>
          </w:p>
        </w:tc>
        <w:tc>
          <w:tcPr>
            <w:tcW w:w="850" w:type="pct"/>
          </w:tcPr>
          <w:p w14:paraId="04142557" w14:textId="5093E060" w:rsidR="006C1493" w:rsidRPr="002C44D0" w:rsidRDefault="0025548A" w:rsidP="002C44D0">
            <w:pPr>
              <w:spacing w:line="360" w:lineRule="auto"/>
              <w:rPr>
                <w:szCs w:val="24"/>
              </w:rPr>
            </w:pPr>
            <w:r>
              <w:rPr>
                <w:szCs w:val="24"/>
              </w:rPr>
              <w:t>UniProt</w:t>
            </w:r>
          </w:p>
        </w:tc>
      </w:tr>
      <w:tr w:rsidR="006C1493" w:rsidRPr="002C44D0" w14:paraId="40872695" w14:textId="13E929F7" w:rsidTr="00AF5709">
        <w:trPr>
          <w:trHeight w:val="300"/>
        </w:trPr>
        <w:tc>
          <w:tcPr>
            <w:tcW w:w="550" w:type="pct"/>
            <w:noWrap/>
            <w:hideMark/>
          </w:tcPr>
          <w:p w14:paraId="52CE5B64" w14:textId="77777777" w:rsidR="006C1493" w:rsidRPr="002C44D0" w:rsidRDefault="006C1493" w:rsidP="002C44D0">
            <w:pPr>
              <w:spacing w:line="360" w:lineRule="auto"/>
              <w:rPr>
                <w:szCs w:val="24"/>
              </w:rPr>
            </w:pPr>
            <w:r w:rsidRPr="002C44D0">
              <w:rPr>
                <w:szCs w:val="24"/>
              </w:rPr>
              <w:t>45351</w:t>
            </w:r>
          </w:p>
        </w:tc>
        <w:tc>
          <w:tcPr>
            <w:tcW w:w="1589" w:type="pct"/>
            <w:noWrap/>
            <w:hideMark/>
          </w:tcPr>
          <w:p w14:paraId="5194EE75" w14:textId="77777777" w:rsidR="006C1493" w:rsidRPr="002C44D0" w:rsidRDefault="006C1493" w:rsidP="002C44D0">
            <w:pPr>
              <w:spacing w:line="360" w:lineRule="auto"/>
              <w:rPr>
                <w:i/>
                <w:szCs w:val="24"/>
              </w:rPr>
            </w:pPr>
            <w:r w:rsidRPr="002C44D0">
              <w:rPr>
                <w:i/>
                <w:szCs w:val="24"/>
              </w:rPr>
              <w:t>Nematostella vectensis</w:t>
            </w:r>
          </w:p>
        </w:tc>
        <w:tc>
          <w:tcPr>
            <w:tcW w:w="1193" w:type="pct"/>
            <w:noWrap/>
            <w:hideMark/>
          </w:tcPr>
          <w:p w14:paraId="598CE441" w14:textId="77777777" w:rsidR="006C1493" w:rsidRPr="002C44D0" w:rsidRDefault="006C1493" w:rsidP="002C44D0">
            <w:pPr>
              <w:spacing w:line="360" w:lineRule="auto"/>
              <w:rPr>
                <w:szCs w:val="24"/>
              </w:rPr>
            </w:pPr>
            <w:r w:rsidRPr="002C44D0">
              <w:rPr>
                <w:szCs w:val="24"/>
              </w:rPr>
              <w:t>Cnidaria</w:t>
            </w:r>
          </w:p>
        </w:tc>
        <w:tc>
          <w:tcPr>
            <w:tcW w:w="818" w:type="pct"/>
            <w:noWrap/>
            <w:hideMark/>
          </w:tcPr>
          <w:p w14:paraId="0D1D8515" w14:textId="77777777" w:rsidR="006C1493" w:rsidRPr="002C44D0" w:rsidRDefault="006C1493" w:rsidP="002C44D0">
            <w:pPr>
              <w:spacing w:line="360" w:lineRule="auto"/>
              <w:rPr>
                <w:szCs w:val="24"/>
              </w:rPr>
            </w:pPr>
            <w:r w:rsidRPr="002C44D0">
              <w:rPr>
                <w:szCs w:val="24"/>
              </w:rPr>
              <w:t>Metazoa</w:t>
            </w:r>
          </w:p>
        </w:tc>
        <w:tc>
          <w:tcPr>
            <w:tcW w:w="850" w:type="pct"/>
          </w:tcPr>
          <w:p w14:paraId="72FB9469" w14:textId="2BED7E81" w:rsidR="006C1493" w:rsidRPr="002C44D0" w:rsidRDefault="003A65DD" w:rsidP="002C44D0">
            <w:pPr>
              <w:spacing w:line="360" w:lineRule="auto"/>
              <w:rPr>
                <w:szCs w:val="24"/>
              </w:rPr>
            </w:pPr>
            <w:r>
              <w:rPr>
                <w:szCs w:val="24"/>
              </w:rPr>
              <w:t>JGI</w:t>
            </w:r>
          </w:p>
        </w:tc>
      </w:tr>
      <w:tr w:rsidR="006C1493" w:rsidRPr="002C44D0" w14:paraId="0C005B46" w14:textId="38797C60" w:rsidTr="00AF5709">
        <w:trPr>
          <w:trHeight w:val="300"/>
        </w:trPr>
        <w:tc>
          <w:tcPr>
            <w:tcW w:w="550" w:type="pct"/>
            <w:noWrap/>
            <w:hideMark/>
          </w:tcPr>
          <w:p w14:paraId="1BE00590" w14:textId="77777777" w:rsidR="006C1493" w:rsidRPr="002C44D0" w:rsidRDefault="006C1493" w:rsidP="002C44D0">
            <w:pPr>
              <w:spacing w:line="360" w:lineRule="auto"/>
              <w:rPr>
                <w:szCs w:val="24"/>
              </w:rPr>
            </w:pPr>
            <w:r w:rsidRPr="002C44D0">
              <w:rPr>
                <w:szCs w:val="24"/>
              </w:rPr>
              <w:t>400682</w:t>
            </w:r>
          </w:p>
        </w:tc>
        <w:tc>
          <w:tcPr>
            <w:tcW w:w="1589" w:type="pct"/>
            <w:noWrap/>
            <w:hideMark/>
          </w:tcPr>
          <w:p w14:paraId="7C421A35" w14:textId="77777777" w:rsidR="006C1493" w:rsidRPr="002C44D0" w:rsidRDefault="006C1493" w:rsidP="002C44D0">
            <w:pPr>
              <w:spacing w:line="360" w:lineRule="auto"/>
              <w:rPr>
                <w:i/>
                <w:szCs w:val="24"/>
              </w:rPr>
            </w:pPr>
            <w:r w:rsidRPr="002C44D0">
              <w:rPr>
                <w:i/>
                <w:szCs w:val="24"/>
              </w:rPr>
              <w:t>Amphimedon queenslandica</w:t>
            </w:r>
          </w:p>
        </w:tc>
        <w:tc>
          <w:tcPr>
            <w:tcW w:w="1193" w:type="pct"/>
            <w:noWrap/>
            <w:hideMark/>
          </w:tcPr>
          <w:p w14:paraId="0EF46C9A" w14:textId="77777777" w:rsidR="006C1493" w:rsidRPr="002C44D0" w:rsidRDefault="006C1493" w:rsidP="002C44D0">
            <w:pPr>
              <w:spacing w:line="360" w:lineRule="auto"/>
              <w:rPr>
                <w:szCs w:val="24"/>
              </w:rPr>
            </w:pPr>
            <w:r w:rsidRPr="002C44D0">
              <w:rPr>
                <w:szCs w:val="24"/>
              </w:rPr>
              <w:t>Porifera</w:t>
            </w:r>
          </w:p>
        </w:tc>
        <w:tc>
          <w:tcPr>
            <w:tcW w:w="818" w:type="pct"/>
            <w:noWrap/>
            <w:hideMark/>
          </w:tcPr>
          <w:p w14:paraId="51F70179" w14:textId="77777777" w:rsidR="006C1493" w:rsidRPr="002C44D0" w:rsidRDefault="006C1493" w:rsidP="002C44D0">
            <w:pPr>
              <w:spacing w:line="360" w:lineRule="auto"/>
              <w:rPr>
                <w:szCs w:val="24"/>
              </w:rPr>
            </w:pPr>
            <w:r w:rsidRPr="002C44D0">
              <w:rPr>
                <w:szCs w:val="24"/>
              </w:rPr>
              <w:t>Metazoa</w:t>
            </w:r>
          </w:p>
        </w:tc>
        <w:tc>
          <w:tcPr>
            <w:tcW w:w="850" w:type="pct"/>
          </w:tcPr>
          <w:p w14:paraId="27A54F03" w14:textId="1CF2BD5B" w:rsidR="006C1493" w:rsidRPr="002C44D0" w:rsidRDefault="006712D0" w:rsidP="002C44D0">
            <w:pPr>
              <w:spacing w:line="360" w:lineRule="auto"/>
              <w:rPr>
                <w:szCs w:val="24"/>
              </w:rPr>
            </w:pPr>
            <w:r>
              <w:rPr>
                <w:szCs w:val="24"/>
              </w:rPr>
              <w:t>UniProt</w:t>
            </w:r>
          </w:p>
        </w:tc>
      </w:tr>
      <w:tr w:rsidR="006C1493" w:rsidRPr="002C44D0" w14:paraId="36BD79A6" w14:textId="0BD4DB4B" w:rsidTr="00AF5709">
        <w:trPr>
          <w:trHeight w:val="300"/>
        </w:trPr>
        <w:tc>
          <w:tcPr>
            <w:tcW w:w="550" w:type="pct"/>
            <w:noWrap/>
            <w:hideMark/>
          </w:tcPr>
          <w:p w14:paraId="04BA3784" w14:textId="77777777" w:rsidR="006C1493" w:rsidRPr="002C44D0" w:rsidRDefault="006C1493" w:rsidP="002C44D0">
            <w:pPr>
              <w:spacing w:line="360" w:lineRule="auto"/>
              <w:rPr>
                <w:szCs w:val="24"/>
              </w:rPr>
            </w:pPr>
            <w:r w:rsidRPr="002C44D0">
              <w:rPr>
                <w:szCs w:val="24"/>
              </w:rPr>
              <w:t>81824</w:t>
            </w:r>
          </w:p>
        </w:tc>
        <w:tc>
          <w:tcPr>
            <w:tcW w:w="1589" w:type="pct"/>
            <w:noWrap/>
            <w:hideMark/>
          </w:tcPr>
          <w:p w14:paraId="76F0876F" w14:textId="77777777" w:rsidR="006C1493" w:rsidRPr="002C44D0" w:rsidRDefault="006C1493" w:rsidP="002C44D0">
            <w:pPr>
              <w:spacing w:line="360" w:lineRule="auto"/>
              <w:rPr>
                <w:i/>
                <w:szCs w:val="24"/>
              </w:rPr>
            </w:pPr>
            <w:r w:rsidRPr="002C44D0">
              <w:rPr>
                <w:i/>
                <w:szCs w:val="24"/>
              </w:rPr>
              <w:t>Monosiga brevicollis</w:t>
            </w:r>
          </w:p>
        </w:tc>
        <w:tc>
          <w:tcPr>
            <w:tcW w:w="1193" w:type="pct"/>
            <w:noWrap/>
            <w:hideMark/>
          </w:tcPr>
          <w:p w14:paraId="0488AE48" w14:textId="77777777" w:rsidR="006C1493" w:rsidRPr="002C44D0" w:rsidRDefault="006C1493" w:rsidP="002C44D0">
            <w:pPr>
              <w:spacing w:line="360" w:lineRule="auto"/>
              <w:rPr>
                <w:szCs w:val="24"/>
              </w:rPr>
            </w:pPr>
            <w:r w:rsidRPr="002C44D0">
              <w:rPr>
                <w:i/>
                <w:szCs w:val="24"/>
              </w:rPr>
              <w:t>Monosiga</w:t>
            </w:r>
            <w:r w:rsidRPr="002C44D0">
              <w:rPr>
                <w:szCs w:val="24"/>
              </w:rPr>
              <w:t xml:space="preserve"> (genus)</w:t>
            </w:r>
          </w:p>
        </w:tc>
        <w:tc>
          <w:tcPr>
            <w:tcW w:w="818" w:type="pct"/>
            <w:noWrap/>
            <w:hideMark/>
          </w:tcPr>
          <w:p w14:paraId="0A92A480" w14:textId="77777777" w:rsidR="006C1493" w:rsidRPr="002C44D0" w:rsidRDefault="006C1493" w:rsidP="002C44D0">
            <w:pPr>
              <w:spacing w:line="360" w:lineRule="auto"/>
              <w:rPr>
                <w:szCs w:val="24"/>
              </w:rPr>
            </w:pPr>
            <w:r w:rsidRPr="002C44D0">
              <w:rPr>
                <w:szCs w:val="24"/>
              </w:rPr>
              <w:t>NA</w:t>
            </w:r>
          </w:p>
        </w:tc>
        <w:tc>
          <w:tcPr>
            <w:tcW w:w="850" w:type="pct"/>
          </w:tcPr>
          <w:p w14:paraId="7FED7E5F" w14:textId="1F888A8A" w:rsidR="006C1493" w:rsidRPr="002C44D0" w:rsidRDefault="003D3471" w:rsidP="002C44D0">
            <w:pPr>
              <w:spacing w:line="360" w:lineRule="auto"/>
              <w:rPr>
                <w:szCs w:val="24"/>
              </w:rPr>
            </w:pPr>
            <w:r>
              <w:rPr>
                <w:szCs w:val="24"/>
              </w:rPr>
              <w:t>JGI</w:t>
            </w:r>
          </w:p>
        </w:tc>
      </w:tr>
      <w:tr w:rsidR="006C1493" w:rsidRPr="002C44D0" w14:paraId="32E493DE" w14:textId="5515F035" w:rsidTr="00AF5709">
        <w:trPr>
          <w:trHeight w:val="300"/>
        </w:trPr>
        <w:tc>
          <w:tcPr>
            <w:tcW w:w="550" w:type="pct"/>
            <w:noWrap/>
            <w:hideMark/>
          </w:tcPr>
          <w:p w14:paraId="1DF0A328" w14:textId="77777777" w:rsidR="006C1493" w:rsidRPr="002C44D0" w:rsidRDefault="006C1493" w:rsidP="002C44D0">
            <w:pPr>
              <w:spacing w:line="360" w:lineRule="auto"/>
              <w:rPr>
                <w:szCs w:val="24"/>
              </w:rPr>
            </w:pPr>
            <w:r w:rsidRPr="002C44D0">
              <w:rPr>
                <w:szCs w:val="24"/>
              </w:rPr>
              <w:lastRenderedPageBreak/>
              <w:t>192875</w:t>
            </w:r>
          </w:p>
        </w:tc>
        <w:tc>
          <w:tcPr>
            <w:tcW w:w="1589" w:type="pct"/>
            <w:noWrap/>
            <w:hideMark/>
          </w:tcPr>
          <w:p w14:paraId="33B004CE" w14:textId="77777777" w:rsidR="006C1493" w:rsidRPr="002C44D0" w:rsidRDefault="006C1493" w:rsidP="002C44D0">
            <w:pPr>
              <w:spacing w:line="360" w:lineRule="auto"/>
              <w:rPr>
                <w:i/>
                <w:szCs w:val="24"/>
              </w:rPr>
            </w:pPr>
            <w:r w:rsidRPr="002C44D0">
              <w:rPr>
                <w:i/>
                <w:szCs w:val="24"/>
              </w:rPr>
              <w:t>Capsaspora owczarzaki</w:t>
            </w:r>
          </w:p>
        </w:tc>
        <w:tc>
          <w:tcPr>
            <w:tcW w:w="1193" w:type="pct"/>
            <w:noWrap/>
            <w:hideMark/>
          </w:tcPr>
          <w:p w14:paraId="02B5336C" w14:textId="77777777" w:rsidR="006C1493" w:rsidRPr="002C44D0" w:rsidRDefault="006C1493" w:rsidP="002C44D0">
            <w:pPr>
              <w:spacing w:line="360" w:lineRule="auto"/>
              <w:rPr>
                <w:szCs w:val="24"/>
              </w:rPr>
            </w:pPr>
            <w:r w:rsidRPr="002C44D0">
              <w:rPr>
                <w:i/>
                <w:szCs w:val="24"/>
              </w:rPr>
              <w:t>Capsaspora</w:t>
            </w:r>
            <w:r w:rsidRPr="002C44D0">
              <w:rPr>
                <w:szCs w:val="24"/>
              </w:rPr>
              <w:t xml:space="preserve"> (genus)</w:t>
            </w:r>
          </w:p>
        </w:tc>
        <w:tc>
          <w:tcPr>
            <w:tcW w:w="818" w:type="pct"/>
            <w:noWrap/>
            <w:hideMark/>
          </w:tcPr>
          <w:p w14:paraId="7C826EE0" w14:textId="77777777" w:rsidR="006C1493" w:rsidRPr="002C44D0" w:rsidRDefault="006C1493" w:rsidP="002C44D0">
            <w:pPr>
              <w:spacing w:line="360" w:lineRule="auto"/>
              <w:rPr>
                <w:szCs w:val="24"/>
              </w:rPr>
            </w:pPr>
            <w:r w:rsidRPr="002C44D0">
              <w:rPr>
                <w:szCs w:val="24"/>
              </w:rPr>
              <w:t>NA</w:t>
            </w:r>
          </w:p>
        </w:tc>
        <w:tc>
          <w:tcPr>
            <w:tcW w:w="850" w:type="pct"/>
          </w:tcPr>
          <w:p w14:paraId="45ACF819" w14:textId="0554C186" w:rsidR="006C1493" w:rsidRPr="002C44D0" w:rsidRDefault="0036727A" w:rsidP="002C44D0">
            <w:pPr>
              <w:spacing w:line="360" w:lineRule="auto"/>
              <w:rPr>
                <w:szCs w:val="24"/>
              </w:rPr>
            </w:pPr>
            <w:r>
              <w:rPr>
                <w:szCs w:val="24"/>
              </w:rPr>
              <w:t>Broad Inst</w:t>
            </w:r>
          </w:p>
        </w:tc>
      </w:tr>
      <w:tr w:rsidR="006C1493" w:rsidRPr="002C44D0" w14:paraId="5D7B4BF5" w14:textId="17B69E91" w:rsidTr="00AF5709">
        <w:trPr>
          <w:trHeight w:val="300"/>
        </w:trPr>
        <w:tc>
          <w:tcPr>
            <w:tcW w:w="550" w:type="pct"/>
            <w:noWrap/>
            <w:hideMark/>
          </w:tcPr>
          <w:p w14:paraId="06098C3C" w14:textId="77777777" w:rsidR="006C1493" w:rsidRPr="00A1533F" w:rsidRDefault="006C1493" w:rsidP="002C44D0">
            <w:pPr>
              <w:spacing w:line="360" w:lineRule="auto"/>
              <w:rPr>
                <w:color w:val="FF0000"/>
                <w:szCs w:val="24"/>
              </w:rPr>
            </w:pPr>
            <w:r w:rsidRPr="00A1533F">
              <w:rPr>
                <w:color w:val="FF0000"/>
                <w:szCs w:val="24"/>
              </w:rPr>
              <w:t>5833</w:t>
            </w:r>
          </w:p>
        </w:tc>
        <w:tc>
          <w:tcPr>
            <w:tcW w:w="1589" w:type="pct"/>
            <w:noWrap/>
            <w:hideMark/>
          </w:tcPr>
          <w:p w14:paraId="37559272" w14:textId="77777777" w:rsidR="006C1493" w:rsidRPr="00A1533F" w:rsidRDefault="006C1493" w:rsidP="002C44D0">
            <w:pPr>
              <w:spacing w:line="360" w:lineRule="auto"/>
              <w:rPr>
                <w:i/>
                <w:color w:val="FF0000"/>
                <w:szCs w:val="24"/>
              </w:rPr>
            </w:pPr>
            <w:r w:rsidRPr="00A1533F">
              <w:rPr>
                <w:i/>
                <w:color w:val="FF0000"/>
                <w:szCs w:val="24"/>
              </w:rPr>
              <w:t>Plasmodium falciparum</w:t>
            </w:r>
          </w:p>
        </w:tc>
        <w:tc>
          <w:tcPr>
            <w:tcW w:w="1193" w:type="pct"/>
            <w:noWrap/>
            <w:hideMark/>
          </w:tcPr>
          <w:p w14:paraId="68DFDF2D" w14:textId="77777777" w:rsidR="006C1493" w:rsidRPr="00A1533F" w:rsidRDefault="006C1493" w:rsidP="002C44D0">
            <w:pPr>
              <w:spacing w:line="360" w:lineRule="auto"/>
              <w:rPr>
                <w:color w:val="FF0000"/>
                <w:szCs w:val="24"/>
              </w:rPr>
            </w:pPr>
            <w:r w:rsidRPr="00A1533F">
              <w:rPr>
                <w:color w:val="FF0000"/>
                <w:szCs w:val="24"/>
              </w:rPr>
              <w:t>Apicomplexa</w:t>
            </w:r>
          </w:p>
        </w:tc>
        <w:tc>
          <w:tcPr>
            <w:tcW w:w="818" w:type="pct"/>
            <w:noWrap/>
            <w:hideMark/>
          </w:tcPr>
          <w:p w14:paraId="6F81B14A"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53EDDF17" w14:textId="5C29FABA" w:rsidR="006C1493" w:rsidRPr="00A1533F" w:rsidRDefault="00393E01" w:rsidP="002C44D0">
            <w:pPr>
              <w:spacing w:line="360" w:lineRule="auto"/>
              <w:rPr>
                <w:color w:val="FF0000"/>
                <w:szCs w:val="24"/>
              </w:rPr>
            </w:pPr>
            <w:proofErr w:type="gramStart"/>
            <w:r>
              <w:rPr>
                <w:color w:val="FF0000"/>
                <w:szCs w:val="24"/>
              </w:rPr>
              <w:t>plasmodb.org</w:t>
            </w:r>
            <w:proofErr w:type="gramEnd"/>
          </w:p>
        </w:tc>
      </w:tr>
      <w:tr w:rsidR="006C1493" w:rsidRPr="002C44D0" w14:paraId="190C74DF" w14:textId="67945AF5" w:rsidTr="00AF5709">
        <w:trPr>
          <w:trHeight w:val="300"/>
        </w:trPr>
        <w:tc>
          <w:tcPr>
            <w:tcW w:w="550" w:type="pct"/>
            <w:noWrap/>
            <w:hideMark/>
          </w:tcPr>
          <w:p w14:paraId="5E1DDB61" w14:textId="77777777" w:rsidR="006C1493" w:rsidRPr="00A1533F" w:rsidRDefault="006C1493" w:rsidP="002C44D0">
            <w:pPr>
              <w:spacing w:line="360" w:lineRule="auto"/>
              <w:rPr>
                <w:color w:val="FF0000"/>
                <w:szCs w:val="24"/>
              </w:rPr>
            </w:pPr>
            <w:r w:rsidRPr="00A1533F">
              <w:rPr>
                <w:color w:val="FF0000"/>
                <w:szCs w:val="24"/>
              </w:rPr>
              <w:t>237895</w:t>
            </w:r>
          </w:p>
        </w:tc>
        <w:tc>
          <w:tcPr>
            <w:tcW w:w="1589" w:type="pct"/>
            <w:noWrap/>
            <w:hideMark/>
          </w:tcPr>
          <w:p w14:paraId="3A760F3A" w14:textId="77777777" w:rsidR="006C1493" w:rsidRPr="00A1533F" w:rsidRDefault="006C1493" w:rsidP="002C44D0">
            <w:pPr>
              <w:spacing w:line="360" w:lineRule="auto"/>
              <w:rPr>
                <w:i/>
                <w:color w:val="FF0000"/>
                <w:szCs w:val="24"/>
              </w:rPr>
            </w:pPr>
            <w:r w:rsidRPr="00A1533F">
              <w:rPr>
                <w:i/>
                <w:color w:val="FF0000"/>
                <w:szCs w:val="24"/>
              </w:rPr>
              <w:t>Cryptosporidium hominis</w:t>
            </w:r>
          </w:p>
        </w:tc>
        <w:tc>
          <w:tcPr>
            <w:tcW w:w="1193" w:type="pct"/>
            <w:noWrap/>
            <w:hideMark/>
          </w:tcPr>
          <w:p w14:paraId="5E32E8A1" w14:textId="77777777" w:rsidR="006C1493" w:rsidRPr="00A1533F" w:rsidRDefault="006C1493" w:rsidP="002C44D0">
            <w:pPr>
              <w:spacing w:line="360" w:lineRule="auto"/>
              <w:rPr>
                <w:color w:val="FF0000"/>
                <w:szCs w:val="24"/>
              </w:rPr>
            </w:pPr>
            <w:r w:rsidRPr="00A1533F">
              <w:rPr>
                <w:color w:val="FF0000"/>
                <w:szCs w:val="24"/>
              </w:rPr>
              <w:t>Apicomplexa</w:t>
            </w:r>
          </w:p>
        </w:tc>
        <w:tc>
          <w:tcPr>
            <w:tcW w:w="818" w:type="pct"/>
            <w:noWrap/>
            <w:hideMark/>
          </w:tcPr>
          <w:p w14:paraId="62134A0B"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41724E88" w14:textId="5184A94E" w:rsidR="006C1493" w:rsidRPr="00A1533F" w:rsidRDefault="00393E01" w:rsidP="002C44D0">
            <w:pPr>
              <w:spacing w:line="360" w:lineRule="auto"/>
              <w:rPr>
                <w:color w:val="FF0000"/>
                <w:szCs w:val="24"/>
              </w:rPr>
            </w:pPr>
            <w:r>
              <w:rPr>
                <w:color w:val="FF0000"/>
                <w:szCs w:val="24"/>
              </w:rPr>
              <w:t>NCBI</w:t>
            </w:r>
          </w:p>
        </w:tc>
      </w:tr>
      <w:tr w:rsidR="006C1493" w:rsidRPr="002C44D0" w14:paraId="5096126F" w14:textId="593B95F7" w:rsidTr="00AF5709">
        <w:trPr>
          <w:trHeight w:val="300"/>
        </w:trPr>
        <w:tc>
          <w:tcPr>
            <w:tcW w:w="550" w:type="pct"/>
            <w:noWrap/>
            <w:hideMark/>
          </w:tcPr>
          <w:p w14:paraId="0DEC3F92" w14:textId="77777777" w:rsidR="006C1493" w:rsidRPr="00A1533F" w:rsidRDefault="006C1493" w:rsidP="002C44D0">
            <w:pPr>
              <w:spacing w:line="360" w:lineRule="auto"/>
              <w:rPr>
                <w:color w:val="FF0000"/>
                <w:szCs w:val="24"/>
              </w:rPr>
            </w:pPr>
            <w:r w:rsidRPr="00A1533F">
              <w:rPr>
                <w:color w:val="FF0000"/>
                <w:szCs w:val="24"/>
              </w:rPr>
              <w:t>5691</w:t>
            </w:r>
          </w:p>
        </w:tc>
        <w:tc>
          <w:tcPr>
            <w:tcW w:w="1589" w:type="pct"/>
            <w:noWrap/>
            <w:hideMark/>
          </w:tcPr>
          <w:p w14:paraId="3B4F6C20" w14:textId="77777777" w:rsidR="006C1493" w:rsidRPr="00A1533F" w:rsidRDefault="006C1493" w:rsidP="002C44D0">
            <w:pPr>
              <w:spacing w:line="360" w:lineRule="auto"/>
              <w:rPr>
                <w:i/>
                <w:color w:val="FF0000"/>
                <w:szCs w:val="24"/>
              </w:rPr>
            </w:pPr>
            <w:r w:rsidRPr="00A1533F">
              <w:rPr>
                <w:i/>
                <w:color w:val="FF0000"/>
                <w:szCs w:val="24"/>
              </w:rPr>
              <w:t>Trypanosoma brucei</w:t>
            </w:r>
          </w:p>
        </w:tc>
        <w:tc>
          <w:tcPr>
            <w:tcW w:w="1193" w:type="pct"/>
            <w:noWrap/>
            <w:hideMark/>
          </w:tcPr>
          <w:p w14:paraId="70F3E848" w14:textId="77777777" w:rsidR="006C1493" w:rsidRPr="00A1533F" w:rsidRDefault="006C1493" w:rsidP="002C44D0">
            <w:pPr>
              <w:spacing w:line="360" w:lineRule="auto"/>
              <w:rPr>
                <w:color w:val="FF0000"/>
                <w:szCs w:val="24"/>
              </w:rPr>
            </w:pPr>
            <w:r w:rsidRPr="00A1533F">
              <w:rPr>
                <w:i/>
                <w:color w:val="FF0000"/>
                <w:szCs w:val="24"/>
              </w:rPr>
              <w:t>Trypanosoma</w:t>
            </w:r>
            <w:r w:rsidRPr="00A1533F">
              <w:rPr>
                <w:color w:val="FF0000"/>
                <w:szCs w:val="24"/>
              </w:rPr>
              <w:t xml:space="preserve"> (genus)</w:t>
            </w:r>
          </w:p>
        </w:tc>
        <w:tc>
          <w:tcPr>
            <w:tcW w:w="818" w:type="pct"/>
            <w:noWrap/>
            <w:hideMark/>
          </w:tcPr>
          <w:p w14:paraId="5822F822"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5DF50769" w14:textId="6D326907" w:rsidR="006C1493" w:rsidRPr="00A1533F" w:rsidRDefault="00294FF0" w:rsidP="002C44D0">
            <w:pPr>
              <w:spacing w:line="360" w:lineRule="auto"/>
              <w:rPr>
                <w:color w:val="FF0000"/>
                <w:szCs w:val="24"/>
              </w:rPr>
            </w:pPr>
            <w:r>
              <w:rPr>
                <w:color w:val="FF0000"/>
                <w:szCs w:val="24"/>
              </w:rPr>
              <w:t>Sanger</w:t>
            </w:r>
          </w:p>
        </w:tc>
      </w:tr>
      <w:tr w:rsidR="006C1493" w:rsidRPr="002C44D0" w14:paraId="21FE2014" w14:textId="1C2A2974" w:rsidTr="00AF5709">
        <w:trPr>
          <w:trHeight w:val="300"/>
        </w:trPr>
        <w:tc>
          <w:tcPr>
            <w:tcW w:w="550" w:type="pct"/>
            <w:noWrap/>
            <w:hideMark/>
          </w:tcPr>
          <w:p w14:paraId="284DFD40" w14:textId="77777777" w:rsidR="006C1493" w:rsidRPr="00A1533F" w:rsidRDefault="006C1493" w:rsidP="002C44D0">
            <w:pPr>
              <w:spacing w:line="360" w:lineRule="auto"/>
              <w:rPr>
                <w:color w:val="FF0000"/>
                <w:szCs w:val="24"/>
              </w:rPr>
            </w:pPr>
            <w:r w:rsidRPr="00A1533F">
              <w:rPr>
                <w:color w:val="FF0000"/>
                <w:szCs w:val="24"/>
              </w:rPr>
              <w:t>5762</w:t>
            </w:r>
          </w:p>
        </w:tc>
        <w:tc>
          <w:tcPr>
            <w:tcW w:w="1589" w:type="pct"/>
            <w:noWrap/>
            <w:hideMark/>
          </w:tcPr>
          <w:p w14:paraId="52F93A52" w14:textId="77777777" w:rsidR="006C1493" w:rsidRPr="00A1533F" w:rsidRDefault="006C1493" w:rsidP="002C44D0">
            <w:pPr>
              <w:spacing w:line="360" w:lineRule="auto"/>
              <w:rPr>
                <w:i/>
                <w:color w:val="FF0000"/>
                <w:szCs w:val="24"/>
              </w:rPr>
            </w:pPr>
            <w:r w:rsidRPr="00A1533F">
              <w:rPr>
                <w:i/>
                <w:color w:val="FF0000"/>
                <w:szCs w:val="24"/>
              </w:rPr>
              <w:t>Naegleria gruberi</w:t>
            </w:r>
          </w:p>
        </w:tc>
        <w:tc>
          <w:tcPr>
            <w:tcW w:w="1193" w:type="pct"/>
            <w:noWrap/>
            <w:hideMark/>
          </w:tcPr>
          <w:p w14:paraId="3E3F2CDD" w14:textId="77777777" w:rsidR="006C1493" w:rsidRPr="00A1533F" w:rsidRDefault="006C1493" w:rsidP="002C44D0">
            <w:pPr>
              <w:spacing w:line="360" w:lineRule="auto"/>
              <w:rPr>
                <w:color w:val="FF0000"/>
                <w:szCs w:val="24"/>
              </w:rPr>
            </w:pPr>
            <w:r w:rsidRPr="00A1533F">
              <w:rPr>
                <w:i/>
                <w:color w:val="FF0000"/>
                <w:szCs w:val="24"/>
              </w:rPr>
              <w:t>Naegleria</w:t>
            </w:r>
            <w:r w:rsidRPr="00A1533F">
              <w:rPr>
                <w:color w:val="FF0000"/>
                <w:szCs w:val="24"/>
              </w:rPr>
              <w:t xml:space="preserve"> (genus)</w:t>
            </w:r>
          </w:p>
        </w:tc>
        <w:tc>
          <w:tcPr>
            <w:tcW w:w="818" w:type="pct"/>
            <w:noWrap/>
            <w:hideMark/>
          </w:tcPr>
          <w:p w14:paraId="18A8E24B"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1885069C" w14:textId="41F432DF" w:rsidR="006C1493" w:rsidRPr="00A1533F" w:rsidRDefault="00294FF0" w:rsidP="002C44D0">
            <w:pPr>
              <w:spacing w:line="360" w:lineRule="auto"/>
              <w:rPr>
                <w:color w:val="FF0000"/>
                <w:szCs w:val="24"/>
              </w:rPr>
            </w:pPr>
            <w:r>
              <w:rPr>
                <w:color w:val="FF0000"/>
                <w:szCs w:val="24"/>
              </w:rPr>
              <w:t>JGI</w:t>
            </w:r>
          </w:p>
        </w:tc>
      </w:tr>
      <w:tr w:rsidR="006C1493" w:rsidRPr="002C44D0" w14:paraId="42051A7B" w14:textId="425B3C61" w:rsidTr="00AF5709">
        <w:trPr>
          <w:trHeight w:val="300"/>
        </w:trPr>
        <w:tc>
          <w:tcPr>
            <w:tcW w:w="550" w:type="pct"/>
            <w:noWrap/>
            <w:hideMark/>
          </w:tcPr>
          <w:p w14:paraId="2D216806" w14:textId="77777777" w:rsidR="006C1493" w:rsidRPr="00A1533F" w:rsidRDefault="006C1493" w:rsidP="002C44D0">
            <w:pPr>
              <w:spacing w:line="360" w:lineRule="auto"/>
              <w:rPr>
                <w:color w:val="FF0000"/>
                <w:szCs w:val="24"/>
              </w:rPr>
            </w:pPr>
            <w:r w:rsidRPr="00A1533F">
              <w:rPr>
                <w:color w:val="FF0000"/>
                <w:szCs w:val="24"/>
              </w:rPr>
              <w:t>3702</w:t>
            </w:r>
          </w:p>
        </w:tc>
        <w:tc>
          <w:tcPr>
            <w:tcW w:w="1589" w:type="pct"/>
            <w:noWrap/>
            <w:hideMark/>
          </w:tcPr>
          <w:p w14:paraId="75A06FF7" w14:textId="77777777" w:rsidR="006C1493" w:rsidRPr="00A1533F" w:rsidRDefault="006C1493" w:rsidP="002C44D0">
            <w:pPr>
              <w:spacing w:line="360" w:lineRule="auto"/>
              <w:rPr>
                <w:i/>
                <w:color w:val="FF0000"/>
                <w:szCs w:val="24"/>
              </w:rPr>
            </w:pPr>
            <w:r w:rsidRPr="00A1533F">
              <w:rPr>
                <w:i/>
                <w:color w:val="FF0000"/>
                <w:szCs w:val="24"/>
              </w:rPr>
              <w:t>Arabidopsis thaliana</w:t>
            </w:r>
          </w:p>
        </w:tc>
        <w:tc>
          <w:tcPr>
            <w:tcW w:w="1193" w:type="pct"/>
            <w:noWrap/>
            <w:hideMark/>
          </w:tcPr>
          <w:p w14:paraId="26F44301" w14:textId="77777777" w:rsidR="006C1493" w:rsidRPr="00A1533F" w:rsidRDefault="006C1493" w:rsidP="002C44D0">
            <w:pPr>
              <w:spacing w:line="360" w:lineRule="auto"/>
              <w:rPr>
                <w:color w:val="FF0000"/>
                <w:szCs w:val="24"/>
              </w:rPr>
            </w:pPr>
            <w:r w:rsidRPr="00A1533F">
              <w:rPr>
                <w:color w:val="FF0000"/>
                <w:szCs w:val="24"/>
              </w:rPr>
              <w:t>Streptophyta</w:t>
            </w:r>
          </w:p>
        </w:tc>
        <w:tc>
          <w:tcPr>
            <w:tcW w:w="818" w:type="pct"/>
            <w:noWrap/>
            <w:hideMark/>
          </w:tcPr>
          <w:p w14:paraId="03BB42FA" w14:textId="77777777" w:rsidR="006C1493" w:rsidRPr="00A1533F" w:rsidRDefault="006C1493" w:rsidP="002C44D0">
            <w:pPr>
              <w:spacing w:line="360" w:lineRule="auto"/>
              <w:rPr>
                <w:color w:val="FF0000"/>
                <w:szCs w:val="24"/>
              </w:rPr>
            </w:pPr>
            <w:r w:rsidRPr="00A1533F">
              <w:rPr>
                <w:color w:val="FF0000"/>
                <w:szCs w:val="24"/>
              </w:rPr>
              <w:t>Viridiplantae</w:t>
            </w:r>
          </w:p>
        </w:tc>
        <w:tc>
          <w:tcPr>
            <w:tcW w:w="850" w:type="pct"/>
          </w:tcPr>
          <w:p w14:paraId="4128276F" w14:textId="50505C45" w:rsidR="006C1493" w:rsidRPr="00A1533F" w:rsidRDefault="00294FF0" w:rsidP="002C44D0">
            <w:pPr>
              <w:spacing w:line="360" w:lineRule="auto"/>
              <w:rPr>
                <w:color w:val="FF0000"/>
                <w:szCs w:val="24"/>
              </w:rPr>
            </w:pPr>
            <w:r>
              <w:rPr>
                <w:color w:val="FF0000"/>
                <w:szCs w:val="24"/>
              </w:rPr>
              <w:t>UniProt</w:t>
            </w:r>
          </w:p>
        </w:tc>
      </w:tr>
      <w:tr w:rsidR="006C1493" w:rsidRPr="002C44D0" w14:paraId="2E1A229F" w14:textId="3C7DB121" w:rsidTr="00AF5709">
        <w:trPr>
          <w:trHeight w:val="300"/>
        </w:trPr>
        <w:tc>
          <w:tcPr>
            <w:tcW w:w="550" w:type="pct"/>
            <w:noWrap/>
            <w:hideMark/>
          </w:tcPr>
          <w:p w14:paraId="58D5BA39" w14:textId="77777777" w:rsidR="006C1493" w:rsidRPr="00A1533F" w:rsidRDefault="006C1493" w:rsidP="002C44D0">
            <w:pPr>
              <w:spacing w:line="360" w:lineRule="auto"/>
              <w:rPr>
                <w:color w:val="FF0000"/>
                <w:szCs w:val="24"/>
              </w:rPr>
            </w:pPr>
            <w:r w:rsidRPr="00A1533F">
              <w:rPr>
                <w:color w:val="FF0000"/>
                <w:szCs w:val="24"/>
              </w:rPr>
              <w:t>3055</w:t>
            </w:r>
          </w:p>
        </w:tc>
        <w:tc>
          <w:tcPr>
            <w:tcW w:w="1589" w:type="pct"/>
            <w:noWrap/>
            <w:hideMark/>
          </w:tcPr>
          <w:p w14:paraId="1A55F8DF" w14:textId="77777777" w:rsidR="006C1493" w:rsidRPr="00A1533F" w:rsidRDefault="006C1493" w:rsidP="002C44D0">
            <w:pPr>
              <w:spacing w:line="360" w:lineRule="auto"/>
              <w:rPr>
                <w:i/>
                <w:color w:val="FF0000"/>
                <w:szCs w:val="24"/>
              </w:rPr>
            </w:pPr>
            <w:r w:rsidRPr="00A1533F">
              <w:rPr>
                <w:i/>
                <w:color w:val="FF0000"/>
                <w:szCs w:val="24"/>
              </w:rPr>
              <w:t>Chlamydomonas reinhardtii</w:t>
            </w:r>
          </w:p>
        </w:tc>
        <w:tc>
          <w:tcPr>
            <w:tcW w:w="1193" w:type="pct"/>
            <w:noWrap/>
            <w:hideMark/>
          </w:tcPr>
          <w:p w14:paraId="6F394685" w14:textId="77777777" w:rsidR="006C1493" w:rsidRPr="00A1533F" w:rsidRDefault="006C1493" w:rsidP="002C44D0">
            <w:pPr>
              <w:spacing w:line="360" w:lineRule="auto"/>
              <w:rPr>
                <w:color w:val="FF0000"/>
                <w:szCs w:val="24"/>
              </w:rPr>
            </w:pPr>
            <w:r w:rsidRPr="00A1533F">
              <w:rPr>
                <w:color w:val="FF0000"/>
                <w:szCs w:val="24"/>
              </w:rPr>
              <w:t>Chlorophyta</w:t>
            </w:r>
          </w:p>
        </w:tc>
        <w:tc>
          <w:tcPr>
            <w:tcW w:w="818" w:type="pct"/>
            <w:noWrap/>
            <w:hideMark/>
          </w:tcPr>
          <w:p w14:paraId="03534F69" w14:textId="77777777" w:rsidR="006C1493" w:rsidRPr="00A1533F" w:rsidRDefault="006C1493" w:rsidP="002C44D0">
            <w:pPr>
              <w:spacing w:line="360" w:lineRule="auto"/>
              <w:rPr>
                <w:color w:val="FF0000"/>
                <w:szCs w:val="24"/>
              </w:rPr>
            </w:pPr>
            <w:r w:rsidRPr="00A1533F">
              <w:rPr>
                <w:color w:val="FF0000"/>
                <w:szCs w:val="24"/>
              </w:rPr>
              <w:t>Viridiplantae</w:t>
            </w:r>
          </w:p>
        </w:tc>
        <w:tc>
          <w:tcPr>
            <w:tcW w:w="850" w:type="pct"/>
          </w:tcPr>
          <w:p w14:paraId="3D0116BB" w14:textId="5855DC07" w:rsidR="006C1493" w:rsidRPr="00A1533F" w:rsidRDefault="00195B07" w:rsidP="002C44D0">
            <w:pPr>
              <w:spacing w:line="360" w:lineRule="auto"/>
              <w:rPr>
                <w:color w:val="FF0000"/>
                <w:szCs w:val="24"/>
              </w:rPr>
            </w:pPr>
            <w:r>
              <w:rPr>
                <w:color w:val="FF0000"/>
                <w:szCs w:val="24"/>
              </w:rPr>
              <w:t>JGI</w:t>
            </w:r>
          </w:p>
        </w:tc>
      </w:tr>
      <w:tr w:rsidR="006C1493" w:rsidRPr="002C44D0" w14:paraId="1890F475" w14:textId="6DD1D24E" w:rsidTr="00AF5709">
        <w:trPr>
          <w:trHeight w:val="300"/>
        </w:trPr>
        <w:tc>
          <w:tcPr>
            <w:tcW w:w="550" w:type="pct"/>
            <w:noWrap/>
            <w:hideMark/>
          </w:tcPr>
          <w:p w14:paraId="3BAEFF70" w14:textId="77777777" w:rsidR="006C1493" w:rsidRPr="00A1533F" w:rsidRDefault="006C1493" w:rsidP="002C44D0">
            <w:pPr>
              <w:spacing w:line="360" w:lineRule="auto"/>
              <w:rPr>
                <w:color w:val="FF0000"/>
                <w:szCs w:val="24"/>
              </w:rPr>
            </w:pPr>
            <w:r w:rsidRPr="00A1533F">
              <w:rPr>
                <w:color w:val="FF0000"/>
                <w:szCs w:val="24"/>
              </w:rPr>
              <w:t>67593</w:t>
            </w:r>
          </w:p>
        </w:tc>
        <w:tc>
          <w:tcPr>
            <w:tcW w:w="1589" w:type="pct"/>
            <w:noWrap/>
            <w:hideMark/>
          </w:tcPr>
          <w:p w14:paraId="438A35B7" w14:textId="77777777" w:rsidR="006C1493" w:rsidRPr="00A1533F" w:rsidRDefault="006C1493" w:rsidP="002C44D0">
            <w:pPr>
              <w:spacing w:line="360" w:lineRule="auto"/>
              <w:rPr>
                <w:i/>
                <w:color w:val="FF0000"/>
                <w:szCs w:val="24"/>
              </w:rPr>
            </w:pPr>
            <w:r w:rsidRPr="00A1533F">
              <w:rPr>
                <w:i/>
                <w:color w:val="FF0000"/>
                <w:szCs w:val="24"/>
              </w:rPr>
              <w:t>Phytophthora sojae</w:t>
            </w:r>
          </w:p>
        </w:tc>
        <w:tc>
          <w:tcPr>
            <w:tcW w:w="1193" w:type="pct"/>
            <w:noWrap/>
            <w:hideMark/>
          </w:tcPr>
          <w:p w14:paraId="283B9901" w14:textId="77777777" w:rsidR="006C1493" w:rsidRPr="00A1533F" w:rsidRDefault="006C1493" w:rsidP="002C44D0">
            <w:pPr>
              <w:spacing w:line="360" w:lineRule="auto"/>
              <w:rPr>
                <w:color w:val="FF0000"/>
                <w:szCs w:val="24"/>
              </w:rPr>
            </w:pPr>
            <w:r w:rsidRPr="00A1533F">
              <w:rPr>
                <w:i/>
                <w:color w:val="FF0000"/>
                <w:szCs w:val="24"/>
              </w:rPr>
              <w:t>Phytophthora</w:t>
            </w:r>
            <w:r w:rsidRPr="00A1533F">
              <w:rPr>
                <w:color w:val="FF0000"/>
                <w:szCs w:val="24"/>
              </w:rPr>
              <w:t xml:space="preserve"> (genus)</w:t>
            </w:r>
          </w:p>
        </w:tc>
        <w:tc>
          <w:tcPr>
            <w:tcW w:w="818" w:type="pct"/>
            <w:noWrap/>
            <w:hideMark/>
          </w:tcPr>
          <w:p w14:paraId="116987F1"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257DFA64" w14:textId="70E6D53A" w:rsidR="006C1493" w:rsidRPr="00A1533F" w:rsidRDefault="00195B07" w:rsidP="002C44D0">
            <w:pPr>
              <w:spacing w:line="360" w:lineRule="auto"/>
              <w:rPr>
                <w:color w:val="FF0000"/>
                <w:szCs w:val="24"/>
              </w:rPr>
            </w:pPr>
            <w:r>
              <w:rPr>
                <w:color w:val="FF0000"/>
                <w:szCs w:val="24"/>
              </w:rPr>
              <w:t>JGI</w:t>
            </w:r>
          </w:p>
        </w:tc>
      </w:tr>
    </w:tbl>
    <w:p w14:paraId="2A0AC6B7" w14:textId="77777777" w:rsidR="00900C79" w:rsidRPr="00076E91" w:rsidRDefault="00900C79" w:rsidP="008D799A">
      <w:pPr>
        <w:spacing w:after="0" w:line="360" w:lineRule="auto"/>
        <w:rPr>
          <w:szCs w:val="24"/>
        </w:rPr>
      </w:pPr>
    </w:p>
    <w:p w14:paraId="5A6ABEB2" w14:textId="224B69AC" w:rsidR="007C0D28" w:rsidRPr="00076E91" w:rsidRDefault="007C0D28" w:rsidP="00BA2B31">
      <w:pPr>
        <w:pStyle w:val="Caption"/>
        <w:keepNext/>
        <w:spacing w:after="0" w:line="360" w:lineRule="auto"/>
        <w:jc w:val="both"/>
      </w:pPr>
      <w:bookmarkStart w:id="224" w:name="_Ref381452965"/>
      <w:bookmarkStart w:id="225" w:name="_Toc386145506"/>
      <w:r w:rsidRPr="00076E91">
        <w:t xml:space="preserve">Table </w:t>
      </w:r>
      <w:r w:rsidR="009F5610">
        <w:fldChar w:fldCharType="begin"/>
      </w:r>
      <w:r w:rsidR="009F5610">
        <w:instrText xml:space="preserve"> STYLEREF 1 \s </w:instrText>
      </w:r>
      <w:r w:rsidR="009F5610">
        <w:fldChar w:fldCharType="separate"/>
      </w:r>
      <w:r w:rsidR="00F01705">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01705">
        <w:rPr>
          <w:noProof/>
        </w:rPr>
        <w:t>2</w:t>
      </w:r>
      <w:r w:rsidR="009F5610">
        <w:fldChar w:fldCharType="end"/>
      </w:r>
      <w:bookmarkEnd w:id="224"/>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25"/>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lastRenderedPageBreak/>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lastRenderedPageBreak/>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lastRenderedPageBreak/>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 xml:space="preserve">Coccidioides posadasii </w:t>
            </w:r>
            <w:r w:rsidRPr="00611578">
              <w:rPr>
                <w:i/>
                <w:szCs w:val="24"/>
              </w:rPr>
              <w:lastRenderedPageBreak/>
              <w:t>RMSCC_3488</w:t>
            </w:r>
          </w:p>
        </w:tc>
        <w:tc>
          <w:tcPr>
            <w:tcW w:w="0" w:type="auto"/>
          </w:tcPr>
          <w:p w14:paraId="5EF3CA84"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lastRenderedPageBreak/>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lastRenderedPageBreak/>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lastRenderedPageBreak/>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proofErr w:type="gramStart"/>
            <w:r w:rsidRPr="00611578">
              <w:rPr>
                <w:i/>
                <w:szCs w:val="24"/>
              </w:rPr>
              <w:t>mustela</w:t>
            </w:r>
            <w:proofErr w:type="gramEnd"/>
            <w:r w:rsidRPr="00611578">
              <w:rPr>
                <w:i/>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lastRenderedPageBreak/>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lastRenderedPageBreak/>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lastRenderedPageBreak/>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lastRenderedPageBreak/>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lastRenderedPageBreak/>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lastRenderedPageBreak/>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lastRenderedPageBreak/>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lastRenderedPageBreak/>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lastRenderedPageBreak/>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lastRenderedPageBreak/>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lastRenderedPageBreak/>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lastRenderedPageBreak/>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lastRenderedPageBreak/>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lastRenderedPageBreak/>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BA2B31">
      <w:pPr>
        <w:pStyle w:val="Caption"/>
        <w:keepNext/>
        <w:jc w:val="both"/>
      </w:pPr>
      <w:bookmarkStart w:id="226" w:name="_Ref384424711"/>
      <w:bookmarkStart w:id="227" w:name="_Toc386145507"/>
      <w:r>
        <w:t xml:space="preserve">Table </w:t>
      </w:r>
      <w:r>
        <w:fldChar w:fldCharType="begin"/>
      </w:r>
      <w:r>
        <w:instrText xml:space="preserve"> STYLEREF 1 \s </w:instrText>
      </w:r>
      <w:r>
        <w:fldChar w:fldCharType="separate"/>
      </w:r>
      <w:r w:rsidR="00F01705">
        <w:rPr>
          <w:noProof/>
        </w:rPr>
        <w:t>A</w:t>
      </w:r>
      <w:r>
        <w:fldChar w:fldCharType="end"/>
      </w:r>
      <w:r>
        <w:noBreakHyphen/>
      </w:r>
      <w:r>
        <w:fldChar w:fldCharType="begin"/>
      </w:r>
      <w:r>
        <w:instrText xml:space="preserve"> SEQ Table \* ARABIC \s 1 </w:instrText>
      </w:r>
      <w:r>
        <w:fldChar w:fldCharType="separate"/>
      </w:r>
      <w:r w:rsidR="00F01705">
        <w:rPr>
          <w:noProof/>
        </w:rPr>
        <w:t>3</w:t>
      </w:r>
      <w:r>
        <w:fldChar w:fldCharType="end"/>
      </w:r>
      <w:bookmarkEnd w:id="226"/>
      <w:r>
        <w:t xml:space="preserve">: </w:t>
      </w:r>
      <w:r w:rsidRPr="00076E91">
        <w:t>List of 30 manually KO-annotated reference taxa</w:t>
      </w:r>
      <w:r>
        <w:t xml:space="preserve"> from KEGG.</w:t>
      </w:r>
      <w:bookmarkEnd w:id="227"/>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lastRenderedPageBreak/>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BA2B31">
      <w:pPr>
        <w:pStyle w:val="Caption"/>
        <w:keepNext/>
        <w:spacing w:after="0" w:line="360" w:lineRule="auto"/>
        <w:jc w:val="both"/>
      </w:pPr>
      <w:bookmarkStart w:id="228" w:name="_Ref384421859"/>
      <w:bookmarkStart w:id="229" w:name="_Toc386145508"/>
      <w:r w:rsidRPr="00076E91">
        <w:t xml:space="preserve">Table </w:t>
      </w:r>
      <w:r w:rsidR="009F5610">
        <w:fldChar w:fldCharType="begin"/>
      </w:r>
      <w:r w:rsidR="009F5610">
        <w:instrText xml:space="preserve"> STYLEREF 1 \s </w:instrText>
      </w:r>
      <w:r w:rsidR="009F5610">
        <w:fldChar w:fldCharType="separate"/>
      </w:r>
      <w:r w:rsidR="00F01705">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01705">
        <w:rPr>
          <w:noProof/>
        </w:rPr>
        <w:t>4</w:t>
      </w:r>
      <w:r w:rsidR="009F5610">
        <w:fldChar w:fldCharType="end"/>
      </w:r>
      <w:bookmarkEnd w:id="228"/>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29"/>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BA2B31">
      <w:pPr>
        <w:pStyle w:val="Caption"/>
        <w:keepNext/>
        <w:jc w:val="both"/>
      </w:pPr>
      <w:bookmarkStart w:id="230" w:name="_Ref383861995"/>
      <w:bookmarkStart w:id="231" w:name="_Toc386145509"/>
      <w:r>
        <w:t xml:space="preserve">Table </w:t>
      </w:r>
      <w:r>
        <w:fldChar w:fldCharType="begin"/>
      </w:r>
      <w:r>
        <w:instrText xml:space="preserve"> STYLEREF 1 \s </w:instrText>
      </w:r>
      <w:r>
        <w:fldChar w:fldCharType="separate"/>
      </w:r>
      <w:r w:rsidR="00F01705">
        <w:rPr>
          <w:noProof/>
        </w:rPr>
        <w:t>A</w:t>
      </w:r>
      <w:r>
        <w:fldChar w:fldCharType="end"/>
      </w:r>
      <w:r>
        <w:noBreakHyphen/>
      </w:r>
      <w:r>
        <w:fldChar w:fldCharType="begin"/>
      </w:r>
      <w:r>
        <w:instrText xml:space="preserve"> SEQ Table \* ARABIC \s 1 </w:instrText>
      </w:r>
      <w:r>
        <w:fldChar w:fldCharType="separate"/>
      </w:r>
      <w:r w:rsidR="00F01705">
        <w:rPr>
          <w:noProof/>
        </w:rPr>
        <w:t>5</w:t>
      </w:r>
      <w:r>
        <w:fldChar w:fldCharType="end"/>
      </w:r>
      <w:bookmarkEnd w:id="230"/>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31"/>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:GO:0005643</w:t>
            </w:r>
            <w:proofErr w:type="gramEnd"/>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w:t>
            </w:r>
            <w:proofErr w:type="gramStart"/>
            <w:r w:rsidRPr="000F14C6">
              <w:rPr>
                <w:szCs w:val="24"/>
              </w:rPr>
              <w:t>:nuclear</w:t>
            </w:r>
            <w:proofErr w:type="gramEnd"/>
            <w:r w:rsidRPr="000F14C6">
              <w:rPr>
                <w:szCs w:val="24"/>
              </w:rPr>
              <w:t xml:space="preserve">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:GO:0016973</w:t>
            </w:r>
            <w:proofErr w:type="gramEnd"/>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w:t>
            </w:r>
            <w:proofErr w:type="gramStart"/>
            <w:r w:rsidRPr="000F14C6">
              <w:rPr>
                <w:szCs w:val="24"/>
              </w:rPr>
              <w:t>:poly</w:t>
            </w:r>
            <w:proofErr w:type="gramEnd"/>
            <w:r w:rsidRPr="000F14C6">
              <w:rPr>
                <w:szCs w:val="24"/>
              </w:rPr>
              <w:t>(A)+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:GO:0016020</w:t>
            </w:r>
            <w:proofErr w:type="gramEnd"/>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w:t>
            </w:r>
            <w:proofErr w:type="gramStart"/>
            <w:r w:rsidRPr="000F14C6">
              <w:rPr>
                <w:szCs w:val="24"/>
              </w:rPr>
              <w:t>:membrane</w:t>
            </w:r>
            <w:proofErr w:type="gramEnd"/>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:GO:0016192</w:t>
            </w:r>
            <w:proofErr w:type="gramEnd"/>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w:t>
            </w:r>
            <w:proofErr w:type="gramStart"/>
            <w:r w:rsidRPr="000F14C6">
              <w:rPr>
                <w:szCs w:val="24"/>
              </w:rPr>
              <w:t>:vesicle</w:t>
            </w:r>
            <w:proofErr w:type="gramEnd"/>
            <w:r w:rsidRPr="000F14C6">
              <w:rPr>
                <w:szCs w:val="24"/>
              </w:rPr>
              <w:t>-mediated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lastRenderedPageBreak/>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:GO:0004672</w:t>
            </w:r>
            <w:proofErr w:type="gramEnd"/>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:GO:0006468</w:t>
            </w:r>
            <w:proofErr w:type="gramEnd"/>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:GO:0016881</w:t>
            </w:r>
            <w:proofErr w:type="gramEnd"/>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w:t>
            </w:r>
            <w:proofErr w:type="gramStart"/>
            <w:r w:rsidRPr="000F14C6">
              <w:rPr>
                <w:szCs w:val="24"/>
              </w:rPr>
              <w:t>:acid</w:t>
            </w:r>
            <w:proofErr w:type="gramEnd"/>
            <w:r w:rsidRPr="000F14C6">
              <w:rPr>
                <w:szCs w:val="24"/>
              </w:rPr>
              <w:t>-amino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w:t>
            </w:r>
            <w:proofErr w:type="gramStart"/>
            <w:r w:rsidRPr="000F14C6">
              <w:rPr>
                <w:szCs w:val="24"/>
              </w:rPr>
              <w:t>:GO:0045116</w:t>
            </w:r>
            <w:proofErr w:type="gramEnd"/>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w:t>
            </w:r>
            <w:proofErr w:type="gramStart"/>
            <w:r w:rsidRPr="00817B80">
              <w:rPr>
                <w:szCs w:val="24"/>
              </w:rPr>
              <w:t>:membrane</w:t>
            </w:r>
            <w:proofErr w:type="gramEnd"/>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:GO:0015078</w:t>
            </w:r>
            <w:proofErr w:type="gramEnd"/>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w:t>
            </w:r>
            <w:proofErr w:type="gramStart"/>
            <w:r w:rsidRPr="000F14C6">
              <w:rPr>
                <w:szCs w:val="24"/>
              </w:rPr>
              <w:t>:proton</w:t>
            </w:r>
            <w:proofErr w:type="gramEnd"/>
            <w:r w:rsidRPr="000F14C6">
              <w:rPr>
                <w:szCs w:val="24"/>
              </w:rPr>
              <w:t xml:space="preserve">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:GO:0015991</w:t>
            </w:r>
            <w:proofErr w:type="gramEnd"/>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w:t>
            </w:r>
            <w:proofErr w:type="gramStart"/>
            <w:r w:rsidRPr="000F14C6">
              <w:rPr>
                <w:szCs w:val="24"/>
              </w:rPr>
              <w:t>:ATP</w:t>
            </w:r>
            <w:proofErr w:type="gramEnd"/>
            <w:r w:rsidRPr="000F14C6">
              <w:rPr>
                <w:szCs w:val="24"/>
              </w:rPr>
              <w:t xml:space="preserve">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:GO:0033177</w:t>
            </w:r>
            <w:proofErr w:type="gramEnd"/>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:GO:0033179</w:t>
            </w:r>
            <w:proofErr w:type="gramEnd"/>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:GO:0006364</w:t>
            </w:r>
            <w:proofErr w:type="gramEnd"/>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w:t>
            </w:r>
            <w:proofErr w:type="gramStart"/>
            <w:r w:rsidRPr="000F14C6">
              <w:rPr>
                <w:szCs w:val="24"/>
              </w:rPr>
              <w:t>:rRNA</w:t>
            </w:r>
            <w:proofErr w:type="gramEnd"/>
            <w:r w:rsidRPr="000F14C6">
              <w:rPr>
                <w:szCs w:val="24"/>
              </w:rPr>
              <w:t xml:space="preserve">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:GO:0008033</w:t>
            </w:r>
            <w:proofErr w:type="gramEnd"/>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w:t>
            </w:r>
            <w:proofErr w:type="gramStart"/>
            <w:r w:rsidRPr="000F14C6">
              <w:rPr>
                <w:szCs w:val="24"/>
              </w:rPr>
              <w:t>:tRNA</w:t>
            </w:r>
            <w:proofErr w:type="gramEnd"/>
            <w:r w:rsidRPr="000F14C6">
              <w:rPr>
                <w:szCs w:val="24"/>
              </w:rPr>
              <w:t xml:space="preserve">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BA2B31">
      <w:pPr>
        <w:pStyle w:val="Caption"/>
        <w:keepNext/>
        <w:jc w:val="both"/>
      </w:pPr>
      <w:bookmarkStart w:id="232" w:name="_Ref383964119"/>
      <w:bookmarkStart w:id="233" w:name="_Toc386145510"/>
      <w:r>
        <w:lastRenderedPageBreak/>
        <w:t xml:space="preserve">Table </w:t>
      </w:r>
      <w:r>
        <w:fldChar w:fldCharType="begin"/>
      </w:r>
      <w:r>
        <w:instrText xml:space="preserve"> STYLEREF 1 \s </w:instrText>
      </w:r>
      <w:r>
        <w:fldChar w:fldCharType="separate"/>
      </w:r>
      <w:r w:rsidR="00F01705">
        <w:rPr>
          <w:noProof/>
        </w:rPr>
        <w:t>A</w:t>
      </w:r>
      <w:r>
        <w:fldChar w:fldCharType="end"/>
      </w:r>
      <w:r>
        <w:noBreakHyphen/>
      </w:r>
      <w:r>
        <w:fldChar w:fldCharType="begin"/>
      </w:r>
      <w:r>
        <w:instrText xml:space="preserve"> SEQ Table \* ARABIC \s 1 </w:instrText>
      </w:r>
      <w:r>
        <w:fldChar w:fldCharType="separate"/>
      </w:r>
      <w:r w:rsidR="00F01705">
        <w:rPr>
          <w:noProof/>
        </w:rPr>
        <w:t>6</w:t>
      </w:r>
      <w:r>
        <w:fldChar w:fldCharType="end"/>
      </w:r>
      <w:bookmarkEnd w:id="232"/>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33"/>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BA2B31">
      <w:pPr>
        <w:pStyle w:val="Caption"/>
        <w:keepNext/>
        <w:jc w:val="both"/>
      </w:pPr>
      <w:bookmarkStart w:id="234" w:name="_Ref384394557"/>
      <w:bookmarkStart w:id="235" w:name="_Toc386145511"/>
      <w:r>
        <w:t xml:space="preserve">Table </w:t>
      </w:r>
      <w:r w:rsidR="009F5610">
        <w:fldChar w:fldCharType="begin"/>
      </w:r>
      <w:r w:rsidR="009F5610">
        <w:instrText xml:space="preserve"> STYLEREF 1 \s </w:instrText>
      </w:r>
      <w:r w:rsidR="009F5610">
        <w:fldChar w:fldCharType="separate"/>
      </w:r>
      <w:r w:rsidR="00F01705">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01705">
        <w:rPr>
          <w:noProof/>
        </w:rPr>
        <w:t>7</w:t>
      </w:r>
      <w:r w:rsidR="009F5610">
        <w:fldChar w:fldCharType="end"/>
      </w:r>
      <w:bookmarkEnd w:id="234"/>
      <w:r>
        <w:t>: Annotated microsporidia proteins for PDH complex, trehalose sy</w:t>
      </w:r>
      <w:r w:rsidR="000014E9">
        <w:t>n</w:t>
      </w:r>
      <w:r>
        <w:t>thesis and degradation and NTT proteins.</w:t>
      </w:r>
      <w:bookmarkEnd w:id="235"/>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proofErr w:type="gramStart"/>
            <w:r w:rsidRPr="00076E91">
              <w:rPr>
                <w:szCs w:val="24"/>
              </w:rPr>
              <w:t>pdhA</w:t>
            </w:r>
            <w:proofErr w:type="gramEnd"/>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proofErr w:type="gramStart"/>
            <w:r>
              <w:rPr>
                <w:szCs w:val="24"/>
              </w:rPr>
              <w:t>pdhB</w:t>
            </w:r>
            <w:proofErr w:type="gramEnd"/>
            <w:r>
              <w:rPr>
                <w:szCs w:val="24"/>
              </w:rPr>
              <w:t>,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proofErr w:type="gramStart"/>
            <w:r w:rsidRPr="00076E91">
              <w:rPr>
                <w:szCs w:val="24"/>
              </w:rPr>
              <w:t>trehalose</w:t>
            </w:r>
            <w:proofErr w:type="gramEnd"/>
            <w:r w:rsidRPr="00076E91">
              <w:rPr>
                <w:szCs w:val="24"/>
              </w:rPr>
              <w:t xml:space="preserv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proofErr w:type="gramStart"/>
            <w:r w:rsidRPr="00076E91">
              <w:rPr>
                <w:szCs w:val="24"/>
              </w:rPr>
              <w:t>alpha</w:t>
            </w:r>
            <w:proofErr w:type="gramEnd"/>
            <w:r w:rsidRPr="00076E91">
              <w:rPr>
                <w:szCs w:val="24"/>
              </w:rPr>
              <w:t>-trehalase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36" w:name="_Toc386145439"/>
      <w:r>
        <w:lastRenderedPageBreak/>
        <w:t>Figures</w:t>
      </w:r>
      <w:bookmarkEnd w:id="236"/>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7111F207" w:rsidR="005F6E7F" w:rsidRPr="00076E91" w:rsidRDefault="005F6E7F" w:rsidP="00BA2B31">
      <w:pPr>
        <w:pStyle w:val="Caption"/>
        <w:spacing w:after="0" w:line="360" w:lineRule="auto"/>
        <w:jc w:val="both"/>
      </w:pPr>
      <w:bookmarkStart w:id="237" w:name="_Ref374253196"/>
      <w:bookmarkStart w:id="238" w:name="_Toc386145486"/>
      <w:r w:rsidRPr="00076E91">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w:t>
      </w:r>
      <w:r w:rsidR="00FF05FE">
        <w:fldChar w:fldCharType="end"/>
      </w:r>
      <w:bookmarkEnd w:id="237"/>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38"/>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1AF86DCB" w:rsidR="005B5758" w:rsidRPr="00076E91" w:rsidRDefault="005B5758" w:rsidP="00BA2B31">
      <w:pPr>
        <w:pStyle w:val="Caption"/>
        <w:spacing w:after="0" w:line="360" w:lineRule="auto"/>
        <w:jc w:val="both"/>
        <w:rPr>
          <w:u w:val="single"/>
        </w:rPr>
      </w:pPr>
      <w:bookmarkStart w:id="239" w:name="_Ref374250743"/>
      <w:bookmarkStart w:id="240" w:name="_Toc386145487"/>
      <w:r w:rsidRPr="00076E91">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2</w:t>
      </w:r>
      <w:r w:rsidR="00FF05FE">
        <w:fldChar w:fldCharType="end"/>
      </w:r>
      <w:bookmarkEnd w:id="239"/>
      <w:r w:rsidRPr="00076E91">
        <w:t>: Phylogenetic profile of 44 HamFAS-only proteins that annotated based on archaea and bacterial orthologs.</w:t>
      </w:r>
      <w:bookmarkEnd w:id="240"/>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19BE290A" w:rsidR="005B5758" w:rsidRPr="00076E91" w:rsidRDefault="005B5758" w:rsidP="00BA2B31">
      <w:pPr>
        <w:pStyle w:val="Caption"/>
        <w:spacing w:after="0" w:line="360" w:lineRule="auto"/>
        <w:jc w:val="both"/>
        <w:rPr>
          <w:u w:val="single"/>
        </w:rPr>
      </w:pPr>
      <w:bookmarkStart w:id="241" w:name="_Ref374250746"/>
      <w:bookmarkStart w:id="242" w:name="_Toc386145488"/>
      <w:r w:rsidRPr="00076E91">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3</w:t>
      </w:r>
      <w:r w:rsidR="00FF05FE">
        <w:fldChar w:fldCharType="end"/>
      </w:r>
      <w:bookmarkEnd w:id="241"/>
      <w:r w:rsidRPr="00076E91">
        <w:t>: Phylogenetic profile of 12 un-annotated proteins that annotated by HamFAS and at least one other approach (BlastKOALA and/or KAAS), where their annotations originate from archaea or bacteria reference taxa.</w:t>
      </w:r>
      <w:bookmarkEnd w:id="242"/>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7F06E786" w:rsidR="00FA7EC7" w:rsidRDefault="007A3836" w:rsidP="007A3836">
      <w:pPr>
        <w:pStyle w:val="Caption"/>
        <w:jc w:val="both"/>
      </w:pPr>
      <w:bookmarkStart w:id="243" w:name="_Ref384395857"/>
      <w:bookmarkStart w:id="244" w:name="_Toc386145489"/>
      <w:r>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4</w:t>
      </w:r>
      <w:r w:rsidR="00FF05FE">
        <w:fldChar w:fldCharType="end"/>
      </w:r>
      <w:bookmarkEnd w:id="243"/>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44"/>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128BE71A" w:rsidR="00FA7EC7" w:rsidRDefault="00C13985" w:rsidP="00C13985">
      <w:pPr>
        <w:pStyle w:val="Caption"/>
        <w:jc w:val="both"/>
      </w:pPr>
      <w:bookmarkStart w:id="245" w:name="_Ref384395862"/>
      <w:bookmarkStart w:id="246" w:name="_Toc386145490"/>
      <w:r>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5</w:t>
      </w:r>
      <w:r w:rsidR="00FF05FE">
        <w:fldChar w:fldCharType="end"/>
      </w:r>
      <w:bookmarkEnd w:id="245"/>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46"/>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07F2B011" w:rsidR="00FA7EC7" w:rsidRDefault="0007274F" w:rsidP="0007274F">
      <w:pPr>
        <w:pStyle w:val="Caption"/>
        <w:jc w:val="both"/>
      </w:pPr>
      <w:bookmarkStart w:id="247" w:name="_Ref384395863"/>
      <w:bookmarkStart w:id="248" w:name="_Toc386145491"/>
      <w:r>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6</w:t>
      </w:r>
      <w:r w:rsidR="00FF05FE">
        <w:fldChar w:fldCharType="end"/>
      </w:r>
      <w:bookmarkEnd w:id="247"/>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48"/>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10032FB2" w:rsidR="00FA7EC7" w:rsidRPr="00076E91" w:rsidRDefault="00FA5A52" w:rsidP="00FA5A52">
      <w:pPr>
        <w:pStyle w:val="Caption"/>
        <w:jc w:val="both"/>
        <w:rPr>
          <w:szCs w:val="24"/>
        </w:rPr>
      </w:pPr>
      <w:bookmarkStart w:id="249" w:name="_Ref384395865"/>
      <w:bookmarkStart w:id="250" w:name="_Toc386145492"/>
      <w:r>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7</w:t>
      </w:r>
      <w:r w:rsidR="00FF05FE">
        <w:fldChar w:fldCharType="end"/>
      </w:r>
      <w:bookmarkEnd w:id="249"/>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50"/>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51039B10" w:rsidR="00386C41" w:rsidRPr="00EF3117" w:rsidRDefault="00386C41" w:rsidP="00BA2B31">
      <w:pPr>
        <w:pStyle w:val="Caption"/>
        <w:spacing w:after="0" w:line="360" w:lineRule="auto"/>
        <w:jc w:val="both"/>
      </w:pPr>
      <w:bookmarkStart w:id="251" w:name="_Ref381628048"/>
      <w:bookmarkStart w:id="252" w:name="_Toc386145493"/>
      <w:r w:rsidRPr="00076E91">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8</w:t>
      </w:r>
      <w:r w:rsidR="00FF05FE">
        <w:fldChar w:fldCharType="end"/>
      </w:r>
      <w:bookmarkEnd w:id="251"/>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52"/>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9">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718445FF" w:rsidR="00317CE4" w:rsidRDefault="00317CE4" w:rsidP="00BA2B31">
      <w:pPr>
        <w:pStyle w:val="Caption"/>
        <w:jc w:val="both"/>
        <w:rPr>
          <w:szCs w:val="24"/>
        </w:rPr>
      </w:pPr>
      <w:bookmarkStart w:id="253" w:name="_Ref384390503"/>
      <w:bookmarkStart w:id="254" w:name="_Toc386145494"/>
      <w:r>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9</w:t>
      </w:r>
      <w:r w:rsidR="00FF05FE">
        <w:fldChar w:fldCharType="end"/>
      </w:r>
      <w:bookmarkEnd w:id="253"/>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54"/>
    </w:p>
    <w:p w14:paraId="79831760" w14:textId="77777777" w:rsidR="00317CE4" w:rsidRDefault="00317CE4" w:rsidP="00317CE4">
      <w:pPr>
        <w:keepNext/>
        <w:spacing w:after="0" w:line="360" w:lineRule="auto"/>
      </w:pPr>
      <w:r>
        <w:rPr>
          <w:noProof/>
          <w:szCs w:val="24"/>
        </w:rPr>
        <w:lastRenderedPageBreak/>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70">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4555D862" w:rsidR="00317CE4" w:rsidRDefault="00317CE4" w:rsidP="00BA2B31">
      <w:pPr>
        <w:pStyle w:val="Caption"/>
        <w:jc w:val="both"/>
      </w:pPr>
      <w:bookmarkStart w:id="255" w:name="_Ref384390516"/>
      <w:bookmarkStart w:id="256" w:name="_Toc386145495"/>
      <w:r>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10</w:t>
      </w:r>
      <w:r w:rsidR="00FF05FE">
        <w:fldChar w:fldCharType="end"/>
      </w:r>
      <w:bookmarkEnd w:id="255"/>
      <w:r>
        <w:t>: Scheme of glycerophospholipid metabolism in the microsporidia LCA. Red arrows indicate reactions that could be found only in the LCA, while solid black arrows are the one present in both LCA and extant microsporidia.</w:t>
      </w:r>
      <w:bookmarkEnd w:id="256"/>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16213B04" w:rsidR="00317CE4" w:rsidRDefault="00317CE4" w:rsidP="00BA2B31">
      <w:pPr>
        <w:pStyle w:val="Caption"/>
        <w:jc w:val="both"/>
      </w:pPr>
      <w:bookmarkStart w:id="257" w:name="_Ref384391787"/>
      <w:bookmarkStart w:id="258" w:name="_Toc386145496"/>
      <w:r>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11</w:t>
      </w:r>
      <w:r w:rsidR="00FF05FE">
        <w:fldChar w:fldCharType="end"/>
      </w:r>
      <w:bookmarkEnd w:id="257"/>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58"/>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697A0BCE" w:rsidR="00317CE4" w:rsidRDefault="00317CE4" w:rsidP="00BA2B31">
      <w:pPr>
        <w:pStyle w:val="Caption"/>
        <w:jc w:val="both"/>
      </w:pPr>
      <w:bookmarkStart w:id="259" w:name="_Ref384391789"/>
      <w:bookmarkStart w:id="260" w:name="_Toc386145497"/>
      <w:r>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12</w:t>
      </w:r>
      <w:r w:rsidR="00FF05FE">
        <w:fldChar w:fldCharType="end"/>
      </w:r>
      <w:bookmarkEnd w:id="259"/>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0"/>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21E31593" w:rsidR="00507BD2" w:rsidRDefault="00317CE4" w:rsidP="00BA2B31">
      <w:pPr>
        <w:pStyle w:val="Caption"/>
        <w:jc w:val="both"/>
      </w:pPr>
      <w:bookmarkStart w:id="261" w:name="_Ref384391790"/>
      <w:bookmarkStart w:id="262" w:name="_Toc386145498"/>
      <w:r>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13</w:t>
      </w:r>
      <w:r w:rsidR="00FF05FE">
        <w:fldChar w:fldCharType="end"/>
      </w:r>
      <w:bookmarkEnd w:id="261"/>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2"/>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63" w:name="_Toc386145440"/>
      <w:r>
        <w:lastRenderedPageBreak/>
        <w:t>Acknowledgements</w:t>
      </w:r>
      <w:bookmarkEnd w:id="263"/>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64" w:name="_Toc386145441"/>
      <w:r>
        <w:lastRenderedPageBreak/>
        <w:t>Curriculum Vitae</w:t>
      </w:r>
      <w:bookmarkEnd w:id="264"/>
    </w:p>
    <w:p w14:paraId="14D03BD7" w14:textId="340ADFF6"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4:00Z" w:initials="IE">
    <w:p w14:paraId="51F13429" w14:textId="635BEF50" w:rsidR="008321CC" w:rsidRDefault="008321CC">
      <w:pPr>
        <w:pStyle w:val="CommentText"/>
      </w:pPr>
      <w:r>
        <w:rPr>
          <w:rStyle w:val="CommentReference"/>
        </w:rPr>
        <w:annotationRef/>
      </w:r>
      <w:r>
        <w:t>Hm, let’s discus the title</w:t>
      </w:r>
    </w:p>
  </w:comment>
  <w:comment w:id="1" w:author="Ingo Ebersberger" w:date="2018-04-10T20:37:00Z" w:initials="IE">
    <w:p w14:paraId="4A04E002" w14:textId="0FA0DBE2" w:rsidR="008321CC" w:rsidRDefault="008321CC">
      <w:pPr>
        <w:pStyle w:val="CommentText"/>
      </w:pPr>
      <w:r>
        <w:rPr>
          <w:rStyle w:val="CommentReference"/>
        </w:rPr>
        <w:annotationRef/>
      </w:r>
      <w:r>
        <w:t xml:space="preserve">Hm, with 64 pages up to the refs is the thesis very, if not too short. </w:t>
      </w:r>
    </w:p>
  </w:comment>
  <w:comment w:id="16" w:author="Ingo Ebersberger" w:date="2018-04-23T14:18:00Z" w:initials="IE">
    <w:p w14:paraId="27687F03" w14:textId="77777777" w:rsidR="008321CC" w:rsidRDefault="008321CC" w:rsidP="005442EB">
      <w:pPr>
        <w:pStyle w:val="CommentText"/>
      </w:pPr>
      <w:r>
        <w:rPr>
          <w:rStyle w:val="CommentReference"/>
        </w:rPr>
        <w:annotationRef/>
      </w:r>
      <w:r>
        <w:t>You can elaborate this a bit. In particular, there are more recent publications covering the topic of LBA. Does the Felsenstein paper refer to LBA in the context of maximum likelihood or distance? I don’t recall</w:t>
      </w:r>
    </w:p>
  </w:comment>
  <w:comment w:id="17" w:author="Ingo Ebersberger" w:date="2018-04-12T18:14:00Z" w:initials="IE">
    <w:p w14:paraId="3C86D863" w14:textId="77777777" w:rsidR="008321CC" w:rsidRDefault="008321CC" w:rsidP="005442EB">
      <w:pPr>
        <w:pStyle w:val="CommentText"/>
      </w:pPr>
      <w:r>
        <w:rPr>
          <w:rStyle w:val="CommentReference"/>
        </w:rPr>
        <w:annotationRef/>
      </w:r>
      <w:r>
        <w:t>Largest or large?</w:t>
      </w:r>
    </w:p>
  </w:comment>
  <w:comment w:id="18" w:author="V" w:date="2018-04-12T18:14:00Z" w:initials="V">
    <w:p w14:paraId="1C2831B2" w14:textId="77777777" w:rsidR="008321CC" w:rsidRPr="004A7CCF" w:rsidRDefault="008321CC" w:rsidP="005442EB">
      <w:pPr>
        <w:widowControl w:val="0"/>
        <w:autoSpaceDE w:val="0"/>
        <w:autoSpaceDN w:val="0"/>
        <w:adjustRightInd w:val="0"/>
        <w:spacing w:after="240" w:line="520" w:lineRule="atLeast"/>
        <w:rPr>
          <w:rFonts w:ascii="Times" w:hAnsi="Times" w:cs="Times"/>
          <w:color w:val="000000"/>
          <w:szCs w:val="24"/>
        </w:rPr>
      </w:pPr>
      <w:r>
        <w:rPr>
          <w:rStyle w:val="CommentReference"/>
        </w:rPr>
        <w:annotationRef/>
      </w:r>
      <w:proofErr w:type="gramStart"/>
      <w:r>
        <w:t>the</w:t>
      </w:r>
      <w:proofErr w:type="gramEnd"/>
      <w:r>
        <w:t xml:space="preserv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22" w:author="Ingo Ebersberger" w:date="2018-04-10T21:16:00Z" w:initials="IE">
    <w:p w14:paraId="7CB95EC4" w14:textId="036F32CC" w:rsidR="008321CC" w:rsidRDefault="008321CC">
      <w:pPr>
        <w:pStyle w:val="CommentText"/>
      </w:pPr>
      <w:r>
        <w:rPr>
          <w:rStyle w:val="CommentReference"/>
        </w:rPr>
        <w:annotationRef/>
      </w:r>
      <w:r>
        <w:t xml:space="preserve">The paragraph is a bit disorganized. First. Finish the genome size aspect, then you can move on to the eukaryotic characteristics, and eventually you can touch on the topic of genome reduction. </w:t>
      </w:r>
    </w:p>
  </w:comment>
  <w:comment w:id="25" w:author="Ingo Ebersberger" w:date="2018-04-10T21:32:00Z" w:initials="IE">
    <w:p w14:paraId="565CBFED" w14:textId="3F7BD879" w:rsidR="008321CC" w:rsidRDefault="008321CC">
      <w:pPr>
        <w:pStyle w:val="CommentText"/>
      </w:pPr>
      <w:r>
        <w:rPr>
          <w:rStyle w:val="CommentReference"/>
        </w:rPr>
        <w:annotationRef/>
      </w:r>
      <w:r>
        <w:t>You should try to elaborate the open questions more in the previous sections. What is the problem, what is missing, and so forth. By doing so, you would better prepare for this to do list.</w:t>
      </w:r>
    </w:p>
  </w:comment>
  <w:comment w:id="26" w:author="Ingo Ebersberger" w:date="2018-04-11T11:01:00Z" w:initials="IE">
    <w:p w14:paraId="36E44C08" w14:textId="2CB26279" w:rsidR="008321CC" w:rsidRDefault="008321CC">
      <w:pPr>
        <w:pStyle w:val="CommentText"/>
      </w:pPr>
      <w:r>
        <w:rPr>
          <w:rStyle w:val="CommentReference"/>
        </w:rPr>
        <w:annotationRef/>
      </w:r>
      <w:r>
        <w:t>You need a different title here. This does not read good. What are the open questions, and what do you address?</w:t>
      </w:r>
    </w:p>
    <w:p w14:paraId="12D6580B" w14:textId="77777777" w:rsidR="008321CC" w:rsidRDefault="008321CC">
      <w:pPr>
        <w:pStyle w:val="CommentText"/>
      </w:pPr>
    </w:p>
    <w:p w14:paraId="43FC6B3F" w14:textId="4B60C3EC" w:rsidR="008321CC" w:rsidRDefault="008321CC">
      <w:pPr>
        <w:pStyle w:val="CommentText"/>
      </w:pPr>
      <w:r>
        <w:t>Moreover, I think the intro is not complete. See the following page for further info</w:t>
      </w:r>
    </w:p>
    <w:p w14:paraId="455790F4" w14:textId="3DE0E4AC" w:rsidR="008321CC" w:rsidRDefault="008321CC">
      <w:pPr>
        <w:pStyle w:val="CommentText"/>
      </w:pPr>
      <w:r w:rsidRPr="007342D1">
        <w:t>https://web.stanford.edu/group/parasites/ParaSites2006/Microsporidiosis/microsporidia1.html</w:t>
      </w:r>
    </w:p>
  </w:comment>
  <w:comment w:id="27" w:author="Ingo Ebersberger" w:date="2018-04-11T21:48:00Z" w:initials="IE">
    <w:p w14:paraId="35FA1E25" w14:textId="3BE7A29D" w:rsidR="008321CC" w:rsidRDefault="008321CC">
      <w:pPr>
        <w:pStyle w:val="CommentText"/>
      </w:pPr>
      <w:r>
        <w:rPr>
          <w:rStyle w:val="CommentReference"/>
        </w:rPr>
        <w:annotationRef/>
      </w:r>
      <w:proofErr w:type="gramStart"/>
      <w:r>
        <w:t>nice</w:t>
      </w:r>
      <w:proofErr w:type="gramEnd"/>
    </w:p>
  </w:comment>
  <w:comment w:id="28" w:author="Ingo Ebersberger" w:date="2018-04-11T21:49:00Z" w:initials="IE">
    <w:p w14:paraId="07F06069" w14:textId="0862969F" w:rsidR="008321CC" w:rsidRDefault="008321CC">
      <w:pPr>
        <w:pStyle w:val="CommentText"/>
      </w:pPr>
      <w:r>
        <w:rPr>
          <w:rStyle w:val="CommentReference"/>
        </w:rPr>
        <w:annotationRef/>
      </w:r>
      <w:r>
        <w:t>I’m sure you did other things as well. Genes shared only with fungi, with animals, with both, old genes - &gt; remember, the idea was that microsporidia have retained mainly genes that no other eukaryote is allowed to lose, etc.</w:t>
      </w:r>
    </w:p>
  </w:comment>
  <w:comment w:id="32" w:author="Ingo Ebersberger" w:date="2018-04-11T21:55:00Z" w:initials="IE">
    <w:p w14:paraId="19FEAFBA" w14:textId="4BB59CB4" w:rsidR="008321CC" w:rsidRDefault="008321CC">
      <w:pPr>
        <w:pStyle w:val="CommentText"/>
      </w:pPr>
      <w:r>
        <w:rPr>
          <w:rStyle w:val="CommentReference"/>
        </w:rPr>
        <w:annotationRef/>
      </w:r>
      <w:r>
        <w:t>This introduction is not an introduction, to be honest. It is only 7 lines…</w:t>
      </w:r>
    </w:p>
    <w:p w14:paraId="5843D9DC" w14:textId="3ACCBE73" w:rsidR="008321CC" w:rsidRDefault="008321CC">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42" w:author="Ingo Ebersberger" w:date="2018-04-11T22:17:00Z" w:initials="IE">
    <w:p w14:paraId="1A639EF6" w14:textId="115BB3D5" w:rsidR="008321CC" w:rsidRDefault="008321CC">
      <w:pPr>
        <w:pStyle w:val="CommentText"/>
      </w:pPr>
      <w:r>
        <w:rPr>
          <w:rStyle w:val="CommentReference"/>
        </w:rPr>
        <w:annotationRef/>
      </w:r>
      <w:r>
        <w:t>You did not specify from where the other genomes come from. You are not only analyzing microsporidia.</w:t>
      </w:r>
    </w:p>
  </w:comment>
  <w:comment w:id="47" w:author="Ingo Ebersberger" w:date="2018-04-11T22:04:00Z" w:initials="IE">
    <w:p w14:paraId="2DFBC6EA" w14:textId="52AAC75E" w:rsidR="008321CC" w:rsidRDefault="008321CC">
      <w:pPr>
        <w:pStyle w:val="CommentText"/>
      </w:pPr>
      <w:r>
        <w:rPr>
          <w:rStyle w:val="CommentReference"/>
        </w:rPr>
        <w:annotationRef/>
      </w:r>
      <w:r>
        <w:t>Which version? And what parameters? Please list also the github repository.</w:t>
      </w:r>
    </w:p>
  </w:comment>
  <w:comment w:id="48" w:author="V" w:date="2018-04-13T18:44:00Z" w:initials="V">
    <w:p w14:paraId="41990906" w14:textId="0B403EBE" w:rsidR="008321CC" w:rsidRDefault="008321CC">
      <w:pPr>
        <w:pStyle w:val="CommentText"/>
      </w:pPr>
      <w:r>
        <w:rPr>
          <w:rStyle w:val="CommentReference"/>
        </w:rPr>
        <w:annotationRef/>
      </w:r>
      <w:proofErr w:type="gramStart"/>
      <w:r>
        <w:t>which</w:t>
      </w:r>
      <w:proofErr w:type="gramEnd"/>
      <w:r>
        <w:t xml:space="preserve"> version should I write here? </w:t>
      </w:r>
      <w:proofErr w:type="gramStart"/>
      <w:r>
        <w:t>the</w:t>
      </w:r>
      <w:proofErr w:type="gramEnd"/>
      <w:r>
        <w:t xml:space="preserve"> latest version in our /share/applications/ is 13.2.6, the one in github is 13.2.9. I actually used the one from /share/applications/.</w:t>
      </w:r>
    </w:p>
  </w:comment>
  <w:comment w:id="52" w:author="Ingo Ebersberger" w:date="2018-04-11T22:13:00Z" w:initials="IE">
    <w:p w14:paraId="17F04CE8" w14:textId="62622DB1" w:rsidR="008321CC" w:rsidRDefault="008321CC">
      <w:pPr>
        <w:pStyle w:val="CommentText"/>
      </w:pPr>
      <w:r>
        <w:rPr>
          <w:rStyle w:val="CommentReference"/>
        </w:rPr>
        <w:annotationRef/>
      </w:r>
      <w:r>
        <w:t>At one point we should say that we treat proteins and genes as synonyms</w:t>
      </w:r>
    </w:p>
  </w:comment>
  <w:comment w:id="53" w:author="V" w:date="2018-04-18T10:47:00Z" w:initials="V">
    <w:p w14:paraId="53A08EAB" w14:textId="5548BC89" w:rsidR="008321CC" w:rsidRDefault="008321CC">
      <w:pPr>
        <w:pStyle w:val="CommentText"/>
      </w:pPr>
      <w:r>
        <w:rPr>
          <w:rStyle w:val="CommentReference"/>
        </w:rPr>
        <w:annotationRef/>
      </w:r>
      <w:proofErr w:type="gramStart"/>
      <w:r>
        <w:t>last</w:t>
      </w:r>
      <w:proofErr w:type="gramEnd"/>
      <w:r>
        <w:t xml:space="preserve"> sentence in the introduction</w:t>
      </w:r>
    </w:p>
  </w:comment>
  <w:comment w:id="58" w:author="Ingo Ebersberger" w:date="2018-04-11T22:16:00Z" w:initials="IE">
    <w:p w14:paraId="1C6EDFDC" w14:textId="44728261" w:rsidR="008321CC" w:rsidRPr="00A17841" w:rsidRDefault="008321CC">
      <w:pPr>
        <w:pStyle w:val="CommentText"/>
        <w:rPr>
          <w:lang w:val="de-DE"/>
        </w:rPr>
      </w:pPr>
      <w:r>
        <w:rPr>
          <w:rStyle w:val="CommentReference"/>
        </w:rPr>
        <w:annotationRef/>
      </w:r>
      <w:r w:rsidRPr="00A17841">
        <w:rPr>
          <w:lang w:val="de-DE"/>
        </w:rPr>
        <w:t>Results sind zu dünn. Du hast mehr zu erzählen!</w:t>
      </w:r>
    </w:p>
  </w:comment>
  <w:comment w:id="63" w:author="V" w:date="2018-04-13T19:16:00Z" w:initials="V">
    <w:p w14:paraId="6A976F6D" w14:textId="0E16A305" w:rsidR="008321CC" w:rsidRDefault="008321CC">
      <w:pPr>
        <w:pStyle w:val="CommentText"/>
      </w:pPr>
      <w:r>
        <w:rPr>
          <w:rStyle w:val="CommentReference"/>
        </w:rPr>
        <w:annotationRef/>
      </w:r>
      <w:proofErr w:type="gramStart"/>
      <w:r>
        <w:t>wie</w:t>
      </w:r>
      <w:proofErr w:type="gramEnd"/>
      <w:r>
        <w:t xml:space="preserve"> kann ich hier besser schreiben? Da OrthoMCL liefert nicht nur Gruppen von Orthologen sondern auch Paralogen (in-paralogs).</w:t>
      </w:r>
    </w:p>
  </w:comment>
  <w:comment w:id="59" w:author="Ingo Ebersberger" w:date="2018-04-11T22:19:00Z" w:initials="IE">
    <w:p w14:paraId="620D54D6" w14:textId="477B65A8" w:rsidR="008321CC" w:rsidRPr="00A17841" w:rsidRDefault="008321CC">
      <w:pPr>
        <w:pStyle w:val="CommentText"/>
        <w:rPr>
          <w:lang w:val="de-DE"/>
        </w:rPr>
      </w:pPr>
      <w:r>
        <w:rPr>
          <w:rStyle w:val="CommentReference"/>
        </w:rPr>
        <w:annotationRef/>
      </w:r>
      <w:r w:rsidRPr="00A17841">
        <w:rPr>
          <w:lang w:val="de-DE"/>
        </w:rPr>
        <w:t>Glaube ich nicht! Das müssen viel mehr sein. Solltest Du hier nur über die LCA Gruppen redden?</w:t>
      </w:r>
    </w:p>
  </w:comment>
  <w:comment w:id="60" w:author="V" w:date="2018-04-13T19:12:00Z" w:initials="V">
    <w:p w14:paraId="2577564D" w14:textId="39644FC8" w:rsidR="008321CC" w:rsidRDefault="008321CC">
      <w:pPr>
        <w:pStyle w:val="CommentText"/>
      </w:pPr>
      <w:r>
        <w:rPr>
          <w:rStyle w:val="CommentReference"/>
        </w:rPr>
        <w:annotationRef/>
      </w:r>
      <w:proofErr w:type="gramStart"/>
      <w:r>
        <w:t>doch</w:t>
      </w:r>
      <w:proofErr w:type="gramEnd"/>
      <w:r>
        <w:t xml:space="preserve">, 2904 sind die Anzahl der Gruppen die ich von OrthoXML bekommen habe. Danach habe ich für die LCA nur noch 1605 Gruppen. </w:t>
      </w:r>
    </w:p>
  </w:comment>
  <w:comment w:id="71" w:author="V" w:date="2018-04-10T09:48:00Z" w:initials="V">
    <w:p w14:paraId="3D2C8ECD" w14:textId="4E98ABAF" w:rsidR="008321CC" w:rsidRDefault="008321CC">
      <w:pPr>
        <w:pStyle w:val="CommentText"/>
      </w:pPr>
      <w:r>
        <w:rPr>
          <w:rStyle w:val="CommentReference"/>
        </w:rPr>
        <w:annotationRef/>
      </w:r>
      <w:proofErr w:type="gramStart"/>
      <w:r>
        <w:t>too</w:t>
      </w:r>
      <w:proofErr w:type="gramEnd"/>
      <w:r>
        <w:t xml:space="preserve"> short?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8321CC" w:rsidRDefault="008321CC" w:rsidP="000A17B2">
      <w:pPr>
        <w:spacing w:after="0" w:line="240" w:lineRule="auto"/>
      </w:pPr>
      <w:r>
        <w:separator/>
      </w:r>
    </w:p>
  </w:endnote>
  <w:endnote w:type="continuationSeparator" w:id="0">
    <w:p w14:paraId="6F95D1CA" w14:textId="77777777" w:rsidR="008321CC" w:rsidRDefault="008321CC"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entury">
    <w:panose1 w:val="02040604050505020304"/>
    <w:charset w:val="00"/>
    <w:family w:val="auto"/>
    <w:pitch w:val="variable"/>
    <w:sig w:usb0="00000287" w:usb1="000000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8321CC" w:rsidRDefault="008321CC" w:rsidP="009F2A64">
    <w:pPr>
      <w:pStyle w:val="Footer"/>
      <w:jc w:val="center"/>
    </w:pPr>
  </w:p>
  <w:p w14:paraId="5AA1AD57" w14:textId="4C9ABF92" w:rsidR="008321CC" w:rsidRDefault="008321CC"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8321CC" w:rsidRDefault="008321CC" w:rsidP="009F2A64">
    <w:pPr>
      <w:pStyle w:val="Footer"/>
      <w:jc w:val="center"/>
    </w:pPr>
  </w:p>
  <w:p w14:paraId="05A32A18" w14:textId="570DA275" w:rsidR="008321CC" w:rsidRDefault="008321CC"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8321CC" w:rsidRDefault="008321CC" w:rsidP="009F2A64">
    <w:pPr>
      <w:pStyle w:val="Footer"/>
      <w:jc w:val="center"/>
    </w:pPr>
  </w:p>
  <w:p w14:paraId="5CB59BD7" w14:textId="48F38D2B" w:rsidR="008321CC" w:rsidRDefault="008321CC"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8321CC" w:rsidRDefault="008321CC" w:rsidP="009F2A64">
    <w:pPr>
      <w:pStyle w:val="Footer"/>
      <w:jc w:val="center"/>
    </w:pPr>
  </w:p>
  <w:p w14:paraId="03B6962C" w14:textId="70F00EA3" w:rsidR="008321CC" w:rsidRDefault="008321CC"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8321CC" w:rsidRDefault="008321CC" w:rsidP="009F2A64">
    <w:pPr>
      <w:pStyle w:val="Footer"/>
      <w:jc w:val="center"/>
    </w:pPr>
  </w:p>
  <w:p w14:paraId="6DF37147" w14:textId="4B2AFAF3" w:rsidR="008321CC" w:rsidRDefault="008321CC"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F01705">
          <w:rPr>
            <w:rStyle w:val="PageNumber"/>
            <w:noProof/>
          </w:rPr>
          <w:t>VII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8321CC" w:rsidRDefault="008321CC" w:rsidP="009F2A64">
    <w:pPr>
      <w:pStyle w:val="Footer"/>
      <w:jc w:val="center"/>
    </w:pPr>
  </w:p>
  <w:p w14:paraId="3A381F25" w14:textId="77777777" w:rsidR="008321CC" w:rsidRDefault="008321CC"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F01705">
          <w:rPr>
            <w:rStyle w:val="PageNumber"/>
            <w:noProof/>
          </w:rPr>
          <w:t>72</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8321CC" w:rsidRDefault="008321CC" w:rsidP="000A17B2">
      <w:pPr>
        <w:spacing w:after="0" w:line="240" w:lineRule="auto"/>
      </w:pPr>
      <w:r>
        <w:separator/>
      </w:r>
    </w:p>
  </w:footnote>
  <w:footnote w:type="continuationSeparator" w:id="0">
    <w:p w14:paraId="09519C90" w14:textId="77777777" w:rsidR="008321CC" w:rsidRDefault="008321CC"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8321CC" w:rsidRPr="000A17B2" w:rsidRDefault="008321CC">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grammar="clean"/>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7&lt;/item&gt;&lt;item&gt;188&lt;/item&gt;&lt;item&gt;190&lt;/item&gt;&lt;item&gt;191&lt;/item&gt;&lt;item&gt;192&lt;/item&gt;&lt;item&gt;193&lt;/item&gt;&lt;item&gt;194&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0&lt;/item&gt;&lt;item&gt;381&lt;/item&gt;&lt;item&gt;382&lt;/item&gt;&lt;item&gt;383&lt;/item&gt;&lt;item&gt;384&lt;/item&gt;&lt;item&gt;385&lt;/item&gt;&lt;item&gt;386&lt;/item&gt;&lt;item&gt;387&lt;/item&gt;&lt;item&gt;390&lt;/item&gt;&lt;item&gt;391&lt;/item&gt;&lt;item&gt;392&lt;/item&gt;&lt;item&gt;393&lt;/item&gt;&lt;item&gt;394&lt;/item&gt;&lt;item&gt;395&lt;/item&gt;&lt;item&gt;396&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4&lt;/item&gt;&lt;item&gt;415&lt;/item&gt;&lt;item&gt;416&lt;/item&gt;&lt;item&gt;417&lt;/item&gt;&lt;/record-ids&gt;&lt;/item&gt;&lt;/Libraries&gt;"/>
  </w:docVars>
  <w:rsids>
    <w:rsidRoot w:val="00371AE7"/>
    <w:rsid w:val="000014E9"/>
    <w:rsid w:val="00001AD8"/>
    <w:rsid w:val="00001DB1"/>
    <w:rsid w:val="00001E15"/>
    <w:rsid w:val="000027A0"/>
    <w:rsid w:val="00002D0B"/>
    <w:rsid w:val="00002D87"/>
    <w:rsid w:val="00002E33"/>
    <w:rsid w:val="000033A9"/>
    <w:rsid w:val="000035F7"/>
    <w:rsid w:val="000037BF"/>
    <w:rsid w:val="000039C9"/>
    <w:rsid w:val="0000407E"/>
    <w:rsid w:val="00006710"/>
    <w:rsid w:val="00006D96"/>
    <w:rsid w:val="00006EF0"/>
    <w:rsid w:val="00006F49"/>
    <w:rsid w:val="00007CA0"/>
    <w:rsid w:val="00007CFE"/>
    <w:rsid w:val="00010C14"/>
    <w:rsid w:val="000110B6"/>
    <w:rsid w:val="000118F3"/>
    <w:rsid w:val="00011FB9"/>
    <w:rsid w:val="000120D4"/>
    <w:rsid w:val="00012379"/>
    <w:rsid w:val="00012763"/>
    <w:rsid w:val="00012852"/>
    <w:rsid w:val="00012CDE"/>
    <w:rsid w:val="00013A81"/>
    <w:rsid w:val="00013B38"/>
    <w:rsid w:val="00014009"/>
    <w:rsid w:val="0001416A"/>
    <w:rsid w:val="0001448E"/>
    <w:rsid w:val="0001456D"/>
    <w:rsid w:val="0001567F"/>
    <w:rsid w:val="00015A81"/>
    <w:rsid w:val="00015CBA"/>
    <w:rsid w:val="000169B7"/>
    <w:rsid w:val="00016E3A"/>
    <w:rsid w:val="000172D6"/>
    <w:rsid w:val="000173A7"/>
    <w:rsid w:val="0001767C"/>
    <w:rsid w:val="00017944"/>
    <w:rsid w:val="00017FD1"/>
    <w:rsid w:val="0002006D"/>
    <w:rsid w:val="00020159"/>
    <w:rsid w:val="00020C53"/>
    <w:rsid w:val="000217EC"/>
    <w:rsid w:val="00021B9B"/>
    <w:rsid w:val="00022284"/>
    <w:rsid w:val="00022E3F"/>
    <w:rsid w:val="00022E5D"/>
    <w:rsid w:val="0002339D"/>
    <w:rsid w:val="0002368D"/>
    <w:rsid w:val="00023972"/>
    <w:rsid w:val="00023C60"/>
    <w:rsid w:val="00023D32"/>
    <w:rsid w:val="00024476"/>
    <w:rsid w:val="000251E0"/>
    <w:rsid w:val="00025697"/>
    <w:rsid w:val="00025864"/>
    <w:rsid w:val="00025C1E"/>
    <w:rsid w:val="00026791"/>
    <w:rsid w:val="000267D0"/>
    <w:rsid w:val="00026D9F"/>
    <w:rsid w:val="00026EF8"/>
    <w:rsid w:val="0002706A"/>
    <w:rsid w:val="00030D13"/>
    <w:rsid w:val="0003192E"/>
    <w:rsid w:val="00031ECA"/>
    <w:rsid w:val="000329B1"/>
    <w:rsid w:val="00032B0D"/>
    <w:rsid w:val="00032EF8"/>
    <w:rsid w:val="000332AC"/>
    <w:rsid w:val="0003351F"/>
    <w:rsid w:val="00033638"/>
    <w:rsid w:val="00033C9E"/>
    <w:rsid w:val="00033E03"/>
    <w:rsid w:val="000342BB"/>
    <w:rsid w:val="000350A7"/>
    <w:rsid w:val="00035AE7"/>
    <w:rsid w:val="00035D3F"/>
    <w:rsid w:val="00035E36"/>
    <w:rsid w:val="000362A1"/>
    <w:rsid w:val="0003644C"/>
    <w:rsid w:val="000366EA"/>
    <w:rsid w:val="00036757"/>
    <w:rsid w:val="000368BE"/>
    <w:rsid w:val="00037299"/>
    <w:rsid w:val="000379BA"/>
    <w:rsid w:val="00037A96"/>
    <w:rsid w:val="00037C36"/>
    <w:rsid w:val="000405C7"/>
    <w:rsid w:val="00041448"/>
    <w:rsid w:val="000418DC"/>
    <w:rsid w:val="00041A0A"/>
    <w:rsid w:val="0004205C"/>
    <w:rsid w:val="00042644"/>
    <w:rsid w:val="00042C31"/>
    <w:rsid w:val="00042FD9"/>
    <w:rsid w:val="00043DED"/>
    <w:rsid w:val="000440DC"/>
    <w:rsid w:val="000448FA"/>
    <w:rsid w:val="000449A6"/>
    <w:rsid w:val="0004539D"/>
    <w:rsid w:val="0004554D"/>
    <w:rsid w:val="00045850"/>
    <w:rsid w:val="00046288"/>
    <w:rsid w:val="00046593"/>
    <w:rsid w:val="000466EA"/>
    <w:rsid w:val="00046CA0"/>
    <w:rsid w:val="00046F86"/>
    <w:rsid w:val="000476C7"/>
    <w:rsid w:val="000478F4"/>
    <w:rsid w:val="00047965"/>
    <w:rsid w:val="00047EE5"/>
    <w:rsid w:val="0005051F"/>
    <w:rsid w:val="000507AF"/>
    <w:rsid w:val="00050862"/>
    <w:rsid w:val="00050A30"/>
    <w:rsid w:val="0005139D"/>
    <w:rsid w:val="00051EA0"/>
    <w:rsid w:val="000529B3"/>
    <w:rsid w:val="0005344A"/>
    <w:rsid w:val="00053680"/>
    <w:rsid w:val="0005446C"/>
    <w:rsid w:val="00054861"/>
    <w:rsid w:val="00054B2F"/>
    <w:rsid w:val="00054E8A"/>
    <w:rsid w:val="00055195"/>
    <w:rsid w:val="00055968"/>
    <w:rsid w:val="000564E8"/>
    <w:rsid w:val="0005723C"/>
    <w:rsid w:val="00057989"/>
    <w:rsid w:val="000579A7"/>
    <w:rsid w:val="000607CA"/>
    <w:rsid w:val="00060900"/>
    <w:rsid w:val="000614E6"/>
    <w:rsid w:val="00061807"/>
    <w:rsid w:val="000619C2"/>
    <w:rsid w:val="00061A32"/>
    <w:rsid w:val="00061A6B"/>
    <w:rsid w:val="00061BBC"/>
    <w:rsid w:val="00062FD8"/>
    <w:rsid w:val="00064800"/>
    <w:rsid w:val="00064A9F"/>
    <w:rsid w:val="00065BF3"/>
    <w:rsid w:val="00065F80"/>
    <w:rsid w:val="00066A0B"/>
    <w:rsid w:val="00066E37"/>
    <w:rsid w:val="0006712D"/>
    <w:rsid w:val="000705A8"/>
    <w:rsid w:val="00070E25"/>
    <w:rsid w:val="000714E7"/>
    <w:rsid w:val="00071992"/>
    <w:rsid w:val="00072508"/>
    <w:rsid w:val="0007274F"/>
    <w:rsid w:val="00072C64"/>
    <w:rsid w:val="00072EF8"/>
    <w:rsid w:val="000730C0"/>
    <w:rsid w:val="00073898"/>
    <w:rsid w:val="00073EC9"/>
    <w:rsid w:val="00074115"/>
    <w:rsid w:val="0007496F"/>
    <w:rsid w:val="00074F09"/>
    <w:rsid w:val="00074FD0"/>
    <w:rsid w:val="00075524"/>
    <w:rsid w:val="00075BD8"/>
    <w:rsid w:val="00075E30"/>
    <w:rsid w:val="000766A5"/>
    <w:rsid w:val="0007693E"/>
    <w:rsid w:val="00076E68"/>
    <w:rsid w:val="00076E91"/>
    <w:rsid w:val="00077051"/>
    <w:rsid w:val="0007725F"/>
    <w:rsid w:val="00077530"/>
    <w:rsid w:val="00077826"/>
    <w:rsid w:val="000779C7"/>
    <w:rsid w:val="00077AEC"/>
    <w:rsid w:val="00080079"/>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67AE"/>
    <w:rsid w:val="000877EC"/>
    <w:rsid w:val="00087E6B"/>
    <w:rsid w:val="00087F5F"/>
    <w:rsid w:val="0009039A"/>
    <w:rsid w:val="00090811"/>
    <w:rsid w:val="00090E20"/>
    <w:rsid w:val="00090E88"/>
    <w:rsid w:val="00091327"/>
    <w:rsid w:val="000915AD"/>
    <w:rsid w:val="000924F2"/>
    <w:rsid w:val="000925D4"/>
    <w:rsid w:val="00092886"/>
    <w:rsid w:val="000929A5"/>
    <w:rsid w:val="000929B3"/>
    <w:rsid w:val="00093133"/>
    <w:rsid w:val="00093363"/>
    <w:rsid w:val="000935DA"/>
    <w:rsid w:val="00093766"/>
    <w:rsid w:val="00094428"/>
    <w:rsid w:val="00094713"/>
    <w:rsid w:val="0009483E"/>
    <w:rsid w:val="00095129"/>
    <w:rsid w:val="000952D1"/>
    <w:rsid w:val="0009637F"/>
    <w:rsid w:val="000965B1"/>
    <w:rsid w:val="000969F3"/>
    <w:rsid w:val="00096CEE"/>
    <w:rsid w:val="000975BB"/>
    <w:rsid w:val="000A0955"/>
    <w:rsid w:val="000A0C3A"/>
    <w:rsid w:val="000A0CB3"/>
    <w:rsid w:val="000A136B"/>
    <w:rsid w:val="000A1592"/>
    <w:rsid w:val="000A17B2"/>
    <w:rsid w:val="000A1CBF"/>
    <w:rsid w:val="000A1E48"/>
    <w:rsid w:val="000A1F00"/>
    <w:rsid w:val="000A2233"/>
    <w:rsid w:val="000A24D8"/>
    <w:rsid w:val="000A2CC8"/>
    <w:rsid w:val="000A32B0"/>
    <w:rsid w:val="000A38E1"/>
    <w:rsid w:val="000A392D"/>
    <w:rsid w:val="000A3A29"/>
    <w:rsid w:val="000A4688"/>
    <w:rsid w:val="000A4D3D"/>
    <w:rsid w:val="000A581C"/>
    <w:rsid w:val="000A65FC"/>
    <w:rsid w:val="000A6C78"/>
    <w:rsid w:val="000A6CDD"/>
    <w:rsid w:val="000A7134"/>
    <w:rsid w:val="000A7AAB"/>
    <w:rsid w:val="000B00E8"/>
    <w:rsid w:val="000B054B"/>
    <w:rsid w:val="000B081C"/>
    <w:rsid w:val="000B0ED0"/>
    <w:rsid w:val="000B108D"/>
    <w:rsid w:val="000B110A"/>
    <w:rsid w:val="000B21C0"/>
    <w:rsid w:val="000B24F0"/>
    <w:rsid w:val="000B29A9"/>
    <w:rsid w:val="000B355B"/>
    <w:rsid w:val="000B366D"/>
    <w:rsid w:val="000B396E"/>
    <w:rsid w:val="000B39F2"/>
    <w:rsid w:val="000B3C3A"/>
    <w:rsid w:val="000B41D3"/>
    <w:rsid w:val="000B4CCB"/>
    <w:rsid w:val="000B6719"/>
    <w:rsid w:val="000B692C"/>
    <w:rsid w:val="000B730C"/>
    <w:rsid w:val="000B74DD"/>
    <w:rsid w:val="000B7D1C"/>
    <w:rsid w:val="000C0396"/>
    <w:rsid w:val="000C05DA"/>
    <w:rsid w:val="000C0CE1"/>
    <w:rsid w:val="000C0FF9"/>
    <w:rsid w:val="000C10CA"/>
    <w:rsid w:val="000C13E6"/>
    <w:rsid w:val="000C27CB"/>
    <w:rsid w:val="000C2CE0"/>
    <w:rsid w:val="000C2EE4"/>
    <w:rsid w:val="000C378B"/>
    <w:rsid w:val="000C3AE4"/>
    <w:rsid w:val="000C3B47"/>
    <w:rsid w:val="000C3B8C"/>
    <w:rsid w:val="000C43E4"/>
    <w:rsid w:val="000C4748"/>
    <w:rsid w:val="000C49F3"/>
    <w:rsid w:val="000C4C0C"/>
    <w:rsid w:val="000C5394"/>
    <w:rsid w:val="000C60C4"/>
    <w:rsid w:val="000C65BD"/>
    <w:rsid w:val="000C67C3"/>
    <w:rsid w:val="000C6982"/>
    <w:rsid w:val="000C6E11"/>
    <w:rsid w:val="000C7B6C"/>
    <w:rsid w:val="000C7F50"/>
    <w:rsid w:val="000D080B"/>
    <w:rsid w:val="000D113F"/>
    <w:rsid w:val="000D1476"/>
    <w:rsid w:val="000D1502"/>
    <w:rsid w:val="000D16A3"/>
    <w:rsid w:val="000D24E3"/>
    <w:rsid w:val="000D2DD9"/>
    <w:rsid w:val="000D3223"/>
    <w:rsid w:val="000D3309"/>
    <w:rsid w:val="000D3904"/>
    <w:rsid w:val="000D4104"/>
    <w:rsid w:val="000D459B"/>
    <w:rsid w:val="000D4EBB"/>
    <w:rsid w:val="000D4F6D"/>
    <w:rsid w:val="000D5936"/>
    <w:rsid w:val="000D5A99"/>
    <w:rsid w:val="000D6384"/>
    <w:rsid w:val="000D6725"/>
    <w:rsid w:val="000D68BA"/>
    <w:rsid w:val="000D6D58"/>
    <w:rsid w:val="000D6F8E"/>
    <w:rsid w:val="000D7215"/>
    <w:rsid w:val="000E012F"/>
    <w:rsid w:val="000E0EEC"/>
    <w:rsid w:val="000E1076"/>
    <w:rsid w:val="000E15F8"/>
    <w:rsid w:val="000E1722"/>
    <w:rsid w:val="000E1B60"/>
    <w:rsid w:val="000E2159"/>
    <w:rsid w:val="000E23ED"/>
    <w:rsid w:val="000E2806"/>
    <w:rsid w:val="000E2977"/>
    <w:rsid w:val="000E2D0A"/>
    <w:rsid w:val="000E2DFC"/>
    <w:rsid w:val="000E2E38"/>
    <w:rsid w:val="000E3033"/>
    <w:rsid w:val="000E30B8"/>
    <w:rsid w:val="000E37F0"/>
    <w:rsid w:val="000E40BD"/>
    <w:rsid w:val="000E45DE"/>
    <w:rsid w:val="000E4666"/>
    <w:rsid w:val="000E4C2C"/>
    <w:rsid w:val="000E5C0E"/>
    <w:rsid w:val="000E65AA"/>
    <w:rsid w:val="000E6E54"/>
    <w:rsid w:val="000E78A0"/>
    <w:rsid w:val="000E7A08"/>
    <w:rsid w:val="000E7B65"/>
    <w:rsid w:val="000E7C89"/>
    <w:rsid w:val="000F05A3"/>
    <w:rsid w:val="000F0E26"/>
    <w:rsid w:val="000F14C6"/>
    <w:rsid w:val="000F17FF"/>
    <w:rsid w:val="000F19CD"/>
    <w:rsid w:val="000F1A42"/>
    <w:rsid w:val="000F1AA1"/>
    <w:rsid w:val="000F1DD4"/>
    <w:rsid w:val="000F217D"/>
    <w:rsid w:val="000F26E4"/>
    <w:rsid w:val="000F2A86"/>
    <w:rsid w:val="000F2D01"/>
    <w:rsid w:val="000F34CE"/>
    <w:rsid w:val="000F37EC"/>
    <w:rsid w:val="000F3820"/>
    <w:rsid w:val="000F3DD6"/>
    <w:rsid w:val="000F40D6"/>
    <w:rsid w:val="000F42AF"/>
    <w:rsid w:val="000F4D00"/>
    <w:rsid w:val="000F4EC9"/>
    <w:rsid w:val="000F583E"/>
    <w:rsid w:val="000F5B4D"/>
    <w:rsid w:val="000F6223"/>
    <w:rsid w:val="000F678F"/>
    <w:rsid w:val="000F7278"/>
    <w:rsid w:val="000F7F43"/>
    <w:rsid w:val="000F7FD5"/>
    <w:rsid w:val="001002C2"/>
    <w:rsid w:val="0010055D"/>
    <w:rsid w:val="00100B4D"/>
    <w:rsid w:val="00100C8C"/>
    <w:rsid w:val="00101285"/>
    <w:rsid w:val="00102C79"/>
    <w:rsid w:val="00102EE4"/>
    <w:rsid w:val="00102FBF"/>
    <w:rsid w:val="00104584"/>
    <w:rsid w:val="0010489C"/>
    <w:rsid w:val="001048D9"/>
    <w:rsid w:val="00104B72"/>
    <w:rsid w:val="0010521B"/>
    <w:rsid w:val="001054B0"/>
    <w:rsid w:val="001055AB"/>
    <w:rsid w:val="001058BE"/>
    <w:rsid w:val="00105C10"/>
    <w:rsid w:val="00105E06"/>
    <w:rsid w:val="00106033"/>
    <w:rsid w:val="00106047"/>
    <w:rsid w:val="001062E4"/>
    <w:rsid w:val="0010640D"/>
    <w:rsid w:val="00107139"/>
    <w:rsid w:val="001076C1"/>
    <w:rsid w:val="00107801"/>
    <w:rsid w:val="00107C8C"/>
    <w:rsid w:val="00107ECC"/>
    <w:rsid w:val="0011028C"/>
    <w:rsid w:val="00111AE4"/>
    <w:rsid w:val="00111BBD"/>
    <w:rsid w:val="00112222"/>
    <w:rsid w:val="00112EC8"/>
    <w:rsid w:val="001132D7"/>
    <w:rsid w:val="00113560"/>
    <w:rsid w:val="001137CD"/>
    <w:rsid w:val="00113AC4"/>
    <w:rsid w:val="00114874"/>
    <w:rsid w:val="00114BB7"/>
    <w:rsid w:val="001150D7"/>
    <w:rsid w:val="001156A4"/>
    <w:rsid w:val="00116325"/>
    <w:rsid w:val="0011646C"/>
    <w:rsid w:val="00116731"/>
    <w:rsid w:val="00116F47"/>
    <w:rsid w:val="001173B6"/>
    <w:rsid w:val="00120071"/>
    <w:rsid w:val="00120498"/>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E19"/>
    <w:rsid w:val="00123F62"/>
    <w:rsid w:val="001241CA"/>
    <w:rsid w:val="00124209"/>
    <w:rsid w:val="001249A6"/>
    <w:rsid w:val="00124D24"/>
    <w:rsid w:val="00124DA2"/>
    <w:rsid w:val="00124F37"/>
    <w:rsid w:val="00125B97"/>
    <w:rsid w:val="00125E30"/>
    <w:rsid w:val="00126614"/>
    <w:rsid w:val="0012667D"/>
    <w:rsid w:val="00126901"/>
    <w:rsid w:val="00126E8D"/>
    <w:rsid w:val="00127C21"/>
    <w:rsid w:val="00127D92"/>
    <w:rsid w:val="001305BA"/>
    <w:rsid w:val="00130A2E"/>
    <w:rsid w:val="00130A70"/>
    <w:rsid w:val="00130E22"/>
    <w:rsid w:val="001312E2"/>
    <w:rsid w:val="00131A12"/>
    <w:rsid w:val="00131D6B"/>
    <w:rsid w:val="00132567"/>
    <w:rsid w:val="00132FC5"/>
    <w:rsid w:val="00133214"/>
    <w:rsid w:val="0013347F"/>
    <w:rsid w:val="00133971"/>
    <w:rsid w:val="00133A95"/>
    <w:rsid w:val="001344E6"/>
    <w:rsid w:val="00134597"/>
    <w:rsid w:val="001347DF"/>
    <w:rsid w:val="001347E5"/>
    <w:rsid w:val="00134859"/>
    <w:rsid w:val="00134E3B"/>
    <w:rsid w:val="001350BA"/>
    <w:rsid w:val="0013584D"/>
    <w:rsid w:val="00135944"/>
    <w:rsid w:val="00136400"/>
    <w:rsid w:val="00136631"/>
    <w:rsid w:val="00136669"/>
    <w:rsid w:val="001366C6"/>
    <w:rsid w:val="001368F7"/>
    <w:rsid w:val="00136C81"/>
    <w:rsid w:val="00136EA5"/>
    <w:rsid w:val="0013767B"/>
    <w:rsid w:val="001376D3"/>
    <w:rsid w:val="001401D6"/>
    <w:rsid w:val="001402F9"/>
    <w:rsid w:val="0014076C"/>
    <w:rsid w:val="00140AB4"/>
    <w:rsid w:val="00141118"/>
    <w:rsid w:val="00141763"/>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554"/>
    <w:rsid w:val="001456E3"/>
    <w:rsid w:val="001458BE"/>
    <w:rsid w:val="00145D18"/>
    <w:rsid w:val="001460DE"/>
    <w:rsid w:val="00146147"/>
    <w:rsid w:val="00146D2B"/>
    <w:rsid w:val="001476F6"/>
    <w:rsid w:val="001477F3"/>
    <w:rsid w:val="00147954"/>
    <w:rsid w:val="00147D74"/>
    <w:rsid w:val="00150B56"/>
    <w:rsid w:val="00150B9A"/>
    <w:rsid w:val="001514DF"/>
    <w:rsid w:val="00151566"/>
    <w:rsid w:val="00151F7B"/>
    <w:rsid w:val="001521DE"/>
    <w:rsid w:val="00153738"/>
    <w:rsid w:val="001541B2"/>
    <w:rsid w:val="001547CC"/>
    <w:rsid w:val="001556F5"/>
    <w:rsid w:val="001558BB"/>
    <w:rsid w:val="00155A10"/>
    <w:rsid w:val="0015627A"/>
    <w:rsid w:val="001562E3"/>
    <w:rsid w:val="0015675A"/>
    <w:rsid w:val="001569B4"/>
    <w:rsid w:val="00156D8A"/>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4AC9"/>
    <w:rsid w:val="00164DFE"/>
    <w:rsid w:val="00165631"/>
    <w:rsid w:val="00166A9C"/>
    <w:rsid w:val="00166D07"/>
    <w:rsid w:val="00167136"/>
    <w:rsid w:val="00167667"/>
    <w:rsid w:val="00170768"/>
    <w:rsid w:val="00170F78"/>
    <w:rsid w:val="00171003"/>
    <w:rsid w:val="0017192F"/>
    <w:rsid w:val="00171F74"/>
    <w:rsid w:val="00172128"/>
    <w:rsid w:val="00172496"/>
    <w:rsid w:val="00172C30"/>
    <w:rsid w:val="0017302D"/>
    <w:rsid w:val="0017333E"/>
    <w:rsid w:val="00173A2F"/>
    <w:rsid w:val="00174353"/>
    <w:rsid w:val="001747F6"/>
    <w:rsid w:val="00174B04"/>
    <w:rsid w:val="00174D67"/>
    <w:rsid w:val="00175A56"/>
    <w:rsid w:val="0017624A"/>
    <w:rsid w:val="001765E2"/>
    <w:rsid w:val="0017686C"/>
    <w:rsid w:val="00176B0C"/>
    <w:rsid w:val="0017704E"/>
    <w:rsid w:val="001772E1"/>
    <w:rsid w:val="001773C5"/>
    <w:rsid w:val="00177ED5"/>
    <w:rsid w:val="001805CD"/>
    <w:rsid w:val="001806D2"/>
    <w:rsid w:val="00181316"/>
    <w:rsid w:val="00181A1B"/>
    <w:rsid w:val="00181B00"/>
    <w:rsid w:val="00182B16"/>
    <w:rsid w:val="00182DEA"/>
    <w:rsid w:val="0018342C"/>
    <w:rsid w:val="00184946"/>
    <w:rsid w:val="001850AF"/>
    <w:rsid w:val="00185461"/>
    <w:rsid w:val="001856D9"/>
    <w:rsid w:val="00186704"/>
    <w:rsid w:val="00186743"/>
    <w:rsid w:val="00186DF9"/>
    <w:rsid w:val="001872D7"/>
    <w:rsid w:val="0018731C"/>
    <w:rsid w:val="001876ED"/>
    <w:rsid w:val="00187888"/>
    <w:rsid w:val="00187C4D"/>
    <w:rsid w:val="00187D26"/>
    <w:rsid w:val="001901D7"/>
    <w:rsid w:val="00190422"/>
    <w:rsid w:val="00190F2F"/>
    <w:rsid w:val="0019198D"/>
    <w:rsid w:val="00191BB4"/>
    <w:rsid w:val="00192008"/>
    <w:rsid w:val="001926DC"/>
    <w:rsid w:val="00192986"/>
    <w:rsid w:val="00193350"/>
    <w:rsid w:val="001936A1"/>
    <w:rsid w:val="00193978"/>
    <w:rsid w:val="0019442C"/>
    <w:rsid w:val="001944D5"/>
    <w:rsid w:val="0019468D"/>
    <w:rsid w:val="00194939"/>
    <w:rsid w:val="00194DE4"/>
    <w:rsid w:val="001950D0"/>
    <w:rsid w:val="00195306"/>
    <w:rsid w:val="0019558C"/>
    <w:rsid w:val="001956FF"/>
    <w:rsid w:val="00195B07"/>
    <w:rsid w:val="00195BF6"/>
    <w:rsid w:val="00195EE0"/>
    <w:rsid w:val="00196A8D"/>
    <w:rsid w:val="00197099"/>
    <w:rsid w:val="00197160"/>
    <w:rsid w:val="001972CD"/>
    <w:rsid w:val="0019784D"/>
    <w:rsid w:val="00197A68"/>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DB3"/>
    <w:rsid w:val="001A7EC0"/>
    <w:rsid w:val="001B0326"/>
    <w:rsid w:val="001B05B8"/>
    <w:rsid w:val="001B10D7"/>
    <w:rsid w:val="001B1936"/>
    <w:rsid w:val="001B1A19"/>
    <w:rsid w:val="001B1B7E"/>
    <w:rsid w:val="001B1D3A"/>
    <w:rsid w:val="001B1E3F"/>
    <w:rsid w:val="001B316D"/>
    <w:rsid w:val="001B373E"/>
    <w:rsid w:val="001B379B"/>
    <w:rsid w:val="001B3CE3"/>
    <w:rsid w:val="001B45E5"/>
    <w:rsid w:val="001B4891"/>
    <w:rsid w:val="001B4AA8"/>
    <w:rsid w:val="001B5C40"/>
    <w:rsid w:val="001B5E65"/>
    <w:rsid w:val="001B5F8C"/>
    <w:rsid w:val="001B6707"/>
    <w:rsid w:val="001B6F60"/>
    <w:rsid w:val="001B75A2"/>
    <w:rsid w:val="001B79E5"/>
    <w:rsid w:val="001B7E7D"/>
    <w:rsid w:val="001C1054"/>
    <w:rsid w:val="001C1165"/>
    <w:rsid w:val="001C1778"/>
    <w:rsid w:val="001C1EB8"/>
    <w:rsid w:val="001C262F"/>
    <w:rsid w:val="001C28A5"/>
    <w:rsid w:val="001C28A7"/>
    <w:rsid w:val="001C2E85"/>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42C"/>
    <w:rsid w:val="001D27AF"/>
    <w:rsid w:val="001D2B66"/>
    <w:rsid w:val="001D2C82"/>
    <w:rsid w:val="001D31A1"/>
    <w:rsid w:val="001D360F"/>
    <w:rsid w:val="001D3A8F"/>
    <w:rsid w:val="001D4199"/>
    <w:rsid w:val="001D4317"/>
    <w:rsid w:val="001D4B43"/>
    <w:rsid w:val="001D4DD3"/>
    <w:rsid w:val="001D4E22"/>
    <w:rsid w:val="001D50CB"/>
    <w:rsid w:val="001D52C9"/>
    <w:rsid w:val="001D5327"/>
    <w:rsid w:val="001D5330"/>
    <w:rsid w:val="001D53EB"/>
    <w:rsid w:val="001D5552"/>
    <w:rsid w:val="001D5612"/>
    <w:rsid w:val="001D65A8"/>
    <w:rsid w:val="001D6665"/>
    <w:rsid w:val="001D666F"/>
    <w:rsid w:val="001D6B3F"/>
    <w:rsid w:val="001D6F50"/>
    <w:rsid w:val="001D6FF1"/>
    <w:rsid w:val="001D78B1"/>
    <w:rsid w:val="001D7FCE"/>
    <w:rsid w:val="001E0205"/>
    <w:rsid w:val="001E0621"/>
    <w:rsid w:val="001E08DB"/>
    <w:rsid w:val="001E0BAB"/>
    <w:rsid w:val="001E0F2D"/>
    <w:rsid w:val="001E0F74"/>
    <w:rsid w:val="001E1094"/>
    <w:rsid w:val="001E10A1"/>
    <w:rsid w:val="001E1687"/>
    <w:rsid w:val="001E16D1"/>
    <w:rsid w:val="001E26AF"/>
    <w:rsid w:val="001E2A8E"/>
    <w:rsid w:val="001E2C66"/>
    <w:rsid w:val="001E3047"/>
    <w:rsid w:val="001E322E"/>
    <w:rsid w:val="001E3BE3"/>
    <w:rsid w:val="001E3D9D"/>
    <w:rsid w:val="001E3ED2"/>
    <w:rsid w:val="001E3EF9"/>
    <w:rsid w:val="001E4503"/>
    <w:rsid w:val="001E4AF9"/>
    <w:rsid w:val="001E578F"/>
    <w:rsid w:val="001E5AE4"/>
    <w:rsid w:val="001E6AAC"/>
    <w:rsid w:val="001E6FC0"/>
    <w:rsid w:val="001E703A"/>
    <w:rsid w:val="001F1579"/>
    <w:rsid w:val="001F1E28"/>
    <w:rsid w:val="001F222D"/>
    <w:rsid w:val="001F2278"/>
    <w:rsid w:val="001F2CE7"/>
    <w:rsid w:val="001F38C5"/>
    <w:rsid w:val="001F3B6A"/>
    <w:rsid w:val="001F4107"/>
    <w:rsid w:val="001F41F5"/>
    <w:rsid w:val="001F4BF6"/>
    <w:rsid w:val="001F4FAB"/>
    <w:rsid w:val="001F5B25"/>
    <w:rsid w:val="001F6491"/>
    <w:rsid w:val="001F668F"/>
    <w:rsid w:val="001F68E0"/>
    <w:rsid w:val="001F6C60"/>
    <w:rsid w:val="001F6F51"/>
    <w:rsid w:val="001F722A"/>
    <w:rsid w:val="001F78C3"/>
    <w:rsid w:val="001F79D2"/>
    <w:rsid w:val="001F7D6F"/>
    <w:rsid w:val="002007C3"/>
    <w:rsid w:val="00201258"/>
    <w:rsid w:val="00201DFE"/>
    <w:rsid w:val="00202619"/>
    <w:rsid w:val="002027D4"/>
    <w:rsid w:val="00202954"/>
    <w:rsid w:val="00203C79"/>
    <w:rsid w:val="0020411F"/>
    <w:rsid w:val="0020429F"/>
    <w:rsid w:val="002045C0"/>
    <w:rsid w:val="0020488C"/>
    <w:rsid w:val="00204CE1"/>
    <w:rsid w:val="00204CFF"/>
    <w:rsid w:val="00204E98"/>
    <w:rsid w:val="00205071"/>
    <w:rsid w:val="002053B8"/>
    <w:rsid w:val="0020596B"/>
    <w:rsid w:val="00205B01"/>
    <w:rsid w:val="00205B3A"/>
    <w:rsid w:val="00205B96"/>
    <w:rsid w:val="00205BB6"/>
    <w:rsid w:val="00206380"/>
    <w:rsid w:val="00206541"/>
    <w:rsid w:val="00206B1E"/>
    <w:rsid w:val="00206F6C"/>
    <w:rsid w:val="002102D1"/>
    <w:rsid w:val="0021031B"/>
    <w:rsid w:val="00210A2A"/>
    <w:rsid w:val="002114D7"/>
    <w:rsid w:val="002116D3"/>
    <w:rsid w:val="00211F6E"/>
    <w:rsid w:val="00212415"/>
    <w:rsid w:val="002128FC"/>
    <w:rsid w:val="002140F4"/>
    <w:rsid w:val="00214ADA"/>
    <w:rsid w:val="00214AE1"/>
    <w:rsid w:val="00215843"/>
    <w:rsid w:val="00215F65"/>
    <w:rsid w:val="0021646E"/>
    <w:rsid w:val="00216515"/>
    <w:rsid w:val="0021680C"/>
    <w:rsid w:val="00216959"/>
    <w:rsid w:val="00216A57"/>
    <w:rsid w:val="00216A7D"/>
    <w:rsid w:val="00216B19"/>
    <w:rsid w:val="00216B59"/>
    <w:rsid w:val="00216E50"/>
    <w:rsid w:val="00217F52"/>
    <w:rsid w:val="002206A0"/>
    <w:rsid w:val="002207A7"/>
    <w:rsid w:val="00220CF5"/>
    <w:rsid w:val="00220EB5"/>
    <w:rsid w:val="00221466"/>
    <w:rsid w:val="00221F98"/>
    <w:rsid w:val="00222066"/>
    <w:rsid w:val="002220DC"/>
    <w:rsid w:val="002220ED"/>
    <w:rsid w:val="00222177"/>
    <w:rsid w:val="002222DD"/>
    <w:rsid w:val="0022251A"/>
    <w:rsid w:val="002227DA"/>
    <w:rsid w:val="00222C56"/>
    <w:rsid w:val="00223259"/>
    <w:rsid w:val="00223E7A"/>
    <w:rsid w:val="002242D5"/>
    <w:rsid w:val="002243D1"/>
    <w:rsid w:val="002251C6"/>
    <w:rsid w:val="0022536E"/>
    <w:rsid w:val="002255B2"/>
    <w:rsid w:val="002256DE"/>
    <w:rsid w:val="00225A7A"/>
    <w:rsid w:val="00225DB4"/>
    <w:rsid w:val="00225E7D"/>
    <w:rsid w:val="00225FDC"/>
    <w:rsid w:val="00226506"/>
    <w:rsid w:val="002266E9"/>
    <w:rsid w:val="00227559"/>
    <w:rsid w:val="00227A6C"/>
    <w:rsid w:val="00227C14"/>
    <w:rsid w:val="00227E70"/>
    <w:rsid w:val="00227F8B"/>
    <w:rsid w:val="002307F3"/>
    <w:rsid w:val="0023175E"/>
    <w:rsid w:val="00231B7F"/>
    <w:rsid w:val="00232207"/>
    <w:rsid w:val="0023295D"/>
    <w:rsid w:val="00232A96"/>
    <w:rsid w:val="00232E81"/>
    <w:rsid w:val="00233217"/>
    <w:rsid w:val="002334CC"/>
    <w:rsid w:val="002339CC"/>
    <w:rsid w:val="00233D60"/>
    <w:rsid w:val="002340E9"/>
    <w:rsid w:val="0023444F"/>
    <w:rsid w:val="00234902"/>
    <w:rsid w:val="00234D0C"/>
    <w:rsid w:val="00234EAC"/>
    <w:rsid w:val="0023593C"/>
    <w:rsid w:val="00235CF5"/>
    <w:rsid w:val="00236BF6"/>
    <w:rsid w:val="00236E98"/>
    <w:rsid w:val="002375B3"/>
    <w:rsid w:val="00240332"/>
    <w:rsid w:val="002405A9"/>
    <w:rsid w:val="00240ADB"/>
    <w:rsid w:val="002414EE"/>
    <w:rsid w:val="00241516"/>
    <w:rsid w:val="00241FB5"/>
    <w:rsid w:val="002424D0"/>
    <w:rsid w:val="0024280B"/>
    <w:rsid w:val="00242AC3"/>
    <w:rsid w:val="00243400"/>
    <w:rsid w:val="0024349E"/>
    <w:rsid w:val="002436F4"/>
    <w:rsid w:val="0024418C"/>
    <w:rsid w:val="00244B6A"/>
    <w:rsid w:val="0024537C"/>
    <w:rsid w:val="002454A9"/>
    <w:rsid w:val="002454AF"/>
    <w:rsid w:val="002455AF"/>
    <w:rsid w:val="00245932"/>
    <w:rsid w:val="00245A5B"/>
    <w:rsid w:val="00245BAD"/>
    <w:rsid w:val="00245BDF"/>
    <w:rsid w:val="00245F4C"/>
    <w:rsid w:val="00245FA4"/>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60F"/>
    <w:rsid w:val="00251707"/>
    <w:rsid w:val="002519F1"/>
    <w:rsid w:val="00251AE0"/>
    <w:rsid w:val="00251B43"/>
    <w:rsid w:val="00251D1D"/>
    <w:rsid w:val="00251FDB"/>
    <w:rsid w:val="002523D3"/>
    <w:rsid w:val="00252690"/>
    <w:rsid w:val="00252B47"/>
    <w:rsid w:val="00253006"/>
    <w:rsid w:val="002532A8"/>
    <w:rsid w:val="002534D2"/>
    <w:rsid w:val="0025357A"/>
    <w:rsid w:val="002541B6"/>
    <w:rsid w:val="002546E9"/>
    <w:rsid w:val="00254DF2"/>
    <w:rsid w:val="00255020"/>
    <w:rsid w:val="0025548A"/>
    <w:rsid w:val="00255632"/>
    <w:rsid w:val="00255961"/>
    <w:rsid w:val="00255A0C"/>
    <w:rsid w:val="00255F10"/>
    <w:rsid w:val="0025648B"/>
    <w:rsid w:val="00256E3D"/>
    <w:rsid w:val="00256F58"/>
    <w:rsid w:val="00257AFB"/>
    <w:rsid w:val="00260163"/>
    <w:rsid w:val="002601FE"/>
    <w:rsid w:val="002608A7"/>
    <w:rsid w:val="00260A6F"/>
    <w:rsid w:val="00260FC4"/>
    <w:rsid w:val="002620FE"/>
    <w:rsid w:val="00262301"/>
    <w:rsid w:val="00262BF8"/>
    <w:rsid w:val="00262E60"/>
    <w:rsid w:val="00263547"/>
    <w:rsid w:val="002636CD"/>
    <w:rsid w:val="002641D1"/>
    <w:rsid w:val="002647AE"/>
    <w:rsid w:val="00264A5D"/>
    <w:rsid w:val="00264DBF"/>
    <w:rsid w:val="00264EC5"/>
    <w:rsid w:val="00264FED"/>
    <w:rsid w:val="002661A7"/>
    <w:rsid w:val="00266396"/>
    <w:rsid w:val="0026670D"/>
    <w:rsid w:val="00266B1A"/>
    <w:rsid w:val="0026702F"/>
    <w:rsid w:val="002673ED"/>
    <w:rsid w:val="00267855"/>
    <w:rsid w:val="002678EC"/>
    <w:rsid w:val="00267FDC"/>
    <w:rsid w:val="00270618"/>
    <w:rsid w:val="002707B6"/>
    <w:rsid w:val="00270AB0"/>
    <w:rsid w:val="00270EBF"/>
    <w:rsid w:val="002719C9"/>
    <w:rsid w:val="00271AFA"/>
    <w:rsid w:val="00271B17"/>
    <w:rsid w:val="00272471"/>
    <w:rsid w:val="00272707"/>
    <w:rsid w:val="002727A2"/>
    <w:rsid w:val="00272D29"/>
    <w:rsid w:val="00272E1C"/>
    <w:rsid w:val="00273E59"/>
    <w:rsid w:val="00274262"/>
    <w:rsid w:val="0027454C"/>
    <w:rsid w:val="002746CA"/>
    <w:rsid w:val="002748E0"/>
    <w:rsid w:val="00274B27"/>
    <w:rsid w:val="0027573A"/>
    <w:rsid w:val="00276426"/>
    <w:rsid w:val="0027648F"/>
    <w:rsid w:val="00276738"/>
    <w:rsid w:val="002768CD"/>
    <w:rsid w:val="00276974"/>
    <w:rsid w:val="00276C93"/>
    <w:rsid w:val="00276F43"/>
    <w:rsid w:val="00277CDD"/>
    <w:rsid w:val="00277F16"/>
    <w:rsid w:val="00280748"/>
    <w:rsid w:val="002807C2"/>
    <w:rsid w:val="002809C2"/>
    <w:rsid w:val="00280A3E"/>
    <w:rsid w:val="0028105D"/>
    <w:rsid w:val="00281ADC"/>
    <w:rsid w:val="00281F5E"/>
    <w:rsid w:val="0028284A"/>
    <w:rsid w:val="00282860"/>
    <w:rsid w:val="00282996"/>
    <w:rsid w:val="002835BC"/>
    <w:rsid w:val="002841E2"/>
    <w:rsid w:val="00284560"/>
    <w:rsid w:val="0028493D"/>
    <w:rsid w:val="002849BF"/>
    <w:rsid w:val="00284E39"/>
    <w:rsid w:val="00285248"/>
    <w:rsid w:val="00285BEA"/>
    <w:rsid w:val="0028651D"/>
    <w:rsid w:val="00286673"/>
    <w:rsid w:val="00286736"/>
    <w:rsid w:val="00286745"/>
    <w:rsid w:val="00286945"/>
    <w:rsid w:val="00286ECE"/>
    <w:rsid w:val="00287239"/>
    <w:rsid w:val="00287FB9"/>
    <w:rsid w:val="002902AA"/>
    <w:rsid w:val="0029061A"/>
    <w:rsid w:val="00290829"/>
    <w:rsid w:val="002908B1"/>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DFF"/>
    <w:rsid w:val="00295F0B"/>
    <w:rsid w:val="002964FB"/>
    <w:rsid w:val="00296AC7"/>
    <w:rsid w:val="00296F94"/>
    <w:rsid w:val="002974F3"/>
    <w:rsid w:val="002976E0"/>
    <w:rsid w:val="002A00FB"/>
    <w:rsid w:val="002A05EC"/>
    <w:rsid w:val="002A1286"/>
    <w:rsid w:val="002A14FD"/>
    <w:rsid w:val="002A160F"/>
    <w:rsid w:val="002A166E"/>
    <w:rsid w:val="002A1B07"/>
    <w:rsid w:val="002A2350"/>
    <w:rsid w:val="002A2364"/>
    <w:rsid w:val="002A26C1"/>
    <w:rsid w:val="002A2A0F"/>
    <w:rsid w:val="002A2D35"/>
    <w:rsid w:val="002A2D75"/>
    <w:rsid w:val="002A3854"/>
    <w:rsid w:val="002A3CA2"/>
    <w:rsid w:val="002A42AC"/>
    <w:rsid w:val="002A4705"/>
    <w:rsid w:val="002A4904"/>
    <w:rsid w:val="002A4C24"/>
    <w:rsid w:val="002A4E34"/>
    <w:rsid w:val="002A4FEB"/>
    <w:rsid w:val="002A5B9A"/>
    <w:rsid w:val="002A5E7B"/>
    <w:rsid w:val="002A651B"/>
    <w:rsid w:val="002A714A"/>
    <w:rsid w:val="002A76EE"/>
    <w:rsid w:val="002A7762"/>
    <w:rsid w:val="002A7902"/>
    <w:rsid w:val="002A7C22"/>
    <w:rsid w:val="002A7C3C"/>
    <w:rsid w:val="002A7F54"/>
    <w:rsid w:val="002B02C4"/>
    <w:rsid w:val="002B0495"/>
    <w:rsid w:val="002B1412"/>
    <w:rsid w:val="002B153A"/>
    <w:rsid w:val="002B1B9A"/>
    <w:rsid w:val="002B2009"/>
    <w:rsid w:val="002B234C"/>
    <w:rsid w:val="002B363E"/>
    <w:rsid w:val="002B376D"/>
    <w:rsid w:val="002B4582"/>
    <w:rsid w:val="002B4813"/>
    <w:rsid w:val="002B506B"/>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4B7B"/>
    <w:rsid w:val="002C5074"/>
    <w:rsid w:val="002C6046"/>
    <w:rsid w:val="002C6EF3"/>
    <w:rsid w:val="002C721A"/>
    <w:rsid w:val="002C735F"/>
    <w:rsid w:val="002C76F0"/>
    <w:rsid w:val="002C7C28"/>
    <w:rsid w:val="002C7F1C"/>
    <w:rsid w:val="002D0167"/>
    <w:rsid w:val="002D0178"/>
    <w:rsid w:val="002D044D"/>
    <w:rsid w:val="002D054D"/>
    <w:rsid w:val="002D056A"/>
    <w:rsid w:val="002D05CD"/>
    <w:rsid w:val="002D0B8F"/>
    <w:rsid w:val="002D0C46"/>
    <w:rsid w:val="002D1BBE"/>
    <w:rsid w:val="002D20C3"/>
    <w:rsid w:val="002D230F"/>
    <w:rsid w:val="002D26C3"/>
    <w:rsid w:val="002D2C0B"/>
    <w:rsid w:val="002D2C88"/>
    <w:rsid w:val="002D2E5A"/>
    <w:rsid w:val="002D30F9"/>
    <w:rsid w:val="002D3606"/>
    <w:rsid w:val="002D3C14"/>
    <w:rsid w:val="002D41C9"/>
    <w:rsid w:val="002D43F9"/>
    <w:rsid w:val="002D453F"/>
    <w:rsid w:val="002D4584"/>
    <w:rsid w:val="002D45C8"/>
    <w:rsid w:val="002D4809"/>
    <w:rsid w:val="002D4829"/>
    <w:rsid w:val="002D4A8B"/>
    <w:rsid w:val="002D4EEB"/>
    <w:rsid w:val="002D507E"/>
    <w:rsid w:val="002D53F4"/>
    <w:rsid w:val="002D5D00"/>
    <w:rsid w:val="002D5D87"/>
    <w:rsid w:val="002D610C"/>
    <w:rsid w:val="002D6A33"/>
    <w:rsid w:val="002D7238"/>
    <w:rsid w:val="002D76FB"/>
    <w:rsid w:val="002D7863"/>
    <w:rsid w:val="002D7E10"/>
    <w:rsid w:val="002E035D"/>
    <w:rsid w:val="002E09ED"/>
    <w:rsid w:val="002E0AA5"/>
    <w:rsid w:val="002E153D"/>
    <w:rsid w:val="002E347E"/>
    <w:rsid w:val="002E35D9"/>
    <w:rsid w:val="002E379F"/>
    <w:rsid w:val="002E3BD6"/>
    <w:rsid w:val="002E3F3C"/>
    <w:rsid w:val="002E3FB8"/>
    <w:rsid w:val="002E4113"/>
    <w:rsid w:val="002E4524"/>
    <w:rsid w:val="002E50B6"/>
    <w:rsid w:val="002E50B8"/>
    <w:rsid w:val="002E5186"/>
    <w:rsid w:val="002E5548"/>
    <w:rsid w:val="002E5D3A"/>
    <w:rsid w:val="002E6290"/>
    <w:rsid w:val="002E6590"/>
    <w:rsid w:val="002E694F"/>
    <w:rsid w:val="002E6A17"/>
    <w:rsid w:val="002E6D0A"/>
    <w:rsid w:val="002E6EF1"/>
    <w:rsid w:val="002E70AE"/>
    <w:rsid w:val="002E7488"/>
    <w:rsid w:val="002E7CE2"/>
    <w:rsid w:val="002E7D67"/>
    <w:rsid w:val="002F07A7"/>
    <w:rsid w:val="002F0D7E"/>
    <w:rsid w:val="002F0E0C"/>
    <w:rsid w:val="002F12D6"/>
    <w:rsid w:val="002F1DE1"/>
    <w:rsid w:val="002F1E36"/>
    <w:rsid w:val="002F205E"/>
    <w:rsid w:val="002F22E2"/>
    <w:rsid w:val="002F274A"/>
    <w:rsid w:val="002F3444"/>
    <w:rsid w:val="002F3773"/>
    <w:rsid w:val="002F38F1"/>
    <w:rsid w:val="002F3911"/>
    <w:rsid w:val="002F3B4F"/>
    <w:rsid w:val="002F3B7E"/>
    <w:rsid w:val="002F4385"/>
    <w:rsid w:val="002F4ADE"/>
    <w:rsid w:val="002F511F"/>
    <w:rsid w:val="002F52ED"/>
    <w:rsid w:val="002F55CD"/>
    <w:rsid w:val="002F55FD"/>
    <w:rsid w:val="002F58BC"/>
    <w:rsid w:val="002F5B72"/>
    <w:rsid w:val="002F5D3E"/>
    <w:rsid w:val="002F5ECB"/>
    <w:rsid w:val="002F600E"/>
    <w:rsid w:val="002F6286"/>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3624"/>
    <w:rsid w:val="00304614"/>
    <w:rsid w:val="00304F49"/>
    <w:rsid w:val="00305404"/>
    <w:rsid w:val="00305488"/>
    <w:rsid w:val="003059BE"/>
    <w:rsid w:val="00305B51"/>
    <w:rsid w:val="0030610D"/>
    <w:rsid w:val="00306232"/>
    <w:rsid w:val="00306254"/>
    <w:rsid w:val="00306DD0"/>
    <w:rsid w:val="0030781E"/>
    <w:rsid w:val="00307C75"/>
    <w:rsid w:val="00307E2C"/>
    <w:rsid w:val="00307E2F"/>
    <w:rsid w:val="0031025C"/>
    <w:rsid w:val="0031099A"/>
    <w:rsid w:val="003114B4"/>
    <w:rsid w:val="003118A3"/>
    <w:rsid w:val="00311919"/>
    <w:rsid w:val="00311B8E"/>
    <w:rsid w:val="00311C3D"/>
    <w:rsid w:val="00311D30"/>
    <w:rsid w:val="003127BD"/>
    <w:rsid w:val="00312A1A"/>
    <w:rsid w:val="00312D7A"/>
    <w:rsid w:val="00313060"/>
    <w:rsid w:val="00313765"/>
    <w:rsid w:val="00313AED"/>
    <w:rsid w:val="00313D8C"/>
    <w:rsid w:val="00313F90"/>
    <w:rsid w:val="00314502"/>
    <w:rsid w:val="00314A5E"/>
    <w:rsid w:val="00314B3A"/>
    <w:rsid w:val="00314C92"/>
    <w:rsid w:val="00314DBE"/>
    <w:rsid w:val="003152A4"/>
    <w:rsid w:val="00315E01"/>
    <w:rsid w:val="003160A6"/>
    <w:rsid w:val="003161DA"/>
    <w:rsid w:val="00316402"/>
    <w:rsid w:val="00316645"/>
    <w:rsid w:val="003167AD"/>
    <w:rsid w:val="003169B9"/>
    <w:rsid w:val="00316D50"/>
    <w:rsid w:val="003171CA"/>
    <w:rsid w:val="003177EA"/>
    <w:rsid w:val="00317CE4"/>
    <w:rsid w:val="00317E29"/>
    <w:rsid w:val="0032052D"/>
    <w:rsid w:val="0032054E"/>
    <w:rsid w:val="00320C3E"/>
    <w:rsid w:val="0032102D"/>
    <w:rsid w:val="003210EB"/>
    <w:rsid w:val="0032182A"/>
    <w:rsid w:val="00321FD1"/>
    <w:rsid w:val="0032219C"/>
    <w:rsid w:val="0032240C"/>
    <w:rsid w:val="0032276D"/>
    <w:rsid w:val="00322B8C"/>
    <w:rsid w:val="00322F07"/>
    <w:rsid w:val="00322F21"/>
    <w:rsid w:val="00322F8F"/>
    <w:rsid w:val="003232CD"/>
    <w:rsid w:val="003239BB"/>
    <w:rsid w:val="00323BAF"/>
    <w:rsid w:val="00323C15"/>
    <w:rsid w:val="00324278"/>
    <w:rsid w:val="00324443"/>
    <w:rsid w:val="00324520"/>
    <w:rsid w:val="003245AF"/>
    <w:rsid w:val="0032491B"/>
    <w:rsid w:val="00324C30"/>
    <w:rsid w:val="003252DA"/>
    <w:rsid w:val="003259EB"/>
    <w:rsid w:val="00325DB7"/>
    <w:rsid w:val="00325F84"/>
    <w:rsid w:val="003262D6"/>
    <w:rsid w:val="00326523"/>
    <w:rsid w:val="00326A75"/>
    <w:rsid w:val="00326EFE"/>
    <w:rsid w:val="00326F23"/>
    <w:rsid w:val="0032727A"/>
    <w:rsid w:val="00327581"/>
    <w:rsid w:val="0032764A"/>
    <w:rsid w:val="00327ACB"/>
    <w:rsid w:val="00327BCD"/>
    <w:rsid w:val="00330893"/>
    <w:rsid w:val="00330CCD"/>
    <w:rsid w:val="00330E57"/>
    <w:rsid w:val="003312E1"/>
    <w:rsid w:val="003315EE"/>
    <w:rsid w:val="00331624"/>
    <w:rsid w:val="0033169A"/>
    <w:rsid w:val="00332018"/>
    <w:rsid w:val="00332179"/>
    <w:rsid w:val="003327CD"/>
    <w:rsid w:val="00332904"/>
    <w:rsid w:val="003330EE"/>
    <w:rsid w:val="0033311C"/>
    <w:rsid w:val="0033349A"/>
    <w:rsid w:val="003334EC"/>
    <w:rsid w:val="00333874"/>
    <w:rsid w:val="00333D3D"/>
    <w:rsid w:val="00334552"/>
    <w:rsid w:val="0033479C"/>
    <w:rsid w:val="00334AE1"/>
    <w:rsid w:val="003358D5"/>
    <w:rsid w:val="00335D39"/>
    <w:rsid w:val="00335F1D"/>
    <w:rsid w:val="0033603D"/>
    <w:rsid w:val="003361A1"/>
    <w:rsid w:val="00336C4C"/>
    <w:rsid w:val="00336CB8"/>
    <w:rsid w:val="0033702A"/>
    <w:rsid w:val="00337612"/>
    <w:rsid w:val="00337618"/>
    <w:rsid w:val="003377E1"/>
    <w:rsid w:val="00337BC3"/>
    <w:rsid w:val="00340715"/>
    <w:rsid w:val="00340C30"/>
    <w:rsid w:val="0034107D"/>
    <w:rsid w:val="00342471"/>
    <w:rsid w:val="0034257A"/>
    <w:rsid w:val="003436C4"/>
    <w:rsid w:val="00343A2A"/>
    <w:rsid w:val="00343CA8"/>
    <w:rsid w:val="00343CC4"/>
    <w:rsid w:val="00343DF4"/>
    <w:rsid w:val="0034414D"/>
    <w:rsid w:val="00344351"/>
    <w:rsid w:val="0034446C"/>
    <w:rsid w:val="003447DB"/>
    <w:rsid w:val="00344C07"/>
    <w:rsid w:val="00344E58"/>
    <w:rsid w:val="003453B9"/>
    <w:rsid w:val="003455BA"/>
    <w:rsid w:val="00345826"/>
    <w:rsid w:val="003459F6"/>
    <w:rsid w:val="00345B0D"/>
    <w:rsid w:val="00345B2D"/>
    <w:rsid w:val="003460B8"/>
    <w:rsid w:val="00346655"/>
    <w:rsid w:val="003467B5"/>
    <w:rsid w:val="00346973"/>
    <w:rsid w:val="00346D5F"/>
    <w:rsid w:val="00347107"/>
    <w:rsid w:val="00347302"/>
    <w:rsid w:val="00347707"/>
    <w:rsid w:val="00347F4E"/>
    <w:rsid w:val="003516BD"/>
    <w:rsid w:val="00351CCE"/>
    <w:rsid w:val="0035222D"/>
    <w:rsid w:val="0035225A"/>
    <w:rsid w:val="003529C0"/>
    <w:rsid w:val="00352D82"/>
    <w:rsid w:val="003530CA"/>
    <w:rsid w:val="0035320D"/>
    <w:rsid w:val="003546B2"/>
    <w:rsid w:val="003552AD"/>
    <w:rsid w:val="0035533C"/>
    <w:rsid w:val="003556E1"/>
    <w:rsid w:val="0035684A"/>
    <w:rsid w:val="00356DCA"/>
    <w:rsid w:val="00356EA7"/>
    <w:rsid w:val="00356F53"/>
    <w:rsid w:val="00356FA2"/>
    <w:rsid w:val="003572A0"/>
    <w:rsid w:val="003573DF"/>
    <w:rsid w:val="00357841"/>
    <w:rsid w:val="0036003E"/>
    <w:rsid w:val="0036091D"/>
    <w:rsid w:val="00360B4D"/>
    <w:rsid w:val="00360BBF"/>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67E1"/>
    <w:rsid w:val="0036727A"/>
    <w:rsid w:val="00367C62"/>
    <w:rsid w:val="00367F0A"/>
    <w:rsid w:val="00367F93"/>
    <w:rsid w:val="00370234"/>
    <w:rsid w:val="0037027F"/>
    <w:rsid w:val="003705B4"/>
    <w:rsid w:val="00370C8B"/>
    <w:rsid w:val="00370F67"/>
    <w:rsid w:val="0037131F"/>
    <w:rsid w:val="003714A2"/>
    <w:rsid w:val="0037164F"/>
    <w:rsid w:val="0037181C"/>
    <w:rsid w:val="00371AE7"/>
    <w:rsid w:val="00371D4E"/>
    <w:rsid w:val="00371DF4"/>
    <w:rsid w:val="003727CD"/>
    <w:rsid w:val="00372811"/>
    <w:rsid w:val="00373897"/>
    <w:rsid w:val="00374336"/>
    <w:rsid w:val="0037434C"/>
    <w:rsid w:val="00374D9C"/>
    <w:rsid w:val="00374E1C"/>
    <w:rsid w:val="00374F32"/>
    <w:rsid w:val="00374F97"/>
    <w:rsid w:val="00375398"/>
    <w:rsid w:val="003753D2"/>
    <w:rsid w:val="00375A23"/>
    <w:rsid w:val="003761D9"/>
    <w:rsid w:val="00376387"/>
    <w:rsid w:val="003767B8"/>
    <w:rsid w:val="00376C70"/>
    <w:rsid w:val="00376CD9"/>
    <w:rsid w:val="00376ED7"/>
    <w:rsid w:val="0037711D"/>
    <w:rsid w:val="00377785"/>
    <w:rsid w:val="00377D8B"/>
    <w:rsid w:val="00380426"/>
    <w:rsid w:val="00381212"/>
    <w:rsid w:val="003812BE"/>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65"/>
    <w:rsid w:val="00387BA9"/>
    <w:rsid w:val="00387BD7"/>
    <w:rsid w:val="00390D18"/>
    <w:rsid w:val="0039145E"/>
    <w:rsid w:val="0039282D"/>
    <w:rsid w:val="00392A62"/>
    <w:rsid w:val="00392A86"/>
    <w:rsid w:val="00393790"/>
    <w:rsid w:val="003937DB"/>
    <w:rsid w:val="00393ADB"/>
    <w:rsid w:val="00393E01"/>
    <w:rsid w:val="00393F3B"/>
    <w:rsid w:val="00394164"/>
    <w:rsid w:val="00394197"/>
    <w:rsid w:val="00394795"/>
    <w:rsid w:val="00394DA0"/>
    <w:rsid w:val="00394DA6"/>
    <w:rsid w:val="00394E19"/>
    <w:rsid w:val="003953E1"/>
    <w:rsid w:val="003954B3"/>
    <w:rsid w:val="003955E8"/>
    <w:rsid w:val="003965F1"/>
    <w:rsid w:val="00396C1C"/>
    <w:rsid w:val="003A06F6"/>
    <w:rsid w:val="003A09F9"/>
    <w:rsid w:val="003A0A3B"/>
    <w:rsid w:val="003A0B68"/>
    <w:rsid w:val="003A13F0"/>
    <w:rsid w:val="003A2094"/>
    <w:rsid w:val="003A2374"/>
    <w:rsid w:val="003A24A3"/>
    <w:rsid w:val="003A2AD0"/>
    <w:rsid w:val="003A3643"/>
    <w:rsid w:val="003A36BC"/>
    <w:rsid w:val="003A39F2"/>
    <w:rsid w:val="003A3BEB"/>
    <w:rsid w:val="003A3DF5"/>
    <w:rsid w:val="003A4741"/>
    <w:rsid w:val="003A4A95"/>
    <w:rsid w:val="003A5512"/>
    <w:rsid w:val="003A5630"/>
    <w:rsid w:val="003A56EA"/>
    <w:rsid w:val="003A610F"/>
    <w:rsid w:val="003A61A9"/>
    <w:rsid w:val="003A65DD"/>
    <w:rsid w:val="003A6A09"/>
    <w:rsid w:val="003A75ED"/>
    <w:rsid w:val="003A782C"/>
    <w:rsid w:val="003B01BF"/>
    <w:rsid w:val="003B0651"/>
    <w:rsid w:val="003B0841"/>
    <w:rsid w:val="003B0A61"/>
    <w:rsid w:val="003B193C"/>
    <w:rsid w:val="003B1B4F"/>
    <w:rsid w:val="003B1D4C"/>
    <w:rsid w:val="003B1DB5"/>
    <w:rsid w:val="003B1FE4"/>
    <w:rsid w:val="003B2815"/>
    <w:rsid w:val="003B284A"/>
    <w:rsid w:val="003B2947"/>
    <w:rsid w:val="003B3E22"/>
    <w:rsid w:val="003B4772"/>
    <w:rsid w:val="003B4CF8"/>
    <w:rsid w:val="003B4F32"/>
    <w:rsid w:val="003B51B8"/>
    <w:rsid w:val="003B5E48"/>
    <w:rsid w:val="003B6256"/>
    <w:rsid w:val="003B665F"/>
    <w:rsid w:val="003B66B8"/>
    <w:rsid w:val="003B7627"/>
    <w:rsid w:val="003C0010"/>
    <w:rsid w:val="003C017B"/>
    <w:rsid w:val="003C062F"/>
    <w:rsid w:val="003C06EA"/>
    <w:rsid w:val="003C092B"/>
    <w:rsid w:val="003C0E33"/>
    <w:rsid w:val="003C1579"/>
    <w:rsid w:val="003C207D"/>
    <w:rsid w:val="003C243B"/>
    <w:rsid w:val="003C2459"/>
    <w:rsid w:val="003C2463"/>
    <w:rsid w:val="003C2740"/>
    <w:rsid w:val="003C3FEA"/>
    <w:rsid w:val="003C4398"/>
    <w:rsid w:val="003C43A6"/>
    <w:rsid w:val="003C4C44"/>
    <w:rsid w:val="003C4CB9"/>
    <w:rsid w:val="003C5071"/>
    <w:rsid w:val="003C5128"/>
    <w:rsid w:val="003C55D8"/>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4D3"/>
    <w:rsid w:val="003D14FE"/>
    <w:rsid w:val="003D15C3"/>
    <w:rsid w:val="003D1C33"/>
    <w:rsid w:val="003D1CEE"/>
    <w:rsid w:val="003D21A4"/>
    <w:rsid w:val="003D22B6"/>
    <w:rsid w:val="003D2314"/>
    <w:rsid w:val="003D268C"/>
    <w:rsid w:val="003D26B9"/>
    <w:rsid w:val="003D2CD3"/>
    <w:rsid w:val="003D2D68"/>
    <w:rsid w:val="003D3471"/>
    <w:rsid w:val="003D37A9"/>
    <w:rsid w:val="003D37B9"/>
    <w:rsid w:val="003D391D"/>
    <w:rsid w:val="003D41EB"/>
    <w:rsid w:val="003D429E"/>
    <w:rsid w:val="003D4A24"/>
    <w:rsid w:val="003D4DB9"/>
    <w:rsid w:val="003D4FD2"/>
    <w:rsid w:val="003D51A9"/>
    <w:rsid w:val="003D56A7"/>
    <w:rsid w:val="003D5743"/>
    <w:rsid w:val="003D6188"/>
    <w:rsid w:val="003D6316"/>
    <w:rsid w:val="003D709D"/>
    <w:rsid w:val="003D7246"/>
    <w:rsid w:val="003E033E"/>
    <w:rsid w:val="003E0815"/>
    <w:rsid w:val="003E0D5A"/>
    <w:rsid w:val="003E12B2"/>
    <w:rsid w:val="003E166E"/>
    <w:rsid w:val="003E19DD"/>
    <w:rsid w:val="003E1DD6"/>
    <w:rsid w:val="003E292A"/>
    <w:rsid w:val="003E2D83"/>
    <w:rsid w:val="003E3FFD"/>
    <w:rsid w:val="003E4838"/>
    <w:rsid w:val="003E4A2B"/>
    <w:rsid w:val="003E4C53"/>
    <w:rsid w:val="003E5947"/>
    <w:rsid w:val="003E66F8"/>
    <w:rsid w:val="003E75C5"/>
    <w:rsid w:val="003E786D"/>
    <w:rsid w:val="003F002F"/>
    <w:rsid w:val="003F05AE"/>
    <w:rsid w:val="003F06CE"/>
    <w:rsid w:val="003F0EA0"/>
    <w:rsid w:val="003F1788"/>
    <w:rsid w:val="003F1A29"/>
    <w:rsid w:val="003F1F72"/>
    <w:rsid w:val="003F22B8"/>
    <w:rsid w:val="003F29B7"/>
    <w:rsid w:val="003F3127"/>
    <w:rsid w:val="003F390E"/>
    <w:rsid w:val="003F3916"/>
    <w:rsid w:val="003F4B74"/>
    <w:rsid w:val="003F5B91"/>
    <w:rsid w:val="003F5C02"/>
    <w:rsid w:val="003F5C74"/>
    <w:rsid w:val="003F5E56"/>
    <w:rsid w:val="003F6405"/>
    <w:rsid w:val="003F6B28"/>
    <w:rsid w:val="003F708E"/>
    <w:rsid w:val="003F70CC"/>
    <w:rsid w:val="003F719C"/>
    <w:rsid w:val="003F7481"/>
    <w:rsid w:val="003F78C7"/>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07E04"/>
    <w:rsid w:val="00410822"/>
    <w:rsid w:val="00410B70"/>
    <w:rsid w:val="00410D9E"/>
    <w:rsid w:val="00410E9B"/>
    <w:rsid w:val="00411104"/>
    <w:rsid w:val="004115B6"/>
    <w:rsid w:val="00411654"/>
    <w:rsid w:val="00412318"/>
    <w:rsid w:val="004127BF"/>
    <w:rsid w:val="00412844"/>
    <w:rsid w:val="00413480"/>
    <w:rsid w:val="00413670"/>
    <w:rsid w:val="004139EC"/>
    <w:rsid w:val="00413A95"/>
    <w:rsid w:val="00413D24"/>
    <w:rsid w:val="00414007"/>
    <w:rsid w:val="0041479B"/>
    <w:rsid w:val="0041481C"/>
    <w:rsid w:val="00414BB9"/>
    <w:rsid w:val="004151AA"/>
    <w:rsid w:val="00415506"/>
    <w:rsid w:val="0041585D"/>
    <w:rsid w:val="0041644D"/>
    <w:rsid w:val="0041645E"/>
    <w:rsid w:val="00416EAC"/>
    <w:rsid w:val="00416F2C"/>
    <w:rsid w:val="00417319"/>
    <w:rsid w:val="00420956"/>
    <w:rsid w:val="00420978"/>
    <w:rsid w:val="00420BCC"/>
    <w:rsid w:val="00420FD7"/>
    <w:rsid w:val="004211E0"/>
    <w:rsid w:val="004226D6"/>
    <w:rsid w:val="00423179"/>
    <w:rsid w:val="00423D0D"/>
    <w:rsid w:val="00424196"/>
    <w:rsid w:val="0042424F"/>
    <w:rsid w:val="004246C6"/>
    <w:rsid w:val="0042484E"/>
    <w:rsid w:val="00424D1B"/>
    <w:rsid w:val="0042630B"/>
    <w:rsid w:val="004265B1"/>
    <w:rsid w:val="00426644"/>
    <w:rsid w:val="00427066"/>
    <w:rsid w:val="004306DE"/>
    <w:rsid w:val="00430979"/>
    <w:rsid w:val="00430CC7"/>
    <w:rsid w:val="00431248"/>
    <w:rsid w:val="004316E2"/>
    <w:rsid w:val="004319DF"/>
    <w:rsid w:val="00431A09"/>
    <w:rsid w:val="00432191"/>
    <w:rsid w:val="00432608"/>
    <w:rsid w:val="004326B2"/>
    <w:rsid w:val="004326D8"/>
    <w:rsid w:val="00432985"/>
    <w:rsid w:val="00434B24"/>
    <w:rsid w:val="00434BCB"/>
    <w:rsid w:val="00434E18"/>
    <w:rsid w:val="0043514D"/>
    <w:rsid w:val="0043530C"/>
    <w:rsid w:val="00435F13"/>
    <w:rsid w:val="00436469"/>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4C"/>
    <w:rsid w:val="00443B9D"/>
    <w:rsid w:val="004442F4"/>
    <w:rsid w:val="00444351"/>
    <w:rsid w:val="004447DA"/>
    <w:rsid w:val="00444D26"/>
    <w:rsid w:val="0044520C"/>
    <w:rsid w:val="004452CF"/>
    <w:rsid w:val="004454D4"/>
    <w:rsid w:val="004459BB"/>
    <w:rsid w:val="00445AB4"/>
    <w:rsid w:val="00445B53"/>
    <w:rsid w:val="00445CB5"/>
    <w:rsid w:val="00446071"/>
    <w:rsid w:val="004463A7"/>
    <w:rsid w:val="0044646F"/>
    <w:rsid w:val="0044652C"/>
    <w:rsid w:val="004465E8"/>
    <w:rsid w:val="00446640"/>
    <w:rsid w:val="0044674A"/>
    <w:rsid w:val="00446C57"/>
    <w:rsid w:val="00447761"/>
    <w:rsid w:val="00447DB2"/>
    <w:rsid w:val="00450033"/>
    <w:rsid w:val="00450088"/>
    <w:rsid w:val="00450176"/>
    <w:rsid w:val="004501A8"/>
    <w:rsid w:val="00450787"/>
    <w:rsid w:val="004507A4"/>
    <w:rsid w:val="00450FCE"/>
    <w:rsid w:val="004511DE"/>
    <w:rsid w:val="004514BA"/>
    <w:rsid w:val="0045172F"/>
    <w:rsid w:val="004519C1"/>
    <w:rsid w:val="00451E71"/>
    <w:rsid w:val="00453C56"/>
    <w:rsid w:val="00453F39"/>
    <w:rsid w:val="004545AC"/>
    <w:rsid w:val="00454AC2"/>
    <w:rsid w:val="00455C88"/>
    <w:rsid w:val="00455E9E"/>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4C4"/>
    <w:rsid w:val="00461713"/>
    <w:rsid w:val="00461863"/>
    <w:rsid w:val="00461CDE"/>
    <w:rsid w:val="00462251"/>
    <w:rsid w:val="0046301F"/>
    <w:rsid w:val="0046335D"/>
    <w:rsid w:val="00463430"/>
    <w:rsid w:val="0046459D"/>
    <w:rsid w:val="00464C24"/>
    <w:rsid w:val="004653B7"/>
    <w:rsid w:val="00465654"/>
    <w:rsid w:val="00465AE5"/>
    <w:rsid w:val="00465BF9"/>
    <w:rsid w:val="00465F3B"/>
    <w:rsid w:val="004669E6"/>
    <w:rsid w:val="00466B91"/>
    <w:rsid w:val="00466F6B"/>
    <w:rsid w:val="004674CF"/>
    <w:rsid w:val="00467587"/>
    <w:rsid w:val="00467703"/>
    <w:rsid w:val="00467CB8"/>
    <w:rsid w:val="00467D7E"/>
    <w:rsid w:val="00467D9F"/>
    <w:rsid w:val="00467FAF"/>
    <w:rsid w:val="0047014B"/>
    <w:rsid w:val="00470581"/>
    <w:rsid w:val="00470777"/>
    <w:rsid w:val="0047081F"/>
    <w:rsid w:val="00470A61"/>
    <w:rsid w:val="00470BAF"/>
    <w:rsid w:val="00471055"/>
    <w:rsid w:val="00471118"/>
    <w:rsid w:val="00471EB7"/>
    <w:rsid w:val="00471FB2"/>
    <w:rsid w:val="00472062"/>
    <w:rsid w:val="004727BC"/>
    <w:rsid w:val="004739CE"/>
    <w:rsid w:val="00473A3D"/>
    <w:rsid w:val="00473CCE"/>
    <w:rsid w:val="00473E73"/>
    <w:rsid w:val="00473EF0"/>
    <w:rsid w:val="00474A51"/>
    <w:rsid w:val="00474B77"/>
    <w:rsid w:val="00474CDC"/>
    <w:rsid w:val="00475179"/>
    <w:rsid w:val="00475B8E"/>
    <w:rsid w:val="004764F8"/>
    <w:rsid w:val="00476F1D"/>
    <w:rsid w:val="0048006A"/>
    <w:rsid w:val="00480258"/>
    <w:rsid w:val="00480C52"/>
    <w:rsid w:val="00480EB3"/>
    <w:rsid w:val="0048194A"/>
    <w:rsid w:val="00481D4D"/>
    <w:rsid w:val="00482706"/>
    <w:rsid w:val="00482993"/>
    <w:rsid w:val="004830C1"/>
    <w:rsid w:val="00483EC5"/>
    <w:rsid w:val="0048433D"/>
    <w:rsid w:val="00484EF1"/>
    <w:rsid w:val="00485140"/>
    <w:rsid w:val="004854E4"/>
    <w:rsid w:val="0048678F"/>
    <w:rsid w:val="004868F2"/>
    <w:rsid w:val="0048722F"/>
    <w:rsid w:val="0048782B"/>
    <w:rsid w:val="00487EF4"/>
    <w:rsid w:val="00490066"/>
    <w:rsid w:val="004902BD"/>
    <w:rsid w:val="00490ED3"/>
    <w:rsid w:val="004917BB"/>
    <w:rsid w:val="0049212F"/>
    <w:rsid w:val="0049344C"/>
    <w:rsid w:val="004934D2"/>
    <w:rsid w:val="0049368F"/>
    <w:rsid w:val="004938BA"/>
    <w:rsid w:val="00493CCE"/>
    <w:rsid w:val="004941C2"/>
    <w:rsid w:val="00494910"/>
    <w:rsid w:val="0049498F"/>
    <w:rsid w:val="00494F06"/>
    <w:rsid w:val="0049534D"/>
    <w:rsid w:val="004959CA"/>
    <w:rsid w:val="00495C9D"/>
    <w:rsid w:val="00495CD3"/>
    <w:rsid w:val="00496231"/>
    <w:rsid w:val="00496561"/>
    <w:rsid w:val="0049677E"/>
    <w:rsid w:val="004967C6"/>
    <w:rsid w:val="0049691F"/>
    <w:rsid w:val="00496C28"/>
    <w:rsid w:val="00496E26"/>
    <w:rsid w:val="0049729E"/>
    <w:rsid w:val="004972DD"/>
    <w:rsid w:val="004973A2"/>
    <w:rsid w:val="00497764"/>
    <w:rsid w:val="00497903"/>
    <w:rsid w:val="004A0144"/>
    <w:rsid w:val="004A03AD"/>
    <w:rsid w:val="004A058B"/>
    <w:rsid w:val="004A0AD4"/>
    <w:rsid w:val="004A1130"/>
    <w:rsid w:val="004A11A4"/>
    <w:rsid w:val="004A193B"/>
    <w:rsid w:val="004A1BA9"/>
    <w:rsid w:val="004A1D26"/>
    <w:rsid w:val="004A281C"/>
    <w:rsid w:val="004A2C91"/>
    <w:rsid w:val="004A2CF4"/>
    <w:rsid w:val="004A307F"/>
    <w:rsid w:val="004A33C3"/>
    <w:rsid w:val="004A3586"/>
    <w:rsid w:val="004A39B2"/>
    <w:rsid w:val="004A3EC0"/>
    <w:rsid w:val="004A3FC8"/>
    <w:rsid w:val="004A4204"/>
    <w:rsid w:val="004A58A7"/>
    <w:rsid w:val="004A5C95"/>
    <w:rsid w:val="004A7322"/>
    <w:rsid w:val="004A76D5"/>
    <w:rsid w:val="004A7CCF"/>
    <w:rsid w:val="004B06A8"/>
    <w:rsid w:val="004B11E0"/>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64AF"/>
    <w:rsid w:val="004B6900"/>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A91"/>
    <w:rsid w:val="004C5DD5"/>
    <w:rsid w:val="004C5E9F"/>
    <w:rsid w:val="004C6519"/>
    <w:rsid w:val="004C662E"/>
    <w:rsid w:val="004C666A"/>
    <w:rsid w:val="004C69F7"/>
    <w:rsid w:val="004C6B93"/>
    <w:rsid w:val="004C7107"/>
    <w:rsid w:val="004C7423"/>
    <w:rsid w:val="004C746A"/>
    <w:rsid w:val="004C746B"/>
    <w:rsid w:val="004D0716"/>
    <w:rsid w:val="004D0C38"/>
    <w:rsid w:val="004D0E4E"/>
    <w:rsid w:val="004D19A2"/>
    <w:rsid w:val="004D262C"/>
    <w:rsid w:val="004D2967"/>
    <w:rsid w:val="004D4409"/>
    <w:rsid w:val="004D4432"/>
    <w:rsid w:val="004D4FD0"/>
    <w:rsid w:val="004D4FE0"/>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471"/>
    <w:rsid w:val="004E1AA9"/>
    <w:rsid w:val="004E1B1F"/>
    <w:rsid w:val="004E1EAD"/>
    <w:rsid w:val="004E223A"/>
    <w:rsid w:val="004E2CFC"/>
    <w:rsid w:val="004E3360"/>
    <w:rsid w:val="004E488E"/>
    <w:rsid w:val="004E5BEC"/>
    <w:rsid w:val="004E5CBF"/>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E7"/>
    <w:rsid w:val="004F2C81"/>
    <w:rsid w:val="004F3184"/>
    <w:rsid w:val="004F353A"/>
    <w:rsid w:val="004F3A92"/>
    <w:rsid w:val="004F3DB4"/>
    <w:rsid w:val="004F3EB1"/>
    <w:rsid w:val="004F4626"/>
    <w:rsid w:val="004F4F9E"/>
    <w:rsid w:val="004F51FD"/>
    <w:rsid w:val="004F5A6B"/>
    <w:rsid w:val="004F774A"/>
    <w:rsid w:val="004F7900"/>
    <w:rsid w:val="00500113"/>
    <w:rsid w:val="005007B4"/>
    <w:rsid w:val="00500D94"/>
    <w:rsid w:val="005017E3"/>
    <w:rsid w:val="00501999"/>
    <w:rsid w:val="00501BC7"/>
    <w:rsid w:val="00501C5E"/>
    <w:rsid w:val="0050202C"/>
    <w:rsid w:val="0050208A"/>
    <w:rsid w:val="00502180"/>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7493"/>
    <w:rsid w:val="0050769D"/>
    <w:rsid w:val="00507BD2"/>
    <w:rsid w:val="00507E48"/>
    <w:rsid w:val="00507F91"/>
    <w:rsid w:val="005100B5"/>
    <w:rsid w:val="00510355"/>
    <w:rsid w:val="00510503"/>
    <w:rsid w:val="00511182"/>
    <w:rsid w:val="00511331"/>
    <w:rsid w:val="005116DA"/>
    <w:rsid w:val="00511700"/>
    <w:rsid w:val="005132C4"/>
    <w:rsid w:val="005133A9"/>
    <w:rsid w:val="005136DA"/>
    <w:rsid w:val="00513A71"/>
    <w:rsid w:val="00514753"/>
    <w:rsid w:val="00514BFA"/>
    <w:rsid w:val="005154FE"/>
    <w:rsid w:val="00515665"/>
    <w:rsid w:val="00515732"/>
    <w:rsid w:val="005158DC"/>
    <w:rsid w:val="005159D4"/>
    <w:rsid w:val="00516550"/>
    <w:rsid w:val="0051709D"/>
    <w:rsid w:val="0051721B"/>
    <w:rsid w:val="00517A7B"/>
    <w:rsid w:val="00517A8E"/>
    <w:rsid w:val="00520746"/>
    <w:rsid w:val="00520852"/>
    <w:rsid w:val="00521140"/>
    <w:rsid w:val="0052168E"/>
    <w:rsid w:val="005216F9"/>
    <w:rsid w:val="0052175D"/>
    <w:rsid w:val="00521F49"/>
    <w:rsid w:val="0052244B"/>
    <w:rsid w:val="00522910"/>
    <w:rsid w:val="005229C2"/>
    <w:rsid w:val="00522BBC"/>
    <w:rsid w:val="00524554"/>
    <w:rsid w:val="0052558A"/>
    <w:rsid w:val="00525C9E"/>
    <w:rsid w:val="00526971"/>
    <w:rsid w:val="005271F1"/>
    <w:rsid w:val="00527A2B"/>
    <w:rsid w:val="00527BB4"/>
    <w:rsid w:val="005302F4"/>
    <w:rsid w:val="0053032E"/>
    <w:rsid w:val="00530745"/>
    <w:rsid w:val="00530779"/>
    <w:rsid w:val="0053090B"/>
    <w:rsid w:val="005313EC"/>
    <w:rsid w:val="00531523"/>
    <w:rsid w:val="00531770"/>
    <w:rsid w:val="0053183B"/>
    <w:rsid w:val="00531889"/>
    <w:rsid w:val="00531CAC"/>
    <w:rsid w:val="005321F6"/>
    <w:rsid w:val="005323E1"/>
    <w:rsid w:val="0053276F"/>
    <w:rsid w:val="00532967"/>
    <w:rsid w:val="00532B1E"/>
    <w:rsid w:val="00532FC0"/>
    <w:rsid w:val="005330F9"/>
    <w:rsid w:val="0053350F"/>
    <w:rsid w:val="005337B7"/>
    <w:rsid w:val="00533A0B"/>
    <w:rsid w:val="00533AD6"/>
    <w:rsid w:val="005355E8"/>
    <w:rsid w:val="00535CCB"/>
    <w:rsid w:val="00536014"/>
    <w:rsid w:val="005363B2"/>
    <w:rsid w:val="0053676E"/>
    <w:rsid w:val="00536D73"/>
    <w:rsid w:val="00536DA9"/>
    <w:rsid w:val="005371F2"/>
    <w:rsid w:val="005374E5"/>
    <w:rsid w:val="00537674"/>
    <w:rsid w:val="00537A5A"/>
    <w:rsid w:val="005409FB"/>
    <w:rsid w:val="00540D09"/>
    <w:rsid w:val="00540F38"/>
    <w:rsid w:val="0054153D"/>
    <w:rsid w:val="00541718"/>
    <w:rsid w:val="00541FF0"/>
    <w:rsid w:val="00542536"/>
    <w:rsid w:val="00542731"/>
    <w:rsid w:val="005434BD"/>
    <w:rsid w:val="00543B18"/>
    <w:rsid w:val="00543C36"/>
    <w:rsid w:val="005442EB"/>
    <w:rsid w:val="005446EE"/>
    <w:rsid w:val="005449F4"/>
    <w:rsid w:val="0054572C"/>
    <w:rsid w:val="00545A74"/>
    <w:rsid w:val="00545DC3"/>
    <w:rsid w:val="00545DCF"/>
    <w:rsid w:val="005460FF"/>
    <w:rsid w:val="00546161"/>
    <w:rsid w:val="00546188"/>
    <w:rsid w:val="0054636D"/>
    <w:rsid w:val="005465E4"/>
    <w:rsid w:val="00546AEC"/>
    <w:rsid w:val="0054775F"/>
    <w:rsid w:val="00547A24"/>
    <w:rsid w:val="00547A69"/>
    <w:rsid w:val="00547BBC"/>
    <w:rsid w:val="00547C53"/>
    <w:rsid w:val="0055018E"/>
    <w:rsid w:val="00550633"/>
    <w:rsid w:val="00550A9E"/>
    <w:rsid w:val="00550BB5"/>
    <w:rsid w:val="00550F97"/>
    <w:rsid w:val="00550F9F"/>
    <w:rsid w:val="0055100F"/>
    <w:rsid w:val="0055107B"/>
    <w:rsid w:val="00551C2F"/>
    <w:rsid w:val="00551C67"/>
    <w:rsid w:val="00551DC1"/>
    <w:rsid w:val="005523D4"/>
    <w:rsid w:val="00552708"/>
    <w:rsid w:val="00552AF5"/>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804"/>
    <w:rsid w:val="00556BA4"/>
    <w:rsid w:val="005577B9"/>
    <w:rsid w:val="00557C31"/>
    <w:rsid w:val="00560B42"/>
    <w:rsid w:val="00560D81"/>
    <w:rsid w:val="00560E40"/>
    <w:rsid w:val="00561AC0"/>
    <w:rsid w:val="00561D6E"/>
    <w:rsid w:val="00561DA6"/>
    <w:rsid w:val="00561DAF"/>
    <w:rsid w:val="0056223F"/>
    <w:rsid w:val="0056233D"/>
    <w:rsid w:val="00562ACA"/>
    <w:rsid w:val="00562B49"/>
    <w:rsid w:val="005632D2"/>
    <w:rsid w:val="00563381"/>
    <w:rsid w:val="0056367B"/>
    <w:rsid w:val="00563DBF"/>
    <w:rsid w:val="005641F8"/>
    <w:rsid w:val="00564987"/>
    <w:rsid w:val="00564D70"/>
    <w:rsid w:val="00564E15"/>
    <w:rsid w:val="00564F9B"/>
    <w:rsid w:val="00565D0D"/>
    <w:rsid w:val="005663AA"/>
    <w:rsid w:val="00566755"/>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8A0"/>
    <w:rsid w:val="00575B87"/>
    <w:rsid w:val="00575E86"/>
    <w:rsid w:val="00575F94"/>
    <w:rsid w:val="005762A9"/>
    <w:rsid w:val="00576414"/>
    <w:rsid w:val="00576D1A"/>
    <w:rsid w:val="00576FAE"/>
    <w:rsid w:val="00577479"/>
    <w:rsid w:val="0057765D"/>
    <w:rsid w:val="00577C9B"/>
    <w:rsid w:val="00577E96"/>
    <w:rsid w:val="00581162"/>
    <w:rsid w:val="005813ED"/>
    <w:rsid w:val="00581E32"/>
    <w:rsid w:val="005826F2"/>
    <w:rsid w:val="00582B80"/>
    <w:rsid w:val="00582F37"/>
    <w:rsid w:val="005834C1"/>
    <w:rsid w:val="005835CE"/>
    <w:rsid w:val="00583708"/>
    <w:rsid w:val="005840EF"/>
    <w:rsid w:val="00584EBF"/>
    <w:rsid w:val="005872FF"/>
    <w:rsid w:val="00587A66"/>
    <w:rsid w:val="005900F6"/>
    <w:rsid w:val="00591342"/>
    <w:rsid w:val="00591C48"/>
    <w:rsid w:val="00591E0A"/>
    <w:rsid w:val="00592037"/>
    <w:rsid w:val="00592141"/>
    <w:rsid w:val="0059314D"/>
    <w:rsid w:val="00593256"/>
    <w:rsid w:val="005932F8"/>
    <w:rsid w:val="00593832"/>
    <w:rsid w:val="0059399C"/>
    <w:rsid w:val="005949D3"/>
    <w:rsid w:val="00595270"/>
    <w:rsid w:val="005956AF"/>
    <w:rsid w:val="00596A08"/>
    <w:rsid w:val="00596BF0"/>
    <w:rsid w:val="00596C44"/>
    <w:rsid w:val="005975DD"/>
    <w:rsid w:val="00597E72"/>
    <w:rsid w:val="005A0B13"/>
    <w:rsid w:val="005A1666"/>
    <w:rsid w:val="005A1712"/>
    <w:rsid w:val="005A17E0"/>
    <w:rsid w:val="005A1A27"/>
    <w:rsid w:val="005A1C56"/>
    <w:rsid w:val="005A21D8"/>
    <w:rsid w:val="005A23F4"/>
    <w:rsid w:val="005A29CC"/>
    <w:rsid w:val="005A2B0D"/>
    <w:rsid w:val="005A2E63"/>
    <w:rsid w:val="005A2FE8"/>
    <w:rsid w:val="005A30DD"/>
    <w:rsid w:val="005A363D"/>
    <w:rsid w:val="005A3A57"/>
    <w:rsid w:val="005A4126"/>
    <w:rsid w:val="005A4E78"/>
    <w:rsid w:val="005A5164"/>
    <w:rsid w:val="005A51F3"/>
    <w:rsid w:val="005A5BF5"/>
    <w:rsid w:val="005A5EDB"/>
    <w:rsid w:val="005A6160"/>
    <w:rsid w:val="005A6E76"/>
    <w:rsid w:val="005A71B1"/>
    <w:rsid w:val="005A7473"/>
    <w:rsid w:val="005A74EC"/>
    <w:rsid w:val="005A775C"/>
    <w:rsid w:val="005A7DBF"/>
    <w:rsid w:val="005A7DFE"/>
    <w:rsid w:val="005A7E6E"/>
    <w:rsid w:val="005B02DB"/>
    <w:rsid w:val="005B0906"/>
    <w:rsid w:val="005B0ACF"/>
    <w:rsid w:val="005B0B6A"/>
    <w:rsid w:val="005B0C16"/>
    <w:rsid w:val="005B11CA"/>
    <w:rsid w:val="005B1403"/>
    <w:rsid w:val="005B1A41"/>
    <w:rsid w:val="005B1DF8"/>
    <w:rsid w:val="005B2737"/>
    <w:rsid w:val="005B2812"/>
    <w:rsid w:val="005B28FA"/>
    <w:rsid w:val="005B2DBC"/>
    <w:rsid w:val="005B315E"/>
    <w:rsid w:val="005B338E"/>
    <w:rsid w:val="005B3460"/>
    <w:rsid w:val="005B377A"/>
    <w:rsid w:val="005B3862"/>
    <w:rsid w:val="005B3A37"/>
    <w:rsid w:val="005B3FAB"/>
    <w:rsid w:val="005B4147"/>
    <w:rsid w:val="005B521B"/>
    <w:rsid w:val="005B5644"/>
    <w:rsid w:val="005B5758"/>
    <w:rsid w:val="005B585E"/>
    <w:rsid w:val="005B5B6B"/>
    <w:rsid w:val="005B5BBC"/>
    <w:rsid w:val="005B5E11"/>
    <w:rsid w:val="005B603B"/>
    <w:rsid w:val="005B657C"/>
    <w:rsid w:val="005B6812"/>
    <w:rsid w:val="005B6820"/>
    <w:rsid w:val="005B6AC5"/>
    <w:rsid w:val="005B7643"/>
    <w:rsid w:val="005C018A"/>
    <w:rsid w:val="005C01DA"/>
    <w:rsid w:val="005C0304"/>
    <w:rsid w:val="005C04E3"/>
    <w:rsid w:val="005C0FC0"/>
    <w:rsid w:val="005C1003"/>
    <w:rsid w:val="005C107D"/>
    <w:rsid w:val="005C12DA"/>
    <w:rsid w:val="005C1DB1"/>
    <w:rsid w:val="005C23B6"/>
    <w:rsid w:val="005C3358"/>
    <w:rsid w:val="005C4256"/>
    <w:rsid w:val="005C457B"/>
    <w:rsid w:val="005C5031"/>
    <w:rsid w:val="005C55AE"/>
    <w:rsid w:val="005C5E3D"/>
    <w:rsid w:val="005C6379"/>
    <w:rsid w:val="005C6AC3"/>
    <w:rsid w:val="005C6B2B"/>
    <w:rsid w:val="005C704E"/>
    <w:rsid w:val="005C73F7"/>
    <w:rsid w:val="005C76DD"/>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E07A8"/>
    <w:rsid w:val="005E1D05"/>
    <w:rsid w:val="005E2094"/>
    <w:rsid w:val="005E2368"/>
    <w:rsid w:val="005E2648"/>
    <w:rsid w:val="005E2EA8"/>
    <w:rsid w:val="005E3031"/>
    <w:rsid w:val="005E3B6B"/>
    <w:rsid w:val="005E4192"/>
    <w:rsid w:val="005E438E"/>
    <w:rsid w:val="005E43D0"/>
    <w:rsid w:val="005E4FC1"/>
    <w:rsid w:val="005E57C5"/>
    <w:rsid w:val="005E5DF2"/>
    <w:rsid w:val="005E611E"/>
    <w:rsid w:val="005E6615"/>
    <w:rsid w:val="005E6AEC"/>
    <w:rsid w:val="005E6D19"/>
    <w:rsid w:val="005E7E67"/>
    <w:rsid w:val="005E7F77"/>
    <w:rsid w:val="005F018D"/>
    <w:rsid w:val="005F024D"/>
    <w:rsid w:val="005F0285"/>
    <w:rsid w:val="005F0A79"/>
    <w:rsid w:val="005F0CAC"/>
    <w:rsid w:val="005F0E7D"/>
    <w:rsid w:val="005F0F02"/>
    <w:rsid w:val="005F0F93"/>
    <w:rsid w:val="005F1A11"/>
    <w:rsid w:val="005F1D05"/>
    <w:rsid w:val="005F1DF9"/>
    <w:rsid w:val="005F20C1"/>
    <w:rsid w:val="005F3287"/>
    <w:rsid w:val="005F3897"/>
    <w:rsid w:val="005F3C0D"/>
    <w:rsid w:val="005F3C1F"/>
    <w:rsid w:val="005F407C"/>
    <w:rsid w:val="005F4365"/>
    <w:rsid w:val="005F44DB"/>
    <w:rsid w:val="005F4549"/>
    <w:rsid w:val="005F4849"/>
    <w:rsid w:val="005F4A56"/>
    <w:rsid w:val="005F4C01"/>
    <w:rsid w:val="005F4ECA"/>
    <w:rsid w:val="005F4EEE"/>
    <w:rsid w:val="005F4FCA"/>
    <w:rsid w:val="005F509F"/>
    <w:rsid w:val="005F51C9"/>
    <w:rsid w:val="005F52A4"/>
    <w:rsid w:val="005F5993"/>
    <w:rsid w:val="005F5C11"/>
    <w:rsid w:val="005F5E7E"/>
    <w:rsid w:val="005F61D7"/>
    <w:rsid w:val="005F688D"/>
    <w:rsid w:val="005F6E7F"/>
    <w:rsid w:val="005F7CDF"/>
    <w:rsid w:val="005F7E60"/>
    <w:rsid w:val="006002B1"/>
    <w:rsid w:val="00600324"/>
    <w:rsid w:val="00600375"/>
    <w:rsid w:val="00600CF1"/>
    <w:rsid w:val="00601533"/>
    <w:rsid w:val="00601CE5"/>
    <w:rsid w:val="00602222"/>
    <w:rsid w:val="00602E25"/>
    <w:rsid w:val="0060348E"/>
    <w:rsid w:val="006039A2"/>
    <w:rsid w:val="00603BF8"/>
    <w:rsid w:val="00603CAA"/>
    <w:rsid w:val="00604541"/>
    <w:rsid w:val="006045E1"/>
    <w:rsid w:val="006046B4"/>
    <w:rsid w:val="006046C0"/>
    <w:rsid w:val="00604847"/>
    <w:rsid w:val="0060484A"/>
    <w:rsid w:val="00605539"/>
    <w:rsid w:val="00606039"/>
    <w:rsid w:val="006061DA"/>
    <w:rsid w:val="0060638C"/>
    <w:rsid w:val="006068FE"/>
    <w:rsid w:val="00606BA8"/>
    <w:rsid w:val="00606C6E"/>
    <w:rsid w:val="00606D31"/>
    <w:rsid w:val="00606DC1"/>
    <w:rsid w:val="0060768B"/>
    <w:rsid w:val="0060781F"/>
    <w:rsid w:val="0061078D"/>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5CC8"/>
    <w:rsid w:val="006160D6"/>
    <w:rsid w:val="00616693"/>
    <w:rsid w:val="00616712"/>
    <w:rsid w:val="00616C83"/>
    <w:rsid w:val="006172F8"/>
    <w:rsid w:val="006179FF"/>
    <w:rsid w:val="0062001E"/>
    <w:rsid w:val="006200EB"/>
    <w:rsid w:val="006207C8"/>
    <w:rsid w:val="00620C5D"/>
    <w:rsid w:val="00621811"/>
    <w:rsid w:val="00621A17"/>
    <w:rsid w:val="00621ACD"/>
    <w:rsid w:val="00621C83"/>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50CE"/>
    <w:rsid w:val="006254AF"/>
    <w:rsid w:val="00625C4E"/>
    <w:rsid w:val="00625DD1"/>
    <w:rsid w:val="006266DA"/>
    <w:rsid w:val="00626A10"/>
    <w:rsid w:val="00626FA7"/>
    <w:rsid w:val="00626FEC"/>
    <w:rsid w:val="00627254"/>
    <w:rsid w:val="006273DB"/>
    <w:rsid w:val="006277E0"/>
    <w:rsid w:val="00627BDA"/>
    <w:rsid w:val="00627DAE"/>
    <w:rsid w:val="006300DF"/>
    <w:rsid w:val="00631AA1"/>
    <w:rsid w:val="00631E52"/>
    <w:rsid w:val="00632ACE"/>
    <w:rsid w:val="00632E10"/>
    <w:rsid w:val="0063304E"/>
    <w:rsid w:val="0063307E"/>
    <w:rsid w:val="00633120"/>
    <w:rsid w:val="00633C1E"/>
    <w:rsid w:val="00633E86"/>
    <w:rsid w:val="006343B1"/>
    <w:rsid w:val="00634751"/>
    <w:rsid w:val="00634D4D"/>
    <w:rsid w:val="00635060"/>
    <w:rsid w:val="00635165"/>
    <w:rsid w:val="006353AC"/>
    <w:rsid w:val="006355C2"/>
    <w:rsid w:val="0063577C"/>
    <w:rsid w:val="00635973"/>
    <w:rsid w:val="00635A54"/>
    <w:rsid w:val="00635E14"/>
    <w:rsid w:val="00635E74"/>
    <w:rsid w:val="006363CF"/>
    <w:rsid w:val="0063753E"/>
    <w:rsid w:val="0063755B"/>
    <w:rsid w:val="00640181"/>
    <w:rsid w:val="00640582"/>
    <w:rsid w:val="00640AA7"/>
    <w:rsid w:val="00640BF0"/>
    <w:rsid w:val="00641941"/>
    <w:rsid w:val="00641949"/>
    <w:rsid w:val="00641969"/>
    <w:rsid w:val="006421B5"/>
    <w:rsid w:val="0064242A"/>
    <w:rsid w:val="00642933"/>
    <w:rsid w:val="00643D0C"/>
    <w:rsid w:val="00643DE6"/>
    <w:rsid w:val="00644108"/>
    <w:rsid w:val="0064457F"/>
    <w:rsid w:val="00645216"/>
    <w:rsid w:val="00645975"/>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EEB"/>
    <w:rsid w:val="00652024"/>
    <w:rsid w:val="0065225F"/>
    <w:rsid w:val="00652291"/>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5AF"/>
    <w:rsid w:val="00656C65"/>
    <w:rsid w:val="00656EAF"/>
    <w:rsid w:val="00657118"/>
    <w:rsid w:val="00657676"/>
    <w:rsid w:val="0065769A"/>
    <w:rsid w:val="00660074"/>
    <w:rsid w:val="00661068"/>
    <w:rsid w:val="00661775"/>
    <w:rsid w:val="00661BE9"/>
    <w:rsid w:val="0066231A"/>
    <w:rsid w:val="00663040"/>
    <w:rsid w:val="006631C9"/>
    <w:rsid w:val="006633F4"/>
    <w:rsid w:val="006636F0"/>
    <w:rsid w:val="00663D90"/>
    <w:rsid w:val="00663DEC"/>
    <w:rsid w:val="006640A0"/>
    <w:rsid w:val="00664860"/>
    <w:rsid w:val="0066534C"/>
    <w:rsid w:val="00665438"/>
    <w:rsid w:val="0066560F"/>
    <w:rsid w:val="00665681"/>
    <w:rsid w:val="0066603B"/>
    <w:rsid w:val="006666D0"/>
    <w:rsid w:val="00666BF2"/>
    <w:rsid w:val="0066753E"/>
    <w:rsid w:val="00667C39"/>
    <w:rsid w:val="00667E34"/>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D87"/>
    <w:rsid w:val="006749F7"/>
    <w:rsid w:val="00675045"/>
    <w:rsid w:val="006753D9"/>
    <w:rsid w:val="006759FA"/>
    <w:rsid w:val="00675C5A"/>
    <w:rsid w:val="006760CF"/>
    <w:rsid w:val="00676136"/>
    <w:rsid w:val="00676A94"/>
    <w:rsid w:val="00676B90"/>
    <w:rsid w:val="0067747F"/>
    <w:rsid w:val="006777AA"/>
    <w:rsid w:val="00677B50"/>
    <w:rsid w:val="00677D53"/>
    <w:rsid w:val="00677D89"/>
    <w:rsid w:val="00680297"/>
    <w:rsid w:val="0068094C"/>
    <w:rsid w:val="00680C7E"/>
    <w:rsid w:val="00681014"/>
    <w:rsid w:val="00681625"/>
    <w:rsid w:val="00681644"/>
    <w:rsid w:val="00681710"/>
    <w:rsid w:val="00681A01"/>
    <w:rsid w:val="006824B2"/>
    <w:rsid w:val="0068264B"/>
    <w:rsid w:val="006831A7"/>
    <w:rsid w:val="006833B6"/>
    <w:rsid w:val="00683CAA"/>
    <w:rsid w:val="00683EE7"/>
    <w:rsid w:val="006843AC"/>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91430"/>
    <w:rsid w:val="0069232D"/>
    <w:rsid w:val="00692714"/>
    <w:rsid w:val="00692BAF"/>
    <w:rsid w:val="0069337A"/>
    <w:rsid w:val="00693811"/>
    <w:rsid w:val="006941A9"/>
    <w:rsid w:val="006947EE"/>
    <w:rsid w:val="00694C52"/>
    <w:rsid w:val="006959B0"/>
    <w:rsid w:val="00695DCC"/>
    <w:rsid w:val="006960B1"/>
    <w:rsid w:val="006962EC"/>
    <w:rsid w:val="00696571"/>
    <w:rsid w:val="006967B3"/>
    <w:rsid w:val="006971AC"/>
    <w:rsid w:val="00697C56"/>
    <w:rsid w:val="006A07B1"/>
    <w:rsid w:val="006A0ABF"/>
    <w:rsid w:val="006A0E3B"/>
    <w:rsid w:val="006A1183"/>
    <w:rsid w:val="006A12A8"/>
    <w:rsid w:val="006A17A8"/>
    <w:rsid w:val="006A1884"/>
    <w:rsid w:val="006A2535"/>
    <w:rsid w:val="006A28E9"/>
    <w:rsid w:val="006A29CA"/>
    <w:rsid w:val="006A2E88"/>
    <w:rsid w:val="006A3126"/>
    <w:rsid w:val="006A3A17"/>
    <w:rsid w:val="006A4071"/>
    <w:rsid w:val="006A4662"/>
    <w:rsid w:val="006A53CC"/>
    <w:rsid w:val="006A61B6"/>
    <w:rsid w:val="006A630A"/>
    <w:rsid w:val="006A639F"/>
    <w:rsid w:val="006A67A3"/>
    <w:rsid w:val="006A7541"/>
    <w:rsid w:val="006A7C62"/>
    <w:rsid w:val="006B0C51"/>
    <w:rsid w:val="006B0F65"/>
    <w:rsid w:val="006B1416"/>
    <w:rsid w:val="006B21F6"/>
    <w:rsid w:val="006B290A"/>
    <w:rsid w:val="006B42DD"/>
    <w:rsid w:val="006B48F2"/>
    <w:rsid w:val="006B4E64"/>
    <w:rsid w:val="006B66FD"/>
    <w:rsid w:val="006B6EF8"/>
    <w:rsid w:val="006B7018"/>
    <w:rsid w:val="006B7322"/>
    <w:rsid w:val="006B7524"/>
    <w:rsid w:val="006B7DB7"/>
    <w:rsid w:val="006B7E73"/>
    <w:rsid w:val="006C0404"/>
    <w:rsid w:val="006C059D"/>
    <w:rsid w:val="006C0603"/>
    <w:rsid w:val="006C068E"/>
    <w:rsid w:val="006C06CB"/>
    <w:rsid w:val="006C0A4F"/>
    <w:rsid w:val="006C1493"/>
    <w:rsid w:val="006C1509"/>
    <w:rsid w:val="006C191E"/>
    <w:rsid w:val="006C1BBE"/>
    <w:rsid w:val="006C2007"/>
    <w:rsid w:val="006C2FF5"/>
    <w:rsid w:val="006C30EF"/>
    <w:rsid w:val="006C34E8"/>
    <w:rsid w:val="006C3A59"/>
    <w:rsid w:val="006C3EF6"/>
    <w:rsid w:val="006C48E4"/>
    <w:rsid w:val="006C48F2"/>
    <w:rsid w:val="006C5D03"/>
    <w:rsid w:val="006C5E12"/>
    <w:rsid w:val="006C5F30"/>
    <w:rsid w:val="006C5FB6"/>
    <w:rsid w:val="006C6018"/>
    <w:rsid w:val="006C668F"/>
    <w:rsid w:val="006C6D6A"/>
    <w:rsid w:val="006C76F3"/>
    <w:rsid w:val="006C7A76"/>
    <w:rsid w:val="006D0238"/>
    <w:rsid w:val="006D0E73"/>
    <w:rsid w:val="006D0ED3"/>
    <w:rsid w:val="006D1091"/>
    <w:rsid w:val="006D12A5"/>
    <w:rsid w:val="006D16EC"/>
    <w:rsid w:val="006D18D3"/>
    <w:rsid w:val="006D22BE"/>
    <w:rsid w:val="006D2576"/>
    <w:rsid w:val="006D27AE"/>
    <w:rsid w:val="006D27D3"/>
    <w:rsid w:val="006D2883"/>
    <w:rsid w:val="006D311F"/>
    <w:rsid w:val="006D338A"/>
    <w:rsid w:val="006D33E3"/>
    <w:rsid w:val="006D3A46"/>
    <w:rsid w:val="006D41A8"/>
    <w:rsid w:val="006D4972"/>
    <w:rsid w:val="006D4E8D"/>
    <w:rsid w:val="006D4F9B"/>
    <w:rsid w:val="006D4FAD"/>
    <w:rsid w:val="006D5427"/>
    <w:rsid w:val="006D5565"/>
    <w:rsid w:val="006D5C4F"/>
    <w:rsid w:val="006D5FF5"/>
    <w:rsid w:val="006D61A7"/>
    <w:rsid w:val="006D662D"/>
    <w:rsid w:val="006D770B"/>
    <w:rsid w:val="006D7B22"/>
    <w:rsid w:val="006D7F3C"/>
    <w:rsid w:val="006E03D1"/>
    <w:rsid w:val="006E0949"/>
    <w:rsid w:val="006E09F2"/>
    <w:rsid w:val="006E16F8"/>
    <w:rsid w:val="006E1765"/>
    <w:rsid w:val="006E1800"/>
    <w:rsid w:val="006E1CA2"/>
    <w:rsid w:val="006E1FB7"/>
    <w:rsid w:val="006E23C9"/>
    <w:rsid w:val="006E266D"/>
    <w:rsid w:val="006E29CE"/>
    <w:rsid w:val="006E354B"/>
    <w:rsid w:val="006E371D"/>
    <w:rsid w:val="006E3845"/>
    <w:rsid w:val="006E3B4F"/>
    <w:rsid w:val="006E4A46"/>
    <w:rsid w:val="006E4F46"/>
    <w:rsid w:val="006E4FEA"/>
    <w:rsid w:val="006E5831"/>
    <w:rsid w:val="006E5F5B"/>
    <w:rsid w:val="006E647A"/>
    <w:rsid w:val="006E651F"/>
    <w:rsid w:val="006E7851"/>
    <w:rsid w:val="006F071A"/>
    <w:rsid w:val="006F0875"/>
    <w:rsid w:val="006F0BD5"/>
    <w:rsid w:val="006F0E40"/>
    <w:rsid w:val="006F1044"/>
    <w:rsid w:val="006F189D"/>
    <w:rsid w:val="006F18DF"/>
    <w:rsid w:val="006F1B85"/>
    <w:rsid w:val="006F1D04"/>
    <w:rsid w:val="006F266A"/>
    <w:rsid w:val="006F28EB"/>
    <w:rsid w:val="006F2B6B"/>
    <w:rsid w:val="006F30B8"/>
    <w:rsid w:val="006F3259"/>
    <w:rsid w:val="006F3550"/>
    <w:rsid w:val="006F39B7"/>
    <w:rsid w:val="006F3E28"/>
    <w:rsid w:val="006F499E"/>
    <w:rsid w:val="006F4CDF"/>
    <w:rsid w:val="006F5003"/>
    <w:rsid w:val="006F5348"/>
    <w:rsid w:val="006F599A"/>
    <w:rsid w:val="006F60C9"/>
    <w:rsid w:val="006F658C"/>
    <w:rsid w:val="006F6A03"/>
    <w:rsid w:val="006F6D02"/>
    <w:rsid w:val="006F73BD"/>
    <w:rsid w:val="006F7716"/>
    <w:rsid w:val="006F78E3"/>
    <w:rsid w:val="006F7E99"/>
    <w:rsid w:val="007010B6"/>
    <w:rsid w:val="00701558"/>
    <w:rsid w:val="007017A6"/>
    <w:rsid w:val="00701A9B"/>
    <w:rsid w:val="00702086"/>
    <w:rsid w:val="0070213B"/>
    <w:rsid w:val="00702173"/>
    <w:rsid w:val="007021DF"/>
    <w:rsid w:val="00702255"/>
    <w:rsid w:val="00702609"/>
    <w:rsid w:val="007026BC"/>
    <w:rsid w:val="00702C45"/>
    <w:rsid w:val="00703BA1"/>
    <w:rsid w:val="00703BA3"/>
    <w:rsid w:val="00703EDF"/>
    <w:rsid w:val="007047E8"/>
    <w:rsid w:val="00704D00"/>
    <w:rsid w:val="00704F27"/>
    <w:rsid w:val="007051CA"/>
    <w:rsid w:val="007053EA"/>
    <w:rsid w:val="007055E4"/>
    <w:rsid w:val="00706F0D"/>
    <w:rsid w:val="0070765B"/>
    <w:rsid w:val="00707DE7"/>
    <w:rsid w:val="00707EE6"/>
    <w:rsid w:val="007110BB"/>
    <w:rsid w:val="00711278"/>
    <w:rsid w:val="00711E8E"/>
    <w:rsid w:val="00712672"/>
    <w:rsid w:val="00712A9D"/>
    <w:rsid w:val="00712FED"/>
    <w:rsid w:val="0071345E"/>
    <w:rsid w:val="0071361A"/>
    <w:rsid w:val="00713E45"/>
    <w:rsid w:val="00713F57"/>
    <w:rsid w:val="00713F9A"/>
    <w:rsid w:val="0071414B"/>
    <w:rsid w:val="007146F6"/>
    <w:rsid w:val="007149B8"/>
    <w:rsid w:val="007152B3"/>
    <w:rsid w:val="0071629A"/>
    <w:rsid w:val="00716416"/>
    <w:rsid w:val="007169A0"/>
    <w:rsid w:val="00716A1F"/>
    <w:rsid w:val="0071713B"/>
    <w:rsid w:val="00717265"/>
    <w:rsid w:val="007172DE"/>
    <w:rsid w:val="007173B2"/>
    <w:rsid w:val="0071753F"/>
    <w:rsid w:val="00717653"/>
    <w:rsid w:val="00717C23"/>
    <w:rsid w:val="007200FF"/>
    <w:rsid w:val="0072053D"/>
    <w:rsid w:val="00720EB5"/>
    <w:rsid w:val="00720F8A"/>
    <w:rsid w:val="007212B9"/>
    <w:rsid w:val="0072288C"/>
    <w:rsid w:val="00722DE4"/>
    <w:rsid w:val="007235BD"/>
    <w:rsid w:val="007236D4"/>
    <w:rsid w:val="007239AE"/>
    <w:rsid w:val="00724AEF"/>
    <w:rsid w:val="00724CE2"/>
    <w:rsid w:val="0072511B"/>
    <w:rsid w:val="0072550A"/>
    <w:rsid w:val="007256CF"/>
    <w:rsid w:val="007258EC"/>
    <w:rsid w:val="00725F2D"/>
    <w:rsid w:val="00726397"/>
    <w:rsid w:val="007264D5"/>
    <w:rsid w:val="00726860"/>
    <w:rsid w:val="00726D96"/>
    <w:rsid w:val="00727721"/>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3B"/>
    <w:rsid w:val="007342D1"/>
    <w:rsid w:val="0073436E"/>
    <w:rsid w:val="007346D1"/>
    <w:rsid w:val="007347F5"/>
    <w:rsid w:val="00734B21"/>
    <w:rsid w:val="00734C47"/>
    <w:rsid w:val="00734FFE"/>
    <w:rsid w:val="00735008"/>
    <w:rsid w:val="00735BFB"/>
    <w:rsid w:val="00735F31"/>
    <w:rsid w:val="0073620F"/>
    <w:rsid w:val="00736765"/>
    <w:rsid w:val="00736AFA"/>
    <w:rsid w:val="0073716B"/>
    <w:rsid w:val="007372DA"/>
    <w:rsid w:val="007377DF"/>
    <w:rsid w:val="00737A34"/>
    <w:rsid w:val="00737A51"/>
    <w:rsid w:val="00740211"/>
    <w:rsid w:val="007402AE"/>
    <w:rsid w:val="00740376"/>
    <w:rsid w:val="007406C0"/>
    <w:rsid w:val="00741197"/>
    <w:rsid w:val="007416A7"/>
    <w:rsid w:val="00741BC8"/>
    <w:rsid w:val="007420BA"/>
    <w:rsid w:val="007422A7"/>
    <w:rsid w:val="007429E6"/>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6F8"/>
    <w:rsid w:val="00745C7F"/>
    <w:rsid w:val="00745CA4"/>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8DE"/>
    <w:rsid w:val="007530E9"/>
    <w:rsid w:val="007532D1"/>
    <w:rsid w:val="0075335E"/>
    <w:rsid w:val="007534EA"/>
    <w:rsid w:val="00753DA6"/>
    <w:rsid w:val="00754406"/>
    <w:rsid w:val="00754772"/>
    <w:rsid w:val="00754878"/>
    <w:rsid w:val="00754914"/>
    <w:rsid w:val="00755014"/>
    <w:rsid w:val="007556BC"/>
    <w:rsid w:val="0075578D"/>
    <w:rsid w:val="00755C0B"/>
    <w:rsid w:val="00755C30"/>
    <w:rsid w:val="00756100"/>
    <w:rsid w:val="007569D4"/>
    <w:rsid w:val="00756D71"/>
    <w:rsid w:val="00756DD4"/>
    <w:rsid w:val="00756F4C"/>
    <w:rsid w:val="007570B5"/>
    <w:rsid w:val="00757269"/>
    <w:rsid w:val="00757916"/>
    <w:rsid w:val="00757D1E"/>
    <w:rsid w:val="00757DD5"/>
    <w:rsid w:val="00760512"/>
    <w:rsid w:val="007605EC"/>
    <w:rsid w:val="00760A89"/>
    <w:rsid w:val="007612CB"/>
    <w:rsid w:val="00761326"/>
    <w:rsid w:val="0076190B"/>
    <w:rsid w:val="007621AB"/>
    <w:rsid w:val="007622E3"/>
    <w:rsid w:val="00762386"/>
    <w:rsid w:val="00763112"/>
    <w:rsid w:val="00763301"/>
    <w:rsid w:val="00763BE1"/>
    <w:rsid w:val="007645C8"/>
    <w:rsid w:val="00764780"/>
    <w:rsid w:val="00764A46"/>
    <w:rsid w:val="00764A6B"/>
    <w:rsid w:val="00764E1B"/>
    <w:rsid w:val="00764E1E"/>
    <w:rsid w:val="007651B5"/>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2BC8"/>
    <w:rsid w:val="00772BD8"/>
    <w:rsid w:val="00773001"/>
    <w:rsid w:val="00773454"/>
    <w:rsid w:val="007734F9"/>
    <w:rsid w:val="00773CCC"/>
    <w:rsid w:val="007745A9"/>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2768"/>
    <w:rsid w:val="0078314C"/>
    <w:rsid w:val="007831C6"/>
    <w:rsid w:val="007831C8"/>
    <w:rsid w:val="0078324B"/>
    <w:rsid w:val="007832BD"/>
    <w:rsid w:val="007833D4"/>
    <w:rsid w:val="00783613"/>
    <w:rsid w:val="007837B0"/>
    <w:rsid w:val="00784524"/>
    <w:rsid w:val="007847FB"/>
    <w:rsid w:val="007849B2"/>
    <w:rsid w:val="00784D4A"/>
    <w:rsid w:val="00784DEB"/>
    <w:rsid w:val="00785690"/>
    <w:rsid w:val="0078585B"/>
    <w:rsid w:val="00785A94"/>
    <w:rsid w:val="00785DF3"/>
    <w:rsid w:val="00786624"/>
    <w:rsid w:val="00786748"/>
    <w:rsid w:val="00787467"/>
    <w:rsid w:val="00787917"/>
    <w:rsid w:val="00787AA6"/>
    <w:rsid w:val="00787C11"/>
    <w:rsid w:val="00787DAE"/>
    <w:rsid w:val="0079014A"/>
    <w:rsid w:val="00790494"/>
    <w:rsid w:val="0079080D"/>
    <w:rsid w:val="00790AB8"/>
    <w:rsid w:val="00790CDA"/>
    <w:rsid w:val="00791AA5"/>
    <w:rsid w:val="007924DB"/>
    <w:rsid w:val="0079290C"/>
    <w:rsid w:val="00792A31"/>
    <w:rsid w:val="007938E3"/>
    <w:rsid w:val="00793B69"/>
    <w:rsid w:val="00793F88"/>
    <w:rsid w:val="007942AC"/>
    <w:rsid w:val="007945D7"/>
    <w:rsid w:val="007947A0"/>
    <w:rsid w:val="007947BD"/>
    <w:rsid w:val="007955FC"/>
    <w:rsid w:val="00796FCF"/>
    <w:rsid w:val="00797A08"/>
    <w:rsid w:val="00797FF6"/>
    <w:rsid w:val="007A0569"/>
    <w:rsid w:val="007A0A5F"/>
    <w:rsid w:val="007A101D"/>
    <w:rsid w:val="007A13DF"/>
    <w:rsid w:val="007A16EA"/>
    <w:rsid w:val="007A18EE"/>
    <w:rsid w:val="007A1C7D"/>
    <w:rsid w:val="007A2C8C"/>
    <w:rsid w:val="007A2CB7"/>
    <w:rsid w:val="007A3304"/>
    <w:rsid w:val="007A3836"/>
    <w:rsid w:val="007A4BDD"/>
    <w:rsid w:val="007A51C1"/>
    <w:rsid w:val="007A54DD"/>
    <w:rsid w:val="007A5EC3"/>
    <w:rsid w:val="007A6209"/>
    <w:rsid w:val="007A69B4"/>
    <w:rsid w:val="007A6E95"/>
    <w:rsid w:val="007A777F"/>
    <w:rsid w:val="007A7B4C"/>
    <w:rsid w:val="007B035F"/>
    <w:rsid w:val="007B04AD"/>
    <w:rsid w:val="007B0570"/>
    <w:rsid w:val="007B0999"/>
    <w:rsid w:val="007B16A6"/>
    <w:rsid w:val="007B1B83"/>
    <w:rsid w:val="007B20B8"/>
    <w:rsid w:val="007B243D"/>
    <w:rsid w:val="007B27CC"/>
    <w:rsid w:val="007B2CC4"/>
    <w:rsid w:val="007B2D99"/>
    <w:rsid w:val="007B2E0F"/>
    <w:rsid w:val="007B3418"/>
    <w:rsid w:val="007B4964"/>
    <w:rsid w:val="007B4ABC"/>
    <w:rsid w:val="007B4E0F"/>
    <w:rsid w:val="007B4F59"/>
    <w:rsid w:val="007B56CA"/>
    <w:rsid w:val="007B578A"/>
    <w:rsid w:val="007B5AA4"/>
    <w:rsid w:val="007B6ABF"/>
    <w:rsid w:val="007B7500"/>
    <w:rsid w:val="007B7808"/>
    <w:rsid w:val="007B7C43"/>
    <w:rsid w:val="007B7D6F"/>
    <w:rsid w:val="007B7EB3"/>
    <w:rsid w:val="007C04E4"/>
    <w:rsid w:val="007C0907"/>
    <w:rsid w:val="007C0D28"/>
    <w:rsid w:val="007C1982"/>
    <w:rsid w:val="007C2062"/>
    <w:rsid w:val="007C28BC"/>
    <w:rsid w:val="007C2D30"/>
    <w:rsid w:val="007C3613"/>
    <w:rsid w:val="007C3719"/>
    <w:rsid w:val="007C3A8B"/>
    <w:rsid w:val="007C411F"/>
    <w:rsid w:val="007C4BE5"/>
    <w:rsid w:val="007C4F22"/>
    <w:rsid w:val="007C5720"/>
    <w:rsid w:val="007C5AE6"/>
    <w:rsid w:val="007C5E68"/>
    <w:rsid w:val="007C5F69"/>
    <w:rsid w:val="007C5F83"/>
    <w:rsid w:val="007C6398"/>
    <w:rsid w:val="007C763F"/>
    <w:rsid w:val="007C7DDF"/>
    <w:rsid w:val="007D030A"/>
    <w:rsid w:val="007D0D0D"/>
    <w:rsid w:val="007D0DBC"/>
    <w:rsid w:val="007D1D4F"/>
    <w:rsid w:val="007D2320"/>
    <w:rsid w:val="007D2DA6"/>
    <w:rsid w:val="007D2DCB"/>
    <w:rsid w:val="007D35F3"/>
    <w:rsid w:val="007D3A29"/>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272"/>
    <w:rsid w:val="007E135B"/>
    <w:rsid w:val="007E196D"/>
    <w:rsid w:val="007E1A47"/>
    <w:rsid w:val="007E2648"/>
    <w:rsid w:val="007E277C"/>
    <w:rsid w:val="007E282E"/>
    <w:rsid w:val="007E2B26"/>
    <w:rsid w:val="007E2C93"/>
    <w:rsid w:val="007E2CA5"/>
    <w:rsid w:val="007E2D96"/>
    <w:rsid w:val="007E38E9"/>
    <w:rsid w:val="007E3AB7"/>
    <w:rsid w:val="007E3B60"/>
    <w:rsid w:val="007E457E"/>
    <w:rsid w:val="007E4DAF"/>
    <w:rsid w:val="007E4F3B"/>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DA0"/>
    <w:rsid w:val="007F3F0A"/>
    <w:rsid w:val="007F3FAA"/>
    <w:rsid w:val="007F45E4"/>
    <w:rsid w:val="007F46F0"/>
    <w:rsid w:val="007F4A02"/>
    <w:rsid w:val="007F53F2"/>
    <w:rsid w:val="007F540E"/>
    <w:rsid w:val="007F5594"/>
    <w:rsid w:val="007F6214"/>
    <w:rsid w:val="007F71C2"/>
    <w:rsid w:val="007F7913"/>
    <w:rsid w:val="008005A9"/>
    <w:rsid w:val="00800D7A"/>
    <w:rsid w:val="00801175"/>
    <w:rsid w:val="008011A0"/>
    <w:rsid w:val="0080137A"/>
    <w:rsid w:val="00802180"/>
    <w:rsid w:val="0080257F"/>
    <w:rsid w:val="00803CC9"/>
    <w:rsid w:val="00804F92"/>
    <w:rsid w:val="00804FE3"/>
    <w:rsid w:val="0080500C"/>
    <w:rsid w:val="008050BA"/>
    <w:rsid w:val="00805130"/>
    <w:rsid w:val="00806795"/>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DC2"/>
    <w:rsid w:val="00811F92"/>
    <w:rsid w:val="0081280D"/>
    <w:rsid w:val="00812C8D"/>
    <w:rsid w:val="00812CB3"/>
    <w:rsid w:val="00813451"/>
    <w:rsid w:val="008134DE"/>
    <w:rsid w:val="00813662"/>
    <w:rsid w:val="00814023"/>
    <w:rsid w:val="00814073"/>
    <w:rsid w:val="00814A0A"/>
    <w:rsid w:val="00814E16"/>
    <w:rsid w:val="00815D06"/>
    <w:rsid w:val="008160C3"/>
    <w:rsid w:val="00816521"/>
    <w:rsid w:val="00816F3C"/>
    <w:rsid w:val="00816FF8"/>
    <w:rsid w:val="00817002"/>
    <w:rsid w:val="008171E2"/>
    <w:rsid w:val="00817781"/>
    <w:rsid w:val="00817A8B"/>
    <w:rsid w:val="00817B80"/>
    <w:rsid w:val="00820DF2"/>
    <w:rsid w:val="0082108D"/>
    <w:rsid w:val="00821199"/>
    <w:rsid w:val="008212D9"/>
    <w:rsid w:val="00821622"/>
    <w:rsid w:val="00821981"/>
    <w:rsid w:val="00821B66"/>
    <w:rsid w:val="0082252D"/>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66AE"/>
    <w:rsid w:val="008278F4"/>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3A"/>
    <w:rsid w:val="00841431"/>
    <w:rsid w:val="008419B7"/>
    <w:rsid w:val="008421CC"/>
    <w:rsid w:val="0084228C"/>
    <w:rsid w:val="00842AAD"/>
    <w:rsid w:val="00842AB7"/>
    <w:rsid w:val="00842FD0"/>
    <w:rsid w:val="00843059"/>
    <w:rsid w:val="0084341B"/>
    <w:rsid w:val="0084346D"/>
    <w:rsid w:val="00843633"/>
    <w:rsid w:val="00843873"/>
    <w:rsid w:val="0084418E"/>
    <w:rsid w:val="0084489F"/>
    <w:rsid w:val="00844AA9"/>
    <w:rsid w:val="00845037"/>
    <w:rsid w:val="00845752"/>
    <w:rsid w:val="00845CE7"/>
    <w:rsid w:val="0084621B"/>
    <w:rsid w:val="008462AF"/>
    <w:rsid w:val="00846548"/>
    <w:rsid w:val="0084683A"/>
    <w:rsid w:val="00846DE8"/>
    <w:rsid w:val="008471AD"/>
    <w:rsid w:val="008473DC"/>
    <w:rsid w:val="0084772B"/>
    <w:rsid w:val="0085046A"/>
    <w:rsid w:val="008504FA"/>
    <w:rsid w:val="00850788"/>
    <w:rsid w:val="00851898"/>
    <w:rsid w:val="0085199D"/>
    <w:rsid w:val="00852038"/>
    <w:rsid w:val="00852DCC"/>
    <w:rsid w:val="00853361"/>
    <w:rsid w:val="0085382D"/>
    <w:rsid w:val="00854427"/>
    <w:rsid w:val="00854D03"/>
    <w:rsid w:val="00854F2B"/>
    <w:rsid w:val="00855590"/>
    <w:rsid w:val="008557AF"/>
    <w:rsid w:val="00855F13"/>
    <w:rsid w:val="00857405"/>
    <w:rsid w:val="00857D3A"/>
    <w:rsid w:val="00857EBC"/>
    <w:rsid w:val="00857F87"/>
    <w:rsid w:val="008603D8"/>
    <w:rsid w:val="00860A22"/>
    <w:rsid w:val="008613DB"/>
    <w:rsid w:val="00861630"/>
    <w:rsid w:val="008617D3"/>
    <w:rsid w:val="00861E77"/>
    <w:rsid w:val="008621E2"/>
    <w:rsid w:val="00862BD6"/>
    <w:rsid w:val="00863097"/>
    <w:rsid w:val="00863E95"/>
    <w:rsid w:val="00864069"/>
    <w:rsid w:val="00864137"/>
    <w:rsid w:val="008647DA"/>
    <w:rsid w:val="008651F5"/>
    <w:rsid w:val="00865BB3"/>
    <w:rsid w:val="00865D07"/>
    <w:rsid w:val="008666F4"/>
    <w:rsid w:val="00866A3D"/>
    <w:rsid w:val="00866DDD"/>
    <w:rsid w:val="0086779B"/>
    <w:rsid w:val="0087011A"/>
    <w:rsid w:val="0087058D"/>
    <w:rsid w:val="008705A3"/>
    <w:rsid w:val="00871184"/>
    <w:rsid w:val="00871720"/>
    <w:rsid w:val="00871ADC"/>
    <w:rsid w:val="00871BC3"/>
    <w:rsid w:val="008732D1"/>
    <w:rsid w:val="00873562"/>
    <w:rsid w:val="00874441"/>
    <w:rsid w:val="0087461F"/>
    <w:rsid w:val="00874860"/>
    <w:rsid w:val="00874E3A"/>
    <w:rsid w:val="00875C6F"/>
    <w:rsid w:val="00875DB2"/>
    <w:rsid w:val="00876518"/>
    <w:rsid w:val="008765F1"/>
    <w:rsid w:val="0087670A"/>
    <w:rsid w:val="00876AC0"/>
    <w:rsid w:val="00876E93"/>
    <w:rsid w:val="00876FBB"/>
    <w:rsid w:val="0087708D"/>
    <w:rsid w:val="00877E91"/>
    <w:rsid w:val="00881403"/>
    <w:rsid w:val="00881A38"/>
    <w:rsid w:val="00882E32"/>
    <w:rsid w:val="00882F7F"/>
    <w:rsid w:val="008831B1"/>
    <w:rsid w:val="00883209"/>
    <w:rsid w:val="00883492"/>
    <w:rsid w:val="00883600"/>
    <w:rsid w:val="00883830"/>
    <w:rsid w:val="008838B6"/>
    <w:rsid w:val="008841B2"/>
    <w:rsid w:val="00884475"/>
    <w:rsid w:val="00884993"/>
    <w:rsid w:val="00884F9E"/>
    <w:rsid w:val="00885AA7"/>
    <w:rsid w:val="00885F29"/>
    <w:rsid w:val="00886380"/>
    <w:rsid w:val="0088690D"/>
    <w:rsid w:val="008869AD"/>
    <w:rsid w:val="00886DF2"/>
    <w:rsid w:val="00890265"/>
    <w:rsid w:val="00890532"/>
    <w:rsid w:val="00890615"/>
    <w:rsid w:val="00890900"/>
    <w:rsid w:val="00890B49"/>
    <w:rsid w:val="00891196"/>
    <w:rsid w:val="00891499"/>
    <w:rsid w:val="008918AC"/>
    <w:rsid w:val="008926F4"/>
    <w:rsid w:val="00892717"/>
    <w:rsid w:val="00892765"/>
    <w:rsid w:val="008935D2"/>
    <w:rsid w:val="00893A5A"/>
    <w:rsid w:val="00893A8D"/>
    <w:rsid w:val="00893DFE"/>
    <w:rsid w:val="00893FA2"/>
    <w:rsid w:val="0089404D"/>
    <w:rsid w:val="008942F2"/>
    <w:rsid w:val="0089465A"/>
    <w:rsid w:val="00894686"/>
    <w:rsid w:val="00894ACC"/>
    <w:rsid w:val="008950C8"/>
    <w:rsid w:val="00895327"/>
    <w:rsid w:val="00895370"/>
    <w:rsid w:val="00895413"/>
    <w:rsid w:val="00895BA8"/>
    <w:rsid w:val="00895F47"/>
    <w:rsid w:val="00895FFE"/>
    <w:rsid w:val="00896197"/>
    <w:rsid w:val="008961BD"/>
    <w:rsid w:val="0089627F"/>
    <w:rsid w:val="008965C3"/>
    <w:rsid w:val="008A0DB1"/>
    <w:rsid w:val="008A1762"/>
    <w:rsid w:val="008A1B62"/>
    <w:rsid w:val="008A1DAD"/>
    <w:rsid w:val="008A2212"/>
    <w:rsid w:val="008A22FD"/>
    <w:rsid w:val="008A25CB"/>
    <w:rsid w:val="008A2CAF"/>
    <w:rsid w:val="008A37E8"/>
    <w:rsid w:val="008A3E0D"/>
    <w:rsid w:val="008A3E14"/>
    <w:rsid w:val="008A3E26"/>
    <w:rsid w:val="008A4117"/>
    <w:rsid w:val="008A426E"/>
    <w:rsid w:val="008A4500"/>
    <w:rsid w:val="008A4858"/>
    <w:rsid w:val="008A5B00"/>
    <w:rsid w:val="008A5EAA"/>
    <w:rsid w:val="008A61E4"/>
    <w:rsid w:val="008A676B"/>
    <w:rsid w:val="008A6E26"/>
    <w:rsid w:val="008A70C6"/>
    <w:rsid w:val="008A72D1"/>
    <w:rsid w:val="008A73D9"/>
    <w:rsid w:val="008A7776"/>
    <w:rsid w:val="008B049F"/>
    <w:rsid w:val="008B0EB0"/>
    <w:rsid w:val="008B1324"/>
    <w:rsid w:val="008B1BFE"/>
    <w:rsid w:val="008B35C3"/>
    <w:rsid w:val="008B3710"/>
    <w:rsid w:val="008B37F9"/>
    <w:rsid w:val="008B400F"/>
    <w:rsid w:val="008B4B73"/>
    <w:rsid w:val="008B5973"/>
    <w:rsid w:val="008B611D"/>
    <w:rsid w:val="008B62B8"/>
    <w:rsid w:val="008B68B2"/>
    <w:rsid w:val="008B6B5B"/>
    <w:rsid w:val="008B6EA6"/>
    <w:rsid w:val="008B7290"/>
    <w:rsid w:val="008B74D2"/>
    <w:rsid w:val="008B784B"/>
    <w:rsid w:val="008B796A"/>
    <w:rsid w:val="008B7F04"/>
    <w:rsid w:val="008C101F"/>
    <w:rsid w:val="008C15FD"/>
    <w:rsid w:val="008C182E"/>
    <w:rsid w:val="008C282A"/>
    <w:rsid w:val="008C2EF2"/>
    <w:rsid w:val="008C3886"/>
    <w:rsid w:val="008C3913"/>
    <w:rsid w:val="008C4022"/>
    <w:rsid w:val="008C41F5"/>
    <w:rsid w:val="008C433B"/>
    <w:rsid w:val="008C46FE"/>
    <w:rsid w:val="008C4A17"/>
    <w:rsid w:val="008C4BF3"/>
    <w:rsid w:val="008C5523"/>
    <w:rsid w:val="008C5900"/>
    <w:rsid w:val="008C6158"/>
    <w:rsid w:val="008C63AA"/>
    <w:rsid w:val="008C68B2"/>
    <w:rsid w:val="008C6C5A"/>
    <w:rsid w:val="008C6F07"/>
    <w:rsid w:val="008C7278"/>
    <w:rsid w:val="008C7AEE"/>
    <w:rsid w:val="008D01A7"/>
    <w:rsid w:val="008D044D"/>
    <w:rsid w:val="008D0692"/>
    <w:rsid w:val="008D0951"/>
    <w:rsid w:val="008D0B4D"/>
    <w:rsid w:val="008D0F4E"/>
    <w:rsid w:val="008D1369"/>
    <w:rsid w:val="008D1511"/>
    <w:rsid w:val="008D195A"/>
    <w:rsid w:val="008D1C60"/>
    <w:rsid w:val="008D2C35"/>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4D2"/>
    <w:rsid w:val="008E0751"/>
    <w:rsid w:val="008E09EB"/>
    <w:rsid w:val="008E19FD"/>
    <w:rsid w:val="008E236A"/>
    <w:rsid w:val="008E2729"/>
    <w:rsid w:val="008E275D"/>
    <w:rsid w:val="008E27F5"/>
    <w:rsid w:val="008E36A2"/>
    <w:rsid w:val="008E3789"/>
    <w:rsid w:val="008E408B"/>
    <w:rsid w:val="008E473F"/>
    <w:rsid w:val="008E48E0"/>
    <w:rsid w:val="008E4EA9"/>
    <w:rsid w:val="008E4F0B"/>
    <w:rsid w:val="008E525C"/>
    <w:rsid w:val="008E58B7"/>
    <w:rsid w:val="008E58BF"/>
    <w:rsid w:val="008E59FB"/>
    <w:rsid w:val="008E5F46"/>
    <w:rsid w:val="008E60E9"/>
    <w:rsid w:val="008E62D4"/>
    <w:rsid w:val="008E64E7"/>
    <w:rsid w:val="008E68EB"/>
    <w:rsid w:val="008E75D1"/>
    <w:rsid w:val="008F0D4F"/>
    <w:rsid w:val="008F1AE9"/>
    <w:rsid w:val="008F1B2F"/>
    <w:rsid w:val="008F22C4"/>
    <w:rsid w:val="008F27D8"/>
    <w:rsid w:val="008F28FD"/>
    <w:rsid w:val="008F2E3C"/>
    <w:rsid w:val="008F2FD1"/>
    <w:rsid w:val="008F34D0"/>
    <w:rsid w:val="008F475D"/>
    <w:rsid w:val="008F4C91"/>
    <w:rsid w:val="008F53E3"/>
    <w:rsid w:val="008F5818"/>
    <w:rsid w:val="008F5883"/>
    <w:rsid w:val="008F5CFF"/>
    <w:rsid w:val="008F603F"/>
    <w:rsid w:val="008F66EC"/>
    <w:rsid w:val="008F6883"/>
    <w:rsid w:val="008F69FF"/>
    <w:rsid w:val="008F6FC0"/>
    <w:rsid w:val="008F7104"/>
    <w:rsid w:val="008F72F8"/>
    <w:rsid w:val="008F76EF"/>
    <w:rsid w:val="008F79E8"/>
    <w:rsid w:val="008F79F8"/>
    <w:rsid w:val="008F7F12"/>
    <w:rsid w:val="00900650"/>
    <w:rsid w:val="009009E5"/>
    <w:rsid w:val="00900A53"/>
    <w:rsid w:val="00900B43"/>
    <w:rsid w:val="00900C79"/>
    <w:rsid w:val="00902DB3"/>
    <w:rsid w:val="00902E77"/>
    <w:rsid w:val="009037F3"/>
    <w:rsid w:val="009039A4"/>
    <w:rsid w:val="00905402"/>
    <w:rsid w:val="00905744"/>
    <w:rsid w:val="00905756"/>
    <w:rsid w:val="00905AF5"/>
    <w:rsid w:val="00906530"/>
    <w:rsid w:val="00906AEA"/>
    <w:rsid w:val="0091015D"/>
    <w:rsid w:val="00910440"/>
    <w:rsid w:val="009108FF"/>
    <w:rsid w:val="009115E8"/>
    <w:rsid w:val="00911F6A"/>
    <w:rsid w:val="00912525"/>
    <w:rsid w:val="009125BE"/>
    <w:rsid w:val="009125CF"/>
    <w:rsid w:val="00912C65"/>
    <w:rsid w:val="00912CE5"/>
    <w:rsid w:val="00913213"/>
    <w:rsid w:val="009132AF"/>
    <w:rsid w:val="00913B33"/>
    <w:rsid w:val="00913CF4"/>
    <w:rsid w:val="00913F79"/>
    <w:rsid w:val="009143D6"/>
    <w:rsid w:val="009145BF"/>
    <w:rsid w:val="00914697"/>
    <w:rsid w:val="009146F3"/>
    <w:rsid w:val="009147B8"/>
    <w:rsid w:val="00914D8B"/>
    <w:rsid w:val="009153B5"/>
    <w:rsid w:val="0091589B"/>
    <w:rsid w:val="0091600D"/>
    <w:rsid w:val="009165C2"/>
    <w:rsid w:val="009165EA"/>
    <w:rsid w:val="00916810"/>
    <w:rsid w:val="00916867"/>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384A"/>
    <w:rsid w:val="00923F37"/>
    <w:rsid w:val="00924257"/>
    <w:rsid w:val="009243E7"/>
    <w:rsid w:val="0092444C"/>
    <w:rsid w:val="00924850"/>
    <w:rsid w:val="009254A3"/>
    <w:rsid w:val="009259A7"/>
    <w:rsid w:val="009264D9"/>
    <w:rsid w:val="0092654C"/>
    <w:rsid w:val="00926E23"/>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753"/>
    <w:rsid w:val="00933B6F"/>
    <w:rsid w:val="00934076"/>
    <w:rsid w:val="00934200"/>
    <w:rsid w:val="00935297"/>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AA0"/>
    <w:rsid w:val="00945F69"/>
    <w:rsid w:val="0094615A"/>
    <w:rsid w:val="0094689E"/>
    <w:rsid w:val="00947B00"/>
    <w:rsid w:val="00947C5D"/>
    <w:rsid w:val="00947C67"/>
    <w:rsid w:val="00947E81"/>
    <w:rsid w:val="00950449"/>
    <w:rsid w:val="00950461"/>
    <w:rsid w:val="009507C6"/>
    <w:rsid w:val="00950DD5"/>
    <w:rsid w:val="00950DFE"/>
    <w:rsid w:val="00951461"/>
    <w:rsid w:val="009517E0"/>
    <w:rsid w:val="00952347"/>
    <w:rsid w:val="00952387"/>
    <w:rsid w:val="0095347B"/>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2FE"/>
    <w:rsid w:val="0096049B"/>
    <w:rsid w:val="009607A1"/>
    <w:rsid w:val="00960ABD"/>
    <w:rsid w:val="00960B03"/>
    <w:rsid w:val="00960D5F"/>
    <w:rsid w:val="0096111B"/>
    <w:rsid w:val="009615C0"/>
    <w:rsid w:val="009615FA"/>
    <w:rsid w:val="009619BB"/>
    <w:rsid w:val="009623FC"/>
    <w:rsid w:val="0096265A"/>
    <w:rsid w:val="00962847"/>
    <w:rsid w:val="00962E2E"/>
    <w:rsid w:val="0096351B"/>
    <w:rsid w:val="00963C10"/>
    <w:rsid w:val="0096417D"/>
    <w:rsid w:val="0096419D"/>
    <w:rsid w:val="009643E6"/>
    <w:rsid w:val="009652DE"/>
    <w:rsid w:val="00965431"/>
    <w:rsid w:val="009657CC"/>
    <w:rsid w:val="0096624A"/>
    <w:rsid w:val="00966551"/>
    <w:rsid w:val="00966BA4"/>
    <w:rsid w:val="00967851"/>
    <w:rsid w:val="009678CC"/>
    <w:rsid w:val="00967BDE"/>
    <w:rsid w:val="00967DB8"/>
    <w:rsid w:val="009708BB"/>
    <w:rsid w:val="00970915"/>
    <w:rsid w:val="009709A4"/>
    <w:rsid w:val="00970A77"/>
    <w:rsid w:val="00970CF7"/>
    <w:rsid w:val="009711BD"/>
    <w:rsid w:val="009716B5"/>
    <w:rsid w:val="00971EB5"/>
    <w:rsid w:val="009722B7"/>
    <w:rsid w:val="009722C4"/>
    <w:rsid w:val="00972410"/>
    <w:rsid w:val="00972B11"/>
    <w:rsid w:val="009733C1"/>
    <w:rsid w:val="00973495"/>
    <w:rsid w:val="009736C0"/>
    <w:rsid w:val="00974063"/>
    <w:rsid w:val="009740A6"/>
    <w:rsid w:val="00975253"/>
    <w:rsid w:val="00975F00"/>
    <w:rsid w:val="00976200"/>
    <w:rsid w:val="00976225"/>
    <w:rsid w:val="009767CF"/>
    <w:rsid w:val="00976D40"/>
    <w:rsid w:val="00977B27"/>
    <w:rsid w:val="0098043B"/>
    <w:rsid w:val="009809AC"/>
    <w:rsid w:val="00980F39"/>
    <w:rsid w:val="009812D3"/>
    <w:rsid w:val="00981BE8"/>
    <w:rsid w:val="00981E4A"/>
    <w:rsid w:val="00981FAE"/>
    <w:rsid w:val="009832E9"/>
    <w:rsid w:val="009835A1"/>
    <w:rsid w:val="00983946"/>
    <w:rsid w:val="00984DF3"/>
    <w:rsid w:val="00984FA9"/>
    <w:rsid w:val="009856D0"/>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C0"/>
    <w:rsid w:val="00991CE7"/>
    <w:rsid w:val="00991E0C"/>
    <w:rsid w:val="009938C0"/>
    <w:rsid w:val="009939D3"/>
    <w:rsid w:val="00993D39"/>
    <w:rsid w:val="00993DF6"/>
    <w:rsid w:val="00993E10"/>
    <w:rsid w:val="00994B74"/>
    <w:rsid w:val="00994CE1"/>
    <w:rsid w:val="00994FF2"/>
    <w:rsid w:val="009954E9"/>
    <w:rsid w:val="00995DEA"/>
    <w:rsid w:val="0099638D"/>
    <w:rsid w:val="00996934"/>
    <w:rsid w:val="00996976"/>
    <w:rsid w:val="009A02BA"/>
    <w:rsid w:val="009A04EC"/>
    <w:rsid w:val="009A04FE"/>
    <w:rsid w:val="009A0547"/>
    <w:rsid w:val="009A192D"/>
    <w:rsid w:val="009A20B2"/>
    <w:rsid w:val="009A21CE"/>
    <w:rsid w:val="009A221B"/>
    <w:rsid w:val="009A2300"/>
    <w:rsid w:val="009A23E5"/>
    <w:rsid w:val="009A28B0"/>
    <w:rsid w:val="009A3341"/>
    <w:rsid w:val="009A397A"/>
    <w:rsid w:val="009A3BF6"/>
    <w:rsid w:val="009A3D90"/>
    <w:rsid w:val="009A4009"/>
    <w:rsid w:val="009A4657"/>
    <w:rsid w:val="009A4754"/>
    <w:rsid w:val="009A5832"/>
    <w:rsid w:val="009A5EC2"/>
    <w:rsid w:val="009A63CE"/>
    <w:rsid w:val="009A6CFD"/>
    <w:rsid w:val="009A7391"/>
    <w:rsid w:val="009A7C08"/>
    <w:rsid w:val="009B002F"/>
    <w:rsid w:val="009B0FC1"/>
    <w:rsid w:val="009B1326"/>
    <w:rsid w:val="009B14AE"/>
    <w:rsid w:val="009B1C3E"/>
    <w:rsid w:val="009B1DCA"/>
    <w:rsid w:val="009B1E90"/>
    <w:rsid w:val="009B1F87"/>
    <w:rsid w:val="009B2530"/>
    <w:rsid w:val="009B2F1B"/>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C02F2"/>
    <w:rsid w:val="009C0792"/>
    <w:rsid w:val="009C0AE8"/>
    <w:rsid w:val="009C0FEE"/>
    <w:rsid w:val="009C11D2"/>
    <w:rsid w:val="009C120F"/>
    <w:rsid w:val="009C13FB"/>
    <w:rsid w:val="009C1A27"/>
    <w:rsid w:val="009C2362"/>
    <w:rsid w:val="009C26E0"/>
    <w:rsid w:val="009C2ADA"/>
    <w:rsid w:val="009C2B0E"/>
    <w:rsid w:val="009C39C5"/>
    <w:rsid w:val="009C434F"/>
    <w:rsid w:val="009C4486"/>
    <w:rsid w:val="009C45D6"/>
    <w:rsid w:val="009C545E"/>
    <w:rsid w:val="009C567E"/>
    <w:rsid w:val="009C641B"/>
    <w:rsid w:val="009C65AE"/>
    <w:rsid w:val="009C6DDE"/>
    <w:rsid w:val="009C7004"/>
    <w:rsid w:val="009C7CB7"/>
    <w:rsid w:val="009C7D6A"/>
    <w:rsid w:val="009D06A9"/>
    <w:rsid w:val="009D1781"/>
    <w:rsid w:val="009D1B2D"/>
    <w:rsid w:val="009D20C4"/>
    <w:rsid w:val="009D2AA7"/>
    <w:rsid w:val="009D3302"/>
    <w:rsid w:val="009D3788"/>
    <w:rsid w:val="009D3B22"/>
    <w:rsid w:val="009D4100"/>
    <w:rsid w:val="009D4961"/>
    <w:rsid w:val="009D4F60"/>
    <w:rsid w:val="009D50F3"/>
    <w:rsid w:val="009D5251"/>
    <w:rsid w:val="009D52D7"/>
    <w:rsid w:val="009D59F5"/>
    <w:rsid w:val="009D602D"/>
    <w:rsid w:val="009D67BF"/>
    <w:rsid w:val="009D68E7"/>
    <w:rsid w:val="009D6CC3"/>
    <w:rsid w:val="009D76CE"/>
    <w:rsid w:val="009E0419"/>
    <w:rsid w:val="009E046A"/>
    <w:rsid w:val="009E0560"/>
    <w:rsid w:val="009E0A46"/>
    <w:rsid w:val="009E10B1"/>
    <w:rsid w:val="009E131B"/>
    <w:rsid w:val="009E17ED"/>
    <w:rsid w:val="009E1E9A"/>
    <w:rsid w:val="009E1F58"/>
    <w:rsid w:val="009E264C"/>
    <w:rsid w:val="009E2D49"/>
    <w:rsid w:val="009E2F5A"/>
    <w:rsid w:val="009E32F9"/>
    <w:rsid w:val="009E3951"/>
    <w:rsid w:val="009E3ABA"/>
    <w:rsid w:val="009E3CF6"/>
    <w:rsid w:val="009E3E6C"/>
    <w:rsid w:val="009E43E2"/>
    <w:rsid w:val="009E4958"/>
    <w:rsid w:val="009E5228"/>
    <w:rsid w:val="009E5692"/>
    <w:rsid w:val="009E5A5E"/>
    <w:rsid w:val="009E600A"/>
    <w:rsid w:val="009E67E9"/>
    <w:rsid w:val="009E69A4"/>
    <w:rsid w:val="009E70A0"/>
    <w:rsid w:val="009E7229"/>
    <w:rsid w:val="009F0854"/>
    <w:rsid w:val="009F0929"/>
    <w:rsid w:val="009F1714"/>
    <w:rsid w:val="009F17CE"/>
    <w:rsid w:val="009F195E"/>
    <w:rsid w:val="009F1AD8"/>
    <w:rsid w:val="009F1D7C"/>
    <w:rsid w:val="009F21FA"/>
    <w:rsid w:val="009F2259"/>
    <w:rsid w:val="009F238D"/>
    <w:rsid w:val="009F23D1"/>
    <w:rsid w:val="009F284B"/>
    <w:rsid w:val="009F28F2"/>
    <w:rsid w:val="009F2A64"/>
    <w:rsid w:val="009F2B97"/>
    <w:rsid w:val="009F2CBC"/>
    <w:rsid w:val="009F2EB8"/>
    <w:rsid w:val="009F365F"/>
    <w:rsid w:val="009F36B9"/>
    <w:rsid w:val="009F3917"/>
    <w:rsid w:val="009F3C95"/>
    <w:rsid w:val="009F3FB3"/>
    <w:rsid w:val="009F41CC"/>
    <w:rsid w:val="009F460F"/>
    <w:rsid w:val="009F49AD"/>
    <w:rsid w:val="009F4B62"/>
    <w:rsid w:val="009F4D70"/>
    <w:rsid w:val="009F515B"/>
    <w:rsid w:val="009F560C"/>
    <w:rsid w:val="009F5610"/>
    <w:rsid w:val="009F565D"/>
    <w:rsid w:val="009F575B"/>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228C"/>
    <w:rsid w:val="00A02AC9"/>
    <w:rsid w:val="00A041BA"/>
    <w:rsid w:val="00A04322"/>
    <w:rsid w:val="00A04591"/>
    <w:rsid w:val="00A04801"/>
    <w:rsid w:val="00A049D8"/>
    <w:rsid w:val="00A04D07"/>
    <w:rsid w:val="00A05B78"/>
    <w:rsid w:val="00A06CA5"/>
    <w:rsid w:val="00A06D2A"/>
    <w:rsid w:val="00A06FA0"/>
    <w:rsid w:val="00A0722B"/>
    <w:rsid w:val="00A10E1E"/>
    <w:rsid w:val="00A115AD"/>
    <w:rsid w:val="00A11A7D"/>
    <w:rsid w:val="00A1273D"/>
    <w:rsid w:val="00A12A23"/>
    <w:rsid w:val="00A12BBE"/>
    <w:rsid w:val="00A12D0F"/>
    <w:rsid w:val="00A12D67"/>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F7C"/>
    <w:rsid w:val="00A2050C"/>
    <w:rsid w:val="00A20722"/>
    <w:rsid w:val="00A20ADD"/>
    <w:rsid w:val="00A20B32"/>
    <w:rsid w:val="00A20FF3"/>
    <w:rsid w:val="00A212DD"/>
    <w:rsid w:val="00A21490"/>
    <w:rsid w:val="00A21626"/>
    <w:rsid w:val="00A225DD"/>
    <w:rsid w:val="00A22D37"/>
    <w:rsid w:val="00A22FDC"/>
    <w:rsid w:val="00A233A6"/>
    <w:rsid w:val="00A234AC"/>
    <w:rsid w:val="00A237EC"/>
    <w:rsid w:val="00A238A1"/>
    <w:rsid w:val="00A23E93"/>
    <w:rsid w:val="00A23F0C"/>
    <w:rsid w:val="00A24407"/>
    <w:rsid w:val="00A24C7D"/>
    <w:rsid w:val="00A2553B"/>
    <w:rsid w:val="00A258EB"/>
    <w:rsid w:val="00A261E9"/>
    <w:rsid w:val="00A26214"/>
    <w:rsid w:val="00A2632C"/>
    <w:rsid w:val="00A26524"/>
    <w:rsid w:val="00A26AE3"/>
    <w:rsid w:val="00A2704C"/>
    <w:rsid w:val="00A27060"/>
    <w:rsid w:val="00A3019B"/>
    <w:rsid w:val="00A30271"/>
    <w:rsid w:val="00A303F4"/>
    <w:rsid w:val="00A308CB"/>
    <w:rsid w:val="00A30E45"/>
    <w:rsid w:val="00A3142E"/>
    <w:rsid w:val="00A31889"/>
    <w:rsid w:val="00A31900"/>
    <w:rsid w:val="00A323DC"/>
    <w:rsid w:val="00A325EC"/>
    <w:rsid w:val="00A328A3"/>
    <w:rsid w:val="00A3298E"/>
    <w:rsid w:val="00A32CF7"/>
    <w:rsid w:val="00A330C1"/>
    <w:rsid w:val="00A33BFB"/>
    <w:rsid w:val="00A33C0A"/>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1460"/>
    <w:rsid w:val="00A414C8"/>
    <w:rsid w:val="00A41709"/>
    <w:rsid w:val="00A421DE"/>
    <w:rsid w:val="00A42308"/>
    <w:rsid w:val="00A4242A"/>
    <w:rsid w:val="00A427F7"/>
    <w:rsid w:val="00A42A90"/>
    <w:rsid w:val="00A42BAB"/>
    <w:rsid w:val="00A43637"/>
    <w:rsid w:val="00A439B5"/>
    <w:rsid w:val="00A440F1"/>
    <w:rsid w:val="00A4452F"/>
    <w:rsid w:val="00A448B0"/>
    <w:rsid w:val="00A449B0"/>
    <w:rsid w:val="00A44AD0"/>
    <w:rsid w:val="00A45282"/>
    <w:rsid w:val="00A46545"/>
    <w:rsid w:val="00A46686"/>
    <w:rsid w:val="00A4694C"/>
    <w:rsid w:val="00A46AA5"/>
    <w:rsid w:val="00A471FC"/>
    <w:rsid w:val="00A47E23"/>
    <w:rsid w:val="00A5043E"/>
    <w:rsid w:val="00A508A2"/>
    <w:rsid w:val="00A50D99"/>
    <w:rsid w:val="00A51AD3"/>
    <w:rsid w:val="00A51EE7"/>
    <w:rsid w:val="00A524B7"/>
    <w:rsid w:val="00A525D2"/>
    <w:rsid w:val="00A52A46"/>
    <w:rsid w:val="00A52FA6"/>
    <w:rsid w:val="00A53DA7"/>
    <w:rsid w:val="00A5403F"/>
    <w:rsid w:val="00A54080"/>
    <w:rsid w:val="00A54C5A"/>
    <w:rsid w:val="00A54EBA"/>
    <w:rsid w:val="00A56156"/>
    <w:rsid w:val="00A561E9"/>
    <w:rsid w:val="00A5621E"/>
    <w:rsid w:val="00A5738B"/>
    <w:rsid w:val="00A606BC"/>
    <w:rsid w:val="00A60F31"/>
    <w:rsid w:val="00A61579"/>
    <w:rsid w:val="00A61BF3"/>
    <w:rsid w:val="00A61CF8"/>
    <w:rsid w:val="00A6208C"/>
    <w:rsid w:val="00A620D1"/>
    <w:rsid w:val="00A621DC"/>
    <w:rsid w:val="00A6232D"/>
    <w:rsid w:val="00A62B1A"/>
    <w:rsid w:val="00A62BC7"/>
    <w:rsid w:val="00A6335C"/>
    <w:rsid w:val="00A63BE1"/>
    <w:rsid w:val="00A63EF1"/>
    <w:rsid w:val="00A645F8"/>
    <w:rsid w:val="00A6521D"/>
    <w:rsid w:val="00A666DA"/>
    <w:rsid w:val="00A667B7"/>
    <w:rsid w:val="00A66B72"/>
    <w:rsid w:val="00A66D39"/>
    <w:rsid w:val="00A67048"/>
    <w:rsid w:val="00A67761"/>
    <w:rsid w:val="00A6788B"/>
    <w:rsid w:val="00A67905"/>
    <w:rsid w:val="00A67941"/>
    <w:rsid w:val="00A67C71"/>
    <w:rsid w:val="00A67E92"/>
    <w:rsid w:val="00A67EF4"/>
    <w:rsid w:val="00A67FAA"/>
    <w:rsid w:val="00A70392"/>
    <w:rsid w:val="00A703BF"/>
    <w:rsid w:val="00A705AD"/>
    <w:rsid w:val="00A708DE"/>
    <w:rsid w:val="00A708E1"/>
    <w:rsid w:val="00A7099E"/>
    <w:rsid w:val="00A70C57"/>
    <w:rsid w:val="00A71A05"/>
    <w:rsid w:val="00A7262C"/>
    <w:rsid w:val="00A729E3"/>
    <w:rsid w:val="00A732DF"/>
    <w:rsid w:val="00A73691"/>
    <w:rsid w:val="00A73D70"/>
    <w:rsid w:val="00A73DD3"/>
    <w:rsid w:val="00A7401E"/>
    <w:rsid w:val="00A74589"/>
    <w:rsid w:val="00A74971"/>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5230"/>
    <w:rsid w:val="00A85777"/>
    <w:rsid w:val="00A865B7"/>
    <w:rsid w:val="00A869CC"/>
    <w:rsid w:val="00A8704F"/>
    <w:rsid w:val="00A873E0"/>
    <w:rsid w:val="00A87C41"/>
    <w:rsid w:val="00A918A4"/>
    <w:rsid w:val="00A92751"/>
    <w:rsid w:val="00A9346C"/>
    <w:rsid w:val="00A9401F"/>
    <w:rsid w:val="00A94CDD"/>
    <w:rsid w:val="00A95077"/>
    <w:rsid w:val="00A9531D"/>
    <w:rsid w:val="00A955E6"/>
    <w:rsid w:val="00A95E29"/>
    <w:rsid w:val="00A95F38"/>
    <w:rsid w:val="00A96952"/>
    <w:rsid w:val="00A96BAF"/>
    <w:rsid w:val="00A96C8E"/>
    <w:rsid w:val="00A96EC9"/>
    <w:rsid w:val="00A973DB"/>
    <w:rsid w:val="00A97403"/>
    <w:rsid w:val="00A97650"/>
    <w:rsid w:val="00A9785A"/>
    <w:rsid w:val="00A97BFB"/>
    <w:rsid w:val="00AA00C8"/>
    <w:rsid w:val="00AA01AB"/>
    <w:rsid w:val="00AA0AD4"/>
    <w:rsid w:val="00AA0B25"/>
    <w:rsid w:val="00AA0D54"/>
    <w:rsid w:val="00AA1CAF"/>
    <w:rsid w:val="00AA1E60"/>
    <w:rsid w:val="00AA1F45"/>
    <w:rsid w:val="00AA246E"/>
    <w:rsid w:val="00AA27B7"/>
    <w:rsid w:val="00AA2B37"/>
    <w:rsid w:val="00AA3071"/>
    <w:rsid w:val="00AA315A"/>
    <w:rsid w:val="00AA31BD"/>
    <w:rsid w:val="00AA3436"/>
    <w:rsid w:val="00AA39B5"/>
    <w:rsid w:val="00AA4321"/>
    <w:rsid w:val="00AA4564"/>
    <w:rsid w:val="00AA47C5"/>
    <w:rsid w:val="00AA4B99"/>
    <w:rsid w:val="00AA4BF5"/>
    <w:rsid w:val="00AA4E26"/>
    <w:rsid w:val="00AA508F"/>
    <w:rsid w:val="00AA51C4"/>
    <w:rsid w:val="00AA5307"/>
    <w:rsid w:val="00AA5628"/>
    <w:rsid w:val="00AA58FA"/>
    <w:rsid w:val="00AA5D08"/>
    <w:rsid w:val="00AA5FE0"/>
    <w:rsid w:val="00AA6CC0"/>
    <w:rsid w:val="00AA6E42"/>
    <w:rsid w:val="00AA7190"/>
    <w:rsid w:val="00AA76C7"/>
    <w:rsid w:val="00AB0177"/>
    <w:rsid w:val="00AB0258"/>
    <w:rsid w:val="00AB072C"/>
    <w:rsid w:val="00AB16A3"/>
    <w:rsid w:val="00AB19F2"/>
    <w:rsid w:val="00AB33EE"/>
    <w:rsid w:val="00AB383A"/>
    <w:rsid w:val="00AB3B30"/>
    <w:rsid w:val="00AB4945"/>
    <w:rsid w:val="00AB4EB2"/>
    <w:rsid w:val="00AB5094"/>
    <w:rsid w:val="00AB51F5"/>
    <w:rsid w:val="00AB5B07"/>
    <w:rsid w:val="00AB5FDA"/>
    <w:rsid w:val="00AB60E6"/>
    <w:rsid w:val="00AB6B70"/>
    <w:rsid w:val="00AB7273"/>
    <w:rsid w:val="00AB79F9"/>
    <w:rsid w:val="00AC02F1"/>
    <w:rsid w:val="00AC08FD"/>
    <w:rsid w:val="00AC0A5B"/>
    <w:rsid w:val="00AC11E6"/>
    <w:rsid w:val="00AC18D9"/>
    <w:rsid w:val="00AC1B7B"/>
    <w:rsid w:val="00AC1F16"/>
    <w:rsid w:val="00AC24F2"/>
    <w:rsid w:val="00AC2655"/>
    <w:rsid w:val="00AC2785"/>
    <w:rsid w:val="00AC2984"/>
    <w:rsid w:val="00AC2BBE"/>
    <w:rsid w:val="00AC2C79"/>
    <w:rsid w:val="00AC32AC"/>
    <w:rsid w:val="00AC3499"/>
    <w:rsid w:val="00AC405D"/>
    <w:rsid w:val="00AC4555"/>
    <w:rsid w:val="00AC4A66"/>
    <w:rsid w:val="00AC4AFB"/>
    <w:rsid w:val="00AC53FC"/>
    <w:rsid w:val="00AC57F7"/>
    <w:rsid w:val="00AC5E5B"/>
    <w:rsid w:val="00AC6394"/>
    <w:rsid w:val="00AC64D2"/>
    <w:rsid w:val="00AC6568"/>
    <w:rsid w:val="00AC6BCC"/>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2FBF"/>
    <w:rsid w:val="00AD3448"/>
    <w:rsid w:val="00AD3471"/>
    <w:rsid w:val="00AD34E4"/>
    <w:rsid w:val="00AD3569"/>
    <w:rsid w:val="00AD38AF"/>
    <w:rsid w:val="00AD42C7"/>
    <w:rsid w:val="00AD5772"/>
    <w:rsid w:val="00AD5785"/>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929"/>
    <w:rsid w:val="00AE2941"/>
    <w:rsid w:val="00AE2957"/>
    <w:rsid w:val="00AE2BAA"/>
    <w:rsid w:val="00AE2BD0"/>
    <w:rsid w:val="00AE37D0"/>
    <w:rsid w:val="00AE3D9A"/>
    <w:rsid w:val="00AE3EBF"/>
    <w:rsid w:val="00AE3FC3"/>
    <w:rsid w:val="00AE4785"/>
    <w:rsid w:val="00AE4D57"/>
    <w:rsid w:val="00AE4E2C"/>
    <w:rsid w:val="00AE4EEF"/>
    <w:rsid w:val="00AE5575"/>
    <w:rsid w:val="00AE623B"/>
    <w:rsid w:val="00AE6380"/>
    <w:rsid w:val="00AE6A4A"/>
    <w:rsid w:val="00AE6C8A"/>
    <w:rsid w:val="00AE7780"/>
    <w:rsid w:val="00AE78E8"/>
    <w:rsid w:val="00AE7A63"/>
    <w:rsid w:val="00AF060B"/>
    <w:rsid w:val="00AF1203"/>
    <w:rsid w:val="00AF2230"/>
    <w:rsid w:val="00AF2307"/>
    <w:rsid w:val="00AF2865"/>
    <w:rsid w:val="00AF2F87"/>
    <w:rsid w:val="00AF327C"/>
    <w:rsid w:val="00AF3855"/>
    <w:rsid w:val="00AF3949"/>
    <w:rsid w:val="00AF3EE0"/>
    <w:rsid w:val="00AF4356"/>
    <w:rsid w:val="00AF4382"/>
    <w:rsid w:val="00AF4499"/>
    <w:rsid w:val="00AF44F4"/>
    <w:rsid w:val="00AF4EC3"/>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896"/>
    <w:rsid w:val="00B0190C"/>
    <w:rsid w:val="00B01BBA"/>
    <w:rsid w:val="00B01FCE"/>
    <w:rsid w:val="00B021CA"/>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6F5"/>
    <w:rsid w:val="00B0598E"/>
    <w:rsid w:val="00B05AC8"/>
    <w:rsid w:val="00B05D2D"/>
    <w:rsid w:val="00B06BDB"/>
    <w:rsid w:val="00B06C24"/>
    <w:rsid w:val="00B06F62"/>
    <w:rsid w:val="00B072CE"/>
    <w:rsid w:val="00B07E99"/>
    <w:rsid w:val="00B10322"/>
    <w:rsid w:val="00B10429"/>
    <w:rsid w:val="00B1042F"/>
    <w:rsid w:val="00B10895"/>
    <w:rsid w:val="00B10EAB"/>
    <w:rsid w:val="00B116E7"/>
    <w:rsid w:val="00B119D9"/>
    <w:rsid w:val="00B11E02"/>
    <w:rsid w:val="00B12A7D"/>
    <w:rsid w:val="00B12BC7"/>
    <w:rsid w:val="00B1358F"/>
    <w:rsid w:val="00B13804"/>
    <w:rsid w:val="00B14065"/>
    <w:rsid w:val="00B15779"/>
    <w:rsid w:val="00B158A6"/>
    <w:rsid w:val="00B15988"/>
    <w:rsid w:val="00B15BC5"/>
    <w:rsid w:val="00B15C8B"/>
    <w:rsid w:val="00B16216"/>
    <w:rsid w:val="00B1659D"/>
    <w:rsid w:val="00B167C8"/>
    <w:rsid w:val="00B16BDA"/>
    <w:rsid w:val="00B16D30"/>
    <w:rsid w:val="00B171FB"/>
    <w:rsid w:val="00B173D4"/>
    <w:rsid w:val="00B17E92"/>
    <w:rsid w:val="00B20B4E"/>
    <w:rsid w:val="00B2103D"/>
    <w:rsid w:val="00B210B1"/>
    <w:rsid w:val="00B21154"/>
    <w:rsid w:val="00B2193E"/>
    <w:rsid w:val="00B21B1B"/>
    <w:rsid w:val="00B21FF4"/>
    <w:rsid w:val="00B223F5"/>
    <w:rsid w:val="00B22C14"/>
    <w:rsid w:val="00B22DAC"/>
    <w:rsid w:val="00B23CCD"/>
    <w:rsid w:val="00B23F7D"/>
    <w:rsid w:val="00B25117"/>
    <w:rsid w:val="00B25979"/>
    <w:rsid w:val="00B259A3"/>
    <w:rsid w:val="00B25A9B"/>
    <w:rsid w:val="00B25B8F"/>
    <w:rsid w:val="00B2603F"/>
    <w:rsid w:val="00B262F4"/>
    <w:rsid w:val="00B2679D"/>
    <w:rsid w:val="00B270D9"/>
    <w:rsid w:val="00B2759E"/>
    <w:rsid w:val="00B30107"/>
    <w:rsid w:val="00B303EF"/>
    <w:rsid w:val="00B30847"/>
    <w:rsid w:val="00B30EA3"/>
    <w:rsid w:val="00B31984"/>
    <w:rsid w:val="00B32504"/>
    <w:rsid w:val="00B32765"/>
    <w:rsid w:val="00B33062"/>
    <w:rsid w:val="00B33671"/>
    <w:rsid w:val="00B33804"/>
    <w:rsid w:val="00B33C0E"/>
    <w:rsid w:val="00B34166"/>
    <w:rsid w:val="00B3417C"/>
    <w:rsid w:val="00B34521"/>
    <w:rsid w:val="00B34548"/>
    <w:rsid w:val="00B34843"/>
    <w:rsid w:val="00B3510F"/>
    <w:rsid w:val="00B354A6"/>
    <w:rsid w:val="00B35617"/>
    <w:rsid w:val="00B35802"/>
    <w:rsid w:val="00B35E9E"/>
    <w:rsid w:val="00B3659E"/>
    <w:rsid w:val="00B365E1"/>
    <w:rsid w:val="00B36A6E"/>
    <w:rsid w:val="00B36E26"/>
    <w:rsid w:val="00B3712E"/>
    <w:rsid w:val="00B373D3"/>
    <w:rsid w:val="00B37751"/>
    <w:rsid w:val="00B37EF4"/>
    <w:rsid w:val="00B402EE"/>
    <w:rsid w:val="00B405FB"/>
    <w:rsid w:val="00B41367"/>
    <w:rsid w:val="00B4199B"/>
    <w:rsid w:val="00B419BB"/>
    <w:rsid w:val="00B41BE3"/>
    <w:rsid w:val="00B421EC"/>
    <w:rsid w:val="00B42BA1"/>
    <w:rsid w:val="00B433B8"/>
    <w:rsid w:val="00B43585"/>
    <w:rsid w:val="00B43C4F"/>
    <w:rsid w:val="00B441AD"/>
    <w:rsid w:val="00B44A4A"/>
    <w:rsid w:val="00B44F4A"/>
    <w:rsid w:val="00B45150"/>
    <w:rsid w:val="00B451E5"/>
    <w:rsid w:val="00B4523E"/>
    <w:rsid w:val="00B45475"/>
    <w:rsid w:val="00B460B6"/>
    <w:rsid w:val="00B472D9"/>
    <w:rsid w:val="00B47711"/>
    <w:rsid w:val="00B47A3A"/>
    <w:rsid w:val="00B47DAE"/>
    <w:rsid w:val="00B503C8"/>
    <w:rsid w:val="00B50C6E"/>
    <w:rsid w:val="00B51190"/>
    <w:rsid w:val="00B513A6"/>
    <w:rsid w:val="00B5177A"/>
    <w:rsid w:val="00B51A81"/>
    <w:rsid w:val="00B51C7A"/>
    <w:rsid w:val="00B52338"/>
    <w:rsid w:val="00B52528"/>
    <w:rsid w:val="00B52B98"/>
    <w:rsid w:val="00B52BBB"/>
    <w:rsid w:val="00B52F2B"/>
    <w:rsid w:val="00B530A5"/>
    <w:rsid w:val="00B5374E"/>
    <w:rsid w:val="00B53899"/>
    <w:rsid w:val="00B5413D"/>
    <w:rsid w:val="00B548F4"/>
    <w:rsid w:val="00B5503A"/>
    <w:rsid w:val="00B550CF"/>
    <w:rsid w:val="00B551EA"/>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4C10"/>
    <w:rsid w:val="00B651A5"/>
    <w:rsid w:val="00B652EA"/>
    <w:rsid w:val="00B65A6D"/>
    <w:rsid w:val="00B65E6B"/>
    <w:rsid w:val="00B65F0F"/>
    <w:rsid w:val="00B668CF"/>
    <w:rsid w:val="00B66A74"/>
    <w:rsid w:val="00B67598"/>
    <w:rsid w:val="00B70102"/>
    <w:rsid w:val="00B705C1"/>
    <w:rsid w:val="00B70AF0"/>
    <w:rsid w:val="00B712D1"/>
    <w:rsid w:val="00B71417"/>
    <w:rsid w:val="00B7149A"/>
    <w:rsid w:val="00B71B3B"/>
    <w:rsid w:val="00B72512"/>
    <w:rsid w:val="00B728D5"/>
    <w:rsid w:val="00B72B38"/>
    <w:rsid w:val="00B7333B"/>
    <w:rsid w:val="00B73342"/>
    <w:rsid w:val="00B73F2B"/>
    <w:rsid w:val="00B7429B"/>
    <w:rsid w:val="00B74506"/>
    <w:rsid w:val="00B747E7"/>
    <w:rsid w:val="00B74F5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14A"/>
    <w:rsid w:val="00B85483"/>
    <w:rsid w:val="00B85651"/>
    <w:rsid w:val="00B8573E"/>
    <w:rsid w:val="00B85897"/>
    <w:rsid w:val="00B85CBF"/>
    <w:rsid w:val="00B8603A"/>
    <w:rsid w:val="00B867AD"/>
    <w:rsid w:val="00B86FCA"/>
    <w:rsid w:val="00B872AB"/>
    <w:rsid w:val="00B87C76"/>
    <w:rsid w:val="00B87DB4"/>
    <w:rsid w:val="00B90567"/>
    <w:rsid w:val="00B9056E"/>
    <w:rsid w:val="00B90CA4"/>
    <w:rsid w:val="00B917E3"/>
    <w:rsid w:val="00B91A0D"/>
    <w:rsid w:val="00B9236C"/>
    <w:rsid w:val="00B92546"/>
    <w:rsid w:val="00B92760"/>
    <w:rsid w:val="00B92962"/>
    <w:rsid w:val="00B9373E"/>
    <w:rsid w:val="00B93FFF"/>
    <w:rsid w:val="00B95740"/>
    <w:rsid w:val="00B95B77"/>
    <w:rsid w:val="00B95CA4"/>
    <w:rsid w:val="00B962FC"/>
    <w:rsid w:val="00B96957"/>
    <w:rsid w:val="00B96ACC"/>
    <w:rsid w:val="00B97113"/>
    <w:rsid w:val="00B9711A"/>
    <w:rsid w:val="00BA0457"/>
    <w:rsid w:val="00BA05B0"/>
    <w:rsid w:val="00BA08A2"/>
    <w:rsid w:val="00BA105C"/>
    <w:rsid w:val="00BA179B"/>
    <w:rsid w:val="00BA1FE4"/>
    <w:rsid w:val="00BA2933"/>
    <w:rsid w:val="00BA294C"/>
    <w:rsid w:val="00BA2980"/>
    <w:rsid w:val="00BA2AC4"/>
    <w:rsid w:val="00BA2AE1"/>
    <w:rsid w:val="00BA2AF9"/>
    <w:rsid w:val="00BA2B31"/>
    <w:rsid w:val="00BA3481"/>
    <w:rsid w:val="00BA42EC"/>
    <w:rsid w:val="00BA4C34"/>
    <w:rsid w:val="00BA4E3F"/>
    <w:rsid w:val="00BA50D8"/>
    <w:rsid w:val="00BA522D"/>
    <w:rsid w:val="00BA53EB"/>
    <w:rsid w:val="00BA5A3A"/>
    <w:rsid w:val="00BA5C9C"/>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2A5C"/>
    <w:rsid w:val="00BB3E86"/>
    <w:rsid w:val="00BB42E7"/>
    <w:rsid w:val="00BB477D"/>
    <w:rsid w:val="00BB4B80"/>
    <w:rsid w:val="00BB4CA2"/>
    <w:rsid w:val="00BB4D3F"/>
    <w:rsid w:val="00BB5092"/>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011"/>
    <w:rsid w:val="00BC21F7"/>
    <w:rsid w:val="00BC226B"/>
    <w:rsid w:val="00BC2310"/>
    <w:rsid w:val="00BC26FC"/>
    <w:rsid w:val="00BC2851"/>
    <w:rsid w:val="00BC294E"/>
    <w:rsid w:val="00BC2964"/>
    <w:rsid w:val="00BC3C15"/>
    <w:rsid w:val="00BC426B"/>
    <w:rsid w:val="00BC496B"/>
    <w:rsid w:val="00BC4CA5"/>
    <w:rsid w:val="00BC57B0"/>
    <w:rsid w:val="00BC5813"/>
    <w:rsid w:val="00BC596A"/>
    <w:rsid w:val="00BC5E75"/>
    <w:rsid w:val="00BC658E"/>
    <w:rsid w:val="00BC6612"/>
    <w:rsid w:val="00BC6857"/>
    <w:rsid w:val="00BC7B04"/>
    <w:rsid w:val="00BC7BB6"/>
    <w:rsid w:val="00BD0A17"/>
    <w:rsid w:val="00BD1151"/>
    <w:rsid w:val="00BD156C"/>
    <w:rsid w:val="00BD20E7"/>
    <w:rsid w:val="00BD2158"/>
    <w:rsid w:val="00BD2284"/>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68E7"/>
    <w:rsid w:val="00BD72DE"/>
    <w:rsid w:val="00BD7953"/>
    <w:rsid w:val="00BD7C2A"/>
    <w:rsid w:val="00BD7C50"/>
    <w:rsid w:val="00BD7E3B"/>
    <w:rsid w:val="00BE031F"/>
    <w:rsid w:val="00BE080F"/>
    <w:rsid w:val="00BE0E1D"/>
    <w:rsid w:val="00BE1270"/>
    <w:rsid w:val="00BE141D"/>
    <w:rsid w:val="00BE159C"/>
    <w:rsid w:val="00BE163A"/>
    <w:rsid w:val="00BE1DBD"/>
    <w:rsid w:val="00BE1DE0"/>
    <w:rsid w:val="00BE2082"/>
    <w:rsid w:val="00BE22A8"/>
    <w:rsid w:val="00BE2666"/>
    <w:rsid w:val="00BE3778"/>
    <w:rsid w:val="00BE3962"/>
    <w:rsid w:val="00BE4107"/>
    <w:rsid w:val="00BE4446"/>
    <w:rsid w:val="00BE4C91"/>
    <w:rsid w:val="00BE5B1C"/>
    <w:rsid w:val="00BE5D10"/>
    <w:rsid w:val="00BE7061"/>
    <w:rsid w:val="00BE783A"/>
    <w:rsid w:val="00BE7EEF"/>
    <w:rsid w:val="00BF05E3"/>
    <w:rsid w:val="00BF1931"/>
    <w:rsid w:val="00BF1A10"/>
    <w:rsid w:val="00BF1AA4"/>
    <w:rsid w:val="00BF212B"/>
    <w:rsid w:val="00BF24F5"/>
    <w:rsid w:val="00BF362D"/>
    <w:rsid w:val="00BF37CE"/>
    <w:rsid w:val="00BF5572"/>
    <w:rsid w:val="00BF5810"/>
    <w:rsid w:val="00BF5EE9"/>
    <w:rsid w:val="00BF64E7"/>
    <w:rsid w:val="00BF7563"/>
    <w:rsid w:val="00C014A4"/>
    <w:rsid w:val="00C01F9A"/>
    <w:rsid w:val="00C023B5"/>
    <w:rsid w:val="00C0284F"/>
    <w:rsid w:val="00C03825"/>
    <w:rsid w:val="00C04CA1"/>
    <w:rsid w:val="00C05729"/>
    <w:rsid w:val="00C05E01"/>
    <w:rsid w:val="00C06316"/>
    <w:rsid w:val="00C066B9"/>
    <w:rsid w:val="00C06ED5"/>
    <w:rsid w:val="00C071DD"/>
    <w:rsid w:val="00C078FB"/>
    <w:rsid w:val="00C07B45"/>
    <w:rsid w:val="00C07E4B"/>
    <w:rsid w:val="00C1106F"/>
    <w:rsid w:val="00C116E7"/>
    <w:rsid w:val="00C1242B"/>
    <w:rsid w:val="00C12699"/>
    <w:rsid w:val="00C12EDA"/>
    <w:rsid w:val="00C135CF"/>
    <w:rsid w:val="00C135EA"/>
    <w:rsid w:val="00C13705"/>
    <w:rsid w:val="00C13940"/>
    <w:rsid w:val="00C13985"/>
    <w:rsid w:val="00C13A51"/>
    <w:rsid w:val="00C13A79"/>
    <w:rsid w:val="00C140EA"/>
    <w:rsid w:val="00C14A21"/>
    <w:rsid w:val="00C14AE6"/>
    <w:rsid w:val="00C15037"/>
    <w:rsid w:val="00C15F4B"/>
    <w:rsid w:val="00C16EBD"/>
    <w:rsid w:val="00C177FB"/>
    <w:rsid w:val="00C17C2E"/>
    <w:rsid w:val="00C200D6"/>
    <w:rsid w:val="00C202B4"/>
    <w:rsid w:val="00C203D2"/>
    <w:rsid w:val="00C205C5"/>
    <w:rsid w:val="00C2060C"/>
    <w:rsid w:val="00C207A0"/>
    <w:rsid w:val="00C20F45"/>
    <w:rsid w:val="00C220F3"/>
    <w:rsid w:val="00C22E36"/>
    <w:rsid w:val="00C22FAE"/>
    <w:rsid w:val="00C2313A"/>
    <w:rsid w:val="00C23BD0"/>
    <w:rsid w:val="00C23CC9"/>
    <w:rsid w:val="00C23D70"/>
    <w:rsid w:val="00C240E1"/>
    <w:rsid w:val="00C244DF"/>
    <w:rsid w:val="00C24C08"/>
    <w:rsid w:val="00C260B0"/>
    <w:rsid w:val="00C26B4F"/>
    <w:rsid w:val="00C2752D"/>
    <w:rsid w:val="00C27B27"/>
    <w:rsid w:val="00C3011B"/>
    <w:rsid w:val="00C30418"/>
    <w:rsid w:val="00C30571"/>
    <w:rsid w:val="00C30B1F"/>
    <w:rsid w:val="00C30DAC"/>
    <w:rsid w:val="00C3276D"/>
    <w:rsid w:val="00C32852"/>
    <w:rsid w:val="00C328C3"/>
    <w:rsid w:val="00C32936"/>
    <w:rsid w:val="00C32D0A"/>
    <w:rsid w:val="00C330EE"/>
    <w:rsid w:val="00C333F7"/>
    <w:rsid w:val="00C33A56"/>
    <w:rsid w:val="00C33D7D"/>
    <w:rsid w:val="00C346EA"/>
    <w:rsid w:val="00C34718"/>
    <w:rsid w:val="00C3476C"/>
    <w:rsid w:val="00C3483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216B"/>
    <w:rsid w:val="00C4219F"/>
    <w:rsid w:val="00C422BA"/>
    <w:rsid w:val="00C42AB7"/>
    <w:rsid w:val="00C42E40"/>
    <w:rsid w:val="00C434B0"/>
    <w:rsid w:val="00C43845"/>
    <w:rsid w:val="00C43BA9"/>
    <w:rsid w:val="00C443FF"/>
    <w:rsid w:val="00C44D0E"/>
    <w:rsid w:val="00C44D72"/>
    <w:rsid w:val="00C455F8"/>
    <w:rsid w:val="00C4567A"/>
    <w:rsid w:val="00C4609A"/>
    <w:rsid w:val="00C46ECF"/>
    <w:rsid w:val="00C4723C"/>
    <w:rsid w:val="00C4779C"/>
    <w:rsid w:val="00C47AC0"/>
    <w:rsid w:val="00C50AA3"/>
    <w:rsid w:val="00C50F81"/>
    <w:rsid w:val="00C511C7"/>
    <w:rsid w:val="00C512A8"/>
    <w:rsid w:val="00C51591"/>
    <w:rsid w:val="00C51711"/>
    <w:rsid w:val="00C51A28"/>
    <w:rsid w:val="00C51C14"/>
    <w:rsid w:val="00C523B8"/>
    <w:rsid w:val="00C53827"/>
    <w:rsid w:val="00C53C75"/>
    <w:rsid w:val="00C53E4E"/>
    <w:rsid w:val="00C5437A"/>
    <w:rsid w:val="00C54928"/>
    <w:rsid w:val="00C54F84"/>
    <w:rsid w:val="00C5501E"/>
    <w:rsid w:val="00C5517B"/>
    <w:rsid w:val="00C55519"/>
    <w:rsid w:val="00C55A58"/>
    <w:rsid w:val="00C55A89"/>
    <w:rsid w:val="00C5626B"/>
    <w:rsid w:val="00C565E1"/>
    <w:rsid w:val="00C5680B"/>
    <w:rsid w:val="00C56C19"/>
    <w:rsid w:val="00C56C21"/>
    <w:rsid w:val="00C57288"/>
    <w:rsid w:val="00C5745C"/>
    <w:rsid w:val="00C57FCF"/>
    <w:rsid w:val="00C6115C"/>
    <w:rsid w:val="00C61845"/>
    <w:rsid w:val="00C61A84"/>
    <w:rsid w:val="00C61EC2"/>
    <w:rsid w:val="00C6234A"/>
    <w:rsid w:val="00C624DE"/>
    <w:rsid w:val="00C62705"/>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E0"/>
    <w:rsid w:val="00C73A59"/>
    <w:rsid w:val="00C74949"/>
    <w:rsid w:val="00C74969"/>
    <w:rsid w:val="00C75217"/>
    <w:rsid w:val="00C75567"/>
    <w:rsid w:val="00C75F5E"/>
    <w:rsid w:val="00C76014"/>
    <w:rsid w:val="00C767F5"/>
    <w:rsid w:val="00C76CCB"/>
    <w:rsid w:val="00C76EB4"/>
    <w:rsid w:val="00C77523"/>
    <w:rsid w:val="00C776B8"/>
    <w:rsid w:val="00C777F8"/>
    <w:rsid w:val="00C80576"/>
    <w:rsid w:val="00C80706"/>
    <w:rsid w:val="00C80882"/>
    <w:rsid w:val="00C80ED4"/>
    <w:rsid w:val="00C81916"/>
    <w:rsid w:val="00C82A33"/>
    <w:rsid w:val="00C84444"/>
    <w:rsid w:val="00C846BA"/>
    <w:rsid w:val="00C846D6"/>
    <w:rsid w:val="00C84792"/>
    <w:rsid w:val="00C848FF"/>
    <w:rsid w:val="00C84B11"/>
    <w:rsid w:val="00C84C99"/>
    <w:rsid w:val="00C8604D"/>
    <w:rsid w:val="00C86524"/>
    <w:rsid w:val="00C8697B"/>
    <w:rsid w:val="00C8705D"/>
    <w:rsid w:val="00C87649"/>
    <w:rsid w:val="00C8764A"/>
    <w:rsid w:val="00C87981"/>
    <w:rsid w:val="00C87AD1"/>
    <w:rsid w:val="00C87C0D"/>
    <w:rsid w:val="00C87CFB"/>
    <w:rsid w:val="00C87DA9"/>
    <w:rsid w:val="00C87DBA"/>
    <w:rsid w:val="00C9034C"/>
    <w:rsid w:val="00C9075A"/>
    <w:rsid w:val="00C90AA1"/>
    <w:rsid w:val="00C90E9E"/>
    <w:rsid w:val="00C90EDD"/>
    <w:rsid w:val="00C91062"/>
    <w:rsid w:val="00C91357"/>
    <w:rsid w:val="00C91671"/>
    <w:rsid w:val="00C918C4"/>
    <w:rsid w:val="00C91DB1"/>
    <w:rsid w:val="00C92556"/>
    <w:rsid w:val="00C92D93"/>
    <w:rsid w:val="00C930B2"/>
    <w:rsid w:val="00C93A02"/>
    <w:rsid w:val="00C93C68"/>
    <w:rsid w:val="00C93EAE"/>
    <w:rsid w:val="00C93EDA"/>
    <w:rsid w:val="00C943EE"/>
    <w:rsid w:val="00C94488"/>
    <w:rsid w:val="00C95D43"/>
    <w:rsid w:val="00C961F6"/>
    <w:rsid w:val="00C966C3"/>
    <w:rsid w:val="00C97915"/>
    <w:rsid w:val="00C97933"/>
    <w:rsid w:val="00CA105D"/>
    <w:rsid w:val="00CA115D"/>
    <w:rsid w:val="00CA17B9"/>
    <w:rsid w:val="00CA2454"/>
    <w:rsid w:val="00CA2465"/>
    <w:rsid w:val="00CA271D"/>
    <w:rsid w:val="00CA28F8"/>
    <w:rsid w:val="00CA300A"/>
    <w:rsid w:val="00CA309B"/>
    <w:rsid w:val="00CA34C0"/>
    <w:rsid w:val="00CA3754"/>
    <w:rsid w:val="00CA3919"/>
    <w:rsid w:val="00CA3A23"/>
    <w:rsid w:val="00CA4642"/>
    <w:rsid w:val="00CA47BC"/>
    <w:rsid w:val="00CA4C2B"/>
    <w:rsid w:val="00CA5499"/>
    <w:rsid w:val="00CA5BE3"/>
    <w:rsid w:val="00CA6875"/>
    <w:rsid w:val="00CA6B2F"/>
    <w:rsid w:val="00CA71E5"/>
    <w:rsid w:val="00CA7316"/>
    <w:rsid w:val="00CA7A27"/>
    <w:rsid w:val="00CA7A56"/>
    <w:rsid w:val="00CA7C20"/>
    <w:rsid w:val="00CA7D02"/>
    <w:rsid w:val="00CB0264"/>
    <w:rsid w:val="00CB074B"/>
    <w:rsid w:val="00CB0A9F"/>
    <w:rsid w:val="00CB1994"/>
    <w:rsid w:val="00CB1AAA"/>
    <w:rsid w:val="00CB1B86"/>
    <w:rsid w:val="00CB1CA5"/>
    <w:rsid w:val="00CB20EA"/>
    <w:rsid w:val="00CB2B44"/>
    <w:rsid w:val="00CB2DBB"/>
    <w:rsid w:val="00CB2E9E"/>
    <w:rsid w:val="00CB2FB3"/>
    <w:rsid w:val="00CB3147"/>
    <w:rsid w:val="00CB3490"/>
    <w:rsid w:val="00CB3E0A"/>
    <w:rsid w:val="00CB407A"/>
    <w:rsid w:val="00CB4499"/>
    <w:rsid w:val="00CB4550"/>
    <w:rsid w:val="00CB46FC"/>
    <w:rsid w:val="00CB5632"/>
    <w:rsid w:val="00CB5F9E"/>
    <w:rsid w:val="00CB6BC4"/>
    <w:rsid w:val="00CB71BF"/>
    <w:rsid w:val="00CB78F0"/>
    <w:rsid w:val="00CB7955"/>
    <w:rsid w:val="00CB7B5B"/>
    <w:rsid w:val="00CB7DC0"/>
    <w:rsid w:val="00CC0EA1"/>
    <w:rsid w:val="00CC16F2"/>
    <w:rsid w:val="00CC1A90"/>
    <w:rsid w:val="00CC1B5F"/>
    <w:rsid w:val="00CC1EE6"/>
    <w:rsid w:val="00CC27BE"/>
    <w:rsid w:val="00CC29EE"/>
    <w:rsid w:val="00CC2D52"/>
    <w:rsid w:val="00CC2E28"/>
    <w:rsid w:val="00CC309A"/>
    <w:rsid w:val="00CC33C3"/>
    <w:rsid w:val="00CC3425"/>
    <w:rsid w:val="00CC3A53"/>
    <w:rsid w:val="00CC3CA0"/>
    <w:rsid w:val="00CC3D21"/>
    <w:rsid w:val="00CC45C4"/>
    <w:rsid w:val="00CC4627"/>
    <w:rsid w:val="00CC467D"/>
    <w:rsid w:val="00CC47EA"/>
    <w:rsid w:val="00CC4881"/>
    <w:rsid w:val="00CC4930"/>
    <w:rsid w:val="00CC4990"/>
    <w:rsid w:val="00CC4FB6"/>
    <w:rsid w:val="00CC5410"/>
    <w:rsid w:val="00CC5F78"/>
    <w:rsid w:val="00CC6458"/>
    <w:rsid w:val="00CC6E96"/>
    <w:rsid w:val="00CC72BF"/>
    <w:rsid w:val="00CC7BE9"/>
    <w:rsid w:val="00CC7C46"/>
    <w:rsid w:val="00CC7E6F"/>
    <w:rsid w:val="00CD0335"/>
    <w:rsid w:val="00CD0458"/>
    <w:rsid w:val="00CD089E"/>
    <w:rsid w:val="00CD09D2"/>
    <w:rsid w:val="00CD16AB"/>
    <w:rsid w:val="00CD1E0B"/>
    <w:rsid w:val="00CD1EBE"/>
    <w:rsid w:val="00CD2107"/>
    <w:rsid w:val="00CD23A9"/>
    <w:rsid w:val="00CD2602"/>
    <w:rsid w:val="00CD2AEA"/>
    <w:rsid w:val="00CD2BDB"/>
    <w:rsid w:val="00CD2DD2"/>
    <w:rsid w:val="00CD339D"/>
    <w:rsid w:val="00CD3898"/>
    <w:rsid w:val="00CD3E99"/>
    <w:rsid w:val="00CD4292"/>
    <w:rsid w:val="00CD4743"/>
    <w:rsid w:val="00CD478A"/>
    <w:rsid w:val="00CD478E"/>
    <w:rsid w:val="00CD4F0A"/>
    <w:rsid w:val="00CD52D2"/>
    <w:rsid w:val="00CD59E9"/>
    <w:rsid w:val="00CD6345"/>
    <w:rsid w:val="00CD699B"/>
    <w:rsid w:val="00CD69D2"/>
    <w:rsid w:val="00CD71E3"/>
    <w:rsid w:val="00CD736A"/>
    <w:rsid w:val="00CD7491"/>
    <w:rsid w:val="00CE058D"/>
    <w:rsid w:val="00CE06AB"/>
    <w:rsid w:val="00CE0C91"/>
    <w:rsid w:val="00CE1876"/>
    <w:rsid w:val="00CE2EB8"/>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12D2"/>
    <w:rsid w:val="00CF1ADC"/>
    <w:rsid w:val="00CF1C10"/>
    <w:rsid w:val="00CF1D32"/>
    <w:rsid w:val="00CF201D"/>
    <w:rsid w:val="00CF22CE"/>
    <w:rsid w:val="00CF23A3"/>
    <w:rsid w:val="00CF2453"/>
    <w:rsid w:val="00CF268D"/>
    <w:rsid w:val="00CF2932"/>
    <w:rsid w:val="00CF2D32"/>
    <w:rsid w:val="00CF3B79"/>
    <w:rsid w:val="00CF3D7F"/>
    <w:rsid w:val="00CF44E7"/>
    <w:rsid w:val="00CF4581"/>
    <w:rsid w:val="00CF51F5"/>
    <w:rsid w:val="00CF565A"/>
    <w:rsid w:val="00CF59F2"/>
    <w:rsid w:val="00CF5A68"/>
    <w:rsid w:val="00CF6404"/>
    <w:rsid w:val="00CF6939"/>
    <w:rsid w:val="00CF6DE9"/>
    <w:rsid w:val="00CF6FB0"/>
    <w:rsid w:val="00CF705C"/>
    <w:rsid w:val="00CF77A8"/>
    <w:rsid w:val="00CF7C45"/>
    <w:rsid w:val="00D0020B"/>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1E6"/>
    <w:rsid w:val="00D11336"/>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7229"/>
    <w:rsid w:val="00D1793C"/>
    <w:rsid w:val="00D17ADB"/>
    <w:rsid w:val="00D17CEF"/>
    <w:rsid w:val="00D17DB5"/>
    <w:rsid w:val="00D203E8"/>
    <w:rsid w:val="00D2096B"/>
    <w:rsid w:val="00D20F39"/>
    <w:rsid w:val="00D2114E"/>
    <w:rsid w:val="00D21DFF"/>
    <w:rsid w:val="00D21F61"/>
    <w:rsid w:val="00D22107"/>
    <w:rsid w:val="00D226FA"/>
    <w:rsid w:val="00D22D76"/>
    <w:rsid w:val="00D22E1B"/>
    <w:rsid w:val="00D22FF6"/>
    <w:rsid w:val="00D232B0"/>
    <w:rsid w:val="00D234D5"/>
    <w:rsid w:val="00D23CF8"/>
    <w:rsid w:val="00D24EB3"/>
    <w:rsid w:val="00D251AF"/>
    <w:rsid w:val="00D253AC"/>
    <w:rsid w:val="00D25AB6"/>
    <w:rsid w:val="00D26638"/>
    <w:rsid w:val="00D266DA"/>
    <w:rsid w:val="00D26889"/>
    <w:rsid w:val="00D2692F"/>
    <w:rsid w:val="00D26D0D"/>
    <w:rsid w:val="00D26D2A"/>
    <w:rsid w:val="00D27065"/>
    <w:rsid w:val="00D27099"/>
    <w:rsid w:val="00D27514"/>
    <w:rsid w:val="00D27618"/>
    <w:rsid w:val="00D3034D"/>
    <w:rsid w:val="00D30518"/>
    <w:rsid w:val="00D31007"/>
    <w:rsid w:val="00D314A0"/>
    <w:rsid w:val="00D3196D"/>
    <w:rsid w:val="00D31EB7"/>
    <w:rsid w:val="00D32192"/>
    <w:rsid w:val="00D32663"/>
    <w:rsid w:val="00D33156"/>
    <w:rsid w:val="00D3337D"/>
    <w:rsid w:val="00D339CE"/>
    <w:rsid w:val="00D34020"/>
    <w:rsid w:val="00D34782"/>
    <w:rsid w:val="00D35122"/>
    <w:rsid w:val="00D35384"/>
    <w:rsid w:val="00D356BA"/>
    <w:rsid w:val="00D35955"/>
    <w:rsid w:val="00D36985"/>
    <w:rsid w:val="00D36FB3"/>
    <w:rsid w:val="00D372CA"/>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588C"/>
    <w:rsid w:val="00D463A7"/>
    <w:rsid w:val="00D47162"/>
    <w:rsid w:val="00D473F0"/>
    <w:rsid w:val="00D474F0"/>
    <w:rsid w:val="00D475A9"/>
    <w:rsid w:val="00D47CA3"/>
    <w:rsid w:val="00D517DE"/>
    <w:rsid w:val="00D518DD"/>
    <w:rsid w:val="00D519CE"/>
    <w:rsid w:val="00D526EC"/>
    <w:rsid w:val="00D52A3F"/>
    <w:rsid w:val="00D52B18"/>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6529"/>
    <w:rsid w:val="00D573C3"/>
    <w:rsid w:val="00D608EA"/>
    <w:rsid w:val="00D60B51"/>
    <w:rsid w:val="00D60C9E"/>
    <w:rsid w:val="00D60E25"/>
    <w:rsid w:val="00D61056"/>
    <w:rsid w:val="00D614BE"/>
    <w:rsid w:val="00D62045"/>
    <w:rsid w:val="00D625F1"/>
    <w:rsid w:val="00D626CA"/>
    <w:rsid w:val="00D63890"/>
    <w:rsid w:val="00D6444F"/>
    <w:rsid w:val="00D6503F"/>
    <w:rsid w:val="00D65A3F"/>
    <w:rsid w:val="00D65CF3"/>
    <w:rsid w:val="00D65ECD"/>
    <w:rsid w:val="00D65F1E"/>
    <w:rsid w:val="00D6686C"/>
    <w:rsid w:val="00D66BB3"/>
    <w:rsid w:val="00D67534"/>
    <w:rsid w:val="00D675B0"/>
    <w:rsid w:val="00D67E7B"/>
    <w:rsid w:val="00D70AEF"/>
    <w:rsid w:val="00D711D1"/>
    <w:rsid w:val="00D71431"/>
    <w:rsid w:val="00D715E7"/>
    <w:rsid w:val="00D71C77"/>
    <w:rsid w:val="00D71D92"/>
    <w:rsid w:val="00D72299"/>
    <w:rsid w:val="00D725AD"/>
    <w:rsid w:val="00D73604"/>
    <w:rsid w:val="00D7372C"/>
    <w:rsid w:val="00D73B5D"/>
    <w:rsid w:val="00D73C6E"/>
    <w:rsid w:val="00D73FAC"/>
    <w:rsid w:val="00D74076"/>
    <w:rsid w:val="00D74314"/>
    <w:rsid w:val="00D74592"/>
    <w:rsid w:val="00D745D7"/>
    <w:rsid w:val="00D7468E"/>
    <w:rsid w:val="00D74793"/>
    <w:rsid w:val="00D74BB0"/>
    <w:rsid w:val="00D74CD8"/>
    <w:rsid w:val="00D74DE6"/>
    <w:rsid w:val="00D74E86"/>
    <w:rsid w:val="00D74ED0"/>
    <w:rsid w:val="00D7501B"/>
    <w:rsid w:val="00D758B2"/>
    <w:rsid w:val="00D75923"/>
    <w:rsid w:val="00D75D7D"/>
    <w:rsid w:val="00D76080"/>
    <w:rsid w:val="00D761AE"/>
    <w:rsid w:val="00D765E1"/>
    <w:rsid w:val="00D76653"/>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CB5"/>
    <w:rsid w:val="00D8326B"/>
    <w:rsid w:val="00D850D3"/>
    <w:rsid w:val="00D854C8"/>
    <w:rsid w:val="00D85A9D"/>
    <w:rsid w:val="00D86641"/>
    <w:rsid w:val="00D8701E"/>
    <w:rsid w:val="00D871C2"/>
    <w:rsid w:val="00D87D85"/>
    <w:rsid w:val="00D87DE5"/>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D52"/>
    <w:rsid w:val="00DA5DFF"/>
    <w:rsid w:val="00DA6115"/>
    <w:rsid w:val="00DA6659"/>
    <w:rsid w:val="00DA697A"/>
    <w:rsid w:val="00DA6B95"/>
    <w:rsid w:val="00DA74B5"/>
    <w:rsid w:val="00DA75A0"/>
    <w:rsid w:val="00DB0403"/>
    <w:rsid w:val="00DB07C4"/>
    <w:rsid w:val="00DB08D3"/>
    <w:rsid w:val="00DB0CE4"/>
    <w:rsid w:val="00DB0F8B"/>
    <w:rsid w:val="00DB153E"/>
    <w:rsid w:val="00DB1924"/>
    <w:rsid w:val="00DB2DE0"/>
    <w:rsid w:val="00DB31E8"/>
    <w:rsid w:val="00DB3270"/>
    <w:rsid w:val="00DB358C"/>
    <w:rsid w:val="00DB3CA8"/>
    <w:rsid w:val="00DB52F2"/>
    <w:rsid w:val="00DB5624"/>
    <w:rsid w:val="00DB58A3"/>
    <w:rsid w:val="00DB5D05"/>
    <w:rsid w:val="00DB68A6"/>
    <w:rsid w:val="00DB6FCA"/>
    <w:rsid w:val="00DB7430"/>
    <w:rsid w:val="00DB7635"/>
    <w:rsid w:val="00DC027C"/>
    <w:rsid w:val="00DC035D"/>
    <w:rsid w:val="00DC0617"/>
    <w:rsid w:val="00DC0939"/>
    <w:rsid w:val="00DC0AA2"/>
    <w:rsid w:val="00DC0BBC"/>
    <w:rsid w:val="00DC0E25"/>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499E"/>
    <w:rsid w:val="00DC4A0F"/>
    <w:rsid w:val="00DC4B16"/>
    <w:rsid w:val="00DC4D39"/>
    <w:rsid w:val="00DC5104"/>
    <w:rsid w:val="00DC58DD"/>
    <w:rsid w:val="00DC5C70"/>
    <w:rsid w:val="00DC614C"/>
    <w:rsid w:val="00DC69B2"/>
    <w:rsid w:val="00DC6B87"/>
    <w:rsid w:val="00DC6E96"/>
    <w:rsid w:val="00DC6FC3"/>
    <w:rsid w:val="00DC70E6"/>
    <w:rsid w:val="00DC7849"/>
    <w:rsid w:val="00DC7A62"/>
    <w:rsid w:val="00DD01B3"/>
    <w:rsid w:val="00DD04C3"/>
    <w:rsid w:val="00DD078C"/>
    <w:rsid w:val="00DD13D4"/>
    <w:rsid w:val="00DD15C5"/>
    <w:rsid w:val="00DD1872"/>
    <w:rsid w:val="00DD194E"/>
    <w:rsid w:val="00DD1CDF"/>
    <w:rsid w:val="00DD2342"/>
    <w:rsid w:val="00DD292A"/>
    <w:rsid w:val="00DD2D75"/>
    <w:rsid w:val="00DD43F3"/>
    <w:rsid w:val="00DD4B25"/>
    <w:rsid w:val="00DD4E5D"/>
    <w:rsid w:val="00DD55CA"/>
    <w:rsid w:val="00DD67E9"/>
    <w:rsid w:val="00DD689E"/>
    <w:rsid w:val="00DD6B33"/>
    <w:rsid w:val="00DD713C"/>
    <w:rsid w:val="00DD72C3"/>
    <w:rsid w:val="00DD7887"/>
    <w:rsid w:val="00DD79A2"/>
    <w:rsid w:val="00DE0296"/>
    <w:rsid w:val="00DE065F"/>
    <w:rsid w:val="00DE0D94"/>
    <w:rsid w:val="00DE0FEF"/>
    <w:rsid w:val="00DE1275"/>
    <w:rsid w:val="00DE1472"/>
    <w:rsid w:val="00DE18CB"/>
    <w:rsid w:val="00DE1AD5"/>
    <w:rsid w:val="00DE26C2"/>
    <w:rsid w:val="00DE29B6"/>
    <w:rsid w:val="00DE30C5"/>
    <w:rsid w:val="00DE4203"/>
    <w:rsid w:val="00DE4C7B"/>
    <w:rsid w:val="00DE5379"/>
    <w:rsid w:val="00DE5B7B"/>
    <w:rsid w:val="00DE61A8"/>
    <w:rsid w:val="00DE6232"/>
    <w:rsid w:val="00DE637D"/>
    <w:rsid w:val="00DE74E5"/>
    <w:rsid w:val="00DF0053"/>
    <w:rsid w:val="00DF0ABB"/>
    <w:rsid w:val="00DF0BF5"/>
    <w:rsid w:val="00DF0D0E"/>
    <w:rsid w:val="00DF133A"/>
    <w:rsid w:val="00DF16CC"/>
    <w:rsid w:val="00DF1B18"/>
    <w:rsid w:val="00DF1B31"/>
    <w:rsid w:val="00DF2278"/>
    <w:rsid w:val="00DF2810"/>
    <w:rsid w:val="00DF2CB6"/>
    <w:rsid w:val="00DF31D1"/>
    <w:rsid w:val="00DF31FE"/>
    <w:rsid w:val="00DF3E25"/>
    <w:rsid w:val="00DF4134"/>
    <w:rsid w:val="00DF46A4"/>
    <w:rsid w:val="00DF472B"/>
    <w:rsid w:val="00DF4888"/>
    <w:rsid w:val="00DF5046"/>
    <w:rsid w:val="00DF5208"/>
    <w:rsid w:val="00DF5494"/>
    <w:rsid w:val="00DF589B"/>
    <w:rsid w:val="00DF6048"/>
    <w:rsid w:val="00DF6079"/>
    <w:rsid w:val="00DF60D3"/>
    <w:rsid w:val="00DF6115"/>
    <w:rsid w:val="00DF6277"/>
    <w:rsid w:val="00DF631A"/>
    <w:rsid w:val="00DF67D2"/>
    <w:rsid w:val="00DF78B7"/>
    <w:rsid w:val="00DF7A8F"/>
    <w:rsid w:val="00DF7C00"/>
    <w:rsid w:val="00DF7CF1"/>
    <w:rsid w:val="00E00A72"/>
    <w:rsid w:val="00E00DBE"/>
    <w:rsid w:val="00E01314"/>
    <w:rsid w:val="00E014A0"/>
    <w:rsid w:val="00E01A55"/>
    <w:rsid w:val="00E01A7F"/>
    <w:rsid w:val="00E01C79"/>
    <w:rsid w:val="00E01D8A"/>
    <w:rsid w:val="00E01E2A"/>
    <w:rsid w:val="00E02014"/>
    <w:rsid w:val="00E02209"/>
    <w:rsid w:val="00E02335"/>
    <w:rsid w:val="00E02482"/>
    <w:rsid w:val="00E02AD8"/>
    <w:rsid w:val="00E02B6A"/>
    <w:rsid w:val="00E02E4C"/>
    <w:rsid w:val="00E03465"/>
    <w:rsid w:val="00E03554"/>
    <w:rsid w:val="00E03785"/>
    <w:rsid w:val="00E03B6A"/>
    <w:rsid w:val="00E03BC1"/>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49AF"/>
    <w:rsid w:val="00E14A40"/>
    <w:rsid w:val="00E14DE9"/>
    <w:rsid w:val="00E15A39"/>
    <w:rsid w:val="00E1616D"/>
    <w:rsid w:val="00E167AA"/>
    <w:rsid w:val="00E168C2"/>
    <w:rsid w:val="00E16CF8"/>
    <w:rsid w:val="00E1783A"/>
    <w:rsid w:val="00E17ACD"/>
    <w:rsid w:val="00E207BC"/>
    <w:rsid w:val="00E2110D"/>
    <w:rsid w:val="00E215E9"/>
    <w:rsid w:val="00E23118"/>
    <w:rsid w:val="00E23204"/>
    <w:rsid w:val="00E2472D"/>
    <w:rsid w:val="00E248D8"/>
    <w:rsid w:val="00E24C9D"/>
    <w:rsid w:val="00E24E14"/>
    <w:rsid w:val="00E25679"/>
    <w:rsid w:val="00E26B26"/>
    <w:rsid w:val="00E26B58"/>
    <w:rsid w:val="00E271D7"/>
    <w:rsid w:val="00E273DB"/>
    <w:rsid w:val="00E30E71"/>
    <w:rsid w:val="00E30F5D"/>
    <w:rsid w:val="00E31111"/>
    <w:rsid w:val="00E313CD"/>
    <w:rsid w:val="00E31650"/>
    <w:rsid w:val="00E31EAF"/>
    <w:rsid w:val="00E32715"/>
    <w:rsid w:val="00E32743"/>
    <w:rsid w:val="00E32BE2"/>
    <w:rsid w:val="00E3301D"/>
    <w:rsid w:val="00E335A1"/>
    <w:rsid w:val="00E3391F"/>
    <w:rsid w:val="00E33B6B"/>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404FA"/>
    <w:rsid w:val="00E40532"/>
    <w:rsid w:val="00E40576"/>
    <w:rsid w:val="00E40750"/>
    <w:rsid w:val="00E40B58"/>
    <w:rsid w:val="00E412F5"/>
    <w:rsid w:val="00E414AC"/>
    <w:rsid w:val="00E41FF9"/>
    <w:rsid w:val="00E42236"/>
    <w:rsid w:val="00E423CB"/>
    <w:rsid w:val="00E42B85"/>
    <w:rsid w:val="00E42BBC"/>
    <w:rsid w:val="00E43078"/>
    <w:rsid w:val="00E43168"/>
    <w:rsid w:val="00E43C2F"/>
    <w:rsid w:val="00E44691"/>
    <w:rsid w:val="00E44780"/>
    <w:rsid w:val="00E44AA4"/>
    <w:rsid w:val="00E45171"/>
    <w:rsid w:val="00E452A0"/>
    <w:rsid w:val="00E46024"/>
    <w:rsid w:val="00E463B7"/>
    <w:rsid w:val="00E4649A"/>
    <w:rsid w:val="00E46BCB"/>
    <w:rsid w:val="00E46F9A"/>
    <w:rsid w:val="00E472B4"/>
    <w:rsid w:val="00E47943"/>
    <w:rsid w:val="00E47E37"/>
    <w:rsid w:val="00E500AC"/>
    <w:rsid w:val="00E5019A"/>
    <w:rsid w:val="00E50982"/>
    <w:rsid w:val="00E51C0F"/>
    <w:rsid w:val="00E52161"/>
    <w:rsid w:val="00E52498"/>
    <w:rsid w:val="00E52AAF"/>
    <w:rsid w:val="00E52C98"/>
    <w:rsid w:val="00E52EFC"/>
    <w:rsid w:val="00E52F57"/>
    <w:rsid w:val="00E52FDB"/>
    <w:rsid w:val="00E53008"/>
    <w:rsid w:val="00E5307B"/>
    <w:rsid w:val="00E5345C"/>
    <w:rsid w:val="00E53B3E"/>
    <w:rsid w:val="00E53D12"/>
    <w:rsid w:val="00E54124"/>
    <w:rsid w:val="00E54347"/>
    <w:rsid w:val="00E5437E"/>
    <w:rsid w:val="00E5453E"/>
    <w:rsid w:val="00E55181"/>
    <w:rsid w:val="00E558CC"/>
    <w:rsid w:val="00E56641"/>
    <w:rsid w:val="00E567EA"/>
    <w:rsid w:val="00E56BA0"/>
    <w:rsid w:val="00E56D7C"/>
    <w:rsid w:val="00E56F1A"/>
    <w:rsid w:val="00E57029"/>
    <w:rsid w:val="00E57247"/>
    <w:rsid w:val="00E57D6F"/>
    <w:rsid w:val="00E606CE"/>
    <w:rsid w:val="00E611CF"/>
    <w:rsid w:val="00E61DF9"/>
    <w:rsid w:val="00E62828"/>
    <w:rsid w:val="00E6302C"/>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776"/>
    <w:rsid w:val="00E73ADA"/>
    <w:rsid w:val="00E7404B"/>
    <w:rsid w:val="00E744AD"/>
    <w:rsid w:val="00E74DB6"/>
    <w:rsid w:val="00E7520D"/>
    <w:rsid w:val="00E7524E"/>
    <w:rsid w:val="00E75729"/>
    <w:rsid w:val="00E75F45"/>
    <w:rsid w:val="00E76900"/>
    <w:rsid w:val="00E76D27"/>
    <w:rsid w:val="00E76F88"/>
    <w:rsid w:val="00E77585"/>
    <w:rsid w:val="00E7779A"/>
    <w:rsid w:val="00E777BA"/>
    <w:rsid w:val="00E77A84"/>
    <w:rsid w:val="00E77AFB"/>
    <w:rsid w:val="00E80104"/>
    <w:rsid w:val="00E80647"/>
    <w:rsid w:val="00E80B69"/>
    <w:rsid w:val="00E80E3E"/>
    <w:rsid w:val="00E8103B"/>
    <w:rsid w:val="00E8118F"/>
    <w:rsid w:val="00E830E3"/>
    <w:rsid w:val="00E832F4"/>
    <w:rsid w:val="00E83CEC"/>
    <w:rsid w:val="00E840C2"/>
    <w:rsid w:val="00E8425E"/>
    <w:rsid w:val="00E84BE7"/>
    <w:rsid w:val="00E84E65"/>
    <w:rsid w:val="00E85049"/>
    <w:rsid w:val="00E85181"/>
    <w:rsid w:val="00E854F4"/>
    <w:rsid w:val="00E8576C"/>
    <w:rsid w:val="00E85F58"/>
    <w:rsid w:val="00E865AD"/>
    <w:rsid w:val="00E86D13"/>
    <w:rsid w:val="00E86D33"/>
    <w:rsid w:val="00E86FEB"/>
    <w:rsid w:val="00E8704B"/>
    <w:rsid w:val="00E874AE"/>
    <w:rsid w:val="00E879A9"/>
    <w:rsid w:val="00E907BC"/>
    <w:rsid w:val="00E90961"/>
    <w:rsid w:val="00E909D2"/>
    <w:rsid w:val="00E90E5A"/>
    <w:rsid w:val="00E918CB"/>
    <w:rsid w:val="00E92092"/>
    <w:rsid w:val="00E92745"/>
    <w:rsid w:val="00E92A8A"/>
    <w:rsid w:val="00E93A85"/>
    <w:rsid w:val="00E93AF3"/>
    <w:rsid w:val="00E945B8"/>
    <w:rsid w:val="00E9497B"/>
    <w:rsid w:val="00E95023"/>
    <w:rsid w:val="00E951E1"/>
    <w:rsid w:val="00E959B2"/>
    <w:rsid w:val="00E9614E"/>
    <w:rsid w:val="00E966CD"/>
    <w:rsid w:val="00E9707F"/>
    <w:rsid w:val="00E97367"/>
    <w:rsid w:val="00E97B22"/>
    <w:rsid w:val="00EA0181"/>
    <w:rsid w:val="00EA04B0"/>
    <w:rsid w:val="00EA064F"/>
    <w:rsid w:val="00EA069C"/>
    <w:rsid w:val="00EA0903"/>
    <w:rsid w:val="00EA0D73"/>
    <w:rsid w:val="00EA0EB2"/>
    <w:rsid w:val="00EA1130"/>
    <w:rsid w:val="00EA16B1"/>
    <w:rsid w:val="00EA1B1D"/>
    <w:rsid w:val="00EA1ECC"/>
    <w:rsid w:val="00EA218A"/>
    <w:rsid w:val="00EA2859"/>
    <w:rsid w:val="00EA2A74"/>
    <w:rsid w:val="00EA2C7A"/>
    <w:rsid w:val="00EA36F2"/>
    <w:rsid w:val="00EA381A"/>
    <w:rsid w:val="00EA3E21"/>
    <w:rsid w:val="00EA3EF7"/>
    <w:rsid w:val="00EA3F19"/>
    <w:rsid w:val="00EA42D9"/>
    <w:rsid w:val="00EA4535"/>
    <w:rsid w:val="00EA4A80"/>
    <w:rsid w:val="00EA4BE1"/>
    <w:rsid w:val="00EA4DE3"/>
    <w:rsid w:val="00EA526B"/>
    <w:rsid w:val="00EA52A0"/>
    <w:rsid w:val="00EA62A7"/>
    <w:rsid w:val="00EA66CD"/>
    <w:rsid w:val="00EA6928"/>
    <w:rsid w:val="00EA6E70"/>
    <w:rsid w:val="00EA7D65"/>
    <w:rsid w:val="00EB0097"/>
    <w:rsid w:val="00EB0237"/>
    <w:rsid w:val="00EB063E"/>
    <w:rsid w:val="00EB0B4B"/>
    <w:rsid w:val="00EB0C70"/>
    <w:rsid w:val="00EB10F5"/>
    <w:rsid w:val="00EB1870"/>
    <w:rsid w:val="00EB18BA"/>
    <w:rsid w:val="00EB1D01"/>
    <w:rsid w:val="00EB1D83"/>
    <w:rsid w:val="00EB364B"/>
    <w:rsid w:val="00EB39A0"/>
    <w:rsid w:val="00EB3CE2"/>
    <w:rsid w:val="00EB4074"/>
    <w:rsid w:val="00EB40F9"/>
    <w:rsid w:val="00EB4B99"/>
    <w:rsid w:val="00EB527B"/>
    <w:rsid w:val="00EB572D"/>
    <w:rsid w:val="00EB5867"/>
    <w:rsid w:val="00EB5D4F"/>
    <w:rsid w:val="00EB62F6"/>
    <w:rsid w:val="00EB6FD0"/>
    <w:rsid w:val="00EB7669"/>
    <w:rsid w:val="00EB7759"/>
    <w:rsid w:val="00EB780A"/>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F9"/>
    <w:rsid w:val="00EC5797"/>
    <w:rsid w:val="00EC58DC"/>
    <w:rsid w:val="00EC680B"/>
    <w:rsid w:val="00EC7080"/>
    <w:rsid w:val="00EC79D9"/>
    <w:rsid w:val="00EC7DD9"/>
    <w:rsid w:val="00ED0077"/>
    <w:rsid w:val="00ED0216"/>
    <w:rsid w:val="00ED0753"/>
    <w:rsid w:val="00ED07B7"/>
    <w:rsid w:val="00ED0DEF"/>
    <w:rsid w:val="00ED1033"/>
    <w:rsid w:val="00ED1638"/>
    <w:rsid w:val="00ED1A5D"/>
    <w:rsid w:val="00ED1F3C"/>
    <w:rsid w:val="00ED30E6"/>
    <w:rsid w:val="00ED3469"/>
    <w:rsid w:val="00ED4394"/>
    <w:rsid w:val="00ED443C"/>
    <w:rsid w:val="00ED46EB"/>
    <w:rsid w:val="00ED4C91"/>
    <w:rsid w:val="00ED5919"/>
    <w:rsid w:val="00ED5F09"/>
    <w:rsid w:val="00ED651D"/>
    <w:rsid w:val="00ED67A0"/>
    <w:rsid w:val="00ED6B03"/>
    <w:rsid w:val="00ED70D1"/>
    <w:rsid w:val="00ED717F"/>
    <w:rsid w:val="00ED726A"/>
    <w:rsid w:val="00ED7C88"/>
    <w:rsid w:val="00ED7C9A"/>
    <w:rsid w:val="00ED7F85"/>
    <w:rsid w:val="00EE008E"/>
    <w:rsid w:val="00EE038D"/>
    <w:rsid w:val="00EE060F"/>
    <w:rsid w:val="00EE1086"/>
    <w:rsid w:val="00EE124A"/>
    <w:rsid w:val="00EE1412"/>
    <w:rsid w:val="00EE154C"/>
    <w:rsid w:val="00EE1D50"/>
    <w:rsid w:val="00EE2539"/>
    <w:rsid w:val="00EE2601"/>
    <w:rsid w:val="00EE2A40"/>
    <w:rsid w:val="00EE377B"/>
    <w:rsid w:val="00EE3E25"/>
    <w:rsid w:val="00EE4515"/>
    <w:rsid w:val="00EE4D9D"/>
    <w:rsid w:val="00EE4F02"/>
    <w:rsid w:val="00EE5567"/>
    <w:rsid w:val="00EE56E5"/>
    <w:rsid w:val="00EE578A"/>
    <w:rsid w:val="00EE57C0"/>
    <w:rsid w:val="00EE5B5A"/>
    <w:rsid w:val="00EE686C"/>
    <w:rsid w:val="00EE7152"/>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8DF"/>
    <w:rsid w:val="00EF2F8F"/>
    <w:rsid w:val="00EF3013"/>
    <w:rsid w:val="00EF3117"/>
    <w:rsid w:val="00EF33E9"/>
    <w:rsid w:val="00EF39D5"/>
    <w:rsid w:val="00EF3E25"/>
    <w:rsid w:val="00EF3F48"/>
    <w:rsid w:val="00EF4014"/>
    <w:rsid w:val="00EF4022"/>
    <w:rsid w:val="00EF41FF"/>
    <w:rsid w:val="00EF4396"/>
    <w:rsid w:val="00EF5A65"/>
    <w:rsid w:val="00EF5DF7"/>
    <w:rsid w:val="00EF6180"/>
    <w:rsid w:val="00EF6759"/>
    <w:rsid w:val="00EF7340"/>
    <w:rsid w:val="00EF797B"/>
    <w:rsid w:val="00EF79BE"/>
    <w:rsid w:val="00EF7E7C"/>
    <w:rsid w:val="00F00EE3"/>
    <w:rsid w:val="00F00F73"/>
    <w:rsid w:val="00F01233"/>
    <w:rsid w:val="00F013CE"/>
    <w:rsid w:val="00F01705"/>
    <w:rsid w:val="00F01AB4"/>
    <w:rsid w:val="00F01BEE"/>
    <w:rsid w:val="00F01C96"/>
    <w:rsid w:val="00F0247F"/>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1AEC"/>
    <w:rsid w:val="00F12119"/>
    <w:rsid w:val="00F12CF9"/>
    <w:rsid w:val="00F12F79"/>
    <w:rsid w:val="00F13670"/>
    <w:rsid w:val="00F13918"/>
    <w:rsid w:val="00F13966"/>
    <w:rsid w:val="00F141AD"/>
    <w:rsid w:val="00F147F9"/>
    <w:rsid w:val="00F14A70"/>
    <w:rsid w:val="00F15574"/>
    <w:rsid w:val="00F15621"/>
    <w:rsid w:val="00F157A7"/>
    <w:rsid w:val="00F16078"/>
    <w:rsid w:val="00F16918"/>
    <w:rsid w:val="00F16D03"/>
    <w:rsid w:val="00F16FF2"/>
    <w:rsid w:val="00F17111"/>
    <w:rsid w:val="00F172C8"/>
    <w:rsid w:val="00F1733F"/>
    <w:rsid w:val="00F17816"/>
    <w:rsid w:val="00F17AAF"/>
    <w:rsid w:val="00F17DA1"/>
    <w:rsid w:val="00F17E84"/>
    <w:rsid w:val="00F20EDD"/>
    <w:rsid w:val="00F21394"/>
    <w:rsid w:val="00F2180B"/>
    <w:rsid w:val="00F218C8"/>
    <w:rsid w:val="00F2209E"/>
    <w:rsid w:val="00F224AA"/>
    <w:rsid w:val="00F22B39"/>
    <w:rsid w:val="00F23016"/>
    <w:rsid w:val="00F23155"/>
    <w:rsid w:val="00F238C3"/>
    <w:rsid w:val="00F23917"/>
    <w:rsid w:val="00F240D7"/>
    <w:rsid w:val="00F24114"/>
    <w:rsid w:val="00F246DD"/>
    <w:rsid w:val="00F25321"/>
    <w:rsid w:val="00F258ED"/>
    <w:rsid w:val="00F265E6"/>
    <w:rsid w:val="00F27308"/>
    <w:rsid w:val="00F27363"/>
    <w:rsid w:val="00F273EF"/>
    <w:rsid w:val="00F275E1"/>
    <w:rsid w:val="00F277F4"/>
    <w:rsid w:val="00F27CB2"/>
    <w:rsid w:val="00F300BA"/>
    <w:rsid w:val="00F31205"/>
    <w:rsid w:val="00F31C54"/>
    <w:rsid w:val="00F31ECC"/>
    <w:rsid w:val="00F31F1F"/>
    <w:rsid w:val="00F32283"/>
    <w:rsid w:val="00F32436"/>
    <w:rsid w:val="00F32A99"/>
    <w:rsid w:val="00F33455"/>
    <w:rsid w:val="00F334B6"/>
    <w:rsid w:val="00F334C5"/>
    <w:rsid w:val="00F338CC"/>
    <w:rsid w:val="00F34576"/>
    <w:rsid w:val="00F34FB3"/>
    <w:rsid w:val="00F35498"/>
    <w:rsid w:val="00F3573B"/>
    <w:rsid w:val="00F3581E"/>
    <w:rsid w:val="00F359F1"/>
    <w:rsid w:val="00F35A72"/>
    <w:rsid w:val="00F360ED"/>
    <w:rsid w:val="00F36348"/>
    <w:rsid w:val="00F3668A"/>
    <w:rsid w:val="00F37280"/>
    <w:rsid w:val="00F37D66"/>
    <w:rsid w:val="00F37F4B"/>
    <w:rsid w:val="00F37F69"/>
    <w:rsid w:val="00F404FB"/>
    <w:rsid w:val="00F40E4C"/>
    <w:rsid w:val="00F41113"/>
    <w:rsid w:val="00F4116A"/>
    <w:rsid w:val="00F412D0"/>
    <w:rsid w:val="00F4135A"/>
    <w:rsid w:val="00F41868"/>
    <w:rsid w:val="00F41ACD"/>
    <w:rsid w:val="00F42366"/>
    <w:rsid w:val="00F4328D"/>
    <w:rsid w:val="00F434DD"/>
    <w:rsid w:val="00F4374C"/>
    <w:rsid w:val="00F43AF8"/>
    <w:rsid w:val="00F43E54"/>
    <w:rsid w:val="00F43E79"/>
    <w:rsid w:val="00F44068"/>
    <w:rsid w:val="00F4468D"/>
    <w:rsid w:val="00F44710"/>
    <w:rsid w:val="00F44D19"/>
    <w:rsid w:val="00F45E7A"/>
    <w:rsid w:val="00F4614A"/>
    <w:rsid w:val="00F4667E"/>
    <w:rsid w:val="00F46A3D"/>
    <w:rsid w:val="00F47237"/>
    <w:rsid w:val="00F47546"/>
    <w:rsid w:val="00F478DD"/>
    <w:rsid w:val="00F47B14"/>
    <w:rsid w:val="00F50324"/>
    <w:rsid w:val="00F50879"/>
    <w:rsid w:val="00F50BF6"/>
    <w:rsid w:val="00F50C56"/>
    <w:rsid w:val="00F50C8A"/>
    <w:rsid w:val="00F50ED9"/>
    <w:rsid w:val="00F50EF1"/>
    <w:rsid w:val="00F51B79"/>
    <w:rsid w:val="00F51BEB"/>
    <w:rsid w:val="00F51C13"/>
    <w:rsid w:val="00F51DC0"/>
    <w:rsid w:val="00F51E00"/>
    <w:rsid w:val="00F522F4"/>
    <w:rsid w:val="00F52324"/>
    <w:rsid w:val="00F525A8"/>
    <w:rsid w:val="00F5271D"/>
    <w:rsid w:val="00F52C5E"/>
    <w:rsid w:val="00F53300"/>
    <w:rsid w:val="00F5369C"/>
    <w:rsid w:val="00F53DBF"/>
    <w:rsid w:val="00F54339"/>
    <w:rsid w:val="00F5485C"/>
    <w:rsid w:val="00F548CF"/>
    <w:rsid w:val="00F550F9"/>
    <w:rsid w:val="00F55488"/>
    <w:rsid w:val="00F5559C"/>
    <w:rsid w:val="00F556D6"/>
    <w:rsid w:val="00F55738"/>
    <w:rsid w:val="00F558A0"/>
    <w:rsid w:val="00F55B7F"/>
    <w:rsid w:val="00F56624"/>
    <w:rsid w:val="00F57132"/>
    <w:rsid w:val="00F574C8"/>
    <w:rsid w:val="00F57B86"/>
    <w:rsid w:val="00F57BA4"/>
    <w:rsid w:val="00F600B6"/>
    <w:rsid w:val="00F607C5"/>
    <w:rsid w:val="00F60835"/>
    <w:rsid w:val="00F60847"/>
    <w:rsid w:val="00F60901"/>
    <w:rsid w:val="00F609B0"/>
    <w:rsid w:val="00F612DA"/>
    <w:rsid w:val="00F61BEE"/>
    <w:rsid w:val="00F622DE"/>
    <w:rsid w:val="00F625D4"/>
    <w:rsid w:val="00F62915"/>
    <w:rsid w:val="00F62A3E"/>
    <w:rsid w:val="00F62A70"/>
    <w:rsid w:val="00F62AFF"/>
    <w:rsid w:val="00F62D86"/>
    <w:rsid w:val="00F636C7"/>
    <w:rsid w:val="00F64242"/>
    <w:rsid w:val="00F646C0"/>
    <w:rsid w:val="00F6485D"/>
    <w:rsid w:val="00F64BAE"/>
    <w:rsid w:val="00F64C20"/>
    <w:rsid w:val="00F64DE9"/>
    <w:rsid w:val="00F650C6"/>
    <w:rsid w:val="00F665E7"/>
    <w:rsid w:val="00F66867"/>
    <w:rsid w:val="00F67469"/>
    <w:rsid w:val="00F67597"/>
    <w:rsid w:val="00F7045C"/>
    <w:rsid w:val="00F71168"/>
    <w:rsid w:val="00F722FD"/>
    <w:rsid w:val="00F72385"/>
    <w:rsid w:val="00F7283D"/>
    <w:rsid w:val="00F72D39"/>
    <w:rsid w:val="00F73019"/>
    <w:rsid w:val="00F7305E"/>
    <w:rsid w:val="00F73171"/>
    <w:rsid w:val="00F733DA"/>
    <w:rsid w:val="00F736E6"/>
    <w:rsid w:val="00F73BFC"/>
    <w:rsid w:val="00F73C60"/>
    <w:rsid w:val="00F73C93"/>
    <w:rsid w:val="00F748B4"/>
    <w:rsid w:val="00F756ED"/>
    <w:rsid w:val="00F75D21"/>
    <w:rsid w:val="00F76077"/>
    <w:rsid w:val="00F769E1"/>
    <w:rsid w:val="00F7714A"/>
    <w:rsid w:val="00F7795E"/>
    <w:rsid w:val="00F77D57"/>
    <w:rsid w:val="00F80537"/>
    <w:rsid w:val="00F805B6"/>
    <w:rsid w:val="00F80CFA"/>
    <w:rsid w:val="00F80F54"/>
    <w:rsid w:val="00F81402"/>
    <w:rsid w:val="00F82172"/>
    <w:rsid w:val="00F82555"/>
    <w:rsid w:val="00F827F4"/>
    <w:rsid w:val="00F8280A"/>
    <w:rsid w:val="00F83204"/>
    <w:rsid w:val="00F833BD"/>
    <w:rsid w:val="00F83664"/>
    <w:rsid w:val="00F83788"/>
    <w:rsid w:val="00F83835"/>
    <w:rsid w:val="00F84AF4"/>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717D"/>
    <w:rsid w:val="00F87369"/>
    <w:rsid w:val="00F87FC4"/>
    <w:rsid w:val="00F9049B"/>
    <w:rsid w:val="00F9087F"/>
    <w:rsid w:val="00F917FC"/>
    <w:rsid w:val="00F918CE"/>
    <w:rsid w:val="00F919FE"/>
    <w:rsid w:val="00F925B9"/>
    <w:rsid w:val="00F92BB3"/>
    <w:rsid w:val="00F93A97"/>
    <w:rsid w:val="00F93AED"/>
    <w:rsid w:val="00F93AF1"/>
    <w:rsid w:val="00F93EC0"/>
    <w:rsid w:val="00F9442B"/>
    <w:rsid w:val="00F94501"/>
    <w:rsid w:val="00F94A45"/>
    <w:rsid w:val="00F94F92"/>
    <w:rsid w:val="00F95756"/>
    <w:rsid w:val="00F9690A"/>
    <w:rsid w:val="00F96D15"/>
    <w:rsid w:val="00F970A4"/>
    <w:rsid w:val="00F97810"/>
    <w:rsid w:val="00FA072E"/>
    <w:rsid w:val="00FA08CF"/>
    <w:rsid w:val="00FA093A"/>
    <w:rsid w:val="00FA0CDC"/>
    <w:rsid w:val="00FA0EAB"/>
    <w:rsid w:val="00FA0F7F"/>
    <w:rsid w:val="00FA1FF4"/>
    <w:rsid w:val="00FA23CA"/>
    <w:rsid w:val="00FA2F4E"/>
    <w:rsid w:val="00FA3453"/>
    <w:rsid w:val="00FA3589"/>
    <w:rsid w:val="00FA425C"/>
    <w:rsid w:val="00FA4797"/>
    <w:rsid w:val="00FA49AC"/>
    <w:rsid w:val="00FA4E38"/>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36"/>
    <w:rsid w:val="00FB40B1"/>
    <w:rsid w:val="00FB4172"/>
    <w:rsid w:val="00FB4B31"/>
    <w:rsid w:val="00FB5322"/>
    <w:rsid w:val="00FB5342"/>
    <w:rsid w:val="00FB547A"/>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3377"/>
    <w:rsid w:val="00FC365C"/>
    <w:rsid w:val="00FC3789"/>
    <w:rsid w:val="00FC4DA5"/>
    <w:rsid w:val="00FC51BF"/>
    <w:rsid w:val="00FC539E"/>
    <w:rsid w:val="00FC5495"/>
    <w:rsid w:val="00FC558A"/>
    <w:rsid w:val="00FC579E"/>
    <w:rsid w:val="00FC5AF3"/>
    <w:rsid w:val="00FC5D43"/>
    <w:rsid w:val="00FC6093"/>
    <w:rsid w:val="00FC6C99"/>
    <w:rsid w:val="00FC7050"/>
    <w:rsid w:val="00FC7120"/>
    <w:rsid w:val="00FC7184"/>
    <w:rsid w:val="00FC7509"/>
    <w:rsid w:val="00FC7CC5"/>
    <w:rsid w:val="00FD0702"/>
    <w:rsid w:val="00FD0971"/>
    <w:rsid w:val="00FD09F4"/>
    <w:rsid w:val="00FD0A1E"/>
    <w:rsid w:val="00FD0A5B"/>
    <w:rsid w:val="00FD0FAA"/>
    <w:rsid w:val="00FD1445"/>
    <w:rsid w:val="00FD1CB7"/>
    <w:rsid w:val="00FD2A80"/>
    <w:rsid w:val="00FD2BCD"/>
    <w:rsid w:val="00FD3389"/>
    <w:rsid w:val="00FD3651"/>
    <w:rsid w:val="00FD3807"/>
    <w:rsid w:val="00FD3927"/>
    <w:rsid w:val="00FD3D23"/>
    <w:rsid w:val="00FD4215"/>
    <w:rsid w:val="00FD43E0"/>
    <w:rsid w:val="00FD59D0"/>
    <w:rsid w:val="00FD5D27"/>
    <w:rsid w:val="00FD5D6A"/>
    <w:rsid w:val="00FD61A6"/>
    <w:rsid w:val="00FD650E"/>
    <w:rsid w:val="00FD65D4"/>
    <w:rsid w:val="00FE0BF2"/>
    <w:rsid w:val="00FE0F3B"/>
    <w:rsid w:val="00FE104E"/>
    <w:rsid w:val="00FE107A"/>
    <w:rsid w:val="00FE158B"/>
    <w:rsid w:val="00FE15A3"/>
    <w:rsid w:val="00FE18D2"/>
    <w:rsid w:val="00FE1E77"/>
    <w:rsid w:val="00FE22DA"/>
    <w:rsid w:val="00FE24F4"/>
    <w:rsid w:val="00FE36C2"/>
    <w:rsid w:val="00FE382B"/>
    <w:rsid w:val="00FE442F"/>
    <w:rsid w:val="00FE456A"/>
    <w:rsid w:val="00FE47F3"/>
    <w:rsid w:val="00FE4819"/>
    <w:rsid w:val="00FE4FC7"/>
    <w:rsid w:val="00FE532B"/>
    <w:rsid w:val="00FE6277"/>
    <w:rsid w:val="00FE65AB"/>
    <w:rsid w:val="00FE685C"/>
    <w:rsid w:val="00FE6C87"/>
    <w:rsid w:val="00FE7375"/>
    <w:rsid w:val="00FE74B8"/>
    <w:rsid w:val="00FE7C93"/>
    <w:rsid w:val="00FF0408"/>
    <w:rsid w:val="00FF05FE"/>
    <w:rsid w:val="00FF08AC"/>
    <w:rsid w:val="00FF0E09"/>
    <w:rsid w:val="00FF115F"/>
    <w:rsid w:val="00FF2EE0"/>
    <w:rsid w:val="00FF3448"/>
    <w:rsid w:val="00FF36BC"/>
    <w:rsid w:val="00FF379A"/>
    <w:rsid w:val="00FF416C"/>
    <w:rsid w:val="00FF43EB"/>
    <w:rsid w:val="00FF4936"/>
    <w:rsid w:val="00FF4EEF"/>
    <w:rsid w:val="00FF5058"/>
    <w:rsid w:val="00FF509E"/>
    <w:rsid w:val="00FF58B5"/>
    <w:rsid w:val="00FF5D3B"/>
    <w:rsid w:val="00FF5FAF"/>
    <w:rsid w:val="00FF60F4"/>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emf"/><Relationship Id="rId17" Type="http://schemas.openxmlformats.org/officeDocument/2006/relationships/footer" Target="footer6.xml"/><Relationship Id="rId18" Type="http://schemas.openxmlformats.org/officeDocument/2006/relationships/image" Target="media/image2.emf"/><Relationship Id="rId19" Type="http://schemas.openxmlformats.org/officeDocument/2006/relationships/image" Target="media/image3.emf"/><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emf"/><Relationship Id="rId69" Type="http://schemas.openxmlformats.org/officeDocument/2006/relationships/image" Target="media/image52.jp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emf"/><Relationship Id="rId54" Type="http://schemas.openxmlformats.org/officeDocument/2006/relationships/image" Target="media/image37.emf"/><Relationship Id="rId55" Type="http://schemas.openxmlformats.org/officeDocument/2006/relationships/image" Target="media/image38.emf"/><Relationship Id="rId56" Type="http://schemas.openxmlformats.org/officeDocument/2006/relationships/image" Target="media/image39.jpg"/><Relationship Id="rId57" Type="http://schemas.openxmlformats.org/officeDocument/2006/relationships/image" Target="media/image40.jpg"/><Relationship Id="rId58" Type="http://schemas.openxmlformats.org/officeDocument/2006/relationships/image" Target="media/image41.jpg"/><Relationship Id="rId59" Type="http://schemas.openxmlformats.org/officeDocument/2006/relationships/image" Target="media/image42.emf"/><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chart" Target="charts/chart1.xml"/><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emf"/><Relationship Id="rId33" Type="http://schemas.openxmlformats.org/officeDocument/2006/relationships/image" Target="media/image17.emf"/><Relationship Id="rId34" Type="http://schemas.openxmlformats.org/officeDocument/2006/relationships/image" Target="media/image18.jpg"/><Relationship Id="rId35" Type="http://schemas.openxmlformats.org/officeDocument/2006/relationships/image" Target="media/image19.emf"/><Relationship Id="rId36" Type="http://schemas.openxmlformats.org/officeDocument/2006/relationships/image" Target="media/image20.png"/><Relationship Id="rId37" Type="http://schemas.openxmlformats.org/officeDocument/2006/relationships/image" Target="media/image21.emf"/><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3.jpg"/><Relationship Id="rId71" Type="http://schemas.openxmlformats.org/officeDocument/2006/relationships/image" Target="media/image54.png"/><Relationship Id="rId72" Type="http://schemas.openxmlformats.org/officeDocument/2006/relationships/image" Target="media/image55.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jpg"/><Relationship Id="rId73" Type="http://schemas.openxmlformats.org/officeDocument/2006/relationships/image" Target="media/image56.png"/><Relationship Id="rId74" Type="http://schemas.openxmlformats.org/officeDocument/2006/relationships/fontTable" Target="fontTable.xml"/><Relationship Id="rId75" Type="http://schemas.openxmlformats.org/officeDocument/2006/relationships/theme" Target="theme/theme1.xml"/><Relationship Id="rId76" Type="http://schemas.microsoft.com/office/2016/09/relationships/commentsIds" Target="commentsIds.xml"/><Relationship Id="rId77" Type="http://schemas.microsoft.com/office/2011/relationships/commentsExtended" Target="commentsExtended.xml"/><Relationship Id="rId78" Type="http://schemas.microsoft.com/office/2011/relationships/people" Target="people.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extLst xmlns:c16r2="http://schemas.microsoft.com/office/drawing/2015/06/chart">
            <c:ext xmlns:c16="http://schemas.microsoft.com/office/drawing/2014/chart" uri="{C3380CC4-5D6E-409C-BE32-E72D297353CC}">
              <c16:uniqueId val="{00000001-15CF-B949-99CE-2FA4EB8AD303}"/>
            </c:ext>
          </c:extLst>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extLst xmlns:c16r2="http://schemas.microsoft.com/office/drawing/2015/06/chart">
            <c:ext xmlns:c16="http://schemas.microsoft.com/office/drawing/2014/chart" uri="{C3380CC4-5D6E-409C-BE32-E72D297353CC}">
              <c16:uniqueId val="{00000003-15CF-B949-99CE-2FA4EB8AD303}"/>
            </c:ext>
          </c:extLst>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extLst xmlns:c16r2="http://schemas.microsoft.com/office/drawing/2015/06/chart">
            <c:ext xmlns:c16="http://schemas.microsoft.com/office/drawing/2014/chart" uri="{C3380CC4-5D6E-409C-BE32-E72D297353CC}">
              <c16:uniqueId val="{00000005-15CF-B949-99CE-2FA4EB8AD303}"/>
            </c:ext>
          </c:extLst>
        </c:ser>
        <c:dLbls>
          <c:showLegendKey val="0"/>
          <c:showVal val="1"/>
          <c:showCatName val="0"/>
          <c:showSerName val="0"/>
          <c:showPercent val="0"/>
          <c:showBubbleSize val="0"/>
        </c:dLbls>
        <c:gapWidth val="75"/>
        <c:axId val="2094813400"/>
        <c:axId val="2094816520"/>
      </c:barChart>
      <c:catAx>
        <c:axId val="2094813400"/>
        <c:scaling>
          <c:orientation val="minMax"/>
        </c:scaling>
        <c:delete val="0"/>
        <c:axPos val="b"/>
        <c:numFmt formatCode="General" sourceLinked="0"/>
        <c:majorTickMark val="none"/>
        <c:minorTickMark val="none"/>
        <c:tickLblPos val="nextTo"/>
        <c:crossAx val="2094816520"/>
        <c:crosses val="autoZero"/>
        <c:auto val="1"/>
        <c:lblAlgn val="ctr"/>
        <c:lblOffset val="100"/>
        <c:noMultiLvlLbl val="0"/>
      </c:catAx>
      <c:valAx>
        <c:axId val="2094816520"/>
        <c:scaling>
          <c:orientation val="minMax"/>
        </c:scaling>
        <c:delete val="0"/>
        <c:axPos val="l"/>
        <c:numFmt formatCode="0.00" sourceLinked="1"/>
        <c:majorTickMark val="none"/>
        <c:minorTickMark val="none"/>
        <c:tickLblPos val="nextTo"/>
        <c:crossAx val="2094813400"/>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EBA3C6F4-7F21-564B-B359-5EBCBE528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2751</TotalTime>
  <Pages>137</Pages>
  <Words>55285</Words>
  <Characters>315128</Characters>
  <Application>Microsoft Macintosh Word</Application>
  <DocSecurity>0</DocSecurity>
  <Lines>2626</Lines>
  <Paragraphs>739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369674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1042</cp:revision>
  <cp:lastPrinted>2018-04-04T13:13:00Z</cp:lastPrinted>
  <dcterms:created xsi:type="dcterms:W3CDTF">2018-04-07T09:52:00Z</dcterms:created>
  <dcterms:modified xsi:type="dcterms:W3CDTF">2018-04-23T21:28:00Z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